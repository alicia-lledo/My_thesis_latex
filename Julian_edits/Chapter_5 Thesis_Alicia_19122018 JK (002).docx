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header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8.xml" ContentType="application/vnd.openxmlformats-officedocument.wordprocessingml.header+xml"/>
  <Override PartName="/word/footer21.xml" ContentType="application/vnd.openxmlformats-officedocument.wordprocessingml.footer+xml"/>
  <Override PartName="/word/header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421F5" w14:textId="77777777" w:rsidR="005313F1" w:rsidRDefault="005313F1">
      <w:pPr>
        <w:pStyle w:val="BodyText"/>
        <w:rPr>
          <w:sz w:val="20"/>
        </w:rPr>
      </w:pPr>
    </w:p>
    <w:p w14:paraId="0DA7969D" w14:textId="77777777" w:rsidR="005313F1" w:rsidRDefault="005313F1">
      <w:pPr>
        <w:pStyle w:val="BodyText"/>
        <w:rPr>
          <w:sz w:val="20"/>
        </w:rPr>
      </w:pPr>
    </w:p>
    <w:p w14:paraId="7149BA02" w14:textId="77777777" w:rsidR="005313F1" w:rsidRDefault="005313F1">
      <w:pPr>
        <w:pStyle w:val="BodyText"/>
        <w:rPr>
          <w:sz w:val="20"/>
        </w:rPr>
      </w:pPr>
    </w:p>
    <w:p w14:paraId="3471C8AD" w14:textId="77777777" w:rsidR="005313F1" w:rsidRDefault="005313F1">
      <w:pPr>
        <w:pStyle w:val="BodyText"/>
        <w:rPr>
          <w:sz w:val="20"/>
        </w:rPr>
      </w:pPr>
    </w:p>
    <w:p w14:paraId="0C2C68B2" w14:textId="77777777" w:rsidR="005313F1" w:rsidRDefault="005313F1">
      <w:pPr>
        <w:pStyle w:val="BodyText"/>
        <w:rPr>
          <w:sz w:val="20"/>
        </w:rPr>
      </w:pPr>
    </w:p>
    <w:p w14:paraId="1EB931F5" w14:textId="77777777" w:rsidR="005313F1" w:rsidRDefault="005313F1">
      <w:pPr>
        <w:pStyle w:val="BodyText"/>
        <w:spacing w:before="1"/>
        <w:rPr>
          <w:sz w:val="18"/>
        </w:rPr>
      </w:pPr>
    </w:p>
    <w:p w14:paraId="41BE4DCF" w14:textId="77777777" w:rsidR="005313F1" w:rsidRDefault="009B75EF">
      <w:pPr>
        <w:spacing w:before="103"/>
        <w:ind w:left="377"/>
        <w:rPr>
          <w:sz w:val="49"/>
        </w:rPr>
      </w:pPr>
      <w:r>
        <w:rPr>
          <w:w w:val="115"/>
          <w:sz w:val="49"/>
        </w:rPr>
        <w:t>Chapter 5</w:t>
      </w:r>
    </w:p>
    <w:p w14:paraId="3CBBD4D1" w14:textId="77777777" w:rsidR="005313F1" w:rsidRDefault="005313F1">
      <w:pPr>
        <w:pStyle w:val="BodyText"/>
        <w:spacing w:before="8"/>
        <w:rPr>
          <w:sz w:val="71"/>
        </w:rPr>
      </w:pPr>
    </w:p>
    <w:p w14:paraId="0CE02EDE" w14:textId="77777777" w:rsidR="005313F1" w:rsidRDefault="009B75EF">
      <w:pPr>
        <w:spacing w:line="422" w:lineRule="auto"/>
        <w:ind w:left="377" w:right="90"/>
        <w:rPr>
          <w:sz w:val="49"/>
        </w:rPr>
      </w:pPr>
      <w:r>
        <w:rPr>
          <w:w w:val="120"/>
          <w:sz w:val="49"/>
        </w:rPr>
        <w:t>Cross-tissue</w:t>
      </w:r>
      <w:r>
        <w:rPr>
          <w:spacing w:val="-90"/>
          <w:w w:val="120"/>
          <w:sz w:val="49"/>
        </w:rPr>
        <w:t xml:space="preserve"> </w:t>
      </w:r>
      <w:r>
        <w:rPr>
          <w:w w:val="120"/>
          <w:sz w:val="49"/>
        </w:rPr>
        <w:t>comparison</w:t>
      </w:r>
      <w:r>
        <w:rPr>
          <w:spacing w:val="-89"/>
          <w:w w:val="120"/>
          <w:sz w:val="49"/>
        </w:rPr>
        <w:t xml:space="preserve"> </w:t>
      </w:r>
      <w:r>
        <w:rPr>
          <w:w w:val="120"/>
          <w:sz w:val="49"/>
        </w:rPr>
        <w:t>of</w:t>
      </w:r>
      <w:r>
        <w:rPr>
          <w:spacing w:val="-90"/>
          <w:w w:val="120"/>
          <w:sz w:val="49"/>
        </w:rPr>
        <w:t xml:space="preserve"> </w:t>
      </w:r>
      <w:r>
        <w:rPr>
          <w:w w:val="120"/>
          <w:sz w:val="49"/>
        </w:rPr>
        <w:t xml:space="preserve">chromatin </w:t>
      </w:r>
      <w:r>
        <w:rPr>
          <w:spacing w:val="-4"/>
          <w:w w:val="120"/>
          <w:sz w:val="49"/>
        </w:rPr>
        <w:t>accessibility,</w:t>
      </w:r>
      <w:r>
        <w:rPr>
          <w:spacing w:val="-108"/>
          <w:w w:val="120"/>
          <w:sz w:val="49"/>
        </w:rPr>
        <w:t xml:space="preserve"> </w:t>
      </w:r>
      <w:r>
        <w:rPr>
          <w:w w:val="120"/>
          <w:sz w:val="49"/>
        </w:rPr>
        <w:t>gene</w:t>
      </w:r>
      <w:r>
        <w:rPr>
          <w:spacing w:val="-111"/>
          <w:w w:val="120"/>
          <w:sz w:val="49"/>
        </w:rPr>
        <w:t xml:space="preserve"> </w:t>
      </w:r>
      <w:r>
        <w:rPr>
          <w:w w:val="120"/>
          <w:sz w:val="49"/>
        </w:rPr>
        <w:t>expression</w:t>
      </w:r>
      <w:r>
        <w:rPr>
          <w:spacing w:val="-110"/>
          <w:w w:val="120"/>
          <w:sz w:val="49"/>
        </w:rPr>
        <w:t xml:space="preserve"> </w:t>
      </w:r>
      <w:r>
        <w:rPr>
          <w:spacing w:val="-3"/>
          <w:w w:val="120"/>
          <w:sz w:val="49"/>
        </w:rPr>
        <w:t xml:space="preserve">signature </w:t>
      </w:r>
      <w:r>
        <w:rPr>
          <w:w w:val="120"/>
          <w:sz w:val="49"/>
        </w:rPr>
        <w:t xml:space="preserve">and </w:t>
      </w:r>
      <w:commentRangeStart w:id="0"/>
      <w:proofErr w:type="spellStart"/>
      <w:r>
        <w:rPr>
          <w:w w:val="120"/>
          <w:sz w:val="49"/>
        </w:rPr>
        <w:t>immunophenotypes</w:t>
      </w:r>
      <w:commentRangeEnd w:id="0"/>
      <w:proofErr w:type="spellEnd"/>
      <w:r w:rsidR="00ED70C2">
        <w:rPr>
          <w:rStyle w:val="CommentReference"/>
        </w:rPr>
        <w:commentReference w:id="0"/>
      </w:r>
      <w:r>
        <w:rPr>
          <w:w w:val="120"/>
          <w:sz w:val="49"/>
        </w:rPr>
        <w:t xml:space="preserve"> in</w:t>
      </w:r>
      <w:r>
        <w:rPr>
          <w:spacing w:val="-106"/>
          <w:w w:val="120"/>
          <w:sz w:val="49"/>
        </w:rPr>
        <w:t xml:space="preserve"> </w:t>
      </w:r>
      <w:proofErr w:type="spellStart"/>
      <w:r>
        <w:rPr>
          <w:spacing w:val="-5"/>
          <w:w w:val="120"/>
          <w:sz w:val="49"/>
        </w:rPr>
        <w:t>PsA</w:t>
      </w:r>
      <w:proofErr w:type="spellEnd"/>
    </w:p>
    <w:p w14:paraId="0F72C56E" w14:textId="77777777" w:rsidR="005313F1" w:rsidRDefault="009B75EF">
      <w:pPr>
        <w:pStyle w:val="Heading1"/>
        <w:numPr>
          <w:ilvl w:val="1"/>
          <w:numId w:val="7"/>
        </w:numPr>
        <w:tabs>
          <w:tab w:val="left" w:pos="1187"/>
          <w:tab w:val="left" w:pos="1188"/>
        </w:tabs>
        <w:spacing w:before="367"/>
      </w:pPr>
      <w:r>
        <w:rPr>
          <w:w w:val="120"/>
        </w:rPr>
        <w:t>Introduction</w:t>
      </w:r>
    </w:p>
    <w:p w14:paraId="410CCB14" w14:textId="77777777" w:rsidR="005313F1" w:rsidRDefault="005313F1">
      <w:pPr>
        <w:pStyle w:val="BodyText"/>
        <w:spacing w:before="3"/>
        <w:rPr>
          <w:sz w:val="48"/>
        </w:rPr>
      </w:pPr>
    </w:p>
    <w:p w14:paraId="22D787FF" w14:textId="77777777" w:rsidR="005313F1" w:rsidRDefault="009B75EF">
      <w:pPr>
        <w:pStyle w:val="Heading2"/>
        <w:numPr>
          <w:ilvl w:val="2"/>
          <w:numId w:val="7"/>
        </w:numPr>
        <w:tabs>
          <w:tab w:val="left" w:pos="1283"/>
          <w:tab w:val="left" w:pos="1285"/>
        </w:tabs>
        <w:spacing w:line="441" w:lineRule="auto"/>
        <w:ind w:right="462"/>
      </w:pPr>
      <w:r>
        <w:rPr>
          <w:w w:val="120"/>
        </w:rPr>
        <w:t>The relevance of cell type and tissue specificity in the study of</w:t>
      </w:r>
      <w:r>
        <w:rPr>
          <w:spacing w:val="-33"/>
          <w:w w:val="120"/>
        </w:rPr>
        <w:t xml:space="preserve"> </w:t>
      </w:r>
      <w:proofErr w:type="spellStart"/>
      <w:r>
        <w:rPr>
          <w:spacing w:val="-3"/>
          <w:w w:val="120"/>
        </w:rPr>
        <w:t>PsA</w:t>
      </w:r>
      <w:proofErr w:type="spellEnd"/>
    </w:p>
    <w:p w14:paraId="41891149" w14:textId="77777777" w:rsidR="005313F1" w:rsidRDefault="009B75EF">
      <w:pPr>
        <w:pStyle w:val="BodyText"/>
        <w:spacing w:before="78" w:line="415" w:lineRule="auto"/>
        <w:ind w:left="377" w:right="461" w:firstLine="566"/>
        <w:jc w:val="both"/>
      </w:pPr>
      <w:r>
        <w:rPr>
          <w:w w:val="110"/>
        </w:rPr>
        <w:t xml:space="preserve">Consideration of cell and type specificity in the study of complex diseases is fundamental for the understanding of the disease pathophysiology. As previously reviewed </w:t>
      </w:r>
      <w:del w:id="1" w:author="Microsoft Office User" w:date="2018-12-24T10:28:00Z">
        <w:r w:rsidDel="005C778C">
          <w:rPr>
            <w:w w:val="110"/>
          </w:rPr>
          <w:delText>(</w:delText>
        </w:r>
      </w:del>
      <w:ins w:id="2" w:author="Microsoft Office User" w:date="2018-12-24T10:28:00Z">
        <w:r w:rsidR="005C778C">
          <w:rPr>
            <w:w w:val="110"/>
          </w:rPr>
          <w:t xml:space="preserve">in chapter </w:t>
        </w:r>
      </w:ins>
      <w:r>
        <w:rPr>
          <w:w w:val="110"/>
        </w:rPr>
        <w:t>1</w:t>
      </w:r>
      <w:del w:id="3" w:author="Microsoft Office User" w:date="2018-12-24T10:28:00Z">
        <w:r w:rsidDel="005C778C">
          <w:rPr>
            <w:w w:val="110"/>
          </w:rPr>
          <w:delText>)</w:delText>
        </w:r>
      </w:del>
      <w:r>
        <w:rPr>
          <w:w w:val="110"/>
        </w:rPr>
        <w:t xml:space="preserve">, the dysregulated immune response in </w:t>
      </w:r>
      <w:proofErr w:type="spellStart"/>
      <w:r>
        <w:rPr>
          <w:w w:val="110"/>
        </w:rPr>
        <w:t>PsA</w:t>
      </w:r>
      <w:proofErr w:type="spellEnd"/>
      <w:r>
        <w:rPr>
          <w:w w:val="110"/>
        </w:rPr>
        <w:t xml:space="preserve"> is the results of the interaction between cellular components of the innate and adaptive immune response. Consequently, the molecular </w:t>
      </w:r>
      <w:proofErr w:type="spellStart"/>
      <w:r>
        <w:rPr>
          <w:w w:val="110"/>
        </w:rPr>
        <w:t>characterisation</w:t>
      </w:r>
      <w:proofErr w:type="spellEnd"/>
      <w:r>
        <w:rPr>
          <w:w w:val="110"/>
        </w:rPr>
        <w:t xml:space="preserve"> of the di</w:t>
      </w:r>
      <w:r>
        <w:rPr>
          <w:rFonts w:ascii="Arial"/>
          <w:w w:val="110"/>
        </w:rPr>
        <w:t>ff</w:t>
      </w:r>
      <w:r>
        <w:rPr>
          <w:w w:val="110"/>
        </w:rPr>
        <w:t>erent immune cell types is pivotal not only for the understanding of the immune response but also to define disease state, comprehend the impact of genetic variants increasing disease risk and identify drugs with optimal e</w:t>
      </w:r>
      <w:r>
        <w:rPr>
          <w:rFonts w:ascii="Arial"/>
          <w:w w:val="110"/>
        </w:rPr>
        <w:t>ffi</w:t>
      </w:r>
      <w:r>
        <w:rPr>
          <w:w w:val="110"/>
        </w:rPr>
        <w:t>cacy and specificity.</w:t>
      </w:r>
    </w:p>
    <w:p w14:paraId="4268FA95" w14:textId="77777777" w:rsidR="005313F1" w:rsidRDefault="009B75EF">
      <w:pPr>
        <w:pStyle w:val="BodyText"/>
        <w:spacing w:before="5" w:line="415" w:lineRule="auto"/>
        <w:ind w:left="377" w:right="461" w:firstLine="566"/>
        <w:jc w:val="both"/>
      </w:pPr>
      <w:proofErr w:type="spellStart"/>
      <w:r>
        <w:rPr>
          <w:w w:val="110"/>
        </w:rPr>
        <w:t>PsA</w:t>
      </w:r>
      <w:proofErr w:type="spellEnd"/>
      <w:r>
        <w:rPr>
          <w:w w:val="110"/>
        </w:rPr>
        <w:t xml:space="preserve"> </w:t>
      </w:r>
      <w:proofErr w:type="gramStart"/>
      <w:r>
        <w:rPr>
          <w:w w:val="110"/>
        </w:rPr>
        <w:t>is considered</w:t>
      </w:r>
      <w:proofErr w:type="gramEnd"/>
      <w:r>
        <w:rPr>
          <w:w w:val="110"/>
        </w:rPr>
        <w:t xml:space="preserve"> a systemic disease </w:t>
      </w:r>
      <w:del w:id="4" w:author="Microsoft Office User" w:date="2018-12-24T10:30:00Z">
        <w:r w:rsidDel="005C778C">
          <w:rPr>
            <w:w w:val="110"/>
          </w:rPr>
          <w:delText xml:space="preserve">where </w:delText>
        </w:r>
      </w:del>
      <w:ins w:id="5" w:author="Microsoft Office User" w:date="2018-12-24T10:30:00Z">
        <w:r w:rsidR="005C778C">
          <w:rPr>
            <w:w w:val="110"/>
          </w:rPr>
          <w:t xml:space="preserve">in which </w:t>
        </w:r>
      </w:ins>
      <w:r>
        <w:rPr>
          <w:w w:val="110"/>
        </w:rPr>
        <w:t>studies in PBMCs have demonstrated changes in cell type composition and cytokine production when compared to healthy individuals. For example, increased frequencies of</w:t>
      </w:r>
    </w:p>
    <w:p w14:paraId="5061F088" w14:textId="77777777" w:rsidR="005313F1" w:rsidRDefault="005313F1">
      <w:pPr>
        <w:spacing w:line="415" w:lineRule="auto"/>
        <w:jc w:val="both"/>
        <w:sectPr w:rsidR="005313F1">
          <w:footerReference w:type="default" r:id="rId9"/>
          <w:type w:val="continuous"/>
          <w:pgSz w:w="11910" w:h="16840"/>
          <w:pgMar w:top="1580" w:right="880" w:bottom="560" w:left="1680" w:header="720" w:footer="364" w:gutter="0"/>
          <w:pgNumType w:start="208"/>
          <w:cols w:space="720"/>
        </w:sectPr>
      </w:pPr>
    </w:p>
    <w:p w14:paraId="58557968" w14:textId="77777777" w:rsidR="005313F1" w:rsidRDefault="005313F1">
      <w:pPr>
        <w:pStyle w:val="BodyText"/>
        <w:rPr>
          <w:sz w:val="20"/>
        </w:rPr>
      </w:pPr>
    </w:p>
    <w:p w14:paraId="621F691D" w14:textId="77777777" w:rsidR="005313F1" w:rsidRDefault="009B75EF">
      <w:pPr>
        <w:pStyle w:val="BodyText"/>
        <w:spacing w:before="239" w:line="415" w:lineRule="auto"/>
        <w:ind w:left="377" w:right="461"/>
        <w:jc w:val="both"/>
      </w:pPr>
      <w:r>
        <w:rPr>
          <w:w w:val="115"/>
        </w:rPr>
        <w:t xml:space="preserve">circulating </w:t>
      </w:r>
      <w:r>
        <w:rPr>
          <w:spacing w:val="-4"/>
          <w:w w:val="115"/>
        </w:rPr>
        <w:t>IL-17</w:t>
      </w:r>
      <w:r>
        <w:rPr>
          <w:spacing w:val="-4"/>
          <w:w w:val="115"/>
          <w:position w:val="9"/>
          <w:sz w:val="18"/>
        </w:rPr>
        <w:t xml:space="preserve">+ </w:t>
      </w:r>
      <w:r>
        <w:rPr>
          <w:w w:val="115"/>
        </w:rPr>
        <w:t xml:space="preserve">and </w:t>
      </w:r>
      <w:r>
        <w:rPr>
          <w:spacing w:val="-4"/>
          <w:w w:val="115"/>
        </w:rPr>
        <w:t>IL-22</w:t>
      </w:r>
      <w:r>
        <w:rPr>
          <w:spacing w:val="-4"/>
          <w:w w:val="115"/>
          <w:position w:val="9"/>
          <w:sz w:val="18"/>
        </w:rPr>
        <w:t xml:space="preserve">+ </w:t>
      </w:r>
      <w:r>
        <w:rPr>
          <w:w w:val="115"/>
        </w:rPr>
        <w:t>CD4</w:t>
      </w:r>
      <w:r>
        <w:rPr>
          <w:w w:val="115"/>
          <w:position w:val="9"/>
          <w:sz w:val="18"/>
        </w:rPr>
        <w:t xml:space="preserve">+ </w:t>
      </w:r>
      <w:r>
        <w:rPr>
          <w:w w:val="115"/>
        </w:rPr>
        <w:t>T cells have been reported in</w:t>
      </w:r>
      <w:del w:id="6" w:author="Microsoft Office User" w:date="2018-12-24T10:29:00Z">
        <w:r w:rsidDel="005C778C">
          <w:rPr>
            <w:w w:val="115"/>
          </w:rPr>
          <w:delText xml:space="preserve"> PB </w:delText>
        </w:r>
      </w:del>
      <w:ins w:id="7" w:author="Microsoft Office User" w:date="2018-12-24T10:29:00Z">
        <w:r w:rsidR="005C778C">
          <w:rPr>
            <w:w w:val="115"/>
          </w:rPr>
          <w:t xml:space="preserve"> </w:t>
        </w:r>
      </w:ins>
      <w:del w:id="8" w:author="Microsoft Office User" w:date="2018-12-24T10:30:00Z">
        <w:r w:rsidDel="005C778C">
          <w:rPr>
            <w:w w:val="115"/>
          </w:rPr>
          <w:delText xml:space="preserve">from </w:delText>
        </w:r>
      </w:del>
      <w:proofErr w:type="spellStart"/>
      <w:r>
        <w:rPr>
          <w:spacing w:val="-4"/>
          <w:w w:val="115"/>
        </w:rPr>
        <w:t>PsA</w:t>
      </w:r>
      <w:proofErr w:type="spellEnd"/>
      <w:r>
        <w:rPr>
          <w:spacing w:val="-20"/>
          <w:w w:val="115"/>
        </w:rPr>
        <w:t xml:space="preserve"> </w:t>
      </w:r>
      <w:r>
        <w:rPr>
          <w:w w:val="115"/>
        </w:rPr>
        <w:t>patients</w:t>
      </w:r>
      <w:r>
        <w:rPr>
          <w:spacing w:val="-19"/>
          <w:w w:val="115"/>
        </w:rPr>
        <w:t xml:space="preserve"> </w:t>
      </w:r>
      <w:r>
        <w:rPr>
          <w:w w:val="115"/>
        </w:rPr>
        <w:t>compared</w:t>
      </w:r>
      <w:r>
        <w:rPr>
          <w:spacing w:val="-19"/>
          <w:w w:val="115"/>
        </w:rPr>
        <w:t xml:space="preserve"> </w:t>
      </w:r>
      <w:r>
        <w:rPr>
          <w:w w:val="115"/>
        </w:rPr>
        <w:t>to</w:t>
      </w:r>
      <w:r>
        <w:rPr>
          <w:spacing w:val="-19"/>
          <w:w w:val="115"/>
        </w:rPr>
        <w:t xml:space="preserve"> </w:t>
      </w:r>
      <w:r>
        <w:rPr>
          <w:w w:val="115"/>
        </w:rPr>
        <w:t>control</w:t>
      </w:r>
      <w:r>
        <w:rPr>
          <w:spacing w:val="-19"/>
          <w:w w:val="115"/>
        </w:rPr>
        <w:t xml:space="preserve"> </w:t>
      </w:r>
      <w:r>
        <w:rPr>
          <w:w w:val="115"/>
        </w:rPr>
        <w:t>individuals</w:t>
      </w:r>
      <w:r>
        <w:rPr>
          <w:spacing w:val="-20"/>
          <w:w w:val="115"/>
        </w:rPr>
        <w:t xml:space="preserve"> </w:t>
      </w:r>
      <w:r>
        <w:rPr>
          <w:w w:val="115"/>
        </w:rPr>
        <w:t>(</w:t>
      </w:r>
      <w:proofErr w:type="spellStart"/>
      <w:r>
        <w:rPr>
          <w:w w:val="115"/>
        </w:rPr>
        <w:t>Benham</w:t>
      </w:r>
      <w:proofErr w:type="spellEnd"/>
      <w:r>
        <w:rPr>
          <w:spacing w:val="-19"/>
          <w:w w:val="115"/>
        </w:rPr>
        <w:t xml:space="preserve"> </w:t>
      </w:r>
      <w:r>
        <w:rPr>
          <w:w w:val="115"/>
        </w:rPr>
        <w:t>et</w:t>
      </w:r>
      <w:r>
        <w:rPr>
          <w:spacing w:val="-19"/>
          <w:w w:val="115"/>
        </w:rPr>
        <w:t xml:space="preserve"> </w:t>
      </w:r>
      <w:r>
        <w:rPr>
          <w:w w:val="115"/>
        </w:rPr>
        <w:t>al.</w:t>
      </w:r>
      <w:r>
        <w:rPr>
          <w:spacing w:val="-19"/>
          <w:w w:val="115"/>
        </w:rPr>
        <w:t xml:space="preserve"> </w:t>
      </w:r>
      <w:r>
        <w:rPr>
          <w:w w:val="115"/>
        </w:rPr>
        <w:t>2013).</w:t>
      </w:r>
      <w:r>
        <w:rPr>
          <w:spacing w:val="16"/>
          <w:w w:val="115"/>
        </w:rPr>
        <w:t xml:space="preserve"> </w:t>
      </w:r>
      <w:r>
        <w:rPr>
          <w:w w:val="115"/>
        </w:rPr>
        <w:t>Moreover, reduced</w:t>
      </w:r>
      <w:r>
        <w:rPr>
          <w:spacing w:val="-23"/>
          <w:w w:val="115"/>
        </w:rPr>
        <w:t xml:space="preserve"> </w:t>
      </w:r>
      <w:r>
        <w:rPr>
          <w:w w:val="115"/>
        </w:rPr>
        <w:t>percentage</w:t>
      </w:r>
      <w:r>
        <w:rPr>
          <w:spacing w:val="-23"/>
          <w:w w:val="115"/>
        </w:rPr>
        <w:t xml:space="preserve"> </w:t>
      </w:r>
      <w:r>
        <w:rPr>
          <w:w w:val="115"/>
        </w:rPr>
        <w:t>of</w:t>
      </w:r>
      <w:r>
        <w:rPr>
          <w:spacing w:val="-22"/>
          <w:w w:val="115"/>
        </w:rPr>
        <w:t xml:space="preserve"> </w:t>
      </w:r>
      <w:proofErr w:type="spellStart"/>
      <w:r>
        <w:rPr>
          <w:w w:val="115"/>
        </w:rPr>
        <w:t>pDCs</w:t>
      </w:r>
      <w:proofErr w:type="spellEnd"/>
      <w:r>
        <w:rPr>
          <w:spacing w:val="-23"/>
          <w:w w:val="115"/>
        </w:rPr>
        <w:t xml:space="preserve"> </w:t>
      </w:r>
      <w:r>
        <w:rPr>
          <w:w w:val="115"/>
        </w:rPr>
        <w:t>and</w:t>
      </w:r>
      <w:r>
        <w:rPr>
          <w:spacing w:val="-23"/>
          <w:w w:val="115"/>
        </w:rPr>
        <w:t xml:space="preserve"> </w:t>
      </w:r>
      <w:r>
        <w:rPr>
          <w:w w:val="115"/>
        </w:rPr>
        <w:t>NK</w:t>
      </w:r>
      <w:ins w:id="9" w:author="Microsoft Office User" w:date="2018-12-24T10:31:00Z">
        <w:r w:rsidR="005C778C">
          <w:rPr>
            <w:w w:val="115"/>
          </w:rPr>
          <w:t xml:space="preserve"> cells</w:t>
        </w:r>
      </w:ins>
      <w:r>
        <w:rPr>
          <w:spacing w:val="-22"/>
          <w:w w:val="115"/>
        </w:rPr>
        <w:t xml:space="preserve"> </w:t>
      </w:r>
      <w:r>
        <w:rPr>
          <w:w w:val="115"/>
        </w:rPr>
        <w:t>in</w:t>
      </w:r>
      <w:del w:id="10" w:author="Microsoft Office User" w:date="2018-12-24T10:29:00Z">
        <w:r w:rsidDel="005C778C">
          <w:rPr>
            <w:spacing w:val="-23"/>
            <w:w w:val="115"/>
          </w:rPr>
          <w:delText xml:space="preserve"> </w:delText>
        </w:r>
        <w:r w:rsidDel="005C778C">
          <w:rPr>
            <w:w w:val="115"/>
          </w:rPr>
          <w:delText>PB</w:delText>
        </w:r>
        <w:r w:rsidDel="005C778C">
          <w:rPr>
            <w:spacing w:val="-23"/>
            <w:w w:val="115"/>
          </w:rPr>
          <w:delText xml:space="preserve"> </w:delText>
        </w:r>
      </w:del>
      <w:ins w:id="11" w:author="Microsoft Office User" w:date="2018-12-24T10:29:00Z">
        <w:r w:rsidR="005C778C">
          <w:rPr>
            <w:spacing w:val="-23"/>
            <w:w w:val="115"/>
          </w:rPr>
          <w:t xml:space="preserve"> peripheral blood </w:t>
        </w:r>
      </w:ins>
      <w:proofErr w:type="gramStart"/>
      <w:r>
        <w:rPr>
          <w:w w:val="115"/>
        </w:rPr>
        <w:t>have</w:t>
      </w:r>
      <w:r>
        <w:rPr>
          <w:spacing w:val="-22"/>
          <w:w w:val="115"/>
        </w:rPr>
        <w:t xml:space="preserve"> </w:t>
      </w:r>
      <w:r>
        <w:rPr>
          <w:w w:val="115"/>
        </w:rPr>
        <w:t>also</w:t>
      </w:r>
      <w:r>
        <w:rPr>
          <w:spacing w:val="-23"/>
          <w:w w:val="115"/>
        </w:rPr>
        <w:t xml:space="preserve"> </w:t>
      </w:r>
      <w:r>
        <w:rPr>
          <w:w w:val="115"/>
        </w:rPr>
        <w:t>been</w:t>
      </w:r>
      <w:r>
        <w:rPr>
          <w:spacing w:val="-22"/>
          <w:w w:val="115"/>
        </w:rPr>
        <w:t xml:space="preserve"> </w:t>
      </w:r>
      <w:r>
        <w:rPr>
          <w:w w:val="115"/>
        </w:rPr>
        <w:t>observed</w:t>
      </w:r>
      <w:proofErr w:type="gramEnd"/>
      <w:r>
        <w:rPr>
          <w:spacing w:val="-23"/>
          <w:w w:val="115"/>
        </w:rPr>
        <w:t xml:space="preserve"> </w:t>
      </w:r>
      <w:r>
        <w:rPr>
          <w:w w:val="115"/>
        </w:rPr>
        <w:t>in</w:t>
      </w:r>
      <w:del w:id="12" w:author="Microsoft Office User" w:date="2018-12-24T10:29:00Z">
        <w:r w:rsidDel="005C778C">
          <w:rPr>
            <w:spacing w:val="-23"/>
            <w:w w:val="115"/>
          </w:rPr>
          <w:delText xml:space="preserve"> </w:delText>
        </w:r>
        <w:r w:rsidDel="005C778C">
          <w:rPr>
            <w:w w:val="115"/>
          </w:rPr>
          <w:delText>PB</w:delText>
        </w:r>
        <w:r w:rsidDel="005C778C">
          <w:rPr>
            <w:spacing w:val="-22"/>
            <w:w w:val="115"/>
          </w:rPr>
          <w:delText xml:space="preserve"> </w:delText>
        </w:r>
      </w:del>
      <w:ins w:id="13" w:author="Microsoft Office User" w:date="2018-12-24T10:29:00Z">
        <w:r w:rsidR="005C778C">
          <w:rPr>
            <w:spacing w:val="-23"/>
            <w:w w:val="115"/>
          </w:rPr>
          <w:t xml:space="preserve"> </w:t>
        </w:r>
      </w:ins>
      <w:del w:id="14" w:author="Microsoft Office User" w:date="2018-12-24T10:31:00Z">
        <w:r w:rsidDel="005C778C">
          <w:rPr>
            <w:w w:val="115"/>
          </w:rPr>
          <w:delText xml:space="preserve">from </w:delText>
        </w:r>
      </w:del>
      <w:proofErr w:type="spellStart"/>
      <w:r>
        <w:rPr>
          <w:spacing w:val="-4"/>
          <w:w w:val="115"/>
        </w:rPr>
        <w:t>PsA</w:t>
      </w:r>
      <w:proofErr w:type="spellEnd"/>
      <w:r>
        <w:rPr>
          <w:spacing w:val="-42"/>
          <w:w w:val="115"/>
        </w:rPr>
        <w:t xml:space="preserve"> </w:t>
      </w:r>
      <w:del w:id="15" w:author="Microsoft Office User" w:date="2018-12-24T10:31:00Z">
        <w:r w:rsidDel="005C778C">
          <w:rPr>
            <w:w w:val="115"/>
          </w:rPr>
          <w:delText>compared</w:delText>
        </w:r>
        <w:r w:rsidDel="005C778C">
          <w:rPr>
            <w:spacing w:val="-42"/>
            <w:w w:val="115"/>
          </w:rPr>
          <w:delText xml:space="preserve"> </w:delText>
        </w:r>
        <w:r w:rsidDel="005C778C">
          <w:rPr>
            <w:w w:val="115"/>
          </w:rPr>
          <w:delText>to</w:delText>
        </w:r>
        <w:r w:rsidDel="005C778C">
          <w:rPr>
            <w:spacing w:val="-42"/>
            <w:w w:val="115"/>
          </w:rPr>
          <w:delText xml:space="preserve"> </w:delText>
        </w:r>
        <w:r w:rsidDel="005C778C">
          <w:rPr>
            <w:w w:val="115"/>
          </w:rPr>
          <w:delText>controls</w:delText>
        </w:r>
        <w:r w:rsidDel="005C778C">
          <w:rPr>
            <w:spacing w:val="-42"/>
            <w:w w:val="115"/>
          </w:rPr>
          <w:delText xml:space="preserve"> </w:delText>
        </w:r>
      </w:del>
      <w:r>
        <w:rPr>
          <w:w w:val="115"/>
        </w:rPr>
        <w:t>(</w:t>
      </w:r>
      <w:proofErr w:type="spellStart"/>
      <w:r>
        <w:rPr>
          <w:w w:val="115"/>
        </w:rPr>
        <w:t>Jongbloed</w:t>
      </w:r>
      <w:proofErr w:type="spellEnd"/>
      <w:r>
        <w:rPr>
          <w:spacing w:val="-42"/>
          <w:w w:val="115"/>
        </w:rPr>
        <w:t xml:space="preserve"> </w:t>
      </w:r>
      <w:r>
        <w:rPr>
          <w:w w:val="115"/>
        </w:rPr>
        <w:t>et</w:t>
      </w:r>
      <w:r>
        <w:rPr>
          <w:spacing w:val="-42"/>
          <w:w w:val="115"/>
        </w:rPr>
        <w:t xml:space="preserve"> </w:t>
      </w:r>
      <w:r>
        <w:rPr>
          <w:w w:val="115"/>
        </w:rPr>
        <w:t>al.</w:t>
      </w:r>
      <w:r>
        <w:rPr>
          <w:spacing w:val="-42"/>
          <w:w w:val="115"/>
        </w:rPr>
        <w:t xml:space="preserve"> </w:t>
      </w:r>
      <w:r>
        <w:rPr>
          <w:w w:val="115"/>
        </w:rPr>
        <w:t>2006;</w:t>
      </w:r>
      <w:r>
        <w:rPr>
          <w:spacing w:val="-40"/>
          <w:w w:val="115"/>
        </w:rPr>
        <w:t xml:space="preserve"> </w:t>
      </w:r>
      <w:proofErr w:type="spellStart"/>
      <w:r>
        <w:rPr>
          <w:w w:val="115"/>
        </w:rPr>
        <w:t>Spadaro</w:t>
      </w:r>
      <w:proofErr w:type="spellEnd"/>
      <w:r>
        <w:rPr>
          <w:spacing w:val="-42"/>
          <w:w w:val="115"/>
        </w:rPr>
        <w:t xml:space="preserve"> </w:t>
      </w:r>
      <w:r>
        <w:rPr>
          <w:w w:val="115"/>
        </w:rPr>
        <w:t>et</w:t>
      </w:r>
      <w:r>
        <w:rPr>
          <w:spacing w:val="-42"/>
          <w:w w:val="115"/>
        </w:rPr>
        <w:t xml:space="preserve"> </w:t>
      </w:r>
      <w:r>
        <w:rPr>
          <w:w w:val="115"/>
        </w:rPr>
        <w:t>al.</w:t>
      </w:r>
      <w:r>
        <w:rPr>
          <w:spacing w:val="-42"/>
          <w:w w:val="115"/>
        </w:rPr>
        <w:t xml:space="preserve"> </w:t>
      </w:r>
      <w:r>
        <w:rPr>
          <w:w w:val="115"/>
        </w:rPr>
        <w:t>2004).</w:t>
      </w:r>
      <w:r>
        <w:rPr>
          <w:spacing w:val="-32"/>
          <w:w w:val="115"/>
        </w:rPr>
        <w:t xml:space="preserve"> </w:t>
      </w:r>
      <w:r>
        <w:rPr>
          <w:w w:val="115"/>
        </w:rPr>
        <w:t>In</w:t>
      </w:r>
      <w:r>
        <w:rPr>
          <w:spacing w:val="-42"/>
          <w:w w:val="115"/>
        </w:rPr>
        <w:t xml:space="preserve"> </w:t>
      </w:r>
      <w:r>
        <w:rPr>
          <w:w w:val="115"/>
        </w:rPr>
        <w:t>terms</w:t>
      </w:r>
      <w:r>
        <w:rPr>
          <w:spacing w:val="-41"/>
          <w:w w:val="115"/>
        </w:rPr>
        <w:t xml:space="preserve"> </w:t>
      </w:r>
      <w:r>
        <w:rPr>
          <w:spacing w:val="-6"/>
          <w:w w:val="115"/>
        </w:rPr>
        <w:t xml:space="preserve">of </w:t>
      </w:r>
      <w:r>
        <w:rPr>
          <w:w w:val="110"/>
        </w:rPr>
        <w:t>cytokine</w:t>
      </w:r>
      <w:r>
        <w:rPr>
          <w:spacing w:val="-14"/>
          <w:w w:val="110"/>
        </w:rPr>
        <w:t xml:space="preserve"> </w:t>
      </w:r>
      <w:r>
        <w:rPr>
          <w:w w:val="110"/>
        </w:rPr>
        <w:t>production,</w:t>
      </w:r>
      <w:r>
        <w:rPr>
          <w:spacing w:val="-12"/>
          <w:w w:val="110"/>
        </w:rPr>
        <w:t xml:space="preserve"> </w:t>
      </w:r>
      <w:r>
        <w:rPr>
          <w:w w:val="110"/>
        </w:rPr>
        <w:t>stimulated</w:t>
      </w:r>
      <w:r>
        <w:rPr>
          <w:spacing w:val="-14"/>
          <w:w w:val="110"/>
        </w:rPr>
        <w:t xml:space="preserve"> </w:t>
      </w:r>
      <w:r>
        <w:rPr>
          <w:w w:val="110"/>
        </w:rPr>
        <w:t>PBMCs</w:t>
      </w:r>
      <w:r>
        <w:rPr>
          <w:spacing w:val="-13"/>
          <w:w w:val="110"/>
        </w:rPr>
        <w:t xml:space="preserve"> </w:t>
      </w:r>
      <w:r>
        <w:rPr>
          <w:w w:val="110"/>
        </w:rPr>
        <w:t>from</w:t>
      </w:r>
      <w:r>
        <w:rPr>
          <w:spacing w:val="-14"/>
          <w:w w:val="110"/>
        </w:rPr>
        <w:t xml:space="preserve"> </w:t>
      </w:r>
      <w:proofErr w:type="spellStart"/>
      <w:r>
        <w:rPr>
          <w:spacing w:val="-4"/>
          <w:w w:val="110"/>
        </w:rPr>
        <w:t>PsA</w:t>
      </w:r>
      <w:proofErr w:type="spellEnd"/>
      <w:r>
        <w:rPr>
          <w:spacing w:val="-14"/>
          <w:w w:val="110"/>
        </w:rPr>
        <w:t xml:space="preserve"> </w:t>
      </w:r>
      <w:r>
        <w:rPr>
          <w:w w:val="110"/>
        </w:rPr>
        <w:t>patients</w:t>
      </w:r>
      <w:r>
        <w:rPr>
          <w:spacing w:val="-13"/>
          <w:w w:val="110"/>
        </w:rPr>
        <w:t xml:space="preserve"> </w:t>
      </w:r>
      <w:r>
        <w:rPr>
          <w:w w:val="110"/>
        </w:rPr>
        <w:t>released</w:t>
      </w:r>
      <w:r>
        <w:rPr>
          <w:spacing w:val="-14"/>
          <w:w w:val="110"/>
        </w:rPr>
        <w:t xml:space="preserve"> </w:t>
      </w:r>
      <w:r>
        <w:rPr>
          <w:w w:val="110"/>
        </w:rPr>
        <w:t>greater</w:t>
      </w:r>
      <w:r>
        <w:rPr>
          <w:spacing w:val="-14"/>
          <w:w w:val="110"/>
        </w:rPr>
        <w:t xml:space="preserve"> </w:t>
      </w:r>
      <w:r>
        <w:rPr>
          <w:spacing w:val="-3"/>
          <w:w w:val="110"/>
        </w:rPr>
        <w:t xml:space="preserve">levels </w:t>
      </w:r>
      <w:r>
        <w:rPr>
          <w:w w:val="115"/>
        </w:rPr>
        <w:t>of</w:t>
      </w:r>
      <w:r>
        <w:rPr>
          <w:spacing w:val="-27"/>
          <w:w w:val="115"/>
        </w:rPr>
        <w:t xml:space="preserve"> </w:t>
      </w:r>
      <w:r>
        <w:rPr>
          <w:spacing w:val="-5"/>
          <w:w w:val="115"/>
        </w:rPr>
        <w:t>IL-17</w:t>
      </w:r>
      <w:r>
        <w:rPr>
          <w:spacing w:val="-26"/>
          <w:w w:val="115"/>
        </w:rPr>
        <w:t xml:space="preserve"> </w:t>
      </w:r>
      <w:r>
        <w:rPr>
          <w:w w:val="115"/>
        </w:rPr>
        <w:t>and</w:t>
      </w:r>
      <w:r>
        <w:rPr>
          <w:spacing w:val="-27"/>
          <w:w w:val="115"/>
        </w:rPr>
        <w:t xml:space="preserve"> </w:t>
      </w:r>
      <w:r>
        <w:rPr>
          <w:spacing w:val="-5"/>
          <w:w w:val="115"/>
        </w:rPr>
        <w:t>IL-22</w:t>
      </w:r>
      <w:r>
        <w:rPr>
          <w:spacing w:val="-26"/>
          <w:w w:val="115"/>
        </w:rPr>
        <w:t xml:space="preserve"> </w:t>
      </w:r>
      <w:proofErr w:type="gramStart"/>
      <w:r>
        <w:rPr>
          <w:w w:val="115"/>
        </w:rPr>
        <w:t>than</w:t>
      </w:r>
      <w:r>
        <w:rPr>
          <w:spacing w:val="-27"/>
          <w:w w:val="115"/>
        </w:rPr>
        <w:t xml:space="preserve"> </w:t>
      </w:r>
      <w:r>
        <w:rPr>
          <w:w w:val="115"/>
        </w:rPr>
        <w:t>the</w:t>
      </w:r>
      <w:r>
        <w:rPr>
          <w:spacing w:val="-26"/>
          <w:w w:val="115"/>
        </w:rPr>
        <w:t xml:space="preserve"> </w:t>
      </w:r>
      <w:r>
        <w:rPr>
          <w:w w:val="115"/>
        </w:rPr>
        <w:t>healthy</w:t>
      </w:r>
      <w:r>
        <w:rPr>
          <w:spacing w:val="-27"/>
          <w:w w:val="115"/>
        </w:rPr>
        <w:t xml:space="preserve"> </w:t>
      </w:r>
      <w:r>
        <w:rPr>
          <w:w w:val="115"/>
        </w:rPr>
        <w:t>control</w:t>
      </w:r>
      <w:r>
        <w:rPr>
          <w:spacing w:val="-26"/>
          <w:w w:val="115"/>
        </w:rPr>
        <w:t xml:space="preserve"> </w:t>
      </w:r>
      <w:r>
        <w:rPr>
          <w:w w:val="115"/>
        </w:rPr>
        <w:t>counterparts</w:t>
      </w:r>
      <w:r>
        <w:rPr>
          <w:spacing w:val="-27"/>
          <w:w w:val="115"/>
        </w:rPr>
        <w:t xml:space="preserve"> </w:t>
      </w:r>
      <w:r>
        <w:rPr>
          <w:w w:val="115"/>
        </w:rPr>
        <w:t>(</w:t>
      </w:r>
      <w:proofErr w:type="spellStart"/>
      <w:r>
        <w:rPr>
          <w:w w:val="115"/>
        </w:rPr>
        <w:t>Benham</w:t>
      </w:r>
      <w:proofErr w:type="spellEnd"/>
      <w:r>
        <w:rPr>
          <w:spacing w:val="-26"/>
          <w:w w:val="115"/>
        </w:rPr>
        <w:t xml:space="preserve"> </w:t>
      </w:r>
      <w:r>
        <w:rPr>
          <w:w w:val="115"/>
        </w:rPr>
        <w:t>et</w:t>
      </w:r>
      <w:r>
        <w:rPr>
          <w:spacing w:val="-27"/>
          <w:w w:val="115"/>
        </w:rPr>
        <w:t xml:space="preserve"> </w:t>
      </w:r>
      <w:r>
        <w:rPr>
          <w:w w:val="115"/>
        </w:rPr>
        <w:t>al.</w:t>
      </w:r>
      <w:r>
        <w:rPr>
          <w:spacing w:val="-26"/>
          <w:w w:val="115"/>
        </w:rPr>
        <w:t xml:space="preserve"> </w:t>
      </w:r>
      <w:r>
        <w:rPr>
          <w:w w:val="115"/>
        </w:rPr>
        <w:t>2013)</w:t>
      </w:r>
      <w:proofErr w:type="gramEnd"/>
      <w:r>
        <w:rPr>
          <w:w w:val="115"/>
        </w:rPr>
        <w:t>.</w:t>
      </w:r>
    </w:p>
    <w:p w14:paraId="6A1071AC" w14:textId="77777777" w:rsidR="005313F1" w:rsidDel="005C778C" w:rsidRDefault="009B75EF">
      <w:pPr>
        <w:pStyle w:val="BodyText"/>
        <w:spacing w:before="4" w:line="415" w:lineRule="auto"/>
        <w:ind w:left="377" w:right="461" w:firstLine="566"/>
        <w:jc w:val="both"/>
        <w:rPr>
          <w:del w:id="16" w:author="Microsoft Office User" w:date="2018-12-24T10:34:00Z"/>
        </w:rPr>
      </w:pPr>
      <w:r>
        <w:rPr>
          <w:w w:val="110"/>
        </w:rPr>
        <w:t xml:space="preserve">Nevertheless, </w:t>
      </w:r>
      <w:proofErr w:type="spellStart"/>
      <w:r>
        <w:rPr>
          <w:spacing w:val="-4"/>
          <w:w w:val="110"/>
        </w:rPr>
        <w:t>PsA</w:t>
      </w:r>
      <w:proofErr w:type="spellEnd"/>
      <w:r>
        <w:rPr>
          <w:spacing w:val="-4"/>
          <w:w w:val="110"/>
        </w:rPr>
        <w:t xml:space="preserve"> </w:t>
      </w:r>
      <w:r>
        <w:rPr>
          <w:w w:val="110"/>
        </w:rPr>
        <w:t xml:space="preserve">is </w:t>
      </w:r>
      <w:proofErr w:type="spellStart"/>
      <w:r>
        <w:rPr>
          <w:w w:val="110"/>
        </w:rPr>
        <w:t>characterised</w:t>
      </w:r>
      <w:proofErr w:type="spellEnd"/>
      <w:r>
        <w:rPr>
          <w:w w:val="110"/>
        </w:rPr>
        <w:t xml:space="preserve"> by involvement of the joints, where repeated local inflammatory response leads eventually to joint destruction. </w:t>
      </w:r>
      <w:proofErr w:type="spellStart"/>
      <w:r>
        <w:rPr>
          <w:w w:val="110"/>
        </w:rPr>
        <w:t>Oligoarticular</w:t>
      </w:r>
      <w:proofErr w:type="spellEnd"/>
      <w:r>
        <w:rPr>
          <w:spacing w:val="-18"/>
          <w:w w:val="110"/>
        </w:rPr>
        <w:t xml:space="preserve"> </w:t>
      </w:r>
      <w:proofErr w:type="spellStart"/>
      <w:r>
        <w:rPr>
          <w:spacing w:val="-4"/>
          <w:w w:val="110"/>
        </w:rPr>
        <w:t>PsA</w:t>
      </w:r>
      <w:proofErr w:type="spellEnd"/>
      <w:r>
        <w:rPr>
          <w:spacing w:val="-16"/>
          <w:w w:val="110"/>
        </w:rPr>
        <w:t xml:space="preserve"> </w:t>
      </w:r>
      <w:r>
        <w:rPr>
          <w:w w:val="110"/>
        </w:rPr>
        <w:t>(involving</w:t>
      </w:r>
      <w:r>
        <w:rPr>
          <w:spacing w:val="-17"/>
          <w:w w:val="110"/>
        </w:rPr>
        <w:t xml:space="preserve"> </w:t>
      </w:r>
      <w:r>
        <w:rPr>
          <w:w w:val="110"/>
        </w:rPr>
        <w:t>four</w:t>
      </w:r>
      <w:r>
        <w:rPr>
          <w:spacing w:val="-17"/>
          <w:w w:val="110"/>
        </w:rPr>
        <w:t xml:space="preserve"> </w:t>
      </w:r>
      <w:r>
        <w:rPr>
          <w:w w:val="110"/>
        </w:rPr>
        <w:t>or</w:t>
      </w:r>
      <w:r>
        <w:rPr>
          <w:spacing w:val="-16"/>
          <w:w w:val="110"/>
        </w:rPr>
        <w:t xml:space="preserve"> </w:t>
      </w:r>
      <w:r>
        <w:rPr>
          <w:w w:val="110"/>
        </w:rPr>
        <w:t>fewer</w:t>
      </w:r>
      <w:r>
        <w:rPr>
          <w:spacing w:val="-17"/>
          <w:w w:val="110"/>
        </w:rPr>
        <w:t xml:space="preserve"> </w:t>
      </w:r>
      <w:r>
        <w:rPr>
          <w:w w:val="110"/>
        </w:rPr>
        <w:t>joints)</w:t>
      </w:r>
      <w:r>
        <w:rPr>
          <w:spacing w:val="-17"/>
          <w:w w:val="110"/>
        </w:rPr>
        <w:t xml:space="preserve"> </w:t>
      </w:r>
      <w:proofErr w:type="gramStart"/>
      <w:r>
        <w:rPr>
          <w:w w:val="110"/>
        </w:rPr>
        <w:t>is</w:t>
      </w:r>
      <w:r>
        <w:rPr>
          <w:spacing w:val="-17"/>
          <w:w w:val="110"/>
        </w:rPr>
        <w:t xml:space="preserve"> </w:t>
      </w:r>
      <w:r>
        <w:rPr>
          <w:w w:val="110"/>
        </w:rPr>
        <w:t>commonly</w:t>
      </w:r>
      <w:r>
        <w:rPr>
          <w:spacing w:val="-17"/>
          <w:w w:val="110"/>
        </w:rPr>
        <w:t xml:space="preserve"> </w:t>
      </w:r>
      <w:r>
        <w:rPr>
          <w:w w:val="110"/>
        </w:rPr>
        <w:t>managed</w:t>
      </w:r>
      <w:proofErr w:type="gramEnd"/>
      <w:r>
        <w:rPr>
          <w:spacing w:val="-16"/>
          <w:w w:val="110"/>
        </w:rPr>
        <w:t xml:space="preserve"> </w:t>
      </w:r>
      <w:r>
        <w:rPr>
          <w:w w:val="110"/>
        </w:rPr>
        <w:t>by</w:t>
      </w:r>
      <w:r>
        <w:rPr>
          <w:spacing w:val="-17"/>
          <w:w w:val="110"/>
        </w:rPr>
        <w:t xml:space="preserve"> </w:t>
      </w:r>
      <w:r>
        <w:rPr>
          <w:w w:val="110"/>
        </w:rPr>
        <w:t>joint aspiration followed by intra-articular steroid injection to relieve pain,</w:t>
      </w:r>
      <w:r>
        <w:rPr>
          <w:spacing w:val="-28"/>
          <w:w w:val="110"/>
        </w:rPr>
        <w:t xml:space="preserve"> </w:t>
      </w:r>
      <w:r>
        <w:rPr>
          <w:w w:val="110"/>
        </w:rPr>
        <w:t xml:space="preserve">facilitating </w:t>
      </w:r>
      <w:del w:id="17" w:author="Microsoft Office User" w:date="2018-12-24T10:31:00Z">
        <w:r w:rsidDel="005C778C">
          <w:rPr>
            <w:w w:val="110"/>
          </w:rPr>
          <w:delText xml:space="preserve">the </w:delText>
        </w:r>
      </w:del>
      <w:r>
        <w:rPr>
          <w:w w:val="110"/>
        </w:rPr>
        <w:t>sample collection for research purposes (</w:t>
      </w:r>
      <w:proofErr w:type="spellStart"/>
      <w:r>
        <w:rPr>
          <w:w w:val="110"/>
        </w:rPr>
        <w:t>Kavanaugh</w:t>
      </w:r>
      <w:proofErr w:type="spellEnd"/>
      <w:r>
        <w:rPr>
          <w:w w:val="110"/>
        </w:rPr>
        <w:t xml:space="preserve"> and </w:t>
      </w:r>
      <w:proofErr w:type="spellStart"/>
      <w:r>
        <w:rPr>
          <w:w w:val="110"/>
        </w:rPr>
        <w:t>Ritchlin</w:t>
      </w:r>
      <w:proofErr w:type="spellEnd"/>
      <w:r>
        <w:rPr>
          <w:w w:val="110"/>
        </w:rPr>
        <w:t xml:space="preserve"> 2006).</w:t>
      </w:r>
      <w:r>
        <w:rPr>
          <w:spacing w:val="-16"/>
          <w:w w:val="110"/>
        </w:rPr>
        <w:t xml:space="preserve"> </w:t>
      </w:r>
      <w:r>
        <w:rPr>
          <w:w w:val="110"/>
        </w:rPr>
        <w:t>The importance</w:t>
      </w:r>
      <w:r>
        <w:rPr>
          <w:spacing w:val="-14"/>
          <w:w w:val="110"/>
        </w:rPr>
        <w:t xml:space="preserve"> </w:t>
      </w:r>
      <w:r>
        <w:rPr>
          <w:w w:val="110"/>
        </w:rPr>
        <w:t>of</w:t>
      </w:r>
      <w:r>
        <w:rPr>
          <w:spacing w:val="-14"/>
          <w:w w:val="110"/>
        </w:rPr>
        <w:t xml:space="preserve"> </w:t>
      </w:r>
      <w:r>
        <w:rPr>
          <w:w w:val="110"/>
        </w:rPr>
        <w:t>studying</w:t>
      </w:r>
      <w:r>
        <w:rPr>
          <w:spacing w:val="-14"/>
          <w:w w:val="110"/>
        </w:rPr>
        <w:t xml:space="preserve"> </w:t>
      </w:r>
      <w:r>
        <w:rPr>
          <w:w w:val="110"/>
        </w:rPr>
        <w:t>the</w:t>
      </w:r>
      <w:r>
        <w:rPr>
          <w:spacing w:val="-14"/>
          <w:w w:val="110"/>
        </w:rPr>
        <w:t xml:space="preserve"> </w:t>
      </w:r>
      <w:r>
        <w:rPr>
          <w:w w:val="110"/>
        </w:rPr>
        <w:t>synovium</w:t>
      </w:r>
      <w:r>
        <w:rPr>
          <w:spacing w:val="-14"/>
          <w:w w:val="110"/>
        </w:rPr>
        <w:t xml:space="preserve"> </w:t>
      </w:r>
      <w:r>
        <w:rPr>
          <w:w w:val="110"/>
        </w:rPr>
        <w:t>in</w:t>
      </w:r>
      <w:r>
        <w:rPr>
          <w:spacing w:val="-14"/>
          <w:w w:val="110"/>
        </w:rPr>
        <w:t xml:space="preserve"> </w:t>
      </w:r>
      <w:proofErr w:type="spellStart"/>
      <w:r>
        <w:rPr>
          <w:spacing w:val="-4"/>
          <w:w w:val="110"/>
        </w:rPr>
        <w:t>PsA</w:t>
      </w:r>
      <w:proofErr w:type="spellEnd"/>
      <w:r>
        <w:rPr>
          <w:spacing w:val="-14"/>
          <w:w w:val="110"/>
        </w:rPr>
        <w:t xml:space="preserve"> </w:t>
      </w:r>
      <w:r>
        <w:rPr>
          <w:w w:val="110"/>
        </w:rPr>
        <w:t>have</w:t>
      </w:r>
      <w:r>
        <w:rPr>
          <w:spacing w:val="-14"/>
          <w:w w:val="110"/>
        </w:rPr>
        <w:t xml:space="preserve"> </w:t>
      </w:r>
      <w:r>
        <w:rPr>
          <w:w w:val="110"/>
        </w:rPr>
        <w:t>been</w:t>
      </w:r>
      <w:r>
        <w:rPr>
          <w:spacing w:val="-14"/>
          <w:w w:val="110"/>
        </w:rPr>
        <w:t xml:space="preserve"> </w:t>
      </w:r>
      <w:r>
        <w:rPr>
          <w:w w:val="110"/>
        </w:rPr>
        <w:t>highlighted</w:t>
      </w:r>
      <w:r>
        <w:rPr>
          <w:spacing w:val="-14"/>
          <w:w w:val="110"/>
        </w:rPr>
        <w:t xml:space="preserve"> </w:t>
      </w:r>
      <w:r>
        <w:rPr>
          <w:w w:val="110"/>
        </w:rPr>
        <w:t>by</w:t>
      </w:r>
      <w:r>
        <w:rPr>
          <w:spacing w:val="-14"/>
          <w:w w:val="110"/>
        </w:rPr>
        <w:t xml:space="preserve"> </w:t>
      </w:r>
      <w:r>
        <w:rPr>
          <w:w w:val="110"/>
        </w:rPr>
        <w:t>di</w:t>
      </w:r>
      <w:r>
        <w:rPr>
          <w:rFonts w:ascii="Arial"/>
          <w:w w:val="110"/>
        </w:rPr>
        <w:t>ff</w:t>
      </w:r>
      <w:r>
        <w:rPr>
          <w:w w:val="110"/>
        </w:rPr>
        <w:t>erences in</w:t>
      </w:r>
      <w:r>
        <w:rPr>
          <w:spacing w:val="-10"/>
          <w:w w:val="110"/>
        </w:rPr>
        <w:t xml:space="preserve"> </w:t>
      </w:r>
      <w:r>
        <w:rPr>
          <w:w w:val="110"/>
        </w:rPr>
        <w:t>cell</w:t>
      </w:r>
      <w:r>
        <w:rPr>
          <w:spacing w:val="-9"/>
          <w:w w:val="110"/>
        </w:rPr>
        <w:t xml:space="preserve"> </w:t>
      </w:r>
      <w:r>
        <w:rPr>
          <w:w w:val="110"/>
        </w:rPr>
        <w:t>composition</w:t>
      </w:r>
      <w:r>
        <w:rPr>
          <w:spacing w:val="-10"/>
          <w:w w:val="110"/>
        </w:rPr>
        <w:t xml:space="preserve"> </w:t>
      </w:r>
      <w:r>
        <w:rPr>
          <w:w w:val="110"/>
        </w:rPr>
        <w:t>and</w:t>
      </w:r>
      <w:r>
        <w:rPr>
          <w:spacing w:val="-9"/>
          <w:w w:val="110"/>
        </w:rPr>
        <w:t xml:space="preserve"> </w:t>
      </w:r>
      <w:r>
        <w:rPr>
          <w:w w:val="110"/>
        </w:rPr>
        <w:t>cytokine</w:t>
      </w:r>
      <w:r>
        <w:rPr>
          <w:spacing w:val="-9"/>
          <w:w w:val="110"/>
        </w:rPr>
        <w:t xml:space="preserve"> </w:t>
      </w:r>
      <w:r>
        <w:rPr>
          <w:w w:val="110"/>
        </w:rPr>
        <w:t>production,</w:t>
      </w:r>
      <w:r>
        <w:rPr>
          <w:spacing w:val="-9"/>
          <w:w w:val="110"/>
        </w:rPr>
        <w:t xml:space="preserve"> </w:t>
      </w:r>
      <w:r>
        <w:rPr>
          <w:w w:val="110"/>
        </w:rPr>
        <w:t>amongst</w:t>
      </w:r>
      <w:r>
        <w:rPr>
          <w:spacing w:val="-9"/>
          <w:w w:val="110"/>
        </w:rPr>
        <w:t xml:space="preserve"> </w:t>
      </w:r>
      <w:r>
        <w:rPr>
          <w:w w:val="110"/>
        </w:rPr>
        <w:t>others,</w:t>
      </w:r>
      <w:r>
        <w:rPr>
          <w:spacing w:val="-9"/>
          <w:w w:val="110"/>
        </w:rPr>
        <w:t xml:space="preserve"> </w:t>
      </w:r>
      <w:r>
        <w:rPr>
          <w:w w:val="110"/>
        </w:rPr>
        <w:t>between</w:t>
      </w:r>
      <w:del w:id="18" w:author="Microsoft Office User" w:date="2018-12-24T10:29:00Z">
        <w:r w:rsidDel="005C778C">
          <w:rPr>
            <w:spacing w:val="-9"/>
            <w:w w:val="110"/>
          </w:rPr>
          <w:delText xml:space="preserve"> </w:delText>
        </w:r>
        <w:r w:rsidDel="005C778C">
          <w:rPr>
            <w:w w:val="110"/>
          </w:rPr>
          <w:delText>PB</w:delText>
        </w:r>
        <w:r w:rsidDel="005C778C">
          <w:rPr>
            <w:spacing w:val="-9"/>
            <w:w w:val="110"/>
          </w:rPr>
          <w:delText xml:space="preserve"> </w:delText>
        </w:r>
      </w:del>
      <w:ins w:id="19" w:author="Microsoft Office User" w:date="2018-12-24T10:29:00Z">
        <w:r w:rsidR="005C778C">
          <w:rPr>
            <w:spacing w:val="-9"/>
            <w:w w:val="110"/>
          </w:rPr>
          <w:t xml:space="preserve"> peripheral blood </w:t>
        </w:r>
      </w:ins>
      <w:r>
        <w:rPr>
          <w:w w:val="110"/>
        </w:rPr>
        <w:t>and</w:t>
      </w:r>
      <w:r>
        <w:rPr>
          <w:spacing w:val="-10"/>
          <w:w w:val="110"/>
        </w:rPr>
        <w:t xml:space="preserve"> </w:t>
      </w:r>
      <w:del w:id="20" w:author="Microsoft Office User" w:date="2018-12-24T10:33:00Z">
        <w:r w:rsidDel="005C778C">
          <w:rPr>
            <w:spacing w:val="-6"/>
            <w:w w:val="110"/>
          </w:rPr>
          <w:delText>SF</w:delText>
        </w:r>
      </w:del>
      <w:ins w:id="21" w:author="Microsoft Office User" w:date="2018-12-24T10:33:00Z">
        <w:r w:rsidR="005C778C">
          <w:rPr>
            <w:spacing w:val="-6"/>
            <w:w w:val="110"/>
          </w:rPr>
          <w:t>synovial fluid</w:t>
        </w:r>
      </w:ins>
      <w:ins w:id="22" w:author="Microsoft Office User" w:date="2018-12-24T10:34:00Z">
        <w:r w:rsidR="005C778C">
          <w:rPr>
            <w:w w:val="110"/>
          </w:rPr>
          <w:t xml:space="preserve"> </w:t>
        </w:r>
      </w:ins>
    </w:p>
    <w:p w14:paraId="13E5C228" w14:textId="77777777" w:rsidR="005313F1" w:rsidDel="005C778C" w:rsidRDefault="009B75EF">
      <w:pPr>
        <w:pStyle w:val="BodyText"/>
        <w:spacing w:line="480" w:lineRule="auto"/>
        <w:ind w:firstLine="49"/>
        <w:jc w:val="both"/>
        <w:rPr>
          <w:del w:id="23" w:author="Microsoft Office User" w:date="2018-12-24T10:34:00Z"/>
        </w:rPr>
        <w:pPrChange w:id="24" w:author="Microsoft Office User" w:date="2018-12-24T10:35:00Z">
          <w:pPr>
            <w:pStyle w:val="BodyText"/>
            <w:spacing w:line="280" w:lineRule="exact"/>
            <w:ind w:left="377"/>
          </w:pPr>
        </w:pPrChange>
      </w:pPr>
      <w:proofErr w:type="gramStart"/>
      <w:r>
        <w:rPr>
          <w:w w:val="110"/>
        </w:rPr>
        <w:t>in</w:t>
      </w:r>
      <w:proofErr w:type="gramEnd"/>
      <w:r>
        <w:rPr>
          <w:w w:val="110"/>
        </w:rPr>
        <w:t xml:space="preserve"> </w:t>
      </w:r>
      <w:proofErr w:type="spellStart"/>
      <w:r>
        <w:rPr>
          <w:spacing w:val="-4"/>
          <w:w w:val="110"/>
        </w:rPr>
        <w:t>PsA</w:t>
      </w:r>
      <w:proofErr w:type="spellEnd"/>
      <w:r>
        <w:rPr>
          <w:spacing w:val="-4"/>
          <w:w w:val="110"/>
        </w:rPr>
        <w:t xml:space="preserve">  </w:t>
      </w:r>
      <w:r>
        <w:rPr>
          <w:w w:val="110"/>
        </w:rPr>
        <w:t>patients.   For example,  expansion mCD8</w:t>
      </w:r>
      <w:r>
        <w:rPr>
          <w:w w:val="110"/>
          <w:position w:val="9"/>
          <w:sz w:val="18"/>
        </w:rPr>
        <w:t xml:space="preserve">+  </w:t>
      </w:r>
      <w:r>
        <w:rPr>
          <w:w w:val="110"/>
        </w:rPr>
        <w:t>but not mCD4</w:t>
      </w:r>
      <w:r>
        <w:rPr>
          <w:w w:val="110"/>
          <w:position w:val="9"/>
          <w:sz w:val="18"/>
        </w:rPr>
        <w:t xml:space="preserve">+  </w:t>
      </w:r>
      <w:r>
        <w:rPr>
          <w:w w:val="110"/>
        </w:rPr>
        <w:t xml:space="preserve">T cells </w:t>
      </w:r>
      <w:r>
        <w:rPr>
          <w:spacing w:val="38"/>
          <w:w w:val="110"/>
        </w:rPr>
        <w:t xml:space="preserve"> </w:t>
      </w:r>
      <w:ins w:id="25" w:author="Microsoft Office User" w:date="2018-12-24T10:33:00Z">
        <w:r w:rsidR="005C778C">
          <w:rPr>
            <w:w w:val="110"/>
          </w:rPr>
          <w:t>(Ross et al. 2000) and an elevated proportion of T cells expressing the cytokine receptors CCR6</w:t>
        </w:r>
        <w:r w:rsidR="005C778C">
          <w:rPr>
            <w:w w:val="110"/>
            <w:position w:val="9"/>
            <w:sz w:val="18"/>
          </w:rPr>
          <w:t xml:space="preserve">+ </w:t>
        </w:r>
        <w:r w:rsidR="005C778C">
          <w:rPr>
            <w:w w:val="110"/>
          </w:rPr>
          <w:t xml:space="preserve">and </w:t>
        </w:r>
        <w:r w:rsidR="005C778C">
          <w:rPr>
            <w:spacing w:val="-4"/>
            <w:w w:val="110"/>
          </w:rPr>
          <w:t>IL-23R</w:t>
        </w:r>
        <w:r w:rsidR="005C778C">
          <w:rPr>
            <w:spacing w:val="-4"/>
            <w:w w:val="110"/>
            <w:position w:val="9"/>
            <w:sz w:val="18"/>
          </w:rPr>
          <w:t xml:space="preserve">+ </w:t>
        </w:r>
      </w:ins>
      <w:ins w:id="26" w:author="Microsoft Office User" w:date="2018-12-24T10:34:00Z">
        <w:r w:rsidR="005C778C">
          <w:rPr>
            <w:w w:val="110"/>
          </w:rPr>
          <w:t>(</w:t>
        </w:r>
        <w:proofErr w:type="spellStart"/>
        <w:r w:rsidR="005C778C">
          <w:rPr>
            <w:w w:val="110"/>
          </w:rPr>
          <w:t>Benham</w:t>
        </w:r>
        <w:proofErr w:type="spellEnd"/>
        <w:r w:rsidR="005C778C">
          <w:rPr>
            <w:w w:val="110"/>
          </w:rPr>
          <w:t xml:space="preserve"> et al. 2013) </w:t>
        </w:r>
      </w:ins>
      <w:r>
        <w:rPr>
          <w:w w:val="110"/>
        </w:rPr>
        <w:t>was</w:t>
      </w:r>
      <w:ins w:id="27" w:author="Microsoft Office User" w:date="2018-12-24T10:34:00Z">
        <w:r w:rsidR="005C778C">
          <w:rPr>
            <w:w w:val="110"/>
          </w:rPr>
          <w:t xml:space="preserve"> </w:t>
        </w:r>
      </w:ins>
    </w:p>
    <w:p w14:paraId="705636DE" w14:textId="77777777" w:rsidR="005313F1" w:rsidRDefault="009B75EF">
      <w:pPr>
        <w:pStyle w:val="BodyText"/>
        <w:spacing w:before="4" w:line="415" w:lineRule="auto"/>
        <w:ind w:left="377" w:right="461" w:firstLine="49"/>
        <w:jc w:val="both"/>
        <w:pPrChange w:id="28" w:author="Microsoft Office User" w:date="2018-12-24T10:35:00Z">
          <w:pPr>
            <w:pStyle w:val="BodyText"/>
            <w:spacing w:before="202" w:line="408" w:lineRule="auto"/>
            <w:ind w:left="377" w:right="461"/>
            <w:jc w:val="both"/>
          </w:pPr>
        </w:pPrChange>
      </w:pPr>
      <w:proofErr w:type="gramStart"/>
      <w:r>
        <w:rPr>
          <w:w w:val="110"/>
        </w:rPr>
        <w:t>observed</w:t>
      </w:r>
      <w:proofErr w:type="gramEnd"/>
      <w:r>
        <w:rPr>
          <w:w w:val="110"/>
        </w:rPr>
        <w:t xml:space="preserve"> in</w:t>
      </w:r>
      <w:del w:id="29" w:author="Microsoft Office User" w:date="2018-12-24T10:32:00Z">
        <w:r w:rsidDel="005C778C">
          <w:rPr>
            <w:w w:val="110"/>
          </w:rPr>
          <w:delText xml:space="preserve"> SF </w:delText>
        </w:r>
      </w:del>
      <w:ins w:id="30" w:author="Microsoft Office User" w:date="2018-12-24T10:32:00Z">
        <w:r w:rsidR="005C778C">
          <w:rPr>
            <w:w w:val="110"/>
          </w:rPr>
          <w:t xml:space="preserve"> synovial fluid </w:t>
        </w:r>
      </w:ins>
      <w:r>
        <w:rPr>
          <w:w w:val="110"/>
        </w:rPr>
        <w:t>when compared to</w:t>
      </w:r>
      <w:del w:id="31" w:author="Microsoft Office User" w:date="2018-12-24T10:29:00Z">
        <w:r w:rsidDel="005C778C">
          <w:rPr>
            <w:w w:val="110"/>
          </w:rPr>
          <w:delText xml:space="preserve"> PB </w:delText>
        </w:r>
      </w:del>
      <w:ins w:id="32" w:author="Microsoft Office User" w:date="2018-12-24T10:29:00Z">
        <w:r w:rsidR="005C778C">
          <w:rPr>
            <w:w w:val="110"/>
          </w:rPr>
          <w:t xml:space="preserve"> peripheral blood </w:t>
        </w:r>
      </w:ins>
      <w:r>
        <w:rPr>
          <w:w w:val="110"/>
        </w:rPr>
        <w:t xml:space="preserve">in </w:t>
      </w:r>
      <w:proofErr w:type="spellStart"/>
      <w:r>
        <w:rPr>
          <w:spacing w:val="-4"/>
          <w:w w:val="110"/>
        </w:rPr>
        <w:t>PsA</w:t>
      </w:r>
      <w:proofErr w:type="spellEnd"/>
      <w:r>
        <w:rPr>
          <w:spacing w:val="-4"/>
          <w:w w:val="110"/>
        </w:rPr>
        <w:t xml:space="preserve"> </w:t>
      </w:r>
      <w:r>
        <w:rPr>
          <w:w w:val="110"/>
        </w:rPr>
        <w:t>paired samples</w:t>
      </w:r>
      <w:del w:id="33" w:author="Microsoft Office User" w:date="2018-12-24T10:33:00Z">
        <w:r w:rsidDel="005C778C">
          <w:rPr>
            <w:w w:val="110"/>
          </w:rPr>
          <w:delText xml:space="preserve"> (Ross et al. 2000)</w:delText>
        </w:r>
      </w:del>
      <w:r>
        <w:rPr>
          <w:w w:val="110"/>
        </w:rPr>
        <w:t xml:space="preserve">. </w:t>
      </w:r>
      <w:del w:id="34" w:author="Microsoft Office User" w:date="2018-12-24T10:34:00Z">
        <w:r w:rsidDel="005C778C">
          <w:rPr>
            <w:spacing w:val="-3"/>
            <w:w w:val="110"/>
          </w:rPr>
          <w:delText xml:space="preserve">Additionally, </w:delText>
        </w:r>
      </w:del>
      <w:del w:id="35" w:author="Microsoft Office User" w:date="2018-12-24T10:33:00Z">
        <w:r w:rsidDel="005C778C">
          <w:rPr>
            <w:w w:val="110"/>
          </w:rPr>
          <w:delText>elevated proportion of T cells expressing the cytokine receptors CCR6</w:delText>
        </w:r>
        <w:r w:rsidDel="005C778C">
          <w:rPr>
            <w:w w:val="110"/>
            <w:position w:val="9"/>
            <w:sz w:val="18"/>
          </w:rPr>
          <w:delText xml:space="preserve">+ </w:delText>
        </w:r>
        <w:r w:rsidDel="005C778C">
          <w:rPr>
            <w:w w:val="110"/>
          </w:rPr>
          <w:delText xml:space="preserve">and </w:delText>
        </w:r>
        <w:r w:rsidDel="005C778C">
          <w:rPr>
            <w:spacing w:val="-4"/>
            <w:w w:val="110"/>
          </w:rPr>
          <w:delText>IL-23R</w:delText>
        </w:r>
        <w:r w:rsidDel="005C778C">
          <w:rPr>
            <w:spacing w:val="-4"/>
            <w:w w:val="110"/>
            <w:position w:val="9"/>
            <w:sz w:val="18"/>
          </w:rPr>
          <w:delText xml:space="preserve">+ </w:delText>
        </w:r>
      </w:del>
      <w:del w:id="36" w:author="Microsoft Office User" w:date="2018-12-24T10:34:00Z">
        <w:r w:rsidDel="005C778C">
          <w:rPr>
            <w:w w:val="110"/>
          </w:rPr>
          <w:delText>were found in</w:delText>
        </w:r>
      </w:del>
      <w:del w:id="37" w:author="Microsoft Office User" w:date="2018-12-24T10:32:00Z">
        <w:r w:rsidDel="005C778C">
          <w:rPr>
            <w:w w:val="110"/>
          </w:rPr>
          <w:delText xml:space="preserve"> SF </w:delText>
        </w:r>
      </w:del>
      <w:del w:id="38" w:author="Microsoft Office User" w:date="2018-12-24T10:34:00Z">
        <w:r w:rsidDel="005C778C">
          <w:rPr>
            <w:w w:val="110"/>
          </w:rPr>
          <w:delText>compared to</w:delText>
        </w:r>
      </w:del>
      <w:del w:id="39" w:author="Microsoft Office User" w:date="2018-12-24T10:29:00Z">
        <w:r w:rsidDel="005C778C">
          <w:rPr>
            <w:w w:val="110"/>
          </w:rPr>
          <w:delText xml:space="preserve"> PB </w:delText>
        </w:r>
      </w:del>
      <w:del w:id="40" w:author="Microsoft Office User" w:date="2018-12-24T10:34:00Z">
        <w:r w:rsidDel="005C778C">
          <w:rPr>
            <w:w w:val="110"/>
          </w:rPr>
          <w:delText xml:space="preserve">in patients (Benham et al. 2013). </w:delText>
        </w:r>
      </w:del>
      <w:r>
        <w:rPr>
          <w:w w:val="110"/>
        </w:rPr>
        <w:t>Moreover, the elevated TNF-</w:t>
      </w:r>
      <w:r>
        <w:rPr>
          <w:i/>
          <w:w w:val="110"/>
        </w:rPr>
        <w:t>α</w:t>
      </w:r>
      <w:r>
        <w:rPr>
          <w:w w:val="110"/>
        </w:rPr>
        <w:t xml:space="preserve">, </w:t>
      </w:r>
      <w:r>
        <w:rPr>
          <w:spacing w:val="-5"/>
          <w:w w:val="110"/>
        </w:rPr>
        <w:t xml:space="preserve">IL-1, </w:t>
      </w:r>
      <w:r>
        <w:rPr>
          <w:spacing w:val="-6"/>
          <w:w w:val="110"/>
        </w:rPr>
        <w:t xml:space="preserve">IL-6 </w:t>
      </w:r>
      <w:r>
        <w:rPr>
          <w:w w:val="110"/>
        </w:rPr>
        <w:t xml:space="preserve">and </w:t>
      </w:r>
      <w:r>
        <w:rPr>
          <w:spacing w:val="-5"/>
          <w:w w:val="110"/>
        </w:rPr>
        <w:t xml:space="preserve">IL-18 </w:t>
      </w:r>
      <w:r>
        <w:rPr>
          <w:w w:val="110"/>
        </w:rPr>
        <w:t xml:space="preserve">production in </w:t>
      </w:r>
      <w:proofErr w:type="spellStart"/>
      <w:r>
        <w:rPr>
          <w:spacing w:val="-4"/>
          <w:w w:val="110"/>
        </w:rPr>
        <w:t>PsA</w:t>
      </w:r>
      <w:proofErr w:type="spellEnd"/>
      <w:del w:id="41" w:author="Microsoft Office User" w:date="2018-12-24T10:32:00Z">
        <w:r w:rsidDel="005C778C">
          <w:rPr>
            <w:spacing w:val="-4"/>
            <w:w w:val="110"/>
          </w:rPr>
          <w:delText xml:space="preserve"> </w:delText>
        </w:r>
        <w:r w:rsidDel="005C778C">
          <w:rPr>
            <w:w w:val="110"/>
          </w:rPr>
          <w:delText xml:space="preserve">SF </w:delText>
        </w:r>
      </w:del>
      <w:ins w:id="42" w:author="Microsoft Office User" w:date="2018-12-24T10:32:00Z">
        <w:r w:rsidR="005C778C">
          <w:rPr>
            <w:spacing w:val="-4"/>
            <w:w w:val="110"/>
          </w:rPr>
          <w:t xml:space="preserve"> synovial fluid </w:t>
        </w:r>
      </w:ins>
      <w:r>
        <w:rPr>
          <w:w w:val="110"/>
        </w:rPr>
        <w:t>was comparable to RA</w:t>
      </w:r>
      <w:r>
        <w:rPr>
          <w:spacing w:val="-35"/>
          <w:w w:val="110"/>
        </w:rPr>
        <w:t xml:space="preserve"> </w:t>
      </w:r>
      <w:r>
        <w:rPr>
          <w:w w:val="110"/>
        </w:rPr>
        <w:t>(Kujik2006).</w:t>
      </w:r>
    </w:p>
    <w:p w14:paraId="3683E7A6" w14:textId="77777777" w:rsidR="005313F1" w:rsidRDefault="005313F1">
      <w:pPr>
        <w:pStyle w:val="BodyText"/>
        <w:spacing w:before="10"/>
        <w:rPr>
          <w:sz w:val="36"/>
        </w:rPr>
      </w:pPr>
    </w:p>
    <w:p w14:paraId="7D5A8EA9" w14:textId="77777777" w:rsidR="005313F1" w:rsidRDefault="009B75EF">
      <w:pPr>
        <w:pStyle w:val="Heading2"/>
        <w:numPr>
          <w:ilvl w:val="2"/>
          <w:numId w:val="7"/>
        </w:numPr>
        <w:tabs>
          <w:tab w:val="left" w:pos="1283"/>
          <w:tab w:val="left" w:pos="1285"/>
        </w:tabs>
      </w:pPr>
      <w:r>
        <w:rPr>
          <w:w w:val="120"/>
        </w:rPr>
        <w:t>Bulk</w:t>
      </w:r>
      <w:r>
        <w:rPr>
          <w:spacing w:val="-12"/>
          <w:w w:val="120"/>
        </w:rPr>
        <w:t xml:space="preserve"> </w:t>
      </w:r>
      <w:r>
        <w:rPr>
          <w:w w:val="120"/>
        </w:rPr>
        <w:t>transcriptomic</w:t>
      </w:r>
      <w:r>
        <w:rPr>
          <w:spacing w:val="-12"/>
          <w:w w:val="120"/>
        </w:rPr>
        <w:t xml:space="preserve"> </w:t>
      </w:r>
      <w:r>
        <w:rPr>
          <w:w w:val="120"/>
        </w:rPr>
        <w:t>studies</w:t>
      </w:r>
      <w:r>
        <w:rPr>
          <w:spacing w:val="-11"/>
          <w:w w:val="120"/>
        </w:rPr>
        <w:t xml:space="preserve"> </w:t>
      </w:r>
      <w:r>
        <w:rPr>
          <w:w w:val="120"/>
        </w:rPr>
        <w:t>in</w:t>
      </w:r>
      <w:r>
        <w:rPr>
          <w:spacing w:val="-12"/>
          <w:w w:val="120"/>
        </w:rPr>
        <w:t xml:space="preserve"> </w:t>
      </w:r>
      <w:proofErr w:type="spellStart"/>
      <w:r>
        <w:rPr>
          <w:spacing w:val="-3"/>
          <w:w w:val="120"/>
        </w:rPr>
        <w:t>PsA</w:t>
      </w:r>
      <w:proofErr w:type="spellEnd"/>
      <w:r>
        <w:rPr>
          <w:spacing w:val="-12"/>
          <w:w w:val="120"/>
        </w:rPr>
        <w:t xml:space="preserve"> </w:t>
      </w:r>
      <w:r>
        <w:rPr>
          <w:w w:val="120"/>
        </w:rPr>
        <w:t>and</w:t>
      </w:r>
      <w:r>
        <w:rPr>
          <w:spacing w:val="-11"/>
          <w:w w:val="120"/>
        </w:rPr>
        <w:t xml:space="preserve"> </w:t>
      </w:r>
      <w:r>
        <w:rPr>
          <w:w w:val="120"/>
        </w:rPr>
        <w:t>their</w:t>
      </w:r>
      <w:r>
        <w:rPr>
          <w:spacing w:val="-12"/>
          <w:w w:val="120"/>
        </w:rPr>
        <w:t xml:space="preserve"> </w:t>
      </w:r>
      <w:r>
        <w:rPr>
          <w:w w:val="120"/>
        </w:rPr>
        <w:t>limitations</w:t>
      </w:r>
    </w:p>
    <w:p w14:paraId="161FF4EA" w14:textId="77777777" w:rsidR="005313F1" w:rsidRDefault="005313F1">
      <w:pPr>
        <w:pStyle w:val="BodyText"/>
        <w:spacing w:before="3"/>
        <w:rPr>
          <w:sz w:val="30"/>
        </w:rPr>
      </w:pPr>
    </w:p>
    <w:p w14:paraId="630370E0" w14:textId="77777777" w:rsidR="005313F1" w:rsidRDefault="009B75EF">
      <w:pPr>
        <w:pStyle w:val="BodyText"/>
        <w:spacing w:line="415" w:lineRule="auto"/>
        <w:ind w:left="377" w:right="461" w:firstLine="566"/>
        <w:jc w:val="both"/>
      </w:pPr>
      <w:r>
        <w:rPr>
          <w:w w:val="110"/>
        </w:rPr>
        <w:t xml:space="preserve">Genome-wide transcriptomic studies in </w:t>
      </w:r>
      <w:proofErr w:type="spellStart"/>
      <w:r>
        <w:rPr>
          <w:spacing w:val="-4"/>
          <w:w w:val="110"/>
        </w:rPr>
        <w:t>PsA</w:t>
      </w:r>
      <w:proofErr w:type="spellEnd"/>
      <w:r>
        <w:rPr>
          <w:spacing w:val="-4"/>
          <w:w w:val="110"/>
        </w:rPr>
        <w:t xml:space="preserve"> </w:t>
      </w:r>
      <w:proofErr w:type="gramStart"/>
      <w:r>
        <w:rPr>
          <w:w w:val="110"/>
        </w:rPr>
        <w:t>have been mainly focused</w:t>
      </w:r>
      <w:proofErr w:type="gramEnd"/>
      <w:r>
        <w:rPr>
          <w:w w:val="110"/>
        </w:rPr>
        <w:t xml:space="preserve"> in </w:t>
      </w:r>
      <w:proofErr w:type="spellStart"/>
      <w:r>
        <w:rPr>
          <w:w w:val="110"/>
        </w:rPr>
        <w:t>characterising</w:t>
      </w:r>
      <w:proofErr w:type="spellEnd"/>
      <w:r>
        <w:rPr>
          <w:w w:val="110"/>
        </w:rPr>
        <w:t xml:space="preserve"> gene expression in bulk PBMCs and </w:t>
      </w:r>
      <w:ins w:id="43" w:author="Microsoft Office User" w:date="2018-12-24T10:35:00Z">
        <w:r>
          <w:rPr>
            <w:w w:val="110"/>
          </w:rPr>
          <w:t xml:space="preserve">synovial fluid mononuclear </w:t>
        </w:r>
        <w:r>
          <w:rPr>
            <w:w w:val="110"/>
          </w:rPr>
          <w:lastRenderedPageBreak/>
          <w:t>cells (</w:t>
        </w:r>
      </w:ins>
      <w:r>
        <w:rPr>
          <w:w w:val="110"/>
        </w:rPr>
        <w:t>SFMCs</w:t>
      </w:r>
      <w:ins w:id="44" w:author="Microsoft Office User" w:date="2018-12-24T10:35:00Z">
        <w:r>
          <w:rPr>
            <w:w w:val="110"/>
          </w:rPr>
          <w:t>)</w:t>
        </w:r>
      </w:ins>
      <w:del w:id="45" w:author="Microsoft Office User" w:date="2018-12-24T10:35:00Z">
        <w:r w:rsidDel="009B75EF">
          <w:rPr>
            <w:w w:val="110"/>
          </w:rPr>
          <w:delText xml:space="preserve"> samples</w:delText>
        </w:r>
      </w:del>
      <w:r>
        <w:rPr>
          <w:w w:val="110"/>
        </w:rPr>
        <w:t xml:space="preserve">. Several studies have been conducted to better understand gene expression </w:t>
      </w:r>
      <w:proofErr w:type="gramStart"/>
      <w:r>
        <w:rPr>
          <w:w w:val="110"/>
        </w:rPr>
        <w:t>di</w:t>
      </w:r>
      <w:r>
        <w:rPr>
          <w:rFonts w:ascii="Arial"/>
          <w:w w:val="110"/>
        </w:rPr>
        <w:t>ff</w:t>
      </w:r>
      <w:r>
        <w:rPr>
          <w:w w:val="110"/>
        </w:rPr>
        <w:t xml:space="preserve">erences </w:t>
      </w:r>
      <w:r>
        <w:rPr>
          <w:spacing w:val="66"/>
          <w:w w:val="110"/>
        </w:rPr>
        <w:t xml:space="preserve"> </w:t>
      </w:r>
      <w:r>
        <w:rPr>
          <w:w w:val="110"/>
        </w:rPr>
        <w:t>in</w:t>
      </w:r>
      <w:proofErr w:type="gramEnd"/>
      <w:r>
        <w:rPr>
          <w:w w:val="110"/>
        </w:rPr>
        <w:t xml:space="preserve"> blood between </w:t>
      </w:r>
      <w:proofErr w:type="spellStart"/>
      <w:r>
        <w:rPr>
          <w:spacing w:val="-4"/>
          <w:w w:val="110"/>
        </w:rPr>
        <w:t>PsA</w:t>
      </w:r>
      <w:proofErr w:type="spellEnd"/>
      <w:r>
        <w:rPr>
          <w:spacing w:val="-4"/>
          <w:w w:val="110"/>
        </w:rPr>
        <w:t xml:space="preserve"> </w:t>
      </w:r>
      <w:r>
        <w:rPr>
          <w:w w:val="110"/>
        </w:rPr>
        <w:t>and controls and also specific di</w:t>
      </w:r>
      <w:r>
        <w:rPr>
          <w:rFonts w:ascii="Arial"/>
          <w:w w:val="110"/>
        </w:rPr>
        <w:t>ff</w:t>
      </w:r>
      <w:r>
        <w:rPr>
          <w:w w:val="110"/>
        </w:rPr>
        <w:t>erences between</w:t>
      </w:r>
      <w:del w:id="46" w:author="Microsoft Office User" w:date="2018-12-24T10:29:00Z">
        <w:r w:rsidDel="005C778C">
          <w:rPr>
            <w:w w:val="110"/>
          </w:rPr>
          <w:delText xml:space="preserve"> PB</w:delText>
        </w:r>
        <w:r w:rsidDel="005C778C">
          <w:rPr>
            <w:spacing w:val="66"/>
            <w:w w:val="110"/>
          </w:rPr>
          <w:delText xml:space="preserve"> </w:delText>
        </w:r>
      </w:del>
      <w:ins w:id="47" w:author="Microsoft Office User" w:date="2018-12-24T10:29:00Z">
        <w:r w:rsidR="005C778C">
          <w:rPr>
            <w:w w:val="110"/>
          </w:rPr>
          <w:t xml:space="preserve"> peripheral blood </w:t>
        </w:r>
      </w:ins>
      <w:r>
        <w:rPr>
          <w:w w:val="110"/>
        </w:rPr>
        <w:t>and</w:t>
      </w:r>
      <w:del w:id="48" w:author="Microsoft Office User" w:date="2018-12-24T10:32:00Z">
        <w:r w:rsidDel="005C778C">
          <w:rPr>
            <w:w w:val="110"/>
          </w:rPr>
          <w:delText xml:space="preserve"> SF </w:delText>
        </w:r>
      </w:del>
      <w:ins w:id="49" w:author="Microsoft Office User" w:date="2018-12-24T10:32:00Z">
        <w:r w:rsidR="005C778C">
          <w:rPr>
            <w:w w:val="110"/>
          </w:rPr>
          <w:t xml:space="preserve"> synovial fluid </w:t>
        </w:r>
      </w:ins>
      <w:r>
        <w:rPr>
          <w:w w:val="110"/>
        </w:rPr>
        <w:t xml:space="preserve">from the same </w:t>
      </w:r>
      <w:proofErr w:type="spellStart"/>
      <w:r>
        <w:rPr>
          <w:spacing w:val="-4"/>
          <w:w w:val="110"/>
        </w:rPr>
        <w:t>PsA</w:t>
      </w:r>
      <w:proofErr w:type="spellEnd"/>
      <w:r>
        <w:rPr>
          <w:spacing w:val="-4"/>
          <w:w w:val="110"/>
        </w:rPr>
        <w:t xml:space="preserve"> </w:t>
      </w:r>
      <w:r>
        <w:rPr>
          <w:w w:val="110"/>
        </w:rPr>
        <w:t>patients or di</w:t>
      </w:r>
      <w:r>
        <w:rPr>
          <w:rFonts w:ascii="Arial"/>
          <w:w w:val="110"/>
        </w:rPr>
        <w:t>ff</w:t>
      </w:r>
      <w:r>
        <w:rPr>
          <w:w w:val="110"/>
        </w:rPr>
        <w:t xml:space="preserve">erences with other arthritic diseases (Batiwalla2005; </w:t>
      </w:r>
      <w:proofErr w:type="spellStart"/>
      <w:r>
        <w:rPr>
          <w:w w:val="110"/>
        </w:rPr>
        <w:t>Stoeckman</w:t>
      </w:r>
      <w:proofErr w:type="spellEnd"/>
      <w:r>
        <w:rPr>
          <w:w w:val="110"/>
        </w:rPr>
        <w:t xml:space="preserve"> et al. 2006; </w:t>
      </w:r>
      <w:proofErr w:type="spellStart"/>
      <w:r>
        <w:rPr>
          <w:w w:val="110"/>
        </w:rPr>
        <w:t>Gu</w:t>
      </w:r>
      <w:proofErr w:type="spellEnd"/>
      <w:r>
        <w:rPr>
          <w:w w:val="110"/>
        </w:rPr>
        <w:t xml:space="preserve"> et al. 2002; </w:t>
      </w:r>
      <w:proofErr w:type="spellStart"/>
      <w:r>
        <w:rPr>
          <w:w w:val="110"/>
        </w:rPr>
        <w:t>Dolcino</w:t>
      </w:r>
      <w:proofErr w:type="spellEnd"/>
      <w:r>
        <w:rPr>
          <w:w w:val="110"/>
        </w:rPr>
        <w:t xml:space="preserve"> et al. 2015). Amongst</w:t>
      </w:r>
      <w:r>
        <w:rPr>
          <w:spacing w:val="16"/>
          <w:w w:val="110"/>
        </w:rPr>
        <w:t xml:space="preserve"> </w:t>
      </w:r>
      <w:r>
        <w:rPr>
          <w:w w:val="110"/>
        </w:rPr>
        <w:t>the</w:t>
      </w:r>
      <w:r>
        <w:rPr>
          <w:spacing w:val="17"/>
          <w:w w:val="110"/>
        </w:rPr>
        <w:t xml:space="preserve"> </w:t>
      </w:r>
      <w:r>
        <w:rPr>
          <w:w w:val="110"/>
        </w:rPr>
        <w:t>most</w:t>
      </w:r>
      <w:r>
        <w:rPr>
          <w:spacing w:val="16"/>
          <w:w w:val="110"/>
        </w:rPr>
        <w:t xml:space="preserve"> </w:t>
      </w:r>
      <w:r>
        <w:rPr>
          <w:w w:val="110"/>
        </w:rPr>
        <w:t>comprehensives</w:t>
      </w:r>
      <w:r>
        <w:rPr>
          <w:spacing w:val="17"/>
          <w:w w:val="110"/>
        </w:rPr>
        <w:t xml:space="preserve"> </w:t>
      </w:r>
      <w:r>
        <w:rPr>
          <w:w w:val="110"/>
        </w:rPr>
        <w:t>of</w:t>
      </w:r>
      <w:r>
        <w:rPr>
          <w:spacing w:val="16"/>
          <w:w w:val="110"/>
        </w:rPr>
        <w:t xml:space="preserve"> </w:t>
      </w:r>
      <w:r>
        <w:rPr>
          <w:w w:val="110"/>
        </w:rPr>
        <w:t>these</w:t>
      </w:r>
      <w:r>
        <w:rPr>
          <w:spacing w:val="17"/>
          <w:w w:val="110"/>
        </w:rPr>
        <w:t xml:space="preserve"> </w:t>
      </w:r>
      <w:r>
        <w:rPr>
          <w:w w:val="110"/>
        </w:rPr>
        <w:t>studies,</w:t>
      </w:r>
      <w:r>
        <w:rPr>
          <w:spacing w:val="21"/>
          <w:w w:val="110"/>
        </w:rPr>
        <w:t xml:space="preserve"> </w:t>
      </w:r>
      <w:r>
        <w:rPr>
          <w:w w:val="110"/>
        </w:rPr>
        <w:t>that</w:t>
      </w:r>
      <w:r>
        <w:rPr>
          <w:spacing w:val="17"/>
          <w:w w:val="110"/>
        </w:rPr>
        <w:t xml:space="preserve"> </w:t>
      </w:r>
      <w:r>
        <w:rPr>
          <w:w w:val="110"/>
        </w:rPr>
        <w:t>conducted</w:t>
      </w:r>
      <w:r>
        <w:rPr>
          <w:spacing w:val="16"/>
          <w:w w:val="110"/>
        </w:rPr>
        <w:t xml:space="preserve"> </w:t>
      </w:r>
      <w:r>
        <w:rPr>
          <w:w w:val="110"/>
        </w:rPr>
        <w:t>by</w:t>
      </w:r>
      <w:r>
        <w:rPr>
          <w:spacing w:val="17"/>
          <w:w w:val="110"/>
        </w:rPr>
        <w:t xml:space="preserve"> </w:t>
      </w:r>
      <w:proofErr w:type="spellStart"/>
      <w:r>
        <w:rPr>
          <w:w w:val="110"/>
        </w:rPr>
        <w:t>Dolcino</w:t>
      </w:r>
      <w:proofErr w:type="spellEnd"/>
    </w:p>
    <w:p w14:paraId="160E203D" w14:textId="77777777" w:rsidR="005313F1" w:rsidRDefault="005313F1">
      <w:pPr>
        <w:spacing w:line="415" w:lineRule="auto"/>
        <w:jc w:val="both"/>
        <w:sectPr w:rsidR="005313F1">
          <w:headerReference w:type="default" r:id="rId10"/>
          <w:pgSz w:w="11910" w:h="16840"/>
          <w:pgMar w:top="1800" w:right="880" w:bottom="560" w:left="1680" w:header="1482" w:footer="364" w:gutter="0"/>
          <w:cols w:space="720"/>
        </w:sectPr>
      </w:pPr>
    </w:p>
    <w:p w14:paraId="36F775FD" w14:textId="77777777" w:rsidR="005313F1" w:rsidRDefault="005313F1">
      <w:pPr>
        <w:pStyle w:val="BodyText"/>
        <w:rPr>
          <w:sz w:val="20"/>
        </w:rPr>
      </w:pPr>
    </w:p>
    <w:p w14:paraId="4E763CBB" w14:textId="77777777" w:rsidR="005313F1" w:rsidRDefault="005313F1">
      <w:pPr>
        <w:pStyle w:val="BodyText"/>
        <w:spacing w:before="8"/>
        <w:rPr>
          <w:sz w:val="23"/>
        </w:rPr>
      </w:pPr>
    </w:p>
    <w:p w14:paraId="2904B943" w14:textId="77777777" w:rsidR="005313F1" w:rsidRDefault="009B75EF">
      <w:pPr>
        <w:pStyle w:val="BodyText"/>
        <w:spacing w:line="415" w:lineRule="auto"/>
        <w:ind w:left="377" w:right="461"/>
        <w:jc w:val="both"/>
      </w:pPr>
      <w:proofErr w:type="gramStart"/>
      <w:r>
        <w:rPr>
          <w:w w:val="110"/>
        </w:rPr>
        <w:t>and</w:t>
      </w:r>
      <w:proofErr w:type="gramEnd"/>
      <w:r>
        <w:rPr>
          <w:w w:val="110"/>
        </w:rPr>
        <w:t xml:space="preserve"> colleagues revealed genes from the Th-17 axis and type-I IFN </w:t>
      </w:r>
      <w:proofErr w:type="spellStart"/>
      <w:r>
        <w:rPr>
          <w:w w:val="110"/>
        </w:rPr>
        <w:t>signalling</w:t>
      </w:r>
      <w:proofErr w:type="spellEnd"/>
      <w:r>
        <w:rPr>
          <w:w w:val="110"/>
        </w:rPr>
        <w:t xml:space="preserve">  </w:t>
      </w:r>
      <w:r>
        <w:rPr>
          <w:spacing w:val="66"/>
          <w:w w:val="110"/>
        </w:rPr>
        <w:t xml:space="preserve"> </w:t>
      </w:r>
      <w:r>
        <w:rPr>
          <w:w w:val="110"/>
        </w:rPr>
        <w:t>to be di</w:t>
      </w:r>
      <w:r>
        <w:rPr>
          <w:rFonts w:ascii="Arial" w:hAnsi="Arial"/>
          <w:w w:val="110"/>
        </w:rPr>
        <w:t>ff</w:t>
      </w:r>
      <w:r>
        <w:rPr>
          <w:w w:val="110"/>
        </w:rPr>
        <w:t xml:space="preserve">erentially expressed between </w:t>
      </w:r>
      <w:proofErr w:type="spellStart"/>
      <w:r>
        <w:rPr>
          <w:spacing w:val="-4"/>
          <w:w w:val="110"/>
        </w:rPr>
        <w:t>PsA</w:t>
      </w:r>
      <w:proofErr w:type="spellEnd"/>
      <w:r>
        <w:rPr>
          <w:spacing w:val="-4"/>
          <w:w w:val="110"/>
        </w:rPr>
        <w:t xml:space="preserve"> </w:t>
      </w:r>
      <w:r>
        <w:rPr>
          <w:w w:val="110"/>
        </w:rPr>
        <w:t xml:space="preserve">and healthy controls in synovial membranes. Moreover, the overlap of genes that </w:t>
      </w:r>
      <w:proofErr w:type="gramStart"/>
      <w:r>
        <w:rPr>
          <w:w w:val="110"/>
        </w:rPr>
        <w:t>were di</w:t>
      </w:r>
      <w:r>
        <w:rPr>
          <w:rFonts w:ascii="Arial" w:hAnsi="Arial"/>
          <w:w w:val="110"/>
        </w:rPr>
        <w:t>ff</w:t>
      </w:r>
      <w:r>
        <w:rPr>
          <w:w w:val="110"/>
        </w:rPr>
        <w:t>erentially expressed</w:t>
      </w:r>
      <w:proofErr w:type="gramEnd"/>
      <w:r>
        <w:rPr>
          <w:w w:val="110"/>
        </w:rPr>
        <w:t xml:space="preserve"> between patients and controls in each of the compartments</w:t>
      </w:r>
      <w:del w:id="50" w:author="Microsoft Office User" w:date="2018-12-24T10:36:00Z">
        <w:r w:rsidDel="009B75EF">
          <w:rPr>
            <w:w w:val="110"/>
          </w:rPr>
          <w:delText>,</w:delText>
        </w:r>
      </w:del>
      <w:r>
        <w:rPr>
          <w:w w:val="110"/>
        </w:rPr>
        <w:t xml:space="preserve"> highlighted di</w:t>
      </w:r>
      <w:r>
        <w:rPr>
          <w:rFonts w:ascii="Arial" w:hAnsi="Arial"/>
          <w:w w:val="110"/>
        </w:rPr>
        <w:t>ff</w:t>
      </w:r>
      <w:r>
        <w:rPr>
          <w:w w:val="110"/>
        </w:rPr>
        <w:t>erences and commonalities in the systemic and synovial immune response</w:t>
      </w:r>
      <w:r>
        <w:rPr>
          <w:spacing w:val="66"/>
          <w:w w:val="110"/>
        </w:rPr>
        <w:t xml:space="preserve"> </w:t>
      </w:r>
      <w:r>
        <w:rPr>
          <w:w w:val="110"/>
        </w:rPr>
        <w:t xml:space="preserve">in </w:t>
      </w:r>
      <w:proofErr w:type="spellStart"/>
      <w:r>
        <w:rPr>
          <w:spacing w:val="-3"/>
          <w:w w:val="110"/>
        </w:rPr>
        <w:t>PsA.</w:t>
      </w:r>
      <w:proofErr w:type="spellEnd"/>
      <w:r>
        <w:rPr>
          <w:spacing w:val="-3"/>
          <w:w w:val="110"/>
        </w:rPr>
        <w:t xml:space="preserve"> </w:t>
      </w:r>
      <w:r>
        <w:rPr>
          <w:w w:val="110"/>
        </w:rPr>
        <w:t>Cytokine</w:t>
      </w:r>
      <w:del w:id="51" w:author="Microsoft Office User" w:date="2018-12-24T10:36:00Z">
        <w:r w:rsidDel="009B75EF">
          <w:rPr>
            <w:w w:val="110"/>
          </w:rPr>
          <w:delText>s</w:delText>
        </w:r>
      </w:del>
      <w:r>
        <w:rPr>
          <w:w w:val="110"/>
        </w:rPr>
        <w:t xml:space="preserve"> production </w:t>
      </w:r>
      <w:del w:id="52" w:author="Microsoft Office User" w:date="2018-12-24T10:36:00Z">
        <w:r w:rsidDel="009B75EF">
          <w:rPr>
            <w:w w:val="110"/>
          </w:rPr>
          <w:delText xml:space="preserve">measurements </w:delText>
        </w:r>
      </w:del>
      <w:ins w:id="53" w:author="Microsoft Office User" w:date="2018-12-24T10:36:00Z">
        <w:r>
          <w:rPr>
            <w:w w:val="110"/>
          </w:rPr>
          <w:t xml:space="preserve">assays </w:t>
        </w:r>
      </w:ins>
      <w:proofErr w:type="gramStart"/>
      <w:r>
        <w:rPr>
          <w:w w:val="110"/>
        </w:rPr>
        <w:t>have also been conducted</w:t>
      </w:r>
      <w:proofErr w:type="gramEnd"/>
      <w:r>
        <w:rPr>
          <w:w w:val="110"/>
        </w:rPr>
        <w:t xml:space="preserve"> in serum and </w:t>
      </w:r>
      <w:del w:id="54" w:author="Microsoft Office User" w:date="2018-12-24T10:36:00Z">
        <w:r w:rsidDel="009B75EF">
          <w:rPr>
            <w:spacing w:val="-8"/>
            <w:w w:val="110"/>
          </w:rPr>
          <w:delText>SF</w:delText>
        </w:r>
      </w:del>
      <w:ins w:id="55" w:author="Microsoft Office User" w:date="2018-12-24T10:36:00Z">
        <w:r>
          <w:rPr>
            <w:spacing w:val="-8"/>
            <w:w w:val="110"/>
          </w:rPr>
          <w:t>synovial fluid</w:t>
        </w:r>
      </w:ins>
      <w:r>
        <w:rPr>
          <w:spacing w:val="-8"/>
          <w:w w:val="110"/>
        </w:rPr>
        <w:t xml:space="preserve">, </w:t>
      </w:r>
      <w:r>
        <w:rPr>
          <w:w w:val="110"/>
        </w:rPr>
        <w:t>revealing increased levels of TNF-</w:t>
      </w:r>
      <w:r>
        <w:rPr>
          <w:i/>
          <w:w w:val="110"/>
        </w:rPr>
        <w:t>α</w:t>
      </w:r>
      <w:r>
        <w:rPr>
          <w:w w:val="110"/>
        </w:rPr>
        <w:t xml:space="preserve">, for example, in both tissues when compared to controls and osteoarthritis </w:t>
      </w:r>
      <w:del w:id="56" w:author="Microsoft Office User" w:date="2018-12-24T10:37:00Z">
        <w:r w:rsidDel="009B75EF">
          <w:rPr>
            <w:w w:val="110"/>
          </w:rPr>
          <w:delText>patienst</w:delText>
        </w:r>
      </w:del>
      <w:ins w:id="57" w:author="Microsoft Office User" w:date="2018-12-24T10:37:00Z">
        <w:r>
          <w:rPr>
            <w:w w:val="110"/>
          </w:rPr>
          <w:t>patients</w:t>
        </w:r>
      </w:ins>
      <w:r>
        <w:rPr>
          <w:w w:val="110"/>
        </w:rPr>
        <w:t>, respectively (</w:t>
      </w:r>
      <w:proofErr w:type="spellStart"/>
      <w:r>
        <w:rPr>
          <w:w w:val="110"/>
        </w:rPr>
        <w:t>Ritchlin</w:t>
      </w:r>
      <w:proofErr w:type="spellEnd"/>
      <w:r>
        <w:rPr>
          <w:w w:val="110"/>
        </w:rPr>
        <w:t xml:space="preserve"> et al. 1998; Li et al.</w:t>
      </w:r>
      <w:r>
        <w:rPr>
          <w:spacing w:val="-26"/>
          <w:w w:val="110"/>
        </w:rPr>
        <w:t xml:space="preserve"> </w:t>
      </w:r>
      <w:r>
        <w:rPr>
          <w:w w:val="110"/>
        </w:rPr>
        <w:t>2017).</w:t>
      </w:r>
    </w:p>
    <w:p w14:paraId="35440553" w14:textId="77777777" w:rsidR="005313F1" w:rsidRDefault="009B75EF">
      <w:pPr>
        <w:pStyle w:val="BodyText"/>
        <w:spacing w:before="4" w:line="415" w:lineRule="auto"/>
        <w:ind w:left="377" w:right="461" w:firstLine="566"/>
        <w:jc w:val="both"/>
      </w:pPr>
      <w:proofErr w:type="gramStart"/>
      <w:r>
        <w:rPr>
          <w:w w:val="115"/>
        </w:rPr>
        <w:t xml:space="preserve">Studies using mixed cell populations can be influenced by the </w:t>
      </w:r>
      <w:r>
        <w:rPr>
          <w:spacing w:val="-3"/>
          <w:w w:val="115"/>
        </w:rPr>
        <w:t xml:space="preserve">relative </w:t>
      </w:r>
      <w:r>
        <w:rPr>
          <w:w w:val="115"/>
        </w:rPr>
        <w:t>proportion of the di</w:t>
      </w:r>
      <w:r>
        <w:rPr>
          <w:rFonts w:ascii="Arial"/>
          <w:w w:val="115"/>
        </w:rPr>
        <w:t>ff</w:t>
      </w:r>
      <w:r>
        <w:rPr>
          <w:w w:val="115"/>
        </w:rPr>
        <w:t>erent cell populations within the sample (Whitney et al. 2003)</w:t>
      </w:r>
      <w:proofErr w:type="gramEnd"/>
      <w:r>
        <w:rPr>
          <w:w w:val="115"/>
        </w:rPr>
        <w:t xml:space="preserve">. </w:t>
      </w:r>
      <w:del w:id="58" w:author="Microsoft Office User" w:date="2018-12-24T10:37:00Z">
        <w:r w:rsidDel="009B75EF">
          <w:rPr>
            <w:w w:val="115"/>
          </w:rPr>
          <w:delText>For instance, the importance of considering cell types to understand the impact of genetic variants in transcriptional regulation has been explored in</w:delText>
        </w:r>
        <w:r w:rsidDel="009B75EF">
          <w:rPr>
            <w:spacing w:val="-11"/>
            <w:w w:val="115"/>
          </w:rPr>
          <w:delText xml:space="preserve"> </w:delText>
        </w:r>
        <w:r w:rsidDel="009B75EF">
          <w:rPr>
            <w:w w:val="115"/>
          </w:rPr>
          <w:delText>a</w:delText>
        </w:r>
        <w:r w:rsidDel="009B75EF">
          <w:rPr>
            <w:spacing w:val="-11"/>
            <w:w w:val="115"/>
          </w:rPr>
          <w:delText xml:space="preserve"> </w:delText>
        </w:r>
        <w:r w:rsidDel="009B75EF">
          <w:rPr>
            <w:w w:val="115"/>
          </w:rPr>
          <w:delText>number</w:delText>
        </w:r>
        <w:r w:rsidDel="009B75EF">
          <w:rPr>
            <w:spacing w:val="-11"/>
            <w:w w:val="115"/>
          </w:rPr>
          <w:delText xml:space="preserve"> </w:delText>
        </w:r>
        <w:r w:rsidDel="009B75EF">
          <w:rPr>
            <w:w w:val="115"/>
          </w:rPr>
          <w:delText>of</w:delText>
        </w:r>
        <w:r w:rsidDel="009B75EF">
          <w:rPr>
            <w:spacing w:val="-11"/>
            <w:w w:val="115"/>
          </w:rPr>
          <w:delText xml:space="preserve"> </w:delText>
        </w:r>
        <w:r w:rsidDel="009B75EF">
          <w:rPr>
            <w:w w:val="115"/>
          </w:rPr>
          <w:delText>immune</w:delText>
        </w:r>
        <w:r w:rsidDel="009B75EF">
          <w:rPr>
            <w:spacing w:val="-11"/>
            <w:w w:val="115"/>
          </w:rPr>
          <w:delText xml:space="preserve"> </w:delText>
        </w:r>
        <w:r w:rsidDel="009B75EF">
          <w:rPr>
            <w:w w:val="115"/>
          </w:rPr>
          <w:delText>cells</w:delText>
        </w:r>
        <w:r w:rsidDel="009B75EF">
          <w:rPr>
            <w:spacing w:val="-11"/>
            <w:w w:val="115"/>
          </w:rPr>
          <w:delText xml:space="preserve"> </w:delText>
        </w:r>
        <w:r w:rsidDel="009B75EF">
          <w:rPr>
            <w:w w:val="115"/>
          </w:rPr>
          <w:delText>(Fairfax</w:delText>
        </w:r>
        <w:r w:rsidDel="009B75EF">
          <w:rPr>
            <w:spacing w:val="-10"/>
            <w:w w:val="115"/>
          </w:rPr>
          <w:delText xml:space="preserve"> </w:delText>
        </w:r>
        <w:r w:rsidDel="009B75EF">
          <w:rPr>
            <w:w w:val="115"/>
          </w:rPr>
          <w:delText>et</w:delText>
        </w:r>
        <w:r w:rsidDel="009B75EF">
          <w:rPr>
            <w:spacing w:val="-11"/>
            <w:w w:val="115"/>
          </w:rPr>
          <w:delText xml:space="preserve"> </w:delText>
        </w:r>
        <w:r w:rsidDel="009B75EF">
          <w:rPr>
            <w:w w:val="115"/>
          </w:rPr>
          <w:delText>al.</w:delText>
        </w:r>
        <w:r w:rsidDel="009B75EF">
          <w:rPr>
            <w:spacing w:val="-11"/>
            <w:w w:val="115"/>
          </w:rPr>
          <w:delText xml:space="preserve"> </w:delText>
        </w:r>
        <w:r w:rsidDel="009B75EF">
          <w:rPr>
            <w:w w:val="115"/>
          </w:rPr>
          <w:delText>2012;</w:delText>
        </w:r>
        <w:r w:rsidDel="009B75EF">
          <w:rPr>
            <w:spacing w:val="-3"/>
            <w:w w:val="115"/>
          </w:rPr>
          <w:delText xml:space="preserve"> </w:delText>
        </w:r>
        <w:r w:rsidDel="009B75EF">
          <w:rPr>
            <w:w w:val="115"/>
          </w:rPr>
          <w:delText>Fairfax</w:delText>
        </w:r>
        <w:r w:rsidDel="009B75EF">
          <w:rPr>
            <w:spacing w:val="-11"/>
            <w:w w:val="115"/>
          </w:rPr>
          <w:delText xml:space="preserve"> </w:delText>
        </w:r>
        <w:r w:rsidDel="009B75EF">
          <w:rPr>
            <w:w w:val="115"/>
          </w:rPr>
          <w:delText>et</w:delText>
        </w:r>
        <w:r w:rsidDel="009B75EF">
          <w:rPr>
            <w:spacing w:val="-11"/>
            <w:w w:val="115"/>
          </w:rPr>
          <w:delText xml:space="preserve"> </w:delText>
        </w:r>
        <w:r w:rsidDel="009B75EF">
          <w:rPr>
            <w:w w:val="115"/>
          </w:rPr>
          <w:delText>al.</w:delText>
        </w:r>
        <w:r w:rsidDel="009B75EF">
          <w:rPr>
            <w:spacing w:val="-11"/>
            <w:w w:val="115"/>
          </w:rPr>
          <w:delText xml:space="preserve"> </w:delText>
        </w:r>
        <w:r w:rsidDel="009B75EF">
          <w:rPr>
            <w:w w:val="115"/>
          </w:rPr>
          <w:delText>2014;</w:delText>
        </w:r>
        <w:r w:rsidDel="009B75EF">
          <w:rPr>
            <w:spacing w:val="-3"/>
            <w:w w:val="115"/>
          </w:rPr>
          <w:delText xml:space="preserve"> </w:delText>
        </w:r>
        <w:r w:rsidDel="009B75EF">
          <w:rPr>
            <w:w w:val="115"/>
          </w:rPr>
          <w:delText>Raj</w:delText>
        </w:r>
        <w:r w:rsidDel="009B75EF">
          <w:rPr>
            <w:spacing w:val="-10"/>
            <w:w w:val="115"/>
          </w:rPr>
          <w:delText xml:space="preserve"> </w:delText>
        </w:r>
        <w:r w:rsidDel="009B75EF">
          <w:rPr>
            <w:w w:val="115"/>
          </w:rPr>
          <w:delText>et</w:delText>
        </w:r>
        <w:r w:rsidDel="009B75EF">
          <w:rPr>
            <w:spacing w:val="-11"/>
            <w:w w:val="115"/>
          </w:rPr>
          <w:delText xml:space="preserve"> </w:delText>
        </w:r>
        <w:r w:rsidDel="009B75EF">
          <w:rPr>
            <w:w w:val="115"/>
          </w:rPr>
          <w:delText xml:space="preserve">al. 2014; </w:delText>
        </w:r>
        <w:r w:rsidDel="009B75EF">
          <w:rPr>
            <w:spacing w:val="-3"/>
            <w:w w:val="115"/>
          </w:rPr>
          <w:delText xml:space="preserve">Peters </w:delText>
        </w:r>
        <w:r w:rsidDel="009B75EF">
          <w:rPr>
            <w:w w:val="115"/>
          </w:rPr>
          <w:delText>et al. 2016; Kasela et al. 2017). These studies have highlighted the regulatory role of some genetic variants only in particular cell types and conditions,</w:delText>
        </w:r>
        <w:r w:rsidDel="009B75EF">
          <w:rPr>
            <w:spacing w:val="-37"/>
            <w:w w:val="115"/>
          </w:rPr>
          <w:delText xml:space="preserve"> </w:delText>
        </w:r>
        <w:r w:rsidDel="009B75EF">
          <w:rPr>
            <w:w w:val="115"/>
          </w:rPr>
          <w:delText>previously</w:delText>
        </w:r>
        <w:r w:rsidDel="009B75EF">
          <w:rPr>
            <w:spacing w:val="-38"/>
            <w:w w:val="115"/>
          </w:rPr>
          <w:delText xml:space="preserve"> </w:delText>
        </w:r>
        <w:r w:rsidDel="009B75EF">
          <w:rPr>
            <w:w w:val="115"/>
          </w:rPr>
          <w:delText>masked</w:delText>
        </w:r>
        <w:r w:rsidDel="009B75EF">
          <w:rPr>
            <w:spacing w:val="-36"/>
            <w:w w:val="115"/>
          </w:rPr>
          <w:delText xml:space="preserve"> </w:delText>
        </w:r>
        <w:r w:rsidDel="009B75EF">
          <w:rPr>
            <w:w w:val="115"/>
          </w:rPr>
          <w:delText>when</w:delText>
        </w:r>
        <w:r w:rsidDel="009B75EF">
          <w:rPr>
            <w:spacing w:val="-38"/>
            <w:w w:val="115"/>
          </w:rPr>
          <w:delText xml:space="preserve"> </w:delText>
        </w:r>
        <w:r w:rsidDel="009B75EF">
          <w:rPr>
            <w:w w:val="115"/>
          </w:rPr>
          <w:delText>considering</w:delText>
        </w:r>
        <w:r w:rsidDel="009B75EF">
          <w:rPr>
            <w:spacing w:val="-37"/>
            <w:w w:val="115"/>
          </w:rPr>
          <w:delText xml:space="preserve"> </w:delText>
        </w:r>
        <w:r w:rsidDel="009B75EF">
          <w:rPr>
            <w:w w:val="115"/>
          </w:rPr>
          <w:delText>mixed</w:delText>
        </w:r>
        <w:r w:rsidDel="009B75EF">
          <w:rPr>
            <w:spacing w:val="-37"/>
            <w:w w:val="115"/>
          </w:rPr>
          <w:delText xml:space="preserve"> </w:delText>
        </w:r>
        <w:r w:rsidDel="009B75EF">
          <w:rPr>
            <w:w w:val="115"/>
          </w:rPr>
          <w:delText>population</w:delText>
        </w:r>
        <w:r w:rsidDel="009B75EF">
          <w:rPr>
            <w:spacing w:val="-38"/>
            <w:w w:val="115"/>
          </w:rPr>
          <w:delText xml:space="preserve"> </w:delText>
        </w:r>
        <w:r w:rsidDel="009B75EF">
          <w:rPr>
            <w:w w:val="115"/>
          </w:rPr>
          <w:delText>of</w:delText>
        </w:r>
        <w:r w:rsidDel="009B75EF">
          <w:rPr>
            <w:spacing w:val="-36"/>
            <w:w w:val="115"/>
          </w:rPr>
          <w:delText xml:space="preserve"> </w:delText>
        </w:r>
        <w:r w:rsidDel="009B75EF">
          <w:rPr>
            <w:w w:val="115"/>
          </w:rPr>
          <w:delText>cells</w:delText>
        </w:r>
        <w:r w:rsidDel="009B75EF">
          <w:rPr>
            <w:spacing w:val="-38"/>
            <w:w w:val="115"/>
          </w:rPr>
          <w:delText xml:space="preserve"> </w:delText>
        </w:r>
        <w:r w:rsidDel="009B75EF">
          <w:rPr>
            <w:spacing w:val="-3"/>
            <w:w w:val="115"/>
          </w:rPr>
          <w:delText xml:space="preserve">such </w:delText>
        </w:r>
        <w:r w:rsidDel="009B75EF">
          <w:rPr>
            <w:w w:val="115"/>
          </w:rPr>
          <w:delText>as</w:delText>
        </w:r>
        <w:r w:rsidDel="009B75EF">
          <w:rPr>
            <w:spacing w:val="-44"/>
            <w:w w:val="115"/>
          </w:rPr>
          <w:delText xml:space="preserve"> </w:delText>
        </w:r>
        <w:r w:rsidDel="009B75EF">
          <w:rPr>
            <w:w w:val="115"/>
          </w:rPr>
          <w:delText>PBMCs.</w:delText>
        </w:r>
        <w:r w:rsidDel="009B75EF">
          <w:rPr>
            <w:spacing w:val="-35"/>
            <w:w w:val="115"/>
          </w:rPr>
          <w:delText xml:space="preserve"> </w:delText>
        </w:r>
        <w:r w:rsidDel="009B75EF">
          <w:rPr>
            <w:w w:val="115"/>
          </w:rPr>
          <w:delText>In</w:delText>
        </w:r>
        <w:r w:rsidDel="009B75EF">
          <w:rPr>
            <w:spacing w:val="-44"/>
            <w:w w:val="115"/>
          </w:rPr>
          <w:delText xml:space="preserve"> </w:delText>
        </w:r>
        <w:r w:rsidDel="009B75EF">
          <w:rPr>
            <w:w w:val="115"/>
          </w:rPr>
          <w:delText>this</w:delText>
        </w:r>
        <w:r w:rsidDel="009B75EF">
          <w:rPr>
            <w:spacing w:val="-44"/>
            <w:w w:val="115"/>
          </w:rPr>
          <w:delText xml:space="preserve"> </w:delText>
        </w:r>
        <w:r w:rsidDel="009B75EF">
          <w:rPr>
            <w:w w:val="115"/>
          </w:rPr>
          <w:delText>respect,</w:delText>
        </w:r>
        <w:r w:rsidDel="009B75EF">
          <w:rPr>
            <w:spacing w:val="-44"/>
            <w:w w:val="115"/>
          </w:rPr>
          <w:delText xml:space="preserve"> </w:delText>
        </w:r>
        <w:r w:rsidDel="009B75EF">
          <w:rPr>
            <w:w w:val="115"/>
          </w:rPr>
          <w:delText>e</w:delText>
        </w:r>
      </w:del>
      <w:ins w:id="59" w:author="Microsoft Office User" w:date="2018-12-24T10:37:00Z">
        <w:r>
          <w:rPr>
            <w:w w:val="115"/>
          </w:rPr>
          <w:t>E</w:t>
        </w:r>
      </w:ins>
      <w:r>
        <w:rPr>
          <w:w w:val="115"/>
        </w:rPr>
        <w:t>xpression</w:t>
      </w:r>
      <w:r>
        <w:rPr>
          <w:spacing w:val="-44"/>
          <w:w w:val="115"/>
        </w:rPr>
        <w:t xml:space="preserve"> </w:t>
      </w:r>
      <w:r>
        <w:rPr>
          <w:w w:val="115"/>
        </w:rPr>
        <w:t>analysis</w:t>
      </w:r>
      <w:r>
        <w:rPr>
          <w:spacing w:val="-44"/>
          <w:w w:val="115"/>
        </w:rPr>
        <w:t xml:space="preserve"> </w:t>
      </w:r>
      <w:r>
        <w:rPr>
          <w:w w:val="115"/>
        </w:rPr>
        <w:t>for</w:t>
      </w:r>
      <w:r>
        <w:rPr>
          <w:spacing w:val="-44"/>
          <w:w w:val="115"/>
        </w:rPr>
        <w:t xml:space="preserve"> </w:t>
      </w:r>
      <w:r>
        <w:rPr>
          <w:w w:val="115"/>
        </w:rPr>
        <w:t>a</w:t>
      </w:r>
      <w:r>
        <w:rPr>
          <w:spacing w:val="-44"/>
          <w:w w:val="115"/>
        </w:rPr>
        <w:t xml:space="preserve"> </w:t>
      </w:r>
      <w:r>
        <w:rPr>
          <w:w w:val="115"/>
        </w:rPr>
        <w:t>limited</w:t>
      </w:r>
      <w:r>
        <w:rPr>
          <w:spacing w:val="-44"/>
          <w:w w:val="115"/>
        </w:rPr>
        <w:t xml:space="preserve"> </w:t>
      </w:r>
      <w:r>
        <w:rPr>
          <w:w w:val="115"/>
        </w:rPr>
        <w:t>number</w:t>
      </w:r>
      <w:r>
        <w:rPr>
          <w:spacing w:val="-44"/>
          <w:w w:val="115"/>
        </w:rPr>
        <w:t xml:space="preserve"> </w:t>
      </w:r>
      <w:r>
        <w:rPr>
          <w:w w:val="115"/>
        </w:rPr>
        <w:t>of</w:t>
      </w:r>
      <w:r>
        <w:rPr>
          <w:spacing w:val="-45"/>
          <w:w w:val="115"/>
        </w:rPr>
        <w:t xml:space="preserve"> </w:t>
      </w:r>
      <w:r>
        <w:rPr>
          <w:w w:val="115"/>
        </w:rPr>
        <w:t>genes</w:t>
      </w:r>
      <w:r>
        <w:rPr>
          <w:spacing w:val="-44"/>
          <w:w w:val="115"/>
        </w:rPr>
        <w:t xml:space="preserve"> </w:t>
      </w:r>
      <w:r>
        <w:rPr>
          <w:w w:val="115"/>
        </w:rPr>
        <w:t>have been</w:t>
      </w:r>
      <w:r>
        <w:rPr>
          <w:spacing w:val="-45"/>
          <w:w w:val="115"/>
        </w:rPr>
        <w:t xml:space="preserve"> </w:t>
      </w:r>
      <w:r>
        <w:rPr>
          <w:w w:val="115"/>
        </w:rPr>
        <w:t>performed</w:t>
      </w:r>
      <w:r>
        <w:rPr>
          <w:spacing w:val="-45"/>
          <w:w w:val="115"/>
        </w:rPr>
        <w:t xml:space="preserve"> </w:t>
      </w:r>
      <w:r>
        <w:rPr>
          <w:w w:val="115"/>
        </w:rPr>
        <w:t>in</w:t>
      </w:r>
      <w:r>
        <w:rPr>
          <w:spacing w:val="-45"/>
          <w:w w:val="115"/>
        </w:rPr>
        <w:t xml:space="preserve"> </w:t>
      </w:r>
      <w:r>
        <w:rPr>
          <w:w w:val="115"/>
        </w:rPr>
        <w:t>specific</w:t>
      </w:r>
      <w:r>
        <w:rPr>
          <w:spacing w:val="-45"/>
          <w:w w:val="115"/>
        </w:rPr>
        <w:t xml:space="preserve"> </w:t>
      </w:r>
      <w:r>
        <w:rPr>
          <w:w w:val="115"/>
        </w:rPr>
        <w:t>cell</w:t>
      </w:r>
      <w:r>
        <w:rPr>
          <w:spacing w:val="-45"/>
          <w:w w:val="115"/>
        </w:rPr>
        <w:t xml:space="preserve"> </w:t>
      </w:r>
      <w:r>
        <w:rPr>
          <w:w w:val="115"/>
        </w:rPr>
        <w:t>type</w:t>
      </w:r>
      <w:r>
        <w:rPr>
          <w:spacing w:val="-45"/>
          <w:w w:val="115"/>
        </w:rPr>
        <w:t xml:space="preserve"> </w:t>
      </w:r>
      <w:r>
        <w:rPr>
          <w:w w:val="115"/>
        </w:rPr>
        <w:t>populations</w:t>
      </w:r>
      <w:r>
        <w:rPr>
          <w:spacing w:val="-45"/>
          <w:w w:val="115"/>
        </w:rPr>
        <w:t xml:space="preserve"> </w:t>
      </w:r>
      <w:r>
        <w:rPr>
          <w:w w:val="115"/>
        </w:rPr>
        <w:t>such</w:t>
      </w:r>
      <w:r>
        <w:rPr>
          <w:spacing w:val="-45"/>
          <w:w w:val="115"/>
        </w:rPr>
        <w:t xml:space="preserve"> </w:t>
      </w:r>
      <w:r>
        <w:rPr>
          <w:w w:val="115"/>
        </w:rPr>
        <w:t>as</w:t>
      </w:r>
      <w:r>
        <w:rPr>
          <w:spacing w:val="-44"/>
          <w:w w:val="115"/>
        </w:rPr>
        <w:t xml:space="preserve"> </w:t>
      </w:r>
      <w:r>
        <w:rPr>
          <w:w w:val="115"/>
        </w:rPr>
        <w:t>stimulated</w:t>
      </w:r>
      <w:r>
        <w:rPr>
          <w:spacing w:val="-45"/>
          <w:w w:val="115"/>
        </w:rPr>
        <w:t xml:space="preserve"> </w:t>
      </w:r>
      <w:r>
        <w:rPr>
          <w:w w:val="115"/>
        </w:rPr>
        <w:t>macrophages</w:t>
      </w:r>
    </w:p>
    <w:p w14:paraId="0D8D0DA8" w14:textId="77777777" w:rsidR="005313F1" w:rsidRDefault="009B75EF">
      <w:pPr>
        <w:pStyle w:val="BodyText"/>
        <w:spacing w:line="282" w:lineRule="exact"/>
        <w:ind w:left="377"/>
      </w:pPr>
      <w:proofErr w:type="gramStart"/>
      <w:r>
        <w:rPr>
          <w:w w:val="110"/>
        </w:rPr>
        <w:t>and</w:t>
      </w:r>
      <w:proofErr w:type="gramEnd"/>
      <w:r>
        <w:rPr>
          <w:w w:val="110"/>
        </w:rPr>
        <w:t xml:space="preserve"> Th-17 </w:t>
      </w:r>
      <w:r>
        <w:rPr>
          <w:i/>
          <w:w w:val="110"/>
        </w:rPr>
        <w:t xml:space="preserve">in vitro </w:t>
      </w:r>
      <w:r>
        <w:rPr>
          <w:w w:val="110"/>
        </w:rPr>
        <w:t>di</w:t>
      </w:r>
      <w:r>
        <w:rPr>
          <w:rFonts w:ascii="Arial" w:hAnsi="Arial"/>
          <w:w w:val="110"/>
        </w:rPr>
        <w:t>ff</w:t>
      </w:r>
      <w:r>
        <w:rPr>
          <w:w w:val="110"/>
        </w:rPr>
        <w:t xml:space="preserve">erentiated cells from </w:t>
      </w:r>
      <w:proofErr w:type="spellStart"/>
      <w:r>
        <w:rPr>
          <w:spacing w:val="-16"/>
          <w:w w:val="110"/>
        </w:rPr>
        <w:t>na¨ıve</w:t>
      </w:r>
      <w:proofErr w:type="spellEnd"/>
      <w:r>
        <w:rPr>
          <w:spacing w:val="-16"/>
          <w:w w:val="110"/>
        </w:rPr>
        <w:t xml:space="preserve"> </w:t>
      </w:r>
      <w:r>
        <w:rPr>
          <w:w w:val="110"/>
        </w:rPr>
        <w:t>CD4</w:t>
      </w:r>
      <w:r>
        <w:rPr>
          <w:w w:val="110"/>
          <w:position w:val="9"/>
          <w:sz w:val="18"/>
        </w:rPr>
        <w:t xml:space="preserve">+  </w:t>
      </w:r>
      <w:r>
        <w:rPr>
          <w:w w:val="110"/>
        </w:rPr>
        <w:t>isolated from</w:t>
      </w:r>
      <w:del w:id="60" w:author="Microsoft Office User" w:date="2018-12-24T10:29:00Z">
        <w:r w:rsidDel="005C778C">
          <w:rPr>
            <w:w w:val="110"/>
          </w:rPr>
          <w:delText xml:space="preserve"> PB </w:delText>
        </w:r>
      </w:del>
      <w:ins w:id="61" w:author="Microsoft Office User" w:date="2018-12-24T10:29:00Z">
        <w:r w:rsidR="005C778C">
          <w:rPr>
            <w:w w:val="110"/>
          </w:rPr>
          <w:t xml:space="preserve"> peripheral blood </w:t>
        </w:r>
      </w:ins>
      <w:r>
        <w:rPr>
          <w:w w:val="110"/>
        </w:rPr>
        <w:t>and</w:t>
      </w:r>
      <w:r>
        <w:rPr>
          <w:spacing w:val="-9"/>
          <w:w w:val="110"/>
        </w:rPr>
        <w:t xml:space="preserve"> </w:t>
      </w:r>
      <w:del w:id="62" w:author="Microsoft Office User" w:date="2018-12-24T10:37:00Z">
        <w:r w:rsidDel="009B75EF">
          <w:rPr>
            <w:w w:val="110"/>
          </w:rPr>
          <w:delText>SF</w:delText>
        </w:r>
      </w:del>
      <w:ins w:id="63" w:author="Microsoft Office User" w:date="2018-12-24T10:37:00Z">
        <w:r>
          <w:rPr>
            <w:w w:val="110"/>
          </w:rPr>
          <w:t>synovial fluid</w:t>
        </w:r>
      </w:ins>
    </w:p>
    <w:p w14:paraId="7751AAF6" w14:textId="77777777" w:rsidR="005313F1" w:rsidRDefault="009B75EF">
      <w:pPr>
        <w:pStyle w:val="BodyText"/>
        <w:spacing w:before="202" w:line="415" w:lineRule="auto"/>
        <w:ind w:left="377" w:right="461"/>
        <w:jc w:val="both"/>
      </w:pPr>
      <w:proofErr w:type="gramStart"/>
      <w:r>
        <w:rPr>
          <w:w w:val="110"/>
        </w:rPr>
        <w:t>of</w:t>
      </w:r>
      <w:proofErr w:type="gramEnd"/>
      <w:r>
        <w:rPr>
          <w:w w:val="110"/>
        </w:rPr>
        <w:t xml:space="preserve"> </w:t>
      </w:r>
      <w:proofErr w:type="spellStart"/>
      <w:r>
        <w:rPr>
          <w:spacing w:val="-4"/>
          <w:w w:val="110"/>
        </w:rPr>
        <w:t>PsA</w:t>
      </w:r>
      <w:proofErr w:type="spellEnd"/>
      <w:r>
        <w:rPr>
          <w:spacing w:val="-4"/>
          <w:w w:val="110"/>
        </w:rPr>
        <w:t xml:space="preserve"> </w:t>
      </w:r>
      <w:r>
        <w:rPr>
          <w:w w:val="110"/>
        </w:rPr>
        <w:t>patients (Antoniv2006; Leipe2010). The importance of investigating the transcriptional profile of patients’ isolated discrete cell populations have yielded interesting</w:t>
      </w:r>
      <w:r>
        <w:rPr>
          <w:spacing w:val="-10"/>
          <w:w w:val="110"/>
        </w:rPr>
        <w:t xml:space="preserve"> </w:t>
      </w:r>
      <w:r>
        <w:rPr>
          <w:w w:val="110"/>
        </w:rPr>
        <w:t>findings</w:t>
      </w:r>
      <w:r>
        <w:rPr>
          <w:spacing w:val="-10"/>
          <w:w w:val="110"/>
        </w:rPr>
        <w:t xml:space="preserve"> </w:t>
      </w:r>
      <w:r>
        <w:rPr>
          <w:w w:val="110"/>
        </w:rPr>
        <w:t>in</w:t>
      </w:r>
      <w:r>
        <w:rPr>
          <w:spacing w:val="-10"/>
          <w:w w:val="110"/>
        </w:rPr>
        <w:t xml:space="preserve"> </w:t>
      </w:r>
      <w:r>
        <w:rPr>
          <w:w w:val="110"/>
        </w:rPr>
        <w:t>monocytes</w:t>
      </w:r>
      <w:r>
        <w:rPr>
          <w:spacing w:val="-9"/>
          <w:w w:val="110"/>
        </w:rPr>
        <w:t xml:space="preserve"> </w:t>
      </w:r>
      <w:r>
        <w:rPr>
          <w:w w:val="110"/>
        </w:rPr>
        <w:t>and</w:t>
      </w:r>
      <w:r>
        <w:rPr>
          <w:spacing w:val="-10"/>
          <w:w w:val="110"/>
        </w:rPr>
        <w:t xml:space="preserve"> </w:t>
      </w:r>
      <w:r>
        <w:rPr>
          <w:w w:val="110"/>
        </w:rPr>
        <w:t>Th-17</w:t>
      </w:r>
      <w:r>
        <w:rPr>
          <w:spacing w:val="-10"/>
          <w:w w:val="110"/>
        </w:rPr>
        <w:t xml:space="preserve"> </w:t>
      </w:r>
      <w:r>
        <w:rPr>
          <w:w w:val="110"/>
        </w:rPr>
        <w:t>cells</w:t>
      </w:r>
      <w:r>
        <w:rPr>
          <w:spacing w:val="-10"/>
          <w:w w:val="110"/>
        </w:rPr>
        <w:t xml:space="preserve"> </w:t>
      </w:r>
      <w:r>
        <w:rPr>
          <w:w w:val="110"/>
        </w:rPr>
        <w:t>in</w:t>
      </w:r>
      <w:r>
        <w:rPr>
          <w:spacing w:val="-9"/>
          <w:w w:val="110"/>
        </w:rPr>
        <w:t xml:space="preserve"> </w:t>
      </w:r>
      <w:r>
        <w:rPr>
          <w:w w:val="110"/>
        </w:rPr>
        <w:t>AS,</w:t>
      </w:r>
      <w:r>
        <w:rPr>
          <w:spacing w:val="-10"/>
          <w:w w:val="110"/>
        </w:rPr>
        <w:t xml:space="preserve"> </w:t>
      </w:r>
      <w:r>
        <w:rPr>
          <w:w w:val="110"/>
        </w:rPr>
        <w:t>intestinal</w:t>
      </w:r>
      <w:r>
        <w:rPr>
          <w:spacing w:val="-10"/>
          <w:w w:val="110"/>
        </w:rPr>
        <w:t xml:space="preserve"> </w:t>
      </w:r>
      <w:r>
        <w:rPr>
          <w:w w:val="110"/>
        </w:rPr>
        <w:t>epithelial</w:t>
      </w:r>
      <w:r>
        <w:rPr>
          <w:spacing w:val="-10"/>
          <w:w w:val="110"/>
        </w:rPr>
        <w:t xml:space="preserve"> </w:t>
      </w:r>
      <w:r>
        <w:rPr>
          <w:spacing w:val="-3"/>
          <w:w w:val="110"/>
        </w:rPr>
        <w:t xml:space="preserve">cells </w:t>
      </w:r>
      <w:r>
        <w:rPr>
          <w:w w:val="110"/>
        </w:rPr>
        <w:t>in</w:t>
      </w:r>
      <w:r>
        <w:rPr>
          <w:spacing w:val="-22"/>
          <w:w w:val="110"/>
        </w:rPr>
        <w:t xml:space="preserve"> </w:t>
      </w:r>
      <w:r>
        <w:rPr>
          <w:w w:val="110"/>
        </w:rPr>
        <w:t>CD</w:t>
      </w:r>
      <w:r>
        <w:rPr>
          <w:spacing w:val="-22"/>
          <w:w w:val="110"/>
        </w:rPr>
        <w:t xml:space="preserve"> </w:t>
      </w:r>
      <w:r>
        <w:rPr>
          <w:w w:val="110"/>
        </w:rPr>
        <w:t>and</w:t>
      </w:r>
      <w:r>
        <w:rPr>
          <w:spacing w:val="-22"/>
          <w:w w:val="110"/>
        </w:rPr>
        <w:t xml:space="preserve"> </w:t>
      </w:r>
      <w:r>
        <w:rPr>
          <w:w w:val="110"/>
        </w:rPr>
        <w:t>fibroblast-like</w:t>
      </w:r>
      <w:r>
        <w:rPr>
          <w:spacing w:val="-22"/>
          <w:w w:val="110"/>
        </w:rPr>
        <w:t xml:space="preserve"> </w:t>
      </w:r>
      <w:proofErr w:type="spellStart"/>
      <w:r>
        <w:rPr>
          <w:w w:val="110"/>
        </w:rPr>
        <w:t>synoviocytes</w:t>
      </w:r>
      <w:proofErr w:type="spellEnd"/>
      <w:r>
        <w:rPr>
          <w:spacing w:val="-21"/>
          <w:w w:val="110"/>
        </w:rPr>
        <w:t xml:space="preserve"> </w:t>
      </w:r>
      <w:r>
        <w:rPr>
          <w:w w:val="110"/>
        </w:rPr>
        <w:t>in</w:t>
      </w:r>
      <w:r>
        <w:rPr>
          <w:spacing w:val="-22"/>
          <w:w w:val="110"/>
        </w:rPr>
        <w:t xml:space="preserve"> </w:t>
      </w:r>
      <w:r>
        <w:rPr>
          <w:w w:val="110"/>
        </w:rPr>
        <w:t>RA</w:t>
      </w:r>
      <w:r>
        <w:rPr>
          <w:spacing w:val="-22"/>
          <w:w w:val="110"/>
        </w:rPr>
        <w:t xml:space="preserve"> </w:t>
      </w:r>
      <w:r>
        <w:rPr>
          <w:w w:val="110"/>
        </w:rPr>
        <w:t>(Al-Mossawi</w:t>
      </w:r>
      <w:r>
        <w:rPr>
          <w:spacing w:val="-22"/>
          <w:w w:val="110"/>
        </w:rPr>
        <w:t xml:space="preserve"> </w:t>
      </w:r>
      <w:r>
        <w:rPr>
          <w:w w:val="110"/>
        </w:rPr>
        <w:t>et</w:t>
      </w:r>
      <w:r>
        <w:rPr>
          <w:spacing w:val="-22"/>
          <w:w w:val="110"/>
        </w:rPr>
        <w:t xml:space="preserve"> </w:t>
      </w:r>
      <w:r>
        <w:rPr>
          <w:w w:val="110"/>
        </w:rPr>
        <w:t>al.</w:t>
      </w:r>
      <w:r>
        <w:rPr>
          <w:spacing w:val="-21"/>
          <w:w w:val="110"/>
        </w:rPr>
        <w:t xml:space="preserve"> </w:t>
      </w:r>
      <w:r>
        <w:rPr>
          <w:w w:val="110"/>
        </w:rPr>
        <w:t>2017;</w:t>
      </w:r>
      <w:r>
        <w:rPr>
          <w:spacing w:val="-20"/>
          <w:w w:val="110"/>
        </w:rPr>
        <w:t xml:space="preserve"> </w:t>
      </w:r>
      <w:r>
        <w:rPr>
          <w:w w:val="110"/>
        </w:rPr>
        <w:t>Smith</w:t>
      </w:r>
      <w:r>
        <w:rPr>
          <w:spacing w:val="-22"/>
          <w:w w:val="110"/>
        </w:rPr>
        <w:t xml:space="preserve"> </w:t>
      </w:r>
      <w:r>
        <w:rPr>
          <w:w w:val="110"/>
        </w:rPr>
        <w:t>et</w:t>
      </w:r>
      <w:r>
        <w:rPr>
          <w:spacing w:val="-21"/>
          <w:w w:val="110"/>
        </w:rPr>
        <w:t xml:space="preserve"> </w:t>
      </w:r>
      <w:r>
        <w:rPr>
          <w:w w:val="110"/>
        </w:rPr>
        <w:t>al. 2008;</w:t>
      </w:r>
      <w:r>
        <w:rPr>
          <w:spacing w:val="-15"/>
          <w:w w:val="110"/>
        </w:rPr>
        <w:t xml:space="preserve"> </w:t>
      </w:r>
      <w:r>
        <w:rPr>
          <w:w w:val="110"/>
        </w:rPr>
        <w:t>Howell</w:t>
      </w:r>
      <w:r>
        <w:rPr>
          <w:spacing w:val="-18"/>
          <w:w w:val="110"/>
        </w:rPr>
        <w:t xml:space="preserve"> </w:t>
      </w:r>
      <w:r>
        <w:rPr>
          <w:w w:val="110"/>
        </w:rPr>
        <w:t>et</w:t>
      </w:r>
      <w:r>
        <w:rPr>
          <w:spacing w:val="-17"/>
          <w:w w:val="110"/>
        </w:rPr>
        <w:t xml:space="preserve"> </w:t>
      </w:r>
      <w:r>
        <w:rPr>
          <w:w w:val="110"/>
        </w:rPr>
        <w:t>al.</w:t>
      </w:r>
      <w:r>
        <w:rPr>
          <w:spacing w:val="-18"/>
          <w:w w:val="110"/>
        </w:rPr>
        <w:t xml:space="preserve"> </w:t>
      </w:r>
      <w:r>
        <w:rPr>
          <w:w w:val="110"/>
        </w:rPr>
        <w:t>2018;</w:t>
      </w:r>
      <w:r>
        <w:rPr>
          <w:spacing w:val="-15"/>
          <w:w w:val="110"/>
        </w:rPr>
        <w:t xml:space="preserve"> </w:t>
      </w:r>
      <w:r>
        <w:rPr>
          <w:w w:val="110"/>
        </w:rPr>
        <w:t>Ai</w:t>
      </w:r>
      <w:r>
        <w:rPr>
          <w:spacing w:val="-17"/>
          <w:w w:val="110"/>
        </w:rPr>
        <w:t xml:space="preserve"> </w:t>
      </w:r>
      <w:r>
        <w:rPr>
          <w:w w:val="110"/>
        </w:rPr>
        <w:t>et</w:t>
      </w:r>
      <w:r>
        <w:rPr>
          <w:spacing w:val="-18"/>
          <w:w w:val="110"/>
        </w:rPr>
        <w:t xml:space="preserve"> </w:t>
      </w:r>
      <w:r>
        <w:rPr>
          <w:w w:val="110"/>
        </w:rPr>
        <w:t>al.</w:t>
      </w:r>
      <w:r>
        <w:rPr>
          <w:spacing w:val="-18"/>
          <w:w w:val="110"/>
        </w:rPr>
        <w:t xml:space="preserve"> </w:t>
      </w:r>
      <w:r>
        <w:rPr>
          <w:w w:val="110"/>
        </w:rPr>
        <w:t>2016).</w:t>
      </w:r>
      <w:r>
        <w:rPr>
          <w:spacing w:val="2"/>
          <w:w w:val="110"/>
        </w:rPr>
        <w:t xml:space="preserve"> </w:t>
      </w:r>
      <w:r>
        <w:rPr>
          <w:w w:val="110"/>
        </w:rPr>
        <w:t>Overall,</w:t>
      </w:r>
      <w:r>
        <w:rPr>
          <w:spacing w:val="-16"/>
          <w:w w:val="110"/>
        </w:rPr>
        <w:t xml:space="preserve"> </w:t>
      </w:r>
      <w:r>
        <w:rPr>
          <w:w w:val="110"/>
        </w:rPr>
        <w:t>achieving</w:t>
      </w:r>
      <w:r>
        <w:rPr>
          <w:spacing w:val="-18"/>
          <w:w w:val="110"/>
        </w:rPr>
        <w:t xml:space="preserve"> </w:t>
      </w:r>
      <w:r>
        <w:rPr>
          <w:w w:val="110"/>
        </w:rPr>
        <w:t>a</w:t>
      </w:r>
      <w:r>
        <w:rPr>
          <w:spacing w:val="-17"/>
          <w:w w:val="110"/>
        </w:rPr>
        <w:t xml:space="preserve"> </w:t>
      </w:r>
      <w:r>
        <w:rPr>
          <w:w w:val="110"/>
        </w:rPr>
        <w:t>detailed</w:t>
      </w:r>
      <w:r>
        <w:rPr>
          <w:spacing w:val="-18"/>
          <w:w w:val="110"/>
        </w:rPr>
        <w:t xml:space="preserve"> </w:t>
      </w:r>
      <w:r>
        <w:rPr>
          <w:w w:val="110"/>
        </w:rPr>
        <w:t>and</w:t>
      </w:r>
      <w:r>
        <w:rPr>
          <w:spacing w:val="-18"/>
          <w:w w:val="110"/>
        </w:rPr>
        <w:t xml:space="preserve"> </w:t>
      </w:r>
      <w:r>
        <w:rPr>
          <w:w w:val="110"/>
        </w:rPr>
        <w:t>precise understanding of complex diseases requires the study of sorted cell populations and when possible isolated from the a</w:t>
      </w:r>
      <w:r>
        <w:rPr>
          <w:rFonts w:ascii="Arial" w:hAnsi="Arial"/>
          <w:w w:val="110"/>
        </w:rPr>
        <w:t>ff</w:t>
      </w:r>
      <w:r>
        <w:rPr>
          <w:w w:val="110"/>
        </w:rPr>
        <w:t>ected</w:t>
      </w:r>
      <w:r>
        <w:rPr>
          <w:spacing w:val="-35"/>
          <w:w w:val="110"/>
        </w:rPr>
        <w:t xml:space="preserve"> </w:t>
      </w:r>
      <w:r>
        <w:rPr>
          <w:w w:val="110"/>
        </w:rPr>
        <w:t>tissue.</w:t>
      </w:r>
    </w:p>
    <w:p w14:paraId="1318A3C5" w14:textId="77777777" w:rsidR="005313F1" w:rsidRDefault="005313F1">
      <w:pPr>
        <w:spacing w:line="415" w:lineRule="auto"/>
        <w:jc w:val="both"/>
        <w:sectPr w:rsidR="005313F1">
          <w:footerReference w:type="default" r:id="rId11"/>
          <w:pgSz w:w="11910" w:h="16840"/>
          <w:pgMar w:top="1800" w:right="880" w:bottom="560" w:left="1680" w:header="1482" w:footer="364" w:gutter="0"/>
          <w:cols w:space="720"/>
        </w:sectPr>
      </w:pPr>
    </w:p>
    <w:p w14:paraId="334F6E8B" w14:textId="77777777" w:rsidR="005313F1" w:rsidRDefault="005313F1">
      <w:pPr>
        <w:pStyle w:val="BodyText"/>
        <w:rPr>
          <w:sz w:val="20"/>
        </w:rPr>
      </w:pPr>
    </w:p>
    <w:p w14:paraId="0950AA42" w14:textId="77777777" w:rsidR="005313F1" w:rsidRDefault="005313F1">
      <w:pPr>
        <w:pStyle w:val="BodyText"/>
        <w:spacing w:before="8"/>
        <w:rPr>
          <w:sz w:val="26"/>
        </w:rPr>
      </w:pPr>
    </w:p>
    <w:p w14:paraId="76A05EB2" w14:textId="77777777" w:rsidR="005313F1" w:rsidRDefault="009B75EF">
      <w:pPr>
        <w:pStyle w:val="Heading2"/>
        <w:numPr>
          <w:ilvl w:val="2"/>
          <w:numId w:val="7"/>
        </w:numPr>
        <w:tabs>
          <w:tab w:val="left" w:pos="1283"/>
          <w:tab w:val="left" w:pos="1285"/>
          <w:tab w:val="left" w:pos="3680"/>
          <w:tab w:val="left" w:pos="4433"/>
          <w:tab w:val="left" w:pos="6157"/>
          <w:tab w:val="left" w:pos="6663"/>
          <w:tab w:val="left" w:pos="7343"/>
          <w:tab w:val="left" w:pos="8401"/>
        </w:tabs>
        <w:spacing w:before="105" w:line="441" w:lineRule="auto"/>
        <w:ind w:right="462"/>
      </w:pPr>
      <w:proofErr w:type="spellStart"/>
      <w:r>
        <w:rPr>
          <w:w w:val="120"/>
        </w:rPr>
        <w:t>Transcriptomics</w:t>
      </w:r>
      <w:proofErr w:type="spellEnd"/>
      <w:r>
        <w:rPr>
          <w:w w:val="120"/>
        </w:rPr>
        <w:tab/>
        <w:t>and</w:t>
      </w:r>
      <w:r>
        <w:rPr>
          <w:w w:val="120"/>
        </w:rPr>
        <w:tab/>
        <w:t>proteomics</w:t>
      </w:r>
      <w:r>
        <w:rPr>
          <w:w w:val="120"/>
        </w:rPr>
        <w:tab/>
        <w:t>at</w:t>
      </w:r>
      <w:r>
        <w:rPr>
          <w:w w:val="120"/>
        </w:rPr>
        <w:tab/>
        <w:t>the</w:t>
      </w:r>
      <w:r>
        <w:rPr>
          <w:w w:val="120"/>
        </w:rPr>
        <w:tab/>
        <w:t>single</w:t>
      </w:r>
      <w:r>
        <w:rPr>
          <w:w w:val="120"/>
        </w:rPr>
        <w:tab/>
      </w:r>
      <w:r>
        <w:rPr>
          <w:spacing w:val="-5"/>
          <w:w w:val="120"/>
        </w:rPr>
        <w:t xml:space="preserve">cell </w:t>
      </w:r>
      <w:r>
        <w:rPr>
          <w:w w:val="120"/>
        </w:rPr>
        <w:t>resolution</w:t>
      </w:r>
    </w:p>
    <w:p w14:paraId="015DBFC4" w14:textId="77777777" w:rsidR="005313F1" w:rsidRDefault="009B75EF">
      <w:pPr>
        <w:pStyle w:val="BodyText"/>
        <w:spacing w:before="79" w:line="415" w:lineRule="auto"/>
        <w:ind w:left="377" w:right="461" w:firstLine="566"/>
        <w:jc w:val="both"/>
      </w:pPr>
      <w:r>
        <w:rPr>
          <w:w w:val="110"/>
        </w:rPr>
        <w:t xml:space="preserve">In addition to the study of specific cell types, evidence </w:t>
      </w:r>
      <w:proofErr w:type="gramStart"/>
      <w:r>
        <w:rPr>
          <w:w w:val="110"/>
        </w:rPr>
        <w:t>for heterogeneity</w:t>
      </w:r>
      <w:r>
        <w:rPr>
          <w:spacing w:val="66"/>
          <w:w w:val="110"/>
        </w:rPr>
        <w:t xml:space="preserve"> </w:t>
      </w:r>
      <w:r>
        <w:rPr>
          <w:w w:val="110"/>
        </w:rPr>
        <w:t>in the transcriptome within cells from the same population</w:t>
      </w:r>
      <w:proofErr w:type="gramEnd"/>
      <w:r>
        <w:rPr>
          <w:w w:val="110"/>
        </w:rPr>
        <w:t xml:space="preserve"> has accelerated </w:t>
      </w:r>
      <w:r>
        <w:rPr>
          <w:spacing w:val="-5"/>
          <w:w w:val="110"/>
        </w:rPr>
        <w:t xml:space="preserve">the </w:t>
      </w:r>
      <w:r>
        <w:rPr>
          <w:w w:val="110"/>
        </w:rPr>
        <w:t>development of strategies providing single cell resolution.</w:t>
      </w:r>
      <w:r>
        <w:rPr>
          <w:spacing w:val="66"/>
          <w:w w:val="110"/>
        </w:rPr>
        <w:t xml:space="preserve"> </w:t>
      </w:r>
      <w:r>
        <w:rPr>
          <w:w w:val="110"/>
        </w:rPr>
        <w:t>The establishment</w:t>
      </w:r>
      <w:r>
        <w:rPr>
          <w:spacing w:val="66"/>
          <w:w w:val="110"/>
        </w:rPr>
        <w:t xml:space="preserve"> </w:t>
      </w:r>
      <w:r>
        <w:rPr>
          <w:w w:val="110"/>
        </w:rPr>
        <w:t xml:space="preserve">of </w:t>
      </w:r>
      <w:ins w:id="64" w:author="Microsoft Office User" w:date="2018-12-24T10:39:00Z">
        <w:r w:rsidR="00E56A99">
          <w:rPr>
            <w:w w:val="110"/>
          </w:rPr>
          <w:t>single cell RNA sequencing (</w:t>
        </w:r>
      </w:ins>
      <w:proofErr w:type="spellStart"/>
      <w:r>
        <w:rPr>
          <w:w w:val="110"/>
        </w:rPr>
        <w:t>scRNA-seq</w:t>
      </w:r>
      <w:proofErr w:type="spellEnd"/>
      <w:ins w:id="65" w:author="Microsoft Office User" w:date="2018-12-24T10:39:00Z">
        <w:r w:rsidR="00E56A99">
          <w:rPr>
            <w:w w:val="110"/>
          </w:rPr>
          <w:t>)</w:t>
        </w:r>
      </w:ins>
      <w:r>
        <w:rPr>
          <w:w w:val="110"/>
        </w:rPr>
        <w:t xml:space="preserve"> and mass-cytometry techniques represent an unbiased </w:t>
      </w:r>
      <w:r>
        <w:rPr>
          <w:spacing w:val="-3"/>
          <w:w w:val="110"/>
        </w:rPr>
        <w:t xml:space="preserve">way </w:t>
      </w:r>
      <w:r>
        <w:rPr>
          <w:w w:val="110"/>
        </w:rPr>
        <w:t xml:space="preserve">to </w:t>
      </w:r>
      <w:proofErr w:type="spellStart"/>
      <w:r>
        <w:rPr>
          <w:w w:val="110"/>
        </w:rPr>
        <w:t>characterise</w:t>
      </w:r>
      <w:proofErr w:type="spellEnd"/>
      <w:r>
        <w:rPr>
          <w:w w:val="110"/>
        </w:rPr>
        <w:t xml:space="preserve"> and identify cell subpopulations within the samples, avoiding the pre-selection of particular cell types and thus providing a global overview of</w:t>
      </w:r>
      <w:r>
        <w:rPr>
          <w:spacing w:val="-41"/>
          <w:w w:val="110"/>
        </w:rPr>
        <w:t xml:space="preserve"> </w:t>
      </w:r>
      <w:r>
        <w:rPr>
          <w:w w:val="110"/>
        </w:rPr>
        <w:t>cell composition and interactions in the tissue of</w:t>
      </w:r>
      <w:r>
        <w:rPr>
          <w:spacing w:val="-32"/>
          <w:w w:val="110"/>
        </w:rPr>
        <w:t xml:space="preserve"> </w:t>
      </w:r>
      <w:r>
        <w:rPr>
          <w:w w:val="110"/>
        </w:rPr>
        <w:t>interest.</w:t>
      </w:r>
    </w:p>
    <w:p w14:paraId="0492614D" w14:textId="77777777" w:rsidR="005313F1" w:rsidRDefault="009B75EF">
      <w:pPr>
        <w:pStyle w:val="BodyText"/>
        <w:spacing w:before="5" w:line="415" w:lineRule="auto"/>
        <w:ind w:left="377" w:right="461" w:firstLine="566"/>
        <w:jc w:val="both"/>
      </w:pPr>
      <w:r>
        <w:rPr>
          <w:w w:val="110"/>
        </w:rPr>
        <w:t xml:space="preserve">A wide range of approaches to study single-cell  </w:t>
      </w:r>
      <w:proofErr w:type="spellStart"/>
      <w:r>
        <w:rPr>
          <w:w w:val="110"/>
        </w:rPr>
        <w:t>transcriptomics</w:t>
      </w:r>
      <w:proofErr w:type="spellEnd"/>
      <w:r>
        <w:rPr>
          <w:w w:val="110"/>
        </w:rPr>
        <w:t xml:space="preserve">  have been developed in the last few years, </w:t>
      </w:r>
      <w:del w:id="66" w:author="Microsoft Office User" w:date="2018-12-24T10:40:00Z">
        <w:r w:rsidDel="00E56A99">
          <w:rPr>
            <w:w w:val="110"/>
          </w:rPr>
          <w:delText xml:space="preserve">including </w:delText>
        </w:r>
      </w:del>
      <w:ins w:id="67" w:author="Microsoft Office User" w:date="2018-12-24T10:40:00Z">
        <w:r w:rsidR="00E56A99">
          <w:rPr>
            <w:w w:val="110"/>
          </w:rPr>
          <w:t xml:space="preserve">with </w:t>
        </w:r>
      </w:ins>
      <w:r>
        <w:rPr>
          <w:w w:val="110"/>
        </w:rPr>
        <w:t>Drop-</w:t>
      </w:r>
      <w:proofErr w:type="spellStart"/>
      <w:r>
        <w:rPr>
          <w:w w:val="110"/>
        </w:rPr>
        <w:t>seq</w:t>
      </w:r>
      <w:proofErr w:type="spellEnd"/>
      <w:r>
        <w:rPr>
          <w:w w:val="110"/>
        </w:rPr>
        <w:t xml:space="preserve">, SmartSeq2 and 10X Chromium amongst the most widely used (Ziegenhain2017; </w:t>
      </w:r>
      <w:proofErr w:type="spellStart"/>
      <w:r>
        <w:rPr>
          <w:w w:val="110"/>
        </w:rPr>
        <w:t>Picelli</w:t>
      </w:r>
      <w:proofErr w:type="spellEnd"/>
      <w:r>
        <w:rPr>
          <w:w w:val="110"/>
        </w:rPr>
        <w:t xml:space="preserve"> et al. 2014). 10X Chromium technology is based on microfluidics where cells in suspension </w:t>
      </w:r>
      <w:proofErr w:type="gramStart"/>
      <w:r>
        <w:rPr>
          <w:w w:val="110"/>
        </w:rPr>
        <w:t>get</w:t>
      </w:r>
      <w:proofErr w:type="gramEnd"/>
      <w:r>
        <w:rPr>
          <w:w w:val="110"/>
        </w:rPr>
        <w:t xml:space="preserve"> directly encapsulated into </w:t>
      </w:r>
      <w:proofErr w:type="spellStart"/>
      <w:r>
        <w:rPr>
          <w:w w:val="110"/>
        </w:rPr>
        <w:t>nanoL</w:t>
      </w:r>
      <w:proofErr w:type="spellEnd"/>
      <w:r>
        <w:rPr>
          <w:w w:val="110"/>
        </w:rPr>
        <w:t xml:space="preserve"> droplets that incorporate cell and </w:t>
      </w:r>
      <w:r>
        <w:rPr>
          <w:spacing w:val="-3"/>
          <w:w w:val="110"/>
        </w:rPr>
        <w:t xml:space="preserve">transcript </w:t>
      </w:r>
      <w:r>
        <w:rPr>
          <w:w w:val="110"/>
        </w:rPr>
        <w:t xml:space="preserve">barcode identifiers (see 2). As a result, 10X Chromium technology does </w:t>
      </w:r>
      <w:r>
        <w:rPr>
          <w:spacing w:val="-4"/>
          <w:w w:val="110"/>
        </w:rPr>
        <w:t xml:space="preserve">not </w:t>
      </w:r>
      <w:r>
        <w:rPr>
          <w:w w:val="110"/>
        </w:rPr>
        <w:t xml:space="preserve">require pre-sorting of single-cells into plates and enables higher throughput than other with less manipulation and variability than other </w:t>
      </w:r>
      <w:proofErr w:type="spellStart"/>
      <w:r>
        <w:rPr>
          <w:w w:val="110"/>
        </w:rPr>
        <w:t>scRNA-seq</w:t>
      </w:r>
      <w:proofErr w:type="spellEnd"/>
      <w:r>
        <w:rPr>
          <w:w w:val="110"/>
        </w:rPr>
        <w:t xml:space="preserve"> methods </w:t>
      </w:r>
      <w:r>
        <w:rPr>
          <w:spacing w:val="-3"/>
          <w:w w:val="110"/>
        </w:rPr>
        <w:t xml:space="preserve">such </w:t>
      </w:r>
      <w:r>
        <w:rPr>
          <w:w w:val="110"/>
        </w:rPr>
        <w:t>as SmartSeq2 (</w:t>
      </w:r>
      <w:proofErr w:type="spellStart"/>
      <w:r>
        <w:rPr>
          <w:w w:val="110"/>
        </w:rPr>
        <w:t>Baran</w:t>
      </w:r>
      <w:proofErr w:type="spellEnd"/>
      <w:r>
        <w:rPr>
          <w:w w:val="110"/>
        </w:rPr>
        <w:t>-Gale and functional</w:t>
      </w:r>
      <w:r>
        <w:rPr>
          <w:spacing w:val="-33"/>
          <w:w w:val="110"/>
        </w:rPr>
        <w:t xml:space="preserve"> </w:t>
      </w:r>
      <w:r>
        <w:rPr>
          <w:w w:val="110"/>
        </w:rPr>
        <w:t>2017).</w:t>
      </w:r>
    </w:p>
    <w:p w14:paraId="7EAB890F" w14:textId="77777777" w:rsidR="005313F1" w:rsidRDefault="009B75EF">
      <w:pPr>
        <w:pStyle w:val="BodyText"/>
        <w:spacing w:before="6" w:line="415" w:lineRule="auto"/>
        <w:ind w:left="377" w:right="461" w:firstLine="566"/>
        <w:jc w:val="both"/>
      </w:pPr>
      <w:r>
        <w:rPr>
          <w:w w:val="110"/>
        </w:rPr>
        <w:t xml:space="preserve">Mass cytometry represents the next generation of fluorescence based flow- cytometry analysis to interrogate expression of cell surface and intracellular molecules. Mass cytometry is a hybrid technique between mass </w:t>
      </w:r>
      <w:r>
        <w:rPr>
          <w:spacing w:val="-2"/>
          <w:w w:val="110"/>
        </w:rPr>
        <w:t xml:space="preserve">spectrometry </w:t>
      </w:r>
      <w:r>
        <w:rPr>
          <w:w w:val="110"/>
        </w:rPr>
        <w:t xml:space="preserve">and flow </w:t>
      </w:r>
      <w:r>
        <w:rPr>
          <w:spacing w:val="-3"/>
          <w:w w:val="110"/>
        </w:rPr>
        <w:t xml:space="preserve">cytometry, </w:t>
      </w:r>
      <w:r>
        <w:rPr>
          <w:w w:val="110"/>
        </w:rPr>
        <w:t xml:space="preserve">where the Abs </w:t>
      </w:r>
      <w:proofErr w:type="spellStart"/>
      <w:r>
        <w:rPr>
          <w:w w:val="110"/>
        </w:rPr>
        <w:t>recognising</w:t>
      </w:r>
      <w:proofErr w:type="spellEnd"/>
      <w:r>
        <w:rPr>
          <w:w w:val="110"/>
        </w:rPr>
        <w:t xml:space="preserve"> the molecular markers </w:t>
      </w:r>
      <w:proofErr w:type="gramStart"/>
      <w:r>
        <w:rPr>
          <w:w w:val="110"/>
        </w:rPr>
        <w:t>have</w:t>
      </w:r>
      <w:r>
        <w:rPr>
          <w:spacing w:val="-46"/>
          <w:w w:val="110"/>
        </w:rPr>
        <w:t xml:space="preserve"> </w:t>
      </w:r>
      <w:r>
        <w:rPr>
          <w:spacing w:val="-3"/>
          <w:w w:val="110"/>
        </w:rPr>
        <w:t xml:space="preserve">been </w:t>
      </w:r>
      <w:r>
        <w:rPr>
          <w:w w:val="110"/>
        </w:rPr>
        <w:t>labelled</w:t>
      </w:r>
      <w:proofErr w:type="gramEnd"/>
      <w:r>
        <w:rPr>
          <w:w w:val="110"/>
        </w:rPr>
        <w:t xml:space="preserve"> with stable isotopes instead of fluorophores (Bandura et al. 2009). The use of isotopes enables incorporating up to </w:t>
      </w:r>
      <w:proofErr w:type="spellStart"/>
      <w:r>
        <w:rPr>
          <w:w w:val="110"/>
        </w:rPr>
        <w:t>fourty</w:t>
      </w:r>
      <w:proofErr w:type="spellEnd"/>
      <w:r>
        <w:rPr>
          <w:w w:val="110"/>
        </w:rPr>
        <w:t>-five Abs to profile cellular populations and assess molecular</w:t>
      </w:r>
      <w:r>
        <w:rPr>
          <w:spacing w:val="-21"/>
          <w:w w:val="110"/>
        </w:rPr>
        <w:t xml:space="preserve"> </w:t>
      </w:r>
      <w:r>
        <w:rPr>
          <w:w w:val="110"/>
        </w:rPr>
        <w:t>functions.</w:t>
      </w:r>
    </w:p>
    <w:p w14:paraId="15B5F1BB" w14:textId="77777777" w:rsidR="005313F1" w:rsidRDefault="005313F1">
      <w:pPr>
        <w:spacing w:line="415" w:lineRule="auto"/>
        <w:jc w:val="both"/>
        <w:sectPr w:rsidR="005313F1">
          <w:footerReference w:type="default" r:id="rId12"/>
          <w:pgSz w:w="11910" w:h="16840"/>
          <w:pgMar w:top="1800" w:right="880" w:bottom="560" w:left="1680" w:header="1482" w:footer="364" w:gutter="0"/>
          <w:pgNumType w:start="211"/>
          <w:cols w:space="720"/>
        </w:sectPr>
      </w:pPr>
    </w:p>
    <w:p w14:paraId="00074F1B" w14:textId="77777777" w:rsidR="005313F1" w:rsidRDefault="005313F1">
      <w:pPr>
        <w:pStyle w:val="BodyText"/>
        <w:rPr>
          <w:sz w:val="20"/>
        </w:rPr>
      </w:pPr>
    </w:p>
    <w:p w14:paraId="33726CD1" w14:textId="77777777" w:rsidR="005313F1" w:rsidRDefault="005313F1">
      <w:pPr>
        <w:pStyle w:val="BodyText"/>
        <w:spacing w:before="8"/>
        <w:rPr>
          <w:sz w:val="26"/>
        </w:rPr>
      </w:pPr>
    </w:p>
    <w:p w14:paraId="47C555A2" w14:textId="77777777" w:rsidR="005313F1" w:rsidRDefault="009B75EF">
      <w:pPr>
        <w:pStyle w:val="Heading2"/>
        <w:numPr>
          <w:ilvl w:val="2"/>
          <w:numId w:val="7"/>
        </w:numPr>
        <w:tabs>
          <w:tab w:val="left" w:pos="1283"/>
          <w:tab w:val="left" w:pos="1285"/>
        </w:tabs>
        <w:spacing w:before="105" w:line="441" w:lineRule="auto"/>
        <w:ind w:right="462"/>
      </w:pPr>
      <w:r>
        <w:rPr>
          <w:w w:val="120"/>
        </w:rPr>
        <w:t xml:space="preserve">The challenges of using a multi-omics approach in </w:t>
      </w:r>
      <w:r>
        <w:rPr>
          <w:spacing w:val="-4"/>
          <w:w w:val="120"/>
        </w:rPr>
        <w:t xml:space="preserve">the </w:t>
      </w:r>
      <w:r>
        <w:rPr>
          <w:w w:val="120"/>
        </w:rPr>
        <w:t>study of complex</w:t>
      </w:r>
      <w:r>
        <w:rPr>
          <w:spacing w:val="-51"/>
          <w:w w:val="120"/>
        </w:rPr>
        <w:t xml:space="preserve"> </w:t>
      </w:r>
      <w:r>
        <w:rPr>
          <w:w w:val="120"/>
        </w:rPr>
        <w:t>diseases</w:t>
      </w:r>
    </w:p>
    <w:p w14:paraId="787308CE" w14:textId="77777777" w:rsidR="005313F1" w:rsidRDefault="009B75EF">
      <w:pPr>
        <w:pStyle w:val="BodyText"/>
        <w:spacing w:before="79" w:line="415" w:lineRule="auto"/>
        <w:ind w:left="377" w:right="461" w:firstLine="566"/>
        <w:jc w:val="both"/>
      </w:pPr>
      <w:r>
        <w:rPr>
          <w:w w:val="110"/>
        </w:rPr>
        <w:t xml:space="preserve">The interaction between genetics and the environment can shape </w:t>
      </w:r>
      <w:r>
        <w:rPr>
          <w:spacing w:val="-4"/>
          <w:w w:val="110"/>
        </w:rPr>
        <w:t xml:space="preserve">the </w:t>
      </w:r>
      <w:r>
        <w:rPr>
          <w:w w:val="110"/>
        </w:rPr>
        <w:t>cellular</w:t>
      </w:r>
      <w:r>
        <w:rPr>
          <w:spacing w:val="66"/>
          <w:w w:val="110"/>
        </w:rPr>
        <w:t xml:space="preserve"> </w:t>
      </w:r>
      <w:r>
        <w:rPr>
          <w:w w:val="110"/>
        </w:rPr>
        <w:t>epigenetic</w:t>
      </w:r>
      <w:r>
        <w:rPr>
          <w:spacing w:val="66"/>
          <w:w w:val="110"/>
        </w:rPr>
        <w:t xml:space="preserve"> </w:t>
      </w:r>
      <w:r>
        <w:rPr>
          <w:w w:val="110"/>
        </w:rPr>
        <w:t>landscape</w:t>
      </w:r>
      <w:r>
        <w:rPr>
          <w:spacing w:val="66"/>
          <w:w w:val="110"/>
        </w:rPr>
        <w:t xml:space="preserve"> </w:t>
      </w:r>
      <w:r>
        <w:rPr>
          <w:w w:val="110"/>
        </w:rPr>
        <w:t xml:space="preserve">and   eventually   result   in   the   development of complex diseases. This dynamism of the </w:t>
      </w:r>
      <w:proofErr w:type="spellStart"/>
      <w:r>
        <w:rPr>
          <w:w w:val="110"/>
        </w:rPr>
        <w:t>epigenome</w:t>
      </w:r>
      <w:proofErr w:type="spellEnd"/>
      <w:r>
        <w:rPr>
          <w:spacing w:val="66"/>
          <w:w w:val="110"/>
        </w:rPr>
        <w:t xml:space="preserve"> </w:t>
      </w:r>
      <w:del w:id="68" w:author="Microsoft Office User" w:date="2018-12-24T10:40:00Z">
        <w:r w:rsidDel="00E56A99">
          <w:rPr>
            <w:w w:val="110"/>
          </w:rPr>
          <w:delText>entails</w:delText>
        </w:r>
        <w:r w:rsidDel="00E56A99">
          <w:rPr>
            <w:spacing w:val="66"/>
            <w:w w:val="110"/>
          </w:rPr>
          <w:delText xml:space="preserve"> </w:delText>
        </w:r>
      </w:del>
      <w:ins w:id="69" w:author="Microsoft Office User" w:date="2018-12-24T10:40:00Z">
        <w:r w:rsidR="00E56A99">
          <w:rPr>
            <w:w w:val="110"/>
          </w:rPr>
          <w:t>involves</w:t>
        </w:r>
        <w:r w:rsidR="00E56A99">
          <w:rPr>
            <w:spacing w:val="66"/>
            <w:w w:val="110"/>
          </w:rPr>
          <w:t xml:space="preserve"> </w:t>
        </w:r>
      </w:ins>
      <w:r>
        <w:rPr>
          <w:w w:val="110"/>
        </w:rPr>
        <w:t>cell</w:t>
      </w:r>
      <w:r>
        <w:rPr>
          <w:spacing w:val="66"/>
          <w:w w:val="110"/>
        </w:rPr>
        <w:t xml:space="preserve"> </w:t>
      </w:r>
      <w:r>
        <w:rPr>
          <w:spacing w:val="-4"/>
          <w:w w:val="110"/>
        </w:rPr>
        <w:t>and</w:t>
      </w:r>
      <w:r>
        <w:rPr>
          <w:spacing w:val="58"/>
          <w:w w:val="110"/>
        </w:rPr>
        <w:t xml:space="preserve"> </w:t>
      </w:r>
      <w:r>
        <w:rPr>
          <w:w w:val="110"/>
        </w:rPr>
        <w:t xml:space="preserve">context specific </w:t>
      </w:r>
      <w:proofErr w:type="gramStart"/>
      <w:r>
        <w:rPr>
          <w:w w:val="110"/>
        </w:rPr>
        <w:t>features which</w:t>
      </w:r>
      <w:proofErr w:type="gramEnd"/>
      <w:r>
        <w:rPr>
          <w:w w:val="110"/>
        </w:rPr>
        <w:t xml:space="preserve"> reinforce the importance of studying purified cell types instead of mixed populations. As previously mentioned, </w:t>
      </w:r>
      <w:r>
        <w:rPr>
          <w:spacing w:val="-5"/>
          <w:w w:val="110"/>
        </w:rPr>
        <w:t xml:space="preserve">the </w:t>
      </w:r>
      <w:proofErr w:type="spellStart"/>
      <w:r>
        <w:rPr>
          <w:w w:val="110"/>
        </w:rPr>
        <w:t>epigenomic</w:t>
      </w:r>
      <w:proofErr w:type="spellEnd"/>
      <w:r>
        <w:rPr>
          <w:w w:val="110"/>
        </w:rPr>
        <w:t xml:space="preserve"> landscape has a pivotal role in understanding disease state and also contextualizing the role of putative genetic risk variants in the study of complex diseases. In this context, the implementation of multi-omics approaches in the study of complex diseases has enabled </w:t>
      </w:r>
      <w:proofErr w:type="gramStart"/>
      <w:r>
        <w:rPr>
          <w:w w:val="110"/>
        </w:rPr>
        <w:t>to better understand</w:t>
      </w:r>
      <w:proofErr w:type="gramEnd"/>
      <w:r>
        <w:rPr>
          <w:w w:val="110"/>
        </w:rPr>
        <w:t xml:space="preserve"> the </w:t>
      </w:r>
      <w:r>
        <w:rPr>
          <w:spacing w:val="-3"/>
          <w:w w:val="110"/>
        </w:rPr>
        <w:t xml:space="preserve">relationship </w:t>
      </w:r>
      <w:r>
        <w:rPr>
          <w:w w:val="110"/>
        </w:rPr>
        <w:t>between the regulatory landscape, gene expression and protein translation in</w:t>
      </w:r>
      <w:r>
        <w:rPr>
          <w:spacing w:val="66"/>
          <w:w w:val="110"/>
        </w:rPr>
        <w:t xml:space="preserve"> </w:t>
      </w:r>
      <w:r>
        <w:rPr>
          <w:w w:val="110"/>
        </w:rPr>
        <w:t>cell populations of</w:t>
      </w:r>
      <w:r>
        <w:rPr>
          <w:spacing w:val="-17"/>
          <w:w w:val="110"/>
        </w:rPr>
        <w:t xml:space="preserve"> </w:t>
      </w:r>
      <w:r>
        <w:rPr>
          <w:w w:val="110"/>
        </w:rPr>
        <w:t>interest.</w:t>
      </w:r>
    </w:p>
    <w:p w14:paraId="7025C8AF" w14:textId="77777777" w:rsidR="005313F1" w:rsidRDefault="009B75EF">
      <w:pPr>
        <w:pStyle w:val="BodyText"/>
        <w:spacing w:before="8" w:line="415" w:lineRule="auto"/>
        <w:ind w:left="377" w:right="461" w:firstLine="566"/>
        <w:jc w:val="both"/>
      </w:pPr>
      <w:del w:id="70" w:author="Microsoft Office User" w:date="2018-12-24T10:41:00Z">
        <w:r w:rsidDel="00E56A99">
          <w:rPr>
            <w:w w:val="110"/>
          </w:rPr>
          <w:delText xml:space="preserve">As previously highlighted in Chapter  </w:delText>
        </w:r>
      </w:del>
      <w:del w:id="71" w:author="Microsoft Office User" w:date="2018-12-24T10:40:00Z">
        <w:r w:rsidDel="00E56A99">
          <w:rPr>
            <w:w w:val="110"/>
          </w:rPr>
          <w:delText xml:space="preserve">??,  </w:delText>
        </w:r>
      </w:del>
      <w:del w:id="72" w:author="Microsoft Office User" w:date="2018-12-24T10:41:00Z">
        <w:r w:rsidDel="00E56A99">
          <w:rPr>
            <w:w w:val="110"/>
          </w:rPr>
          <w:delText>the  methodological  advances in the epigenetics field have allowed to map the regulatory landscape from clinical samples. This approach has facilitated the characterisation</w:delText>
        </w:r>
        <w:r w:rsidDel="00E56A99">
          <w:rPr>
            <w:spacing w:val="66"/>
            <w:w w:val="110"/>
          </w:rPr>
          <w:delText xml:space="preserve"> </w:delText>
        </w:r>
        <w:r w:rsidDel="00E56A99">
          <w:rPr>
            <w:w w:val="110"/>
          </w:rPr>
          <w:delText>of</w:delText>
        </w:r>
        <w:r w:rsidDel="00E56A99">
          <w:rPr>
            <w:spacing w:val="66"/>
            <w:w w:val="110"/>
          </w:rPr>
          <w:delText xml:space="preserve"> </w:delText>
        </w:r>
        <w:r w:rsidDel="00E56A99">
          <w:rPr>
            <w:w w:val="110"/>
          </w:rPr>
          <w:delText xml:space="preserve">the closest regulatory landscape to disease conditions using cell populations </w:delText>
        </w:r>
        <w:r w:rsidDel="00E56A99">
          <w:rPr>
            <w:spacing w:val="-3"/>
            <w:w w:val="110"/>
          </w:rPr>
          <w:delText xml:space="preserve">directly </w:delText>
        </w:r>
        <w:r w:rsidDel="00E56A99">
          <w:rPr>
            <w:w w:val="110"/>
          </w:rPr>
          <w:delText xml:space="preserve">isolated from patients, instead of cultured cell lines or primary cells with additional stimulus, and the integration with the transcriptional profiles from paired samples. </w:delText>
        </w:r>
      </w:del>
      <w:r>
        <w:rPr>
          <w:w w:val="110"/>
        </w:rPr>
        <w:t xml:space="preserve">Incorporation of </w:t>
      </w:r>
      <w:proofErr w:type="spellStart"/>
      <w:r>
        <w:rPr>
          <w:w w:val="110"/>
        </w:rPr>
        <w:t>scRNA-seq</w:t>
      </w:r>
      <w:proofErr w:type="spellEnd"/>
      <w:r>
        <w:rPr>
          <w:w w:val="110"/>
        </w:rPr>
        <w:t xml:space="preserve"> and mass cytometry in addition to bulk RNA-</w:t>
      </w:r>
      <w:proofErr w:type="spellStart"/>
      <w:r>
        <w:rPr>
          <w:w w:val="110"/>
        </w:rPr>
        <w:t>seq</w:t>
      </w:r>
      <w:proofErr w:type="spellEnd"/>
      <w:r>
        <w:rPr>
          <w:w w:val="110"/>
        </w:rPr>
        <w:t xml:space="preserve"> and flow cytometry have led to a more detailed understanding </w:t>
      </w:r>
      <w:r>
        <w:rPr>
          <w:spacing w:val="66"/>
          <w:w w:val="110"/>
        </w:rPr>
        <w:t xml:space="preserve"> </w:t>
      </w:r>
      <w:r>
        <w:rPr>
          <w:w w:val="110"/>
        </w:rPr>
        <w:t>of the immune system, accounting for the variability at the single-cell level in gene expression and protein translation (</w:t>
      </w:r>
      <w:proofErr w:type="spellStart"/>
      <w:r>
        <w:rPr>
          <w:w w:val="110"/>
        </w:rPr>
        <w:t>Jaitin</w:t>
      </w:r>
      <w:proofErr w:type="spellEnd"/>
      <w:r>
        <w:rPr>
          <w:w w:val="110"/>
        </w:rPr>
        <w:t xml:space="preserve"> et al. 2014; </w:t>
      </w:r>
      <w:proofErr w:type="spellStart"/>
      <w:r>
        <w:rPr>
          <w:w w:val="110"/>
        </w:rPr>
        <w:t>Villani</w:t>
      </w:r>
      <w:proofErr w:type="spellEnd"/>
      <w:r>
        <w:rPr>
          <w:w w:val="110"/>
        </w:rPr>
        <w:t xml:space="preserve"> et al. 2017; </w:t>
      </w:r>
      <w:proofErr w:type="spellStart"/>
      <w:r>
        <w:rPr>
          <w:w w:val="110"/>
        </w:rPr>
        <w:t>Bengsch</w:t>
      </w:r>
      <w:proofErr w:type="spellEnd"/>
      <w:r>
        <w:rPr>
          <w:w w:val="110"/>
        </w:rPr>
        <w:t xml:space="preserve"> et al. 2018). In complex diseases such as RA, </w:t>
      </w:r>
      <w:proofErr w:type="spellStart"/>
      <w:r>
        <w:rPr>
          <w:w w:val="110"/>
        </w:rPr>
        <w:t>scRNA-seq</w:t>
      </w:r>
      <w:proofErr w:type="spellEnd"/>
      <w:r>
        <w:rPr>
          <w:w w:val="110"/>
        </w:rPr>
        <w:t xml:space="preserve"> has revealed heterogeneity in the synovial fibroblast population and identified a potentially pathogenic cluster highly proliferative and active in pro-inflammatory cytokine secretion (</w:t>
      </w:r>
      <w:proofErr w:type="spellStart"/>
      <w:r>
        <w:rPr>
          <w:w w:val="110"/>
        </w:rPr>
        <w:t>Mizoguchi</w:t>
      </w:r>
      <w:proofErr w:type="spellEnd"/>
      <w:r>
        <w:rPr>
          <w:w w:val="110"/>
        </w:rPr>
        <w:t xml:space="preserve"> et al. 2018). </w:t>
      </w:r>
      <w:r>
        <w:rPr>
          <w:spacing w:val="-3"/>
          <w:w w:val="110"/>
        </w:rPr>
        <w:t xml:space="preserve">Similarly, </w:t>
      </w:r>
      <w:r>
        <w:rPr>
          <w:w w:val="110"/>
        </w:rPr>
        <w:t>mass cytometry analysis</w:t>
      </w:r>
      <w:r>
        <w:rPr>
          <w:spacing w:val="-23"/>
          <w:w w:val="110"/>
        </w:rPr>
        <w:t xml:space="preserve"> </w:t>
      </w:r>
      <w:r>
        <w:rPr>
          <w:spacing w:val="-3"/>
          <w:w w:val="110"/>
        </w:rPr>
        <w:t>performed</w:t>
      </w:r>
    </w:p>
    <w:p w14:paraId="7490D988" w14:textId="77777777" w:rsidR="005313F1" w:rsidRDefault="005313F1">
      <w:pPr>
        <w:spacing w:line="415" w:lineRule="auto"/>
        <w:jc w:val="both"/>
        <w:sectPr w:rsidR="005313F1">
          <w:pgSz w:w="11910" w:h="16840"/>
          <w:pgMar w:top="1800" w:right="880" w:bottom="560" w:left="1680" w:header="1482" w:footer="364" w:gutter="0"/>
          <w:cols w:space="720"/>
        </w:sectPr>
      </w:pPr>
    </w:p>
    <w:p w14:paraId="73F62F43" w14:textId="77777777" w:rsidR="005313F1" w:rsidRDefault="005313F1">
      <w:pPr>
        <w:pStyle w:val="BodyText"/>
        <w:rPr>
          <w:sz w:val="20"/>
        </w:rPr>
      </w:pPr>
    </w:p>
    <w:p w14:paraId="46801D18" w14:textId="77777777" w:rsidR="005313F1" w:rsidRDefault="009B75EF">
      <w:pPr>
        <w:pStyle w:val="BodyText"/>
        <w:spacing w:before="239" w:line="415" w:lineRule="auto"/>
        <w:ind w:left="377"/>
      </w:pPr>
      <w:proofErr w:type="gramStart"/>
      <w:r>
        <w:rPr>
          <w:w w:val="110"/>
        </w:rPr>
        <w:t>in</w:t>
      </w:r>
      <w:proofErr w:type="gramEnd"/>
      <w:r>
        <w:rPr>
          <w:w w:val="110"/>
        </w:rPr>
        <w:t xml:space="preserve"> RA identified an expanded CD4</w:t>
      </w:r>
      <w:r>
        <w:rPr>
          <w:w w:val="110"/>
          <w:position w:val="9"/>
          <w:sz w:val="18"/>
        </w:rPr>
        <w:t xml:space="preserve">+ </w:t>
      </w:r>
      <w:r>
        <w:rPr>
          <w:w w:val="110"/>
        </w:rPr>
        <w:t>T cell population promoting B cell response (Rao et al. 2017).</w:t>
      </w:r>
    </w:p>
    <w:p w14:paraId="3BE8F005" w14:textId="77777777" w:rsidR="005313F1" w:rsidRDefault="009B75EF">
      <w:pPr>
        <w:pStyle w:val="BodyText"/>
        <w:spacing w:before="1" w:line="415" w:lineRule="auto"/>
        <w:ind w:left="377" w:right="461" w:firstLine="566"/>
        <w:jc w:val="both"/>
      </w:pPr>
      <w:r>
        <w:rPr>
          <w:w w:val="110"/>
        </w:rPr>
        <w:t xml:space="preserve">One of the most challenging aspects of using a multi-omics approach </w:t>
      </w:r>
      <w:proofErr w:type="gramStart"/>
      <w:r>
        <w:rPr>
          <w:spacing w:val="-7"/>
          <w:w w:val="110"/>
        </w:rPr>
        <w:t xml:space="preserve">is  </w:t>
      </w:r>
      <w:r>
        <w:rPr>
          <w:w w:val="110"/>
        </w:rPr>
        <w:t>the</w:t>
      </w:r>
      <w:proofErr w:type="gramEnd"/>
      <w:r>
        <w:rPr>
          <w:w w:val="110"/>
        </w:rPr>
        <w:t xml:space="preserve"> appropriate integration of the data in order to </w:t>
      </w:r>
      <w:proofErr w:type="spellStart"/>
      <w:r>
        <w:rPr>
          <w:w w:val="110"/>
        </w:rPr>
        <w:t>maximise</w:t>
      </w:r>
      <w:proofErr w:type="spellEnd"/>
      <w:r>
        <w:rPr>
          <w:w w:val="110"/>
        </w:rPr>
        <w:t xml:space="preserve"> the amount of information extracted and also the reliability of the findings. The power of this integration is increased by generating paired data for all the omics across </w:t>
      </w:r>
      <w:proofErr w:type="gramStart"/>
      <w:r>
        <w:rPr>
          <w:w w:val="110"/>
        </w:rPr>
        <w:t xml:space="preserve">all </w:t>
      </w:r>
      <w:r>
        <w:rPr>
          <w:spacing w:val="66"/>
          <w:w w:val="110"/>
        </w:rPr>
        <w:t xml:space="preserve"> </w:t>
      </w:r>
      <w:r>
        <w:rPr>
          <w:w w:val="110"/>
        </w:rPr>
        <w:t>the</w:t>
      </w:r>
      <w:proofErr w:type="gramEnd"/>
      <w:r>
        <w:rPr>
          <w:w w:val="110"/>
        </w:rPr>
        <w:t xml:space="preserve"> individuals in the cohort, which cannot always be achieved due to sample availability and cost.</w:t>
      </w:r>
      <w:r>
        <w:rPr>
          <w:spacing w:val="66"/>
          <w:w w:val="110"/>
        </w:rPr>
        <w:t xml:space="preserve"> </w:t>
      </w:r>
      <w:r>
        <w:rPr>
          <w:spacing w:val="-4"/>
          <w:w w:val="110"/>
        </w:rPr>
        <w:t>Recently,</w:t>
      </w:r>
      <w:r>
        <w:rPr>
          <w:spacing w:val="58"/>
          <w:w w:val="110"/>
        </w:rPr>
        <w:t xml:space="preserve"> </w:t>
      </w:r>
      <w:r>
        <w:rPr>
          <w:w w:val="110"/>
        </w:rPr>
        <w:t xml:space="preserve">Zhang and colleagues have published one </w:t>
      </w:r>
      <w:r>
        <w:rPr>
          <w:spacing w:val="-6"/>
          <w:w w:val="110"/>
        </w:rPr>
        <w:t xml:space="preserve">of  </w:t>
      </w:r>
      <w:r>
        <w:rPr>
          <w:w w:val="110"/>
        </w:rPr>
        <w:t xml:space="preserve">the most comprehensive available study integrating multi-omics (bulk </w:t>
      </w:r>
      <w:r>
        <w:rPr>
          <w:spacing w:val="-4"/>
          <w:w w:val="110"/>
        </w:rPr>
        <w:t xml:space="preserve">RNA- </w:t>
      </w:r>
      <w:proofErr w:type="spellStart"/>
      <w:r>
        <w:rPr>
          <w:w w:val="110"/>
        </w:rPr>
        <w:t>seq</w:t>
      </w:r>
      <w:proofErr w:type="spellEnd"/>
      <w:r>
        <w:rPr>
          <w:w w:val="110"/>
        </w:rPr>
        <w:t xml:space="preserve">, </w:t>
      </w:r>
      <w:proofErr w:type="spellStart"/>
      <w:r>
        <w:rPr>
          <w:w w:val="110"/>
        </w:rPr>
        <w:t>scRNA-seq</w:t>
      </w:r>
      <w:proofErr w:type="spellEnd"/>
      <w:r>
        <w:rPr>
          <w:w w:val="110"/>
        </w:rPr>
        <w:t xml:space="preserve"> and mass cytometry) in RA (Zhang et al. 2018). This study performed isolation of the main pathophysiological cell types infiltrated into </w:t>
      </w:r>
      <w:r>
        <w:rPr>
          <w:spacing w:val="-6"/>
          <w:w w:val="110"/>
        </w:rPr>
        <w:t xml:space="preserve">RA </w:t>
      </w:r>
      <w:r>
        <w:rPr>
          <w:w w:val="110"/>
        </w:rPr>
        <w:t xml:space="preserve">synovial membranes, including T cells, B cells, monocytes, and fibroblasts, and </w:t>
      </w:r>
      <w:proofErr w:type="gramStart"/>
      <w:r>
        <w:rPr>
          <w:w w:val="110"/>
        </w:rPr>
        <w:t>identified</w:t>
      </w:r>
      <w:proofErr w:type="gramEnd"/>
      <w:r>
        <w:rPr>
          <w:w w:val="110"/>
        </w:rPr>
        <w:t xml:space="preserve"> eighteen unique subpopulations by systematic correlation </w:t>
      </w:r>
      <w:r>
        <w:rPr>
          <w:spacing w:val="-3"/>
          <w:w w:val="110"/>
        </w:rPr>
        <w:t xml:space="preserve">between </w:t>
      </w:r>
      <w:r>
        <w:rPr>
          <w:w w:val="110"/>
        </w:rPr>
        <w:t>transcriptional profiles and mass</w:t>
      </w:r>
      <w:r>
        <w:rPr>
          <w:spacing w:val="-20"/>
          <w:w w:val="110"/>
        </w:rPr>
        <w:t xml:space="preserve"> </w:t>
      </w:r>
      <w:r>
        <w:rPr>
          <w:spacing w:val="-3"/>
          <w:w w:val="110"/>
        </w:rPr>
        <w:t>cytometry.</w:t>
      </w:r>
    </w:p>
    <w:p w14:paraId="724CC289" w14:textId="77777777" w:rsidR="005313F1" w:rsidRDefault="005313F1">
      <w:pPr>
        <w:pStyle w:val="BodyText"/>
        <w:spacing w:before="7"/>
        <w:rPr>
          <w:sz w:val="36"/>
        </w:rPr>
      </w:pPr>
    </w:p>
    <w:p w14:paraId="05CFEFFE" w14:textId="77777777" w:rsidR="005313F1" w:rsidRDefault="009B75EF">
      <w:pPr>
        <w:pStyle w:val="Heading2"/>
        <w:numPr>
          <w:ilvl w:val="2"/>
          <w:numId w:val="7"/>
        </w:numPr>
        <w:tabs>
          <w:tab w:val="left" w:pos="1283"/>
          <w:tab w:val="left" w:pos="1285"/>
        </w:tabs>
        <w:spacing w:before="1" w:line="441" w:lineRule="auto"/>
        <w:ind w:right="462"/>
      </w:pPr>
      <w:r>
        <w:rPr>
          <w:w w:val="120"/>
        </w:rPr>
        <w:t xml:space="preserve">Integration of fine-mapping </w:t>
      </w:r>
      <w:r>
        <w:rPr>
          <w:spacing w:val="-8"/>
          <w:w w:val="120"/>
        </w:rPr>
        <w:t xml:space="preserve">GWAS </w:t>
      </w:r>
      <w:r>
        <w:rPr>
          <w:spacing w:val="-3"/>
          <w:w w:val="120"/>
        </w:rPr>
        <w:t xml:space="preserve">SNPs </w:t>
      </w:r>
      <w:r>
        <w:rPr>
          <w:w w:val="120"/>
        </w:rPr>
        <w:t>and functional data in</w:t>
      </w:r>
      <w:r>
        <w:rPr>
          <w:spacing w:val="-33"/>
          <w:w w:val="120"/>
        </w:rPr>
        <w:t xml:space="preserve"> </w:t>
      </w:r>
      <w:proofErr w:type="spellStart"/>
      <w:r>
        <w:rPr>
          <w:spacing w:val="-3"/>
          <w:w w:val="120"/>
        </w:rPr>
        <w:t>PsA</w:t>
      </w:r>
      <w:proofErr w:type="spellEnd"/>
    </w:p>
    <w:p w14:paraId="15369E3F" w14:textId="77777777" w:rsidR="005313F1" w:rsidRDefault="009B75EF">
      <w:pPr>
        <w:pStyle w:val="BodyText"/>
        <w:spacing w:before="78" w:line="415" w:lineRule="auto"/>
        <w:ind w:left="377" w:right="461" w:firstLine="566"/>
        <w:jc w:val="both"/>
      </w:pPr>
      <w:del w:id="73" w:author="Microsoft Office User" w:date="2018-12-24T10:41:00Z">
        <w:r w:rsidDel="00E56A99">
          <w:rPr>
            <w:w w:val="110"/>
          </w:rPr>
          <w:delText>As already explained in Chapters 1 and ??, f</w:delText>
        </w:r>
      </w:del>
      <w:proofErr w:type="gramStart"/>
      <w:ins w:id="74" w:author="Microsoft Office User" w:date="2018-12-24T10:41:00Z">
        <w:r w:rsidR="00E56A99">
          <w:rPr>
            <w:w w:val="110"/>
          </w:rPr>
          <w:t>F</w:t>
        </w:r>
      </w:ins>
      <w:r>
        <w:rPr>
          <w:w w:val="110"/>
        </w:rPr>
        <w:t>ine-mapping</w:t>
      </w:r>
      <w:proofErr w:type="gramEnd"/>
      <w:r>
        <w:rPr>
          <w:w w:val="110"/>
        </w:rPr>
        <w:t xml:space="preserve"> of </w:t>
      </w:r>
      <w:del w:id="75" w:author="Microsoft Office User" w:date="2018-12-24T10:41:00Z">
        <w:r w:rsidDel="00E56A99">
          <w:rPr>
            <w:w w:val="110"/>
          </w:rPr>
          <w:delText xml:space="preserve">the </w:delText>
        </w:r>
      </w:del>
      <w:r>
        <w:rPr>
          <w:spacing w:val="-8"/>
          <w:w w:val="110"/>
        </w:rPr>
        <w:t xml:space="preserve">GWAS </w:t>
      </w:r>
      <w:r>
        <w:rPr>
          <w:w w:val="110"/>
        </w:rPr>
        <w:t xml:space="preserve">signals is required in order to reduce the putative number of causal </w:t>
      </w:r>
      <w:r>
        <w:rPr>
          <w:spacing w:val="-3"/>
          <w:w w:val="110"/>
        </w:rPr>
        <w:t xml:space="preserve">SNPs </w:t>
      </w:r>
      <w:r>
        <w:rPr>
          <w:w w:val="110"/>
        </w:rPr>
        <w:t>accounting for a particular association in complex diseases.</w:t>
      </w:r>
      <w:r>
        <w:rPr>
          <w:spacing w:val="66"/>
          <w:w w:val="110"/>
        </w:rPr>
        <w:t xml:space="preserve"> </w:t>
      </w:r>
      <w:r>
        <w:rPr>
          <w:w w:val="110"/>
        </w:rPr>
        <w:t xml:space="preserve">Fine-mapping using genotype level data incorporates a locus </w:t>
      </w:r>
      <w:proofErr w:type="gramStart"/>
      <w:r>
        <w:rPr>
          <w:w w:val="110"/>
        </w:rPr>
        <w:t>step-wise</w:t>
      </w:r>
      <w:proofErr w:type="gramEnd"/>
      <w:r>
        <w:rPr>
          <w:w w:val="110"/>
        </w:rPr>
        <w:t xml:space="preserve"> conditional analysis </w:t>
      </w:r>
      <w:r>
        <w:rPr>
          <w:spacing w:val="-6"/>
          <w:w w:val="110"/>
        </w:rPr>
        <w:t xml:space="preserve">to </w:t>
      </w:r>
      <w:r>
        <w:rPr>
          <w:w w:val="110"/>
        </w:rPr>
        <w:t xml:space="preserve">identify independent secondary signals, prior to calculate PP and credible sets for each of them (Bunts2015; </w:t>
      </w:r>
      <w:proofErr w:type="spellStart"/>
      <w:r>
        <w:rPr>
          <w:w w:val="110"/>
        </w:rPr>
        <w:t>Maller</w:t>
      </w:r>
      <w:proofErr w:type="spellEnd"/>
      <w:r>
        <w:rPr>
          <w:w w:val="110"/>
        </w:rPr>
        <w:t xml:space="preserve"> et al. 2012).</w:t>
      </w:r>
      <w:r>
        <w:rPr>
          <w:spacing w:val="66"/>
          <w:w w:val="110"/>
        </w:rPr>
        <w:t xml:space="preserve"> </w:t>
      </w:r>
      <w:r>
        <w:rPr>
          <w:w w:val="110"/>
        </w:rPr>
        <w:t>In some cases,</w:t>
      </w:r>
      <w:r>
        <w:rPr>
          <w:spacing w:val="66"/>
          <w:w w:val="110"/>
        </w:rPr>
        <w:t xml:space="preserve"> </w:t>
      </w:r>
      <w:r>
        <w:rPr>
          <w:w w:val="110"/>
        </w:rPr>
        <w:t>this enables</w:t>
      </w:r>
      <w:r>
        <w:rPr>
          <w:spacing w:val="66"/>
          <w:w w:val="110"/>
        </w:rPr>
        <w:t xml:space="preserve"> </w:t>
      </w:r>
      <w:r>
        <w:rPr>
          <w:w w:val="110"/>
        </w:rPr>
        <w:t xml:space="preserve">to reduce the size of the region associated to disease and thus the </w:t>
      </w:r>
      <w:r>
        <w:rPr>
          <w:spacing w:val="-3"/>
          <w:w w:val="110"/>
        </w:rPr>
        <w:t xml:space="preserve">number          </w:t>
      </w:r>
      <w:r>
        <w:rPr>
          <w:w w:val="110"/>
        </w:rPr>
        <w:t xml:space="preserve">of putative causal </w:t>
      </w:r>
      <w:r>
        <w:rPr>
          <w:spacing w:val="-3"/>
          <w:w w:val="110"/>
        </w:rPr>
        <w:t xml:space="preserve">SNPs </w:t>
      </w:r>
      <w:r>
        <w:rPr>
          <w:w w:val="110"/>
        </w:rPr>
        <w:t xml:space="preserve">that could be functionally relevant for the disease </w:t>
      </w:r>
      <w:r>
        <w:rPr>
          <w:spacing w:val="-3"/>
          <w:w w:val="110"/>
        </w:rPr>
        <w:t xml:space="preserve">pathophysiology. </w:t>
      </w:r>
      <w:r>
        <w:rPr>
          <w:w w:val="110"/>
        </w:rPr>
        <w:t xml:space="preserve">Although fine-mapping reduces the number of putative causal </w:t>
      </w:r>
      <w:r>
        <w:rPr>
          <w:spacing w:val="-3"/>
          <w:w w:val="110"/>
        </w:rPr>
        <w:t>SNPs</w:t>
      </w:r>
      <w:r>
        <w:rPr>
          <w:spacing w:val="-8"/>
          <w:w w:val="110"/>
        </w:rPr>
        <w:t xml:space="preserve"> </w:t>
      </w:r>
      <w:r>
        <w:rPr>
          <w:w w:val="110"/>
        </w:rPr>
        <w:t>from</w:t>
      </w:r>
      <w:r>
        <w:rPr>
          <w:spacing w:val="-8"/>
          <w:w w:val="110"/>
        </w:rPr>
        <w:t xml:space="preserve"> </w:t>
      </w:r>
      <w:r>
        <w:rPr>
          <w:w w:val="110"/>
        </w:rPr>
        <w:t>thousands</w:t>
      </w:r>
      <w:r>
        <w:rPr>
          <w:spacing w:val="-8"/>
          <w:w w:val="110"/>
        </w:rPr>
        <w:t xml:space="preserve"> </w:t>
      </w:r>
      <w:r>
        <w:rPr>
          <w:w w:val="110"/>
        </w:rPr>
        <w:t>to</w:t>
      </w:r>
      <w:r>
        <w:rPr>
          <w:spacing w:val="-8"/>
          <w:w w:val="110"/>
        </w:rPr>
        <w:t xml:space="preserve"> </w:t>
      </w:r>
      <w:r>
        <w:rPr>
          <w:w w:val="110"/>
        </w:rPr>
        <w:t>tens,</w:t>
      </w:r>
      <w:r>
        <w:rPr>
          <w:spacing w:val="-6"/>
          <w:w w:val="110"/>
        </w:rPr>
        <w:t xml:space="preserve"> </w:t>
      </w:r>
      <w:r>
        <w:rPr>
          <w:w w:val="110"/>
        </w:rPr>
        <w:t>additional</w:t>
      </w:r>
      <w:r>
        <w:rPr>
          <w:spacing w:val="-8"/>
          <w:w w:val="110"/>
        </w:rPr>
        <w:t xml:space="preserve"> </w:t>
      </w:r>
      <w:r>
        <w:rPr>
          <w:w w:val="110"/>
        </w:rPr>
        <w:t>integration</w:t>
      </w:r>
      <w:r>
        <w:rPr>
          <w:spacing w:val="-8"/>
          <w:w w:val="110"/>
        </w:rPr>
        <w:t xml:space="preserve"> </w:t>
      </w:r>
      <w:r>
        <w:rPr>
          <w:w w:val="110"/>
        </w:rPr>
        <w:t>of</w:t>
      </w:r>
      <w:r>
        <w:rPr>
          <w:spacing w:val="-7"/>
          <w:w w:val="110"/>
        </w:rPr>
        <w:t xml:space="preserve"> </w:t>
      </w:r>
      <w:r>
        <w:rPr>
          <w:w w:val="110"/>
        </w:rPr>
        <w:t>epigenetics</w:t>
      </w:r>
      <w:r>
        <w:rPr>
          <w:spacing w:val="-8"/>
          <w:w w:val="110"/>
        </w:rPr>
        <w:t xml:space="preserve"> </w:t>
      </w:r>
      <w:r>
        <w:rPr>
          <w:w w:val="110"/>
        </w:rPr>
        <w:t>and</w:t>
      </w:r>
      <w:r>
        <w:rPr>
          <w:spacing w:val="-8"/>
          <w:w w:val="110"/>
        </w:rPr>
        <w:t xml:space="preserve"> </w:t>
      </w:r>
      <w:r>
        <w:rPr>
          <w:w w:val="110"/>
        </w:rPr>
        <w:t>functional</w:t>
      </w:r>
    </w:p>
    <w:p w14:paraId="6B61887D" w14:textId="77777777" w:rsidR="005313F1" w:rsidRDefault="005313F1">
      <w:pPr>
        <w:spacing w:line="415" w:lineRule="auto"/>
        <w:jc w:val="both"/>
        <w:sectPr w:rsidR="005313F1">
          <w:pgSz w:w="11910" w:h="16840"/>
          <w:pgMar w:top="1800" w:right="880" w:bottom="560" w:left="1680" w:header="1482" w:footer="364" w:gutter="0"/>
          <w:cols w:space="720"/>
        </w:sectPr>
      </w:pPr>
    </w:p>
    <w:p w14:paraId="17BE06B1" w14:textId="77777777" w:rsidR="005313F1" w:rsidRDefault="005313F1">
      <w:pPr>
        <w:pStyle w:val="BodyText"/>
        <w:rPr>
          <w:sz w:val="20"/>
        </w:rPr>
      </w:pPr>
    </w:p>
    <w:p w14:paraId="701381B3" w14:textId="77777777" w:rsidR="005313F1" w:rsidRDefault="005313F1">
      <w:pPr>
        <w:pStyle w:val="BodyText"/>
        <w:spacing w:before="8"/>
        <w:rPr>
          <w:sz w:val="23"/>
        </w:rPr>
      </w:pPr>
    </w:p>
    <w:p w14:paraId="3763A238" w14:textId="77777777" w:rsidR="005313F1" w:rsidRDefault="009B75EF">
      <w:pPr>
        <w:pStyle w:val="BodyText"/>
        <w:spacing w:line="415" w:lineRule="auto"/>
        <w:ind w:left="377" w:right="262"/>
      </w:pPr>
      <w:proofErr w:type="gramStart"/>
      <w:r>
        <w:rPr>
          <w:w w:val="110"/>
        </w:rPr>
        <w:t>data</w:t>
      </w:r>
      <w:proofErr w:type="gramEnd"/>
      <w:r>
        <w:rPr>
          <w:w w:val="110"/>
        </w:rPr>
        <w:t xml:space="preserve"> as well as molecular assays are required to pinpoint the genetic variant and the mechanisms driving the association with disease.</w:t>
      </w:r>
    </w:p>
    <w:p w14:paraId="0453114B" w14:textId="77777777" w:rsidR="005313F1" w:rsidRDefault="009B75EF">
      <w:pPr>
        <w:pStyle w:val="BodyText"/>
        <w:spacing w:before="2" w:line="415" w:lineRule="auto"/>
        <w:ind w:left="377" w:right="461" w:firstLine="566"/>
        <w:jc w:val="both"/>
      </w:pPr>
      <w:r>
        <w:rPr>
          <w:w w:val="110"/>
        </w:rPr>
        <w:t xml:space="preserve">The </w:t>
      </w:r>
      <w:proofErr w:type="spellStart"/>
      <w:r>
        <w:rPr>
          <w:spacing w:val="-4"/>
          <w:w w:val="110"/>
        </w:rPr>
        <w:t>PsA</w:t>
      </w:r>
      <w:proofErr w:type="spellEnd"/>
      <w:r>
        <w:rPr>
          <w:spacing w:val="-4"/>
          <w:w w:val="110"/>
        </w:rPr>
        <w:t xml:space="preserve"> </w:t>
      </w:r>
      <w:r>
        <w:rPr>
          <w:spacing w:val="-8"/>
          <w:w w:val="110"/>
        </w:rPr>
        <w:t xml:space="preserve">GWAS </w:t>
      </w:r>
      <w:r>
        <w:rPr>
          <w:w w:val="110"/>
        </w:rPr>
        <w:t xml:space="preserve">study conducted by Bowes and colleagues successfully performed </w:t>
      </w:r>
      <w:proofErr w:type="gramStart"/>
      <w:r>
        <w:rPr>
          <w:w w:val="110"/>
        </w:rPr>
        <w:t>fine-mapping</w:t>
      </w:r>
      <w:proofErr w:type="gramEnd"/>
      <w:r>
        <w:rPr>
          <w:w w:val="110"/>
        </w:rPr>
        <w:t xml:space="preserve"> for seventeen of the associated regions (Bowes2016). </w:t>
      </w:r>
      <w:proofErr w:type="gramStart"/>
      <w:r>
        <w:rPr>
          <w:w w:val="110"/>
        </w:rPr>
        <w:t xml:space="preserve">This study provided a summary table for the overlap of </w:t>
      </w:r>
      <w:r>
        <w:rPr>
          <w:spacing w:val="-3"/>
          <w:w w:val="110"/>
        </w:rPr>
        <w:t xml:space="preserve">SNPs </w:t>
      </w:r>
      <w:r>
        <w:rPr>
          <w:w w:val="110"/>
        </w:rPr>
        <w:t xml:space="preserve">from the 90% credible set (list of </w:t>
      </w:r>
      <w:r>
        <w:rPr>
          <w:spacing w:val="-3"/>
          <w:w w:val="110"/>
        </w:rPr>
        <w:t xml:space="preserve">SNPs </w:t>
      </w:r>
      <w:r>
        <w:rPr>
          <w:w w:val="110"/>
        </w:rPr>
        <w:t xml:space="preserve">explaining 90% of the </w:t>
      </w:r>
      <w:proofErr w:type="spellStart"/>
      <w:r>
        <w:rPr>
          <w:spacing w:val="-4"/>
          <w:w w:val="110"/>
        </w:rPr>
        <w:t>PsA</w:t>
      </w:r>
      <w:proofErr w:type="spellEnd"/>
      <w:r>
        <w:rPr>
          <w:spacing w:val="-4"/>
          <w:w w:val="110"/>
        </w:rPr>
        <w:t xml:space="preserve"> </w:t>
      </w:r>
      <w:r>
        <w:rPr>
          <w:spacing w:val="-8"/>
          <w:w w:val="110"/>
        </w:rPr>
        <w:t xml:space="preserve">GWAS </w:t>
      </w:r>
      <w:r>
        <w:rPr>
          <w:w w:val="110"/>
        </w:rPr>
        <w:t xml:space="preserve">association) </w:t>
      </w:r>
      <w:r>
        <w:rPr>
          <w:spacing w:val="-4"/>
          <w:w w:val="110"/>
        </w:rPr>
        <w:t xml:space="preserve">with </w:t>
      </w:r>
      <w:r>
        <w:rPr>
          <w:w w:val="110"/>
        </w:rPr>
        <w:t xml:space="preserve">genomic annotations and ENCODE features (cell lines and healthy </w:t>
      </w:r>
      <w:r>
        <w:rPr>
          <w:spacing w:val="-3"/>
          <w:w w:val="110"/>
        </w:rPr>
        <w:t xml:space="preserve">donors </w:t>
      </w:r>
      <w:r>
        <w:rPr>
          <w:w w:val="110"/>
        </w:rPr>
        <w:t xml:space="preserve">primary cells), to further narrow down the set of putative causal </w:t>
      </w:r>
      <w:r>
        <w:rPr>
          <w:spacing w:val="-3"/>
          <w:w w:val="110"/>
        </w:rPr>
        <w:t xml:space="preserve">SNPs </w:t>
      </w:r>
      <w:r>
        <w:rPr>
          <w:w w:val="110"/>
        </w:rPr>
        <w:t>for each associations</w:t>
      </w:r>
      <w:r>
        <w:rPr>
          <w:spacing w:val="-7"/>
          <w:w w:val="110"/>
        </w:rPr>
        <w:t xml:space="preserve"> </w:t>
      </w:r>
      <w:r>
        <w:rPr>
          <w:w w:val="110"/>
        </w:rPr>
        <w:t>as</w:t>
      </w:r>
      <w:r>
        <w:rPr>
          <w:spacing w:val="-7"/>
          <w:w w:val="110"/>
        </w:rPr>
        <w:t xml:space="preserve"> </w:t>
      </w:r>
      <w:r>
        <w:rPr>
          <w:w w:val="110"/>
        </w:rPr>
        <w:t>well</w:t>
      </w:r>
      <w:r>
        <w:rPr>
          <w:spacing w:val="-6"/>
          <w:w w:val="110"/>
        </w:rPr>
        <w:t xml:space="preserve"> </w:t>
      </w:r>
      <w:r>
        <w:rPr>
          <w:w w:val="110"/>
        </w:rPr>
        <w:t>as</w:t>
      </w:r>
      <w:r>
        <w:rPr>
          <w:spacing w:val="-7"/>
          <w:w w:val="110"/>
        </w:rPr>
        <w:t xml:space="preserve"> </w:t>
      </w:r>
      <w:r>
        <w:rPr>
          <w:w w:val="110"/>
        </w:rPr>
        <w:t>the</w:t>
      </w:r>
      <w:r>
        <w:rPr>
          <w:spacing w:val="-6"/>
          <w:w w:val="110"/>
        </w:rPr>
        <w:t xml:space="preserve"> </w:t>
      </w:r>
      <w:r>
        <w:rPr>
          <w:w w:val="110"/>
        </w:rPr>
        <w:t>more</w:t>
      </w:r>
      <w:r>
        <w:rPr>
          <w:spacing w:val="-7"/>
          <w:w w:val="110"/>
        </w:rPr>
        <w:t xml:space="preserve"> </w:t>
      </w:r>
      <w:r>
        <w:rPr>
          <w:w w:val="110"/>
        </w:rPr>
        <w:t>relevant</w:t>
      </w:r>
      <w:r>
        <w:rPr>
          <w:spacing w:val="-7"/>
          <w:w w:val="110"/>
        </w:rPr>
        <w:t xml:space="preserve"> </w:t>
      </w:r>
      <w:r>
        <w:rPr>
          <w:w w:val="110"/>
        </w:rPr>
        <w:t>cell</w:t>
      </w:r>
      <w:r>
        <w:rPr>
          <w:spacing w:val="-6"/>
          <w:w w:val="110"/>
        </w:rPr>
        <w:t xml:space="preserve"> </w:t>
      </w:r>
      <w:r>
        <w:rPr>
          <w:w w:val="110"/>
        </w:rPr>
        <w:t>type</w:t>
      </w:r>
      <w:r>
        <w:rPr>
          <w:spacing w:val="-7"/>
          <w:w w:val="110"/>
        </w:rPr>
        <w:t xml:space="preserve"> </w:t>
      </w:r>
      <w:r>
        <w:rPr>
          <w:w w:val="110"/>
        </w:rPr>
        <w:t>where</w:t>
      </w:r>
      <w:r>
        <w:rPr>
          <w:spacing w:val="-6"/>
          <w:w w:val="110"/>
        </w:rPr>
        <w:t xml:space="preserve"> </w:t>
      </w:r>
      <w:r>
        <w:rPr>
          <w:w w:val="110"/>
        </w:rPr>
        <w:t>they</w:t>
      </w:r>
      <w:r>
        <w:rPr>
          <w:spacing w:val="-7"/>
          <w:w w:val="110"/>
        </w:rPr>
        <w:t xml:space="preserve"> </w:t>
      </w:r>
      <w:r>
        <w:rPr>
          <w:w w:val="110"/>
        </w:rPr>
        <w:t>may</w:t>
      </w:r>
      <w:r>
        <w:rPr>
          <w:spacing w:val="-6"/>
          <w:w w:val="110"/>
        </w:rPr>
        <w:t xml:space="preserve"> </w:t>
      </w:r>
      <w:r>
        <w:rPr>
          <w:w w:val="110"/>
        </w:rPr>
        <w:t>have</w:t>
      </w:r>
      <w:r>
        <w:rPr>
          <w:spacing w:val="-7"/>
          <w:w w:val="110"/>
        </w:rPr>
        <w:t xml:space="preserve"> </w:t>
      </w:r>
      <w:r>
        <w:rPr>
          <w:w w:val="110"/>
        </w:rPr>
        <w:t>an</w:t>
      </w:r>
      <w:r>
        <w:rPr>
          <w:spacing w:val="-7"/>
          <w:w w:val="110"/>
        </w:rPr>
        <w:t xml:space="preserve"> </w:t>
      </w:r>
      <w:r>
        <w:rPr>
          <w:w w:val="110"/>
        </w:rPr>
        <w:t>e</w:t>
      </w:r>
      <w:r>
        <w:rPr>
          <w:rFonts w:ascii="Arial"/>
          <w:w w:val="110"/>
        </w:rPr>
        <w:t>ff</w:t>
      </w:r>
      <w:r>
        <w:rPr>
          <w:w w:val="110"/>
        </w:rPr>
        <w:t>ect.</w:t>
      </w:r>
      <w:proofErr w:type="gramEnd"/>
      <w:r>
        <w:rPr>
          <w:w w:val="110"/>
        </w:rPr>
        <w:t xml:space="preserve"> Bowes </w:t>
      </w:r>
      <w:r>
        <w:rPr>
          <w:i/>
          <w:w w:val="110"/>
        </w:rPr>
        <w:t xml:space="preserve">et al. </w:t>
      </w:r>
      <w:r>
        <w:rPr>
          <w:w w:val="110"/>
        </w:rPr>
        <w:t xml:space="preserve">further investigated the </w:t>
      </w:r>
      <w:proofErr w:type="spellStart"/>
      <w:r>
        <w:rPr>
          <w:w w:val="110"/>
        </w:rPr>
        <w:t>PsA</w:t>
      </w:r>
      <w:proofErr w:type="spellEnd"/>
      <w:r>
        <w:rPr>
          <w:w w:val="110"/>
        </w:rPr>
        <w:t xml:space="preserve">-specific association identified in this study at the 5q31 region and a pilot </w:t>
      </w:r>
      <w:proofErr w:type="spellStart"/>
      <w:r>
        <w:rPr>
          <w:w w:val="110"/>
        </w:rPr>
        <w:t>eQTL</w:t>
      </w:r>
      <w:proofErr w:type="spellEnd"/>
      <w:r>
        <w:rPr>
          <w:w w:val="110"/>
        </w:rPr>
        <w:t xml:space="preserve"> study confirmed the most significant correlation </w:t>
      </w:r>
      <w:proofErr w:type="gramStart"/>
      <w:r>
        <w:rPr>
          <w:w w:val="110"/>
        </w:rPr>
        <w:t xml:space="preserve">with </w:t>
      </w:r>
      <w:r>
        <w:rPr>
          <w:i/>
          <w:w w:val="110"/>
        </w:rPr>
        <w:t xml:space="preserve">SLC22A5 </w:t>
      </w:r>
      <w:r>
        <w:rPr>
          <w:w w:val="110"/>
        </w:rPr>
        <w:t xml:space="preserve">expression for a SNP in high LD with the </w:t>
      </w:r>
      <w:r>
        <w:rPr>
          <w:spacing w:val="-8"/>
          <w:w w:val="110"/>
        </w:rPr>
        <w:t>GWAS</w:t>
      </w:r>
      <w:r>
        <w:rPr>
          <w:spacing w:val="-28"/>
          <w:w w:val="110"/>
        </w:rPr>
        <w:t xml:space="preserve"> </w:t>
      </w:r>
      <w:r>
        <w:rPr>
          <w:w w:val="110"/>
        </w:rPr>
        <w:t xml:space="preserve">lead </w:t>
      </w:r>
      <w:r>
        <w:rPr>
          <w:spacing w:val="-9"/>
          <w:w w:val="110"/>
        </w:rPr>
        <w:t>SNP</w:t>
      </w:r>
      <w:proofErr w:type="gramEnd"/>
      <w:r>
        <w:rPr>
          <w:spacing w:val="-9"/>
          <w:w w:val="110"/>
        </w:rPr>
        <w:t>.</w:t>
      </w:r>
    </w:p>
    <w:p w14:paraId="01CB20A6" w14:textId="77777777" w:rsidR="005313F1" w:rsidRDefault="009B75EF">
      <w:pPr>
        <w:pStyle w:val="BodyText"/>
        <w:spacing w:before="7" w:line="415" w:lineRule="auto"/>
        <w:ind w:left="377" w:right="461" w:firstLine="566"/>
        <w:jc w:val="both"/>
      </w:pPr>
      <w:r>
        <w:rPr>
          <w:w w:val="110"/>
        </w:rPr>
        <w:t xml:space="preserve">Leveraging epigenetic data </w:t>
      </w:r>
      <w:proofErr w:type="gramStart"/>
      <w:r>
        <w:rPr>
          <w:w w:val="110"/>
        </w:rPr>
        <w:t>to further refine</w:t>
      </w:r>
      <w:proofErr w:type="gramEnd"/>
      <w:r>
        <w:rPr>
          <w:w w:val="110"/>
        </w:rPr>
        <w:t xml:space="preserve"> the candidate causal </w:t>
      </w:r>
      <w:r>
        <w:rPr>
          <w:spacing w:val="-3"/>
          <w:w w:val="110"/>
        </w:rPr>
        <w:t xml:space="preserve">SNPs </w:t>
      </w:r>
      <w:r>
        <w:rPr>
          <w:w w:val="110"/>
        </w:rPr>
        <w:t xml:space="preserve">from fine-mapping studies </w:t>
      </w:r>
      <w:del w:id="76" w:author="Microsoft Office User" w:date="2018-12-24T10:42:00Z">
        <w:r w:rsidDel="005829D3">
          <w:rPr>
            <w:w w:val="110"/>
          </w:rPr>
          <w:delText xml:space="preserve">could </w:delText>
        </w:r>
      </w:del>
      <w:ins w:id="77" w:author="Microsoft Office User" w:date="2018-12-24T10:42:00Z">
        <w:r w:rsidR="005829D3">
          <w:rPr>
            <w:w w:val="110"/>
          </w:rPr>
          <w:t xml:space="preserve">would </w:t>
        </w:r>
      </w:ins>
      <w:r>
        <w:rPr>
          <w:w w:val="110"/>
        </w:rPr>
        <w:t>benefit from the generation of disease-</w:t>
      </w:r>
      <w:r>
        <w:rPr>
          <w:spacing w:val="66"/>
          <w:w w:val="110"/>
        </w:rPr>
        <w:t xml:space="preserve"> </w:t>
      </w:r>
      <w:r>
        <w:rPr>
          <w:w w:val="110"/>
        </w:rPr>
        <w:t xml:space="preserve">specific chromatin regulatory maps in </w:t>
      </w:r>
      <w:proofErr w:type="spellStart"/>
      <w:r>
        <w:rPr>
          <w:spacing w:val="-4"/>
          <w:w w:val="110"/>
        </w:rPr>
        <w:t>PsA</w:t>
      </w:r>
      <w:proofErr w:type="spellEnd"/>
      <w:r>
        <w:rPr>
          <w:spacing w:val="-4"/>
          <w:w w:val="110"/>
        </w:rPr>
        <w:t xml:space="preserve"> </w:t>
      </w:r>
      <w:r>
        <w:rPr>
          <w:w w:val="110"/>
        </w:rPr>
        <w:t>a</w:t>
      </w:r>
      <w:r>
        <w:rPr>
          <w:rFonts w:ascii="Arial"/>
          <w:w w:val="110"/>
        </w:rPr>
        <w:t>ff</w:t>
      </w:r>
      <w:r>
        <w:rPr>
          <w:w w:val="110"/>
        </w:rPr>
        <w:t xml:space="preserve">ected tissue and, </w:t>
      </w:r>
      <w:r>
        <w:rPr>
          <w:spacing w:val="-3"/>
          <w:w w:val="110"/>
        </w:rPr>
        <w:t xml:space="preserve">possibly, </w:t>
      </w:r>
      <w:r>
        <w:rPr>
          <w:w w:val="110"/>
        </w:rPr>
        <w:t xml:space="preserve">further integration of </w:t>
      </w:r>
      <w:proofErr w:type="spellStart"/>
      <w:r>
        <w:rPr>
          <w:w w:val="110"/>
        </w:rPr>
        <w:t>scRNA-seq</w:t>
      </w:r>
      <w:proofErr w:type="spellEnd"/>
      <w:r>
        <w:rPr>
          <w:w w:val="110"/>
        </w:rPr>
        <w:t xml:space="preserve"> and mass cytometry from the same individuals. Altogether, this data could represent an additional layer of information in the attempt to identify the causal variant driving </w:t>
      </w:r>
      <w:r>
        <w:rPr>
          <w:spacing w:val="-8"/>
          <w:w w:val="110"/>
        </w:rPr>
        <w:t xml:space="preserve">GWAS </w:t>
      </w:r>
      <w:r>
        <w:rPr>
          <w:w w:val="110"/>
        </w:rPr>
        <w:t xml:space="preserve">associations with </w:t>
      </w:r>
      <w:proofErr w:type="spellStart"/>
      <w:r>
        <w:rPr>
          <w:spacing w:val="-4"/>
          <w:w w:val="110"/>
        </w:rPr>
        <w:t>PsA</w:t>
      </w:r>
      <w:proofErr w:type="spellEnd"/>
      <w:r>
        <w:rPr>
          <w:spacing w:val="-4"/>
          <w:w w:val="110"/>
        </w:rPr>
        <w:t xml:space="preserve"> </w:t>
      </w:r>
      <w:r>
        <w:rPr>
          <w:w w:val="110"/>
        </w:rPr>
        <w:t>and provide further insight into the disease</w:t>
      </w:r>
      <w:r>
        <w:rPr>
          <w:spacing w:val="-23"/>
          <w:w w:val="110"/>
        </w:rPr>
        <w:t xml:space="preserve"> </w:t>
      </w:r>
      <w:r>
        <w:rPr>
          <w:spacing w:val="-3"/>
          <w:w w:val="110"/>
        </w:rPr>
        <w:t>pathophysiology.</w:t>
      </w:r>
    </w:p>
    <w:p w14:paraId="68B02ED5" w14:textId="77777777" w:rsidR="005313F1" w:rsidRDefault="005313F1">
      <w:pPr>
        <w:pStyle w:val="BodyText"/>
        <w:rPr>
          <w:sz w:val="28"/>
        </w:rPr>
      </w:pPr>
    </w:p>
    <w:p w14:paraId="4A0199DE" w14:textId="77777777" w:rsidR="005313F1" w:rsidRDefault="009B75EF">
      <w:pPr>
        <w:pStyle w:val="Heading1"/>
        <w:numPr>
          <w:ilvl w:val="1"/>
          <w:numId w:val="7"/>
        </w:numPr>
        <w:tabs>
          <w:tab w:val="left" w:pos="1187"/>
          <w:tab w:val="left" w:pos="1188"/>
        </w:tabs>
        <w:spacing w:before="196"/>
      </w:pPr>
      <w:r>
        <w:rPr>
          <w:w w:val="115"/>
        </w:rPr>
        <w:t>Aims</w:t>
      </w:r>
    </w:p>
    <w:p w14:paraId="3A78A720" w14:textId="77777777" w:rsidR="005313F1" w:rsidRDefault="005313F1">
      <w:pPr>
        <w:pStyle w:val="BodyText"/>
        <w:spacing w:before="3"/>
        <w:rPr>
          <w:sz w:val="36"/>
        </w:rPr>
      </w:pPr>
    </w:p>
    <w:p w14:paraId="41B0496C" w14:textId="77777777" w:rsidR="005313F1" w:rsidDel="005829D3" w:rsidRDefault="009B75EF">
      <w:pPr>
        <w:pStyle w:val="BodyText"/>
        <w:spacing w:line="415" w:lineRule="auto"/>
        <w:ind w:left="377" w:right="461" w:firstLine="566"/>
        <w:jc w:val="both"/>
        <w:rPr>
          <w:del w:id="78" w:author="Microsoft Office User" w:date="2018-12-24T10:45:00Z"/>
        </w:rPr>
      </w:pPr>
      <w:r>
        <w:rPr>
          <w:w w:val="115"/>
        </w:rPr>
        <w:t xml:space="preserve">This chapter aims to </w:t>
      </w:r>
      <w:del w:id="79" w:author="Microsoft Office User" w:date="2018-12-24T10:43:00Z">
        <w:r w:rsidDel="005829D3">
          <w:rPr>
            <w:w w:val="115"/>
          </w:rPr>
          <w:delText>develop a framework for the integration of</w:delText>
        </w:r>
      </w:del>
      <w:ins w:id="80" w:author="Microsoft Office User" w:date="2018-12-24T10:43:00Z">
        <w:r w:rsidR="005829D3">
          <w:rPr>
            <w:w w:val="115"/>
          </w:rPr>
          <w:t>establish and integrate</w:t>
        </w:r>
      </w:ins>
      <w:del w:id="81" w:author="Microsoft Office User" w:date="2018-12-24T10:43:00Z">
        <w:r w:rsidDel="005829D3">
          <w:rPr>
            <w:w w:val="115"/>
          </w:rPr>
          <w:delText xml:space="preserve"> a</w:delText>
        </w:r>
      </w:del>
      <w:r>
        <w:rPr>
          <w:spacing w:val="-23"/>
          <w:w w:val="115"/>
        </w:rPr>
        <w:t xml:space="preserve"> </w:t>
      </w:r>
      <w:del w:id="82" w:author="Microsoft Office User" w:date="2018-12-24T10:42:00Z">
        <w:r w:rsidDel="005829D3">
          <w:rPr>
            <w:w w:val="115"/>
          </w:rPr>
          <w:delText>mutli</w:delText>
        </w:r>
      </w:del>
      <w:ins w:id="83" w:author="Microsoft Office User" w:date="2018-12-24T10:42:00Z">
        <w:r w:rsidR="005829D3">
          <w:rPr>
            <w:w w:val="115"/>
          </w:rPr>
          <w:t>multi</w:t>
        </w:r>
      </w:ins>
      <w:r>
        <w:rPr>
          <w:w w:val="115"/>
        </w:rPr>
        <w:t xml:space="preserve">- </w:t>
      </w:r>
      <w:proofErr w:type="spellStart"/>
      <w:r>
        <w:rPr>
          <w:w w:val="115"/>
        </w:rPr>
        <w:t>omic</w:t>
      </w:r>
      <w:proofErr w:type="spellEnd"/>
      <w:r>
        <w:rPr>
          <w:w w:val="115"/>
        </w:rPr>
        <w:t xml:space="preserve"> dataset</w:t>
      </w:r>
      <w:ins w:id="84" w:author="Microsoft Office User" w:date="2018-12-24T10:43:00Z">
        <w:r w:rsidR="005829D3">
          <w:rPr>
            <w:w w:val="115"/>
          </w:rPr>
          <w:t>s</w:t>
        </w:r>
      </w:ins>
      <w:r>
        <w:rPr>
          <w:w w:val="115"/>
        </w:rPr>
        <w:t xml:space="preserve"> in </w:t>
      </w:r>
      <w:proofErr w:type="spellStart"/>
      <w:r>
        <w:rPr>
          <w:spacing w:val="-4"/>
          <w:w w:val="115"/>
        </w:rPr>
        <w:t>PsA</w:t>
      </w:r>
      <w:proofErr w:type="spellEnd"/>
      <w:r>
        <w:rPr>
          <w:spacing w:val="-4"/>
          <w:w w:val="115"/>
        </w:rPr>
        <w:t xml:space="preserve"> </w:t>
      </w:r>
      <w:r>
        <w:rPr>
          <w:w w:val="115"/>
        </w:rPr>
        <w:t>blood and synovial immune cells</w:t>
      </w:r>
      <w:del w:id="85" w:author="Microsoft Office User" w:date="2018-12-24T10:44:00Z">
        <w:r w:rsidDel="005829D3">
          <w:rPr>
            <w:w w:val="115"/>
          </w:rPr>
          <w:delText>. Specifically, using the</w:delText>
        </w:r>
      </w:del>
      <w:ins w:id="86" w:author="Microsoft Office User" w:date="2018-12-24T10:44:00Z">
        <w:r w:rsidR="005829D3">
          <w:rPr>
            <w:w w:val="115"/>
          </w:rPr>
          <w:t xml:space="preserve"> including</w:t>
        </w:r>
      </w:ins>
      <w:r>
        <w:rPr>
          <w:w w:val="115"/>
        </w:rPr>
        <w:t xml:space="preserve"> chromatin accessibility </w:t>
      </w:r>
      <w:del w:id="87" w:author="Microsoft Office User" w:date="2018-12-24T10:44:00Z">
        <w:r w:rsidDel="005829D3">
          <w:rPr>
            <w:w w:val="115"/>
          </w:rPr>
          <w:delText xml:space="preserve">landscape </w:delText>
        </w:r>
      </w:del>
      <w:r>
        <w:rPr>
          <w:w w:val="115"/>
        </w:rPr>
        <w:t xml:space="preserve">and </w:t>
      </w:r>
      <w:del w:id="88" w:author="Microsoft Office User" w:date="2018-12-24T10:44:00Z">
        <w:r w:rsidDel="005829D3">
          <w:rPr>
            <w:w w:val="115"/>
          </w:rPr>
          <w:delText xml:space="preserve">the </w:delText>
        </w:r>
      </w:del>
      <w:r>
        <w:rPr>
          <w:w w:val="115"/>
        </w:rPr>
        <w:t xml:space="preserve">transcriptomic </w:t>
      </w:r>
      <w:del w:id="89" w:author="Microsoft Office User" w:date="2018-12-24T10:44:00Z">
        <w:r w:rsidDel="005829D3">
          <w:rPr>
            <w:w w:val="115"/>
          </w:rPr>
          <w:delText xml:space="preserve">profile </w:delText>
        </w:r>
      </w:del>
      <w:ins w:id="90" w:author="Microsoft Office User" w:date="2018-12-24T10:44:00Z">
        <w:r w:rsidR="005829D3">
          <w:rPr>
            <w:w w:val="115"/>
          </w:rPr>
          <w:t xml:space="preserve">profiling </w:t>
        </w:r>
      </w:ins>
      <w:del w:id="91" w:author="Microsoft Office User" w:date="2018-12-24T10:45:00Z">
        <w:r w:rsidDel="005829D3">
          <w:rPr>
            <w:w w:val="115"/>
          </w:rPr>
          <w:delText xml:space="preserve">in a </w:delText>
        </w:r>
        <w:r w:rsidDel="005829D3">
          <w:rPr>
            <w:spacing w:val="-3"/>
            <w:w w:val="115"/>
          </w:rPr>
          <w:delText xml:space="preserve">number </w:delText>
        </w:r>
        <w:r w:rsidDel="005829D3">
          <w:rPr>
            <w:w w:val="115"/>
          </w:rPr>
          <w:delText>of immune relevant genes in four cell populations isolated from</w:delText>
        </w:r>
      </w:del>
      <w:del w:id="92" w:author="Microsoft Office User" w:date="2018-12-24T10:32:00Z">
        <w:r w:rsidDel="005C778C">
          <w:rPr>
            <w:w w:val="115"/>
          </w:rPr>
          <w:delText xml:space="preserve"> SF </w:delText>
        </w:r>
      </w:del>
      <w:del w:id="93" w:author="Microsoft Office User" w:date="2018-12-24T10:45:00Z">
        <w:r w:rsidDel="005829D3">
          <w:rPr>
            <w:w w:val="115"/>
          </w:rPr>
          <w:delText>and</w:delText>
        </w:r>
      </w:del>
      <w:ins w:id="94" w:author="Microsoft Office User" w:date="2018-12-24T10:45:00Z">
        <w:r w:rsidR="005829D3">
          <w:rPr>
            <w:w w:val="115"/>
          </w:rPr>
          <w:t>in</w:t>
        </w:r>
      </w:ins>
      <w:del w:id="95" w:author="Microsoft Office User" w:date="2018-12-24T10:45:00Z">
        <w:r w:rsidDel="005829D3">
          <w:rPr>
            <w:w w:val="115"/>
          </w:rPr>
          <w:delText xml:space="preserve">     </w:delText>
        </w:r>
      </w:del>
      <w:del w:id="96" w:author="Microsoft Office User" w:date="2018-12-24T10:29:00Z">
        <w:r w:rsidDel="005C778C">
          <w:rPr>
            <w:w w:val="115"/>
          </w:rPr>
          <w:delText xml:space="preserve"> PB </w:delText>
        </w:r>
      </w:del>
      <w:ins w:id="97" w:author="Microsoft Office User" w:date="2018-12-24T10:45:00Z">
        <w:r w:rsidR="005829D3">
          <w:rPr>
            <w:w w:val="115"/>
          </w:rPr>
          <w:t xml:space="preserve"> </w:t>
        </w:r>
      </w:ins>
      <w:ins w:id="98" w:author="Microsoft Office User" w:date="2018-12-24T10:29:00Z">
        <w:r w:rsidR="005C778C">
          <w:rPr>
            <w:w w:val="115"/>
          </w:rPr>
          <w:t>peripheral blood</w:t>
        </w:r>
      </w:ins>
      <w:del w:id="99" w:author="Microsoft Office User" w:date="2018-12-24T10:45:00Z">
        <w:r w:rsidDel="005829D3">
          <w:rPr>
            <w:w w:val="115"/>
          </w:rPr>
          <w:delText>to improve the understanding of cell and tissue-specific di</w:delText>
        </w:r>
        <w:r w:rsidDel="005829D3">
          <w:rPr>
            <w:rFonts w:ascii="Arial"/>
            <w:w w:val="115"/>
          </w:rPr>
          <w:delText>ff</w:delText>
        </w:r>
        <w:r w:rsidDel="005829D3">
          <w:rPr>
            <w:w w:val="115"/>
          </w:rPr>
          <w:delText xml:space="preserve">erences and the relationship </w:delText>
        </w:r>
        <w:r w:rsidDel="005829D3">
          <w:rPr>
            <w:w w:val="115"/>
          </w:rPr>
          <w:lastRenderedPageBreak/>
          <w:delText>between chromatin accessibility and gene expression in</w:delText>
        </w:r>
        <w:r w:rsidDel="005829D3">
          <w:rPr>
            <w:spacing w:val="5"/>
            <w:w w:val="115"/>
          </w:rPr>
          <w:delText xml:space="preserve"> </w:delText>
        </w:r>
        <w:r w:rsidDel="005829D3">
          <w:rPr>
            <w:spacing w:val="-3"/>
            <w:w w:val="115"/>
          </w:rPr>
          <w:delText>PsA.</w:delText>
        </w:r>
      </w:del>
    </w:p>
    <w:p w14:paraId="22FD8310" w14:textId="77777777" w:rsidR="005313F1" w:rsidDel="005829D3" w:rsidRDefault="005313F1">
      <w:pPr>
        <w:spacing w:line="415" w:lineRule="auto"/>
        <w:jc w:val="both"/>
        <w:rPr>
          <w:del w:id="100" w:author="Microsoft Office User" w:date="2018-12-24T10:45:00Z"/>
        </w:rPr>
        <w:sectPr w:rsidR="005313F1" w:rsidDel="005829D3">
          <w:pgSz w:w="11910" w:h="16840"/>
          <w:pgMar w:top="1800" w:right="880" w:bottom="560" w:left="1680" w:header="1482" w:footer="364" w:gutter="0"/>
          <w:cols w:space="720"/>
        </w:sectPr>
      </w:pPr>
    </w:p>
    <w:p w14:paraId="7299B395" w14:textId="77777777" w:rsidR="005313F1" w:rsidDel="005829D3" w:rsidRDefault="005313F1">
      <w:pPr>
        <w:pStyle w:val="BodyText"/>
        <w:rPr>
          <w:del w:id="101" w:author="Microsoft Office User" w:date="2018-12-24T10:45:00Z"/>
          <w:sz w:val="20"/>
        </w:rPr>
      </w:pPr>
    </w:p>
    <w:p w14:paraId="0D8B52DE" w14:textId="77777777" w:rsidR="005313F1" w:rsidDel="005829D3" w:rsidRDefault="005313F1">
      <w:pPr>
        <w:pStyle w:val="BodyText"/>
        <w:spacing w:before="8"/>
        <w:rPr>
          <w:del w:id="102" w:author="Microsoft Office User" w:date="2018-12-24T10:45:00Z"/>
          <w:sz w:val="23"/>
        </w:rPr>
      </w:pPr>
    </w:p>
    <w:p w14:paraId="34F6CC51" w14:textId="1B411748" w:rsidR="005313F1" w:rsidDel="005829D3" w:rsidRDefault="009B75EF">
      <w:pPr>
        <w:pStyle w:val="BodyText"/>
        <w:spacing w:line="415" w:lineRule="auto"/>
        <w:ind w:left="377" w:right="461" w:firstLine="566"/>
        <w:jc w:val="both"/>
        <w:rPr>
          <w:del w:id="103" w:author="Microsoft Office User" w:date="2018-12-24T10:46:00Z"/>
        </w:rPr>
        <w:pPrChange w:id="104" w:author="Microsoft Office User" w:date="2018-12-24T10:45:00Z">
          <w:pPr>
            <w:pStyle w:val="BodyText"/>
            <w:spacing w:line="415" w:lineRule="auto"/>
            <w:ind w:left="377" w:right="462"/>
            <w:jc w:val="both"/>
          </w:pPr>
        </w:pPrChange>
      </w:pPr>
      <w:del w:id="105" w:author="Microsoft Office User" w:date="2018-12-24T10:45:00Z">
        <w:r w:rsidDel="005829D3">
          <w:rPr>
            <w:w w:val="110"/>
          </w:rPr>
          <w:delText>Moreover,</w:delText>
        </w:r>
      </w:del>
      <w:ins w:id="106" w:author="Microsoft Office User" w:date="2018-12-24T10:45:00Z">
        <w:r w:rsidR="005829D3">
          <w:rPr>
            <w:w w:val="115"/>
          </w:rPr>
          <w:t>,</w:t>
        </w:r>
      </w:ins>
      <w:r>
        <w:rPr>
          <w:w w:val="110"/>
        </w:rPr>
        <w:t xml:space="preserve"> </w:t>
      </w:r>
      <w:ins w:id="107" w:author="Microsoft Office User" w:date="2018-12-24T10:46:00Z">
        <w:r w:rsidR="005829D3">
          <w:rPr>
            <w:w w:val="110"/>
          </w:rPr>
          <w:t xml:space="preserve">and </w:t>
        </w:r>
      </w:ins>
      <w:ins w:id="108" w:author="Microsoft Office User" w:date="2018-12-24T10:45:00Z">
        <w:r w:rsidR="005829D3">
          <w:rPr>
            <w:w w:val="110"/>
          </w:rPr>
          <w:t xml:space="preserve">application of </w:t>
        </w:r>
      </w:ins>
      <w:r>
        <w:rPr>
          <w:w w:val="110"/>
        </w:rPr>
        <w:t xml:space="preserve">single-cell </w:t>
      </w:r>
      <w:proofErr w:type="spellStart"/>
      <w:r>
        <w:rPr>
          <w:w w:val="110"/>
        </w:rPr>
        <w:t>transcriptomic</w:t>
      </w:r>
      <w:ins w:id="109" w:author="Microsoft Office User" w:date="2018-12-24T10:45:00Z">
        <w:r w:rsidR="005829D3">
          <w:rPr>
            <w:w w:val="110"/>
          </w:rPr>
          <w:t>s</w:t>
        </w:r>
      </w:ins>
      <w:proofErr w:type="spellEnd"/>
      <w:r>
        <w:rPr>
          <w:w w:val="110"/>
        </w:rPr>
        <w:t xml:space="preserve"> </w:t>
      </w:r>
      <w:del w:id="110" w:author="Microsoft Office User" w:date="2018-12-24T13:43:00Z">
        <w:r w:rsidDel="00916E88">
          <w:rPr>
            <w:w w:val="110"/>
          </w:rPr>
          <w:delText xml:space="preserve">and mass cytometry </w:delText>
        </w:r>
      </w:del>
      <w:ins w:id="111" w:author="Microsoft Office User" w:date="2018-12-24T10:45:00Z">
        <w:r w:rsidR="005829D3">
          <w:rPr>
            <w:w w:val="110"/>
          </w:rPr>
          <w:t>in synovial fluid</w:t>
        </w:r>
      </w:ins>
      <w:ins w:id="112" w:author="Microsoft Office User" w:date="2018-12-24T10:46:00Z">
        <w:r w:rsidR="005829D3">
          <w:rPr>
            <w:w w:val="110"/>
          </w:rPr>
          <w:t xml:space="preserve">. The long term </w:t>
        </w:r>
        <w:proofErr w:type="gramStart"/>
        <w:r w:rsidR="005829D3">
          <w:rPr>
            <w:w w:val="110"/>
          </w:rPr>
          <w:t xml:space="preserve">goal </w:t>
        </w:r>
      </w:ins>
      <w:ins w:id="113" w:author="Microsoft Office User" w:date="2018-12-24T10:45:00Z">
        <w:r w:rsidR="005829D3">
          <w:rPr>
            <w:w w:val="110"/>
          </w:rPr>
          <w:t xml:space="preserve"> </w:t>
        </w:r>
      </w:ins>
      <w:proofErr w:type="gramEnd"/>
      <w:del w:id="114" w:author="Microsoft Office User" w:date="2018-12-24T10:46:00Z">
        <w:r w:rsidDel="005829D3">
          <w:rPr>
            <w:w w:val="110"/>
          </w:rPr>
          <w:delText>will attempt</w:delText>
        </w:r>
      </w:del>
      <w:ins w:id="115" w:author="Microsoft Office User" w:date="2018-12-24T10:46:00Z">
        <w:r w:rsidR="005829D3">
          <w:rPr>
            <w:w w:val="110"/>
          </w:rPr>
          <w:t>is</w:t>
        </w:r>
      </w:ins>
      <w:r>
        <w:rPr>
          <w:w w:val="110"/>
        </w:rPr>
        <w:t xml:space="preserve"> to</w:t>
      </w:r>
      <w:r>
        <w:rPr>
          <w:spacing w:val="-27"/>
          <w:w w:val="110"/>
        </w:rPr>
        <w:t xml:space="preserve"> </w:t>
      </w:r>
      <w:r>
        <w:rPr>
          <w:spacing w:val="-3"/>
          <w:w w:val="110"/>
        </w:rPr>
        <w:t xml:space="preserve">identify </w:t>
      </w:r>
      <w:del w:id="116" w:author="Microsoft Office User" w:date="2018-12-24T10:46:00Z">
        <w:r w:rsidDel="005829D3">
          <w:rPr>
            <w:w w:val="110"/>
          </w:rPr>
          <w:delText xml:space="preserve">common and tissue-associated </w:delText>
        </w:r>
      </w:del>
      <w:r>
        <w:rPr>
          <w:w w:val="110"/>
        </w:rPr>
        <w:t xml:space="preserve">cell subsets contributing to pathophysiological relevant pathways in </w:t>
      </w:r>
      <w:proofErr w:type="spellStart"/>
      <w:r>
        <w:rPr>
          <w:spacing w:val="-4"/>
          <w:w w:val="110"/>
        </w:rPr>
        <w:t>PsA</w:t>
      </w:r>
      <w:proofErr w:type="spellEnd"/>
      <w:r>
        <w:rPr>
          <w:spacing w:val="-4"/>
          <w:w w:val="110"/>
        </w:rPr>
        <w:t xml:space="preserve"> </w:t>
      </w:r>
      <w:r>
        <w:rPr>
          <w:w w:val="110"/>
        </w:rPr>
        <w:t>and chronic inflammation</w:t>
      </w:r>
      <w:ins w:id="117" w:author="Microsoft Office User" w:date="2018-12-24T10:46:00Z">
        <w:r w:rsidR="005829D3">
          <w:rPr>
            <w:w w:val="110"/>
          </w:rPr>
          <w:t xml:space="preserve">, and facilitate interpretation of </w:t>
        </w:r>
        <w:proofErr w:type="spellStart"/>
        <w:r w:rsidR="005829D3">
          <w:rPr>
            <w:w w:val="110"/>
          </w:rPr>
          <w:t>PsA</w:t>
        </w:r>
        <w:proofErr w:type="spellEnd"/>
        <w:r w:rsidR="005829D3">
          <w:rPr>
            <w:w w:val="110"/>
          </w:rPr>
          <w:t xml:space="preserve"> GWAS</w:t>
        </w:r>
      </w:ins>
      <w:r>
        <w:rPr>
          <w:w w:val="110"/>
        </w:rPr>
        <w:t xml:space="preserve">. </w:t>
      </w:r>
      <w:del w:id="118" w:author="Microsoft Office User" w:date="2018-12-24T10:46:00Z">
        <w:r w:rsidDel="005829D3">
          <w:rPr>
            <w:spacing w:val="-4"/>
            <w:w w:val="110"/>
          </w:rPr>
          <w:delText xml:space="preserve">Lastly, </w:delText>
        </w:r>
        <w:r w:rsidDel="005829D3">
          <w:rPr>
            <w:w w:val="110"/>
          </w:rPr>
          <w:delText xml:space="preserve">fine-mapping of </w:delText>
        </w:r>
        <w:r w:rsidDel="005829D3">
          <w:rPr>
            <w:spacing w:val="-4"/>
            <w:w w:val="110"/>
          </w:rPr>
          <w:delText xml:space="preserve">PsA </w:delText>
        </w:r>
        <w:r w:rsidDel="005829D3">
          <w:rPr>
            <w:spacing w:val="-8"/>
            <w:w w:val="110"/>
          </w:rPr>
          <w:delText xml:space="preserve">GWAS </w:delText>
        </w:r>
        <w:r w:rsidDel="005829D3">
          <w:rPr>
            <w:w w:val="110"/>
          </w:rPr>
          <w:delText xml:space="preserve">loci and integration with chromatin accessibility maps of </w:delText>
        </w:r>
        <w:r w:rsidDel="005829D3">
          <w:rPr>
            <w:spacing w:val="-3"/>
            <w:w w:val="110"/>
          </w:rPr>
          <w:delText xml:space="preserve">relevant </w:delText>
        </w:r>
        <w:r w:rsidDel="005829D3">
          <w:rPr>
            <w:w w:val="110"/>
          </w:rPr>
          <w:delText xml:space="preserve">immune cells from </w:delText>
        </w:r>
        <w:r w:rsidDel="005829D3">
          <w:rPr>
            <w:spacing w:val="-4"/>
            <w:w w:val="110"/>
          </w:rPr>
          <w:delText xml:space="preserve">PsA </w:delText>
        </w:r>
        <w:r w:rsidDel="005829D3">
          <w:rPr>
            <w:w w:val="110"/>
          </w:rPr>
          <w:delText xml:space="preserve">samples will be performed to further narrow down </w:delText>
        </w:r>
        <w:r w:rsidDel="005829D3">
          <w:rPr>
            <w:spacing w:val="-5"/>
            <w:w w:val="110"/>
          </w:rPr>
          <w:delText xml:space="preserve">the </w:delText>
        </w:r>
        <w:r w:rsidDel="005829D3">
          <w:rPr>
            <w:w w:val="110"/>
          </w:rPr>
          <w:delText>putative causal variants driving such</w:delText>
        </w:r>
        <w:r w:rsidDel="005829D3">
          <w:rPr>
            <w:spacing w:val="-27"/>
            <w:w w:val="110"/>
          </w:rPr>
          <w:delText xml:space="preserve"> </w:delText>
        </w:r>
        <w:r w:rsidDel="005829D3">
          <w:rPr>
            <w:w w:val="110"/>
          </w:rPr>
          <w:delText>associations.</w:delText>
        </w:r>
      </w:del>
    </w:p>
    <w:p w14:paraId="7B0905B5" w14:textId="77777777" w:rsidR="005313F1" w:rsidRDefault="009B75EF">
      <w:pPr>
        <w:pStyle w:val="BodyText"/>
        <w:spacing w:line="415" w:lineRule="auto"/>
        <w:ind w:left="377" w:right="461" w:firstLine="566"/>
        <w:jc w:val="both"/>
        <w:pPrChange w:id="119" w:author="Microsoft Office User" w:date="2018-12-24T10:46:00Z">
          <w:pPr>
            <w:pStyle w:val="BodyText"/>
            <w:spacing w:before="5"/>
            <w:ind w:left="944"/>
          </w:pPr>
        </w:pPrChange>
      </w:pPr>
      <w:r>
        <w:rPr>
          <w:w w:val="110"/>
        </w:rPr>
        <w:t>Specific</w:t>
      </w:r>
      <w:del w:id="120" w:author="Microsoft Office User" w:date="2018-12-24T10:47:00Z">
        <w:r w:rsidDel="005829D3">
          <w:rPr>
            <w:w w:val="110"/>
          </w:rPr>
          <w:delText>ally, the</w:delText>
        </w:r>
      </w:del>
      <w:r>
        <w:rPr>
          <w:w w:val="110"/>
        </w:rPr>
        <w:t xml:space="preserve"> aims of this chapter are:</w:t>
      </w:r>
    </w:p>
    <w:p w14:paraId="242CD922" w14:textId="77777777" w:rsidR="005313F1" w:rsidRDefault="005313F1">
      <w:pPr>
        <w:pStyle w:val="BodyText"/>
        <w:rPr>
          <w:sz w:val="40"/>
        </w:rPr>
      </w:pPr>
    </w:p>
    <w:p w14:paraId="6792A1E0" w14:textId="77777777" w:rsidR="005313F1" w:rsidRDefault="009B75EF">
      <w:pPr>
        <w:pStyle w:val="ListParagraph"/>
        <w:numPr>
          <w:ilvl w:val="0"/>
          <w:numId w:val="6"/>
        </w:numPr>
        <w:tabs>
          <w:tab w:val="left" w:pos="964"/>
        </w:tabs>
        <w:spacing w:line="400" w:lineRule="auto"/>
        <w:ind w:right="461" w:hanging="309"/>
        <w:jc w:val="both"/>
        <w:rPr>
          <w:sz w:val="24"/>
        </w:rPr>
      </w:pPr>
      <w:r>
        <w:rPr>
          <w:spacing w:val="-10"/>
          <w:w w:val="110"/>
          <w:sz w:val="24"/>
        </w:rPr>
        <w:t xml:space="preserve">To </w:t>
      </w:r>
      <w:r>
        <w:rPr>
          <w:w w:val="110"/>
          <w:sz w:val="24"/>
        </w:rPr>
        <w:t>identify di</w:t>
      </w:r>
      <w:r>
        <w:rPr>
          <w:rFonts w:ascii="Arial"/>
          <w:w w:val="110"/>
          <w:sz w:val="24"/>
        </w:rPr>
        <w:t>ff</w:t>
      </w:r>
      <w:r>
        <w:rPr>
          <w:w w:val="110"/>
          <w:sz w:val="24"/>
        </w:rPr>
        <w:t xml:space="preserve">erences in the chromatin accessibility landscape </w:t>
      </w:r>
      <w:ins w:id="121" w:author="Microsoft Office User" w:date="2018-12-24T10:47:00Z">
        <w:r w:rsidR="005829D3">
          <w:rPr>
            <w:w w:val="110"/>
            <w:sz w:val="24"/>
          </w:rPr>
          <w:t xml:space="preserve">and transcriptomic profiles </w:t>
        </w:r>
      </w:ins>
      <w:r>
        <w:rPr>
          <w:w w:val="110"/>
          <w:sz w:val="24"/>
        </w:rPr>
        <w:t>between</w:t>
      </w:r>
      <w:del w:id="122" w:author="Microsoft Office User" w:date="2018-12-24T10:32:00Z">
        <w:r w:rsidDel="005C778C">
          <w:rPr>
            <w:spacing w:val="-29"/>
            <w:w w:val="110"/>
            <w:sz w:val="24"/>
          </w:rPr>
          <w:delText xml:space="preserve"> </w:delText>
        </w:r>
        <w:r w:rsidDel="005C778C">
          <w:rPr>
            <w:w w:val="110"/>
            <w:sz w:val="24"/>
          </w:rPr>
          <w:delText xml:space="preserve">SF </w:delText>
        </w:r>
      </w:del>
      <w:ins w:id="123" w:author="Microsoft Office User" w:date="2018-12-24T10:32:00Z">
        <w:r w:rsidR="005C778C">
          <w:rPr>
            <w:spacing w:val="-29"/>
            <w:w w:val="110"/>
            <w:sz w:val="24"/>
          </w:rPr>
          <w:t xml:space="preserve"> synovial fluid </w:t>
        </w:r>
      </w:ins>
      <w:r>
        <w:rPr>
          <w:w w:val="110"/>
          <w:sz w:val="24"/>
        </w:rPr>
        <w:t>and</w:t>
      </w:r>
      <w:del w:id="124" w:author="Microsoft Office User" w:date="2018-12-24T10:29:00Z">
        <w:r w:rsidDel="005C778C">
          <w:rPr>
            <w:w w:val="110"/>
            <w:sz w:val="24"/>
          </w:rPr>
          <w:delText xml:space="preserve"> PB </w:delText>
        </w:r>
      </w:del>
      <w:ins w:id="125" w:author="Microsoft Office User" w:date="2018-12-24T10:29:00Z">
        <w:r w:rsidR="005C778C">
          <w:rPr>
            <w:w w:val="110"/>
            <w:sz w:val="24"/>
          </w:rPr>
          <w:t xml:space="preserve"> peripheral blood </w:t>
        </w:r>
      </w:ins>
      <w:r>
        <w:rPr>
          <w:w w:val="110"/>
          <w:sz w:val="24"/>
        </w:rPr>
        <w:t>in CD14</w:t>
      </w:r>
      <w:r>
        <w:rPr>
          <w:w w:val="110"/>
          <w:position w:val="9"/>
          <w:sz w:val="18"/>
        </w:rPr>
        <w:t xml:space="preserve">+ </w:t>
      </w:r>
      <w:r>
        <w:rPr>
          <w:w w:val="110"/>
          <w:sz w:val="24"/>
        </w:rPr>
        <w:t>monocytes, mCD4</w:t>
      </w:r>
      <w:r>
        <w:rPr>
          <w:w w:val="110"/>
          <w:position w:val="9"/>
          <w:sz w:val="18"/>
        </w:rPr>
        <w:t>+</w:t>
      </w:r>
      <w:r>
        <w:rPr>
          <w:w w:val="110"/>
          <w:sz w:val="24"/>
        </w:rPr>
        <w:t>, mCD8</w:t>
      </w:r>
      <w:r>
        <w:rPr>
          <w:w w:val="110"/>
          <w:position w:val="9"/>
          <w:sz w:val="18"/>
        </w:rPr>
        <w:t xml:space="preserve">+ </w:t>
      </w:r>
      <w:r>
        <w:rPr>
          <w:w w:val="110"/>
          <w:sz w:val="24"/>
        </w:rPr>
        <w:t xml:space="preserve">and NK cells isolated </w:t>
      </w:r>
      <w:r>
        <w:rPr>
          <w:spacing w:val="-3"/>
          <w:w w:val="110"/>
          <w:sz w:val="24"/>
        </w:rPr>
        <w:t xml:space="preserve">from </w:t>
      </w:r>
      <w:proofErr w:type="spellStart"/>
      <w:r>
        <w:rPr>
          <w:spacing w:val="-4"/>
          <w:w w:val="110"/>
          <w:sz w:val="24"/>
        </w:rPr>
        <w:t>PsA</w:t>
      </w:r>
      <w:proofErr w:type="spellEnd"/>
      <w:r>
        <w:rPr>
          <w:spacing w:val="-6"/>
          <w:w w:val="110"/>
          <w:sz w:val="24"/>
        </w:rPr>
        <w:t xml:space="preserve"> </w:t>
      </w:r>
      <w:r>
        <w:rPr>
          <w:w w:val="110"/>
          <w:sz w:val="24"/>
        </w:rPr>
        <w:t>patients.</w:t>
      </w:r>
    </w:p>
    <w:p w14:paraId="7F58F4E0" w14:textId="77777777" w:rsidR="005313F1" w:rsidDel="005829D3" w:rsidRDefault="009B75EF">
      <w:pPr>
        <w:pStyle w:val="ListParagraph"/>
        <w:numPr>
          <w:ilvl w:val="0"/>
          <w:numId w:val="6"/>
        </w:numPr>
        <w:tabs>
          <w:tab w:val="left" w:pos="964"/>
        </w:tabs>
        <w:spacing w:before="216" w:line="400" w:lineRule="auto"/>
        <w:ind w:right="461" w:hanging="309"/>
        <w:jc w:val="both"/>
        <w:rPr>
          <w:del w:id="126" w:author="Microsoft Office User" w:date="2018-12-24T10:48:00Z"/>
          <w:sz w:val="24"/>
        </w:rPr>
      </w:pPr>
      <w:del w:id="127" w:author="Microsoft Office User" w:date="2018-12-24T10:48:00Z">
        <w:r w:rsidDel="005829D3">
          <w:rPr>
            <w:spacing w:val="-10"/>
            <w:w w:val="110"/>
            <w:sz w:val="24"/>
          </w:rPr>
          <w:delText xml:space="preserve">To </w:delText>
        </w:r>
        <w:r w:rsidDel="005829D3">
          <w:rPr>
            <w:w w:val="110"/>
            <w:sz w:val="24"/>
          </w:rPr>
          <w:delText>characterise di</w:delText>
        </w:r>
        <w:r w:rsidDel="005829D3">
          <w:rPr>
            <w:rFonts w:ascii="Arial"/>
            <w:w w:val="110"/>
            <w:sz w:val="24"/>
          </w:rPr>
          <w:delText>ff</w:delText>
        </w:r>
        <w:r w:rsidDel="005829D3">
          <w:rPr>
            <w:w w:val="110"/>
            <w:sz w:val="24"/>
          </w:rPr>
          <w:delText xml:space="preserve">erences in the </w:delText>
        </w:r>
      </w:del>
      <w:del w:id="128" w:author="Microsoft Office User" w:date="2018-12-24T10:47:00Z">
        <w:r w:rsidDel="005829D3">
          <w:rPr>
            <w:w w:val="110"/>
            <w:sz w:val="24"/>
          </w:rPr>
          <w:delText xml:space="preserve">transcriptomic profiles </w:delText>
        </w:r>
      </w:del>
      <w:del w:id="129" w:author="Microsoft Office User" w:date="2018-12-24T10:48:00Z">
        <w:r w:rsidDel="005829D3">
          <w:rPr>
            <w:w w:val="110"/>
            <w:sz w:val="24"/>
          </w:rPr>
          <w:delText>between</w:delText>
        </w:r>
      </w:del>
      <w:del w:id="130" w:author="Microsoft Office User" w:date="2018-12-24T10:32:00Z">
        <w:r w:rsidDel="005C778C">
          <w:rPr>
            <w:w w:val="110"/>
            <w:sz w:val="24"/>
          </w:rPr>
          <w:delText xml:space="preserve"> SF </w:delText>
        </w:r>
      </w:del>
      <w:del w:id="131" w:author="Microsoft Office User" w:date="2018-12-24T10:48:00Z">
        <w:r w:rsidDel="005829D3">
          <w:rPr>
            <w:w w:val="110"/>
            <w:sz w:val="24"/>
          </w:rPr>
          <w:delText>and</w:delText>
        </w:r>
      </w:del>
      <w:del w:id="132" w:author="Microsoft Office User" w:date="2018-12-24T10:29:00Z">
        <w:r w:rsidDel="005C778C">
          <w:rPr>
            <w:w w:val="110"/>
            <w:sz w:val="24"/>
          </w:rPr>
          <w:delText xml:space="preserve"> PB </w:delText>
        </w:r>
      </w:del>
      <w:del w:id="133" w:author="Microsoft Office User" w:date="2018-12-24T10:48:00Z">
        <w:r w:rsidDel="005829D3">
          <w:rPr>
            <w:w w:val="110"/>
            <w:sz w:val="24"/>
          </w:rPr>
          <w:delText>for relevant immune genes in CD14</w:delText>
        </w:r>
        <w:r w:rsidDel="005829D3">
          <w:rPr>
            <w:w w:val="110"/>
            <w:position w:val="9"/>
            <w:sz w:val="18"/>
          </w:rPr>
          <w:delText xml:space="preserve">+ </w:delText>
        </w:r>
        <w:r w:rsidDel="005829D3">
          <w:rPr>
            <w:w w:val="110"/>
            <w:sz w:val="24"/>
          </w:rPr>
          <w:delText>monocytes, mCD4</w:delText>
        </w:r>
        <w:r w:rsidDel="005829D3">
          <w:rPr>
            <w:w w:val="110"/>
            <w:position w:val="9"/>
            <w:sz w:val="18"/>
          </w:rPr>
          <w:delText xml:space="preserve">+ </w:delText>
        </w:r>
        <w:r w:rsidDel="005829D3">
          <w:rPr>
            <w:w w:val="110"/>
            <w:sz w:val="24"/>
          </w:rPr>
          <w:delText>and mCD8</w:delText>
        </w:r>
        <w:r w:rsidDel="005829D3">
          <w:rPr>
            <w:w w:val="110"/>
            <w:position w:val="9"/>
            <w:sz w:val="18"/>
          </w:rPr>
          <w:delText>+</w:delText>
        </w:r>
        <w:r w:rsidDel="005829D3">
          <w:rPr>
            <w:w w:val="110"/>
            <w:sz w:val="18"/>
          </w:rPr>
          <w:delText xml:space="preserve"> </w:delText>
        </w:r>
        <w:r w:rsidDel="005829D3">
          <w:rPr>
            <w:w w:val="110"/>
            <w:sz w:val="24"/>
          </w:rPr>
          <w:delText xml:space="preserve">from the same </w:delText>
        </w:r>
        <w:r w:rsidDel="005829D3">
          <w:rPr>
            <w:spacing w:val="-4"/>
            <w:w w:val="110"/>
            <w:sz w:val="24"/>
          </w:rPr>
          <w:delText>PsA</w:delText>
        </w:r>
        <w:r w:rsidDel="005829D3">
          <w:rPr>
            <w:spacing w:val="-23"/>
            <w:w w:val="110"/>
            <w:sz w:val="24"/>
          </w:rPr>
          <w:delText xml:space="preserve"> </w:delText>
        </w:r>
        <w:r w:rsidDel="005829D3">
          <w:rPr>
            <w:w w:val="110"/>
            <w:sz w:val="24"/>
          </w:rPr>
          <w:delText>patients.</w:delText>
        </w:r>
      </w:del>
    </w:p>
    <w:p w14:paraId="12B721CD" w14:textId="77777777" w:rsidR="005313F1" w:rsidDel="005829D3" w:rsidRDefault="009B75EF">
      <w:pPr>
        <w:pStyle w:val="ListParagraph"/>
        <w:numPr>
          <w:ilvl w:val="0"/>
          <w:numId w:val="6"/>
        </w:numPr>
        <w:tabs>
          <w:tab w:val="left" w:pos="964"/>
        </w:tabs>
        <w:spacing w:before="216" w:line="415" w:lineRule="auto"/>
        <w:ind w:right="462" w:hanging="309"/>
        <w:jc w:val="both"/>
        <w:rPr>
          <w:del w:id="134" w:author="Microsoft Office User" w:date="2018-12-24T10:48:00Z"/>
          <w:sz w:val="24"/>
        </w:rPr>
      </w:pPr>
      <w:del w:id="135" w:author="Microsoft Office User" w:date="2018-12-24T10:48:00Z">
        <w:r w:rsidDel="005829D3">
          <w:rPr>
            <w:spacing w:val="-10"/>
            <w:w w:val="110"/>
            <w:sz w:val="24"/>
          </w:rPr>
          <w:delText xml:space="preserve">To </w:delText>
        </w:r>
        <w:r w:rsidDel="005829D3">
          <w:rPr>
            <w:w w:val="110"/>
            <w:sz w:val="24"/>
          </w:rPr>
          <w:delText>integrate di</w:delText>
        </w:r>
        <w:r w:rsidDel="005829D3">
          <w:rPr>
            <w:rFonts w:ascii="Arial"/>
            <w:w w:val="110"/>
            <w:sz w:val="24"/>
          </w:rPr>
          <w:delText>ff</w:delText>
        </w:r>
        <w:r w:rsidDel="005829D3">
          <w:rPr>
            <w:w w:val="110"/>
            <w:sz w:val="24"/>
          </w:rPr>
          <w:delText xml:space="preserve">erences in chromatin accessibility and changes in </w:delText>
        </w:r>
        <w:r w:rsidDel="005829D3">
          <w:rPr>
            <w:spacing w:val="-4"/>
            <w:w w:val="110"/>
            <w:sz w:val="24"/>
          </w:rPr>
          <w:delText xml:space="preserve">genes </w:delText>
        </w:r>
        <w:r w:rsidDel="005829D3">
          <w:rPr>
            <w:w w:val="110"/>
            <w:sz w:val="24"/>
          </w:rPr>
          <w:delText>expression from</w:delText>
        </w:r>
      </w:del>
      <w:del w:id="136" w:author="Microsoft Office User" w:date="2018-12-24T10:32:00Z">
        <w:r w:rsidDel="005C778C">
          <w:rPr>
            <w:w w:val="110"/>
            <w:sz w:val="24"/>
          </w:rPr>
          <w:delText xml:space="preserve"> SF </w:delText>
        </w:r>
      </w:del>
      <w:del w:id="137" w:author="Microsoft Office User" w:date="2018-12-24T10:48:00Z">
        <w:r w:rsidDel="005829D3">
          <w:rPr>
            <w:w w:val="110"/>
            <w:sz w:val="24"/>
          </w:rPr>
          <w:delText>and</w:delText>
        </w:r>
        <w:r w:rsidDel="005829D3">
          <w:rPr>
            <w:spacing w:val="-26"/>
            <w:w w:val="110"/>
            <w:sz w:val="24"/>
          </w:rPr>
          <w:delText xml:space="preserve"> </w:delText>
        </w:r>
        <w:r w:rsidDel="005829D3">
          <w:rPr>
            <w:w w:val="110"/>
            <w:sz w:val="24"/>
          </w:rPr>
          <w:delText>PB.</w:delText>
        </w:r>
      </w:del>
    </w:p>
    <w:p w14:paraId="169862A8" w14:textId="77777777" w:rsidR="005313F1" w:rsidRDefault="009B75EF">
      <w:pPr>
        <w:pStyle w:val="ListParagraph"/>
        <w:numPr>
          <w:ilvl w:val="0"/>
          <w:numId w:val="6"/>
        </w:numPr>
        <w:tabs>
          <w:tab w:val="left" w:pos="964"/>
        </w:tabs>
        <w:spacing w:before="200" w:line="415" w:lineRule="auto"/>
        <w:ind w:right="462" w:hanging="309"/>
        <w:jc w:val="both"/>
        <w:rPr>
          <w:sz w:val="24"/>
        </w:rPr>
      </w:pPr>
      <w:r>
        <w:rPr>
          <w:spacing w:val="-10"/>
          <w:w w:val="115"/>
          <w:sz w:val="24"/>
        </w:rPr>
        <w:t>To</w:t>
      </w:r>
      <w:r>
        <w:rPr>
          <w:spacing w:val="-27"/>
          <w:w w:val="115"/>
          <w:sz w:val="24"/>
        </w:rPr>
        <w:t xml:space="preserve"> </w:t>
      </w:r>
      <w:del w:id="138" w:author="Microsoft Office User" w:date="2018-12-24T10:48:00Z">
        <w:r w:rsidDel="005829D3">
          <w:rPr>
            <w:w w:val="115"/>
            <w:sz w:val="24"/>
          </w:rPr>
          <w:delText>further</w:delText>
        </w:r>
        <w:r w:rsidDel="005829D3">
          <w:rPr>
            <w:spacing w:val="-26"/>
            <w:w w:val="115"/>
            <w:sz w:val="24"/>
          </w:rPr>
          <w:delText xml:space="preserve"> </w:delText>
        </w:r>
      </w:del>
      <w:r>
        <w:rPr>
          <w:w w:val="115"/>
          <w:sz w:val="24"/>
        </w:rPr>
        <w:t>explore</w:t>
      </w:r>
      <w:r>
        <w:rPr>
          <w:spacing w:val="-27"/>
          <w:w w:val="115"/>
          <w:sz w:val="24"/>
        </w:rPr>
        <w:t xml:space="preserve"> </w:t>
      </w:r>
      <w:r>
        <w:rPr>
          <w:w w:val="115"/>
          <w:sz w:val="24"/>
        </w:rPr>
        <w:t>transcriptional</w:t>
      </w:r>
      <w:r>
        <w:rPr>
          <w:spacing w:val="-26"/>
          <w:w w:val="115"/>
          <w:sz w:val="24"/>
        </w:rPr>
        <w:t xml:space="preserve"> </w:t>
      </w:r>
      <w:r>
        <w:rPr>
          <w:w w:val="115"/>
          <w:sz w:val="24"/>
        </w:rPr>
        <w:t>di</w:t>
      </w:r>
      <w:r>
        <w:rPr>
          <w:rFonts w:ascii="Arial"/>
          <w:w w:val="115"/>
          <w:sz w:val="24"/>
        </w:rPr>
        <w:t>ff</w:t>
      </w:r>
      <w:r>
        <w:rPr>
          <w:w w:val="115"/>
          <w:sz w:val="24"/>
        </w:rPr>
        <w:t>erences</w:t>
      </w:r>
      <w:r>
        <w:rPr>
          <w:spacing w:val="-26"/>
          <w:w w:val="115"/>
          <w:sz w:val="24"/>
        </w:rPr>
        <w:t xml:space="preserve"> </w:t>
      </w:r>
      <w:r>
        <w:rPr>
          <w:w w:val="115"/>
          <w:sz w:val="24"/>
        </w:rPr>
        <w:t>at</w:t>
      </w:r>
      <w:r>
        <w:rPr>
          <w:spacing w:val="-27"/>
          <w:w w:val="115"/>
          <w:sz w:val="24"/>
        </w:rPr>
        <w:t xml:space="preserve"> </w:t>
      </w:r>
      <w:r>
        <w:rPr>
          <w:w w:val="115"/>
          <w:sz w:val="24"/>
        </w:rPr>
        <w:t>the</w:t>
      </w:r>
      <w:r>
        <w:rPr>
          <w:spacing w:val="-26"/>
          <w:w w:val="115"/>
          <w:sz w:val="24"/>
        </w:rPr>
        <w:t xml:space="preserve"> </w:t>
      </w:r>
      <w:r>
        <w:rPr>
          <w:w w:val="115"/>
          <w:sz w:val="24"/>
        </w:rPr>
        <w:t>single-cell</w:t>
      </w:r>
      <w:r>
        <w:rPr>
          <w:spacing w:val="-27"/>
          <w:w w:val="115"/>
          <w:sz w:val="24"/>
        </w:rPr>
        <w:t xml:space="preserve"> </w:t>
      </w:r>
      <w:r>
        <w:rPr>
          <w:w w:val="115"/>
          <w:sz w:val="24"/>
        </w:rPr>
        <w:t>level</w:t>
      </w:r>
      <w:r>
        <w:rPr>
          <w:spacing w:val="-26"/>
          <w:w w:val="115"/>
          <w:sz w:val="24"/>
        </w:rPr>
        <w:t xml:space="preserve"> </w:t>
      </w:r>
      <w:r>
        <w:rPr>
          <w:w w:val="115"/>
          <w:sz w:val="24"/>
        </w:rPr>
        <w:t>in</w:t>
      </w:r>
      <w:r>
        <w:rPr>
          <w:spacing w:val="-26"/>
          <w:w w:val="115"/>
          <w:sz w:val="24"/>
        </w:rPr>
        <w:t xml:space="preserve"> </w:t>
      </w:r>
      <w:r>
        <w:rPr>
          <w:w w:val="115"/>
          <w:sz w:val="24"/>
        </w:rPr>
        <w:t>cell types</w:t>
      </w:r>
      <w:r>
        <w:rPr>
          <w:spacing w:val="-29"/>
          <w:w w:val="115"/>
          <w:sz w:val="24"/>
        </w:rPr>
        <w:t xml:space="preserve"> </w:t>
      </w:r>
      <w:r>
        <w:rPr>
          <w:w w:val="115"/>
          <w:sz w:val="24"/>
        </w:rPr>
        <w:t>of</w:t>
      </w:r>
      <w:r>
        <w:rPr>
          <w:spacing w:val="-29"/>
          <w:w w:val="115"/>
          <w:sz w:val="24"/>
        </w:rPr>
        <w:t xml:space="preserve"> </w:t>
      </w:r>
      <w:r>
        <w:rPr>
          <w:w w:val="115"/>
          <w:sz w:val="24"/>
        </w:rPr>
        <w:t>interest</w:t>
      </w:r>
      <w:r>
        <w:rPr>
          <w:spacing w:val="-29"/>
          <w:w w:val="115"/>
          <w:sz w:val="24"/>
        </w:rPr>
        <w:t xml:space="preserve"> </w:t>
      </w:r>
      <w:r>
        <w:rPr>
          <w:w w:val="115"/>
          <w:sz w:val="24"/>
        </w:rPr>
        <w:t>and</w:t>
      </w:r>
      <w:r>
        <w:rPr>
          <w:spacing w:val="-29"/>
          <w:w w:val="115"/>
          <w:sz w:val="24"/>
        </w:rPr>
        <w:t xml:space="preserve"> </w:t>
      </w:r>
      <w:r>
        <w:rPr>
          <w:w w:val="115"/>
          <w:sz w:val="24"/>
        </w:rPr>
        <w:t>perform</w:t>
      </w:r>
      <w:r>
        <w:rPr>
          <w:spacing w:val="-29"/>
          <w:w w:val="115"/>
          <w:sz w:val="24"/>
        </w:rPr>
        <w:t xml:space="preserve"> </w:t>
      </w:r>
      <w:r>
        <w:rPr>
          <w:w w:val="115"/>
          <w:sz w:val="24"/>
        </w:rPr>
        <w:t>a</w:t>
      </w:r>
      <w:r>
        <w:rPr>
          <w:spacing w:val="-29"/>
          <w:w w:val="115"/>
          <w:sz w:val="24"/>
        </w:rPr>
        <w:t xml:space="preserve"> </w:t>
      </w:r>
      <w:r>
        <w:rPr>
          <w:w w:val="115"/>
          <w:sz w:val="24"/>
        </w:rPr>
        <w:t>basic</w:t>
      </w:r>
      <w:r>
        <w:rPr>
          <w:spacing w:val="-29"/>
          <w:w w:val="115"/>
          <w:sz w:val="24"/>
        </w:rPr>
        <w:t xml:space="preserve"> </w:t>
      </w:r>
      <w:r>
        <w:rPr>
          <w:w w:val="115"/>
          <w:sz w:val="24"/>
        </w:rPr>
        <w:t>integration</w:t>
      </w:r>
      <w:r>
        <w:rPr>
          <w:spacing w:val="-29"/>
          <w:w w:val="115"/>
          <w:sz w:val="24"/>
        </w:rPr>
        <w:t xml:space="preserve"> </w:t>
      </w:r>
      <w:r>
        <w:rPr>
          <w:w w:val="115"/>
          <w:sz w:val="24"/>
        </w:rPr>
        <w:t>with</w:t>
      </w:r>
      <w:r>
        <w:rPr>
          <w:spacing w:val="-28"/>
          <w:w w:val="115"/>
          <w:sz w:val="24"/>
        </w:rPr>
        <w:t xml:space="preserve"> </w:t>
      </w:r>
      <w:r>
        <w:rPr>
          <w:w w:val="115"/>
          <w:sz w:val="24"/>
        </w:rPr>
        <w:t>mass</w:t>
      </w:r>
      <w:r>
        <w:rPr>
          <w:spacing w:val="-29"/>
          <w:w w:val="115"/>
          <w:sz w:val="24"/>
        </w:rPr>
        <w:t xml:space="preserve"> </w:t>
      </w:r>
      <w:r>
        <w:rPr>
          <w:w w:val="115"/>
          <w:sz w:val="24"/>
        </w:rPr>
        <w:t>cytometry</w:t>
      </w:r>
      <w:r>
        <w:rPr>
          <w:spacing w:val="-29"/>
          <w:w w:val="115"/>
          <w:sz w:val="24"/>
        </w:rPr>
        <w:t xml:space="preserve"> </w:t>
      </w:r>
      <w:r>
        <w:rPr>
          <w:spacing w:val="-4"/>
          <w:w w:val="115"/>
          <w:sz w:val="24"/>
        </w:rPr>
        <w:t>data.</w:t>
      </w:r>
    </w:p>
    <w:p w14:paraId="6F0D8ECF" w14:textId="77777777" w:rsidR="005313F1" w:rsidDel="00085DD8" w:rsidRDefault="009B75EF">
      <w:pPr>
        <w:pStyle w:val="ListParagraph"/>
        <w:numPr>
          <w:ilvl w:val="0"/>
          <w:numId w:val="6"/>
        </w:numPr>
        <w:tabs>
          <w:tab w:val="left" w:pos="964"/>
        </w:tabs>
        <w:spacing w:before="200" w:line="415" w:lineRule="auto"/>
        <w:ind w:right="461" w:hanging="309"/>
        <w:jc w:val="both"/>
        <w:rPr>
          <w:del w:id="139" w:author="Microsoft Office User" w:date="2018-12-24T10:48:00Z"/>
          <w:sz w:val="24"/>
        </w:rPr>
      </w:pPr>
      <w:r>
        <w:rPr>
          <w:spacing w:val="-10"/>
          <w:w w:val="110"/>
          <w:sz w:val="24"/>
        </w:rPr>
        <w:t xml:space="preserve">To </w:t>
      </w:r>
      <w:r>
        <w:rPr>
          <w:w w:val="110"/>
          <w:sz w:val="24"/>
        </w:rPr>
        <w:t xml:space="preserve">conduct fine-mapping for a number of </w:t>
      </w:r>
      <w:proofErr w:type="spellStart"/>
      <w:r>
        <w:rPr>
          <w:spacing w:val="-4"/>
          <w:w w:val="110"/>
          <w:sz w:val="24"/>
        </w:rPr>
        <w:t>PsA</w:t>
      </w:r>
      <w:proofErr w:type="spellEnd"/>
      <w:r>
        <w:rPr>
          <w:spacing w:val="-4"/>
          <w:w w:val="110"/>
          <w:sz w:val="24"/>
        </w:rPr>
        <w:t xml:space="preserve"> </w:t>
      </w:r>
      <w:r>
        <w:rPr>
          <w:spacing w:val="-8"/>
          <w:w w:val="110"/>
          <w:sz w:val="24"/>
        </w:rPr>
        <w:t xml:space="preserve">GWAS </w:t>
      </w:r>
      <w:r>
        <w:rPr>
          <w:w w:val="110"/>
          <w:sz w:val="24"/>
        </w:rPr>
        <w:t>loci using genotype data</w:t>
      </w:r>
      <w:del w:id="140" w:author="Microsoft Office User" w:date="2018-12-24T10:48:00Z">
        <w:r w:rsidDel="00085DD8">
          <w:rPr>
            <w:w w:val="110"/>
            <w:sz w:val="24"/>
          </w:rPr>
          <w:delText>.</w:delText>
        </w:r>
      </w:del>
    </w:p>
    <w:p w14:paraId="762C9BD9" w14:textId="77777777" w:rsidR="005313F1" w:rsidRDefault="009B75EF">
      <w:pPr>
        <w:pStyle w:val="ListParagraph"/>
        <w:numPr>
          <w:ilvl w:val="0"/>
          <w:numId w:val="6"/>
        </w:numPr>
        <w:tabs>
          <w:tab w:val="left" w:pos="964"/>
        </w:tabs>
        <w:spacing w:before="200" w:line="415" w:lineRule="auto"/>
        <w:ind w:right="461" w:hanging="309"/>
        <w:jc w:val="both"/>
        <w:rPr>
          <w:sz w:val="24"/>
        </w:rPr>
        <w:pPrChange w:id="141" w:author="Microsoft Office User" w:date="2018-12-24T10:48:00Z">
          <w:pPr>
            <w:pStyle w:val="ListParagraph"/>
            <w:numPr>
              <w:numId w:val="6"/>
            </w:numPr>
            <w:tabs>
              <w:tab w:val="left" w:pos="964"/>
            </w:tabs>
            <w:spacing w:before="201" w:line="415" w:lineRule="auto"/>
            <w:ind w:left="962" w:right="461" w:hanging="309"/>
            <w:jc w:val="both"/>
          </w:pPr>
        </w:pPrChange>
      </w:pPr>
      <w:del w:id="142" w:author="Microsoft Office User" w:date="2018-12-24T10:48:00Z">
        <w:r w:rsidDel="00085DD8">
          <w:rPr>
            <w:spacing w:val="-10"/>
            <w:w w:val="110"/>
            <w:sz w:val="24"/>
          </w:rPr>
          <w:delText>To</w:delText>
        </w:r>
      </w:del>
      <w:ins w:id="143" w:author="Microsoft Office User" w:date="2018-12-24T10:48:00Z">
        <w:r w:rsidR="00085DD8">
          <w:rPr>
            <w:w w:val="110"/>
            <w:sz w:val="24"/>
          </w:rPr>
          <w:t xml:space="preserve"> </w:t>
        </w:r>
        <w:proofErr w:type="gramStart"/>
        <w:r w:rsidR="00085DD8">
          <w:rPr>
            <w:w w:val="110"/>
            <w:sz w:val="24"/>
          </w:rPr>
          <w:t>and</w:t>
        </w:r>
      </w:ins>
      <w:proofErr w:type="gramEnd"/>
      <w:r>
        <w:rPr>
          <w:spacing w:val="-10"/>
          <w:w w:val="110"/>
          <w:sz w:val="24"/>
        </w:rPr>
        <w:t xml:space="preserve"> </w:t>
      </w:r>
      <w:r>
        <w:rPr>
          <w:w w:val="110"/>
          <w:sz w:val="24"/>
        </w:rPr>
        <w:t xml:space="preserve">integrate </w:t>
      </w:r>
      <w:del w:id="144" w:author="Microsoft Office User" w:date="2018-12-24T10:49:00Z">
        <w:r w:rsidDel="00085DD8">
          <w:rPr>
            <w:w w:val="110"/>
            <w:sz w:val="24"/>
          </w:rPr>
          <w:delText xml:space="preserve">the credible set of </w:delText>
        </w:r>
        <w:r w:rsidDel="00085DD8">
          <w:rPr>
            <w:spacing w:val="-3"/>
            <w:w w:val="110"/>
            <w:sz w:val="24"/>
          </w:rPr>
          <w:delText xml:space="preserve">SNPs </w:delText>
        </w:r>
        <w:r w:rsidDel="00085DD8">
          <w:rPr>
            <w:w w:val="110"/>
            <w:sz w:val="24"/>
          </w:rPr>
          <w:delText xml:space="preserve">identified by fine-mapping </w:delText>
        </w:r>
      </w:del>
      <w:r>
        <w:rPr>
          <w:w w:val="110"/>
          <w:sz w:val="24"/>
        </w:rPr>
        <w:t>with cell and</w:t>
      </w:r>
      <w:r>
        <w:rPr>
          <w:spacing w:val="-9"/>
          <w:w w:val="110"/>
          <w:sz w:val="24"/>
        </w:rPr>
        <w:t xml:space="preserve"> </w:t>
      </w:r>
      <w:r>
        <w:rPr>
          <w:w w:val="110"/>
          <w:sz w:val="24"/>
        </w:rPr>
        <w:t>tissue-specific</w:t>
      </w:r>
      <w:r>
        <w:rPr>
          <w:spacing w:val="-9"/>
          <w:w w:val="110"/>
          <w:sz w:val="24"/>
        </w:rPr>
        <w:t xml:space="preserve"> </w:t>
      </w:r>
      <w:proofErr w:type="spellStart"/>
      <w:r>
        <w:rPr>
          <w:spacing w:val="-4"/>
          <w:w w:val="110"/>
          <w:sz w:val="24"/>
        </w:rPr>
        <w:t>PsA</w:t>
      </w:r>
      <w:proofErr w:type="spellEnd"/>
      <w:r>
        <w:rPr>
          <w:spacing w:val="-9"/>
          <w:w w:val="110"/>
          <w:sz w:val="24"/>
        </w:rPr>
        <w:t xml:space="preserve"> </w:t>
      </w:r>
      <w:r>
        <w:rPr>
          <w:w w:val="110"/>
          <w:sz w:val="24"/>
        </w:rPr>
        <w:t>chromatin</w:t>
      </w:r>
      <w:r>
        <w:rPr>
          <w:spacing w:val="-9"/>
          <w:w w:val="110"/>
          <w:sz w:val="24"/>
        </w:rPr>
        <w:t xml:space="preserve"> </w:t>
      </w:r>
      <w:r>
        <w:rPr>
          <w:w w:val="110"/>
          <w:sz w:val="24"/>
        </w:rPr>
        <w:t>accessibility</w:t>
      </w:r>
      <w:r>
        <w:rPr>
          <w:spacing w:val="-8"/>
          <w:w w:val="110"/>
          <w:sz w:val="24"/>
        </w:rPr>
        <w:t xml:space="preserve"> </w:t>
      </w:r>
      <w:r>
        <w:rPr>
          <w:w w:val="110"/>
          <w:sz w:val="24"/>
        </w:rPr>
        <w:t>maps</w:t>
      </w:r>
      <w:r>
        <w:rPr>
          <w:spacing w:val="-9"/>
          <w:w w:val="110"/>
          <w:sz w:val="24"/>
        </w:rPr>
        <w:t xml:space="preserve"> </w:t>
      </w:r>
      <w:r>
        <w:rPr>
          <w:w w:val="110"/>
          <w:sz w:val="24"/>
        </w:rPr>
        <w:t>and</w:t>
      </w:r>
      <w:r>
        <w:rPr>
          <w:spacing w:val="-9"/>
          <w:w w:val="110"/>
          <w:sz w:val="24"/>
        </w:rPr>
        <w:t xml:space="preserve"> </w:t>
      </w:r>
      <w:r>
        <w:rPr>
          <w:w w:val="110"/>
          <w:sz w:val="24"/>
        </w:rPr>
        <w:t>publicly</w:t>
      </w:r>
      <w:r>
        <w:rPr>
          <w:spacing w:val="-9"/>
          <w:w w:val="110"/>
          <w:sz w:val="24"/>
        </w:rPr>
        <w:t xml:space="preserve"> </w:t>
      </w:r>
      <w:r>
        <w:rPr>
          <w:w w:val="110"/>
          <w:sz w:val="24"/>
        </w:rPr>
        <w:t xml:space="preserve">available epigenetic and functional data to further narrow down the putative </w:t>
      </w:r>
      <w:r>
        <w:rPr>
          <w:spacing w:val="-3"/>
          <w:w w:val="110"/>
          <w:sz w:val="24"/>
        </w:rPr>
        <w:t xml:space="preserve">causal SNPs </w:t>
      </w:r>
      <w:r>
        <w:rPr>
          <w:w w:val="110"/>
          <w:sz w:val="24"/>
        </w:rPr>
        <w:t>driving such</w:t>
      </w:r>
      <w:r>
        <w:rPr>
          <w:spacing w:val="-16"/>
          <w:w w:val="110"/>
          <w:sz w:val="24"/>
        </w:rPr>
        <w:t xml:space="preserve"> </w:t>
      </w:r>
      <w:r>
        <w:rPr>
          <w:w w:val="110"/>
          <w:sz w:val="24"/>
        </w:rPr>
        <w:t>associations.</w:t>
      </w:r>
    </w:p>
    <w:p w14:paraId="2863CF64" w14:textId="77777777" w:rsidR="005313F1" w:rsidRDefault="005313F1">
      <w:pPr>
        <w:spacing w:line="415" w:lineRule="auto"/>
        <w:jc w:val="both"/>
        <w:rPr>
          <w:sz w:val="24"/>
        </w:rPr>
        <w:sectPr w:rsidR="005313F1">
          <w:pgSz w:w="11910" w:h="16840"/>
          <w:pgMar w:top="1800" w:right="880" w:bottom="560" w:left="1680" w:header="1482" w:footer="364" w:gutter="0"/>
          <w:cols w:space="720"/>
        </w:sectPr>
      </w:pPr>
    </w:p>
    <w:p w14:paraId="1817F70A" w14:textId="77777777" w:rsidR="005313F1" w:rsidRDefault="005313F1">
      <w:pPr>
        <w:pStyle w:val="BodyText"/>
        <w:rPr>
          <w:sz w:val="20"/>
        </w:rPr>
      </w:pPr>
    </w:p>
    <w:p w14:paraId="6A6CE796" w14:textId="77777777" w:rsidR="005313F1" w:rsidRDefault="005313F1">
      <w:pPr>
        <w:pStyle w:val="BodyText"/>
        <w:rPr>
          <w:sz w:val="20"/>
        </w:rPr>
      </w:pPr>
    </w:p>
    <w:p w14:paraId="6EFD6518" w14:textId="77777777" w:rsidR="005313F1" w:rsidRDefault="009B75EF">
      <w:pPr>
        <w:pStyle w:val="Heading1"/>
        <w:numPr>
          <w:ilvl w:val="1"/>
          <w:numId w:val="7"/>
        </w:numPr>
        <w:tabs>
          <w:tab w:val="left" w:pos="1187"/>
          <w:tab w:val="left" w:pos="1188"/>
        </w:tabs>
        <w:spacing w:before="218"/>
      </w:pPr>
      <w:r>
        <w:rPr>
          <w:w w:val="120"/>
        </w:rPr>
        <w:t>Results</w:t>
      </w:r>
    </w:p>
    <w:p w14:paraId="0A1C3060" w14:textId="77777777" w:rsidR="005313F1" w:rsidRDefault="005313F1">
      <w:pPr>
        <w:pStyle w:val="BodyText"/>
        <w:spacing w:before="3"/>
        <w:rPr>
          <w:sz w:val="48"/>
        </w:rPr>
      </w:pPr>
    </w:p>
    <w:p w14:paraId="767880A7" w14:textId="77777777" w:rsidR="005313F1" w:rsidRDefault="009B75EF">
      <w:pPr>
        <w:pStyle w:val="Heading2"/>
        <w:numPr>
          <w:ilvl w:val="2"/>
          <w:numId w:val="7"/>
        </w:numPr>
        <w:tabs>
          <w:tab w:val="left" w:pos="1283"/>
          <w:tab w:val="left" w:pos="1285"/>
        </w:tabs>
      </w:pPr>
      <w:proofErr w:type="spellStart"/>
      <w:r>
        <w:rPr>
          <w:spacing w:val="-3"/>
          <w:w w:val="120"/>
        </w:rPr>
        <w:t>PsA</w:t>
      </w:r>
      <w:proofErr w:type="spellEnd"/>
      <w:r>
        <w:rPr>
          <w:spacing w:val="-16"/>
          <w:w w:val="120"/>
        </w:rPr>
        <w:t xml:space="preserve"> </w:t>
      </w:r>
      <w:r>
        <w:rPr>
          <w:w w:val="120"/>
        </w:rPr>
        <w:t>patients</w:t>
      </w:r>
      <w:r>
        <w:rPr>
          <w:spacing w:val="-15"/>
          <w:w w:val="120"/>
        </w:rPr>
        <w:t xml:space="preserve"> </w:t>
      </w:r>
      <w:r>
        <w:rPr>
          <w:w w:val="120"/>
        </w:rPr>
        <w:t>cohort</w:t>
      </w:r>
      <w:r>
        <w:rPr>
          <w:spacing w:val="-16"/>
          <w:w w:val="120"/>
        </w:rPr>
        <w:t xml:space="preserve"> </w:t>
      </w:r>
      <w:r>
        <w:rPr>
          <w:w w:val="120"/>
        </w:rPr>
        <w:t>description</w:t>
      </w:r>
      <w:r>
        <w:rPr>
          <w:spacing w:val="-15"/>
          <w:w w:val="120"/>
        </w:rPr>
        <w:t xml:space="preserve"> </w:t>
      </w:r>
      <w:r>
        <w:rPr>
          <w:w w:val="120"/>
        </w:rPr>
        <w:t>and</w:t>
      </w:r>
      <w:r>
        <w:rPr>
          <w:spacing w:val="-15"/>
          <w:w w:val="120"/>
        </w:rPr>
        <w:t xml:space="preserve"> </w:t>
      </w:r>
      <w:r>
        <w:rPr>
          <w:w w:val="120"/>
        </w:rPr>
        <w:t>datasets</w:t>
      </w:r>
    </w:p>
    <w:p w14:paraId="07EC8633" w14:textId="77777777" w:rsidR="005313F1" w:rsidRDefault="005313F1">
      <w:pPr>
        <w:pStyle w:val="BodyText"/>
        <w:spacing w:before="3"/>
        <w:rPr>
          <w:sz w:val="30"/>
        </w:rPr>
      </w:pPr>
    </w:p>
    <w:p w14:paraId="17E50C00" w14:textId="579C9461" w:rsidR="005313F1" w:rsidRDefault="009B75EF">
      <w:pPr>
        <w:pStyle w:val="BodyText"/>
        <w:spacing w:line="415" w:lineRule="auto"/>
        <w:ind w:left="377" w:right="461" w:firstLine="566"/>
        <w:jc w:val="both"/>
      </w:pPr>
      <w:r>
        <w:rPr>
          <w:w w:val="110"/>
        </w:rPr>
        <w:t xml:space="preserve">In this </w:t>
      </w:r>
      <w:proofErr w:type="gramStart"/>
      <w:r>
        <w:rPr>
          <w:w w:val="110"/>
        </w:rPr>
        <w:t>study</w:t>
      </w:r>
      <w:proofErr w:type="gramEnd"/>
      <w:r>
        <w:rPr>
          <w:w w:val="110"/>
        </w:rPr>
        <w:t xml:space="preserve"> peripheral blood (PB) and</w:t>
      </w:r>
      <w:del w:id="145" w:author="Microsoft Office User" w:date="2018-12-24T10:32:00Z">
        <w:r w:rsidDel="005C778C">
          <w:rPr>
            <w:w w:val="110"/>
          </w:rPr>
          <w:delText xml:space="preserve"> SF </w:delText>
        </w:r>
      </w:del>
      <w:ins w:id="146" w:author="Microsoft Office User" w:date="2018-12-24T10:32:00Z">
        <w:r w:rsidR="005C778C">
          <w:rPr>
            <w:w w:val="110"/>
          </w:rPr>
          <w:t xml:space="preserve"> synovial fluid </w:t>
        </w:r>
      </w:ins>
      <w:r>
        <w:rPr>
          <w:w w:val="110"/>
        </w:rPr>
        <w:t xml:space="preserve">were collected from a cohort of six </w:t>
      </w:r>
      <w:proofErr w:type="spellStart"/>
      <w:r>
        <w:rPr>
          <w:spacing w:val="-4"/>
          <w:w w:val="110"/>
        </w:rPr>
        <w:t>PsA</w:t>
      </w:r>
      <w:proofErr w:type="spellEnd"/>
      <w:r>
        <w:rPr>
          <w:spacing w:val="-4"/>
          <w:w w:val="110"/>
        </w:rPr>
        <w:t xml:space="preserve"> </w:t>
      </w:r>
      <w:r>
        <w:rPr>
          <w:w w:val="110"/>
        </w:rPr>
        <w:t xml:space="preserve">patients, with equal numbers of males and females </w:t>
      </w:r>
      <w:r>
        <w:rPr>
          <w:spacing w:val="-4"/>
          <w:w w:val="110"/>
        </w:rPr>
        <w:t xml:space="preserve">(Table </w:t>
      </w:r>
      <w:r>
        <w:rPr>
          <w:w w:val="110"/>
        </w:rPr>
        <w:t xml:space="preserve">5.1). All the patients presented </w:t>
      </w:r>
      <w:ins w:id="147" w:author="Microsoft Office User" w:date="2018-12-24T10:50:00Z">
        <w:r w:rsidR="00D47072">
          <w:rPr>
            <w:w w:val="110"/>
          </w:rPr>
          <w:t xml:space="preserve">with </w:t>
        </w:r>
      </w:ins>
      <w:proofErr w:type="spellStart"/>
      <w:r>
        <w:rPr>
          <w:w w:val="110"/>
        </w:rPr>
        <w:t>oligoarticular</w:t>
      </w:r>
      <w:proofErr w:type="spellEnd"/>
      <w:r>
        <w:rPr>
          <w:w w:val="110"/>
        </w:rPr>
        <w:t xml:space="preserve"> joint </w:t>
      </w:r>
      <w:del w:id="148" w:author="Microsoft Office User" w:date="2018-12-24T10:50:00Z">
        <w:r w:rsidDel="00D47072">
          <w:rPr>
            <w:w w:val="110"/>
          </w:rPr>
          <w:delText>a</w:delText>
        </w:r>
        <w:r w:rsidDel="00D47072">
          <w:rPr>
            <w:rFonts w:ascii="Arial"/>
            <w:w w:val="110"/>
          </w:rPr>
          <w:delText>ff</w:delText>
        </w:r>
        <w:r w:rsidDel="00D47072">
          <w:rPr>
            <w:w w:val="110"/>
          </w:rPr>
          <w:delText xml:space="preserve">ection </w:delText>
        </w:r>
      </w:del>
      <w:ins w:id="149" w:author="Microsoft Office User" w:date="2018-12-24T10:50:00Z">
        <w:r w:rsidR="00D47072">
          <w:rPr>
            <w:w w:val="110"/>
          </w:rPr>
          <w:t xml:space="preserve">involvement </w:t>
        </w:r>
      </w:ins>
      <w:r>
        <w:rPr>
          <w:w w:val="110"/>
        </w:rPr>
        <w:t xml:space="preserve">and had </w:t>
      </w:r>
      <w:del w:id="150" w:author="Microsoft Office User" w:date="2018-12-24T10:50:00Z">
        <w:r w:rsidDel="00D47072">
          <w:rPr>
            <w:w w:val="110"/>
          </w:rPr>
          <w:delText>been first</w:delText>
        </w:r>
      </w:del>
      <w:ins w:id="151" w:author="Microsoft Office User" w:date="2018-12-24T10:50:00Z">
        <w:r w:rsidR="00D47072">
          <w:rPr>
            <w:w w:val="110"/>
          </w:rPr>
          <w:t>a</w:t>
        </w:r>
      </w:ins>
      <w:r>
        <w:rPr>
          <w:w w:val="110"/>
        </w:rPr>
        <w:t xml:space="preserve"> </w:t>
      </w:r>
      <w:del w:id="152" w:author="Microsoft Office User" w:date="2018-12-24T10:51:00Z">
        <w:r w:rsidDel="00D47072">
          <w:rPr>
            <w:w w:val="110"/>
          </w:rPr>
          <w:delText>diagnosed</w:delText>
        </w:r>
        <w:r w:rsidDel="00D47072">
          <w:rPr>
            <w:spacing w:val="-46"/>
            <w:w w:val="110"/>
          </w:rPr>
          <w:delText xml:space="preserve"> </w:delText>
        </w:r>
      </w:del>
      <w:ins w:id="153" w:author="Microsoft Office User" w:date="2018-12-24T10:51:00Z">
        <w:r w:rsidR="00D47072">
          <w:rPr>
            <w:w w:val="110"/>
          </w:rPr>
          <w:t>diagnosis of</w:t>
        </w:r>
      </w:ins>
      <w:del w:id="154" w:author="Microsoft Office User" w:date="2018-12-24T10:51:00Z">
        <w:r w:rsidDel="00D47072">
          <w:rPr>
            <w:w w:val="110"/>
          </w:rPr>
          <w:delText>with</w:delText>
        </w:r>
      </w:del>
      <w:r>
        <w:rPr>
          <w:w w:val="110"/>
        </w:rPr>
        <w:t xml:space="preserve"> psoriasis. The cohort presented a mean of 1.5 tender or swollen a</w:t>
      </w:r>
      <w:r>
        <w:rPr>
          <w:rFonts w:ascii="Arial"/>
          <w:w w:val="110"/>
        </w:rPr>
        <w:t>ff</w:t>
      </w:r>
      <w:r>
        <w:rPr>
          <w:w w:val="110"/>
        </w:rPr>
        <w:t xml:space="preserve">ected joints (TJC66 and SJC66), which is characteristic of the </w:t>
      </w:r>
      <w:proofErr w:type="spellStart"/>
      <w:r>
        <w:rPr>
          <w:w w:val="110"/>
        </w:rPr>
        <w:t>oligoarticular</w:t>
      </w:r>
      <w:proofErr w:type="spellEnd"/>
      <w:r>
        <w:rPr>
          <w:w w:val="110"/>
        </w:rPr>
        <w:t xml:space="preserve"> form of disease, involving four or fewer joints. Regarding global assessment, the mean scores</w:t>
      </w:r>
      <w:r>
        <w:rPr>
          <w:spacing w:val="-19"/>
          <w:w w:val="110"/>
        </w:rPr>
        <w:t xml:space="preserve"> </w:t>
      </w:r>
      <w:r>
        <w:rPr>
          <w:w w:val="110"/>
        </w:rPr>
        <w:t xml:space="preserve">for the patient and physician evaluation were 3.2 and 3, </w:t>
      </w:r>
      <w:r>
        <w:rPr>
          <w:spacing w:val="-3"/>
          <w:w w:val="110"/>
        </w:rPr>
        <w:t xml:space="preserve">respectively, </w:t>
      </w:r>
      <w:ins w:id="155" w:author="Microsoft Office User" w:date="2018-12-24T10:51:00Z">
        <w:r w:rsidR="00D47072">
          <w:rPr>
            <w:w w:val="110"/>
          </w:rPr>
          <w:t>o</w:t>
        </w:r>
      </w:ins>
      <w:del w:id="156" w:author="Microsoft Office User" w:date="2018-12-24T10:51:00Z">
        <w:r w:rsidDel="00D47072">
          <w:rPr>
            <w:w w:val="110"/>
          </w:rPr>
          <w:delText>i</w:delText>
        </w:r>
      </w:del>
      <w:r>
        <w:rPr>
          <w:w w:val="110"/>
        </w:rPr>
        <w:t xml:space="preserve">n a scale of 1 to 5. These four measurements </w:t>
      </w:r>
      <w:del w:id="157" w:author="Microsoft Office User" w:date="2018-12-24T10:51:00Z">
        <w:r w:rsidDel="00D47072">
          <w:rPr>
            <w:w w:val="110"/>
          </w:rPr>
          <w:delText xml:space="preserve">including </w:delText>
        </w:r>
      </w:del>
      <w:ins w:id="158" w:author="Microsoft Office User" w:date="2018-12-24T10:51:00Z">
        <w:r w:rsidR="00D47072">
          <w:rPr>
            <w:w w:val="110"/>
          </w:rPr>
          <w:t xml:space="preserve">include </w:t>
        </w:r>
      </w:ins>
      <w:r>
        <w:rPr>
          <w:w w:val="110"/>
        </w:rPr>
        <w:t>joint</w:t>
      </w:r>
      <w:del w:id="159" w:author="Microsoft Office User" w:date="2018-12-24T10:51:00Z">
        <w:r w:rsidDel="00D47072">
          <w:rPr>
            <w:w w:val="110"/>
          </w:rPr>
          <w:delText>s</w:delText>
        </w:r>
      </w:del>
      <w:r>
        <w:rPr>
          <w:w w:val="110"/>
        </w:rPr>
        <w:t xml:space="preserve"> and global assessment </w:t>
      </w:r>
      <w:del w:id="160" w:author="Microsoft Office User" w:date="2018-12-24T10:51:00Z">
        <w:r w:rsidDel="00D47072">
          <w:rPr>
            <w:w w:val="110"/>
          </w:rPr>
          <w:delText>compose the</w:delText>
        </w:r>
      </w:del>
      <w:ins w:id="161" w:author="Microsoft Office User" w:date="2018-12-24T10:51:00Z">
        <w:del w:id="162" w:author="Alicia Lledolara" w:date="2019-01-14T16:44:00Z">
          <w:r w:rsidR="00D47072" w:rsidDel="00BC0FCB">
            <w:rPr>
              <w:w w:val="110"/>
            </w:rPr>
            <w:delText>(</w:delText>
          </w:r>
        </w:del>
      </w:ins>
      <w:del w:id="163" w:author="Microsoft Office User" w:date="2018-12-24T10:51:00Z">
        <w:r w:rsidDel="00D47072">
          <w:rPr>
            <w:w w:val="110"/>
          </w:rPr>
          <w:delText xml:space="preserve"> </w:delText>
        </w:r>
      </w:del>
      <w:proofErr w:type="spellStart"/>
      <w:r>
        <w:rPr>
          <w:w w:val="110"/>
        </w:rPr>
        <w:t>PsARC</w:t>
      </w:r>
      <w:proofErr w:type="spellEnd"/>
      <w:r>
        <w:rPr>
          <w:w w:val="110"/>
        </w:rPr>
        <w:t xml:space="preserve"> disease activity scores</w:t>
      </w:r>
      <w:ins w:id="164" w:author="Microsoft Office User" w:date="2018-12-24T10:51:00Z">
        <w:r w:rsidR="00D47072">
          <w:rPr>
            <w:w w:val="110"/>
          </w:rPr>
          <w:t>)</w:t>
        </w:r>
      </w:ins>
      <w:r>
        <w:rPr>
          <w:w w:val="110"/>
        </w:rPr>
        <w:t xml:space="preserve">, used by clinicians as the main indicator </w:t>
      </w:r>
      <w:r>
        <w:rPr>
          <w:spacing w:val="-6"/>
          <w:w w:val="110"/>
        </w:rPr>
        <w:t xml:space="preserve">of </w:t>
      </w:r>
      <w:r>
        <w:rPr>
          <w:w w:val="110"/>
        </w:rPr>
        <w:t xml:space="preserve">response to treatment by recommendation of the National Institute for </w:t>
      </w:r>
      <w:r>
        <w:rPr>
          <w:spacing w:val="-3"/>
          <w:w w:val="110"/>
        </w:rPr>
        <w:t xml:space="preserve">Health </w:t>
      </w:r>
      <w:r>
        <w:rPr>
          <w:w w:val="110"/>
        </w:rPr>
        <w:t>and Care Excellence (NICE) (Chapter</w:t>
      </w:r>
      <w:r>
        <w:rPr>
          <w:spacing w:val="-34"/>
          <w:w w:val="110"/>
        </w:rPr>
        <w:t xml:space="preserve"> </w:t>
      </w:r>
      <w:r>
        <w:rPr>
          <w:w w:val="110"/>
        </w:rPr>
        <w:t>1).</w:t>
      </w:r>
    </w:p>
    <w:p w14:paraId="490A1BB0" w14:textId="77777777" w:rsidR="005313F1" w:rsidRDefault="009B75EF">
      <w:pPr>
        <w:pStyle w:val="BodyText"/>
        <w:spacing w:before="6" w:line="415" w:lineRule="auto"/>
        <w:ind w:left="377" w:right="461" w:firstLine="566"/>
        <w:jc w:val="both"/>
      </w:pPr>
      <w:r>
        <w:rPr>
          <w:w w:val="110"/>
        </w:rPr>
        <w:t>The mean age of the cohort at the time of diagnosis was 44.3 years old and the mean disease duration 8.8 years.</w:t>
      </w:r>
      <w:r>
        <w:rPr>
          <w:spacing w:val="66"/>
          <w:w w:val="110"/>
        </w:rPr>
        <w:t xml:space="preserve"> </w:t>
      </w:r>
      <w:del w:id="165" w:author="Microsoft Office User" w:date="2018-12-24T10:52:00Z">
        <w:r w:rsidDel="00D47072">
          <w:rPr>
            <w:w w:val="110"/>
          </w:rPr>
          <w:delText>Interestingly,</w:delText>
        </w:r>
        <w:r w:rsidDel="00D47072">
          <w:rPr>
            <w:spacing w:val="66"/>
            <w:w w:val="110"/>
          </w:rPr>
          <w:delText xml:space="preserve"> </w:delText>
        </w:r>
      </w:del>
      <w:r>
        <w:rPr>
          <w:w w:val="110"/>
        </w:rPr>
        <w:t xml:space="preserve">PsA1728 </w:t>
      </w:r>
      <w:proofErr w:type="gramStart"/>
      <w:r>
        <w:rPr>
          <w:w w:val="110"/>
        </w:rPr>
        <w:t>was diagnosed</w:t>
      </w:r>
      <w:proofErr w:type="gramEnd"/>
      <w:r>
        <w:rPr>
          <w:w w:val="110"/>
        </w:rPr>
        <w:t xml:space="preserve"> at</w:t>
      </w:r>
      <w:r>
        <w:rPr>
          <w:spacing w:val="66"/>
          <w:w w:val="110"/>
        </w:rPr>
        <w:t xml:space="preserve"> </w:t>
      </w:r>
      <w:r>
        <w:rPr>
          <w:w w:val="110"/>
        </w:rPr>
        <w:t>a later age compared to the other patients in the cohort</w:t>
      </w:r>
      <w:del w:id="166" w:author="Microsoft Office User" w:date="2018-12-24T10:52:00Z">
        <w:r w:rsidDel="00D47072">
          <w:rPr>
            <w:w w:val="110"/>
          </w:rPr>
          <w:delText xml:space="preserve"> (late </w:delText>
        </w:r>
        <w:r w:rsidDel="00D47072">
          <w:rPr>
            <w:spacing w:val="-4"/>
            <w:w w:val="110"/>
          </w:rPr>
          <w:delText xml:space="preserve">PsA </w:delText>
        </w:r>
        <w:r w:rsidDel="00D47072">
          <w:rPr>
            <w:w w:val="110"/>
          </w:rPr>
          <w:delText>onset clinical significance??)</w:delText>
        </w:r>
      </w:del>
      <w:r>
        <w:rPr>
          <w:w w:val="110"/>
        </w:rPr>
        <w:t xml:space="preserve">. </w:t>
      </w:r>
      <w:del w:id="167" w:author="Microsoft Office User" w:date="2018-12-24T10:52:00Z">
        <w:r w:rsidDel="00D47072">
          <w:rPr>
            <w:w w:val="110"/>
          </w:rPr>
          <w:delText>Moreover,</w:delText>
        </w:r>
      </w:del>
      <w:ins w:id="168" w:author="Microsoft Office User" w:date="2018-12-24T10:52:00Z">
        <w:r w:rsidR="00D47072">
          <w:rPr>
            <w:w w:val="110"/>
          </w:rPr>
          <w:t>The average</w:t>
        </w:r>
      </w:ins>
      <w:r>
        <w:rPr>
          <w:w w:val="110"/>
        </w:rPr>
        <w:t xml:space="preserve"> C-reactive protein (CRP) level</w:t>
      </w:r>
      <w:del w:id="169" w:author="Microsoft Office User" w:date="2018-12-24T10:52:00Z">
        <w:r w:rsidDel="00D47072">
          <w:rPr>
            <w:w w:val="110"/>
          </w:rPr>
          <w:delText>s</w:delText>
        </w:r>
      </w:del>
      <w:r>
        <w:rPr>
          <w:w w:val="110"/>
        </w:rPr>
        <w:t xml:space="preserve">, a </w:t>
      </w:r>
      <w:del w:id="170" w:author="Microsoft Office User" w:date="2018-12-24T10:53:00Z">
        <w:r w:rsidDel="00D47072">
          <w:rPr>
            <w:w w:val="110"/>
          </w:rPr>
          <w:delText xml:space="preserve">further </w:delText>
        </w:r>
      </w:del>
      <w:r>
        <w:rPr>
          <w:w w:val="110"/>
        </w:rPr>
        <w:t xml:space="preserve">marker of inflammation, </w:t>
      </w:r>
      <w:ins w:id="171" w:author="Microsoft Office User" w:date="2018-12-24T10:52:00Z">
        <w:r w:rsidR="00D47072">
          <w:rPr>
            <w:w w:val="110"/>
          </w:rPr>
          <w:t>was</w:t>
        </w:r>
      </w:ins>
      <w:del w:id="172" w:author="Microsoft Office User" w:date="2018-12-24T10:52:00Z">
        <w:r w:rsidDel="00D47072">
          <w:rPr>
            <w:w w:val="110"/>
          </w:rPr>
          <w:delText>presented an average of</w:delText>
        </w:r>
      </w:del>
      <w:r>
        <w:rPr>
          <w:w w:val="110"/>
        </w:rPr>
        <w:t xml:space="preserve"> 17.45 mg/L and was </w:t>
      </w:r>
      <w:del w:id="173" w:author="Microsoft Office User" w:date="2018-12-24T10:53:00Z">
        <w:r w:rsidDel="00D47072">
          <w:rPr>
            <w:w w:val="110"/>
          </w:rPr>
          <w:delText xml:space="preserve">particularly </w:delText>
        </w:r>
      </w:del>
      <w:r>
        <w:rPr>
          <w:w w:val="110"/>
        </w:rPr>
        <w:t xml:space="preserve">higher in PsA1719 and PsA1728 compared to the other patients. </w:t>
      </w:r>
      <w:r>
        <w:rPr>
          <w:spacing w:val="-3"/>
          <w:w w:val="110"/>
        </w:rPr>
        <w:t xml:space="preserve">At </w:t>
      </w:r>
      <w:r>
        <w:rPr>
          <w:w w:val="110"/>
        </w:rPr>
        <w:t xml:space="preserve">the time of sample </w:t>
      </w:r>
      <w:proofErr w:type="gramStart"/>
      <w:r>
        <w:rPr>
          <w:w w:val="110"/>
        </w:rPr>
        <w:t>recruitment</w:t>
      </w:r>
      <w:proofErr w:type="gramEnd"/>
      <w:r>
        <w:rPr>
          <w:w w:val="110"/>
        </w:rPr>
        <w:t xml:space="preserve"> </w:t>
      </w:r>
      <w:del w:id="174" w:author="Microsoft Office User" w:date="2018-12-24T10:53:00Z">
        <w:r w:rsidDel="00D47072">
          <w:rPr>
            <w:w w:val="110"/>
          </w:rPr>
          <w:delText xml:space="preserve">all the </w:delText>
        </w:r>
        <w:r w:rsidDel="00D47072">
          <w:rPr>
            <w:spacing w:val="-4"/>
            <w:w w:val="110"/>
          </w:rPr>
          <w:delText>PsA</w:delText>
        </w:r>
      </w:del>
      <w:ins w:id="175" w:author="Microsoft Office User" w:date="2018-12-24T10:53:00Z">
        <w:r w:rsidR="00D47072">
          <w:rPr>
            <w:w w:val="110"/>
          </w:rPr>
          <w:t>no</w:t>
        </w:r>
      </w:ins>
      <w:r>
        <w:rPr>
          <w:spacing w:val="-4"/>
          <w:w w:val="110"/>
        </w:rPr>
        <w:t xml:space="preserve"> </w:t>
      </w:r>
      <w:r>
        <w:rPr>
          <w:w w:val="110"/>
        </w:rPr>
        <w:t xml:space="preserve">patients were </w:t>
      </w:r>
      <w:del w:id="176" w:author="Microsoft Office User" w:date="2018-12-24T10:53:00Z">
        <w:r w:rsidDel="00D47072">
          <w:rPr>
            <w:w w:val="110"/>
          </w:rPr>
          <w:delText xml:space="preserve">not </w:delText>
        </w:r>
      </w:del>
      <w:r>
        <w:rPr>
          <w:w w:val="110"/>
        </w:rPr>
        <w:t xml:space="preserve">on active </w:t>
      </w:r>
      <w:proofErr w:type="spellStart"/>
      <w:r>
        <w:rPr>
          <w:w w:val="110"/>
        </w:rPr>
        <w:t>immunosupressive</w:t>
      </w:r>
      <w:proofErr w:type="spellEnd"/>
      <w:r>
        <w:rPr>
          <w:w w:val="110"/>
        </w:rPr>
        <w:t xml:space="preserve"> </w:t>
      </w:r>
      <w:r>
        <w:rPr>
          <w:spacing w:val="-4"/>
          <w:w w:val="110"/>
        </w:rPr>
        <w:t xml:space="preserve">therapy. </w:t>
      </w:r>
      <w:del w:id="177" w:author="Microsoft Office User" w:date="2018-12-24T10:53:00Z">
        <w:r w:rsidDel="00D47072">
          <w:rPr>
            <w:spacing w:val="-4"/>
            <w:w w:val="110"/>
          </w:rPr>
          <w:delText>Post-</w:delText>
        </w:r>
      </w:del>
      <w:ins w:id="178" w:author="Microsoft Office User" w:date="2018-12-24T10:53:00Z">
        <w:r w:rsidR="00D47072">
          <w:rPr>
            <w:spacing w:val="-4"/>
            <w:w w:val="110"/>
          </w:rPr>
          <w:t xml:space="preserve">Following the recruitment </w:t>
        </w:r>
      </w:ins>
      <w:r>
        <w:rPr>
          <w:spacing w:val="-4"/>
          <w:w w:val="110"/>
        </w:rPr>
        <w:t>visit,</w:t>
      </w:r>
      <w:r>
        <w:rPr>
          <w:spacing w:val="-7"/>
          <w:w w:val="110"/>
        </w:rPr>
        <w:t xml:space="preserve"> </w:t>
      </w:r>
      <w:r>
        <w:rPr>
          <w:w w:val="110"/>
        </w:rPr>
        <w:t>most</w:t>
      </w:r>
      <w:r>
        <w:rPr>
          <w:spacing w:val="-7"/>
          <w:w w:val="110"/>
        </w:rPr>
        <w:t xml:space="preserve"> </w:t>
      </w:r>
      <w:r>
        <w:rPr>
          <w:w w:val="110"/>
        </w:rPr>
        <w:t>of</w:t>
      </w:r>
      <w:r>
        <w:rPr>
          <w:spacing w:val="-7"/>
          <w:w w:val="110"/>
        </w:rPr>
        <w:t xml:space="preserve"> </w:t>
      </w:r>
      <w:r>
        <w:rPr>
          <w:w w:val="110"/>
        </w:rPr>
        <w:t>the</w:t>
      </w:r>
      <w:r>
        <w:rPr>
          <w:spacing w:val="-7"/>
          <w:w w:val="110"/>
        </w:rPr>
        <w:t xml:space="preserve"> </w:t>
      </w:r>
      <w:r>
        <w:rPr>
          <w:w w:val="110"/>
        </w:rPr>
        <w:t>patients</w:t>
      </w:r>
      <w:r>
        <w:rPr>
          <w:spacing w:val="-6"/>
          <w:w w:val="110"/>
        </w:rPr>
        <w:t xml:space="preserve"> </w:t>
      </w:r>
      <w:r>
        <w:rPr>
          <w:w w:val="110"/>
        </w:rPr>
        <w:t>qualified</w:t>
      </w:r>
      <w:r>
        <w:rPr>
          <w:spacing w:val="-7"/>
          <w:w w:val="110"/>
        </w:rPr>
        <w:t xml:space="preserve"> </w:t>
      </w:r>
      <w:r>
        <w:rPr>
          <w:w w:val="110"/>
        </w:rPr>
        <w:t>for</w:t>
      </w:r>
      <w:r>
        <w:rPr>
          <w:spacing w:val="-7"/>
          <w:w w:val="110"/>
        </w:rPr>
        <w:t xml:space="preserve"> </w:t>
      </w:r>
      <w:del w:id="179" w:author="Microsoft Office User" w:date="2018-12-24T10:53:00Z">
        <w:r w:rsidDel="00D47072">
          <w:rPr>
            <w:w w:val="110"/>
          </w:rPr>
          <w:delText>TNAi</w:delText>
        </w:r>
        <w:r w:rsidDel="00D47072">
          <w:rPr>
            <w:spacing w:val="-7"/>
            <w:w w:val="110"/>
          </w:rPr>
          <w:delText xml:space="preserve"> </w:delText>
        </w:r>
      </w:del>
      <w:proofErr w:type="spellStart"/>
      <w:ins w:id="180" w:author="Microsoft Office User" w:date="2018-12-24T10:53:00Z">
        <w:r w:rsidR="00D47072">
          <w:rPr>
            <w:w w:val="110"/>
          </w:rPr>
          <w:t>TNFi</w:t>
        </w:r>
        <w:proofErr w:type="spellEnd"/>
        <w:r w:rsidR="00D47072">
          <w:rPr>
            <w:spacing w:val="-7"/>
            <w:w w:val="110"/>
          </w:rPr>
          <w:t xml:space="preserve"> </w:t>
        </w:r>
      </w:ins>
      <w:r>
        <w:rPr>
          <w:w w:val="110"/>
        </w:rPr>
        <w:t>biologic</w:t>
      </w:r>
      <w:r>
        <w:rPr>
          <w:spacing w:val="-6"/>
          <w:w w:val="110"/>
        </w:rPr>
        <w:t xml:space="preserve"> </w:t>
      </w:r>
      <w:r>
        <w:rPr>
          <w:w w:val="110"/>
        </w:rPr>
        <w:t>therapy</w:t>
      </w:r>
      <w:r>
        <w:rPr>
          <w:spacing w:val="-7"/>
          <w:w w:val="110"/>
        </w:rPr>
        <w:t xml:space="preserve"> </w:t>
      </w:r>
      <w:proofErr w:type="spellStart"/>
      <w:r w:rsidRPr="00D47072">
        <w:rPr>
          <w:w w:val="110"/>
          <w:highlight w:val="yellow"/>
          <w:rPrChange w:id="181" w:author="Microsoft Office User" w:date="2018-12-24T10:53:00Z">
            <w:rPr>
              <w:w w:val="110"/>
            </w:rPr>
          </w:rPrChange>
        </w:rPr>
        <w:t>xxxx</w:t>
      </w:r>
      <w:proofErr w:type="spellEnd"/>
      <w:r>
        <w:rPr>
          <w:w w:val="110"/>
        </w:rPr>
        <w:t>.</w:t>
      </w:r>
    </w:p>
    <w:p w14:paraId="23D517EA" w14:textId="77777777" w:rsidR="005313F1" w:rsidRDefault="005313F1">
      <w:pPr>
        <w:spacing w:line="415" w:lineRule="auto"/>
        <w:jc w:val="both"/>
        <w:sectPr w:rsidR="005313F1">
          <w:pgSz w:w="11910" w:h="16840"/>
          <w:pgMar w:top="1800" w:right="880" w:bottom="560" w:left="1680" w:header="1482" w:footer="364" w:gutter="0"/>
          <w:cols w:space="720"/>
        </w:sectPr>
      </w:pPr>
    </w:p>
    <w:p w14:paraId="410331D7" w14:textId="77777777" w:rsidR="005313F1" w:rsidRDefault="00090D17">
      <w:pPr>
        <w:pStyle w:val="BodyText"/>
        <w:rPr>
          <w:sz w:val="20"/>
        </w:rPr>
      </w:pPr>
      <w:r>
        <w:rPr>
          <w:noProof/>
        </w:rPr>
        <w:lastRenderedPageBreak/>
        <mc:AlternateContent>
          <mc:Choice Requires="wps">
            <w:drawing>
              <wp:anchor distT="0" distB="0" distL="114300" distR="114300" simplePos="0" relativeHeight="1024" behindDoc="0" locked="0" layoutInCell="1" allowOverlap="1" wp14:anchorId="0A861560" wp14:editId="54EEC463">
                <wp:simplePos x="0" y="0"/>
                <wp:positionH relativeFrom="page">
                  <wp:posOffset>9552305</wp:posOffset>
                </wp:positionH>
                <wp:positionV relativeFrom="page">
                  <wp:posOffset>1306830</wp:posOffset>
                </wp:positionV>
                <wp:extent cx="0" cy="5400040"/>
                <wp:effectExtent l="0" t="0" r="0" b="0"/>
                <wp:wrapNone/>
                <wp:docPr id="2583" name="Line 5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3275FC" id="Line 5142" o:spid="_x0000_s1026" style="position:absolute;z-index: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2.15pt,102.9pt" to="752.1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112" behindDoc="1" locked="0" layoutInCell="1" allowOverlap="1" wp14:anchorId="66F0F2DD" wp14:editId="44A1ED83">
                <wp:simplePos x="0" y="0"/>
                <wp:positionH relativeFrom="page">
                  <wp:posOffset>1009650</wp:posOffset>
                </wp:positionH>
                <wp:positionV relativeFrom="page">
                  <wp:posOffset>5209540</wp:posOffset>
                </wp:positionV>
                <wp:extent cx="7818120" cy="0"/>
                <wp:effectExtent l="0" t="0" r="5080" b="0"/>
                <wp:wrapNone/>
                <wp:docPr id="2582" name="Line 5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1812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064007" id="Line 5141" o:spid="_x0000_s1026" style="position:absolute;z-index:-21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5pt,410.2pt" to="695.1pt,4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" strokeweight=".33019mm">
                <o:lock v:ext="edit" shapetype="f"/>
                <w10:wrap anchorx="page" anchory="page"/>
              </v:line>
            </w:pict>
          </mc:Fallback>
        </mc:AlternateContent>
      </w:r>
      <w:r>
        <w:rPr>
          <w:noProof/>
        </w:rPr>
        <mc:AlternateContent>
          <mc:Choice Requires="wps">
            <w:drawing>
              <wp:anchor distT="0" distB="0" distL="114300" distR="114300" simplePos="0" relativeHeight="1096" behindDoc="0" locked="0" layoutInCell="1" allowOverlap="1" wp14:anchorId="1321A3A4" wp14:editId="0C8F9762">
                <wp:simplePos x="0" y="0"/>
                <wp:positionH relativeFrom="page">
                  <wp:posOffset>9555480</wp:posOffset>
                </wp:positionH>
                <wp:positionV relativeFrom="page">
                  <wp:posOffset>1294130</wp:posOffset>
                </wp:positionV>
                <wp:extent cx="208280" cy="2829560"/>
                <wp:effectExtent l="0" t="0" r="0" b="0"/>
                <wp:wrapNone/>
                <wp:docPr id="2581" name="Text Box 5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82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7B397"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1A3A4" id="_x0000_t202" coordsize="21600,21600" o:spt="202" path="m,l,21600r21600,l21600,xe">
                <v:stroke joinstyle="miter"/>
                <v:path gradientshapeok="t" o:connecttype="rect"/>
              </v:shapetype>
              <v:shape id="Text Box 5140" o:spid="_x0000_s1026" type="#_x0000_t202" style="position:absolute;margin-left:752.4pt;margin-top:101.9pt;width:16.4pt;height:222.8pt;z-index:1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" filled="f" stroked="f">
                <v:path arrowok="t"/>
                <v:textbox style="layout-flow:vertical" inset="0,0,0,0">
                  <w:txbxContent>
                    <w:p w14:paraId="3A17B397"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r>
        <w:rPr>
          <w:noProof/>
        </w:rPr>
        <mc:AlternateContent>
          <mc:Choice Requires="wps">
            <w:drawing>
              <wp:anchor distT="0" distB="0" distL="114300" distR="114300" simplePos="0" relativeHeight="1120" behindDoc="0" locked="0" layoutInCell="1" allowOverlap="1" wp14:anchorId="7BAF450B" wp14:editId="0DF8AAEA">
                <wp:simplePos x="0" y="0"/>
                <wp:positionH relativeFrom="page">
                  <wp:posOffset>164465</wp:posOffset>
                </wp:positionH>
                <wp:positionV relativeFrom="page">
                  <wp:posOffset>6445885</wp:posOffset>
                </wp:positionV>
                <wp:extent cx="208280" cy="273685"/>
                <wp:effectExtent l="0" t="0" r="0" b="0"/>
                <wp:wrapNone/>
                <wp:docPr id="2580" name="Text Box 5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6966B" w14:textId="77777777" w:rsidR="005A72E5" w:rsidRDefault="005A72E5">
                            <w:pPr>
                              <w:pStyle w:val="BodyText"/>
                              <w:spacing w:before="18"/>
                              <w:ind w:left="20"/>
                            </w:pPr>
                            <w:r>
                              <w:rPr>
                                <w:w w:val="110"/>
                              </w:rPr>
                              <w:t>217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F450B" id="Text Box 5139" o:spid="_x0000_s1027" type="#_x0000_t202" style="position:absolute;margin-left:12.95pt;margin-top:507.55pt;width:16.4pt;height:21.55pt;z-index: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krowIAAJ4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" filled="f" stroked="f">
                <v:path arrowok="t"/>
                <v:textbox style="layout-flow:vertical" inset="0,0,0,0">
                  <w:txbxContent>
                    <w:p w14:paraId="6456966B" w14:textId="77777777" w:rsidR="005A72E5" w:rsidRDefault="005A72E5">
                      <w:pPr>
                        <w:pStyle w:val="BodyText"/>
                        <w:spacing w:before="18"/>
                        <w:ind w:left="20"/>
                      </w:pPr>
                      <w:r>
                        <w:rPr>
                          <w:w w:val="110"/>
                        </w:rPr>
                        <w:t>217</w:t>
                      </w:r>
                    </w:p>
                  </w:txbxContent>
                </v:textbox>
                <w10:wrap anchorx="page" anchory="page"/>
              </v:shape>
            </w:pict>
          </mc:Fallback>
        </mc:AlternateContent>
      </w:r>
    </w:p>
    <w:p w14:paraId="329BEA09" w14:textId="77777777" w:rsidR="005313F1" w:rsidRDefault="005313F1">
      <w:pPr>
        <w:pStyle w:val="BodyText"/>
        <w:rPr>
          <w:sz w:val="20"/>
        </w:rPr>
      </w:pPr>
    </w:p>
    <w:p w14:paraId="226E2873" w14:textId="77777777" w:rsidR="005313F1" w:rsidRDefault="005313F1">
      <w:pPr>
        <w:pStyle w:val="BodyText"/>
        <w:rPr>
          <w:sz w:val="20"/>
        </w:rPr>
      </w:pPr>
    </w:p>
    <w:p w14:paraId="77127AB2" w14:textId="77777777" w:rsidR="005313F1" w:rsidRDefault="005313F1">
      <w:pPr>
        <w:pStyle w:val="BodyText"/>
        <w:rPr>
          <w:sz w:val="20"/>
        </w:rPr>
      </w:pPr>
    </w:p>
    <w:p w14:paraId="1AFA0457" w14:textId="77777777" w:rsidR="005313F1" w:rsidRDefault="005313F1">
      <w:pPr>
        <w:pStyle w:val="BodyText"/>
        <w:rPr>
          <w:sz w:val="20"/>
        </w:rPr>
      </w:pPr>
    </w:p>
    <w:p w14:paraId="048532E2" w14:textId="77777777" w:rsidR="005313F1" w:rsidRDefault="005313F1">
      <w:pPr>
        <w:pStyle w:val="BodyText"/>
        <w:rPr>
          <w:sz w:val="20"/>
        </w:rPr>
      </w:pPr>
    </w:p>
    <w:p w14:paraId="04FDC133" w14:textId="77777777" w:rsidR="005313F1" w:rsidRDefault="005313F1">
      <w:pPr>
        <w:pStyle w:val="BodyText"/>
        <w:rPr>
          <w:sz w:val="20"/>
        </w:rPr>
      </w:pPr>
    </w:p>
    <w:p w14:paraId="15E984BE" w14:textId="77777777" w:rsidR="005313F1" w:rsidRDefault="005313F1">
      <w:pPr>
        <w:pStyle w:val="BodyText"/>
        <w:rPr>
          <w:sz w:val="20"/>
        </w:rPr>
      </w:pPr>
    </w:p>
    <w:p w14:paraId="3A961DE1" w14:textId="77777777" w:rsidR="005313F1" w:rsidRDefault="005313F1">
      <w:pPr>
        <w:pStyle w:val="BodyText"/>
        <w:spacing w:before="2"/>
        <w:rPr>
          <w:sz w:val="20"/>
        </w:rPr>
      </w:pPr>
    </w:p>
    <w:commentRangeStart w:id="182"/>
    <w:p w14:paraId="2C0504B3" w14:textId="77777777" w:rsidR="005313F1" w:rsidRDefault="00090D17">
      <w:pPr>
        <w:spacing w:before="97" w:line="256" w:lineRule="auto"/>
        <w:ind w:left="112" w:right="116"/>
        <w:jc w:val="both"/>
      </w:pPr>
      <w:r>
        <w:rPr>
          <w:noProof/>
        </w:rPr>
        <mc:AlternateContent>
          <mc:Choice Requires="wps">
            <w:drawing>
              <wp:anchor distT="0" distB="0" distL="114300" distR="114300" simplePos="0" relativeHeight="1072" behindDoc="0" locked="0" layoutInCell="1" allowOverlap="1" wp14:anchorId="7AC143D3" wp14:editId="6353E1B2">
                <wp:simplePos x="0" y="0"/>
                <wp:positionH relativeFrom="page">
                  <wp:posOffset>405765</wp:posOffset>
                </wp:positionH>
                <wp:positionV relativeFrom="paragraph">
                  <wp:posOffset>-12700</wp:posOffset>
                </wp:positionV>
                <wp:extent cx="0" cy="5400040"/>
                <wp:effectExtent l="0" t="0" r="0" b="0"/>
                <wp:wrapNone/>
                <wp:docPr id="2579" name="Line 5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DE83A1" id="Line 5138" o:spid="_x0000_s1026" style="position:absolute;z-index: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5pt,-1pt" to="31.95pt,4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" strokeweight=".17569mm">
                <o:lock v:ext="edit" shapetype="f"/>
                <w10:wrap anchorx="page"/>
              </v:line>
            </w:pict>
          </mc:Fallback>
        </mc:AlternateContent>
      </w:r>
      <w:r w:rsidR="009B75EF">
        <w:rPr>
          <w:spacing w:val="-4"/>
          <w:w w:val="110"/>
        </w:rPr>
        <w:t xml:space="preserve">Table </w:t>
      </w:r>
      <w:r w:rsidR="009B75EF">
        <w:rPr>
          <w:w w:val="110"/>
        </w:rPr>
        <w:t>5.1</w:t>
      </w:r>
      <w:commentRangeEnd w:id="182"/>
      <w:r w:rsidR="00D47072">
        <w:rPr>
          <w:rStyle w:val="CommentReference"/>
        </w:rPr>
        <w:commentReference w:id="182"/>
      </w:r>
      <w:r w:rsidR="009B75EF">
        <w:rPr>
          <w:w w:val="110"/>
        </w:rPr>
        <w:t xml:space="preserve">: Description and metadata of the </w:t>
      </w:r>
      <w:proofErr w:type="spellStart"/>
      <w:r w:rsidR="009B75EF">
        <w:rPr>
          <w:spacing w:val="-3"/>
          <w:w w:val="110"/>
        </w:rPr>
        <w:t>PsA</w:t>
      </w:r>
      <w:proofErr w:type="spellEnd"/>
      <w:r w:rsidR="009B75EF">
        <w:rPr>
          <w:spacing w:val="-3"/>
          <w:w w:val="110"/>
        </w:rPr>
        <w:t xml:space="preserve"> </w:t>
      </w:r>
      <w:r w:rsidR="009B75EF">
        <w:rPr>
          <w:w w:val="110"/>
        </w:rPr>
        <w:t>patients cohort</w:t>
      </w:r>
      <w:proofErr w:type="gramStart"/>
      <w:r w:rsidR="009B75EF">
        <w:rPr>
          <w:w w:val="110"/>
        </w:rPr>
        <w:t>..</w:t>
      </w:r>
      <w:proofErr w:type="gramEnd"/>
      <w:r w:rsidR="009B75EF">
        <w:rPr>
          <w:w w:val="110"/>
        </w:rPr>
        <w:t xml:space="preserve"> </w:t>
      </w:r>
      <w:proofErr w:type="spellStart"/>
      <w:r w:rsidR="009B75EF">
        <w:rPr>
          <w:w w:val="110"/>
        </w:rPr>
        <w:t>PsARC</w:t>
      </w:r>
      <w:proofErr w:type="spellEnd"/>
      <w:r w:rsidR="009B75EF">
        <w:rPr>
          <w:w w:val="110"/>
        </w:rPr>
        <w:t xml:space="preserve"> disease activity score is composed of tender joint count 66 (TJC66) and</w:t>
      </w:r>
      <w:r w:rsidR="009B75EF">
        <w:rPr>
          <w:spacing w:val="-4"/>
          <w:w w:val="110"/>
        </w:rPr>
        <w:t xml:space="preserve"> </w:t>
      </w:r>
      <w:r w:rsidR="009B75EF">
        <w:rPr>
          <w:w w:val="110"/>
        </w:rPr>
        <w:t>swollen</w:t>
      </w:r>
      <w:r w:rsidR="009B75EF">
        <w:rPr>
          <w:spacing w:val="-4"/>
          <w:w w:val="110"/>
        </w:rPr>
        <w:t xml:space="preserve"> </w:t>
      </w:r>
      <w:r w:rsidR="009B75EF">
        <w:rPr>
          <w:w w:val="110"/>
        </w:rPr>
        <w:t>joint</w:t>
      </w:r>
      <w:r w:rsidR="009B75EF">
        <w:rPr>
          <w:spacing w:val="-4"/>
          <w:w w:val="110"/>
        </w:rPr>
        <w:t xml:space="preserve"> </w:t>
      </w:r>
      <w:r w:rsidR="009B75EF">
        <w:rPr>
          <w:w w:val="110"/>
        </w:rPr>
        <w:t>count</w:t>
      </w:r>
      <w:r w:rsidR="009B75EF">
        <w:rPr>
          <w:spacing w:val="-4"/>
          <w:w w:val="110"/>
        </w:rPr>
        <w:t xml:space="preserve"> </w:t>
      </w:r>
      <w:r w:rsidR="009B75EF">
        <w:rPr>
          <w:w w:val="110"/>
        </w:rPr>
        <w:t>66</w:t>
      </w:r>
      <w:r w:rsidR="009B75EF">
        <w:rPr>
          <w:spacing w:val="-4"/>
          <w:w w:val="110"/>
        </w:rPr>
        <w:t xml:space="preserve"> </w:t>
      </w:r>
      <w:r w:rsidR="009B75EF">
        <w:rPr>
          <w:w w:val="110"/>
        </w:rPr>
        <w:t>(SJC66),</w:t>
      </w:r>
      <w:r w:rsidR="009B75EF">
        <w:rPr>
          <w:spacing w:val="-3"/>
          <w:w w:val="110"/>
        </w:rPr>
        <w:t xml:space="preserve"> </w:t>
      </w:r>
      <w:r w:rsidR="009B75EF">
        <w:rPr>
          <w:w w:val="110"/>
        </w:rPr>
        <w:t>joint</w:t>
      </w:r>
      <w:r w:rsidR="009B75EF">
        <w:rPr>
          <w:spacing w:val="-4"/>
          <w:w w:val="110"/>
        </w:rPr>
        <w:t xml:space="preserve"> </w:t>
      </w:r>
      <w:r w:rsidR="009B75EF">
        <w:rPr>
          <w:w w:val="110"/>
        </w:rPr>
        <w:t>pain</w:t>
      </w:r>
      <w:r w:rsidR="009B75EF">
        <w:rPr>
          <w:spacing w:val="-4"/>
          <w:w w:val="110"/>
        </w:rPr>
        <w:t xml:space="preserve"> </w:t>
      </w:r>
      <w:r w:rsidR="009B75EF">
        <w:rPr>
          <w:w w:val="110"/>
        </w:rPr>
        <w:t>(</w:t>
      </w:r>
      <w:proofErr w:type="gramStart"/>
      <w:r w:rsidR="009B75EF">
        <w:rPr>
          <w:w w:val="110"/>
        </w:rPr>
        <w:t>4</w:t>
      </w:r>
      <w:proofErr w:type="gramEnd"/>
      <w:r w:rsidR="009B75EF">
        <w:rPr>
          <w:spacing w:val="-4"/>
          <w:w w:val="110"/>
        </w:rPr>
        <w:t xml:space="preserve"> </w:t>
      </w:r>
      <w:r w:rsidR="009B75EF">
        <w:rPr>
          <w:w w:val="110"/>
        </w:rPr>
        <w:t>point</w:t>
      </w:r>
      <w:r w:rsidR="009B75EF">
        <w:rPr>
          <w:spacing w:val="-4"/>
          <w:w w:val="110"/>
        </w:rPr>
        <w:t xml:space="preserve"> </w:t>
      </w:r>
      <w:r w:rsidR="009B75EF">
        <w:rPr>
          <w:w w:val="110"/>
        </w:rPr>
        <w:t>score)</w:t>
      </w:r>
      <w:r w:rsidR="009B75EF">
        <w:rPr>
          <w:spacing w:val="-4"/>
          <w:w w:val="110"/>
        </w:rPr>
        <w:t xml:space="preserve"> </w:t>
      </w:r>
      <w:r w:rsidR="009B75EF">
        <w:rPr>
          <w:w w:val="110"/>
        </w:rPr>
        <w:t>and</w:t>
      </w:r>
      <w:r w:rsidR="009B75EF">
        <w:rPr>
          <w:spacing w:val="-4"/>
          <w:w w:val="110"/>
        </w:rPr>
        <w:t xml:space="preserve"> </w:t>
      </w:r>
      <w:r w:rsidR="009B75EF">
        <w:rPr>
          <w:w w:val="110"/>
        </w:rPr>
        <w:t>self-patient</w:t>
      </w:r>
      <w:r w:rsidR="009B75EF">
        <w:rPr>
          <w:spacing w:val="-4"/>
          <w:w w:val="110"/>
        </w:rPr>
        <w:t xml:space="preserve"> </w:t>
      </w:r>
      <w:r w:rsidR="009B75EF">
        <w:rPr>
          <w:w w:val="110"/>
        </w:rPr>
        <w:t>and</w:t>
      </w:r>
      <w:r w:rsidR="009B75EF">
        <w:rPr>
          <w:spacing w:val="-4"/>
          <w:w w:val="110"/>
        </w:rPr>
        <w:t xml:space="preserve"> </w:t>
      </w:r>
      <w:r w:rsidR="009B75EF">
        <w:rPr>
          <w:w w:val="110"/>
        </w:rPr>
        <w:t>physician</w:t>
      </w:r>
      <w:r w:rsidR="009B75EF">
        <w:rPr>
          <w:spacing w:val="-3"/>
          <w:w w:val="110"/>
        </w:rPr>
        <w:t xml:space="preserve"> </w:t>
      </w:r>
      <w:r w:rsidR="009B75EF">
        <w:rPr>
          <w:w w:val="110"/>
        </w:rPr>
        <w:t>global</w:t>
      </w:r>
      <w:r w:rsidR="009B75EF">
        <w:rPr>
          <w:spacing w:val="-4"/>
          <w:w w:val="110"/>
        </w:rPr>
        <w:t xml:space="preserve"> </w:t>
      </w:r>
      <w:r w:rsidR="009B75EF">
        <w:rPr>
          <w:w w:val="110"/>
        </w:rPr>
        <w:t>assessment</w:t>
      </w:r>
      <w:r w:rsidR="009B75EF">
        <w:rPr>
          <w:spacing w:val="-4"/>
          <w:w w:val="110"/>
        </w:rPr>
        <w:t xml:space="preserve"> </w:t>
      </w:r>
      <w:r w:rsidR="009B75EF">
        <w:rPr>
          <w:w w:val="110"/>
        </w:rPr>
        <w:t>(5</w:t>
      </w:r>
      <w:r w:rsidR="009B75EF">
        <w:rPr>
          <w:spacing w:val="-4"/>
          <w:w w:val="110"/>
        </w:rPr>
        <w:t xml:space="preserve"> </w:t>
      </w:r>
      <w:r w:rsidR="009B75EF">
        <w:rPr>
          <w:w w:val="110"/>
        </w:rPr>
        <w:t>point</w:t>
      </w:r>
      <w:r w:rsidR="009B75EF">
        <w:rPr>
          <w:spacing w:val="-4"/>
          <w:w w:val="110"/>
        </w:rPr>
        <w:t xml:space="preserve"> </w:t>
      </w:r>
      <w:r w:rsidR="009B75EF">
        <w:rPr>
          <w:w w:val="110"/>
        </w:rPr>
        <w:t>score).</w:t>
      </w:r>
      <w:r w:rsidR="009B75EF">
        <w:rPr>
          <w:spacing w:val="15"/>
          <w:w w:val="110"/>
        </w:rPr>
        <w:t xml:space="preserve"> </w:t>
      </w:r>
      <w:r w:rsidR="009B75EF">
        <w:rPr>
          <w:w w:val="110"/>
        </w:rPr>
        <w:t>Joint</w:t>
      </w:r>
      <w:r w:rsidR="009B75EF">
        <w:rPr>
          <w:spacing w:val="-4"/>
          <w:w w:val="110"/>
        </w:rPr>
        <w:t xml:space="preserve"> </w:t>
      </w:r>
      <w:r w:rsidR="009B75EF">
        <w:rPr>
          <w:w w:val="110"/>
        </w:rPr>
        <w:t>pain</w:t>
      </w:r>
      <w:r w:rsidR="009B75EF">
        <w:rPr>
          <w:spacing w:val="-3"/>
          <w:w w:val="110"/>
        </w:rPr>
        <w:t xml:space="preserve"> </w:t>
      </w:r>
      <w:r w:rsidR="009B75EF">
        <w:rPr>
          <w:w w:val="110"/>
        </w:rPr>
        <w:t xml:space="preserve">and global assessment use a </w:t>
      </w:r>
      <w:proofErr w:type="spellStart"/>
      <w:r w:rsidR="009B75EF">
        <w:rPr>
          <w:w w:val="110"/>
        </w:rPr>
        <w:t>likert</w:t>
      </w:r>
      <w:proofErr w:type="spellEnd"/>
      <w:r w:rsidR="009B75EF">
        <w:rPr>
          <w:w w:val="110"/>
        </w:rPr>
        <w:t xml:space="preserve"> scale based on questionnaire answers that measure the level of agreement with each of statements included. C-reactive protein</w:t>
      </w:r>
      <w:r w:rsidR="009B75EF">
        <w:rPr>
          <w:spacing w:val="-12"/>
          <w:w w:val="110"/>
        </w:rPr>
        <w:t xml:space="preserve"> </w:t>
      </w:r>
      <w:r w:rsidR="009B75EF">
        <w:rPr>
          <w:w w:val="110"/>
        </w:rPr>
        <w:t>(CRP).</w:t>
      </w:r>
    </w:p>
    <w:p w14:paraId="57921733" w14:textId="77777777" w:rsidR="005313F1" w:rsidRDefault="005313F1">
      <w:pPr>
        <w:pStyle w:val="BodyText"/>
        <w:spacing w:before="7"/>
        <w:rPr>
          <w:sz w:val="19"/>
        </w:rPr>
      </w:pPr>
    </w:p>
    <w:tbl>
      <w:tblPr>
        <w:tblW w:w="0" w:type="auto"/>
        <w:tblInd w:w="797" w:type="dxa"/>
        <w:tblLayout w:type="fixed"/>
        <w:tblCellMar>
          <w:left w:w="0" w:type="dxa"/>
          <w:right w:w="0" w:type="dxa"/>
        </w:tblCellMar>
        <w:tblLook w:val="01E0" w:firstRow="1" w:lastRow="1" w:firstColumn="1" w:lastColumn="1" w:noHBand="0" w:noVBand="0"/>
      </w:tblPr>
      <w:tblGrid>
        <w:gridCol w:w="1470"/>
        <w:gridCol w:w="1001"/>
        <w:gridCol w:w="1289"/>
        <w:gridCol w:w="2103"/>
        <w:gridCol w:w="826"/>
        <w:gridCol w:w="1675"/>
        <w:gridCol w:w="1475"/>
        <w:gridCol w:w="1475"/>
        <w:gridCol w:w="1007"/>
      </w:tblGrid>
      <w:tr w:rsidR="005313F1" w14:paraId="2FB90DC9" w14:textId="77777777">
        <w:trPr>
          <w:trHeight w:val="1062"/>
        </w:trPr>
        <w:tc>
          <w:tcPr>
            <w:tcW w:w="1470" w:type="dxa"/>
            <w:tcBorders>
              <w:top w:val="single" w:sz="8" w:space="0" w:color="000000"/>
              <w:bottom w:val="single" w:sz="6" w:space="0" w:color="000000"/>
            </w:tcBorders>
          </w:tcPr>
          <w:p w14:paraId="1A90E702" w14:textId="77777777" w:rsidR="005313F1" w:rsidRDefault="009B75EF">
            <w:pPr>
              <w:pStyle w:val="TableParagraph"/>
              <w:spacing w:before="177"/>
              <w:ind w:left="149" w:right="92"/>
              <w:jc w:val="center"/>
              <w:rPr>
                <w:sz w:val="24"/>
              </w:rPr>
            </w:pPr>
            <w:r>
              <w:rPr>
                <w:w w:val="115"/>
                <w:sz w:val="24"/>
              </w:rPr>
              <w:t>Sample ID</w:t>
            </w:r>
          </w:p>
        </w:tc>
        <w:tc>
          <w:tcPr>
            <w:tcW w:w="1001" w:type="dxa"/>
            <w:tcBorders>
              <w:top w:val="single" w:sz="8" w:space="0" w:color="000000"/>
              <w:bottom w:val="single" w:sz="6" w:space="0" w:color="000000"/>
            </w:tcBorders>
          </w:tcPr>
          <w:p w14:paraId="43FAE548" w14:textId="77777777" w:rsidR="005313F1" w:rsidRDefault="009B75EF">
            <w:pPr>
              <w:pStyle w:val="TableParagraph"/>
              <w:spacing w:before="177"/>
              <w:ind w:left="91" w:right="92"/>
              <w:jc w:val="center"/>
              <w:rPr>
                <w:sz w:val="24"/>
              </w:rPr>
            </w:pPr>
            <w:r>
              <w:rPr>
                <w:w w:val="105"/>
                <w:sz w:val="24"/>
              </w:rPr>
              <w:t>Sex</w:t>
            </w:r>
          </w:p>
        </w:tc>
        <w:tc>
          <w:tcPr>
            <w:tcW w:w="1289" w:type="dxa"/>
            <w:tcBorders>
              <w:top w:val="single" w:sz="8" w:space="0" w:color="000000"/>
              <w:bottom w:val="single" w:sz="6" w:space="0" w:color="000000"/>
            </w:tcBorders>
          </w:tcPr>
          <w:p w14:paraId="0B3AE5C8" w14:textId="77777777" w:rsidR="005313F1" w:rsidRDefault="009B75EF">
            <w:pPr>
              <w:pStyle w:val="TableParagraph"/>
              <w:spacing w:before="18" w:line="478" w:lineRule="exact"/>
              <w:ind w:left="118" w:right="108" w:firstLine="180"/>
              <w:rPr>
                <w:sz w:val="24"/>
              </w:rPr>
            </w:pPr>
            <w:r>
              <w:rPr>
                <w:w w:val="115"/>
                <w:sz w:val="24"/>
              </w:rPr>
              <w:t>Age at diagnosis</w:t>
            </w:r>
          </w:p>
        </w:tc>
        <w:tc>
          <w:tcPr>
            <w:tcW w:w="2103" w:type="dxa"/>
            <w:tcBorders>
              <w:top w:val="single" w:sz="8" w:space="0" w:color="000000"/>
              <w:bottom w:val="single" w:sz="6" w:space="0" w:color="000000"/>
            </w:tcBorders>
          </w:tcPr>
          <w:p w14:paraId="6D8DEF56" w14:textId="77777777" w:rsidR="005313F1" w:rsidRDefault="009B75EF">
            <w:pPr>
              <w:pStyle w:val="TableParagraph"/>
              <w:spacing w:before="18" w:line="478" w:lineRule="exact"/>
              <w:ind w:left="534" w:right="38" w:hanging="417"/>
              <w:rPr>
                <w:sz w:val="24"/>
              </w:rPr>
            </w:pPr>
            <w:r>
              <w:rPr>
                <w:w w:val="120"/>
                <w:sz w:val="24"/>
              </w:rPr>
              <w:t>Disease duration (months)</w:t>
            </w:r>
          </w:p>
        </w:tc>
        <w:tc>
          <w:tcPr>
            <w:tcW w:w="826" w:type="dxa"/>
            <w:tcBorders>
              <w:top w:val="single" w:sz="8" w:space="0" w:color="000000"/>
              <w:bottom w:val="single" w:sz="6" w:space="0" w:color="000000"/>
            </w:tcBorders>
          </w:tcPr>
          <w:p w14:paraId="7923B398" w14:textId="77777777" w:rsidR="005313F1" w:rsidRDefault="009B75EF">
            <w:pPr>
              <w:pStyle w:val="TableParagraph"/>
              <w:spacing w:before="177"/>
              <w:ind w:left="104" w:right="108"/>
              <w:jc w:val="center"/>
              <w:rPr>
                <w:sz w:val="24"/>
              </w:rPr>
            </w:pPr>
            <w:r>
              <w:rPr>
                <w:w w:val="115"/>
                <w:sz w:val="24"/>
              </w:rPr>
              <w:t>Type</w:t>
            </w:r>
          </w:p>
        </w:tc>
        <w:tc>
          <w:tcPr>
            <w:tcW w:w="1675" w:type="dxa"/>
            <w:tcBorders>
              <w:top w:val="single" w:sz="8" w:space="0" w:color="000000"/>
              <w:bottom w:val="single" w:sz="6" w:space="0" w:color="000000"/>
            </w:tcBorders>
          </w:tcPr>
          <w:p w14:paraId="69ADCA13" w14:textId="77777777" w:rsidR="005313F1" w:rsidRDefault="009B75EF">
            <w:pPr>
              <w:pStyle w:val="TableParagraph"/>
              <w:spacing w:before="177"/>
              <w:ind w:left="80" w:right="87"/>
              <w:jc w:val="center"/>
              <w:rPr>
                <w:sz w:val="24"/>
              </w:rPr>
            </w:pPr>
            <w:r>
              <w:rPr>
                <w:w w:val="110"/>
                <w:sz w:val="24"/>
              </w:rPr>
              <w:t>TJC66/SJC66</w:t>
            </w:r>
          </w:p>
        </w:tc>
        <w:tc>
          <w:tcPr>
            <w:tcW w:w="1475" w:type="dxa"/>
            <w:tcBorders>
              <w:top w:val="single" w:sz="8" w:space="0" w:color="000000"/>
              <w:bottom w:val="single" w:sz="6" w:space="0" w:color="000000"/>
            </w:tcBorders>
          </w:tcPr>
          <w:p w14:paraId="4B2E1E7B" w14:textId="77777777" w:rsidR="005313F1" w:rsidRDefault="009B75EF">
            <w:pPr>
              <w:pStyle w:val="TableParagraph"/>
              <w:spacing w:before="18" w:line="478" w:lineRule="exact"/>
              <w:ind w:left="113" w:right="115" w:firstLine="52"/>
              <w:rPr>
                <w:sz w:val="24"/>
              </w:rPr>
            </w:pPr>
            <w:r>
              <w:rPr>
                <w:w w:val="115"/>
                <w:sz w:val="24"/>
              </w:rPr>
              <w:t>Physician assessment</w:t>
            </w:r>
          </w:p>
        </w:tc>
        <w:tc>
          <w:tcPr>
            <w:tcW w:w="1475" w:type="dxa"/>
            <w:tcBorders>
              <w:top w:val="single" w:sz="8" w:space="0" w:color="000000"/>
              <w:bottom w:val="single" w:sz="6" w:space="0" w:color="000000"/>
            </w:tcBorders>
          </w:tcPr>
          <w:p w14:paraId="43543DE2" w14:textId="77777777" w:rsidR="005313F1" w:rsidRDefault="009B75EF">
            <w:pPr>
              <w:pStyle w:val="TableParagraph"/>
              <w:spacing w:before="18" w:line="478" w:lineRule="exact"/>
              <w:ind w:left="112" w:right="116" w:firstLine="227"/>
              <w:rPr>
                <w:sz w:val="24"/>
              </w:rPr>
            </w:pPr>
            <w:r>
              <w:rPr>
                <w:w w:val="120"/>
                <w:sz w:val="24"/>
              </w:rPr>
              <w:t xml:space="preserve">Patient </w:t>
            </w:r>
            <w:r>
              <w:rPr>
                <w:w w:val="115"/>
                <w:sz w:val="24"/>
              </w:rPr>
              <w:t>assessment</w:t>
            </w:r>
          </w:p>
        </w:tc>
        <w:tc>
          <w:tcPr>
            <w:tcW w:w="1007" w:type="dxa"/>
            <w:tcBorders>
              <w:top w:val="single" w:sz="8" w:space="0" w:color="000000"/>
              <w:bottom w:val="single" w:sz="6" w:space="0" w:color="000000"/>
            </w:tcBorders>
          </w:tcPr>
          <w:p w14:paraId="11D6E1D8" w14:textId="77777777" w:rsidR="005313F1" w:rsidRDefault="009B75EF">
            <w:pPr>
              <w:pStyle w:val="TableParagraph"/>
              <w:spacing w:before="177"/>
              <w:ind w:left="84" w:right="99"/>
              <w:jc w:val="center"/>
              <w:rPr>
                <w:sz w:val="24"/>
              </w:rPr>
            </w:pPr>
            <w:r>
              <w:rPr>
                <w:w w:val="110"/>
                <w:sz w:val="24"/>
              </w:rPr>
              <w:t>CRP</w:t>
            </w:r>
          </w:p>
          <w:p w14:paraId="7BA2CDAB" w14:textId="77777777" w:rsidR="005313F1" w:rsidRDefault="009B75EF">
            <w:pPr>
              <w:pStyle w:val="TableParagraph"/>
              <w:spacing w:before="202"/>
              <w:ind w:left="85" w:right="99"/>
              <w:jc w:val="center"/>
              <w:rPr>
                <w:sz w:val="24"/>
              </w:rPr>
            </w:pPr>
            <w:r>
              <w:rPr>
                <w:w w:val="115"/>
                <w:sz w:val="24"/>
              </w:rPr>
              <w:t>(mg/L)</w:t>
            </w:r>
          </w:p>
        </w:tc>
      </w:tr>
      <w:tr w:rsidR="005313F1" w14:paraId="0FD8B86A" w14:textId="77777777">
        <w:trPr>
          <w:trHeight w:val="36"/>
        </w:trPr>
        <w:tc>
          <w:tcPr>
            <w:tcW w:w="1470" w:type="dxa"/>
            <w:tcBorders>
              <w:top w:val="single" w:sz="6" w:space="0" w:color="000000"/>
              <w:bottom w:val="single" w:sz="6" w:space="0" w:color="000000"/>
            </w:tcBorders>
          </w:tcPr>
          <w:p w14:paraId="6952AAD0" w14:textId="77777777" w:rsidR="005313F1" w:rsidRDefault="005313F1">
            <w:pPr>
              <w:pStyle w:val="TableParagraph"/>
              <w:rPr>
                <w:sz w:val="2"/>
              </w:rPr>
            </w:pPr>
          </w:p>
        </w:tc>
        <w:tc>
          <w:tcPr>
            <w:tcW w:w="1001" w:type="dxa"/>
            <w:tcBorders>
              <w:top w:val="single" w:sz="6" w:space="0" w:color="000000"/>
              <w:bottom w:val="single" w:sz="6" w:space="0" w:color="000000"/>
            </w:tcBorders>
          </w:tcPr>
          <w:p w14:paraId="236FE2C1" w14:textId="77777777" w:rsidR="005313F1" w:rsidRDefault="005313F1">
            <w:pPr>
              <w:pStyle w:val="TableParagraph"/>
              <w:rPr>
                <w:sz w:val="2"/>
              </w:rPr>
            </w:pPr>
          </w:p>
        </w:tc>
        <w:tc>
          <w:tcPr>
            <w:tcW w:w="1289" w:type="dxa"/>
            <w:tcBorders>
              <w:top w:val="single" w:sz="6" w:space="0" w:color="000000"/>
              <w:bottom w:val="single" w:sz="6" w:space="0" w:color="000000"/>
            </w:tcBorders>
          </w:tcPr>
          <w:p w14:paraId="165ABCE4" w14:textId="77777777" w:rsidR="005313F1" w:rsidRDefault="005313F1">
            <w:pPr>
              <w:pStyle w:val="TableParagraph"/>
              <w:rPr>
                <w:sz w:val="2"/>
              </w:rPr>
            </w:pPr>
          </w:p>
        </w:tc>
        <w:tc>
          <w:tcPr>
            <w:tcW w:w="2103" w:type="dxa"/>
            <w:tcBorders>
              <w:top w:val="single" w:sz="6" w:space="0" w:color="000000"/>
              <w:bottom w:val="single" w:sz="6" w:space="0" w:color="000000"/>
            </w:tcBorders>
          </w:tcPr>
          <w:p w14:paraId="320D21D7" w14:textId="77777777" w:rsidR="005313F1" w:rsidRDefault="005313F1">
            <w:pPr>
              <w:pStyle w:val="TableParagraph"/>
              <w:rPr>
                <w:sz w:val="2"/>
              </w:rPr>
            </w:pPr>
          </w:p>
        </w:tc>
        <w:tc>
          <w:tcPr>
            <w:tcW w:w="826" w:type="dxa"/>
            <w:tcBorders>
              <w:top w:val="single" w:sz="6" w:space="0" w:color="000000"/>
              <w:bottom w:val="single" w:sz="6" w:space="0" w:color="000000"/>
            </w:tcBorders>
          </w:tcPr>
          <w:p w14:paraId="3CD7F29F" w14:textId="77777777" w:rsidR="005313F1" w:rsidRDefault="005313F1">
            <w:pPr>
              <w:pStyle w:val="TableParagraph"/>
              <w:rPr>
                <w:sz w:val="2"/>
              </w:rPr>
            </w:pPr>
          </w:p>
        </w:tc>
        <w:tc>
          <w:tcPr>
            <w:tcW w:w="1675" w:type="dxa"/>
            <w:tcBorders>
              <w:top w:val="single" w:sz="6" w:space="0" w:color="000000"/>
              <w:bottom w:val="single" w:sz="6" w:space="0" w:color="000000"/>
            </w:tcBorders>
          </w:tcPr>
          <w:p w14:paraId="43839C79" w14:textId="77777777" w:rsidR="005313F1" w:rsidRDefault="005313F1">
            <w:pPr>
              <w:pStyle w:val="TableParagraph"/>
              <w:rPr>
                <w:sz w:val="2"/>
              </w:rPr>
            </w:pPr>
          </w:p>
        </w:tc>
        <w:tc>
          <w:tcPr>
            <w:tcW w:w="1475" w:type="dxa"/>
            <w:tcBorders>
              <w:top w:val="single" w:sz="6" w:space="0" w:color="000000"/>
              <w:bottom w:val="single" w:sz="6" w:space="0" w:color="000000"/>
            </w:tcBorders>
          </w:tcPr>
          <w:p w14:paraId="2B169836" w14:textId="77777777" w:rsidR="005313F1" w:rsidRDefault="005313F1">
            <w:pPr>
              <w:pStyle w:val="TableParagraph"/>
              <w:rPr>
                <w:sz w:val="2"/>
              </w:rPr>
            </w:pPr>
          </w:p>
        </w:tc>
        <w:tc>
          <w:tcPr>
            <w:tcW w:w="1475" w:type="dxa"/>
            <w:tcBorders>
              <w:top w:val="single" w:sz="6" w:space="0" w:color="000000"/>
              <w:bottom w:val="single" w:sz="6" w:space="0" w:color="000000"/>
            </w:tcBorders>
          </w:tcPr>
          <w:p w14:paraId="1CDA29AF" w14:textId="77777777" w:rsidR="005313F1" w:rsidRDefault="005313F1">
            <w:pPr>
              <w:pStyle w:val="TableParagraph"/>
              <w:rPr>
                <w:sz w:val="2"/>
              </w:rPr>
            </w:pPr>
          </w:p>
        </w:tc>
        <w:tc>
          <w:tcPr>
            <w:tcW w:w="1007" w:type="dxa"/>
            <w:tcBorders>
              <w:top w:val="single" w:sz="6" w:space="0" w:color="000000"/>
              <w:bottom w:val="single" w:sz="6" w:space="0" w:color="000000"/>
            </w:tcBorders>
          </w:tcPr>
          <w:p w14:paraId="787DDEC9" w14:textId="77777777" w:rsidR="005313F1" w:rsidRDefault="005313F1">
            <w:pPr>
              <w:pStyle w:val="TableParagraph"/>
              <w:rPr>
                <w:sz w:val="2"/>
              </w:rPr>
            </w:pPr>
          </w:p>
        </w:tc>
      </w:tr>
      <w:tr w:rsidR="005313F1" w14:paraId="4FEDAD89" w14:textId="77777777">
        <w:trPr>
          <w:trHeight w:val="560"/>
        </w:trPr>
        <w:tc>
          <w:tcPr>
            <w:tcW w:w="1470" w:type="dxa"/>
            <w:tcBorders>
              <w:top w:val="single" w:sz="6" w:space="0" w:color="000000"/>
            </w:tcBorders>
          </w:tcPr>
          <w:p w14:paraId="0827637F" w14:textId="77777777" w:rsidR="005313F1" w:rsidRDefault="009B75EF">
            <w:pPr>
              <w:pStyle w:val="TableParagraph"/>
              <w:spacing w:before="176"/>
              <w:ind w:left="92" w:right="92"/>
              <w:jc w:val="center"/>
              <w:rPr>
                <w:sz w:val="24"/>
              </w:rPr>
            </w:pPr>
            <w:r>
              <w:rPr>
                <w:w w:val="105"/>
                <w:sz w:val="24"/>
              </w:rPr>
              <w:t>PsA1718</w:t>
            </w:r>
          </w:p>
        </w:tc>
        <w:tc>
          <w:tcPr>
            <w:tcW w:w="1001" w:type="dxa"/>
            <w:tcBorders>
              <w:top w:val="single" w:sz="6" w:space="0" w:color="000000"/>
            </w:tcBorders>
          </w:tcPr>
          <w:p w14:paraId="6A20C052" w14:textId="77777777" w:rsidR="005313F1" w:rsidRDefault="009B75EF">
            <w:pPr>
              <w:pStyle w:val="TableParagraph"/>
              <w:spacing w:before="176"/>
              <w:ind w:left="91" w:right="92"/>
              <w:jc w:val="center"/>
              <w:rPr>
                <w:sz w:val="24"/>
              </w:rPr>
            </w:pPr>
            <w:r>
              <w:rPr>
                <w:w w:val="110"/>
                <w:sz w:val="24"/>
              </w:rPr>
              <w:t>Female</w:t>
            </w:r>
          </w:p>
        </w:tc>
        <w:tc>
          <w:tcPr>
            <w:tcW w:w="1289" w:type="dxa"/>
            <w:tcBorders>
              <w:top w:val="single" w:sz="6" w:space="0" w:color="000000"/>
            </w:tcBorders>
          </w:tcPr>
          <w:p w14:paraId="057F0B0B" w14:textId="77777777" w:rsidR="005313F1" w:rsidRDefault="009B75EF">
            <w:pPr>
              <w:pStyle w:val="TableParagraph"/>
              <w:spacing w:before="176"/>
              <w:ind w:left="393" w:right="393"/>
              <w:jc w:val="center"/>
              <w:rPr>
                <w:sz w:val="24"/>
              </w:rPr>
            </w:pPr>
            <w:r>
              <w:rPr>
                <w:w w:val="110"/>
                <w:sz w:val="24"/>
              </w:rPr>
              <w:t>17</w:t>
            </w:r>
          </w:p>
        </w:tc>
        <w:tc>
          <w:tcPr>
            <w:tcW w:w="2103" w:type="dxa"/>
            <w:tcBorders>
              <w:top w:val="single" w:sz="6" w:space="0" w:color="000000"/>
            </w:tcBorders>
          </w:tcPr>
          <w:p w14:paraId="75D76522" w14:textId="77777777" w:rsidR="005313F1" w:rsidRDefault="009B75EF">
            <w:pPr>
              <w:pStyle w:val="TableParagraph"/>
              <w:spacing w:before="176"/>
              <w:ind w:left="832" w:right="834"/>
              <w:jc w:val="center"/>
              <w:rPr>
                <w:sz w:val="24"/>
              </w:rPr>
            </w:pPr>
            <w:r>
              <w:rPr>
                <w:w w:val="110"/>
                <w:sz w:val="24"/>
              </w:rPr>
              <w:t>180</w:t>
            </w:r>
          </w:p>
        </w:tc>
        <w:tc>
          <w:tcPr>
            <w:tcW w:w="826" w:type="dxa"/>
            <w:tcBorders>
              <w:top w:val="single" w:sz="6" w:space="0" w:color="000000"/>
            </w:tcBorders>
          </w:tcPr>
          <w:p w14:paraId="634FB5C5" w14:textId="77777777" w:rsidR="005313F1" w:rsidRDefault="009B75EF">
            <w:pPr>
              <w:pStyle w:val="TableParagraph"/>
              <w:spacing w:before="176"/>
              <w:ind w:left="104" w:right="108"/>
              <w:jc w:val="center"/>
              <w:rPr>
                <w:sz w:val="24"/>
              </w:rPr>
            </w:pPr>
            <w:r>
              <w:rPr>
                <w:w w:val="105"/>
                <w:sz w:val="24"/>
              </w:rPr>
              <w:t>Oligo</w:t>
            </w:r>
          </w:p>
        </w:tc>
        <w:tc>
          <w:tcPr>
            <w:tcW w:w="1675" w:type="dxa"/>
            <w:tcBorders>
              <w:top w:val="single" w:sz="6" w:space="0" w:color="000000"/>
            </w:tcBorders>
          </w:tcPr>
          <w:p w14:paraId="03FD407B" w14:textId="77777777" w:rsidR="005313F1" w:rsidRDefault="009B75EF">
            <w:pPr>
              <w:pStyle w:val="TableParagraph"/>
              <w:spacing w:before="176"/>
              <w:ind w:left="80" w:right="87"/>
              <w:jc w:val="center"/>
              <w:rPr>
                <w:sz w:val="24"/>
              </w:rPr>
            </w:pPr>
            <w:r>
              <w:rPr>
                <w:w w:val="120"/>
                <w:sz w:val="24"/>
              </w:rPr>
              <w:t>2/2</w:t>
            </w:r>
          </w:p>
        </w:tc>
        <w:tc>
          <w:tcPr>
            <w:tcW w:w="1475" w:type="dxa"/>
            <w:tcBorders>
              <w:top w:val="single" w:sz="6" w:space="0" w:color="000000"/>
            </w:tcBorders>
          </w:tcPr>
          <w:p w14:paraId="259F501B" w14:textId="77777777" w:rsidR="005313F1" w:rsidRDefault="009B75EF">
            <w:pPr>
              <w:pStyle w:val="TableParagraph"/>
              <w:spacing w:before="176"/>
              <w:ind w:right="10"/>
              <w:jc w:val="center"/>
              <w:rPr>
                <w:sz w:val="24"/>
              </w:rPr>
            </w:pPr>
            <w:r>
              <w:rPr>
                <w:w w:val="108"/>
                <w:sz w:val="24"/>
              </w:rPr>
              <w:t>3</w:t>
            </w:r>
          </w:p>
        </w:tc>
        <w:tc>
          <w:tcPr>
            <w:tcW w:w="1475" w:type="dxa"/>
            <w:tcBorders>
              <w:top w:val="single" w:sz="6" w:space="0" w:color="000000"/>
            </w:tcBorders>
          </w:tcPr>
          <w:p w14:paraId="6BD0CFBB" w14:textId="77777777" w:rsidR="005313F1" w:rsidRDefault="009B75EF">
            <w:pPr>
              <w:pStyle w:val="TableParagraph"/>
              <w:spacing w:before="176"/>
              <w:ind w:right="12"/>
              <w:jc w:val="center"/>
              <w:rPr>
                <w:sz w:val="24"/>
              </w:rPr>
            </w:pPr>
            <w:r>
              <w:rPr>
                <w:w w:val="108"/>
                <w:sz w:val="24"/>
              </w:rPr>
              <w:t>3</w:t>
            </w:r>
          </w:p>
        </w:tc>
        <w:tc>
          <w:tcPr>
            <w:tcW w:w="1007" w:type="dxa"/>
            <w:tcBorders>
              <w:top w:val="single" w:sz="6" w:space="0" w:color="000000"/>
            </w:tcBorders>
          </w:tcPr>
          <w:p w14:paraId="44BE346A" w14:textId="77777777" w:rsidR="005313F1" w:rsidRDefault="009B75EF">
            <w:pPr>
              <w:pStyle w:val="TableParagraph"/>
              <w:spacing w:before="176"/>
              <w:ind w:right="14"/>
              <w:jc w:val="center"/>
              <w:rPr>
                <w:sz w:val="24"/>
              </w:rPr>
            </w:pPr>
            <w:r>
              <w:rPr>
                <w:w w:val="108"/>
                <w:sz w:val="24"/>
              </w:rPr>
              <w:t>6</w:t>
            </w:r>
          </w:p>
        </w:tc>
      </w:tr>
      <w:tr w:rsidR="005313F1" w14:paraId="46836858" w14:textId="77777777">
        <w:trPr>
          <w:trHeight w:val="478"/>
        </w:trPr>
        <w:tc>
          <w:tcPr>
            <w:tcW w:w="1470" w:type="dxa"/>
          </w:tcPr>
          <w:p w14:paraId="6C27313D" w14:textId="77777777" w:rsidR="005313F1" w:rsidRDefault="009B75EF">
            <w:pPr>
              <w:pStyle w:val="TableParagraph"/>
              <w:spacing w:before="93"/>
              <w:ind w:left="92" w:right="92"/>
              <w:jc w:val="center"/>
              <w:rPr>
                <w:sz w:val="24"/>
              </w:rPr>
            </w:pPr>
            <w:r>
              <w:rPr>
                <w:w w:val="105"/>
                <w:sz w:val="24"/>
              </w:rPr>
              <w:t>PsA1719</w:t>
            </w:r>
          </w:p>
        </w:tc>
        <w:tc>
          <w:tcPr>
            <w:tcW w:w="1001" w:type="dxa"/>
          </w:tcPr>
          <w:p w14:paraId="3698F483" w14:textId="77777777" w:rsidR="005313F1" w:rsidRDefault="009B75EF">
            <w:pPr>
              <w:pStyle w:val="TableParagraph"/>
              <w:spacing w:before="93"/>
              <w:ind w:left="91" w:right="92"/>
              <w:jc w:val="center"/>
              <w:rPr>
                <w:sz w:val="24"/>
              </w:rPr>
            </w:pPr>
            <w:r>
              <w:rPr>
                <w:w w:val="105"/>
                <w:sz w:val="24"/>
              </w:rPr>
              <w:t>Male</w:t>
            </w:r>
          </w:p>
        </w:tc>
        <w:tc>
          <w:tcPr>
            <w:tcW w:w="1289" w:type="dxa"/>
          </w:tcPr>
          <w:p w14:paraId="24E9091A" w14:textId="77777777" w:rsidR="005313F1" w:rsidRDefault="009B75EF">
            <w:pPr>
              <w:pStyle w:val="TableParagraph"/>
              <w:spacing w:before="93"/>
              <w:ind w:left="393" w:right="393"/>
              <w:jc w:val="center"/>
              <w:rPr>
                <w:sz w:val="24"/>
              </w:rPr>
            </w:pPr>
            <w:r>
              <w:rPr>
                <w:w w:val="110"/>
                <w:sz w:val="24"/>
              </w:rPr>
              <w:t>33</w:t>
            </w:r>
          </w:p>
        </w:tc>
        <w:tc>
          <w:tcPr>
            <w:tcW w:w="2103" w:type="dxa"/>
          </w:tcPr>
          <w:p w14:paraId="1B0EF72D" w14:textId="77777777" w:rsidR="005313F1" w:rsidRDefault="009B75EF">
            <w:pPr>
              <w:pStyle w:val="TableParagraph"/>
              <w:spacing w:before="93"/>
              <w:ind w:left="832" w:right="834"/>
              <w:jc w:val="center"/>
              <w:rPr>
                <w:sz w:val="24"/>
              </w:rPr>
            </w:pPr>
            <w:r>
              <w:rPr>
                <w:w w:val="110"/>
                <w:sz w:val="24"/>
              </w:rPr>
              <w:t>24</w:t>
            </w:r>
          </w:p>
        </w:tc>
        <w:tc>
          <w:tcPr>
            <w:tcW w:w="826" w:type="dxa"/>
          </w:tcPr>
          <w:p w14:paraId="282D2CD3" w14:textId="77777777" w:rsidR="005313F1" w:rsidRDefault="009B75EF">
            <w:pPr>
              <w:pStyle w:val="TableParagraph"/>
              <w:spacing w:before="93"/>
              <w:ind w:left="104" w:right="108"/>
              <w:jc w:val="center"/>
              <w:rPr>
                <w:sz w:val="24"/>
              </w:rPr>
            </w:pPr>
            <w:r>
              <w:rPr>
                <w:w w:val="105"/>
                <w:sz w:val="24"/>
              </w:rPr>
              <w:t>Oligo</w:t>
            </w:r>
          </w:p>
        </w:tc>
        <w:tc>
          <w:tcPr>
            <w:tcW w:w="1675" w:type="dxa"/>
          </w:tcPr>
          <w:p w14:paraId="681D6C52" w14:textId="77777777" w:rsidR="005313F1" w:rsidRDefault="009B75EF">
            <w:pPr>
              <w:pStyle w:val="TableParagraph"/>
              <w:spacing w:before="93"/>
              <w:ind w:left="80" w:right="87"/>
              <w:jc w:val="center"/>
              <w:rPr>
                <w:sz w:val="24"/>
              </w:rPr>
            </w:pPr>
            <w:r>
              <w:rPr>
                <w:w w:val="120"/>
                <w:sz w:val="24"/>
              </w:rPr>
              <w:t>1/1</w:t>
            </w:r>
          </w:p>
        </w:tc>
        <w:tc>
          <w:tcPr>
            <w:tcW w:w="1475" w:type="dxa"/>
          </w:tcPr>
          <w:p w14:paraId="4BD1858B" w14:textId="77777777" w:rsidR="005313F1" w:rsidRDefault="009B75EF">
            <w:pPr>
              <w:pStyle w:val="TableParagraph"/>
              <w:spacing w:before="93"/>
              <w:ind w:right="10"/>
              <w:jc w:val="center"/>
              <w:rPr>
                <w:sz w:val="24"/>
              </w:rPr>
            </w:pPr>
            <w:r>
              <w:rPr>
                <w:w w:val="108"/>
                <w:sz w:val="24"/>
              </w:rPr>
              <w:t>3</w:t>
            </w:r>
          </w:p>
        </w:tc>
        <w:tc>
          <w:tcPr>
            <w:tcW w:w="1475" w:type="dxa"/>
          </w:tcPr>
          <w:p w14:paraId="3FFCF3B9" w14:textId="77777777" w:rsidR="005313F1" w:rsidRDefault="009B75EF">
            <w:pPr>
              <w:pStyle w:val="TableParagraph"/>
              <w:spacing w:before="93"/>
              <w:ind w:right="12"/>
              <w:jc w:val="center"/>
              <w:rPr>
                <w:sz w:val="24"/>
              </w:rPr>
            </w:pPr>
            <w:r>
              <w:rPr>
                <w:w w:val="108"/>
                <w:sz w:val="24"/>
              </w:rPr>
              <w:t>4</w:t>
            </w:r>
          </w:p>
        </w:tc>
        <w:tc>
          <w:tcPr>
            <w:tcW w:w="1007" w:type="dxa"/>
          </w:tcPr>
          <w:p w14:paraId="661ECBF5" w14:textId="77777777" w:rsidR="005313F1" w:rsidRDefault="009B75EF">
            <w:pPr>
              <w:pStyle w:val="TableParagraph"/>
              <w:spacing w:before="93"/>
              <w:ind w:left="85" w:right="99"/>
              <w:jc w:val="center"/>
              <w:rPr>
                <w:sz w:val="24"/>
              </w:rPr>
            </w:pPr>
            <w:r>
              <w:rPr>
                <w:w w:val="110"/>
                <w:sz w:val="24"/>
              </w:rPr>
              <w:t>36.6</w:t>
            </w:r>
          </w:p>
        </w:tc>
      </w:tr>
      <w:tr w:rsidR="005313F1" w14:paraId="60EC4940" w14:textId="77777777">
        <w:trPr>
          <w:trHeight w:val="478"/>
        </w:trPr>
        <w:tc>
          <w:tcPr>
            <w:tcW w:w="1470" w:type="dxa"/>
          </w:tcPr>
          <w:p w14:paraId="3A46D8DA" w14:textId="77777777" w:rsidR="005313F1" w:rsidRDefault="009B75EF">
            <w:pPr>
              <w:pStyle w:val="TableParagraph"/>
              <w:spacing w:before="93"/>
              <w:ind w:left="92" w:right="92"/>
              <w:jc w:val="center"/>
              <w:rPr>
                <w:sz w:val="24"/>
              </w:rPr>
            </w:pPr>
            <w:r>
              <w:rPr>
                <w:w w:val="105"/>
                <w:sz w:val="24"/>
              </w:rPr>
              <w:t>PsA1607</w:t>
            </w:r>
          </w:p>
        </w:tc>
        <w:tc>
          <w:tcPr>
            <w:tcW w:w="1001" w:type="dxa"/>
          </w:tcPr>
          <w:p w14:paraId="4AF9F7B7" w14:textId="77777777" w:rsidR="005313F1" w:rsidRDefault="009B75EF">
            <w:pPr>
              <w:pStyle w:val="TableParagraph"/>
              <w:spacing w:before="93"/>
              <w:ind w:left="91" w:right="92"/>
              <w:jc w:val="center"/>
              <w:rPr>
                <w:sz w:val="24"/>
              </w:rPr>
            </w:pPr>
            <w:r>
              <w:rPr>
                <w:w w:val="105"/>
                <w:sz w:val="24"/>
              </w:rPr>
              <w:t>Male</w:t>
            </w:r>
          </w:p>
        </w:tc>
        <w:tc>
          <w:tcPr>
            <w:tcW w:w="1289" w:type="dxa"/>
          </w:tcPr>
          <w:p w14:paraId="72A0FD1F" w14:textId="77777777" w:rsidR="005313F1" w:rsidRDefault="009B75EF">
            <w:pPr>
              <w:pStyle w:val="TableParagraph"/>
              <w:spacing w:before="93"/>
              <w:ind w:left="393" w:right="393"/>
              <w:jc w:val="center"/>
              <w:rPr>
                <w:sz w:val="24"/>
              </w:rPr>
            </w:pPr>
            <w:r>
              <w:rPr>
                <w:w w:val="110"/>
                <w:sz w:val="24"/>
              </w:rPr>
              <w:t>42</w:t>
            </w:r>
          </w:p>
        </w:tc>
        <w:tc>
          <w:tcPr>
            <w:tcW w:w="2103" w:type="dxa"/>
          </w:tcPr>
          <w:p w14:paraId="251B7FB5" w14:textId="77777777" w:rsidR="005313F1" w:rsidRDefault="009B75EF">
            <w:pPr>
              <w:pStyle w:val="TableParagraph"/>
              <w:spacing w:before="93"/>
              <w:ind w:left="832" w:right="834"/>
              <w:jc w:val="center"/>
              <w:rPr>
                <w:sz w:val="24"/>
              </w:rPr>
            </w:pPr>
            <w:r>
              <w:rPr>
                <w:w w:val="110"/>
                <w:sz w:val="24"/>
              </w:rPr>
              <w:t>108</w:t>
            </w:r>
          </w:p>
        </w:tc>
        <w:tc>
          <w:tcPr>
            <w:tcW w:w="826" w:type="dxa"/>
          </w:tcPr>
          <w:p w14:paraId="2AFEF688" w14:textId="77777777" w:rsidR="005313F1" w:rsidRDefault="009B75EF">
            <w:pPr>
              <w:pStyle w:val="TableParagraph"/>
              <w:spacing w:before="93"/>
              <w:ind w:left="104" w:right="108"/>
              <w:jc w:val="center"/>
              <w:rPr>
                <w:sz w:val="24"/>
              </w:rPr>
            </w:pPr>
            <w:r>
              <w:rPr>
                <w:w w:val="105"/>
                <w:sz w:val="24"/>
              </w:rPr>
              <w:t>Oligo</w:t>
            </w:r>
          </w:p>
        </w:tc>
        <w:tc>
          <w:tcPr>
            <w:tcW w:w="1675" w:type="dxa"/>
          </w:tcPr>
          <w:p w14:paraId="12448697" w14:textId="77777777" w:rsidR="005313F1" w:rsidRDefault="009B75EF">
            <w:pPr>
              <w:pStyle w:val="TableParagraph"/>
              <w:spacing w:before="93"/>
              <w:ind w:left="80" w:right="87"/>
              <w:jc w:val="center"/>
              <w:rPr>
                <w:sz w:val="24"/>
              </w:rPr>
            </w:pPr>
            <w:r>
              <w:rPr>
                <w:w w:val="120"/>
                <w:sz w:val="24"/>
              </w:rPr>
              <w:t>1/1</w:t>
            </w:r>
          </w:p>
        </w:tc>
        <w:tc>
          <w:tcPr>
            <w:tcW w:w="1475" w:type="dxa"/>
          </w:tcPr>
          <w:p w14:paraId="69EC17C2" w14:textId="77777777" w:rsidR="005313F1" w:rsidRDefault="009B75EF">
            <w:pPr>
              <w:pStyle w:val="TableParagraph"/>
              <w:spacing w:before="93"/>
              <w:ind w:right="10"/>
              <w:jc w:val="center"/>
              <w:rPr>
                <w:sz w:val="24"/>
              </w:rPr>
            </w:pPr>
            <w:r>
              <w:rPr>
                <w:w w:val="108"/>
                <w:sz w:val="24"/>
              </w:rPr>
              <w:t>4</w:t>
            </w:r>
          </w:p>
        </w:tc>
        <w:tc>
          <w:tcPr>
            <w:tcW w:w="1475" w:type="dxa"/>
          </w:tcPr>
          <w:p w14:paraId="21586391" w14:textId="77777777" w:rsidR="005313F1" w:rsidRDefault="009B75EF">
            <w:pPr>
              <w:pStyle w:val="TableParagraph"/>
              <w:spacing w:before="93"/>
              <w:ind w:right="12"/>
              <w:jc w:val="center"/>
              <w:rPr>
                <w:sz w:val="24"/>
              </w:rPr>
            </w:pPr>
            <w:r>
              <w:rPr>
                <w:w w:val="108"/>
                <w:sz w:val="24"/>
              </w:rPr>
              <w:t>3</w:t>
            </w:r>
          </w:p>
        </w:tc>
        <w:tc>
          <w:tcPr>
            <w:tcW w:w="1007" w:type="dxa"/>
          </w:tcPr>
          <w:p w14:paraId="56F06F57" w14:textId="77777777" w:rsidR="005313F1" w:rsidRDefault="009B75EF">
            <w:pPr>
              <w:pStyle w:val="TableParagraph"/>
              <w:spacing w:before="93"/>
              <w:ind w:right="14"/>
              <w:jc w:val="center"/>
              <w:rPr>
                <w:sz w:val="24"/>
              </w:rPr>
            </w:pPr>
            <w:r>
              <w:rPr>
                <w:w w:val="108"/>
                <w:sz w:val="24"/>
              </w:rPr>
              <w:t>8</w:t>
            </w:r>
          </w:p>
        </w:tc>
      </w:tr>
      <w:tr w:rsidR="005313F1" w14:paraId="0E0C9897" w14:textId="77777777">
        <w:trPr>
          <w:trHeight w:val="478"/>
        </w:trPr>
        <w:tc>
          <w:tcPr>
            <w:tcW w:w="1470" w:type="dxa"/>
          </w:tcPr>
          <w:p w14:paraId="63C304A0" w14:textId="77777777" w:rsidR="005313F1" w:rsidRDefault="009B75EF">
            <w:pPr>
              <w:pStyle w:val="TableParagraph"/>
              <w:spacing w:before="93"/>
              <w:ind w:left="92" w:right="92"/>
              <w:jc w:val="center"/>
              <w:rPr>
                <w:sz w:val="24"/>
              </w:rPr>
            </w:pPr>
            <w:r>
              <w:rPr>
                <w:w w:val="105"/>
                <w:sz w:val="24"/>
              </w:rPr>
              <w:t>PsA1728</w:t>
            </w:r>
          </w:p>
        </w:tc>
        <w:tc>
          <w:tcPr>
            <w:tcW w:w="1001" w:type="dxa"/>
          </w:tcPr>
          <w:p w14:paraId="4B9548F0" w14:textId="77777777" w:rsidR="005313F1" w:rsidRDefault="009B75EF">
            <w:pPr>
              <w:pStyle w:val="TableParagraph"/>
              <w:spacing w:before="93"/>
              <w:ind w:left="91" w:right="92"/>
              <w:jc w:val="center"/>
              <w:rPr>
                <w:sz w:val="24"/>
              </w:rPr>
            </w:pPr>
            <w:r>
              <w:rPr>
                <w:w w:val="110"/>
                <w:sz w:val="24"/>
              </w:rPr>
              <w:t>Female</w:t>
            </w:r>
          </w:p>
        </w:tc>
        <w:tc>
          <w:tcPr>
            <w:tcW w:w="1289" w:type="dxa"/>
          </w:tcPr>
          <w:p w14:paraId="391BFEB9" w14:textId="77777777" w:rsidR="005313F1" w:rsidRDefault="009B75EF">
            <w:pPr>
              <w:pStyle w:val="TableParagraph"/>
              <w:spacing w:before="93"/>
              <w:ind w:left="393" w:right="393"/>
              <w:jc w:val="center"/>
              <w:rPr>
                <w:sz w:val="24"/>
              </w:rPr>
            </w:pPr>
            <w:r>
              <w:rPr>
                <w:w w:val="110"/>
                <w:sz w:val="24"/>
              </w:rPr>
              <w:t>72</w:t>
            </w:r>
          </w:p>
        </w:tc>
        <w:tc>
          <w:tcPr>
            <w:tcW w:w="2103" w:type="dxa"/>
          </w:tcPr>
          <w:p w14:paraId="0207C964" w14:textId="77777777" w:rsidR="005313F1" w:rsidRDefault="009B75EF">
            <w:pPr>
              <w:pStyle w:val="TableParagraph"/>
              <w:spacing w:before="93"/>
              <w:ind w:left="832" w:right="833"/>
              <w:jc w:val="center"/>
              <w:rPr>
                <w:sz w:val="24"/>
              </w:rPr>
            </w:pPr>
            <w:r>
              <w:rPr>
                <w:w w:val="110"/>
                <w:sz w:val="24"/>
              </w:rPr>
              <w:t>48</w:t>
            </w:r>
          </w:p>
        </w:tc>
        <w:tc>
          <w:tcPr>
            <w:tcW w:w="826" w:type="dxa"/>
          </w:tcPr>
          <w:p w14:paraId="7FC5AE0F" w14:textId="77777777" w:rsidR="005313F1" w:rsidRDefault="009B75EF">
            <w:pPr>
              <w:pStyle w:val="TableParagraph"/>
              <w:spacing w:before="93"/>
              <w:ind w:left="104" w:right="108"/>
              <w:jc w:val="center"/>
              <w:rPr>
                <w:sz w:val="24"/>
              </w:rPr>
            </w:pPr>
            <w:r>
              <w:rPr>
                <w:w w:val="105"/>
                <w:sz w:val="24"/>
              </w:rPr>
              <w:t>Oligo</w:t>
            </w:r>
          </w:p>
        </w:tc>
        <w:tc>
          <w:tcPr>
            <w:tcW w:w="1675" w:type="dxa"/>
          </w:tcPr>
          <w:p w14:paraId="5DB36026" w14:textId="77777777" w:rsidR="005313F1" w:rsidRDefault="009B75EF">
            <w:pPr>
              <w:pStyle w:val="TableParagraph"/>
              <w:spacing w:before="93"/>
              <w:ind w:left="80" w:right="87"/>
              <w:jc w:val="center"/>
              <w:rPr>
                <w:sz w:val="24"/>
              </w:rPr>
            </w:pPr>
            <w:r>
              <w:rPr>
                <w:w w:val="120"/>
                <w:sz w:val="24"/>
              </w:rPr>
              <w:t>2/2</w:t>
            </w:r>
          </w:p>
        </w:tc>
        <w:tc>
          <w:tcPr>
            <w:tcW w:w="1475" w:type="dxa"/>
          </w:tcPr>
          <w:p w14:paraId="457C7589" w14:textId="77777777" w:rsidR="005313F1" w:rsidRDefault="009B75EF">
            <w:pPr>
              <w:pStyle w:val="TableParagraph"/>
              <w:spacing w:before="93"/>
              <w:ind w:right="10"/>
              <w:jc w:val="center"/>
              <w:rPr>
                <w:sz w:val="24"/>
              </w:rPr>
            </w:pPr>
            <w:r>
              <w:rPr>
                <w:w w:val="108"/>
                <w:sz w:val="24"/>
              </w:rPr>
              <w:t>3</w:t>
            </w:r>
          </w:p>
        </w:tc>
        <w:tc>
          <w:tcPr>
            <w:tcW w:w="1475" w:type="dxa"/>
          </w:tcPr>
          <w:p w14:paraId="52B5D98B" w14:textId="77777777" w:rsidR="005313F1" w:rsidRDefault="009B75EF">
            <w:pPr>
              <w:pStyle w:val="TableParagraph"/>
              <w:spacing w:before="93"/>
              <w:ind w:right="12"/>
              <w:jc w:val="center"/>
              <w:rPr>
                <w:sz w:val="24"/>
              </w:rPr>
            </w:pPr>
            <w:r>
              <w:rPr>
                <w:w w:val="108"/>
                <w:sz w:val="24"/>
              </w:rPr>
              <w:t>4</w:t>
            </w:r>
          </w:p>
        </w:tc>
        <w:tc>
          <w:tcPr>
            <w:tcW w:w="1007" w:type="dxa"/>
          </w:tcPr>
          <w:p w14:paraId="25677BFE" w14:textId="77777777" w:rsidR="005313F1" w:rsidRDefault="009B75EF">
            <w:pPr>
              <w:pStyle w:val="TableParagraph"/>
              <w:spacing w:before="93"/>
              <w:ind w:left="85" w:right="99"/>
              <w:jc w:val="center"/>
              <w:rPr>
                <w:sz w:val="24"/>
              </w:rPr>
            </w:pPr>
            <w:r>
              <w:rPr>
                <w:w w:val="110"/>
                <w:sz w:val="24"/>
              </w:rPr>
              <w:t>43.2</w:t>
            </w:r>
          </w:p>
        </w:tc>
      </w:tr>
      <w:tr w:rsidR="005313F1" w14:paraId="6C9819EB" w14:textId="77777777">
        <w:trPr>
          <w:trHeight w:val="478"/>
        </w:trPr>
        <w:tc>
          <w:tcPr>
            <w:tcW w:w="1470" w:type="dxa"/>
          </w:tcPr>
          <w:p w14:paraId="1446A01E" w14:textId="77777777" w:rsidR="005313F1" w:rsidRDefault="009B75EF">
            <w:pPr>
              <w:pStyle w:val="TableParagraph"/>
              <w:spacing w:before="93"/>
              <w:ind w:left="92" w:right="92"/>
              <w:jc w:val="center"/>
              <w:rPr>
                <w:sz w:val="24"/>
              </w:rPr>
            </w:pPr>
            <w:r>
              <w:rPr>
                <w:w w:val="105"/>
                <w:sz w:val="24"/>
              </w:rPr>
              <w:t>PsA1801</w:t>
            </w:r>
          </w:p>
        </w:tc>
        <w:tc>
          <w:tcPr>
            <w:tcW w:w="1001" w:type="dxa"/>
          </w:tcPr>
          <w:p w14:paraId="74794868" w14:textId="77777777" w:rsidR="005313F1" w:rsidRDefault="009B75EF">
            <w:pPr>
              <w:pStyle w:val="TableParagraph"/>
              <w:spacing w:before="93"/>
              <w:ind w:left="91" w:right="92"/>
              <w:jc w:val="center"/>
              <w:rPr>
                <w:sz w:val="24"/>
              </w:rPr>
            </w:pPr>
            <w:r>
              <w:rPr>
                <w:w w:val="110"/>
                <w:sz w:val="24"/>
              </w:rPr>
              <w:t>Female</w:t>
            </w:r>
          </w:p>
        </w:tc>
        <w:tc>
          <w:tcPr>
            <w:tcW w:w="1289" w:type="dxa"/>
          </w:tcPr>
          <w:p w14:paraId="6BDBAFBF" w14:textId="77777777" w:rsidR="005313F1" w:rsidRDefault="009B75EF">
            <w:pPr>
              <w:pStyle w:val="TableParagraph"/>
              <w:spacing w:before="93"/>
              <w:ind w:left="393" w:right="393"/>
              <w:jc w:val="center"/>
              <w:rPr>
                <w:sz w:val="24"/>
              </w:rPr>
            </w:pPr>
            <w:r>
              <w:rPr>
                <w:w w:val="110"/>
                <w:sz w:val="24"/>
              </w:rPr>
              <w:t>53</w:t>
            </w:r>
          </w:p>
        </w:tc>
        <w:tc>
          <w:tcPr>
            <w:tcW w:w="2103" w:type="dxa"/>
          </w:tcPr>
          <w:p w14:paraId="65F216DD" w14:textId="77777777" w:rsidR="005313F1" w:rsidRDefault="009B75EF">
            <w:pPr>
              <w:pStyle w:val="TableParagraph"/>
              <w:spacing w:before="93"/>
              <w:ind w:left="832" w:right="834"/>
              <w:jc w:val="center"/>
              <w:rPr>
                <w:sz w:val="24"/>
              </w:rPr>
            </w:pPr>
            <w:r>
              <w:rPr>
                <w:w w:val="110"/>
                <w:sz w:val="24"/>
              </w:rPr>
              <w:t>168</w:t>
            </w:r>
          </w:p>
        </w:tc>
        <w:tc>
          <w:tcPr>
            <w:tcW w:w="826" w:type="dxa"/>
          </w:tcPr>
          <w:p w14:paraId="13640C75" w14:textId="77777777" w:rsidR="005313F1" w:rsidRDefault="009B75EF">
            <w:pPr>
              <w:pStyle w:val="TableParagraph"/>
              <w:spacing w:before="93"/>
              <w:ind w:left="104" w:right="108"/>
              <w:jc w:val="center"/>
              <w:rPr>
                <w:sz w:val="24"/>
              </w:rPr>
            </w:pPr>
            <w:r>
              <w:rPr>
                <w:w w:val="105"/>
                <w:sz w:val="24"/>
              </w:rPr>
              <w:t>Oligo</w:t>
            </w:r>
          </w:p>
        </w:tc>
        <w:tc>
          <w:tcPr>
            <w:tcW w:w="1675" w:type="dxa"/>
          </w:tcPr>
          <w:p w14:paraId="003E94C3" w14:textId="77777777" w:rsidR="005313F1" w:rsidRDefault="009B75EF">
            <w:pPr>
              <w:pStyle w:val="TableParagraph"/>
              <w:spacing w:before="93"/>
              <w:ind w:left="80" w:right="87"/>
              <w:jc w:val="center"/>
              <w:rPr>
                <w:sz w:val="24"/>
              </w:rPr>
            </w:pPr>
            <w:r>
              <w:rPr>
                <w:w w:val="120"/>
                <w:sz w:val="24"/>
              </w:rPr>
              <w:t>2/2</w:t>
            </w:r>
          </w:p>
        </w:tc>
        <w:tc>
          <w:tcPr>
            <w:tcW w:w="1475" w:type="dxa"/>
          </w:tcPr>
          <w:p w14:paraId="7BDDAF6A" w14:textId="77777777" w:rsidR="005313F1" w:rsidRDefault="009B75EF">
            <w:pPr>
              <w:pStyle w:val="TableParagraph"/>
              <w:spacing w:before="93"/>
              <w:ind w:right="10"/>
              <w:jc w:val="center"/>
              <w:rPr>
                <w:sz w:val="24"/>
              </w:rPr>
            </w:pPr>
            <w:r>
              <w:rPr>
                <w:w w:val="108"/>
                <w:sz w:val="24"/>
              </w:rPr>
              <w:t>3</w:t>
            </w:r>
          </w:p>
        </w:tc>
        <w:tc>
          <w:tcPr>
            <w:tcW w:w="1475" w:type="dxa"/>
          </w:tcPr>
          <w:p w14:paraId="029F66A8" w14:textId="77777777" w:rsidR="005313F1" w:rsidRDefault="009B75EF">
            <w:pPr>
              <w:pStyle w:val="TableParagraph"/>
              <w:spacing w:before="93"/>
              <w:ind w:right="12"/>
              <w:jc w:val="center"/>
              <w:rPr>
                <w:sz w:val="24"/>
              </w:rPr>
            </w:pPr>
            <w:r>
              <w:rPr>
                <w:w w:val="108"/>
                <w:sz w:val="24"/>
              </w:rPr>
              <w:t>3</w:t>
            </w:r>
          </w:p>
        </w:tc>
        <w:tc>
          <w:tcPr>
            <w:tcW w:w="1007" w:type="dxa"/>
          </w:tcPr>
          <w:p w14:paraId="3831E12C" w14:textId="77777777" w:rsidR="005313F1" w:rsidRDefault="009B75EF">
            <w:pPr>
              <w:pStyle w:val="TableParagraph"/>
              <w:spacing w:before="93"/>
              <w:ind w:left="85" w:right="99"/>
              <w:jc w:val="center"/>
              <w:rPr>
                <w:sz w:val="24"/>
              </w:rPr>
            </w:pPr>
            <w:r>
              <w:rPr>
                <w:w w:val="110"/>
                <w:sz w:val="24"/>
              </w:rPr>
              <w:t>9.9</w:t>
            </w:r>
          </w:p>
        </w:tc>
      </w:tr>
      <w:tr w:rsidR="005313F1" w14:paraId="3E890C1F" w14:textId="77777777">
        <w:trPr>
          <w:trHeight w:val="500"/>
        </w:trPr>
        <w:tc>
          <w:tcPr>
            <w:tcW w:w="1470" w:type="dxa"/>
            <w:tcBorders>
              <w:bottom w:val="single" w:sz="6" w:space="0" w:color="000000"/>
            </w:tcBorders>
          </w:tcPr>
          <w:p w14:paraId="22274169" w14:textId="77777777" w:rsidR="005313F1" w:rsidRDefault="009B75EF">
            <w:pPr>
              <w:pStyle w:val="TableParagraph"/>
              <w:spacing w:before="93"/>
              <w:ind w:left="92" w:right="92"/>
              <w:jc w:val="center"/>
              <w:rPr>
                <w:sz w:val="24"/>
              </w:rPr>
            </w:pPr>
            <w:r>
              <w:rPr>
                <w:w w:val="105"/>
                <w:sz w:val="24"/>
              </w:rPr>
              <w:t>PsA1505</w:t>
            </w:r>
          </w:p>
        </w:tc>
        <w:tc>
          <w:tcPr>
            <w:tcW w:w="1001" w:type="dxa"/>
            <w:tcBorders>
              <w:bottom w:val="single" w:sz="6" w:space="0" w:color="000000"/>
            </w:tcBorders>
          </w:tcPr>
          <w:p w14:paraId="5705287E" w14:textId="77777777" w:rsidR="005313F1" w:rsidRDefault="009B75EF">
            <w:pPr>
              <w:pStyle w:val="TableParagraph"/>
              <w:spacing w:before="93"/>
              <w:ind w:left="91" w:right="91"/>
              <w:jc w:val="center"/>
              <w:rPr>
                <w:sz w:val="24"/>
              </w:rPr>
            </w:pPr>
            <w:r>
              <w:rPr>
                <w:w w:val="105"/>
                <w:sz w:val="24"/>
              </w:rPr>
              <w:t>Male</w:t>
            </w:r>
          </w:p>
        </w:tc>
        <w:tc>
          <w:tcPr>
            <w:tcW w:w="1289" w:type="dxa"/>
            <w:tcBorders>
              <w:bottom w:val="single" w:sz="6" w:space="0" w:color="000000"/>
            </w:tcBorders>
          </w:tcPr>
          <w:p w14:paraId="7BEF5152" w14:textId="77777777" w:rsidR="005313F1" w:rsidRDefault="009B75EF">
            <w:pPr>
              <w:pStyle w:val="TableParagraph"/>
              <w:spacing w:before="93"/>
              <w:ind w:left="393" w:right="393"/>
              <w:jc w:val="center"/>
              <w:rPr>
                <w:sz w:val="24"/>
              </w:rPr>
            </w:pPr>
            <w:r>
              <w:rPr>
                <w:w w:val="110"/>
                <w:sz w:val="24"/>
              </w:rPr>
              <w:t>35</w:t>
            </w:r>
          </w:p>
        </w:tc>
        <w:tc>
          <w:tcPr>
            <w:tcW w:w="2103" w:type="dxa"/>
            <w:tcBorders>
              <w:bottom w:val="single" w:sz="6" w:space="0" w:color="000000"/>
            </w:tcBorders>
          </w:tcPr>
          <w:p w14:paraId="270FB80B" w14:textId="77777777" w:rsidR="005313F1" w:rsidRDefault="009B75EF">
            <w:pPr>
              <w:pStyle w:val="TableParagraph"/>
              <w:spacing w:before="93"/>
              <w:ind w:left="832" w:right="834"/>
              <w:jc w:val="center"/>
              <w:rPr>
                <w:sz w:val="24"/>
              </w:rPr>
            </w:pPr>
            <w:r>
              <w:rPr>
                <w:w w:val="110"/>
                <w:sz w:val="24"/>
              </w:rPr>
              <w:t>108</w:t>
            </w:r>
          </w:p>
        </w:tc>
        <w:tc>
          <w:tcPr>
            <w:tcW w:w="826" w:type="dxa"/>
            <w:tcBorders>
              <w:bottom w:val="single" w:sz="6" w:space="0" w:color="000000"/>
            </w:tcBorders>
          </w:tcPr>
          <w:p w14:paraId="21143E36" w14:textId="77777777" w:rsidR="005313F1" w:rsidRDefault="009B75EF">
            <w:pPr>
              <w:pStyle w:val="TableParagraph"/>
              <w:spacing w:before="93"/>
              <w:ind w:left="104" w:right="108"/>
              <w:jc w:val="center"/>
              <w:rPr>
                <w:sz w:val="24"/>
              </w:rPr>
            </w:pPr>
            <w:r>
              <w:rPr>
                <w:w w:val="105"/>
                <w:sz w:val="24"/>
              </w:rPr>
              <w:t>Oligo</w:t>
            </w:r>
          </w:p>
        </w:tc>
        <w:tc>
          <w:tcPr>
            <w:tcW w:w="1675" w:type="dxa"/>
            <w:tcBorders>
              <w:bottom w:val="single" w:sz="6" w:space="0" w:color="000000"/>
            </w:tcBorders>
          </w:tcPr>
          <w:p w14:paraId="20A36AA5" w14:textId="77777777" w:rsidR="005313F1" w:rsidRDefault="009B75EF">
            <w:pPr>
              <w:pStyle w:val="TableParagraph"/>
              <w:spacing w:before="93"/>
              <w:ind w:left="80" w:right="87"/>
              <w:jc w:val="center"/>
              <w:rPr>
                <w:sz w:val="24"/>
              </w:rPr>
            </w:pPr>
            <w:r>
              <w:rPr>
                <w:w w:val="120"/>
                <w:sz w:val="24"/>
              </w:rPr>
              <w:t>1/1</w:t>
            </w:r>
          </w:p>
        </w:tc>
        <w:tc>
          <w:tcPr>
            <w:tcW w:w="1475" w:type="dxa"/>
            <w:tcBorders>
              <w:bottom w:val="single" w:sz="6" w:space="0" w:color="000000"/>
            </w:tcBorders>
          </w:tcPr>
          <w:p w14:paraId="383F0B4B" w14:textId="77777777" w:rsidR="005313F1" w:rsidRDefault="009B75EF">
            <w:pPr>
              <w:pStyle w:val="TableParagraph"/>
              <w:spacing w:before="93"/>
              <w:ind w:right="10"/>
              <w:jc w:val="center"/>
              <w:rPr>
                <w:sz w:val="24"/>
              </w:rPr>
            </w:pPr>
            <w:r>
              <w:rPr>
                <w:w w:val="108"/>
                <w:sz w:val="24"/>
              </w:rPr>
              <w:t>2</w:t>
            </w:r>
          </w:p>
        </w:tc>
        <w:tc>
          <w:tcPr>
            <w:tcW w:w="1475" w:type="dxa"/>
            <w:tcBorders>
              <w:bottom w:val="single" w:sz="6" w:space="0" w:color="000000"/>
            </w:tcBorders>
          </w:tcPr>
          <w:p w14:paraId="65A0FD6F" w14:textId="77777777" w:rsidR="005313F1" w:rsidRDefault="009B75EF">
            <w:pPr>
              <w:pStyle w:val="TableParagraph"/>
              <w:spacing w:before="93"/>
              <w:ind w:right="12"/>
              <w:jc w:val="center"/>
              <w:rPr>
                <w:sz w:val="24"/>
              </w:rPr>
            </w:pPr>
            <w:r>
              <w:rPr>
                <w:w w:val="108"/>
                <w:sz w:val="24"/>
              </w:rPr>
              <w:t>2</w:t>
            </w:r>
          </w:p>
        </w:tc>
        <w:tc>
          <w:tcPr>
            <w:tcW w:w="1007" w:type="dxa"/>
            <w:tcBorders>
              <w:bottom w:val="single" w:sz="6" w:space="0" w:color="000000"/>
            </w:tcBorders>
          </w:tcPr>
          <w:p w14:paraId="6C276636" w14:textId="77777777" w:rsidR="005313F1" w:rsidRDefault="009B75EF">
            <w:pPr>
              <w:pStyle w:val="TableParagraph"/>
              <w:spacing w:before="93"/>
              <w:ind w:right="14"/>
              <w:jc w:val="center"/>
              <w:rPr>
                <w:sz w:val="24"/>
              </w:rPr>
            </w:pPr>
            <w:r>
              <w:rPr>
                <w:w w:val="108"/>
                <w:sz w:val="24"/>
              </w:rPr>
              <w:t>1</w:t>
            </w:r>
          </w:p>
        </w:tc>
      </w:tr>
      <w:tr w:rsidR="005313F1" w14:paraId="45468345" w14:textId="77777777">
        <w:trPr>
          <w:trHeight w:val="687"/>
        </w:trPr>
        <w:tc>
          <w:tcPr>
            <w:tcW w:w="1470" w:type="dxa"/>
            <w:tcBorders>
              <w:top w:val="single" w:sz="6" w:space="0" w:color="000000"/>
            </w:tcBorders>
          </w:tcPr>
          <w:p w14:paraId="2AA2C752" w14:textId="77777777" w:rsidR="005313F1" w:rsidRDefault="009B75EF">
            <w:pPr>
              <w:pStyle w:val="TableParagraph"/>
              <w:spacing w:before="176"/>
              <w:ind w:left="92" w:right="92"/>
              <w:jc w:val="center"/>
              <w:rPr>
                <w:sz w:val="24"/>
              </w:rPr>
            </w:pPr>
            <w:r>
              <w:rPr>
                <w:w w:val="110"/>
                <w:sz w:val="24"/>
              </w:rPr>
              <w:t>Average</w:t>
            </w:r>
          </w:p>
        </w:tc>
        <w:tc>
          <w:tcPr>
            <w:tcW w:w="1001" w:type="dxa"/>
            <w:tcBorders>
              <w:top w:val="single" w:sz="6" w:space="0" w:color="000000"/>
            </w:tcBorders>
          </w:tcPr>
          <w:p w14:paraId="41C56842" w14:textId="77777777" w:rsidR="005313F1" w:rsidRDefault="009B75EF">
            <w:pPr>
              <w:pStyle w:val="TableParagraph"/>
              <w:spacing w:before="143"/>
              <w:jc w:val="center"/>
              <w:rPr>
                <w:rFonts w:ascii="Arial Unicode MS" w:hAnsi="Arial Unicode MS"/>
                <w:sz w:val="24"/>
              </w:rPr>
            </w:pPr>
            <w:r>
              <w:rPr>
                <w:rFonts w:ascii="Arial Unicode MS" w:hAnsi="Arial Unicode MS"/>
                <w:w w:val="104"/>
                <w:sz w:val="24"/>
              </w:rPr>
              <w:t>−</w:t>
            </w:r>
          </w:p>
        </w:tc>
        <w:tc>
          <w:tcPr>
            <w:tcW w:w="1289" w:type="dxa"/>
            <w:tcBorders>
              <w:top w:val="single" w:sz="6" w:space="0" w:color="000000"/>
            </w:tcBorders>
          </w:tcPr>
          <w:p w14:paraId="4D3D9327" w14:textId="77777777" w:rsidR="005313F1" w:rsidRDefault="009B75EF">
            <w:pPr>
              <w:pStyle w:val="TableParagraph"/>
              <w:spacing w:before="176"/>
              <w:ind w:left="393" w:right="393"/>
              <w:jc w:val="center"/>
              <w:rPr>
                <w:sz w:val="24"/>
              </w:rPr>
            </w:pPr>
            <w:r>
              <w:rPr>
                <w:w w:val="110"/>
                <w:sz w:val="24"/>
              </w:rPr>
              <w:t>44.3</w:t>
            </w:r>
          </w:p>
        </w:tc>
        <w:tc>
          <w:tcPr>
            <w:tcW w:w="2103" w:type="dxa"/>
            <w:tcBorders>
              <w:top w:val="single" w:sz="6" w:space="0" w:color="000000"/>
            </w:tcBorders>
          </w:tcPr>
          <w:p w14:paraId="4E431D94" w14:textId="77777777" w:rsidR="005313F1" w:rsidRDefault="009B75EF">
            <w:pPr>
              <w:pStyle w:val="TableParagraph"/>
              <w:spacing w:before="176"/>
              <w:ind w:left="832" w:right="834"/>
              <w:jc w:val="center"/>
              <w:rPr>
                <w:sz w:val="24"/>
              </w:rPr>
            </w:pPr>
            <w:r>
              <w:rPr>
                <w:w w:val="110"/>
                <w:sz w:val="24"/>
              </w:rPr>
              <w:t>106</w:t>
            </w:r>
          </w:p>
        </w:tc>
        <w:tc>
          <w:tcPr>
            <w:tcW w:w="826" w:type="dxa"/>
            <w:tcBorders>
              <w:top w:val="single" w:sz="6" w:space="0" w:color="000000"/>
            </w:tcBorders>
          </w:tcPr>
          <w:p w14:paraId="7FD28B82" w14:textId="77777777" w:rsidR="005313F1" w:rsidRDefault="009B75EF">
            <w:pPr>
              <w:pStyle w:val="TableParagraph"/>
              <w:spacing w:before="143"/>
              <w:ind w:right="4"/>
              <w:jc w:val="center"/>
              <w:rPr>
                <w:rFonts w:ascii="Arial Unicode MS" w:hAnsi="Arial Unicode MS"/>
                <w:sz w:val="24"/>
              </w:rPr>
            </w:pPr>
            <w:r>
              <w:rPr>
                <w:rFonts w:ascii="Arial Unicode MS" w:hAnsi="Arial Unicode MS"/>
                <w:w w:val="104"/>
                <w:sz w:val="24"/>
              </w:rPr>
              <w:t>−</w:t>
            </w:r>
          </w:p>
        </w:tc>
        <w:tc>
          <w:tcPr>
            <w:tcW w:w="1675" w:type="dxa"/>
            <w:tcBorders>
              <w:top w:val="single" w:sz="6" w:space="0" w:color="000000"/>
            </w:tcBorders>
          </w:tcPr>
          <w:p w14:paraId="4B3EE4C6" w14:textId="77777777" w:rsidR="005313F1" w:rsidRDefault="009B75EF">
            <w:pPr>
              <w:pStyle w:val="TableParagraph"/>
              <w:spacing w:before="176"/>
              <w:ind w:left="80" w:right="87"/>
              <w:jc w:val="center"/>
              <w:rPr>
                <w:sz w:val="24"/>
              </w:rPr>
            </w:pPr>
            <w:r>
              <w:rPr>
                <w:w w:val="115"/>
                <w:sz w:val="24"/>
              </w:rPr>
              <w:t>1.5/1.5</w:t>
            </w:r>
          </w:p>
        </w:tc>
        <w:tc>
          <w:tcPr>
            <w:tcW w:w="1475" w:type="dxa"/>
            <w:tcBorders>
              <w:top w:val="single" w:sz="6" w:space="0" w:color="000000"/>
            </w:tcBorders>
          </w:tcPr>
          <w:p w14:paraId="46DB6528" w14:textId="77777777" w:rsidR="005313F1" w:rsidRDefault="009B75EF">
            <w:pPr>
              <w:pStyle w:val="TableParagraph"/>
              <w:spacing w:before="176"/>
              <w:ind w:right="10"/>
              <w:jc w:val="center"/>
              <w:rPr>
                <w:sz w:val="24"/>
              </w:rPr>
            </w:pPr>
            <w:r>
              <w:rPr>
                <w:w w:val="108"/>
                <w:sz w:val="24"/>
              </w:rPr>
              <w:t>3</w:t>
            </w:r>
          </w:p>
        </w:tc>
        <w:tc>
          <w:tcPr>
            <w:tcW w:w="1475" w:type="dxa"/>
            <w:tcBorders>
              <w:top w:val="single" w:sz="6" w:space="0" w:color="000000"/>
            </w:tcBorders>
          </w:tcPr>
          <w:p w14:paraId="69C49894" w14:textId="77777777" w:rsidR="005313F1" w:rsidRDefault="009B75EF">
            <w:pPr>
              <w:pStyle w:val="TableParagraph"/>
              <w:spacing w:before="176"/>
              <w:ind w:left="546" w:right="559"/>
              <w:jc w:val="center"/>
              <w:rPr>
                <w:sz w:val="24"/>
              </w:rPr>
            </w:pPr>
            <w:r>
              <w:rPr>
                <w:w w:val="110"/>
                <w:sz w:val="24"/>
              </w:rPr>
              <w:t>3.2</w:t>
            </w:r>
          </w:p>
        </w:tc>
        <w:tc>
          <w:tcPr>
            <w:tcW w:w="1007" w:type="dxa"/>
            <w:tcBorders>
              <w:top w:val="single" w:sz="6" w:space="0" w:color="000000"/>
            </w:tcBorders>
          </w:tcPr>
          <w:p w14:paraId="361E58EE" w14:textId="77777777" w:rsidR="005313F1" w:rsidRDefault="009B75EF">
            <w:pPr>
              <w:pStyle w:val="TableParagraph"/>
              <w:spacing w:before="176"/>
              <w:ind w:left="85" w:right="99"/>
              <w:jc w:val="center"/>
              <w:rPr>
                <w:sz w:val="24"/>
              </w:rPr>
            </w:pPr>
            <w:r>
              <w:rPr>
                <w:w w:val="110"/>
                <w:sz w:val="24"/>
              </w:rPr>
              <w:t>17.4</w:t>
            </w:r>
          </w:p>
        </w:tc>
      </w:tr>
    </w:tbl>
    <w:p w14:paraId="3D26BB9E" w14:textId="77777777" w:rsidR="005313F1" w:rsidRDefault="005313F1">
      <w:pPr>
        <w:jc w:val="center"/>
        <w:rPr>
          <w:sz w:val="24"/>
        </w:rPr>
        <w:sectPr w:rsidR="005313F1">
          <w:headerReference w:type="default" r:id="rId13"/>
          <w:footerReference w:type="default" r:id="rId14"/>
          <w:pgSz w:w="16840" w:h="11910" w:orient="landscape"/>
          <w:pgMar w:top="0" w:right="2200" w:bottom="0" w:left="800" w:header="0" w:footer="0" w:gutter="0"/>
          <w:cols w:space="720"/>
        </w:sectPr>
      </w:pPr>
    </w:p>
    <w:p w14:paraId="11F8762A" w14:textId="77777777" w:rsidR="005313F1" w:rsidRDefault="005313F1">
      <w:pPr>
        <w:pStyle w:val="BodyText"/>
        <w:rPr>
          <w:sz w:val="20"/>
        </w:rPr>
      </w:pPr>
    </w:p>
    <w:p w14:paraId="03D9F3F7" w14:textId="77777777" w:rsidR="005313F1" w:rsidRDefault="005313F1">
      <w:pPr>
        <w:pStyle w:val="BodyText"/>
        <w:spacing w:before="8"/>
        <w:rPr>
          <w:sz w:val="23"/>
        </w:rPr>
      </w:pPr>
    </w:p>
    <w:p w14:paraId="5B7101E0" w14:textId="77777777" w:rsidR="005313F1" w:rsidRDefault="009B75EF">
      <w:pPr>
        <w:pStyle w:val="BodyText"/>
        <w:spacing w:line="415" w:lineRule="auto"/>
        <w:ind w:left="377" w:right="1341" w:firstLine="566"/>
        <w:jc w:val="both"/>
      </w:pPr>
      <w:r>
        <w:rPr>
          <w:w w:val="110"/>
        </w:rPr>
        <w:t>For each of the patients, paired</w:t>
      </w:r>
      <w:del w:id="183" w:author="Microsoft Office User" w:date="2018-12-24T10:29:00Z">
        <w:r w:rsidDel="005C778C">
          <w:rPr>
            <w:w w:val="110"/>
          </w:rPr>
          <w:delText xml:space="preserve"> PB </w:delText>
        </w:r>
      </w:del>
      <w:ins w:id="184" w:author="Microsoft Office User" w:date="2018-12-24T10:29:00Z">
        <w:r w:rsidR="005C778C">
          <w:rPr>
            <w:w w:val="110"/>
          </w:rPr>
          <w:t xml:space="preserve"> peripheral blood </w:t>
        </w:r>
      </w:ins>
      <w:r>
        <w:rPr>
          <w:w w:val="110"/>
        </w:rPr>
        <w:t>and</w:t>
      </w:r>
      <w:del w:id="185" w:author="Microsoft Office User" w:date="2018-12-24T10:32:00Z">
        <w:r w:rsidDel="005C778C">
          <w:rPr>
            <w:w w:val="110"/>
          </w:rPr>
          <w:delText xml:space="preserve"> SF </w:delText>
        </w:r>
      </w:del>
      <w:ins w:id="186" w:author="Microsoft Office User" w:date="2018-12-24T10:32:00Z">
        <w:r w:rsidR="005C778C">
          <w:rPr>
            <w:w w:val="110"/>
          </w:rPr>
          <w:t xml:space="preserve"> synovial fluid </w:t>
        </w:r>
      </w:ins>
      <w:r>
        <w:rPr>
          <w:w w:val="110"/>
        </w:rPr>
        <w:t xml:space="preserve">data </w:t>
      </w:r>
      <w:proofErr w:type="gramStart"/>
      <w:r>
        <w:rPr>
          <w:w w:val="110"/>
        </w:rPr>
        <w:t>was generated</w:t>
      </w:r>
      <w:proofErr w:type="gramEnd"/>
      <w:r>
        <w:rPr>
          <w:w w:val="110"/>
        </w:rPr>
        <w:t xml:space="preserve"> from bulk</w:t>
      </w:r>
      <w:r>
        <w:rPr>
          <w:spacing w:val="66"/>
          <w:w w:val="110"/>
        </w:rPr>
        <w:t xml:space="preserve"> </w:t>
      </w:r>
      <w:r>
        <w:rPr>
          <w:w w:val="110"/>
        </w:rPr>
        <w:t xml:space="preserve">or isolated cell types of interest (detailed in </w:t>
      </w:r>
      <w:r>
        <w:rPr>
          <w:spacing w:val="-5"/>
          <w:w w:val="110"/>
        </w:rPr>
        <w:t xml:space="preserve">Table </w:t>
      </w:r>
      <w:r>
        <w:rPr>
          <w:w w:val="110"/>
        </w:rPr>
        <w:t xml:space="preserve">5.2 and Chapter 2). Due to project constrains, </w:t>
      </w:r>
      <w:r>
        <w:rPr>
          <w:spacing w:val="-9"/>
          <w:w w:val="110"/>
        </w:rPr>
        <w:t xml:space="preserve">Fast-ATAC, </w:t>
      </w:r>
      <w:r>
        <w:rPr>
          <w:w w:val="110"/>
        </w:rPr>
        <w:t xml:space="preserve">PCR gene expression </w:t>
      </w:r>
      <w:r>
        <w:rPr>
          <w:spacing w:val="-6"/>
          <w:w w:val="110"/>
        </w:rPr>
        <w:t xml:space="preserve">array, </w:t>
      </w:r>
      <w:proofErr w:type="spellStart"/>
      <w:r>
        <w:rPr>
          <w:w w:val="110"/>
        </w:rPr>
        <w:t>scRNA-seq</w:t>
      </w:r>
      <w:proofErr w:type="spellEnd"/>
      <w:r>
        <w:rPr>
          <w:w w:val="110"/>
        </w:rPr>
        <w:t xml:space="preserve"> and mass cytometry </w:t>
      </w:r>
      <w:proofErr w:type="gramStart"/>
      <w:r>
        <w:rPr>
          <w:w w:val="110"/>
        </w:rPr>
        <w:t>were not generated</w:t>
      </w:r>
      <w:proofErr w:type="gramEnd"/>
      <w:r>
        <w:rPr>
          <w:w w:val="110"/>
        </w:rPr>
        <w:t xml:space="preserve"> for all six individuals in the</w:t>
      </w:r>
      <w:r>
        <w:rPr>
          <w:spacing w:val="-41"/>
          <w:w w:val="110"/>
        </w:rPr>
        <w:t xml:space="preserve"> </w:t>
      </w:r>
      <w:r>
        <w:rPr>
          <w:w w:val="110"/>
        </w:rPr>
        <w:t>cohort.</w:t>
      </w:r>
    </w:p>
    <w:p w14:paraId="1961E297" w14:textId="77777777" w:rsidR="005313F1" w:rsidRDefault="005313F1">
      <w:pPr>
        <w:pStyle w:val="BodyText"/>
        <w:spacing w:before="5"/>
        <w:rPr>
          <w:sz w:val="6"/>
        </w:rPr>
      </w:pPr>
    </w:p>
    <w:tbl>
      <w:tblPr>
        <w:tblW w:w="0" w:type="auto"/>
        <w:tblInd w:w="852" w:type="dxa"/>
        <w:tblLayout w:type="fixed"/>
        <w:tblCellMar>
          <w:left w:w="0" w:type="dxa"/>
          <w:right w:w="0" w:type="dxa"/>
        </w:tblCellMar>
        <w:tblLook w:val="01E0" w:firstRow="1" w:lastRow="1" w:firstColumn="1" w:lastColumn="1" w:noHBand="0" w:noVBand="0"/>
      </w:tblPr>
      <w:tblGrid>
        <w:gridCol w:w="1293"/>
        <w:gridCol w:w="874"/>
        <w:gridCol w:w="1950"/>
        <w:gridCol w:w="1426"/>
        <w:gridCol w:w="1966"/>
      </w:tblGrid>
      <w:tr w:rsidR="005313F1" w14:paraId="2E277BFD" w14:textId="77777777">
        <w:trPr>
          <w:trHeight w:val="394"/>
        </w:trPr>
        <w:tc>
          <w:tcPr>
            <w:tcW w:w="1293" w:type="dxa"/>
            <w:tcBorders>
              <w:top w:val="single" w:sz="8" w:space="0" w:color="000000"/>
              <w:bottom w:val="single" w:sz="6" w:space="0" w:color="000000"/>
            </w:tcBorders>
          </w:tcPr>
          <w:p w14:paraId="5B3E8A21" w14:textId="77777777" w:rsidR="005313F1" w:rsidRDefault="009B75EF">
            <w:pPr>
              <w:pStyle w:val="TableParagraph"/>
              <w:spacing w:before="44"/>
              <w:ind w:right="117"/>
              <w:jc w:val="center"/>
              <w:rPr>
                <w:sz w:val="24"/>
              </w:rPr>
            </w:pPr>
            <w:r>
              <w:rPr>
                <w:w w:val="115"/>
                <w:sz w:val="24"/>
              </w:rPr>
              <w:t xml:space="preserve">Sample </w:t>
            </w:r>
            <w:r>
              <w:rPr>
                <w:spacing w:val="-9"/>
                <w:w w:val="115"/>
                <w:sz w:val="24"/>
              </w:rPr>
              <w:t>ID</w:t>
            </w:r>
          </w:p>
        </w:tc>
        <w:tc>
          <w:tcPr>
            <w:tcW w:w="874" w:type="dxa"/>
            <w:tcBorders>
              <w:top w:val="single" w:sz="8" w:space="0" w:color="000000"/>
              <w:bottom w:val="single" w:sz="6" w:space="0" w:color="000000"/>
            </w:tcBorders>
          </w:tcPr>
          <w:p w14:paraId="0945F493" w14:textId="77777777" w:rsidR="005313F1" w:rsidRDefault="009B75EF">
            <w:pPr>
              <w:pStyle w:val="TableParagraph"/>
              <w:spacing w:before="44"/>
              <w:ind w:left="74" w:right="74"/>
              <w:jc w:val="center"/>
              <w:rPr>
                <w:sz w:val="24"/>
              </w:rPr>
            </w:pPr>
            <w:r>
              <w:rPr>
                <w:w w:val="105"/>
                <w:sz w:val="24"/>
              </w:rPr>
              <w:t>ATAC</w:t>
            </w:r>
          </w:p>
        </w:tc>
        <w:tc>
          <w:tcPr>
            <w:tcW w:w="1950" w:type="dxa"/>
            <w:tcBorders>
              <w:top w:val="single" w:sz="8" w:space="0" w:color="000000"/>
              <w:bottom w:val="single" w:sz="6" w:space="0" w:color="000000"/>
            </w:tcBorders>
          </w:tcPr>
          <w:p w14:paraId="5BC4640C" w14:textId="77777777" w:rsidR="005313F1" w:rsidRDefault="009B75EF">
            <w:pPr>
              <w:pStyle w:val="TableParagraph"/>
              <w:spacing w:before="44"/>
              <w:ind w:left="89" w:right="90"/>
              <w:jc w:val="center"/>
              <w:rPr>
                <w:sz w:val="24"/>
              </w:rPr>
            </w:pPr>
            <w:r>
              <w:rPr>
                <w:w w:val="110"/>
                <w:sz w:val="24"/>
              </w:rPr>
              <w:t>RNA PCR array</w:t>
            </w:r>
          </w:p>
        </w:tc>
        <w:tc>
          <w:tcPr>
            <w:tcW w:w="1426" w:type="dxa"/>
            <w:tcBorders>
              <w:top w:val="single" w:sz="8" w:space="0" w:color="000000"/>
              <w:bottom w:val="single" w:sz="6" w:space="0" w:color="000000"/>
            </w:tcBorders>
          </w:tcPr>
          <w:p w14:paraId="183F067D" w14:textId="77777777" w:rsidR="005313F1" w:rsidRDefault="009B75EF">
            <w:pPr>
              <w:pStyle w:val="TableParagraph"/>
              <w:spacing w:before="44"/>
              <w:ind w:left="84" w:right="84"/>
              <w:jc w:val="center"/>
              <w:rPr>
                <w:sz w:val="24"/>
              </w:rPr>
            </w:pPr>
            <w:proofErr w:type="spellStart"/>
            <w:r>
              <w:rPr>
                <w:w w:val="110"/>
                <w:sz w:val="24"/>
              </w:rPr>
              <w:t>scRNA-seq</w:t>
            </w:r>
            <w:proofErr w:type="spellEnd"/>
          </w:p>
        </w:tc>
        <w:tc>
          <w:tcPr>
            <w:tcW w:w="1966" w:type="dxa"/>
            <w:tcBorders>
              <w:top w:val="single" w:sz="8" w:space="0" w:color="000000"/>
              <w:bottom w:val="single" w:sz="6" w:space="0" w:color="000000"/>
            </w:tcBorders>
          </w:tcPr>
          <w:p w14:paraId="44E8B2FD" w14:textId="77777777" w:rsidR="005313F1" w:rsidRDefault="009B75EF">
            <w:pPr>
              <w:pStyle w:val="TableParagraph"/>
              <w:spacing w:before="44"/>
              <w:ind w:left="116" w:right="116"/>
              <w:jc w:val="center"/>
              <w:rPr>
                <w:sz w:val="24"/>
              </w:rPr>
            </w:pPr>
            <w:r>
              <w:rPr>
                <w:w w:val="110"/>
                <w:sz w:val="24"/>
              </w:rPr>
              <w:t>Mass cytometry</w:t>
            </w:r>
          </w:p>
        </w:tc>
      </w:tr>
      <w:tr w:rsidR="005313F1" w14:paraId="15023D37" w14:textId="77777777">
        <w:trPr>
          <w:trHeight w:val="36"/>
        </w:trPr>
        <w:tc>
          <w:tcPr>
            <w:tcW w:w="1293" w:type="dxa"/>
            <w:tcBorders>
              <w:top w:val="single" w:sz="6" w:space="0" w:color="000000"/>
              <w:bottom w:val="single" w:sz="6" w:space="0" w:color="000000"/>
            </w:tcBorders>
          </w:tcPr>
          <w:p w14:paraId="3BCC57DA" w14:textId="77777777" w:rsidR="005313F1" w:rsidRDefault="005313F1">
            <w:pPr>
              <w:pStyle w:val="TableParagraph"/>
              <w:rPr>
                <w:sz w:val="2"/>
              </w:rPr>
            </w:pPr>
          </w:p>
        </w:tc>
        <w:tc>
          <w:tcPr>
            <w:tcW w:w="874" w:type="dxa"/>
            <w:tcBorders>
              <w:top w:val="single" w:sz="6" w:space="0" w:color="000000"/>
              <w:bottom w:val="single" w:sz="6" w:space="0" w:color="000000"/>
            </w:tcBorders>
          </w:tcPr>
          <w:p w14:paraId="29530FDA" w14:textId="77777777" w:rsidR="005313F1" w:rsidRDefault="005313F1">
            <w:pPr>
              <w:pStyle w:val="TableParagraph"/>
              <w:rPr>
                <w:sz w:val="2"/>
              </w:rPr>
            </w:pPr>
          </w:p>
        </w:tc>
        <w:tc>
          <w:tcPr>
            <w:tcW w:w="1950" w:type="dxa"/>
            <w:tcBorders>
              <w:top w:val="single" w:sz="6" w:space="0" w:color="000000"/>
              <w:bottom w:val="single" w:sz="6" w:space="0" w:color="000000"/>
            </w:tcBorders>
          </w:tcPr>
          <w:p w14:paraId="7293E6DF" w14:textId="77777777" w:rsidR="005313F1" w:rsidRDefault="005313F1">
            <w:pPr>
              <w:pStyle w:val="TableParagraph"/>
              <w:rPr>
                <w:sz w:val="2"/>
              </w:rPr>
            </w:pPr>
          </w:p>
        </w:tc>
        <w:tc>
          <w:tcPr>
            <w:tcW w:w="1426" w:type="dxa"/>
            <w:tcBorders>
              <w:top w:val="single" w:sz="6" w:space="0" w:color="000000"/>
              <w:bottom w:val="single" w:sz="6" w:space="0" w:color="000000"/>
            </w:tcBorders>
          </w:tcPr>
          <w:p w14:paraId="2F0D008F" w14:textId="77777777" w:rsidR="005313F1" w:rsidRDefault="005313F1">
            <w:pPr>
              <w:pStyle w:val="TableParagraph"/>
              <w:rPr>
                <w:sz w:val="2"/>
              </w:rPr>
            </w:pPr>
          </w:p>
        </w:tc>
        <w:tc>
          <w:tcPr>
            <w:tcW w:w="1966" w:type="dxa"/>
            <w:tcBorders>
              <w:top w:val="single" w:sz="6" w:space="0" w:color="000000"/>
              <w:bottom w:val="single" w:sz="6" w:space="0" w:color="000000"/>
            </w:tcBorders>
          </w:tcPr>
          <w:p w14:paraId="20DB380E" w14:textId="77777777" w:rsidR="005313F1" w:rsidRDefault="005313F1">
            <w:pPr>
              <w:pStyle w:val="TableParagraph"/>
              <w:rPr>
                <w:sz w:val="2"/>
              </w:rPr>
            </w:pPr>
          </w:p>
        </w:tc>
      </w:tr>
      <w:tr w:rsidR="005313F1" w14:paraId="63388D20" w14:textId="77777777">
        <w:trPr>
          <w:trHeight w:val="333"/>
        </w:trPr>
        <w:tc>
          <w:tcPr>
            <w:tcW w:w="1293" w:type="dxa"/>
            <w:tcBorders>
              <w:top w:val="single" w:sz="6" w:space="0" w:color="000000"/>
            </w:tcBorders>
          </w:tcPr>
          <w:p w14:paraId="11F32F70" w14:textId="77777777" w:rsidR="005313F1" w:rsidRDefault="009B75EF">
            <w:pPr>
              <w:pStyle w:val="TableParagraph"/>
              <w:spacing w:before="43" w:line="270" w:lineRule="exact"/>
              <w:ind w:right="117"/>
              <w:jc w:val="center"/>
              <w:rPr>
                <w:sz w:val="24"/>
              </w:rPr>
            </w:pPr>
            <w:r>
              <w:rPr>
                <w:w w:val="105"/>
                <w:sz w:val="24"/>
              </w:rPr>
              <w:t>PsA1718</w:t>
            </w:r>
          </w:p>
        </w:tc>
        <w:tc>
          <w:tcPr>
            <w:tcW w:w="874" w:type="dxa"/>
            <w:tcBorders>
              <w:top w:val="single" w:sz="6" w:space="0" w:color="000000"/>
            </w:tcBorders>
          </w:tcPr>
          <w:p w14:paraId="396FA7F7" w14:textId="77777777" w:rsidR="005313F1" w:rsidRDefault="009B75EF">
            <w:pPr>
              <w:pStyle w:val="TableParagraph"/>
              <w:spacing w:before="43" w:line="270" w:lineRule="exact"/>
              <w:ind w:left="74" w:right="74"/>
              <w:jc w:val="center"/>
              <w:rPr>
                <w:sz w:val="24"/>
              </w:rPr>
            </w:pPr>
            <w:r>
              <w:rPr>
                <w:sz w:val="24"/>
              </w:rPr>
              <w:t>Yes</w:t>
            </w:r>
          </w:p>
        </w:tc>
        <w:tc>
          <w:tcPr>
            <w:tcW w:w="1950" w:type="dxa"/>
            <w:tcBorders>
              <w:top w:val="single" w:sz="6" w:space="0" w:color="000000"/>
            </w:tcBorders>
          </w:tcPr>
          <w:p w14:paraId="0B8B8520" w14:textId="77777777" w:rsidR="005313F1" w:rsidRDefault="009B75EF">
            <w:pPr>
              <w:pStyle w:val="TableParagraph"/>
              <w:spacing w:before="43" w:line="270" w:lineRule="exact"/>
              <w:ind w:left="89" w:right="90"/>
              <w:jc w:val="center"/>
              <w:rPr>
                <w:sz w:val="24"/>
              </w:rPr>
            </w:pPr>
            <w:r>
              <w:rPr>
                <w:w w:val="105"/>
                <w:sz w:val="24"/>
              </w:rPr>
              <w:t>No</w:t>
            </w:r>
          </w:p>
        </w:tc>
        <w:tc>
          <w:tcPr>
            <w:tcW w:w="1426" w:type="dxa"/>
            <w:tcBorders>
              <w:top w:val="single" w:sz="6" w:space="0" w:color="000000"/>
            </w:tcBorders>
          </w:tcPr>
          <w:p w14:paraId="027EE0AA" w14:textId="77777777" w:rsidR="005313F1" w:rsidRDefault="009B75EF">
            <w:pPr>
              <w:pStyle w:val="TableParagraph"/>
              <w:spacing w:before="43" w:line="270" w:lineRule="exact"/>
              <w:ind w:left="84" w:right="84"/>
              <w:jc w:val="center"/>
              <w:rPr>
                <w:sz w:val="24"/>
              </w:rPr>
            </w:pPr>
            <w:r>
              <w:rPr>
                <w:w w:val="105"/>
                <w:sz w:val="24"/>
              </w:rPr>
              <w:t>No</w:t>
            </w:r>
          </w:p>
        </w:tc>
        <w:tc>
          <w:tcPr>
            <w:tcW w:w="1966" w:type="dxa"/>
            <w:tcBorders>
              <w:top w:val="single" w:sz="6" w:space="0" w:color="000000"/>
            </w:tcBorders>
          </w:tcPr>
          <w:p w14:paraId="587D8A89" w14:textId="77777777" w:rsidR="005313F1" w:rsidRDefault="009B75EF">
            <w:pPr>
              <w:pStyle w:val="TableParagraph"/>
              <w:spacing w:before="43" w:line="270" w:lineRule="exact"/>
              <w:ind w:left="116" w:right="116"/>
              <w:jc w:val="center"/>
              <w:rPr>
                <w:sz w:val="24"/>
              </w:rPr>
            </w:pPr>
            <w:r>
              <w:rPr>
                <w:sz w:val="24"/>
              </w:rPr>
              <w:t>Yes</w:t>
            </w:r>
          </w:p>
        </w:tc>
      </w:tr>
      <w:tr w:rsidR="005313F1" w14:paraId="35CD064E" w14:textId="77777777">
        <w:trPr>
          <w:trHeight w:val="288"/>
        </w:trPr>
        <w:tc>
          <w:tcPr>
            <w:tcW w:w="1293" w:type="dxa"/>
          </w:tcPr>
          <w:p w14:paraId="0B8AEFED" w14:textId="77777777" w:rsidR="005313F1" w:rsidRDefault="009B75EF">
            <w:pPr>
              <w:pStyle w:val="TableParagraph"/>
              <w:spacing w:line="269" w:lineRule="exact"/>
              <w:ind w:right="117"/>
              <w:jc w:val="center"/>
              <w:rPr>
                <w:sz w:val="24"/>
              </w:rPr>
            </w:pPr>
            <w:r>
              <w:rPr>
                <w:w w:val="105"/>
                <w:sz w:val="24"/>
              </w:rPr>
              <w:t>PsA1719</w:t>
            </w:r>
          </w:p>
        </w:tc>
        <w:tc>
          <w:tcPr>
            <w:tcW w:w="874" w:type="dxa"/>
          </w:tcPr>
          <w:p w14:paraId="6C230EC4" w14:textId="77777777" w:rsidR="005313F1" w:rsidRDefault="009B75EF">
            <w:pPr>
              <w:pStyle w:val="TableParagraph"/>
              <w:spacing w:line="269" w:lineRule="exact"/>
              <w:ind w:left="74" w:right="74"/>
              <w:jc w:val="center"/>
              <w:rPr>
                <w:sz w:val="24"/>
              </w:rPr>
            </w:pPr>
            <w:r>
              <w:rPr>
                <w:sz w:val="24"/>
              </w:rPr>
              <w:t>Yes</w:t>
            </w:r>
          </w:p>
        </w:tc>
        <w:tc>
          <w:tcPr>
            <w:tcW w:w="1950" w:type="dxa"/>
          </w:tcPr>
          <w:p w14:paraId="17FA73D6" w14:textId="77777777" w:rsidR="005313F1" w:rsidRDefault="009B75EF">
            <w:pPr>
              <w:pStyle w:val="TableParagraph"/>
              <w:spacing w:line="269" w:lineRule="exact"/>
              <w:ind w:left="89" w:right="90"/>
              <w:jc w:val="center"/>
              <w:rPr>
                <w:sz w:val="24"/>
              </w:rPr>
            </w:pPr>
            <w:r>
              <w:rPr>
                <w:sz w:val="24"/>
              </w:rPr>
              <w:t>Yes</w:t>
            </w:r>
          </w:p>
        </w:tc>
        <w:tc>
          <w:tcPr>
            <w:tcW w:w="1426" w:type="dxa"/>
          </w:tcPr>
          <w:p w14:paraId="7E3A8B51" w14:textId="77777777" w:rsidR="005313F1" w:rsidRDefault="009B75EF">
            <w:pPr>
              <w:pStyle w:val="TableParagraph"/>
              <w:spacing w:line="269" w:lineRule="exact"/>
              <w:ind w:left="84" w:right="84"/>
              <w:jc w:val="center"/>
              <w:rPr>
                <w:sz w:val="24"/>
              </w:rPr>
            </w:pPr>
            <w:r>
              <w:rPr>
                <w:w w:val="105"/>
                <w:sz w:val="24"/>
              </w:rPr>
              <w:t>No</w:t>
            </w:r>
          </w:p>
        </w:tc>
        <w:tc>
          <w:tcPr>
            <w:tcW w:w="1966" w:type="dxa"/>
          </w:tcPr>
          <w:p w14:paraId="26FF9392" w14:textId="77777777" w:rsidR="005313F1" w:rsidRDefault="009B75EF">
            <w:pPr>
              <w:pStyle w:val="TableParagraph"/>
              <w:spacing w:line="269" w:lineRule="exact"/>
              <w:ind w:left="116" w:right="116"/>
              <w:jc w:val="center"/>
              <w:rPr>
                <w:sz w:val="24"/>
              </w:rPr>
            </w:pPr>
            <w:r>
              <w:rPr>
                <w:sz w:val="24"/>
              </w:rPr>
              <w:t>Yes</w:t>
            </w:r>
          </w:p>
        </w:tc>
      </w:tr>
      <w:tr w:rsidR="005313F1" w14:paraId="1072EE62" w14:textId="77777777">
        <w:trPr>
          <w:trHeight w:val="288"/>
        </w:trPr>
        <w:tc>
          <w:tcPr>
            <w:tcW w:w="1293" w:type="dxa"/>
          </w:tcPr>
          <w:p w14:paraId="1577B601" w14:textId="77777777" w:rsidR="005313F1" w:rsidRDefault="009B75EF">
            <w:pPr>
              <w:pStyle w:val="TableParagraph"/>
              <w:spacing w:line="269" w:lineRule="exact"/>
              <w:ind w:right="117"/>
              <w:jc w:val="center"/>
              <w:rPr>
                <w:sz w:val="24"/>
              </w:rPr>
            </w:pPr>
            <w:r>
              <w:rPr>
                <w:w w:val="105"/>
                <w:sz w:val="24"/>
              </w:rPr>
              <w:t>PsA1607</w:t>
            </w:r>
          </w:p>
        </w:tc>
        <w:tc>
          <w:tcPr>
            <w:tcW w:w="874" w:type="dxa"/>
          </w:tcPr>
          <w:p w14:paraId="2C8E0BC5" w14:textId="77777777" w:rsidR="005313F1" w:rsidRDefault="009B75EF">
            <w:pPr>
              <w:pStyle w:val="TableParagraph"/>
              <w:spacing w:line="269" w:lineRule="exact"/>
              <w:ind w:left="74" w:right="74"/>
              <w:jc w:val="center"/>
              <w:rPr>
                <w:sz w:val="24"/>
              </w:rPr>
            </w:pPr>
            <w:r>
              <w:rPr>
                <w:sz w:val="24"/>
              </w:rPr>
              <w:t>Yes</w:t>
            </w:r>
          </w:p>
        </w:tc>
        <w:tc>
          <w:tcPr>
            <w:tcW w:w="1950" w:type="dxa"/>
          </w:tcPr>
          <w:p w14:paraId="60666260" w14:textId="77777777" w:rsidR="005313F1" w:rsidRDefault="009B75EF">
            <w:pPr>
              <w:pStyle w:val="TableParagraph"/>
              <w:spacing w:line="269" w:lineRule="exact"/>
              <w:ind w:left="89" w:right="90"/>
              <w:jc w:val="center"/>
              <w:rPr>
                <w:sz w:val="24"/>
              </w:rPr>
            </w:pPr>
            <w:r>
              <w:rPr>
                <w:sz w:val="24"/>
              </w:rPr>
              <w:t>Yes</w:t>
            </w:r>
          </w:p>
        </w:tc>
        <w:tc>
          <w:tcPr>
            <w:tcW w:w="1426" w:type="dxa"/>
          </w:tcPr>
          <w:p w14:paraId="52D8E699" w14:textId="77777777" w:rsidR="005313F1" w:rsidRDefault="009B75EF">
            <w:pPr>
              <w:pStyle w:val="TableParagraph"/>
              <w:spacing w:line="269" w:lineRule="exact"/>
              <w:ind w:left="84" w:right="84"/>
              <w:jc w:val="center"/>
              <w:rPr>
                <w:sz w:val="24"/>
              </w:rPr>
            </w:pPr>
            <w:r>
              <w:rPr>
                <w:sz w:val="24"/>
              </w:rPr>
              <w:t>Yes</w:t>
            </w:r>
          </w:p>
        </w:tc>
        <w:tc>
          <w:tcPr>
            <w:tcW w:w="1966" w:type="dxa"/>
          </w:tcPr>
          <w:p w14:paraId="661360BC" w14:textId="77777777" w:rsidR="005313F1" w:rsidRDefault="009B75EF">
            <w:pPr>
              <w:pStyle w:val="TableParagraph"/>
              <w:spacing w:line="269" w:lineRule="exact"/>
              <w:ind w:left="116" w:right="116"/>
              <w:jc w:val="center"/>
              <w:rPr>
                <w:sz w:val="24"/>
              </w:rPr>
            </w:pPr>
            <w:r>
              <w:rPr>
                <w:sz w:val="24"/>
              </w:rPr>
              <w:t>Yes</w:t>
            </w:r>
          </w:p>
        </w:tc>
      </w:tr>
      <w:tr w:rsidR="005313F1" w14:paraId="792182A7" w14:textId="77777777">
        <w:trPr>
          <w:trHeight w:val="288"/>
        </w:trPr>
        <w:tc>
          <w:tcPr>
            <w:tcW w:w="1293" w:type="dxa"/>
          </w:tcPr>
          <w:p w14:paraId="242FD02A" w14:textId="77777777" w:rsidR="005313F1" w:rsidRDefault="009B75EF">
            <w:pPr>
              <w:pStyle w:val="TableParagraph"/>
              <w:spacing w:line="269" w:lineRule="exact"/>
              <w:ind w:right="117"/>
              <w:jc w:val="center"/>
              <w:rPr>
                <w:sz w:val="24"/>
              </w:rPr>
            </w:pPr>
            <w:r>
              <w:rPr>
                <w:w w:val="105"/>
                <w:sz w:val="24"/>
              </w:rPr>
              <w:t>PsA1728</w:t>
            </w:r>
          </w:p>
        </w:tc>
        <w:tc>
          <w:tcPr>
            <w:tcW w:w="874" w:type="dxa"/>
          </w:tcPr>
          <w:p w14:paraId="59519553" w14:textId="77777777" w:rsidR="005313F1" w:rsidRDefault="009B75EF">
            <w:pPr>
              <w:pStyle w:val="TableParagraph"/>
              <w:spacing w:line="269" w:lineRule="exact"/>
              <w:ind w:left="73" w:right="74"/>
              <w:jc w:val="center"/>
              <w:rPr>
                <w:sz w:val="24"/>
              </w:rPr>
            </w:pPr>
            <w:r>
              <w:rPr>
                <w:w w:val="105"/>
                <w:sz w:val="24"/>
              </w:rPr>
              <w:t>No</w:t>
            </w:r>
          </w:p>
        </w:tc>
        <w:tc>
          <w:tcPr>
            <w:tcW w:w="1950" w:type="dxa"/>
          </w:tcPr>
          <w:p w14:paraId="29DA8897" w14:textId="77777777" w:rsidR="005313F1" w:rsidRDefault="009B75EF">
            <w:pPr>
              <w:pStyle w:val="TableParagraph"/>
              <w:spacing w:line="269" w:lineRule="exact"/>
              <w:ind w:left="89" w:right="90"/>
              <w:jc w:val="center"/>
              <w:rPr>
                <w:sz w:val="24"/>
              </w:rPr>
            </w:pPr>
            <w:r>
              <w:rPr>
                <w:sz w:val="24"/>
              </w:rPr>
              <w:t>Yes</w:t>
            </w:r>
          </w:p>
        </w:tc>
        <w:tc>
          <w:tcPr>
            <w:tcW w:w="1426" w:type="dxa"/>
          </w:tcPr>
          <w:p w14:paraId="3FB6D0DD" w14:textId="77777777" w:rsidR="005313F1" w:rsidRDefault="009B75EF">
            <w:pPr>
              <w:pStyle w:val="TableParagraph"/>
              <w:spacing w:line="269" w:lineRule="exact"/>
              <w:ind w:left="84" w:right="84"/>
              <w:jc w:val="center"/>
              <w:rPr>
                <w:sz w:val="24"/>
              </w:rPr>
            </w:pPr>
            <w:r>
              <w:rPr>
                <w:w w:val="105"/>
                <w:sz w:val="24"/>
              </w:rPr>
              <w:t>No</w:t>
            </w:r>
          </w:p>
        </w:tc>
        <w:tc>
          <w:tcPr>
            <w:tcW w:w="1966" w:type="dxa"/>
          </w:tcPr>
          <w:p w14:paraId="6377771D" w14:textId="77777777" w:rsidR="005313F1" w:rsidRDefault="009B75EF">
            <w:pPr>
              <w:pStyle w:val="TableParagraph"/>
              <w:spacing w:line="269" w:lineRule="exact"/>
              <w:ind w:left="115" w:right="116"/>
              <w:jc w:val="center"/>
              <w:rPr>
                <w:sz w:val="24"/>
              </w:rPr>
            </w:pPr>
            <w:r>
              <w:rPr>
                <w:sz w:val="24"/>
              </w:rPr>
              <w:t>Yes</w:t>
            </w:r>
          </w:p>
        </w:tc>
      </w:tr>
      <w:tr w:rsidR="005313F1" w14:paraId="70A86501" w14:textId="77777777">
        <w:trPr>
          <w:trHeight w:val="288"/>
        </w:trPr>
        <w:tc>
          <w:tcPr>
            <w:tcW w:w="1293" w:type="dxa"/>
          </w:tcPr>
          <w:p w14:paraId="159E28D2" w14:textId="77777777" w:rsidR="005313F1" w:rsidRDefault="009B75EF">
            <w:pPr>
              <w:pStyle w:val="TableParagraph"/>
              <w:spacing w:line="269" w:lineRule="exact"/>
              <w:ind w:right="117"/>
              <w:jc w:val="center"/>
              <w:rPr>
                <w:sz w:val="24"/>
              </w:rPr>
            </w:pPr>
            <w:r>
              <w:rPr>
                <w:w w:val="105"/>
                <w:sz w:val="24"/>
              </w:rPr>
              <w:t>PsA1801</w:t>
            </w:r>
          </w:p>
        </w:tc>
        <w:tc>
          <w:tcPr>
            <w:tcW w:w="874" w:type="dxa"/>
          </w:tcPr>
          <w:p w14:paraId="6F90C658" w14:textId="77777777" w:rsidR="005313F1" w:rsidRDefault="009B75EF">
            <w:pPr>
              <w:pStyle w:val="TableParagraph"/>
              <w:spacing w:line="269" w:lineRule="exact"/>
              <w:ind w:left="73" w:right="74"/>
              <w:jc w:val="center"/>
              <w:rPr>
                <w:sz w:val="24"/>
              </w:rPr>
            </w:pPr>
            <w:r>
              <w:rPr>
                <w:w w:val="105"/>
                <w:sz w:val="24"/>
              </w:rPr>
              <w:t>No</w:t>
            </w:r>
          </w:p>
        </w:tc>
        <w:tc>
          <w:tcPr>
            <w:tcW w:w="1950" w:type="dxa"/>
          </w:tcPr>
          <w:p w14:paraId="201617CE" w14:textId="77777777" w:rsidR="005313F1" w:rsidRDefault="009B75EF">
            <w:pPr>
              <w:pStyle w:val="TableParagraph"/>
              <w:spacing w:line="269" w:lineRule="exact"/>
              <w:ind w:left="89" w:right="90"/>
              <w:jc w:val="center"/>
              <w:rPr>
                <w:sz w:val="24"/>
              </w:rPr>
            </w:pPr>
            <w:r>
              <w:rPr>
                <w:w w:val="105"/>
                <w:sz w:val="24"/>
              </w:rPr>
              <w:t>No</w:t>
            </w:r>
          </w:p>
        </w:tc>
        <w:tc>
          <w:tcPr>
            <w:tcW w:w="1426" w:type="dxa"/>
          </w:tcPr>
          <w:p w14:paraId="0A9BFACD" w14:textId="77777777" w:rsidR="005313F1" w:rsidRDefault="009B75EF">
            <w:pPr>
              <w:pStyle w:val="TableParagraph"/>
              <w:spacing w:line="269" w:lineRule="exact"/>
              <w:ind w:left="83" w:right="84"/>
              <w:jc w:val="center"/>
              <w:rPr>
                <w:sz w:val="24"/>
              </w:rPr>
            </w:pPr>
            <w:r>
              <w:rPr>
                <w:sz w:val="24"/>
              </w:rPr>
              <w:t>Yes</w:t>
            </w:r>
          </w:p>
        </w:tc>
        <w:tc>
          <w:tcPr>
            <w:tcW w:w="1966" w:type="dxa"/>
          </w:tcPr>
          <w:p w14:paraId="1CF15075" w14:textId="77777777" w:rsidR="005313F1" w:rsidRDefault="009B75EF">
            <w:pPr>
              <w:pStyle w:val="TableParagraph"/>
              <w:spacing w:line="269" w:lineRule="exact"/>
              <w:ind w:left="115" w:right="116"/>
              <w:jc w:val="center"/>
              <w:rPr>
                <w:sz w:val="24"/>
              </w:rPr>
            </w:pPr>
            <w:r>
              <w:rPr>
                <w:sz w:val="24"/>
              </w:rPr>
              <w:t>Yes</w:t>
            </w:r>
          </w:p>
        </w:tc>
      </w:tr>
      <w:tr w:rsidR="005313F1" w14:paraId="7E2FE3A1" w14:textId="77777777">
        <w:trPr>
          <w:trHeight w:val="350"/>
        </w:trPr>
        <w:tc>
          <w:tcPr>
            <w:tcW w:w="1293" w:type="dxa"/>
            <w:tcBorders>
              <w:bottom w:val="single" w:sz="8" w:space="0" w:color="000000"/>
            </w:tcBorders>
          </w:tcPr>
          <w:p w14:paraId="0737C2AA" w14:textId="77777777" w:rsidR="005313F1" w:rsidRDefault="009B75EF">
            <w:pPr>
              <w:pStyle w:val="TableParagraph"/>
              <w:spacing w:line="275" w:lineRule="exact"/>
              <w:ind w:right="117"/>
              <w:jc w:val="center"/>
              <w:rPr>
                <w:sz w:val="24"/>
              </w:rPr>
            </w:pPr>
            <w:r>
              <w:rPr>
                <w:w w:val="105"/>
                <w:sz w:val="24"/>
              </w:rPr>
              <w:t>PsA1605</w:t>
            </w:r>
          </w:p>
        </w:tc>
        <w:tc>
          <w:tcPr>
            <w:tcW w:w="874" w:type="dxa"/>
            <w:tcBorders>
              <w:bottom w:val="single" w:sz="8" w:space="0" w:color="000000"/>
            </w:tcBorders>
          </w:tcPr>
          <w:p w14:paraId="0133AB6F" w14:textId="77777777" w:rsidR="005313F1" w:rsidRDefault="009B75EF">
            <w:pPr>
              <w:pStyle w:val="TableParagraph"/>
              <w:spacing w:line="275" w:lineRule="exact"/>
              <w:ind w:left="73" w:right="74"/>
              <w:jc w:val="center"/>
              <w:rPr>
                <w:sz w:val="24"/>
              </w:rPr>
            </w:pPr>
            <w:r>
              <w:rPr>
                <w:w w:val="105"/>
                <w:sz w:val="24"/>
              </w:rPr>
              <w:t>No</w:t>
            </w:r>
          </w:p>
        </w:tc>
        <w:tc>
          <w:tcPr>
            <w:tcW w:w="1950" w:type="dxa"/>
            <w:tcBorders>
              <w:bottom w:val="single" w:sz="8" w:space="0" w:color="000000"/>
            </w:tcBorders>
          </w:tcPr>
          <w:p w14:paraId="3644733A" w14:textId="77777777" w:rsidR="005313F1" w:rsidRDefault="009B75EF">
            <w:pPr>
              <w:pStyle w:val="TableParagraph"/>
              <w:spacing w:line="275" w:lineRule="exact"/>
              <w:ind w:left="89" w:right="90"/>
              <w:jc w:val="center"/>
              <w:rPr>
                <w:sz w:val="24"/>
              </w:rPr>
            </w:pPr>
            <w:r>
              <w:rPr>
                <w:w w:val="105"/>
                <w:sz w:val="24"/>
              </w:rPr>
              <w:t>No</w:t>
            </w:r>
          </w:p>
        </w:tc>
        <w:tc>
          <w:tcPr>
            <w:tcW w:w="1426" w:type="dxa"/>
            <w:tcBorders>
              <w:bottom w:val="single" w:sz="8" w:space="0" w:color="000000"/>
            </w:tcBorders>
          </w:tcPr>
          <w:p w14:paraId="7B0550DC" w14:textId="77777777" w:rsidR="005313F1" w:rsidRDefault="009B75EF">
            <w:pPr>
              <w:pStyle w:val="TableParagraph"/>
              <w:spacing w:line="275" w:lineRule="exact"/>
              <w:ind w:left="83" w:right="84"/>
              <w:jc w:val="center"/>
              <w:rPr>
                <w:sz w:val="24"/>
              </w:rPr>
            </w:pPr>
            <w:r>
              <w:rPr>
                <w:sz w:val="24"/>
              </w:rPr>
              <w:t>Yes</w:t>
            </w:r>
          </w:p>
        </w:tc>
        <w:tc>
          <w:tcPr>
            <w:tcW w:w="1966" w:type="dxa"/>
            <w:tcBorders>
              <w:bottom w:val="single" w:sz="8" w:space="0" w:color="000000"/>
            </w:tcBorders>
          </w:tcPr>
          <w:p w14:paraId="15FBF698" w14:textId="77777777" w:rsidR="005313F1" w:rsidRDefault="009B75EF">
            <w:pPr>
              <w:pStyle w:val="TableParagraph"/>
              <w:spacing w:line="275" w:lineRule="exact"/>
              <w:ind w:left="115" w:right="116"/>
              <w:jc w:val="center"/>
              <w:rPr>
                <w:sz w:val="24"/>
              </w:rPr>
            </w:pPr>
            <w:r>
              <w:rPr>
                <w:sz w:val="24"/>
              </w:rPr>
              <w:t>Yes</w:t>
            </w:r>
          </w:p>
        </w:tc>
      </w:tr>
    </w:tbl>
    <w:p w14:paraId="0E3CA375" w14:textId="77777777" w:rsidR="005313F1" w:rsidRDefault="005313F1">
      <w:pPr>
        <w:pStyle w:val="BodyText"/>
        <w:spacing w:before="6"/>
        <w:rPr>
          <w:sz w:val="25"/>
        </w:rPr>
      </w:pPr>
    </w:p>
    <w:p w14:paraId="47577EAB" w14:textId="64322E7C" w:rsidR="005313F1" w:rsidRDefault="009B75EF">
      <w:pPr>
        <w:spacing w:before="1" w:line="247" w:lineRule="auto"/>
        <w:ind w:left="377" w:right="1341"/>
        <w:jc w:val="both"/>
      </w:pPr>
      <w:r>
        <w:rPr>
          <w:spacing w:val="-4"/>
          <w:w w:val="110"/>
        </w:rPr>
        <w:t xml:space="preserve">Table </w:t>
      </w:r>
      <w:r>
        <w:rPr>
          <w:w w:val="110"/>
        </w:rPr>
        <w:t xml:space="preserve">5.2: Datasets generated for each sample in the </w:t>
      </w:r>
      <w:proofErr w:type="spellStart"/>
      <w:r>
        <w:rPr>
          <w:spacing w:val="-3"/>
          <w:w w:val="110"/>
        </w:rPr>
        <w:t>PsA</w:t>
      </w:r>
      <w:proofErr w:type="spellEnd"/>
      <w:r>
        <w:rPr>
          <w:spacing w:val="-3"/>
          <w:w w:val="110"/>
        </w:rPr>
        <w:t xml:space="preserve"> </w:t>
      </w:r>
      <w:r>
        <w:rPr>
          <w:w w:val="110"/>
        </w:rPr>
        <w:t xml:space="preserve">cohort. Four types of data </w:t>
      </w:r>
      <w:proofErr w:type="gramStart"/>
      <w:r>
        <w:rPr>
          <w:w w:val="110"/>
        </w:rPr>
        <w:t>were generated</w:t>
      </w:r>
      <w:proofErr w:type="gramEnd"/>
      <w:r>
        <w:rPr>
          <w:w w:val="110"/>
        </w:rPr>
        <w:t xml:space="preserve"> in paired</w:t>
      </w:r>
      <w:del w:id="187" w:author="Microsoft Office User" w:date="2018-12-24T10:32:00Z">
        <w:r w:rsidDel="005C778C">
          <w:rPr>
            <w:w w:val="110"/>
          </w:rPr>
          <w:delText xml:space="preserve"> SF </w:delText>
        </w:r>
      </w:del>
      <w:ins w:id="188" w:author="Microsoft Office User" w:date="2018-12-24T10:32:00Z">
        <w:r w:rsidR="005C778C">
          <w:rPr>
            <w:w w:val="110"/>
          </w:rPr>
          <w:t xml:space="preserve"> synovial fluid </w:t>
        </w:r>
      </w:ins>
      <w:r>
        <w:rPr>
          <w:w w:val="110"/>
        </w:rPr>
        <w:t>and</w:t>
      </w:r>
      <w:del w:id="189" w:author="Microsoft Office User" w:date="2018-12-24T10:29:00Z">
        <w:r w:rsidDel="005C778C">
          <w:rPr>
            <w:w w:val="110"/>
          </w:rPr>
          <w:delText xml:space="preserve"> PB </w:delText>
        </w:r>
      </w:del>
      <w:ins w:id="190" w:author="Microsoft Office User" w:date="2018-12-24T10:29:00Z">
        <w:r w:rsidR="005C778C">
          <w:rPr>
            <w:w w:val="110"/>
          </w:rPr>
          <w:t xml:space="preserve"> peripheral blood </w:t>
        </w:r>
      </w:ins>
      <w:r>
        <w:rPr>
          <w:w w:val="110"/>
        </w:rPr>
        <w:t xml:space="preserve">from the same individual. </w:t>
      </w:r>
      <w:del w:id="191" w:author="Microsoft Office User" w:date="2018-12-24T10:55:00Z">
        <w:r w:rsidDel="00F6443C">
          <w:rPr>
            <w:w w:val="110"/>
          </w:rPr>
          <w:delText xml:space="preserve">The available datasets vary between individuals due to project constrains. </w:delText>
        </w:r>
      </w:del>
      <w:r>
        <w:rPr>
          <w:spacing w:val="-9"/>
          <w:w w:val="110"/>
        </w:rPr>
        <w:t xml:space="preserve">Fast-ATAC </w:t>
      </w:r>
      <w:r>
        <w:rPr>
          <w:w w:val="110"/>
        </w:rPr>
        <w:t xml:space="preserve">data </w:t>
      </w:r>
      <w:proofErr w:type="gramStart"/>
      <w:r>
        <w:rPr>
          <w:w w:val="110"/>
        </w:rPr>
        <w:t>was generated</w:t>
      </w:r>
      <w:proofErr w:type="gramEnd"/>
      <w:r>
        <w:rPr>
          <w:w w:val="110"/>
        </w:rPr>
        <w:t xml:space="preserve"> for CD14</w:t>
      </w:r>
      <w:r>
        <w:rPr>
          <w:w w:val="110"/>
          <w:position w:val="8"/>
          <w:sz w:val="16"/>
        </w:rPr>
        <w:t>+</w:t>
      </w:r>
      <w:r>
        <w:rPr>
          <w:w w:val="110"/>
        </w:rPr>
        <w:t>, mCD4</w:t>
      </w:r>
      <w:r>
        <w:rPr>
          <w:w w:val="110"/>
          <w:position w:val="8"/>
          <w:sz w:val="16"/>
        </w:rPr>
        <w:t>+</w:t>
      </w:r>
      <w:r>
        <w:rPr>
          <w:w w:val="110"/>
        </w:rPr>
        <w:t>, mCD8</w:t>
      </w:r>
      <w:r>
        <w:rPr>
          <w:w w:val="110"/>
          <w:position w:val="8"/>
          <w:sz w:val="16"/>
        </w:rPr>
        <w:t xml:space="preserve">+ </w:t>
      </w:r>
      <w:r>
        <w:rPr>
          <w:w w:val="110"/>
        </w:rPr>
        <w:t xml:space="preserve">and NK cells. RNA expression by PCR array </w:t>
      </w:r>
      <w:proofErr w:type="gramStart"/>
      <w:r>
        <w:rPr>
          <w:w w:val="110"/>
        </w:rPr>
        <w:t>was performed</w:t>
      </w:r>
      <w:proofErr w:type="gramEnd"/>
      <w:r>
        <w:rPr>
          <w:w w:val="110"/>
        </w:rPr>
        <w:t xml:space="preserve"> only for CD14</w:t>
      </w:r>
      <w:r>
        <w:rPr>
          <w:w w:val="110"/>
          <w:position w:val="8"/>
          <w:sz w:val="16"/>
        </w:rPr>
        <w:t>+</w:t>
      </w:r>
      <w:r>
        <w:rPr>
          <w:w w:val="110"/>
        </w:rPr>
        <w:t>, mCD4</w:t>
      </w:r>
      <w:r>
        <w:rPr>
          <w:w w:val="110"/>
          <w:position w:val="8"/>
          <w:sz w:val="16"/>
        </w:rPr>
        <w:t xml:space="preserve">+ </w:t>
      </w:r>
      <w:r>
        <w:rPr>
          <w:w w:val="110"/>
        </w:rPr>
        <w:t>and mCD8</w:t>
      </w:r>
      <w:r>
        <w:rPr>
          <w:w w:val="110"/>
          <w:position w:val="8"/>
          <w:sz w:val="16"/>
        </w:rPr>
        <w:t xml:space="preserve">+ </w:t>
      </w:r>
      <w:r>
        <w:rPr>
          <w:w w:val="110"/>
        </w:rPr>
        <w:t xml:space="preserve">cells. </w:t>
      </w:r>
      <w:proofErr w:type="spellStart"/>
      <w:proofErr w:type="gramStart"/>
      <w:r>
        <w:rPr>
          <w:w w:val="110"/>
        </w:rPr>
        <w:t>scRNA-seq</w:t>
      </w:r>
      <w:proofErr w:type="spellEnd"/>
      <w:proofErr w:type="gramEnd"/>
      <w:r>
        <w:rPr>
          <w:w w:val="110"/>
        </w:rPr>
        <w:t xml:space="preserve"> data was generated using 10X technology in bulk SFMCs and</w:t>
      </w:r>
      <w:r>
        <w:rPr>
          <w:spacing w:val="-33"/>
          <w:w w:val="110"/>
        </w:rPr>
        <w:t xml:space="preserve"> </w:t>
      </w:r>
      <w:r>
        <w:rPr>
          <w:w w:val="110"/>
        </w:rPr>
        <w:t>PBMCs.</w:t>
      </w:r>
    </w:p>
    <w:p w14:paraId="02A344AF" w14:textId="77777777" w:rsidR="005313F1" w:rsidRDefault="005313F1">
      <w:pPr>
        <w:pStyle w:val="BodyText"/>
        <w:rPr>
          <w:sz w:val="26"/>
        </w:rPr>
      </w:pPr>
    </w:p>
    <w:p w14:paraId="4C8EA9E4" w14:textId="77777777" w:rsidR="005313F1" w:rsidRDefault="005313F1">
      <w:pPr>
        <w:pStyle w:val="BodyText"/>
        <w:rPr>
          <w:sz w:val="26"/>
        </w:rPr>
      </w:pPr>
    </w:p>
    <w:p w14:paraId="18187224" w14:textId="77777777" w:rsidR="005313F1" w:rsidRDefault="005313F1">
      <w:pPr>
        <w:pStyle w:val="BodyText"/>
        <w:rPr>
          <w:sz w:val="26"/>
        </w:rPr>
      </w:pPr>
    </w:p>
    <w:p w14:paraId="7CDF7F2E" w14:textId="77777777" w:rsidR="005313F1" w:rsidRDefault="009B75EF">
      <w:pPr>
        <w:pStyle w:val="Heading2"/>
        <w:numPr>
          <w:ilvl w:val="2"/>
          <w:numId w:val="7"/>
        </w:numPr>
        <w:tabs>
          <w:tab w:val="left" w:pos="1283"/>
          <w:tab w:val="left" w:pos="1285"/>
        </w:tabs>
        <w:spacing w:before="197" w:line="441" w:lineRule="auto"/>
        <w:ind w:right="1342"/>
      </w:pPr>
      <w:r>
        <w:rPr>
          <w:w w:val="120"/>
        </w:rPr>
        <w:t>Immune</w:t>
      </w:r>
      <w:r>
        <w:rPr>
          <w:spacing w:val="-12"/>
          <w:w w:val="120"/>
        </w:rPr>
        <w:t xml:space="preserve"> </w:t>
      </w:r>
      <w:r>
        <w:rPr>
          <w:w w:val="120"/>
        </w:rPr>
        <w:t>cellular</w:t>
      </w:r>
      <w:r>
        <w:rPr>
          <w:spacing w:val="-11"/>
          <w:w w:val="120"/>
        </w:rPr>
        <w:t xml:space="preserve"> </w:t>
      </w:r>
      <w:r>
        <w:rPr>
          <w:w w:val="120"/>
        </w:rPr>
        <w:t>composition</w:t>
      </w:r>
      <w:r>
        <w:rPr>
          <w:spacing w:val="-11"/>
          <w:w w:val="120"/>
        </w:rPr>
        <w:t xml:space="preserve"> </w:t>
      </w:r>
      <w:r>
        <w:rPr>
          <w:w w:val="120"/>
        </w:rPr>
        <w:t>of</w:t>
      </w:r>
      <w:r>
        <w:rPr>
          <w:spacing w:val="-11"/>
          <w:w w:val="120"/>
        </w:rPr>
        <w:t xml:space="preserve"> </w:t>
      </w:r>
      <w:r>
        <w:rPr>
          <w:w w:val="120"/>
        </w:rPr>
        <w:t>blood</w:t>
      </w:r>
      <w:r>
        <w:rPr>
          <w:spacing w:val="-11"/>
          <w:w w:val="120"/>
        </w:rPr>
        <w:t xml:space="preserve"> </w:t>
      </w:r>
      <w:r>
        <w:rPr>
          <w:w w:val="120"/>
        </w:rPr>
        <w:t>and</w:t>
      </w:r>
      <w:r>
        <w:rPr>
          <w:spacing w:val="-12"/>
          <w:w w:val="120"/>
        </w:rPr>
        <w:t xml:space="preserve"> </w:t>
      </w:r>
      <w:r>
        <w:rPr>
          <w:w w:val="120"/>
        </w:rPr>
        <w:t>synovial</w:t>
      </w:r>
      <w:r>
        <w:rPr>
          <w:spacing w:val="-11"/>
          <w:w w:val="120"/>
        </w:rPr>
        <w:t xml:space="preserve"> </w:t>
      </w:r>
      <w:r>
        <w:rPr>
          <w:spacing w:val="-4"/>
          <w:w w:val="120"/>
        </w:rPr>
        <w:t xml:space="preserve">fluid </w:t>
      </w:r>
      <w:r>
        <w:rPr>
          <w:w w:val="120"/>
        </w:rPr>
        <w:t xml:space="preserve">in the </w:t>
      </w:r>
      <w:proofErr w:type="spellStart"/>
      <w:r>
        <w:rPr>
          <w:spacing w:val="-3"/>
          <w:w w:val="120"/>
        </w:rPr>
        <w:t>PsA</w:t>
      </w:r>
      <w:proofErr w:type="spellEnd"/>
      <w:r>
        <w:rPr>
          <w:spacing w:val="-49"/>
          <w:w w:val="120"/>
        </w:rPr>
        <w:t xml:space="preserve"> </w:t>
      </w:r>
      <w:r>
        <w:rPr>
          <w:w w:val="120"/>
        </w:rPr>
        <w:t>cohort</w:t>
      </w:r>
    </w:p>
    <w:p w14:paraId="251EF914" w14:textId="779A3F9B" w:rsidR="005313F1" w:rsidRDefault="009B75EF">
      <w:pPr>
        <w:pStyle w:val="BodyText"/>
        <w:spacing w:before="78" w:line="403" w:lineRule="auto"/>
        <w:ind w:left="377" w:right="1341" w:firstLine="566"/>
        <w:jc w:val="both"/>
      </w:pPr>
      <w:r>
        <w:rPr>
          <w:w w:val="110"/>
        </w:rPr>
        <w:t>The</w:t>
      </w:r>
      <w:r>
        <w:rPr>
          <w:spacing w:val="-17"/>
          <w:w w:val="110"/>
        </w:rPr>
        <w:t xml:space="preserve"> </w:t>
      </w:r>
      <w:r>
        <w:rPr>
          <w:w w:val="110"/>
        </w:rPr>
        <w:t>immune</w:t>
      </w:r>
      <w:r>
        <w:rPr>
          <w:spacing w:val="-17"/>
          <w:w w:val="110"/>
        </w:rPr>
        <w:t xml:space="preserve"> </w:t>
      </w:r>
      <w:r>
        <w:rPr>
          <w:w w:val="110"/>
        </w:rPr>
        <w:t>cellular</w:t>
      </w:r>
      <w:r>
        <w:rPr>
          <w:spacing w:val="-17"/>
          <w:w w:val="110"/>
        </w:rPr>
        <w:t xml:space="preserve"> </w:t>
      </w:r>
      <w:r>
        <w:rPr>
          <w:w w:val="110"/>
        </w:rPr>
        <w:t>composition</w:t>
      </w:r>
      <w:r>
        <w:rPr>
          <w:spacing w:val="-17"/>
          <w:w w:val="110"/>
        </w:rPr>
        <w:t xml:space="preserve"> </w:t>
      </w:r>
      <w:r>
        <w:rPr>
          <w:w w:val="110"/>
        </w:rPr>
        <w:t>of</w:t>
      </w:r>
      <w:r>
        <w:rPr>
          <w:spacing w:val="-17"/>
          <w:w w:val="110"/>
        </w:rPr>
        <w:t xml:space="preserve"> </w:t>
      </w:r>
      <w:r>
        <w:rPr>
          <w:w w:val="110"/>
        </w:rPr>
        <w:t>three</w:t>
      </w:r>
      <w:r>
        <w:rPr>
          <w:spacing w:val="-16"/>
          <w:w w:val="110"/>
        </w:rPr>
        <w:t xml:space="preserve"> </w:t>
      </w:r>
      <w:proofErr w:type="spellStart"/>
      <w:r>
        <w:rPr>
          <w:spacing w:val="-4"/>
          <w:w w:val="110"/>
        </w:rPr>
        <w:t>PsA</w:t>
      </w:r>
      <w:proofErr w:type="spellEnd"/>
      <w:r>
        <w:rPr>
          <w:spacing w:val="-17"/>
          <w:w w:val="110"/>
        </w:rPr>
        <w:t xml:space="preserve"> </w:t>
      </w:r>
      <w:r>
        <w:rPr>
          <w:w w:val="110"/>
        </w:rPr>
        <w:t>samples</w:t>
      </w:r>
      <w:r>
        <w:rPr>
          <w:spacing w:val="-17"/>
          <w:w w:val="110"/>
        </w:rPr>
        <w:t xml:space="preserve"> </w:t>
      </w:r>
      <w:r>
        <w:rPr>
          <w:w w:val="110"/>
        </w:rPr>
        <w:t>(PsA1718,</w:t>
      </w:r>
      <w:r>
        <w:rPr>
          <w:spacing w:val="-16"/>
          <w:w w:val="110"/>
        </w:rPr>
        <w:t xml:space="preserve"> </w:t>
      </w:r>
      <w:r>
        <w:rPr>
          <w:w w:val="110"/>
        </w:rPr>
        <w:t>PsA1719 and</w:t>
      </w:r>
      <w:r>
        <w:rPr>
          <w:spacing w:val="-21"/>
          <w:w w:val="110"/>
        </w:rPr>
        <w:t xml:space="preserve"> </w:t>
      </w:r>
      <w:r>
        <w:rPr>
          <w:w w:val="110"/>
        </w:rPr>
        <w:t>PsA1607)</w:t>
      </w:r>
      <w:r>
        <w:rPr>
          <w:spacing w:val="-21"/>
          <w:w w:val="110"/>
        </w:rPr>
        <w:t xml:space="preserve"> </w:t>
      </w:r>
      <w:r>
        <w:rPr>
          <w:w w:val="110"/>
        </w:rPr>
        <w:t>was</w:t>
      </w:r>
      <w:r>
        <w:rPr>
          <w:spacing w:val="-21"/>
          <w:w w:val="110"/>
        </w:rPr>
        <w:t xml:space="preserve"> </w:t>
      </w:r>
      <w:proofErr w:type="spellStart"/>
      <w:r>
        <w:rPr>
          <w:w w:val="110"/>
        </w:rPr>
        <w:t>characterised</w:t>
      </w:r>
      <w:proofErr w:type="spellEnd"/>
      <w:r>
        <w:rPr>
          <w:spacing w:val="-21"/>
          <w:w w:val="110"/>
        </w:rPr>
        <w:t xml:space="preserve"> </w:t>
      </w:r>
      <w:r>
        <w:rPr>
          <w:w w:val="110"/>
        </w:rPr>
        <w:t>in</w:t>
      </w:r>
      <w:del w:id="192" w:author="Microsoft Office User" w:date="2018-12-24T10:32:00Z">
        <w:r w:rsidDel="005C778C">
          <w:rPr>
            <w:spacing w:val="-21"/>
            <w:w w:val="110"/>
          </w:rPr>
          <w:delText xml:space="preserve"> </w:delText>
        </w:r>
        <w:r w:rsidDel="005C778C">
          <w:rPr>
            <w:w w:val="110"/>
          </w:rPr>
          <w:delText>SF</w:delText>
        </w:r>
        <w:r w:rsidDel="005C778C">
          <w:rPr>
            <w:spacing w:val="-21"/>
            <w:w w:val="110"/>
          </w:rPr>
          <w:delText xml:space="preserve"> </w:delText>
        </w:r>
      </w:del>
      <w:ins w:id="193" w:author="Microsoft Office User" w:date="2018-12-24T10:32:00Z">
        <w:r w:rsidR="005C778C">
          <w:rPr>
            <w:spacing w:val="-21"/>
            <w:w w:val="110"/>
          </w:rPr>
          <w:t xml:space="preserve"> synovial fluid </w:t>
        </w:r>
      </w:ins>
      <w:r>
        <w:rPr>
          <w:w w:val="110"/>
        </w:rPr>
        <w:t>and</w:t>
      </w:r>
      <w:del w:id="194" w:author="Microsoft Office User" w:date="2018-12-24T10:29:00Z">
        <w:r w:rsidDel="005C778C">
          <w:rPr>
            <w:spacing w:val="-21"/>
            <w:w w:val="110"/>
          </w:rPr>
          <w:delText xml:space="preserve"> </w:delText>
        </w:r>
        <w:r w:rsidDel="005C778C">
          <w:rPr>
            <w:w w:val="110"/>
          </w:rPr>
          <w:delText>PB</w:delText>
        </w:r>
        <w:r w:rsidDel="005C778C">
          <w:rPr>
            <w:spacing w:val="-21"/>
            <w:w w:val="110"/>
          </w:rPr>
          <w:delText xml:space="preserve"> </w:delText>
        </w:r>
      </w:del>
      <w:ins w:id="195" w:author="Microsoft Office User" w:date="2018-12-24T10:29:00Z">
        <w:r w:rsidR="005C778C">
          <w:rPr>
            <w:spacing w:val="-21"/>
            <w:w w:val="110"/>
          </w:rPr>
          <w:t xml:space="preserve"> peripheral blood </w:t>
        </w:r>
      </w:ins>
      <w:r>
        <w:rPr>
          <w:w w:val="110"/>
        </w:rPr>
        <w:t>using</w:t>
      </w:r>
      <w:r>
        <w:rPr>
          <w:spacing w:val="-21"/>
          <w:w w:val="110"/>
        </w:rPr>
        <w:t xml:space="preserve"> </w:t>
      </w:r>
      <w:r>
        <w:rPr>
          <w:w w:val="110"/>
        </w:rPr>
        <w:t>the</w:t>
      </w:r>
      <w:r>
        <w:rPr>
          <w:spacing w:val="-21"/>
          <w:w w:val="110"/>
        </w:rPr>
        <w:t xml:space="preserve"> </w:t>
      </w:r>
      <w:r>
        <w:rPr>
          <w:w w:val="110"/>
        </w:rPr>
        <w:t>ICS</w:t>
      </w:r>
      <w:r>
        <w:rPr>
          <w:spacing w:val="-21"/>
          <w:w w:val="110"/>
        </w:rPr>
        <w:t xml:space="preserve"> </w:t>
      </w:r>
      <w:r>
        <w:rPr>
          <w:w w:val="110"/>
        </w:rPr>
        <w:t>mass</w:t>
      </w:r>
      <w:r>
        <w:rPr>
          <w:spacing w:val="-21"/>
          <w:w w:val="110"/>
        </w:rPr>
        <w:t xml:space="preserve"> </w:t>
      </w:r>
      <w:r>
        <w:rPr>
          <w:w w:val="110"/>
        </w:rPr>
        <w:t>cytometry</w:t>
      </w:r>
      <w:r>
        <w:rPr>
          <w:spacing w:val="-21"/>
          <w:w w:val="110"/>
        </w:rPr>
        <w:t xml:space="preserve"> </w:t>
      </w:r>
      <w:r>
        <w:rPr>
          <w:spacing w:val="-3"/>
          <w:w w:val="110"/>
        </w:rPr>
        <w:t xml:space="preserve">panel </w:t>
      </w:r>
      <w:ins w:id="196" w:author="Microsoft Office User" w:date="2018-12-24T10:56:00Z">
        <w:r w:rsidR="00F6443C">
          <w:rPr>
            <w:spacing w:val="-3"/>
            <w:w w:val="110"/>
          </w:rPr>
          <w:t xml:space="preserve">(detailed </w:t>
        </w:r>
      </w:ins>
      <w:r>
        <w:rPr>
          <w:w w:val="110"/>
        </w:rPr>
        <w:t>in Chapter 2</w:t>
      </w:r>
      <w:ins w:id="197" w:author="Microsoft Office User" w:date="2018-12-24T10:56:00Z">
        <w:r w:rsidR="00F6443C">
          <w:rPr>
            <w:w w:val="110"/>
          </w:rPr>
          <w:t>)</w:t>
        </w:r>
      </w:ins>
      <w:r>
        <w:rPr>
          <w:w w:val="110"/>
        </w:rPr>
        <w:t>. For both tissues, mCD4</w:t>
      </w:r>
      <w:r>
        <w:rPr>
          <w:w w:val="110"/>
          <w:position w:val="9"/>
          <w:sz w:val="18"/>
        </w:rPr>
        <w:t xml:space="preserve">+ </w:t>
      </w:r>
      <w:r>
        <w:rPr>
          <w:w w:val="110"/>
        </w:rPr>
        <w:t>(</w:t>
      </w:r>
      <w:del w:id="198" w:author="Microsoft Office User" w:date="2018-12-24T10:56:00Z">
        <w:r w:rsidDel="00F6443C">
          <w:rPr>
            <w:w w:val="110"/>
          </w:rPr>
          <w:delText xml:space="preserve">between </w:delText>
        </w:r>
      </w:del>
      <w:r>
        <w:rPr>
          <w:w w:val="110"/>
        </w:rPr>
        <w:t xml:space="preserve">32.1 </w:t>
      </w:r>
      <w:del w:id="199" w:author="Microsoft Office User" w:date="2018-12-24T10:56:00Z">
        <w:r w:rsidDel="00F6443C">
          <w:rPr>
            <w:w w:val="110"/>
          </w:rPr>
          <w:delText xml:space="preserve">and </w:delText>
        </w:r>
      </w:del>
      <w:ins w:id="200" w:author="Microsoft Office User" w:date="2018-12-24T10:56:00Z">
        <w:r w:rsidR="00F6443C">
          <w:rPr>
            <w:w w:val="110"/>
          </w:rPr>
          <w:t>-</w:t>
        </w:r>
      </w:ins>
      <w:r>
        <w:rPr>
          <w:w w:val="110"/>
        </w:rPr>
        <w:t>55.6%) constituted</w:t>
      </w:r>
      <w:r>
        <w:rPr>
          <w:spacing w:val="66"/>
          <w:w w:val="110"/>
        </w:rPr>
        <w:t xml:space="preserve"> </w:t>
      </w:r>
      <w:r>
        <w:rPr>
          <w:w w:val="110"/>
        </w:rPr>
        <w:t>the most abundant cell type followed by mCD8</w:t>
      </w:r>
      <w:r>
        <w:rPr>
          <w:w w:val="110"/>
          <w:position w:val="9"/>
          <w:sz w:val="18"/>
        </w:rPr>
        <w:t xml:space="preserve">+ </w:t>
      </w:r>
      <w:r>
        <w:rPr>
          <w:w w:val="110"/>
        </w:rPr>
        <w:t>(</w:t>
      </w:r>
      <w:del w:id="201" w:author="Microsoft Office User" w:date="2018-12-24T10:56:00Z">
        <w:r w:rsidDel="00F6443C">
          <w:rPr>
            <w:w w:val="110"/>
          </w:rPr>
          <w:delText xml:space="preserve">between </w:delText>
        </w:r>
      </w:del>
      <w:r>
        <w:rPr>
          <w:w w:val="110"/>
        </w:rPr>
        <w:t xml:space="preserve">16.9 </w:t>
      </w:r>
      <w:del w:id="202" w:author="Microsoft Office User" w:date="2018-12-24T10:56:00Z">
        <w:r w:rsidDel="00F6443C">
          <w:rPr>
            <w:w w:val="110"/>
          </w:rPr>
          <w:delText xml:space="preserve">and </w:delText>
        </w:r>
      </w:del>
      <w:ins w:id="203" w:author="Microsoft Office User" w:date="2018-12-24T10:56:00Z">
        <w:r w:rsidR="00F6443C">
          <w:rPr>
            <w:w w:val="110"/>
          </w:rPr>
          <w:t>-</w:t>
        </w:r>
      </w:ins>
      <w:r>
        <w:rPr>
          <w:w w:val="110"/>
        </w:rPr>
        <w:t>24.9%) and CD14</w:t>
      </w:r>
      <w:proofErr w:type="gramStart"/>
      <w:r>
        <w:rPr>
          <w:w w:val="110"/>
          <w:position w:val="9"/>
          <w:sz w:val="18"/>
        </w:rPr>
        <w:t xml:space="preserve">+ </w:t>
      </w:r>
      <w:r>
        <w:rPr>
          <w:w w:val="110"/>
        </w:rPr>
        <w:t>”</w:t>
      </w:r>
      <w:proofErr w:type="gramEnd"/>
      <w:r>
        <w:rPr>
          <w:w w:val="110"/>
        </w:rPr>
        <w:t>non-classical” monocytes (</w:t>
      </w:r>
      <w:del w:id="204" w:author="Microsoft Office User" w:date="2018-12-24T10:56:00Z">
        <w:r w:rsidDel="00F6443C">
          <w:rPr>
            <w:w w:val="110"/>
          </w:rPr>
          <w:delText xml:space="preserve">between </w:delText>
        </w:r>
      </w:del>
      <w:r>
        <w:rPr>
          <w:w w:val="110"/>
        </w:rPr>
        <w:t xml:space="preserve">6.9 </w:t>
      </w:r>
      <w:del w:id="205" w:author="Microsoft Office User" w:date="2018-12-24T10:56:00Z">
        <w:r w:rsidDel="00F6443C">
          <w:rPr>
            <w:w w:val="110"/>
          </w:rPr>
          <w:delText xml:space="preserve">and </w:delText>
        </w:r>
      </w:del>
      <w:ins w:id="206" w:author="Microsoft Office User" w:date="2018-12-24T10:56:00Z">
        <w:r w:rsidR="00F6443C">
          <w:rPr>
            <w:w w:val="110"/>
          </w:rPr>
          <w:t xml:space="preserve">- </w:t>
        </w:r>
      </w:ins>
      <w:r>
        <w:rPr>
          <w:w w:val="110"/>
        </w:rPr>
        <w:t>21.7%). Consistent</w:t>
      </w:r>
      <w:del w:id="207" w:author="Microsoft Office User" w:date="2018-12-24T10:56:00Z">
        <w:r w:rsidDel="00F6443C">
          <w:rPr>
            <w:w w:val="110"/>
          </w:rPr>
          <w:delText>l</w:delText>
        </w:r>
      </w:del>
      <w:del w:id="208" w:author="Microsoft Office User" w:date="2018-12-24T10:57:00Z">
        <w:r w:rsidDel="00F6443C">
          <w:rPr>
            <w:w w:val="110"/>
          </w:rPr>
          <w:delText>y</w:delText>
        </w:r>
      </w:del>
      <w:r>
        <w:rPr>
          <w:w w:val="110"/>
        </w:rPr>
        <w:t xml:space="preserve"> with previous studies, a trend of increased percentage of mCD8</w:t>
      </w:r>
      <w:r>
        <w:rPr>
          <w:w w:val="110"/>
          <w:position w:val="9"/>
          <w:sz w:val="18"/>
        </w:rPr>
        <w:t xml:space="preserve">+ </w:t>
      </w:r>
      <w:proofErr w:type="spellStart"/>
      <w:r>
        <w:rPr>
          <w:w w:val="110"/>
        </w:rPr>
        <w:t>pDCs</w:t>
      </w:r>
      <w:proofErr w:type="spellEnd"/>
      <w:r>
        <w:rPr>
          <w:w w:val="110"/>
        </w:rPr>
        <w:t xml:space="preserve"> and </w:t>
      </w:r>
      <w:proofErr w:type="spellStart"/>
      <w:r>
        <w:rPr>
          <w:w w:val="110"/>
        </w:rPr>
        <w:t>cDCs</w:t>
      </w:r>
      <w:proofErr w:type="spellEnd"/>
      <w:r>
        <w:rPr>
          <w:w w:val="110"/>
        </w:rPr>
        <w:t xml:space="preserve"> </w:t>
      </w:r>
      <w:proofErr w:type="gramStart"/>
      <w:r>
        <w:rPr>
          <w:spacing w:val="-6"/>
          <w:w w:val="110"/>
        </w:rPr>
        <w:t xml:space="preserve">was </w:t>
      </w:r>
      <w:r>
        <w:rPr>
          <w:w w:val="110"/>
        </w:rPr>
        <w:t>observed</w:t>
      </w:r>
      <w:proofErr w:type="gramEnd"/>
      <w:r>
        <w:rPr>
          <w:w w:val="110"/>
        </w:rPr>
        <w:t xml:space="preserve"> in</w:t>
      </w:r>
      <w:del w:id="209" w:author="Microsoft Office User" w:date="2018-12-24T10:32:00Z">
        <w:r w:rsidDel="005C778C">
          <w:rPr>
            <w:w w:val="110"/>
          </w:rPr>
          <w:delText xml:space="preserve"> SF </w:delText>
        </w:r>
      </w:del>
      <w:ins w:id="210" w:author="Microsoft Office User" w:date="2018-12-24T10:32:00Z">
        <w:r w:rsidR="005C778C">
          <w:rPr>
            <w:w w:val="110"/>
          </w:rPr>
          <w:t xml:space="preserve"> synovial fluid </w:t>
        </w:r>
      </w:ins>
      <w:r>
        <w:rPr>
          <w:w w:val="110"/>
        </w:rPr>
        <w:t>compared to</w:t>
      </w:r>
      <w:del w:id="211" w:author="Microsoft Office User" w:date="2018-12-24T10:29:00Z">
        <w:r w:rsidDel="005C778C">
          <w:rPr>
            <w:w w:val="110"/>
          </w:rPr>
          <w:delText xml:space="preserve"> PB </w:delText>
        </w:r>
      </w:del>
      <w:ins w:id="212" w:author="Microsoft Office User" w:date="2018-12-24T10:29:00Z">
        <w:r w:rsidR="005C778C">
          <w:rPr>
            <w:w w:val="110"/>
          </w:rPr>
          <w:t xml:space="preserve"> peripheral blood </w:t>
        </w:r>
      </w:ins>
      <w:r>
        <w:rPr>
          <w:w w:val="110"/>
        </w:rPr>
        <w:t xml:space="preserve">(Ross et al. 2000; </w:t>
      </w:r>
      <w:proofErr w:type="spellStart"/>
      <w:r>
        <w:rPr>
          <w:w w:val="110"/>
        </w:rPr>
        <w:t>Jongbloed</w:t>
      </w:r>
      <w:proofErr w:type="spellEnd"/>
      <w:r>
        <w:rPr>
          <w:w w:val="110"/>
        </w:rPr>
        <w:t xml:space="preserve"> et al. 2006). </w:t>
      </w:r>
      <w:r>
        <w:rPr>
          <w:spacing w:val="-3"/>
          <w:w w:val="110"/>
        </w:rPr>
        <w:t xml:space="preserve">This </w:t>
      </w:r>
      <w:r>
        <w:rPr>
          <w:w w:val="110"/>
        </w:rPr>
        <w:t>data</w:t>
      </w:r>
      <w:r>
        <w:rPr>
          <w:spacing w:val="-9"/>
          <w:w w:val="110"/>
        </w:rPr>
        <w:t xml:space="preserve"> </w:t>
      </w:r>
      <w:r>
        <w:rPr>
          <w:w w:val="110"/>
        </w:rPr>
        <w:t>also</w:t>
      </w:r>
      <w:r>
        <w:rPr>
          <w:spacing w:val="-9"/>
          <w:w w:val="110"/>
        </w:rPr>
        <w:t xml:space="preserve"> </w:t>
      </w:r>
      <w:r>
        <w:rPr>
          <w:w w:val="110"/>
        </w:rPr>
        <w:t>showed</w:t>
      </w:r>
      <w:r>
        <w:rPr>
          <w:spacing w:val="-8"/>
          <w:w w:val="110"/>
        </w:rPr>
        <w:t xml:space="preserve"> </w:t>
      </w:r>
      <w:r>
        <w:rPr>
          <w:w w:val="110"/>
        </w:rPr>
        <w:t>reduced</w:t>
      </w:r>
      <w:r>
        <w:rPr>
          <w:spacing w:val="-9"/>
          <w:w w:val="110"/>
        </w:rPr>
        <w:t xml:space="preserve"> </w:t>
      </w:r>
      <w:r>
        <w:rPr>
          <w:w w:val="110"/>
        </w:rPr>
        <w:t>percentage</w:t>
      </w:r>
      <w:r>
        <w:rPr>
          <w:spacing w:val="-8"/>
          <w:w w:val="110"/>
        </w:rPr>
        <w:t xml:space="preserve"> </w:t>
      </w:r>
      <w:r>
        <w:rPr>
          <w:w w:val="110"/>
        </w:rPr>
        <w:t>of</w:t>
      </w:r>
      <w:del w:id="213" w:author="Microsoft Office User" w:date="2018-12-24T10:32:00Z">
        <w:r w:rsidDel="005C778C">
          <w:rPr>
            <w:spacing w:val="-9"/>
            <w:w w:val="110"/>
          </w:rPr>
          <w:delText xml:space="preserve"> </w:delText>
        </w:r>
        <w:r w:rsidDel="005C778C">
          <w:rPr>
            <w:w w:val="110"/>
          </w:rPr>
          <w:delText>SF</w:delText>
        </w:r>
        <w:r w:rsidDel="005C778C">
          <w:rPr>
            <w:spacing w:val="-8"/>
            <w:w w:val="110"/>
          </w:rPr>
          <w:delText xml:space="preserve"> </w:delText>
        </w:r>
      </w:del>
      <w:ins w:id="214" w:author="Microsoft Office User" w:date="2018-12-24T10:32:00Z">
        <w:r w:rsidR="005C778C">
          <w:rPr>
            <w:spacing w:val="-9"/>
            <w:w w:val="110"/>
          </w:rPr>
          <w:t xml:space="preserve"> synovial fluid </w:t>
        </w:r>
      </w:ins>
      <w:r>
        <w:rPr>
          <w:w w:val="110"/>
        </w:rPr>
        <w:t>NK</w:t>
      </w:r>
      <w:r>
        <w:rPr>
          <w:spacing w:val="-9"/>
          <w:w w:val="110"/>
        </w:rPr>
        <w:t xml:space="preserve"> </w:t>
      </w:r>
      <w:r>
        <w:rPr>
          <w:w w:val="110"/>
        </w:rPr>
        <w:t>cells</w:t>
      </w:r>
      <w:r>
        <w:rPr>
          <w:spacing w:val="-8"/>
          <w:w w:val="110"/>
        </w:rPr>
        <w:t xml:space="preserve"> </w:t>
      </w:r>
      <w:del w:id="215" w:author="Microsoft Office User" w:date="2018-12-24T10:57:00Z">
        <w:r w:rsidDel="00F6443C">
          <w:rPr>
            <w:w w:val="110"/>
          </w:rPr>
          <w:delText>percentage</w:delText>
        </w:r>
        <w:r w:rsidDel="00F6443C">
          <w:rPr>
            <w:spacing w:val="-9"/>
            <w:w w:val="110"/>
          </w:rPr>
          <w:delText xml:space="preserve"> </w:delText>
        </w:r>
      </w:del>
      <w:r>
        <w:rPr>
          <w:w w:val="110"/>
        </w:rPr>
        <w:t>compared</w:t>
      </w:r>
      <w:r>
        <w:rPr>
          <w:spacing w:val="-8"/>
          <w:w w:val="110"/>
        </w:rPr>
        <w:t xml:space="preserve"> </w:t>
      </w:r>
      <w:r>
        <w:rPr>
          <w:w w:val="110"/>
        </w:rPr>
        <w:t>to</w:t>
      </w:r>
      <w:del w:id="216" w:author="Microsoft Office User" w:date="2018-12-24T10:57:00Z">
        <w:r w:rsidDel="00F6443C">
          <w:rPr>
            <w:spacing w:val="-9"/>
            <w:w w:val="110"/>
          </w:rPr>
          <w:delText xml:space="preserve"> </w:delText>
        </w:r>
        <w:r w:rsidDel="00F6443C">
          <w:rPr>
            <w:w w:val="110"/>
          </w:rPr>
          <w:delText>PB,</w:delText>
        </w:r>
      </w:del>
      <w:ins w:id="217" w:author="Microsoft Office User" w:date="2018-12-24T10:57:00Z">
        <w:r w:rsidR="00F6443C">
          <w:rPr>
            <w:spacing w:val="-9"/>
            <w:w w:val="110"/>
          </w:rPr>
          <w:t xml:space="preserve"> peripheral blood,</w:t>
        </w:r>
      </w:ins>
      <w:r>
        <w:rPr>
          <w:w w:val="110"/>
        </w:rPr>
        <w:t xml:space="preserve"> in</w:t>
      </w:r>
      <w:r>
        <w:rPr>
          <w:spacing w:val="-6"/>
          <w:w w:val="110"/>
        </w:rPr>
        <w:t xml:space="preserve"> </w:t>
      </w:r>
      <w:r>
        <w:rPr>
          <w:w w:val="110"/>
        </w:rPr>
        <w:t>line</w:t>
      </w:r>
      <w:r>
        <w:rPr>
          <w:spacing w:val="-6"/>
          <w:w w:val="110"/>
        </w:rPr>
        <w:t xml:space="preserve"> </w:t>
      </w:r>
      <w:r>
        <w:rPr>
          <w:w w:val="110"/>
        </w:rPr>
        <w:t>with</w:t>
      </w:r>
      <w:r>
        <w:rPr>
          <w:spacing w:val="-6"/>
          <w:w w:val="110"/>
        </w:rPr>
        <w:t xml:space="preserve"> </w:t>
      </w:r>
      <w:r>
        <w:rPr>
          <w:w w:val="110"/>
        </w:rPr>
        <w:t>previous</w:t>
      </w:r>
      <w:r>
        <w:rPr>
          <w:spacing w:val="-5"/>
          <w:w w:val="110"/>
        </w:rPr>
        <w:t xml:space="preserve"> </w:t>
      </w:r>
      <w:r>
        <w:rPr>
          <w:w w:val="110"/>
        </w:rPr>
        <w:t>studies</w:t>
      </w:r>
      <w:r>
        <w:rPr>
          <w:spacing w:val="-6"/>
          <w:w w:val="110"/>
        </w:rPr>
        <w:t xml:space="preserve"> </w:t>
      </w:r>
      <w:r>
        <w:rPr>
          <w:w w:val="110"/>
        </w:rPr>
        <w:t>suggesting</w:t>
      </w:r>
      <w:r>
        <w:rPr>
          <w:spacing w:val="-6"/>
          <w:w w:val="110"/>
        </w:rPr>
        <w:t xml:space="preserve"> </w:t>
      </w:r>
      <w:r>
        <w:rPr>
          <w:w w:val="110"/>
        </w:rPr>
        <w:t>the</w:t>
      </w:r>
      <w:r>
        <w:rPr>
          <w:spacing w:val="-6"/>
          <w:w w:val="110"/>
        </w:rPr>
        <w:t xml:space="preserve"> </w:t>
      </w:r>
      <w:r>
        <w:rPr>
          <w:w w:val="110"/>
        </w:rPr>
        <w:t>role</w:t>
      </w:r>
      <w:r>
        <w:rPr>
          <w:spacing w:val="-5"/>
          <w:w w:val="110"/>
        </w:rPr>
        <w:t xml:space="preserve"> </w:t>
      </w:r>
      <w:r>
        <w:rPr>
          <w:w w:val="110"/>
        </w:rPr>
        <w:lastRenderedPageBreak/>
        <w:t>of</w:t>
      </w:r>
      <w:r>
        <w:rPr>
          <w:spacing w:val="-6"/>
          <w:w w:val="110"/>
        </w:rPr>
        <w:t xml:space="preserve"> </w:t>
      </w:r>
      <w:r>
        <w:rPr>
          <w:w w:val="110"/>
        </w:rPr>
        <w:t>impaired</w:t>
      </w:r>
      <w:r>
        <w:rPr>
          <w:spacing w:val="-6"/>
          <w:w w:val="110"/>
        </w:rPr>
        <w:t xml:space="preserve"> </w:t>
      </w:r>
      <w:r>
        <w:rPr>
          <w:w w:val="110"/>
        </w:rPr>
        <w:t xml:space="preserve">non-MHC-restricted cytotoxicity in </w:t>
      </w:r>
      <w:proofErr w:type="spellStart"/>
      <w:r>
        <w:rPr>
          <w:spacing w:val="-4"/>
          <w:w w:val="110"/>
        </w:rPr>
        <w:t>PsA</w:t>
      </w:r>
      <w:proofErr w:type="spellEnd"/>
      <w:r>
        <w:rPr>
          <w:spacing w:val="-4"/>
          <w:w w:val="110"/>
        </w:rPr>
        <w:t xml:space="preserve"> </w:t>
      </w:r>
      <w:r>
        <w:rPr>
          <w:w w:val="110"/>
        </w:rPr>
        <w:t>(</w:t>
      </w:r>
      <w:proofErr w:type="spellStart"/>
      <w:r>
        <w:rPr>
          <w:w w:val="110"/>
        </w:rPr>
        <w:t>Spadaro</w:t>
      </w:r>
      <w:proofErr w:type="spellEnd"/>
      <w:r>
        <w:rPr>
          <w:w w:val="110"/>
        </w:rPr>
        <w:t xml:space="preserve"> et al. 2004). </w:t>
      </w:r>
      <w:r>
        <w:rPr>
          <w:spacing w:val="-3"/>
          <w:w w:val="110"/>
        </w:rPr>
        <w:t xml:space="preserve">Similarly, </w:t>
      </w:r>
      <w:r>
        <w:rPr>
          <w:w w:val="110"/>
        </w:rPr>
        <w:t>a tendency towards reduced proportions</w:t>
      </w:r>
      <w:r>
        <w:rPr>
          <w:spacing w:val="-13"/>
          <w:w w:val="110"/>
        </w:rPr>
        <w:t xml:space="preserve"> </w:t>
      </w:r>
      <w:r>
        <w:rPr>
          <w:w w:val="110"/>
        </w:rPr>
        <w:t>of</w:t>
      </w:r>
      <w:r>
        <w:rPr>
          <w:spacing w:val="-12"/>
          <w:w w:val="110"/>
        </w:rPr>
        <w:t xml:space="preserve"> </w:t>
      </w:r>
      <w:r>
        <w:rPr>
          <w:w w:val="110"/>
        </w:rPr>
        <w:t>B</w:t>
      </w:r>
      <w:r>
        <w:rPr>
          <w:spacing w:val="-13"/>
          <w:w w:val="110"/>
        </w:rPr>
        <w:t xml:space="preserve"> </w:t>
      </w:r>
      <w:r>
        <w:rPr>
          <w:w w:val="110"/>
        </w:rPr>
        <w:t>cells</w:t>
      </w:r>
      <w:r>
        <w:rPr>
          <w:spacing w:val="-12"/>
          <w:w w:val="110"/>
        </w:rPr>
        <w:t xml:space="preserve"> </w:t>
      </w:r>
      <w:r>
        <w:rPr>
          <w:w w:val="110"/>
        </w:rPr>
        <w:t>in</w:t>
      </w:r>
      <w:del w:id="218" w:author="Microsoft Office User" w:date="2018-12-24T10:32:00Z">
        <w:r w:rsidDel="005C778C">
          <w:rPr>
            <w:spacing w:val="-13"/>
            <w:w w:val="110"/>
          </w:rPr>
          <w:delText xml:space="preserve"> </w:delText>
        </w:r>
        <w:r w:rsidDel="005C778C">
          <w:rPr>
            <w:w w:val="110"/>
          </w:rPr>
          <w:delText>SF</w:delText>
        </w:r>
        <w:r w:rsidDel="005C778C">
          <w:rPr>
            <w:spacing w:val="-12"/>
            <w:w w:val="110"/>
          </w:rPr>
          <w:delText xml:space="preserve"> </w:delText>
        </w:r>
      </w:del>
      <w:ins w:id="219" w:author="Microsoft Office User" w:date="2018-12-24T10:32:00Z">
        <w:r w:rsidR="005C778C">
          <w:rPr>
            <w:spacing w:val="-13"/>
            <w:w w:val="110"/>
          </w:rPr>
          <w:t xml:space="preserve"> synovial fluid </w:t>
        </w:r>
      </w:ins>
      <w:r>
        <w:rPr>
          <w:w w:val="110"/>
        </w:rPr>
        <w:t>compared</w:t>
      </w:r>
      <w:r>
        <w:rPr>
          <w:spacing w:val="-12"/>
          <w:w w:val="110"/>
        </w:rPr>
        <w:t xml:space="preserve"> </w:t>
      </w:r>
      <w:r>
        <w:rPr>
          <w:w w:val="110"/>
        </w:rPr>
        <w:t>to</w:t>
      </w:r>
      <w:del w:id="220" w:author="Microsoft Office User" w:date="2018-12-24T10:29:00Z">
        <w:r w:rsidDel="005C778C">
          <w:rPr>
            <w:spacing w:val="-13"/>
            <w:w w:val="110"/>
          </w:rPr>
          <w:delText xml:space="preserve"> </w:delText>
        </w:r>
        <w:r w:rsidDel="005C778C">
          <w:rPr>
            <w:w w:val="110"/>
          </w:rPr>
          <w:delText>PB</w:delText>
        </w:r>
        <w:r w:rsidDel="005C778C">
          <w:rPr>
            <w:spacing w:val="-12"/>
            <w:w w:val="110"/>
          </w:rPr>
          <w:delText xml:space="preserve"> </w:delText>
        </w:r>
      </w:del>
      <w:ins w:id="221" w:author="Microsoft Office User" w:date="2018-12-24T10:29:00Z">
        <w:r w:rsidR="005C778C">
          <w:rPr>
            <w:spacing w:val="-13"/>
            <w:w w:val="110"/>
          </w:rPr>
          <w:t xml:space="preserve"> peripheral blood </w:t>
        </w:r>
      </w:ins>
      <w:r>
        <w:rPr>
          <w:w w:val="110"/>
        </w:rPr>
        <w:t>reinforced</w:t>
      </w:r>
      <w:r>
        <w:rPr>
          <w:spacing w:val="-13"/>
          <w:w w:val="110"/>
        </w:rPr>
        <w:t xml:space="preserve"> </w:t>
      </w:r>
      <w:r>
        <w:rPr>
          <w:w w:val="110"/>
        </w:rPr>
        <w:t>the</w:t>
      </w:r>
      <w:r>
        <w:rPr>
          <w:spacing w:val="-12"/>
          <w:w w:val="110"/>
        </w:rPr>
        <w:t xml:space="preserve"> </w:t>
      </w:r>
      <w:r>
        <w:rPr>
          <w:w w:val="110"/>
        </w:rPr>
        <w:t>lack</w:t>
      </w:r>
      <w:r>
        <w:rPr>
          <w:spacing w:val="-12"/>
          <w:w w:val="110"/>
        </w:rPr>
        <w:t xml:space="preserve"> </w:t>
      </w:r>
      <w:r>
        <w:rPr>
          <w:w w:val="110"/>
        </w:rPr>
        <w:t>of</w:t>
      </w:r>
      <w:r>
        <w:rPr>
          <w:spacing w:val="-13"/>
          <w:w w:val="110"/>
        </w:rPr>
        <w:t xml:space="preserve"> </w:t>
      </w:r>
      <w:r>
        <w:rPr>
          <w:w w:val="110"/>
        </w:rPr>
        <w:t>contribution</w:t>
      </w:r>
      <w:r>
        <w:rPr>
          <w:spacing w:val="-12"/>
          <w:w w:val="110"/>
        </w:rPr>
        <w:t xml:space="preserve"> </w:t>
      </w:r>
      <w:r>
        <w:rPr>
          <w:w w:val="110"/>
        </w:rPr>
        <w:t>of</w:t>
      </w:r>
    </w:p>
    <w:p w14:paraId="3046475D" w14:textId="77777777" w:rsidR="005313F1" w:rsidRDefault="005313F1">
      <w:pPr>
        <w:spacing w:line="403" w:lineRule="auto"/>
        <w:jc w:val="both"/>
        <w:sectPr w:rsidR="005313F1">
          <w:headerReference w:type="default" r:id="rId15"/>
          <w:footerReference w:type="default" r:id="rId16"/>
          <w:pgSz w:w="11910" w:h="16840"/>
          <w:pgMar w:top="1800" w:right="0" w:bottom="560" w:left="1680" w:header="1482" w:footer="364" w:gutter="0"/>
          <w:pgNumType w:start="218"/>
          <w:cols w:space="720"/>
        </w:sectPr>
      </w:pPr>
    </w:p>
    <w:p w14:paraId="132C7F1F" w14:textId="77777777" w:rsidR="005313F1" w:rsidRDefault="005313F1">
      <w:pPr>
        <w:pStyle w:val="BodyText"/>
        <w:rPr>
          <w:sz w:val="20"/>
        </w:rPr>
      </w:pPr>
    </w:p>
    <w:p w14:paraId="2D1594EA" w14:textId="77777777" w:rsidR="005313F1" w:rsidRDefault="005313F1">
      <w:pPr>
        <w:pStyle w:val="BodyText"/>
        <w:spacing w:before="7"/>
        <w:rPr>
          <w:sz w:val="23"/>
        </w:rPr>
      </w:pPr>
    </w:p>
    <w:p w14:paraId="2FFEA7E1" w14:textId="4DFB8E80" w:rsidR="005313F1" w:rsidRDefault="009B75EF">
      <w:pPr>
        <w:pStyle w:val="BodyText"/>
        <w:spacing w:line="415" w:lineRule="auto"/>
        <w:ind w:left="377" w:right="1341"/>
        <w:jc w:val="both"/>
      </w:pPr>
      <w:proofErr w:type="gramStart"/>
      <w:r>
        <w:rPr>
          <w:w w:val="110"/>
        </w:rPr>
        <w:t>the</w:t>
      </w:r>
      <w:proofErr w:type="gramEnd"/>
      <w:r>
        <w:rPr>
          <w:w w:val="110"/>
        </w:rPr>
        <w:t xml:space="preserve"> humoral immune response in </w:t>
      </w:r>
      <w:proofErr w:type="spellStart"/>
      <w:r>
        <w:rPr>
          <w:spacing w:val="-4"/>
          <w:w w:val="110"/>
        </w:rPr>
        <w:t>PsA</w:t>
      </w:r>
      <w:proofErr w:type="spellEnd"/>
      <w:r>
        <w:rPr>
          <w:spacing w:val="-4"/>
          <w:w w:val="110"/>
        </w:rPr>
        <w:t xml:space="preserve"> </w:t>
      </w:r>
      <w:r>
        <w:rPr>
          <w:spacing w:val="-3"/>
          <w:w w:val="110"/>
        </w:rPr>
        <w:t xml:space="preserve">pathophysiology. </w:t>
      </w:r>
      <w:r>
        <w:rPr>
          <w:w w:val="110"/>
        </w:rPr>
        <w:t>The observed di</w:t>
      </w:r>
      <w:r>
        <w:rPr>
          <w:rFonts w:ascii="Arial"/>
          <w:w w:val="110"/>
        </w:rPr>
        <w:t>ff</w:t>
      </w:r>
      <w:r>
        <w:rPr>
          <w:w w:val="110"/>
        </w:rPr>
        <w:t>erences in cell composition between</w:t>
      </w:r>
      <w:del w:id="222" w:author="Microsoft Office User" w:date="2018-12-24T10:32:00Z">
        <w:r w:rsidDel="005C778C">
          <w:rPr>
            <w:w w:val="110"/>
          </w:rPr>
          <w:delText xml:space="preserve"> SF </w:delText>
        </w:r>
      </w:del>
      <w:ins w:id="223" w:author="Microsoft Office User" w:date="2018-12-24T10:32:00Z">
        <w:r w:rsidR="005C778C">
          <w:rPr>
            <w:w w:val="110"/>
          </w:rPr>
          <w:t xml:space="preserve"> synovial fluid </w:t>
        </w:r>
      </w:ins>
      <w:r>
        <w:rPr>
          <w:w w:val="110"/>
        </w:rPr>
        <w:t>and</w:t>
      </w:r>
      <w:del w:id="224" w:author="Microsoft Office User" w:date="2018-12-24T10:29:00Z">
        <w:r w:rsidDel="005C778C">
          <w:rPr>
            <w:w w:val="110"/>
          </w:rPr>
          <w:delText xml:space="preserve"> PB </w:delText>
        </w:r>
      </w:del>
      <w:ins w:id="225" w:author="Microsoft Office User" w:date="2018-12-24T10:29:00Z">
        <w:r w:rsidR="005C778C">
          <w:rPr>
            <w:w w:val="110"/>
          </w:rPr>
          <w:t xml:space="preserve"> peripheral blood </w:t>
        </w:r>
      </w:ins>
      <w:r>
        <w:rPr>
          <w:w w:val="110"/>
        </w:rPr>
        <w:t xml:space="preserve">were not statistically significant for any of the twelve </w:t>
      </w:r>
      <w:proofErr w:type="spellStart"/>
      <w:r>
        <w:rPr>
          <w:w w:val="110"/>
        </w:rPr>
        <w:t>analysed</w:t>
      </w:r>
      <w:proofErr w:type="spellEnd"/>
      <w:r>
        <w:rPr>
          <w:w w:val="110"/>
        </w:rPr>
        <w:t xml:space="preserve"> populations likely due to the small samples size </w:t>
      </w:r>
      <w:r>
        <w:rPr>
          <w:spacing w:val="-3"/>
          <w:w w:val="110"/>
        </w:rPr>
        <w:t xml:space="preserve">(n=3) </w:t>
      </w:r>
      <w:r>
        <w:rPr>
          <w:w w:val="110"/>
        </w:rPr>
        <w:t>available</w:t>
      </w:r>
      <w:r>
        <w:rPr>
          <w:spacing w:val="-7"/>
          <w:w w:val="110"/>
        </w:rPr>
        <w:t xml:space="preserve"> </w:t>
      </w:r>
      <w:r>
        <w:rPr>
          <w:w w:val="110"/>
        </w:rPr>
        <w:t>for</w:t>
      </w:r>
      <w:r>
        <w:rPr>
          <w:spacing w:val="-7"/>
          <w:w w:val="110"/>
        </w:rPr>
        <w:t xml:space="preserve"> </w:t>
      </w:r>
      <w:r>
        <w:rPr>
          <w:w w:val="110"/>
        </w:rPr>
        <w:t>the</w:t>
      </w:r>
      <w:r>
        <w:rPr>
          <w:spacing w:val="-7"/>
          <w:w w:val="110"/>
        </w:rPr>
        <w:t xml:space="preserve"> </w:t>
      </w:r>
      <w:r>
        <w:rPr>
          <w:w w:val="110"/>
        </w:rPr>
        <w:t>analysis.</w:t>
      </w:r>
      <w:r>
        <w:rPr>
          <w:spacing w:val="14"/>
          <w:w w:val="110"/>
        </w:rPr>
        <w:t xml:space="preserve"> </w:t>
      </w:r>
      <w:r w:rsidDel="00F6443C">
        <w:rPr>
          <w:w w:val="110"/>
        </w:rPr>
        <w:t>Further</w:t>
      </w:r>
      <w:r w:rsidDel="00F6443C">
        <w:rPr>
          <w:spacing w:val="-7"/>
          <w:w w:val="110"/>
        </w:rPr>
        <w:t xml:space="preserve"> </w:t>
      </w:r>
      <w:r w:rsidDel="00F6443C">
        <w:rPr>
          <w:w w:val="110"/>
        </w:rPr>
        <w:t>increase</w:t>
      </w:r>
      <w:r w:rsidDel="00F6443C">
        <w:rPr>
          <w:spacing w:val="-7"/>
          <w:w w:val="110"/>
        </w:rPr>
        <w:t xml:space="preserve"> </w:t>
      </w:r>
      <w:r w:rsidDel="00F6443C">
        <w:rPr>
          <w:w w:val="110"/>
        </w:rPr>
        <w:t>in</w:t>
      </w:r>
      <w:r w:rsidDel="00F6443C">
        <w:rPr>
          <w:spacing w:val="-7"/>
          <w:w w:val="110"/>
        </w:rPr>
        <w:t xml:space="preserve"> </w:t>
      </w:r>
      <w:r w:rsidDel="00F6443C">
        <w:rPr>
          <w:w w:val="110"/>
        </w:rPr>
        <w:t>the</w:t>
      </w:r>
      <w:r w:rsidDel="00F6443C">
        <w:rPr>
          <w:spacing w:val="-7"/>
          <w:w w:val="110"/>
        </w:rPr>
        <w:t xml:space="preserve"> </w:t>
      </w:r>
      <w:r w:rsidDel="00F6443C">
        <w:rPr>
          <w:w w:val="110"/>
        </w:rPr>
        <w:t>sample</w:t>
      </w:r>
      <w:r w:rsidDel="00F6443C">
        <w:rPr>
          <w:spacing w:val="-7"/>
          <w:w w:val="110"/>
        </w:rPr>
        <w:t xml:space="preserve"> </w:t>
      </w:r>
      <w:r w:rsidDel="00F6443C">
        <w:rPr>
          <w:w w:val="110"/>
        </w:rPr>
        <w:t>size</w:t>
      </w:r>
      <w:r w:rsidDel="00F6443C">
        <w:rPr>
          <w:spacing w:val="-7"/>
          <w:w w:val="110"/>
        </w:rPr>
        <w:t xml:space="preserve"> </w:t>
      </w:r>
      <w:r w:rsidDel="00F6443C">
        <w:rPr>
          <w:w w:val="110"/>
        </w:rPr>
        <w:t>will</w:t>
      </w:r>
      <w:r w:rsidDel="00F6443C">
        <w:rPr>
          <w:spacing w:val="-6"/>
          <w:w w:val="110"/>
        </w:rPr>
        <w:t xml:space="preserve"> </w:t>
      </w:r>
      <w:r w:rsidDel="00F6443C">
        <w:rPr>
          <w:w w:val="110"/>
        </w:rPr>
        <w:t>probably</w:t>
      </w:r>
      <w:r w:rsidDel="00F6443C">
        <w:rPr>
          <w:spacing w:val="-7"/>
          <w:w w:val="110"/>
        </w:rPr>
        <w:t xml:space="preserve"> </w:t>
      </w:r>
      <w:r w:rsidDel="00F6443C">
        <w:rPr>
          <w:spacing w:val="-5"/>
          <w:w w:val="110"/>
        </w:rPr>
        <w:t xml:space="preserve">prove </w:t>
      </w:r>
      <w:r w:rsidDel="00F6443C">
        <w:rPr>
          <w:w w:val="110"/>
        </w:rPr>
        <w:t>statistical significance for the observed di</w:t>
      </w:r>
      <w:r w:rsidDel="00F6443C">
        <w:rPr>
          <w:rFonts w:ascii="Arial"/>
          <w:w w:val="110"/>
        </w:rPr>
        <w:t>ff</w:t>
      </w:r>
      <w:r w:rsidDel="00F6443C">
        <w:rPr>
          <w:w w:val="110"/>
        </w:rPr>
        <w:t>erences in immune cell composition between the two tissues reproducing the results published by other</w:t>
      </w:r>
      <w:r w:rsidDel="00F6443C">
        <w:rPr>
          <w:spacing w:val="16"/>
          <w:w w:val="110"/>
        </w:rPr>
        <w:t xml:space="preserve"> </w:t>
      </w:r>
      <w:r w:rsidDel="00F6443C">
        <w:rPr>
          <w:w w:val="110"/>
        </w:rPr>
        <w:t>studies.</w:t>
      </w:r>
    </w:p>
    <w:p w14:paraId="577B3888" w14:textId="77777777" w:rsidR="005313F1" w:rsidRDefault="005313F1">
      <w:pPr>
        <w:pStyle w:val="BodyText"/>
        <w:spacing w:before="3"/>
        <w:rPr>
          <w:sz w:val="22"/>
        </w:rPr>
      </w:pPr>
    </w:p>
    <w:p w14:paraId="2D34926C" w14:textId="77777777" w:rsidR="005313F1" w:rsidRDefault="00090D17">
      <w:pPr>
        <w:spacing w:before="99"/>
        <w:ind w:left="2159"/>
        <w:rPr>
          <w:rFonts w:ascii="Arial"/>
          <w:sz w:val="11"/>
        </w:rPr>
      </w:pPr>
      <w:r>
        <w:rPr>
          <w:noProof/>
        </w:rPr>
        <mc:AlternateContent>
          <mc:Choice Requires="wpg">
            <w:drawing>
              <wp:anchor distT="0" distB="0" distL="114300" distR="114300" simplePos="0" relativeHeight="1168" behindDoc="0" locked="0" layoutInCell="1" allowOverlap="1" wp14:anchorId="1F94B03C" wp14:editId="2639BC19">
                <wp:simplePos x="0" y="0"/>
                <wp:positionH relativeFrom="page">
                  <wp:posOffset>2527300</wp:posOffset>
                </wp:positionH>
                <wp:positionV relativeFrom="paragraph">
                  <wp:posOffset>11430</wp:posOffset>
                </wp:positionV>
                <wp:extent cx="3033395" cy="1964690"/>
                <wp:effectExtent l="0" t="0" r="1905" b="3810"/>
                <wp:wrapNone/>
                <wp:docPr id="2446" name="Group 5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3395" cy="1964690"/>
                          <a:chOff x="3980" y="18"/>
                          <a:chExt cx="4777" cy="3094"/>
                        </a:xfrm>
                      </wpg:grpSpPr>
                      <wps:wsp>
                        <wps:cNvPr id="2447" name="Line 5006"/>
                        <wps:cNvCnPr>
                          <a:cxnSpLocks/>
                        </wps:cNvCnPr>
                        <wps:spPr bwMode="auto">
                          <a:xfrm>
                            <a:off x="6265" y="2946"/>
                            <a:ext cx="8" cy="0"/>
                          </a:xfrm>
                          <a:prstGeom prst="line">
                            <a:avLst/>
                          </a:prstGeom>
                          <a:noFill/>
                          <a:ln w="850">
                            <a:solidFill>
                              <a:srgbClr val="F8766C"/>
                            </a:solidFill>
                            <a:round/>
                            <a:headEnd/>
                            <a:tailEnd/>
                          </a:ln>
                          <a:extLst>
                            <a:ext uri="{909E8E84-426E-40DD-AFC4-6F175D3DCCD1}">
                              <a14:hiddenFill xmlns:a14="http://schemas.microsoft.com/office/drawing/2010/main">
                                <a:noFill/>
                              </a14:hiddenFill>
                            </a:ext>
                          </a:extLst>
                        </wps:spPr>
                        <wps:bodyPr/>
                      </wps:wsp>
                      <wps:wsp>
                        <wps:cNvPr id="2448" name="Line 5007"/>
                        <wps:cNvCnPr>
                          <a:cxnSpLocks/>
                        </wps:cNvCnPr>
                        <wps:spPr bwMode="auto">
                          <a:xfrm>
                            <a:off x="6189" y="2944"/>
                            <a:ext cx="160" cy="0"/>
                          </a:xfrm>
                          <a:prstGeom prst="line">
                            <a:avLst/>
                          </a:prstGeom>
                          <a:noFill/>
                          <a:ln w="9532">
                            <a:solidFill>
                              <a:srgbClr val="F8766C"/>
                            </a:solidFill>
                            <a:round/>
                            <a:headEnd/>
                            <a:tailEnd/>
                          </a:ln>
                          <a:extLst>
                            <a:ext uri="{909E8E84-426E-40DD-AFC4-6F175D3DCCD1}">
                              <a14:hiddenFill xmlns:a14="http://schemas.microsoft.com/office/drawing/2010/main">
                                <a:noFill/>
                              </a14:hiddenFill>
                            </a:ext>
                          </a:extLst>
                        </wps:spPr>
                        <wps:bodyPr/>
                      </wps:wsp>
                      <wps:wsp>
                        <wps:cNvPr id="2449" name="Freeform 5008"/>
                        <wps:cNvSpPr>
                          <a:spLocks/>
                        </wps:cNvSpPr>
                        <wps:spPr bwMode="auto">
                          <a:xfrm>
                            <a:off x="6220" y="2887"/>
                            <a:ext cx="99" cy="86"/>
                          </a:xfrm>
                          <a:custGeom>
                            <a:avLst/>
                            <a:gdLst>
                              <a:gd name="T0" fmla="+- 0 6270 6221"/>
                              <a:gd name="T1" fmla="*/ T0 w 99"/>
                              <a:gd name="T2" fmla="+- 0 2887 2887"/>
                              <a:gd name="T3" fmla="*/ 2887 h 86"/>
                              <a:gd name="T4" fmla="+- 0 6319 6221"/>
                              <a:gd name="T5" fmla="*/ T4 w 99"/>
                              <a:gd name="T6" fmla="+- 0 2973 2887"/>
                              <a:gd name="T7" fmla="*/ 2973 h 86"/>
                              <a:gd name="T8" fmla="+- 0 6221 6221"/>
                              <a:gd name="T9" fmla="*/ T8 w 99"/>
                              <a:gd name="T10" fmla="+- 0 2973 2887"/>
                              <a:gd name="T11" fmla="*/ 2973 h 86"/>
                              <a:gd name="T12" fmla="+- 0 6270 6221"/>
                              <a:gd name="T13" fmla="*/ T12 w 99"/>
                              <a:gd name="T14" fmla="+- 0 2887 2887"/>
                              <a:gd name="T15" fmla="*/ 2887 h 86"/>
                            </a:gdLst>
                            <a:ahLst/>
                            <a:cxnLst>
                              <a:cxn ang="0">
                                <a:pos x="T1" y="T3"/>
                              </a:cxn>
                              <a:cxn ang="0">
                                <a:pos x="T5" y="T7"/>
                              </a:cxn>
                              <a:cxn ang="0">
                                <a:pos x="T9" y="T11"/>
                              </a:cxn>
                              <a:cxn ang="0">
                                <a:pos x="T13" y="T15"/>
                              </a:cxn>
                            </a:cxnLst>
                            <a:rect l="0" t="0" r="r" b="b"/>
                            <a:pathLst>
                              <a:path w="99" h="86">
                                <a:moveTo>
                                  <a:pt x="49" y="0"/>
                                </a:moveTo>
                                <a:lnTo>
                                  <a:pt x="98" y="86"/>
                                </a:lnTo>
                                <a:lnTo>
                                  <a:pt x="0" y="86"/>
                                </a:lnTo>
                                <a:lnTo>
                                  <a:pt x="49" y="0"/>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0" name="Line 5009"/>
                        <wps:cNvCnPr>
                          <a:cxnSpLocks/>
                        </wps:cNvCnPr>
                        <wps:spPr bwMode="auto">
                          <a:xfrm>
                            <a:off x="5975" y="2678"/>
                            <a:ext cx="160" cy="0"/>
                          </a:xfrm>
                          <a:prstGeom prst="line">
                            <a:avLst/>
                          </a:prstGeom>
                          <a:noFill/>
                          <a:ln w="9532">
                            <a:solidFill>
                              <a:srgbClr val="C67BFF"/>
                            </a:solidFill>
                            <a:round/>
                            <a:headEnd/>
                            <a:tailEnd/>
                          </a:ln>
                          <a:extLst>
                            <a:ext uri="{909E8E84-426E-40DD-AFC4-6F175D3DCCD1}">
                              <a14:hiddenFill xmlns:a14="http://schemas.microsoft.com/office/drawing/2010/main">
                                <a:noFill/>
                              </a14:hiddenFill>
                            </a:ext>
                          </a:extLst>
                        </wps:spPr>
                        <wps:bodyPr/>
                      </wps:wsp>
                      <wps:wsp>
                        <wps:cNvPr id="2451" name="Freeform 5010"/>
                        <wps:cNvSpPr>
                          <a:spLocks/>
                        </wps:cNvSpPr>
                        <wps:spPr bwMode="auto">
                          <a:xfrm>
                            <a:off x="6011" y="2641"/>
                            <a:ext cx="74" cy="74"/>
                          </a:xfrm>
                          <a:custGeom>
                            <a:avLst/>
                            <a:gdLst>
                              <a:gd name="T0" fmla="+- 0 6011 6011"/>
                              <a:gd name="T1" fmla="*/ T0 w 74"/>
                              <a:gd name="T2" fmla="+- 0 2678 2641"/>
                              <a:gd name="T3" fmla="*/ 2678 h 74"/>
                              <a:gd name="T4" fmla="+- 0 6014 6011"/>
                              <a:gd name="T5" fmla="*/ T4 w 74"/>
                              <a:gd name="T6" fmla="+- 0 2664 2641"/>
                              <a:gd name="T7" fmla="*/ 2664 h 74"/>
                              <a:gd name="T8" fmla="+- 0 6022 6011"/>
                              <a:gd name="T9" fmla="*/ T8 w 74"/>
                              <a:gd name="T10" fmla="+- 0 2652 2641"/>
                              <a:gd name="T11" fmla="*/ 2652 h 74"/>
                              <a:gd name="T12" fmla="+- 0 6034 6011"/>
                              <a:gd name="T13" fmla="*/ T12 w 74"/>
                              <a:gd name="T14" fmla="+- 0 2644 2641"/>
                              <a:gd name="T15" fmla="*/ 2644 h 74"/>
                              <a:gd name="T16" fmla="+- 0 6048 6011"/>
                              <a:gd name="T17" fmla="*/ T16 w 74"/>
                              <a:gd name="T18" fmla="+- 0 2641 2641"/>
                              <a:gd name="T19" fmla="*/ 2641 h 74"/>
                              <a:gd name="T20" fmla="+- 0 6062 6011"/>
                              <a:gd name="T21" fmla="*/ T20 w 74"/>
                              <a:gd name="T22" fmla="+- 0 2644 2641"/>
                              <a:gd name="T23" fmla="*/ 2644 h 74"/>
                              <a:gd name="T24" fmla="+- 0 6074 6011"/>
                              <a:gd name="T25" fmla="*/ T24 w 74"/>
                              <a:gd name="T26" fmla="+- 0 2652 2641"/>
                              <a:gd name="T27" fmla="*/ 2652 h 74"/>
                              <a:gd name="T28" fmla="+- 0 6082 6011"/>
                              <a:gd name="T29" fmla="*/ T28 w 74"/>
                              <a:gd name="T30" fmla="+- 0 2664 2641"/>
                              <a:gd name="T31" fmla="*/ 2664 h 74"/>
                              <a:gd name="T32" fmla="+- 0 6084 6011"/>
                              <a:gd name="T33" fmla="*/ T32 w 74"/>
                              <a:gd name="T34" fmla="+- 0 2678 2641"/>
                              <a:gd name="T35" fmla="*/ 2678 h 74"/>
                              <a:gd name="T36" fmla="+- 0 6082 6011"/>
                              <a:gd name="T37" fmla="*/ T36 w 74"/>
                              <a:gd name="T38" fmla="+- 0 2692 2641"/>
                              <a:gd name="T39" fmla="*/ 2692 h 74"/>
                              <a:gd name="T40" fmla="+- 0 6074 6011"/>
                              <a:gd name="T41" fmla="*/ T40 w 74"/>
                              <a:gd name="T42" fmla="+- 0 2704 2641"/>
                              <a:gd name="T43" fmla="*/ 2704 h 74"/>
                              <a:gd name="T44" fmla="+- 0 6062 6011"/>
                              <a:gd name="T45" fmla="*/ T44 w 74"/>
                              <a:gd name="T46" fmla="+- 0 2712 2641"/>
                              <a:gd name="T47" fmla="*/ 2712 h 74"/>
                              <a:gd name="T48" fmla="+- 0 6048 6011"/>
                              <a:gd name="T49" fmla="*/ T48 w 74"/>
                              <a:gd name="T50" fmla="+- 0 2714 2641"/>
                              <a:gd name="T51" fmla="*/ 2714 h 74"/>
                              <a:gd name="T52" fmla="+- 0 6034 6011"/>
                              <a:gd name="T53" fmla="*/ T52 w 74"/>
                              <a:gd name="T54" fmla="+- 0 2712 2641"/>
                              <a:gd name="T55" fmla="*/ 2712 h 74"/>
                              <a:gd name="T56" fmla="+- 0 6022 6011"/>
                              <a:gd name="T57" fmla="*/ T56 w 74"/>
                              <a:gd name="T58" fmla="+- 0 2704 2641"/>
                              <a:gd name="T59" fmla="*/ 2704 h 74"/>
                              <a:gd name="T60" fmla="+- 0 6014 6011"/>
                              <a:gd name="T61" fmla="*/ T60 w 74"/>
                              <a:gd name="T62" fmla="+- 0 2692 2641"/>
                              <a:gd name="T63" fmla="*/ 2692 h 74"/>
                              <a:gd name="T64" fmla="+- 0 6011 6011"/>
                              <a:gd name="T65" fmla="*/ T64 w 74"/>
                              <a:gd name="T66" fmla="+- 0 2678 2641"/>
                              <a:gd name="T67" fmla="*/ 2678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3" y="3"/>
                                </a:lnTo>
                                <a:lnTo>
                                  <a:pt x="37" y="0"/>
                                </a:lnTo>
                                <a:lnTo>
                                  <a:pt x="51" y="3"/>
                                </a:lnTo>
                                <a:lnTo>
                                  <a:pt x="63" y="11"/>
                                </a:lnTo>
                                <a:lnTo>
                                  <a:pt x="71" y="23"/>
                                </a:lnTo>
                                <a:lnTo>
                                  <a:pt x="73" y="37"/>
                                </a:lnTo>
                                <a:lnTo>
                                  <a:pt x="71" y="51"/>
                                </a:lnTo>
                                <a:lnTo>
                                  <a:pt x="63" y="63"/>
                                </a:lnTo>
                                <a:lnTo>
                                  <a:pt x="51" y="71"/>
                                </a:lnTo>
                                <a:lnTo>
                                  <a:pt x="37" y="73"/>
                                </a:lnTo>
                                <a:lnTo>
                                  <a:pt x="23" y="71"/>
                                </a:lnTo>
                                <a:lnTo>
                                  <a:pt x="11" y="63"/>
                                </a:lnTo>
                                <a:lnTo>
                                  <a:pt x="3" y="51"/>
                                </a:lnTo>
                                <a:lnTo>
                                  <a:pt x="0" y="37"/>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2" name="Freeform 5011"/>
                        <wps:cNvSpPr>
                          <a:spLocks/>
                        </wps:cNvSpPr>
                        <wps:spPr bwMode="auto">
                          <a:xfrm>
                            <a:off x="6018" y="2788"/>
                            <a:ext cx="74" cy="74"/>
                          </a:xfrm>
                          <a:custGeom>
                            <a:avLst/>
                            <a:gdLst>
                              <a:gd name="T0" fmla="+- 0 6019 6019"/>
                              <a:gd name="T1" fmla="*/ T0 w 74"/>
                              <a:gd name="T2" fmla="+- 0 2825 2788"/>
                              <a:gd name="T3" fmla="*/ 2825 h 74"/>
                              <a:gd name="T4" fmla="+- 0 6022 6019"/>
                              <a:gd name="T5" fmla="*/ T4 w 74"/>
                              <a:gd name="T6" fmla="+- 0 2811 2788"/>
                              <a:gd name="T7" fmla="*/ 2811 h 74"/>
                              <a:gd name="T8" fmla="+- 0 6029 6019"/>
                              <a:gd name="T9" fmla="*/ T8 w 74"/>
                              <a:gd name="T10" fmla="+- 0 2799 2788"/>
                              <a:gd name="T11" fmla="*/ 2799 h 74"/>
                              <a:gd name="T12" fmla="+- 0 6041 6019"/>
                              <a:gd name="T13" fmla="*/ T12 w 74"/>
                              <a:gd name="T14" fmla="+- 0 2791 2788"/>
                              <a:gd name="T15" fmla="*/ 2791 h 74"/>
                              <a:gd name="T16" fmla="+- 0 6055 6019"/>
                              <a:gd name="T17" fmla="*/ T16 w 74"/>
                              <a:gd name="T18" fmla="+- 0 2788 2788"/>
                              <a:gd name="T19" fmla="*/ 2788 h 74"/>
                              <a:gd name="T20" fmla="+- 0 6069 6019"/>
                              <a:gd name="T21" fmla="*/ T20 w 74"/>
                              <a:gd name="T22" fmla="+- 0 2791 2788"/>
                              <a:gd name="T23" fmla="*/ 2791 h 74"/>
                              <a:gd name="T24" fmla="+- 0 6081 6019"/>
                              <a:gd name="T25" fmla="*/ T24 w 74"/>
                              <a:gd name="T26" fmla="+- 0 2799 2788"/>
                              <a:gd name="T27" fmla="*/ 2799 h 74"/>
                              <a:gd name="T28" fmla="+- 0 6089 6019"/>
                              <a:gd name="T29" fmla="*/ T28 w 74"/>
                              <a:gd name="T30" fmla="+- 0 2811 2788"/>
                              <a:gd name="T31" fmla="*/ 2811 h 74"/>
                              <a:gd name="T32" fmla="+- 0 6092 6019"/>
                              <a:gd name="T33" fmla="*/ T32 w 74"/>
                              <a:gd name="T34" fmla="+- 0 2825 2788"/>
                              <a:gd name="T35" fmla="*/ 2825 h 74"/>
                              <a:gd name="T36" fmla="+- 0 6089 6019"/>
                              <a:gd name="T37" fmla="*/ T36 w 74"/>
                              <a:gd name="T38" fmla="+- 0 2839 2788"/>
                              <a:gd name="T39" fmla="*/ 2839 h 74"/>
                              <a:gd name="T40" fmla="+- 0 6081 6019"/>
                              <a:gd name="T41" fmla="*/ T40 w 74"/>
                              <a:gd name="T42" fmla="+- 0 2851 2788"/>
                              <a:gd name="T43" fmla="*/ 2851 h 74"/>
                              <a:gd name="T44" fmla="+- 0 6069 6019"/>
                              <a:gd name="T45" fmla="*/ T44 w 74"/>
                              <a:gd name="T46" fmla="+- 0 2858 2788"/>
                              <a:gd name="T47" fmla="*/ 2858 h 74"/>
                              <a:gd name="T48" fmla="+- 0 6055 6019"/>
                              <a:gd name="T49" fmla="*/ T48 w 74"/>
                              <a:gd name="T50" fmla="+- 0 2861 2788"/>
                              <a:gd name="T51" fmla="*/ 2861 h 74"/>
                              <a:gd name="T52" fmla="+- 0 6041 6019"/>
                              <a:gd name="T53" fmla="*/ T52 w 74"/>
                              <a:gd name="T54" fmla="+- 0 2858 2788"/>
                              <a:gd name="T55" fmla="*/ 2858 h 74"/>
                              <a:gd name="T56" fmla="+- 0 6029 6019"/>
                              <a:gd name="T57" fmla="*/ T56 w 74"/>
                              <a:gd name="T58" fmla="+- 0 2851 2788"/>
                              <a:gd name="T59" fmla="*/ 2851 h 74"/>
                              <a:gd name="T60" fmla="+- 0 6022 6019"/>
                              <a:gd name="T61" fmla="*/ T60 w 74"/>
                              <a:gd name="T62" fmla="+- 0 2839 2788"/>
                              <a:gd name="T63" fmla="*/ 2839 h 74"/>
                              <a:gd name="T64" fmla="+- 0 6019 6019"/>
                              <a:gd name="T65" fmla="*/ T64 w 74"/>
                              <a:gd name="T66" fmla="+- 0 2825 2788"/>
                              <a:gd name="T67" fmla="*/ 2825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0" y="11"/>
                                </a:lnTo>
                                <a:lnTo>
                                  <a:pt x="22" y="3"/>
                                </a:lnTo>
                                <a:lnTo>
                                  <a:pt x="36" y="0"/>
                                </a:lnTo>
                                <a:lnTo>
                                  <a:pt x="50" y="3"/>
                                </a:lnTo>
                                <a:lnTo>
                                  <a:pt x="62" y="11"/>
                                </a:lnTo>
                                <a:lnTo>
                                  <a:pt x="70" y="23"/>
                                </a:lnTo>
                                <a:lnTo>
                                  <a:pt x="73" y="37"/>
                                </a:lnTo>
                                <a:lnTo>
                                  <a:pt x="70" y="51"/>
                                </a:lnTo>
                                <a:lnTo>
                                  <a:pt x="62" y="63"/>
                                </a:lnTo>
                                <a:lnTo>
                                  <a:pt x="50" y="70"/>
                                </a:lnTo>
                                <a:lnTo>
                                  <a:pt x="36" y="73"/>
                                </a:lnTo>
                                <a:lnTo>
                                  <a:pt x="22" y="70"/>
                                </a:lnTo>
                                <a:lnTo>
                                  <a:pt x="10" y="63"/>
                                </a:lnTo>
                                <a:lnTo>
                                  <a:pt x="3" y="51"/>
                                </a:lnTo>
                                <a:lnTo>
                                  <a:pt x="0" y="37"/>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3" name="Freeform 5012"/>
                        <wps:cNvSpPr>
                          <a:spLocks/>
                        </wps:cNvSpPr>
                        <wps:spPr bwMode="auto">
                          <a:xfrm>
                            <a:off x="6207" y="2889"/>
                            <a:ext cx="99" cy="86"/>
                          </a:xfrm>
                          <a:custGeom>
                            <a:avLst/>
                            <a:gdLst>
                              <a:gd name="T0" fmla="+- 0 6257 6207"/>
                              <a:gd name="T1" fmla="*/ T0 w 99"/>
                              <a:gd name="T2" fmla="+- 0 2890 2890"/>
                              <a:gd name="T3" fmla="*/ 2890 h 86"/>
                              <a:gd name="T4" fmla="+- 0 6306 6207"/>
                              <a:gd name="T5" fmla="*/ T4 w 99"/>
                              <a:gd name="T6" fmla="+- 0 2975 2890"/>
                              <a:gd name="T7" fmla="*/ 2975 h 86"/>
                              <a:gd name="T8" fmla="+- 0 6207 6207"/>
                              <a:gd name="T9" fmla="*/ T8 w 99"/>
                              <a:gd name="T10" fmla="+- 0 2975 2890"/>
                              <a:gd name="T11" fmla="*/ 2975 h 86"/>
                              <a:gd name="T12" fmla="+- 0 6257 6207"/>
                              <a:gd name="T13" fmla="*/ T12 w 99"/>
                              <a:gd name="T14" fmla="+- 0 2890 2890"/>
                              <a:gd name="T15" fmla="*/ 2890 h 86"/>
                            </a:gdLst>
                            <a:ahLst/>
                            <a:cxnLst>
                              <a:cxn ang="0">
                                <a:pos x="T1" y="T3"/>
                              </a:cxn>
                              <a:cxn ang="0">
                                <a:pos x="T5" y="T7"/>
                              </a:cxn>
                              <a:cxn ang="0">
                                <a:pos x="T9" y="T11"/>
                              </a:cxn>
                              <a:cxn ang="0">
                                <a:pos x="T13" y="T15"/>
                              </a:cxn>
                            </a:cxnLst>
                            <a:rect l="0" t="0" r="r" b="b"/>
                            <a:pathLst>
                              <a:path w="99" h="86">
                                <a:moveTo>
                                  <a:pt x="50" y="0"/>
                                </a:moveTo>
                                <a:lnTo>
                                  <a:pt x="99" y="85"/>
                                </a:lnTo>
                                <a:lnTo>
                                  <a:pt x="0" y="85"/>
                                </a:lnTo>
                                <a:lnTo>
                                  <a:pt x="50" y="0"/>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4" name="Freeform 5013"/>
                        <wps:cNvSpPr>
                          <a:spLocks/>
                        </wps:cNvSpPr>
                        <wps:spPr bwMode="auto">
                          <a:xfrm>
                            <a:off x="6210" y="2799"/>
                            <a:ext cx="99" cy="86"/>
                          </a:xfrm>
                          <a:custGeom>
                            <a:avLst/>
                            <a:gdLst>
                              <a:gd name="T0" fmla="+- 0 6260 6211"/>
                              <a:gd name="T1" fmla="*/ T0 w 99"/>
                              <a:gd name="T2" fmla="+- 0 2800 2800"/>
                              <a:gd name="T3" fmla="*/ 2800 h 86"/>
                              <a:gd name="T4" fmla="+- 0 6309 6211"/>
                              <a:gd name="T5" fmla="*/ T4 w 99"/>
                              <a:gd name="T6" fmla="+- 0 2885 2800"/>
                              <a:gd name="T7" fmla="*/ 2885 h 86"/>
                              <a:gd name="T8" fmla="+- 0 6211 6211"/>
                              <a:gd name="T9" fmla="*/ T8 w 99"/>
                              <a:gd name="T10" fmla="+- 0 2885 2800"/>
                              <a:gd name="T11" fmla="*/ 2885 h 86"/>
                              <a:gd name="T12" fmla="+- 0 6260 6211"/>
                              <a:gd name="T13" fmla="*/ T12 w 99"/>
                              <a:gd name="T14" fmla="+- 0 2800 2800"/>
                              <a:gd name="T15" fmla="*/ 2800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5" name="Line 5014"/>
                        <wps:cNvCnPr>
                          <a:cxnSpLocks/>
                        </wps:cNvCnPr>
                        <wps:spPr bwMode="auto">
                          <a:xfrm>
                            <a:off x="6403" y="2608"/>
                            <a:ext cx="161" cy="0"/>
                          </a:xfrm>
                          <a:prstGeom prst="line">
                            <a:avLst/>
                          </a:prstGeom>
                          <a:noFill/>
                          <a:ln w="9532">
                            <a:solidFill>
                              <a:srgbClr val="F8766C"/>
                            </a:solidFill>
                            <a:round/>
                            <a:headEnd/>
                            <a:tailEnd/>
                          </a:ln>
                          <a:extLst>
                            <a:ext uri="{909E8E84-426E-40DD-AFC4-6F175D3DCCD1}">
                              <a14:hiddenFill xmlns:a14="http://schemas.microsoft.com/office/drawing/2010/main">
                                <a:noFill/>
                              </a14:hiddenFill>
                            </a:ext>
                          </a:extLst>
                        </wps:spPr>
                        <wps:bodyPr/>
                      </wps:wsp>
                      <wps:wsp>
                        <wps:cNvPr id="2456" name="Freeform 5015"/>
                        <wps:cNvSpPr>
                          <a:spLocks/>
                        </wps:cNvSpPr>
                        <wps:spPr bwMode="auto">
                          <a:xfrm>
                            <a:off x="6465" y="2571"/>
                            <a:ext cx="74" cy="74"/>
                          </a:xfrm>
                          <a:custGeom>
                            <a:avLst/>
                            <a:gdLst>
                              <a:gd name="T0" fmla="+- 0 6465 6465"/>
                              <a:gd name="T1" fmla="*/ T0 w 74"/>
                              <a:gd name="T2" fmla="+- 0 2608 2571"/>
                              <a:gd name="T3" fmla="*/ 2608 h 74"/>
                              <a:gd name="T4" fmla="+- 0 6468 6465"/>
                              <a:gd name="T5" fmla="*/ T4 w 74"/>
                              <a:gd name="T6" fmla="+- 0 2594 2571"/>
                              <a:gd name="T7" fmla="*/ 2594 h 74"/>
                              <a:gd name="T8" fmla="+- 0 6476 6465"/>
                              <a:gd name="T9" fmla="*/ T8 w 74"/>
                              <a:gd name="T10" fmla="+- 0 2582 2571"/>
                              <a:gd name="T11" fmla="*/ 2582 h 74"/>
                              <a:gd name="T12" fmla="+- 0 6487 6465"/>
                              <a:gd name="T13" fmla="*/ T12 w 74"/>
                              <a:gd name="T14" fmla="+- 0 2574 2571"/>
                              <a:gd name="T15" fmla="*/ 2574 h 74"/>
                              <a:gd name="T16" fmla="+- 0 6502 6465"/>
                              <a:gd name="T17" fmla="*/ T16 w 74"/>
                              <a:gd name="T18" fmla="+- 0 2571 2571"/>
                              <a:gd name="T19" fmla="*/ 2571 h 74"/>
                              <a:gd name="T20" fmla="+- 0 6516 6465"/>
                              <a:gd name="T21" fmla="*/ T20 w 74"/>
                              <a:gd name="T22" fmla="+- 0 2574 2571"/>
                              <a:gd name="T23" fmla="*/ 2574 h 74"/>
                              <a:gd name="T24" fmla="+- 0 6527 6465"/>
                              <a:gd name="T25" fmla="*/ T24 w 74"/>
                              <a:gd name="T26" fmla="+- 0 2582 2571"/>
                              <a:gd name="T27" fmla="*/ 2582 h 74"/>
                              <a:gd name="T28" fmla="+- 0 6535 6465"/>
                              <a:gd name="T29" fmla="*/ T28 w 74"/>
                              <a:gd name="T30" fmla="+- 0 2594 2571"/>
                              <a:gd name="T31" fmla="*/ 2594 h 74"/>
                              <a:gd name="T32" fmla="+- 0 6538 6465"/>
                              <a:gd name="T33" fmla="*/ T32 w 74"/>
                              <a:gd name="T34" fmla="+- 0 2608 2571"/>
                              <a:gd name="T35" fmla="*/ 2608 h 74"/>
                              <a:gd name="T36" fmla="+- 0 6535 6465"/>
                              <a:gd name="T37" fmla="*/ T36 w 74"/>
                              <a:gd name="T38" fmla="+- 0 2622 2571"/>
                              <a:gd name="T39" fmla="*/ 2622 h 74"/>
                              <a:gd name="T40" fmla="+- 0 6527 6465"/>
                              <a:gd name="T41" fmla="*/ T40 w 74"/>
                              <a:gd name="T42" fmla="+- 0 2634 2571"/>
                              <a:gd name="T43" fmla="*/ 2634 h 74"/>
                              <a:gd name="T44" fmla="+- 0 6516 6465"/>
                              <a:gd name="T45" fmla="*/ T44 w 74"/>
                              <a:gd name="T46" fmla="+- 0 2642 2571"/>
                              <a:gd name="T47" fmla="*/ 2642 h 74"/>
                              <a:gd name="T48" fmla="+- 0 6502 6465"/>
                              <a:gd name="T49" fmla="*/ T48 w 74"/>
                              <a:gd name="T50" fmla="+- 0 2644 2571"/>
                              <a:gd name="T51" fmla="*/ 2644 h 74"/>
                              <a:gd name="T52" fmla="+- 0 6487 6465"/>
                              <a:gd name="T53" fmla="*/ T52 w 74"/>
                              <a:gd name="T54" fmla="+- 0 2642 2571"/>
                              <a:gd name="T55" fmla="*/ 2642 h 74"/>
                              <a:gd name="T56" fmla="+- 0 6476 6465"/>
                              <a:gd name="T57" fmla="*/ T56 w 74"/>
                              <a:gd name="T58" fmla="+- 0 2634 2571"/>
                              <a:gd name="T59" fmla="*/ 2634 h 74"/>
                              <a:gd name="T60" fmla="+- 0 6468 6465"/>
                              <a:gd name="T61" fmla="*/ T60 w 74"/>
                              <a:gd name="T62" fmla="+- 0 2622 2571"/>
                              <a:gd name="T63" fmla="*/ 2622 h 74"/>
                              <a:gd name="T64" fmla="+- 0 6465 6465"/>
                              <a:gd name="T65" fmla="*/ T64 w 74"/>
                              <a:gd name="T66" fmla="+- 0 2608 2571"/>
                              <a:gd name="T67" fmla="*/ 2608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2" y="3"/>
                                </a:lnTo>
                                <a:lnTo>
                                  <a:pt x="37" y="0"/>
                                </a:lnTo>
                                <a:lnTo>
                                  <a:pt x="51" y="3"/>
                                </a:lnTo>
                                <a:lnTo>
                                  <a:pt x="62" y="11"/>
                                </a:lnTo>
                                <a:lnTo>
                                  <a:pt x="70" y="23"/>
                                </a:lnTo>
                                <a:lnTo>
                                  <a:pt x="73" y="37"/>
                                </a:lnTo>
                                <a:lnTo>
                                  <a:pt x="70" y="51"/>
                                </a:lnTo>
                                <a:lnTo>
                                  <a:pt x="62" y="63"/>
                                </a:lnTo>
                                <a:lnTo>
                                  <a:pt x="51" y="71"/>
                                </a:lnTo>
                                <a:lnTo>
                                  <a:pt x="37" y="73"/>
                                </a:lnTo>
                                <a:lnTo>
                                  <a:pt x="22" y="71"/>
                                </a:lnTo>
                                <a:lnTo>
                                  <a:pt x="11" y="63"/>
                                </a:lnTo>
                                <a:lnTo>
                                  <a:pt x="3" y="51"/>
                                </a:lnTo>
                                <a:lnTo>
                                  <a:pt x="0" y="37"/>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7" name="Freeform 5016"/>
                        <wps:cNvSpPr>
                          <a:spLocks/>
                        </wps:cNvSpPr>
                        <wps:spPr bwMode="auto">
                          <a:xfrm>
                            <a:off x="6447" y="2620"/>
                            <a:ext cx="74" cy="74"/>
                          </a:xfrm>
                          <a:custGeom>
                            <a:avLst/>
                            <a:gdLst>
                              <a:gd name="T0" fmla="+- 0 6448 6448"/>
                              <a:gd name="T1" fmla="*/ T0 w 74"/>
                              <a:gd name="T2" fmla="+- 0 2657 2621"/>
                              <a:gd name="T3" fmla="*/ 2657 h 74"/>
                              <a:gd name="T4" fmla="+- 0 6451 6448"/>
                              <a:gd name="T5" fmla="*/ T4 w 74"/>
                              <a:gd name="T6" fmla="+- 0 2643 2621"/>
                              <a:gd name="T7" fmla="*/ 2643 h 74"/>
                              <a:gd name="T8" fmla="+- 0 6458 6448"/>
                              <a:gd name="T9" fmla="*/ T8 w 74"/>
                              <a:gd name="T10" fmla="+- 0 2631 2621"/>
                              <a:gd name="T11" fmla="*/ 2631 h 74"/>
                              <a:gd name="T12" fmla="+- 0 6470 6448"/>
                              <a:gd name="T13" fmla="*/ T12 w 74"/>
                              <a:gd name="T14" fmla="+- 0 2624 2621"/>
                              <a:gd name="T15" fmla="*/ 2624 h 74"/>
                              <a:gd name="T16" fmla="+- 0 6484 6448"/>
                              <a:gd name="T17" fmla="*/ T16 w 74"/>
                              <a:gd name="T18" fmla="+- 0 2621 2621"/>
                              <a:gd name="T19" fmla="*/ 2621 h 74"/>
                              <a:gd name="T20" fmla="+- 0 6498 6448"/>
                              <a:gd name="T21" fmla="*/ T20 w 74"/>
                              <a:gd name="T22" fmla="+- 0 2624 2621"/>
                              <a:gd name="T23" fmla="*/ 2624 h 74"/>
                              <a:gd name="T24" fmla="+- 0 6510 6448"/>
                              <a:gd name="T25" fmla="*/ T24 w 74"/>
                              <a:gd name="T26" fmla="+- 0 2631 2621"/>
                              <a:gd name="T27" fmla="*/ 2631 h 74"/>
                              <a:gd name="T28" fmla="+- 0 6518 6448"/>
                              <a:gd name="T29" fmla="*/ T28 w 74"/>
                              <a:gd name="T30" fmla="+- 0 2643 2621"/>
                              <a:gd name="T31" fmla="*/ 2643 h 74"/>
                              <a:gd name="T32" fmla="+- 0 6521 6448"/>
                              <a:gd name="T33" fmla="*/ T32 w 74"/>
                              <a:gd name="T34" fmla="+- 0 2657 2621"/>
                              <a:gd name="T35" fmla="*/ 2657 h 74"/>
                              <a:gd name="T36" fmla="+- 0 6518 6448"/>
                              <a:gd name="T37" fmla="*/ T36 w 74"/>
                              <a:gd name="T38" fmla="+- 0 2672 2621"/>
                              <a:gd name="T39" fmla="*/ 2672 h 74"/>
                              <a:gd name="T40" fmla="+- 0 6510 6448"/>
                              <a:gd name="T41" fmla="*/ T40 w 74"/>
                              <a:gd name="T42" fmla="+- 0 2683 2621"/>
                              <a:gd name="T43" fmla="*/ 2683 h 74"/>
                              <a:gd name="T44" fmla="+- 0 6498 6448"/>
                              <a:gd name="T45" fmla="*/ T44 w 74"/>
                              <a:gd name="T46" fmla="+- 0 2691 2621"/>
                              <a:gd name="T47" fmla="*/ 2691 h 74"/>
                              <a:gd name="T48" fmla="+- 0 6484 6448"/>
                              <a:gd name="T49" fmla="*/ T48 w 74"/>
                              <a:gd name="T50" fmla="+- 0 2694 2621"/>
                              <a:gd name="T51" fmla="*/ 2694 h 74"/>
                              <a:gd name="T52" fmla="+- 0 6470 6448"/>
                              <a:gd name="T53" fmla="*/ T52 w 74"/>
                              <a:gd name="T54" fmla="+- 0 2691 2621"/>
                              <a:gd name="T55" fmla="*/ 2691 h 74"/>
                              <a:gd name="T56" fmla="+- 0 6458 6448"/>
                              <a:gd name="T57" fmla="*/ T56 w 74"/>
                              <a:gd name="T58" fmla="+- 0 2683 2621"/>
                              <a:gd name="T59" fmla="*/ 2683 h 74"/>
                              <a:gd name="T60" fmla="+- 0 6451 6448"/>
                              <a:gd name="T61" fmla="*/ T60 w 74"/>
                              <a:gd name="T62" fmla="+- 0 2672 2621"/>
                              <a:gd name="T63" fmla="*/ 2672 h 74"/>
                              <a:gd name="T64" fmla="+- 0 6448 6448"/>
                              <a:gd name="T65" fmla="*/ T64 w 74"/>
                              <a:gd name="T66" fmla="+- 0 2657 2621"/>
                              <a:gd name="T67" fmla="*/ 265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0" y="10"/>
                                </a:lnTo>
                                <a:lnTo>
                                  <a:pt x="22" y="3"/>
                                </a:lnTo>
                                <a:lnTo>
                                  <a:pt x="36" y="0"/>
                                </a:lnTo>
                                <a:lnTo>
                                  <a:pt x="50" y="3"/>
                                </a:lnTo>
                                <a:lnTo>
                                  <a:pt x="62" y="10"/>
                                </a:lnTo>
                                <a:lnTo>
                                  <a:pt x="70" y="22"/>
                                </a:lnTo>
                                <a:lnTo>
                                  <a:pt x="73" y="36"/>
                                </a:lnTo>
                                <a:lnTo>
                                  <a:pt x="70" y="51"/>
                                </a:lnTo>
                                <a:lnTo>
                                  <a:pt x="62" y="62"/>
                                </a:lnTo>
                                <a:lnTo>
                                  <a:pt x="50" y="70"/>
                                </a:lnTo>
                                <a:lnTo>
                                  <a:pt x="36" y="73"/>
                                </a:lnTo>
                                <a:lnTo>
                                  <a:pt x="22" y="70"/>
                                </a:lnTo>
                                <a:lnTo>
                                  <a:pt x="10" y="62"/>
                                </a:lnTo>
                                <a:lnTo>
                                  <a:pt x="3" y="51"/>
                                </a:lnTo>
                                <a:lnTo>
                                  <a:pt x="0" y="36"/>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8" name="Line 5017"/>
                        <wps:cNvCnPr>
                          <a:cxnSpLocks/>
                        </wps:cNvCnPr>
                        <wps:spPr bwMode="auto">
                          <a:xfrm>
                            <a:off x="8410" y="2953"/>
                            <a:ext cx="0" cy="0"/>
                          </a:xfrm>
                          <a:prstGeom prst="line">
                            <a:avLst/>
                          </a:prstGeom>
                          <a:noFill/>
                          <a:ln w="4788">
                            <a:solidFill>
                              <a:srgbClr val="DE8B00"/>
                            </a:solidFill>
                            <a:round/>
                            <a:headEnd/>
                            <a:tailEnd/>
                          </a:ln>
                          <a:extLst>
                            <a:ext uri="{909E8E84-426E-40DD-AFC4-6F175D3DCCD1}">
                              <a14:hiddenFill xmlns:a14="http://schemas.microsoft.com/office/drawing/2010/main">
                                <a:noFill/>
                              </a14:hiddenFill>
                            </a:ext>
                          </a:extLst>
                        </wps:spPr>
                        <wps:bodyPr/>
                      </wps:wsp>
                      <wps:wsp>
                        <wps:cNvPr id="2459" name="Line 5018"/>
                        <wps:cNvCnPr>
                          <a:cxnSpLocks/>
                        </wps:cNvCnPr>
                        <wps:spPr bwMode="auto">
                          <a:xfrm>
                            <a:off x="8406" y="2953"/>
                            <a:ext cx="8" cy="0"/>
                          </a:xfrm>
                          <a:prstGeom prst="line">
                            <a:avLst/>
                          </a:prstGeom>
                          <a:noFill/>
                          <a:ln w="4838">
                            <a:solidFill>
                              <a:srgbClr val="DE8B00"/>
                            </a:solidFill>
                            <a:round/>
                            <a:headEnd/>
                            <a:tailEnd/>
                          </a:ln>
                          <a:extLst>
                            <a:ext uri="{909E8E84-426E-40DD-AFC4-6F175D3DCCD1}">
                              <a14:hiddenFill xmlns:a14="http://schemas.microsoft.com/office/drawing/2010/main">
                                <a:noFill/>
                              </a14:hiddenFill>
                            </a:ext>
                          </a:extLst>
                        </wps:spPr>
                        <wps:bodyPr/>
                      </wps:wsp>
                      <wps:wsp>
                        <wps:cNvPr id="2460" name="Line 5019"/>
                        <wps:cNvCnPr>
                          <a:cxnSpLocks/>
                        </wps:cNvCnPr>
                        <wps:spPr bwMode="auto">
                          <a:xfrm>
                            <a:off x="8326" y="2953"/>
                            <a:ext cx="168" cy="0"/>
                          </a:xfrm>
                          <a:prstGeom prst="line">
                            <a:avLst/>
                          </a:prstGeom>
                          <a:noFill/>
                          <a:ln w="4878">
                            <a:solidFill>
                              <a:srgbClr val="DE8B00"/>
                            </a:solidFill>
                            <a:round/>
                            <a:headEnd/>
                            <a:tailEnd/>
                          </a:ln>
                          <a:extLst>
                            <a:ext uri="{909E8E84-426E-40DD-AFC4-6F175D3DCCD1}">
                              <a14:hiddenFill xmlns:a14="http://schemas.microsoft.com/office/drawing/2010/main">
                                <a:noFill/>
                              </a14:hiddenFill>
                            </a:ext>
                          </a:extLst>
                        </wps:spPr>
                        <wps:bodyPr/>
                      </wps:wsp>
                      <wps:wsp>
                        <wps:cNvPr id="2461" name="Line 5020"/>
                        <wps:cNvCnPr>
                          <a:cxnSpLocks/>
                        </wps:cNvCnPr>
                        <wps:spPr bwMode="auto">
                          <a:xfrm>
                            <a:off x="8330" y="2953"/>
                            <a:ext cx="160" cy="0"/>
                          </a:xfrm>
                          <a:prstGeom prst="line">
                            <a:avLst/>
                          </a:prstGeom>
                          <a:noFill/>
                          <a:ln w="9532">
                            <a:solidFill>
                              <a:srgbClr val="DE8B00"/>
                            </a:solidFill>
                            <a:round/>
                            <a:headEnd/>
                            <a:tailEnd/>
                          </a:ln>
                          <a:extLst>
                            <a:ext uri="{909E8E84-426E-40DD-AFC4-6F175D3DCCD1}">
                              <a14:hiddenFill xmlns:a14="http://schemas.microsoft.com/office/drawing/2010/main">
                                <a:noFill/>
                              </a14:hiddenFill>
                            </a:ext>
                          </a:extLst>
                        </wps:spPr>
                        <wps:bodyPr/>
                      </wps:wsp>
                      <wps:wsp>
                        <wps:cNvPr id="2462" name="Line 5021"/>
                        <wps:cNvCnPr>
                          <a:cxnSpLocks/>
                        </wps:cNvCnPr>
                        <wps:spPr bwMode="auto">
                          <a:xfrm>
                            <a:off x="8620" y="2888"/>
                            <a:ext cx="8" cy="0"/>
                          </a:xfrm>
                          <a:prstGeom prst="line">
                            <a:avLst/>
                          </a:prstGeom>
                          <a:noFill/>
                          <a:ln w="2282">
                            <a:solidFill>
                              <a:srgbClr val="DE8B00"/>
                            </a:solidFill>
                            <a:round/>
                            <a:headEnd/>
                            <a:tailEnd/>
                          </a:ln>
                          <a:extLst>
                            <a:ext uri="{909E8E84-426E-40DD-AFC4-6F175D3DCCD1}">
                              <a14:hiddenFill xmlns:a14="http://schemas.microsoft.com/office/drawing/2010/main">
                                <a:noFill/>
                              </a14:hiddenFill>
                            </a:ext>
                          </a:extLst>
                        </wps:spPr>
                        <wps:bodyPr/>
                      </wps:wsp>
                      <wps:wsp>
                        <wps:cNvPr id="2463" name="Line 5022"/>
                        <wps:cNvCnPr>
                          <a:cxnSpLocks/>
                        </wps:cNvCnPr>
                        <wps:spPr bwMode="auto">
                          <a:xfrm>
                            <a:off x="8544" y="2882"/>
                            <a:ext cx="161" cy="0"/>
                          </a:xfrm>
                          <a:prstGeom prst="line">
                            <a:avLst/>
                          </a:prstGeom>
                          <a:noFill/>
                          <a:ln w="9532">
                            <a:solidFill>
                              <a:srgbClr val="DE8B00"/>
                            </a:solidFill>
                            <a:round/>
                            <a:headEnd/>
                            <a:tailEnd/>
                          </a:ln>
                          <a:extLst>
                            <a:ext uri="{909E8E84-426E-40DD-AFC4-6F175D3DCCD1}">
                              <a14:hiddenFill xmlns:a14="http://schemas.microsoft.com/office/drawing/2010/main">
                                <a:noFill/>
                              </a14:hiddenFill>
                            </a:ext>
                          </a:extLst>
                        </wps:spPr>
                        <wps:bodyPr/>
                      </wps:wsp>
                      <wps:wsp>
                        <wps:cNvPr id="2464" name="Line 5023"/>
                        <wps:cNvCnPr>
                          <a:cxnSpLocks/>
                        </wps:cNvCnPr>
                        <wps:spPr bwMode="auto">
                          <a:xfrm>
                            <a:off x="7902" y="2764"/>
                            <a:ext cx="160" cy="0"/>
                          </a:xfrm>
                          <a:prstGeom prst="line">
                            <a:avLst/>
                          </a:prstGeom>
                          <a:noFill/>
                          <a:ln w="9532">
                            <a:solidFill>
                              <a:srgbClr val="00B4EF"/>
                            </a:solidFill>
                            <a:round/>
                            <a:headEnd/>
                            <a:tailEnd/>
                          </a:ln>
                          <a:extLst>
                            <a:ext uri="{909E8E84-426E-40DD-AFC4-6F175D3DCCD1}">
                              <a14:hiddenFill xmlns:a14="http://schemas.microsoft.com/office/drawing/2010/main">
                                <a:noFill/>
                              </a14:hiddenFill>
                            </a:ext>
                          </a:extLst>
                        </wps:spPr>
                        <wps:bodyPr/>
                      </wps:wsp>
                      <wps:wsp>
                        <wps:cNvPr id="2465" name="Line 5024"/>
                        <wps:cNvCnPr>
                          <a:cxnSpLocks/>
                        </wps:cNvCnPr>
                        <wps:spPr bwMode="auto">
                          <a:xfrm>
                            <a:off x="8192" y="2831"/>
                            <a:ext cx="8" cy="0"/>
                          </a:xfrm>
                          <a:prstGeom prst="line">
                            <a:avLst/>
                          </a:prstGeom>
                          <a:noFill/>
                          <a:ln w="1566">
                            <a:solidFill>
                              <a:srgbClr val="00B4EF"/>
                            </a:solidFill>
                            <a:round/>
                            <a:headEnd/>
                            <a:tailEnd/>
                          </a:ln>
                          <a:extLst>
                            <a:ext uri="{909E8E84-426E-40DD-AFC4-6F175D3DCCD1}">
                              <a14:hiddenFill xmlns:a14="http://schemas.microsoft.com/office/drawing/2010/main">
                                <a:noFill/>
                              </a14:hiddenFill>
                            </a:ext>
                          </a:extLst>
                        </wps:spPr>
                        <wps:bodyPr/>
                      </wps:wsp>
                      <wps:wsp>
                        <wps:cNvPr id="2466" name="Line 5025"/>
                        <wps:cNvCnPr>
                          <a:cxnSpLocks/>
                        </wps:cNvCnPr>
                        <wps:spPr bwMode="auto">
                          <a:xfrm>
                            <a:off x="8116" y="2834"/>
                            <a:ext cx="160" cy="0"/>
                          </a:xfrm>
                          <a:prstGeom prst="line">
                            <a:avLst/>
                          </a:prstGeom>
                          <a:noFill/>
                          <a:ln w="9532">
                            <a:solidFill>
                              <a:srgbClr val="00B4EF"/>
                            </a:solidFill>
                            <a:round/>
                            <a:headEnd/>
                            <a:tailEnd/>
                          </a:ln>
                          <a:extLst>
                            <a:ext uri="{909E8E84-426E-40DD-AFC4-6F175D3DCCD1}">
                              <a14:hiddenFill xmlns:a14="http://schemas.microsoft.com/office/drawing/2010/main">
                                <a:noFill/>
                              </a14:hiddenFill>
                            </a:ext>
                          </a:extLst>
                        </wps:spPr>
                        <wps:bodyPr/>
                      </wps:wsp>
                      <wps:wsp>
                        <wps:cNvPr id="2467" name="Line 5026"/>
                        <wps:cNvCnPr>
                          <a:cxnSpLocks/>
                        </wps:cNvCnPr>
                        <wps:spPr bwMode="auto">
                          <a:xfrm>
                            <a:off x="7045" y="2830"/>
                            <a:ext cx="161" cy="0"/>
                          </a:xfrm>
                          <a:prstGeom prst="line">
                            <a:avLst/>
                          </a:prstGeom>
                          <a:noFill/>
                          <a:ln w="9532">
                            <a:solidFill>
                              <a:srgbClr val="00BEC4"/>
                            </a:solidFill>
                            <a:round/>
                            <a:headEnd/>
                            <a:tailEnd/>
                          </a:ln>
                          <a:extLst>
                            <a:ext uri="{909E8E84-426E-40DD-AFC4-6F175D3DCCD1}">
                              <a14:hiddenFill xmlns:a14="http://schemas.microsoft.com/office/drawing/2010/main">
                                <a:noFill/>
                              </a14:hiddenFill>
                            </a:ext>
                          </a:extLst>
                        </wps:spPr>
                        <wps:bodyPr/>
                      </wps:wsp>
                      <wps:wsp>
                        <wps:cNvPr id="2468" name="Line 5027"/>
                        <wps:cNvCnPr>
                          <a:cxnSpLocks/>
                        </wps:cNvCnPr>
                        <wps:spPr bwMode="auto">
                          <a:xfrm>
                            <a:off x="7336" y="2893"/>
                            <a:ext cx="7" cy="0"/>
                          </a:xfrm>
                          <a:prstGeom prst="line">
                            <a:avLst/>
                          </a:prstGeom>
                          <a:noFill/>
                          <a:ln w="1025">
                            <a:solidFill>
                              <a:srgbClr val="00BEC4"/>
                            </a:solidFill>
                            <a:round/>
                            <a:headEnd/>
                            <a:tailEnd/>
                          </a:ln>
                          <a:extLst>
                            <a:ext uri="{909E8E84-426E-40DD-AFC4-6F175D3DCCD1}">
                              <a14:hiddenFill xmlns:a14="http://schemas.microsoft.com/office/drawing/2010/main">
                                <a:noFill/>
                              </a14:hiddenFill>
                            </a:ext>
                          </a:extLst>
                        </wps:spPr>
                        <wps:bodyPr/>
                      </wps:wsp>
                      <wps:wsp>
                        <wps:cNvPr id="2469" name="Line 5028"/>
                        <wps:cNvCnPr>
                          <a:cxnSpLocks/>
                        </wps:cNvCnPr>
                        <wps:spPr bwMode="auto">
                          <a:xfrm>
                            <a:off x="7336" y="2906"/>
                            <a:ext cx="7" cy="0"/>
                          </a:xfrm>
                          <a:prstGeom prst="line">
                            <a:avLst/>
                          </a:prstGeom>
                          <a:noFill/>
                          <a:ln w="4207">
                            <a:solidFill>
                              <a:srgbClr val="00BEC4"/>
                            </a:solidFill>
                            <a:round/>
                            <a:headEnd/>
                            <a:tailEnd/>
                          </a:ln>
                          <a:extLst>
                            <a:ext uri="{909E8E84-426E-40DD-AFC4-6F175D3DCCD1}">
                              <a14:hiddenFill xmlns:a14="http://schemas.microsoft.com/office/drawing/2010/main">
                                <a:noFill/>
                              </a14:hiddenFill>
                            </a:ext>
                          </a:extLst>
                        </wps:spPr>
                        <wps:bodyPr/>
                      </wps:wsp>
                      <wps:wsp>
                        <wps:cNvPr id="2470" name="Line 5029"/>
                        <wps:cNvCnPr>
                          <a:cxnSpLocks/>
                        </wps:cNvCnPr>
                        <wps:spPr bwMode="auto">
                          <a:xfrm>
                            <a:off x="7256" y="2898"/>
                            <a:ext cx="168" cy="0"/>
                          </a:xfrm>
                          <a:prstGeom prst="line">
                            <a:avLst/>
                          </a:prstGeom>
                          <a:noFill/>
                          <a:ln w="10069">
                            <a:solidFill>
                              <a:srgbClr val="00BEC4"/>
                            </a:solidFill>
                            <a:round/>
                            <a:headEnd/>
                            <a:tailEnd/>
                          </a:ln>
                          <a:extLst>
                            <a:ext uri="{909E8E84-426E-40DD-AFC4-6F175D3DCCD1}">
                              <a14:hiddenFill xmlns:a14="http://schemas.microsoft.com/office/drawing/2010/main">
                                <a:noFill/>
                              </a14:hiddenFill>
                            </a:ext>
                          </a:extLst>
                        </wps:spPr>
                        <wps:bodyPr/>
                      </wps:wsp>
                      <wps:wsp>
                        <wps:cNvPr id="2471" name="Line 5030"/>
                        <wps:cNvCnPr>
                          <a:cxnSpLocks/>
                        </wps:cNvCnPr>
                        <wps:spPr bwMode="auto">
                          <a:xfrm>
                            <a:off x="7259" y="2896"/>
                            <a:ext cx="161" cy="0"/>
                          </a:xfrm>
                          <a:prstGeom prst="line">
                            <a:avLst/>
                          </a:prstGeom>
                          <a:noFill/>
                          <a:ln w="9532">
                            <a:solidFill>
                              <a:srgbClr val="00BEC4"/>
                            </a:solidFill>
                            <a:round/>
                            <a:headEnd/>
                            <a:tailEnd/>
                          </a:ln>
                          <a:extLst>
                            <a:ext uri="{909E8E84-426E-40DD-AFC4-6F175D3DCCD1}">
                              <a14:hiddenFill xmlns:a14="http://schemas.microsoft.com/office/drawing/2010/main">
                                <a:noFill/>
                              </a14:hiddenFill>
                            </a:ext>
                          </a:extLst>
                        </wps:spPr>
                        <wps:bodyPr/>
                      </wps:wsp>
                      <wps:wsp>
                        <wps:cNvPr id="2472" name="Line 5031"/>
                        <wps:cNvCnPr>
                          <a:cxnSpLocks/>
                        </wps:cNvCnPr>
                        <wps:spPr bwMode="auto">
                          <a:xfrm>
                            <a:off x="7554" y="2854"/>
                            <a:ext cx="0" cy="0"/>
                          </a:xfrm>
                          <a:prstGeom prst="line">
                            <a:avLst/>
                          </a:prstGeom>
                          <a:noFill/>
                          <a:ln w="4788">
                            <a:solidFill>
                              <a:srgbClr val="609CFF"/>
                            </a:solidFill>
                            <a:round/>
                            <a:headEnd/>
                            <a:tailEnd/>
                          </a:ln>
                          <a:extLst>
                            <a:ext uri="{909E8E84-426E-40DD-AFC4-6F175D3DCCD1}">
                              <a14:hiddenFill xmlns:a14="http://schemas.microsoft.com/office/drawing/2010/main">
                                <a:noFill/>
                              </a14:hiddenFill>
                            </a:ext>
                          </a:extLst>
                        </wps:spPr>
                        <wps:bodyPr/>
                      </wps:wsp>
                      <wps:wsp>
                        <wps:cNvPr id="2473" name="Line 5032"/>
                        <wps:cNvCnPr>
                          <a:cxnSpLocks/>
                        </wps:cNvCnPr>
                        <wps:spPr bwMode="auto">
                          <a:xfrm>
                            <a:off x="7473" y="2874"/>
                            <a:ext cx="161" cy="0"/>
                          </a:xfrm>
                          <a:prstGeom prst="line">
                            <a:avLst/>
                          </a:prstGeom>
                          <a:noFill/>
                          <a:ln w="9532">
                            <a:solidFill>
                              <a:srgbClr val="609CFF"/>
                            </a:solidFill>
                            <a:round/>
                            <a:headEnd/>
                            <a:tailEnd/>
                          </a:ln>
                          <a:extLst>
                            <a:ext uri="{909E8E84-426E-40DD-AFC4-6F175D3DCCD1}">
                              <a14:hiddenFill xmlns:a14="http://schemas.microsoft.com/office/drawing/2010/main">
                                <a:noFill/>
                              </a14:hiddenFill>
                            </a:ext>
                          </a:extLst>
                        </wps:spPr>
                        <wps:bodyPr/>
                      </wps:wsp>
                      <wps:wsp>
                        <wps:cNvPr id="2474" name="Line 5033"/>
                        <wps:cNvCnPr>
                          <a:cxnSpLocks/>
                        </wps:cNvCnPr>
                        <wps:spPr bwMode="auto">
                          <a:xfrm>
                            <a:off x="7688" y="2911"/>
                            <a:ext cx="160" cy="0"/>
                          </a:xfrm>
                          <a:prstGeom prst="line">
                            <a:avLst/>
                          </a:prstGeom>
                          <a:noFill/>
                          <a:ln w="9532">
                            <a:solidFill>
                              <a:srgbClr val="609CFF"/>
                            </a:solidFill>
                            <a:round/>
                            <a:headEnd/>
                            <a:tailEnd/>
                          </a:ln>
                          <a:extLst>
                            <a:ext uri="{909E8E84-426E-40DD-AFC4-6F175D3DCCD1}">
                              <a14:hiddenFill xmlns:a14="http://schemas.microsoft.com/office/drawing/2010/main">
                                <a:noFill/>
                              </a14:hiddenFill>
                            </a:ext>
                          </a:extLst>
                        </wps:spPr>
                        <wps:bodyPr/>
                      </wps:wsp>
                      <wps:wsp>
                        <wps:cNvPr id="2475" name="Line 5034"/>
                        <wps:cNvCnPr>
                          <a:cxnSpLocks/>
                        </wps:cNvCnPr>
                        <wps:spPr bwMode="auto">
                          <a:xfrm>
                            <a:off x="6694" y="2897"/>
                            <a:ext cx="7" cy="0"/>
                          </a:xfrm>
                          <a:prstGeom prst="line">
                            <a:avLst/>
                          </a:prstGeom>
                          <a:noFill/>
                          <a:ln w="7026">
                            <a:solidFill>
                              <a:srgbClr val="F563E2"/>
                            </a:solidFill>
                            <a:round/>
                            <a:headEnd/>
                            <a:tailEnd/>
                          </a:ln>
                          <a:extLst>
                            <a:ext uri="{909E8E84-426E-40DD-AFC4-6F175D3DCCD1}">
                              <a14:hiddenFill xmlns:a14="http://schemas.microsoft.com/office/drawing/2010/main">
                                <a:noFill/>
                              </a14:hiddenFill>
                            </a:ext>
                          </a:extLst>
                        </wps:spPr>
                        <wps:bodyPr/>
                      </wps:wsp>
                      <wps:wsp>
                        <wps:cNvPr id="2476" name="Line 5035"/>
                        <wps:cNvCnPr>
                          <a:cxnSpLocks/>
                        </wps:cNvCnPr>
                        <wps:spPr bwMode="auto">
                          <a:xfrm>
                            <a:off x="6617" y="2914"/>
                            <a:ext cx="161" cy="0"/>
                          </a:xfrm>
                          <a:prstGeom prst="line">
                            <a:avLst/>
                          </a:prstGeom>
                          <a:noFill/>
                          <a:ln w="9532">
                            <a:solidFill>
                              <a:srgbClr val="F563E2"/>
                            </a:solidFill>
                            <a:round/>
                            <a:headEnd/>
                            <a:tailEnd/>
                          </a:ln>
                          <a:extLst>
                            <a:ext uri="{909E8E84-426E-40DD-AFC4-6F175D3DCCD1}">
                              <a14:hiddenFill xmlns:a14="http://schemas.microsoft.com/office/drawing/2010/main">
                                <a:noFill/>
                              </a14:hiddenFill>
                            </a:ext>
                          </a:extLst>
                        </wps:spPr>
                        <wps:bodyPr/>
                      </wps:wsp>
                      <wps:wsp>
                        <wps:cNvPr id="2477" name="Line 5036"/>
                        <wps:cNvCnPr>
                          <a:cxnSpLocks/>
                        </wps:cNvCnPr>
                        <wps:spPr bwMode="auto">
                          <a:xfrm>
                            <a:off x="6908" y="2936"/>
                            <a:ext cx="7" cy="0"/>
                          </a:xfrm>
                          <a:prstGeom prst="line">
                            <a:avLst/>
                          </a:prstGeom>
                          <a:noFill/>
                          <a:ln w="2864">
                            <a:solidFill>
                              <a:srgbClr val="F563E2"/>
                            </a:solidFill>
                            <a:round/>
                            <a:headEnd/>
                            <a:tailEnd/>
                          </a:ln>
                          <a:extLst>
                            <a:ext uri="{909E8E84-426E-40DD-AFC4-6F175D3DCCD1}">
                              <a14:hiddenFill xmlns:a14="http://schemas.microsoft.com/office/drawing/2010/main">
                                <a:noFill/>
                              </a14:hiddenFill>
                            </a:ext>
                          </a:extLst>
                        </wps:spPr>
                        <wps:bodyPr/>
                      </wps:wsp>
                      <wps:wsp>
                        <wps:cNvPr id="2478" name="Line 5037"/>
                        <wps:cNvCnPr>
                          <a:cxnSpLocks/>
                        </wps:cNvCnPr>
                        <wps:spPr bwMode="auto">
                          <a:xfrm>
                            <a:off x="6908" y="2946"/>
                            <a:ext cx="7" cy="0"/>
                          </a:xfrm>
                          <a:prstGeom prst="line">
                            <a:avLst/>
                          </a:prstGeom>
                          <a:noFill/>
                          <a:ln w="1477">
                            <a:solidFill>
                              <a:srgbClr val="F563E2"/>
                            </a:solidFill>
                            <a:round/>
                            <a:headEnd/>
                            <a:tailEnd/>
                          </a:ln>
                          <a:extLst>
                            <a:ext uri="{909E8E84-426E-40DD-AFC4-6F175D3DCCD1}">
                              <a14:hiddenFill xmlns:a14="http://schemas.microsoft.com/office/drawing/2010/main">
                                <a:noFill/>
                              </a14:hiddenFill>
                            </a:ext>
                          </a:extLst>
                        </wps:spPr>
                        <wps:bodyPr/>
                      </wps:wsp>
                      <wps:wsp>
                        <wps:cNvPr id="2479" name="Line 5038"/>
                        <wps:cNvCnPr>
                          <a:cxnSpLocks/>
                        </wps:cNvCnPr>
                        <wps:spPr bwMode="auto">
                          <a:xfrm>
                            <a:off x="6827" y="2941"/>
                            <a:ext cx="168" cy="0"/>
                          </a:xfrm>
                          <a:prstGeom prst="line">
                            <a:avLst/>
                          </a:prstGeom>
                          <a:noFill/>
                          <a:ln w="9084">
                            <a:solidFill>
                              <a:srgbClr val="F563E2"/>
                            </a:solidFill>
                            <a:round/>
                            <a:headEnd/>
                            <a:tailEnd/>
                          </a:ln>
                          <a:extLst>
                            <a:ext uri="{909E8E84-426E-40DD-AFC4-6F175D3DCCD1}">
                              <a14:hiddenFill xmlns:a14="http://schemas.microsoft.com/office/drawing/2010/main">
                                <a:noFill/>
                              </a14:hiddenFill>
                            </a:ext>
                          </a:extLst>
                        </wps:spPr>
                        <wps:bodyPr/>
                      </wps:wsp>
                      <wps:wsp>
                        <wps:cNvPr id="2480" name="Line 5039"/>
                        <wps:cNvCnPr>
                          <a:cxnSpLocks/>
                        </wps:cNvCnPr>
                        <wps:spPr bwMode="auto">
                          <a:xfrm>
                            <a:off x="6831" y="2942"/>
                            <a:ext cx="161" cy="0"/>
                          </a:xfrm>
                          <a:prstGeom prst="line">
                            <a:avLst/>
                          </a:prstGeom>
                          <a:noFill/>
                          <a:ln w="9532">
                            <a:solidFill>
                              <a:srgbClr val="F563E2"/>
                            </a:solidFill>
                            <a:round/>
                            <a:headEnd/>
                            <a:tailEnd/>
                          </a:ln>
                          <a:extLst>
                            <a:ext uri="{909E8E84-426E-40DD-AFC4-6F175D3DCCD1}">
                              <a14:hiddenFill xmlns:a14="http://schemas.microsoft.com/office/drawing/2010/main">
                                <a:noFill/>
                              </a14:hiddenFill>
                            </a:ext>
                          </a:extLst>
                        </wps:spPr>
                        <wps:bodyPr/>
                      </wps:wsp>
                      <wps:wsp>
                        <wps:cNvPr id="2481" name="Freeform 5040"/>
                        <wps:cNvSpPr>
                          <a:spLocks/>
                        </wps:cNvSpPr>
                        <wps:spPr bwMode="auto">
                          <a:xfrm>
                            <a:off x="6874" y="2905"/>
                            <a:ext cx="74" cy="74"/>
                          </a:xfrm>
                          <a:custGeom>
                            <a:avLst/>
                            <a:gdLst>
                              <a:gd name="T0" fmla="+- 0 6875 6875"/>
                              <a:gd name="T1" fmla="*/ T0 w 74"/>
                              <a:gd name="T2" fmla="+- 0 2942 2906"/>
                              <a:gd name="T3" fmla="*/ 2942 h 74"/>
                              <a:gd name="T4" fmla="+- 0 6877 6875"/>
                              <a:gd name="T5" fmla="*/ T4 w 74"/>
                              <a:gd name="T6" fmla="+- 0 2928 2906"/>
                              <a:gd name="T7" fmla="*/ 2928 h 74"/>
                              <a:gd name="T8" fmla="+- 0 6885 6875"/>
                              <a:gd name="T9" fmla="*/ T8 w 74"/>
                              <a:gd name="T10" fmla="+- 0 2917 2906"/>
                              <a:gd name="T11" fmla="*/ 2917 h 74"/>
                              <a:gd name="T12" fmla="+- 0 6897 6875"/>
                              <a:gd name="T13" fmla="*/ T12 w 74"/>
                              <a:gd name="T14" fmla="+- 0 2909 2906"/>
                              <a:gd name="T15" fmla="*/ 2909 h 74"/>
                              <a:gd name="T16" fmla="+- 0 6911 6875"/>
                              <a:gd name="T17" fmla="*/ T16 w 74"/>
                              <a:gd name="T18" fmla="+- 0 2906 2906"/>
                              <a:gd name="T19" fmla="*/ 2906 h 74"/>
                              <a:gd name="T20" fmla="+- 0 6925 6875"/>
                              <a:gd name="T21" fmla="*/ T20 w 74"/>
                              <a:gd name="T22" fmla="+- 0 2909 2906"/>
                              <a:gd name="T23" fmla="*/ 2909 h 74"/>
                              <a:gd name="T24" fmla="+- 0 6937 6875"/>
                              <a:gd name="T25" fmla="*/ T24 w 74"/>
                              <a:gd name="T26" fmla="+- 0 2917 2906"/>
                              <a:gd name="T27" fmla="*/ 2917 h 74"/>
                              <a:gd name="T28" fmla="+- 0 6945 6875"/>
                              <a:gd name="T29" fmla="*/ T28 w 74"/>
                              <a:gd name="T30" fmla="+- 0 2928 2906"/>
                              <a:gd name="T31" fmla="*/ 2928 h 74"/>
                              <a:gd name="T32" fmla="+- 0 6948 6875"/>
                              <a:gd name="T33" fmla="*/ T32 w 74"/>
                              <a:gd name="T34" fmla="+- 0 2942 2906"/>
                              <a:gd name="T35" fmla="*/ 2942 h 74"/>
                              <a:gd name="T36" fmla="+- 0 6945 6875"/>
                              <a:gd name="T37" fmla="*/ T36 w 74"/>
                              <a:gd name="T38" fmla="+- 0 2957 2906"/>
                              <a:gd name="T39" fmla="*/ 2957 h 74"/>
                              <a:gd name="T40" fmla="+- 0 6937 6875"/>
                              <a:gd name="T41" fmla="*/ T40 w 74"/>
                              <a:gd name="T42" fmla="+- 0 2968 2906"/>
                              <a:gd name="T43" fmla="*/ 2968 h 74"/>
                              <a:gd name="T44" fmla="+- 0 6925 6875"/>
                              <a:gd name="T45" fmla="*/ T44 w 74"/>
                              <a:gd name="T46" fmla="+- 0 2976 2906"/>
                              <a:gd name="T47" fmla="*/ 2976 h 74"/>
                              <a:gd name="T48" fmla="+- 0 6911 6875"/>
                              <a:gd name="T49" fmla="*/ T48 w 74"/>
                              <a:gd name="T50" fmla="+- 0 2979 2906"/>
                              <a:gd name="T51" fmla="*/ 2979 h 74"/>
                              <a:gd name="T52" fmla="+- 0 6897 6875"/>
                              <a:gd name="T53" fmla="*/ T52 w 74"/>
                              <a:gd name="T54" fmla="+- 0 2976 2906"/>
                              <a:gd name="T55" fmla="*/ 2976 h 74"/>
                              <a:gd name="T56" fmla="+- 0 6885 6875"/>
                              <a:gd name="T57" fmla="*/ T56 w 74"/>
                              <a:gd name="T58" fmla="+- 0 2968 2906"/>
                              <a:gd name="T59" fmla="*/ 2968 h 74"/>
                              <a:gd name="T60" fmla="+- 0 6877 6875"/>
                              <a:gd name="T61" fmla="*/ T60 w 74"/>
                              <a:gd name="T62" fmla="+- 0 2957 2906"/>
                              <a:gd name="T63" fmla="*/ 2957 h 74"/>
                              <a:gd name="T64" fmla="+- 0 6875 6875"/>
                              <a:gd name="T65" fmla="*/ T64 w 74"/>
                              <a:gd name="T66" fmla="+- 0 2942 2906"/>
                              <a:gd name="T67" fmla="*/ 294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2" y="22"/>
                                </a:lnTo>
                                <a:lnTo>
                                  <a:pt x="10" y="11"/>
                                </a:lnTo>
                                <a:lnTo>
                                  <a:pt x="22" y="3"/>
                                </a:lnTo>
                                <a:lnTo>
                                  <a:pt x="36" y="0"/>
                                </a:lnTo>
                                <a:lnTo>
                                  <a:pt x="50" y="3"/>
                                </a:lnTo>
                                <a:lnTo>
                                  <a:pt x="62" y="11"/>
                                </a:lnTo>
                                <a:lnTo>
                                  <a:pt x="70" y="22"/>
                                </a:lnTo>
                                <a:lnTo>
                                  <a:pt x="73" y="36"/>
                                </a:lnTo>
                                <a:lnTo>
                                  <a:pt x="70" y="51"/>
                                </a:lnTo>
                                <a:lnTo>
                                  <a:pt x="62" y="62"/>
                                </a:lnTo>
                                <a:lnTo>
                                  <a:pt x="50" y="70"/>
                                </a:lnTo>
                                <a:lnTo>
                                  <a:pt x="36" y="73"/>
                                </a:lnTo>
                                <a:lnTo>
                                  <a:pt x="22" y="70"/>
                                </a:lnTo>
                                <a:lnTo>
                                  <a:pt x="10" y="62"/>
                                </a:lnTo>
                                <a:lnTo>
                                  <a:pt x="2" y="51"/>
                                </a:lnTo>
                                <a:lnTo>
                                  <a:pt x="0" y="36"/>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2" name="Freeform 5041"/>
                        <wps:cNvSpPr>
                          <a:spLocks/>
                        </wps:cNvSpPr>
                        <wps:spPr bwMode="auto">
                          <a:xfrm>
                            <a:off x="6640" y="2879"/>
                            <a:ext cx="99" cy="86"/>
                          </a:xfrm>
                          <a:custGeom>
                            <a:avLst/>
                            <a:gdLst>
                              <a:gd name="T0" fmla="+- 0 6690 6641"/>
                              <a:gd name="T1" fmla="*/ T0 w 99"/>
                              <a:gd name="T2" fmla="+- 0 2879 2879"/>
                              <a:gd name="T3" fmla="*/ 2879 h 86"/>
                              <a:gd name="T4" fmla="+- 0 6739 6641"/>
                              <a:gd name="T5" fmla="*/ T4 w 99"/>
                              <a:gd name="T6" fmla="+- 0 2964 2879"/>
                              <a:gd name="T7" fmla="*/ 2964 h 86"/>
                              <a:gd name="T8" fmla="+- 0 6641 6641"/>
                              <a:gd name="T9" fmla="*/ T8 w 99"/>
                              <a:gd name="T10" fmla="+- 0 2964 2879"/>
                              <a:gd name="T11" fmla="*/ 2964 h 86"/>
                              <a:gd name="T12" fmla="+- 0 6690 6641"/>
                              <a:gd name="T13" fmla="*/ T12 w 99"/>
                              <a:gd name="T14" fmla="+- 0 2879 2879"/>
                              <a:gd name="T15" fmla="*/ 2879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3" name="Freeform 5042"/>
                        <wps:cNvSpPr>
                          <a:spLocks/>
                        </wps:cNvSpPr>
                        <wps:spPr bwMode="auto">
                          <a:xfrm>
                            <a:off x="6883" y="2910"/>
                            <a:ext cx="74" cy="74"/>
                          </a:xfrm>
                          <a:custGeom>
                            <a:avLst/>
                            <a:gdLst>
                              <a:gd name="T0" fmla="+- 0 6884 6884"/>
                              <a:gd name="T1" fmla="*/ T0 w 74"/>
                              <a:gd name="T2" fmla="+- 0 2947 2910"/>
                              <a:gd name="T3" fmla="*/ 2947 h 74"/>
                              <a:gd name="T4" fmla="+- 0 6886 6884"/>
                              <a:gd name="T5" fmla="*/ T4 w 74"/>
                              <a:gd name="T6" fmla="+- 0 2933 2910"/>
                              <a:gd name="T7" fmla="*/ 2933 h 74"/>
                              <a:gd name="T8" fmla="+- 0 6894 6884"/>
                              <a:gd name="T9" fmla="*/ T8 w 74"/>
                              <a:gd name="T10" fmla="+- 0 2921 2910"/>
                              <a:gd name="T11" fmla="*/ 2921 h 74"/>
                              <a:gd name="T12" fmla="+- 0 6906 6884"/>
                              <a:gd name="T13" fmla="*/ T12 w 74"/>
                              <a:gd name="T14" fmla="+- 0 2913 2910"/>
                              <a:gd name="T15" fmla="*/ 2913 h 74"/>
                              <a:gd name="T16" fmla="+- 0 6920 6884"/>
                              <a:gd name="T17" fmla="*/ T16 w 74"/>
                              <a:gd name="T18" fmla="+- 0 2910 2910"/>
                              <a:gd name="T19" fmla="*/ 2910 h 74"/>
                              <a:gd name="T20" fmla="+- 0 6934 6884"/>
                              <a:gd name="T21" fmla="*/ T20 w 74"/>
                              <a:gd name="T22" fmla="+- 0 2913 2910"/>
                              <a:gd name="T23" fmla="*/ 2913 h 74"/>
                              <a:gd name="T24" fmla="+- 0 6946 6884"/>
                              <a:gd name="T25" fmla="*/ T24 w 74"/>
                              <a:gd name="T26" fmla="+- 0 2921 2910"/>
                              <a:gd name="T27" fmla="*/ 2921 h 74"/>
                              <a:gd name="T28" fmla="+- 0 6954 6884"/>
                              <a:gd name="T29" fmla="*/ T28 w 74"/>
                              <a:gd name="T30" fmla="+- 0 2933 2910"/>
                              <a:gd name="T31" fmla="*/ 2933 h 74"/>
                              <a:gd name="T32" fmla="+- 0 6957 6884"/>
                              <a:gd name="T33" fmla="*/ T32 w 74"/>
                              <a:gd name="T34" fmla="+- 0 2947 2910"/>
                              <a:gd name="T35" fmla="*/ 2947 h 74"/>
                              <a:gd name="T36" fmla="+- 0 6954 6884"/>
                              <a:gd name="T37" fmla="*/ T36 w 74"/>
                              <a:gd name="T38" fmla="+- 0 2961 2910"/>
                              <a:gd name="T39" fmla="*/ 2961 h 74"/>
                              <a:gd name="T40" fmla="+- 0 6946 6884"/>
                              <a:gd name="T41" fmla="*/ T40 w 74"/>
                              <a:gd name="T42" fmla="+- 0 2973 2910"/>
                              <a:gd name="T43" fmla="*/ 2973 h 74"/>
                              <a:gd name="T44" fmla="+- 0 6934 6884"/>
                              <a:gd name="T45" fmla="*/ T44 w 74"/>
                              <a:gd name="T46" fmla="+- 0 2981 2910"/>
                              <a:gd name="T47" fmla="*/ 2981 h 74"/>
                              <a:gd name="T48" fmla="+- 0 6920 6884"/>
                              <a:gd name="T49" fmla="*/ T48 w 74"/>
                              <a:gd name="T50" fmla="+- 0 2984 2910"/>
                              <a:gd name="T51" fmla="*/ 2984 h 74"/>
                              <a:gd name="T52" fmla="+- 0 6906 6884"/>
                              <a:gd name="T53" fmla="*/ T52 w 74"/>
                              <a:gd name="T54" fmla="+- 0 2981 2910"/>
                              <a:gd name="T55" fmla="*/ 2981 h 74"/>
                              <a:gd name="T56" fmla="+- 0 6894 6884"/>
                              <a:gd name="T57" fmla="*/ T56 w 74"/>
                              <a:gd name="T58" fmla="+- 0 2973 2910"/>
                              <a:gd name="T59" fmla="*/ 2973 h 74"/>
                              <a:gd name="T60" fmla="+- 0 6886 6884"/>
                              <a:gd name="T61" fmla="*/ T60 w 74"/>
                              <a:gd name="T62" fmla="+- 0 2961 2910"/>
                              <a:gd name="T63" fmla="*/ 2961 h 74"/>
                              <a:gd name="T64" fmla="+- 0 6884 6884"/>
                              <a:gd name="T65" fmla="*/ T64 w 74"/>
                              <a:gd name="T66" fmla="+- 0 2947 2910"/>
                              <a:gd name="T67" fmla="*/ 294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4"/>
                                </a:lnTo>
                                <a:lnTo>
                                  <a:pt x="22" y="71"/>
                                </a:lnTo>
                                <a:lnTo>
                                  <a:pt x="10" y="63"/>
                                </a:lnTo>
                                <a:lnTo>
                                  <a:pt x="2" y="51"/>
                                </a:lnTo>
                                <a:lnTo>
                                  <a:pt x="0" y="37"/>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4" name="Freeform 5043"/>
                        <wps:cNvSpPr>
                          <a:spLocks/>
                        </wps:cNvSpPr>
                        <wps:spPr bwMode="auto">
                          <a:xfrm>
                            <a:off x="6638" y="2857"/>
                            <a:ext cx="99" cy="86"/>
                          </a:xfrm>
                          <a:custGeom>
                            <a:avLst/>
                            <a:gdLst>
                              <a:gd name="T0" fmla="+- 0 6688 6639"/>
                              <a:gd name="T1" fmla="*/ T0 w 99"/>
                              <a:gd name="T2" fmla="+- 0 2857 2857"/>
                              <a:gd name="T3" fmla="*/ 2857 h 86"/>
                              <a:gd name="T4" fmla="+- 0 6737 6639"/>
                              <a:gd name="T5" fmla="*/ T4 w 99"/>
                              <a:gd name="T6" fmla="+- 0 2942 2857"/>
                              <a:gd name="T7" fmla="*/ 2942 h 86"/>
                              <a:gd name="T8" fmla="+- 0 6639 6639"/>
                              <a:gd name="T9" fmla="*/ T8 w 99"/>
                              <a:gd name="T10" fmla="+- 0 2942 2857"/>
                              <a:gd name="T11" fmla="*/ 2942 h 86"/>
                              <a:gd name="T12" fmla="+- 0 6688 6639"/>
                              <a:gd name="T13" fmla="*/ T12 w 99"/>
                              <a:gd name="T14" fmla="+- 0 2857 2857"/>
                              <a:gd name="T15" fmla="*/ 2857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5" name="Freeform 5044"/>
                        <wps:cNvSpPr>
                          <a:spLocks/>
                        </wps:cNvSpPr>
                        <wps:spPr bwMode="auto">
                          <a:xfrm>
                            <a:off x="6882" y="2896"/>
                            <a:ext cx="74" cy="74"/>
                          </a:xfrm>
                          <a:custGeom>
                            <a:avLst/>
                            <a:gdLst>
                              <a:gd name="T0" fmla="+- 0 6883 6883"/>
                              <a:gd name="T1" fmla="*/ T0 w 74"/>
                              <a:gd name="T2" fmla="+- 0 2933 2897"/>
                              <a:gd name="T3" fmla="*/ 2933 h 74"/>
                              <a:gd name="T4" fmla="+- 0 6886 6883"/>
                              <a:gd name="T5" fmla="*/ T4 w 74"/>
                              <a:gd name="T6" fmla="+- 0 2919 2897"/>
                              <a:gd name="T7" fmla="*/ 2919 h 74"/>
                              <a:gd name="T8" fmla="+- 0 6894 6883"/>
                              <a:gd name="T9" fmla="*/ T8 w 74"/>
                              <a:gd name="T10" fmla="+- 0 2908 2897"/>
                              <a:gd name="T11" fmla="*/ 2908 h 74"/>
                              <a:gd name="T12" fmla="+- 0 6905 6883"/>
                              <a:gd name="T13" fmla="*/ T12 w 74"/>
                              <a:gd name="T14" fmla="+- 0 2900 2897"/>
                              <a:gd name="T15" fmla="*/ 2900 h 74"/>
                              <a:gd name="T16" fmla="+- 0 6919 6883"/>
                              <a:gd name="T17" fmla="*/ T16 w 74"/>
                              <a:gd name="T18" fmla="+- 0 2897 2897"/>
                              <a:gd name="T19" fmla="*/ 2897 h 74"/>
                              <a:gd name="T20" fmla="+- 0 6934 6883"/>
                              <a:gd name="T21" fmla="*/ T20 w 74"/>
                              <a:gd name="T22" fmla="+- 0 2900 2897"/>
                              <a:gd name="T23" fmla="*/ 2900 h 74"/>
                              <a:gd name="T24" fmla="+- 0 6945 6883"/>
                              <a:gd name="T25" fmla="*/ T24 w 74"/>
                              <a:gd name="T26" fmla="+- 0 2908 2897"/>
                              <a:gd name="T27" fmla="*/ 2908 h 74"/>
                              <a:gd name="T28" fmla="+- 0 6953 6883"/>
                              <a:gd name="T29" fmla="*/ T28 w 74"/>
                              <a:gd name="T30" fmla="+- 0 2919 2897"/>
                              <a:gd name="T31" fmla="*/ 2919 h 74"/>
                              <a:gd name="T32" fmla="+- 0 6956 6883"/>
                              <a:gd name="T33" fmla="*/ T32 w 74"/>
                              <a:gd name="T34" fmla="+- 0 2933 2897"/>
                              <a:gd name="T35" fmla="*/ 2933 h 74"/>
                              <a:gd name="T36" fmla="+- 0 6953 6883"/>
                              <a:gd name="T37" fmla="*/ T36 w 74"/>
                              <a:gd name="T38" fmla="+- 0 2948 2897"/>
                              <a:gd name="T39" fmla="*/ 2948 h 74"/>
                              <a:gd name="T40" fmla="+- 0 6945 6883"/>
                              <a:gd name="T41" fmla="*/ T40 w 74"/>
                              <a:gd name="T42" fmla="+- 0 2959 2897"/>
                              <a:gd name="T43" fmla="*/ 2959 h 74"/>
                              <a:gd name="T44" fmla="+- 0 6934 6883"/>
                              <a:gd name="T45" fmla="*/ T44 w 74"/>
                              <a:gd name="T46" fmla="+- 0 2967 2897"/>
                              <a:gd name="T47" fmla="*/ 2967 h 74"/>
                              <a:gd name="T48" fmla="+- 0 6919 6883"/>
                              <a:gd name="T49" fmla="*/ T48 w 74"/>
                              <a:gd name="T50" fmla="+- 0 2970 2897"/>
                              <a:gd name="T51" fmla="*/ 2970 h 74"/>
                              <a:gd name="T52" fmla="+- 0 6905 6883"/>
                              <a:gd name="T53" fmla="*/ T52 w 74"/>
                              <a:gd name="T54" fmla="+- 0 2967 2897"/>
                              <a:gd name="T55" fmla="*/ 2967 h 74"/>
                              <a:gd name="T56" fmla="+- 0 6894 6883"/>
                              <a:gd name="T57" fmla="*/ T56 w 74"/>
                              <a:gd name="T58" fmla="+- 0 2959 2897"/>
                              <a:gd name="T59" fmla="*/ 2959 h 74"/>
                              <a:gd name="T60" fmla="+- 0 6886 6883"/>
                              <a:gd name="T61" fmla="*/ T60 w 74"/>
                              <a:gd name="T62" fmla="+- 0 2948 2897"/>
                              <a:gd name="T63" fmla="*/ 2948 h 74"/>
                              <a:gd name="T64" fmla="+- 0 6883 6883"/>
                              <a:gd name="T65" fmla="*/ T64 w 74"/>
                              <a:gd name="T66" fmla="+- 0 2933 2897"/>
                              <a:gd name="T67" fmla="*/ 293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2" y="3"/>
                                </a:lnTo>
                                <a:lnTo>
                                  <a:pt x="36" y="0"/>
                                </a:lnTo>
                                <a:lnTo>
                                  <a:pt x="51" y="3"/>
                                </a:lnTo>
                                <a:lnTo>
                                  <a:pt x="62" y="11"/>
                                </a:lnTo>
                                <a:lnTo>
                                  <a:pt x="70" y="22"/>
                                </a:lnTo>
                                <a:lnTo>
                                  <a:pt x="73" y="36"/>
                                </a:lnTo>
                                <a:lnTo>
                                  <a:pt x="70" y="51"/>
                                </a:lnTo>
                                <a:lnTo>
                                  <a:pt x="62" y="62"/>
                                </a:lnTo>
                                <a:lnTo>
                                  <a:pt x="51" y="70"/>
                                </a:lnTo>
                                <a:lnTo>
                                  <a:pt x="36" y="73"/>
                                </a:lnTo>
                                <a:lnTo>
                                  <a:pt x="22" y="70"/>
                                </a:lnTo>
                                <a:lnTo>
                                  <a:pt x="11" y="62"/>
                                </a:lnTo>
                                <a:lnTo>
                                  <a:pt x="3" y="51"/>
                                </a:lnTo>
                                <a:lnTo>
                                  <a:pt x="0" y="36"/>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6" name="Freeform 5045"/>
                        <wps:cNvSpPr>
                          <a:spLocks/>
                        </wps:cNvSpPr>
                        <wps:spPr bwMode="auto">
                          <a:xfrm>
                            <a:off x="6649" y="2834"/>
                            <a:ext cx="99" cy="86"/>
                          </a:xfrm>
                          <a:custGeom>
                            <a:avLst/>
                            <a:gdLst>
                              <a:gd name="T0" fmla="+- 0 6699 6649"/>
                              <a:gd name="T1" fmla="*/ T0 w 99"/>
                              <a:gd name="T2" fmla="+- 0 2835 2835"/>
                              <a:gd name="T3" fmla="*/ 2835 h 86"/>
                              <a:gd name="T4" fmla="+- 0 6748 6649"/>
                              <a:gd name="T5" fmla="*/ T4 w 99"/>
                              <a:gd name="T6" fmla="+- 0 2920 2835"/>
                              <a:gd name="T7" fmla="*/ 2920 h 86"/>
                              <a:gd name="T8" fmla="+- 0 6649 6649"/>
                              <a:gd name="T9" fmla="*/ T8 w 99"/>
                              <a:gd name="T10" fmla="+- 0 2920 2835"/>
                              <a:gd name="T11" fmla="*/ 2920 h 86"/>
                              <a:gd name="T12" fmla="+- 0 6699 6649"/>
                              <a:gd name="T13" fmla="*/ T12 w 99"/>
                              <a:gd name="T14" fmla="+- 0 2835 2835"/>
                              <a:gd name="T15" fmla="*/ 2835 h 86"/>
                            </a:gdLst>
                            <a:ahLst/>
                            <a:cxnLst>
                              <a:cxn ang="0">
                                <a:pos x="T1" y="T3"/>
                              </a:cxn>
                              <a:cxn ang="0">
                                <a:pos x="T5" y="T7"/>
                              </a:cxn>
                              <a:cxn ang="0">
                                <a:pos x="T9" y="T11"/>
                              </a:cxn>
                              <a:cxn ang="0">
                                <a:pos x="T13" y="T15"/>
                              </a:cxn>
                            </a:cxnLst>
                            <a:rect l="0" t="0" r="r" b="b"/>
                            <a:pathLst>
                              <a:path w="99" h="86">
                                <a:moveTo>
                                  <a:pt x="50" y="0"/>
                                </a:moveTo>
                                <a:lnTo>
                                  <a:pt x="99" y="85"/>
                                </a:lnTo>
                                <a:lnTo>
                                  <a:pt x="0" y="85"/>
                                </a:lnTo>
                                <a:lnTo>
                                  <a:pt x="50" y="0"/>
                                </a:lnTo>
                              </a:path>
                            </a:pathLst>
                          </a:custGeom>
                          <a:noFill/>
                          <a:ln w="3177">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7" name="Freeform 5046"/>
                        <wps:cNvSpPr>
                          <a:spLocks/>
                        </wps:cNvSpPr>
                        <wps:spPr bwMode="auto">
                          <a:xfrm>
                            <a:off x="7290" y="2872"/>
                            <a:ext cx="74" cy="74"/>
                          </a:xfrm>
                          <a:custGeom>
                            <a:avLst/>
                            <a:gdLst>
                              <a:gd name="T0" fmla="+- 0 7291 7291"/>
                              <a:gd name="T1" fmla="*/ T0 w 74"/>
                              <a:gd name="T2" fmla="+- 0 2909 2872"/>
                              <a:gd name="T3" fmla="*/ 2909 h 74"/>
                              <a:gd name="T4" fmla="+- 0 7293 7291"/>
                              <a:gd name="T5" fmla="*/ T4 w 74"/>
                              <a:gd name="T6" fmla="+- 0 2895 2872"/>
                              <a:gd name="T7" fmla="*/ 2895 h 74"/>
                              <a:gd name="T8" fmla="+- 0 7301 7291"/>
                              <a:gd name="T9" fmla="*/ T8 w 74"/>
                              <a:gd name="T10" fmla="+- 0 2883 2872"/>
                              <a:gd name="T11" fmla="*/ 2883 h 74"/>
                              <a:gd name="T12" fmla="+- 0 7313 7291"/>
                              <a:gd name="T13" fmla="*/ T12 w 74"/>
                              <a:gd name="T14" fmla="+- 0 2875 2872"/>
                              <a:gd name="T15" fmla="*/ 2875 h 74"/>
                              <a:gd name="T16" fmla="+- 0 7327 7291"/>
                              <a:gd name="T17" fmla="*/ T16 w 74"/>
                              <a:gd name="T18" fmla="+- 0 2872 2872"/>
                              <a:gd name="T19" fmla="*/ 2872 h 74"/>
                              <a:gd name="T20" fmla="+- 0 7341 7291"/>
                              <a:gd name="T21" fmla="*/ T20 w 74"/>
                              <a:gd name="T22" fmla="+- 0 2875 2872"/>
                              <a:gd name="T23" fmla="*/ 2875 h 74"/>
                              <a:gd name="T24" fmla="+- 0 7353 7291"/>
                              <a:gd name="T25" fmla="*/ T24 w 74"/>
                              <a:gd name="T26" fmla="+- 0 2883 2872"/>
                              <a:gd name="T27" fmla="*/ 2883 h 74"/>
                              <a:gd name="T28" fmla="+- 0 7361 7291"/>
                              <a:gd name="T29" fmla="*/ T28 w 74"/>
                              <a:gd name="T30" fmla="+- 0 2895 2872"/>
                              <a:gd name="T31" fmla="*/ 2895 h 74"/>
                              <a:gd name="T32" fmla="+- 0 7364 7291"/>
                              <a:gd name="T33" fmla="*/ T32 w 74"/>
                              <a:gd name="T34" fmla="+- 0 2909 2872"/>
                              <a:gd name="T35" fmla="*/ 2909 h 74"/>
                              <a:gd name="T36" fmla="+- 0 7361 7291"/>
                              <a:gd name="T37" fmla="*/ T36 w 74"/>
                              <a:gd name="T38" fmla="+- 0 2923 2872"/>
                              <a:gd name="T39" fmla="*/ 2923 h 74"/>
                              <a:gd name="T40" fmla="+- 0 7353 7291"/>
                              <a:gd name="T41" fmla="*/ T40 w 74"/>
                              <a:gd name="T42" fmla="+- 0 2935 2872"/>
                              <a:gd name="T43" fmla="*/ 2935 h 74"/>
                              <a:gd name="T44" fmla="+- 0 7341 7291"/>
                              <a:gd name="T45" fmla="*/ T44 w 74"/>
                              <a:gd name="T46" fmla="+- 0 2943 2872"/>
                              <a:gd name="T47" fmla="*/ 2943 h 74"/>
                              <a:gd name="T48" fmla="+- 0 7327 7291"/>
                              <a:gd name="T49" fmla="*/ T48 w 74"/>
                              <a:gd name="T50" fmla="+- 0 2946 2872"/>
                              <a:gd name="T51" fmla="*/ 2946 h 74"/>
                              <a:gd name="T52" fmla="+- 0 7313 7291"/>
                              <a:gd name="T53" fmla="*/ T52 w 74"/>
                              <a:gd name="T54" fmla="+- 0 2943 2872"/>
                              <a:gd name="T55" fmla="*/ 2943 h 74"/>
                              <a:gd name="T56" fmla="+- 0 7301 7291"/>
                              <a:gd name="T57" fmla="*/ T56 w 74"/>
                              <a:gd name="T58" fmla="+- 0 2935 2872"/>
                              <a:gd name="T59" fmla="*/ 2935 h 74"/>
                              <a:gd name="T60" fmla="+- 0 7293 7291"/>
                              <a:gd name="T61" fmla="*/ T60 w 74"/>
                              <a:gd name="T62" fmla="+- 0 2923 2872"/>
                              <a:gd name="T63" fmla="*/ 2923 h 74"/>
                              <a:gd name="T64" fmla="+- 0 7291 7291"/>
                              <a:gd name="T65" fmla="*/ T64 w 74"/>
                              <a:gd name="T66" fmla="+- 0 2909 2872"/>
                              <a:gd name="T67" fmla="*/ 290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4"/>
                                </a:lnTo>
                                <a:lnTo>
                                  <a:pt x="22" y="71"/>
                                </a:lnTo>
                                <a:lnTo>
                                  <a:pt x="10" y="63"/>
                                </a:lnTo>
                                <a:lnTo>
                                  <a:pt x="2" y="51"/>
                                </a:lnTo>
                                <a:lnTo>
                                  <a:pt x="0" y="37"/>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8" name="Freeform 5047"/>
                        <wps:cNvSpPr>
                          <a:spLocks/>
                        </wps:cNvSpPr>
                        <wps:spPr bwMode="auto">
                          <a:xfrm>
                            <a:off x="7072" y="2773"/>
                            <a:ext cx="99" cy="86"/>
                          </a:xfrm>
                          <a:custGeom>
                            <a:avLst/>
                            <a:gdLst>
                              <a:gd name="T0" fmla="+- 0 7122 7073"/>
                              <a:gd name="T1" fmla="*/ T0 w 99"/>
                              <a:gd name="T2" fmla="+- 0 2773 2773"/>
                              <a:gd name="T3" fmla="*/ 2773 h 86"/>
                              <a:gd name="T4" fmla="+- 0 7171 7073"/>
                              <a:gd name="T5" fmla="*/ T4 w 99"/>
                              <a:gd name="T6" fmla="+- 0 2859 2773"/>
                              <a:gd name="T7" fmla="*/ 2859 h 86"/>
                              <a:gd name="T8" fmla="+- 0 7073 7073"/>
                              <a:gd name="T9" fmla="*/ T8 w 99"/>
                              <a:gd name="T10" fmla="+- 0 2859 2773"/>
                              <a:gd name="T11" fmla="*/ 2859 h 86"/>
                              <a:gd name="T12" fmla="+- 0 7122 7073"/>
                              <a:gd name="T13" fmla="*/ T12 w 99"/>
                              <a:gd name="T14" fmla="+- 0 2773 2773"/>
                              <a:gd name="T15" fmla="*/ 2773 h 86"/>
                            </a:gdLst>
                            <a:ahLst/>
                            <a:cxnLst>
                              <a:cxn ang="0">
                                <a:pos x="T1" y="T3"/>
                              </a:cxn>
                              <a:cxn ang="0">
                                <a:pos x="T5" y="T7"/>
                              </a:cxn>
                              <a:cxn ang="0">
                                <a:pos x="T9" y="T11"/>
                              </a:cxn>
                              <a:cxn ang="0">
                                <a:pos x="T13" y="T15"/>
                              </a:cxn>
                            </a:cxnLst>
                            <a:rect l="0" t="0" r="r" b="b"/>
                            <a:pathLst>
                              <a:path w="99" h="86">
                                <a:moveTo>
                                  <a:pt x="49" y="0"/>
                                </a:moveTo>
                                <a:lnTo>
                                  <a:pt x="98" y="86"/>
                                </a:lnTo>
                                <a:lnTo>
                                  <a:pt x="0" y="86"/>
                                </a:lnTo>
                                <a:lnTo>
                                  <a:pt x="49" y="0"/>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9" name="Freeform 5048"/>
                        <wps:cNvSpPr>
                          <a:spLocks/>
                        </wps:cNvSpPr>
                        <wps:spPr bwMode="auto">
                          <a:xfrm>
                            <a:off x="7286" y="2855"/>
                            <a:ext cx="74" cy="74"/>
                          </a:xfrm>
                          <a:custGeom>
                            <a:avLst/>
                            <a:gdLst>
                              <a:gd name="T0" fmla="+- 0 7286 7286"/>
                              <a:gd name="T1" fmla="*/ T0 w 74"/>
                              <a:gd name="T2" fmla="+- 0 2892 2856"/>
                              <a:gd name="T3" fmla="*/ 2892 h 74"/>
                              <a:gd name="T4" fmla="+- 0 7289 7286"/>
                              <a:gd name="T5" fmla="*/ T4 w 74"/>
                              <a:gd name="T6" fmla="+- 0 2878 2856"/>
                              <a:gd name="T7" fmla="*/ 2878 h 74"/>
                              <a:gd name="T8" fmla="+- 0 7297 7286"/>
                              <a:gd name="T9" fmla="*/ T8 w 74"/>
                              <a:gd name="T10" fmla="+- 0 2867 2856"/>
                              <a:gd name="T11" fmla="*/ 2867 h 74"/>
                              <a:gd name="T12" fmla="+- 0 7309 7286"/>
                              <a:gd name="T13" fmla="*/ T12 w 74"/>
                              <a:gd name="T14" fmla="+- 0 2859 2856"/>
                              <a:gd name="T15" fmla="*/ 2859 h 74"/>
                              <a:gd name="T16" fmla="+- 0 7323 7286"/>
                              <a:gd name="T17" fmla="*/ T16 w 74"/>
                              <a:gd name="T18" fmla="+- 0 2856 2856"/>
                              <a:gd name="T19" fmla="*/ 2856 h 74"/>
                              <a:gd name="T20" fmla="+- 0 7337 7286"/>
                              <a:gd name="T21" fmla="*/ T20 w 74"/>
                              <a:gd name="T22" fmla="+- 0 2859 2856"/>
                              <a:gd name="T23" fmla="*/ 2859 h 74"/>
                              <a:gd name="T24" fmla="+- 0 7349 7286"/>
                              <a:gd name="T25" fmla="*/ T24 w 74"/>
                              <a:gd name="T26" fmla="+- 0 2867 2856"/>
                              <a:gd name="T27" fmla="*/ 2867 h 74"/>
                              <a:gd name="T28" fmla="+- 0 7357 7286"/>
                              <a:gd name="T29" fmla="*/ T28 w 74"/>
                              <a:gd name="T30" fmla="+- 0 2878 2856"/>
                              <a:gd name="T31" fmla="*/ 2878 h 74"/>
                              <a:gd name="T32" fmla="+- 0 7359 7286"/>
                              <a:gd name="T33" fmla="*/ T32 w 74"/>
                              <a:gd name="T34" fmla="+- 0 2892 2856"/>
                              <a:gd name="T35" fmla="*/ 2892 h 74"/>
                              <a:gd name="T36" fmla="+- 0 7357 7286"/>
                              <a:gd name="T37" fmla="*/ T36 w 74"/>
                              <a:gd name="T38" fmla="+- 0 2907 2856"/>
                              <a:gd name="T39" fmla="*/ 2907 h 74"/>
                              <a:gd name="T40" fmla="+- 0 7349 7286"/>
                              <a:gd name="T41" fmla="*/ T40 w 74"/>
                              <a:gd name="T42" fmla="+- 0 2918 2856"/>
                              <a:gd name="T43" fmla="*/ 2918 h 74"/>
                              <a:gd name="T44" fmla="+- 0 7337 7286"/>
                              <a:gd name="T45" fmla="*/ T44 w 74"/>
                              <a:gd name="T46" fmla="+- 0 2926 2856"/>
                              <a:gd name="T47" fmla="*/ 2926 h 74"/>
                              <a:gd name="T48" fmla="+- 0 7323 7286"/>
                              <a:gd name="T49" fmla="*/ T48 w 74"/>
                              <a:gd name="T50" fmla="+- 0 2929 2856"/>
                              <a:gd name="T51" fmla="*/ 2929 h 74"/>
                              <a:gd name="T52" fmla="+- 0 7309 7286"/>
                              <a:gd name="T53" fmla="*/ T52 w 74"/>
                              <a:gd name="T54" fmla="+- 0 2926 2856"/>
                              <a:gd name="T55" fmla="*/ 2926 h 74"/>
                              <a:gd name="T56" fmla="+- 0 7297 7286"/>
                              <a:gd name="T57" fmla="*/ T56 w 74"/>
                              <a:gd name="T58" fmla="+- 0 2918 2856"/>
                              <a:gd name="T59" fmla="*/ 2918 h 74"/>
                              <a:gd name="T60" fmla="+- 0 7289 7286"/>
                              <a:gd name="T61" fmla="*/ T60 w 74"/>
                              <a:gd name="T62" fmla="+- 0 2907 2856"/>
                              <a:gd name="T63" fmla="*/ 2907 h 74"/>
                              <a:gd name="T64" fmla="+- 0 7286 7286"/>
                              <a:gd name="T65" fmla="*/ T64 w 74"/>
                              <a:gd name="T66" fmla="+- 0 2892 2856"/>
                              <a:gd name="T67" fmla="*/ 289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3" y="3"/>
                                </a:lnTo>
                                <a:lnTo>
                                  <a:pt x="37" y="0"/>
                                </a:lnTo>
                                <a:lnTo>
                                  <a:pt x="51" y="3"/>
                                </a:lnTo>
                                <a:lnTo>
                                  <a:pt x="63" y="11"/>
                                </a:lnTo>
                                <a:lnTo>
                                  <a:pt x="71" y="22"/>
                                </a:lnTo>
                                <a:lnTo>
                                  <a:pt x="73" y="36"/>
                                </a:lnTo>
                                <a:lnTo>
                                  <a:pt x="71" y="51"/>
                                </a:lnTo>
                                <a:lnTo>
                                  <a:pt x="63" y="62"/>
                                </a:lnTo>
                                <a:lnTo>
                                  <a:pt x="51" y="70"/>
                                </a:lnTo>
                                <a:lnTo>
                                  <a:pt x="37" y="73"/>
                                </a:lnTo>
                                <a:lnTo>
                                  <a:pt x="23" y="70"/>
                                </a:lnTo>
                                <a:lnTo>
                                  <a:pt x="11" y="62"/>
                                </a:lnTo>
                                <a:lnTo>
                                  <a:pt x="3" y="51"/>
                                </a:lnTo>
                                <a:lnTo>
                                  <a:pt x="0" y="36"/>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0" name="Freeform 5049"/>
                        <wps:cNvSpPr>
                          <a:spLocks/>
                        </wps:cNvSpPr>
                        <wps:spPr bwMode="auto">
                          <a:xfrm>
                            <a:off x="7073" y="2812"/>
                            <a:ext cx="99" cy="86"/>
                          </a:xfrm>
                          <a:custGeom>
                            <a:avLst/>
                            <a:gdLst>
                              <a:gd name="T0" fmla="+- 0 7122 7073"/>
                              <a:gd name="T1" fmla="*/ T0 w 99"/>
                              <a:gd name="T2" fmla="+- 0 2813 2813"/>
                              <a:gd name="T3" fmla="*/ 2813 h 86"/>
                              <a:gd name="T4" fmla="+- 0 7172 7073"/>
                              <a:gd name="T5" fmla="*/ T4 w 99"/>
                              <a:gd name="T6" fmla="+- 0 2898 2813"/>
                              <a:gd name="T7" fmla="*/ 2898 h 86"/>
                              <a:gd name="T8" fmla="+- 0 7073 7073"/>
                              <a:gd name="T9" fmla="*/ T8 w 99"/>
                              <a:gd name="T10" fmla="+- 0 2898 2813"/>
                              <a:gd name="T11" fmla="*/ 2898 h 86"/>
                              <a:gd name="T12" fmla="+- 0 7122 7073"/>
                              <a:gd name="T13" fmla="*/ T12 w 99"/>
                              <a:gd name="T14" fmla="+- 0 2813 2813"/>
                              <a:gd name="T15" fmla="*/ 2813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1" name="Freeform 5050"/>
                        <wps:cNvSpPr>
                          <a:spLocks/>
                        </wps:cNvSpPr>
                        <wps:spPr bwMode="auto">
                          <a:xfrm>
                            <a:off x="7321" y="2859"/>
                            <a:ext cx="74" cy="74"/>
                          </a:xfrm>
                          <a:custGeom>
                            <a:avLst/>
                            <a:gdLst>
                              <a:gd name="T0" fmla="+- 0 7321 7321"/>
                              <a:gd name="T1" fmla="*/ T0 w 74"/>
                              <a:gd name="T2" fmla="+- 0 2896 2859"/>
                              <a:gd name="T3" fmla="*/ 2896 h 74"/>
                              <a:gd name="T4" fmla="+- 0 7324 7321"/>
                              <a:gd name="T5" fmla="*/ T4 w 74"/>
                              <a:gd name="T6" fmla="+- 0 2882 2859"/>
                              <a:gd name="T7" fmla="*/ 2882 h 74"/>
                              <a:gd name="T8" fmla="+- 0 7332 7321"/>
                              <a:gd name="T9" fmla="*/ T8 w 74"/>
                              <a:gd name="T10" fmla="+- 0 2870 2859"/>
                              <a:gd name="T11" fmla="*/ 2870 h 74"/>
                              <a:gd name="T12" fmla="+- 0 7344 7321"/>
                              <a:gd name="T13" fmla="*/ T12 w 74"/>
                              <a:gd name="T14" fmla="+- 0 2862 2859"/>
                              <a:gd name="T15" fmla="*/ 2862 h 74"/>
                              <a:gd name="T16" fmla="+- 0 7358 7321"/>
                              <a:gd name="T17" fmla="*/ T16 w 74"/>
                              <a:gd name="T18" fmla="+- 0 2859 2859"/>
                              <a:gd name="T19" fmla="*/ 2859 h 74"/>
                              <a:gd name="T20" fmla="+- 0 7372 7321"/>
                              <a:gd name="T21" fmla="*/ T20 w 74"/>
                              <a:gd name="T22" fmla="+- 0 2862 2859"/>
                              <a:gd name="T23" fmla="*/ 2862 h 74"/>
                              <a:gd name="T24" fmla="+- 0 7384 7321"/>
                              <a:gd name="T25" fmla="*/ T24 w 74"/>
                              <a:gd name="T26" fmla="+- 0 2870 2859"/>
                              <a:gd name="T27" fmla="*/ 2870 h 74"/>
                              <a:gd name="T28" fmla="+- 0 7392 7321"/>
                              <a:gd name="T29" fmla="*/ T28 w 74"/>
                              <a:gd name="T30" fmla="+- 0 2882 2859"/>
                              <a:gd name="T31" fmla="*/ 2882 h 74"/>
                              <a:gd name="T32" fmla="+- 0 7395 7321"/>
                              <a:gd name="T33" fmla="*/ T32 w 74"/>
                              <a:gd name="T34" fmla="+- 0 2896 2859"/>
                              <a:gd name="T35" fmla="*/ 2896 h 74"/>
                              <a:gd name="T36" fmla="+- 0 7392 7321"/>
                              <a:gd name="T37" fmla="*/ T36 w 74"/>
                              <a:gd name="T38" fmla="+- 0 2910 2859"/>
                              <a:gd name="T39" fmla="*/ 2910 h 74"/>
                              <a:gd name="T40" fmla="+- 0 7384 7321"/>
                              <a:gd name="T41" fmla="*/ T40 w 74"/>
                              <a:gd name="T42" fmla="+- 0 2922 2859"/>
                              <a:gd name="T43" fmla="*/ 2922 h 74"/>
                              <a:gd name="T44" fmla="+- 0 7372 7321"/>
                              <a:gd name="T45" fmla="*/ T44 w 74"/>
                              <a:gd name="T46" fmla="+- 0 2929 2859"/>
                              <a:gd name="T47" fmla="*/ 2929 h 74"/>
                              <a:gd name="T48" fmla="+- 0 7358 7321"/>
                              <a:gd name="T49" fmla="*/ T48 w 74"/>
                              <a:gd name="T50" fmla="+- 0 2932 2859"/>
                              <a:gd name="T51" fmla="*/ 2932 h 74"/>
                              <a:gd name="T52" fmla="+- 0 7344 7321"/>
                              <a:gd name="T53" fmla="*/ T52 w 74"/>
                              <a:gd name="T54" fmla="+- 0 2929 2859"/>
                              <a:gd name="T55" fmla="*/ 2929 h 74"/>
                              <a:gd name="T56" fmla="+- 0 7332 7321"/>
                              <a:gd name="T57" fmla="*/ T56 w 74"/>
                              <a:gd name="T58" fmla="+- 0 2922 2859"/>
                              <a:gd name="T59" fmla="*/ 2922 h 74"/>
                              <a:gd name="T60" fmla="+- 0 7324 7321"/>
                              <a:gd name="T61" fmla="*/ T60 w 74"/>
                              <a:gd name="T62" fmla="+- 0 2910 2859"/>
                              <a:gd name="T63" fmla="*/ 2910 h 74"/>
                              <a:gd name="T64" fmla="+- 0 7321 7321"/>
                              <a:gd name="T65" fmla="*/ T64 w 74"/>
                              <a:gd name="T66" fmla="+- 0 2896 2859"/>
                              <a:gd name="T67" fmla="*/ 2896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3" y="3"/>
                                </a:lnTo>
                                <a:lnTo>
                                  <a:pt x="37" y="0"/>
                                </a:lnTo>
                                <a:lnTo>
                                  <a:pt x="51" y="3"/>
                                </a:lnTo>
                                <a:lnTo>
                                  <a:pt x="63" y="11"/>
                                </a:lnTo>
                                <a:lnTo>
                                  <a:pt x="71" y="23"/>
                                </a:lnTo>
                                <a:lnTo>
                                  <a:pt x="74" y="37"/>
                                </a:lnTo>
                                <a:lnTo>
                                  <a:pt x="71" y="51"/>
                                </a:lnTo>
                                <a:lnTo>
                                  <a:pt x="63" y="63"/>
                                </a:lnTo>
                                <a:lnTo>
                                  <a:pt x="51" y="70"/>
                                </a:lnTo>
                                <a:lnTo>
                                  <a:pt x="37" y="73"/>
                                </a:lnTo>
                                <a:lnTo>
                                  <a:pt x="23" y="70"/>
                                </a:lnTo>
                                <a:lnTo>
                                  <a:pt x="11" y="63"/>
                                </a:lnTo>
                                <a:lnTo>
                                  <a:pt x="3" y="51"/>
                                </a:lnTo>
                                <a:lnTo>
                                  <a:pt x="0" y="37"/>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2" name="Freeform 5051"/>
                        <wps:cNvSpPr>
                          <a:spLocks/>
                        </wps:cNvSpPr>
                        <wps:spPr bwMode="auto">
                          <a:xfrm>
                            <a:off x="7739" y="2874"/>
                            <a:ext cx="74" cy="74"/>
                          </a:xfrm>
                          <a:custGeom>
                            <a:avLst/>
                            <a:gdLst>
                              <a:gd name="T0" fmla="+- 0 7740 7740"/>
                              <a:gd name="T1" fmla="*/ T0 w 74"/>
                              <a:gd name="T2" fmla="+- 0 2911 2874"/>
                              <a:gd name="T3" fmla="*/ 2911 h 74"/>
                              <a:gd name="T4" fmla="+- 0 7743 7740"/>
                              <a:gd name="T5" fmla="*/ T4 w 74"/>
                              <a:gd name="T6" fmla="+- 0 2896 2874"/>
                              <a:gd name="T7" fmla="*/ 2896 h 74"/>
                              <a:gd name="T8" fmla="+- 0 7750 7740"/>
                              <a:gd name="T9" fmla="*/ T8 w 74"/>
                              <a:gd name="T10" fmla="+- 0 2885 2874"/>
                              <a:gd name="T11" fmla="*/ 2885 h 74"/>
                              <a:gd name="T12" fmla="+- 0 7762 7740"/>
                              <a:gd name="T13" fmla="*/ T12 w 74"/>
                              <a:gd name="T14" fmla="+- 0 2877 2874"/>
                              <a:gd name="T15" fmla="*/ 2877 h 74"/>
                              <a:gd name="T16" fmla="+- 0 7776 7740"/>
                              <a:gd name="T17" fmla="*/ T16 w 74"/>
                              <a:gd name="T18" fmla="+- 0 2874 2874"/>
                              <a:gd name="T19" fmla="*/ 2874 h 74"/>
                              <a:gd name="T20" fmla="+- 0 7791 7740"/>
                              <a:gd name="T21" fmla="*/ T20 w 74"/>
                              <a:gd name="T22" fmla="+- 0 2877 2874"/>
                              <a:gd name="T23" fmla="*/ 2877 h 74"/>
                              <a:gd name="T24" fmla="+- 0 7802 7740"/>
                              <a:gd name="T25" fmla="*/ T24 w 74"/>
                              <a:gd name="T26" fmla="+- 0 2885 2874"/>
                              <a:gd name="T27" fmla="*/ 2885 h 74"/>
                              <a:gd name="T28" fmla="+- 0 7810 7740"/>
                              <a:gd name="T29" fmla="*/ T28 w 74"/>
                              <a:gd name="T30" fmla="+- 0 2896 2874"/>
                              <a:gd name="T31" fmla="*/ 2896 h 74"/>
                              <a:gd name="T32" fmla="+- 0 7813 7740"/>
                              <a:gd name="T33" fmla="*/ T32 w 74"/>
                              <a:gd name="T34" fmla="+- 0 2911 2874"/>
                              <a:gd name="T35" fmla="*/ 2911 h 74"/>
                              <a:gd name="T36" fmla="+- 0 7810 7740"/>
                              <a:gd name="T37" fmla="*/ T36 w 74"/>
                              <a:gd name="T38" fmla="+- 0 2925 2874"/>
                              <a:gd name="T39" fmla="*/ 2925 h 74"/>
                              <a:gd name="T40" fmla="+- 0 7802 7740"/>
                              <a:gd name="T41" fmla="*/ T40 w 74"/>
                              <a:gd name="T42" fmla="+- 0 2937 2874"/>
                              <a:gd name="T43" fmla="*/ 2937 h 74"/>
                              <a:gd name="T44" fmla="+- 0 7791 7740"/>
                              <a:gd name="T45" fmla="*/ T44 w 74"/>
                              <a:gd name="T46" fmla="+- 0 2944 2874"/>
                              <a:gd name="T47" fmla="*/ 2944 h 74"/>
                              <a:gd name="T48" fmla="+- 0 7776 7740"/>
                              <a:gd name="T49" fmla="*/ T48 w 74"/>
                              <a:gd name="T50" fmla="+- 0 2947 2874"/>
                              <a:gd name="T51" fmla="*/ 2947 h 74"/>
                              <a:gd name="T52" fmla="+- 0 7762 7740"/>
                              <a:gd name="T53" fmla="*/ T52 w 74"/>
                              <a:gd name="T54" fmla="+- 0 2944 2874"/>
                              <a:gd name="T55" fmla="*/ 2944 h 74"/>
                              <a:gd name="T56" fmla="+- 0 7750 7740"/>
                              <a:gd name="T57" fmla="*/ T56 w 74"/>
                              <a:gd name="T58" fmla="+- 0 2937 2874"/>
                              <a:gd name="T59" fmla="*/ 2937 h 74"/>
                              <a:gd name="T60" fmla="+- 0 7743 7740"/>
                              <a:gd name="T61" fmla="*/ T60 w 74"/>
                              <a:gd name="T62" fmla="+- 0 2925 2874"/>
                              <a:gd name="T63" fmla="*/ 2925 h 74"/>
                              <a:gd name="T64" fmla="+- 0 7740 7740"/>
                              <a:gd name="T65" fmla="*/ T64 w 74"/>
                              <a:gd name="T66" fmla="+- 0 2911 2874"/>
                              <a:gd name="T67" fmla="*/ 2911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2"/>
                                </a:lnTo>
                                <a:lnTo>
                                  <a:pt x="10" y="11"/>
                                </a:lnTo>
                                <a:lnTo>
                                  <a:pt x="22" y="3"/>
                                </a:lnTo>
                                <a:lnTo>
                                  <a:pt x="36" y="0"/>
                                </a:lnTo>
                                <a:lnTo>
                                  <a:pt x="51" y="3"/>
                                </a:lnTo>
                                <a:lnTo>
                                  <a:pt x="62" y="11"/>
                                </a:lnTo>
                                <a:lnTo>
                                  <a:pt x="70" y="22"/>
                                </a:lnTo>
                                <a:lnTo>
                                  <a:pt x="73" y="37"/>
                                </a:lnTo>
                                <a:lnTo>
                                  <a:pt x="70" y="51"/>
                                </a:lnTo>
                                <a:lnTo>
                                  <a:pt x="62" y="63"/>
                                </a:lnTo>
                                <a:lnTo>
                                  <a:pt x="51" y="70"/>
                                </a:lnTo>
                                <a:lnTo>
                                  <a:pt x="36" y="73"/>
                                </a:lnTo>
                                <a:lnTo>
                                  <a:pt x="22" y="70"/>
                                </a:lnTo>
                                <a:lnTo>
                                  <a:pt x="10" y="63"/>
                                </a:lnTo>
                                <a:lnTo>
                                  <a:pt x="3" y="51"/>
                                </a:lnTo>
                                <a:lnTo>
                                  <a:pt x="0" y="37"/>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3" name="Freeform 5052"/>
                        <wps:cNvSpPr>
                          <a:spLocks/>
                        </wps:cNvSpPr>
                        <wps:spPr bwMode="auto">
                          <a:xfrm>
                            <a:off x="7507" y="2839"/>
                            <a:ext cx="99" cy="86"/>
                          </a:xfrm>
                          <a:custGeom>
                            <a:avLst/>
                            <a:gdLst>
                              <a:gd name="T0" fmla="+- 0 7556 7507"/>
                              <a:gd name="T1" fmla="*/ T0 w 99"/>
                              <a:gd name="T2" fmla="+- 0 2839 2839"/>
                              <a:gd name="T3" fmla="*/ 2839 h 86"/>
                              <a:gd name="T4" fmla="+- 0 7606 7507"/>
                              <a:gd name="T5" fmla="*/ T4 w 99"/>
                              <a:gd name="T6" fmla="+- 0 2925 2839"/>
                              <a:gd name="T7" fmla="*/ 2925 h 86"/>
                              <a:gd name="T8" fmla="+- 0 7507 7507"/>
                              <a:gd name="T9" fmla="*/ T8 w 99"/>
                              <a:gd name="T10" fmla="+- 0 2925 2839"/>
                              <a:gd name="T11" fmla="*/ 2925 h 86"/>
                              <a:gd name="T12" fmla="+- 0 7556 7507"/>
                              <a:gd name="T13" fmla="*/ T12 w 99"/>
                              <a:gd name="T14" fmla="+- 0 2839 2839"/>
                              <a:gd name="T15" fmla="*/ 2839 h 86"/>
                            </a:gdLst>
                            <a:ahLst/>
                            <a:cxnLst>
                              <a:cxn ang="0">
                                <a:pos x="T1" y="T3"/>
                              </a:cxn>
                              <a:cxn ang="0">
                                <a:pos x="T5" y="T7"/>
                              </a:cxn>
                              <a:cxn ang="0">
                                <a:pos x="T9" y="T11"/>
                              </a:cxn>
                              <a:cxn ang="0">
                                <a:pos x="T13" y="T15"/>
                              </a:cxn>
                            </a:cxnLst>
                            <a:rect l="0" t="0" r="r" b="b"/>
                            <a:pathLst>
                              <a:path w="99" h="86">
                                <a:moveTo>
                                  <a:pt x="49" y="0"/>
                                </a:moveTo>
                                <a:lnTo>
                                  <a:pt x="99" y="86"/>
                                </a:lnTo>
                                <a:lnTo>
                                  <a:pt x="0" y="86"/>
                                </a:lnTo>
                                <a:lnTo>
                                  <a:pt x="49" y="0"/>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4" name="Freeform 5053"/>
                        <wps:cNvSpPr>
                          <a:spLocks/>
                        </wps:cNvSpPr>
                        <wps:spPr bwMode="auto">
                          <a:xfrm>
                            <a:off x="7751" y="2823"/>
                            <a:ext cx="74" cy="74"/>
                          </a:xfrm>
                          <a:custGeom>
                            <a:avLst/>
                            <a:gdLst>
                              <a:gd name="T0" fmla="+- 0 7751 7751"/>
                              <a:gd name="T1" fmla="*/ T0 w 74"/>
                              <a:gd name="T2" fmla="+- 0 2860 2823"/>
                              <a:gd name="T3" fmla="*/ 2860 h 74"/>
                              <a:gd name="T4" fmla="+- 0 7754 7751"/>
                              <a:gd name="T5" fmla="*/ T4 w 74"/>
                              <a:gd name="T6" fmla="+- 0 2846 2823"/>
                              <a:gd name="T7" fmla="*/ 2846 h 74"/>
                              <a:gd name="T8" fmla="+- 0 7762 7751"/>
                              <a:gd name="T9" fmla="*/ T8 w 74"/>
                              <a:gd name="T10" fmla="+- 0 2834 2823"/>
                              <a:gd name="T11" fmla="*/ 2834 h 74"/>
                              <a:gd name="T12" fmla="+- 0 7774 7751"/>
                              <a:gd name="T13" fmla="*/ T12 w 74"/>
                              <a:gd name="T14" fmla="+- 0 2826 2823"/>
                              <a:gd name="T15" fmla="*/ 2826 h 74"/>
                              <a:gd name="T16" fmla="+- 0 7788 7751"/>
                              <a:gd name="T17" fmla="*/ T16 w 74"/>
                              <a:gd name="T18" fmla="+- 0 2823 2823"/>
                              <a:gd name="T19" fmla="*/ 2823 h 74"/>
                              <a:gd name="T20" fmla="+- 0 7802 7751"/>
                              <a:gd name="T21" fmla="*/ T20 w 74"/>
                              <a:gd name="T22" fmla="+- 0 2826 2823"/>
                              <a:gd name="T23" fmla="*/ 2826 h 74"/>
                              <a:gd name="T24" fmla="+- 0 7814 7751"/>
                              <a:gd name="T25" fmla="*/ T24 w 74"/>
                              <a:gd name="T26" fmla="+- 0 2834 2823"/>
                              <a:gd name="T27" fmla="*/ 2834 h 74"/>
                              <a:gd name="T28" fmla="+- 0 7822 7751"/>
                              <a:gd name="T29" fmla="*/ T28 w 74"/>
                              <a:gd name="T30" fmla="+- 0 2846 2823"/>
                              <a:gd name="T31" fmla="*/ 2846 h 74"/>
                              <a:gd name="T32" fmla="+- 0 7824 7751"/>
                              <a:gd name="T33" fmla="*/ T32 w 74"/>
                              <a:gd name="T34" fmla="+- 0 2860 2823"/>
                              <a:gd name="T35" fmla="*/ 2860 h 74"/>
                              <a:gd name="T36" fmla="+- 0 7822 7751"/>
                              <a:gd name="T37" fmla="*/ T36 w 74"/>
                              <a:gd name="T38" fmla="+- 0 2874 2823"/>
                              <a:gd name="T39" fmla="*/ 2874 h 74"/>
                              <a:gd name="T40" fmla="+- 0 7814 7751"/>
                              <a:gd name="T41" fmla="*/ T40 w 74"/>
                              <a:gd name="T42" fmla="+- 0 2886 2823"/>
                              <a:gd name="T43" fmla="*/ 2886 h 74"/>
                              <a:gd name="T44" fmla="+- 0 7802 7751"/>
                              <a:gd name="T45" fmla="*/ T44 w 74"/>
                              <a:gd name="T46" fmla="+- 0 2893 2823"/>
                              <a:gd name="T47" fmla="*/ 2893 h 74"/>
                              <a:gd name="T48" fmla="+- 0 7788 7751"/>
                              <a:gd name="T49" fmla="*/ T48 w 74"/>
                              <a:gd name="T50" fmla="+- 0 2896 2823"/>
                              <a:gd name="T51" fmla="*/ 2896 h 74"/>
                              <a:gd name="T52" fmla="+- 0 7774 7751"/>
                              <a:gd name="T53" fmla="*/ T52 w 74"/>
                              <a:gd name="T54" fmla="+- 0 2893 2823"/>
                              <a:gd name="T55" fmla="*/ 2893 h 74"/>
                              <a:gd name="T56" fmla="+- 0 7762 7751"/>
                              <a:gd name="T57" fmla="*/ T56 w 74"/>
                              <a:gd name="T58" fmla="+- 0 2886 2823"/>
                              <a:gd name="T59" fmla="*/ 2886 h 74"/>
                              <a:gd name="T60" fmla="+- 0 7754 7751"/>
                              <a:gd name="T61" fmla="*/ T60 w 74"/>
                              <a:gd name="T62" fmla="+- 0 2874 2823"/>
                              <a:gd name="T63" fmla="*/ 2874 h 74"/>
                              <a:gd name="T64" fmla="+- 0 7751 7751"/>
                              <a:gd name="T65" fmla="*/ T64 w 74"/>
                              <a:gd name="T66" fmla="+- 0 2860 2823"/>
                              <a:gd name="T67" fmla="*/ 2860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3" y="3"/>
                                </a:lnTo>
                                <a:lnTo>
                                  <a:pt x="37" y="0"/>
                                </a:lnTo>
                                <a:lnTo>
                                  <a:pt x="51" y="3"/>
                                </a:lnTo>
                                <a:lnTo>
                                  <a:pt x="63" y="11"/>
                                </a:lnTo>
                                <a:lnTo>
                                  <a:pt x="71" y="23"/>
                                </a:lnTo>
                                <a:lnTo>
                                  <a:pt x="73" y="37"/>
                                </a:lnTo>
                                <a:lnTo>
                                  <a:pt x="71" y="51"/>
                                </a:lnTo>
                                <a:lnTo>
                                  <a:pt x="63" y="63"/>
                                </a:lnTo>
                                <a:lnTo>
                                  <a:pt x="51" y="70"/>
                                </a:lnTo>
                                <a:lnTo>
                                  <a:pt x="37" y="73"/>
                                </a:lnTo>
                                <a:lnTo>
                                  <a:pt x="23" y="70"/>
                                </a:lnTo>
                                <a:lnTo>
                                  <a:pt x="11" y="63"/>
                                </a:lnTo>
                                <a:lnTo>
                                  <a:pt x="3" y="51"/>
                                </a:lnTo>
                                <a:lnTo>
                                  <a:pt x="0" y="37"/>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5" name="Freeform 5054"/>
                        <wps:cNvSpPr>
                          <a:spLocks/>
                        </wps:cNvSpPr>
                        <wps:spPr bwMode="auto">
                          <a:xfrm>
                            <a:off x="7512" y="2776"/>
                            <a:ext cx="99" cy="86"/>
                          </a:xfrm>
                          <a:custGeom>
                            <a:avLst/>
                            <a:gdLst>
                              <a:gd name="T0" fmla="+- 0 7562 7513"/>
                              <a:gd name="T1" fmla="*/ T0 w 99"/>
                              <a:gd name="T2" fmla="+- 0 2777 2777"/>
                              <a:gd name="T3" fmla="*/ 2777 h 86"/>
                              <a:gd name="T4" fmla="+- 0 7611 7513"/>
                              <a:gd name="T5" fmla="*/ T4 w 99"/>
                              <a:gd name="T6" fmla="+- 0 2862 2777"/>
                              <a:gd name="T7" fmla="*/ 2862 h 86"/>
                              <a:gd name="T8" fmla="+- 0 7513 7513"/>
                              <a:gd name="T9" fmla="*/ T8 w 99"/>
                              <a:gd name="T10" fmla="+- 0 2862 2777"/>
                              <a:gd name="T11" fmla="*/ 2862 h 86"/>
                              <a:gd name="T12" fmla="+- 0 7562 7513"/>
                              <a:gd name="T13" fmla="*/ T12 w 99"/>
                              <a:gd name="T14" fmla="+- 0 2777 2777"/>
                              <a:gd name="T15" fmla="*/ 2777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6" name="Freeform 5055"/>
                        <wps:cNvSpPr>
                          <a:spLocks/>
                        </wps:cNvSpPr>
                        <wps:spPr bwMode="auto">
                          <a:xfrm>
                            <a:off x="7749" y="2896"/>
                            <a:ext cx="74" cy="74"/>
                          </a:xfrm>
                          <a:custGeom>
                            <a:avLst/>
                            <a:gdLst>
                              <a:gd name="T0" fmla="+- 0 7750 7750"/>
                              <a:gd name="T1" fmla="*/ T0 w 74"/>
                              <a:gd name="T2" fmla="+- 0 2933 2896"/>
                              <a:gd name="T3" fmla="*/ 2933 h 74"/>
                              <a:gd name="T4" fmla="+- 0 7753 7750"/>
                              <a:gd name="T5" fmla="*/ T4 w 74"/>
                              <a:gd name="T6" fmla="+- 0 2918 2896"/>
                              <a:gd name="T7" fmla="*/ 2918 h 74"/>
                              <a:gd name="T8" fmla="+- 0 7760 7750"/>
                              <a:gd name="T9" fmla="*/ T8 w 74"/>
                              <a:gd name="T10" fmla="+- 0 2907 2896"/>
                              <a:gd name="T11" fmla="*/ 2907 h 74"/>
                              <a:gd name="T12" fmla="+- 0 7772 7750"/>
                              <a:gd name="T13" fmla="*/ T12 w 74"/>
                              <a:gd name="T14" fmla="+- 0 2899 2896"/>
                              <a:gd name="T15" fmla="*/ 2899 h 74"/>
                              <a:gd name="T16" fmla="+- 0 7786 7750"/>
                              <a:gd name="T17" fmla="*/ T16 w 74"/>
                              <a:gd name="T18" fmla="+- 0 2896 2896"/>
                              <a:gd name="T19" fmla="*/ 2896 h 74"/>
                              <a:gd name="T20" fmla="+- 0 7800 7750"/>
                              <a:gd name="T21" fmla="*/ T20 w 74"/>
                              <a:gd name="T22" fmla="+- 0 2899 2896"/>
                              <a:gd name="T23" fmla="*/ 2899 h 74"/>
                              <a:gd name="T24" fmla="+- 0 7812 7750"/>
                              <a:gd name="T25" fmla="*/ T24 w 74"/>
                              <a:gd name="T26" fmla="+- 0 2907 2896"/>
                              <a:gd name="T27" fmla="*/ 2907 h 74"/>
                              <a:gd name="T28" fmla="+- 0 7820 7750"/>
                              <a:gd name="T29" fmla="*/ T28 w 74"/>
                              <a:gd name="T30" fmla="+- 0 2918 2896"/>
                              <a:gd name="T31" fmla="*/ 2918 h 74"/>
                              <a:gd name="T32" fmla="+- 0 7823 7750"/>
                              <a:gd name="T33" fmla="*/ T32 w 74"/>
                              <a:gd name="T34" fmla="+- 0 2933 2896"/>
                              <a:gd name="T35" fmla="*/ 2933 h 74"/>
                              <a:gd name="T36" fmla="+- 0 7820 7750"/>
                              <a:gd name="T37" fmla="*/ T36 w 74"/>
                              <a:gd name="T38" fmla="+- 0 2947 2896"/>
                              <a:gd name="T39" fmla="*/ 2947 h 74"/>
                              <a:gd name="T40" fmla="+- 0 7812 7750"/>
                              <a:gd name="T41" fmla="*/ T40 w 74"/>
                              <a:gd name="T42" fmla="+- 0 2959 2896"/>
                              <a:gd name="T43" fmla="*/ 2959 h 74"/>
                              <a:gd name="T44" fmla="+- 0 7800 7750"/>
                              <a:gd name="T45" fmla="*/ T44 w 74"/>
                              <a:gd name="T46" fmla="+- 0 2966 2896"/>
                              <a:gd name="T47" fmla="*/ 2966 h 74"/>
                              <a:gd name="T48" fmla="+- 0 7786 7750"/>
                              <a:gd name="T49" fmla="*/ T48 w 74"/>
                              <a:gd name="T50" fmla="+- 0 2969 2896"/>
                              <a:gd name="T51" fmla="*/ 2969 h 74"/>
                              <a:gd name="T52" fmla="+- 0 7772 7750"/>
                              <a:gd name="T53" fmla="*/ T52 w 74"/>
                              <a:gd name="T54" fmla="+- 0 2966 2896"/>
                              <a:gd name="T55" fmla="*/ 2966 h 74"/>
                              <a:gd name="T56" fmla="+- 0 7760 7750"/>
                              <a:gd name="T57" fmla="*/ T56 w 74"/>
                              <a:gd name="T58" fmla="+- 0 2959 2896"/>
                              <a:gd name="T59" fmla="*/ 2959 h 74"/>
                              <a:gd name="T60" fmla="+- 0 7753 7750"/>
                              <a:gd name="T61" fmla="*/ T60 w 74"/>
                              <a:gd name="T62" fmla="+- 0 2947 2896"/>
                              <a:gd name="T63" fmla="*/ 2947 h 74"/>
                              <a:gd name="T64" fmla="+- 0 7750 7750"/>
                              <a:gd name="T65" fmla="*/ T64 w 74"/>
                              <a:gd name="T66" fmla="+- 0 2933 2896"/>
                              <a:gd name="T67" fmla="*/ 293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2"/>
                                </a:lnTo>
                                <a:lnTo>
                                  <a:pt x="10" y="11"/>
                                </a:lnTo>
                                <a:lnTo>
                                  <a:pt x="22" y="3"/>
                                </a:lnTo>
                                <a:lnTo>
                                  <a:pt x="36" y="0"/>
                                </a:lnTo>
                                <a:lnTo>
                                  <a:pt x="50" y="3"/>
                                </a:lnTo>
                                <a:lnTo>
                                  <a:pt x="62" y="11"/>
                                </a:lnTo>
                                <a:lnTo>
                                  <a:pt x="70" y="22"/>
                                </a:lnTo>
                                <a:lnTo>
                                  <a:pt x="73" y="37"/>
                                </a:lnTo>
                                <a:lnTo>
                                  <a:pt x="70" y="51"/>
                                </a:lnTo>
                                <a:lnTo>
                                  <a:pt x="62" y="63"/>
                                </a:lnTo>
                                <a:lnTo>
                                  <a:pt x="50" y="70"/>
                                </a:lnTo>
                                <a:lnTo>
                                  <a:pt x="36" y="73"/>
                                </a:lnTo>
                                <a:lnTo>
                                  <a:pt x="22" y="70"/>
                                </a:lnTo>
                                <a:lnTo>
                                  <a:pt x="10" y="63"/>
                                </a:lnTo>
                                <a:lnTo>
                                  <a:pt x="3" y="51"/>
                                </a:lnTo>
                                <a:lnTo>
                                  <a:pt x="0" y="37"/>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7" name="Freeform 5056"/>
                        <wps:cNvSpPr>
                          <a:spLocks/>
                        </wps:cNvSpPr>
                        <wps:spPr bwMode="auto">
                          <a:xfrm>
                            <a:off x="7513" y="2817"/>
                            <a:ext cx="99" cy="86"/>
                          </a:xfrm>
                          <a:custGeom>
                            <a:avLst/>
                            <a:gdLst>
                              <a:gd name="T0" fmla="+- 0 7563 7513"/>
                              <a:gd name="T1" fmla="*/ T0 w 99"/>
                              <a:gd name="T2" fmla="+- 0 2817 2817"/>
                              <a:gd name="T3" fmla="*/ 2817 h 86"/>
                              <a:gd name="T4" fmla="+- 0 7612 7513"/>
                              <a:gd name="T5" fmla="*/ T4 w 99"/>
                              <a:gd name="T6" fmla="+- 0 2903 2817"/>
                              <a:gd name="T7" fmla="*/ 2903 h 86"/>
                              <a:gd name="T8" fmla="+- 0 7513 7513"/>
                              <a:gd name="T9" fmla="*/ T8 w 99"/>
                              <a:gd name="T10" fmla="+- 0 2903 2817"/>
                              <a:gd name="T11" fmla="*/ 2903 h 86"/>
                              <a:gd name="T12" fmla="+- 0 7563 7513"/>
                              <a:gd name="T13" fmla="*/ T12 w 99"/>
                              <a:gd name="T14" fmla="+- 0 2817 2817"/>
                              <a:gd name="T15" fmla="*/ 2817 h 86"/>
                            </a:gdLst>
                            <a:ahLst/>
                            <a:cxnLst>
                              <a:cxn ang="0">
                                <a:pos x="T1" y="T3"/>
                              </a:cxn>
                              <a:cxn ang="0">
                                <a:pos x="T5" y="T7"/>
                              </a:cxn>
                              <a:cxn ang="0">
                                <a:pos x="T9" y="T11"/>
                              </a:cxn>
                              <a:cxn ang="0">
                                <a:pos x="T13" y="T15"/>
                              </a:cxn>
                            </a:cxnLst>
                            <a:rect l="0" t="0" r="r" b="b"/>
                            <a:pathLst>
                              <a:path w="99" h="86">
                                <a:moveTo>
                                  <a:pt x="50" y="0"/>
                                </a:moveTo>
                                <a:lnTo>
                                  <a:pt x="99" y="86"/>
                                </a:lnTo>
                                <a:lnTo>
                                  <a:pt x="0" y="86"/>
                                </a:lnTo>
                                <a:lnTo>
                                  <a:pt x="50" y="0"/>
                                </a:lnTo>
                              </a:path>
                            </a:pathLst>
                          </a:custGeom>
                          <a:noFill/>
                          <a:ln w="3177">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8" name="Freeform 5057"/>
                        <wps:cNvSpPr>
                          <a:spLocks/>
                        </wps:cNvSpPr>
                        <wps:spPr bwMode="auto">
                          <a:xfrm>
                            <a:off x="8171" y="2797"/>
                            <a:ext cx="74" cy="74"/>
                          </a:xfrm>
                          <a:custGeom>
                            <a:avLst/>
                            <a:gdLst>
                              <a:gd name="T0" fmla="+- 0 8171 8171"/>
                              <a:gd name="T1" fmla="*/ T0 w 74"/>
                              <a:gd name="T2" fmla="+- 0 2834 2798"/>
                              <a:gd name="T3" fmla="*/ 2834 h 74"/>
                              <a:gd name="T4" fmla="+- 0 8174 8171"/>
                              <a:gd name="T5" fmla="*/ T4 w 74"/>
                              <a:gd name="T6" fmla="+- 0 2820 2798"/>
                              <a:gd name="T7" fmla="*/ 2820 h 74"/>
                              <a:gd name="T8" fmla="+- 0 8182 8171"/>
                              <a:gd name="T9" fmla="*/ T8 w 74"/>
                              <a:gd name="T10" fmla="+- 0 2809 2798"/>
                              <a:gd name="T11" fmla="*/ 2809 h 74"/>
                              <a:gd name="T12" fmla="+- 0 8194 8171"/>
                              <a:gd name="T13" fmla="*/ T12 w 74"/>
                              <a:gd name="T14" fmla="+- 0 2801 2798"/>
                              <a:gd name="T15" fmla="*/ 2801 h 74"/>
                              <a:gd name="T16" fmla="+- 0 8208 8171"/>
                              <a:gd name="T17" fmla="*/ T16 w 74"/>
                              <a:gd name="T18" fmla="+- 0 2798 2798"/>
                              <a:gd name="T19" fmla="*/ 2798 h 74"/>
                              <a:gd name="T20" fmla="+- 0 8222 8171"/>
                              <a:gd name="T21" fmla="*/ T20 w 74"/>
                              <a:gd name="T22" fmla="+- 0 2801 2798"/>
                              <a:gd name="T23" fmla="*/ 2801 h 74"/>
                              <a:gd name="T24" fmla="+- 0 8234 8171"/>
                              <a:gd name="T25" fmla="*/ T24 w 74"/>
                              <a:gd name="T26" fmla="+- 0 2809 2798"/>
                              <a:gd name="T27" fmla="*/ 2809 h 74"/>
                              <a:gd name="T28" fmla="+- 0 8242 8171"/>
                              <a:gd name="T29" fmla="*/ T28 w 74"/>
                              <a:gd name="T30" fmla="+- 0 2820 2798"/>
                              <a:gd name="T31" fmla="*/ 2820 h 74"/>
                              <a:gd name="T32" fmla="+- 0 8245 8171"/>
                              <a:gd name="T33" fmla="*/ T32 w 74"/>
                              <a:gd name="T34" fmla="+- 0 2834 2798"/>
                              <a:gd name="T35" fmla="*/ 2834 h 74"/>
                              <a:gd name="T36" fmla="+- 0 8242 8171"/>
                              <a:gd name="T37" fmla="*/ T36 w 74"/>
                              <a:gd name="T38" fmla="+- 0 2849 2798"/>
                              <a:gd name="T39" fmla="*/ 2849 h 74"/>
                              <a:gd name="T40" fmla="+- 0 8234 8171"/>
                              <a:gd name="T41" fmla="*/ T40 w 74"/>
                              <a:gd name="T42" fmla="+- 0 2860 2798"/>
                              <a:gd name="T43" fmla="*/ 2860 h 74"/>
                              <a:gd name="T44" fmla="+- 0 8222 8171"/>
                              <a:gd name="T45" fmla="*/ T44 w 74"/>
                              <a:gd name="T46" fmla="+- 0 2868 2798"/>
                              <a:gd name="T47" fmla="*/ 2868 h 74"/>
                              <a:gd name="T48" fmla="+- 0 8208 8171"/>
                              <a:gd name="T49" fmla="*/ T48 w 74"/>
                              <a:gd name="T50" fmla="+- 0 2871 2798"/>
                              <a:gd name="T51" fmla="*/ 2871 h 74"/>
                              <a:gd name="T52" fmla="+- 0 8194 8171"/>
                              <a:gd name="T53" fmla="*/ T52 w 74"/>
                              <a:gd name="T54" fmla="+- 0 2868 2798"/>
                              <a:gd name="T55" fmla="*/ 2868 h 74"/>
                              <a:gd name="T56" fmla="+- 0 8182 8171"/>
                              <a:gd name="T57" fmla="*/ T56 w 74"/>
                              <a:gd name="T58" fmla="+- 0 2860 2798"/>
                              <a:gd name="T59" fmla="*/ 2860 h 74"/>
                              <a:gd name="T60" fmla="+- 0 8174 8171"/>
                              <a:gd name="T61" fmla="*/ T60 w 74"/>
                              <a:gd name="T62" fmla="+- 0 2849 2798"/>
                              <a:gd name="T63" fmla="*/ 2849 h 74"/>
                              <a:gd name="T64" fmla="+- 0 8171 8171"/>
                              <a:gd name="T65" fmla="*/ T64 w 74"/>
                              <a:gd name="T66" fmla="+- 0 2834 2798"/>
                              <a:gd name="T67" fmla="*/ 2834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3" y="3"/>
                                </a:lnTo>
                                <a:lnTo>
                                  <a:pt x="37" y="0"/>
                                </a:lnTo>
                                <a:lnTo>
                                  <a:pt x="51" y="3"/>
                                </a:lnTo>
                                <a:lnTo>
                                  <a:pt x="63" y="11"/>
                                </a:lnTo>
                                <a:lnTo>
                                  <a:pt x="71" y="22"/>
                                </a:lnTo>
                                <a:lnTo>
                                  <a:pt x="74" y="36"/>
                                </a:lnTo>
                                <a:lnTo>
                                  <a:pt x="71" y="51"/>
                                </a:lnTo>
                                <a:lnTo>
                                  <a:pt x="63" y="62"/>
                                </a:lnTo>
                                <a:lnTo>
                                  <a:pt x="51" y="70"/>
                                </a:lnTo>
                                <a:lnTo>
                                  <a:pt x="37" y="73"/>
                                </a:lnTo>
                                <a:lnTo>
                                  <a:pt x="23" y="70"/>
                                </a:lnTo>
                                <a:lnTo>
                                  <a:pt x="11" y="62"/>
                                </a:lnTo>
                                <a:lnTo>
                                  <a:pt x="3" y="51"/>
                                </a:lnTo>
                                <a:lnTo>
                                  <a:pt x="0" y="36"/>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9" name="Freeform 5058"/>
                        <wps:cNvSpPr>
                          <a:spLocks/>
                        </wps:cNvSpPr>
                        <wps:spPr bwMode="auto">
                          <a:xfrm>
                            <a:off x="8155" y="2842"/>
                            <a:ext cx="74" cy="74"/>
                          </a:xfrm>
                          <a:custGeom>
                            <a:avLst/>
                            <a:gdLst>
                              <a:gd name="T0" fmla="+- 0 8155 8155"/>
                              <a:gd name="T1" fmla="*/ T0 w 74"/>
                              <a:gd name="T2" fmla="+- 0 2879 2843"/>
                              <a:gd name="T3" fmla="*/ 2879 h 74"/>
                              <a:gd name="T4" fmla="+- 0 8158 8155"/>
                              <a:gd name="T5" fmla="*/ T4 w 74"/>
                              <a:gd name="T6" fmla="+- 0 2865 2843"/>
                              <a:gd name="T7" fmla="*/ 2865 h 74"/>
                              <a:gd name="T8" fmla="+- 0 8166 8155"/>
                              <a:gd name="T9" fmla="*/ T8 w 74"/>
                              <a:gd name="T10" fmla="+- 0 2854 2843"/>
                              <a:gd name="T11" fmla="*/ 2854 h 74"/>
                              <a:gd name="T12" fmla="+- 0 8177 8155"/>
                              <a:gd name="T13" fmla="*/ T12 w 74"/>
                              <a:gd name="T14" fmla="+- 0 2846 2843"/>
                              <a:gd name="T15" fmla="*/ 2846 h 74"/>
                              <a:gd name="T16" fmla="+- 0 8192 8155"/>
                              <a:gd name="T17" fmla="*/ T16 w 74"/>
                              <a:gd name="T18" fmla="+- 0 2843 2843"/>
                              <a:gd name="T19" fmla="*/ 2843 h 74"/>
                              <a:gd name="T20" fmla="+- 0 8206 8155"/>
                              <a:gd name="T21" fmla="*/ T20 w 74"/>
                              <a:gd name="T22" fmla="+- 0 2846 2843"/>
                              <a:gd name="T23" fmla="*/ 2846 h 74"/>
                              <a:gd name="T24" fmla="+- 0 8217 8155"/>
                              <a:gd name="T25" fmla="*/ T24 w 74"/>
                              <a:gd name="T26" fmla="+- 0 2854 2843"/>
                              <a:gd name="T27" fmla="*/ 2854 h 74"/>
                              <a:gd name="T28" fmla="+- 0 8225 8155"/>
                              <a:gd name="T29" fmla="*/ T28 w 74"/>
                              <a:gd name="T30" fmla="+- 0 2865 2843"/>
                              <a:gd name="T31" fmla="*/ 2865 h 74"/>
                              <a:gd name="T32" fmla="+- 0 8228 8155"/>
                              <a:gd name="T33" fmla="*/ T32 w 74"/>
                              <a:gd name="T34" fmla="+- 0 2879 2843"/>
                              <a:gd name="T35" fmla="*/ 2879 h 74"/>
                              <a:gd name="T36" fmla="+- 0 8225 8155"/>
                              <a:gd name="T37" fmla="*/ T36 w 74"/>
                              <a:gd name="T38" fmla="+- 0 2894 2843"/>
                              <a:gd name="T39" fmla="*/ 2894 h 74"/>
                              <a:gd name="T40" fmla="+- 0 8217 8155"/>
                              <a:gd name="T41" fmla="*/ T40 w 74"/>
                              <a:gd name="T42" fmla="+- 0 2905 2843"/>
                              <a:gd name="T43" fmla="*/ 2905 h 74"/>
                              <a:gd name="T44" fmla="+- 0 8206 8155"/>
                              <a:gd name="T45" fmla="*/ T44 w 74"/>
                              <a:gd name="T46" fmla="+- 0 2913 2843"/>
                              <a:gd name="T47" fmla="*/ 2913 h 74"/>
                              <a:gd name="T48" fmla="+- 0 8192 8155"/>
                              <a:gd name="T49" fmla="*/ T48 w 74"/>
                              <a:gd name="T50" fmla="+- 0 2916 2843"/>
                              <a:gd name="T51" fmla="*/ 2916 h 74"/>
                              <a:gd name="T52" fmla="+- 0 8177 8155"/>
                              <a:gd name="T53" fmla="*/ T52 w 74"/>
                              <a:gd name="T54" fmla="+- 0 2913 2843"/>
                              <a:gd name="T55" fmla="*/ 2913 h 74"/>
                              <a:gd name="T56" fmla="+- 0 8166 8155"/>
                              <a:gd name="T57" fmla="*/ T56 w 74"/>
                              <a:gd name="T58" fmla="+- 0 2905 2843"/>
                              <a:gd name="T59" fmla="*/ 2905 h 74"/>
                              <a:gd name="T60" fmla="+- 0 8158 8155"/>
                              <a:gd name="T61" fmla="*/ T60 w 74"/>
                              <a:gd name="T62" fmla="+- 0 2894 2843"/>
                              <a:gd name="T63" fmla="*/ 2894 h 74"/>
                              <a:gd name="T64" fmla="+- 0 8155 8155"/>
                              <a:gd name="T65" fmla="*/ T64 w 74"/>
                              <a:gd name="T66" fmla="+- 0 2879 2843"/>
                              <a:gd name="T67" fmla="*/ 287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2" y="3"/>
                                </a:lnTo>
                                <a:lnTo>
                                  <a:pt x="37" y="0"/>
                                </a:lnTo>
                                <a:lnTo>
                                  <a:pt x="51" y="3"/>
                                </a:lnTo>
                                <a:lnTo>
                                  <a:pt x="62" y="11"/>
                                </a:lnTo>
                                <a:lnTo>
                                  <a:pt x="70" y="22"/>
                                </a:lnTo>
                                <a:lnTo>
                                  <a:pt x="73" y="36"/>
                                </a:lnTo>
                                <a:lnTo>
                                  <a:pt x="70" y="51"/>
                                </a:lnTo>
                                <a:lnTo>
                                  <a:pt x="62" y="62"/>
                                </a:lnTo>
                                <a:lnTo>
                                  <a:pt x="51" y="70"/>
                                </a:lnTo>
                                <a:lnTo>
                                  <a:pt x="37" y="73"/>
                                </a:lnTo>
                                <a:lnTo>
                                  <a:pt x="22" y="70"/>
                                </a:lnTo>
                                <a:lnTo>
                                  <a:pt x="11" y="62"/>
                                </a:lnTo>
                                <a:lnTo>
                                  <a:pt x="3" y="51"/>
                                </a:lnTo>
                                <a:lnTo>
                                  <a:pt x="0" y="36"/>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0" name="Freeform 5059"/>
                        <wps:cNvSpPr>
                          <a:spLocks/>
                        </wps:cNvSpPr>
                        <wps:spPr bwMode="auto">
                          <a:xfrm>
                            <a:off x="7928" y="2821"/>
                            <a:ext cx="99" cy="86"/>
                          </a:xfrm>
                          <a:custGeom>
                            <a:avLst/>
                            <a:gdLst>
                              <a:gd name="T0" fmla="+- 0 7978 7928"/>
                              <a:gd name="T1" fmla="*/ T0 w 99"/>
                              <a:gd name="T2" fmla="+- 0 2822 2822"/>
                              <a:gd name="T3" fmla="*/ 2822 h 86"/>
                              <a:gd name="T4" fmla="+- 0 8027 7928"/>
                              <a:gd name="T5" fmla="*/ T4 w 99"/>
                              <a:gd name="T6" fmla="+- 0 2907 2822"/>
                              <a:gd name="T7" fmla="*/ 2907 h 86"/>
                              <a:gd name="T8" fmla="+- 0 7928 7928"/>
                              <a:gd name="T9" fmla="*/ T8 w 99"/>
                              <a:gd name="T10" fmla="+- 0 2907 2822"/>
                              <a:gd name="T11" fmla="*/ 2907 h 86"/>
                              <a:gd name="T12" fmla="+- 0 7978 7928"/>
                              <a:gd name="T13" fmla="*/ T12 w 99"/>
                              <a:gd name="T14" fmla="+- 0 2822 2822"/>
                              <a:gd name="T15" fmla="*/ 2822 h 86"/>
                            </a:gdLst>
                            <a:ahLst/>
                            <a:cxnLst>
                              <a:cxn ang="0">
                                <a:pos x="T1" y="T3"/>
                              </a:cxn>
                              <a:cxn ang="0">
                                <a:pos x="T5" y="T7"/>
                              </a:cxn>
                              <a:cxn ang="0">
                                <a:pos x="T9" y="T11"/>
                              </a:cxn>
                              <a:cxn ang="0">
                                <a:pos x="T13" y="T15"/>
                              </a:cxn>
                            </a:cxnLst>
                            <a:rect l="0" t="0" r="r" b="b"/>
                            <a:pathLst>
                              <a:path w="99" h="86">
                                <a:moveTo>
                                  <a:pt x="50" y="0"/>
                                </a:moveTo>
                                <a:lnTo>
                                  <a:pt x="99" y="85"/>
                                </a:lnTo>
                                <a:lnTo>
                                  <a:pt x="0" y="85"/>
                                </a:lnTo>
                                <a:lnTo>
                                  <a:pt x="50" y="0"/>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1" name="Freeform 5060"/>
                        <wps:cNvSpPr>
                          <a:spLocks/>
                        </wps:cNvSpPr>
                        <wps:spPr bwMode="auto">
                          <a:xfrm>
                            <a:off x="8171" y="2792"/>
                            <a:ext cx="74" cy="74"/>
                          </a:xfrm>
                          <a:custGeom>
                            <a:avLst/>
                            <a:gdLst>
                              <a:gd name="T0" fmla="+- 0 8171 8171"/>
                              <a:gd name="T1" fmla="*/ T0 w 74"/>
                              <a:gd name="T2" fmla="+- 0 2829 2793"/>
                              <a:gd name="T3" fmla="*/ 2829 h 74"/>
                              <a:gd name="T4" fmla="+- 0 8174 8171"/>
                              <a:gd name="T5" fmla="*/ T4 w 74"/>
                              <a:gd name="T6" fmla="+- 0 2815 2793"/>
                              <a:gd name="T7" fmla="*/ 2815 h 74"/>
                              <a:gd name="T8" fmla="+- 0 8182 8171"/>
                              <a:gd name="T9" fmla="*/ T8 w 74"/>
                              <a:gd name="T10" fmla="+- 0 2804 2793"/>
                              <a:gd name="T11" fmla="*/ 2804 h 74"/>
                              <a:gd name="T12" fmla="+- 0 8194 8171"/>
                              <a:gd name="T13" fmla="*/ T12 w 74"/>
                              <a:gd name="T14" fmla="+- 0 2796 2793"/>
                              <a:gd name="T15" fmla="*/ 2796 h 74"/>
                              <a:gd name="T16" fmla="+- 0 8208 8171"/>
                              <a:gd name="T17" fmla="*/ T16 w 74"/>
                              <a:gd name="T18" fmla="+- 0 2793 2793"/>
                              <a:gd name="T19" fmla="*/ 2793 h 74"/>
                              <a:gd name="T20" fmla="+- 0 8222 8171"/>
                              <a:gd name="T21" fmla="*/ T20 w 74"/>
                              <a:gd name="T22" fmla="+- 0 2796 2793"/>
                              <a:gd name="T23" fmla="*/ 2796 h 74"/>
                              <a:gd name="T24" fmla="+- 0 8234 8171"/>
                              <a:gd name="T25" fmla="*/ T24 w 74"/>
                              <a:gd name="T26" fmla="+- 0 2804 2793"/>
                              <a:gd name="T27" fmla="*/ 2804 h 74"/>
                              <a:gd name="T28" fmla="+- 0 8242 8171"/>
                              <a:gd name="T29" fmla="*/ T28 w 74"/>
                              <a:gd name="T30" fmla="+- 0 2815 2793"/>
                              <a:gd name="T31" fmla="*/ 2815 h 74"/>
                              <a:gd name="T32" fmla="+- 0 8244 8171"/>
                              <a:gd name="T33" fmla="*/ T32 w 74"/>
                              <a:gd name="T34" fmla="+- 0 2829 2793"/>
                              <a:gd name="T35" fmla="*/ 2829 h 74"/>
                              <a:gd name="T36" fmla="+- 0 8242 8171"/>
                              <a:gd name="T37" fmla="*/ T36 w 74"/>
                              <a:gd name="T38" fmla="+- 0 2844 2793"/>
                              <a:gd name="T39" fmla="*/ 2844 h 74"/>
                              <a:gd name="T40" fmla="+- 0 8234 8171"/>
                              <a:gd name="T41" fmla="*/ T40 w 74"/>
                              <a:gd name="T42" fmla="+- 0 2855 2793"/>
                              <a:gd name="T43" fmla="*/ 2855 h 74"/>
                              <a:gd name="T44" fmla="+- 0 8222 8171"/>
                              <a:gd name="T45" fmla="*/ T44 w 74"/>
                              <a:gd name="T46" fmla="+- 0 2863 2793"/>
                              <a:gd name="T47" fmla="*/ 2863 h 74"/>
                              <a:gd name="T48" fmla="+- 0 8208 8171"/>
                              <a:gd name="T49" fmla="*/ T48 w 74"/>
                              <a:gd name="T50" fmla="+- 0 2866 2793"/>
                              <a:gd name="T51" fmla="*/ 2866 h 74"/>
                              <a:gd name="T52" fmla="+- 0 8194 8171"/>
                              <a:gd name="T53" fmla="*/ T52 w 74"/>
                              <a:gd name="T54" fmla="+- 0 2863 2793"/>
                              <a:gd name="T55" fmla="*/ 2863 h 74"/>
                              <a:gd name="T56" fmla="+- 0 8182 8171"/>
                              <a:gd name="T57" fmla="*/ T56 w 74"/>
                              <a:gd name="T58" fmla="+- 0 2855 2793"/>
                              <a:gd name="T59" fmla="*/ 2855 h 74"/>
                              <a:gd name="T60" fmla="+- 0 8174 8171"/>
                              <a:gd name="T61" fmla="*/ T60 w 74"/>
                              <a:gd name="T62" fmla="+- 0 2844 2793"/>
                              <a:gd name="T63" fmla="*/ 2844 h 74"/>
                              <a:gd name="T64" fmla="+- 0 8171 8171"/>
                              <a:gd name="T65" fmla="*/ T64 w 74"/>
                              <a:gd name="T66" fmla="+- 0 2829 2793"/>
                              <a:gd name="T67" fmla="*/ 282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3" y="3"/>
                                </a:lnTo>
                                <a:lnTo>
                                  <a:pt x="37" y="0"/>
                                </a:lnTo>
                                <a:lnTo>
                                  <a:pt x="51" y="3"/>
                                </a:lnTo>
                                <a:lnTo>
                                  <a:pt x="63" y="11"/>
                                </a:lnTo>
                                <a:lnTo>
                                  <a:pt x="71" y="22"/>
                                </a:lnTo>
                                <a:lnTo>
                                  <a:pt x="73" y="36"/>
                                </a:lnTo>
                                <a:lnTo>
                                  <a:pt x="71" y="51"/>
                                </a:lnTo>
                                <a:lnTo>
                                  <a:pt x="63" y="62"/>
                                </a:lnTo>
                                <a:lnTo>
                                  <a:pt x="51" y="70"/>
                                </a:lnTo>
                                <a:lnTo>
                                  <a:pt x="37" y="73"/>
                                </a:lnTo>
                                <a:lnTo>
                                  <a:pt x="23" y="70"/>
                                </a:lnTo>
                                <a:lnTo>
                                  <a:pt x="11" y="62"/>
                                </a:lnTo>
                                <a:lnTo>
                                  <a:pt x="3" y="51"/>
                                </a:lnTo>
                                <a:lnTo>
                                  <a:pt x="0" y="36"/>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2" name="Freeform 5061"/>
                        <wps:cNvSpPr>
                          <a:spLocks/>
                        </wps:cNvSpPr>
                        <wps:spPr bwMode="auto">
                          <a:xfrm>
                            <a:off x="7933" y="2706"/>
                            <a:ext cx="99" cy="86"/>
                          </a:xfrm>
                          <a:custGeom>
                            <a:avLst/>
                            <a:gdLst>
                              <a:gd name="T0" fmla="+- 0 7982 7933"/>
                              <a:gd name="T1" fmla="*/ T0 w 99"/>
                              <a:gd name="T2" fmla="+- 0 2707 2707"/>
                              <a:gd name="T3" fmla="*/ 2707 h 86"/>
                              <a:gd name="T4" fmla="+- 0 8032 7933"/>
                              <a:gd name="T5" fmla="*/ T4 w 99"/>
                              <a:gd name="T6" fmla="+- 0 2792 2707"/>
                              <a:gd name="T7" fmla="*/ 2792 h 86"/>
                              <a:gd name="T8" fmla="+- 0 7933 7933"/>
                              <a:gd name="T9" fmla="*/ T8 w 99"/>
                              <a:gd name="T10" fmla="+- 0 2792 2707"/>
                              <a:gd name="T11" fmla="*/ 2792 h 86"/>
                              <a:gd name="T12" fmla="+- 0 7982 7933"/>
                              <a:gd name="T13" fmla="*/ T12 w 99"/>
                              <a:gd name="T14" fmla="+- 0 2707 2707"/>
                              <a:gd name="T15" fmla="*/ 2707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3" name="Freeform 5062"/>
                        <wps:cNvSpPr>
                          <a:spLocks/>
                        </wps:cNvSpPr>
                        <wps:spPr bwMode="auto">
                          <a:xfrm>
                            <a:off x="8569" y="2852"/>
                            <a:ext cx="74" cy="74"/>
                          </a:xfrm>
                          <a:custGeom>
                            <a:avLst/>
                            <a:gdLst>
                              <a:gd name="T0" fmla="+- 0 8569 8569"/>
                              <a:gd name="T1" fmla="*/ T0 w 74"/>
                              <a:gd name="T2" fmla="+- 0 2889 2853"/>
                              <a:gd name="T3" fmla="*/ 2889 h 74"/>
                              <a:gd name="T4" fmla="+- 0 8572 8569"/>
                              <a:gd name="T5" fmla="*/ T4 w 74"/>
                              <a:gd name="T6" fmla="+- 0 2875 2853"/>
                              <a:gd name="T7" fmla="*/ 2875 h 74"/>
                              <a:gd name="T8" fmla="+- 0 8580 8569"/>
                              <a:gd name="T9" fmla="*/ T8 w 74"/>
                              <a:gd name="T10" fmla="+- 0 2864 2853"/>
                              <a:gd name="T11" fmla="*/ 2864 h 74"/>
                              <a:gd name="T12" fmla="+- 0 8592 8569"/>
                              <a:gd name="T13" fmla="*/ T12 w 74"/>
                              <a:gd name="T14" fmla="+- 0 2856 2853"/>
                              <a:gd name="T15" fmla="*/ 2856 h 74"/>
                              <a:gd name="T16" fmla="+- 0 8606 8569"/>
                              <a:gd name="T17" fmla="*/ T16 w 74"/>
                              <a:gd name="T18" fmla="+- 0 2853 2853"/>
                              <a:gd name="T19" fmla="*/ 2853 h 74"/>
                              <a:gd name="T20" fmla="+- 0 8620 8569"/>
                              <a:gd name="T21" fmla="*/ T20 w 74"/>
                              <a:gd name="T22" fmla="+- 0 2856 2853"/>
                              <a:gd name="T23" fmla="*/ 2856 h 74"/>
                              <a:gd name="T24" fmla="+- 0 8632 8569"/>
                              <a:gd name="T25" fmla="*/ T24 w 74"/>
                              <a:gd name="T26" fmla="+- 0 2864 2853"/>
                              <a:gd name="T27" fmla="*/ 2864 h 74"/>
                              <a:gd name="T28" fmla="+- 0 8640 8569"/>
                              <a:gd name="T29" fmla="*/ T28 w 74"/>
                              <a:gd name="T30" fmla="+- 0 2875 2853"/>
                              <a:gd name="T31" fmla="*/ 2875 h 74"/>
                              <a:gd name="T32" fmla="+- 0 8643 8569"/>
                              <a:gd name="T33" fmla="*/ T32 w 74"/>
                              <a:gd name="T34" fmla="+- 0 2889 2853"/>
                              <a:gd name="T35" fmla="*/ 2889 h 74"/>
                              <a:gd name="T36" fmla="+- 0 8640 8569"/>
                              <a:gd name="T37" fmla="*/ T36 w 74"/>
                              <a:gd name="T38" fmla="+- 0 2904 2853"/>
                              <a:gd name="T39" fmla="*/ 2904 h 74"/>
                              <a:gd name="T40" fmla="+- 0 8632 8569"/>
                              <a:gd name="T41" fmla="*/ T40 w 74"/>
                              <a:gd name="T42" fmla="+- 0 2915 2853"/>
                              <a:gd name="T43" fmla="*/ 2915 h 74"/>
                              <a:gd name="T44" fmla="+- 0 8620 8569"/>
                              <a:gd name="T45" fmla="*/ T44 w 74"/>
                              <a:gd name="T46" fmla="+- 0 2923 2853"/>
                              <a:gd name="T47" fmla="*/ 2923 h 74"/>
                              <a:gd name="T48" fmla="+- 0 8606 8569"/>
                              <a:gd name="T49" fmla="*/ T48 w 74"/>
                              <a:gd name="T50" fmla="+- 0 2926 2853"/>
                              <a:gd name="T51" fmla="*/ 2926 h 74"/>
                              <a:gd name="T52" fmla="+- 0 8592 8569"/>
                              <a:gd name="T53" fmla="*/ T52 w 74"/>
                              <a:gd name="T54" fmla="+- 0 2923 2853"/>
                              <a:gd name="T55" fmla="*/ 2923 h 74"/>
                              <a:gd name="T56" fmla="+- 0 8580 8569"/>
                              <a:gd name="T57" fmla="*/ T56 w 74"/>
                              <a:gd name="T58" fmla="+- 0 2915 2853"/>
                              <a:gd name="T59" fmla="*/ 2915 h 74"/>
                              <a:gd name="T60" fmla="+- 0 8572 8569"/>
                              <a:gd name="T61" fmla="*/ T60 w 74"/>
                              <a:gd name="T62" fmla="+- 0 2904 2853"/>
                              <a:gd name="T63" fmla="*/ 2904 h 74"/>
                              <a:gd name="T64" fmla="+- 0 8569 8569"/>
                              <a:gd name="T65" fmla="*/ T64 w 74"/>
                              <a:gd name="T66" fmla="+- 0 2889 2853"/>
                              <a:gd name="T67" fmla="*/ 288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1"/>
                                </a:lnTo>
                                <a:lnTo>
                                  <a:pt x="23" y="3"/>
                                </a:lnTo>
                                <a:lnTo>
                                  <a:pt x="37" y="0"/>
                                </a:lnTo>
                                <a:lnTo>
                                  <a:pt x="51" y="3"/>
                                </a:lnTo>
                                <a:lnTo>
                                  <a:pt x="63" y="11"/>
                                </a:lnTo>
                                <a:lnTo>
                                  <a:pt x="71" y="22"/>
                                </a:lnTo>
                                <a:lnTo>
                                  <a:pt x="74" y="36"/>
                                </a:lnTo>
                                <a:lnTo>
                                  <a:pt x="71" y="51"/>
                                </a:lnTo>
                                <a:lnTo>
                                  <a:pt x="63" y="62"/>
                                </a:lnTo>
                                <a:lnTo>
                                  <a:pt x="51" y="70"/>
                                </a:lnTo>
                                <a:lnTo>
                                  <a:pt x="37" y="73"/>
                                </a:lnTo>
                                <a:lnTo>
                                  <a:pt x="23" y="70"/>
                                </a:lnTo>
                                <a:lnTo>
                                  <a:pt x="11" y="62"/>
                                </a:lnTo>
                                <a:lnTo>
                                  <a:pt x="3" y="51"/>
                                </a:lnTo>
                                <a:lnTo>
                                  <a:pt x="0" y="36"/>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4" name="Freeform 5063"/>
                        <wps:cNvSpPr>
                          <a:spLocks/>
                        </wps:cNvSpPr>
                        <wps:spPr bwMode="auto">
                          <a:xfrm>
                            <a:off x="8374" y="2895"/>
                            <a:ext cx="99" cy="86"/>
                          </a:xfrm>
                          <a:custGeom>
                            <a:avLst/>
                            <a:gdLst>
                              <a:gd name="T0" fmla="+- 0 8423 8374"/>
                              <a:gd name="T1" fmla="*/ T0 w 99"/>
                              <a:gd name="T2" fmla="+- 0 2896 2896"/>
                              <a:gd name="T3" fmla="*/ 2896 h 86"/>
                              <a:gd name="T4" fmla="+- 0 8473 8374"/>
                              <a:gd name="T5" fmla="*/ T4 w 99"/>
                              <a:gd name="T6" fmla="+- 0 2981 2896"/>
                              <a:gd name="T7" fmla="*/ 2981 h 86"/>
                              <a:gd name="T8" fmla="+- 0 8374 8374"/>
                              <a:gd name="T9" fmla="*/ T8 w 99"/>
                              <a:gd name="T10" fmla="+- 0 2981 2896"/>
                              <a:gd name="T11" fmla="*/ 2981 h 86"/>
                              <a:gd name="T12" fmla="+- 0 8423 8374"/>
                              <a:gd name="T13" fmla="*/ T12 w 99"/>
                              <a:gd name="T14" fmla="+- 0 2896 2896"/>
                              <a:gd name="T15" fmla="*/ 2896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5" name="Freeform 5064"/>
                        <wps:cNvSpPr>
                          <a:spLocks/>
                        </wps:cNvSpPr>
                        <wps:spPr bwMode="auto">
                          <a:xfrm>
                            <a:off x="8588" y="2784"/>
                            <a:ext cx="74" cy="74"/>
                          </a:xfrm>
                          <a:custGeom>
                            <a:avLst/>
                            <a:gdLst>
                              <a:gd name="T0" fmla="+- 0 8589 8589"/>
                              <a:gd name="T1" fmla="*/ T0 w 74"/>
                              <a:gd name="T2" fmla="+- 0 2821 2784"/>
                              <a:gd name="T3" fmla="*/ 2821 h 74"/>
                              <a:gd name="T4" fmla="+- 0 8591 8589"/>
                              <a:gd name="T5" fmla="*/ T4 w 74"/>
                              <a:gd name="T6" fmla="+- 0 2807 2784"/>
                              <a:gd name="T7" fmla="*/ 2807 h 74"/>
                              <a:gd name="T8" fmla="+- 0 8599 8589"/>
                              <a:gd name="T9" fmla="*/ T8 w 74"/>
                              <a:gd name="T10" fmla="+- 0 2795 2784"/>
                              <a:gd name="T11" fmla="*/ 2795 h 74"/>
                              <a:gd name="T12" fmla="+- 0 8611 8589"/>
                              <a:gd name="T13" fmla="*/ T12 w 74"/>
                              <a:gd name="T14" fmla="+- 0 2787 2784"/>
                              <a:gd name="T15" fmla="*/ 2787 h 74"/>
                              <a:gd name="T16" fmla="+- 0 8625 8589"/>
                              <a:gd name="T17" fmla="*/ T16 w 74"/>
                              <a:gd name="T18" fmla="+- 0 2784 2784"/>
                              <a:gd name="T19" fmla="*/ 2784 h 74"/>
                              <a:gd name="T20" fmla="+- 0 8639 8589"/>
                              <a:gd name="T21" fmla="*/ T20 w 74"/>
                              <a:gd name="T22" fmla="+- 0 2787 2784"/>
                              <a:gd name="T23" fmla="*/ 2787 h 74"/>
                              <a:gd name="T24" fmla="+- 0 8651 8589"/>
                              <a:gd name="T25" fmla="*/ T24 w 74"/>
                              <a:gd name="T26" fmla="+- 0 2795 2784"/>
                              <a:gd name="T27" fmla="*/ 2795 h 74"/>
                              <a:gd name="T28" fmla="+- 0 8659 8589"/>
                              <a:gd name="T29" fmla="*/ T28 w 74"/>
                              <a:gd name="T30" fmla="+- 0 2807 2784"/>
                              <a:gd name="T31" fmla="*/ 2807 h 74"/>
                              <a:gd name="T32" fmla="+- 0 8662 8589"/>
                              <a:gd name="T33" fmla="*/ T32 w 74"/>
                              <a:gd name="T34" fmla="+- 0 2821 2784"/>
                              <a:gd name="T35" fmla="*/ 2821 h 74"/>
                              <a:gd name="T36" fmla="+- 0 8659 8589"/>
                              <a:gd name="T37" fmla="*/ T36 w 74"/>
                              <a:gd name="T38" fmla="+- 0 2835 2784"/>
                              <a:gd name="T39" fmla="*/ 2835 h 74"/>
                              <a:gd name="T40" fmla="+- 0 8651 8589"/>
                              <a:gd name="T41" fmla="*/ T40 w 74"/>
                              <a:gd name="T42" fmla="+- 0 2847 2784"/>
                              <a:gd name="T43" fmla="*/ 2847 h 74"/>
                              <a:gd name="T44" fmla="+- 0 8639 8589"/>
                              <a:gd name="T45" fmla="*/ T44 w 74"/>
                              <a:gd name="T46" fmla="+- 0 2855 2784"/>
                              <a:gd name="T47" fmla="*/ 2855 h 74"/>
                              <a:gd name="T48" fmla="+- 0 8625 8589"/>
                              <a:gd name="T49" fmla="*/ T48 w 74"/>
                              <a:gd name="T50" fmla="+- 0 2857 2784"/>
                              <a:gd name="T51" fmla="*/ 2857 h 74"/>
                              <a:gd name="T52" fmla="+- 0 8611 8589"/>
                              <a:gd name="T53" fmla="*/ T52 w 74"/>
                              <a:gd name="T54" fmla="+- 0 2855 2784"/>
                              <a:gd name="T55" fmla="*/ 2855 h 74"/>
                              <a:gd name="T56" fmla="+- 0 8599 8589"/>
                              <a:gd name="T57" fmla="*/ T56 w 74"/>
                              <a:gd name="T58" fmla="+- 0 2847 2784"/>
                              <a:gd name="T59" fmla="*/ 2847 h 74"/>
                              <a:gd name="T60" fmla="+- 0 8591 8589"/>
                              <a:gd name="T61" fmla="*/ T60 w 74"/>
                              <a:gd name="T62" fmla="+- 0 2835 2784"/>
                              <a:gd name="T63" fmla="*/ 2835 h 74"/>
                              <a:gd name="T64" fmla="+- 0 8589 8589"/>
                              <a:gd name="T65" fmla="*/ T64 w 74"/>
                              <a:gd name="T66" fmla="+- 0 2821 2784"/>
                              <a:gd name="T67" fmla="*/ 2821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3"/>
                                </a:lnTo>
                                <a:lnTo>
                                  <a:pt x="22" y="71"/>
                                </a:lnTo>
                                <a:lnTo>
                                  <a:pt x="10" y="63"/>
                                </a:lnTo>
                                <a:lnTo>
                                  <a:pt x="2" y="51"/>
                                </a:lnTo>
                                <a:lnTo>
                                  <a:pt x="0" y="37"/>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6" name="Freeform 5065"/>
                        <wps:cNvSpPr>
                          <a:spLocks/>
                        </wps:cNvSpPr>
                        <wps:spPr bwMode="auto">
                          <a:xfrm>
                            <a:off x="8347" y="2896"/>
                            <a:ext cx="99" cy="86"/>
                          </a:xfrm>
                          <a:custGeom>
                            <a:avLst/>
                            <a:gdLst>
                              <a:gd name="T0" fmla="+- 0 8397 8348"/>
                              <a:gd name="T1" fmla="*/ T0 w 99"/>
                              <a:gd name="T2" fmla="+- 0 2896 2896"/>
                              <a:gd name="T3" fmla="*/ 2896 h 86"/>
                              <a:gd name="T4" fmla="+- 0 8447 8348"/>
                              <a:gd name="T5" fmla="*/ T4 w 99"/>
                              <a:gd name="T6" fmla="+- 0 2981 2896"/>
                              <a:gd name="T7" fmla="*/ 2981 h 86"/>
                              <a:gd name="T8" fmla="+- 0 8348 8348"/>
                              <a:gd name="T9" fmla="*/ T8 w 99"/>
                              <a:gd name="T10" fmla="+- 0 2981 2896"/>
                              <a:gd name="T11" fmla="*/ 2981 h 86"/>
                              <a:gd name="T12" fmla="+- 0 8397 8348"/>
                              <a:gd name="T13" fmla="*/ T12 w 99"/>
                              <a:gd name="T14" fmla="+- 0 2896 2896"/>
                              <a:gd name="T15" fmla="*/ 2896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7" name="Freeform 5066"/>
                        <wps:cNvSpPr>
                          <a:spLocks/>
                        </wps:cNvSpPr>
                        <wps:spPr bwMode="auto">
                          <a:xfrm>
                            <a:off x="8573" y="2845"/>
                            <a:ext cx="74" cy="74"/>
                          </a:xfrm>
                          <a:custGeom>
                            <a:avLst/>
                            <a:gdLst>
                              <a:gd name="T0" fmla="+- 0 8573 8573"/>
                              <a:gd name="T1" fmla="*/ T0 w 74"/>
                              <a:gd name="T2" fmla="+- 0 2882 2846"/>
                              <a:gd name="T3" fmla="*/ 2882 h 74"/>
                              <a:gd name="T4" fmla="+- 0 8576 8573"/>
                              <a:gd name="T5" fmla="*/ T4 w 74"/>
                              <a:gd name="T6" fmla="+- 0 2868 2846"/>
                              <a:gd name="T7" fmla="*/ 2868 h 74"/>
                              <a:gd name="T8" fmla="+- 0 8584 8573"/>
                              <a:gd name="T9" fmla="*/ T8 w 74"/>
                              <a:gd name="T10" fmla="+- 0 2856 2846"/>
                              <a:gd name="T11" fmla="*/ 2856 h 74"/>
                              <a:gd name="T12" fmla="+- 0 8595 8573"/>
                              <a:gd name="T13" fmla="*/ T12 w 74"/>
                              <a:gd name="T14" fmla="+- 0 2849 2846"/>
                              <a:gd name="T15" fmla="*/ 2849 h 74"/>
                              <a:gd name="T16" fmla="+- 0 8610 8573"/>
                              <a:gd name="T17" fmla="*/ T16 w 74"/>
                              <a:gd name="T18" fmla="+- 0 2846 2846"/>
                              <a:gd name="T19" fmla="*/ 2846 h 74"/>
                              <a:gd name="T20" fmla="+- 0 8624 8573"/>
                              <a:gd name="T21" fmla="*/ T20 w 74"/>
                              <a:gd name="T22" fmla="+- 0 2849 2846"/>
                              <a:gd name="T23" fmla="*/ 2849 h 74"/>
                              <a:gd name="T24" fmla="+- 0 8636 8573"/>
                              <a:gd name="T25" fmla="*/ T24 w 74"/>
                              <a:gd name="T26" fmla="+- 0 2856 2846"/>
                              <a:gd name="T27" fmla="*/ 2856 h 74"/>
                              <a:gd name="T28" fmla="+- 0 8643 8573"/>
                              <a:gd name="T29" fmla="*/ T28 w 74"/>
                              <a:gd name="T30" fmla="+- 0 2868 2846"/>
                              <a:gd name="T31" fmla="*/ 2868 h 74"/>
                              <a:gd name="T32" fmla="+- 0 8646 8573"/>
                              <a:gd name="T33" fmla="*/ T32 w 74"/>
                              <a:gd name="T34" fmla="+- 0 2882 2846"/>
                              <a:gd name="T35" fmla="*/ 2882 h 74"/>
                              <a:gd name="T36" fmla="+- 0 8643 8573"/>
                              <a:gd name="T37" fmla="*/ T36 w 74"/>
                              <a:gd name="T38" fmla="+- 0 2896 2846"/>
                              <a:gd name="T39" fmla="*/ 2896 h 74"/>
                              <a:gd name="T40" fmla="+- 0 8636 8573"/>
                              <a:gd name="T41" fmla="*/ T40 w 74"/>
                              <a:gd name="T42" fmla="+- 0 2908 2846"/>
                              <a:gd name="T43" fmla="*/ 2908 h 74"/>
                              <a:gd name="T44" fmla="+- 0 8624 8573"/>
                              <a:gd name="T45" fmla="*/ T44 w 74"/>
                              <a:gd name="T46" fmla="+- 0 2916 2846"/>
                              <a:gd name="T47" fmla="*/ 2916 h 74"/>
                              <a:gd name="T48" fmla="+- 0 8610 8573"/>
                              <a:gd name="T49" fmla="*/ T48 w 74"/>
                              <a:gd name="T50" fmla="+- 0 2919 2846"/>
                              <a:gd name="T51" fmla="*/ 2919 h 74"/>
                              <a:gd name="T52" fmla="+- 0 8595 8573"/>
                              <a:gd name="T53" fmla="*/ T52 w 74"/>
                              <a:gd name="T54" fmla="+- 0 2916 2846"/>
                              <a:gd name="T55" fmla="*/ 2916 h 74"/>
                              <a:gd name="T56" fmla="+- 0 8584 8573"/>
                              <a:gd name="T57" fmla="*/ T56 w 74"/>
                              <a:gd name="T58" fmla="+- 0 2908 2846"/>
                              <a:gd name="T59" fmla="*/ 2908 h 74"/>
                              <a:gd name="T60" fmla="+- 0 8576 8573"/>
                              <a:gd name="T61" fmla="*/ T60 w 74"/>
                              <a:gd name="T62" fmla="+- 0 2896 2846"/>
                              <a:gd name="T63" fmla="*/ 2896 h 74"/>
                              <a:gd name="T64" fmla="+- 0 8573 8573"/>
                              <a:gd name="T65" fmla="*/ T64 w 74"/>
                              <a:gd name="T66" fmla="+- 0 2882 2846"/>
                              <a:gd name="T67" fmla="*/ 288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2" y="3"/>
                                </a:lnTo>
                                <a:lnTo>
                                  <a:pt x="37" y="0"/>
                                </a:lnTo>
                                <a:lnTo>
                                  <a:pt x="51" y="3"/>
                                </a:lnTo>
                                <a:lnTo>
                                  <a:pt x="63" y="10"/>
                                </a:lnTo>
                                <a:lnTo>
                                  <a:pt x="70" y="22"/>
                                </a:lnTo>
                                <a:lnTo>
                                  <a:pt x="73" y="36"/>
                                </a:lnTo>
                                <a:lnTo>
                                  <a:pt x="70" y="50"/>
                                </a:lnTo>
                                <a:lnTo>
                                  <a:pt x="63" y="62"/>
                                </a:lnTo>
                                <a:lnTo>
                                  <a:pt x="51" y="70"/>
                                </a:lnTo>
                                <a:lnTo>
                                  <a:pt x="37" y="73"/>
                                </a:lnTo>
                                <a:lnTo>
                                  <a:pt x="22" y="70"/>
                                </a:lnTo>
                                <a:lnTo>
                                  <a:pt x="11" y="62"/>
                                </a:lnTo>
                                <a:lnTo>
                                  <a:pt x="3" y="50"/>
                                </a:lnTo>
                                <a:lnTo>
                                  <a:pt x="0" y="36"/>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8" name="Freeform 5067"/>
                        <wps:cNvSpPr>
                          <a:spLocks/>
                        </wps:cNvSpPr>
                        <wps:spPr bwMode="auto">
                          <a:xfrm>
                            <a:off x="8349" y="2895"/>
                            <a:ext cx="99" cy="86"/>
                          </a:xfrm>
                          <a:custGeom>
                            <a:avLst/>
                            <a:gdLst>
                              <a:gd name="T0" fmla="+- 0 8399 8350"/>
                              <a:gd name="T1" fmla="*/ T0 w 99"/>
                              <a:gd name="T2" fmla="+- 0 2896 2896"/>
                              <a:gd name="T3" fmla="*/ 2896 h 86"/>
                              <a:gd name="T4" fmla="+- 0 8448 8350"/>
                              <a:gd name="T5" fmla="*/ T4 w 99"/>
                              <a:gd name="T6" fmla="+- 0 2981 2896"/>
                              <a:gd name="T7" fmla="*/ 2981 h 86"/>
                              <a:gd name="T8" fmla="+- 0 8350 8350"/>
                              <a:gd name="T9" fmla="*/ T8 w 99"/>
                              <a:gd name="T10" fmla="+- 0 2981 2896"/>
                              <a:gd name="T11" fmla="*/ 2981 h 86"/>
                              <a:gd name="T12" fmla="+- 0 8399 8350"/>
                              <a:gd name="T13" fmla="*/ T12 w 99"/>
                              <a:gd name="T14" fmla="+- 0 2896 2896"/>
                              <a:gd name="T15" fmla="*/ 2896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DE8B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9" name="Line 5068"/>
                        <wps:cNvCnPr>
                          <a:cxnSpLocks/>
                        </wps:cNvCnPr>
                        <wps:spPr bwMode="auto">
                          <a:xfrm>
                            <a:off x="4048" y="2186"/>
                            <a:ext cx="160" cy="0"/>
                          </a:xfrm>
                          <a:prstGeom prst="line">
                            <a:avLst/>
                          </a:prstGeom>
                          <a:noFill/>
                          <a:ln w="9532">
                            <a:solidFill>
                              <a:srgbClr val="B79F00"/>
                            </a:solidFill>
                            <a:round/>
                            <a:headEnd/>
                            <a:tailEnd/>
                          </a:ln>
                          <a:extLst>
                            <a:ext uri="{909E8E84-426E-40DD-AFC4-6F175D3DCCD1}">
                              <a14:hiddenFill xmlns:a14="http://schemas.microsoft.com/office/drawing/2010/main">
                                <a:noFill/>
                              </a14:hiddenFill>
                            </a:ext>
                          </a:extLst>
                        </wps:spPr>
                        <wps:bodyPr/>
                      </wps:wsp>
                      <wps:wsp>
                        <wps:cNvPr id="2510" name="Freeform 5069"/>
                        <wps:cNvSpPr>
                          <a:spLocks/>
                        </wps:cNvSpPr>
                        <wps:spPr bwMode="auto">
                          <a:xfrm>
                            <a:off x="4098" y="2024"/>
                            <a:ext cx="99" cy="86"/>
                          </a:xfrm>
                          <a:custGeom>
                            <a:avLst/>
                            <a:gdLst>
                              <a:gd name="T0" fmla="+- 0 4148 4098"/>
                              <a:gd name="T1" fmla="*/ T0 w 99"/>
                              <a:gd name="T2" fmla="+- 0 2025 2025"/>
                              <a:gd name="T3" fmla="*/ 2025 h 86"/>
                              <a:gd name="T4" fmla="+- 0 4197 4098"/>
                              <a:gd name="T5" fmla="*/ T4 w 99"/>
                              <a:gd name="T6" fmla="+- 0 2110 2025"/>
                              <a:gd name="T7" fmla="*/ 2110 h 86"/>
                              <a:gd name="T8" fmla="+- 0 4098 4098"/>
                              <a:gd name="T9" fmla="*/ T8 w 99"/>
                              <a:gd name="T10" fmla="+- 0 2110 2025"/>
                              <a:gd name="T11" fmla="*/ 2110 h 86"/>
                              <a:gd name="T12" fmla="+- 0 4148 4098"/>
                              <a:gd name="T13" fmla="*/ T12 w 99"/>
                              <a:gd name="T14" fmla="+- 0 2025 2025"/>
                              <a:gd name="T15" fmla="*/ 2025 h 86"/>
                            </a:gdLst>
                            <a:ahLst/>
                            <a:cxnLst>
                              <a:cxn ang="0">
                                <a:pos x="T1" y="T3"/>
                              </a:cxn>
                              <a:cxn ang="0">
                                <a:pos x="T5" y="T7"/>
                              </a:cxn>
                              <a:cxn ang="0">
                                <a:pos x="T9" y="T11"/>
                              </a:cxn>
                              <a:cxn ang="0">
                                <a:pos x="T13" y="T15"/>
                              </a:cxn>
                            </a:cxnLst>
                            <a:rect l="0" t="0" r="r" b="b"/>
                            <a:pathLst>
                              <a:path w="99" h="86">
                                <a:moveTo>
                                  <a:pt x="50" y="0"/>
                                </a:moveTo>
                                <a:lnTo>
                                  <a:pt x="99" y="85"/>
                                </a:lnTo>
                                <a:lnTo>
                                  <a:pt x="0" y="85"/>
                                </a:lnTo>
                                <a:lnTo>
                                  <a:pt x="50" y="0"/>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1" name="Freeform 5070"/>
                        <wps:cNvSpPr>
                          <a:spLocks/>
                        </wps:cNvSpPr>
                        <wps:spPr bwMode="auto">
                          <a:xfrm>
                            <a:off x="4058" y="2128"/>
                            <a:ext cx="99" cy="86"/>
                          </a:xfrm>
                          <a:custGeom>
                            <a:avLst/>
                            <a:gdLst>
                              <a:gd name="T0" fmla="+- 0 4108 4058"/>
                              <a:gd name="T1" fmla="*/ T0 w 99"/>
                              <a:gd name="T2" fmla="+- 0 2129 2129"/>
                              <a:gd name="T3" fmla="*/ 2129 h 86"/>
                              <a:gd name="T4" fmla="+- 0 4157 4058"/>
                              <a:gd name="T5" fmla="*/ T4 w 99"/>
                              <a:gd name="T6" fmla="+- 0 2214 2129"/>
                              <a:gd name="T7" fmla="*/ 2214 h 86"/>
                              <a:gd name="T8" fmla="+- 0 4058 4058"/>
                              <a:gd name="T9" fmla="*/ T8 w 99"/>
                              <a:gd name="T10" fmla="+- 0 2214 2129"/>
                              <a:gd name="T11" fmla="*/ 2214 h 86"/>
                              <a:gd name="T12" fmla="+- 0 4108 4058"/>
                              <a:gd name="T13" fmla="*/ T12 w 99"/>
                              <a:gd name="T14" fmla="+- 0 2129 2129"/>
                              <a:gd name="T15" fmla="*/ 2129 h 86"/>
                            </a:gdLst>
                            <a:ahLst/>
                            <a:cxnLst>
                              <a:cxn ang="0">
                                <a:pos x="T1" y="T3"/>
                              </a:cxn>
                              <a:cxn ang="0">
                                <a:pos x="T5" y="T7"/>
                              </a:cxn>
                              <a:cxn ang="0">
                                <a:pos x="T9" y="T11"/>
                              </a:cxn>
                              <a:cxn ang="0">
                                <a:pos x="T13" y="T15"/>
                              </a:cxn>
                            </a:cxnLst>
                            <a:rect l="0" t="0" r="r" b="b"/>
                            <a:pathLst>
                              <a:path w="99" h="86">
                                <a:moveTo>
                                  <a:pt x="50" y="0"/>
                                </a:moveTo>
                                <a:lnTo>
                                  <a:pt x="99" y="85"/>
                                </a:lnTo>
                                <a:lnTo>
                                  <a:pt x="0" y="85"/>
                                </a:lnTo>
                                <a:lnTo>
                                  <a:pt x="50" y="0"/>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2" name="Line 5071"/>
                        <wps:cNvCnPr>
                          <a:cxnSpLocks/>
                        </wps:cNvCnPr>
                        <wps:spPr bwMode="auto">
                          <a:xfrm>
                            <a:off x="4262" y="2277"/>
                            <a:ext cx="160" cy="0"/>
                          </a:xfrm>
                          <a:prstGeom prst="line">
                            <a:avLst/>
                          </a:prstGeom>
                          <a:noFill/>
                          <a:ln w="9532">
                            <a:solidFill>
                              <a:srgbClr val="B79F00"/>
                            </a:solidFill>
                            <a:round/>
                            <a:headEnd/>
                            <a:tailEnd/>
                          </a:ln>
                          <a:extLst>
                            <a:ext uri="{909E8E84-426E-40DD-AFC4-6F175D3DCCD1}">
                              <a14:hiddenFill xmlns:a14="http://schemas.microsoft.com/office/drawing/2010/main">
                                <a:noFill/>
                              </a14:hiddenFill>
                            </a:ext>
                          </a:extLst>
                        </wps:spPr>
                        <wps:bodyPr/>
                      </wps:wsp>
                      <wps:wsp>
                        <wps:cNvPr id="2513" name="Freeform 5072"/>
                        <wps:cNvSpPr>
                          <a:spLocks/>
                        </wps:cNvSpPr>
                        <wps:spPr bwMode="auto">
                          <a:xfrm>
                            <a:off x="4300" y="2240"/>
                            <a:ext cx="74" cy="74"/>
                          </a:xfrm>
                          <a:custGeom>
                            <a:avLst/>
                            <a:gdLst>
                              <a:gd name="T0" fmla="+- 0 4301 4301"/>
                              <a:gd name="T1" fmla="*/ T0 w 74"/>
                              <a:gd name="T2" fmla="+- 0 2277 2240"/>
                              <a:gd name="T3" fmla="*/ 2277 h 74"/>
                              <a:gd name="T4" fmla="+- 0 4304 4301"/>
                              <a:gd name="T5" fmla="*/ T4 w 74"/>
                              <a:gd name="T6" fmla="+- 0 2263 2240"/>
                              <a:gd name="T7" fmla="*/ 2263 h 74"/>
                              <a:gd name="T8" fmla="+- 0 4312 4301"/>
                              <a:gd name="T9" fmla="*/ T8 w 74"/>
                              <a:gd name="T10" fmla="+- 0 2251 2240"/>
                              <a:gd name="T11" fmla="*/ 2251 h 74"/>
                              <a:gd name="T12" fmla="+- 0 4323 4301"/>
                              <a:gd name="T13" fmla="*/ T12 w 74"/>
                              <a:gd name="T14" fmla="+- 0 2243 2240"/>
                              <a:gd name="T15" fmla="*/ 2243 h 74"/>
                              <a:gd name="T16" fmla="+- 0 4338 4301"/>
                              <a:gd name="T17" fmla="*/ T16 w 74"/>
                              <a:gd name="T18" fmla="+- 0 2240 2240"/>
                              <a:gd name="T19" fmla="*/ 2240 h 74"/>
                              <a:gd name="T20" fmla="+- 0 4352 4301"/>
                              <a:gd name="T21" fmla="*/ T20 w 74"/>
                              <a:gd name="T22" fmla="+- 0 2243 2240"/>
                              <a:gd name="T23" fmla="*/ 2243 h 74"/>
                              <a:gd name="T24" fmla="+- 0 4363 4301"/>
                              <a:gd name="T25" fmla="*/ T24 w 74"/>
                              <a:gd name="T26" fmla="+- 0 2251 2240"/>
                              <a:gd name="T27" fmla="*/ 2251 h 74"/>
                              <a:gd name="T28" fmla="+- 0 4371 4301"/>
                              <a:gd name="T29" fmla="*/ T28 w 74"/>
                              <a:gd name="T30" fmla="+- 0 2263 2240"/>
                              <a:gd name="T31" fmla="*/ 2263 h 74"/>
                              <a:gd name="T32" fmla="+- 0 4374 4301"/>
                              <a:gd name="T33" fmla="*/ T32 w 74"/>
                              <a:gd name="T34" fmla="+- 0 2277 2240"/>
                              <a:gd name="T35" fmla="*/ 2277 h 74"/>
                              <a:gd name="T36" fmla="+- 0 4371 4301"/>
                              <a:gd name="T37" fmla="*/ T36 w 74"/>
                              <a:gd name="T38" fmla="+- 0 2291 2240"/>
                              <a:gd name="T39" fmla="*/ 2291 h 74"/>
                              <a:gd name="T40" fmla="+- 0 4363 4301"/>
                              <a:gd name="T41" fmla="*/ T40 w 74"/>
                              <a:gd name="T42" fmla="+- 0 2303 2240"/>
                              <a:gd name="T43" fmla="*/ 2303 h 74"/>
                              <a:gd name="T44" fmla="+- 0 4352 4301"/>
                              <a:gd name="T45" fmla="*/ T44 w 74"/>
                              <a:gd name="T46" fmla="+- 0 2311 2240"/>
                              <a:gd name="T47" fmla="*/ 2311 h 74"/>
                              <a:gd name="T48" fmla="+- 0 4338 4301"/>
                              <a:gd name="T49" fmla="*/ T48 w 74"/>
                              <a:gd name="T50" fmla="+- 0 2314 2240"/>
                              <a:gd name="T51" fmla="*/ 2314 h 74"/>
                              <a:gd name="T52" fmla="+- 0 4323 4301"/>
                              <a:gd name="T53" fmla="*/ T52 w 74"/>
                              <a:gd name="T54" fmla="+- 0 2311 2240"/>
                              <a:gd name="T55" fmla="*/ 2311 h 74"/>
                              <a:gd name="T56" fmla="+- 0 4312 4301"/>
                              <a:gd name="T57" fmla="*/ T56 w 74"/>
                              <a:gd name="T58" fmla="+- 0 2303 2240"/>
                              <a:gd name="T59" fmla="*/ 2303 h 74"/>
                              <a:gd name="T60" fmla="+- 0 4304 4301"/>
                              <a:gd name="T61" fmla="*/ T60 w 74"/>
                              <a:gd name="T62" fmla="+- 0 2291 2240"/>
                              <a:gd name="T63" fmla="*/ 2291 h 74"/>
                              <a:gd name="T64" fmla="+- 0 4301 4301"/>
                              <a:gd name="T65" fmla="*/ T64 w 74"/>
                              <a:gd name="T66" fmla="+- 0 2277 2240"/>
                              <a:gd name="T67" fmla="*/ 227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2" y="3"/>
                                </a:lnTo>
                                <a:lnTo>
                                  <a:pt x="37" y="0"/>
                                </a:lnTo>
                                <a:lnTo>
                                  <a:pt x="51" y="3"/>
                                </a:lnTo>
                                <a:lnTo>
                                  <a:pt x="62" y="11"/>
                                </a:lnTo>
                                <a:lnTo>
                                  <a:pt x="70" y="23"/>
                                </a:lnTo>
                                <a:lnTo>
                                  <a:pt x="73" y="37"/>
                                </a:lnTo>
                                <a:lnTo>
                                  <a:pt x="70" y="51"/>
                                </a:lnTo>
                                <a:lnTo>
                                  <a:pt x="62" y="63"/>
                                </a:lnTo>
                                <a:lnTo>
                                  <a:pt x="51" y="71"/>
                                </a:lnTo>
                                <a:lnTo>
                                  <a:pt x="37" y="74"/>
                                </a:lnTo>
                                <a:lnTo>
                                  <a:pt x="22" y="71"/>
                                </a:lnTo>
                                <a:lnTo>
                                  <a:pt x="11" y="63"/>
                                </a:lnTo>
                                <a:lnTo>
                                  <a:pt x="3" y="51"/>
                                </a:lnTo>
                                <a:lnTo>
                                  <a:pt x="0" y="37"/>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4" name="Line 5073"/>
                        <wps:cNvCnPr>
                          <a:cxnSpLocks/>
                        </wps:cNvCnPr>
                        <wps:spPr bwMode="auto">
                          <a:xfrm>
                            <a:off x="4556" y="2747"/>
                            <a:ext cx="0" cy="0"/>
                          </a:xfrm>
                          <a:prstGeom prst="line">
                            <a:avLst/>
                          </a:prstGeom>
                          <a:noFill/>
                          <a:ln w="4788">
                            <a:solidFill>
                              <a:srgbClr val="7BAD00"/>
                            </a:solidFill>
                            <a:round/>
                            <a:headEnd/>
                            <a:tailEnd/>
                          </a:ln>
                          <a:extLst>
                            <a:ext uri="{909E8E84-426E-40DD-AFC4-6F175D3DCCD1}">
                              <a14:hiddenFill xmlns:a14="http://schemas.microsoft.com/office/drawing/2010/main">
                                <a:noFill/>
                              </a14:hiddenFill>
                            </a:ext>
                          </a:extLst>
                        </wps:spPr>
                        <wps:bodyPr/>
                      </wps:wsp>
                      <wps:wsp>
                        <wps:cNvPr id="2515" name="Line 5074"/>
                        <wps:cNvCnPr>
                          <a:cxnSpLocks/>
                        </wps:cNvCnPr>
                        <wps:spPr bwMode="auto">
                          <a:xfrm>
                            <a:off x="4476" y="2773"/>
                            <a:ext cx="161" cy="0"/>
                          </a:xfrm>
                          <a:prstGeom prst="line">
                            <a:avLst/>
                          </a:prstGeom>
                          <a:noFill/>
                          <a:ln w="9532">
                            <a:solidFill>
                              <a:srgbClr val="7BAD00"/>
                            </a:solidFill>
                            <a:round/>
                            <a:headEnd/>
                            <a:tailEnd/>
                          </a:ln>
                          <a:extLst>
                            <a:ext uri="{909E8E84-426E-40DD-AFC4-6F175D3DCCD1}">
                              <a14:hiddenFill xmlns:a14="http://schemas.microsoft.com/office/drawing/2010/main">
                                <a:noFill/>
                              </a14:hiddenFill>
                            </a:ext>
                          </a:extLst>
                        </wps:spPr>
                        <wps:bodyPr/>
                      </wps:wsp>
                      <wps:wsp>
                        <wps:cNvPr id="2516" name="Freeform 5075"/>
                        <wps:cNvSpPr>
                          <a:spLocks/>
                        </wps:cNvSpPr>
                        <wps:spPr bwMode="auto">
                          <a:xfrm>
                            <a:off x="4497" y="2663"/>
                            <a:ext cx="99" cy="86"/>
                          </a:xfrm>
                          <a:custGeom>
                            <a:avLst/>
                            <a:gdLst>
                              <a:gd name="T0" fmla="+- 0 4547 4498"/>
                              <a:gd name="T1" fmla="*/ T0 w 99"/>
                              <a:gd name="T2" fmla="+- 0 2663 2663"/>
                              <a:gd name="T3" fmla="*/ 2663 h 86"/>
                              <a:gd name="T4" fmla="+- 0 4596 4498"/>
                              <a:gd name="T5" fmla="*/ T4 w 99"/>
                              <a:gd name="T6" fmla="+- 0 2749 2663"/>
                              <a:gd name="T7" fmla="*/ 2749 h 86"/>
                              <a:gd name="T8" fmla="+- 0 4498 4498"/>
                              <a:gd name="T9" fmla="*/ T8 w 99"/>
                              <a:gd name="T10" fmla="+- 0 2749 2663"/>
                              <a:gd name="T11" fmla="*/ 2749 h 86"/>
                              <a:gd name="T12" fmla="+- 0 4547 4498"/>
                              <a:gd name="T13" fmla="*/ T12 w 99"/>
                              <a:gd name="T14" fmla="+- 0 2663 2663"/>
                              <a:gd name="T15" fmla="*/ 2663 h 86"/>
                            </a:gdLst>
                            <a:ahLst/>
                            <a:cxnLst>
                              <a:cxn ang="0">
                                <a:pos x="T1" y="T3"/>
                              </a:cxn>
                              <a:cxn ang="0">
                                <a:pos x="T5" y="T7"/>
                              </a:cxn>
                              <a:cxn ang="0">
                                <a:pos x="T9" y="T11"/>
                              </a:cxn>
                              <a:cxn ang="0">
                                <a:pos x="T13" y="T15"/>
                              </a:cxn>
                            </a:cxnLst>
                            <a:rect l="0" t="0" r="r" b="b"/>
                            <a:pathLst>
                              <a:path w="99" h="86">
                                <a:moveTo>
                                  <a:pt x="49" y="0"/>
                                </a:moveTo>
                                <a:lnTo>
                                  <a:pt x="98" y="86"/>
                                </a:lnTo>
                                <a:lnTo>
                                  <a:pt x="0" y="86"/>
                                </a:lnTo>
                                <a:lnTo>
                                  <a:pt x="49" y="0"/>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7" name="Freeform 5076"/>
                        <wps:cNvSpPr>
                          <a:spLocks/>
                        </wps:cNvSpPr>
                        <wps:spPr bwMode="auto">
                          <a:xfrm>
                            <a:off x="4507" y="2716"/>
                            <a:ext cx="99" cy="86"/>
                          </a:xfrm>
                          <a:custGeom>
                            <a:avLst/>
                            <a:gdLst>
                              <a:gd name="T0" fmla="+- 0 4556 4507"/>
                              <a:gd name="T1" fmla="*/ T0 w 99"/>
                              <a:gd name="T2" fmla="+- 0 2716 2716"/>
                              <a:gd name="T3" fmla="*/ 2716 h 86"/>
                              <a:gd name="T4" fmla="+- 0 4606 4507"/>
                              <a:gd name="T5" fmla="*/ T4 w 99"/>
                              <a:gd name="T6" fmla="+- 0 2802 2716"/>
                              <a:gd name="T7" fmla="*/ 2802 h 86"/>
                              <a:gd name="T8" fmla="+- 0 4507 4507"/>
                              <a:gd name="T9" fmla="*/ T8 w 99"/>
                              <a:gd name="T10" fmla="+- 0 2802 2716"/>
                              <a:gd name="T11" fmla="*/ 2802 h 86"/>
                              <a:gd name="T12" fmla="+- 0 4556 4507"/>
                              <a:gd name="T13" fmla="*/ T12 w 99"/>
                              <a:gd name="T14" fmla="+- 0 2716 2716"/>
                              <a:gd name="T15" fmla="*/ 2716 h 86"/>
                            </a:gdLst>
                            <a:ahLst/>
                            <a:cxnLst>
                              <a:cxn ang="0">
                                <a:pos x="T1" y="T3"/>
                              </a:cxn>
                              <a:cxn ang="0">
                                <a:pos x="T5" y="T7"/>
                              </a:cxn>
                              <a:cxn ang="0">
                                <a:pos x="T9" y="T11"/>
                              </a:cxn>
                              <a:cxn ang="0">
                                <a:pos x="T13" y="T15"/>
                              </a:cxn>
                            </a:cxnLst>
                            <a:rect l="0" t="0" r="r" b="b"/>
                            <a:pathLst>
                              <a:path w="99" h="86">
                                <a:moveTo>
                                  <a:pt x="49" y="0"/>
                                </a:moveTo>
                                <a:lnTo>
                                  <a:pt x="99" y="86"/>
                                </a:lnTo>
                                <a:lnTo>
                                  <a:pt x="0" y="86"/>
                                </a:lnTo>
                                <a:lnTo>
                                  <a:pt x="49" y="0"/>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8" name="Line 5077"/>
                        <wps:cNvCnPr>
                          <a:cxnSpLocks/>
                        </wps:cNvCnPr>
                        <wps:spPr bwMode="auto">
                          <a:xfrm>
                            <a:off x="4767" y="2887"/>
                            <a:ext cx="7" cy="0"/>
                          </a:xfrm>
                          <a:prstGeom prst="line">
                            <a:avLst/>
                          </a:prstGeom>
                          <a:noFill/>
                          <a:ln w="2775">
                            <a:solidFill>
                              <a:srgbClr val="7BAD00"/>
                            </a:solidFill>
                            <a:round/>
                            <a:headEnd/>
                            <a:tailEnd/>
                          </a:ln>
                          <a:extLst>
                            <a:ext uri="{909E8E84-426E-40DD-AFC4-6F175D3DCCD1}">
                              <a14:hiddenFill xmlns:a14="http://schemas.microsoft.com/office/drawing/2010/main">
                                <a:noFill/>
                              </a14:hiddenFill>
                            </a:ext>
                          </a:extLst>
                        </wps:spPr>
                        <wps:bodyPr/>
                      </wps:wsp>
                      <wps:wsp>
                        <wps:cNvPr id="2519" name="Line 5078"/>
                        <wps:cNvCnPr>
                          <a:cxnSpLocks/>
                        </wps:cNvCnPr>
                        <wps:spPr bwMode="auto">
                          <a:xfrm>
                            <a:off x="4690" y="2880"/>
                            <a:ext cx="161" cy="0"/>
                          </a:xfrm>
                          <a:prstGeom prst="line">
                            <a:avLst/>
                          </a:prstGeom>
                          <a:noFill/>
                          <a:ln w="9532">
                            <a:solidFill>
                              <a:srgbClr val="7BAD00"/>
                            </a:solidFill>
                            <a:round/>
                            <a:headEnd/>
                            <a:tailEnd/>
                          </a:ln>
                          <a:extLst>
                            <a:ext uri="{909E8E84-426E-40DD-AFC4-6F175D3DCCD1}">
                              <a14:hiddenFill xmlns:a14="http://schemas.microsoft.com/office/drawing/2010/main">
                                <a:noFill/>
                              </a14:hiddenFill>
                            </a:ext>
                          </a:extLst>
                        </wps:spPr>
                        <wps:bodyPr/>
                      </wps:wsp>
                      <wps:wsp>
                        <wps:cNvPr id="2520" name="Freeform 5079"/>
                        <wps:cNvSpPr>
                          <a:spLocks/>
                        </wps:cNvSpPr>
                        <wps:spPr bwMode="auto">
                          <a:xfrm>
                            <a:off x="4727" y="2852"/>
                            <a:ext cx="74" cy="74"/>
                          </a:xfrm>
                          <a:custGeom>
                            <a:avLst/>
                            <a:gdLst>
                              <a:gd name="T0" fmla="+- 0 4728 4728"/>
                              <a:gd name="T1" fmla="*/ T0 w 74"/>
                              <a:gd name="T2" fmla="+- 0 2889 2852"/>
                              <a:gd name="T3" fmla="*/ 2889 h 74"/>
                              <a:gd name="T4" fmla="+- 0 4730 4728"/>
                              <a:gd name="T5" fmla="*/ T4 w 74"/>
                              <a:gd name="T6" fmla="+- 0 2875 2852"/>
                              <a:gd name="T7" fmla="*/ 2875 h 74"/>
                              <a:gd name="T8" fmla="+- 0 4738 4728"/>
                              <a:gd name="T9" fmla="*/ T8 w 74"/>
                              <a:gd name="T10" fmla="+- 0 2863 2852"/>
                              <a:gd name="T11" fmla="*/ 2863 h 74"/>
                              <a:gd name="T12" fmla="+- 0 4750 4728"/>
                              <a:gd name="T13" fmla="*/ T12 w 74"/>
                              <a:gd name="T14" fmla="+- 0 2855 2852"/>
                              <a:gd name="T15" fmla="*/ 2855 h 74"/>
                              <a:gd name="T16" fmla="+- 0 4764 4728"/>
                              <a:gd name="T17" fmla="*/ T16 w 74"/>
                              <a:gd name="T18" fmla="+- 0 2852 2852"/>
                              <a:gd name="T19" fmla="*/ 2852 h 74"/>
                              <a:gd name="T20" fmla="+- 0 4778 4728"/>
                              <a:gd name="T21" fmla="*/ T20 w 74"/>
                              <a:gd name="T22" fmla="+- 0 2855 2852"/>
                              <a:gd name="T23" fmla="*/ 2855 h 74"/>
                              <a:gd name="T24" fmla="+- 0 4790 4728"/>
                              <a:gd name="T25" fmla="*/ T24 w 74"/>
                              <a:gd name="T26" fmla="+- 0 2863 2852"/>
                              <a:gd name="T27" fmla="*/ 2863 h 74"/>
                              <a:gd name="T28" fmla="+- 0 4798 4728"/>
                              <a:gd name="T29" fmla="*/ T28 w 74"/>
                              <a:gd name="T30" fmla="+- 0 2875 2852"/>
                              <a:gd name="T31" fmla="*/ 2875 h 74"/>
                              <a:gd name="T32" fmla="+- 0 4801 4728"/>
                              <a:gd name="T33" fmla="*/ T32 w 74"/>
                              <a:gd name="T34" fmla="+- 0 2889 2852"/>
                              <a:gd name="T35" fmla="*/ 2889 h 74"/>
                              <a:gd name="T36" fmla="+- 0 4798 4728"/>
                              <a:gd name="T37" fmla="*/ T36 w 74"/>
                              <a:gd name="T38" fmla="+- 0 2903 2852"/>
                              <a:gd name="T39" fmla="*/ 2903 h 74"/>
                              <a:gd name="T40" fmla="+- 0 4790 4728"/>
                              <a:gd name="T41" fmla="*/ T40 w 74"/>
                              <a:gd name="T42" fmla="+- 0 2915 2852"/>
                              <a:gd name="T43" fmla="*/ 2915 h 74"/>
                              <a:gd name="T44" fmla="+- 0 4778 4728"/>
                              <a:gd name="T45" fmla="*/ T44 w 74"/>
                              <a:gd name="T46" fmla="+- 0 2923 2852"/>
                              <a:gd name="T47" fmla="*/ 2923 h 74"/>
                              <a:gd name="T48" fmla="+- 0 4764 4728"/>
                              <a:gd name="T49" fmla="*/ T48 w 74"/>
                              <a:gd name="T50" fmla="+- 0 2926 2852"/>
                              <a:gd name="T51" fmla="*/ 2926 h 74"/>
                              <a:gd name="T52" fmla="+- 0 4750 4728"/>
                              <a:gd name="T53" fmla="*/ T52 w 74"/>
                              <a:gd name="T54" fmla="+- 0 2923 2852"/>
                              <a:gd name="T55" fmla="*/ 2923 h 74"/>
                              <a:gd name="T56" fmla="+- 0 4738 4728"/>
                              <a:gd name="T57" fmla="*/ T56 w 74"/>
                              <a:gd name="T58" fmla="+- 0 2915 2852"/>
                              <a:gd name="T59" fmla="*/ 2915 h 74"/>
                              <a:gd name="T60" fmla="+- 0 4730 4728"/>
                              <a:gd name="T61" fmla="*/ T60 w 74"/>
                              <a:gd name="T62" fmla="+- 0 2903 2852"/>
                              <a:gd name="T63" fmla="*/ 2903 h 74"/>
                              <a:gd name="T64" fmla="+- 0 4728 4728"/>
                              <a:gd name="T65" fmla="*/ T64 w 74"/>
                              <a:gd name="T66" fmla="+- 0 2889 2852"/>
                              <a:gd name="T67" fmla="*/ 288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4"/>
                                </a:lnTo>
                                <a:lnTo>
                                  <a:pt x="22" y="71"/>
                                </a:lnTo>
                                <a:lnTo>
                                  <a:pt x="10" y="63"/>
                                </a:lnTo>
                                <a:lnTo>
                                  <a:pt x="2" y="51"/>
                                </a:lnTo>
                                <a:lnTo>
                                  <a:pt x="0" y="37"/>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1" name="Freeform 5080"/>
                        <wps:cNvSpPr>
                          <a:spLocks/>
                        </wps:cNvSpPr>
                        <wps:spPr bwMode="auto">
                          <a:xfrm>
                            <a:off x="4741" y="2769"/>
                            <a:ext cx="74" cy="74"/>
                          </a:xfrm>
                          <a:custGeom>
                            <a:avLst/>
                            <a:gdLst>
                              <a:gd name="T0" fmla="+- 0 4741 4741"/>
                              <a:gd name="T1" fmla="*/ T0 w 74"/>
                              <a:gd name="T2" fmla="+- 0 2806 2770"/>
                              <a:gd name="T3" fmla="*/ 2806 h 74"/>
                              <a:gd name="T4" fmla="+- 0 4744 4741"/>
                              <a:gd name="T5" fmla="*/ T4 w 74"/>
                              <a:gd name="T6" fmla="+- 0 2792 2770"/>
                              <a:gd name="T7" fmla="*/ 2792 h 74"/>
                              <a:gd name="T8" fmla="+- 0 4752 4741"/>
                              <a:gd name="T9" fmla="*/ T8 w 74"/>
                              <a:gd name="T10" fmla="+- 0 2780 2770"/>
                              <a:gd name="T11" fmla="*/ 2780 h 74"/>
                              <a:gd name="T12" fmla="+- 0 4764 4741"/>
                              <a:gd name="T13" fmla="*/ T12 w 74"/>
                              <a:gd name="T14" fmla="+- 0 2773 2770"/>
                              <a:gd name="T15" fmla="*/ 2773 h 74"/>
                              <a:gd name="T16" fmla="+- 0 4778 4741"/>
                              <a:gd name="T17" fmla="*/ T16 w 74"/>
                              <a:gd name="T18" fmla="+- 0 2770 2770"/>
                              <a:gd name="T19" fmla="*/ 2770 h 74"/>
                              <a:gd name="T20" fmla="+- 0 4792 4741"/>
                              <a:gd name="T21" fmla="*/ T20 w 74"/>
                              <a:gd name="T22" fmla="+- 0 2773 2770"/>
                              <a:gd name="T23" fmla="*/ 2773 h 74"/>
                              <a:gd name="T24" fmla="+- 0 4804 4741"/>
                              <a:gd name="T25" fmla="*/ T24 w 74"/>
                              <a:gd name="T26" fmla="+- 0 2780 2770"/>
                              <a:gd name="T27" fmla="*/ 2780 h 74"/>
                              <a:gd name="T28" fmla="+- 0 4812 4741"/>
                              <a:gd name="T29" fmla="*/ T28 w 74"/>
                              <a:gd name="T30" fmla="+- 0 2792 2770"/>
                              <a:gd name="T31" fmla="*/ 2792 h 74"/>
                              <a:gd name="T32" fmla="+- 0 4815 4741"/>
                              <a:gd name="T33" fmla="*/ T32 w 74"/>
                              <a:gd name="T34" fmla="+- 0 2806 2770"/>
                              <a:gd name="T35" fmla="*/ 2806 h 74"/>
                              <a:gd name="T36" fmla="+- 0 4812 4741"/>
                              <a:gd name="T37" fmla="*/ T36 w 74"/>
                              <a:gd name="T38" fmla="+- 0 2820 2770"/>
                              <a:gd name="T39" fmla="*/ 2820 h 74"/>
                              <a:gd name="T40" fmla="+- 0 4804 4741"/>
                              <a:gd name="T41" fmla="*/ T40 w 74"/>
                              <a:gd name="T42" fmla="+- 0 2832 2770"/>
                              <a:gd name="T43" fmla="*/ 2832 h 74"/>
                              <a:gd name="T44" fmla="+- 0 4792 4741"/>
                              <a:gd name="T45" fmla="*/ T44 w 74"/>
                              <a:gd name="T46" fmla="+- 0 2840 2770"/>
                              <a:gd name="T47" fmla="*/ 2840 h 74"/>
                              <a:gd name="T48" fmla="+- 0 4778 4741"/>
                              <a:gd name="T49" fmla="*/ T48 w 74"/>
                              <a:gd name="T50" fmla="+- 0 2843 2770"/>
                              <a:gd name="T51" fmla="*/ 2843 h 74"/>
                              <a:gd name="T52" fmla="+- 0 4764 4741"/>
                              <a:gd name="T53" fmla="*/ T52 w 74"/>
                              <a:gd name="T54" fmla="+- 0 2840 2770"/>
                              <a:gd name="T55" fmla="*/ 2840 h 74"/>
                              <a:gd name="T56" fmla="+- 0 4752 4741"/>
                              <a:gd name="T57" fmla="*/ T56 w 74"/>
                              <a:gd name="T58" fmla="+- 0 2832 2770"/>
                              <a:gd name="T59" fmla="*/ 2832 h 74"/>
                              <a:gd name="T60" fmla="+- 0 4744 4741"/>
                              <a:gd name="T61" fmla="*/ T60 w 74"/>
                              <a:gd name="T62" fmla="+- 0 2820 2770"/>
                              <a:gd name="T63" fmla="*/ 2820 h 74"/>
                              <a:gd name="T64" fmla="+- 0 4741 4741"/>
                              <a:gd name="T65" fmla="*/ T64 w 74"/>
                              <a:gd name="T66" fmla="+- 0 2806 2770"/>
                              <a:gd name="T67" fmla="*/ 2806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3" y="3"/>
                                </a:lnTo>
                                <a:lnTo>
                                  <a:pt x="37" y="0"/>
                                </a:lnTo>
                                <a:lnTo>
                                  <a:pt x="51" y="3"/>
                                </a:lnTo>
                                <a:lnTo>
                                  <a:pt x="63" y="10"/>
                                </a:lnTo>
                                <a:lnTo>
                                  <a:pt x="71" y="22"/>
                                </a:lnTo>
                                <a:lnTo>
                                  <a:pt x="74" y="36"/>
                                </a:lnTo>
                                <a:lnTo>
                                  <a:pt x="71" y="50"/>
                                </a:lnTo>
                                <a:lnTo>
                                  <a:pt x="63" y="62"/>
                                </a:lnTo>
                                <a:lnTo>
                                  <a:pt x="51" y="70"/>
                                </a:lnTo>
                                <a:lnTo>
                                  <a:pt x="37" y="73"/>
                                </a:lnTo>
                                <a:lnTo>
                                  <a:pt x="23" y="70"/>
                                </a:lnTo>
                                <a:lnTo>
                                  <a:pt x="11" y="62"/>
                                </a:lnTo>
                                <a:lnTo>
                                  <a:pt x="3" y="50"/>
                                </a:lnTo>
                                <a:lnTo>
                                  <a:pt x="0" y="36"/>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2" name="Freeform 5081"/>
                        <wps:cNvSpPr>
                          <a:spLocks/>
                        </wps:cNvSpPr>
                        <wps:spPr bwMode="auto">
                          <a:xfrm>
                            <a:off x="4716" y="2843"/>
                            <a:ext cx="74" cy="74"/>
                          </a:xfrm>
                          <a:custGeom>
                            <a:avLst/>
                            <a:gdLst>
                              <a:gd name="T0" fmla="+- 0 4716 4716"/>
                              <a:gd name="T1" fmla="*/ T0 w 74"/>
                              <a:gd name="T2" fmla="+- 0 2880 2844"/>
                              <a:gd name="T3" fmla="*/ 2880 h 74"/>
                              <a:gd name="T4" fmla="+- 0 4719 4716"/>
                              <a:gd name="T5" fmla="*/ T4 w 74"/>
                              <a:gd name="T6" fmla="+- 0 2866 2844"/>
                              <a:gd name="T7" fmla="*/ 2866 h 74"/>
                              <a:gd name="T8" fmla="+- 0 4727 4716"/>
                              <a:gd name="T9" fmla="*/ T8 w 74"/>
                              <a:gd name="T10" fmla="+- 0 2854 2844"/>
                              <a:gd name="T11" fmla="*/ 2854 h 74"/>
                              <a:gd name="T12" fmla="+- 0 4739 4716"/>
                              <a:gd name="T13" fmla="*/ T12 w 74"/>
                              <a:gd name="T14" fmla="+- 0 2846 2844"/>
                              <a:gd name="T15" fmla="*/ 2846 h 74"/>
                              <a:gd name="T16" fmla="+- 0 4753 4716"/>
                              <a:gd name="T17" fmla="*/ T16 w 74"/>
                              <a:gd name="T18" fmla="+- 0 2844 2844"/>
                              <a:gd name="T19" fmla="*/ 2844 h 74"/>
                              <a:gd name="T20" fmla="+- 0 4767 4716"/>
                              <a:gd name="T21" fmla="*/ T20 w 74"/>
                              <a:gd name="T22" fmla="+- 0 2846 2844"/>
                              <a:gd name="T23" fmla="*/ 2846 h 74"/>
                              <a:gd name="T24" fmla="+- 0 4779 4716"/>
                              <a:gd name="T25" fmla="*/ T24 w 74"/>
                              <a:gd name="T26" fmla="+- 0 2854 2844"/>
                              <a:gd name="T27" fmla="*/ 2854 h 74"/>
                              <a:gd name="T28" fmla="+- 0 4787 4716"/>
                              <a:gd name="T29" fmla="*/ T28 w 74"/>
                              <a:gd name="T30" fmla="+- 0 2866 2844"/>
                              <a:gd name="T31" fmla="*/ 2866 h 74"/>
                              <a:gd name="T32" fmla="+- 0 4789 4716"/>
                              <a:gd name="T33" fmla="*/ T32 w 74"/>
                              <a:gd name="T34" fmla="+- 0 2880 2844"/>
                              <a:gd name="T35" fmla="*/ 2880 h 74"/>
                              <a:gd name="T36" fmla="+- 0 4787 4716"/>
                              <a:gd name="T37" fmla="*/ T36 w 74"/>
                              <a:gd name="T38" fmla="+- 0 2894 2844"/>
                              <a:gd name="T39" fmla="*/ 2894 h 74"/>
                              <a:gd name="T40" fmla="+- 0 4779 4716"/>
                              <a:gd name="T41" fmla="*/ T40 w 74"/>
                              <a:gd name="T42" fmla="+- 0 2906 2844"/>
                              <a:gd name="T43" fmla="*/ 2906 h 74"/>
                              <a:gd name="T44" fmla="+- 0 4767 4716"/>
                              <a:gd name="T45" fmla="*/ T44 w 74"/>
                              <a:gd name="T46" fmla="+- 0 2914 2844"/>
                              <a:gd name="T47" fmla="*/ 2914 h 74"/>
                              <a:gd name="T48" fmla="+- 0 4753 4716"/>
                              <a:gd name="T49" fmla="*/ T48 w 74"/>
                              <a:gd name="T50" fmla="+- 0 2917 2844"/>
                              <a:gd name="T51" fmla="*/ 2917 h 74"/>
                              <a:gd name="T52" fmla="+- 0 4739 4716"/>
                              <a:gd name="T53" fmla="*/ T52 w 74"/>
                              <a:gd name="T54" fmla="+- 0 2914 2844"/>
                              <a:gd name="T55" fmla="*/ 2914 h 74"/>
                              <a:gd name="T56" fmla="+- 0 4727 4716"/>
                              <a:gd name="T57" fmla="*/ T56 w 74"/>
                              <a:gd name="T58" fmla="+- 0 2906 2844"/>
                              <a:gd name="T59" fmla="*/ 2906 h 74"/>
                              <a:gd name="T60" fmla="+- 0 4719 4716"/>
                              <a:gd name="T61" fmla="*/ T60 w 74"/>
                              <a:gd name="T62" fmla="+- 0 2894 2844"/>
                              <a:gd name="T63" fmla="*/ 2894 h 74"/>
                              <a:gd name="T64" fmla="+- 0 4716 4716"/>
                              <a:gd name="T65" fmla="*/ T64 w 74"/>
                              <a:gd name="T66" fmla="+- 0 2880 2844"/>
                              <a:gd name="T67" fmla="*/ 2880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3" y="2"/>
                                </a:lnTo>
                                <a:lnTo>
                                  <a:pt x="37" y="0"/>
                                </a:lnTo>
                                <a:lnTo>
                                  <a:pt x="51" y="2"/>
                                </a:lnTo>
                                <a:lnTo>
                                  <a:pt x="63" y="10"/>
                                </a:lnTo>
                                <a:lnTo>
                                  <a:pt x="71" y="22"/>
                                </a:lnTo>
                                <a:lnTo>
                                  <a:pt x="73" y="36"/>
                                </a:lnTo>
                                <a:lnTo>
                                  <a:pt x="71" y="50"/>
                                </a:lnTo>
                                <a:lnTo>
                                  <a:pt x="63" y="62"/>
                                </a:lnTo>
                                <a:lnTo>
                                  <a:pt x="51" y="70"/>
                                </a:lnTo>
                                <a:lnTo>
                                  <a:pt x="37" y="73"/>
                                </a:lnTo>
                                <a:lnTo>
                                  <a:pt x="23" y="70"/>
                                </a:lnTo>
                                <a:lnTo>
                                  <a:pt x="11" y="62"/>
                                </a:lnTo>
                                <a:lnTo>
                                  <a:pt x="3" y="50"/>
                                </a:lnTo>
                                <a:lnTo>
                                  <a:pt x="0" y="36"/>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3" name="Line 5082"/>
                        <wps:cNvCnPr>
                          <a:cxnSpLocks/>
                        </wps:cNvCnPr>
                        <wps:spPr bwMode="auto">
                          <a:xfrm>
                            <a:off x="4904" y="1326"/>
                            <a:ext cx="161" cy="0"/>
                          </a:xfrm>
                          <a:prstGeom prst="line">
                            <a:avLst/>
                          </a:prstGeom>
                          <a:noFill/>
                          <a:ln w="9532">
                            <a:solidFill>
                              <a:srgbClr val="00B938"/>
                            </a:solidFill>
                            <a:round/>
                            <a:headEnd/>
                            <a:tailEnd/>
                          </a:ln>
                          <a:extLst>
                            <a:ext uri="{909E8E84-426E-40DD-AFC4-6F175D3DCCD1}">
                              <a14:hiddenFill xmlns:a14="http://schemas.microsoft.com/office/drawing/2010/main">
                                <a:noFill/>
                              </a14:hiddenFill>
                            </a:ext>
                          </a:extLst>
                        </wps:spPr>
                        <wps:bodyPr/>
                      </wps:wsp>
                      <wps:wsp>
                        <wps:cNvPr id="2524" name="Freeform 5083"/>
                        <wps:cNvSpPr>
                          <a:spLocks/>
                        </wps:cNvSpPr>
                        <wps:spPr bwMode="auto">
                          <a:xfrm>
                            <a:off x="4918" y="1400"/>
                            <a:ext cx="99" cy="86"/>
                          </a:xfrm>
                          <a:custGeom>
                            <a:avLst/>
                            <a:gdLst>
                              <a:gd name="T0" fmla="+- 0 4967 4918"/>
                              <a:gd name="T1" fmla="*/ T0 w 99"/>
                              <a:gd name="T2" fmla="+- 0 1401 1401"/>
                              <a:gd name="T3" fmla="*/ 1401 h 86"/>
                              <a:gd name="T4" fmla="+- 0 5017 4918"/>
                              <a:gd name="T5" fmla="*/ T4 w 99"/>
                              <a:gd name="T6" fmla="+- 0 1486 1401"/>
                              <a:gd name="T7" fmla="*/ 1486 h 86"/>
                              <a:gd name="T8" fmla="+- 0 4918 4918"/>
                              <a:gd name="T9" fmla="*/ T8 w 99"/>
                              <a:gd name="T10" fmla="+- 0 1486 1401"/>
                              <a:gd name="T11" fmla="*/ 1486 h 86"/>
                              <a:gd name="T12" fmla="+- 0 4967 4918"/>
                              <a:gd name="T13" fmla="*/ T12 w 99"/>
                              <a:gd name="T14" fmla="+- 0 1401 1401"/>
                              <a:gd name="T15" fmla="*/ 1401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5" name="Freeform 5084"/>
                        <wps:cNvSpPr>
                          <a:spLocks/>
                        </wps:cNvSpPr>
                        <wps:spPr bwMode="auto">
                          <a:xfrm>
                            <a:off x="4929" y="1269"/>
                            <a:ext cx="99" cy="86"/>
                          </a:xfrm>
                          <a:custGeom>
                            <a:avLst/>
                            <a:gdLst>
                              <a:gd name="T0" fmla="+- 0 4979 4930"/>
                              <a:gd name="T1" fmla="*/ T0 w 99"/>
                              <a:gd name="T2" fmla="+- 0 1269 1269"/>
                              <a:gd name="T3" fmla="*/ 1269 h 86"/>
                              <a:gd name="T4" fmla="+- 0 5028 4930"/>
                              <a:gd name="T5" fmla="*/ T4 w 99"/>
                              <a:gd name="T6" fmla="+- 0 1355 1269"/>
                              <a:gd name="T7" fmla="*/ 1355 h 86"/>
                              <a:gd name="T8" fmla="+- 0 4930 4930"/>
                              <a:gd name="T9" fmla="*/ T8 w 99"/>
                              <a:gd name="T10" fmla="+- 0 1355 1269"/>
                              <a:gd name="T11" fmla="*/ 1355 h 86"/>
                              <a:gd name="T12" fmla="+- 0 4979 4930"/>
                              <a:gd name="T13" fmla="*/ T12 w 99"/>
                              <a:gd name="T14" fmla="+- 0 1269 1269"/>
                              <a:gd name="T15" fmla="*/ 1269 h 86"/>
                            </a:gdLst>
                            <a:ahLst/>
                            <a:cxnLst>
                              <a:cxn ang="0">
                                <a:pos x="T1" y="T3"/>
                              </a:cxn>
                              <a:cxn ang="0">
                                <a:pos x="T5" y="T7"/>
                              </a:cxn>
                              <a:cxn ang="0">
                                <a:pos x="T9" y="T11"/>
                              </a:cxn>
                              <a:cxn ang="0">
                                <a:pos x="T13" y="T15"/>
                              </a:cxn>
                            </a:cxnLst>
                            <a:rect l="0" t="0" r="r" b="b"/>
                            <a:pathLst>
                              <a:path w="99" h="86">
                                <a:moveTo>
                                  <a:pt x="49" y="0"/>
                                </a:moveTo>
                                <a:lnTo>
                                  <a:pt x="98" y="86"/>
                                </a:lnTo>
                                <a:lnTo>
                                  <a:pt x="0" y="86"/>
                                </a:lnTo>
                                <a:lnTo>
                                  <a:pt x="49" y="0"/>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6" name="Line 5085"/>
                        <wps:cNvCnPr>
                          <a:cxnSpLocks/>
                        </wps:cNvCnPr>
                        <wps:spPr bwMode="auto">
                          <a:xfrm>
                            <a:off x="5118" y="1091"/>
                            <a:ext cx="161" cy="0"/>
                          </a:xfrm>
                          <a:prstGeom prst="line">
                            <a:avLst/>
                          </a:prstGeom>
                          <a:noFill/>
                          <a:ln w="9532">
                            <a:solidFill>
                              <a:srgbClr val="00B938"/>
                            </a:solidFill>
                            <a:round/>
                            <a:headEnd/>
                            <a:tailEnd/>
                          </a:ln>
                          <a:extLst>
                            <a:ext uri="{909E8E84-426E-40DD-AFC4-6F175D3DCCD1}">
                              <a14:hiddenFill xmlns:a14="http://schemas.microsoft.com/office/drawing/2010/main">
                                <a:noFill/>
                              </a14:hiddenFill>
                            </a:ext>
                          </a:extLst>
                        </wps:spPr>
                        <wps:bodyPr/>
                      </wps:wsp>
                      <wps:wsp>
                        <wps:cNvPr id="2527" name="Freeform 5086"/>
                        <wps:cNvSpPr>
                          <a:spLocks/>
                        </wps:cNvSpPr>
                        <wps:spPr bwMode="auto">
                          <a:xfrm>
                            <a:off x="5174" y="1102"/>
                            <a:ext cx="74" cy="74"/>
                          </a:xfrm>
                          <a:custGeom>
                            <a:avLst/>
                            <a:gdLst>
                              <a:gd name="T0" fmla="+- 0 5175 5175"/>
                              <a:gd name="T1" fmla="*/ T0 w 74"/>
                              <a:gd name="T2" fmla="+- 0 1139 1102"/>
                              <a:gd name="T3" fmla="*/ 1139 h 74"/>
                              <a:gd name="T4" fmla="+- 0 5178 5175"/>
                              <a:gd name="T5" fmla="*/ T4 w 74"/>
                              <a:gd name="T6" fmla="+- 0 1125 1102"/>
                              <a:gd name="T7" fmla="*/ 1125 h 74"/>
                              <a:gd name="T8" fmla="+- 0 5186 5175"/>
                              <a:gd name="T9" fmla="*/ T8 w 74"/>
                              <a:gd name="T10" fmla="+- 0 1113 1102"/>
                              <a:gd name="T11" fmla="*/ 1113 h 74"/>
                              <a:gd name="T12" fmla="+- 0 5197 5175"/>
                              <a:gd name="T13" fmla="*/ T12 w 74"/>
                              <a:gd name="T14" fmla="+- 0 1105 1102"/>
                              <a:gd name="T15" fmla="*/ 1105 h 74"/>
                              <a:gd name="T16" fmla="+- 0 5212 5175"/>
                              <a:gd name="T17" fmla="*/ T16 w 74"/>
                              <a:gd name="T18" fmla="+- 0 1102 1102"/>
                              <a:gd name="T19" fmla="*/ 1102 h 74"/>
                              <a:gd name="T20" fmla="+- 0 5226 5175"/>
                              <a:gd name="T21" fmla="*/ T20 w 74"/>
                              <a:gd name="T22" fmla="+- 0 1105 1102"/>
                              <a:gd name="T23" fmla="*/ 1105 h 74"/>
                              <a:gd name="T24" fmla="+- 0 5237 5175"/>
                              <a:gd name="T25" fmla="*/ T24 w 74"/>
                              <a:gd name="T26" fmla="+- 0 1113 1102"/>
                              <a:gd name="T27" fmla="*/ 1113 h 74"/>
                              <a:gd name="T28" fmla="+- 0 5245 5175"/>
                              <a:gd name="T29" fmla="*/ T28 w 74"/>
                              <a:gd name="T30" fmla="+- 0 1125 1102"/>
                              <a:gd name="T31" fmla="*/ 1125 h 74"/>
                              <a:gd name="T32" fmla="+- 0 5248 5175"/>
                              <a:gd name="T33" fmla="*/ T32 w 74"/>
                              <a:gd name="T34" fmla="+- 0 1139 1102"/>
                              <a:gd name="T35" fmla="*/ 1139 h 74"/>
                              <a:gd name="T36" fmla="+- 0 5245 5175"/>
                              <a:gd name="T37" fmla="*/ T36 w 74"/>
                              <a:gd name="T38" fmla="+- 0 1153 1102"/>
                              <a:gd name="T39" fmla="*/ 1153 h 74"/>
                              <a:gd name="T40" fmla="+- 0 5237 5175"/>
                              <a:gd name="T41" fmla="*/ T40 w 74"/>
                              <a:gd name="T42" fmla="+- 0 1165 1102"/>
                              <a:gd name="T43" fmla="*/ 1165 h 74"/>
                              <a:gd name="T44" fmla="+- 0 5226 5175"/>
                              <a:gd name="T45" fmla="*/ T44 w 74"/>
                              <a:gd name="T46" fmla="+- 0 1172 1102"/>
                              <a:gd name="T47" fmla="*/ 1172 h 74"/>
                              <a:gd name="T48" fmla="+- 0 5212 5175"/>
                              <a:gd name="T49" fmla="*/ T48 w 74"/>
                              <a:gd name="T50" fmla="+- 0 1175 1102"/>
                              <a:gd name="T51" fmla="*/ 1175 h 74"/>
                              <a:gd name="T52" fmla="+- 0 5197 5175"/>
                              <a:gd name="T53" fmla="*/ T52 w 74"/>
                              <a:gd name="T54" fmla="+- 0 1172 1102"/>
                              <a:gd name="T55" fmla="*/ 1172 h 74"/>
                              <a:gd name="T56" fmla="+- 0 5186 5175"/>
                              <a:gd name="T57" fmla="*/ T56 w 74"/>
                              <a:gd name="T58" fmla="+- 0 1165 1102"/>
                              <a:gd name="T59" fmla="*/ 1165 h 74"/>
                              <a:gd name="T60" fmla="+- 0 5178 5175"/>
                              <a:gd name="T61" fmla="*/ T60 w 74"/>
                              <a:gd name="T62" fmla="+- 0 1153 1102"/>
                              <a:gd name="T63" fmla="*/ 1153 h 74"/>
                              <a:gd name="T64" fmla="+- 0 5175 5175"/>
                              <a:gd name="T65" fmla="*/ T64 w 74"/>
                              <a:gd name="T66" fmla="+- 0 1139 1102"/>
                              <a:gd name="T67" fmla="*/ 1139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2" y="3"/>
                                </a:lnTo>
                                <a:lnTo>
                                  <a:pt x="37" y="0"/>
                                </a:lnTo>
                                <a:lnTo>
                                  <a:pt x="51" y="3"/>
                                </a:lnTo>
                                <a:lnTo>
                                  <a:pt x="62" y="11"/>
                                </a:lnTo>
                                <a:lnTo>
                                  <a:pt x="70" y="23"/>
                                </a:lnTo>
                                <a:lnTo>
                                  <a:pt x="73" y="37"/>
                                </a:lnTo>
                                <a:lnTo>
                                  <a:pt x="70" y="51"/>
                                </a:lnTo>
                                <a:lnTo>
                                  <a:pt x="62" y="63"/>
                                </a:lnTo>
                                <a:lnTo>
                                  <a:pt x="51" y="70"/>
                                </a:lnTo>
                                <a:lnTo>
                                  <a:pt x="37" y="73"/>
                                </a:lnTo>
                                <a:lnTo>
                                  <a:pt x="22" y="70"/>
                                </a:lnTo>
                                <a:lnTo>
                                  <a:pt x="11" y="63"/>
                                </a:lnTo>
                                <a:lnTo>
                                  <a:pt x="3" y="51"/>
                                </a:lnTo>
                                <a:lnTo>
                                  <a:pt x="0" y="37"/>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8" name="Freeform 5087"/>
                        <wps:cNvSpPr>
                          <a:spLocks/>
                        </wps:cNvSpPr>
                        <wps:spPr bwMode="auto">
                          <a:xfrm>
                            <a:off x="5180" y="1054"/>
                            <a:ext cx="74" cy="74"/>
                          </a:xfrm>
                          <a:custGeom>
                            <a:avLst/>
                            <a:gdLst>
                              <a:gd name="T0" fmla="+- 0 5181 5181"/>
                              <a:gd name="T1" fmla="*/ T0 w 74"/>
                              <a:gd name="T2" fmla="+- 0 1091 1054"/>
                              <a:gd name="T3" fmla="*/ 1091 h 74"/>
                              <a:gd name="T4" fmla="+- 0 5183 5181"/>
                              <a:gd name="T5" fmla="*/ T4 w 74"/>
                              <a:gd name="T6" fmla="+- 0 1077 1054"/>
                              <a:gd name="T7" fmla="*/ 1077 h 74"/>
                              <a:gd name="T8" fmla="+- 0 5191 5181"/>
                              <a:gd name="T9" fmla="*/ T8 w 74"/>
                              <a:gd name="T10" fmla="+- 0 1065 1054"/>
                              <a:gd name="T11" fmla="*/ 1065 h 74"/>
                              <a:gd name="T12" fmla="+- 0 5203 5181"/>
                              <a:gd name="T13" fmla="*/ T12 w 74"/>
                              <a:gd name="T14" fmla="+- 0 1057 1054"/>
                              <a:gd name="T15" fmla="*/ 1057 h 74"/>
                              <a:gd name="T16" fmla="+- 0 5217 5181"/>
                              <a:gd name="T17" fmla="*/ T16 w 74"/>
                              <a:gd name="T18" fmla="+- 0 1054 1054"/>
                              <a:gd name="T19" fmla="*/ 1054 h 74"/>
                              <a:gd name="T20" fmla="+- 0 5231 5181"/>
                              <a:gd name="T21" fmla="*/ T20 w 74"/>
                              <a:gd name="T22" fmla="+- 0 1057 1054"/>
                              <a:gd name="T23" fmla="*/ 1057 h 74"/>
                              <a:gd name="T24" fmla="+- 0 5243 5181"/>
                              <a:gd name="T25" fmla="*/ T24 w 74"/>
                              <a:gd name="T26" fmla="+- 0 1065 1054"/>
                              <a:gd name="T27" fmla="*/ 1065 h 74"/>
                              <a:gd name="T28" fmla="+- 0 5251 5181"/>
                              <a:gd name="T29" fmla="*/ T28 w 74"/>
                              <a:gd name="T30" fmla="+- 0 1077 1054"/>
                              <a:gd name="T31" fmla="*/ 1077 h 74"/>
                              <a:gd name="T32" fmla="+- 0 5254 5181"/>
                              <a:gd name="T33" fmla="*/ T32 w 74"/>
                              <a:gd name="T34" fmla="+- 0 1091 1054"/>
                              <a:gd name="T35" fmla="*/ 1091 h 74"/>
                              <a:gd name="T36" fmla="+- 0 5251 5181"/>
                              <a:gd name="T37" fmla="*/ T36 w 74"/>
                              <a:gd name="T38" fmla="+- 0 1105 1054"/>
                              <a:gd name="T39" fmla="*/ 1105 h 74"/>
                              <a:gd name="T40" fmla="+- 0 5243 5181"/>
                              <a:gd name="T41" fmla="*/ T40 w 74"/>
                              <a:gd name="T42" fmla="+- 0 1117 1054"/>
                              <a:gd name="T43" fmla="*/ 1117 h 74"/>
                              <a:gd name="T44" fmla="+- 0 5231 5181"/>
                              <a:gd name="T45" fmla="*/ T44 w 74"/>
                              <a:gd name="T46" fmla="+- 0 1125 1054"/>
                              <a:gd name="T47" fmla="*/ 1125 h 74"/>
                              <a:gd name="T48" fmla="+- 0 5217 5181"/>
                              <a:gd name="T49" fmla="*/ T48 w 74"/>
                              <a:gd name="T50" fmla="+- 0 1127 1054"/>
                              <a:gd name="T51" fmla="*/ 1127 h 74"/>
                              <a:gd name="T52" fmla="+- 0 5203 5181"/>
                              <a:gd name="T53" fmla="*/ T52 w 74"/>
                              <a:gd name="T54" fmla="+- 0 1125 1054"/>
                              <a:gd name="T55" fmla="*/ 1125 h 74"/>
                              <a:gd name="T56" fmla="+- 0 5191 5181"/>
                              <a:gd name="T57" fmla="*/ T56 w 74"/>
                              <a:gd name="T58" fmla="+- 0 1117 1054"/>
                              <a:gd name="T59" fmla="*/ 1117 h 74"/>
                              <a:gd name="T60" fmla="+- 0 5183 5181"/>
                              <a:gd name="T61" fmla="*/ T60 w 74"/>
                              <a:gd name="T62" fmla="+- 0 1105 1054"/>
                              <a:gd name="T63" fmla="*/ 1105 h 74"/>
                              <a:gd name="T64" fmla="+- 0 5181 5181"/>
                              <a:gd name="T65" fmla="*/ T64 w 74"/>
                              <a:gd name="T66" fmla="+- 0 1091 1054"/>
                              <a:gd name="T67" fmla="*/ 1091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3"/>
                                </a:lnTo>
                                <a:lnTo>
                                  <a:pt x="22" y="71"/>
                                </a:lnTo>
                                <a:lnTo>
                                  <a:pt x="10" y="63"/>
                                </a:lnTo>
                                <a:lnTo>
                                  <a:pt x="2" y="51"/>
                                </a:lnTo>
                                <a:lnTo>
                                  <a:pt x="0" y="37"/>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29" name="Freeform 5088"/>
                        <wps:cNvSpPr>
                          <a:spLocks/>
                        </wps:cNvSpPr>
                        <wps:spPr bwMode="auto">
                          <a:xfrm>
                            <a:off x="5147" y="935"/>
                            <a:ext cx="74" cy="74"/>
                          </a:xfrm>
                          <a:custGeom>
                            <a:avLst/>
                            <a:gdLst>
                              <a:gd name="T0" fmla="+- 0 5147 5147"/>
                              <a:gd name="T1" fmla="*/ T0 w 74"/>
                              <a:gd name="T2" fmla="+- 0 972 936"/>
                              <a:gd name="T3" fmla="*/ 972 h 74"/>
                              <a:gd name="T4" fmla="+- 0 5150 5147"/>
                              <a:gd name="T5" fmla="*/ T4 w 74"/>
                              <a:gd name="T6" fmla="+- 0 958 936"/>
                              <a:gd name="T7" fmla="*/ 958 h 74"/>
                              <a:gd name="T8" fmla="+- 0 5158 5147"/>
                              <a:gd name="T9" fmla="*/ T8 w 74"/>
                              <a:gd name="T10" fmla="+- 0 946 936"/>
                              <a:gd name="T11" fmla="*/ 946 h 74"/>
                              <a:gd name="T12" fmla="+- 0 5170 5147"/>
                              <a:gd name="T13" fmla="*/ T12 w 74"/>
                              <a:gd name="T14" fmla="+- 0 939 936"/>
                              <a:gd name="T15" fmla="*/ 939 h 74"/>
                              <a:gd name="T16" fmla="+- 0 5184 5147"/>
                              <a:gd name="T17" fmla="*/ T16 w 74"/>
                              <a:gd name="T18" fmla="+- 0 936 936"/>
                              <a:gd name="T19" fmla="*/ 936 h 74"/>
                              <a:gd name="T20" fmla="+- 0 5198 5147"/>
                              <a:gd name="T21" fmla="*/ T20 w 74"/>
                              <a:gd name="T22" fmla="+- 0 939 936"/>
                              <a:gd name="T23" fmla="*/ 939 h 74"/>
                              <a:gd name="T24" fmla="+- 0 5210 5147"/>
                              <a:gd name="T25" fmla="*/ T24 w 74"/>
                              <a:gd name="T26" fmla="+- 0 946 936"/>
                              <a:gd name="T27" fmla="*/ 946 h 74"/>
                              <a:gd name="T28" fmla="+- 0 5218 5147"/>
                              <a:gd name="T29" fmla="*/ T28 w 74"/>
                              <a:gd name="T30" fmla="+- 0 958 936"/>
                              <a:gd name="T31" fmla="*/ 958 h 74"/>
                              <a:gd name="T32" fmla="+- 0 5221 5147"/>
                              <a:gd name="T33" fmla="*/ T32 w 74"/>
                              <a:gd name="T34" fmla="+- 0 972 936"/>
                              <a:gd name="T35" fmla="*/ 972 h 74"/>
                              <a:gd name="T36" fmla="+- 0 5218 5147"/>
                              <a:gd name="T37" fmla="*/ T36 w 74"/>
                              <a:gd name="T38" fmla="+- 0 986 936"/>
                              <a:gd name="T39" fmla="*/ 986 h 74"/>
                              <a:gd name="T40" fmla="+- 0 5210 5147"/>
                              <a:gd name="T41" fmla="*/ T40 w 74"/>
                              <a:gd name="T42" fmla="+- 0 998 936"/>
                              <a:gd name="T43" fmla="*/ 998 h 74"/>
                              <a:gd name="T44" fmla="+- 0 5198 5147"/>
                              <a:gd name="T45" fmla="*/ T44 w 74"/>
                              <a:gd name="T46" fmla="+- 0 1006 936"/>
                              <a:gd name="T47" fmla="*/ 1006 h 74"/>
                              <a:gd name="T48" fmla="+- 0 5184 5147"/>
                              <a:gd name="T49" fmla="*/ T48 w 74"/>
                              <a:gd name="T50" fmla="+- 0 1009 936"/>
                              <a:gd name="T51" fmla="*/ 1009 h 74"/>
                              <a:gd name="T52" fmla="+- 0 5170 5147"/>
                              <a:gd name="T53" fmla="*/ T52 w 74"/>
                              <a:gd name="T54" fmla="+- 0 1006 936"/>
                              <a:gd name="T55" fmla="*/ 1006 h 74"/>
                              <a:gd name="T56" fmla="+- 0 5158 5147"/>
                              <a:gd name="T57" fmla="*/ T56 w 74"/>
                              <a:gd name="T58" fmla="+- 0 998 936"/>
                              <a:gd name="T59" fmla="*/ 998 h 74"/>
                              <a:gd name="T60" fmla="+- 0 5150 5147"/>
                              <a:gd name="T61" fmla="*/ T60 w 74"/>
                              <a:gd name="T62" fmla="+- 0 986 936"/>
                              <a:gd name="T63" fmla="*/ 986 h 74"/>
                              <a:gd name="T64" fmla="+- 0 5147 5147"/>
                              <a:gd name="T65" fmla="*/ T64 w 74"/>
                              <a:gd name="T66" fmla="+- 0 972 936"/>
                              <a:gd name="T67" fmla="*/ 97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3" y="3"/>
                                </a:lnTo>
                                <a:lnTo>
                                  <a:pt x="37" y="0"/>
                                </a:lnTo>
                                <a:lnTo>
                                  <a:pt x="51" y="3"/>
                                </a:lnTo>
                                <a:lnTo>
                                  <a:pt x="63" y="10"/>
                                </a:lnTo>
                                <a:lnTo>
                                  <a:pt x="71" y="22"/>
                                </a:lnTo>
                                <a:lnTo>
                                  <a:pt x="74" y="36"/>
                                </a:lnTo>
                                <a:lnTo>
                                  <a:pt x="71" y="50"/>
                                </a:lnTo>
                                <a:lnTo>
                                  <a:pt x="63" y="62"/>
                                </a:lnTo>
                                <a:lnTo>
                                  <a:pt x="51" y="70"/>
                                </a:lnTo>
                                <a:lnTo>
                                  <a:pt x="37" y="73"/>
                                </a:lnTo>
                                <a:lnTo>
                                  <a:pt x="23" y="70"/>
                                </a:lnTo>
                                <a:lnTo>
                                  <a:pt x="11" y="62"/>
                                </a:lnTo>
                                <a:lnTo>
                                  <a:pt x="3" y="50"/>
                                </a:lnTo>
                                <a:lnTo>
                                  <a:pt x="0" y="36"/>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0" name="Line 5089"/>
                        <wps:cNvCnPr>
                          <a:cxnSpLocks/>
                        </wps:cNvCnPr>
                        <wps:spPr bwMode="auto">
                          <a:xfrm>
                            <a:off x="5332" y="1805"/>
                            <a:ext cx="161" cy="0"/>
                          </a:xfrm>
                          <a:prstGeom prst="line">
                            <a:avLst/>
                          </a:prstGeom>
                          <a:noFill/>
                          <a:ln w="9532">
                            <a:solidFill>
                              <a:srgbClr val="00C08A"/>
                            </a:solidFill>
                            <a:round/>
                            <a:headEnd/>
                            <a:tailEnd/>
                          </a:ln>
                          <a:extLst>
                            <a:ext uri="{909E8E84-426E-40DD-AFC4-6F175D3DCCD1}">
                              <a14:hiddenFill xmlns:a14="http://schemas.microsoft.com/office/drawing/2010/main">
                                <a:noFill/>
                              </a14:hiddenFill>
                            </a:ext>
                          </a:extLst>
                        </wps:spPr>
                        <wps:bodyPr/>
                      </wps:wsp>
                      <wps:wsp>
                        <wps:cNvPr id="2531" name="Freeform 5090"/>
                        <wps:cNvSpPr>
                          <a:spLocks/>
                        </wps:cNvSpPr>
                        <wps:spPr bwMode="auto">
                          <a:xfrm>
                            <a:off x="5361" y="1748"/>
                            <a:ext cx="99" cy="86"/>
                          </a:xfrm>
                          <a:custGeom>
                            <a:avLst/>
                            <a:gdLst>
                              <a:gd name="T0" fmla="+- 0 5411 5361"/>
                              <a:gd name="T1" fmla="*/ T0 w 99"/>
                              <a:gd name="T2" fmla="+- 0 1748 1748"/>
                              <a:gd name="T3" fmla="*/ 1748 h 86"/>
                              <a:gd name="T4" fmla="+- 0 5460 5361"/>
                              <a:gd name="T5" fmla="*/ T4 w 99"/>
                              <a:gd name="T6" fmla="+- 0 1834 1748"/>
                              <a:gd name="T7" fmla="*/ 1834 h 86"/>
                              <a:gd name="T8" fmla="+- 0 5361 5361"/>
                              <a:gd name="T9" fmla="*/ T8 w 99"/>
                              <a:gd name="T10" fmla="+- 0 1834 1748"/>
                              <a:gd name="T11" fmla="*/ 1834 h 86"/>
                              <a:gd name="T12" fmla="+- 0 5411 5361"/>
                              <a:gd name="T13" fmla="*/ T12 w 99"/>
                              <a:gd name="T14" fmla="+- 0 1748 1748"/>
                              <a:gd name="T15" fmla="*/ 1748 h 86"/>
                            </a:gdLst>
                            <a:ahLst/>
                            <a:cxnLst>
                              <a:cxn ang="0">
                                <a:pos x="T1" y="T3"/>
                              </a:cxn>
                              <a:cxn ang="0">
                                <a:pos x="T5" y="T7"/>
                              </a:cxn>
                              <a:cxn ang="0">
                                <a:pos x="T9" y="T11"/>
                              </a:cxn>
                              <a:cxn ang="0">
                                <a:pos x="T13" y="T15"/>
                              </a:cxn>
                            </a:cxnLst>
                            <a:rect l="0" t="0" r="r" b="b"/>
                            <a:pathLst>
                              <a:path w="99" h="86">
                                <a:moveTo>
                                  <a:pt x="50" y="0"/>
                                </a:moveTo>
                                <a:lnTo>
                                  <a:pt x="99" y="86"/>
                                </a:lnTo>
                                <a:lnTo>
                                  <a:pt x="0" y="86"/>
                                </a:lnTo>
                                <a:lnTo>
                                  <a:pt x="50" y="0"/>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2" name="Freeform 5091"/>
                        <wps:cNvSpPr>
                          <a:spLocks/>
                        </wps:cNvSpPr>
                        <wps:spPr bwMode="auto">
                          <a:xfrm>
                            <a:off x="5353" y="1733"/>
                            <a:ext cx="99" cy="86"/>
                          </a:xfrm>
                          <a:custGeom>
                            <a:avLst/>
                            <a:gdLst>
                              <a:gd name="T0" fmla="+- 0 5403 5353"/>
                              <a:gd name="T1" fmla="*/ T0 w 99"/>
                              <a:gd name="T2" fmla="+- 0 1733 1733"/>
                              <a:gd name="T3" fmla="*/ 1733 h 86"/>
                              <a:gd name="T4" fmla="+- 0 5452 5353"/>
                              <a:gd name="T5" fmla="*/ T4 w 99"/>
                              <a:gd name="T6" fmla="+- 0 1819 1733"/>
                              <a:gd name="T7" fmla="*/ 1819 h 86"/>
                              <a:gd name="T8" fmla="+- 0 5353 5353"/>
                              <a:gd name="T9" fmla="*/ T8 w 99"/>
                              <a:gd name="T10" fmla="+- 0 1819 1733"/>
                              <a:gd name="T11" fmla="*/ 1819 h 86"/>
                              <a:gd name="T12" fmla="+- 0 5403 5353"/>
                              <a:gd name="T13" fmla="*/ T12 w 99"/>
                              <a:gd name="T14" fmla="+- 0 1733 1733"/>
                              <a:gd name="T15" fmla="*/ 1733 h 86"/>
                            </a:gdLst>
                            <a:ahLst/>
                            <a:cxnLst>
                              <a:cxn ang="0">
                                <a:pos x="T1" y="T3"/>
                              </a:cxn>
                              <a:cxn ang="0">
                                <a:pos x="T5" y="T7"/>
                              </a:cxn>
                              <a:cxn ang="0">
                                <a:pos x="T9" y="T11"/>
                              </a:cxn>
                              <a:cxn ang="0">
                                <a:pos x="T13" y="T15"/>
                              </a:cxn>
                            </a:cxnLst>
                            <a:rect l="0" t="0" r="r" b="b"/>
                            <a:pathLst>
                              <a:path w="99" h="86">
                                <a:moveTo>
                                  <a:pt x="50" y="0"/>
                                </a:moveTo>
                                <a:lnTo>
                                  <a:pt x="99" y="86"/>
                                </a:lnTo>
                                <a:lnTo>
                                  <a:pt x="0" y="86"/>
                                </a:lnTo>
                                <a:lnTo>
                                  <a:pt x="50" y="0"/>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3" name="Line 5092"/>
                        <wps:cNvCnPr>
                          <a:cxnSpLocks/>
                        </wps:cNvCnPr>
                        <wps:spPr bwMode="auto">
                          <a:xfrm>
                            <a:off x="5547" y="2144"/>
                            <a:ext cx="160" cy="0"/>
                          </a:xfrm>
                          <a:prstGeom prst="line">
                            <a:avLst/>
                          </a:prstGeom>
                          <a:noFill/>
                          <a:ln w="9532">
                            <a:solidFill>
                              <a:srgbClr val="00C08A"/>
                            </a:solidFill>
                            <a:round/>
                            <a:headEnd/>
                            <a:tailEnd/>
                          </a:ln>
                          <a:extLst>
                            <a:ext uri="{909E8E84-426E-40DD-AFC4-6F175D3DCCD1}">
                              <a14:hiddenFill xmlns:a14="http://schemas.microsoft.com/office/drawing/2010/main">
                                <a:noFill/>
                              </a14:hiddenFill>
                            </a:ext>
                          </a:extLst>
                        </wps:spPr>
                        <wps:bodyPr/>
                      </wps:wsp>
                      <wps:wsp>
                        <wps:cNvPr id="2534" name="Freeform 5093"/>
                        <wps:cNvSpPr>
                          <a:spLocks/>
                        </wps:cNvSpPr>
                        <wps:spPr bwMode="auto">
                          <a:xfrm>
                            <a:off x="5589" y="2055"/>
                            <a:ext cx="74" cy="74"/>
                          </a:xfrm>
                          <a:custGeom>
                            <a:avLst/>
                            <a:gdLst>
                              <a:gd name="T0" fmla="+- 0 5589 5589"/>
                              <a:gd name="T1" fmla="*/ T0 w 74"/>
                              <a:gd name="T2" fmla="+- 0 2092 2056"/>
                              <a:gd name="T3" fmla="*/ 2092 h 74"/>
                              <a:gd name="T4" fmla="+- 0 5592 5589"/>
                              <a:gd name="T5" fmla="*/ T4 w 74"/>
                              <a:gd name="T6" fmla="+- 0 2078 2056"/>
                              <a:gd name="T7" fmla="*/ 2078 h 74"/>
                              <a:gd name="T8" fmla="+- 0 5600 5589"/>
                              <a:gd name="T9" fmla="*/ T8 w 74"/>
                              <a:gd name="T10" fmla="+- 0 2066 2056"/>
                              <a:gd name="T11" fmla="*/ 2066 h 74"/>
                              <a:gd name="T12" fmla="+- 0 5612 5589"/>
                              <a:gd name="T13" fmla="*/ T12 w 74"/>
                              <a:gd name="T14" fmla="+- 0 2059 2056"/>
                              <a:gd name="T15" fmla="*/ 2059 h 74"/>
                              <a:gd name="T16" fmla="+- 0 5626 5589"/>
                              <a:gd name="T17" fmla="*/ T16 w 74"/>
                              <a:gd name="T18" fmla="+- 0 2056 2056"/>
                              <a:gd name="T19" fmla="*/ 2056 h 74"/>
                              <a:gd name="T20" fmla="+- 0 5640 5589"/>
                              <a:gd name="T21" fmla="*/ T20 w 74"/>
                              <a:gd name="T22" fmla="+- 0 2059 2056"/>
                              <a:gd name="T23" fmla="*/ 2059 h 74"/>
                              <a:gd name="T24" fmla="+- 0 5652 5589"/>
                              <a:gd name="T25" fmla="*/ T24 w 74"/>
                              <a:gd name="T26" fmla="+- 0 2066 2056"/>
                              <a:gd name="T27" fmla="*/ 2066 h 74"/>
                              <a:gd name="T28" fmla="+- 0 5660 5589"/>
                              <a:gd name="T29" fmla="*/ T28 w 74"/>
                              <a:gd name="T30" fmla="+- 0 2078 2056"/>
                              <a:gd name="T31" fmla="*/ 2078 h 74"/>
                              <a:gd name="T32" fmla="+- 0 5663 5589"/>
                              <a:gd name="T33" fmla="*/ T32 w 74"/>
                              <a:gd name="T34" fmla="+- 0 2092 2056"/>
                              <a:gd name="T35" fmla="*/ 2092 h 74"/>
                              <a:gd name="T36" fmla="+- 0 5660 5589"/>
                              <a:gd name="T37" fmla="*/ T36 w 74"/>
                              <a:gd name="T38" fmla="+- 0 2107 2056"/>
                              <a:gd name="T39" fmla="*/ 2107 h 74"/>
                              <a:gd name="T40" fmla="+- 0 5652 5589"/>
                              <a:gd name="T41" fmla="*/ T40 w 74"/>
                              <a:gd name="T42" fmla="+- 0 2118 2056"/>
                              <a:gd name="T43" fmla="*/ 2118 h 74"/>
                              <a:gd name="T44" fmla="+- 0 5640 5589"/>
                              <a:gd name="T45" fmla="*/ T44 w 74"/>
                              <a:gd name="T46" fmla="+- 0 2126 2056"/>
                              <a:gd name="T47" fmla="*/ 2126 h 74"/>
                              <a:gd name="T48" fmla="+- 0 5626 5589"/>
                              <a:gd name="T49" fmla="*/ T48 w 74"/>
                              <a:gd name="T50" fmla="+- 0 2129 2056"/>
                              <a:gd name="T51" fmla="*/ 2129 h 74"/>
                              <a:gd name="T52" fmla="+- 0 5612 5589"/>
                              <a:gd name="T53" fmla="*/ T52 w 74"/>
                              <a:gd name="T54" fmla="+- 0 2126 2056"/>
                              <a:gd name="T55" fmla="*/ 2126 h 74"/>
                              <a:gd name="T56" fmla="+- 0 5600 5589"/>
                              <a:gd name="T57" fmla="*/ T56 w 74"/>
                              <a:gd name="T58" fmla="+- 0 2118 2056"/>
                              <a:gd name="T59" fmla="*/ 2118 h 74"/>
                              <a:gd name="T60" fmla="+- 0 5592 5589"/>
                              <a:gd name="T61" fmla="*/ T60 w 74"/>
                              <a:gd name="T62" fmla="+- 0 2107 2056"/>
                              <a:gd name="T63" fmla="*/ 2107 h 74"/>
                              <a:gd name="T64" fmla="+- 0 5589 5589"/>
                              <a:gd name="T65" fmla="*/ T64 w 74"/>
                              <a:gd name="T66" fmla="+- 0 2092 2056"/>
                              <a:gd name="T67" fmla="*/ 2092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3" y="3"/>
                                </a:lnTo>
                                <a:lnTo>
                                  <a:pt x="37" y="0"/>
                                </a:lnTo>
                                <a:lnTo>
                                  <a:pt x="51" y="3"/>
                                </a:lnTo>
                                <a:lnTo>
                                  <a:pt x="63" y="10"/>
                                </a:lnTo>
                                <a:lnTo>
                                  <a:pt x="71" y="22"/>
                                </a:lnTo>
                                <a:lnTo>
                                  <a:pt x="74" y="36"/>
                                </a:lnTo>
                                <a:lnTo>
                                  <a:pt x="71" y="51"/>
                                </a:lnTo>
                                <a:lnTo>
                                  <a:pt x="63" y="62"/>
                                </a:lnTo>
                                <a:lnTo>
                                  <a:pt x="51" y="70"/>
                                </a:lnTo>
                                <a:lnTo>
                                  <a:pt x="37" y="73"/>
                                </a:lnTo>
                                <a:lnTo>
                                  <a:pt x="23" y="70"/>
                                </a:lnTo>
                                <a:lnTo>
                                  <a:pt x="11" y="62"/>
                                </a:lnTo>
                                <a:lnTo>
                                  <a:pt x="3" y="51"/>
                                </a:lnTo>
                                <a:lnTo>
                                  <a:pt x="0" y="36"/>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5" name="Freeform 5094"/>
                        <wps:cNvSpPr>
                          <a:spLocks/>
                        </wps:cNvSpPr>
                        <wps:spPr bwMode="auto">
                          <a:xfrm>
                            <a:off x="5594" y="2126"/>
                            <a:ext cx="74" cy="74"/>
                          </a:xfrm>
                          <a:custGeom>
                            <a:avLst/>
                            <a:gdLst>
                              <a:gd name="T0" fmla="+- 0 5594 5594"/>
                              <a:gd name="T1" fmla="*/ T0 w 74"/>
                              <a:gd name="T2" fmla="+- 0 2163 2126"/>
                              <a:gd name="T3" fmla="*/ 2163 h 74"/>
                              <a:gd name="T4" fmla="+- 0 5597 5594"/>
                              <a:gd name="T5" fmla="*/ T4 w 74"/>
                              <a:gd name="T6" fmla="+- 0 2149 2126"/>
                              <a:gd name="T7" fmla="*/ 2149 h 74"/>
                              <a:gd name="T8" fmla="+- 0 5605 5594"/>
                              <a:gd name="T9" fmla="*/ T8 w 74"/>
                              <a:gd name="T10" fmla="+- 0 2137 2126"/>
                              <a:gd name="T11" fmla="*/ 2137 h 74"/>
                              <a:gd name="T12" fmla="+- 0 5617 5594"/>
                              <a:gd name="T13" fmla="*/ T12 w 74"/>
                              <a:gd name="T14" fmla="+- 0 2129 2126"/>
                              <a:gd name="T15" fmla="*/ 2129 h 74"/>
                              <a:gd name="T16" fmla="+- 0 5631 5594"/>
                              <a:gd name="T17" fmla="*/ T16 w 74"/>
                              <a:gd name="T18" fmla="+- 0 2126 2126"/>
                              <a:gd name="T19" fmla="*/ 2126 h 74"/>
                              <a:gd name="T20" fmla="+- 0 5645 5594"/>
                              <a:gd name="T21" fmla="*/ T20 w 74"/>
                              <a:gd name="T22" fmla="+- 0 2129 2126"/>
                              <a:gd name="T23" fmla="*/ 2129 h 74"/>
                              <a:gd name="T24" fmla="+- 0 5657 5594"/>
                              <a:gd name="T25" fmla="*/ T24 w 74"/>
                              <a:gd name="T26" fmla="+- 0 2137 2126"/>
                              <a:gd name="T27" fmla="*/ 2137 h 74"/>
                              <a:gd name="T28" fmla="+- 0 5665 5594"/>
                              <a:gd name="T29" fmla="*/ T28 w 74"/>
                              <a:gd name="T30" fmla="+- 0 2149 2126"/>
                              <a:gd name="T31" fmla="*/ 2149 h 74"/>
                              <a:gd name="T32" fmla="+- 0 5668 5594"/>
                              <a:gd name="T33" fmla="*/ T32 w 74"/>
                              <a:gd name="T34" fmla="+- 0 2163 2126"/>
                              <a:gd name="T35" fmla="*/ 2163 h 74"/>
                              <a:gd name="T36" fmla="+- 0 5665 5594"/>
                              <a:gd name="T37" fmla="*/ T36 w 74"/>
                              <a:gd name="T38" fmla="+- 0 2177 2126"/>
                              <a:gd name="T39" fmla="*/ 2177 h 74"/>
                              <a:gd name="T40" fmla="+- 0 5657 5594"/>
                              <a:gd name="T41" fmla="*/ T40 w 74"/>
                              <a:gd name="T42" fmla="+- 0 2189 2126"/>
                              <a:gd name="T43" fmla="*/ 2189 h 74"/>
                              <a:gd name="T44" fmla="+- 0 5645 5594"/>
                              <a:gd name="T45" fmla="*/ T44 w 74"/>
                              <a:gd name="T46" fmla="+- 0 2197 2126"/>
                              <a:gd name="T47" fmla="*/ 2197 h 74"/>
                              <a:gd name="T48" fmla="+- 0 5631 5594"/>
                              <a:gd name="T49" fmla="*/ T48 w 74"/>
                              <a:gd name="T50" fmla="+- 0 2200 2126"/>
                              <a:gd name="T51" fmla="*/ 2200 h 74"/>
                              <a:gd name="T52" fmla="+- 0 5617 5594"/>
                              <a:gd name="T53" fmla="*/ T52 w 74"/>
                              <a:gd name="T54" fmla="+- 0 2197 2126"/>
                              <a:gd name="T55" fmla="*/ 2197 h 74"/>
                              <a:gd name="T56" fmla="+- 0 5605 5594"/>
                              <a:gd name="T57" fmla="*/ T56 w 74"/>
                              <a:gd name="T58" fmla="+- 0 2189 2126"/>
                              <a:gd name="T59" fmla="*/ 2189 h 74"/>
                              <a:gd name="T60" fmla="+- 0 5597 5594"/>
                              <a:gd name="T61" fmla="*/ T60 w 74"/>
                              <a:gd name="T62" fmla="+- 0 2177 2126"/>
                              <a:gd name="T63" fmla="*/ 2177 h 74"/>
                              <a:gd name="T64" fmla="+- 0 5594 5594"/>
                              <a:gd name="T65" fmla="*/ T64 w 74"/>
                              <a:gd name="T66" fmla="+- 0 2163 2126"/>
                              <a:gd name="T67" fmla="*/ 216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3" y="3"/>
                                </a:lnTo>
                                <a:lnTo>
                                  <a:pt x="37" y="0"/>
                                </a:lnTo>
                                <a:lnTo>
                                  <a:pt x="51" y="3"/>
                                </a:lnTo>
                                <a:lnTo>
                                  <a:pt x="63" y="11"/>
                                </a:lnTo>
                                <a:lnTo>
                                  <a:pt x="71" y="23"/>
                                </a:lnTo>
                                <a:lnTo>
                                  <a:pt x="74" y="37"/>
                                </a:lnTo>
                                <a:lnTo>
                                  <a:pt x="71" y="51"/>
                                </a:lnTo>
                                <a:lnTo>
                                  <a:pt x="63" y="63"/>
                                </a:lnTo>
                                <a:lnTo>
                                  <a:pt x="51" y="71"/>
                                </a:lnTo>
                                <a:lnTo>
                                  <a:pt x="37" y="74"/>
                                </a:lnTo>
                                <a:lnTo>
                                  <a:pt x="23" y="71"/>
                                </a:lnTo>
                                <a:lnTo>
                                  <a:pt x="11" y="63"/>
                                </a:lnTo>
                                <a:lnTo>
                                  <a:pt x="3" y="51"/>
                                </a:lnTo>
                                <a:lnTo>
                                  <a:pt x="0" y="37"/>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6" name="Freeform 5095"/>
                        <wps:cNvSpPr>
                          <a:spLocks/>
                        </wps:cNvSpPr>
                        <wps:spPr bwMode="auto">
                          <a:xfrm>
                            <a:off x="5584" y="2107"/>
                            <a:ext cx="74" cy="74"/>
                          </a:xfrm>
                          <a:custGeom>
                            <a:avLst/>
                            <a:gdLst>
                              <a:gd name="T0" fmla="+- 0 5585 5585"/>
                              <a:gd name="T1" fmla="*/ T0 w 74"/>
                              <a:gd name="T2" fmla="+- 0 2144 2107"/>
                              <a:gd name="T3" fmla="*/ 2144 h 74"/>
                              <a:gd name="T4" fmla="+- 0 5588 5585"/>
                              <a:gd name="T5" fmla="*/ T4 w 74"/>
                              <a:gd name="T6" fmla="+- 0 2130 2107"/>
                              <a:gd name="T7" fmla="*/ 2130 h 74"/>
                              <a:gd name="T8" fmla="+- 0 5595 5585"/>
                              <a:gd name="T9" fmla="*/ T8 w 74"/>
                              <a:gd name="T10" fmla="+- 0 2118 2107"/>
                              <a:gd name="T11" fmla="*/ 2118 h 74"/>
                              <a:gd name="T12" fmla="+- 0 5607 5585"/>
                              <a:gd name="T13" fmla="*/ T12 w 74"/>
                              <a:gd name="T14" fmla="+- 0 2110 2107"/>
                              <a:gd name="T15" fmla="*/ 2110 h 74"/>
                              <a:gd name="T16" fmla="+- 0 5621 5585"/>
                              <a:gd name="T17" fmla="*/ T16 w 74"/>
                              <a:gd name="T18" fmla="+- 0 2107 2107"/>
                              <a:gd name="T19" fmla="*/ 2107 h 74"/>
                              <a:gd name="T20" fmla="+- 0 5636 5585"/>
                              <a:gd name="T21" fmla="*/ T20 w 74"/>
                              <a:gd name="T22" fmla="+- 0 2110 2107"/>
                              <a:gd name="T23" fmla="*/ 2110 h 74"/>
                              <a:gd name="T24" fmla="+- 0 5647 5585"/>
                              <a:gd name="T25" fmla="*/ T24 w 74"/>
                              <a:gd name="T26" fmla="+- 0 2118 2107"/>
                              <a:gd name="T27" fmla="*/ 2118 h 74"/>
                              <a:gd name="T28" fmla="+- 0 5655 5585"/>
                              <a:gd name="T29" fmla="*/ T28 w 74"/>
                              <a:gd name="T30" fmla="+- 0 2130 2107"/>
                              <a:gd name="T31" fmla="*/ 2130 h 74"/>
                              <a:gd name="T32" fmla="+- 0 5658 5585"/>
                              <a:gd name="T33" fmla="*/ T32 w 74"/>
                              <a:gd name="T34" fmla="+- 0 2144 2107"/>
                              <a:gd name="T35" fmla="*/ 2144 h 74"/>
                              <a:gd name="T36" fmla="+- 0 5655 5585"/>
                              <a:gd name="T37" fmla="*/ T36 w 74"/>
                              <a:gd name="T38" fmla="+- 0 2158 2107"/>
                              <a:gd name="T39" fmla="*/ 2158 h 74"/>
                              <a:gd name="T40" fmla="+- 0 5647 5585"/>
                              <a:gd name="T41" fmla="*/ T40 w 74"/>
                              <a:gd name="T42" fmla="+- 0 2170 2107"/>
                              <a:gd name="T43" fmla="*/ 2170 h 74"/>
                              <a:gd name="T44" fmla="+- 0 5636 5585"/>
                              <a:gd name="T45" fmla="*/ T44 w 74"/>
                              <a:gd name="T46" fmla="+- 0 2177 2107"/>
                              <a:gd name="T47" fmla="*/ 2177 h 74"/>
                              <a:gd name="T48" fmla="+- 0 5621 5585"/>
                              <a:gd name="T49" fmla="*/ T48 w 74"/>
                              <a:gd name="T50" fmla="+- 0 2180 2107"/>
                              <a:gd name="T51" fmla="*/ 2180 h 74"/>
                              <a:gd name="T52" fmla="+- 0 5607 5585"/>
                              <a:gd name="T53" fmla="*/ T52 w 74"/>
                              <a:gd name="T54" fmla="+- 0 2177 2107"/>
                              <a:gd name="T55" fmla="*/ 2177 h 74"/>
                              <a:gd name="T56" fmla="+- 0 5595 5585"/>
                              <a:gd name="T57" fmla="*/ T56 w 74"/>
                              <a:gd name="T58" fmla="+- 0 2170 2107"/>
                              <a:gd name="T59" fmla="*/ 2170 h 74"/>
                              <a:gd name="T60" fmla="+- 0 5588 5585"/>
                              <a:gd name="T61" fmla="*/ T60 w 74"/>
                              <a:gd name="T62" fmla="+- 0 2158 2107"/>
                              <a:gd name="T63" fmla="*/ 2158 h 74"/>
                              <a:gd name="T64" fmla="+- 0 5585 5585"/>
                              <a:gd name="T65" fmla="*/ T64 w 74"/>
                              <a:gd name="T66" fmla="+- 0 2144 2107"/>
                              <a:gd name="T67" fmla="*/ 2144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0" y="11"/>
                                </a:lnTo>
                                <a:lnTo>
                                  <a:pt x="22" y="3"/>
                                </a:lnTo>
                                <a:lnTo>
                                  <a:pt x="36" y="0"/>
                                </a:lnTo>
                                <a:lnTo>
                                  <a:pt x="51" y="3"/>
                                </a:lnTo>
                                <a:lnTo>
                                  <a:pt x="62" y="11"/>
                                </a:lnTo>
                                <a:lnTo>
                                  <a:pt x="70" y="23"/>
                                </a:lnTo>
                                <a:lnTo>
                                  <a:pt x="73" y="37"/>
                                </a:lnTo>
                                <a:lnTo>
                                  <a:pt x="70" y="51"/>
                                </a:lnTo>
                                <a:lnTo>
                                  <a:pt x="62" y="63"/>
                                </a:lnTo>
                                <a:lnTo>
                                  <a:pt x="51" y="70"/>
                                </a:lnTo>
                                <a:lnTo>
                                  <a:pt x="36" y="73"/>
                                </a:lnTo>
                                <a:lnTo>
                                  <a:pt x="22" y="70"/>
                                </a:lnTo>
                                <a:lnTo>
                                  <a:pt x="10" y="63"/>
                                </a:lnTo>
                                <a:lnTo>
                                  <a:pt x="3" y="51"/>
                                </a:lnTo>
                                <a:lnTo>
                                  <a:pt x="0" y="37"/>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7" name="Line 5096"/>
                        <wps:cNvCnPr>
                          <a:cxnSpLocks/>
                        </wps:cNvCnPr>
                        <wps:spPr bwMode="auto">
                          <a:xfrm>
                            <a:off x="5761" y="2805"/>
                            <a:ext cx="160" cy="0"/>
                          </a:xfrm>
                          <a:prstGeom prst="line">
                            <a:avLst/>
                          </a:prstGeom>
                          <a:noFill/>
                          <a:ln w="9532">
                            <a:solidFill>
                              <a:srgbClr val="C67BFF"/>
                            </a:solidFill>
                            <a:round/>
                            <a:headEnd/>
                            <a:tailEnd/>
                          </a:ln>
                          <a:extLst>
                            <a:ext uri="{909E8E84-426E-40DD-AFC4-6F175D3DCCD1}">
                              <a14:hiddenFill xmlns:a14="http://schemas.microsoft.com/office/drawing/2010/main">
                                <a:noFill/>
                              </a14:hiddenFill>
                            </a:ext>
                          </a:extLst>
                        </wps:spPr>
                        <wps:bodyPr/>
                      </wps:wsp>
                      <wps:wsp>
                        <wps:cNvPr id="2538" name="Freeform 5097"/>
                        <wps:cNvSpPr>
                          <a:spLocks/>
                        </wps:cNvSpPr>
                        <wps:spPr bwMode="auto">
                          <a:xfrm>
                            <a:off x="5784" y="2862"/>
                            <a:ext cx="99" cy="86"/>
                          </a:xfrm>
                          <a:custGeom>
                            <a:avLst/>
                            <a:gdLst>
                              <a:gd name="T0" fmla="+- 0 5834 5785"/>
                              <a:gd name="T1" fmla="*/ T0 w 99"/>
                              <a:gd name="T2" fmla="+- 0 2863 2863"/>
                              <a:gd name="T3" fmla="*/ 2863 h 86"/>
                              <a:gd name="T4" fmla="+- 0 5883 5785"/>
                              <a:gd name="T5" fmla="*/ T4 w 99"/>
                              <a:gd name="T6" fmla="+- 0 2948 2863"/>
                              <a:gd name="T7" fmla="*/ 2948 h 86"/>
                              <a:gd name="T8" fmla="+- 0 5785 5785"/>
                              <a:gd name="T9" fmla="*/ T8 w 99"/>
                              <a:gd name="T10" fmla="+- 0 2948 2863"/>
                              <a:gd name="T11" fmla="*/ 2948 h 86"/>
                              <a:gd name="T12" fmla="+- 0 5834 5785"/>
                              <a:gd name="T13" fmla="*/ T12 w 99"/>
                              <a:gd name="T14" fmla="+- 0 2863 2863"/>
                              <a:gd name="T15" fmla="*/ 2863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9" name="Freeform 5098"/>
                        <wps:cNvSpPr>
                          <a:spLocks/>
                        </wps:cNvSpPr>
                        <wps:spPr bwMode="auto">
                          <a:xfrm>
                            <a:off x="5786" y="2748"/>
                            <a:ext cx="99" cy="86"/>
                          </a:xfrm>
                          <a:custGeom>
                            <a:avLst/>
                            <a:gdLst>
                              <a:gd name="T0" fmla="+- 0 5836 5787"/>
                              <a:gd name="T1" fmla="*/ T0 w 99"/>
                              <a:gd name="T2" fmla="+- 0 2748 2748"/>
                              <a:gd name="T3" fmla="*/ 2748 h 86"/>
                              <a:gd name="T4" fmla="+- 0 5885 5787"/>
                              <a:gd name="T5" fmla="*/ T4 w 99"/>
                              <a:gd name="T6" fmla="+- 0 2834 2748"/>
                              <a:gd name="T7" fmla="*/ 2834 h 86"/>
                              <a:gd name="T8" fmla="+- 0 5787 5787"/>
                              <a:gd name="T9" fmla="*/ T8 w 99"/>
                              <a:gd name="T10" fmla="+- 0 2834 2748"/>
                              <a:gd name="T11" fmla="*/ 2834 h 86"/>
                              <a:gd name="T12" fmla="+- 0 5836 5787"/>
                              <a:gd name="T13" fmla="*/ T12 w 99"/>
                              <a:gd name="T14" fmla="+- 0 2748 2748"/>
                              <a:gd name="T15" fmla="*/ 2748 h 86"/>
                            </a:gdLst>
                            <a:ahLst/>
                            <a:cxnLst>
                              <a:cxn ang="0">
                                <a:pos x="T1" y="T3"/>
                              </a:cxn>
                              <a:cxn ang="0">
                                <a:pos x="T5" y="T7"/>
                              </a:cxn>
                              <a:cxn ang="0">
                                <a:pos x="T9" y="T11"/>
                              </a:cxn>
                              <a:cxn ang="0">
                                <a:pos x="T13" y="T15"/>
                              </a:cxn>
                            </a:cxnLst>
                            <a:rect l="0" t="0" r="r" b="b"/>
                            <a:pathLst>
                              <a:path w="99" h="86">
                                <a:moveTo>
                                  <a:pt x="49" y="0"/>
                                </a:moveTo>
                                <a:lnTo>
                                  <a:pt x="98" y="86"/>
                                </a:lnTo>
                                <a:lnTo>
                                  <a:pt x="0" y="86"/>
                                </a:lnTo>
                                <a:lnTo>
                                  <a:pt x="49" y="0"/>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0" name="Freeform 5099"/>
                        <wps:cNvSpPr>
                          <a:spLocks/>
                        </wps:cNvSpPr>
                        <wps:spPr bwMode="auto">
                          <a:xfrm>
                            <a:off x="5781" y="2727"/>
                            <a:ext cx="99" cy="86"/>
                          </a:xfrm>
                          <a:custGeom>
                            <a:avLst/>
                            <a:gdLst>
                              <a:gd name="T0" fmla="+- 0 5831 5782"/>
                              <a:gd name="T1" fmla="*/ T0 w 99"/>
                              <a:gd name="T2" fmla="+- 0 2728 2728"/>
                              <a:gd name="T3" fmla="*/ 2728 h 86"/>
                              <a:gd name="T4" fmla="+- 0 5880 5782"/>
                              <a:gd name="T5" fmla="*/ T4 w 99"/>
                              <a:gd name="T6" fmla="+- 0 2813 2728"/>
                              <a:gd name="T7" fmla="*/ 2813 h 86"/>
                              <a:gd name="T8" fmla="+- 0 5782 5782"/>
                              <a:gd name="T9" fmla="*/ T8 w 99"/>
                              <a:gd name="T10" fmla="+- 0 2813 2728"/>
                              <a:gd name="T11" fmla="*/ 2813 h 86"/>
                              <a:gd name="T12" fmla="+- 0 5831 5782"/>
                              <a:gd name="T13" fmla="*/ T12 w 99"/>
                              <a:gd name="T14" fmla="+- 0 2728 2728"/>
                              <a:gd name="T15" fmla="*/ 2728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1" name="Freeform 5100"/>
                        <wps:cNvSpPr>
                          <a:spLocks/>
                        </wps:cNvSpPr>
                        <wps:spPr bwMode="auto">
                          <a:xfrm>
                            <a:off x="4286" y="1903"/>
                            <a:ext cx="74" cy="74"/>
                          </a:xfrm>
                          <a:custGeom>
                            <a:avLst/>
                            <a:gdLst>
                              <a:gd name="T0" fmla="+- 0 4286 4286"/>
                              <a:gd name="T1" fmla="*/ T0 w 74"/>
                              <a:gd name="T2" fmla="+- 0 1940 1903"/>
                              <a:gd name="T3" fmla="*/ 1940 h 74"/>
                              <a:gd name="T4" fmla="+- 0 4289 4286"/>
                              <a:gd name="T5" fmla="*/ T4 w 74"/>
                              <a:gd name="T6" fmla="+- 0 1926 1903"/>
                              <a:gd name="T7" fmla="*/ 1926 h 74"/>
                              <a:gd name="T8" fmla="+- 0 4297 4286"/>
                              <a:gd name="T9" fmla="*/ T8 w 74"/>
                              <a:gd name="T10" fmla="+- 0 1914 1903"/>
                              <a:gd name="T11" fmla="*/ 1914 h 74"/>
                              <a:gd name="T12" fmla="+- 0 4309 4286"/>
                              <a:gd name="T13" fmla="*/ T12 w 74"/>
                              <a:gd name="T14" fmla="+- 0 1906 1903"/>
                              <a:gd name="T15" fmla="*/ 1906 h 74"/>
                              <a:gd name="T16" fmla="+- 0 4323 4286"/>
                              <a:gd name="T17" fmla="*/ T16 w 74"/>
                              <a:gd name="T18" fmla="+- 0 1903 1903"/>
                              <a:gd name="T19" fmla="*/ 1903 h 74"/>
                              <a:gd name="T20" fmla="+- 0 4337 4286"/>
                              <a:gd name="T21" fmla="*/ T20 w 74"/>
                              <a:gd name="T22" fmla="+- 0 1906 1903"/>
                              <a:gd name="T23" fmla="*/ 1906 h 74"/>
                              <a:gd name="T24" fmla="+- 0 4349 4286"/>
                              <a:gd name="T25" fmla="*/ T24 w 74"/>
                              <a:gd name="T26" fmla="+- 0 1914 1903"/>
                              <a:gd name="T27" fmla="*/ 1914 h 74"/>
                              <a:gd name="T28" fmla="+- 0 4357 4286"/>
                              <a:gd name="T29" fmla="*/ T28 w 74"/>
                              <a:gd name="T30" fmla="+- 0 1926 1903"/>
                              <a:gd name="T31" fmla="*/ 1926 h 74"/>
                              <a:gd name="T32" fmla="+- 0 4359 4286"/>
                              <a:gd name="T33" fmla="*/ T32 w 74"/>
                              <a:gd name="T34" fmla="+- 0 1940 1903"/>
                              <a:gd name="T35" fmla="*/ 1940 h 74"/>
                              <a:gd name="T36" fmla="+- 0 4357 4286"/>
                              <a:gd name="T37" fmla="*/ T36 w 74"/>
                              <a:gd name="T38" fmla="+- 0 1954 1903"/>
                              <a:gd name="T39" fmla="*/ 1954 h 74"/>
                              <a:gd name="T40" fmla="+- 0 4349 4286"/>
                              <a:gd name="T41" fmla="*/ T40 w 74"/>
                              <a:gd name="T42" fmla="+- 0 1966 1903"/>
                              <a:gd name="T43" fmla="*/ 1966 h 74"/>
                              <a:gd name="T44" fmla="+- 0 4337 4286"/>
                              <a:gd name="T45" fmla="*/ T44 w 74"/>
                              <a:gd name="T46" fmla="+- 0 1974 1903"/>
                              <a:gd name="T47" fmla="*/ 1974 h 74"/>
                              <a:gd name="T48" fmla="+- 0 4323 4286"/>
                              <a:gd name="T49" fmla="*/ T48 w 74"/>
                              <a:gd name="T50" fmla="+- 0 1976 1903"/>
                              <a:gd name="T51" fmla="*/ 1976 h 74"/>
                              <a:gd name="T52" fmla="+- 0 4309 4286"/>
                              <a:gd name="T53" fmla="*/ T52 w 74"/>
                              <a:gd name="T54" fmla="+- 0 1974 1903"/>
                              <a:gd name="T55" fmla="*/ 1974 h 74"/>
                              <a:gd name="T56" fmla="+- 0 4297 4286"/>
                              <a:gd name="T57" fmla="*/ T56 w 74"/>
                              <a:gd name="T58" fmla="+- 0 1966 1903"/>
                              <a:gd name="T59" fmla="*/ 1966 h 74"/>
                              <a:gd name="T60" fmla="+- 0 4289 4286"/>
                              <a:gd name="T61" fmla="*/ T60 w 74"/>
                              <a:gd name="T62" fmla="+- 0 1954 1903"/>
                              <a:gd name="T63" fmla="*/ 1954 h 74"/>
                              <a:gd name="T64" fmla="+- 0 4286 4286"/>
                              <a:gd name="T65" fmla="*/ T64 w 74"/>
                              <a:gd name="T66" fmla="+- 0 1940 1903"/>
                              <a:gd name="T67" fmla="*/ 1940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3" y="23"/>
                                </a:lnTo>
                                <a:lnTo>
                                  <a:pt x="11" y="11"/>
                                </a:lnTo>
                                <a:lnTo>
                                  <a:pt x="23" y="3"/>
                                </a:lnTo>
                                <a:lnTo>
                                  <a:pt x="37" y="0"/>
                                </a:lnTo>
                                <a:lnTo>
                                  <a:pt x="51" y="3"/>
                                </a:lnTo>
                                <a:lnTo>
                                  <a:pt x="63" y="11"/>
                                </a:lnTo>
                                <a:lnTo>
                                  <a:pt x="71" y="23"/>
                                </a:lnTo>
                                <a:lnTo>
                                  <a:pt x="73" y="37"/>
                                </a:lnTo>
                                <a:lnTo>
                                  <a:pt x="71" y="51"/>
                                </a:lnTo>
                                <a:lnTo>
                                  <a:pt x="63" y="63"/>
                                </a:lnTo>
                                <a:lnTo>
                                  <a:pt x="51" y="71"/>
                                </a:lnTo>
                                <a:lnTo>
                                  <a:pt x="37" y="73"/>
                                </a:lnTo>
                                <a:lnTo>
                                  <a:pt x="23" y="71"/>
                                </a:lnTo>
                                <a:lnTo>
                                  <a:pt x="11" y="63"/>
                                </a:lnTo>
                                <a:lnTo>
                                  <a:pt x="3" y="51"/>
                                </a:lnTo>
                                <a:lnTo>
                                  <a:pt x="0" y="37"/>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2" name="Freeform 5101"/>
                        <wps:cNvSpPr>
                          <a:spLocks/>
                        </wps:cNvSpPr>
                        <wps:spPr bwMode="auto">
                          <a:xfrm>
                            <a:off x="4080" y="2574"/>
                            <a:ext cx="99" cy="86"/>
                          </a:xfrm>
                          <a:custGeom>
                            <a:avLst/>
                            <a:gdLst>
                              <a:gd name="T0" fmla="+- 0 4130 4081"/>
                              <a:gd name="T1" fmla="*/ T0 w 99"/>
                              <a:gd name="T2" fmla="+- 0 2575 2575"/>
                              <a:gd name="T3" fmla="*/ 2575 h 86"/>
                              <a:gd name="T4" fmla="+- 0 4179 4081"/>
                              <a:gd name="T5" fmla="*/ T4 w 99"/>
                              <a:gd name="T6" fmla="+- 0 2660 2575"/>
                              <a:gd name="T7" fmla="*/ 2660 h 86"/>
                              <a:gd name="T8" fmla="+- 0 4081 4081"/>
                              <a:gd name="T9" fmla="*/ T8 w 99"/>
                              <a:gd name="T10" fmla="+- 0 2660 2575"/>
                              <a:gd name="T11" fmla="*/ 2660 h 86"/>
                              <a:gd name="T12" fmla="+- 0 4130 4081"/>
                              <a:gd name="T13" fmla="*/ T12 w 99"/>
                              <a:gd name="T14" fmla="+- 0 2575 2575"/>
                              <a:gd name="T15" fmla="*/ 2575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3" name="Freeform 5102"/>
                        <wps:cNvSpPr>
                          <a:spLocks/>
                        </wps:cNvSpPr>
                        <wps:spPr bwMode="auto">
                          <a:xfrm>
                            <a:off x="4301" y="2450"/>
                            <a:ext cx="74" cy="74"/>
                          </a:xfrm>
                          <a:custGeom>
                            <a:avLst/>
                            <a:gdLst>
                              <a:gd name="T0" fmla="+- 0 4302 4302"/>
                              <a:gd name="T1" fmla="*/ T0 w 74"/>
                              <a:gd name="T2" fmla="+- 0 2487 2451"/>
                              <a:gd name="T3" fmla="*/ 2487 h 74"/>
                              <a:gd name="T4" fmla="+- 0 4304 4302"/>
                              <a:gd name="T5" fmla="*/ T4 w 74"/>
                              <a:gd name="T6" fmla="+- 0 2473 2451"/>
                              <a:gd name="T7" fmla="*/ 2473 h 74"/>
                              <a:gd name="T8" fmla="+- 0 4312 4302"/>
                              <a:gd name="T9" fmla="*/ T8 w 74"/>
                              <a:gd name="T10" fmla="+- 0 2461 2451"/>
                              <a:gd name="T11" fmla="*/ 2461 h 74"/>
                              <a:gd name="T12" fmla="+- 0 4324 4302"/>
                              <a:gd name="T13" fmla="*/ T12 w 74"/>
                              <a:gd name="T14" fmla="+- 0 2454 2451"/>
                              <a:gd name="T15" fmla="*/ 2454 h 74"/>
                              <a:gd name="T16" fmla="+- 0 4338 4302"/>
                              <a:gd name="T17" fmla="*/ T16 w 74"/>
                              <a:gd name="T18" fmla="+- 0 2451 2451"/>
                              <a:gd name="T19" fmla="*/ 2451 h 74"/>
                              <a:gd name="T20" fmla="+- 0 4352 4302"/>
                              <a:gd name="T21" fmla="*/ T20 w 74"/>
                              <a:gd name="T22" fmla="+- 0 2454 2451"/>
                              <a:gd name="T23" fmla="*/ 2454 h 74"/>
                              <a:gd name="T24" fmla="+- 0 4364 4302"/>
                              <a:gd name="T25" fmla="*/ T24 w 74"/>
                              <a:gd name="T26" fmla="+- 0 2461 2451"/>
                              <a:gd name="T27" fmla="*/ 2461 h 74"/>
                              <a:gd name="T28" fmla="+- 0 4372 4302"/>
                              <a:gd name="T29" fmla="*/ T28 w 74"/>
                              <a:gd name="T30" fmla="+- 0 2473 2451"/>
                              <a:gd name="T31" fmla="*/ 2473 h 74"/>
                              <a:gd name="T32" fmla="+- 0 4375 4302"/>
                              <a:gd name="T33" fmla="*/ T32 w 74"/>
                              <a:gd name="T34" fmla="+- 0 2487 2451"/>
                              <a:gd name="T35" fmla="*/ 2487 h 74"/>
                              <a:gd name="T36" fmla="+- 0 4372 4302"/>
                              <a:gd name="T37" fmla="*/ T36 w 74"/>
                              <a:gd name="T38" fmla="+- 0 2502 2451"/>
                              <a:gd name="T39" fmla="*/ 2502 h 74"/>
                              <a:gd name="T40" fmla="+- 0 4364 4302"/>
                              <a:gd name="T41" fmla="*/ T40 w 74"/>
                              <a:gd name="T42" fmla="+- 0 2513 2451"/>
                              <a:gd name="T43" fmla="*/ 2513 h 74"/>
                              <a:gd name="T44" fmla="+- 0 4352 4302"/>
                              <a:gd name="T45" fmla="*/ T44 w 74"/>
                              <a:gd name="T46" fmla="+- 0 2521 2451"/>
                              <a:gd name="T47" fmla="*/ 2521 h 74"/>
                              <a:gd name="T48" fmla="+- 0 4338 4302"/>
                              <a:gd name="T49" fmla="*/ T48 w 74"/>
                              <a:gd name="T50" fmla="+- 0 2524 2451"/>
                              <a:gd name="T51" fmla="*/ 2524 h 74"/>
                              <a:gd name="T52" fmla="+- 0 4324 4302"/>
                              <a:gd name="T53" fmla="*/ T52 w 74"/>
                              <a:gd name="T54" fmla="+- 0 2521 2451"/>
                              <a:gd name="T55" fmla="*/ 2521 h 74"/>
                              <a:gd name="T56" fmla="+- 0 4312 4302"/>
                              <a:gd name="T57" fmla="*/ T56 w 74"/>
                              <a:gd name="T58" fmla="+- 0 2513 2451"/>
                              <a:gd name="T59" fmla="*/ 2513 h 74"/>
                              <a:gd name="T60" fmla="+- 0 4304 4302"/>
                              <a:gd name="T61" fmla="*/ T60 w 74"/>
                              <a:gd name="T62" fmla="+- 0 2502 2451"/>
                              <a:gd name="T63" fmla="*/ 2502 h 74"/>
                              <a:gd name="T64" fmla="+- 0 4302 4302"/>
                              <a:gd name="T65" fmla="*/ T64 w 74"/>
                              <a:gd name="T66" fmla="+- 0 2487 2451"/>
                              <a:gd name="T67" fmla="*/ 248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2" y="22"/>
                                </a:lnTo>
                                <a:lnTo>
                                  <a:pt x="10" y="10"/>
                                </a:lnTo>
                                <a:lnTo>
                                  <a:pt x="22" y="3"/>
                                </a:lnTo>
                                <a:lnTo>
                                  <a:pt x="36" y="0"/>
                                </a:lnTo>
                                <a:lnTo>
                                  <a:pt x="50" y="3"/>
                                </a:lnTo>
                                <a:lnTo>
                                  <a:pt x="62" y="10"/>
                                </a:lnTo>
                                <a:lnTo>
                                  <a:pt x="70" y="22"/>
                                </a:lnTo>
                                <a:lnTo>
                                  <a:pt x="73" y="36"/>
                                </a:lnTo>
                                <a:lnTo>
                                  <a:pt x="70" y="51"/>
                                </a:lnTo>
                                <a:lnTo>
                                  <a:pt x="62" y="62"/>
                                </a:lnTo>
                                <a:lnTo>
                                  <a:pt x="50" y="70"/>
                                </a:lnTo>
                                <a:lnTo>
                                  <a:pt x="36" y="73"/>
                                </a:lnTo>
                                <a:lnTo>
                                  <a:pt x="22" y="70"/>
                                </a:lnTo>
                                <a:lnTo>
                                  <a:pt x="10" y="62"/>
                                </a:lnTo>
                                <a:lnTo>
                                  <a:pt x="2" y="51"/>
                                </a:lnTo>
                                <a:lnTo>
                                  <a:pt x="0" y="36"/>
                                </a:lnTo>
                              </a:path>
                            </a:pathLst>
                          </a:custGeom>
                          <a:noFill/>
                          <a:ln w="3177">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4" name="Freeform 5103"/>
                        <wps:cNvSpPr>
                          <a:spLocks/>
                        </wps:cNvSpPr>
                        <wps:spPr bwMode="auto">
                          <a:xfrm>
                            <a:off x="4497" y="2878"/>
                            <a:ext cx="99" cy="86"/>
                          </a:xfrm>
                          <a:custGeom>
                            <a:avLst/>
                            <a:gdLst>
                              <a:gd name="T0" fmla="+- 0 4547 4497"/>
                              <a:gd name="T1" fmla="*/ T0 w 99"/>
                              <a:gd name="T2" fmla="+- 0 2878 2878"/>
                              <a:gd name="T3" fmla="*/ 2878 h 86"/>
                              <a:gd name="T4" fmla="+- 0 4596 4497"/>
                              <a:gd name="T5" fmla="*/ T4 w 99"/>
                              <a:gd name="T6" fmla="+- 0 2964 2878"/>
                              <a:gd name="T7" fmla="*/ 2964 h 86"/>
                              <a:gd name="T8" fmla="+- 0 4497 4497"/>
                              <a:gd name="T9" fmla="*/ T8 w 99"/>
                              <a:gd name="T10" fmla="+- 0 2964 2878"/>
                              <a:gd name="T11" fmla="*/ 2964 h 86"/>
                              <a:gd name="T12" fmla="+- 0 4547 4497"/>
                              <a:gd name="T13" fmla="*/ T12 w 99"/>
                              <a:gd name="T14" fmla="+- 0 2878 2878"/>
                              <a:gd name="T15" fmla="*/ 2878 h 86"/>
                            </a:gdLst>
                            <a:ahLst/>
                            <a:cxnLst>
                              <a:cxn ang="0">
                                <a:pos x="T1" y="T3"/>
                              </a:cxn>
                              <a:cxn ang="0">
                                <a:pos x="T5" y="T7"/>
                              </a:cxn>
                              <a:cxn ang="0">
                                <a:pos x="T9" y="T11"/>
                              </a:cxn>
                              <a:cxn ang="0">
                                <a:pos x="T13" y="T15"/>
                              </a:cxn>
                            </a:cxnLst>
                            <a:rect l="0" t="0" r="r" b="b"/>
                            <a:pathLst>
                              <a:path w="99" h="86">
                                <a:moveTo>
                                  <a:pt x="50" y="0"/>
                                </a:moveTo>
                                <a:lnTo>
                                  <a:pt x="99" y="86"/>
                                </a:lnTo>
                                <a:lnTo>
                                  <a:pt x="0" y="86"/>
                                </a:lnTo>
                                <a:lnTo>
                                  <a:pt x="50" y="0"/>
                                </a:lnTo>
                              </a:path>
                            </a:pathLst>
                          </a:custGeom>
                          <a:noFill/>
                          <a:ln w="3177">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5" name="Freeform 5104"/>
                        <wps:cNvSpPr>
                          <a:spLocks/>
                        </wps:cNvSpPr>
                        <wps:spPr bwMode="auto">
                          <a:xfrm>
                            <a:off x="4934" y="307"/>
                            <a:ext cx="99" cy="86"/>
                          </a:xfrm>
                          <a:custGeom>
                            <a:avLst/>
                            <a:gdLst>
                              <a:gd name="T0" fmla="+- 0 4983 4934"/>
                              <a:gd name="T1" fmla="*/ T0 w 99"/>
                              <a:gd name="T2" fmla="+- 0 307 307"/>
                              <a:gd name="T3" fmla="*/ 307 h 86"/>
                              <a:gd name="T4" fmla="+- 0 5033 4934"/>
                              <a:gd name="T5" fmla="*/ T4 w 99"/>
                              <a:gd name="T6" fmla="+- 0 393 307"/>
                              <a:gd name="T7" fmla="*/ 393 h 86"/>
                              <a:gd name="T8" fmla="+- 0 4934 4934"/>
                              <a:gd name="T9" fmla="*/ T8 w 99"/>
                              <a:gd name="T10" fmla="+- 0 393 307"/>
                              <a:gd name="T11" fmla="*/ 393 h 86"/>
                              <a:gd name="T12" fmla="+- 0 4983 4934"/>
                              <a:gd name="T13" fmla="*/ T12 w 99"/>
                              <a:gd name="T14" fmla="+- 0 307 307"/>
                              <a:gd name="T15" fmla="*/ 307 h 86"/>
                            </a:gdLst>
                            <a:ahLst/>
                            <a:cxnLst>
                              <a:cxn ang="0">
                                <a:pos x="T1" y="T3"/>
                              </a:cxn>
                              <a:cxn ang="0">
                                <a:pos x="T5" y="T7"/>
                              </a:cxn>
                              <a:cxn ang="0">
                                <a:pos x="T9" y="T11"/>
                              </a:cxn>
                              <a:cxn ang="0">
                                <a:pos x="T13" y="T15"/>
                              </a:cxn>
                            </a:cxnLst>
                            <a:rect l="0" t="0" r="r" b="b"/>
                            <a:pathLst>
                              <a:path w="99" h="86">
                                <a:moveTo>
                                  <a:pt x="49" y="0"/>
                                </a:moveTo>
                                <a:lnTo>
                                  <a:pt x="99" y="86"/>
                                </a:lnTo>
                                <a:lnTo>
                                  <a:pt x="0" y="86"/>
                                </a:lnTo>
                                <a:lnTo>
                                  <a:pt x="49" y="0"/>
                                </a:lnTo>
                              </a:path>
                            </a:pathLst>
                          </a:custGeom>
                          <a:noFill/>
                          <a:ln w="3177">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6" name="Freeform 5105"/>
                        <wps:cNvSpPr>
                          <a:spLocks/>
                        </wps:cNvSpPr>
                        <wps:spPr bwMode="auto">
                          <a:xfrm>
                            <a:off x="5365" y="2025"/>
                            <a:ext cx="99" cy="86"/>
                          </a:xfrm>
                          <a:custGeom>
                            <a:avLst/>
                            <a:gdLst>
                              <a:gd name="T0" fmla="+- 0 5415 5366"/>
                              <a:gd name="T1" fmla="*/ T0 w 99"/>
                              <a:gd name="T2" fmla="+- 0 2026 2026"/>
                              <a:gd name="T3" fmla="*/ 2026 h 86"/>
                              <a:gd name="T4" fmla="+- 0 5464 5366"/>
                              <a:gd name="T5" fmla="*/ T4 w 99"/>
                              <a:gd name="T6" fmla="+- 0 2111 2026"/>
                              <a:gd name="T7" fmla="*/ 2111 h 86"/>
                              <a:gd name="T8" fmla="+- 0 5366 5366"/>
                              <a:gd name="T9" fmla="*/ T8 w 99"/>
                              <a:gd name="T10" fmla="+- 0 2111 2026"/>
                              <a:gd name="T11" fmla="*/ 2111 h 86"/>
                              <a:gd name="T12" fmla="+- 0 5415 5366"/>
                              <a:gd name="T13" fmla="*/ T12 w 99"/>
                              <a:gd name="T14" fmla="+- 0 2026 2026"/>
                              <a:gd name="T15" fmla="*/ 2026 h 86"/>
                            </a:gdLst>
                            <a:ahLst/>
                            <a:cxnLst>
                              <a:cxn ang="0">
                                <a:pos x="T1" y="T3"/>
                              </a:cxn>
                              <a:cxn ang="0">
                                <a:pos x="T5" y="T7"/>
                              </a:cxn>
                              <a:cxn ang="0">
                                <a:pos x="T9" y="T11"/>
                              </a:cxn>
                              <a:cxn ang="0">
                                <a:pos x="T13" y="T15"/>
                              </a:cxn>
                            </a:cxnLst>
                            <a:rect l="0" t="0" r="r" b="b"/>
                            <a:pathLst>
                              <a:path w="99" h="86">
                                <a:moveTo>
                                  <a:pt x="49" y="0"/>
                                </a:moveTo>
                                <a:lnTo>
                                  <a:pt x="98" y="85"/>
                                </a:lnTo>
                                <a:lnTo>
                                  <a:pt x="0" y="85"/>
                                </a:lnTo>
                                <a:lnTo>
                                  <a:pt x="49" y="0"/>
                                </a:lnTo>
                              </a:path>
                            </a:pathLst>
                          </a:custGeom>
                          <a:noFill/>
                          <a:ln w="3177">
                            <a:solidFill>
                              <a:srgbClr val="00C08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7" name="Freeform 5106"/>
                        <wps:cNvSpPr>
                          <a:spLocks/>
                        </wps:cNvSpPr>
                        <wps:spPr bwMode="auto">
                          <a:xfrm>
                            <a:off x="6038" y="2180"/>
                            <a:ext cx="74" cy="74"/>
                          </a:xfrm>
                          <a:custGeom>
                            <a:avLst/>
                            <a:gdLst>
                              <a:gd name="T0" fmla="+- 0 6039 6039"/>
                              <a:gd name="T1" fmla="*/ T0 w 74"/>
                              <a:gd name="T2" fmla="+- 0 2217 2181"/>
                              <a:gd name="T3" fmla="*/ 2217 h 74"/>
                              <a:gd name="T4" fmla="+- 0 6042 6039"/>
                              <a:gd name="T5" fmla="*/ T4 w 74"/>
                              <a:gd name="T6" fmla="+- 0 2203 2181"/>
                              <a:gd name="T7" fmla="*/ 2203 h 74"/>
                              <a:gd name="T8" fmla="+- 0 6050 6039"/>
                              <a:gd name="T9" fmla="*/ T8 w 74"/>
                              <a:gd name="T10" fmla="+- 0 2191 2181"/>
                              <a:gd name="T11" fmla="*/ 2191 h 74"/>
                              <a:gd name="T12" fmla="+- 0 6061 6039"/>
                              <a:gd name="T13" fmla="*/ T12 w 74"/>
                              <a:gd name="T14" fmla="+- 0 2184 2181"/>
                              <a:gd name="T15" fmla="*/ 2184 h 74"/>
                              <a:gd name="T16" fmla="+- 0 6075 6039"/>
                              <a:gd name="T17" fmla="*/ T16 w 74"/>
                              <a:gd name="T18" fmla="+- 0 2181 2181"/>
                              <a:gd name="T19" fmla="*/ 2181 h 74"/>
                              <a:gd name="T20" fmla="+- 0 6090 6039"/>
                              <a:gd name="T21" fmla="*/ T20 w 74"/>
                              <a:gd name="T22" fmla="+- 0 2184 2181"/>
                              <a:gd name="T23" fmla="*/ 2184 h 74"/>
                              <a:gd name="T24" fmla="+- 0 6101 6039"/>
                              <a:gd name="T25" fmla="*/ T24 w 74"/>
                              <a:gd name="T26" fmla="+- 0 2191 2181"/>
                              <a:gd name="T27" fmla="*/ 2191 h 74"/>
                              <a:gd name="T28" fmla="+- 0 6109 6039"/>
                              <a:gd name="T29" fmla="*/ T28 w 74"/>
                              <a:gd name="T30" fmla="+- 0 2203 2181"/>
                              <a:gd name="T31" fmla="*/ 2203 h 74"/>
                              <a:gd name="T32" fmla="+- 0 6112 6039"/>
                              <a:gd name="T33" fmla="*/ T32 w 74"/>
                              <a:gd name="T34" fmla="+- 0 2217 2181"/>
                              <a:gd name="T35" fmla="*/ 2217 h 74"/>
                              <a:gd name="T36" fmla="+- 0 6109 6039"/>
                              <a:gd name="T37" fmla="*/ T36 w 74"/>
                              <a:gd name="T38" fmla="+- 0 2232 2181"/>
                              <a:gd name="T39" fmla="*/ 2232 h 74"/>
                              <a:gd name="T40" fmla="+- 0 6101 6039"/>
                              <a:gd name="T41" fmla="*/ T40 w 74"/>
                              <a:gd name="T42" fmla="+- 0 2243 2181"/>
                              <a:gd name="T43" fmla="*/ 2243 h 74"/>
                              <a:gd name="T44" fmla="+- 0 6090 6039"/>
                              <a:gd name="T45" fmla="*/ T44 w 74"/>
                              <a:gd name="T46" fmla="+- 0 2251 2181"/>
                              <a:gd name="T47" fmla="*/ 2251 h 74"/>
                              <a:gd name="T48" fmla="+- 0 6075 6039"/>
                              <a:gd name="T49" fmla="*/ T48 w 74"/>
                              <a:gd name="T50" fmla="+- 0 2254 2181"/>
                              <a:gd name="T51" fmla="*/ 2254 h 74"/>
                              <a:gd name="T52" fmla="+- 0 6061 6039"/>
                              <a:gd name="T53" fmla="*/ T52 w 74"/>
                              <a:gd name="T54" fmla="+- 0 2251 2181"/>
                              <a:gd name="T55" fmla="*/ 2251 h 74"/>
                              <a:gd name="T56" fmla="+- 0 6050 6039"/>
                              <a:gd name="T57" fmla="*/ T56 w 74"/>
                              <a:gd name="T58" fmla="+- 0 2243 2181"/>
                              <a:gd name="T59" fmla="*/ 2243 h 74"/>
                              <a:gd name="T60" fmla="+- 0 6042 6039"/>
                              <a:gd name="T61" fmla="*/ T60 w 74"/>
                              <a:gd name="T62" fmla="+- 0 2232 2181"/>
                              <a:gd name="T63" fmla="*/ 2232 h 74"/>
                              <a:gd name="T64" fmla="+- 0 6039 6039"/>
                              <a:gd name="T65" fmla="*/ T64 w 74"/>
                              <a:gd name="T66" fmla="+- 0 2217 2181"/>
                              <a:gd name="T67" fmla="*/ 221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6"/>
                                </a:moveTo>
                                <a:lnTo>
                                  <a:pt x="3" y="22"/>
                                </a:lnTo>
                                <a:lnTo>
                                  <a:pt x="11" y="10"/>
                                </a:lnTo>
                                <a:lnTo>
                                  <a:pt x="22" y="3"/>
                                </a:lnTo>
                                <a:lnTo>
                                  <a:pt x="36" y="0"/>
                                </a:lnTo>
                                <a:lnTo>
                                  <a:pt x="51" y="3"/>
                                </a:lnTo>
                                <a:lnTo>
                                  <a:pt x="62" y="10"/>
                                </a:lnTo>
                                <a:lnTo>
                                  <a:pt x="70" y="22"/>
                                </a:lnTo>
                                <a:lnTo>
                                  <a:pt x="73" y="36"/>
                                </a:lnTo>
                                <a:lnTo>
                                  <a:pt x="70" y="51"/>
                                </a:lnTo>
                                <a:lnTo>
                                  <a:pt x="62" y="62"/>
                                </a:lnTo>
                                <a:lnTo>
                                  <a:pt x="51" y="70"/>
                                </a:lnTo>
                                <a:lnTo>
                                  <a:pt x="36" y="73"/>
                                </a:lnTo>
                                <a:lnTo>
                                  <a:pt x="22" y="70"/>
                                </a:lnTo>
                                <a:lnTo>
                                  <a:pt x="11" y="62"/>
                                </a:lnTo>
                                <a:lnTo>
                                  <a:pt x="3" y="51"/>
                                </a:lnTo>
                                <a:lnTo>
                                  <a:pt x="0" y="36"/>
                                </a:lnTo>
                              </a:path>
                            </a:pathLst>
                          </a:custGeom>
                          <a:noFill/>
                          <a:ln w="3177">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8" name="Freeform 5107"/>
                        <wps:cNvSpPr>
                          <a:spLocks/>
                        </wps:cNvSpPr>
                        <wps:spPr bwMode="auto">
                          <a:xfrm>
                            <a:off x="6454" y="2276"/>
                            <a:ext cx="74" cy="74"/>
                          </a:xfrm>
                          <a:custGeom>
                            <a:avLst/>
                            <a:gdLst>
                              <a:gd name="T0" fmla="+- 0 6455 6455"/>
                              <a:gd name="T1" fmla="*/ T0 w 74"/>
                              <a:gd name="T2" fmla="+- 0 2313 2276"/>
                              <a:gd name="T3" fmla="*/ 2313 h 74"/>
                              <a:gd name="T4" fmla="+- 0 6457 6455"/>
                              <a:gd name="T5" fmla="*/ T4 w 74"/>
                              <a:gd name="T6" fmla="+- 0 2299 2276"/>
                              <a:gd name="T7" fmla="*/ 2299 h 74"/>
                              <a:gd name="T8" fmla="+- 0 6465 6455"/>
                              <a:gd name="T9" fmla="*/ T8 w 74"/>
                              <a:gd name="T10" fmla="+- 0 2287 2276"/>
                              <a:gd name="T11" fmla="*/ 2287 h 74"/>
                              <a:gd name="T12" fmla="+- 0 6477 6455"/>
                              <a:gd name="T13" fmla="*/ T12 w 74"/>
                              <a:gd name="T14" fmla="+- 0 2279 2276"/>
                              <a:gd name="T15" fmla="*/ 2279 h 74"/>
                              <a:gd name="T16" fmla="+- 0 6491 6455"/>
                              <a:gd name="T17" fmla="*/ T16 w 74"/>
                              <a:gd name="T18" fmla="+- 0 2276 2276"/>
                              <a:gd name="T19" fmla="*/ 2276 h 74"/>
                              <a:gd name="T20" fmla="+- 0 6505 6455"/>
                              <a:gd name="T21" fmla="*/ T20 w 74"/>
                              <a:gd name="T22" fmla="+- 0 2279 2276"/>
                              <a:gd name="T23" fmla="*/ 2279 h 74"/>
                              <a:gd name="T24" fmla="+- 0 6517 6455"/>
                              <a:gd name="T25" fmla="*/ T24 w 74"/>
                              <a:gd name="T26" fmla="+- 0 2287 2276"/>
                              <a:gd name="T27" fmla="*/ 2287 h 74"/>
                              <a:gd name="T28" fmla="+- 0 6525 6455"/>
                              <a:gd name="T29" fmla="*/ T28 w 74"/>
                              <a:gd name="T30" fmla="+- 0 2299 2276"/>
                              <a:gd name="T31" fmla="*/ 2299 h 74"/>
                              <a:gd name="T32" fmla="+- 0 6528 6455"/>
                              <a:gd name="T33" fmla="*/ T32 w 74"/>
                              <a:gd name="T34" fmla="+- 0 2313 2276"/>
                              <a:gd name="T35" fmla="*/ 2313 h 74"/>
                              <a:gd name="T36" fmla="+- 0 6525 6455"/>
                              <a:gd name="T37" fmla="*/ T36 w 74"/>
                              <a:gd name="T38" fmla="+- 0 2327 2276"/>
                              <a:gd name="T39" fmla="*/ 2327 h 74"/>
                              <a:gd name="T40" fmla="+- 0 6517 6455"/>
                              <a:gd name="T41" fmla="*/ T40 w 74"/>
                              <a:gd name="T42" fmla="+- 0 2339 2276"/>
                              <a:gd name="T43" fmla="*/ 2339 h 74"/>
                              <a:gd name="T44" fmla="+- 0 6505 6455"/>
                              <a:gd name="T45" fmla="*/ T44 w 74"/>
                              <a:gd name="T46" fmla="+- 0 2347 2276"/>
                              <a:gd name="T47" fmla="*/ 2347 h 74"/>
                              <a:gd name="T48" fmla="+- 0 6491 6455"/>
                              <a:gd name="T49" fmla="*/ T48 w 74"/>
                              <a:gd name="T50" fmla="+- 0 2350 2276"/>
                              <a:gd name="T51" fmla="*/ 2350 h 74"/>
                              <a:gd name="T52" fmla="+- 0 6477 6455"/>
                              <a:gd name="T53" fmla="*/ T52 w 74"/>
                              <a:gd name="T54" fmla="+- 0 2347 2276"/>
                              <a:gd name="T55" fmla="*/ 2347 h 74"/>
                              <a:gd name="T56" fmla="+- 0 6465 6455"/>
                              <a:gd name="T57" fmla="*/ T56 w 74"/>
                              <a:gd name="T58" fmla="+- 0 2339 2276"/>
                              <a:gd name="T59" fmla="*/ 2339 h 74"/>
                              <a:gd name="T60" fmla="+- 0 6457 6455"/>
                              <a:gd name="T61" fmla="*/ T60 w 74"/>
                              <a:gd name="T62" fmla="+- 0 2327 2276"/>
                              <a:gd name="T63" fmla="*/ 2327 h 74"/>
                              <a:gd name="T64" fmla="+- 0 6455 6455"/>
                              <a:gd name="T65" fmla="*/ T64 w 74"/>
                              <a:gd name="T66" fmla="+- 0 2313 2276"/>
                              <a:gd name="T67" fmla="*/ 231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 h="74">
                                <a:moveTo>
                                  <a:pt x="0" y="37"/>
                                </a:moveTo>
                                <a:lnTo>
                                  <a:pt x="2" y="23"/>
                                </a:lnTo>
                                <a:lnTo>
                                  <a:pt x="10" y="11"/>
                                </a:lnTo>
                                <a:lnTo>
                                  <a:pt x="22" y="3"/>
                                </a:lnTo>
                                <a:lnTo>
                                  <a:pt x="36" y="0"/>
                                </a:lnTo>
                                <a:lnTo>
                                  <a:pt x="50" y="3"/>
                                </a:lnTo>
                                <a:lnTo>
                                  <a:pt x="62" y="11"/>
                                </a:lnTo>
                                <a:lnTo>
                                  <a:pt x="70" y="23"/>
                                </a:lnTo>
                                <a:lnTo>
                                  <a:pt x="73" y="37"/>
                                </a:lnTo>
                                <a:lnTo>
                                  <a:pt x="70" y="51"/>
                                </a:lnTo>
                                <a:lnTo>
                                  <a:pt x="62" y="63"/>
                                </a:lnTo>
                                <a:lnTo>
                                  <a:pt x="50" y="71"/>
                                </a:lnTo>
                                <a:lnTo>
                                  <a:pt x="36" y="74"/>
                                </a:lnTo>
                                <a:lnTo>
                                  <a:pt x="22" y="71"/>
                                </a:lnTo>
                                <a:lnTo>
                                  <a:pt x="10" y="63"/>
                                </a:lnTo>
                                <a:lnTo>
                                  <a:pt x="2" y="51"/>
                                </a:lnTo>
                                <a:lnTo>
                                  <a:pt x="0" y="37"/>
                                </a:lnTo>
                              </a:path>
                            </a:pathLst>
                          </a:custGeom>
                          <a:noFill/>
                          <a:ln w="3177">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9" name="Freeform 5108"/>
                        <wps:cNvSpPr>
                          <a:spLocks/>
                        </wps:cNvSpPr>
                        <wps:spPr bwMode="auto">
                          <a:xfrm>
                            <a:off x="7084" y="2575"/>
                            <a:ext cx="99" cy="86"/>
                          </a:xfrm>
                          <a:custGeom>
                            <a:avLst/>
                            <a:gdLst>
                              <a:gd name="T0" fmla="+- 0 7134 7085"/>
                              <a:gd name="T1" fmla="*/ T0 w 99"/>
                              <a:gd name="T2" fmla="+- 0 2575 2575"/>
                              <a:gd name="T3" fmla="*/ 2575 h 86"/>
                              <a:gd name="T4" fmla="+- 0 7184 7085"/>
                              <a:gd name="T5" fmla="*/ T4 w 99"/>
                              <a:gd name="T6" fmla="+- 0 2661 2575"/>
                              <a:gd name="T7" fmla="*/ 2661 h 86"/>
                              <a:gd name="T8" fmla="+- 0 7085 7085"/>
                              <a:gd name="T9" fmla="*/ T8 w 99"/>
                              <a:gd name="T10" fmla="+- 0 2661 2575"/>
                              <a:gd name="T11" fmla="*/ 2661 h 86"/>
                              <a:gd name="T12" fmla="+- 0 7134 7085"/>
                              <a:gd name="T13" fmla="*/ T12 w 99"/>
                              <a:gd name="T14" fmla="+- 0 2575 2575"/>
                              <a:gd name="T15" fmla="*/ 2575 h 86"/>
                            </a:gdLst>
                            <a:ahLst/>
                            <a:cxnLst>
                              <a:cxn ang="0">
                                <a:pos x="T1" y="T3"/>
                              </a:cxn>
                              <a:cxn ang="0">
                                <a:pos x="T5" y="T7"/>
                              </a:cxn>
                              <a:cxn ang="0">
                                <a:pos x="T9" y="T11"/>
                              </a:cxn>
                              <a:cxn ang="0">
                                <a:pos x="T13" y="T15"/>
                              </a:cxn>
                            </a:cxnLst>
                            <a:rect l="0" t="0" r="r" b="b"/>
                            <a:pathLst>
                              <a:path w="99" h="86">
                                <a:moveTo>
                                  <a:pt x="49" y="0"/>
                                </a:moveTo>
                                <a:lnTo>
                                  <a:pt x="99" y="86"/>
                                </a:lnTo>
                                <a:lnTo>
                                  <a:pt x="0" y="86"/>
                                </a:lnTo>
                                <a:lnTo>
                                  <a:pt x="49" y="0"/>
                                </a:lnTo>
                              </a:path>
                            </a:pathLst>
                          </a:custGeom>
                          <a:noFill/>
                          <a:ln w="3177">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0" name="Freeform 5109"/>
                        <wps:cNvSpPr>
                          <a:spLocks/>
                        </wps:cNvSpPr>
                        <wps:spPr bwMode="auto">
                          <a:xfrm>
                            <a:off x="7952" y="1953"/>
                            <a:ext cx="99" cy="86"/>
                          </a:xfrm>
                          <a:custGeom>
                            <a:avLst/>
                            <a:gdLst>
                              <a:gd name="T0" fmla="+- 0 8002 7953"/>
                              <a:gd name="T1" fmla="*/ T0 w 99"/>
                              <a:gd name="T2" fmla="+- 0 1954 1954"/>
                              <a:gd name="T3" fmla="*/ 1954 h 86"/>
                              <a:gd name="T4" fmla="+- 0 8052 7953"/>
                              <a:gd name="T5" fmla="*/ T4 w 99"/>
                              <a:gd name="T6" fmla="+- 0 2039 1954"/>
                              <a:gd name="T7" fmla="*/ 2039 h 86"/>
                              <a:gd name="T8" fmla="+- 0 7953 7953"/>
                              <a:gd name="T9" fmla="*/ T8 w 99"/>
                              <a:gd name="T10" fmla="+- 0 2039 1954"/>
                              <a:gd name="T11" fmla="*/ 2039 h 86"/>
                              <a:gd name="T12" fmla="+- 0 8002 7953"/>
                              <a:gd name="T13" fmla="*/ T12 w 99"/>
                              <a:gd name="T14" fmla="+- 0 1954 1954"/>
                              <a:gd name="T15" fmla="*/ 1954 h 86"/>
                            </a:gdLst>
                            <a:ahLst/>
                            <a:cxnLst>
                              <a:cxn ang="0">
                                <a:pos x="T1" y="T3"/>
                              </a:cxn>
                              <a:cxn ang="0">
                                <a:pos x="T5" y="T7"/>
                              </a:cxn>
                              <a:cxn ang="0">
                                <a:pos x="T9" y="T11"/>
                              </a:cxn>
                              <a:cxn ang="0">
                                <a:pos x="T13" y="T15"/>
                              </a:cxn>
                            </a:cxnLst>
                            <a:rect l="0" t="0" r="r" b="b"/>
                            <a:pathLst>
                              <a:path w="99" h="86">
                                <a:moveTo>
                                  <a:pt x="49" y="0"/>
                                </a:moveTo>
                                <a:lnTo>
                                  <a:pt x="99" y="85"/>
                                </a:lnTo>
                                <a:lnTo>
                                  <a:pt x="0" y="85"/>
                                </a:lnTo>
                                <a:lnTo>
                                  <a:pt x="49" y="0"/>
                                </a:lnTo>
                              </a:path>
                            </a:pathLst>
                          </a:custGeom>
                          <a:noFill/>
                          <a:ln w="3177">
                            <a:solidFill>
                              <a:srgbClr val="00B4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1" name="Rectangle 5110"/>
                        <wps:cNvSpPr>
                          <a:spLocks/>
                        </wps:cNvSpPr>
                        <wps:spPr bwMode="auto">
                          <a:xfrm>
                            <a:off x="3999" y="21"/>
                            <a:ext cx="4754" cy="3071"/>
                          </a:xfrm>
                          <a:prstGeom prst="rect">
                            <a:avLst/>
                          </a:prstGeom>
                          <a:noFill/>
                          <a:ln w="478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2" name="Line 5111"/>
                        <wps:cNvCnPr>
                          <a:cxnSpLocks/>
                        </wps:cNvCnPr>
                        <wps:spPr bwMode="auto">
                          <a:xfrm>
                            <a:off x="3980" y="2953"/>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3" name="Line 5112"/>
                        <wps:cNvCnPr>
                          <a:cxnSpLocks/>
                        </wps:cNvCnPr>
                        <wps:spPr bwMode="auto">
                          <a:xfrm>
                            <a:off x="3980" y="2720"/>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4" name="Line 5113"/>
                        <wps:cNvCnPr>
                          <a:cxnSpLocks/>
                        </wps:cNvCnPr>
                        <wps:spPr bwMode="auto">
                          <a:xfrm>
                            <a:off x="3980" y="2488"/>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5" name="Line 5114"/>
                        <wps:cNvCnPr>
                          <a:cxnSpLocks/>
                        </wps:cNvCnPr>
                        <wps:spPr bwMode="auto">
                          <a:xfrm>
                            <a:off x="3980" y="2255"/>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6" name="Line 5115"/>
                        <wps:cNvCnPr>
                          <a:cxnSpLocks/>
                        </wps:cNvCnPr>
                        <wps:spPr bwMode="auto">
                          <a:xfrm>
                            <a:off x="3980" y="2023"/>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7" name="Line 5116"/>
                        <wps:cNvCnPr>
                          <a:cxnSpLocks/>
                        </wps:cNvCnPr>
                        <wps:spPr bwMode="auto">
                          <a:xfrm>
                            <a:off x="3980" y="1790"/>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8" name="Line 5117"/>
                        <wps:cNvCnPr>
                          <a:cxnSpLocks/>
                        </wps:cNvCnPr>
                        <wps:spPr bwMode="auto">
                          <a:xfrm>
                            <a:off x="3980" y="1557"/>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59" name="Line 5118"/>
                        <wps:cNvCnPr>
                          <a:cxnSpLocks/>
                        </wps:cNvCnPr>
                        <wps:spPr bwMode="auto">
                          <a:xfrm>
                            <a:off x="3980" y="1325"/>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0" name="Line 5119"/>
                        <wps:cNvCnPr>
                          <a:cxnSpLocks/>
                        </wps:cNvCnPr>
                        <wps:spPr bwMode="auto">
                          <a:xfrm>
                            <a:off x="3980" y="1092"/>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1" name="Line 5120"/>
                        <wps:cNvCnPr>
                          <a:cxnSpLocks/>
                        </wps:cNvCnPr>
                        <wps:spPr bwMode="auto">
                          <a:xfrm>
                            <a:off x="3980" y="859"/>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2" name="Line 5121"/>
                        <wps:cNvCnPr>
                          <a:cxnSpLocks/>
                        </wps:cNvCnPr>
                        <wps:spPr bwMode="auto">
                          <a:xfrm>
                            <a:off x="3980" y="627"/>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3" name="Line 5122"/>
                        <wps:cNvCnPr>
                          <a:cxnSpLocks/>
                        </wps:cNvCnPr>
                        <wps:spPr bwMode="auto">
                          <a:xfrm>
                            <a:off x="3980" y="394"/>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4" name="Line 5123"/>
                        <wps:cNvCnPr>
                          <a:cxnSpLocks/>
                        </wps:cNvCnPr>
                        <wps:spPr bwMode="auto">
                          <a:xfrm>
                            <a:off x="3980" y="162"/>
                            <a:ext cx="2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5" name="Line 5124"/>
                        <wps:cNvCnPr>
                          <a:cxnSpLocks/>
                        </wps:cNvCnPr>
                        <wps:spPr bwMode="auto">
                          <a:xfrm>
                            <a:off x="4248"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6" name="Line 5125"/>
                        <wps:cNvCnPr>
                          <a:cxnSpLocks/>
                        </wps:cNvCnPr>
                        <wps:spPr bwMode="auto">
                          <a:xfrm>
                            <a:off x="4648"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7" name="Line 5126"/>
                        <wps:cNvCnPr>
                          <a:cxnSpLocks/>
                        </wps:cNvCnPr>
                        <wps:spPr bwMode="auto">
                          <a:xfrm>
                            <a:off x="5118"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8" name="Line 5127"/>
                        <wps:cNvCnPr>
                          <a:cxnSpLocks/>
                        </wps:cNvCnPr>
                        <wps:spPr bwMode="auto">
                          <a:xfrm>
                            <a:off x="5490"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69" name="Line 5128"/>
                        <wps:cNvCnPr>
                          <a:cxnSpLocks/>
                        </wps:cNvCnPr>
                        <wps:spPr bwMode="auto">
                          <a:xfrm>
                            <a:off x="5968"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0" name="Line 5129"/>
                        <wps:cNvCnPr>
                          <a:cxnSpLocks/>
                        </wps:cNvCnPr>
                        <wps:spPr bwMode="auto">
                          <a:xfrm>
                            <a:off x="6431"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1" name="Line 5130"/>
                        <wps:cNvCnPr>
                          <a:cxnSpLocks/>
                        </wps:cNvCnPr>
                        <wps:spPr bwMode="auto">
                          <a:xfrm>
                            <a:off x="6796"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2" name="Line 5131"/>
                        <wps:cNvCnPr>
                          <a:cxnSpLocks/>
                        </wps:cNvCnPr>
                        <wps:spPr bwMode="auto">
                          <a:xfrm>
                            <a:off x="7217"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3" name="Line 5132"/>
                        <wps:cNvCnPr>
                          <a:cxnSpLocks/>
                        </wps:cNvCnPr>
                        <wps:spPr bwMode="auto">
                          <a:xfrm>
                            <a:off x="7674"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4" name="Line 5133"/>
                        <wps:cNvCnPr>
                          <a:cxnSpLocks/>
                        </wps:cNvCnPr>
                        <wps:spPr bwMode="auto">
                          <a:xfrm>
                            <a:off x="8088"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5" name="Line 5134"/>
                        <wps:cNvCnPr>
                          <a:cxnSpLocks/>
                        </wps:cNvCnPr>
                        <wps:spPr bwMode="auto">
                          <a:xfrm>
                            <a:off x="8544" y="3112"/>
                            <a:ext cx="0" cy="0"/>
                          </a:xfrm>
                          <a:prstGeom prst="line">
                            <a:avLst/>
                          </a:prstGeom>
                          <a:noFill/>
                          <a:ln w="4788">
                            <a:solidFill>
                              <a:srgbClr val="333333"/>
                            </a:solidFill>
                            <a:round/>
                            <a:headEnd/>
                            <a:tailEnd/>
                          </a:ln>
                          <a:extLst>
                            <a:ext uri="{909E8E84-426E-40DD-AFC4-6F175D3DCCD1}">
                              <a14:hiddenFill xmlns:a14="http://schemas.microsoft.com/office/drawing/2010/main">
                                <a:noFill/>
                              </a14:hiddenFill>
                            </a:ext>
                          </a:extLst>
                        </wps:spPr>
                        <wps:bodyPr/>
                      </wps:wsp>
                      <wps:wsp>
                        <wps:cNvPr id="2576" name="Freeform 5135"/>
                        <wps:cNvSpPr>
                          <a:spLocks/>
                        </wps:cNvSpPr>
                        <wps:spPr bwMode="auto">
                          <a:xfrm>
                            <a:off x="8290" y="230"/>
                            <a:ext cx="73" cy="73"/>
                          </a:xfrm>
                          <a:custGeom>
                            <a:avLst/>
                            <a:gdLst>
                              <a:gd name="T0" fmla="+- 0 8291 8291"/>
                              <a:gd name="T1" fmla="*/ T0 w 73"/>
                              <a:gd name="T2" fmla="+- 0 266 230"/>
                              <a:gd name="T3" fmla="*/ 266 h 73"/>
                              <a:gd name="T4" fmla="+- 0 8294 8291"/>
                              <a:gd name="T5" fmla="*/ T4 w 73"/>
                              <a:gd name="T6" fmla="+- 0 250 230"/>
                              <a:gd name="T7" fmla="*/ 250 h 73"/>
                              <a:gd name="T8" fmla="+- 0 8304 8291"/>
                              <a:gd name="T9" fmla="*/ T8 w 73"/>
                              <a:gd name="T10" fmla="+- 0 238 230"/>
                              <a:gd name="T11" fmla="*/ 238 h 73"/>
                              <a:gd name="T12" fmla="+- 0 8318 8291"/>
                              <a:gd name="T13" fmla="*/ T12 w 73"/>
                              <a:gd name="T14" fmla="+- 0 231 230"/>
                              <a:gd name="T15" fmla="*/ 231 h 73"/>
                              <a:gd name="T16" fmla="+- 0 8335 8291"/>
                              <a:gd name="T17" fmla="*/ T16 w 73"/>
                              <a:gd name="T18" fmla="+- 0 230 230"/>
                              <a:gd name="T19" fmla="*/ 230 h 73"/>
                              <a:gd name="T20" fmla="+- 0 8349 8291"/>
                              <a:gd name="T21" fmla="*/ T20 w 73"/>
                              <a:gd name="T22" fmla="+- 0 233 230"/>
                              <a:gd name="T23" fmla="*/ 233 h 73"/>
                              <a:gd name="T24" fmla="+- 0 8360 8291"/>
                              <a:gd name="T25" fmla="*/ T24 w 73"/>
                              <a:gd name="T26" fmla="+- 0 244 230"/>
                              <a:gd name="T27" fmla="*/ 244 h 73"/>
                              <a:gd name="T28" fmla="+- 0 8363 8291"/>
                              <a:gd name="T29" fmla="*/ T28 w 73"/>
                              <a:gd name="T30" fmla="+- 0 258 230"/>
                              <a:gd name="T31" fmla="*/ 258 h 73"/>
                              <a:gd name="T32" fmla="+- 0 8363 8291"/>
                              <a:gd name="T33" fmla="*/ T32 w 73"/>
                              <a:gd name="T34" fmla="+- 0 275 230"/>
                              <a:gd name="T35" fmla="*/ 275 h 73"/>
                              <a:gd name="T36" fmla="+- 0 8356 8291"/>
                              <a:gd name="T37" fmla="*/ T36 w 73"/>
                              <a:gd name="T38" fmla="+- 0 289 230"/>
                              <a:gd name="T39" fmla="*/ 289 h 73"/>
                              <a:gd name="T40" fmla="+- 0 8343 8291"/>
                              <a:gd name="T41" fmla="*/ T40 w 73"/>
                              <a:gd name="T42" fmla="+- 0 299 230"/>
                              <a:gd name="T43" fmla="*/ 299 h 73"/>
                              <a:gd name="T44" fmla="+- 0 8327 8291"/>
                              <a:gd name="T45" fmla="*/ T44 w 73"/>
                              <a:gd name="T46" fmla="+- 0 303 230"/>
                              <a:gd name="T47" fmla="*/ 303 h 73"/>
                              <a:gd name="T48" fmla="+- 0 8313 8291"/>
                              <a:gd name="T49" fmla="*/ T48 w 73"/>
                              <a:gd name="T50" fmla="+- 0 300 230"/>
                              <a:gd name="T51" fmla="*/ 300 h 73"/>
                              <a:gd name="T52" fmla="+- 0 8302 8291"/>
                              <a:gd name="T53" fmla="*/ T52 w 73"/>
                              <a:gd name="T54" fmla="+- 0 292 230"/>
                              <a:gd name="T55" fmla="*/ 292 h 73"/>
                              <a:gd name="T56" fmla="+- 0 8294 8291"/>
                              <a:gd name="T57" fmla="*/ T56 w 73"/>
                              <a:gd name="T58" fmla="+- 0 280 230"/>
                              <a:gd name="T59" fmla="*/ 280 h 73"/>
                              <a:gd name="T60" fmla="+- 0 8291 8291"/>
                              <a:gd name="T61" fmla="*/ T60 w 73"/>
                              <a:gd name="T62" fmla="+- 0 266 230"/>
                              <a:gd name="T63" fmla="*/ 266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3" h="73">
                                <a:moveTo>
                                  <a:pt x="0" y="36"/>
                                </a:moveTo>
                                <a:lnTo>
                                  <a:pt x="3" y="20"/>
                                </a:lnTo>
                                <a:lnTo>
                                  <a:pt x="13" y="8"/>
                                </a:lnTo>
                                <a:lnTo>
                                  <a:pt x="27" y="1"/>
                                </a:lnTo>
                                <a:lnTo>
                                  <a:pt x="44" y="0"/>
                                </a:lnTo>
                                <a:lnTo>
                                  <a:pt x="58" y="3"/>
                                </a:lnTo>
                                <a:lnTo>
                                  <a:pt x="69" y="14"/>
                                </a:lnTo>
                                <a:lnTo>
                                  <a:pt x="72" y="28"/>
                                </a:lnTo>
                                <a:lnTo>
                                  <a:pt x="72" y="45"/>
                                </a:lnTo>
                                <a:lnTo>
                                  <a:pt x="65" y="59"/>
                                </a:lnTo>
                                <a:lnTo>
                                  <a:pt x="52" y="69"/>
                                </a:lnTo>
                                <a:lnTo>
                                  <a:pt x="36" y="73"/>
                                </a:lnTo>
                                <a:lnTo>
                                  <a:pt x="22" y="70"/>
                                </a:lnTo>
                                <a:lnTo>
                                  <a:pt x="11" y="62"/>
                                </a:lnTo>
                                <a:lnTo>
                                  <a:pt x="3" y="50"/>
                                </a:lnTo>
                                <a:lnTo>
                                  <a:pt x="0" y="36"/>
                                </a:lnTo>
                              </a:path>
                            </a:pathLst>
                          </a:custGeom>
                          <a:noFill/>
                          <a:ln w="32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7" name="Freeform 5136"/>
                        <wps:cNvSpPr>
                          <a:spLocks/>
                        </wps:cNvSpPr>
                        <wps:spPr bwMode="auto">
                          <a:xfrm>
                            <a:off x="8271" y="365"/>
                            <a:ext cx="92" cy="86"/>
                          </a:xfrm>
                          <a:custGeom>
                            <a:avLst/>
                            <a:gdLst>
                              <a:gd name="T0" fmla="+- 0 8321 8272"/>
                              <a:gd name="T1" fmla="*/ T0 w 92"/>
                              <a:gd name="T2" fmla="+- 0 366 366"/>
                              <a:gd name="T3" fmla="*/ 366 h 86"/>
                              <a:gd name="T4" fmla="+- 0 8363 8272"/>
                              <a:gd name="T5" fmla="*/ T4 w 92"/>
                              <a:gd name="T6" fmla="+- 0 451 366"/>
                              <a:gd name="T7" fmla="*/ 451 h 86"/>
                              <a:gd name="T8" fmla="+- 0 8272 8272"/>
                              <a:gd name="T9" fmla="*/ T8 w 92"/>
                              <a:gd name="T10" fmla="+- 0 451 366"/>
                              <a:gd name="T11" fmla="*/ 451 h 86"/>
                              <a:gd name="T12" fmla="+- 0 8321 8272"/>
                              <a:gd name="T13" fmla="*/ T12 w 92"/>
                              <a:gd name="T14" fmla="+- 0 366 366"/>
                              <a:gd name="T15" fmla="*/ 366 h 86"/>
                            </a:gdLst>
                            <a:ahLst/>
                            <a:cxnLst>
                              <a:cxn ang="0">
                                <a:pos x="T1" y="T3"/>
                              </a:cxn>
                              <a:cxn ang="0">
                                <a:pos x="T5" y="T7"/>
                              </a:cxn>
                              <a:cxn ang="0">
                                <a:pos x="T9" y="T11"/>
                              </a:cxn>
                              <a:cxn ang="0">
                                <a:pos x="T13" y="T15"/>
                              </a:cxn>
                            </a:cxnLst>
                            <a:rect l="0" t="0" r="r" b="b"/>
                            <a:pathLst>
                              <a:path w="92" h="86">
                                <a:moveTo>
                                  <a:pt x="49" y="0"/>
                                </a:moveTo>
                                <a:lnTo>
                                  <a:pt x="91" y="85"/>
                                </a:lnTo>
                                <a:lnTo>
                                  <a:pt x="0" y="85"/>
                                </a:lnTo>
                                <a:lnTo>
                                  <a:pt x="49" y="0"/>
                                </a:lnTo>
                                <a:close/>
                              </a:path>
                            </a:pathLst>
                          </a:custGeom>
                          <a:noFill/>
                          <a:ln w="33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8" name="Text Box 5137"/>
                        <wps:cNvSpPr txBox="1">
                          <a:spLocks/>
                        </wps:cNvSpPr>
                        <wps:spPr bwMode="auto">
                          <a:xfrm>
                            <a:off x="8427" y="138"/>
                            <a:ext cx="21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1BBC8" w14:textId="77777777" w:rsidR="005A72E5" w:rsidRDefault="005A72E5">
                              <w:pPr>
                                <w:spacing w:line="157" w:lineRule="exact"/>
                                <w:rPr>
                                  <w:rFonts w:ascii="Arial"/>
                                  <w:b/>
                                  <w:sz w:val="14"/>
                                </w:rPr>
                              </w:pPr>
                              <w:r>
                                <w:rPr>
                                  <w:rFonts w:ascii="Arial"/>
                                  <w:b/>
                                  <w:sz w:val="14"/>
                                </w:rPr>
                                <w:t>PB</w:t>
                              </w:r>
                            </w:p>
                            <w:p w14:paraId="432DC70A" w14:textId="77777777" w:rsidR="005A72E5" w:rsidRDefault="005A72E5">
                              <w:pPr>
                                <w:spacing w:before="38"/>
                                <w:rPr>
                                  <w:rFonts w:ascii="Arial"/>
                                  <w:b/>
                                  <w:sz w:val="14"/>
                                </w:rPr>
                              </w:pPr>
                              <w:r>
                                <w:rPr>
                                  <w:rFonts w:ascii="Arial"/>
                                  <w:b/>
                                  <w:sz w:val="14"/>
                                </w:rPr>
                                <w:t>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4B03C" id="Group 5005" o:spid="_x0000_s1028" style="position:absolute;left:0;text-align:left;margin-left:199pt;margin-top:.9pt;width:238.85pt;height:154.7pt;z-index:1168;mso-position-horizontal-relative:page" coordorigin="3980,18" coordsize="4777,3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">
                <v:line id="Line 5006" o:spid="_x0000_s1029" style="position:absolute;visibility:visible;mso-wrap-style:square" from="6265,2946" to="6273,2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" strokecolor="#f8766c" strokeweight=".02361mm">
                  <o:lock v:ext="edit" shapetype="f"/>
                </v:line>
                <v:line id="Line 5007" o:spid="_x0000_s1030" style="position:absolute;visibility:visible;mso-wrap-style:square" from="6189,2944" to="6349,2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" strokecolor="#f8766c" strokeweight=".26478mm">
                  <o:lock v:ext="edit" shapetype="f"/>
                </v:line>
                <v:shape id="Freeform 5008" o:spid="_x0000_s1031" style="position:absolute;left:6220;top:288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" path="m49,l98,86,,86,49,e" filled="f" strokecolor="#f8766c" strokeweight=".08825mm">
                  <v:path arrowok="t" o:connecttype="custom" o:connectlocs="49,2887;98,2973;0,2973;49,2887" o:connectangles="0,0,0,0"/>
                </v:shape>
                <v:line id="Line 5009" o:spid="_x0000_s1032" style="position:absolute;visibility:visible;mso-wrap-style:square" from="5975,2678" to="6135,2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" strokecolor="#c67bff" strokeweight=".26478mm">
                  <o:lock v:ext="edit" shapetype="f"/>
                </v:line>
                <v:shape id="Freeform 5010" o:spid="_x0000_s1033" style="position:absolute;left:6011;top:2641;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" path="m,37l3,23,11,11,23,3,37,,51,3r12,8l71,23r2,14l71,51,63,63,51,71,37,73,23,71,11,63,3,51,,37e" filled="f" strokecolor="#c67bff" strokeweight=".08825mm">
                  <v:path arrowok="t" o:connecttype="custom" o:connectlocs="0,2678;3,2664;11,2652;23,2644;37,2641;51,2644;63,2652;71,2664;73,2678;71,2692;63,2704;51,2712;37,2714;23,2712;11,2704;3,2692;0,2678" o:connectangles="0,0,0,0,0,0,0,0,0,0,0,0,0,0,0,0,0"/>
                </v:shape>
                <v:shape id="Freeform 5011" o:spid="_x0000_s1034" style="position:absolute;left:6018;top:2788;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" path="m,37l3,23,10,11,22,3,36,,50,3r12,8l70,23r3,14l70,51,62,63,50,70,36,73,22,70,10,63,3,51,,37e" filled="f" strokecolor="#c67bff" strokeweight=".08825mm">
                  <v:path arrowok="t" o:connecttype="custom" o:connectlocs="0,2825;3,2811;10,2799;22,2791;36,2788;50,2791;62,2799;70,2811;73,2825;70,2839;62,2851;50,2858;36,2861;22,2858;10,2851;3,2839;0,2825" o:connectangles="0,0,0,0,0,0,0,0,0,0,0,0,0,0,0,0,0"/>
                </v:shape>
                <v:shape id="Freeform 5012" o:spid="_x0000_s1035" style="position:absolute;left:6207;top:2889;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" path="m50,l99,85,,85,50,e" filled="f" strokecolor="#f8766c" strokeweight=".08825mm">
                  <v:path arrowok="t" o:connecttype="custom" o:connectlocs="50,2890;99,2975;0,2975;50,2890" o:connectangles="0,0,0,0"/>
                </v:shape>
                <v:shape id="Freeform 5013" o:spid="_x0000_s1036" style="position:absolute;left:6210;top:2799;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" path="m49,l98,85,,85,49,e" filled="f" strokecolor="#f8766c" strokeweight=".08825mm">
                  <v:path arrowok="t" o:connecttype="custom" o:connectlocs="49,2800;98,2885;0,2885;49,2800" o:connectangles="0,0,0,0"/>
                </v:shape>
                <v:line id="Line 5014" o:spid="_x0000_s1037" style="position:absolute;visibility:visible;mso-wrap-style:square" from="6403,2608" to="6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" strokecolor="#f8766c" strokeweight=".26478mm">
                  <o:lock v:ext="edit" shapetype="f"/>
                </v:line>
                <v:shape id="Freeform 5015" o:spid="_x0000_s1038" style="position:absolute;left:6465;top:2571;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" path="m,37l3,23,11,11,22,3,37,,51,3r11,8l70,23r3,14l70,51,62,63,51,71,37,73,22,71,11,63,3,51,,37e" filled="f" strokecolor="#f8766c" strokeweight=".08825mm">
                  <v:path arrowok="t" o:connecttype="custom" o:connectlocs="0,2608;3,2594;11,2582;22,2574;37,2571;51,2574;62,2582;70,2594;73,2608;70,2622;62,2634;51,2642;37,2644;22,2642;11,2634;3,2622;0,2608" o:connectangles="0,0,0,0,0,0,0,0,0,0,0,0,0,0,0,0,0"/>
                </v:shape>
                <v:shape id="Freeform 5016" o:spid="_x0000_s1039" style="position:absolute;left:6447;top:2620;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" path="m,36l3,22,10,10,22,3,36,,50,3r12,7l70,22r3,14l70,51,62,62,50,70,36,73,22,70,10,62,3,51,,36e" filled="f" strokecolor="#f8766c" strokeweight=".08825mm">
                  <v:path arrowok="t" o:connecttype="custom" o:connectlocs="0,2657;3,2643;10,2631;22,2624;36,2621;50,2624;62,2631;70,2643;73,2657;70,2672;62,2683;50,2691;36,2694;22,2691;10,2683;3,2672;0,2657" o:connectangles="0,0,0,0,0,0,0,0,0,0,0,0,0,0,0,0,0"/>
                </v:shape>
                <v:line id="Line 5017" o:spid="_x0000_s1040" style="position:absolute;visibility:visible;mso-wrap-style:square" from="8410,2953" to="8410,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" strokecolor="#de8b00" strokeweight=".133mm">
                  <o:lock v:ext="edit" shapetype="f"/>
                </v:line>
                <v:line id="Line 5018" o:spid="_x0000_s1041" style="position:absolute;visibility:visible;mso-wrap-style:square" from="8406,2953" to="8414,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" strokecolor="#de8b00" strokeweight=".1344mm">
                  <o:lock v:ext="edit" shapetype="f"/>
                </v:line>
                <v:line id="Line 5019" o:spid="_x0000_s1042" style="position:absolute;visibility:visible;mso-wrap-style:square" from="8326,2953" to="8494,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" strokecolor="#de8b00" strokeweight=".1355mm">
                  <o:lock v:ext="edit" shapetype="f"/>
                </v:line>
                <v:line id="Line 5020" o:spid="_x0000_s1043" style="position:absolute;visibility:visible;mso-wrap-style:square" from="8330,2953" to="8490,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" strokecolor="#de8b00" strokeweight=".26478mm">
                  <o:lock v:ext="edit" shapetype="f"/>
                </v:line>
                <v:line id="Line 5021" o:spid="_x0000_s1044" style="position:absolute;visibility:visible;mso-wrap-style:square" from="8620,2888" to="8628,2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" strokecolor="#de8b00" strokeweight=".06339mm">
                  <o:lock v:ext="edit" shapetype="f"/>
                </v:line>
                <v:line id="Line 5022" o:spid="_x0000_s1045" style="position:absolute;visibility:visible;mso-wrap-style:square" from="8544,2882" to="8705,2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" strokecolor="#de8b00" strokeweight=".26478mm">
                  <o:lock v:ext="edit" shapetype="f"/>
                </v:line>
                <v:line id="Line 5023" o:spid="_x0000_s1046" style="position:absolute;visibility:visible;mso-wrap-style:square" from="7902,2764" to="806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" strokecolor="#00b4ef" strokeweight=".26478mm">
                  <o:lock v:ext="edit" shapetype="f"/>
                </v:line>
                <v:line id="Line 5024" o:spid="_x0000_s1047" style="position:absolute;visibility:visible;mso-wrap-style:square" from="8192,2831" to="8200,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" strokecolor="#00b4ef" strokeweight=".0435mm">
                  <o:lock v:ext="edit" shapetype="f"/>
                </v:line>
                <v:line id="Line 5025" o:spid="_x0000_s1048" style="position:absolute;visibility:visible;mso-wrap-style:square" from="8116,2834" to="8276,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" strokecolor="#00b4ef" strokeweight=".26478mm">
                  <o:lock v:ext="edit" shapetype="f"/>
                </v:line>
                <v:line id="Line 5026" o:spid="_x0000_s1049" style="position:absolute;visibility:visible;mso-wrap-style:square" from="7045,2830" to="7206,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" strokecolor="#00bec4" strokeweight=".26478mm">
                  <o:lock v:ext="edit" shapetype="f"/>
                </v:line>
                <v:line id="Line 5027" o:spid="_x0000_s1050" style="position:absolute;visibility:visible;mso-wrap-style:square" from="7336,2893" to="7343,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" strokecolor="#00bec4" strokeweight=".02847mm">
                  <o:lock v:ext="edit" shapetype="f"/>
                </v:line>
                <v:line id="Line 5028" o:spid="_x0000_s1051" style="position:absolute;visibility:visible;mso-wrap-style:square" from="7336,2906" to="73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" strokecolor="#00bec4" strokeweight=".1169mm">
                  <o:lock v:ext="edit" shapetype="f"/>
                </v:line>
                <v:line id="Line 5029" o:spid="_x0000_s1052" style="position:absolute;visibility:visible;mso-wrap-style:square" from="7256,2898" to="7424,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" strokecolor="#00bec4" strokeweight=".27969mm">
                  <o:lock v:ext="edit" shapetype="f"/>
                </v:line>
                <v:line id="Line 5030" o:spid="_x0000_s1053" style="position:absolute;visibility:visible;mso-wrap-style:square" from="7259,2896" to="7420,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" strokecolor="#00bec4" strokeweight=".26478mm">
                  <o:lock v:ext="edit" shapetype="f"/>
                </v:line>
                <v:line id="Line 5031" o:spid="_x0000_s1054" style="position:absolute;visibility:visible;mso-wrap-style:square" from="7554,2854" to="7554,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" strokecolor="#609cff" strokeweight=".133mm">
                  <o:lock v:ext="edit" shapetype="f"/>
                </v:line>
                <v:line id="Line 5032" o:spid="_x0000_s1055" style="position:absolute;visibility:visible;mso-wrap-style:square" from="7473,2874" to="7634,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" strokecolor="#609cff" strokeweight=".26478mm">
                  <o:lock v:ext="edit" shapetype="f"/>
                </v:line>
                <v:line id="Line 5033" o:spid="_x0000_s1056" style="position:absolute;visibility:visible;mso-wrap-style:square" from="7688,2911" to="7848,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" strokecolor="#609cff" strokeweight=".26478mm">
                  <o:lock v:ext="edit" shapetype="f"/>
                </v:line>
                <v:line id="Line 5034" o:spid="_x0000_s1057" style="position:absolute;visibility:visible;mso-wrap-style:square" from="6694,2897" to="6701,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" strokecolor="#f563e2" strokeweight=".19517mm">
                  <o:lock v:ext="edit" shapetype="f"/>
                </v:line>
                <v:line id="Line 5035" o:spid="_x0000_s1058" style="position:absolute;visibility:visible;mso-wrap-style:square" from="6617,2914" to="6778,2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" strokecolor="#f563e2" strokeweight=".26478mm">
                  <o:lock v:ext="edit" shapetype="f"/>
                </v:line>
                <v:line id="Line 5036" o:spid="_x0000_s1059" style="position:absolute;visibility:visible;mso-wrap-style:square" from="6908,2936" to="6915,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" strokecolor="#f563e2" strokeweight=".07956mm">
                  <o:lock v:ext="edit" shapetype="f"/>
                </v:line>
                <v:line id="Line 5037" o:spid="_x0000_s1060" style="position:absolute;visibility:visible;mso-wrap-style:square" from="6908,2946" to="6915,2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" strokecolor="#f563e2" strokeweight=".04103mm">
                  <o:lock v:ext="edit" shapetype="f"/>
                </v:line>
                <v:line id="Line 5038" o:spid="_x0000_s1061" style="position:absolute;visibility:visible;mso-wrap-style:square" from="6827,2941" to="6995,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" strokecolor="#f563e2" strokeweight=".25233mm">
                  <o:lock v:ext="edit" shapetype="f"/>
                </v:line>
                <v:line id="Line 5039" o:spid="_x0000_s1062" style="position:absolute;visibility:visible;mso-wrap-style:square" from="6831,2942" to="6992,2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" strokecolor="#f563e2" strokeweight=".26478mm">
                  <o:lock v:ext="edit" shapetype="f"/>
                </v:line>
                <v:shape id="Freeform 5040" o:spid="_x0000_s1063" style="position:absolute;left:6874;top:2905;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" path="m,36l2,22,10,11,22,3,36,,50,3r12,8l70,22r3,14l70,51,62,62,50,70,36,73,22,70,10,62,2,51,,36e" filled="f" strokecolor="#f563e2" strokeweight=".08825mm">
                  <v:path arrowok="t" o:connecttype="custom" o:connectlocs="0,2942;2,2928;10,2917;22,2909;36,2906;50,2909;62,2917;70,2928;73,2942;70,2957;62,2968;50,2976;36,2979;22,2976;10,2968;2,2957;0,2942" o:connectangles="0,0,0,0,0,0,0,0,0,0,0,0,0,0,0,0,0"/>
                </v:shape>
                <v:shape id="Freeform 5041" o:spid="_x0000_s1064" style="position:absolute;left:6640;top:2879;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" path="m49,l98,85,,85,49,e" filled="f" strokecolor="#f563e2" strokeweight=".08825mm">
                  <v:path arrowok="t" o:connecttype="custom" o:connectlocs="49,2879;98,2964;0,2964;49,2879" o:connectangles="0,0,0,0"/>
                </v:shape>
                <v:shape id="Freeform 5042" o:spid="_x0000_s1065" style="position:absolute;left:6883;top:2910;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" path="m,37l2,23,10,11,22,3,36,,50,3r12,8l70,23r3,14l70,51,62,63,50,71,36,74,22,71,10,63,2,51,,37e" filled="f" strokecolor="#f563e2" strokeweight=".08825mm">
                  <v:path arrowok="t" o:connecttype="custom" o:connectlocs="0,2947;2,2933;10,2921;22,2913;36,2910;50,2913;62,2921;70,2933;73,2947;70,2961;62,2973;50,2981;36,2984;22,2981;10,2973;2,2961;0,2947" o:connectangles="0,0,0,0,0,0,0,0,0,0,0,0,0,0,0,0,0"/>
                </v:shape>
                <v:shape id="Freeform 5043" o:spid="_x0000_s1066" style="position:absolute;left:6638;top:285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" path="m49,l98,85,,85,49,e" filled="f" strokecolor="#f563e2" strokeweight=".08825mm">
                  <v:path arrowok="t" o:connecttype="custom" o:connectlocs="49,2857;98,2942;0,2942;49,2857" o:connectangles="0,0,0,0"/>
                </v:shape>
                <v:shape id="Freeform 5044" o:spid="_x0000_s1067" style="position:absolute;left:6882;top:2896;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" path="m,36l3,22,11,11,22,3,36,,51,3r11,8l70,22r3,14l70,51,62,62,51,70,36,73,22,70,11,62,3,51,,36e" filled="f" strokecolor="#f563e2" strokeweight=".08825mm">
                  <v:path arrowok="t" o:connecttype="custom" o:connectlocs="0,2933;3,2919;11,2908;22,2900;36,2897;51,2900;62,2908;70,2919;73,2933;70,2948;62,2959;51,2967;36,2970;22,2967;11,2959;3,2948;0,2933" o:connectangles="0,0,0,0,0,0,0,0,0,0,0,0,0,0,0,0,0"/>
                </v:shape>
                <v:shape id="Freeform 5045" o:spid="_x0000_s1068" style="position:absolute;left:6649;top:2834;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" path="m50,l99,85,,85,50,e" filled="f" strokecolor="#f563e2" strokeweight=".08825mm">
                  <v:path arrowok="t" o:connecttype="custom" o:connectlocs="50,2835;99,2920;0,2920;50,2835" o:connectangles="0,0,0,0"/>
                </v:shape>
                <v:shape id="Freeform 5046" o:spid="_x0000_s1069" style="position:absolute;left:7290;top:287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" path="m,37l2,23,10,11,22,3,36,,50,3r12,8l70,23r3,14l70,51,62,63,50,71,36,74,22,71,10,63,2,51,,37e" filled="f" strokecolor="#00bec4" strokeweight=".08825mm">
                  <v:path arrowok="t" o:connecttype="custom" o:connectlocs="0,2909;2,2895;10,2883;22,2875;36,2872;50,2875;62,2883;70,2895;73,2909;70,2923;62,2935;50,2943;36,2946;22,2943;10,2935;2,2923;0,2909" o:connectangles="0,0,0,0,0,0,0,0,0,0,0,0,0,0,0,0,0"/>
                </v:shape>
                <v:shape id="Freeform 5047" o:spid="_x0000_s1070" style="position:absolute;left:7072;top:2773;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" path="m49,l98,86,,86,49,e" filled="f" strokecolor="#00bec4" strokeweight=".08825mm">
                  <v:path arrowok="t" o:connecttype="custom" o:connectlocs="49,2773;98,2859;0,2859;49,2773" o:connectangles="0,0,0,0"/>
                </v:shape>
                <v:shape id="Freeform 5048" o:spid="_x0000_s1071" style="position:absolute;left:7286;top:2855;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" path="m,36l3,22,11,11,23,3,37,,51,3r12,8l71,22r2,14l71,51,63,62,51,70,37,73,23,70,11,62,3,51,,36e" filled="f" strokecolor="#00bec4" strokeweight=".08825mm">
                  <v:path arrowok="t" o:connecttype="custom" o:connectlocs="0,2892;3,2878;11,2867;23,2859;37,2856;51,2859;63,2867;71,2878;73,2892;71,2907;63,2918;51,2926;37,2929;23,2926;11,2918;3,2907;0,2892" o:connectangles="0,0,0,0,0,0,0,0,0,0,0,0,0,0,0,0,0"/>
                </v:shape>
                <v:shape id="Freeform 5049" o:spid="_x0000_s1072" style="position:absolute;left:7073;top:2812;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" path="m49,l99,85,,85,49,e" filled="f" strokecolor="#00bec4" strokeweight=".08825mm">
                  <v:path arrowok="t" o:connecttype="custom" o:connectlocs="49,2813;99,2898;0,2898;49,2813" o:connectangles="0,0,0,0"/>
                </v:shape>
                <v:shape id="Freeform 5050" o:spid="_x0000_s1073" style="position:absolute;left:7321;top:2859;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" path="m,37l3,23,11,11,23,3,37,,51,3r12,8l71,23r3,14l71,51,63,63,51,70,37,73,23,70,11,63,3,51,,37e" filled="f" strokecolor="#00bec4" strokeweight=".08825mm">
                  <v:path arrowok="t" o:connecttype="custom" o:connectlocs="0,2896;3,2882;11,2870;23,2862;37,2859;51,2862;63,2870;71,2882;74,2896;71,2910;63,2922;51,2929;37,2932;23,2929;11,2922;3,2910;0,2896" o:connectangles="0,0,0,0,0,0,0,0,0,0,0,0,0,0,0,0,0"/>
                </v:shape>
                <v:shape id="Freeform 5051" o:spid="_x0000_s1074" style="position:absolute;left:7739;top:2874;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" path="m,37l3,22,10,11,22,3,36,,51,3r11,8l70,22r3,15l70,51,62,63,51,70,36,73,22,70,10,63,3,51,,37e" filled="f" strokecolor="#609cff" strokeweight=".08825mm">
                  <v:path arrowok="t" o:connecttype="custom" o:connectlocs="0,2911;3,2896;10,2885;22,2877;36,2874;51,2877;62,2885;70,2896;73,2911;70,2925;62,2937;51,2944;36,2947;22,2944;10,2937;3,2925;0,2911" o:connectangles="0,0,0,0,0,0,0,0,0,0,0,0,0,0,0,0,0"/>
                </v:shape>
                <v:shape id="Freeform 5052" o:spid="_x0000_s1075" style="position:absolute;left:7507;top:2839;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" path="m49,l99,86,,86,49,e" filled="f" strokecolor="#609cff" strokeweight=".08825mm">
                  <v:path arrowok="t" o:connecttype="custom" o:connectlocs="49,2839;99,2925;0,2925;49,2839" o:connectangles="0,0,0,0"/>
                </v:shape>
                <v:shape id="Freeform 5053" o:spid="_x0000_s1076" style="position:absolute;left:7751;top:2823;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" path="m,37l3,23,11,11,23,3,37,,51,3r12,8l71,23r2,14l71,51,63,63,51,70,37,73,23,70,11,63,3,51,,37e" filled="f" strokecolor="#609cff" strokeweight=".08825mm">
                  <v:path arrowok="t" o:connecttype="custom" o:connectlocs="0,2860;3,2846;11,2834;23,2826;37,2823;51,2826;63,2834;71,2846;73,2860;71,2874;63,2886;51,2893;37,2896;23,2893;11,2886;3,2874;0,2860" o:connectangles="0,0,0,0,0,0,0,0,0,0,0,0,0,0,0,0,0"/>
                </v:shape>
                <v:shape id="Freeform 5054" o:spid="_x0000_s1077" style="position:absolute;left:7512;top:2776;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" path="m49,l98,85,,85,49,e" filled="f" strokecolor="#609cff" strokeweight=".08825mm">
                  <v:path arrowok="t" o:connecttype="custom" o:connectlocs="49,2777;98,2862;0,2862;49,2777" o:connectangles="0,0,0,0"/>
                </v:shape>
                <v:shape id="Freeform 5055" o:spid="_x0000_s1078" style="position:absolute;left:7749;top:2896;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" path="m,37l3,22,10,11,22,3,36,,50,3r12,8l70,22r3,15l70,51,62,63,50,70,36,73,22,70,10,63,3,51,,37e" filled="f" strokecolor="#609cff" strokeweight=".08825mm">
                  <v:path arrowok="t" o:connecttype="custom" o:connectlocs="0,2933;3,2918;10,2907;22,2899;36,2896;50,2899;62,2907;70,2918;73,2933;70,2947;62,2959;50,2966;36,2969;22,2966;10,2959;3,2947;0,2933" o:connectangles="0,0,0,0,0,0,0,0,0,0,0,0,0,0,0,0,0"/>
                </v:shape>
                <v:shape id="Freeform 5056" o:spid="_x0000_s1079" style="position:absolute;left:7513;top:281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" path="m50,l99,86,,86,50,e" filled="f" strokecolor="#609cff" strokeweight=".08825mm">
                  <v:path arrowok="t" o:connecttype="custom" o:connectlocs="50,2817;99,2903;0,2903;50,2817" o:connectangles="0,0,0,0"/>
                </v:shape>
                <v:shape id="Freeform 5057" o:spid="_x0000_s1080" style="position:absolute;left:8171;top:2797;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" path="m,36l3,22,11,11,23,3,37,,51,3r12,8l71,22r3,14l71,51,63,62,51,70,37,73,23,70,11,62,3,51,,36e" filled="f" strokecolor="#00b4ef" strokeweight=".08825mm">
                  <v:path arrowok="t" o:connecttype="custom" o:connectlocs="0,2834;3,2820;11,2809;23,2801;37,2798;51,2801;63,2809;71,2820;74,2834;71,2849;63,2860;51,2868;37,2871;23,2868;11,2860;3,2849;0,2834" o:connectangles="0,0,0,0,0,0,0,0,0,0,0,0,0,0,0,0,0"/>
                </v:shape>
                <v:shape id="Freeform 5058" o:spid="_x0000_s1081" style="position:absolute;left:8155;top:284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" path="m,36l3,22,11,11,22,3,37,,51,3r11,8l70,22r3,14l70,51,62,62,51,70,37,73,22,70,11,62,3,51,,36e" filled="f" strokecolor="#00b4ef" strokeweight=".08825mm">
                  <v:path arrowok="t" o:connecttype="custom" o:connectlocs="0,2879;3,2865;11,2854;22,2846;37,2843;51,2846;62,2854;70,2865;73,2879;70,2894;62,2905;51,2913;37,2916;22,2913;11,2905;3,2894;0,2879" o:connectangles="0,0,0,0,0,0,0,0,0,0,0,0,0,0,0,0,0"/>
                </v:shape>
                <v:shape id="Freeform 5059" o:spid="_x0000_s1082" style="position:absolute;left:7928;top:2821;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" path="m50,l99,85,,85,50,e" filled="f" strokecolor="#00b4ef" strokeweight=".08825mm">
                  <v:path arrowok="t" o:connecttype="custom" o:connectlocs="50,2822;99,2907;0,2907;50,2822" o:connectangles="0,0,0,0"/>
                </v:shape>
                <v:shape id="Freeform 5060" o:spid="_x0000_s1083" style="position:absolute;left:8171;top:279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" path="m,36l3,22,11,11,23,3,37,,51,3r12,8l71,22r2,14l71,51,63,62,51,70,37,73,23,70,11,62,3,51,,36e" filled="f" strokecolor="#00b4ef" strokeweight=".08825mm">
                  <v:path arrowok="t" o:connecttype="custom" o:connectlocs="0,2829;3,2815;11,2804;23,2796;37,2793;51,2796;63,2804;71,2815;73,2829;71,2844;63,2855;51,2863;37,2866;23,2863;11,2855;3,2844;0,2829" o:connectangles="0,0,0,0,0,0,0,0,0,0,0,0,0,0,0,0,0"/>
                </v:shape>
                <v:shape id="Freeform 5061" o:spid="_x0000_s1084" style="position:absolute;left:7933;top:2706;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" path="m49,l99,85,,85,49,e" filled="f" strokecolor="#00b4ef" strokeweight=".08825mm">
                  <v:path arrowok="t" o:connecttype="custom" o:connectlocs="49,2707;99,2792;0,2792;49,2707" o:connectangles="0,0,0,0"/>
                </v:shape>
                <v:shape id="Freeform 5062" o:spid="_x0000_s1085" style="position:absolute;left:8569;top:285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" path="m,36l3,22,11,11,23,3,37,,51,3r12,8l71,22r3,14l71,51,63,62,51,70,37,73,23,70,11,62,3,51,,36e" filled="f" strokecolor="#de8b00" strokeweight=".08825mm">
                  <v:path arrowok="t" o:connecttype="custom" o:connectlocs="0,2889;3,2875;11,2864;23,2856;37,2853;51,2856;63,2864;71,2875;74,2889;71,2904;63,2915;51,2923;37,2926;23,2923;11,2915;3,2904;0,2889" o:connectangles="0,0,0,0,0,0,0,0,0,0,0,0,0,0,0,0,0"/>
                </v:shape>
                <v:shape id="Freeform 5063" o:spid="_x0000_s1086" style="position:absolute;left:8374;top:2895;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" path="m49,l99,85,,85,49,e" filled="f" strokecolor="#de8b00" strokeweight=".08825mm">
                  <v:path arrowok="t" o:connecttype="custom" o:connectlocs="49,2896;99,2981;0,2981;49,2896" o:connectangles="0,0,0,0"/>
                </v:shape>
                <v:shape id="Freeform 5064" o:spid="_x0000_s1087" style="position:absolute;left:8588;top:2784;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" path="m,37l2,23,10,11,22,3,36,,50,3r12,8l70,23r3,14l70,51,62,63,50,71,36,73,22,71,10,63,2,51,,37e" filled="f" strokecolor="#de8b00" strokeweight=".08825mm">
                  <v:path arrowok="t" o:connecttype="custom" o:connectlocs="0,2821;2,2807;10,2795;22,2787;36,2784;50,2787;62,2795;70,2807;73,2821;70,2835;62,2847;50,2855;36,2857;22,2855;10,2847;2,2835;0,2821" o:connectangles="0,0,0,0,0,0,0,0,0,0,0,0,0,0,0,0,0"/>
                </v:shape>
                <v:shape id="Freeform 5065" o:spid="_x0000_s1088" style="position:absolute;left:8347;top:2896;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" path="m49,l99,85,,85,49,e" filled="f" strokecolor="#de8b00" strokeweight=".08825mm">
                  <v:path arrowok="t" o:connecttype="custom" o:connectlocs="49,2896;99,2981;0,2981;49,2896" o:connectangles="0,0,0,0"/>
                </v:shape>
                <v:shape id="Freeform 5066" o:spid="_x0000_s1089" style="position:absolute;left:8573;top:2845;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" path="m,36l3,22,11,10,22,3,37,,51,3r12,7l70,22r3,14l70,50,63,62,51,70,37,73,22,70,11,62,3,50,,36e" filled="f" strokecolor="#de8b00" strokeweight=".08825mm">
                  <v:path arrowok="t" o:connecttype="custom" o:connectlocs="0,2882;3,2868;11,2856;22,2849;37,2846;51,2849;63,2856;70,2868;73,2882;70,2896;63,2908;51,2916;37,2919;22,2916;11,2908;3,2896;0,2882" o:connectangles="0,0,0,0,0,0,0,0,0,0,0,0,0,0,0,0,0"/>
                </v:shape>
                <v:shape id="Freeform 5067" o:spid="_x0000_s1090" style="position:absolute;left:8349;top:2895;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" path="m49,l98,85,,85,49,e" filled="f" strokecolor="#de8b00" strokeweight=".08825mm">
                  <v:path arrowok="t" o:connecttype="custom" o:connectlocs="49,2896;98,2981;0,2981;49,2896" o:connectangles="0,0,0,0"/>
                </v:shape>
                <v:line id="Line 5068" o:spid="_x0000_s1091" style="position:absolute;visibility:visible;mso-wrap-style:square" from="4048,2186" to="4208,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" strokecolor="#b79f00" strokeweight=".26478mm">
                  <o:lock v:ext="edit" shapetype="f"/>
                </v:line>
                <v:shape id="Freeform 5069" o:spid="_x0000_s1092" style="position:absolute;left:4098;top:2024;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" path="m50,l99,85,,85,50,e" filled="f" strokecolor="#b79f00" strokeweight=".08825mm">
                  <v:path arrowok="t" o:connecttype="custom" o:connectlocs="50,2025;99,2110;0,2110;50,2025" o:connectangles="0,0,0,0"/>
                </v:shape>
                <v:shape id="Freeform 5070" o:spid="_x0000_s1093" style="position:absolute;left:4058;top:2128;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" path="m50,l99,85,,85,50,e" filled="f" strokecolor="#b79f00" strokeweight=".08825mm">
                  <v:path arrowok="t" o:connecttype="custom" o:connectlocs="50,2129;99,2214;0,2214;50,2129" o:connectangles="0,0,0,0"/>
                </v:shape>
                <v:line id="Line 5071" o:spid="_x0000_s1094" style="position:absolute;visibility:visible;mso-wrap-style:square" from="4262,2277" to="442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" strokecolor="#b79f00" strokeweight=".26478mm">
                  <o:lock v:ext="edit" shapetype="f"/>
                </v:line>
                <v:shape id="Freeform 5072" o:spid="_x0000_s1095" style="position:absolute;left:4300;top:2240;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" path="m,37l3,23,11,11,22,3,37,,51,3r11,8l70,23r3,14l70,51,62,63,51,71,37,74,22,71,11,63,3,51,,37e" filled="f" strokecolor="#b79f00" strokeweight=".08825mm">
                  <v:path arrowok="t" o:connecttype="custom" o:connectlocs="0,2277;3,2263;11,2251;22,2243;37,2240;51,2243;62,2251;70,2263;73,2277;70,2291;62,2303;51,2311;37,2314;22,2311;11,2303;3,2291;0,2277" o:connectangles="0,0,0,0,0,0,0,0,0,0,0,0,0,0,0,0,0"/>
                </v:shape>
                <v:line id="Line 5073" o:spid="_x0000_s1096" style="position:absolute;visibility:visible;mso-wrap-style:square" from="4556,2747" to="4556,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" strokecolor="#7bad00" strokeweight=".133mm">
                  <o:lock v:ext="edit" shapetype="f"/>
                </v:line>
                <v:line id="Line 5074" o:spid="_x0000_s1097" style="position:absolute;visibility:visible;mso-wrap-style:square" from="4476,2773" to="4637,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" strokecolor="#7bad00" strokeweight=".26478mm">
                  <o:lock v:ext="edit" shapetype="f"/>
                </v:line>
                <v:shape id="Freeform 5075" o:spid="_x0000_s1098" style="position:absolute;left:4497;top:2663;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" path="m49,l98,86,,86,49,e" filled="f" strokecolor="#7bad00" strokeweight=".08825mm">
                  <v:path arrowok="t" o:connecttype="custom" o:connectlocs="49,2663;98,2749;0,2749;49,2663" o:connectangles="0,0,0,0"/>
                </v:shape>
                <v:shape id="Freeform 5076" o:spid="_x0000_s1099" style="position:absolute;left:4507;top:2716;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" path="m49,l99,86,,86,49,e" filled="f" strokecolor="#7bad00" strokeweight=".08825mm">
                  <v:path arrowok="t" o:connecttype="custom" o:connectlocs="49,2716;99,2802;0,2802;49,2716" o:connectangles="0,0,0,0"/>
                </v:shape>
                <v:line id="Line 5077" o:spid="_x0000_s1100" style="position:absolute;visibility:visible;mso-wrap-style:square" from="4767,2887" to="4774,2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" strokecolor="#7bad00" strokeweight=".07708mm">
                  <o:lock v:ext="edit" shapetype="f"/>
                </v:line>
                <v:line id="Line 5078" o:spid="_x0000_s1101" style="position:absolute;visibility:visible;mso-wrap-style:square" from="4690,2880" to="4851,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" strokecolor="#7bad00" strokeweight=".26478mm">
                  <o:lock v:ext="edit" shapetype="f"/>
                </v:line>
                <v:shape id="Freeform 5079" o:spid="_x0000_s1102" style="position:absolute;left:4727;top:285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" path="m,37l2,23,10,11,22,3,36,,50,3r12,8l70,23r3,14l70,51,62,63,50,71,36,74,22,71,10,63,2,51,,37e" filled="f" strokecolor="#7bad00" strokeweight=".08825mm">
                  <v:path arrowok="t" o:connecttype="custom" o:connectlocs="0,2889;2,2875;10,2863;22,2855;36,2852;50,2855;62,2863;70,2875;73,2889;70,2903;62,2915;50,2923;36,2926;22,2923;10,2915;2,2903;0,2889" o:connectangles="0,0,0,0,0,0,0,0,0,0,0,0,0,0,0,0,0"/>
                </v:shape>
                <v:shape id="Freeform 5080" o:spid="_x0000_s1103" style="position:absolute;left:4741;top:2769;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" path="m,36l3,22,11,10,23,3,37,,51,3r12,7l71,22r3,14l71,50,63,62,51,70,37,73,23,70,11,62,3,50,,36e" filled="f" strokecolor="#7bad00" strokeweight=".08825mm">
                  <v:path arrowok="t" o:connecttype="custom" o:connectlocs="0,2806;3,2792;11,2780;23,2773;37,2770;51,2773;63,2780;71,2792;74,2806;71,2820;63,2832;51,2840;37,2843;23,2840;11,2832;3,2820;0,2806" o:connectangles="0,0,0,0,0,0,0,0,0,0,0,0,0,0,0,0,0"/>
                </v:shape>
                <v:shape id="Freeform 5081" o:spid="_x0000_s1104" style="position:absolute;left:4716;top:2843;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" path="m,36l3,22,11,10,23,2,37,,51,2r12,8l71,22r2,14l71,50,63,62,51,70,37,73,23,70,11,62,3,50,,36e" filled="f" strokecolor="#7bad00" strokeweight=".08825mm">
                  <v:path arrowok="t" o:connecttype="custom" o:connectlocs="0,2880;3,2866;11,2854;23,2846;37,2844;51,2846;63,2854;71,2866;73,2880;71,2894;63,2906;51,2914;37,2917;23,2914;11,2906;3,2894;0,2880" o:connectangles="0,0,0,0,0,0,0,0,0,0,0,0,0,0,0,0,0"/>
                </v:shape>
                <v:line id="Line 5082" o:spid="_x0000_s1105" style="position:absolute;visibility:visible;mso-wrap-style:square" from="4904,1326" to="5065,1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" strokecolor="#00b938" strokeweight=".26478mm">
                  <o:lock v:ext="edit" shapetype="f"/>
                </v:line>
                <v:shape id="Freeform 5083" o:spid="_x0000_s1106" style="position:absolute;left:4918;top:1400;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" path="m49,l99,85,,85,49,e" filled="f" strokecolor="#00b938" strokeweight=".08825mm">
                  <v:path arrowok="t" o:connecttype="custom" o:connectlocs="49,1401;99,1486;0,1486;49,1401" o:connectangles="0,0,0,0"/>
                </v:shape>
                <v:shape id="Freeform 5084" o:spid="_x0000_s1107" style="position:absolute;left:4929;top:1269;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" path="m49,l98,86,,86,49,e" filled="f" strokecolor="#00b938" strokeweight=".08825mm">
                  <v:path arrowok="t" o:connecttype="custom" o:connectlocs="49,1269;98,1355;0,1355;49,1269" o:connectangles="0,0,0,0"/>
                </v:shape>
                <v:line id="Line 5085" o:spid="_x0000_s1108" style="position:absolute;visibility:visible;mso-wrap-style:square" from="5118,1091" to="5279,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" strokecolor="#00b938" strokeweight=".26478mm">
                  <o:lock v:ext="edit" shapetype="f"/>
                </v:line>
                <v:shape id="Freeform 5086" o:spid="_x0000_s1109" style="position:absolute;left:5174;top:1102;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" path="m,37l3,23,11,11,22,3,37,,51,3r11,8l70,23r3,14l70,51,62,63,51,70,37,73,22,70,11,63,3,51,,37e" filled="f" strokecolor="#00b938" strokeweight=".08825mm">
                  <v:path arrowok="t" o:connecttype="custom" o:connectlocs="0,1139;3,1125;11,1113;22,1105;37,1102;51,1105;62,1113;70,1125;73,1139;70,1153;62,1165;51,1172;37,1175;22,1172;11,1165;3,1153;0,1139" o:connectangles="0,0,0,0,0,0,0,0,0,0,0,0,0,0,0,0,0"/>
                </v:shape>
                <v:shape id="Freeform 5087" o:spid="_x0000_s1110" style="position:absolute;left:5180;top:1054;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" path="m,37l2,23,10,11,22,3,36,,50,3r12,8l70,23r3,14l70,51,62,63,50,71,36,73,22,71,10,63,2,51,,37e" filled="f" strokecolor="#00b938" strokeweight=".08825mm">
                  <v:path arrowok="t" o:connecttype="custom" o:connectlocs="0,1091;2,1077;10,1065;22,1057;36,1054;50,1057;62,1065;70,1077;73,1091;70,1105;62,1117;50,1125;36,1127;22,1125;10,1117;2,1105;0,1091" o:connectangles="0,0,0,0,0,0,0,0,0,0,0,0,0,0,0,0,0"/>
                </v:shape>
                <v:shape id="Freeform 5088" o:spid="_x0000_s1111" style="position:absolute;left:5147;top:935;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" path="m,36l3,22,11,10,23,3,37,,51,3r12,7l71,22r3,14l71,50,63,62,51,70,37,73,23,70,11,62,3,50,,36e" filled="f" strokecolor="#00b938" strokeweight=".08825mm">
                  <v:path arrowok="t" o:connecttype="custom" o:connectlocs="0,972;3,958;11,946;23,939;37,936;51,939;63,946;71,958;74,972;71,986;63,998;51,1006;37,1009;23,1006;11,998;3,986;0,972" o:connectangles="0,0,0,0,0,0,0,0,0,0,0,0,0,0,0,0,0"/>
                </v:shape>
                <v:line id="Line 5089" o:spid="_x0000_s1112" style="position:absolute;visibility:visible;mso-wrap-style:square" from="5332,1805" to="5493,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" strokecolor="#00c08a" strokeweight=".26478mm">
                  <o:lock v:ext="edit" shapetype="f"/>
                </v:line>
                <v:shape id="Freeform 5090" o:spid="_x0000_s1113" style="position:absolute;left:5361;top:1748;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" path="m50,l99,86,,86,50,e" filled="f" strokecolor="#00c08a" strokeweight=".08825mm">
                  <v:path arrowok="t" o:connecttype="custom" o:connectlocs="50,1748;99,1834;0,1834;50,1748" o:connectangles="0,0,0,0"/>
                </v:shape>
                <v:shape id="Freeform 5091" o:spid="_x0000_s1114" style="position:absolute;left:5353;top:1733;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" path="m50,l99,86,,86,50,e" filled="f" strokecolor="#00c08a" strokeweight=".08825mm">
                  <v:path arrowok="t" o:connecttype="custom" o:connectlocs="50,1733;99,1819;0,1819;50,1733" o:connectangles="0,0,0,0"/>
                </v:shape>
                <v:line id="Line 5092" o:spid="_x0000_s1115" style="position:absolute;visibility:visible;mso-wrap-style:square" from="5547,2144" to="5707,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" strokecolor="#00c08a" strokeweight=".26478mm">
                  <o:lock v:ext="edit" shapetype="f"/>
                </v:line>
                <v:shape id="Freeform 5093" o:spid="_x0000_s1116" style="position:absolute;left:5589;top:2055;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" path="m,36l3,22,11,10,23,3,37,,51,3r12,7l71,22r3,14l71,51,63,62,51,70,37,73,23,70,11,62,3,51,,36e" filled="f" strokecolor="#00c08a" strokeweight=".08825mm">
                  <v:path arrowok="t" o:connecttype="custom" o:connectlocs="0,2092;3,2078;11,2066;23,2059;37,2056;51,2059;63,2066;71,2078;74,2092;71,2107;63,2118;51,2126;37,2129;23,2126;11,2118;3,2107;0,2092" o:connectangles="0,0,0,0,0,0,0,0,0,0,0,0,0,0,0,0,0"/>
                </v:shape>
                <v:shape id="Freeform 5094" o:spid="_x0000_s1117" style="position:absolute;left:5594;top:2126;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" path="m,37l3,23,11,11,23,3,37,,51,3r12,8l71,23r3,14l71,51,63,63,51,71,37,74,23,71,11,63,3,51,,37e" filled="f" strokecolor="#00c08a" strokeweight=".08825mm">
                  <v:path arrowok="t" o:connecttype="custom" o:connectlocs="0,2163;3,2149;11,2137;23,2129;37,2126;51,2129;63,2137;71,2149;74,2163;71,2177;63,2189;51,2197;37,2200;23,2197;11,2189;3,2177;0,2163" o:connectangles="0,0,0,0,0,0,0,0,0,0,0,0,0,0,0,0,0"/>
                </v:shape>
                <v:shape id="Freeform 5095" o:spid="_x0000_s1118" style="position:absolute;left:5584;top:2107;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" path="m,37l3,23,10,11,22,3,36,,51,3r11,8l70,23r3,14l70,51,62,63,51,70,36,73,22,70,10,63,3,51,,37e" filled="f" strokecolor="#00c08a" strokeweight=".08825mm">
                  <v:path arrowok="t" o:connecttype="custom" o:connectlocs="0,2144;3,2130;10,2118;22,2110;36,2107;51,2110;62,2118;70,2130;73,2144;70,2158;62,2170;51,2177;36,2180;22,2177;10,2170;3,2158;0,2144" o:connectangles="0,0,0,0,0,0,0,0,0,0,0,0,0,0,0,0,0"/>
                </v:shape>
                <v:line id="Line 5096" o:spid="_x0000_s1119" style="position:absolute;visibility:visible;mso-wrap-style:square" from="5761,2805" to="5921,2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" strokecolor="#c67bff" strokeweight=".26478mm">
                  <o:lock v:ext="edit" shapetype="f"/>
                </v:line>
                <v:shape id="Freeform 5097" o:spid="_x0000_s1120" style="position:absolute;left:5784;top:2862;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" path="m49,l98,85,,85,49,e" filled="f" strokecolor="#c67bff" strokeweight=".08825mm">
                  <v:path arrowok="t" o:connecttype="custom" o:connectlocs="49,2863;98,2948;0,2948;49,2863" o:connectangles="0,0,0,0"/>
                </v:shape>
                <v:shape id="Freeform 5098" o:spid="_x0000_s1121" style="position:absolute;left:5786;top:2748;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" path="m49,l98,86,,86,49,e" filled="f" strokecolor="#c67bff" strokeweight=".08825mm">
                  <v:path arrowok="t" o:connecttype="custom" o:connectlocs="49,2748;98,2834;0,2834;49,2748" o:connectangles="0,0,0,0"/>
                </v:shape>
                <v:shape id="Freeform 5099" o:spid="_x0000_s1122" style="position:absolute;left:5781;top:272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" path="m49,l98,85,,85,49,e" filled="f" strokecolor="#c67bff" strokeweight=".08825mm">
                  <v:path arrowok="t" o:connecttype="custom" o:connectlocs="49,2728;98,2813;0,2813;49,2728" o:connectangles="0,0,0,0"/>
                </v:shape>
                <v:shape id="Freeform 5100" o:spid="_x0000_s1123" style="position:absolute;left:4286;top:1903;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" path="m,37l3,23,11,11,23,3,37,,51,3r12,8l71,23r2,14l71,51,63,63,51,71,37,73,23,71,11,63,3,51,,37e" filled="f" strokecolor="#b79f00" strokeweight=".08825mm">
                  <v:path arrowok="t" o:connecttype="custom" o:connectlocs="0,1940;3,1926;11,1914;23,1906;37,1903;51,1906;63,1914;71,1926;73,1940;71,1954;63,1966;51,1974;37,1976;23,1974;11,1966;3,1954;0,1940" o:connectangles="0,0,0,0,0,0,0,0,0,0,0,0,0,0,0,0,0"/>
                </v:shape>
                <v:shape id="Freeform 5101" o:spid="_x0000_s1124" style="position:absolute;left:4080;top:2574;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" path="m49,l98,85,,85,49,e" filled="f" strokecolor="#b79f00" strokeweight=".08825mm">
                  <v:path arrowok="t" o:connecttype="custom" o:connectlocs="49,2575;98,2660;0,2660;49,2575" o:connectangles="0,0,0,0"/>
                </v:shape>
                <v:shape id="Freeform 5102" o:spid="_x0000_s1125" style="position:absolute;left:4301;top:2450;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" path="m,36l2,22,10,10,22,3,36,,50,3r12,7l70,22r3,14l70,51,62,62,50,70,36,73,22,70,10,62,2,51,,36e" filled="f" strokecolor="#b79f00" strokeweight=".08825mm">
                  <v:path arrowok="t" o:connecttype="custom" o:connectlocs="0,2487;2,2473;10,2461;22,2454;36,2451;50,2454;62,2461;70,2473;73,2487;70,2502;62,2513;50,2521;36,2524;22,2521;10,2513;2,2502;0,2487" o:connectangles="0,0,0,0,0,0,0,0,0,0,0,0,0,0,0,0,0"/>
                </v:shape>
                <v:shape id="Freeform 5103" o:spid="_x0000_s1126" style="position:absolute;left:4497;top:2878;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" path="m50,l99,86,,86,50,e" filled="f" strokecolor="#7bad00" strokeweight=".08825mm">
                  <v:path arrowok="t" o:connecttype="custom" o:connectlocs="50,2878;99,2964;0,2964;50,2878" o:connectangles="0,0,0,0"/>
                </v:shape>
                <v:shape id="Freeform 5104" o:spid="_x0000_s1127" style="position:absolute;left:4934;top:307;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" path="m49,l99,86,,86,49,e" filled="f" strokecolor="#00b938" strokeweight=".08825mm">
                  <v:path arrowok="t" o:connecttype="custom" o:connectlocs="49,307;99,393;0,393;49,307" o:connectangles="0,0,0,0"/>
                </v:shape>
                <v:shape id="Freeform 5105" o:spid="_x0000_s1128" style="position:absolute;left:5365;top:2025;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" path="m49,l98,85,,85,49,e" filled="f" strokecolor="#00c08a" strokeweight=".08825mm">
                  <v:path arrowok="t" o:connecttype="custom" o:connectlocs="49,2026;98,2111;0,2111;49,2026" o:connectangles="0,0,0,0"/>
                </v:shape>
                <v:shape id="Freeform 5106" o:spid="_x0000_s1129" style="position:absolute;left:6038;top:2180;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" path="m,36l3,22,11,10,22,3,36,,51,3r11,7l70,22r3,14l70,51,62,62,51,70,36,73,22,70,11,62,3,51,,36e" filled="f" strokecolor="#c67bff" strokeweight=".08825mm">
                  <v:path arrowok="t" o:connecttype="custom" o:connectlocs="0,2217;3,2203;11,2191;22,2184;36,2181;51,2184;62,2191;70,2203;73,2217;70,2232;62,2243;51,2251;36,2254;22,2251;11,2243;3,2232;0,2217" o:connectangles="0,0,0,0,0,0,0,0,0,0,0,0,0,0,0,0,0"/>
                </v:shape>
                <v:shape id="Freeform 5107" o:spid="_x0000_s1130" style="position:absolute;left:6454;top:2276;width:74;height:74;visibility:visible;mso-wrap-style:square;v-text-anchor:top" coordsize="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" path="m,37l2,23,10,11,22,3,36,,50,3r12,8l70,23r3,14l70,51,62,63,50,71,36,74,22,71,10,63,2,51,,37e" filled="f" strokecolor="#f8766c" strokeweight=".08825mm">
                  <v:path arrowok="t" o:connecttype="custom" o:connectlocs="0,2313;2,2299;10,2287;22,2279;36,2276;50,2279;62,2287;70,2299;73,2313;70,2327;62,2339;50,2347;36,2350;22,2347;10,2339;2,2327;0,2313" o:connectangles="0,0,0,0,0,0,0,0,0,0,0,0,0,0,0,0,0"/>
                </v:shape>
                <v:shape id="Freeform 5108" o:spid="_x0000_s1131" style="position:absolute;left:7084;top:2575;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" path="m49,l99,86,,86,49,e" filled="f" strokecolor="#00bec4" strokeweight=".08825mm">
                  <v:path arrowok="t" o:connecttype="custom" o:connectlocs="49,2575;99,2661;0,2661;49,2575" o:connectangles="0,0,0,0"/>
                </v:shape>
                <v:shape id="Freeform 5109" o:spid="_x0000_s1132" style="position:absolute;left:7952;top:1953;width:99;height:86;visibility:visible;mso-wrap-style:square;v-text-anchor:top" coordsize="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" path="m49,l99,85,,85,49,e" filled="f" strokecolor="#00b4ef" strokeweight=".08825mm">
                  <v:path arrowok="t" o:connecttype="custom" o:connectlocs="49,1954;99,2039;0,2039;49,1954" o:connectangles="0,0,0,0"/>
                </v:shape>
                <v:rect id="Rectangle 5110" o:spid="_x0000_s1133" style="position:absolute;left:3999;top:21;width:4754;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" filled="f" strokecolor="#333" strokeweight=".133mm">
                  <v:path arrowok="t"/>
                </v:rect>
                <v:line id="Line 5111" o:spid="_x0000_s1134" style="position:absolute;visibility:visible;mso-wrap-style:square" from="3980,2953" to="4000,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" strokecolor="#333" strokeweight=".133mm">
                  <o:lock v:ext="edit" shapetype="f"/>
                </v:line>
                <v:line id="Line 5112" o:spid="_x0000_s1135" style="position:absolute;visibility:visible;mso-wrap-style:square" from="3980,2720" to="4000,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" strokecolor="#333" strokeweight=".133mm">
                  <o:lock v:ext="edit" shapetype="f"/>
                </v:line>
                <v:line id="Line 5113" o:spid="_x0000_s1136" style="position:absolute;visibility:visible;mso-wrap-style:square" from="3980,2488" to="4000,2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" strokecolor="#333" strokeweight=".133mm">
                  <o:lock v:ext="edit" shapetype="f"/>
                </v:line>
                <v:line id="Line 5114" o:spid="_x0000_s1137" style="position:absolute;visibility:visible;mso-wrap-style:square" from="3980,2255" to="4000,2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" strokecolor="#333" strokeweight=".133mm">
                  <o:lock v:ext="edit" shapetype="f"/>
                </v:line>
                <v:line id="Line 5115" o:spid="_x0000_s1138" style="position:absolute;visibility:visible;mso-wrap-style:square" from="3980,2023" to="4000,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" strokecolor="#333" strokeweight=".133mm">
                  <o:lock v:ext="edit" shapetype="f"/>
                </v:line>
                <v:line id="Line 5116" o:spid="_x0000_s1139" style="position:absolute;visibility:visible;mso-wrap-style:square" from="3980,1790" to="4000,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" strokecolor="#333" strokeweight=".133mm">
                  <o:lock v:ext="edit" shapetype="f"/>
                </v:line>
                <v:line id="Line 5117" o:spid="_x0000_s1140" style="position:absolute;visibility:visible;mso-wrap-style:square" from="3980,1557" to="4000,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" strokecolor="#333" strokeweight=".133mm">
                  <o:lock v:ext="edit" shapetype="f"/>
                </v:line>
                <v:line id="Line 5118" o:spid="_x0000_s1141" style="position:absolute;visibility:visible;mso-wrap-style:square" from="3980,1325" to="400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" strokecolor="#333" strokeweight=".133mm">
                  <o:lock v:ext="edit" shapetype="f"/>
                </v:line>
                <v:line id="Line 5119" o:spid="_x0000_s1142" style="position:absolute;visibility:visible;mso-wrap-style:square" from="3980,1092" to="4000,1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" strokecolor="#333" strokeweight=".133mm">
                  <o:lock v:ext="edit" shapetype="f"/>
                </v:line>
                <v:line id="Line 5120" o:spid="_x0000_s1143" style="position:absolute;visibility:visible;mso-wrap-style:square" from="3980,859" to="400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" strokecolor="#333" strokeweight=".133mm">
                  <o:lock v:ext="edit" shapetype="f"/>
                </v:line>
                <v:line id="Line 5121" o:spid="_x0000_s1144" style="position:absolute;visibility:visible;mso-wrap-style:square" from="3980,627" to="4000,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" strokecolor="#333" strokeweight=".133mm">
                  <o:lock v:ext="edit" shapetype="f"/>
                </v:line>
                <v:line id="Line 5122" o:spid="_x0000_s1145" style="position:absolute;visibility:visible;mso-wrap-style:square" from="3980,394" to="4000,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" strokecolor="#333" strokeweight=".133mm">
                  <o:lock v:ext="edit" shapetype="f"/>
                </v:line>
                <v:line id="Line 5123" o:spid="_x0000_s1146" style="position:absolute;visibility:visible;mso-wrap-style:square" from="3980,162" to="400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" strokecolor="#333" strokeweight=".133mm">
                  <o:lock v:ext="edit" shapetype="f"/>
                </v:line>
                <v:line id="Line 5124" o:spid="_x0000_s1147" style="position:absolute;visibility:visible;mso-wrap-style:square" from="4248,3112" to="4248,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" strokecolor="#333" strokeweight=".133mm">
                  <o:lock v:ext="edit" shapetype="f"/>
                </v:line>
                <v:line id="Line 5125" o:spid="_x0000_s1148" style="position:absolute;visibility:visible;mso-wrap-style:square" from="4648,3112" to="4648,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" strokecolor="#333" strokeweight=".133mm">
                  <o:lock v:ext="edit" shapetype="f"/>
                </v:line>
                <v:line id="Line 5126" o:spid="_x0000_s1149" style="position:absolute;visibility:visible;mso-wrap-style:square" from="5118,3112" to="5118,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" strokecolor="#333" strokeweight=".133mm">
                  <o:lock v:ext="edit" shapetype="f"/>
                </v:line>
                <v:line id="Line 5127" o:spid="_x0000_s1150" style="position:absolute;visibility:visible;mso-wrap-style:square" from="5490,3112" to="5490,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" strokecolor="#333" strokeweight=".133mm">
                  <o:lock v:ext="edit" shapetype="f"/>
                </v:line>
                <v:line id="Line 5128" o:spid="_x0000_s1151" style="position:absolute;visibility:visible;mso-wrap-style:square" from="5968,3112" to="5968,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" strokecolor="#333" strokeweight=".133mm">
                  <o:lock v:ext="edit" shapetype="f"/>
                </v:line>
                <v:line id="Line 5129" o:spid="_x0000_s1152" style="position:absolute;visibility:visible;mso-wrap-style:square" from="6431,3112" to="6431,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" strokecolor="#333" strokeweight=".133mm">
                  <o:lock v:ext="edit" shapetype="f"/>
                </v:line>
                <v:line id="Line 5130" o:spid="_x0000_s1153" style="position:absolute;visibility:visible;mso-wrap-style:square" from="6796,3112" to="6796,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" strokecolor="#333" strokeweight=".133mm">
                  <o:lock v:ext="edit" shapetype="f"/>
                </v:line>
                <v:line id="Line 5131" o:spid="_x0000_s1154" style="position:absolute;visibility:visible;mso-wrap-style:square" from="7217,3112" to="7217,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" strokecolor="#333" strokeweight=".133mm">
                  <o:lock v:ext="edit" shapetype="f"/>
                </v:line>
                <v:line id="Line 5132" o:spid="_x0000_s1155" style="position:absolute;visibility:visible;mso-wrap-style:square" from="7674,3112" to="7674,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" strokecolor="#333" strokeweight=".133mm">
                  <o:lock v:ext="edit" shapetype="f"/>
                </v:line>
                <v:line id="Line 5133" o:spid="_x0000_s1156" style="position:absolute;visibility:visible;mso-wrap-style:square" from="8088,3112" to="8088,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" strokecolor="#333" strokeweight=".133mm">
                  <o:lock v:ext="edit" shapetype="f"/>
                </v:line>
                <v:line id="Line 5134" o:spid="_x0000_s1157" style="position:absolute;visibility:visible;mso-wrap-style:square" from="8544,3112" to="8544,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" strokecolor="#333" strokeweight=".133mm">
                  <o:lock v:ext="edit" shapetype="f"/>
                </v:line>
                <v:shape id="Freeform 5135" o:spid="_x0000_s1158" style="position:absolute;left:8290;top:230;width:73;height:73;visibility:visible;mso-wrap-style:square;v-text-anchor:top" coordsize="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" path="m,36l3,20,13,8,27,1,44,,58,3,69,14r3,14l72,45,65,59,52,69,36,73,22,70,11,62,3,50,,36e" filled="f" strokeweight=".08889mm">
                  <v:path arrowok="t" o:connecttype="custom" o:connectlocs="0,266;3,250;13,238;27,231;44,230;58,233;69,244;72,258;72,275;65,289;52,299;36,303;22,300;11,292;3,280;0,266" o:connectangles="0,0,0,0,0,0,0,0,0,0,0,0,0,0,0,0"/>
                </v:shape>
                <v:shape id="Freeform 5136" o:spid="_x0000_s1159" style="position:absolute;left:8271;top:365;width:92;height:86;visibility:visible;mso-wrap-style:square;v-text-anchor:top" coordsize="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" path="m49,l91,85,,85,49,xe" filled="f" strokeweight=".09322mm">
                  <v:path arrowok="t" o:connecttype="custom" o:connectlocs="49,366;91,451;0,451;49,366" o:connectangles="0,0,0,0"/>
                </v:shape>
                <v:shape id="Text Box 5137" o:spid="_x0000_s1160" type="#_x0000_t202" style="position:absolute;left:8427;top:138;width:21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" filled="f" stroked="f">
                  <v:path arrowok="t"/>
                  <v:textbox inset="0,0,0,0">
                    <w:txbxContent>
                      <w:p w14:paraId="6221BBC8" w14:textId="77777777" w:rsidR="005A72E5" w:rsidRDefault="005A72E5">
                        <w:pPr>
                          <w:spacing w:line="157" w:lineRule="exact"/>
                          <w:rPr>
                            <w:rFonts w:ascii="Arial"/>
                            <w:b/>
                            <w:sz w:val="14"/>
                          </w:rPr>
                        </w:pPr>
                        <w:r>
                          <w:rPr>
                            <w:rFonts w:ascii="Arial"/>
                            <w:b/>
                            <w:sz w:val="14"/>
                          </w:rPr>
                          <w:t>PB</w:t>
                        </w:r>
                      </w:p>
                      <w:p w14:paraId="432DC70A" w14:textId="77777777" w:rsidR="005A72E5" w:rsidRDefault="005A72E5">
                        <w:pPr>
                          <w:spacing w:before="38"/>
                          <w:rPr>
                            <w:rFonts w:ascii="Arial"/>
                            <w:b/>
                            <w:sz w:val="14"/>
                          </w:rPr>
                        </w:pPr>
                        <w:r>
                          <w:rPr>
                            <w:rFonts w:ascii="Arial"/>
                            <w:b/>
                            <w:sz w:val="14"/>
                          </w:rPr>
                          <w:t>SF</w:t>
                        </w:r>
                      </w:p>
                    </w:txbxContent>
                  </v:textbox>
                </v:shape>
                <w10:wrap anchorx="page"/>
              </v:group>
            </w:pict>
          </mc:Fallback>
        </mc:AlternateContent>
      </w:r>
      <w:r w:rsidR="009B75EF">
        <w:rPr>
          <w:rFonts w:ascii="Arial"/>
          <w:color w:val="4D4D4D"/>
          <w:sz w:val="11"/>
        </w:rPr>
        <w:t>60</w:t>
      </w:r>
    </w:p>
    <w:p w14:paraId="54E20AFB" w14:textId="77777777" w:rsidR="005313F1" w:rsidRDefault="009B75EF">
      <w:pPr>
        <w:spacing w:before="106"/>
        <w:ind w:left="2159"/>
        <w:rPr>
          <w:rFonts w:ascii="Arial"/>
          <w:sz w:val="11"/>
        </w:rPr>
      </w:pPr>
      <w:r>
        <w:rPr>
          <w:rFonts w:ascii="Arial"/>
          <w:color w:val="4D4D4D"/>
          <w:sz w:val="11"/>
        </w:rPr>
        <w:t>55</w:t>
      </w:r>
    </w:p>
    <w:p w14:paraId="7ECC1F8A" w14:textId="77777777" w:rsidR="005313F1" w:rsidRDefault="009B75EF">
      <w:pPr>
        <w:spacing w:before="106"/>
        <w:ind w:left="2159"/>
        <w:rPr>
          <w:rFonts w:ascii="Arial"/>
          <w:sz w:val="11"/>
        </w:rPr>
      </w:pPr>
      <w:r>
        <w:rPr>
          <w:rFonts w:ascii="Arial"/>
          <w:color w:val="4D4D4D"/>
          <w:sz w:val="11"/>
        </w:rPr>
        <w:t>50</w:t>
      </w:r>
    </w:p>
    <w:p w14:paraId="77E2E199" w14:textId="77777777" w:rsidR="005313F1" w:rsidRDefault="009B75EF">
      <w:pPr>
        <w:spacing w:before="107"/>
        <w:ind w:left="2159"/>
        <w:rPr>
          <w:rFonts w:ascii="Arial"/>
          <w:sz w:val="11"/>
        </w:rPr>
      </w:pPr>
      <w:r>
        <w:rPr>
          <w:rFonts w:ascii="Arial"/>
          <w:color w:val="4D4D4D"/>
          <w:sz w:val="11"/>
        </w:rPr>
        <w:t>45</w:t>
      </w:r>
    </w:p>
    <w:p w14:paraId="55F59D25" w14:textId="77777777" w:rsidR="005313F1" w:rsidRDefault="00090D17">
      <w:pPr>
        <w:spacing w:before="106"/>
        <w:ind w:left="2159"/>
        <w:rPr>
          <w:rFonts w:ascii="Arial"/>
          <w:sz w:val="11"/>
        </w:rPr>
      </w:pPr>
      <w:r>
        <w:rPr>
          <w:noProof/>
        </w:rPr>
        <mc:AlternateContent>
          <mc:Choice Requires="wps">
            <w:drawing>
              <wp:anchor distT="0" distB="0" distL="114300" distR="114300" simplePos="0" relativeHeight="1192" behindDoc="0" locked="0" layoutInCell="1" allowOverlap="1" wp14:anchorId="0FF1DDCE" wp14:editId="4CD6EFB1">
                <wp:simplePos x="0" y="0"/>
                <wp:positionH relativeFrom="page">
                  <wp:posOffset>2193925</wp:posOffset>
                </wp:positionH>
                <wp:positionV relativeFrom="paragraph">
                  <wp:posOffset>89535</wp:posOffset>
                </wp:positionV>
                <wp:extent cx="125730" cy="647065"/>
                <wp:effectExtent l="0" t="0" r="0" b="0"/>
                <wp:wrapNone/>
                <wp:docPr id="2445" name="Text Box 5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5730"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7D880" w14:textId="77777777" w:rsidR="005A72E5" w:rsidRDefault="005A72E5">
                            <w:pPr>
                              <w:spacing w:before="16"/>
                              <w:ind w:left="20"/>
                              <w:rPr>
                                <w:rFonts w:ascii="Arial"/>
                                <w:b/>
                                <w:sz w:val="14"/>
                              </w:rPr>
                            </w:pPr>
                            <w:r>
                              <w:rPr>
                                <w:rFonts w:ascii="Arial"/>
                                <w:b/>
                                <w:sz w:val="14"/>
                              </w:rPr>
                              <w:t>Proportion (</w:t>
                            </w:r>
                            <w:proofErr w:type="gramStart"/>
                            <w:r>
                              <w:rPr>
                                <w:rFonts w:ascii="Arial"/>
                                <w:b/>
                                <w:sz w:val="14"/>
                              </w:rPr>
                              <w:t>%</w:t>
                            </w:r>
                            <w:proofErr w:type="gramEnd"/>
                            <w:r>
                              <w:rPr>
                                <w:rFonts w:ascii="Arial"/>
                                <w:b/>
                                <w:sz w:val="14"/>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1DDCE" id="Text Box 5004" o:spid="_x0000_s1161" type="#_x0000_t202" style="position:absolute;left:0;text-align:left;margin-left:172.75pt;margin-top:7.05pt;width:9.9pt;height:50.95pt;z-index: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" filled="f" stroked="f">
                <v:path arrowok="t"/>
                <v:textbox style="layout-flow:vertical;mso-layout-flow-alt:bottom-to-top" inset="0,0,0,0">
                  <w:txbxContent>
                    <w:p w14:paraId="15B7D880" w14:textId="77777777" w:rsidR="005A72E5" w:rsidRDefault="005A72E5">
                      <w:pPr>
                        <w:spacing w:before="16"/>
                        <w:ind w:left="20"/>
                        <w:rPr>
                          <w:rFonts w:ascii="Arial"/>
                          <w:b/>
                          <w:sz w:val="14"/>
                        </w:rPr>
                      </w:pPr>
                      <w:r>
                        <w:rPr>
                          <w:rFonts w:ascii="Arial"/>
                          <w:b/>
                          <w:sz w:val="14"/>
                        </w:rPr>
                        <w:t>Proportion (</w:t>
                      </w:r>
                      <w:proofErr w:type="gramStart"/>
                      <w:r>
                        <w:rPr>
                          <w:rFonts w:ascii="Arial"/>
                          <w:b/>
                          <w:sz w:val="14"/>
                        </w:rPr>
                        <w:t>%</w:t>
                      </w:r>
                      <w:proofErr w:type="gramEnd"/>
                      <w:r>
                        <w:rPr>
                          <w:rFonts w:ascii="Arial"/>
                          <w:b/>
                          <w:sz w:val="14"/>
                        </w:rPr>
                        <w:t>)</w:t>
                      </w:r>
                    </w:p>
                  </w:txbxContent>
                </v:textbox>
                <w10:wrap anchorx="page"/>
              </v:shape>
            </w:pict>
          </mc:Fallback>
        </mc:AlternateContent>
      </w:r>
      <w:r w:rsidR="009B75EF">
        <w:rPr>
          <w:rFonts w:ascii="Arial"/>
          <w:color w:val="4D4D4D"/>
          <w:sz w:val="11"/>
        </w:rPr>
        <w:t>40</w:t>
      </w:r>
    </w:p>
    <w:p w14:paraId="4A9A8A4E" w14:textId="77777777" w:rsidR="005313F1" w:rsidRDefault="009B75EF">
      <w:pPr>
        <w:spacing w:before="106"/>
        <w:ind w:left="2159"/>
        <w:rPr>
          <w:rFonts w:ascii="Arial"/>
          <w:sz w:val="11"/>
        </w:rPr>
      </w:pPr>
      <w:r>
        <w:rPr>
          <w:rFonts w:ascii="Arial"/>
          <w:color w:val="4D4D4D"/>
          <w:sz w:val="11"/>
        </w:rPr>
        <w:t>35</w:t>
      </w:r>
    </w:p>
    <w:p w14:paraId="25B8A176" w14:textId="77777777" w:rsidR="005313F1" w:rsidRDefault="009B75EF">
      <w:pPr>
        <w:spacing w:before="106"/>
        <w:ind w:left="2159"/>
        <w:rPr>
          <w:rFonts w:ascii="Arial"/>
          <w:sz w:val="11"/>
        </w:rPr>
      </w:pPr>
      <w:r>
        <w:rPr>
          <w:rFonts w:ascii="Arial"/>
          <w:color w:val="4D4D4D"/>
          <w:sz w:val="11"/>
        </w:rPr>
        <w:t>30</w:t>
      </w:r>
    </w:p>
    <w:p w14:paraId="3716FE84" w14:textId="77777777" w:rsidR="005313F1" w:rsidRDefault="009B75EF">
      <w:pPr>
        <w:spacing w:before="106"/>
        <w:ind w:left="2159"/>
        <w:rPr>
          <w:rFonts w:ascii="Arial"/>
          <w:sz w:val="11"/>
        </w:rPr>
      </w:pPr>
      <w:r>
        <w:rPr>
          <w:rFonts w:ascii="Arial"/>
          <w:color w:val="4D4D4D"/>
          <w:sz w:val="11"/>
        </w:rPr>
        <w:t>25</w:t>
      </w:r>
    </w:p>
    <w:p w14:paraId="082ECED8" w14:textId="77777777" w:rsidR="005313F1" w:rsidRDefault="009B75EF">
      <w:pPr>
        <w:spacing w:before="106"/>
        <w:ind w:left="2159"/>
        <w:rPr>
          <w:rFonts w:ascii="Arial"/>
          <w:sz w:val="11"/>
        </w:rPr>
      </w:pPr>
      <w:r>
        <w:rPr>
          <w:rFonts w:ascii="Arial"/>
          <w:color w:val="4D4D4D"/>
          <w:sz w:val="11"/>
        </w:rPr>
        <w:t>20</w:t>
      </w:r>
    </w:p>
    <w:p w14:paraId="06C1F37D" w14:textId="77777777" w:rsidR="005313F1" w:rsidRDefault="009B75EF">
      <w:pPr>
        <w:spacing w:before="106"/>
        <w:ind w:left="2159"/>
        <w:rPr>
          <w:rFonts w:ascii="Arial"/>
          <w:sz w:val="11"/>
        </w:rPr>
      </w:pPr>
      <w:r>
        <w:rPr>
          <w:rFonts w:ascii="Arial"/>
          <w:color w:val="4D4D4D"/>
          <w:sz w:val="11"/>
        </w:rPr>
        <w:t>15</w:t>
      </w:r>
    </w:p>
    <w:p w14:paraId="59A6ACAB" w14:textId="77777777" w:rsidR="005313F1" w:rsidRDefault="009B75EF">
      <w:pPr>
        <w:spacing w:before="107"/>
        <w:ind w:left="2159"/>
        <w:rPr>
          <w:rFonts w:ascii="Arial"/>
          <w:sz w:val="11"/>
        </w:rPr>
      </w:pPr>
      <w:r>
        <w:rPr>
          <w:rFonts w:ascii="Arial"/>
          <w:color w:val="4D4D4D"/>
          <w:sz w:val="11"/>
        </w:rPr>
        <w:t>10</w:t>
      </w:r>
    </w:p>
    <w:p w14:paraId="6A3B070B" w14:textId="77777777" w:rsidR="005313F1" w:rsidRDefault="009B75EF">
      <w:pPr>
        <w:spacing w:before="106"/>
        <w:ind w:left="2222"/>
        <w:rPr>
          <w:rFonts w:ascii="Arial"/>
          <w:sz w:val="11"/>
        </w:rPr>
      </w:pPr>
      <w:r>
        <w:rPr>
          <w:rFonts w:ascii="Arial"/>
          <w:color w:val="4D4D4D"/>
          <w:w w:val="102"/>
          <w:sz w:val="11"/>
        </w:rPr>
        <w:t>5</w:t>
      </w:r>
    </w:p>
    <w:p w14:paraId="758A128D" w14:textId="77777777" w:rsidR="005313F1" w:rsidRDefault="00090D17">
      <w:pPr>
        <w:spacing w:before="106"/>
        <w:ind w:left="2222"/>
        <w:rPr>
          <w:rFonts w:ascii="Arial"/>
          <w:sz w:val="11"/>
        </w:rPr>
      </w:pPr>
      <w:r>
        <w:rPr>
          <w:noProof/>
        </w:rPr>
        <mc:AlternateContent>
          <mc:Choice Requires="wps">
            <w:drawing>
              <wp:anchor distT="0" distB="0" distL="114300" distR="114300" simplePos="0" relativeHeight="1216" behindDoc="0" locked="0" layoutInCell="1" allowOverlap="1" wp14:anchorId="6CB63A8E" wp14:editId="25F150F3">
                <wp:simplePos x="0" y="0"/>
                <wp:positionH relativeFrom="page">
                  <wp:posOffset>2439035</wp:posOffset>
                </wp:positionH>
                <wp:positionV relativeFrom="paragraph">
                  <wp:posOffset>275590</wp:posOffset>
                </wp:positionV>
                <wp:extent cx="183515" cy="80010"/>
                <wp:effectExtent l="0" t="0" r="0" b="0"/>
                <wp:wrapNone/>
                <wp:docPr id="2444" name="WordArt 5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3515" cy="800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1E4DBB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CB63A8E" id="WordArt 5003" o:spid="_x0000_s1162" type="#_x0000_t202" style="position:absolute;left:0;text-align:left;margin-left:192.05pt;margin-top:21.7pt;width:14.45pt;height:6.3pt;rotation:-45;z-index: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" filled="f" stroked="f">
                <v:stroke joinstyle="round"/>
                <v:path arrowok="t"/>
                <v:textbox>
                  <w:txbxContent>
                    <w:p w14:paraId="01E4DBB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CD14</w:t>
                      </w:r>
                    </w:p>
                  </w:txbxContent>
                </v:textbox>
                <w10:wrap anchorx="page"/>
              </v:shape>
            </w:pict>
          </mc:Fallback>
        </mc:AlternateContent>
      </w:r>
      <w:r>
        <w:rPr>
          <w:noProof/>
        </w:rPr>
        <mc:AlternateContent>
          <mc:Choice Requires="wps">
            <w:drawing>
              <wp:anchor distT="0" distB="0" distL="114300" distR="114300" simplePos="0" relativeHeight="1240" behindDoc="0" locked="0" layoutInCell="1" allowOverlap="1" wp14:anchorId="35BB3B64" wp14:editId="6AE23F3F">
                <wp:simplePos x="0" y="0"/>
                <wp:positionH relativeFrom="page">
                  <wp:posOffset>2581910</wp:posOffset>
                </wp:positionH>
                <wp:positionV relativeFrom="paragraph">
                  <wp:posOffset>209550</wp:posOffset>
                </wp:positionV>
                <wp:extent cx="24765" cy="46990"/>
                <wp:effectExtent l="0" t="0" r="0" b="0"/>
                <wp:wrapNone/>
                <wp:docPr id="2443" name="WordArt 5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765" cy="469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28A406"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5BB3B64" id="WordArt 5002" o:spid="_x0000_s1163" type="#_x0000_t202" style="position:absolute;left:0;text-align:left;margin-left:203.3pt;margin-top:16.5pt;width:1.95pt;height:3.7pt;rotation:-45;z-index:1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" filled="f" stroked="f">
                <v:stroke joinstyle="round"/>
                <v:path arrowok="t"/>
                <v:textbox>
                  <w:txbxContent>
                    <w:p w14:paraId="2028A406"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v:textbox>
                <w10:wrap anchorx="page"/>
              </v:shape>
            </w:pict>
          </mc:Fallback>
        </mc:AlternateContent>
      </w:r>
      <w:r>
        <w:rPr>
          <w:noProof/>
        </w:rPr>
        <mc:AlternateContent>
          <mc:Choice Requires="wps">
            <w:drawing>
              <wp:anchor distT="0" distB="0" distL="114300" distR="114300" simplePos="0" relativeHeight="1264" behindDoc="0" locked="0" layoutInCell="1" allowOverlap="1" wp14:anchorId="04A13E83" wp14:editId="38E7ED59">
                <wp:simplePos x="0" y="0"/>
                <wp:positionH relativeFrom="page">
                  <wp:posOffset>2433320</wp:posOffset>
                </wp:positionH>
                <wp:positionV relativeFrom="paragraph">
                  <wp:posOffset>325120</wp:posOffset>
                </wp:positionV>
                <wp:extent cx="346710" cy="71755"/>
                <wp:effectExtent l="0" t="0" r="0" b="0"/>
                <wp:wrapNone/>
                <wp:docPr id="2442" name="WordArt 5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4671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0DD213"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monocytes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4A13E83" id="WordArt 5001" o:spid="_x0000_s1164" type="#_x0000_t202" style="position:absolute;left:0;text-align:left;margin-left:191.6pt;margin-top:25.6pt;width:27.3pt;height:5.65pt;rotation:-45;z-index: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" filled="f" stroked="f">
                <v:stroke joinstyle="round"/>
                <v:path arrowok="t"/>
                <v:textbox>
                  <w:txbxContent>
                    <w:p w14:paraId="140DD213"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monocytes</w:t>
                      </w:r>
                      <w:proofErr w:type="gramEnd"/>
                    </w:p>
                  </w:txbxContent>
                </v:textbox>
                <w10:wrap anchorx="page"/>
              </v:shape>
            </w:pict>
          </mc:Fallback>
        </mc:AlternateContent>
      </w:r>
      <w:r>
        <w:rPr>
          <w:noProof/>
        </w:rPr>
        <mc:AlternateContent>
          <mc:Choice Requires="wps">
            <w:drawing>
              <wp:anchor distT="0" distB="0" distL="114300" distR="114300" simplePos="0" relativeHeight="1288" behindDoc="0" locked="0" layoutInCell="1" allowOverlap="1" wp14:anchorId="34894D4B" wp14:editId="1267078C">
                <wp:simplePos x="0" y="0"/>
                <wp:positionH relativeFrom="page">
                  <wp:posOffset>2718435</wp:posOffset>
                </wp:positionH>
                <wp:positionV relativeFrom="paragraph">
                  <wp:posOffset>302260</wp:posOffset>
                </wp:positionV>
                <wp:extent cx="183515" cy="80010"/>
                <wp:effectExtent l="0" t="0" r="0" b="0"/>
                <wp:wrapNone/>
                <wp:docPr id="2441" name="WordArt 5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3515" cy="800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DD8AE3"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CD16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4894D4B" id="WordArt 5000" o:spid="_x0000_s1165" type="#_x0000_t202" style="position:absolute;left:0;text-align:left;margin-left:214.05pt;margin-top:23.8pt;width:14.45pt;height:6.3pt;rotation:-45;z-index:1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" filled="f" stroked="f">
                <v:stroke joinstyle="round"/>
                <v:path arrowok="t"/>
                <v:textbox>
                  <w:txbxContent>
                    <w:p w14:paraId="5DDD8AE3"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CD16</w:t>
                      </w:r>
                    </w:p>
                  </w:txbxContent>
                </v:textbox>
                <w10:wrap anchorx="page"/>
              </v:shape>
            </w:pict>
          </mc:Fallback>
        </mc:AlternateContent>
      </w:r>
      <w:r>
        <w:rPr>
          <w:noProof/>
        </w:rPr>
        <mc:AlternateContent>
          <mc:Choice Requires="wps">
            <w:drawing>
              <wp:anchor distT="0" distB="0" distL="114300" distR="114300" simplePos="0" relativeHeight="1312" behindDoc="0" locked="0" layoutInCell="1" allowOverlap="1" wp14:anchorId="15993C69" wp14:editId="32AF449D">
                <wp:simplePos x="0" y="0"/>
                <wp:positionH relativeFrom="page">
                  <wp:posOffset>2861310</wp:posOffset>
                </wp:positionH>
                <wp:positionV relativeFrom="paragraph">
                  <wp:posOffset>236220</wp:posOffset>
                </wp:positionV>
                <wp:extent cx="24765" cy="46990"/>
                <wp:effectExtent l="0" t="0" r="0" b="0"/>
                <wp:wrapNone/>
                <wp:docPr id="2440" name="WordArt 4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765" cy="469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773872F"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5993C69" id="WordArt 4999" o:spid="_x0000_s1166" type="#_x0000_t202" style="position:absolute;left:0;text-align:left;margin-left:225.3pt;margin-top:18.6pt;width:1.95pt;height:3.7pt;rotation:-45;z-index: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" filled="f" stroked="f">
                <v:stroke joinstyle="round"/>
                <v:path arrowok="t"/>
                <v:textbox>
                  <w:txbxContent>
                    <w:p w14:paraId="2773872F"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v:textbox>
                <w10:wrap anchorx="page"/>
              </v:shape>
            </w:pict>
          </mc:Fallback>
        </mc:AlternateContent>
      </w:r>
      <w:r>
        <w:rPr>
          <w:noProof/>
        </w:rPr>
        <mc:AlternateContent>
          <mc:Choice Requires="wps">
            <w:drawing>
              <wp:anchor distT="0" distB="0" distL="114300" distR="114300" simplePos="0" relativeHeight="1360" behindDoc="0" locked="0" layoutInCell="1" allowOverlap="1" wp14:anchorId="08E804EB" wp14:editId="48116298">
                <wp:simplePos x="0" y="0"/>
                <wp:positionH relativeFrom="page">
                  <wp:posOffset>3063875</wp:posOffset>
                </wp:positionH>
                <wp:positionV relativeFrom="paragraph">
                  <wp:posOffset>295910</wp:posOffset>
                </wp:positionV>
                <wp:extent cx="203200" cy="71755"/>
                <wp:effectExtent l="0" t="0" r="0" b="0"/>
                <wp:wrapNone/>
                <wp:docPr id="2439" name="WordArt 4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320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E85A503"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8E804EB" id="WordArt 4998" o:spid="_x0000_s1167" type="#_x0000_t202" style="position:absolute;left:0;text-align:left;margin-left:241.25pt;margin-top:23.3pt;width:16pt;height:5.65pt;rotation:-45;z-index: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" filled="f" stroked="f">
                <v:stroke joinstyle="round"/>
                <v:path arrowok="t"/>
                <v:textbox>
                  <w:txbxContent>
                    <w:p w14:paraId="5E85A503"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mCD4</w:t>
                      </w:r>
                    </w:p>
                  </w:txbxContent>
                </v:textbox>
                <w10:wrap anchorx="page"/>
              </v:shape>
            </w:pict>
          </mc:Fallback>
        </mc:AlternateContent>
      </w:r>
      <w:r>
        <w:rPr>
          <w:noProof/>
        </w:rPr>
        <mc:AlternateContent>
          <mc:Choice Requires="wps">
            <w:drawing>
              <wp:anchor distT="0" distB="0" distL="114300" distR="114300" simplePos="0" relativeHeight="1384" behindDoc="0" locked="0" layoutInCell="1" allowOverlap="1" wp14:anchorId="5E003609" wp14:editId="4925E8C9">
                <wp:simplePos x="0" y="0"/>
                <wp:positionH relativeFrom="page">
                  <wp:posOffset>3310255</wp:posOffset>
                </wp:positionH>
                <wp:positionV relativeFrom="paragraph">
                  <wp:posOffset>291465</wp:posOffset>
                </wp:positionV>
                <wp:extent cx="203200" cy="80010"/>
                <wp:effectExtent l="0" t="0" r="0" b="0"/>
                <wp:wrapNone/>
                <wp:docPr id="2438" name="WordArt 4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3200" cy="800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6CD10F5"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mCD8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E003609" id="WordArt 4997" o:spid="_x0000_s1168" type="#_x0000_t202" style="position:absolute;left:0;text-align:left;margin-left:260.65pt;margin-top:22.95pt;width:16pt;height:6.3pt;rotation:-45;z-index:1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" filled="f" stroked="f">
                <v:stroke joinstyle="round"/>
                <v:path arrowok="t"/>
                <v:textbox>
                  <w:txbxContent>
                    <w:p w14:paraId="66CD10F5"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mCD8</w:t>
                      </w:r>
                    </w:p>
                  </w:txbxContent>
                </v:textbox>
                <w10:wrap anchorx="page"/>
              </v:shape>
            </w:pict>
          </mc:Fallback>
        </mc:AlternateContent>
      </w:r>
      <w:r>
        <w:rPr>
          <w:noProof/>
        </w:rPr>
        <mc:AlternateContent>
          <mc:Choice Requires="wps">
            <w:drawing>
              <wp:anchor distT="0" distB="0" distL="114300" distR="114300" simplePos="0" relativeHeight="1408" behindDoc="0" locked="0" layoutInCell="1" allowOverlap="1" wp14:anchorId="4E6047FA" wp14:editId="5EB61D4E">
                <wp:simplePos x="0" y="0"/>
                <wp:positionH relativeFrom="page">
                  <wp:posOffset>3470275</wp:posOffset>
                </wp:positionH>
                <wp:positionV relativeFrom="paragraph">
                  <wp:posOffset>218440</wp:posOffset>
                </wp:positionV>
                <wp:extent cx="24765" cy="46990"/>
                <wp:effectExtent l="0" t="0" r="0" b="0"/>
                <wp:wrapNone/>
                <wp:docPr id="2437" name="WordArt 4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765" cy="469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B340E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E6047FA" id="WordArt 4996" o:spid="_x0000_s1169" type="#_x0000_t202" style="position:absolute;left:0;text-align:left;margin-left:273.25pt;margin-top:17.2pt;width:1.95pt;height:3.7pt;rotation:-45;z-index: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" filled="f" stroked="f">
                <v:stroke joinstyle="round"/>
                <v:path arrowok="t"/>
                <v:textbox>
                  <w:txbxContent>
                    <w:p w14:paraId="64B340E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v:textbox>
                <w10:wrap anchorx="page"/>
              </v:shape>
            </w:pict>
          </mc:Fallback>
        </mc:AlternateContent>
      </w:r>
      <w:r>
        <w:rPr>
          <w:noProof/>
        </w:rPr>
        <mc:AlternateContent>
          <mc:Choice Requires="wps">
            <w:drawing>
              <wp:anchor distT="0" distB="0" distL="114300" distR="114300" simplePos="0" relativeHeight="1432" behindDoc="0" locked="0" layoutInCell="1" allowOverlap="1" wp14:anchorId="0B8F313A" wp14:editId="0F60232A">
                <wp:simplePos x="0" y="0"/>
                <wp:positionH relativeFrom="page">
                  <wp:posOffset>3690620</wp:posOffset>
                </wp:positionH>
                <wp:positionV relativeFrom="paragraph">
                  <wp:posOffset>255270</wp:posOffset>
                </wp:positionV>
                <wp:extent cx="99695" cy="71755"/>
                <wp:effectExtent l="0" t="0" r="0" b="0"/>
                <wp:wrapNone/>
                <wp:docPr id="2436" name="WordArt 4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99695"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D5CD7C0"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NK</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B8F313A" id="WordArt 4995" o:spid="_x0000_s1170" type="#_x0000_t202" style="position:absolute;left:0;text-align:left;margin-left:290.6pt;margin-top:20.1pt;width:7.85pt;height:5.65pt;rotation:-45;z-index:1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" filled="f" stroked="f">
                <v:stroke joinstyle="round"/>
                <v:path arrowok="t"/>
                <v:textbox>
                  <w:txbxContent>
                    <w:p w14:paraId="0D5CD7C0"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NK</w:t>
                      </w:r>
                    </w:p>
                  </w:txbxContent>
                </v:textbox>
                <w10:wrap anchorx="page"/>
              </v:shape>
            </w:pict>
          </mc:Fallback>
        </mc:AlternateContent>
      </w:r>
      <w:r>
        <w:rPr>
          <w:noProof/>
        </w:rPr>
        <mc:AlternateContent>
          <mc:Choice Requires="wps">
            <w:drawing>
              <wp:anchor distT="0" distB="0" distL="114300" distR="114300" simplePos="0" relativeHeight="1456" behindDoc="0" locked="0" layoutInCell="1" allowOverlap="1" wp14:anchorId="7631B25C" wp14:editId="6B9464C9">
                <wp:simplePos x="0" y="0"/>
                <wp:positionH relativeFrom="page">
                  <wp:posOffset>3855720</wp:posOffset>
                </wp:positionH>
                <wp:positionV relativeFrom="paragraph">
                  <wp:posOffset>302895</wp:posOffset>
                </wp:positionV>
                <wp:extent cx="48260" cy="71755"/>
                <wp:effectExtent l="0" t="0" r="0" b="0"/>
                <wp:wrapNone/>
                <wp:docPr id="2435" name="WordArt 4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4826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19713F0"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631B25C" id="WordArt 4994" o:spid="_x0000_s1171" type="#_x0000_t202" style="position:absolute;left:0;text-align:left;margin-left:303.6pt;margin-top:23.85pt;width:3.8pt;height:5.65pt;rotation:-45;z-index: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" filled="f" stroked="f">
                <v:stroke joinstyle="round"/>
                <v:path arrowok="t"/>
                <v:textbox>
                  <w:txbxContent>
                    <w:p w14:paraId="119713F0"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B</w:t>
                      </w:r>
                    </w:p>
                  </w:txbxContent>
                </v:textbox>
                <w10:wrap anchorx="page"/>
              </v:shape>
            </w:pict>
          </mc:Fallback>
        </mc:AlternateContent>
      </w:r>
      <w:r>
        <w:rPr>
          <w:noProof/>
        </w:rPr>
        <mc:AlternateContent>
          <mc:Choice Requires="wps">
            <w:drawing>
              <wp:anchor distT="0" distB="0" distL="114300" distR="114300" simplePos="0" relativeHeight="1504" behindDoc="0" locked="0" layoutInCell="1" allowOverlap="1" wp14:anchorId="36EB6C7B" wp14:editId="00AD6F19">
                <wp:simplePos x="0" y="0"/>
                <wp:positionH relativeFrom="page">
                  <wp:posOffset>4202430</wp:posOffset>
                </wp:positionH>
                <wp:positionV relativeFrom="paragraph">
                  <wp:posOffset>252730</wp:posOffset>
                </wp:positionV>
                <wp:extent cx="143510" cy="71755"/>
                <wp:effectExtent l="0" t="0" r="0" b="0"/>
                <wp:wrapNone/>
                <wp:docPr id="2434" name="WordArt 4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4351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A647C0D" w14:textId="77777777" w:rsidR="005A72E5" w:rsidRDefault="005A72E5" w:rsidP="00090D17">
                            <w:pPr>
                              <w:pStyle w:val="NormalWeb"/>
                              <w:spacing w:before="0" w:beforeAutospacing="0" w:after="0" w:afterAutospacing="0"/>
                              <w:jc w:val="center"/>
                            </w:pPr>
                            <w:proofErr w:type="spellStart"/>
                            <w:proofErr w:type="gramStart"/>
                            <w:r>
                              <w:rPr>
                                <w:rFonts w:ascii="&amp;quot" w:hAnsi="&amp;quot"/>
                                <w:color w:val="4D4D4D"/>
                                <w:sz w:val="16"/>
                                <w:szCs w:val="16"/>
                                <w:lang w:val="en-US"/>
                              </w:rPr>
                              <w:t>pDC</w:t>
                            </w:r>
                            <w:proofErr w:type="spellEnd"/>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6EB6C7B" id="WordArt 4993" o:spid="_x0000_s1172" type="#_x0000_t202" style="position:absolute;left:0;text-align:left;margin-left:330.9pt;margin-top:19.9pt;width:11.3pt;height:5.65pt;rotation:-45;z-index: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" filled="f" stroked="f">
                <v:stroke joinstyle="round"/>
                <v:path arrowok="t"/>
                <v:textbox>
                  <w:txbxContent>
                    <w:p w14:paraId="3A647C0D" w14:textId="77777777" w:rsidR="005A72E5" w:rsidRDefault="005A72E5" w:rsidP="00090D17">
                      <w:pPr>
                        <w:pStyle w:val="NormalWeb"/>
                        <w:spacing w:before="0" w:beforeAutospacing="0" w:after="0" w:afterAutospacing="0"/>
                        <w:jc w:val="center"/>
                      </w:pPr>
                      <w:proofErr w:type="spellStart"/>
                      <w:proofErr w:type="gramStart"/>
                      <w:r>
                        <w:rPr>
                          <w:rFonts w:ascii="&amp;quot" w:hAnsi="&amp;quot"/>
                          <w:color w:val="4D4D4D"/>
                          <w:sz w:val="16"/>
                          <w:szCs w:val="16"/>
                          <w:lang w:val="en-US"/>
                        </w:rPr>
                        <w:t>pDC</w:t>
                      </w:r>
                      <w:proofErr w:type="spellEnd"/>
                      <w:proofErr w:type="gramEnd"/>
                    </w:p>
                  </w:txbxContent>
                </v:textbox>
                <w10:wrap anchorx="page"/>
              </v:shape>
            </w:pict>
          </mc:Fallback>
        </mc:AlternateContent>
      </w:r>
      <w:r>
        <w:rPr>
          <w:noProof/>
        </w:rPr>
        <mc:AlternateContent>
          <mc:Choice Requires="wps">
            <w:drawing>
              <wp:anchor distT="0" distB="0" distL="114300" distR="114300" simplePos="0" relativeHeight="1528" behindDoc="0" locked="0" layoutInCell="1" allowOverlap="1" wp14:anchorId="188BBF57" wp14:editId="44383B5B">
                <wp:simplePos x="0" y="0"/>
                <wp:positionH relativeFrom="page">
                  <wp:posOffset>4465955</wp:posOffset>
                </wp:positionH>
                <wp:positionV relativeFrom="paragraph">
                  <wp:posOffset>254000</wp:posOffset>
                </wp:positionV>
                <wp:extent cx="139700" cy="71755"/>
                <wp:effectExtent l="0" t="0" r="0" b="0"/>
                <wp:wrapNone/>
                <wp:docPr id="2433" name="WordArt 4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3970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3BDDFC" w14:textId="77777777" w:rsidR="005A72E5" w:rsidRDefault="005A72E5" w:rsidP="00090D17">
                            <w:pPr>
                              <w:pStyle w:val="NormalWeb"/>
                              <w:spacing w:before="0" w:beforeAutospacing="0" w:after="0" w:afterAutospacing="0"/>
                              <w:jc w:val="center"/>
                            </w:pPr>
                            <w:proofErr w:type="spellStart"/>
                            <w:proofErr w:type="gramStart"/>
                            <w:r>
                              <w:rPr>
                                <w:rFonts w:ascii="&amp;quot" w:hAnsi="&amp;quot"/>
                                <w:color w:val="4D4D4D"/>
                                <w:sz w:val="16"/>
                                <w:szCs w:val="16"/>
                                <w:lang w:val="en-US"/>
                              </w:rPr>
                              <w:t>cDC</w:t>
                            </w:r>
                            <w:proofErr w:type="spellEnd"/>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88BBF57" id="WordArt 4992" o:spid="_x0000_s1173" type="#_x0000_t202" style="position:absolute;left:0;text-align:left;margin-left:351.65pt;margin-top:20pt;width:11pt;height:5.65pt;rotation:-45;z-index:1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" filled="f" stroked="f">
                <v:stroke joinstyle="round"/>
                <v:path arrowok="t"/>
                <v:textbox>
                  <w:txbxContent>
                    <w:p w14:paraId="2E3BDDFC" w14:textId="77777777" w:rsidR="005A72E5" w:rsidRDefault="005A72E5" w:rsidP="00090D17">
                      <w:pPr>
                        <w:pStyle w:val="NormalWeb"/>
                        <w:spacing w:before="0" w:beforeAutospacing="0" w:after="0" w:afterAutospacing="0"/>
                        <w:jc w:val="center"/>
                      </w:pPr>
                      <w:proofErr w:type="spellStart"/>
                      <w:proofErr w:type="gramStart"/>
                      <w:r>
                        <w:rPr>
                          <w:rFonts w:ascii="&amp;quot" w:hAnsi="&amp;quot"/>
                          <w:color w:val="4D4D4D"/>
                          <w:sz w:val="16"/>
                          <w:szCs w:val="16"/>
                          <w:lang w:val="en-US"/>
                        </w:rPr>
                        <w:t>cDC</w:t>
                      </w:r>
                      <w:proofErr w:type="spellEnd"/>
                      <w:proofErr w:type="gramEnd"/>
                    </w:p>
                  </w:txbxContent>
                </v:textbox>
                <w10:wrap anchorx="page"/>
              </v:shape>
            </w:pict>
          </mc:Fallback>
        </mc:AlternateContent>
      </w:r>
      <w:r>
        <w:rPr>
          <w:noProof/>
        </w:rPr>
        <mc:AlternateContent>
          <mc:Choice Requires="wps">
            <w:drawing>
              <wp:anchor distT="0" distB="0" distL="114300" distR="114300" simplePos="0" relativeHeight="1552" behindDoc="0" locked="0" layoutInCell="1" allowOverlap="1" wp14:anchorId="3C49F3BA" wp14:editId="7C180AAC">
                <wp:simplePos x="0" y="0"/>
                <wp:positionH relativeFrom="page">
                  <wp:posOffset>4726305</wp:posOffset>
                </wp:positionH>
                <wp:positionV relativeFrom="paragraph">
                  <wp:posOffset>271145</wp:posOffset>
                </wp:positionV>
                <wp:extent cx="171450" cy="71755"/>
                <wp:effectExtent l="0" t="0" r="0" b="0"/>
                <wp:wrapNone/>
                <wp:docPr id="2432" name="WordArt 4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7145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1E4F669"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MAIT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C49F3BA" id="WordArt 4991" o:spid="_x0000_s1174" type="#_x0000_t202" style="position:absolute;left:0;text-align:left;margin-left:372.15pt;margin-top:21.35pt;width:13.5pt;height:5.65pt;rotation:-45;z-index: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" filled="f" stroked="f">
                <v:stroke joinstyle="round"/>
                <v:path arrowok="t"/>
                <v:textbox>
                  <w:txbxContent>
                    <w:p w14:paraId="61E4F669"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MAIT</w:t>
                      </w:r>
                    </w:p>
                  </w:txbxContent>
                </v:textbox>
                <w10:wrap anchorx="page"/>
              </v:shape>
            </w:pict>
          </mc:Fallback>
        </mc:AlternateContent>
      </w:r>
      <w:r>
        <w:rPr>
          <w:noProof/>
        </w:rPr>
        <mc:AlternateContent>
          <mc:Choice Requires="wps">
            <w:drawing>
              <wp:anchor distT="0" distB="0" distL="114300" distR="114300" simplePos="0" relativeHeight="1576" behindDoc="0" locked="0" layoutInCell="1" allowOverlap="1" wp14:anchorId="415E5C19" wp14:editId="5C000F69">
                <wp:simplePos x="0" y="0"/>
                <wp:positionH relativeFrom="page">
                  <wp:posOffset>4987290</wp:posOffset>
                </wp:positionH>
                <wp:positionV relativeFrom="paragraph">
                  <wp:posOffset>272415</wp:posOffset>
                </wp:positionV>
                <wp:extent cx="167005" cy="71755"/>
                <wp:effectExtent l="0" t="0" r="0" b="0"/>
                <wp:wrapNone/>
                <wp:docPr id="2431" name="WordArt 4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67005"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6B93252"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DN 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15E5C19" id="WordArt 4990" o:spid="_x0000_s1175" type="#_x0000_t202" style="position:absolute;left:0;text-align:left;margin-left:392.7pt;margin-top:21.45pt;width:13.15pt;height:5.65pt;rotation:-45;z-index:1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" filled="f" stroked="f">
                <v:stroke joinstyle="round"/>
                <v:path arrowok="t"/>
                <v:textbox>
                  <w:txbxContent>
                    <w:p w14:paraId="26B93252"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DN T</w:t>
                      </w:r>
                    </w:p>
                  </w:txbxContent>
                </v:textbox>
                <w10:wrap anchorx="page"/>
              </v:shape>
            </w:pict>
          </mc:Fallback>
        </mc:AlternateContent>
      </w:r>
      <w:r>
        <w:rPr>
          <w:noProof/>
        </w:rPr>
        <mc:AlternateContent>
          <mc:Choice Requires="wps">
            <w:drawing>
              <wp:anchor distT="0" distB="0" distL="114300" distR="114300" simplePos="0" relativeHeight="1600" behindDoc="0" locked="0" layoutInCell="1" allowOverlap="1" wp14:anchorId="095C114E" wp14:editId="2C108EDD">
                <wp:simplePos x="0" y="0"/>
                <wp:positionH relativeFrom="page">
                  <wp:posOffset>5153660</wp:posOffset>
                </wp:positionH>
                <wp:positionV relativeFrom="paragraph">
                  <wp:posOffset>309245</wp:posOffset>
                </wp:positionV>
                <wp:extent cx="310515" cy="71755"/>
                <wp:effectExtent l="0" t="0" r="0" b="0"/>
                <wp:wrapNone/>
                <wp:docPr id="2430" name="WordArt 4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10515"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9196139"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Basophils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95C114E" id="WordArt 4989" o:spid="_x0000_s1176" type="#_x0000_t202" style="position:absolute;left:0;text-align:left;margin-left:405.8pt;margin-top:24.35pt;width:24.45pt;height:5.65pt;rotation:-45;z-index: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" filled="f" stroked="f">
                <v:stroke joinstyle="round"/>
                <v:path arrowok="t"/>
                <v:textbox>
                  <w:txbxContent>
                    <w:p w14:paraId="19196139"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Basophils</w:t>
                      </w:r>
                    </w:p>
                  </w:txbxContent>
                </v:textbox>
                <w10:wrap anchorx="page"/>
              </v:shape>
            </w:pict>
          </mc:Fallback>
        </mc:AlternateContent>
      </w:r>
      <w:r>
        <w:rPr>
          <w:noProof/>
        </w:rPr>
        <mc:AlternateContent>
          <mc:Choice Requires="wps">
            <w:drawing>
              <wp:anchor distT="0" distB="0" distL="114300" distR="114300" simplePos="0" relativeHeight="1624" behindDoc="0" locked="0" layoutInCell="1" allowOverlap="1" wp14:anchorId="1245909A" wp14:editId="11C90F08">
                <wp:simplePos x="0" y="0"/>
                <wp:positionH relativeFrom="page">
                  <wp:posOffset>3223895</wp:posOffset>
                </wp:positionH>
                <wp:positionV relativeFrom="paragraph">
                  <wp:posOffset>220980</wp:posOffset>
                </wp:positionV>
                <wp:extent cx="25400" cy="41910"/>
                <wp:effectExtent l="0" t="0" r="0" b="0"/>
                <wp:wrapNone/>
                <wp:docPr id="2429" name="WordArt 4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60000">
                          <a:off x="0" y="0"/>
                          <a:ext cx="25400" cy="419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E892F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245909A" id="WordArt 4988" o:spid="_x0000_s1177" type="#_x0000_t202" style="position:absolute;left:0;text-align:left;margin-left:253.85pt;margin-top:17.4pt;width:2pt;height:3.3pt;rotation:-44;z-index:1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" filled="f" stroked="f">
                <v:stroke joinstyle="round"/>
                <v:path arrowok="t"/>
                <v:textbox>
                  <w:txbxContent>
                    <w:p w14:paraId="68E892F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w:t>
                      </w:r>
                    </w:p>
                  </w:txbxContent>
                </v:textbox>
                <w10:wrap anchorx="page"/>
              </v:shape>
            </w:pict>
          </mc:Fallback>
        </mc:AlternateContent>
      </w:r>
      <w:r w:rsidR="009B75EF">
        <w:rPr>
          <w:rFonts w:ascii="Arial"/>
          <w:color w:val="4D4D4D"/>
          <w:w w:val="102"/>
          <w:sz w:val="11"/>
        </w:rPr>
        <w:t>0</w:t>
      </w:r>
    </w:p>
    <w:p w14:paraId="4CF69818" w14:textId="77777777" w:rsidR="005313F1" w:rsidRDefault="005313F1">
      <w:pPr>
        <w:pStyle w:val="BodyText"/>
        <w:rPr>
          <w:rFonts w:ascii="Arial"/>
          <w:sz w:val="20"/>
        </w:rPr>
      </w:pPr>
    </w:p>
    <w:p w14:paraId="2B35A7B6" w14:textId="77777777" w:rsidR="005313F1" w:rsidRDefault="005313F1">
      <w:pPr>
        <w:pStyle w:val="BodyText"/>
        <w:rPr>
          <w:rFonts w:ascii="Arial"/>
          <w:sz w:val="20"/>
        </w:rPr>
      </w:pPr>
    </w:p>
    <w:p w14:paraId="446FC689" w14:textId="77777777" w:rsidR="005313F1" w:rsidRDefault="005313F1">
      <w:pPr>
        <w:pStyle w:val="BodyText"/>
        <w:spacing w:before="10"/>
        <w:rPr>
          <w:rFonts w:ascii="Arial"/>
          <w:sz w:val="20"/>
        </w:rPr>
      </w:pPr>
    </w:p>
    <w:p w14:paraId="0F20524F" w14:textId="77777777" w:rsidR="005313F1" w:rsidRDefault="00090D17">
      <w:pPr>
        <w:ind w:right="934"/>
        <w:jc w:val="center"/>
        <w:rPr>
          <w:rFonts w:ascii="Arial"/>
          <w:b/>
          <w:sz w:val="14"/>
        </w:rPr>
      </w:pPr>
      <w:r>
        <w:rPr>
          <w:noProof/>
        </w:rPr>
        <mc:AlternateContent>
          <mc:Choice Requires="wps">
            <w:drawing>
              <wp:anchor distT="0" distB="0" distL="114300" distR="114300" simplePos="0" relativeHeight="1336" behindDoc="0" locked="0" layoutInCell="1" allowOverlap="1" wp14:anchorId="69526A63" wp14:editId="19C858EB">
                <wp:simplePos x="0" y="0"/>
                <wp:positionH relativeFrom="page">
                  <wp:posOffset>2713355</wp:posOffset>
                </wp:positionH>
                <wp:positionV relativeFrom="paragraph">
                  <wp:posOffset>-240665</wp:posOffset>
                </wp:positionV>
                <wp:extent cx="346710" cy="71755"/>
                <wp:effectExtent l="0" t="0" r="0" b="0"/>
                <wp:wrapNone/>
                <wp:docPr id="2428" name="WordArt 4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46710"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5FC8FE9"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monocytes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9526A63" id="WordArt 4987" o:spid="_x0000_s1178" type="#_x0000_t202" style="position:absolute;left:0;text-align:left;margin-left:213.65pt;margin-top:-18.95pt;width:27.3pt;height:5.65pt;rotation:-45;z-index:1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" filled="f" stroked="f">
                <v:stroke joinstyle="round"/>
                <v:path arrowok="t"/>
                <v:textbox>
                  <w:txbxContent>
                    <w:p w14:paraId="05FC8FE9"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monocytes</w:t>
                      </w:r>
                      <w:proofErr w:type="gramEnd"/>
                    </w:p>
                  </w:txbxContent>
                </v:textbox>
                <w10:wrap anchorx="page"/>
              </v:shape>
            </w:pict>
          </mc:Fallback>
        </mc:AlternateContent>
      </w:r>
      <w:r>
        <w:rPr>
          <w:noProof/>
        </w:rPr>
        <mc:AlternateContent>
          <mc:Choice Requires="wps">
            <w:drawing>
              <wp:anchor distT="0" distB="0" distL="114300" distR="114300" simplePos="0" relativeHeight="1480" behindDoc="0" locked="0" layoutInCell="1" allowOverlap="1" wp14:anchorId="3607FA00" wp14:editId="6B0EA88A">
                <wp:simplePos x="0" y="0"/>
                <wp:positionH relativeFrom="page">
                  <wp:posOffset>3748405</wp:posOffset>
                </wp:positionH>
                <wp:positionV relativeFrom="paragraph">
                  <wp:posOffset>-235585</wp:posOffset>
                </wp:positionV>
                <wp:extent cx="398145" cy="71755"/>
                <wp:effectExtent l="0" t="0" r="0" b="0"/>
                <wp:wrapNone/>
                <wp:docPr id="2427" name="WordArt 4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98145" cy="717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278129"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lymphocytes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607FA00" id="WordArt 4986" o:spid="_x0000_s1179" type="#_x0000_t202" style="position:absolute;left:0;text-align:left;margin-left:295.15pt;margin-top:-18.55pt;width:31.35pt;height:5.65pt;rotation:-45;z-index:1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" filled="f" stroked="f">
                <v:stroke joinstyle="round"/>
                <v:path arrowok="t"/>
                <v:textbox>
                  <w:txbxContent>
                    <w:p w14:paraId="64278129"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lymphocytes</w:t>
                      </w:r>
                      <w:proofErr w:type="gramEnd"/>
                    </w:p>
                  </w:txbxContent>
                </v:textbox>
                <w10:wrap anchorx="page"/>
              </v:shape>
            </w:pict>
          </mc:Fallback>
        </mc:AlternateContent>
      </w:r>
      <w:r w:rsidR="009B75EF">
        <w:rPr>
          <w:rFonts w:ascii="Arial"/>
          <w:b/>
          <w:sz w:val="14"/>
        </w:rPr>
        <w:t>Cell type</w:t>
      </w:r>
    </w:p>
    <w:p w14:paraId="660260B0" w14:textId="77777777" w:rsidR="005313F1" w:rsidRDefault="005313F1">
      <w:pPr>
        <w:pStyle w:val="BodyText"/>
        <w:spacing w:before="4"/>
        <w:rPr>
          <w:rFonts w:ascii="Arial"/>
          <w:b/>
          <w:sz w:val="15"/>
        </w:rPr>
      </w:pPr>
    </w:p>
    <w:p w14:paraId="04441E6D" w14:textId="77777777" w:rsidR="005313F1" w:rsidRDefault="009B75EF">
      <w:pPr>
        <w:spacing w:before="97" w:line="256" w:lineRule="auto"/>
        <w:ind w:left="377" w:right="1341"/>
        <w:jc w:val="both"/>
      </w:pPr>
      <w:r>
        <w:rPr>
          <w:w w:val="110"/>
        </w:rPr>
        <w:t>Figure 5.1: Comparative percentages of</w:t>
      </w:r>
      <w:del w:id="226" w:author="Microsoft Office User" w:date="2018-12-24T10:29:00Z">
        <w:r w:rsidDel="005C778C">
          <w:rPr>
            <w:w w:val="110"/>
          </w:rPr>
          <w:delText xml:space="preserve"> PB </w:delText>
        </w:r>
      </w:del>
      <w:ins w:id="227" w:author="Microsoft Office User" w:date="2018-12-24T10:29:00Z">
        <w:r w:rsidR="005C778C">
          <w:rPr>
            <w:w w:val="110"/>
          </w:rPr>
          <w:t xml:space="preserve"> peripheral blood </w:t>
        </w:r>
      </w:ins>
      <w:r>
        <w:rPr>
          <w:w w:val="110"/>
        </w:rPr>
        <w:t>and</w:t>
      </w:r>
      <w:del w:id="228" w:author="Microsoft Office User" w:date="2018-12-24T10:32:00Z">
        <w:r w:rsidDel="005C778C">
          <w:rPr>
            <w:w w:val="110"/>
          </w:rPr>
          <w:delText xml:space="preserve"> SF </w:delText>
        </w:r>
      </w:del>
      <w:ins w:id="229" w:author="Microsoft Office User" w:date="2018-12-24T10:32:00Z">
        <w:r w:rsidR="005C778C">
          <w:rPr>
            <w:w w:val="110"/>
          </w:rPr>
          <w:t xml:space="preserve"> synovial fluid </w:t>
        </w:r>
      </w:ins>
      <w:r>
        <w:rPr>
          <w:w w:val="110"/>
        </w:rPr>
        <w:t>immune cellular composition from the</w:t>
      </w:r>
      <w:r>
        <w:rPr>
          <w:spacing w:val="-16"/>
          <w:w w:val="110"/>
        </w:rPr>
        <w:t xml:space="preserve"> </w:t>
      </w:r>
      <w:proofErr w:type="spellStart"/>
      <w:r>
        <w:rPr>
          <w:spacing w:val="-3"/>
          <w:w w:val="110"/>
        </w:rPr>
        <w:t>PsA</w:t>
      </w:r>
      <w:proofErr w:type="spellEnd"/>
      <w:r>
        <w:rPr>
          <w:spacing w:val="-15"/>
          <w:w w:val="110"/>
        </w:rPr>
        <w:t xml:space="preserve"> </w:t>
      </w:r>
      <w:r>
        <w:rPr>
          <w:w w:val="110"/>
        </w:rPr>
        <w:t>cohort.</w:t>
      </w:r>
      <w:r>
        <w:rPr>
          <w:spacing w:val="4"/>
          <w:w w:val="110"/>
        </w:rPr>
        <w:t xml:space="preserve"> </w:t>
      </w:r>
      <w:proofErr w:type="gramStart"/>
      <w:r>
        <w:rPr>
          <w:w w:val="110"/>
        </w:rPr>
        <w:t>Percentages</w:t>
      </w:r>
      <w:r>
        <w:rPr>
          <w:spacing w:val="-12"/>
          <w:w w:val="110"/>
        </w:rPr>
        <w:t xml:space="preserve"> </w:t>
      </w:r>
      <w:r>
        <w:rPr>
          <w:w w:val="110"/>
        </w:rPr>
        <w:t>of</w:t>
      </w:r>
      <w:r>
        <w:rPr>
          <w:spacing w:val="-12"/>
          <w:w w:val="110"/>
        </w:rPr>
        <w:t xml:space="preserve"> </w:t>
      </w:r>
      <w:r>
        <w:rPr>
          <w:w w:val="110"/>
        </w:rPr>
        <w:t>each</w:t>
      </w:r>
      <w:r>
        <w:rPr>
          <w:spacing w:val="-13"/>
          <w:w w:val="110"/>
        </w:rPr>
        <w:t xml:space="preserve"> </w:t>
      </w:r>
      <w:r>
        <w:rPr>
          <w:w w:val="110"/>
        </w:rPr>
        <w:t>of</w:t>
      </w:r>
      <w:r>
        <w:rPr>
          <w:spacing w:val="-12"/>
          <w:w w:val="110"/>
        </w:rPr>
        <w:t xml:space="preserve"> </w:t>
      </w:r>
      <w:r>
        <w:rPr>
          <w:w w:val="110"/>
        </w:rPr>
        <w:t>the</w:t>
      </w:r>
      <w:r>
        <w:rPr>
          <w:spacing w:val="-12"/>
          <w:w w:val="110"/>
        </w:rPr>
        <w:t xml:space="preserve"> </w:t>
      </w:r>
      <w:r>
        <w:rPr>
          <w:w w:val="110"/>
        </w:rPr>
        <w:t>twelve</w:t>
      </w:r>
      <w:r>
        <w:rPr>
          <w:spacing w:val="-13"/>
          <w:w w:val="110"/>
        </w:rPr>
        <w:t xml:space="preserve"> </w:t>
      </w:r>
      <w:r>
        <w:rPr>
          <w:w w:val="110"/>
        </w:rPr>
        <w:t>cell</w:t>
      </w:r>
      <w:r>
        <w:rPr>
          <w:spacing w:val="-12"/>
          <w:w w:val="110"/>
        </w:rPr>
        <w:t xml:space="preserve"> </w:t>
      </w:r>
      <w:r>
        <w:rPr>
          <w:w w:val="110"/>
        </w:rPr>
        <w:t>types</w:t>
      </w:r>
      <w:r>
        <w:rPr>
          <w:spacing w:val="-12"/>
          <w:w w:val="110"/>
        </w:rPr>
        <w:t xml:space="preserve"> </w:t>
      </w:r>
      <w:r>
        <w:rPr>
          <w:w w:val="110"/>
        </w:rPr>
        <w:t>identified</w:t>
      </w:r>
      <w:r>
        <w:rPr>
          <w:spacing w:val="-12"/>
          <w:w w:val="110"/>
        </w:rPr>
        <w:t xml:space="preserve"> </w:t>
      </w:r>
      <w:r>
        <w:rPr>
          <w:w w:val="110"/>
        </w:rPr>
        <w:t>by</w:t>
      </w:r>
      <w:r>
        <w:rPr>
          <w:spacing w:val="-13"/>
          <w:w w:val="110"/>
        </w:rPr>
        <w:t xml:space="preserve"> </w:t>
      </w:r>
      <w:r>
        <w:rPr>
          <w:w w:val="110"/>
        </w:rPr>
        <w:t>mass</w:t>
      </w:r>
      <w:r>
        <w:rPr>
          <w:spacing w:val="-12"/>
          <w:w w:val="110"/>
        </w:rPr>
        <w:t xml:space="preserve"> </w:t>
      </w:r>
      <w:r>
        <w:rPr>
          <w:w w:val="110"/>
        </w:rPr>
        <w:t>cytometry are shown by individual and tissue</w:t>
      </w:r>
      <w:proofErr w:type="gramEnd"/>
      <w:r>
        <w:rPr>
          <w:w w:val="110"/>
        </w:rPr>
        <w:t xml:space="preserve"> for PsA1718, PsA1719 and PsA1607. Horizontal line represents the median percentage for a particular cell type in the appropriate tissue (SF or PB). Each of the cell types </w:t>
      </w:r>
      <w:proofErr w:type="gramStart"/>
      <w:r>
        <w:rPr>
          <w:w w:val="110"/>
        </w:rPr>
        <w:t>is displayed</w:t>
      </w:r>
      <w:proofErr w:type="gramEnd"/>
      <w:r>
        <w:rPr>
          <w:w w:val="110"/>
        </w:rPr>
        <w:t xml:space="preserve"> in a di</w:t>
      </w:r>
      <w:r>
        <w:rPr>
          <w:rFonts w:ascii="Arial"/>
          <w:w w:val="110"/>
        </w:rPr>
        <w:t>ff</w:t>
      </w:r>
      <w:r>
        <w:rPr>
          <w:w w:val="110"/>
        </w:rPr>
        <w:t xml:space="preserve">erent </w:t>
      </w:r>
      <w:proofErr w:type="spellStart"/>
      <w:r>
        <w:rPr>
          <w:w w:val="110"/>
        </w:rPr>
        <w:t>colour</w:t>
      </w:r>
      <w:proofErr w:type="spellEnd"/>
      <w:r>
        <w:rPr>
          <w:w w:val="110"/>
        </w:rPr>
        <w:t>. Central DC=</w:t>
      </w:r>
      <w:proofErr w:type="spellStart"/>
      <w:proofErr w:type="gramStart"/>
      <w:r>
        <w:rPr>
          <w:w w:val="110"/>
        </w:rPr>
        <w:t>cDC</w:t>
      </w:r>
      <w:proofErr w:type="spellEnd"/>
      <w:proofErr w:type="gramEnd"/>
      <w:r>
        <w:rPr>
          <w:w w:val="110"/>
        </w:rPr>
        <w:t xml:space="preserve">, mucosal-associated invariant </w:t>
      </w:r>
      <w:r>
        <w:rPr>
          <w:spacing w:val="-4"/>
          <w:w w:val="110"/>
        </w:rPr>
        <w:t xml:space="preserve">T=MAIT, </w:t>
      </w:r>
      <w:r>
        <w:rPr>
          <w:w w:val="110"/>
        </w:rPr>
        <w:t xml:space="preserve">DN=double negative. </w:t>
      </w:r>
      <w:commentRangeStart w:id="230"/>
      <w:r>
        <w:rPr>
          <w:w w:val="110"/>
        </w:rPr>
        <w:t xml:space="preserve">Data analysis conducted by </w:t>
      </w:r>
      <w:proofErr w:type="spellStart"/>
      <w:r>
        <w:rPr>
          <w:w w:val="110"/>
        </w:rPr>
        <w:t>Dr</w:t>
      </w:r>
      <w:proofErr w:type="spellEnd"/>
      <w:r>
        <w:rPr>
          <w:w w:val="110"/>
        </w:rPr>
        <w:t xml:space="preserve"> Nicole</w:t>
      </w:r>
      <w:r>
        <w:rPr>
          <w:spacing w:val="-19"/>
          <w:w w:val="110"/>
        </w:rPr>
        <w:t xml:space="preserve"> </w:t>
      </w:r>
      <w:r>
        <w:rPr>
          <w:spacing w:val="-6"/>
          <w:w w:val="110"/>
        </w:rPr>
        <w:t>Yager.</w:t>
      </w:r>
      <w:commentRangeEnd w:id="230"/>
      <w:r w:rsidR="003C3AB4">
        <w:rPr>
          <w:rStyle w:val="CommentReference"/>
        </w:rPr>
        <w:commentReference w:id="230"/>
      </w:r>
      <w:r>
        <w:rPr>
          <w:spacing w:val="-6"/>
          <w:w w:val="110"/>
        </w:rPr>
        <w:t>)</w:t>
      </w:r>
    </w:p>
    <w:p w14:paraId="444FF0F2" w14:textId="77777777" w:rsidR="005313F1" w:rsidRDefault="005313F1">
      <w:pPr>
        <w:pStyle w:val="BodyText"/>
        <w:rPr>
          <w:sz w:val="26"/>
        </w:rPr>
      </w:pPr>
    </w:p>
    <w:p w14:paraId="49DB5A57" w14:textId="77777777" w:rsidR="005313F1" w:rsidRDefault="005313F1">
      <w:pPr>
        <w:pStyle w:val="BodyText"/>
        <w:spacing w:before="4"/>
        <w:rPr>
          <w:sz w:val="33"/>
        </w:rPr>
      </w:pPr>
    </w:p>
    <w:p w14:paraId="7F25A10E" w14:textId="2D1FFD5E" w:rsidR="005313F1" w:rsidRDefault="009B75EF">
      <w:pPr>
        <w:pStyle w:val="Heading2"/>
        <w:numPr>
          <w:ilvl w:val="2"/>
          <w:numId w:val="7"/>
        </w:numPr>
        <w:tabs>
          <w:tab w:val="left" w:pos="1283"/>
          <w:tab w:val="left" w:pos="1285"/>
        </w:tabs>
        <w:spacing w:line="441" w:lineRule="auto"/>
        <w:ind w:right="1342"/>
      </w:pPr>
      <w:r>
        <w:rPr>
          <w:w w:val="120"/>
        </w:rPr>
        <w:t>Di</w:t>
      </w:r>
      <w:r>
        <w:rPr>
          <w:rFonts w:ascii="Arial"/>
          <w:w w:val="120"/>
        </w:rPr>
        <w:t>ff</w:t>
      </w:r>
      <w:r>
        <w:rPr>
          <w:w w:val="120"/>
        </w:rPr>
        <w:t xml:space="preserve">erential chromatin accessibility analysis in </w:t>
      </w:r>
      <w:r>
        <w:rPr>
          <w:spacing w:val="-4"/>
          <w:w w:val="120"/>
        </w:rPr>
        <w:t xml:space="preserve">immune </w:t>
      </w:r>
      <w:r>
        <w:rPr>
          <w:w w:val="120"/>
        </w:rPr>
        <w:t>cells</w:t>
      </w:r>
      <w:r>
        <w:rPr>
          <w:spacing w:val="-20"/>
          <w:w w:val="120"/>
        </w:rPr>
        <w:t xml:space="preserve"> </w:t>
      </w:r>
      <w:r>
        <w:rPr>
          <w:w w:val="120"/>
        </w:rPr>
        <w:t>reveals</w:t>
      </w:r>
      <w:r>
        <w:rPr>
          <w:spacing w:val="-19"/>
          <w:w w:val="120"/>
        </w:rPr>
        <w:t xml:space="preserve"> </w:t>
      </w:r>
      <w:r>
        <w:rPr>
          <w:w w:val="120"/>
        </w:rPr>
        <w:t>di</w:t>
      </w:r>
      <w:r>
        <w:rPr>
          <w:rFonts w:ascii="Arial"/>
          <w:w w:val="120"/>
        </w:rPr>
        <w:t>ff</w:t>
      </w:r>
      <w:r>
        <w:rPr>
          <w:w w:val="120"/>
        </w:rPr>
        <w:t>erences</w:t>
      </w:r>
      <w:r>
        <w:rPr>
          <w:spacing w:val="-19"/>
          <w:w w:val="120"/>
        </w:rPr>
        <w:t xml:space="preserve"> </w:t>
      </w:r>
      <w:r>
        <w:rPr>
          <w:w w:val="120"/>
        </w:rPr>
        <w:t>between</w:t>
      </w:r>
      <w:del w:id="231" w:author="Microsoft Office User" w:date="2018-12-24T10:32:00Z">
        <w:r w:rsidDel="005C778C">
          <w:rPr>
            <w:spacing w:val="-19"/>
            <w:w w:val="120"/>
          </w:rPr>
          <w:delText xml:space="preserve"> </w:delText>
        </w:r>
        <w:r w:rsidDel="005C778C">
          <w:rPr>
            <w:w w:val="120"/>
          </w:rPr>
          <w:delText>SF</w:delText>
        </w:r>
        <w:r w:rsidDel="005C778C">
          <w:rPr>
            <w:spacing w:val="-19"/>
            <w:w w:val="120"/>
          </w:rPr>
          <w:delText xml:space="preserve"> </w:delText>
        </w:r>
      </w:del>
      <w:ins w:id="232" w:author="Microsoft Office User" w:date="2018-12-24T10:32:00Z">
        <w:r w:rsidR="005C778C">
          <w:rPr>
            <w:spacing w:val="-19"/>
            <w:w w:val="120"/>
          </w:rPr>
          <w:t xml:space="preserve"> synovial fluid </w:t>
        </w:r>
      </w:ins>
      <w:r>
        <w:rPr>
          <w:w w:val="120"/>
        </w:rPr>
        <w:t>and</w:t>
      </w:r>
      <w:r>
        <w:rPr>
          <w:spacing w:val="-19"/>
          <w:w w:val="120"/>
        </w:rPr>
        <w:t xml:space="preserve"> </w:t>
      </w:r>
      <w:del w:id="233" w:author="Microsoft Office User" w:date="2018-12-24T11:00:00Z">
        <w:r w:rsidDel="003C3AB4">
          <w:rPr>
            <w:w w:val="120"/>
          </w:rPr>
          <w:delText>PB</w:delText>
        </w:r>
      </w:del>
      <w:ins w:id="234" w:author="Microsoft Office User" w:date="2018-12-24T11:00:00Z">
        <w:r w:rsidR="003C3AB4">
          <w:rPr>
            <w:w w:val="120"/>
          </w:rPr>
          <w:t>peripheral blood</w:t>
        </w:r>
      </w:ins>
    </w:p>
    <w:p w14:paraId="61A0940A" w14:textId="77777777" w:rsidR="005313F1" w:rsidRDefault="009B75EF">
      <w:pPr>
        <w:pStyle w:val="BodyText"/>
        <w:spacing w:before="132"/>
        <w:ind w:left="377"/>
      </w:pPr>
      <w:r>
        <w:rPr>
          <w:w w:val="115"/>
        </w:rPr>
        <w:t>Quality control of Fast-ATAC data</w:t>
      </w:r>
    </w:p>
    <w:p w14:paraId="685C2A82" w14:textId="77777777" w:rsidR="005313F1" w:rsidRDefault="005313F1">
      <w:pPr>
        <w:pStyle w:val="BodyText"/>
        <w:spacing w:before="10"/>
        <w:rPr>
          <w:sz w:val="30"/>
        </w:rPr>
      </w:pPr>
    </w:p>
    <w:p w14:paraId="32D7A621" w14:textId="0444FA41" w:rsidR="005313F1" w:rsidDel="003C3AB4" w:rsidRDefault="009B75EF">
      <w:pPr>
        <w:pStyle w:val="BodyText"/>
        <w:spacing w:before="1" w:line="415" w:lineRule="auto"/>
        <w:ind w:left="377" w:right="1341" w:firstLine="566"/>
        <w:jc w:val="both"/>
        <w:rPr>
          <w:del w:id="235" w:author="Microsoft Office User" w:date="2018-12-24T11:01:00Z"/>
        </w:rPr>
      </w:pPr>
      <w:r>
        <w:rPr>
          <w:spacing w:val="-5"/>
          <w:w w:val="110"/>
        </w:rPr>
        <w:t xml:space="preserve">Twenty </w:t>
      </w:r>
      <w:r>
        <w:rPr>
          <w:w w:val="110"/>
        </w:rPr>
        <w:t xml:space="preserve">four </w:t>
      </w:r>
      <w:r>
        <w:rPr>
          <w:spacing w:val="-10"/>
          <w:w w:val="110"/>
        </w:rPr>
        <w:t xml:space="preserve">Fast-ATAC </w:t>
      </w:r>
      <w:proofErr w:type="spellStart"/>
      <w:r>
        <w:rPr>
          <w:spacing w:val="-4"/>
          <w:w w:val="110"/>
        </w:rPr>
        <w:t>PsA</w:t>
      </w:r>
      <w:proofErr w:type="spellEnd"/>
      <w:r>
        <w:rPr>
          <w:spacing w:val="-4"/>
          <w:w w:val="110"/>
        </w:rPr>
        <w:t xml:space="preserve"> </w:t>
      </w:r>
      <w:r>
        <w:rPr>
          <w:w w:val="110"/>
        </w:rPr>
        <w:t>samples from four di</w:t>
      </w:r>
      <w:r>
        <w:rPr>
          <w:rFonts w:ascii="Arial"/>
          <w:w w:val="110"/>
        </w:rPr>
        <w:t>ff</w:t>
      </w:r>
      <w:r>
        <w:rPr>
          <w:w w:val="110"/>
        </w:rPr>
        <w:t>erent cell types and</w:t>
      </w:r>
      <w:r>
        <w:rPr>
          <w:spacing w:val="66"/>
          <w:w w:val="110"/>
        </w:rPr>
        <w:t xml:space="preserve"> </w:t>
      </w:r>
      <w:r>
        <w:rPr>
          <w:w w:val="110"/>
        </w:rPr>
        <w:t>two tissues (</w:t>
      </w:r>
      <w:ins w:id="236" w:author="Microsoft Office User" w:date="2018-12-24T11:00:00Z">
        <w:r w:rsidR="003C3AB4" w:rsidRPr="003C3AB4">
          <w:rPr>
            <w:w w:val="110"/>
          </w:rPr>
          <w:t>synovial fluid and peripheral blood</w:t>
        </w:r>
      </w:ins>
      <w:del w:id="237" w:author="Microsoft Office User" w:date="2018-12-24T11:00:00Z">
        <w:r w:rsidDel="003C3AB4">
          <w:rPr>
            <w:w w:val="110"/>
          </w:rPr>
          <w:delText>PB and SF</w:delText>
        </w:r>
      </w:del>
      <w:r>
        <w:rPr>
          <w:w w:val="110"/>
        </w:rPr>
        <w:t xml:space="preserve">) were sequenced and </w:t>
      </w:r>
      <w:del w:id="238" w:author="Microsoft Office User" w:date="2018-12-24T11:00:00Z">
        <w:r w:rsidDel="003C3AB4">
          <w:rPr>
            <w:w w:val="110"/>
          </w:rPr>
          <w:lastRenderedPageBreak/>
          <w:delText xml:space="preserve">processes </w:delText>
        </w:r>
      </w:del>
      <w:ins w:id="239" w:author="Microsoft Office User" w:date="2018-12-24T11:00:00Z">
        <w:r w:rsidR="003C3AB4">
          <w:rPr>
            <w:w w:val="110"/>
          </w:rPr>
          <w:t xml:space="preserve">processed </w:t>
        </w:r>
      </w:ins>
      <w:r>
        <w:rPr>
          <w:w w:val="110"/>
        </w:rPr>
        <w:t>using the</w:t>
      </w:r>
      <w:r>
        <w:rPr>
          <w:spacing w:val="19"/>
          <w:w w:val="110"/>
        </w:rPr>
        <w:t xml:space="preserve"> </w:t>
      </w:r>
      <w:r>
        <w:rPr>
          <w:w w:val="110"/>
        </w:rPr>
        <w:t xml:space="preserve">in-house pipeline as previously detailed </w:t>
      </w:r>
      <w:del w:id="240" w:author="Microsoft Office User" w:date="2018-12-24T11:00:00Z">
        <w:r w:rsidDel="003C3AB4">
          <w:rPr>
            <w:w w:val="110"/>
          </w:rPr>
          <w:delText xml:space="preserve">in </w:delText>
        </w:r>
      </w:del>
      <w:ins w:id="241" w:author="Microsoft Office User" w:date="2018-12-24T11:00:00Z">
        <w:r w:rsidR="003C3AB4">
          <w:rPr>
            <w:w w:val="110"/>
          </w:rPr>
          <w:t>(</w:t>
        </w:r>
      </w:ins>
      <w:r>
        <w:rPr>
          <w:w w:val="110"/>
        </w:rPr>
        <w:t>Chapter 2</w:t>
      </w:r>
      <w:ins w:id="242" w:author="Microsoft Office User" w:date="2018-12-24T11:00:00Z">
        <w:r w:rsidR="003C3AB4">
          <w:rPr>
            <w:w w:val="110"/>
          </w:rPr>
          <w:t xml:space="preserve"> and 3)</w:t>
        </w:r>
      </w:ins>
      <w:r>
        <w:rPr>
          <w:w w:val="110"/>
        </w:rPr>
        <w:t>. After filtering for low quality mapping,</w:t>
      </w:r>
      <w:r>
        <w:rPr>
          <w:spacing w:val="14"/>
          <w:w w:val="110"/>
        </w:rPr>
        <w:t xml:space="preserve"> </w:t>
      </w:r>
      <w:r>
        <w:rPr>
          <w:w w:val="110"/>
        </w:rPr>
        <w:t>duplicates</w:t>
      </w:r>
      <w:r>
        <w:rPr>
          <w:spacing w:val="13"/>
          <w:w w:val="110"/>
        </w:rPr>
        <w:t xml:space="preserve"> </w:t>
      </w:r>
      <w:r>
        <w:rPr>
          <w:w w:val="110"/>
        </w:rPr>
        <w:t>and</w:t>
      </w:r>
      <w:r>
        <w:rPr>
          <w:spacing w:val="13"/>
          <w:w w:val="110"/>
        </w:rPr>
        <w:t xml:space="preserve"> </w:t>
      </w:r>
      <w:r>
        <w:rPr>
          <w:w w:val="110"/>
        </w:rPr>
        <w:t>MT</w:t>
      </w:r>
      <w:r>
        <w:rPr>
          <w:spacing w:val="13"/>
          <w:w w:val="110"/>
        </w:rPr>
        <w:t xml:space="preserve"> </w:t>
      </w:r>
      <w:r>
        <w:rPr>
          <w:w w:val="110"/>
        </w:rPr>
        <w:t>reads,</w:t>
      </w:r>
      <w:r>
        <w:rPr>
          <w:spacing w:val="14"/>
          <w:w w:val="110"/>
        </w:rPr>
        <w:t xml:space="preserve"> </w:t>
      </w:r>
      <w:r>
        <w:rPr>
          <w:w w:val="110"/>
        </w:rPr>
        <w:t>the</w:t>
      </w:r>
      <w:r>
        <w:rPr>
          <w:spacing w:val="13"/>
          <w:w w:val="110"/>
        </w:rPr>
        <w:t xml:space="preserve"> </w:t>
      </w:r>
      <w:r>
        <w:rPr>
          <w:w w:val="110"/>
        </w:rPr>
        <w:t>median</w:t>
      </w:r>
      <w:r>
        <w:rPr>
          <w:spacing w:val="13"/>
          <w:w w:val="110"/>
        </w:rPr>
        <w:t xml:space="preserve"> </w:t>
      </w:r>
      <w:r>
        <w:rPr>
          <w:w w:val="110"/>
        </w:rPr>
        <w:t>of</w:t>
      </w:r>
      <w:r>
        <w:rPr>
          <w:spacing w:val="13"/>
          <w:w w:val="110"/>
        </w:rPr>
        <w:t xml:space="preserve"> </w:t>
      </w:r>
      <w:r>
        <w:rPr>
          <w:w w:val="110"/>
        </w:rPr>
        <w:t>total</w:t>
      </w:r>
      <w:r>
        <w:rPr>
          <w:spacing w:val="13"/>
          <w:w w:val="110"/>
        </w:rPr>
        <w:t xml:space="preserve"> </w:t>
      </w:r>
      <w:r>
        <w:rPr>
          <w:w w:val="110"/>
        </w:rPr>
        <w:t>number</w:t>
      </w:r>
      <w:r>
        <w:rPr>
          <w:spacing w:val="13"/>
          <w:w w:val="110"/>
        </w:rPr>
        <w:t xml:space="preserve"> </w:t>
      </w:r>
      <w:r>
        <w:rPr>
          <w:w w:val="110"/>
        </w:rPr>
        <w:t>of</w:t>
      </w:r>
      <w:r>
        <w:rPr>
          <w:spacing w:val="13"/>
          <w:w w:val="110"/>
        </w:rPr>
        <w:t xml:space="preserve"> </w:t>
      </w:r>
      <w:r>
        <w:rPr>
          <w:w w:val="110"/>
        </w:rPr>
        <w:t>reads</w:t>
      </w:r>
      <w:r>
        <w:rPr>
          <w:spacing w:val="13"/>
          <w:w w:val="110"/>
        </w:rPr>
        <w:t xml:space="preserve"> </w:t>
      </w:r>
      <w:del w:id="243" w:author="Microsoft Office User" w:date="2018-12-24T11:01:00Z">
        <w:r w:rsidDel="003C3AB4">
          <w:rPr>
            <w:spacing w:val="-3"/>
            <w:w w:val="110"/>
          </w:rPr>
          <w:delText>ranged</w:delText>
        </w:r>
      </w:del>
    </w:p>
    <w:p w14:paraId="160CFEDB" w14:textId="654153F2" w:rsidR="005313F1" w:rsidDel="003C3AB4" w:rsidRDefault="005313F1">
      <w:pPr>
        <w:spacing w:line="415" w:lineRule="auto"/>
        <w:jc w:val="both"/>
        <w:rPr>
          <w:del w:id="244" w:author="Microsoft Office User" w:date="2018-12-24T11:01:00Z"/>
        </w:rPr>
        <w:sectPr w:rsidR="005313F1" w:rsidDel="003C3AB4">
          <w:pgSz w:w="11910" w:h="16840"/>
          <w:pgMar w:top="1800" w:right="0" w:bottom="560" w:left="1680" w:header="1482" w:footer="364" w:gutter="0"/>
          <w:cols w:space="720"/>
        </w:sectPr>
      </w:pPr>
    </w:p>
    <w:p w14:paraId="0B99DA40" w14:textId="163E5DEF" w:rsidR="005313F1" w:rsidDel="003C3AB4" w:rsidRDefault="005313F1">
      <w:pPr>
        <w:pStyle w:val="BodyText"/>
        <w:rPr>
          <w:del w:id="245" w:author="Microsoft Office User" w:date="2018-12-24T11:01:00Z"/>
          <w:sz w:val="20"/>
        </w:rPr>
      </w:pPr>
    </w:p>
    <w:p w14:paraId="28566FB1" w14:textId="71A64654" w:rsidR="005313F1" w:rsidDel="003C3AB4" w:rsidRDefault="005313F1">
      <w:pPr>
        <w:pStyle w:val="BodyText"/>
        <w:spacing w:before="8"/>
        <w:rPr>
          <w:del w:id="246" w:author="Microsoft Office User" w:date="2018-12-24T11:01:00Z"/>
          <w:sz w:val="23"/>
        </w:rPr>
      </w:pPr>
    </w:p>
    <w:p w14:paraId="170793BF" w14:textId="6C2AF450" w:rsidR="005313F1" w:rsidRDefault="009B75EF">
      <w:pPr>
        <w:pStyle w:val="BodyText"/>
        <w:spacing w:before="1" w:line="415" w:lineRule="auto"/>
        <w:ind w:left="377" w:right="1341" w:firstLine="566"/>
        <w:jc w:val="both"/>
        <w:pPrChange w:id="247" w:author="Microsoft Office User" w:date="2018-12-24T11:01:00Z">
          <w:pPr>
            <w:pStyle w:val="BodyText"/>
            <w:spacing w:line="415" w:lineRule="auto"/>
            <w:ind w:left="377" w:right="1342"/>
            <w:jc w:val="both"/>
          </w:pPr>
        </w:pPrChange>
      </w:pPr>
      <w:del w:id="248" w:author="Microsoft Office User" w:date="2018-12-24T11:01:00Z">
        <w:r w:rsidDel="003C3AB4">
          <w:rPr>
            <w:w w:val="110"/>
          </w:rPr>
          <w:delText>between</w:delText>
        </w:r>
      </w:del>
      <w:ins w:id="249" w:author="Microsoft Office User" w:date="2018-12-24T11:01:00Z">
        <w:r w:rsidR="003C3AB4">
          <w:rPr>
            <w:spacing w:val="-3"/>
            <w:w w:val="110"/>
          </w:rPr>
          <w:t>was</w:t>
        </w:r>
      </w:ins>
      <w:r>
        <w:rPr>
          <w:w w:val="110"/>
        </w:rPr>
        <w:t xml:space="preserve"> 46.6 </w:t>
      </w:r>
      <w:del w:id="250" w:author="Microsoft Office User" w:date="2018-12-24T11:01:00Z">
        <w:r w:rsidDel="003C3AB4">
          <w:rPr>
            <w:w w:val="110"/>
          </w:rPr>
          <w:delText xml:space="preserve">and </w:delText>
        </w:r>
      </w:del>
      <w:ins w:id="251" w:author="Microsoft Office User" w:date="2018-12-24T11:01:00Z">
        <w:r w:rsidR="003C3AB4">
          <w:rPr>
            <w:w w:val="110"/>
          </w:rPr>
          <w:t xml:space="preserve">- </w:t>
        </w:r>
      </w:ins>
      <w:r>
        <w:rPr>
          <w:w w:val="110"/>
        </w:rPr>
        <w:t>70.2 million</w:t>
      </w:r>
      <w:del w:id="252" w:author="Microsoft Office User" w:date="2018-12-24T11:00:00Z">
        <w:r w:rsidDel="003C3AB4">
          <w:rPr>
            <w:w w:val="110"/>
          </w:rPr>
          <w:delText>s</w:delText>
        </w:r>
      </w:del>
      <w:r>
        <w:rPr>
          <w:w w:val="110"/>
        </w:rPr>
        <w:t xml:space="preserve"> (Figure 5.2 a)</w:t>
      </w:r>
      <w:del w:id="253" w:author="Microsoft Office User" w:date="2018-12-24T11:01:00Z">
        <w:r w:rsidDel="003C3AB4">
          <w:rPr>
            <w:w w:val="110"/>
          </w:rPr>
          <w:delText>. Overall,</w:delText>
        </w:r>
      </w:del>
      <w:ins w:id="254" w:author="Microsoft Office User" w:date="2018-12-24T11:01:00Z">
        <w:r w:rsidR="003C3AB4">
          <w:rPr>
            <w:w w:val="110"/>
          </w:rPr>
          <w:t xml:space="preserve"> with</w:t>
        </w:r>
      </w:ins>
      <w:r>
        <w:rPr>
          <w:w w:val="110"/>
        </w:rPr>
        <w:t xml:space="preserve"> MT and duplicated</w:t>
      </w:r>
      <w:r>
        <w:rPr>
          <w:spacing w:val="-18"/>
          <w:w w:val="110"/>
        </w:rPr>
        <w:t xml:space="preserve"> </w:t>
      </w:r>
      <w:r>
        <w:rPr>
          <w:w w:val="110"/>
        </w:rPr>
        <w:t xml:space="preserve">reads accounted for a median of 40 to 62.2% </w:t>
      </w:r>
      <w:del w:id="255" w:author="Microsoft Office User" w:date="2018-12-24T11:01:00Z">
        <w:r w:rsidDel="003C3AB4">
          <w:rPr>
            <w:w w:val="110"/>
          </w:rPr>
          <w:delText xml:space="preserve">from </w:delText>
        </w:r>
      </w:del>
      <w:ins w:id="256" w:author="Microsoft Office User" w:date="2018-12-24T11:01:00Z">
        <w:r w:rsidR="003C3AB4">
          <w:rPr>
            <w:w w:val="110"/>
          </w:rPr>
          <w:t xml:space="preserve">of </w:t>
        </w:r>
      </w:ins>
      <w:r>
        <w:rPr>
          <w:w w:val="110"/>
        </w:rPr>
        <w:t>the total number of unfiltered reads depending on cell type (Figure 5.2 b)</w:t>
      </w:r>
      <w:del w:id="257" w:author="Microsoft Office User" w:date="2018-12-24T11:01:00Z">
        <w:r w:rsidDel="003C3AB4">
          <w:rPr>
            <w:w w:val="110"/>
          </w:rPr>
          <w:delText xml:space="preserve">, contributing to the loss of reads in </w:delText>
        </w:r>
        <w:r w:rsidDel="003C3AB4">
          <w:rPr>
            <w:spacing w:val="-18"/>
            <w:w w:val="110"/>
          </w:rPr>
          <w:delText xml:space="preserve">ATAC </w:delText>
        </w:r>
        <w:r w:rsidDel="003C3AB4">
          <w:rPr>
            <w:w w:val="110"/>
          </w:rPr>
          <w:delText>as previously detailed in Chapter</w:delText>
        </w:r>
        <w:r w:rsidDel="003C3AB4">
          <w:rPr>
            <w:spacing w:val="-27"/>
            <w:w w:val="110"/>
          </w:rPr>
          <w:delText xml:space="preserve"> </w:delText>
        </w:r>
        <w:r w:rsidDel="003C3AB4">
          <w:rPr>
            <w:w w:val="110"/>
          </w:rPr>
          <w:delText>3</w:delText>
        </w:r>
      </w:del>
      <w:r>
        <w:rPr>
          <w:w w:val="110"/>
        </w:rPr>
        <w:t>.</w:t>
      </w:r>
    </w:p>
    <w:p w14:paraId="18BBD3F1" w14:textId="135AAAED" w:rsidR="005313F1" w:rsidRDefault="009B75EF">
      <w:pPr>
        <w:pStyle w:val="BodyText"/>
        <w:spacing w:before="2" w:line="410" w:lineRule="auto"/>
        <w:ind w:left="377" w:right="1341" w:firstLine="566"/>
        <w:jc w:val="both"/>
      </w:pPr>
      <w:r>
        <w:rPr>
          <w:w w:val="110"/>
        </w:rPr>
        <w:t xml:space="preserve">Regarding sample </w:t>
      </w:r>
      <w:r>
        <w:rPr>
          <w:spacing w:val="-3"/>
          <w:w w:val="110"/>
        </w:rPr>
        <w:t xml:space="preserve">quality, </w:t>
      </w:r>
      <w:r>
        <w:rPr>
          <w:w w:val="110"/>
        </w:rPr>
        <w:t>TSS enrichment analysis showed di</w:t>
      </w:r>
      <w:r>
        <w:rPr>
          <w:rFonts w:ascii="Arial"/>
          <w:w w:val="110"/>
        </w:rPr>
        <w:t>ff</w:t>
      </w:r>
      <w:r>
        <w:rPr>
          <w:w w:val="110"/>
        </w:rPr>
        <w:t xml:space="preserve">erences </w:t>
      </w:r>
      <w:r>
        <w:rPr>
          <w:spacing w:val="-6"/>
          <w:w w:val="110"/>
        </w:rPr>
        <w:t xml:space="preserve">in </w:t>
      </w:r>
      <w:r>
        <w:rPr>
          <w:w w:val="110"/>
        </w:rPr>
        <w:t xml:space="preserve">the levels of background noise across cell types and highlighted the variability of </w:t>
      </w:r>
      <w:r>
        <w:rPr>
          <w:spacing w:val="-14"/>
          <w:w w:val="110"/>
        </w:rPr>
        <w:t xml:space="preserve">ATAC </w:t>
      </w:r>
      <w:r>
        <w:rPr>
          <w:w w:val="110"/>
        </w:rPr>
        <w:t>performance (Figure 5.2 c). A general trend towards greater TSS enrichment in</w:t>
      </w:r>
      <w:del w:id="258" w:author="Microsoft Office User" w:date="2018-12-24T10:29:00Z">
        <w:r w:rsidDel="005C778C">
          <w:rPr>
            <w:w w:val="110"/>
          </w:rPr>
          <w:delText xml:space="preserve"> PB </w:delText>
        </w:r>
      </w:del>
      <w:ins w:id="259" w:author="Microsoft Office User" w:date="2018-12-24T10:29:00Z">
        <w:r w:rsidR="005C778C">
          <w:rPr>
            <w:w w:val="110"/>
          </w:rPr>
          <w:t xml:space="preserve"> peripheral blood </w:t>
        </w:r>
      </w:ins>
      <w:r>
        <w:rPr>
          <w:w w:val="110"/>
        </w:rPr>
        <w:t>samples compared to</w:t>
      </w:r>
      <w:del w:id="260" w:author="Microsoft Office User" w:date="2018-12-24T10:32:00Z">
        <w:r w:rsidDel="005C778C">
          <w:rPr>
            <w:w w:val="110"/>
          </w:rPr>
          <w:delText xml:space="preserve"> SF </w:delText>
        </w:r>
      </w:del>
      <w:ins w:id="261" w:author="Microsoft Office User" w:date="2018-12-24T10:32:00Z">
        <w:r w:rsidR="005C778C">
          <w:rPr>
            <w:w w:val="110"/>
          </w:rPr>
          <w:t xml:space="preserve"> synovial fluid </w:t>
        </w:r>
      </w:ins>
      <w:proofErr w:type="gramStart"/>
      <w:r>
        <w:rPr>
          <w:w w:val="110"/>
        </w:rPr>
        <w:t>was observed</w:t>
      </w:r>
      <w:proofErr w:type="gramEnd"/>
      <w:r>
        <w:rPr>
          <w:w w:val="110"/>
        </w:rPr>
        <w:t xml:space="preserve">. </w:t>
      </w:r>
      <w:proofErr w:type="gramStart"/>
      <w:r>
        <w:rPr>
          <w:w w:val="110"/>
        </w:rPr>
        <w:t>mCD4</w:t>
      </w:r>
      <w:proofErr w:type="gramEnd"/>
      <w:r>
        <w:rPr>
          <w:w w:val="110"/>
          <w:position w:val="9"/>
          <w:sz w:val="18"/>
        </w:rPr>
        <w:t xml:space="preserve">+ </w:t>
      </w:r>
      <w:r>
        <w:rPr>
          <w:w w:val="110"/>
        </w:rPr>
        <w:t>and mCD8</w:t>
      </w:r>
      <w:r>
        <w:rPr>
          <w:w w:val="110"/>
          <w:position w:val="9"/>
          <w:sz w:val="18"/>
        </w:rPr>
        <w:t xml:space="preserve">+ </w:t>
      </w:r>
      <w:del w:id="262" w:author="Microsoft Office User" w:date="2018-12-24T11:25:00Z">
        <w:r w:rsidDel="00787E4A">
          <w:rPr>
            <w:w w:val="110"/>
          </w:rPr>
          <w:delText>presented</w:delText>
        </w:r>
      </w:del>
      <w:ins w:id="263" w:author="Microsoft Office User" w:date="2018-12-24T11:25:00Z">
        <w:r w:rsidR="00787E4A">
          <w:rPr>
            <w:w w:val="110"/>
          </w:rPr>
          <w:t>showed</w:t>
        </w:r>
      </w:ins>
      <w:r>
        <w:rPr>
          <w:w w:val="110"/>
        </w:rPr>
        <w:t xml:space="preserve"> the best signal-to-noise ratios, with median of 19.1 and 23.1 fold enrichment, </w:t>
      </w:r>
      <w:r>
        <w:rPr>
          <w:spacing w:val="-3"/>
          <w:w w:val="110"/>
        </w:rPr>
        <w:t xml:space="preserve">respectively. </w:t>
      </w:r>
      <w:r>
        <w:rPr>
          <w:w w:val="110"/>
        </w:rPr>
        <w:t>In contrast, NK was the cell type with the lowest</w:t>
      </w:r>
      <w:r>
        <w:rPr>
          <w:spacing w:val="10"/>
          <w:w w:val="110"/>
        </w:rPr>
        <w:t xml:space="preserve"> </w:t>
      </w:r>
      <w:r>
        <w:rPr>
          <w:w w:val="110"/>
        </w:rPr>
        <w:t>TSS</w:t>
      </w:r>
    </w:p>
    <w:p w14:paraId="78BE77F3" w14:textId="00737D0E" w:rsidR="005313F1" w:rsidRDefault="009B75EF">
      <w:pPr>
        <w:pStyle w:val="BodyText"/>
        <w:spacing w:before="4" w:line="415" w:lineRule="auto"/>
        <w:ind w:left="377" w:right="1342"/>
        <w:jc w:val="both"/>
      </w:pPr>
      <w:proofErr w:type="gramStart"/>
      <w:r>
        <w:rPr>
          <w:w w:val="110"/>
        </w:rPr>
        <w:t>enrichment</w:t>
      </w:r>
      <w:proofErr w:type="gramEnd"/>
      <w:r>
        <w:rPr>
          <w:w w:val="110"/>
        </w:rPr>
        <w:t xml:space="preserve"> values. </w:t>
      </w:r>
      <w:del w:id="264" w:author="Microsoft Office User" w:date="2018-12-24T11:02:00Z">
        <w:r w:rsidDel="003C3AB4">
          <w:rPr>
            <w:spacing w:val="-4"/>
            <w:w w:val="110"/>
          </w:rPr>
          <w:delText xml:space="preserve">Particularly, </w:delText>
        </w:r>
        <w:r w:rsidDel="003C3AB4">
          <w:rPr>
            <w:w w:val="110"/>
          </w:rPr>
          <w:delText>t</w:delText>
        </w:r>
      </w:del>
      <w:ins w:id="265" w:author="Microsoft Office User" w:date="2018-12-24T11:02:00Z">
        <w:r w:rsidR="003C3AB4">
          <w:rPr>
            <w:spacing w:val="-4"/>
            <w:w w:val="110"/>
          </w:rPr>
          <w:t>T</w:t>
        </w:r>
      </w:ins>
      <w:r>
        <w:rPr>
          <w:w w:val="110"/>
        </w:rPr>
        <w:t>he fold enrichment for PsA1719 and PsA1607 in</w:t>
      </w:r>
      <w:r>
        <w:rPr>
          <w:spacing w:val="-12"/>
          <w:w w:val="110"/>
        </w:rPr>
        <w:t xml:space="preserve"> </w:t>
      </w:r>
      <w:r>
        <w:rPr>
          <w:w w:val="110"/>
        </w:rPr>
        <w:t>NK</w:t>
      </w:r>
      <w:r>
        <w:rPr>
          <w:spacing w:val="-12"/>
          <w:w w:val="110"/>
        </w:rPr>
        <w:t xml:space="preserve"> </w:t>
      </w:r>
      <w:ins w:id="266" w:author="Microsoft Office User" w:date="2018-12-24T11:02:00Z">
        <w:r w:rsidR="003C3AB4">
          <w:rPr>
            <w:spacing w:val="-12"/>
            <w:w w:val="110"/>
          </w:rPr>
          <w:t xml:space="preserve">cells </w:t>
        </w:r>
      </w:ins>
      <w:r>
        <w:rPr>
          <w:w w:val="110"/>
        </w:rPr>
        <w:t>were</w:t>
      </w:r>
      <w:r>
        <w:rPr>
          <w:spacing w:val="-12"/>
          <w:w w:val="110"/>
        </w:rPr>
        <w:t xml:space="preserve"> </w:t>
      </w:r>
      <w:r>
        <w:rPr>
          <w:w w:val="110"/>
        </w:rPr>
        <w:t>close</w:t>
      </w:r>
      <w:r>
        <w:rPr>
          <w:spacing w:val="-12"/>
          <w:w w:val="110"/>
        </w:rPr>
        <w:t xml:space="preserve"> </w:t>
      </w:r>
      <w:r>
        <w:rPr>
          <w:w w:val="110"/>
        </w:rPr>
        <w:t>to</w:t>
      </w:r>
      <w:r>
        <w:rPr>
          <w:spacing w:val="-12"/>
          <w:w w:val="110"/>
        </w:rPr>
        <w:t xml:space="preserve"> </w:t>
      </w:r>
      <w:r>
        <w:rPr>
          <w:w w:val="110"/>
        </w:rPr>
        <w:t>the</w:t>
      </w:r>
      <w:r>
        <w:rPr>
          <w:spacing w:val="-12"/>
          <w:w w:val="110"/>
        </w:rPr>
        <w:t xml:space="preserve"> </w:t>
      </w:r>
      <w:proofErr w:type="gramStart"/>
      <w:r>
        <w:rPr>
          <w:w w:val="110"/>
        </w:rPr>
        <w:t>6</w:t>
      </w:r>
      <w:r>
        <w:rPr>
          <w:spacing w:val="-12"/>
          <w:w w:val="110"/>
        </w:rPr>
        <w:t xml:space="preserve"> </w:t>
      </w:r>
      <w:r>
        <w:rPr>
          <w:w w:val="110"/>
        </w:rPr>
        <w:t>fold</w:t>
      </w:r>
      <w:proofErr w:type="gramEnd"/>
      <w:r>
        <w:rPr>
          <w:spacing w:val="-12"/>
          <w:w w:val="110"/>
        </w:rPr>
        <w:t xml:space="preserve"> </w:t>
      </w:r>
      <w:r>
        <w:rPr>
          <w:w w:val="110"/>
        </w:rPr>
        <w:t>enrichment</w:t>
      </w:r>
      <w:r>
        <w:rPr>
          <w:spacing w:val="-12"/>
          <w:w w:val="110"/>
        </w:rPr>
        <w:t xml:space="preserve"> </w:t>
      </w:r>
      <w:ins w:id="267" w:author="Microsoft Office User" w:date="2018-12-24T11:02:00Z">
        <w:r w:rsidR="003C3AB4">
          <w:rPr>
            <w:spacing w:val="-12"/>
            <w:w w:val="110"/>
          </w:rPr>
          <w:t xml:space="preserve">threshold </w:t>
        </w:r>
      </w:ins>
      <w:r>
        <w:rPr>
          <w:w w:val="110"/>
        </w:rPr>
        <w:t>considered</w:t>
      </w:r>
      <w:r>
        <w:rPr>
          <w:spacing w:val="-12"/>
          <w:w w:val="110"/>
        </w:rPr>
        <w:t xml:space="preserve"> </w:t>
      </w:r>
      <w:r>
        <w:rPr>
          <w:w w:val="110"/>
        </w:rPr>
        <w:t>by</w:t>
      </w:r>
      <w:r>
        <w:rPr>
          <w:spacing w:val="-12"/>
          <w:w w:val="110"/>
        </w:rPr>
        <w:t xml:space="preserve"> </w:t>
      </w:r>
      <w:r>
        <w:rPr>
          <w:w w:val="110"/>
        </w:rPr>
        <w:t>ENCODE</w:t>
      </w:r>
      <w:r>
        <w:rPr>
          <w:spacing w:val="-12"/>
          <w:w w:val="110"/>
        </w:rPr>
        <w:t xml:space="preserve"> </w:t>
      </w:r>
      <w:r>
        <w:rPr>
          <w:w w:val="110"/>
        </w:rPr>
        <w:t>as</w:t>
      </w:r>
      <w:r>
        <w:rPr>
          <w:spacing w:val="-12"/>
          <w:w w:val="110"/>
        </w:rPr>
        <w:t xml:space="preserve"> </w:t>
      </w:r>
      <w:r>
        <w:rPr>
          <w:w w:val="110"/>
        </w:rPr>
        <w:t xml:space="preserve">acceptable. Given the limited cohort size, these samples </w:t>
      </w:r>
      <w:proofErr w:type="gramStart"/>
      <w:r>
        <w:rPr>
          <w:w w:val="110"/>
        </w:rPr>
        <w:t>were not excluded</w:t>
      </w:r>
      <w:proofErr w:type="gramEnd"/>
      <w:r>
        <w:rPr>
          <w:w w:val="110"/>
        </w:rPr>
        <w:t>, but it is worth noting that they could be contributing noise and thus reducing the power of the di</w:t>
      </w:r>
      <w:r>
        <w:rPr>
          <w:rFonts w:ascii="Arial"/>
          <w:w w:val="110"/>
        </w:rPr>
        <w:t>ff</w:t>
      </w:r>
      <w:r>
        <w:rPr>
          <w:w w:val="110"/>
        </w:rPr>
        <w:t>erential</w:t>
      </w:r>
      <w:r>
        <w:rPr>
          <w:spacing w:val="-6"/>
          <w:w w:val="110"/>
        </w:rPr>
        <w:t xml:space="preserve"> </w:t>
      </w:r>
      <w:r>
        <w:rPr>
          <w:w w:val="110"/>
        </w:rPr>
        <w:t>analysis.</w:t>
      </w:r>
    </w:p>
    <w:p w14:paraId="3E0C9658" w14:textId="77777777" w:rsidR="005313F1" w:rsidRDefault="005313F1">
      <w:pPr>
        <w:spacing w:line="415" w:lineRule="auto"/>
        <w:jc w:val="both"/>
        <w:sectPr w:rsidR="005313F1">
          <w:footerReference w:type="default" r:id="rId17"/>
          <w:pgSz w:w="11910" w:h="16840"/>
          <w:pgMar w:top="1800" w:right="0" w:bottom="560" w:left="1680" w:header="1482" w:footer="364" w:gutter="0"/>
          <w:cols w:space="720"/>
        </w:sectPr>
      </w:pPr>
    </w:p>
    <w:p w14:paraId="03F08B8F" w14:textId="77777777" w:rsidR="005313F1" w:rsidRDefault="005313F1">
      <w:pPr>
        <w:pStyle w:val="BodyText"/>
        <w:rPr>
          <w:sz w:val="20"/>
        </w:rPr>
      </w:pPr>
    </w:p>
    <w:p w14:paraId="3E269B68" w14:textId="77777777" w:rsidR="005313F1" w:rsidRDefault="005313F1">
      <w:pPr>
        <w:pStyle w:val="BodyText"/>
        <w:rPr>
          <w:sz w:val="20"/>
        </w:rPr>
      </w:pPr>
    </w:p>
    <w:p w14:paraId="6A24AFEF" w14:textId="77777777" w:rsidR="005313F1" w:rsidRDefault="005313F1">
      <w:pPr>
        <w:pStyle w:val="BodyText"/>
        <w:rPr>
          <w:sz w:val="8"/>
        </w:rPr>
      </w:pPr>
    </w:p>
    <w:p w14:paraId="1C7E44C9" w14:textId="77777777" w:rsidR="005313F1" w:rsidRDefault="005313F1">
      <w:pPr>
        <w:pStyle w:val="BodyText"/>
        <w:rPr>
          <w:sz w:val="8"/>
        </w:rPr>
      </w:pPr>
    </w:p>
    <w:p w14:paraId="33218825" w14:textId="77777777" w:rsidR="005313F1" w:rsidRDefault="00090D17">
      <w:pPr>
        <w:spacing w:before="64"/>
        <w:ind w:right="114"/>
        <w:jc w:val="center"/>
        <w:rPr>
          <w:rFonts w:ascii="Arial"/>
          <w:sz w:val="7"/>
        </w:rPr>
      </w:pPr>
      <w:r>
        <w:rPr>
          <w:noProof/>
        </w:rPr>
        <mc:AlternateContent>
          <mc:Choice Requires="wpg">
            <w:drawing>
              <wp:anchor distT="0" distB="0" distL="114300" distR="114300" simplePos="0" relativeHeight="1936" behindDoc="0" locked="0" layoutInCell="1" allowOverlap="1" wp14:anchorId="2C64AE78" wp14:editId="2D8600A5">
                <wp:simplePos x="0" y="0"/>
                <wp:positionH relativeFrom="page">
                  <wp:posOffset>1604010</wp:posOffset>
                </wp:positionH>
                <wp:positionV relativeFrom="paragraph">
                  <wp:posOffset>55880</wp:posOffset>
                </wp:positionV>
                <wp:extent cx="2143125" cy="1635125"/>
                <wp:effectExtent l="0" t="0" r="3175" b="3175"/>
                <wp:wrapNone/>
                <wp:docPr id="2420" name="Group 4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3125" cy="1635125"/>
                          <a:chOff x="2526" y="88"/>
                          <a:chExt cx="3375" cy="2575"/>
                        </a:xfrm>
                      </wpg:grpSpPr>
                      <wps:wsp>
                        <wps:cNvPr id="2421" name="Line 4980"/>
                        <wps:cNvCnPr>
                          <a:cxnSpLocks/>
                        </wps:cNvCnPr>
                        <wps:spPr bwMode="auto">
                          <a:xfrm>
                            <a:off x="5417" y="1031"/>
                            <a:ext cx="0" cy="0"/>
                          </a:xfrm>
                          <a:prstGeom prst="line">
                            <a:avLst/>
                          </a:prstGeom>
                          <a:noFill/>
                          <a:ln w="3195">
                            <a:solidFill>
                              <a:srgbClr val="C67BFF"/>
                            </a:solidFill>
                            <a:round/>
                            <a:headEnd/>
                            <a:tailEnd/>
                          </a:ln>
                          <a:extLst>
                            <a:ext uri="{909E8E84-426E-40DD-AFC4-6F175D3DCCD1}">
                              <a14:hiddenFill xmlns:a14="http://schemas.microsoft.com/office/drawing/2010/main">
                                <a:noFill/>
                              </a14:hiddenFill>
                            </a:ext>
                          </a:extLst>
                        </wps:spPr>
                        <wps:bodyPr/>
                      </wps:wsp>
                      <wps:wsp>
                        <wps:cNvPr id="2422" name="Line 4981"/>
                        <wps:cNvCnPr>
                          <a:cxnSpLocks/>
                        </wps:cNvCnPr>
                        <wps:spPr bwMode="auto">
                          <a:xfrm>
                            <a:off x="5417" y="1389"/>
                            <a:ext cx="0" cy="139"/>
                          </a:xfrm>
                          <a:prstGeom prst="line">
                            <a:avLst/>
                          </a:prstGeom>
                          <a:noFill/>
                          <a:ln w="3195">
                            <a:solidFill>
                              <a:srgbClr val="C67BFF"/>
                            </a:solidFill>
                            <a:round/>
                            <a:headEnd/>
                            <a:tailEnd/>
                          </a:ln>
                          <a:extLst>
                            <a:ext uri="{909E8E84-426E-40DD-AFC4-6F175D3DCCD1}">
                              <a14:hiddenFill xmlns:a14="http://schemas.microsoft.com/office/drawing/2010/main">
                                <a:noFill/>
                              </a14:hiddenFill>
                            </a:ext>
                          </a:extLst>
                        </wps:spPr>
                        <wps:bodyPr/>
                      </wps:wsp>
                      <wps:wsp>
                        <wps:cNvPr id="2423" name="Rectangle 4982"/>
                        <wps:cNvSpPr>
                          <a:spLocks/>
                        </wps:cNvSpPr>
                        <wps:spPr bwMode="auto">
                          <a:xfrm>
                            <a:off x="5116" y="1031"/>
                            <a:ext cx="602" cy="358"/>
                          </a:xfrm>
                          <a:prstGeom prst="rect">
                            <a:avLst/>
                          </a:prstGeom>
                          <a:noFill/>
                          <a:ln w="3195">
                            <a:solidFill>
                              <a:srgbClr val="C67B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4" name="Line 4983"/>
                        <wps:cNvCnPr>
                          <a:cxnSpLocks/>
                        </wps:cNvCnPr>
                        <wps:spPr bwMode="auto">
                          <a:xfrm>
                            <a:off x="5116" y="1244"/>
                            <a:ext cx="602" cy="0"/>
                          </a:xfrm>
                          <a:prstGeom prst="line">
                            <a:avLst/>
                          </a:prstGeom>
                          <a:noFill/>
                          <a:ln w="6360">
                            <a:solidFill>
                              <a:srgbClr val="C67BFF"/>
                            </a:solidFill>
                            <a:round/>
                            <a:headEnd/>
                            <a:tailEnd/>
                          </a:ln>
                          <a:extLst>
                            <a:ext uri="{909E8E84-426E-40DD-AFC4-6F175D3DCCD1}">
                              <a14:hiddenFill xmlns:a14="http://schemas.microsoft.com/office/drawing/2010/main">
                                <a:noFill/>
                              </a14:hiddenFill>
                            </a:ext>
                          </a:extLst>
                        </wps:spPr>
                        <wps:bodyPr/>
                      </wps:wsp>
                      <wps:wsp>
                        <wps:cNvPr id="2425" name="AutoShape 4984"/>
                        <wps:cNvSpPr>
                          <a:spLocks/>
                        </wps:cNvSpPr>
                        <wps:spPr bwMode="auto">
                          <a:xfrm>
                            <a:off x="5321" y="917"/>
                            <a:ext cx="193" cy="630"/>
                          </a:xfrm>
                          <a:custGeom>
                            <a:avLst/>
                            <a:gdLst>
                              <a:gd name="T0" fmla="+- 0 5370 5321"/>
                              <a:gd name="T1" fmla="*/ T0 w 193"/>
                              <a:gd name="T2" fmla="+- 0 1369 917"/>
                              <a:gd name="T3" fmla="*/ 1369 h 630"/>
                              <a:gd name="T4" fmla="+- 0 5359 5321"/>
                              <a:gd name="T5" fmla="*/ T4 w 193"/>
                              <a:gd name="T6" fmla="+- 0 1358 917"/>
                              <a:gd name="T7" fmla="*/ 1358 h 630"/>
                              <a:gd name="T8" fmla="+- 0 5332 5321"/>
                              <a:gd name="T9" fmla="*/ T8 w 193"/>
                              <a:gd name="T10" fmla="+- 0 1358 917"/>
                              <a:gd name="T11" fmla="*/ 1358 h 630"/>
                              <a:gd name="T12" fmla="+- 0 5321 5321"/>
                              <a:gd name="T13" fmla="*/ T12 w 193"/>
                              <a:gd name="T14" fmla="+- 0 1369 917"/>
                              <a:gd name="T15" fmla="*/ 1369 h 630"/>
                              <a:gd name="T16" fmla="+- 0 5321 5321"/>
                              <a:gd name="T17" fmla="*/ T16 w 193"/>
                              <a:gd name="T18" fmla="+- 0 1396 917"/>
                              <a:gd name="T19" fmla="*/ 1396 h 630"/>
                              <a:gd name="T20" fmla="+- 0 5332 5321"/>
                              <a:gd name="T21" fmla="*/ T20 w 193"/>
                              <a:gd name="T22" fmla="+- 0 1407 917"/>
                              <a:gd name="T23" fmla="*/ 1407 h 630"/>
                              <a:gd name="T24" fmla="+- 0 5359 5321"/>
                              <a:gd name="T25" fmla="*/ T24 w 193"/>
                              <a:gd name="T26" fmla="+- 0 1407 917"/>
                              <a:gd name="T27" fmla="*/ 1407 h 630"/>
                              <a:gd name="T28" fmla="+- 0 5370 5321"/>
                              <a:gd name="T29" fmla="*/ T28 w 193"/>
                              <a:gd name="T30" fmla="+- 0 1396 917"/>
                              <a:gd name="T31" fmla="*/ 1396 h 630"/>
                              <a:gd name="T32" fmla="+- 0 5370 5321"/>
                              <a:gd name="T33" fmla="*/ T32 w 193"/>
                              <a:gd name="T34" fmla="+- 0 1369 917"/>
                              <a:gd name="T35" fmla="*/ 1369 h 630"/>
                              <a:gd name="T36" fmla="+- 0 5389 5321"/>
                              <a:gd name="T37" fmla="*/ T36 w 193"/>
                              <a:gd name="T38" fmla="+- 0 974 917"/>
                              <a:gd name="T39" fmla="*/ 974 h 630"/>
                              <a:gd name="T40" fmla="+- 0 5356 5321"/>
                              <a:gd name="T41" fmla="*/ T40 w 193"/>
                              <a:gd name="T42" fmla="+- 0 917 917"/>
                              <a:gd name="T43" fmla="*/ 917 h 630"/>
                              <a:gd name="T44" fmla="+- 0 5323 5321"/>
                              <a:gd name="T45" fmla="*/ T44 w 193"/>
                              <a:gd name="T46" fmla="+- 0 974 917"/>
                              <a:gd name="T47" fmla="*/ 974 h 630"/>
                              <a:gd name="T48" fmla="+- 0 5389 5321"/>
                              <a:gd name="T49" fmla="*/ T48 w 193"/>
                              <a:gd name="T50" fmla="+- 0 974 917"/>
                              <a:gd name="T51" fmla="*/ 974 h 630"/>
                              <a:gd name="T52" fmla="+- 0 5465 5321"/>
                              <a:gd name="T53" fmla="*/ T52 w 193"/>
                              <a:gd name="T54" fmla="+- 0 1547 917"/>
                              <a:gd name="T55" fmla="*/ 1547 h 630"/>
                              <a:gd name="T56" fmla="+- 0 5432 5321"/>
                              <a:gd name="T57" fmla="*/ T56 w 193"/>
                              <a:gd name="T58" fmla="+- 0 1490 917"/>
                              <a:gd name="T59" fmla="*/ 1490 h 630"/>
                              <a:gd name="T60" fmla="+- 0 5399 5321"/>
                              <a:gd name="T61" fmla="*/ T60 w 193"/>
                              <a:gd name="T62" fmla="+- 0 1547 917"/>
                              <a:gd name="T63" fmla="*/ 1547 h 630"/>
                              <a:gd name="T64" fmla="+- 0 5465 5321"/>
                              <a:gd name="T65" fmla="*/ T64 w 193"/>
                              <a:gd name="T66" fmla="+- 0 1547 917"/>
                              <a:gd name="T67" fmla="*/ 1547 h 630"/>
                              <a:gd name="T68" fmla="+- 0 5469 5321"/>
                              <a:gd name="T69" fmla="*/ T68 w 193"/>
                              <a:gd name="T70" fmla="+- 0 993 917"/>
                              <a:gd name="T71" fmla="*/ 993 h 630"/>
                              <a:gd name="T72" fmla="+- 0 5458 5321"/>
                              <a:gd name="T73" fmla="*/ T72 w 193"/>
                              <a:gd name="T74" fmla="+- 0 982 917"/>
                              <a:gd name="T75" fmla="*/ 982 h 630"/>
                              <a:gd name="T76" fmla="+- 0 5431 5321"/>
                              <a:gd name="T77" fmla="*/ T76 w 193"/>
                              <a:gd name="T78" fmla="+- 0 982 917"/>
                              <a:gd name="T79" fmla="*/ 982 h 630"/>
                              <a:gd name="T80" fmla="+- 0 5420 5321"/>
                              <a:gd name="T81" fmla="*/ T80 w 193"/>
                              <a:gd name="T82" fmla="+- 0 993 917"/>
                              <a:gd name="T83" fmla="*/ 993 h 630"/>
                              <a:gd name="T84" fmla="+- 0 5420 5321"/>
                              <a:gd name="T85" fmla="*/ T84 w 193"/>
                              <a:gd name="T86" fmla="+- 0 1020 917"/>
                              <a:gd name="T87" fmla="*/ 1020 h 630"/>
                              <a:gd name="T88" fmla="+- 0 5431 5321"/>
                              <a:gd name="T89" fmla="*/ T88 w 193"/>
                              <a:gd name="T90" fmla="+- 0 1031 917"/>
                              <a:gd name="T91" fmla="*/ 1031 h 630"/>
                              <a:gd name="T92" fmla="+- 0 5458 5321"/>
                              <a:gd name="T93" fmla="*/ T92 w 193"/>
                              <a:gd name="T94" fmla="+- 0 1031 917"/>
                              <a:gd name="T95" fmla="*/ 1031 h 630"/>
                              <a:gd name="T96" fmla="+- 0 5469 5321"/>
                              <a:gd name="T97" fmla="*/ T96 w 193"/>
                              <a:gd name="T98" fmla="+- 0 1020 917"/>
                              <a:gd name="T99" fmla="*/ 1020 h 630"/>
                              <a:gd name="T100" fmla="+- 0 5469 5321"/>
                              <a:gd name="T101" fmla="*/ T100 w 193"/>
                              <a:gd name="T102" fmla="+- 0 993 917"/>
                              <a:gd name="T103" fmla="*/ 993 h 630"/>
                              <a:gd name="T104" fmla="+- 0 5488 5321"/>
                              <a:gd name="T105" fmla="*/ T104 w 193"/>
                              <a:gd name="T106" fmla="+- 0 1124 917"/>
                              <a:gd name="T107" fmla="*/ 1124 h 630"/>
                              <a:gd name="T108" fmla="+- 0 5456 5321"/>
                              <a:gd name="T109" fmla="*/ T108 w 193"/>
                              <a:gd name="T110" fmla="+- 0 1067 917"/>
                              <a:gd name="T111" fmla="*/ 1067 h 630"/>
                              <a:gd name="T112" fmla="+- 0 5423 5321"/>
                              <a:gd name="T113" fmla="*/ T112 w 193"/>
                              <a:gd name="T114" fmla="+- 0 1124 917"/>
                              <a:gd name="T115" fmla="*/ 1124 h 630"/>
                              <a:gd name="T116" fmla="+- 0 5488 5321"/>
                              <a:gd name="T117" fmla="*/ T116 w 193"/>
                              <a:gd name="T118" fmla="+- 0 1124 917"/>
                              <a:gd name="T119" fmla="*/ 1124 h 630"/>
                              <a:gd name="T120" fmla="+- 0 5514 5321"/>
                              <a:gd name="T121" fmla="*/ T120 w 193"/>
                              <a:gd name="T122" fmla="+- 0 1377 917"/>
                              <a:gd name="T123" fmla="*/ 1377 h 630"/>
                              <a:gd name="T124" fmla="+- 0 5503 5321"/>
                              <a:gd name="T125" fmla="*/ T124 w 193"/>
                              <a:gd name="T126" fmla="+- 0 1366 917"/>
                              <a:gd name="T127" fmla="*/ 1366 h 630"/>
                              <a:gd name="T128" fmla="+- 0 5476 5321"/>
                              <a:gd name="T129" fmla="*/ T128 w 193"/>
                              <a:gd name="T130" fmla="+- 0 1366 917"/>
                              <a:gd name="T131" fmla="*/ 1366 h 630"/>
                              <a:gd name="T132" fmla="+- 0 5465 5321"/>
                              <a:gd name="T133" fmla="*/ T132 w 193"/>
                              <a:gd name="T134" fmla="+- 0 1377 917"/>
                              <a:gd name="T135" fmla="*/ 1377 h 630"/>
                              <a:gd name="T136" fmla="+- 0 5465 5321"/>
                              <a:gd name="T137" fmla="*/ T136 w 193"/>
                              <a:gd name="T138" fmla="+- 0 1404 917"/>
                              <a:gd name="T139" fmla="*/ 1404 h 630"/>
                              <a:gd name="T140" fmla="+- 0 5476 5321"/>
                              <a:gd name="T141" fmla="*/ T140 w 193"/>
                              <a:gd name="T142" fmla="+- 0 1415 917"/>
                              <a:gd name="T143" fmla="*/ 1415 h 630"/>
                              <a:gd name="T144" fmla="+- 0 5503 5321"/>
                              <a:gd name="T145" fmla="*/ T144 w 193"/>
                              <a:gd name="T146" fmla="+- 0 1415 917"/>
                              <a:gd name="T147" fmla="*/ 1415 h 630"/>
                              <a:gd name="T148" fmla="+- 0 5514 5321"/>
                              <a:gd name="T149" fmla="*/ T148 w 193"/>
                              <a:gd name="T150" fmla="+- 0 1404 917"/>
                              <a:gd name="T151" fmla="*/ 1404 h 630"/>
                              <a:gd name="T152" fmla="+- 0 5514 5321"/>
                              <a:gd name="T153" fmla="*/ T152 w 193"/>
                              <a:gd name="T154" fmla="+- 0 1377 917"/>
                              <a:gd name="T155" fmla="*/ 1377 h 6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93" h="630">
                                <a:moveTo>
                                  <a:pt x="49" y="452"/>
                                </a:moveTo>
                                <a:lnTo>
                                  <a:pt x="38" y="441"/>
                                </a:lnTo>
                                <a:lnTo>
                                  <a:pt x="11" y="441"/>
                                </a:lnTo>
                                <a:lnTo>
                                  <a:pt x="0" y="452"/>
                                </a:lnTo>
                                <a:lnTo>
                                  <a:pt x="0" y="479"/>
                                </a:lnTo>
                                <a:lnTo>
                                  <a:pt x="11" y="490"/>
                                </a:lnTo>
                                <a:lnTo>
                                  <a:pt x="38" y="490"/>
                                </a:lnTo>
                                <a:lnTo>
                                  <a:pt x="49" y="479"/>
                                </a:lnTo>
                                <a:lnTo>
                                  <a:pt x="49" y="452"/>
                                </a:lnTo>
                                <a:moveTo>
                                  <a:pt x="68" y="57"/>
                                </a:moveTo>
                                <a:lnTo>
                                  <a:pt x="35" y="0"/>
                                </a:lnTo>
                                <a:lnTo>
                                  <a:pt x="2" y="57"/>
                                </a:lnTo>
                                <a:lnTo>
                                  <a:pt x="68" y="57"/>
                                </a:lnTo>
                                <a:moveTo>
                                  <a:pt x="144" y="630"/>
                                </a:moveTo>
                                <a:lnTo>
                                  <a:pt x="111" y="573"/>
                                </a:lnTo>
                                <a:lnTo>
                                  <a:pt x="78" y="630"/>
                                </a:lnTo>
                                <a:lnTo>
                                  <a:pt x="144" y="630"/>
                                </a:lnTo>
                                <a:moveTo>
                                  <a:pt x="148" y="76"/>
                                </a:moveTo>
                                <a:lnTo>
                                  <a:pt x="137" y="65"/>
                                </a:lnTo>
                                <a:lnTo>
                                  <a:pt x="110" y="65"/>
                                </a:lnTo>
                                <a:lnTo>
                                  <a:pt x="99" y="76"/>
                                </a:lnTo>
                                <a:lnTo>
                                  <a:pt x="99" y="103"/>
                                </a:lnTo>
                                <a:lnTo>
                                  <a:pt x="110" y="114"/>
                                </a:lnTo>
                                <a:lnTo>
                                  <a:pt x="137" y="114"/>
                                </a:lnTo>
                                <a:lnTo>
                                  <a:pt x="148" y="103"/>
                                </a:lnTo>
                                <a:lnTo>
                                  <a:pt x="148" y="76"/>
                                </a:lnTo>
                                <a:moveTo>
                                  <a:pt x="167" y="207"/>
                                </a:moveTo>
                                <a:lnTo>
                                  <a:pt x="135" y="150"/>
                                </a:lnTo>
                                <a:lnTo>
                                  <a:pt x="102" y="207"/>
                                </a:lnTo>
                                <a:lnTo>
                                  <a:pt x="167" y="207"/>
                                </a:lnTo>
                                <a:moveTo>
                                  <a:pt x="193" y="460"/>
                                </a:moveTo>
                                <a:lnTo>
                                  <a:pt x="182" y="449"/>
                                </a:lnTo>
                                <a:lnTo>
                                  <a:pt x="155" y="449"/>
                                </a:lnTo>
                                <a:lnTo>
                                  <a:pt x="144" y="460"/>
                                </a:lnTo>
                                <a:lnTo>
                                  <a:pt x="144" y="487"/>
                                </a:lnTo>
                                <a:lnTo>
                                  <a:pt x="155" y="498"/>
                                </a:lnTo>
                                <a:lnTo>
                                  <a:pt x="182" y="498"/>
                                </a:lnTo>
                                <a:lnTo>
                                  <a:pt x="193" y="487"/>
                                </a:lnTo>
                                <a:lnTo>
                                  <a:pt x="193" y="460"/>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6" name="Text Box 4985"/>
                        <wps:cNvSpPr txBox="1">
                          <a:spLocks/>
                        </wps:cNvSpPr>
                        <wps:spPr bwMode="auto">
                          <a:xfrm>
                            <a:off x="2528" y="90"/>
                            <a:ext cx="3370" cy="2570"/>
                          </a:xfrm>
                          <a:prstGeom prst="rect">
                            <a:avLst/>
                          </a:prstGeom>
                          <a:noFill/>
                          <a:ln w="319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367A1B0" w14:textId="77777777" w:rsidR="005A72E5" w:rsidRDefault="005A72E5">
                              <w:pPr>
                                <w:rPr>
                                  <w:sz w:val="10"/>
                                </w:rPr>
                              </w:pPr>
                            </w:p>
                            <w:p w14:paraId="59B2B2A7" w14:textId="77777777" w:rsidR="005A72E5" w:rsidRDefault="005A72E5">
                              <w:pPr>
                                <w:spacing w:before="9"/>
                                <w:rPr>
                                  <w:sz w:val="7"/>
                                </w:rPr>
                              </w:pPr>
                            </w:p>
                            <w:p w14:paraId="377CA914" w14:textId="77777777" w:rsidR="005A72E5" w:rsidRDefault="005A72E5">
                              <w:pPr>
                                <w:spacing w:line="307" w:lineRule="auto"/>
                                <w:ind w:left="3020" w:right="124"/>
                                <w:jc w:val="right"/>
                                <w:rPr>
                                  <w:rFonts w:ascii="Arial"/>
                                  <w:b/>
                                  <w:sz w:val="9"/>
                                </w:rPr>
                              </w:pPr>
                              <w:r>
                                <w:rPr>
                                  <w:rFonts w:ascii="Arial"/>
                                  <w:b/>
                                  <w:sz w:val="9"/>
                                </w:rPr>
                                <w:t>PB 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4AE78" id="Group 4979" o:spid="_x0000_s1180" style="position:absolute;left:0;text-align:left;margin-left:126.3pt;margin-top:4.4pt;width:168.75pt;height:128.75pt;z-index:1936;mso-position-horizontal-relative:page" coordorigin="2526,88" coordsize="3375,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">
                <v:line id="Line 4980" o:spid="_x0000_s1181" style="position:absolute;visibility:visible;mso-wrap-style:square" from="5417,1031" to="5417,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" strokecolor="#c67bff" strokeweight=".08875mm">
                  <o:lock v:ext="edit" shapetype="f"/>
                </v:line>
                <v:line id="Line 4981" o:spid="_x0000_s1182" style="position:absolute;visibility:visible;mso-wrap-style:square" from="5417,1389" to="5417,1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" strokecolor="#c67bff" strokeweight=".08875mm">
                  <o:lock v:ext="edit" shapetype="f"/>
                </v:line>
                <v:rect id="Rectangle 4982" o:spid="_x0000_s1183" style="position:absolute;left:5116;top:1031;width:602;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" filled="f" strokecolor="#c67bff" strokeweight=".08875mm">
                  <v:path arrowok="t"/>
                </v:rect>
                <v:line id="Line 4983" o:spid="_x0000_s1184" style="position:absolute;visibility:visible;mso-wrap-style:square" from="5116,1244" to="5718,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" strokecolor="#c67bff" strokeweight=".17667mm">
                  <o:lock v:ext="edit" shapetype="f"/>
                </v:line>
                <v:shape id="AutoShape 4984" o:spid="_x0000_s1185" style="position:absolute;left:5321;top:917;width:193;height:630;visibility:visible;mso-wrap-style:square;v-text-anchor:top" coordsize="19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" path="m49,452l38,441r-27,l,452r,27l11,490r27,l49,479r,-27m68,57l35,,2,57r66,m144,630l111,573,78,630r66,m148,76l137,65r-27,l99,76r,27l110,114r27,l148,103r,-27m167,207l135,150r-33,57l167,207t26,253l182,449r-27,l144,460r,27l155,498r27,l193,487r,-27e" fillcolor="#c67bff" stroked="f">
                  <v:path arrowok="t" o:connecttype="custom" o:connectlocs="49,1369;38,1358;11,1358;0,1369;0,1396;11,1407;38,1407;49,1396;49,1369;68,974;35,917;2,974;68,974;144,1547;111,1490;78,1547;144,1547;148,993;137,982;110,982;99,993;99,1020;110,1031;137,1031;148,1020;148,993;167,1124;135,1067;102,1124;167,1124;193,1377;182,1366;155,1366;144,1377;144,1404;155,1415;182,1415;193,1404;193,1377" o:connectangles="0,0,0,0,0,0,0,0,0,0,0,0,0,0,0,0,0,0,0,0,0,0,0,0,0,0,0,0,0,0,0,0,0,0,0,0,0,0,0"/>
                </v:shape>
                <v:shape id="Text Box 4985" o:spid="_x0000_s1186" type="#_x0000_t202" style="position:absolute;left:2528;top:90;width:3370;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" filled="f" strokecolor="#333" strokeweight=".08875mm">
                  <v:path arrowok="t"/>
                  <v:textbox inset="0,0,0,0">
                    <w:txbxContent>
                      <w:p w14:paraId="2367A1B0" w14:textId="77777777" w:rsidR="005A72E5" w:rsidRDefault="005A72E5">
                        <w:pPr>
                          <w:rPr>
                            <w:sz w:val="10"/>
                          </w:rPr>
                        </w:pPr>
                      </w:p>
                      <w:p w14:paraId="59B2B2A7" w14:textId="77777777" w:rsidR="005A72E5" w:rsidRDefault="005A72E5">
                        <w:pPr>
                          <w:spacing w:before="9"/>
                          <w:rPr>
                            <w:sz w:val="7"/>
                          </w:rPr>
                        </w:pPr>
                      </w:p>
                      <w:p w14:paraId="377CA914" w14:textId="77777777" w:rsidR="005A72E5" w:rsidRDefault="005A72E5">
                        <w:pPr>
                          <w:spacing w:line="307" w:lineRule="auto"/>
                          <w:ind w:left="3020" w:right="124"/>
                          <w:jc w:val="right"/>
                          <w:rPr>
                            <w:rFonts w:ascii="Arial"/>
                            <w:b/>
                            <w:sz w:val="9"/>
                          </w:rPr>
                        </w:pPr>
                        <w:r>
                          <w:rPr>
                            <w:rFonts w:ascii="Arial"/>
                            <w:b/>
                            <w:sz w:val="9"/>
                          </w:rPr>
                          <w:t>PB SF</w:t>
                        </w:r>
                      </w:p>
                    </w:txbxContent>
                  </v:textbox>
                </v:shape>
                <w10:wrap anchorx="page"/>
              </v:group>
            </w:pict>
          </mc:Fallback>
        </mc:AlternateContent>
      </w:r>
      <w:r>
        <w:rPr>
          <w:noProof/>
        </w:rPr>
        <mc:AlternateContent>
          <mc:Choice Requires="wpg">
            <w:drawing>
              <wp:anchor distT="0" distB="0" distL="114300" distR="114300" simplePos="0" relativeHeight="2200" behindDoc="0" locked="0" layoutInCell="1" allowOverlap="1" wp14:anchorId="08D3859F" wp14:editId="35B9E9C6">
                <wp:simplePos x="0" y="0"/>
                <wp:positionH relativeFrom="page">
                  <wp:posOffset>4316730</wp:posOffset>
                </wp:positionH>
                <wp:positionV relativeFrom="paragraph">
                  <wp:posOffset>-12065</wp:posOffset>
                </wp:positionV>
                <wp:extent cx="2207895" cy="1664335"/>
                <wp:effectExtent l="0" t="0" r="1905" b="0"/>
                <wp:wrapNone/>
                <wp:docPr id="2413" name="Group 4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7895" cy="1664335"/>
                          <a:chOff x="6798" y="-19"/>
                          <a:chExt cx="3477" cy="2621"/>
                        </a:xfrm>
                      </wpg:grpSpPr>
                      <wps:wsp>
                        <wps:cNvPr id="2414" name="Line 4973"/>
                        <wps:cNvCnPr>
                          <a:cxnSpLocks/>
                        </wps:cNvCnPr>
                        <wps:spPr bwMode="auto">
                          <a:xfrm>
                            <a:off x="8123" y="875"/>
                            <a:ext cx="0" cy="0"/>
                          </a:xfrm>
                          <a:prstGeom prst="line">
                            <a:avLst/>
                          </a:prstGeom>
                          <a:noFill/>
                          <a:ln w="3251">
                            <a:solidFill>
                              <a:srgbClr val="7BAD00"/>
                            </a:solidFill>
                            <a:round/>
                            <a:headEnd/>
                            <a:tailEnd/>
                          </a:ln>
                          <a:extLst>
                            <a:ext uri="{909E8E84-426E-40DD-AFC4-6F175D3DCCD1}">
                              <a14:hiddenFill xmlns:a14="http://schemas.microsoft.com/office/drawing/2010/main">
                                <a:noFill/>
                              </a14:hiddenFill>
                            </a:ext>
                          </a:extLst>
                        </wps:spPr>
                        <wps:bodyPr/>
                      </wps:wsp>
                      <wps:wsp>
                        <wps:cNvPr id="2415" name="Line 4974"/>
                        <wps:cNvCnPr>
                          <a:cxnSpLocks/>
                        </wps:cNvCnPr>
                        <wps:spPr bwMode="auto">
                          <a:xfrm>
                            <a:off x="8123" y="1123"/>
                            <a:ext cx="0" cy="232"/>
                          </a:xfrm>
                          <a:prstGeom prst="line">
                            <a:avLst/>
                          </a:prstGeom>
                          <a:noFill/>
                          <a:ln w="3251">
                            <a:solidFill>
                              <a:srgbClr val="7BAD00"/>
                            </a:solidFill>
                            <a:round/>
                            <a:headEnd/>
                            <a:tailEnd/>
                          </a:ln>
                          <a:extLst>
                            <a:ext uri="{909E8E84-426E-40DD-AFC4-6F175D3DCCD1}">
                              <a14:hiddenFill xmlns:a14="http://schemas.microsoft.com/office/drawing/2010/main">
                                <a:noFill/>
                              </a14:hiddenFill>
                            </a:ext>
                          </a:extLst>
                        </wps:spPr>
                        <wps:bodyPr/>
                      </wps:wsp>
                      <wps:wsp>
                        <wps:cNvPr id="2416" name="Rectangle 4975"/>
                        <wps:cNvSpPr>
                          <a:spLocks/>
                        </wps:cNvSpPr>
                        <wps:spPr bwMode="auto">
                          <a:xfrm>
                            <a:off x="7813" y="874"/>
                            <a:ext cx="620" cy="249"/>
                          </a:xfrm>
                          <a:prstGeom prst="rect">
                            <a:avLst/>
                          </a:prstGeom>
                          <a:noFill/>
                          <a:ln w="3251">
                            <a:solidFill>
                              <a:srgbClr val="7BAD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7" name="Line 4976"/>
                        <wps:cNvCnPr>
                          <a:cxnSpLocks/>
                        </wps:cNvCnPr>
                        <wps:spPr bwMode="auto">
                          <a:xfrm>
                            <a:off x="7813" y="987"/>
                            <a:ext cx="620" cy="0"/>
                          </a:xfrm>
                          <a:prstGeom prst="line">
                            <a:avLst/>
                          </a:prstGeom>
                          <a:noFill/>
                          <a:ln w="6472">
                            <a:solidFill>
                              <a:srgbClr val="7BAD00"/>
                            </a:solidFill>
                            <a:round/>
                            <a:headEnd/>
                            <a:tailEnd/>
                          </a:ln>
                          <a:extLst>
                            <a:ext uri="{909E8E84-426E-40DD-AFC4-6F175D3DCCD1}">
                              <a14:hiddenFill xmlns:a14="http://schemas.microsoft.com/office/drawing/2010/main">
                                <a:noFill/>
                              </a14:hiddenFill>
                            </a:ext>
                          </a:extLst>
                        </wps:spPr>
                        <wps:bodyPr/>
                      </wps:wsp>
                      <wps:wsp>
                        <wps:cNvPr id="2418" name="AutoShape 4977"/>
                        <wps:cNvSpPr>
                          <a:spLocks/>
                        </wps:cNvSpPr>
                        <wps:spPr bwMode="auto">
                          <a:xfrm>
                            <a:off x="8033" y="783"/>
                            <a:ext cx="167" cy="592"/>
                          </a:xfrm>
                          <a:custGeom>
                            <a:avLst/>
                            <a:gdLst>
                              <a:gd name="T0" fmla="+- 0 8101 8034"/>
                              <a:gd name="T1" fmla="*/ T0 w 167"/>
                              <a:gd name="T2" fmla="+- 0 1375 784"/>
                              <a:gd name="T3" fmla="*/ 1375 h 592"/>
                              <a:gd name="T4" fmla="+- 0 8067 8034"/>
                              <a:gd name="T5" fmla="*/ T4 w 167"/>
                              <a:gd name="T6" fmla="+- 0 1317 784"/>
                              <a:gd name="T7" fmla="*/ 1317 h 592"/>
                              <a:gd name="T8" fmla="+- 0 8034 8034"/>
                              <a:gd name="T9" fmla="*/ T8 w 167"/>
                              <a:gd name="T10" fmla="+- 0 1375 784"/>
                              <a:gd name="T11" fmla="*/ 1375 h 592"/>
                              <a:gd name="T12" fmla="+- 0 8101 8034"/>
                              <a:gd name="T13" fmla="*/ T12 w 167"/>
                              <a:gd name="T14" fmla="+- 0 1375 784"/>
                              <a:gd name="T15" fmla="*/ 1375 h 592"/>
                              <a:gd name="T16" fmla="+- 0 8113 8034"/>
                              <a:gd name="T17" fmla="*/ T16 w 167"/>
                              <a:gd name="T18" fmla="+- 0 795 784"/>
                              <a:gd name="T19" fmla="*/ 795 h 592"/>
                              <a:gd name="T20" fmla="+- 0 8101 8034"/>
                              <a:gd name="T21" fmla="*/ T20 w 167"/>
                              <a:gd name="T22" fmla="+- 0 784 784"/>
                              <a:gd name="T23" fmla="*/ 784 h 592"/>
                              <a:gd name="T24" fmla="+- 0 8074 8034"/>
                              <a:gd name="T25" fmla="*/ T24 w 167"/>
                              <a:gd name="T26" fmla="+- 0 784 784"/>
                              <a:gd name="T27" fmla="*/ 784 h 592"/>
                              <a:gd name="T28" fmla="+- 0 8063 8034"/>
                              <a:gd name="T29" fmla="*/ T28 w 167"/>
                              <a:gd name="T30" fmla="+- 0 795 784"/>
                              <a:gd name="T31" fmla="*/ 795 h 592"/>
                              <a:gd name="T32" fmla="+- 0 8063 8034"/>
                              <a:gd name="T33" fmla="*/ T32 w 167"/>
                              <a:gd name="T34" fmla="+- 0 822 784"/>
                              <a:gd name="T35" fmla="*/ 822 h 592"/>
                              <a:gd name="T36" fmla="+- 0 8074 8034"/>
                              <a:gd name="T37" fmla="*/ T36 w 167"/>
                              <a:gd name="T38" fmla="+- 0 833 784"/>
                              <a:gd name="T39" fmla="*/ 833 h 592"/>
                              <a:gd name="T40" fmla="+- 0 8101 8034"/>
                              <a:gd name="T41" fmla="*/ T40 w 167"/>
                              <a:gd name="T42" fmla="+- 0 833 784"/>
                              <a:gd name="T43" fmla="*/ 833 h 592"/>
                              <a:gd name="T44" fmla="+- 0 8113 8034"/>
                              <a:gd name="T45" fmla="*/ T44 w 167"/>
                              <a:gd name="T46" fmla="+- 0 822 784"/>
                              <a:gd name="T47" fmla="*/ 822 h 592"/>
                              <a:gd name="T48" fmla="+- 0 8113 8034"/>
                              <a:gd name="T49" fmla="*/ T48 w 167"/>
                              <a:gd name="T50" fmla="+- 0 795 784"/>
                              <a:gd name="T51" fmla="*/ 795 h 592"/>
                              <a:gd name="T52" fmla="+- 0 8116 8034"/>
                              <a:gd name="T53" fmla="*/ T52 w 167"/>
                              <a:gd name="T54" fmla="+- 0 876 784"/>
                              <a:gd name="T55" fmla="*/ 876 h 592"/>
                              <a:gd name="T56" fmla="+- 0 8112 8034"/>
                              <a:gd name="T57" fmla="*/ T56 w 167"/>
                              <a:gd name="T58" fmla="+- 0 871 784"/>
                              <a:gd name="T59" fmla="*/ 871 h 592"/>
                              <a:gd name="T60" fmla="+- 0 8112 8034"/>
                              <a:gd name="T61" fmla="*/ T60 w 167"/>
                              <a:gd name="T62" fmla="+- 0 856 784"/>
                              <a:gd name="T63" fmla="*/ 856 h 592"/>
                              <a:gd name="T64" fmla="+- 0 8101 8034"/>
                              <a:gd name="T65" fmla="*/ T64 w 167"/>
                              <a:gd name="T66" fmla="+- 0 844 784"/>
                              <a:gd name="T67" fmla="*/ 844 h 592"/>
                              <a:gd name="T68" fmla="+- 0 8074 8034"/>
                              <a:gd name="T69" fmla="*/ T68 w 167"/>
                              <a:gd name="T70" fmla="+- 0 844 784"/>
                              <a:gd name="T71" fmla="*/ 844 h 592"/>
                              <a:gd name="T72" fmla="+- 0 8063 8034"/>
                              <a:gd name="T73" fmla="*/ T72 w 167"/>
                              <a:gd name="T74" fmla="+- 0 856 784"/>
                              <a:gd name="T75" fmla="*/ 856 h 592"/>
                              <a:gd name="T76" fmla="+- 0 8063 8034"/>
                              <a:gd name="T77" fmla="*/ T76 w 167"/>
                              <a:gd name="T78" fmla="+- 0 883 784"/>
                              <a:gd name="T79" fmla="*/ 883 h 592"/>
                              <a:gd name="T80" fmla="+- 0 8067 8034"/>
                              <a:gd name="T81" fmla="*/ T80 w 167"/>
                              <a:gd name="T82" fmla="+- 0 887 784"/>
                              <a:gd name="T83" fmla="*/ 887 h 592"/>
                              <a:gd name="T84" fmla="+- 0 8067 8034"/>
                              <a:gd name="T85" fmla="*/ T84 w 167"/>
                              <a:gd name="T86" fmla="+- 0 903 784"/>
                              <a:gd name="T87" fmla="*/ 903 h 592"/>
                              <a:gd name="T88" fmla="+- 0 8078 8034"/>
                              <a:gd name="T89" fmla="*/ T88 w 167"/>
                              <a:gd name="T90" fmla="+- 0 914 784"/>
                              <a:gd name="T91" fmla="*/ 914 h 592"/>
                              <a:gd name="T92" fmla="+- 0 8105 8034"/>
                              <a:gd name="T93" fmla="*/ T92 w 167"/>
                              <a:gd name="T94" fmla="+- 0 914 784"/>
                              <a:gd name="T95" fmla="*/ 914 h 592"/>
                              <a:gd name="T96" fmla="+- 0 8116 8034"/>
                              <a:gd name="T97" fmla="*/ T96 w 167"/>
                              <a:gd name="T98" fmla="+- 0 903 784"/>
                              <a:gd name="T99" fmla="*/ 903 h 592"/>
                              <a:gd name="T100" fmla="+- 0 8116 8034"/>
                              <a:gd name="T101" fmla="*/ T100 w 167"/>
                              <a:gd name="T102" fmla="+- 0 876 784"/>
                              <a:gd name="T103" fmla="*/ 876 h 592"/>
                              <a:gd name="T104" fmla="+- 0 8124 8034"/>
                              <a:gd name="T105" fmla="*/ T104 w 167"/>
                              <a:gd name="T106" fmla="+- 0 1155 784"/>
                              <a:gd name="T107" fmla="*/ 1155 h 592"/>
                              <a:gd name="T108" fmla="+- 0 8091 8034"/>
                              <a:gd name="T109" fmla="*/ T108 w 167"/>
                              <a:gd name="T110" fmla="+- 0 1097 784"/>
                              <a:gd name="T111" fmla="*/ 1097 h 592"/>
                              <a:gd name="T112" fmla="+- 0 8057 8034"/>
                              <a:gd name="T113" fmla="*/ T112 w 167"/>
                              <a:gd name="T114" fmla="+- 0 1155 784"/>
                              <a:gd name="T115" fmla="*/ 1155 h 592"/>
                              <a:gd name="T116" fmla="+- 0 8124 8034"/>
                              <a:gd name="T117" fmla="*/ T116 w 167"/>
                              <a:gd name="T118" fmla="+- 0 1155 784"/>
                              <a:gd name="T119" fmla="*/ 1155 h 592"/>
                              <a:gd name="T120" fmla="+- 0 8201 8034"/>
                              <a:gd name="T121" fmla="*/ T120 w 167"/>
                              <a:gd name="T122" fmla="+- 0 1105 784"/>
                              <a:gd name="T123" fmla="*/ 1105 h 592"/>
                              <a:gd name="T124" fmla="+- 0 8167 8034"/>
                              <a:gd name="T125" fmla="*/ T124 w 167"/>
                              <a:gd name="T126" fmla="+- 0 1047 784"/>
                              <a:gd name="T127" fmla="*/ 1047 h 592"/>
                              <a:gd name="T128" fmla="+- 0 8134 8034"/>
                              <a:gd name="T129" fmla="*/ T128 w 167"/>
                              <a:gd name="T130" fmla="+- 0 1105 784"/>
                              <a:gd name="T131" fmla="*/ 1105 h 592"/>
                              <a:gd name="T132" fmla="+- 0 8201 8034"/>
                              <a:gd name="T133" fmla="*/ T132 w 167"/>
                              <a:gd name="T134" fmla="+- 0 1105 784"/>
                              <a:gd name="T135" fmla="*/ 1105 h 5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7" h="592">
                                <a:moveTo>
                                  <a:pt x="67" y="591"/>
                                </a:moveTo>
                                <a:lnTo>
                                  <a:pt x="33" y="533"/>
                                </a:lnTo>
                                <a:lnTo>
                                  <a:pt x="0" y="591"/>
                                </a:lnTo>
                                <a:lnTo>
                                  <a:pt x="67" y="591"/>
                                </a:lnTo>
                                <a:moveTo>
                                  <a:pt x="79" y="11"/>
                                </a:moveTo>
                                <a:lnTo>
                                  <a:pt x="67" y="0"/>
                                </a:lnTo>
                                <a:lnTo>
                                  <a:pt x="40" y="0"/>
                                </a:lnTo>
                                <a:lnTo>
                                  <a:pt x="29" y="11"/>
                                </a:lnTo>
                                <a:lnTo>
                                  <a:pt x="29" y="38"/>
                                </a:lnTo>
                                <a:lnTo>
                                  <a:pt x="40" y="49"/>
                                </a:lnTo>
                                <a:lnTo>
                                  <a:pt x="67" y="49"/>
                                </a:lnTo>
                                <a:lnTo>
                                  <a:pt x="79" y="38"/>
                                </a:lnTo>
                                <a:lnTo>
                                  <a:pt x="79" y="11"/>
                                </a:lnTo>
                                <a:moveTo>
                                  <a:pt x="82" y="92"/>
                                </a:moveTo>
                                <a:lnTo>
                                  <a:pt x="78" y="87"/>
                                </a:lnTo>
                                <a:lnTo>
                                  <a:pt x="78" y="72"/>
                                </a:lnTo>
                                <a:lnTo>
                                  <a:pt x="67" y="60"/>
                                </a:lnTo>
                                <a:lnTo>
                                  <a:pt x="40" y="60"/>
                                </a:lnTo>
                                <a:lnTo>
                                  <a:pt x="29" y="72"/>
                                </a:lnTo>
                                <a:lnTo>
                                  <a:pt x="29" y="99"/>
                                </a:lnTo>
                                <a:lnTo>
                                  <a:pt x="33" y="103"/>
                                </a:lnTo>
                                <a:lnTo>
                                  <a:pt x="33" y="119"/>
                                </a:lnTo>
                                <a:lnTo>
                                  <a:pt x="44" y="130"/>
                                </a:lnTo>
                                <a:lnTo>
                                  <a:pt x="71" y="130"/>
                                </a:lnTo>
                                <a:lnTo>
                                  <a:pt x="82" y="119"/>
                                </a:lnTo>
                                <a:lnTo>
                                  <a:pt x="82" y="92"/>
                                </a:lnTo>
                                <a:moveTo>
                                  <a:pt x="90" y="371"/>
                                </a:moveTo>
                                <a:lnTo>
                                  <a:pt x="57" y="313"/>
                                </a:lnTo>
                                <a:lnTo>
                                  <a:pt x="23" y="371"/>
                                </a:lnTo>
                                <a:lnTo>
                                  <a:pt x="90" y="371"/>
                                </a:lnTo>
                                <a:moveTo>
                                  <a:pt x="167" y="321"/>
                                </a:moveTo>
                                <a:lnTo>
                                  <a:pt x="133" y="263"/>
                                </a:lnTo>
                                <a:lnTo>
                                  <a:pt x="100" y="321"/>
                                </a:lnTo>
                                <a:lnTo>
                                  <a:pt x="167" y="321"/>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9" name="Text Box 4978"/>
                        <wps:cNvSpPr txBox="1">
                          <a:spLocks/>
                        </wps:cNvSpPr>
                        <wps:spPr bwMode="auto">
                          <a:xfrm>
                            <a:off x="6800" y="-17"/>
                            <a:ext cx="3472" cy="2615"/>
                          </a:xfrm>
                          <a:prstGeom prst="rect">
                            <a:avLst/>
                          </a:prstGeom>
                          <a:noFill/>
                          <a:ln w="325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A160A55" w14:textId="77777777" w:rsidR="005A72E5" w:rsidRDefault="005A72E5">
                              <w:pPr>
                                <w:rPr>
                                  <w:sz w:val="12"/>
                                </w:rPr>
                              </w:pPr>
                            </w:p>
                            <w:p w14:paraId="3A9752DE" w14:textId="77777777" w:rsidR="005A72E5" w:rsidRDefault="005A72E5">
                              <w:pPr>
                                <w:spacing w:line="314" w:lineRule="auto"/>
                                <w:ind w:left="3088" w:right="146"/>
                                <w:jc w:val="right"/>
                                <w:rPr>
                                  <w:rFonts w:ascii="Arial"/>
                                  <w:b/>
                                  <w:sz w:val="9"/>
                                </w:rPr>
                              </w:pPr>
                              <w:r>
                                <w:rPr>
                                  <w:rFonts w:ascii="Arial"/>
                                  <w:b/>
                                  <w:w w:val="105"/>
                                  <w:sz w:val="9"/>
                                </w:rPr>
                                <w:t>PB</w:t>
                              </w:r>
                              <w:r>
                                <w:rPr>
                                  <w:rFonts w:ascii="Arial"/>
                                  <w:b/>
                                  <w:w w:val="106"/>
                                  <w:sz w:val="9"/>
                                </w:rPr>
                                <w:t xml:space="preserve"> </w:t>
                              </w:r>
                              <w:r>
                                <w:rPr>
                                  <w:rFonts w:ascii="Arial"/>
                                  <w:b/>
                                  <w:w w:val="105"/>
                                  <w:sz w:val="9"/>
                                </w:rPr>
                                <w:t>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3859F" id="Group 4972" o:spid="_x0000_s1187" style="position:absolute;left:0;text-align:left;margin-left:339.9pt;margin-top:-.95pt;width:173.85pt;height:131.05pt;z-index:2200;mso-position-horizontal-relative:page" coordorigin="6798,-19" coordsize="3477,2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">
                <v:line id="Line 4973" o:spid="_x0000_s1188" style="position:absolute;visibility:visible;mso-wrap-style:square" from="8123,875" to="81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" strokecolor="#7bad00" strokeweight=".09031mm">
                  <o:lock v:ext="edit" shapetype="f"/>
                </v:line>
                <v:line id="Line 4974" o:spid="_x0000_s1189" style="position:absolute;visibility:visible;mso-wrap-style:square" from="8123,1123" to="8123,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" strokecolor="#7bad00" strokeweight=".09031mm">
                  <o:lock v:ext="edit" shapetype="f"/>
                </v:line>
                <v:rect id="Rectangle 4975" o:spid="_x0000_s1190" style="position:absolute;left:7813;top:874;width:620;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" filled="f" strokecolor="#7bad00" strokeweight=".09031mm">
                  <v:path arrowok="t"/>
                </v:rect>
                <v:line id="Line 4976" o:spid="_x0000_s1191" style="position:absolute;visibility:visible;mso-wrap-style:square" from="7813,987" to="8433,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" strokecolor="#7bad00" strokeweight=".17978mm">
                  <o:lock v:ext="edit" shapetype="f"/>
                </v:line>
                <v:shape id="AutoShape 4977" o:spid="_x0000_s1192" style="position:absolute;left:8033;top:783;width:167;height:592;visibility:visible;mso-wrap-style:square;v-text-anchor:top" coordsize="16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" path="m67,591l33,533,,591r67,m79,11l67,,40,,29,11r,27l40,49r27,l79,38r,-27m82,92l78,87r,-15l67,60r-27,l29,72r,27l33,103r,16l44,130r27,l82,119r,-27m90,371l57,313,23,371r67,m167,321l133,263r-33,58l167,321e" fillcolor="#7bad00" stroked="f">
                  <v:path arrowok="t" o:connecttype="custom" o:connectlocs="67,1375;33,1317;0,1375;67,1375;79,795;67,784;40,784;29,795;29,822;40,833;67,833;79,822;79,795;82,876;78,871;78,856;67,844;40,844;29,856;29,883;33,887;33,903;44,914;71,914;82,903;82,876;90,1155;57,1097;23,1155;90,1155;167,1105;133,1047;100,1105;167,1105" o:connectangles="0,0,0,0,0,0,0,0,0,0,0,0,0,0,0,0,0,0,0,0,0,0,0,0,0,0,0,0,0,0,0,0,0,0"/>
                </v:shape>
                <v:shape id="Text Box 4978" o:spid="_x0000_s1193" type="#_x0000_t202" style="position:absolute;left:6800;top:-17;width:3472;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" filled="f" strokecolor="#333" strokeweight=".09031mm">
                  <v:path arrowok="t"/>
                  <v:textbox inset="0,0,0,0">
                    <w:txbxContent>
                      <w:p w14:paraId="7A160A55" w14:textId="77777777" w:rsidR="005A72E5" w:rsidRDefault="005A72E5">
                        <w:pPr>
                          <w:rPr>
                            <w:sz w:val="12"/>
                          </w:rPr>
                        </w:pPr>
                      </w:p>
                      <w:p w14:paraId="3A9752DE" w14:textId="77777777" w:rsidR="005A72E5" w:rsidRDefault="005A72E5">
                        <w:pPr>
                          <w:spacing w:line="314" w:lineRule="auto"/>
                          <w:ind w:left="3088" w:right="146"/>
                          <w:jc w:val="right"/>
                          <w:rPr>
                            <w:rFonts w:ascii="Arial"/>
                            <w:b/>
                            <w:sz w:val="9"/>
                          </w:rPr>
                        </w:pPr>
                        <w:r>
                          <w:rPr>
                            <w:rFonts w:ascii="Arial"/>
                            <w:b/>
                            <w:w w:val="105"/>
                            <w:sz w:val="9"/>
                          </w:rPr>
                          <w:t>PB</w:t>
                        </w:r>
                        <w:r>
                          <w:rPr>
                            <w:rFonts w:ascii="Arial"/>
                            <w:b/>
                            <w:w w:val="106"/>
                            <w:sz w:val="9"/>
                          </w:rPr>
                          <w:t xml:space="preserve"> </w:t>
                        </w:r>
                        <w:r>
                          <w:rPr>
                            <w:rFonts w:ascii="Arial"/>
                            <w:b/>
                            <w:w w:val="105"/>
                            <w:sz w:val="9"/>
                          </w:rPr>
                          <w:t>SF</w:t>
                        </w:r>
                      </w:p>
                    </w:txbxContent>
                  </v:textbox>
                </v:shape>
                <w10:wrap anchorx="page"/>
              </v:group>
            </w:pict>
          </mc:Fallback>
        </mc:AlternateContent>
      </w:r>
      <w:r>
        <w:rPr>
          <w:noProof/>
        </w:rPr>
        <mc:AlternateContent>
          <mc:Choice Requires="wps">
            <w:drawing>
              <wp:anchor distT="0" distB="0" distL="114300" distR="114300" simplePos="0" relativeHeight="2416" behindDoc="0" locked="0" layoutInCell="1" allowOverlap="1" wp14:anchorId="384A0F92" wp14:editId="0C442830">
                <wp:simplePos x="0" y="0"/>
                <wp:positionH relativeFrom="page">
                  <wp:posOffset>4310380</wp:posOffset>
                </wp:positionH>
                <wp:positionV relativeFrom="paragraph">
                  <wp:posOffset>64770</wp:posOffset>
                </wp:positionV>
                <wp:extent cx="8255" cy="0"/>
                <wp:effectExtent l="0" t="0" r="4445" b="0"/>
                <wp:wrapNone/>
                <wp:docPr id="2412" name="Line 49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E944E11" id="Line 4971" o:spid="_x0000_s1026" style="position:absolute;z-index: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5.1pt" to="340.0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bVCQIAABU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" strokecolor="#333" strokeweight=".09031mm">
                <o:lock v:ext="edit" shapetype="f"/>
                <w10:wrap anchorx="page"/>
              </v:line>
            </w:pict>
          </mc:Fallback>
        </mc:AlternateContent>
      </w:r>
      <w:r w:rsidR="009B75EF">
        <w:rPr>
          <w:rFonts w:ascii="Arial"/>
          <w:color w:val="4D4D4D"/>
          <w:w w:val="110"/>
          <w:sz w:val="7"/>
        </w:rPr>
        <w:t>80</w:t>
      </w:r>
    </w:p>
    <w:p w14:paraId="2870C4F7" w14:textId="77777777" w:rsidR="005313F1" w:rsidRDefault="00090D17">
      <w:pPr>
        <w:spacing w:before="24"/>
        <w:ind w:left="700"/>
        <w:rPr>
          <w:rFonts w:ascii="Arial"/>
          <w:sz w:val="7"/>
        </w:rPr>
      </w:pPr>
      <w:r>
        <w:rPr>
          <w:noProof/>
        </w:rPr>
        <mc:AlternateContent>
          <mc:Choice Requires="wps">
            <w:drawing>
              <wp:anchor distT="0" distB="0" distL="114300" distR="114300" simplePos="0" relativeHeight="2104" behindDoc="0" locked="0" layoutInCell="1" allowOverlap="1" wp14:anchorId="2DC66C3E" wp14:editId="30333FD8">
                <wp:simplePos x="0" y="0"/>
                <wp:positionH relativeFrom="page">
                  <wp:posOffset>1597660</wp:posOffset>
                </wp:positionH>
                <wp:positionV relativeFrom="paragraph">
                  <wp:posOffset>40005</wp:posOffset>
                </wp:positionV>
                <wp:extent cx="8255" cy="0"/>
                <wp:effectExtent l="0" t="0" r="4445" b="0"/>
                <wp:wrapNone/>
                <wp:docPr id="2411" name="Line 4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D76911" id="Line 4970" o:spid="_x0000_s1026" style="position:absolute;z-index:2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3.15pt" to="126.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" strokecolor="#333" strokeweight=".08875mm">
                <o:lock v:ext="edit" shapetype="f"/>
                <w10:wrap anchorx="page"/>
              </v:line>
            </w:pict>
          </mc:Fallback>
        </mc:AlternateContent>
      </w:r>
      <w:r>
        <w:rPr>
          <w:noProof/>
        </w:rPr>
        <mc:AlternateContent>
          <mc:Choice Requires="wpg">
            <w:drawing>
              <wp:anchor distT="0" distB="0" distL="114300" distR="114300" simplePos="0" relativeHeight="2440" behindDoc="0" locked="0" layoutInCell="1" allowOverlap="1" wp14:anchorId="39251996" wp14:editId="5F535A58">
                <wp:simplePos x="0" y="0"/>
                <wp:positionH relativeFrom="page">
                  <wp:posOffset>6275705</wp:posOffset>
                </wp:positionH>
                <wp:positionV relativeFrom="paragraph">
                  <wp:posOffset>24130</wp:posOffset>
                </wp:positionV>
                <wp:extent cx="40640" cy="96520"/>
                <wp:effectExtent l="0" t="0" r="0" b="0"/>
                <wp:wrapNone/>
                <wp:docPr id="2407" name="Group 4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 cy="96520"/>
                          <a:chOff x="9883" y="38"/>
                          <a:chExt cx="64" cy="152"/>
                        </a:xfrm>
                      </wpg:grpSpPr>
                      <wps:wsp>
                        <wps:cNvPr id="2408" name="Freeform 4967"/>
                        <wps:cNvSpPr>
                          <a:spLocks/>
                        </wps:cNvSpPr>
                        <wps:spPr bwMode="auto">
                          <a:xfrm>
                            <a:off x="9895" y="39"/>
                            <a:ext cx="50" cy="50"/>
                          </a:xfrm>
                          <a:custGeom>
                            <a:avLst/>
                            <a:gdLst>
                              <a:gd name="T0" fmla="+- 0 9926 9896"/>
                              <a:gd name="T1" fmla="*/ T0 w 50"/>
                              <a:gd name="T2" fmla="+- 0 40 40"/>
                              <a:gd name="T3" fmla="*/ 40 h 50"/>
                              <a:gd name="T4" fmla="+- 0 9914 9896"/>
                              <a:gd name="T5" fmla="*/ T4 w 50"/>
                              <a:gd name="T6" fmla="+- 0 40 40"/>
                              <a:gd name="T7" fmla="*/ 40 h 50"/>
                              <a:gd name="T8" fmla="+- 0 9905 9896"/>
                              <a:gd name="T9" fmla="*/ T8 w 50"/>
                              <a:gd name="T10" fmla="+- 0 45 40"/>
                              <a:gd name="T11" fmla="*/ 45 h 50"/>
                              <a:gd name="T12" fmla="+- 0 9898 9896"/>
                              <a:gd name="T13" fmla="*/ T12 w 50"/>
                              <a:gd name="T14" fmla="+- 0 53 40"/>
                              <a:gd name="T15" fmla="*/ 53 h 50"/>
                              <a:gd name="T16" fmla="+- 0 9896 9896"/>
                              <a:gd name="T17" fmla="*/ T16 w 50"/>
                              <a:gd name="T18" fmla="+- 0 64 40"/>
                              <a:gd name="T19" fmla="*/ 64 h 50"/>
                              <a:gd name="T20" fmla="+- 0 9896 9896"/>
                              <a:gd name="T21" fmla="*/ T20 w 50"/>
                              <a:gd name="T22" fmla="+- 0 78 40"/>
                              <a:gd name="T23" fmla="*/ 78 h 50"/>
                              <a:gd name="T24" fmla="+- 0 9907 9896"/>
                              <a:gd name="T25" fmla="*/ T24 w 50"/>
                              <a:gd name="T26" fmla="+- 0 89 40"/>
                              <a:gd name="T27" fmla="*/ 89 h 50"/>
                              <a:gd name="T28" fmla="+- 0 9920 9896"/>
                              <a:gd name="T29" fmla="*/ T28 w 50"/>
                              <a:gd name="T30" fmla="+- 0 89 40"/>
                              <a:gd name="T31" fmla="*/ 89 h 50"/>
                              <a:gd name="T32" fmla="+- 0 9931 9896"/>
                              <a:gd name="T33" fmla="*/ T32 w 50"/>
                              <a:gd name="T34" fmla="+- 0 86 40"/>
                              <a:gd name="T35" fmla="*/ 86 h 50"/>
                              <a:gd name="T36" fmla="+- 0 9940 9896"/>
                              <a:gd name="T37" fmla="*/ T36 w 50"/>
                              <a:gd name="T38" fmla="+- 0 80 40"/>
                              <a:gd name="T39" fmla="*/ 80 h 50"/>
                              <a:gd name="T40" fmla="+- 0 9945 9896"/>
                              <a:gd name="T41" fmla="*/ T40 w 50"/>
                              <a:gd name="T42" fmla="+- 0 70 40"/>
                              <a:gd name="T43" fmla="*/ 70 h 50"/>
                              <a:gd name="T44" fmla="+- 0 9945 9896"/>
                              <a:gd name="T45" fmla="*/ T44 w 50"/>
                              <a:gd name="T46" fmla="+- 0 58 40"/>
                              <a:gd name="T47" fmla="*/ 58 h 50"/>
                              <a:gd name="T48" fmla="+- 0 9943 9896"/>
                              <a:gd name="T49" fmla="*/ T48 w 50"/>
                              <a:gd name="T50" fmla="+- 0 49 40"/>
                              <a:gd name="T51" fmla="*/ 49 h 50"/>
                              <a:gd name="T52" fmla="+- 0 9935 9896"/>
                              <a:gd name="T53" fmla="*/ T52 w 50"/>
                              <a:gd name="T54" fmla="+- 0 42 40"/>
                              <a:gd name="T55" fmla="*/ 42 h 50"/>
                              <a:gd name="T56" fmla="+- 0 9926 9896"/>
                              <a:gd name="T57" fmla="*/ T56 w 50"/>
                              <a:gd name="T58" fmla="+- 0 40 40"/>
                              <a:gd name="T59" fmla="*/ 4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50">
                                <a:moveTo>
                                  <a:pt x="30" y="0"/>
                                </a:moveTo>
                                <a:lnTo>
                                  <a:pt x="18" y="0"/>
                                </a:lnTo>
                                <a:lnTo>
                                  <a:pt x="9" y="5"/>
                                </a:lnTo>
                                <a:lnTo>
                                  <a:pt x="2" y="13"/>
                                </a:lnTo>
                                <a:lnTo>
                                  <a:pt x="0" y="24"/>
                                </a:lnTo>
                                <a:lnTo>
                                  <a:pt x="0" y="38"/>
                                </a:lnTo>
                                <a:lnTo>
                                  <a:pt x="11" y="49"/>
                                </a:lnTo>
                                <a:lnTo>
                                  <a:pt x="24" y="49"/>
                                </a:lnTo>
                                <a:lnTo>
                                  <a:pt x="35" y="46"/>
                                </a:lnTo>
                                <a:lnTo>
                                  <a:pt x="44" y="40"/>
                                </a:lnTo>
                                <a:lnTo>
                                  <a:pt x="49" y="30"/>
                                </a:lnTo>
                                <a:lnTo>
                                  <a:pt x="49" y="18"/>
                                </a:lnTo>
                                <a:lnTo>
                                  <a:pt x="47" y="9"/>
                                </a:lnTo>
                                <a:lnTo>
                                  <a:pt x="39"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9" name="Freeform 4968"/>
                        <wps:cNvSpPr>
                          <a:spLocks/>
                        </wps:cNvSpPr>
                        <wps:spPr bwMode="auto">
                          <a:xfrm>
                            <a:off x="9895" y="39"/>
                            <a:ext cx="50" cy="50"/>
                          </a:xfrm>
                          <a:custGeom>
                            <a:avLst/>
                            <a:gdLst>
                              <a:gd name="T0" fmla="+- 0 9896 9896"/>
                              <a:gd name="T1" fmla="*/ T0 w 50"/>
                              <a:gd name="T2" fmla="+- 0 64 40"/>
                              <a:gd name="T3" fmla="*/ 64 h 50"/>
                              <a:gd name="T4" fmla="+- 0 9898 9896"/>
                              <a:gd name="T5" fmla="*/ T4 w 50"/>
                              <a:gd name="T6" fmla="+- 0 53 40"/>
                              <a:gd name="T7" fmla="*/ 53 h 50"/>
                              <a:gd name="T8" fmla="+- 0 9905 9896"/>
                              <a:gd name="T9" fmla="*/ T8 w 50"/>
                              <a:gd name="T10" fmla="+- 0 45 40"/>
                              <a:gd name="T11" fmla="*/ 45 h 50"/>
                              <a:gd name="T12" fmla="+- 0 9914 9896"/>
                              <a:gd name="T13" fmla="*/ T12 w 50"/>
                              <a:gd name="T14" fmla="+- 0 40 40"/>
                              <a:gd name="T15" fmla="*/ 40 h 50"/>
                              <a:gd name="T16" fmla="+- 0 9926 9896"/>
                              <a:gd name="T17" fmla="*/ T16 w 50"/>
                              <a:gd name="T18" fmla="+- 0 40 40"/>
                              <a:gd name="T19" fmla="*/ 40 h 50"/>
                              <a:gd name="T20" fmla="+- 0 9935 9896"/>
                              <a:gd name="T21" fmla="*/ T20 w 50"/>
                              <a:gd name="T22" fmla="+- 0 42 40"/>
                              <a:gd name="T23" fmla="*/ 42 h 50"/>
                              <a:gd name="T24" fmla="+- 0 9943 9896"/>
                              <a:gd name="T25" fmla="*/ T24 w 50"/>
                              <a:gd name="T26" fmla="+- 0 49 40"/>
                              <a:gd name="T27" fmla="*/ 49 h 50"/>
                              <a:gd name="T28" fmla="+- 0 9945 9896"/>
                              <a:gd name="T29" fmla="*/ T28 w 50"/>
                              <a:gd name="T30" fmla="+- 0 58 40"/>
                              <a:gd name="T31" fmla="*/ 58 h 50"/>
                              <a:gd name="T32" fmla="+- 0 9945 9896"/>
                              <a:gd name="T33" fmla="*/ T32 w 50"/>
                              <a:gd name="T34" fmla="+- 0 70 40"/>
                              <a:gd name="T35" fmla="*/ 70 h 50"/>
                              <a:gd name="T36" fmla="+- 0 9940 9896"/>
                              <a:gd name="T37" fmla="*/ T36 w 50"/>
                              <a:gd name="T38" fmla="+- 0 80 40"/>
                              <a:gd name="T39" fmla="*/ 80 h 50"/>
                              <a:gd name="T40" fmla="+- 0 9931 9896"/>
                              <a:gd name="T41" fmla="*/ T40 w 50"/>
                              <a:gd name="T42" fmla="+- 0 86 40"/>
                              <a:gd name="T43" fmla="*/ 86 h 50"/>
                              <a:gd name="T44" fmla="+- 0 9920 9896"/>
                              <a:gd name="T45" fmla="*/ T44 w 50"/>
                              <a:gd name="T46" fmla="+- 0 89 40"/>
                              <a:gd name="T47" fmla="*/ 89 h 50"/>
                              <a:gd name="T48" fmla="+- 0 9907 9896"/>
                              <a:gd name="T49" fmla="*/ T48 w 50"/>
                              <a:gd name="T50" fmla="+- 0 89 40"/>
                              <a:gd name="T51" fmla="*/ 89 h 50"/>
                              <a:gd name="T52" fmla="+- 0 9896 9896"/>
                              <a:gd name="T53" fmla="*/ T52 w 50"/>
                              <a:gd name="T54" fmla="+- 0 78 40"/>
                              <a:gd name="T55" fmla="*/ 78 h 50"/>
                              <a:gd name="T56" fmla="+- 0 9896 9896"/>
                              <a:gd name="T57" fmla="*/ T56 w 50"/>
                              <a:gd name="T58" fmla="+- 0 64 40"/>
                              <a:gd name="T59" fmla="*/ 6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0" h="50">
                                <a:moveTo>
                                  <a:pt x="0" y="24"/>
                                </a:moveTo>
                                <a:lnTo>
                                  <a:pt x="2" y="13"/>
                                </a:lnTo>
                                <a:lnTo>
                                  <a:pt x="9" y="5"/>
                                </a:lnTo>
                                <a:lnTo>
                                  <a:pt x="18" y="0"/>
                                </a:lnTo>
                                <a:lnTo>
                                  <a:pt x="30" y="0"/>
                                </a:lnTo>
                                <a:lnTo>
                                  <a:pt x="39" y="2"/>
                                </a:lnTo>
                                <a:lnTo>
                                  <a:pt x="47" y="9"/>
                                </a:lnTo>
                                <a:lnTo>
                                  <a:pt x="49" y="18"/>
                                </a:lnTo>
                                <a:lnTo>
                                  <a:pt x="49" y="30"/>
                                </a:lnTo>
                                <a:lnTo>
                                  <a:pt x="44" y="40"/>
                                </a:lnTo>
                                <a:lnTo>
                                  <a:pt x="35" y="46"/>
                                </a:lnTo>
                                <a:lnTo>
                                  <a:pt x="24" y="49"/>
                                </a:lnTo>
                                <a:lnTo>
                                  <a:pt x="11" y="49"/>
                                </a:lnTo>
                                <a:lnTo>
                                  <a:pt x="0" y="38"/>
                                </a:lnTo>
                                <a:lnTo>
                                  <a:pt x="0" y="24"/>
                                </a:lnTo>
                              </a:path>
                            </a:pathLst>
                          </a:custGeom>
                          <a:noFill/>
                          <a:ln w="215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0" name="Freeform 4969"/>
                        <wps:cNvSpPr>
                          <a:spLocks/>
                        </wps:cNvSpPr>
                        <wps:spPr bwMode="auto">
                          <a:xfrm>
                            <a:off x="9882" y="131"/>
                            <a:ext cx="63" cy="58"/>
                          </a:xfrm>
                          <a:custGeom>
                            <a:avLst/>
                            <a:gdLst>
                              <a:gd name="T0" fmla="+- 0 9916 9883"/>
                              <a:gd name="T1" fmla="*/ T0 w 63"/>
                              <a:gd name="T2" fmla="+- 0 132 132"/>
                              <a:gd name="T3" fmla="*/ 132 h 58"/>
                              <a:gd name="T4" fmla="+- 0 9883 9883"/>
                              <a:gd name="T5" fmla="*/ T4 w 63"/>
                              <a:gd name="T6" fmla="+- 0 190 132"/>
                              <a:gd name="T7" fmla="*/ 190 h 58"/>
                              <a:gd name="T8" fmla="+- 0 9945 9883"/>
                              <a:gd name="T9" fmla="*/ T8 w 63"/>
                              <a:gd name="T10" fmla="+- 0 190 132"/>
                              <a:gd name="T11" fmla="*/ 190 h 58"/>
                              <a:gd name="T12" fmla="+- 0 9916 9883"/>
                              <a:gd name="T13" fmla="*/ T12 w 63"/>
                              <a:gd name="T14" fmla="+- 0 132 132"/>
                              <a:gd name="T15" fmla="*/ 132 h 58"/>
                            </a:gdLst>
                            <a:ahLst/>
                            <a:cxnLst>
                              <a:cxn ang="0">
                                <a:pos x="T1" y="T3"/>
                              </a:cxn>
                              <a:cxn ang="0">
                                <a:pos x="T5" y="T7"/>
                              </a:cxn>
                              <a:cxn ang="0">
                                <a:pos x="T9" y="T11"/>
                              </a:cxn>
                              <a:cxn ang="0">
                                <a:pos x="T13" y="T15"/>
                              </a:cxn>
                            </a:cxnLst>
                            <a:rect l="0" t="0" r="r" b="b"/>
                            <a:pathLst>
                              <a:path w="63" h="58">
                                <a:moveTo>
                                  <a:pt x="33" y="0"/>
                                </a:moveTo>
                                <a:lnTo>
                                  <a:pt x="0" y="58"/>
                                </a:lnTo>
                                <a:lnTo>
                                  <a:pt x="62" y="58"/>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0794ED" id="Group 4966" o:spid="_x0000_s1026" style="position:absolute;margin-left:494.15pt;margin-top:1.9pt;width:3.2pt;height:7.6pt;z-index:2440;mso-position-horizontal-relative:page" coordorigin="9883,38" coordsize="6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">
                <v:shape id="Freeform 4967" o:spid="_x0000_s1027" style="position:absolute;left:9895;top:39;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" path="m30,l18,,9,5,2,13,,24,,38,11,49r13,l35,46r9,-6l49,30r,-12l47,9,39,2,30,xe" fillcolor="black" stroked="f">
                  <v:path arrowok="t" o:connecttype="custom" o:connectlocs="30,40;18,40;9,45;2,53;0,64;0,78;11,89;24,89;35,86;44,80;49,70;49,58;47,49;39,42;30,40" o:connectangles="0,0,0,0,0,0,0,0,0,0,0,0,0,0,0"/>
                </v:shape>
                <v:shape id="Freeform 4968" o:spid="_x0000_s1028" style="position:absolute;left:9895;top:39;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" path="m,24l2,13,9,5,18,,30,r9,2l47,9r2,9l49,30,44,40r-9,6l24,49r-13,l,38,,24e" filled="f" strokeweight=".05992mm">
                  <v:path arrowok="t" o:connecttype="custom" o:connectlocs="0,64;2,53;9,45;18,40;30,40;39,42;47,49;49,58;49,70;44,80;35,86;24,89;11,89;0,78;0,64" o:connectangles="0,0,0,0,0,0,0,0,0,0,0,0,0,0,0"/>
                </v:shape>
                <v:shape id="Freeform 4969" o:spid="_x0000_s1029" style="position:absolute;left:9882;top:131;width:63;height:58;visibility:visible;mso-wrap-style:square;v-text-anchor:top" coordsize="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" path="m33,l,58r62,l33,xe" fillcolor="black" stroked="f">
                  <v:path arrowok="t" o:connecttype="custom" o:connectlocs="33,132;0,190;62,190;33,132" o:connectangles="0,0,0,0"/>
                </v:shape>
                <w10:wrap anchorx="page"/>
              </v:group>
            </w:pict>
          </mc:Fallback>
        </mc:AlternateContent>
      </w:r>
      <w:r w:rsidR="009B75EF">
        <w:rPr>
          <w:rFonts w:ascii="Arial"/>
          <w:color w:val="4D4D4D"/>
          <w:w w:val="105"/>
          <w:sz w:val="7"/>
        </w:rPr>
        <w:t>120</w:t>
      </w:r>
    </w:p>
    <w:p w14:paraId="09410330" w14:textId="77777777" w:rsidR="005313F1" w:rsidRDefault="005313F1">
      <w:pPr>
        <w:pStyle w:val="BodyText"/>
        <w:spacing w:before="3"/>
        <w:rPr>
          <w:rFonts w:ascii="Arial"/>
          <w:sz w:val="9"/>
        </w:rPr>
      </w:pPr>
    </w:p>
    <w:p w14:paraId="1E23F88B" w14:textId="77777777" w:rsidR="005313F1" w:rsidRDefault="005313F1">
      <w:pPr>
        <w:pStyle w:val="BodyText"/>
        <w:spacing w:before="1"/>
        <w:rPr>
          <w:rFonts w:ascii="Arial"/>
          <w:sz w:val="9"/>
        </w:rPr>
      </w:pPr>
    </w:p>
    <w:p w14:paraId="6502B77F" w14:textId="77777777" w:rsidR="005313F1" w:rsidRDefault="00090D17">
      <w:pPr>
        <w:ind w:right="114"/>
        <w:jc w:val="center"/>
        <w:rPr>
          <w:rFonts w:ascii="Arial"/>
          <w:sz w:val="7"/>
        </w:rPr>
      </w:pPr>
      <w:r>
        <w:rPr>
          <w:noProof/>
        </w:rPr>
        <mc:AlternateContent>
          <mc:Choice Requires="wpg">
            <w:drawing>
              <wp:anchor distT="0" distB="0" distL="114300" distR="114300" simplePos="0" relativeHeight="1840" behindDoc="0" locked="0" layoutInCell="1" allowOverlap="1" wp14:anchorId="1BBDCD6B" wp14:editId="5B7E477A">
                <wp:simplePos x="0" y="0"/>
                <wp:positionH relativeFrom="page">
                  <wp:posOffset>1718945</wp:posOffset>
                </wp:positionH>
                <wp:positionV relativeFrom="paragraph">
                  <wp:posOffset>33020</wp:posOffset>
                </wp:positionV>
                <wp:extent cx="385445" cy="912495"/>
                <wp:effectExtent l="0" t="0" r="8255" b="0"/>
                <wp:wrapNone/>
                <wp:docPr id="2401" name="Group 4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912495"/>
                          <a:chOff x="2707" y="52"/>
                          <a:chExt cx="607" cy="1437"/>
                        </a:xfrm>
                      </wpg:grpSpPr>
                      <wps:wsp>
                        <wps:cNvPr id="2402" name="Line 4961"/>
                        <wps:cNvCnPr>
                          <a:cxnSpLocks/>
                        </wps:cNvCnPr>
                        <wps:spPr bwMode="auto">
                          <a:xfrm>
                            <a:off x="3010" y="466"/>
                            <a:ext cx="0" cy="0"/>
                          </a:xfrm>
                          <a:prstGeom prst="line">
                            <a:avLst/>
                          </a:prstGeom>
                          <a:noFill/>
                          <a:ln w="3195">
                            <a:solidFill>
                              <a:srgbClr val="F8766C"/>
                            </a:solidFill>
                            <a:round/>
                            <a:headEnd/>
                            <a:tailEnd/>
                          </a:ln>
                          <a:extLst>
                            <a:ext uri="{909E8E84-426E-40DD-AFC4-6F175D3DCCD1}">
                              <a14:hiddenFill xmlns:a14="http://schemas.microsoft.com/office/drawing/2010/main">
                                <a:noFill/>
                              </a14:hiddenFill>
                            </a:ext>
                          </a:extLst>
                        </wps:spPr>
                        <wps:bodyPr/>
                      </wps:wsp>
                      <wps:wsp>
                        <wps:cNvPr id="2403" name="Line 4962"/>
                        <wps:cNvCnPr>
                          <a:cxnSpLocks/>
                        </wps:cNvCnPr>
                        <wps:spPr bwMode="auto">
                          <a:xfrm>
                            <a:off x="3010" y="1025"/>
                            <a:ext cx="0" cy="439"/>
                          </a:xfrm>
                          <a:prstGeom prst="line">
                            <a:avLst/>
                          </a:prstGeom>
                          <a:noFill/>
                          <a:ln w="3195">
                            <a:solidFill>
                              <a:srgbClr val="F8766C"/>
                            </a:solidFill>
                            <a:round/>
                            <a:headEnd/>
                            <a:tailEnd/>
                          </a:ln>
                          <a:extLst>
                            <a:ext uri="{909E8E84-426E-40DD-AFC4-6F175D3DCCD1}">
                              <a14:hiddenFill xmlns:a14="http://schemas.microsoft.com/office/drawing/2010/main">
                                <a:noFill/>
                              </a14:hiddenFill>
                            </a:ext>
                          </a:extLst>
                        </wps:spPr>
                        <wps:bodyPr/>
                      </wps:wsp>
                      <wps:wsp>
                        <wps:cNvPr id="2404" name="Rectangle 4963"/>
                        <wps:cNvSpPr>
                          <a:spLocks/>
                        </wps:cNvSpPr>
                        <wps:spPr bwMode="auto">
                          <a:xfrm>
                            <a:off x="2709" y="466"/>
                            <a:ext cx="602" cy="559"/>
                          </a:xfrm>
                          <a:prstGeom prst="rect">
                            <a:avLst/>
                          </a:prstGeom>
                          <a:noFill/>
                          <a:ln w="3195">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5" name="Line 4964"/>
                        <wps:cNvCnPr>
                          <a:cxnSpLocks/>
                        </wps:cNvCnPr>
                        <wps:spPr bwMode="auto">
                          <a:xfrm>
                            <a:off x="2709" y="715"/>
                            <a:ext cx="602" cy="0"/>
                          </a:xfrm>
                          <a:prstGeom prst="line">
                            <a:avLst/>
                          </a:prstGeom>
                          <a:noFill/>
                          <a:ln w="6360">
                            <a:solidFill>
                              <a:srgbClr val="F8766C"/>
                            </a:solidFill>
                            <a:round/>
                            <a:headEnd/>
                            <a:tailEnd/>
                          </a:ln>
                          <a:extLst>
                            <a:ext uri="{909E8E84-426E-40DD-AFC4-6F175D3DCCD1}">
                              <a14:hiddenFill xmlns:a14="http://schemas.microsoft.com/office/drawing/2010/main">
                                <a:noFill/>
                              </a14:hiddenFill>
                            </a:ext>
                          </a:extLst>
                        </wps:spPr>
                        <wps:bodyPr/>
                      </wps:wsp>
                      <wps:wsp>
                        <wps:cNvPr id="2406" name="AutoShape 4965"/>
                        <wps:cNvSpPr>
                          <a:spLocks/>
                        </wps:cNvSpPr>
                        <wps:spPr bwMode="auto">
                          <a:xfrm>
                            <a:off x="2910" y="52"/>
                            <a:ext cx="192" cy="1437"/>
                          </a:xfrm>
                          <a:custGeom>
                            <a:avLst/>
                            <a:gdLst>
                              <a:gd name="T0" fmla="+- 0 2976 2910"/>
                              <a:gd name="T1" fmla="*/ T0 w 192"/>
                              <a:gd name="T2" fmla="+- 0 606 52"/>
                              <a:gd name="T3" fmla="*/ 606 h 1437"/>
                              <a:gd name="T4" fmla="+- 0 2943 2910"/>
                              <a:gd name="T5" fmla="*/ T4 w 192"/>
                              <a:gd name="T6" fmla="+- 0 549 52"/>
                              <a:gd name="T7" fmla="*/ 549 h 1437"/>
                              <a:gd name="T8" fmla="+- 0 2910 2910"/>
                              <a:gd name="T9" fmla="*/ T8 w 192"/>
                              <a:gd name="T10" fmla="+- 0 606 52"/>
                              <a:gd name="T11" fmla="*/ 606 h 1437"/>
                              <a:gd name="T12" fmla="+- 0 2976 2910"/>
                              <a:gd name="T13" fmla="*/ T12 w 192"/>
                              <a:gd name="T14" fmla="+- 0 606 52"/>
                              <a:gd name="T15" fmla="*/ 606 h 1437"/>
                              <a:gd name="T16" fmla="+- 0 2998 2910"/>
                              <a:gd name="T17" fmla="*/ T16 w 192"/>
                              <a:gd name="T18" fmla="+- 0 1451 52"/>
                              <a:gd name="T19" fmla="*/ 1451 h 1437"/>
                              <a:gd name="T20" fmla="+- 0 2987 2910"/>
                              <a:gd name="T21" fmla="*/ T20 w 192"/>
                              <a:gd name="T22" fmla="+- 0 1440 52"/>
                              <a:gd name="T23" fmla="*/ 1440 h 1437"/>
                              <a:gd name="T24" fmla="+- 0 2960 2910"/>
                              <a:gd name="T25" fmla="*/ T24 w 192"/>
                              <a:gd name="T26" fmla="+- 0 1440 52"/>
                              <a:gd name="T27" fmla="*/ 1440 h 1437"/>
                              <a:gd name="T28" fmla="+- 0 2949 2910"/>
                              <a:gd name="T29" fmla="*/ T28 w 192"/>
                              <a:gd name="T30" fmla="+- 0 1451 52"/>
                              <a:gd name="T31" fmla="*/ 1451 h 1437"/>
                              <a:gd name="T32" fmla="+- 0 2949 2910"/>
                              <a:gd name="T33" fmla="*/ T32 w 192"/>
                              <a:gd name="T34" fmla="+- 0 1478 52"/>
                              <a:gd name="T35" fmla="*/ 1478 h 1437"/>
                              <a:gd name="T36" fmla="+- 0 2960 2910"/>
                              <a:gd name="T37" fmla="*/ T36 w 192"/>
                              <a:gd name="T38" fmla="+- 0 1489 52"/>
                              <a:gd name="T39" fmla="*/ 1489 h 1437"/>
                              <a:gd name="T40" fmla="+- 0 2987 2910"/>
                              <a:gd name="T41" fmla="*/ T40 w 192"/>
                              <a:gd name="T42" fmla="+- 0 1489 52"/>
                              <a:gd name="T43" fmla="*/ 1489 h 1437"/>
                              <a:gd name="T44" fmla="+- 0 2998 2910"/>
                              <a:gd name="T45" fmla="*/ T44 w 192"/>
                              <a:gd name="T46" fmla="+- 0 1478 52"/>
                              <a:gd name="T47" fmla="*/ 1478 h 1437"/>
                              <a:gd name="T48" fmla="+- 0 2998 2910"/>
                              <a:gd name="T49" fmla="*/ T48 w 192"/>
                              <a:gd name="T50" fmla="+- 0 1451 52"/>
                              <a:gd name="T51" fmla="*/ 1451 h 1437"/>
                              <a:gd name="T52" fmla="+- 0 3015 2910"/>
                              <a:gd name="T53" fmla="*/ T52 w 192"/>
                              <a:gd name="T54" fmla="+- 0 109 52"/>
                              <a:gd name="T55" fmla="*/ 109 h 1437"/>
                              <a:gd name="T56" fmla="+- 0 2982 2910"/>
                              <a:gd name="T57" fmla="*/ T56 w 192"/>
                              <a:gd name="T58" fmla="+- 0 52 52"/>
                              <a:gd name="T59" fmla="*/ 52 h 1437"/>
                              <a:gd name="T60" fmla="+- 0 2950 2910"/>
                              <a:gd name="T61" fmla="*/ T60 w 192"/>
                              <a:gd name="T62" fmla="+- 0 109 52"/>
                              <a:gd name="T63" fmla="*/ 109 h 1437"/>
                              <a:gd name="T64" fmla="+- 0 3015 2910"/>
                              <a:gd name="T65" fmla="*/ T64 w 192"/>
                              <a:gd name="T66" fmla="+- 0 109 52"/>
                              <a:gd name="T67" fmla="*/ 109 h 1437"/>
                              <a:gd name="T68" fmla="+- 0 3050 2910"/>
                              <a:gd name="T69" fmla="*/ T68 w 192"/>
                              <a:gd name="T70" fmla="+- 0 413 52"/>
                              <a:gd name="T71" fmla="*/ 413 h 1437"/>
                              <a:gd name="T72" fmla="+- 0 3039 2910"/>
                              <a:gd name="T73" fmla="*/ T72 w 192"/>
                              <a:gd name="T74" fmla="+- 0 402 52"/>
                              <a:gd name="T75" fmla="*/ 402 h 1437"/>
                              <a:gd name="T76" fmla="+- 0 3012 2910"/>
                              <a:gd name="T77" fmla="*/ T76 w 192"/>
                              <a:gd name="T78" fmla="+- 0 402 52"/>
                              <a:gd name="T79" fmla="*/ 402 h 1437"/>
                              <a:gd name="T80" fmla="+- 0 3001 2910"/>
                              <a:gd name="T81" fmla="*/ T80 w 192"/>
                              <a:gd name="T82" fmla="+- 0 413 52"/>
                              <a:gd name="T83" fmla="*/ 413 h 1437"/>
                              <a:gd name="T84" fmla="+- 0 3001 2910"/>
                              <a:gd name="T85" fmla="*/ T84 w 192"/>
                              <a:gd name="T86" fmla="+- 0 440 52"/>
                              <a:gd name="T87" fmla="*/ 440 h 1437"/>
                              <a:gd name="T88" fmla="+- 0 3012 2910"/>
                              <a:gd name="T89" fmla="*/ T88 w 192"/>
                              <a:gd name="T90" fmla="+- 0 451 52"/>
                              <a:gd name="T91" fmla="*/ 451 h 1437"/>
                              <a:gd name="T92" fmla="+- 0 3039 2910"/>
                              <a:gd name="T93" fmla="*/ T92 w 192"/>
                              <a:gd name="T94" fmla="+- 0 451 52"/>
                              <a:gd name="T95" fmla="*/ 451 h 1437"/>
                              <a:gd name="T96" fmla="+- 0 3050 2910"/>
                              <a:gd name="T97" fmla="*/ T96 w 192"/>
                              <a:gd name="T98" fmla="+- 0 440 52"/>
                              <a:gd name="T99" fmla="*/ 440 h 1437"/>
                              <a:gd name="T100" fmla="+- 0 3050 2910"/>
                              <a:gd name="T101" fmla="*/ T100 w 192"/>
                              <a:gd name="T102" fmla="+- 0 413 52"/>
                              <a:gd name="T103" fmla="*/ 413 h 1437"/>
                              <a:gd name="T104" fmla="+- 0 3074 2910"/>
                              <a:gd name="T105" fmla="*/ T104 w 192"/>
                              <a:gd name="T106" fmla="+- 0 830 52"/>
                              <a:gd name="T107" fmla="*/ 830 h 1437"/>
                              <a:gd name="T108" fmla="+- 0 3063 2910"/>
                              <a:gd name="T109" fmla="*/ T108 w 192"/>
                              <a:gd name="T110" fmla="+- 0 819 52"/>
                              <a:gd name="T111" fmla="*/ 819 h 1437"/>
                              <a:gd name="T112" fmla="+- 0 3036 2910"/>
                              <a:gd name="T113" fmla="*/ T112 w 192"/>
                              <a:gd name="T114" fmla="+- 0 819 52"/>
                              <a:gd name="T115" fmla="*/ 819 h 1437"/>
                              <a:gd name="T116" fmla="+- 0 3025 2910"/>
                              <a:gd name="T117" fmla="*/ T116 w 192"/>
                              <a:gd name="T118" fmla="+- 0 830 52"/>
                              <a:gd name="T119" fmla="*/ 830 h 1437"/>
                              <a:gd name="T120" fmla="+- 0 3025 2910"/>
                              <a:gd name="T121" fmla="*/ T120 w 192"/>
                              <a:gd name="T122" fmla="+- 0 857 52"/>
                              <a:gd name="T123" fmla="*/ 857 h 1437"/>
                              <a:gd name="T124" fmla="+- 0 3036 2910"/>
                              <a:gd name="T125" fmla="*/ T124 w 192"/>
                              <a:gd name="T126" fmla="+- 0 868 52"/>
                              <a:gd name="T127" fmla="*/ 868 h 1437"/>
                              <a:gd name="T128" fmla="+- 0 3063 2910"/>
                              <a:gd name="T129" fmla="*/ T128 w 192"/>
                              <a:gd name="T130" fmla="+- 0 868 52"/>
                              <a:gd name="T131" fmla="*/ 868 h 1437"/>
                              <a:gd name="T132" fmla="+- 0 3074 2910"/>
                              <a:gd name="T133" fmla="*/ T132 w 192"/>
                              <a:gd name="T134" fmla="+- 0 857 52"/>
                              <a:gd name="T135" fmla="*/ 857 h 1437"/>
                              <a:gd name="T136" fmla="+- 0 3074 2910"/>
                              <a:gd name="T137" fmla="*/ T136 w 192"/>
                              <a:gd name="T138" fmla="+- 0 830 52"/>
                              <a:gd name="T139" fmla="*/ 830 h 1437"/>
                              <a:gd name="T140" fmla="+- 0 3102 2910"/>
                              <a:gd name="T141" fmla="*/ T140 w 192"/>
                              <a:gd name="T142" fmla="+- 0 1104 52"/>
                              <a:gd name="T143" fmla="*/ 1104 h 1437"/>
                              <a:gd name="T144" fmla="+- 0 3069 2910"/>
                              <a:gd name="T145" fmla="*/ T144 w 192"/>
                              <a:gd name="T146" fmla="+- 0 1047 52"/>
                              <a:gd name="T147" fmla="*/ 1047 h 1437"/>
                              <a:gd name="T148" fmla="+- 0 3036 2910"/>
                              <a:gd name="T149" fmla="*/ T148 w 192"/>
                              <a:gd name="T150" fmla="+- 0 1104 52"/>
                              <a:gd name="T151" fmla="*/ 1104 h 1437"/>
                              <a:gd name="T152" fmla="+- 0 3102 2910"/>
                              <a:gd name="T153" fmla="*/ T152 w 192"/>
                              <a:gd name="T154" fmla="+- 0 1104 52"/>
                              <a:gd name="T155" fmla="*/ 1104 h 1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92" h="1437">
                                <a:moveTo>
                                  <a:pt x="66" y="554"/>
                                </a:moveTo>
                                <a:lnTo>
                                  <a:pt x="33" y="497"/>
                                </a:lnTo>
                                <a:lnTo>
                                  <a:pt x="0" y="554"/>
                                </a:lnTo>
                                <a:lnTo>
                                  <a:pt x="66" y="554"/>
                                </a:lnTo>
                                <a:moveTo>
                                  <a:pt x="88" y="1399"/>
                                </a:moveTo>
                                <a:lnTo>
                                  <a:pt x="77" y="1388"/>
                                </a:lnTo>
                                <a:lnTo>
                                  <a:pt x="50" y="1388"/>
                                </a:lnTo>
                                <a:lnTo>
                                  <a:pt x="39" y="1399"/>
                                </a:lnTo>
                                <a:lnTo>
                                  <a:pt x="39" y="1426"/>
                                </a:lnTo>
                                <a:lnTo>
                                  <a:pt x="50" y="1437"/>
                                </a:lnTo>
                                <a:lnTo>
                                  <a:pt x="77" y="1437"/>
                                </a:lnTo>
                                <a:lnTo>
                                  <a:pt x="88" y="1426"/>
                                </a:lnTo>
                                <a:lnTo>
                                  <a:pt x="88" y="1399"/>
                                </a:lnTo>
                                <a:moveTo>
                                  <a:pt x="105" y="57"/>
                                </a:moveTo>
                                <a:lnTo>
                                  <a:pt x="72" y="0"/>
                                </a:lnTo>
                                <a:lnTo>
                                  <a:pt x="40" y="57"/>
                                </a:lnTo>
                                <a:lnTo>
                                  <a:pt x="105" y="57"/>
                                </a:lnTo>
                                <a:moveTo>
                                  <a:pt x="140" y="361"/>
                                </a:moveTo>
                                <a:lnTo>
                                  <a:pt x="129" y="350"/>
                                </a:lnTo>
                                <a:lnTo>
                                  <a:pt x="102" y="350"/>
                                </a:lnTo>
                                <a:lnTo>
                                  <a:pt x="91" y="361"/>
                                </a:lnTo>
                                <a:lnTo>
                                  <a:pt x="91" y="388"/>
                                </a:lnTo>
                                <a:lnTo>
                                  <a:pt x="102" y="399"/>
                                </a:lnTo>
                                <a:lnTo>
                                  <a:pt x="129" y="399"/>
                                </a:lnTo>
                                <a:lnTo>
                                  <a:pt x="140" y="388"/>
                                </a:lnTo>
                                <a:lnTo>
                                  <a:pt x="140" y="361"/>
                                </a:lnTo>
                                <a:moveTo>
                                  <a:pt x="164" y="778"/>
                                </a:moveTo>
                                <a:lnTo>
                                  <a:pt x="153" y="767"/>
                                </a:lnTo>
                                <a:lnTo>
                                  <a:pt x="126" y="767"/>
                                </a:lnTo>
                                <a:lnTo>
                                  <a:pt x="115" y="778"/>
                                </a:lnTo>
                                <a:lnTo>
                                  <a:pt x="115" y="805"/>
                                </a:lnTo>
                                <a:lnTo>
                                  <a:pt x="126" y="816"/>
                                </a:lnTo>
                                <a:lnTo>
                                  <a:pt x="153" y="816"/>
                                </a:lnTo>
                                <a:lnTo>
                                  <a:pt x="164" y="805"/>
                                </a:lnTo>
                                <a:lnTo>
                                  <a:pt x="164" y="778"/>
                                </a:lnTo>
                                <a:moveTo>
                                  <a:pt x="192" y="1052"/>
                                </a:moveTo>
                                <a:lnTo>
                                  <a:pt x="159" y="995"/>
                                </a:lnTo>
                                <a:lnTo>
                                  <a:pt x="126" y="1052"/>
                                </a:lnTo>
                                <a:lnTo>
                                  <a:pt x="192" y="1052"/>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EA27AC" id="Group 4960" o:spid="_x0000_s1026" style="position:absolute;margin-left:135.35pt;margin-top:2.6pt;width:30.35pt;height:71.85pt;z-index:1840;mso-position-horizontal-relative:page" coordorigin="2707,52" coordsize="60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">
                <v:line id="Line 4961" o:spid="_x0000_s1027" style="position:absolute;visibility:visible;mso-wrap-style:square" from="3010,466" to="3010,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" strokecolor="#f8766c" strokeweight=".08875mm">
                  <o:lock v:ext="edit" shapetype="f"/>
                </v:line>
                <v:line id="Line 4962" o:spid="_x0000_s1028" style="position:absolute;visibility:visible;mso-wrap-style:square" from="3010,1025" to="3010,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" strokecolor="#f8766c" strokeweight=".08875mm">
                  <o:lock v:ext="edit" shapetype="f"/>
                </v:line>
                <v:rect id="Rectangle 4963" o:spid="_x0000_s1029" style="position:absolute;left:2709;top:466;width:602;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" filled="f" strokecolor="#f8766c" strokeweight=".08875mm">
                  <v:path arrowok="t"/>
                </v:rect>
                <v:line id="Line 4964" o:spid="_x0000_s1030" style="position:absolute;visibility:visible;mso-wrap-style:square" from="2709,715" to="33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" strokecolor="#f8766c" strokeweight=".17667mm">
                  <o:lock v:ext="edit" shapetype="f"/>
                </v:line>
                <v:shape id="AutoShape 4965" o:spid="_x0000_s1031" style="position:absolute;left:2910;top:52;width:192;height:1437;visibility:visible;mso-wrap-style:square;v-text-anchor:top" coordsize="192,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" path="m66,554l33,497,,554r66,m88,1399l77,1388r-27,l39,1399r,27l50,1437r27,l88,1426r,-27m105,57l72,,40,57r65,m140,361l129,350r-27,l91,361r,27l102,399r27,l140,388r,-27m164,778l153,767r-27,l115,778r,27l126,816r27,l164,805r,-27m192,1052l159,995r-33,57l192,1052e" fillcolor="#f8766c" stroked="f">
                  <v:path arrowok="t" o:connecttype="custom" o:connectlocs="66,606;33,549;0,606;66,606;88,1451;77,1440;50,1440;39,1451;39,1478;50,1489;77,1489;88,1478;88,1451;105,109;72,52;40,109;105,109;140,413;129,402;102,402;91,413;91,440;102,451;129,451;140,440;140,413;164,830;153,819;126,819;115,830;115,857;126,868;153,868;164,857;164,830;192,1104;159,1047;126,1104;192,1104" o:connectangles="0,0,0,0,0,0,0,0,0,0,0,0,0,0,0,0,0,0,0,0,0,0,0,0,0,0,0,0,0,0,0,0,0,0,0,0,0,0,0"/>
                </v:shape>
                <w10:wrap anchorx="page"/>
              </v:group>
            </w:pict>
          </mc:Fallback>
        </mc:AlternateContent>
      </w:r>
      <w:r>
        <w:rPr>
          <w:noProof/>
        </w:rPr>
        <mc:AlternateContent>
          <mc:Choice Requires="wpg">
            <w:drawing>
              <wp:anchor distT="0" distB="0" distL="114300" distR="114300" simplePos="0" relativeHeight="2128" behindDoc="0" locked="0" layoutInCell="1" allowOverlap="1" wp14:anchorId="168909B6" wp14:editId="22463E4C">
                <wp:simplePos x="0" y="0"/>
                <wp:positionH relativeFrom="page">
                  <wp:posOffset>3514090</wp:posOffset>
                </wp:positionH>
                <wp:positionV relativeFrom="paragraph">
                  <wp:posOffset>-83185</wp:posOffset>
                </wp:positionV>
                <wp:extent cx="40005" cy="113030"/>
                <wp:effectExtent l="0" t="0" r="0" b="0"/>
                <wp:wrapNone/>
                <wp:docPr id="2397" name="Group 4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 cy="113030"/>
                          <a:chOff x="5534" y="-131"/>
                          <a:chExt cx="63" cy="178"/>
                        </a:xfrm>
                      </wpg:grpSpPr>
                      <wps:wsp>
                        <wps:cNvPr id="2398" name="Freeform 4957"/>
                        <wps:cNvSpPr>
                          <a:spLocks/>
                        </wps:cNvSpPr>
                        <wps:spPr bwMode="auto">
                          <a:xfrm>
                            <a:off x="5534" y="-11"/>
                            <a:ext cx="62" cy="57"/>
                          </a:xfrm>
                          <a:custGeom>
                            <a:avLst/>
                            <a:gdLst>
                              <a:gd name="T0" fmla="+- 0 5567 5534"/>
                              <a:gd name="T1" fmla="*/ T0 w 62"/>
                              <a:gd name="T2" fmla="+- 0 -11 -11"/>
                              <a:gd name="T3" fmla="*/ -11 h 57"/>
                              <a:gd name="T4" fmla="+- 0 5534 5534"/>
                              <a:gd name="T5" fmla="*/ T4 w 62"/>
                              <a:gd name="T6" fmla="+- 0 46 -11"/>
                              <a:gd name="T7" fmla="*/ 46 h 57"/>
                              <a:gd name="T8" fmla="+- 0 5595 5534"/>
                              <a:gd name="T9" fmla="*/ T8 w 62"/>
                              <a:gd name="T10" fmla="+- 0 46 -11"/>
                              <a:gd name="T11" fmla="*/ 46 h 57"/>
                              <a:gd name="T12" fmla="+- 0 5567 5534"/>
                              <a:gd name="T13" fmla="*/ T12 w 62"/>
                              <a:gd name="T14" fmla="+- 0 -11 -11"/>
                              <a:gd name="T15" fmla="*/ -11 h 57"/>
                            </a:gdLst>
                            <a:ahLst/>
                            <a:cxnLst>
                              <a:cxn ang="0">
                                <a:pos x="T1" y="T3"/>
                              </a:cxn>
                              <a:cxn ang="0">
                                <a:pos x="T5" y="T7"/>
                              </a:cxn>
                              <a:cxn ang="0">
                                <a:pos x="T9" y="T11"/>
                              </a:cxn>
                              <a:cxn ang="0">
                                <a:pos x="T13" y="T15"/>
                              </a:cxn>
                            </a:cxnLst>
                            <a:rect l="0" t="0" r="r" b="b"/>
                            <a:pathLst>
                              <a:path w="62" h="57">
                                <a:moveTo>
                                  <a:pt x="33" y="0"/>
                                </a:moveTo>
                                <a:lnTo>
                                  <a:pt x="0" y="57"/>
                                </a:lnTo>
                                <a:lnTo>
                                  <a:pt x="61" y="57"/>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9" name="Freeform 4958"/>
                        <wps:cNvSpPr>
                          <a:spLocks/>
                        </wps:cNvSpPr>
                        <wps:spPr bwMode="auto">
                          <a:xfrm>
                            <a:off x="5546" y="-130"/>
                            <a:ext cx="49" cy="49"/>
                          </a:xfrm>
                          <a:custGeom>
                            <a:avLst/>
                            <a:gdLst>
                              <a:gd name="T0" fmla="+- 0 5576 5547"/>
                              <a:gd name="T1" fmla="*/ T0 w 49"/>
                              <a:gd name="T2" fmla="+- 0 -129 -129"/>
                              <a:gd name="T3" fmla="*/ -129 h 49"/>
                              <a:gd name="T4" fmla="+- 0 5565 5547"/>
                              <a:gd name="T5" fmla="*/ T4 w 49"/>
                              <a:gd name="T6" fmla="+- 0 -129 -129"/>
                              <a:gd name="T7" fmla="*/ -129 h 49"/>
                              <a:gd name="T8" fmla="+- 0 5556 5547"/>
                              <a:gd name="T9" fmla="*/ T8 w 49"/>
                              <a:gd name="T10" fmla="+- 0 -124 -129"/>
                              <a:gd name="T11" fmla="*/ -124 h 49"/>
                              <a:gd name="T12" fmla="+- 0 5549 5547"/>
                              <a:gd name="T13" fmla="*/ T12 w 49"/>
                              <a:gd name="T14" fmla="+- 0 -116 -129"/>
                              <a:gd name="T15" fmla="*/ -116 h 49"/>
                              <a:gd name="T16" fmla="+- 0 5547 5547"/>
                              <a:gd name="T17" fmla="*/ T16 w 49"/>
                              <a:gd name="T18" fmla="+- 0 -105 -129"/>
                              <a:gd name="T19" fmla="*/ -105 h 49"/>
                              <a:gd name="T20" fmla="+- 0 5547 5547"/>
                              <a:gd name="T21" fmla="*/ T20 w 49"/>
                              <a:gd name="T22" fmla="+- 0 -92 -129"/>
                              <a:gd name="T23" fmla="*/ -92 h 49"/>
                              <a:gd name="T24" fmla="+- 0 5558 5547"/>
                              <a:gd name="T25" fmla="*/ T24 w 49"/>
                              <a:gd name="T26" fmla="+- 0 -81 -129"/>
                              <a:gd name="T27" fmla="*/ -81 h 49"/>
                              <a:gd name="T28" fmla="+- 0 5571 5547"/>
                              <a:gd name="T29" fmla="*/ T28 w 49"/>
                              <a:gd name="T30" fmla="+- 0 -81 -129"/>
                              <a:gd name="T31" fmla="*/ -81 h 49"/>
                              <a:gd name="T32" fmla="+- 0 5582 5547"/>
                              <a:gd name="T33" fmla="*/ T32 w 49"/>
                              <a:gd name="T34" fmla="+- 0 -84 -129"/>
                              <a:gd name="T35" fmla="*/ -84 h 49"/>
                              <a:gd name="T36" fmla="+- 0 5590 5547"/>
                              <a:gd name="T37" fmla="*/ T36 w 49"/>
                              <a:gd name="T38" fmla="+- 0 -90 -129"/>
                              <a:gd name="T39" fmla="*/ -90 h 49"/>
                              <a:gd name="T40" fmla="+- 0 5595 5547"/>
                              <a:gd name="T41" fmla="*/ T40 w 49"/>
                              <a:gd name="T42" fmla="+- 0 -100 -129"/>
                              <a:gd name="T43" fmla="*/ -100 h 49"/>
                              <a:gd name="T44" fmla="+- 0 5595 5547"/>
                              <a:gd name="T45" fmla="*/ T44 w 49"/>
                              <a:gd name="T46" fmla="+- 0 -111 -129"/>
                              <a:gd name="T47" fmla="*/ -111 h 49"/>
                              <a:gd name="T48" fmla="+- 0 5593 5547"/>
                              <a:gd name="T49" fmla="*/ T48 w 49"/>
                              <a:gd name="T50" fmla="+- 0 -120 -129"/>
                              <a:gd name="T51" fmla="*/ -120 h 49"/>
                              <a:gd name="T52" fmla="+- 0 5585 5547"/>
                              <a:gd name="T53" fmla="*/ T52 w 49"/>
                              <a:gd name="T54" fmla="+- 0 -128 -129"/>
                              <a:gd name="T55" fmla="*/ -128 h 49"/>
                              <a:gd name="T56" fmla="+- 0 5576 5547"/>
                              <a:gd name="T57" fmla="*/ T56 w 49"/>
                              <a:gd name="T58" fmla="+- 0 -129 -129"/>
                              <a:gd name="T59" fmla="*/ -129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 h="49">
                                <a:moveTo>
                                  <a:pt x="29" y="0"/>
                                </a:moveTo>
                                <a:lnTo>
                                  <a:pt x="18" y="0"/>
                                </a:lnTo>
                                <a:lnTo>
                                  <a:pt x="9" y="5"/>
                                </a:lnTo>
                                <a:lnTo>
                                  <a:pt x="2" y="13"/>
                                </a:lnTo>
                                <a:lnTo>
                                  <a:pt x="0" y="24"/>
                                </a:lnTo>
                                <a:lnTo>
                                  <a:pt x="0" y="37"/>
                                </a:lnTo>
                                <a:lnTo>
                                  <a:pt x="11" y="48"/>
                                </a:lnTo>
                                <a:lnTo>
                                  <a:pt x="24" y="48"/>
                                </a:lnTo>
                                <a:lnTo>
                                  <a:pt x="35" y="45"/>
                                </a:lnTo>
                                <a:lnTo>
                                  <a:pt x="43" y="39"/>
                                </a:lnTo>
                                <a:lnTo>
                                  <a:pt x="48" y="29"/>
                                </a:lnTo>
                                <a:lnTo>
                                  <a:pt x="48" y="18"/>
                                </a:lnTo>
                                <a:lnTo>
                                  <a:pt x="46" y="9"/>
                                </a:lnTo>
                                <a:lnTo>
                                  <a:pt x="38" y="1"/>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0" name="Freeform 4959"/>
                        <wps:cNvSpPr>
                          <a:spLocks/>
                        </wps:cNvSpPr>
                        <wps:spPr bwMode="auto">
                          <a:xfrm>
                            <a:off x="5546" y="-130"/>
                            <a:ext cx="49" cy="49"/>
                          </a:xfrm>
                          <a:custGeom>
                            <a:avLst/>
                            <a:gdLst>
                              <a:gd name="T0" fmla="+- 0 5547 5547"/>
                              <a:gd name="T1" fmla="*/ T0 w 49"/>
                              <a:gd name="T2" fmla="+- 0 -105 -129"/>
                              <a:gd name="T3" fmla="*/ -105 h 49"/>
                              <a:gd name="T4" fmla="+- 0 5549 5547"/>
                              <a:gd name="T5" fmla="*/ T4 w 49"/>
                              <a:gd name="T6" fmla="+- 0 -116 -129"/>
                              <a:gd name="T7" fmla="*/ -116 h 49"/>
                              <a:gd name="T8" fmla="+- 0 5556 5547"/>
                              <a:gd name="T9" fmla="*/ T8 w 49"/>
                              <a:gd name="T10" fmla="+- 0 -124 -129"/>
                              <a:gd name="T11" fmla="*/ -124 h 49"/>
                              <a:gd name="T12" fmla="+- 0 5565 5547"/>
                              <a:gd name="T13" fmla="*/ T12 w 49"/>
                              <a:gd name="T14" fmla="+- 0 -129 -129"/>
                              <a:gd name="T15" fmla="*/ -129 h 49"/>
                              <a:gd name="T16" fmla="+- 0 5576 5547"/>
                              <a:gd name="T17" fmla="*/ T16 w 49"/>
                              <a:gd name="T18" fmla="+- 0 -129 -129"/>
                              <a:gd name="T19" fmla="*/ -129 h 49"/>
                              <a:gd name="T20" fmla="+- 0 5585 5547"/>
                              <a:gd name="T21" fmla="*/ T20 w 49"/>
                              <a:gd name="T22" fmla="+- 0 -128 -129"/>
                              <a:gd name="T23" fmla="*/ -128 h 49"/>
                              <a:gd name="T24" fmla="+- 0 5593 5547"/>
                              <a:gd name="T25" fmla="*/ T24 w 49"/>
                              <a:gd name="T26" fmla="+- 0 -120 -129"/>
                              <a:gd name="T27" fmla="*/ -120 h 49"/>
                              <a:gd name="T28" fmla="+- 0 5595 5547"/>
                              <a:gd name="T29" fmla="*/ T28 w 49"/>
                              <a:gd name="T30" fmla="+- 0 -111 -129"/>
                              <a:gd name="T31" fmla="*/ -111 h 49"/>
                              <a:gd name="T32" fmla="+- 0 5595 5547"/>
                              <a:gd name="T33" fmla="*/ T32 w 49"/>
                              <a:gd name="T34" fmla="+- 0 -100 -129"/>
                              <a:gd name="T35" fmla="*/ -100 h 49"/>
                              <a:gd name="T36" fmla="+- 0 5590 5547"/>
                              <a:gd name="T37" fmla="*/ T36 w 49"/>
                              <a:gd name="T38" fmla="+- 0 -90 -129"/>
                              <a:gd name="T39" fmla="*/ -90 h 49"/>
                              <a:gd name="T40" fmla="+- 0 5582 5547"/>
                              <a:gd name="T41" fmla="*/ T40 w 49"/>
                              <a:gd name="T42" fmla="+- 0 -84 -129"/>
                              <a:gd name="T43" fmla="*/ -84 h 49"/>
                              <a:gd name="T44" fmla="+- 0 5571 5547"/>
                              <a:gd name="T45" fmla="*/ T44 w 49"/>
                              <a:gd name="T46" fmla="+- 0 -81 -129"/>
                              <a:gd name="T47" fmla="*/ -81 h 49"/>
                              <a:gd name="T48" fmla="+- 0 5558 5547"/>
                              <a:gd name="T49" fmla="*/ T48 w 49"/>
                              <a:gd name="T50" fmla="+- 0 -81 -129"/>
                              <a:gd name="T51" fmla="*/ -81 h 49"/>
                              <a:gd name="T52" fmla="+- 0 5547 5547"/>
                              <a:gd name="T53" fmla="*/ T52 w 49"/>
                              <a:gd name="T54" fmla="+- 0 -92 -129"/>
                              <a:gd name="T55" fmla="*/ -92 h 49"/>
                              <a:gd name="T56" fmla="+- 0 5547 5547"/>
                              <a:gd name="T57" fmla="*/ T56 w 49"/>
                              <a:gd name="T58" fmla="+- 0 -105 -129"/>
                              <a:gd name="T59" fmla="*/ -105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 h="49">
                                <a:moveTo>
                                  <a:pt x="0" y="24"/>
                                </a:moveTo>
                                <a:lnTo>
                                  <a:pt x="2" y="13"/>
                                </a:lnTo>
                                <a:lnTo>
                                  <a:pt x="9" y="5"/>
                                </a:lnTo>
                                <a:lnTo>
                                  <a:pt x="18" y="0"/>
                                </a:lnTo>
                                <a:lnTo>
                                  <a:pt x="29" y="0"/>
                                </a:lnTo>
                                <a:lnTo>
                                  <a:pt x="38" y="1"/>
                                </a:lnTo>
                                <a:lnTo>
                                  <a:pt x="46" y="9"/>
                                </a:lnTo>
                                <a:lnTo>
                                  <a:pt x="48" y="18"/>
                                </a:lnTo>
                                <a:lnTo>
                                  <a:pt x="48" y="29"/>
                                </a:lnTo>
                                <a:lnTo>
                                  <a:pt x="43" y="39"/>
                                </a:lnTo>
                                <a:lnTo>
                                  <a:pt x="35" y="45"/>
                                </a:lnTo>
                                <a:lnTo>
                                  <a:pt x="24" y="48"/>
                                </a:lnTo>
                                <a:lnTo>
                                  <a:pt x="11" y="48"/>
                                </a:lnTo>
                                <a:lnTo>
                                  <a:pt x="0" y="37"/>
                                </a:lnTo>
                                <a:lnTo>
                                  <a:pt x="0" y="24"/>
                                </a:lnTo>
                              </a:path>
                            </a:pathLst>
                          </a:custGeom>
                          <a:noFill/>
                          <a:ln w="21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9892D8" id="Group 4956" o:spid="_x0000_s1026" style="position:absolute;margin-left:276.7pt;margin-top:-6.55pt;width:3.15pt;height:8.9pt;z-index:2128;mso-position-horizontal-relative:page" coordorigin="5534,-131" coordsize="6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">
                <v:shape id="Freeform 4957" o:spid="_x0000_s1027" style="position:absolute;left:5534;top:-11;width:62;height:57;visibility:visible;mso-wrap-style:square;v-text-anchor:top" coordsize="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" path="m33,l,57r61,l33,xe" fillcolor="black" stroked="f">
                  <v:path arrowok="t" o:connecttype="custom" o:connectlocs="33,-11;0,46;61,46;33,-11" o:connectangles="0,0,0,0"/>
                </v:shape>
                <v:shape id="Freeform 4958" o:spid="_x0000_s1028" style="position:absolute;left:5546;top:-130;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" path="m29,l18,,9,5,2,13,,24,,37,11,48r13,l35,45r8,-6l48,29r,-11l46,9,38,1,29,xe" fillcolor="black" stroked="f">
                  <v:path arrowok="t" o:connecttype="custom" o:connectlocs="29,-129;18,-129;9,-124;2,-116;0,-105;0,-92;11,-81;24,-81;35,-84;43,-90;48,-100;48,-111;46,-120;38,-128;29,-129" o:connectangles="0,0,0,0,0,0,0,0,0,0,0,0,0,0,0"/>
                </v:shape>
                <v:shape id="Freeform 4959" o:spid="_x0000_s1029" style="position:absolute;left:5546;top:-130;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" path="m,24l2,13,9,5,18,,29,r9,1l46,9r2,9l48,29,43,39r-8,6l24,48r-13,l,37,,24e" filled="f" strokeweight=".05889mm">
                  <v:path arrowok="t" o:connecttype="custom" o:connectlocs="0,-105;2,-116;9,-124;18,-129;29,-129;38,-128;46,-120;48,-111;48,-100;43,-90;35,-84;24,-81;11,-81;0,-92;0,-105" o:connectangles="0,0,0,0,0,0,0,0,0,0,0,0,0,0,0"/>
                </v:shape>
                <w10:wrap anchorx="page"/>
              </v:group>
            </w:pict>
          </mc:Fallback>
        </mc:AlternateContent>
      </w:r>
      <w:r>
        <w:rPr>
          <w:noProof/>
        </w:rPr>
        <mc:AlternateContent>
          <mc:Choice Requires="wpg">
            <w:drawing>
              <wp:anchor distT="0" distB="0" distL="114300" distR="114300" simplePos="0" relativeHeight="2224" behindDoc="0" locked="0" layoutInCell="1" allowOverlap="1" wp14:anchorId="7BD09F68" wp14:editId="0D8042A9">
                <wp:simplePos x="0" y="0"/>
                <wp:positionH relativeFrom="page">
                  <wp:posOffset>5484495</wp:posOffset>
                </wp:positionH>
                <wp:positionV relativeFrom="paragraph">
                  <wp:posOffset>-87630</wp:posOffset>
                </wp:positionV>
                <wp:extent cx="396875" cy="649605"/>
                <wp:effectExtent l="0" t="0" r="0" b="0"/>
                <wp:wrapNone/>
                <wp:docPr id="2391" name="Group 4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875" cy="649605"/>
                          <a:chOff x="8637" y="-138"/>
                          <a:chExt cx="625" cy="1023"/>
                        </a:xfrm>
                      </wpg:grpSpPr>
                      <wps:wsp>
                        <wps:cNvPr id="2392" name="Line 4951"/>
                        <wps:cNvCnPr>
                          <a:cxnSpLocks/>
                        </wps:cNvCnPr>
                        <wps:spPr bwMode="auto">
                          <a:xfrm>
                            <a:off x="8950" y="186"/>
                            <a:ext cx="0" cy="0"/>
                          </a:xfrm>
                          <a:prstGeom prst="line">
                            <a:avLst/>
                          </a:prstGeom>
                          <a:noFill/>
                          <a:ln w="3251">
                            <a:solidFill>
                              <a:srgbClr val="00BEC4"/>
                            </a:solidFill>
                            <a:round/>
                            <a:headEnd/>
                            <a:tailEnd/>
                          </a:ln>
                          <a:extLst>
                            <a:ext uri="{909E8E84-426E-40DD-AFC4-6F175D3DCCD1}">
                              <a14:hiddenFill xmlns:a14="http://schemas.microsoft.com/office/drawing/2010/main">
                                <a:noFill/>
                              </a14:hiddenFill>
                            </a:ext>
                          </a:extLst>
                        </wps:spPr>
                        <wps:bodyPr/>
                      </wps:wsp>
                      <wps:wsp>
                        <wps:cNvPr id="2393" name="Line 4952"/>
                        <wps:cNvCnPr>
                          <a:cxnSpLocks/>
                        </wps:cNvCnPr>
                        <wps:spPr bwMode="auto">
                          <a:xfrm>
                            <a:off x="8950" y="742"/>
                            <a:ext cx="0" cy="125"/>
                          </a:xfrm>
                          <a:prstGeom prst="line">
                            <a:avLst/>
                          </a:prstGeom>
                          <a:noFill/>
                          <a:ln w="3251">
                            <a:solidFill>
                              <a:srgbClr val="00BEC4"/>
                            </a:solidFill>
                            <a:round/>
                            <a:headEnd/>
                            <a:tailEnd/>
                          </a:ln>
                          <a:extLst>
                            <a:ext uri="{909E8E84-426E-40DD-AFC4-6F175D3DCCD1}">
                              <a14:hiddenFill xmlns:a14="http://schemas.microsoft.com/office/drawing/2010/main">
                                <a:noFill/>
                              </a14:hiddenFill>
                            </a:ext>
                          </a:extLst>
                        </wps:spPr>
                        <wps:bodyPr/>
                      </wps:wsp>
                      <wps:wsp>
                        <wps:cNvPr id="2394" name="Rectangle 4953"/>
                        <wps:cNvSpPr>
                          <a:spLocks/>
                        </wps:cNvSpPr>
                        <wps:spPr bwMode="auto">
                          <a:xfrm>
                            <a:off x="8639" y="185"/>
                            <a:ext cx="620" cy="557"/>
                          </a:xfrm>
                          <a:prstGeom prst="rect">
                            <a:avLst/>
                          </a:prstGeom>
                          <a:noFill/>
                          <a:ln w="3251">
                            <a:solidFill>
                              <a:srgbClr val="00BE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5" name="Line 4954"/>
                        <wps:cNvCnPr>
                          <a:cxnSpLocks/>
                        </wps:cNvCnPr>
                        <wps:spPr bwMode="auto">
                          <a:xfrm>
                            <a:off x="8640" y="345"/>
                            <a:ext cx="620" cy="0"/>
                          </a:xfrm>
                          <a:prstGeom prst="line">
                            <a:avLst/>
                          </a:prstGeom>
                          <a:noFill/>
                          <a:ln w="6472">
                            <a:solidFill>
                              <a:srgbClr val="00BEC4"/>
                            </a:solidFill>
                            <a:round/>
                            <a:headEnd/>
                            <a:tailEnd/>
                          </a:ln>
                          <a:extLst>
                            <a:ext uri="{909E8E84-426E-40DD-AFC4-6F175D3DCCD1}">
                              <a14:hiddenFill xmlns:a14="http://schemas.microsoft.com/office/drawing/2010/main">
                                <a:noFill/>
                              </a14:hiddenFill>
                            </a:ext>
                          </a:extLst>
                        </wps:spPr>
                        <wps:bodyPr/>
                      </wps:wsp>
                      <wps:wsp>
                        <wps:cNvPr id="2396" name="AutoShape 4955"/>
                        <wps:cNvSpPr>
                          <a:spLocks/>
                        </wps:cNvSpPr>
                        <wps:spPr bwMode="auto">
                          <a:xfrm>
                            <a:off x="8864" y="-138"/>
                            <a:ext cx="189" cy="1023"/>
                          </a:xfrm>
                          <a:custGeom>
                            <a:avLst/>
                            <a:gdLst>
                              <a:gd name="T0" fmla="+- 0 8914 8864"/>
                              <a:gd name="T1" fmla="*/ T0 w 189"/>
                              <a:gd name="T2" fmla="+- 0 191 -138"/>
                              <a:gd name="T3" fmla="*/ 191 h 1023"/>
                              <a:gd name="T4" fmla="+- 0 8903 8864"/>
                              <a:gd name="T5" fmla="*/ T4 w 189"/>
                              <a:gd name="T6" fmla="+- 0 179 -138"/>
                              <a:gd name="T7" fmla="*/ 179 h 1023"/>
                              <a:gd name="T8" fmla="+- 0 8876 8864"/>
                              <a:gd name="T9" fmla="*/ T8 w 189"/>
                              <a:gd name="T10" fmla="+- 0 179 -138"/>
                              <a:gd name="T11" fmla="*/ 179 h 1023"/>
                              <a:gd name="T12" fmla="+- 0 8864 8864"/>
                              <a:gd name="T13" fmla="*/ T12 w 189"/>
                              <a:gd name="T14" fmla="+- 0 191 -138"/>
                              <a:gd name="T15" fmla="*/ 191 h 1023"/>
                              <a:gd name="T16" fmla="+- 0 8864 8864"/>
                              <a:gd name="T17" fmla="*/ T16 w 189"/>
                              <a:gd name="T18" fmla="+- 0 218 -138"/>
                              <a:gd name="T19" fmla="*/ 218 h 1023"/>
                              <a:gd name="T20" fmla="+- 0 8876 8864"/>
                              <a:gd name="T21" fmla="*/ T20 w 189"/>
                              <a:gd name="T22" fmla="+- 0 229 -138"/>
                              <a:gd name="T23" fmla="*/ 229 h 1023"/>
                              <a:gd name="T24" fmla="+- 0 8903 8864"/>
                              <a:gd name="T25" fmla="*/ T24 w 189"/>
                              <a:gd name="T26" fmla="+- 0 229 -138"/>
                              <a:gd name="T27" fmla="*/ 229 h 1023"/>
                              <a:gd name="T28" fmla="+- 0 8914 8864"/>
                              <a:gd name="T29" fmla="*/ T28 w 189"/>
                              <a:gd name="T30" fmla="+- 0 218 -138"/>
                              <a:gd name="T31" fmla="*/ 218 h 1023"/>
                              <a:gd name="T32" fmla="+- 0 8914 8864"/>
                              <a:gd name="T33" fmla="*/ T32 w 189"/>
                              <a:gd name="T34" fmla="+- 0 191 -138"/>
                              <a:gd name="T35" fmla="*/ 191 h 1023"/>
                              <a:gd name="T36" fmla="+- 0 8941 8864"/>
                              <a:gd name="T37" fmla="*/ T36 w 189"/>
                              <a:gd name="T38" fmla="+- 0 505 -138"/>
                              <a:gd name="T39" fmla="*/ 505 h 1023"/>
                              <a:gd name="T40" fmla="+- 0 8907 8864"/>
                              <a:gd name="T41" fmla="*/ T40 w 189"/>
                              <a:gd name="T42" fmla="+- 0 447 -138"/>
                              <a:gd name="T43" fmla="*/ 447 h 1023"/>
                              <a:gd name="T44" fmla="+- 0 8874 8864"/>
                              <a:gd name="T45" fmla="*/ T44 w 189"/>
                              <a:gd name="T46" fmla="+- 0 505 -138"/>
                              <a:gd name="T47" fmla="*/ 505 h 1023"/>
                              <a:gd name="T48" fmla="+- 0 8941 8864"/>
                              <a:gd name="T49" fmla="*/ T48 w 189"/>
                              <a:gd name="T50" fmla="+- 0 505 -138"/>
                              <a:gd name="T51" fmla="*/ 505 h 1023"/>
                              <a:gd name="T52" fmla="+- 0 8942 8864"/>
                              <a:gd name="T53" fmla="*/ T52 w 189"/>
                              <a:gd name="T54" fmla="+- 0 -126 -138"/>
                              <a:gd name="T55" fmla="*/ -126 h 1023"/>
                              <a:gd name="T56" fmla="+- 0 8931 8864"/>
                              <a:gd name="T57" fmla="*/ T56 w 189"/>
                              <a:gd name="T58" fmla="+- 0 -138 -138"/>
                              <a:gd name="T59" fmla="*/ -138 h 1023"/>
                              <a:gd name="T60" fmla="+- 0 8903 8864"/>
                              <a:gd name="T61" fmla="*/ T60 w 189"/>
                              <a:gd name="T62" fmla="+- 0 -138 -138"/>
                              <a:gd name="T63" fmla="*/ -138 h 1023"/>
                              <a:gd name="T64" fmla="+- 0 8892 8864"/>
                              <a:gd name="T65" fmla="*/ T64 w 189"/>
                              <a:gd name="T66" fmla="+- 0 -126 -138"/>
                              <a:gd name="T67" fmla="*/ -126 h 1023"/>
                              <a:gd name="T68" fmla="+- 0 8892 8864"/>
                              <a:gd name="T69" fmla="*/ T68 w 189"/>
                              <a:gd name="T70" fmla="+- 0 -99 -138"/>
                              <a:gd name="T71" fmla="*/ -99 h 1023"/>
                              <a:gd name="T72" fmla="+- 0 8903 8864"/>
                              <a:gd name="T73" fmla="*/ T72 w 189"/>
                              <a:gd name="T74" fmla="+- 0 -88 -138"/>
                              <a:gd name="T75" fmla="*/ -88 h 1023"/>
                              <a:gd name="T76" fmla="+- 0 8931 8864"/>
                              <a:gd name="T77" fmla="*/ T76 w 189"/>
                              <a:gd name="T78" fmla="+- 0 -88 -138"/>
                              <a:gd name="T79" fmla="*/ -88 h 1023"/>
                              <a:gd name="T80" fmla="+- 0 8942 8864"/>
                              <a:gd name="T81" fmla="*/ T80 w 189"/>
                              <a:gd name="T82" fmla="+- 0 -99 -138"/>
                              <a:gd name="T83" fmla="*/ -99 h 1023"/>
                              <a:gd name="T84" fmla="+- 0 8942 8864"/>
                              <a:gd name="T85" fmla="*/ T84 w 189"/>
                              <a:gd name="T86" fmla="+- 0 -126 -138"/>
                              <a:gd name="T87" fmla="*/ -126 h 1023"/>
                              <a:gd name="T88" fmla="+- 0 8949 8864"/>
                              <a:gd name="T89" fmla="*/ T88 w 189"/>
                              <a:gd name="T90" fmla="+- 0 815 -138"/>
                              <a:gd name="T91" fmla="*/ 815 h 1023"/>
                              <a:gd name="T92" fmla="+- 0 8938 8864"/>
                              <a:gd name="T93" fmla="*/ T92 w 189"/>
                              <a:gd name="T94" fmla="+- 0 804 -138"/>
                              <a:gd name="T95" fmla="*/ 804 h 1023"/>
                              <a:gd name="T96" fmla="+- 0 8911 8864"/>
                              <a:gd name="T97" fmla="*/ T96 w 189"/>
                              <a:gd name="T98" fmla="+- 0 804 -138"/>
                              <a:gd name="T99" fmla="*/ 804 h 1023"/>
                              <a:gd name="T100" fmla="+- 0 8900 8864"/>
                              <a:gd name="T101" fmla="*/ T100 w 189"/>
                              <a:gd name="T102" fmla="+- 0 815 -138"/>
                              <a:gd name="T103" fmla="*/ 815 h 1023"/>
                              <a:gd name="T104" fmla="+- 0 8900 8864"/>
                              <a:gd name="T105" fmla="*/ T104 w 189"/>
                              <a:gd name="T106" fmla="+- 0 842 -138"/>
                              <a:gd name="T107" fmla="*/ 842 h 1023"/>
                              <a:gd name="T108" fmla="+- 0 8911 8864"/>
                              <a:gd name="T109" fmla="*/ T108 w 189"/>
                              <a:gd name="T110" fmla="+- 0 853 -138"/>
                              <a:gd name="T111" fmla="*/ 853 h 1023"/>
                              <a:gd name="T112" fmla="+- 0 8938 8864"/>
                              <a:gd name="T113" fmla="*/ T112 w 189"/>
                              <a:gd name="T114" fmla="+- 0 853 -138"/>
                              <a:gd name="T115" fmla="*/ 853 h 1023"/>
                              <a:gd name="T116" fmla="+- 0 8949 8864"/>
                              <a:gd name="T117" fmla="*/ T116 w 189"/>
                              <a:gd name="T118" fmla="+- 0 842 -138"/>
                              <a:gd name="T119" fmla="*/ 842 h 1023"/>
                              <a:gd name="T120" fmla="+- 0 8949 8864"/>
                              <a:gd name="T121" fmla="*/ T120 w 189"/>
                              <a:gd name="T122" fmla="+- 0 815 -138"/>
                              <a:gd name="T123" fmla="*/ 815 h 1023"/>
                              <a:gd name="T124" fmla="+- 0 9051 8864"/>
                              <a:gd name="T125" fmla="*/ T124 w 189"/>
                              <a:gd name="T126" fmla="+- 0 885 -138"/>
                              <a:gd name="T127" fmla="*/ 885 h 1023"/>
                              <a:gd name="T128" fmla="+- 0 9017 8864"/>
                              <a:gd name="T129" fmla="*/ T128 w 189"/>
                              <a:gd name="T130" fmla="+- 0 827 -138"/>
                              <a:gd name="T131" fmla="*/ 827 h 1023"/>
                              <a:gd name="T132" fmla="+- 0 8984 8864"/>
                              <a:gd name="T133" fmla="*/ T132 w 189"/>
                              <a:gd name="T134" fmla="+- 0 885 -138"/>
                              <a:gd name="T135" fmla="*/ 885 h 1023"/>
                              <a:gd name="T136" fmla="+- 0 9051 8864"/>
                              <a:gd name="T137" fmla="*/ T136 w 189"/>
                              <a:gd name="T138" fmla="+- 0 885 -138"/>
                              <a:gd name="T139" fmla="*/ 885 h 1023"/>
                              <a:gd name="T140" fmla="+- 0 9053 8864"/>
                              <a:gd name="T141" fmla="*/ T140 w 189"/>
                              <a:gd name="T142" fmla="+- 0 201 -138"/>
                              <a:gd name="T143" fmla="*/ 201 h 1023"/>
                              <a:gd name="T144" fmla="+- 0 9020 8864"/>
                              <a:gd name="T145" fmla="*/ T144 w 189"/>
                              <a:gd name="T146" fmla="+- 0 143 -138"/>
                              <a:gd name="T147" fmla="*/ 143 h 1023"/>
                              <a:gd name="T148" fmla="+- 0 8986 8864"/>
                              <a:gd name="T149" fmla="*/ T148 w 189"/>
                              <a:gd name="T150" fmla="+- 0 201 -138"/>
                              <a:gd name="T151" fmla="*/ 201 h 1023"/>
                              <a:gd name="T152" fmla="+- 0 9053 8864"/>
                              <a:gd name="T153" fmla="*/ T152 w 189"/>
                              <a:gd name="T154" fmla="+- 0 201 -138"/>
                              <a:gd name="T155" fmla="*/ 201 h 10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89" h="1023">
                                <a:moveTo>
                                  <a:pt x="50" y="329"/>
                                </a:moveTo>
                                <a:lnTo>
                                  <a:pt x="39" y="317"/>
                                </a:lnTo>
                                <a:lnTo>
                                  <a:pt x="12" y="317"/>
                                </a:lnTo>
                                <a:lnTo>
                                  <a:pt x="0" y="329"/>
                                </a:lnTo>
                                <a:lnTo>
                                  <a:pt x="0" y="356"/>
                                </a:lnTo>
                                <a:lnTo>
                                  <a:pt x="12" y="367"/>
                                </a:lnTo>
                                <a:lnTo>
                                  <a:pt x="39" y="367"/>
                                </a:lnTo>
                                <a:lnTo>
                                  <a:pt x="50" y="356"/>
                                </a:lnTo>
                                <a:lnTo>
                                  <a:pt x="50" y="329"/>
                                </a:lnTo>
                                <a:moveTo>
                                  <a:pt x="77" y="643"/>
                                </a:moveTo>
                                <a:lnTo>
                                  <a:pt x="43" y="585"/>
                                </a:lnTo>
                                <a:lnTo>
                                  <a:pt x="10" y="643"/>
                                </a:lnTo>
                                <a:lnTo>
                                  <a:pt x="77" y="643"/>
                                </a:lnTo>
                                <a:moveTo>
                                  <a:pt x="78" y="12"/>
                                </a:moveTo>
                                <a:lnTo>
                                  <a:pt x="67" y="0"/>
                                </a:lnTo>
                                <a:lnTo>
                                  <a:pt x="39" y="0"/>
                                </a:lnTo>
                                <a:lnTo>
                                  <a:pt x="28" y="12"/>
                                </a:lnTo>
                                <a:lnTo>
                                  <a:pt x="28" y="39"/>
                                </a:lnTo>
                                <a:lnTo>
                                  <a:pt x="39" y="50"/>
                                </a:lnTo>
                                <a:lnTo>
                                  <a:pt x="67" y="50"/>
                                </a:lnTo>
                                <a:lnTo>
                                  <a:pt x="78" y="39"/>
                                </a:lnTo>
                                <a:lnTo>
                                  <a:pt x="78" y="12"/>
                                </a:lnTo>
                                <a:moveTo>
                                  <a:pt x="85" y="953"/>
                                </a:moveTo>
                                <a:lnTo>
                                  <a:pt x="74" y="942"/>
                                </a:lnTo>
                                <a:lnTo>
                                  <a:pt x="47" y="942"/>
                                </a:lnTo>
                                <a:lnTo>
                                  <a:pt x="36" y="953"/>
                                </a:lnTo>
                                <a:lnTo>
                                  <a:pt x="36" y="980"/>
                                </a:lnTo>
                                <a:lnTo>
                                  <a:pt x="47" y="991"/>
                                </a:lnTo>
                                <a:lnTo>
                                  <a:pt x="74" y="991"/>
                                </a:lnTo>
                                <a:lnTo>
                                  <a:pt x="85" y="980"/>
                                </a:lnTo>
                                <a:lnTo>
                                  <a:pt x="85" y="953"/>
                                </a:lnTo>
                                <a:moveTo>
                                  <a:pt x="187" y="1023"/>
                                </a:moveTo>
                                <a:lnTo>
                                  <a:pt x="153" y="965"/>
                                </a:lnTo>
                                <a:lnTo>
                                  <a:pt x="120" y="1023"/>
                                </a:lnTo>
                                <a:lnTo>
                                  <a:pt x="187" y="1023"/>
                                </a:lnTo>
                                <a:moveTo>
                                  <a:pt x="189" y="339"/>
                                </a:moveTo>
                                <a:lnTo>
                                  <a:pt x="156" y="281"/>
                                </a:lnTo>
                                <a:lnTo>
                                  <a:pt x="122" y="339"/>
                                </a:lnTo>
                                <a:lnTo>
                                  <a:pt x="189" y="339"/>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AD1013" id="Group 4950" o:spid="_x0000_s1026" style="position:absolute;margin-left:431.85pt;margin-top:-6.9pt;width:31.25pt;height:51.15pt;z-index:2224;mso-position-horizontal-relative:page" coordorigin="8637,-138" coordsize="625,1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">
                <v:line id="Line 4951" o:spid="_x0000_s1027" style="position:absolute;visibility:visible;mso-wrap-style:square" from="8950,186" to="895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" strokecolor="#00bec4" strokeweight=".09031mm">
                  <o:lock v:ext="edit" shapetype="f"/>
                </v:line>
                <v:line id="Line 4952" o:spid="_x0000_s1028" style="position:absolute;visibility:visible;mso-wrap-style:square" from="8950,742" to="895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" strokecolor="#00bec4" strokeweight=".09031mm">
                  <o:lock v:ext="edit" shapetype="f"/>
                </v:line>
                <v:rect id="Rectangle 4953" o:spid="_x0000_s1029" style="position:absolute;left:8639;top:185;width:620;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" filled="f" strokecolor="#00bec4" strokeweight=".09031mm">
                  <v:path arrowok="t"/>
                </v:rect>
                <v:line id="Line 4954" o:spid="_x0000_s1030" style="position:absolute;visibility:visible;mso-wrap-style:square" from="8640,345" to="926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" strokecolor="#00bec4" strokeweight=".17978mm">
                  <o:lock v:ext="edit" shapetype="f"/>
                </v:line>
                <v:shape id="AutoShape 4955" o:spid="_x0000_s1031" style="position:absolute;left:8864;top:-138;width:189;height:1023;visibility:visible;mso-wrap-style:square;v-text-anchor:top" coordsize="189,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" path="m50,329l39,317r-27,l,329r,27l12,367r27,l50,356r,-27m77,643l43,585,10,643r67,m78,12l67,,39,,28,12r,27l39,50r28,l78,39r,-27m85,953l74,942r-27,l36,953r,27l47,991r27,l85,980r,-27m187,1023l153,965r-33,58l187,1023t2,-684l156,281r-34,58l189,339e" fillcolor="#00bec4" stroked="f">
                  <v:path arrowok="t" o:connecttype="custom" o:connectlocs="50,191;39,179;12,179;0,191;0,218;12,229;39,229;50,218;50,191;77,505;43,447;10,505;77,505;78,-126;67,-138;39,-138;28,-126;28,-99;39,-88;67,-88;78,-99;78,-126;85,815;74,804;47,804;36,815;36,842;47,853;74,853;85,842;85,815;187,885;153,827;120,885;187,885;189,201;156,143;122,201;189,201" o:connectangles="0,0,0,0,0,0,0,0,0,0,0,0,0,0,0,0,0,0,0,0,0,0,0,0,0,0,0,0,0,0,0,0,0,0,0,0,0,0,0"/>
                </v:shape>
                <w10:wrap anchorx="page"/>
              </v:group>
            </w:pict>
          </mc:Fallback>
        </mc:AlternateContent>
      </w:r>
      <w:r>
        <w:rPr>
          <w:noProof/>
        </w:rPr>
        <mc:AlternateContent>
          <mc:Choice Requires="wps">
            <w:drawing>
              <wp:anchor distT="0" distB="0" distL="114300" distR="114300" simplePos="0" relativeHeight="2392" behindDoc="0" locked="0" layoutInCell="1" allowOverlap="1" wp14:anchorId="0C89F3D6" wp14:editId="235C1330">
                <wp:simplePos x="0" y="0"/>
                <wp:positionH relativeFrom="page">
                  <wp:posOffset>4310380</wp:posOffset>
                </wp:positionH>
                <wp:positionV relativeFrom="paragraph">
                  <wp:posOffset>24130</wp:posOffset>
                </wp:positionV>
                <wp:extent cx="8255" cy="0"/>
                <wp:effectExtent l="0" t="0" r="4445" b="0"/>
                <wp:wrapNone/>
                <wp:docPr id="2390" name="Line 49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0117B5" id="Line 4949" o:spid="_x0000_s1026" style="position:absolute;z-index:2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1.9pt" to="340.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" strokecolor="#333" strokeweight=".09031mm">
                <o:lock v:ext="edit" shapetype="f"/>
                <w10:wrap anchorx="page"/>
              </v:line>
            </w:pict>
          </mc:Fallback>
        </mc:AlternateContent>
      </w:r>
      <w:r>
        <w:rPr>
          <w:noProof/>
        </w:rPr>
        <mc:AlternateContent>
          <mc:Choice Requires="wps">
            <w:drawing>
              <wp:anchor distT="0" distB="0" distL="114300" distR="114300" simplePos="0" relativeHeight="2656" behindDoc="0" locked="0" layoutInCell="1" allowOverlap="1" wp14:anchorId="1E58E5FE" wp14:editId="537BF4AC">
                <wp:simplePos x="0" y="0"/>
                <wp:positionH relativeFrom="page">
                  <wp:posOffset>4106545</wp:posOffset>
                </wp:positionH>
                <wp:positionV relativeFrom="paragraph">
                  <wp:posOffset>-116840</wp:posOffset>
                </wp:positionV>
                <wp:extent cx="93345" cy="1288415"/>
                <wp:effectExtent l="0" t="0" r="0" b="0"/>
                <wp:wrapNone/>
                <wp:docPr id="2389" name="Text Box 4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345" cy="1288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6492F" w14:textId="77777777" w:rsidR="005A72E5" w:rsidRDefault="005A72E5">
                            <w:pPr>
                              <w:spacing w:before="22"/>
                              <w:ind w:left="20"/>
                              <w:rPr>
                                <w:rFonts w:ascii="Arial"/>
                                <w:b/>
                                <w:sz w:val="9"/>
                              </w:rPr>
                            </w:pPr>
                            <w:r>
                              <w:rPr>
                                <w:rFonts w:ascii="Arial"/>
                                <w:b/>
                                <w:w w:val="105"/>
                                <w:sz w:val="9"/>
                              </w:rPr>
                              <w:t xml:space="preserve">Combined MT and duplicated </w:t>
                            </w:r>
                            <w:proofErr w:type="gramStart"/>
                            <w:r>
                              <w:rPr>
                                <w:rFonts w:ascii="Arial"/>
                                <w:b/>
                                <w:w w:val="105"/>
                                <w:sz w:val="9"/>
                              </w:rPr>
                              <w:t>reads(</w:t>
                            </w:r>
                            <w:proofErr w:type="gramEnd"/>
                            <w:r>
                              <w:rPr>
                                <w:rFonts w:ascii="Arial"/>
                                <w:b/>
                                <w:w w:val="105"/>
                                <w:sz w:val="9"/>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8E5FE" id="Text Box 4948" o:spid="_x0000_s1194" type="#_x0000_t202" style="position:absolute;left:0;text-align:left;margin-left:323.35pt;margin-top:-9.2pt;width:7.35pt;height:101.45pt;z-index: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" filled="f" stroked="f">
                <v:path arrowok="t"/>
                <v:textbox style="layout-flow:vertical;mso-layout-flow-alt:bottom-to-top" inset="0,0,0,0">
                  <w:txbxContent>
                    <w:p w14:paraId="3AB6492F" w14:textId="77777777" w:rsidR="005A72E5" w:rsidRDefault="005A72E5">
                      <w:pPr>
                        <w:spacing w:before="22"/>
                        <w:ind w:left="20"/>
                        <w:rPr>
                          <w:rFonts w:ascii="Arial"/>
                          <w:b/>
                          <w:sz w:val="9"/>
                        </w:rPr>
                      </w:pPr>
                      <w:r>
                        <w:rPr>
                          <w:rFonts w:ascii="Arial"/>
                          <w:b/>
                          <w:w w:val="105"/>
                          <w:sz w:val="9"/>
                        </w:rPr>
                        <w:t xml:space="preserve">Combined MT and duplicated </w:t>
                      </w:r>
                      <w:proofErr w:type="gramStart"/>
                      <w:r>
                        <w:rPr>
                          <w:rFonts w:ascii="Arial"/>
                          <w:b/>
                          <w:w w:val="105"/>
                          <w:sz w:val="9"/>
                        </w:rPr>
                        <w:t>reads(</w:t>
                      </w:r>
                      <w:proofErr w:type="gramEnd"/>
                      <w:r>
                        <w:rPr>
                          <w:rFonts w:ascii="Arial"/>
                          <w:b/>
                          <w:w w:val="105"/>
                          <w:sz w:val="9"/>
                        </w:rPr>
                        <w:t>million)</w:t>
                      </w:r>
                    </w:p>
                  </w:txbxContent>
                </v:textbox>
                <w10:wrap anchorx="page"/>
              </v:shape>
            </w:pict>
          </mc:Fallback>
        </mc:AlternateContent>
      </w:r>
      <w:r w:rsidR="009B75EF">
        <w:rPr>
          <w:rFonts w:ascii="Arial"/>
          <w:color w:val="4D4D4D"/>
          <w:w w:val="110"/>
          <w:sz w:val="7"/>
        </w:rPr>
        <w:t>70</w:t>
      </w:r>
    </w:p>
    <w:p w14:paraId="34467C86" w14:textId="77777777" w:rsidR="005313F1" w:rsidRDefault="00090D17">
      <w:pPr>
        <w:spacing w:before="17"/>
        <w:ind w:left="700"/>
        <w:rPr>
          <w:rFonts w:ascii="Arial"/>
          <w:sz w:val="7"/>
        </w:rPr>
      </w:pPr>
      <w:r>
        <w:rPr>
          <w:noProof/>
        </w:rPr>
        <mc:AlternateContent>
          <mc:Choice Requires="wps">
            <w:drawing>
              <wp:anchor distT="0" distB="0" distL="114300" distR="114300" simplePos="0" relativeHeight="2080" behindDoc="0" locked="0" layoutInCell="1" allowOverlap="1" wp14:anchorId="55665B8D" wp14:editId="52D30DBB">
                <wp:simplePos x="0" y="0"/>
                <wp:positionH relativeFrom="page">
                  <wp:posOffset>1597660</wp:posOffset>
                </wp:positionH>
                <wp:positionV relativeFrom="paragraph">
                  <wp:posOffset>35560</wp:posOffset>
                </wp:positionV>
                <wp:extent cx="8255" cy="0"/>
                <wp:effectExtent l="0" t="0" r="4445" b="0"/>
                <wp:wrapNone/>
                <wp:docPr id="2388" name="Line 4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2FA8E0" id="Line 4947" o:spid="_x0000_s1026" style="position:absolute;z-index: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2.8pt" to="126.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o/1CgIAABU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" strokecolor="#333" strokeweight=".08875mm">
                <o:lock v:ext="edit" shapetype="f"/>
                <w10:wrap anchorx="page"/>
              </v:line>
            </w:pict>
          </mc:Fallback>
        </mc:AlternateContent>
      </w:r>
      <w:r>
        <w:rPr>
          <w:noProof/>
        </w:rPr>
        <mc:AlternateContent>
          <mc:Choice Requires="wpg">
            <w:drawing>
              <wp:anchor distT="0" distB="0" distL="114300" distR="114300" simplePos="0" relativeHeight="2152" behindDoc="0" locked="0" layoutInCell="1" allowOverlap="1" wp14:anchorId="05C2B327" wp14:editId="195F8815">
                <wp:simplePos x="0" y="0"/>
                <wp:positionH relativeFrom="page">
                  <wp:posOffset>4434840</wp:posOffset>
                </wp:positionH>
                <wp:positionV relativeFrom="paragraph">
                  <wp:posOffset>39370</wp:posOffset>
                </wp:positionV>
                <wp:extent cx="396875" cy="979805"/>
                <wp:effectExtent l="0" t="0" r="0" b="0"/>
                <wp:wrapNone/>
                <wp:docPr id="2382" name="Group 4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875" cy="979805"/>
                          <a:chOff x="6984" y="62"/>
                          <a:chExt cx="625" cy="1543"/>
                        </a:xfrm>
                      </wpg:grpSpPr>
                      <wps:wsp>
                        <wps:cNvPr id="2383" name="Line 4942"/>
                        <wps:cNvCnPr>
                          <a:cxnSpLocks/>
                        </wps:cNvCnPr>
                        <wps:spPr bwMode="auto">
                          <a:xfrm>
                            <a:off x="7297" y="439"/>
                            <a:ext cx="0" cy="0"/>
                          </a:xfrm>
                          <a:prstGeom prst="line">
                            <a:avLst/>
                          </a:prstGeom>
                          <a:noFill/>
                          <a:ln w="3251">
                            <a:solidFill>
                              <a:srgbClr val="F8766C"/>
                            </a:solidFill>
                            <a:round/>
                            <a:headEnd/>
                            <a:tailEnd/>
                          </a:ln>
                          <a:extLst>
                            <a:ext uri="{909E8E84-426E-40DD-AFC4-6F175D3DCCD1}">
                              <a14:hiddenFill xmlns:a14="http://schemas.microsoft.com/office/drawing/2010/main">
                                <a:noFill/>
                              </a14:hiddenFill>
                            </a:ext>
                          </a:extLst>
                        </wps:spPr>
                        <wps:bodyPr/>
                      </wps:wsp>
                      <wps:wsp>
                        <wps:cNvPr id="2384" name="Line 4943"/>
                        <wps:cNvCnPr>
                          <a:cxnSpLocks/>
                        </wps:cNvCnPr>
                        <wps:spPr bwMode="auto">
                          <a:xfrm>
                            <a:off x="7297" y="1508"/>
                            <a:ext cx="0" cy="77"/>
                          </a:xfrm>
                          <a:prstGeom prst="line">
                            <a:avLst/>
                          </a:prstGeom>
                          <a:noFill/>
                          <a:ln w="3251">
                            <a:solidFill>
                              <a:srgbClr val="F8766C"/>
                            </a:solidFill>
                            <a:round/>
                            <a:headEnd/>
                            <a:tailEnd/>
                          </a:ln>
                          <a:extLst>
                            <a:ext uri="{909E8E84-426E-40DD-AFC4-6F175D3DCCD1}">
                              <a14:hiddenFill xmlns:a14="http://schemas.microsoft.com/office/drawing/2010/main">
                                <a:noFill/>
                              </a14:hiddenFill>
                            </a:ext>
                          </a:extLst>
                        </wps:spPr>
                        <wps:bodyPr/>
                      </wps:wsp>
                      <wps:wsp>
                        <wps:cNvPr id="2385" name="Rectangle 4944"/>
                        <wps:cNvSpPr>
                          <a:spLocks/>
                        </wps:cNvSpPr>
                        <wps:spPr bwMode="auto">
                          <a:xfrm>
                            <a:off x="6986" y="439"/>
                            <a:ext cx="620" cy="1069"/>
                          </a:xfrm>
                          <a:prstGeom prst="rect">
                            <a:avLst/>
                          </a:prstGeom>
                          <a:noFill/>
                          <a:ln w="3251">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6" name="Line 4945"/>
                        <wps:cNvCnPr>
                          <a:cxnSpLocks/>
                        </wps:cNvCnPr>
                        <wps:spPr bwMode="auto">
                          <a:xfrm>
                            <a:off x="6987" y="1063"/>
                            <a:ext cx="620" cy="0"/>
                          </a:xfrm>
                          <a:prstGeom prst="line">
                            <a:avLst/>
                          </a:prstGeom>
                          <a:noFill/>
                          <a:ln w="6472">
                            <a:solidFill>
                              <a:srgbClr val="F8766C"/>
                            </a:solidFill>
                            <a:round/>
                            <a:headEnd/>
                            <a:tailEnd/>
                          </a:ln>
                          <a:extLst>
                            <a:ext uri="{909E8E84-426E-40DD-AFC4-6F175D3DCCD1}">
                              <a14:hiddenFill xmlns:a14="http://schemas.microsoft.com/office/drawing/2010/main">
                                <a:noFill/>
                              </a14:hiddenFill>
                            </a:ext>
                          </a:extLst>
                        </wps:spPr>
                        <wps:bodyPr/>
                      </wps:wsp>
                      <wps:wsp>
                        <wps:cNvPr id="2387" name="AutoShape 4946"/>
                        <wps:cNvSpPr>
                          <a:spLocks/>
                        </wps:cNvSpPr>
                        <wps:spPr bwMode="auto">
                          <a:xfrm>
                            <a:off x="7300" y="62"/>
                            <a:ext cx="109" cy="1543"/>
                          </a:xfrm>
                          <a:custGeom>
                            <a:avLst/>
                            <a:gdLst>
                              <a:gd name="T0" fmla="+- 0 7350 7300"/>
                              <a:gd name="T1" fmla="*/ T0 w 109"/>
                              <a:gd name="T2" fmla="+- 0 1466 62"/>
                              <a:gd name="T3" fmla="*/ 1466 h 1543"/>
                              <a:gd name="T4" fmla="+- 0 7339 7300"/>
                              <a:gd name="T5" fmla="*/ T4 w 109"/>
                              <a:gd name="T6" fmla="+- 0 1455 62"/>
                              <a:gd name="T7" fmla="*/ 1455 h 1543"/>
                              <a:gd name="T8" fmla="+- 0 7311 7300"/>
                              <a:gd name="T9" fmla="*/ T8 w 109"/>
                              <a:gd name="T10" fmla="+- 0 1455 62"/>
                              <a:gd name="T11" fmla="*/ 1455 h 1543"/>
                              <a:gd name="T12" fmla="+- 0 7300 7300"/>
                              <a:gd name="T13" fmla="*/ T12 w 109"/>
                              <a:gd name="T14" fmla="+- 0 1466 62"/>
                              <a:gd name="T15" fmla="*/ 1466 h 1543"/>
                              <a:gd name="T16" fmla="+- 0 7300 7300"/>
                              <a:gd name="T17" fmla="*/ T16 w 109"/>
                              <a:gd name="T18" fmla="+- 0 1494 62"/>
                              <a:gd name="T19" fmla="*/ 1494 h 1543"/>
                              <a:gd name="T20" fmla="+- 0 7311 7300"/>
                              <a:gd name="T21" fmla="*/ T20 w 109"/>
                              <a:gd name="T22" fmla="+- 0 1505 62"/>
                              <a:gd name="T23" fmla="*/ 1505 h 1543"/>
                              <a:gd name="T24" fmla="+- 0 7339 7300"/>
                              <a:gd name="T25" fmla="*/ T24 w 109"/>
                              <a:gd name="T26" fmla="+- 0 1505 62"/>
                              <a:gd name="T27" fmla="*/ 1505 h 1543"/>
                              <a:gd name="T28" fmla="+- 0 7350 7300"/>
                              <a:gd name="T29" fmla="*/ T28 w 109"/>
                              <a:gd name="T30" fmla="+- 0 1494 62"/>
                              <a:gd name="T31" fmla="*/ 1494 h 1543"/>
                              <a:gd name="T32" fmla="+- 0 7350 7300"/>
                              <a:gd name="T33" fmla="*/ T32 w 109"/>
                              <a:gd name="T34" fmla="+- 0 1466 62"/>
                              <a:gd name="T35" fmla="*/ 1466 h 1543"/>
                              <a:gd name="T36" fmla="+- 0 7371 7300"/>
                              <a:gd name="T37" fmla="*/ T36 w 109"/>
                              <a:gd name="T38" fmla="+- 0 354 62"/>
                              <a:gd name="T39" fmla="*/ 354 h 1543"/>
                              <a:gd name="T40" fmla="+- 0 7360 7300"/>
                              <a:gd name="T41" fmla="*/ T40 w 109"/>
                              <a:gd name="T42" fmla="+- 0 342 62"/>
                              <a:gd name="T43" fmla="*/ 342 h 1543"/>
                              <a:gd name="T44" fmla="+- 0 7333 7300"/>
                              <a:gd name="T45" fmla="*/ T44 w 109"/>
                              <a:gd name="T46" fmla="+- 0 342 62"/>
                              <a:gd name="T47" fmla="*/ 342 h 1543"/>
                              <a:gd name="T48" fmla="+- 0 7321 7300"/>
                              <a:gd name="T49" fmla="*/ T48 w 109"/>
                              <a:gd name="T50" fmla="+- 0 354 62"/>
                              <a:gd name="T51" fmla="*/ 354 h 1543"/>
                              <a:gd name="T52" fmla="+- 0 7321 7300"/>
                              <a:gd name="T53" fmla="*/ T52 w 109"/>
                              <a:gd name="T54" fmla="+- 0 381 62"/>
                              <a:gd name="T55" fmla="*/ 381 h 1543"/>
                              <a:gd name="T56" fmla="+- 0 7333 7300"/>
                              <a:gd name="T57" fmla="*/ T56 w 109"/>
                              <a:gd name="T58" fmla="+- 0 392 62"/>
                              <a:gd name="T59" fmla="*/ 392 h 1543"/>
                              <a:gd name="T60" fmla="+- 0 7360 7300"/>
                              <a:gd name="T61" fmla="*/ T60 w 109"/>
                              <a:gd name="T62" fmla="+- 0 392 62"/>
                              <a:gd name="T63" fmla="*/ 392 h 1543"/>
                              <a:gd name="T64" fmla="+- 0 7371 7300"/>
                              <a:gd name="T65" fmla="*/ T64 w 109"/>
                              <a:gd name="T66" fmla="+- 0 381 62"/>
                              <a:gd name="T67" fmla="*/ 381 h 1543"/>
                              <a:gd name="T68" fmla="+- 0 7371 7300"/>
                              <a:gd name="T69" fmla="*/ T68 w 109"/>
                              <a:gd name="T70" fmla="+- 0 354 62"/>
                              <a:gd name="T71" fmla="*/ 354 h 1543"/>
                              <a:gd name="T72" fmla="+- 0 7391 7300"/>
                              <a:gd name="T73" fmla="*/ T72 w 109"/>
                              <a:gd name="T74" fmla="+- 0 669 62"/>
                              <a:gd name="T75" fmla="*/ 669 h 1543"/>
                              <a:gd name="T76" fmla="+- 0 7358 7300"/>
                              <a:gd name="T77" fmla="*/ T76 w 109"/>
                              <a:gd name="T78" fmla="+- 0 611 62"/>
                              <a:gd name="T79" fmla="*/ 611 h 1543"/>
                              <a:gd name="T80" fmla="+- 0 7324 7300"/>
                              <a:gd name="T81" fmla="*/ T80 w 109"/>
                              <a:gd name="T82" fmla="+- 0 669 62"/>
                              <a:gd name="T83" fmla="*/ 669 h 1543"/>
                              <a:gd name="T84" fmla="+- 0 7391 7300"/>
                              <a:gd name="T85" fmla="*/ T84 w 109"/>
                              <a:gd name="T86" fmla="+- 0 669 62"/>
                              <a:gd name="T87" fmla="*/ 669 h 1543"/>
                              <a:gd name="T88" fmla="+- 0 7391 7300"/>
                              <a:gd name="T89" fmla="*/ T88 w 109"/>
                              <a:gd name="T90" fmla="+- 0 1605 62"/>
                              <a:gd name="T91" fmla="*/ 1605 h 1543"/>
                              <a:gd name="T92" fmla="+- 0 7358 7300"/>
                              <a:gd name="T93" fmla="*/ T92 w 109"/>
                              <a:gd name="T94" fmla="+- 0 1547 62"/>
                              <a:gd name="T95" fmla="*/ 1547 h 1543"/>
                              <a:gd name="T96" fmla="+- 0 7324 7300"/>
                              <a:gd name="T97" fmla="*/ T96 w 109"/>
                              <a:gd name="T98" fmla="+- 0 1605 62"/>
                              <a:gd name="T99" fmla="*/ 1605 h 1543"/>
                              <a:gd name="T100" fmla="+- 0 7391 7300"/>
                              <a:gd name="T101" fmla="*/ T100 w 109"/>
                              <a:gd name="T102" fmla="+- 0 1605 62"/>
                              <a:gd name="T103" fmla="*/ 1605 h 1543"/>
                              <a:gd name="T104" fmla="+- 0 7392 7300"/>
                              <a:gd name="T105" fmla="*/ T104 w 109"/>
                              <a:gd name="T106" fmla="+- 0 74 62"/>
                              <a:gd name="T107" fmla="*/ 74 h 1543"/>
                              <a:gd name="T108" fmla="+- 0 7381 7300"/>
                              <a:gd name="T109" fmla="*/ T108 w 109"/>
                              <a:gd name="T110" fmla="+- 0 62 62"/>
                              <a:gd name="T111" fmla="*/ 62 h 1543"/>
                              <a:gd name="T112" fmla="+- 0 7354 7300"/>
                              <a:gd name="T113" fmla="*/ T112 w 109"/>
                              <a:gd name="T114" fmla="+- 0 62 62"/>
                              <a:gd name="T115" fmla="*/ 62 h 1543"/>
                              <a:gd name="T116" fmla="+- 0 7343 7300"/>
                              <a:gd name="T117" fmla="*/ T116 w 109"/>
                              <a:gd name="T118" fmla="+- 0 74 62"/>
                              <a:gd name="T119" fmla="*/ 74 h 1543"/>
                              <a:gd name="T120" fmla="+- 0 7343 7300"/>
                              <a:gd name="T121" fmla="*/ T120 w 109"/>
                              <a:gd name="T122" fmla="+- 0 101 62"/>
                              <a:gd name="T123" fmla="*/ 101 h 1543"/>
                              <a:gd name="T124" fmla="+- 0 7354 7300"/>
                              <a:gd name="T125" fmla="*/ T124 w 109"/>
                              <a:gd name="T126" fmla="+- 0 112 62"/>
                              <a:gd name="T127" fmla="*/ 112 h 1543"/>
                              <a:gd name="T128" fmla="+- 0 7381 7300"/>
                              <a:gd name="T129" fmla="*/ T128 w 109"/>
                              <a:gd name="T130" fmla="+- 0 112 62"/>
                              <a:gd name="T131" fmla="*/ 112 h 1543"/>
                              <a:gd name="T132" fmla="+- 0 7392 7300"/>
                              <a:gd name="T133" fmla="*/ T132 w 109"/>
                              <a:gd name="T134" fmla="+- 0 101 62"/>
                              <a:gd name="T135" fmla="*/ 101 h 1543"/>
                              <a:gd name="T136" fmla="+- 0 7392 7300"/>
                              <a:gd name="T137" fmla="*/ T136 w 109"/>
                              <a:gd name="T138" fmla="+- 0 74 62"/>
                              <a:gd name="T139" fmla="*/ 74 h 1543"/>
                              <a:gd name="T140" fmla="+- 0 7408 7300"/>
                              <a:gd name="T141" fmla="*/ T140 w 109"/>
                              <a:gd name="T142" fmla="+- 0 1537 62"/>
                              <a:gd name="T143" fmla="*/ 1537 h 1543"/>
                              <a:gd name="T144" fmla="+- 0 7375 7300"/>
                              <a:gd name="T145" fmla="*/ T144 w 109"/>
                              <a:gd name="T146" fmla="+- 0 1479 62"/>
                              <a:gd name="T147" fmla="*/ 1479 h 1543"/>
                              <a:gd name="T148" fmla="+- 0 7341 7300"/>
                              <a:gd name="T149" fmla="*/ T148 w 109"/>
                              <a:gd name="T150" fmla="+- 0 1537 62"/>
                              <a:gd name="T151" fmla="*/ 1537 h 1543"/>
                              <a:gd name="T152" fmla="+- 0 7408 7300"/>
                              <a:gd name="T153" fmla="*/ T152 w 109"/>
                              <a:gd name="T154" fmla="+- 0 1537 62"/>
                              <a:gd name="T155" fmla="*/ 1537 h 1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9" h="1543">
                                <a:moveTo>
                                  <a:pt x="50" y="1404"/>
                                </a:moveTo>
                                <a:lnTo>
                                  <a:pt x="39" y="1393"/>
                                </a:lnTo>
                                <a:lnTo>
                                  <a:pt x="11" y="1393"/>
                                </a:lnTo>
                                <a:lnTo>
                                  <a:pt x="0" y="1404"/>
                                </a:lnTo>
                                <a:lnTo>
                                  <a:pt x="0" y="1432"/>
                                </a:lnTo>
                                <a:lnTo>
                                  <a:pt x="11" y="1443"/>
                                </a:lnTo>
                                <a:lnTo>
                                  <a:pt x="39" y="1443"/>
                                </a:lnTo>
                                <a:lnTo>
                                  <a:pt x="50" y="1432"/>
                                </a:lnTo>
                                <a:lnTo>
                                  <a:pt x="50" y="1404"/>
                                </a:lnTo>
                                <a:moveTo>
                                  <a:pt x="71" y="292"/>
                                </a:moveTo>
                                <a:lnTo>
                                  <a:pt x="60" y="280"/>
                                </a:lnTo>
                                <a:lnTo>
                                  <a:pt x="33" y="280"/>
                                </a:lnTo>
                                <a:lnTo>
                                  <a:pt x="21" y="292"/>
                                </a:lnTo>
                                <a:lnTo>
                                  <a:pt x="21" y="319"/>
                                </a:lnTo>
                                <a:lnTo>
                                  <a:pt x="33" y="330"/>
                                </a:lnTo>
                                <a:lnTo>
                                  <a:pt x="60" y="330"/>
                                </a:lnTo>
                                <a:lnTo>
                                  <a:pt x="71" y="319"/>
                                </a:lnTo>
                                <a:lnTo>
                                  <a:pt x="71" y="292"/>
                                </a:lnTo>
                                <a:moveTo>
                                  <a:pt x="91" y="607"/>
                                </a:moveTo>
                                <a:lnTo>
                                  <a:pt x="58" y="549"/>
                                </a:lnTo>
                                <a:lnTo>
                                  <a:pt x="24" y="607"/>
                                </a:lnTo>
                                <a:lnTo>
                                  <a:pt x="91" y="607"/>
                                </a:lnTo>
                                <a:moveTo>
                                  <a:pt x="91" y="1543"/>
                                </a:moveTo>
                                <a:lnTo>
                                  <a:pt x="58" y="1485"/>
                                </a:lnTo>
                                <a:lnTo>
                                  <a:pt x="24" y="1543"/>
                                </a:lnTo>
                                <a:lnTo>
                                  <a:pt x="91" y="1543"/>
                                </a:lnTo>
                                <a:moveTo>
                                  <a:pt x="92" y="12"/>
                                </a:moveTo>
                                <a:lnTo>
                                  <a:pt x="81" y="0"/>
                                </a:lnTo>
                                <a:lnTo>
                                  <a:pt x="54" y="0"/>
                                </a:lnTo>
                                <a:lnTo>
                                  <a:pt x="43" y="12"/>
                                </a:lnTo>
                                <a:lnTo>
                                  <a:pt x="43" y="39"/>
                                </a:lnTo>
                                <a:lnTo>
                                  <a:pt x="54" y="50"/>
                                </a:lnTo>
                                <a:lnTo>
                                  <a:pt x="81" y="50"/>
                                </a:lnTo>
                                <a:lnTo>
                                  <a:pt x="92" y="39"/>
                                </a:lnTo>
                                <a:lnTo>
                                  <a:pt x="92" y="12"/>
                                </a:lnTo>
                                <a:moveTo>
                                  <a:pt x="108" y="1475"/>
                                </a:moveTo>
                                <a:lnTo>
                                  <a:pt x="75" y="1417"/>
                                </a:lnTo>
                                <a:lnTo>
                                  <a:pt x="41" y="1475"/>
                                </a:lnTo>
                                <a:lnTo>
                                  <a:pt x="108" y="1475"/>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C0585F" id="Group 4941" o:spid="_x0000_s1026" style="position:absolute;margin-left:349.2pt;margin-top:3.1pt;width:31.25pt;height:77.15pt;z-index:2152;mso-position-horizontal-relative:page" coordorigin="6984,62" coordsize="625,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">
                <v:line id="Line 4942" o:spid="_x0000_s1027" style="position:absolute;visibility:visible;mso-wrap-style:square" from="7297,439" to="729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" strokecolor="#f8766c" strokeweight=".09031mm">
                  <o:lock v:ext="edit" shapetype="f"/>
                </v:line>
                <v:line id="Line 4943" o:spid="_x0000_s1028" style="position:absolute;visibility:visible;mso-wrap-style:square" from="7297,1508" to="7297,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" strokecolor="#f8766c" strokeweight=".09031mm">
                  <o:lock v:ext="edit" shapetype="f"/>
                </v:line>
                <v:rect id="Rectangle 4944" o:spid="_x0000_s1029" style="position:absolute;left:6986;top:439;width:620;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" filled="f" strokecolor="#f8766c" strokeweight=".09031mm">
                  <v:path arrowok="t"/>
                </v:rect>
                <v:line id="Line 4945" o:spid="_x0000_s1030" style="position:absolute;visibility:visible;mso-wrap-style:square" from="6987,1063" to="7607,1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" strokecolor="#f8766c" strokeweight=".17978mm">
                  <o:lock v:ext="edit" shapetype="f"/>
                </v:line>
                <v:shape id="AutoShape 4946" o:spid="_x0000_s1031" style="position:absolute;left:7300;top:62;width:109;height:1543;visibility:visible;mso-wrap-style:square;v-text-anchor:top" coordsize="109,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" path="m50,1404l39,1393r-28,l,1404r,28l11,1443r28,l50,1432r,-28m71,292l60,280r-27,l21,292r,27l33,330r27,l71,319r,-27m91,607l58,549,24,607r67,m91,1543l58,1485r-34,58l91,1543m92,12l81,,54,,43,12r,27l54,50r27,l92,39r,-27m108,1475l75,1417r-34,58l108,1475e" fillcolor="#f8766c" stroked="f">
                  <v:path arrowok="t" o:connecttype="custom" o:connectlocs="50,1466;39,1455;11,1455;0,1466;0,1494;11,1505;39,1505;50,1494;50,1466;71,354;60,342;33,342;21,354;21,381;33,392;60,392;71,381;71,354;91,669;58,611;24,669;91,669;91,1605;58,1547;24,1605;91,1605;92,74;81,62;54,62;43,74;43,101;54,112;81,112;92,101;92,74;108,1537;75,1479;41,1537;108,1537" o:connectangles="0,0,0,0,0,0,0,0,0,0,0,0,0,0,0,0,0,0,0,0,0,0,0,0,0,0,0,0,0,0,0,0,0,0,0,0,0,0,0"/>
                </v:shape>
                <w10:wrap anchorx="page"/>
              </v:group>
            </w:pict>
          </mc:Fallback>
        </mc:AlternateContent>
      </w:r>
      <w:r>
        <w:rPr>
          <w:noProof/>
        </w:rPr>
        <mc:AlternateContent>
          <mc:Choice Requires="wps">
            <w:drawing>
              <wp:anchor distT="0" distB="0" distL="114300" distR="114300" simplePos="0" relativeHeight="2608" behindDoc="0" locked="0" layoutInCell="1" allowOverlap="1" wp14:anchorId="00F447DA" wp14:editId="36752ED8">
                <wp:simplePos x="0" y="0"/>
                <wp:positionH relativeFrom="page">
                  <wp:posOffset>1411605</wp:posOffset>
                </wp:positionH>
                <wp:positionV relativeFrom="paragraph">
                  <wp:posOffset>45085</wp:posOffset>
                </wp:positionV>
                <wp:extent cx="92710" cy="970280"/>
                <wp:effectExtent l="0" t="0" r="0" b="0"/>
                <wp:wrapNone/>
                <wp:docPr id="2381" name="Text Box 4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710" cy="970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140B3" w14:textId="77777777" w:rsidR="005A72E5" w:rsidRDefault="005A72E5">
                            <w:pPr>
                              <w:spacing w:before="20"/>
                              <w:ind w:left="20"/>
                              <w:rPr>
                                <w:rFonts w:ascii="Arial"/>
                                <w:b/>
                                <w:sz w:val="9"/>
                              </w:rPr>
                            </w:pPr>
                            <w:r>
                              <w:rPr>
                                <w:rFonts w:ascii="Arial"/>
                                <w:b/>
                                <w:w w:val="105"/>
                                <w:sz w:val="9"/>
                              </w:rPr>
                              <w:t>Total reads after filtering (million)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447DA" id="Text Box 4940" o:spid="_x0000_s1195" type="#_x0000_t202" style="position:absolute;left:0;text-align:left;margin-left:111.15pt;margin-top:3.55pt;width:7.3pt;height:76.4pt;z-index: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" filled="f" stroked="f">
                <v:path arrowok="t"/>
                <v:textbox style="layout-flow:vertical;mso-layout-flow-alt:bottom-to-top" inset="0,0,0,0">
                  <w:txbxContent>
                    <w:p w14:paraId="09E140B3" w14:textId="77777777" w:rsidR="005A72E5" w:rsidRDefault="005A72E5">
                      <w:pPr>
                        <w:spacing w:before="20"/>
                        <w:ind w:left="20"/>
                        <w:rPr>
                          <w:rFonts w:ascii="Arial"/>
                          <w:b/>
                          <w:sz w:val="9"/>
                        </w:rPr>
                      </w:pPr>
                      <w:r>
                        <w:rPr>
                          <w:rFonts w:ascii="Arial"/>
                          <w:b/>
                          <w:w w:val="105"/>
                          <w:sz w:val="9"/>
                        </w:rPr>
                        <w:t>Total reads after filtering (million)</w:t>
                      </w:r>
                    </w:p>
                  </w:txbxContent>
                </v:textbox>
                <w10:wrap anchorx="page"/>
              </v:shape>
            </w:pict>
          </mc:Fallback>
        </mc:AlternateContent>
      </w:r>
      <w:r w:rsidR="009B75EF">
        <w:rPr>
          <w:rFonts w:ascii="Arial"/>
          <w:color w:val="4D4D4D"/>
          <w:w w:val="105"/>
          <w:sz w:val="7"/>
        </w:rPr>
        <w:t>100</w:t>
      </w:r>
    </w:p>
    <w:p w14:paraId="0F23DE0D" w14:textId="77777777" w:rsidR="005313F1" w:rsidRDefault="005313F1">
      <w:pPr>
        <w:pStyle w:val="BodyText"/>
        <w:spacing w:before="11"/>
        <w:rPr>
          <w:rFonts w:ascii="Arial"/>
          <w:sz w:val="9"/>
        </w:rPr>
      </w:pPr>
    </w:p>
    <w:p w14:paraId="6E0A4321" w14:textId="77777777" w:rsidR="005313F1" w:rsidRDefault="005313F1">
      <w:pPr>
        <w:pStyle w:val="BodyText"/>
        <w:rPr>
          <w:rFonts w:ascii="Arial"/>
          <w:sz w:val="9"/>
        </w:rPr>
      </w:pPr>
    </w:p>
    <w:p w14:paraId="1ABE41DA" w14:textId="77777777" w:rsidR="005313F1" w:rsidRDefault="00090D17">
      <w:pPr>
        <w:ind w:right="114"/>
        <w:jc w:val="center"/>
        <w:rPr>
          <w:rFonts w:ascii="Arial"/>
          <w:sz w:val="7"/>
        </w:rPr>
      </w:pPr>
      <w:r>
        <w:rPr>
          <w:noProof/>
        </w:rPr>
        <mc:AlternateContent>
          <mc:Choice Requires="wpg">
            <w:drawing>
              <wp:anchor distT="0" distB="0" distL="114300" distR="114300" simplePos="0" relativeHeight="1864" behindDoc="0" locked="0" layoutInCell="1" allowOverlap="1" wp14:anchorId="4892D43C" wp14:editId="43E4D6D7">
                <wp:simplePos x="0" y="0"/>
                <wp:positionH relativeFrom="page">
                  <wp:posOffset>2228215</wp:posOffset>
                </wp:positionH>
                <wp:positionV relativeFrom="paragraph">
                  <wp:posOffset>37465</wp:posOffset>
                </wp:positionV>
                <wp:extent cx="385445" cy="595630"/>
                <wp:effectExtent l="0" t="0" r="8255" b="0"/>
                <wp:wrapNone/>
                <wp:docPr id="2375" name="Group 4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595630"/>
                          <a:chOff x="3509" y="59"/>
                          <a:chExt cx="607" cy="938"/>
                        </a:xfrm>
                      </wpg:grpSpPr>
                      <wps:wsp>
                        <wps:cNvPr id="2376" name="Line 4935"/>
                        <wps:cNvCnPr>
                          <a:cxnSpLocks/>
                        </wps:cNvCnPr>
                        <wps:spPr bwMode="auto">
                          <a:xfrm>
                            <a:off x="3812" y="274"/>
                            <a:ext cx="0" cy="0"/>
                          </a:xfrm>
                          <a:prstGeom prst="line">
                            <a:avLst/>
                          </a:prstGeom>
                          <a:noFill/>
                          <a:ln w="3195">
                            <a:solidFill>
                              <a:srgbClr val="7BAD00"/>
                            </a:solidFill>
                            <a:round/>
                            <a:headEnd/>
                            <a:tailEnd/>
                          </a:ln>
                          <a:extLst>
                            <a:ext uri="{909E8E84-426E-40DD-AFC4-6F175D3DCCD1}">
                              <a14:hiddenFill xmlns:a14="http://schemas.microsoft.com/office/drawing/2010/main">
                                <a:noFill/>
                              </a14:hiddenFill>
                            </a:ext>
                          </a:extLst>
                        </wps:spPr>
                        <wps:bodyPr/>
                      </wps:wsp>
                      <wps:wsp>
                        <wps:cNvPr id="2377" name="Line 4936"/>
                        <wps:cNvCnPr>
                          <a:cxnSpLocks/>
                        </wps:cNvCnPr>
                        <wps:spPr bwMode="auto">
                          <a:xfrm>
                            <a:off x="3812" y="839"/>
                            <a:ext cx="0" cy="133"/>
                          </a:xfrm>
                          <a:prstGeom prst="line">
                            <a:avLst/>
                          </a:prstGeom>
                          <a:noFill/>
                          <a:ln w="3195">
                            <a:solidFill>
                              <a:srgbClr val="7BAD00"/>
                            </a:solidFill>
                            <a:round/>
                            <a:headEnd/>
                            <a:tailEnd/>
                          </a:ln>
                          <a:extLst>
                            <a:ext uri="{909E8E84-426E-40DD-AFC4-6F175D3DCCD1}">
                              <a14:hiddenFill xmlns:a14="http://schemas.microsoft.com/office/drawing/2010/main">
                                <a:noFill/>
                              </a14:hiddenFill>
                            </a:ext>
                          </a:extLst>
                        </wps:spPr>
                        <wps:bodyPr/>
                      </wps:wsp>
                      <wps:wsp>
                        <wps:cNvPr id="2378" name="Rectangle 4937"/>
                        <wps:cNvSpPr>
                          <a:spLocks/>
                        </wps:cNvSpPr>
                        <wps:spPr bwMode="auto">
                          <a:xfrm>
                            <a:off x="3511" y="274"/>
                            <a:ext cx="602" cy="565"/>
                          </a:xfrm>
                          <a:prstGeom prst="rect">
                            <a:avLst/>
                          </a:prstGeom>
                          <a:noFill/>
                          <a:ln w="3195">
                            <a:solidFill>
                              <a:srgbClr val="7BAD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9" name="Line 4938"/>
                        <wps:cNvCnPr>
                          <a:cxnSpLocks/>
                        </wps:cNvCnPr>
                        <wps:spPr bwMode="auto">
                          <a:xfrm>
                            <a:off x="3512" y="700"/>
                            <a:ext cx="601" cy="0"/>
                          </a:xfrm>
                          <a:prstGeom prst="line">
                            <a:avLst/>
                          </a:prstGeom>
                          <a:noFill/>
                          <a:ln w="6360">
                            <a:solidFill>
                              <a:srgbClr val="7BAD00"/>
                            </a:solidFill>
                            <a:round/>
                            <a:headEnd/>
                            <a:tailEnd/>
                          </a:ln>
                          <a:extLst>
                            <a:ext uri="{909E8E84-426E-40DD-AFC4-6F175D3DCCD1}">
                              <a14:hiddenFill xmlns:a14="http://schemas.microsoft.com/office/drawing/2010/main">
                                <a:noFill/>
                              </a14:hiddenFill>
                            </a:ext>
                          </a:extLst>
                        </wps:spPr>
                        <wps:bodyPr/>
                      </wps:wsp>
                      <wps:wsp>
                        <wps:cNvPr id="2380" name="AutoShape 4939"/>
                        <wps:cNvSpPr>
                          <a:spLocks/>
                        </wps:cNvSpPr>
                        <wps:spPr bwMode="auto">
                          <a:xfrm>
                            <a:off x="3761" y="58"/>
                            <a:ext cx="137" cy="938"/>
                          </a:xfrm>
                          <a:custGeom>
                            <a:avLst/>
                            <a:gdLst>
                              <a:gd name="T0" fmla="+- 0 3828 3762"/>
                              <a:gd name="T1" fmla="*/ T0 w 137"/>
                              <a:gd name="T2" fmla="+- 0 851 59"/>
                              <a:gd name="T3" fmla="*/ 851 h 938"/>
                              <a:gd name="T4" fmla="+- 0 3795 3762"/>
                              <a:gd name="T5" fmla="*/ T4 w 137"/>
                              <a:gd name="T6" fmla="+- 0 794 59"/>
                              <a:gd name="T7" fmla="*/ 794 h 938"/>
                              <a:gd name="T8" fmla="+- 0 3762 3762"/>
                              <a:gd name="T9" fmla="*/ T8 w 137"/>
                              <a:gd name="T10" fmla="+- 0 851 59"/>
                              <a:gd name="T11" fmla="*/ 851 h 938"/>
                              <a:gd name="T12" fmla="+- 0 3828 3762"/>
                              <a:gd name="T13" fmla="*/ T12 w 137"/>
                              <a:gd name="T14" fmla="+- 0 851 59"/>
                              <a:gd name="T15" fmla="*/ 851 h 938"/>
                              <a:gd name="T16" fmla="+- 0 3843 3762"/>
                              <a:gd name="T17" fmla="*/ T16 w 137"/>
                              <a:gd name="T18" fmla="+- 0 555 59"/>
                              <a:gd name="T19" fmla="*/ 555 h 938"/>
                              <a:gd name="T20" fmla="+- 0 3832 3762"/>
                              <a:gd name="T21" fmla="*/ T20 w 137"/>
                              <a:gd name="T22" fmla="+- 0 544 59"/>
                              <a:gd name="T23" fmla="*/ 544 h 938"/>
                              <a:gd name="T24" fmla="+- 0 3805 3762"/>
                              <a:gd name="T25" fmla="*/ T24 w 137"/>
                              <a:gd name="T26" fmla="+- 0 544 59"/>
                              <a:gd name="T27" fmla="*/ 544 h 938"/>
                              <a:gd name="T28" fmla="+- 0 3794 3762"/>
                              <a:gd name="T29" fmla="*/ T28 w 137"/>
                              <a:gd name="T30" fmla="+- 0 555 59"/>
                              <a:gd name="T31" fmla="*/ 555 h 938"/>
                              <a:gd name="T32" fmla="+- 0 3794 3762"/>
                              <a:gd name="T33" fmla="*/ T32 w 137"/>
                              <a:gd name="T34" fmla="+- 0 582 59"/>
                              <a:gd name="T35" fmla="*/ 582 h 938"/>
                              <a:gd name="T36" fmla="+- 0 3805 3762"/>
                              <a:gd name="T37" fmla="*/ T36 w 137"/>
                              <a:gd name="T38" fmla="+- 0 593 59"/>
                              <a:gd name="T39" fmla="*/ 593 h 938"/>
                              <a:gd name="T40" fmla="+- 0 3832 3762"/>
                              <a:gd name="T41" fmla="*/ T40 w 137"/>
                              <a:gd name="T42" fmla="+- 0 593 59"/>
                              <a:gd name="T43" fmla="*/ 593 h 938"/>
                              <a:gd name="T44" fmla="+- 0 3843 3762"/>
                              <a:gd name="T45" fmla="*/ T44 w 137"/>
                              <a:gd name="T46" fmla="+- 0 582 59"/>
                              <a:gd name="T47" fmla="*/ 582 h 938"/>
                              <a:gd name="T48" fmla="+- 0 3843 3762"/>
                              <a:gd name="T49" fmla="*/ T48 w 137"/>
                              <a:gd name="T50" fmla="+- 0 555 59"/>
                              <a:gd name="T51" fmla="*/ 555 h 938"/>
                              <a:gd name="T52" fmla="+- 0 3869 3762"/>
                              <a:gd name="T53" fmla="*/ T52 w 137"/>
                              <a:gd name="T54" fmla="+- 0 959 59"/>
                              <a:gd name="T55" fmla="*/ 959 h 938"/>
                              <a:gd name="T56" fmla="+- 0 3858 3762"/>
                              <a:gd name="T57" fmla="*/ T56 w 137"/>
                              <a:gd name="T58" fmla="+- 0 948 59"/>
                              <a:gd name="T59" fmla="*/ 948 h 938"/>
                              <a:gd name="T60" fmla="+- 0 3831 3762"/>
                              <a:gd name="T61" fmla="*/ T60 w 137"/>
                              <a:gd name="T62" fmla="+- 0 948 59"/>
                              <a:gd name="T63" fmla="*/ 948 h 938"/>
                              <a:gd name="T64" fmla="+- 0 3820 3762"/>
                              <a:gd name="T65" fmla="*/ T64 w 137"/>
                              <a:gd name="T66" fmla="+- 0 959 59"/>
                              <a:gd name="T67" fmla="*/ 959 h 938"/>
                              <a:gd name="T68" fmla="+- 0 3820 3762"/>
                              <a:gd name="T69" fmla="*/ T68 w 137"/>
                              <a:gd name="T70" fmla="+- 0 986 59"/>
                              <a:gd name="T71" fmla="*/ 986 h 938"/>
                              <a:gd name="T72" fmla="+- 0 3831 3762"/>
                              <a:gd name="T73" fmla="*/ T72 w 137"/>
                              <a:gd name="T74" fmla="+- 0 997 59"/>
                              <a:gd name="T75" fmla="*/ 997 h 938"/>
                              <a:gd name="T76" fmla="+- 0 3858 3762"/>
                              <a:gd name="T77" fmla="*/ T76 w 137"/>
                              <a:gd name="T78" fmla="+- 0 997 59"/>
                              <a:gd name="T79" fmla="*/ 997 h 938"/>
                              <a:gd name="T80" fmla="+- 0 3869 3762"/>
                              <a:gd name="T81" fmla="*/ T80 w 137"/>
                              <a:gd name="T82" fmla="+- 0 986 59"/>
                              <a:gd name="T83" fmla="*/ 986 h 938"/>
                              <a:gd name="T84" fmla="+- 0 3869 3762"/>
                              <a:gd name="T85" fmla="*/ T84 w 137"/>
                              <a:gd name="T86" fmla="+- 0 959 59"/>
                              <a:gd name="T87" fmla="*/ 959 h 938"/>
                              <a:gd name="T88" fmla="+- 0 3882 3762"/>
                              <a:gd name="T89" fmla="*/ T88 w 137"/>
                              <a:gd name="T90" fmla="+- 0 116 59"/>
                              <a:gd name="T91" fmla="*/ 116 h 938"/>
                              <a:gd name="T92" fmla="+- 0 3849 3762"/>
                              <a:gd name="T93" fmla="*/ T92 w 137"/>
                              <a:gd name="T94" fmla="+- 0 59 59"/>
                              <a:gd name="T95" fmla="*/ 59 h 938"/>
                              <a:gd name="T96" fmla="+- 0 3816 3762"/>
                              <a:gd name="T97" fmla="*/ T96 w 137"/>
                              <a:gd name="T98" fmla="+- 0 116 59"/>
                              <a:gd name="T99" fmla="*/ 116 h 938"/>
                              <a:gd name="T100" fmla="+- 0 3882 3762"/>
                              <a:gd name="T101" fmla="*/ T100 w 137"/>
                              <a:gd name="T102" fmla="+- 0 116 59"/>
                              <a:gd name="T103" fmla="*/ 116 h 938"/>
                              <a:gd name="T104" fmla="+- 0 3896 3762"/>
                              <a:gd name="T105" fmla="*/ T104 w 137"/>
                              <a:gd name="T106" fmla="+- 0 195 59"/>
                              <a:gd name="T107" fmla="*/ 195 h 938"/>
                              <a:gd name="T108" fmla="+- 0 3863 3762"/>
                              <a:gd name="T109" fmla="*/ T108 w 137"/>
                              <a:gd name="T110" fmla="+- 0 138 59"/>
                              <a:gd name="T111" fmla="*/ 138 h 938"/>
                              <a:gd name="T112" fmla="+- 0 3830 3762"/>
                              <a:gd name="T113" fmla="*/ T112 w 137"/>
                              <a:gd name="T114" fmla="+- 0 195 59"/>
                              <a:gd name="T115" fmla="*/ 195 h 938"/>
                              <a:gd name="T116" fmla="+- 0 3896 3762"/>
                              <a:gd name="T117" fmla="*/ T116 w 137"/>
                              <a:gd name="T118" fmla="+- 0 195 59"/>
                              <a:gd name="T119" fmla="*/ 195 h 938"/>
                              <a:gd name="T120" fmla="+- 0 3898 3762"/>
                              <a:gd name="T121" fmla="*/ T120 w 137"/>
                              <a:gd name="T122" fmla="+- 0 827 59"/>
                              <a:gd name="T123" fmla="*/ 827 h 938"/>
                              <a:gd name="T124" fmla="+- 0 3887 3762"/>
                              <a:gd name="T125" fmla="*/ T124 w 137"/>
                              <a:gd name="T126" fmla="+- 0 816 59"/>
                              <a:gd name="T127" fmla="*/ 816 h 938"/>
                              <a:gd name="T128" fmla="+- 0 3860 3762"/>
                              <a:gd name="T129" fmla="*/ T128 w 137"/>
                              <a:gd name="T130" fmla="+- 0 816 59"/>
                              <a:gd name="T131" fmla="*/ 816 h 938"/>
                              <a:gd name="T132" fmla="+- 0 3849 3762"/>
                              <a:gd name="T133" fmla="*/ T132 w 137"/>
                              <a:gd name="T134" fmla="+- 0 827 59"/>
                              <a:gd name="T135" fmla="*/ 827 h 938"/>
                              <a:gd name="T136" fmla="+- 0 3849 3762"/>
                              <a:gd name="T137" fmla="*/ T136 w 137"/>
                              <a:gd name="T138" fmla="+- 0 854 59"/>
                              <a:gd name="T139" fmla="*/ 854 h 938"/>
                              <a:gd name="T140" fmla="+- 0 3860 3762"/>
                              <a:gd name="T141" fmla="*/ T140 w 137"/>
                              <a:gd name="T142" fmla="+- 0 865 59"/>
                              <a:gd name="T143" fmla="*/ 865 h 938"/>
                              <a:gd name="T144" fmla="+- 0 3887 3762"/>
                              <a:gd name="T145" fmla="*/ T144 w 137"/>
                              <a:gd name="T146" fmla="+- 0 865 59"/>
                              <a:gd name="T147" fmla="*/ 865 h 938"/>
                              <a:gd name="T148" fmla="+- 0 3898 3762"/>
                              <a:gd name="T149" fmla="*/ T148 w 137"/>
                              <a:gd name="T150" fmla="+- 0 854 59"/>
                              <a:gd name="T151" fmla="*/ 854 h 938"/>
                              <a:gd name="T152" fmla="+- 0 3898 3762"/>
                              <a:gd name="T153" fmla="*/ T152 w 137"/>
                              <a:gd name="T154" fmla="+- 0 827 59"/>
                              <a:gd name="T155" fmla="*/ 827 h 9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37" h="938">
                                <a:moveTo>
                                  <a:pt x="66" y="792"/>
                                </a:moveTo>
                                <a:lnTo>
                                  <a:pt x="33" y="735"/>
                                </a:lnTo>
                                <a:lnTo>
                                  <a:pt x="0" y="792"/>
                                </a:lnTo>
                                <a:lnTo>
                                  <a:pt x="66" y="792"/>
                                </a:lnTo>
                                <a:moveTo>
                                  <a:pt x="81" y="496"/>
                                </a:moveTo>
                                <a:lnTo>
                                  <a:pt x="70" y="485"/>
                                </a:lnTo>
                                <a:lnTo>
                                  <a:pt x="43" y="485"/>
                                </a:lnTo>
                                <a:lnTo>
                                  <a:pt x="32" y="496"/>
                                </a:lnTo>
                                <a:lnTo>
                                  <a:pt x="32" y="523"/>
                                </a:lnTo>
                                <a:lnTo>
                                  <a:pt x="43" y="534"/>
                                </a:lnTo>
                                <a:lnTo>
                                  <a:pt x="70" y="534"/>
                                </a:lnTo>
                                <a:lnTo>
                                  <a:pt x="81" y="523"/>
                                </a:lnTo>
                                <a:lnTo>
                                  <a:pt x="81" y="496"/>
                                </a:lnTo>
                                <a:moveTo>
                                  <a:pt x="107" y="900"/>
                                </a:moveTo>
                                <a:lnTo>
                                  <a:pt x="96" y="889"/>
                                </a:lnTo>
                                <a:lnTo>
                                  <a:pt x="69" y="889"/>
                                </a:lnTo>
                                <a:lnTo>
                                  <a:pt x="58" y="900"/>
                                </a:lnTo>
                                <a:lnTo>
                                  <a:pt x="58" y="927"/>
                                </a:lnTo>
                                <a:lnTo>
                                  <a:pt x="69" y="938"/>
                                </a:lnTo>
                                <a:lnTo>
                                  <a:pt x="96" y="938"/>
                                </a:lnTo>
                                <a:lnTo>
                                  <a:pt x="107" y="927"/>
                                </a:lnTo>
                                <a:lnTo>
                                  <a:pt x="107" y="900"/>
                                </a:lnTo>
                                <a:moveTo>
                                  <a:pt x="120" y="57"/>
                                </a:moveTo>
                                <a:lnTo>
                                  <a:pt x="87" y="0"/>
                                </a:lnTo>
                                <a:lnTo>
                                  <a:pt x="54" y="57"/>
                                </a:lnTo>
                                <a:lnTo>
                                  <a:pt x="120" y="57"/>
                                </a:lnTo>
                                <a:moveTo>
                                  <a:pt x="134" y="136"/>
                                </a:moveTo>
                                <a:lnTo>
                                  <a:pt x="101" y="79"/>
                                </a:lnTo>
                                <a:lnTo>
                                  <a:pt x="68" y="136"/>
                                </a:lnTo>
                                <a:lnTo>
                                  <a:pt x="134" y="136"/>
                                </a:lnTo>
                                <a:moveTo>
                                  <a:pt x="136" y="768"/>
                                </a:moveTo>
                                <a:lnTo>
                                  <a:pt x="125" y="757"/>
                                </a:lnTo>
                                <a:lnTo>
                                  <a:pt x="98" y="757"/>
                                </a:lnTo>
                                <a:lnTo>
                                  <a:pt x="87" y="768"/>
                                </a:lnTo>
                                <a:lnTo>
                                  <a:pt x="87" y="795"/>
                                </a:lnTo>
                                <a:lnTo>
                                  <a:pt x="98" y="806"/>
                                </a:lnTo>
                                <a:lnTo>
                                  <a:pt x="125" y="806"/>
                                </a:lnTo>
                                <a:lnTo>
                                  <a:pt x="136" y="795"/>
                                </a:lnTo>
                                <a:lnTo>
                                  <a:pt x="136" y="768"/>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DBFE4B" id="Group 4934" o:spid="_x0000_s1026" style="position:absolute;margin-left:175.45pt;margin-top:2.95pt;width:30.35pt;height:46.9pt;z-index:1864;mso-position-horizontal-relative:page" coordorigin="3509,59" coordsize="607,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">
                <v:line id="Line 4935" o:spid="_x0000_s1027" style="position:absolute;visibility:visible;mso-wrap-style:square" from="3812,274" to="3812,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" strokecolor="#7bad00" strokeweight=".08875mm">
                  <o:lock v:ext="edit" shapetype="f"/>
                </v:line>
                <v:line id="Line 4936" o:spid="_x0000_s1028" style="position:absolute;visibility:visible;mso-wrap-style:square" from="3812,839" to="381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" strokecolor="#7bad00" strokeweight=".08875mm">
                  <o:lock v:ext="edit" shapetype="f"/>
                </v:line>
                <v:rect id="Rectangle 4937" o:spid="_x0000_s1029" style="position:absolute;left:3511;top:274;width:602;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" filled="f" strokecolor="#7bad00" strokeweight=".08875mm">
                  <v:path arrowok="t"/>
                </v:rect>
                <v:line id="Line 4938" o:spid="_x0000_s1030" style="position:absolute;visibility:visible;mso-wrap-style:square" from="3512,700" to="4113,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" strokecolor="#7bad00" strokeweight=".17667mm">
                  <o:lock v:ext="edit" shapetype="f"/>
                </v:line>
                <v:shape id="AutoShape 4939" o:spid="_x0000_s1031" style="position:absolute;left:3761;top:58;width:137;height:938;visibility:visible;mso-wrap-style:square;v-text-anchor:top" coordsize="13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" path="m66,792l33,735,,792r66,m81,496l70,485r-27,l32,496r,27l43,534r27,l81,523r,-27m107,900l96,889r-27,l58,900r,27l69,938r27,l107,927r,-27m120,57l87,,54,57r66,m134,136l101,79,68,136r66,m136,768l125,757r-27,l87,768r,27l98,806r27,l136,795r,-27e" fillcolor="#7bad00" stroked="f">
                  <v:path arrowok="t" o:connecttype="custom" o:connectlocs="66,851;33,794;0,851;66,851;81,555;70,544;43,544;32,555;32,582;43,593;70,593;81,582;81,555;107,959;96,948;69,948;58,959;58,986;69,997;96,997;107,986;107,959;120,116;87,59;54,116;120,116;134,195;101,138;68,195;134,195;136,827;125,816;98,816;87,827;87,854;98,865;125,865;136,854;136,827" o:connectangles="0,0,0,0,0,0,0,0,0,0,0,0,0,0,0,0,0,0,0,0,0,0,0,0,0,0,0,0,0,0,0,0,0,0,0,0,0,0,0"/>
                </v:shape>
                <w10:wrap anchorx="page"/>
              </v:group>
            </w:pict>
          </mc:Fallback>
        </mc:AlternateContent>
      </w:r>
      <w:r>
        <w:rPr>
          <w:noProof/>
        </w:rPr>
        <mc:AlternateContent>
          <mc:Choice Requires="wpg">
            <w:drawing>
              <wp:anchor distT="0" distB="0" distL="114300" distR="114300" simplePos="0" relativeHeight="1888" behindDoc="0" locked="0" layoutInCell="1" allowOverlap="1" wp14:anchorId="3D12D62A" wp14:editId="16AEDDDB">
                <wp:simplePos x="0" y="0"/>
                <wp:positionH relativeFrom="page">
                  <wp:posOffset>2737485</wp:posOffset>
                </wp:positionH>
                <wp:positionV relativeFrom="paragraph">
                  <wp:posOffset>32385</wp:posOffset>
                </wp:positionV>
                <wp:extent cx="385445" cy="786765"/>
                <wp:effectExtent l="0" t="0" r="8255" b="0"/>
                <wp:wrapNone/>
                <wp:docPr id="2369" name="Group 4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 cy="786765"/>
                          <a:chOff x="4311" y="51"/>
                          <a:chExt cx="607" cy="1239"/>
                        </a:xfrm>
                      </wpg:grpSpPr>
                      <wps:wsp>
                        <wps:cNvPr id="2370" name="Line 4929"/>
                        <wps:cNvCnPr>
                          <a:cxnSpLocks/>
                        </wps:cNvCnPr>
                        <wps:spPr bwMode="auto">
                          <a:xfrm>
                            <a:off x="4615" y="253"/>
                            <a:ext cx="0" cy="0"/>
                          </a:xfrm>
                          <a:prstGeom prst="line">
                            <a:avLst/>
                          </a:prstGeom>
                          <a:noFill/>
                          <a:ln w="3195">
                            <a:solidFill>
                              <a:srgbClr val="00BEC4"/>
                            </a:solidFill>
                            <a:round/>
                            <a:headEnd/>
                            <a:tailEnd/>
                          </a:ln>
                          <a:extLst>
                            <a:ext uri="{909E8E84-426E-40DD-AFC4-6F175D3DCCD1}">
                              <a14:hiddenFill xmlns:a14="http://schemas.microsoft.com/office/drawing/2010/main">
                                <a:noFill/>
                              </a14:hiddenFill>
                            </a:ext>
                          </a:extLst>
                        </wps:spPr>
                        <wps:bodyPr/>
                      </wps:wsp>
                      <wps:wsp>
                        <wps:cNvPr id="2371" name="Line 4930"/>
                        <wps:cNvCnPr>
                          <a:cxnSpLocks/>
                        </wps:cNvCnPr>
                        <wps:spPr bwMode="auto">
                          <a:xfrm>
                            <a:off x="4615" y="933"/>
                            <a:ext cx="0" cy="333"/>
                          </a:xfrm>
                          <a:prstGeom prst="line">
                            <a:avLst/>
                          </a:prstGeom>
                          <a:noFill/>
                          <a:ln w="3195">
                            <a:solidFill>
                              <a:srgbClr val="00BEC4"/>
                            </a:solidFill>
                            <a:round/>
                            <a:headEnd/>
                            <a:tailEnd/>
                          </a:ln>
                          <a:extLst>
                            <a:ext uri="{909E8E84-426E-40DD-AFC4-6F175D3DCCD1}">
                              <a14:hiddenFill xmlns:a14="http://schemas.microsoft.com/office/drawing/2010/main">
                                <a:noFill/>
                              </a14:hiddenFill>
                            </a:ext>
                          </a:extLst>
                        </wps:spPr>
                        <wps:bodyPr/>
                      </wps:wsp>
                      <wps:wsp>
                        <wps:cNvPr id="2372" name="Rectangle 4931"/>
                        <wps:cNvSpPr>
                          <a:spLocks/>
                        </wps:cNvSpPr>
                        <wps:spPr bwMode="auto">
                          <a:xfrm>
                            <a:off x="4313" y="253"/>
                            <a:ext cx="602" cy="680"/>
                          </a:xfrm>
                          <a:prstGeom prst="rect">
                            <a:avLst/>
                          </a:prstGeom>
                          <a:noFill/>
                          <a:ln w="3195">
                            <a:solidFill>
                              <a:srgbClr val="00BE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3" name="Line 4932"/>
                        <wps:cNvCnPr>
                          <a:cxnSpLocks/>
                        </wps:cNvCnPr>
                        <wps:spPr bwMode="auto">
                          <a:xfrm>
                            <a:off x="4314" y="779"/>
                            <a:ext cx="602" cy="0"/>
                          </a:xfrm>
                          <a:prstGeom prst="line">
                            <a:avLst/>
                          </a:prstGeom>
                          <a:noFill/>
                          <a:ln w="6360">
                            <a:solidFill>
                              <a:srgbClr val="00BEC4"/>
                            </a:solidFill>
                            <a:round/>
                            <a:headEnd/>
                            <a:tailEnd/>
                          </a:ln>
                          <a:extLst>
                            <a:ext uri="{909E8E84-426E-40DD-AFC4-6F175D3DCCD1}">
                              <a14:hiddenFill xmlns:a14="http://schemas.microsoft.com/office/drawing/2010/main">
                                <a:noFill/>
                              </a14:hiddenFill>
                            </a:ext>
                          </a:extLst>
                        </wps:spPr>
                        <wps:bodyPr/>
                      </wps:wsp>
                      <wps:wsp>
                        <wps:cNvPr id="2374" name="AutoShape 4933"/>
                        <wps:cNvSpPr>
                          <a:spLocks/>
                        </wps:cNvSpPr>
                        <wps:spPr bwMode="auto">
                          <a:xfrm>
                            <a:off x="4543" y="51"/>
                            <a:ext cx="178" cy="1239"/>
                          </a:xfrm>
                          <a:custGeom>
                            <a:avLst/>
                            <a:gdLst>
                              <a:gd name="T0" fmla="+- 0 4609 4543"/>
                              <a:gd name="T1" fmla="*/ T0 w 178"/>
                              <a:gd name="T2" fmla="+- 0 108 51"/>
                              <a:gd name="T3" fmla="*/ 108 h 1239"/>
                              <a:gd name="T4" fmla="+- 0 4576 4543"/>
                              <a:gd name="T5" fmla="*/ T4 w 178"/>
                              <a:gd name="T6" fmla="+- 0 51 51"/>
                              <a:gd name="T7" fmla="*/ 51 h 1239"/>
                              <a:gd name="T8" fmla="+- 0 4543 4543"/>
                              <a:gd name="T9" fmla="*/ T8 w 178"/>
                              <a:gd name="T10" fmla="+- 0 108 51"/>
                              <a:gd name="T11" fmla="*/ 108 h 1239"/>
                              <a:gd name="T12" fmla="+- 0 4609 4543"/>
                              <a:gd name="T13" fmla="*/ T12 w 178"/>
                              <a:gd name="T14" fmla="+- 0 108 51"/>
                              <a:gd name="T15" fmla="*/ 108 h 1239"/>
                              <a:gd name="T16" fmla="+- 0 4625 4543"/>
                              <a:gd name="T17" fmla="*/ T16 w 178"/>
                              <a:gd name="T18" fmla="+- 0 696 51"/>
                              <a:gd name="T19" fmla="*/ 696 h 1239"/>
                              <a:gd name="T20" fmla="+- 0 4614 4543"/>
                              <a:gd name="T21" fmla="*/ T20 w 178"/>
                              <a:gd name="T22" fmla="+- 0 685 51"/>
                              <a:gd name="T23" fmla="*/ 685 h 1239"/>
                              <a:gd name="T24" fmla="+- 0 4587 4543"/>
                              <a:gd name="T25" fmla="*/ T24 w 178"/>
                              <a:gd name="T26" fmla="+- 0 685 51"/>
                              <a:gd name="T27" fmla="*/ 685 h 1239"/>
                              <a:gd name="T28" fmla="+- 0 4576 4543"/>
                              <a:gd name="T29" fmla="*/ T28 w 178"/>
                              <a:gd name="T30" fmla="+- 0 696 51"/>
                              <a:gd name="T31" fmla="*/ 696 h 1239"/>
                              <a:gd name="T32" fmla="+- 0 4576 4543"/>
                              <a:gd name="T33" fmla="*/ T32 w 178"/>
                              <a:gd name="T34" fmla="+- 0 723 51"/>
                              <a:gd name="T35" fmla="*/ 723 h 1239"/>
                              <a:gd name="T36" fmla="+- 0 4587 4543"/>
                              <a:gd name="T37" fmla="*/ T36 w 178"/>
                              <a:gd name="T38" fmla="+- 0 734 51"/>
                              <a:gd name="T39" fmla="*/ 734 h 1239"/>
                              <a:gd name="T40" fmla="+- 0 4614 4543"/>
                              <a:gd name="T41" fmla="*/ T40 w 178"/>
                              <a:gd name="T42" fmla="+- 0 734 51"/>
                              <a:gd name="T43" fmla="*/ 734 h 1239"/>
                              <a:gd name="T44" fmla="+- 0 4625 4543"/>
                              <a:gd name="T45" fmla="*/ T44 w 178"/>
                              <a:gd name="T46" fmla="+- 0 723 51"/>
                              <a:gd name="T47" fmla="*/ 723 h 1239"/>
                              <a:gd name="T48" fmla="+- 0 4625 4543"/>
                              <a:gd name="T49" fmla="*/ T48 w 178"/>
                              <a:gd name="T50" fmla="+- 0 696 51"/>
                              <a:gd name="T51" fmla="*/ 696 h 1239"/>
                              <a:gd name="T52" fmla="+- 0 4657 4543"/>
                              <a:gd name="T53" fmla="*/ T52 w 178"/>
                              <a:gd name="T54" fmla="+- 0 1252 51"/>
                              <a:gd name="T55" fmla="*/ 1252 h 1239"/>
                              <a:gd name="T56" fmla="+- 0 4646 4543"/>
                              <a:gd name="T57" fmla="*/ T56 w 178"/>
                              <a:gd name="T58" fmla="+- 0 1241 51"/>
                              <a:gd name="T59" fmla="*/ 1241 h 1239"/>
                              <a:gd name="T60" fmla="+- 0 4619 4543"/>
                              <a:gd name="T61" fmla="*/ T60 w 178"/>
                              <a:gd name="T62" fmla="+- 0 1241 51"/>
                              <a:gd name="T63" fmla="*/ 1241 h 1239"/>
                              <a:gd name="T64" fmla="+- 0 4608 4543"/>
                              <a:gd name="T65" fmla="*/ T64 w 178"/>
                              <a:gd name="T66" fmla="+- 0 1252 51"/>
                              <a:gd name="T67" fmla="*/ 1252 h 1239"/>
                              <a:gd name="T68" fmla="+- 0 4608 4543"/>
                              <a:gd name="T69" fmla="*/ T68 w 178"/>
                              <a:gd name="T70" fmla="+- 0 1279 51"/>
                              <a:gd name="T71" fmla="*/ 1279 h 1239"/>
                              <a:gd name="T72" fmla="+- 0 4619 4543"/>
                              <a:gd name="T73" fmla="*/ T72 w 178"/>
                              <a:gd name="T74" fmla="+- 0 1290 51"/>
                              <a:gd name="T75" fmla="*/ 1290 h 1239"/>
                              <a:gd name="T76" fmla="+- 0 4646 4543"/>
                              <a:gd name="T77" fmla="*/ T76 w 178"/>
                              <a:gd name="T78" fmla="+- 0 1290 51"/>
                              <a:gd name="T79" fmla="*/ 1290 h 1239"/>
                              <a:gd name="T80" fmla="+- 0 4657 4543"/>
                              <a:gd name="T81" fmla="*/ T80 w 178"/>
                              <a:gd name="T82" fmla="+- 0 1279 51"/>
                              <a:gd name="T83" fmla="*/ 1279 h 1239"/>
                              <a:gd name="T84" fmla="+- 0 4657 4543"/>
                              <a:gd name="T85" fmla="*/ T84 w 178"/>
                              <a:gd name="T86" fmla="+- 0 1252 51"/>
                              <a:gd name="T87" fmla="*/ 1252 h 1239"/>
                              <a:gd name="T88" fmla="+- 0 4672 4543"/>
                              <a:gd name="T89" fmla="*/ T88 w 178"/>
                              <a:gd name="T90" fmla="+- 0 88 51"/>
                              <a:gd name="T91" fmla="*/ 88 h 1239"/>
                              <a:gd name="T92" fmla="+- 0 4661 4543"/>
                              <a:gd name="T93" fmla="*/ T92 w 178"/>
                              <a:gd name="T94" fmla="+- 0 77 51"/>
                              <a:gd name="T95" fmla="*/ 77 h 1239"/>
                              <a:gd name="T96" fmla="+- 0 4634 4543"/>
                              <a:gd name="T97" fmla="*/ T96 w 178"/>
                              <a:gd name="T98" fmla="+- 0 77 51"/>
                              <a:gd name="T99" fmla="*/ 77 h 1239"/>
                              <a:gd name="T100" fmla="+- 0 4623 4543"/>
                              <a:gd name="T101" fmla="*/ T100 w 178"/>
                              <a:gd name="T102" fmla="+- 0 88 51"/>
                              <a:gd name="T103" fmla="*/ 88 h 1239"/>
                              <a:gd name="T104" fmla="+- 0 4623 4543"/>
                              <a:gd name="T105" fmla="*/ T104 w 178"/>
                              <a:gd name="T106" fmla="+- 0 114 51"/>
                              <a:gd name="T107" fmla="*/ 114 h 1239"/>
                              <a:gd name="T108" fmla="+- 0 4634 4543"/>
                              <a:gd name="T109" fmla="*/ T108 w 178"/>
                              <a:gd name="T110" fmla="+- 0 125 51"/>
                              <a:gd name="T111" fmla="*/ 125 h 1239"/>
                              <a:gd name="T112" fmla="+- 0 4661 4543"/>
                              <a:gd name="T113" fmla="*/ T112 w 178"/>
                              <a:gd name="T114" fmla="+- 0 125 51"/>
                              <a:gd name="T115" fmla="*/ 125 h 1239"/>
                              <a:gd name="T116" fmla="+- 0 4672 4543"/>
                              <a:gd name="T117" fmla="*/ T116 w 178"/>
                              <a:gd name="T118" fmla="+- 0 114 51"/>
                              <a:gd name="T119" fmla="*/ 114 h 1239"/>
                              <a:gd name="T120" fmla="+- 0 4672 4543"/>
                              <a:gd name="T121" fmla="*/ T120 w 178"/>
                              <a:gd name="T122" fmla="+- 0 88 51"/>
                              <a:gd name="T123" fmla="*/ 88 h 1239"/>
                              <a:gd name="T124" fmla="+- 0 4673 4543"/>
                              <a:gd name="T125" fmla="*/ T124 w 178"/>
                              <a:gd name="T126" fmla="+- 0 980 51"/>
                              <a:gd name="T127" fmla="*/ 980 h 1239"/>
                              <a:gd name="T128" fmla="+- 0 4640 4543"/>
                              <a:gd name="T129" fmla="*/ T128 w 178"/>
                              <a:gd name="T130" fmla="+- 0 923 51"/>
                              <a:gd name="T131" fmla="*/ 923 h 1239"/>
                              <a:gd name="T132" fmla="+- 0 4607 4543"/>
                              <a:gd name="T133" fmla="*/ T132 w 178"/>
                              <a:gd name="T134" fmla="+- 0 980 51"/>
                              <a:gd name="T135" fmla="*/ 980 h 1239"/>
                              <a:gd name="T136" fmla="+- 0 4673 4543"/>
                              <a:gd name="T137" fmla="*/ T136 w 178"/>
                              <a:gd name="T138" fmla="+- 0 980 51"/>
                              <a:gd name="T139" fmla="*/ 980 h 1239"/>
                              <a:gd name="T140" fmla="+- 0 4721 4543"/>
                              <a:gd name="T141" fmla="*/ T140 w 178"/>
                              <a:gd name="T142" fmla="+- 0 867 51"/>
                              <a:gd name="T143" fmla="*/ 867 h 1239"/>
                              <a:gd name="T144" fmla="+- 0 4688 4543"/>
                              <a:gd name="T145" fmla="*/ T144 w 178"/>
                              <a:gd name="T146" fmla="+- 0 810 51"/>
                              <a:gd name="T147" fmla="*/ 810 h 1239"/>
                              <a:gd name="T148" fmla="+- 0 4655 4543"/>
                              <a:gd name="T149" fmla="*/ T148 w 178"/>
                              <a:gd name="T150" fmla="+- 0 867 51"/>
                              <a:gd name="T151" fmla="*/ 867 h 1239"/>
                              <a:gd name="T152" fmla="+- 0 4721 4543"/>
                              <a:gd name="T153" fmla="*/ T152 w 178"/>
                              <a:gd name="T154" fmla="+- 0 867 51"/>
                              <a:gd name="T155" fmla="*/ 867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78" h="1239">
                                <a:moveTo>
                                  <a:pt x="66" y="57"/>
                                </a:moveTo>
                                <a:lnTo>
                                  <a:pt x="33" y="0"/>
                                </a:lnTo>
                                <a:lnTo>
                                  <a:pt x="0" y="57"/>
                                </a:lnTo>
                                <a:lnTo>
                                  <a:pt x="66" y="57"/>
                                </a:lnTo>
                                <a:moveTo>
                                  <a:pt x="82" y="645"/>
                                </a:moveTo>
                                <a:lnTo>
                                  <a:pt x="71" y="634"/>
                                </a:lnTo>
                                <a:lnTo>
                                  <a:pt x="44" y="634"/>
                                </a:lnTo>
                                <a:lnTo>
                                  <a:pt x="33" y="645"/>
                                </a:lnTo>
                                <a:lnTo>
                                  <a:pt x="33" y="672"/>
                                </a:lnTo>
                                <a:lnTo>
                                  <a:pt x="44" y="683"/>
                                </a:lnTo>
                                <a:lnTo>
                                  <a:pt x="71" y="683"/>
                                </a:lnTo>
                                <a:lnTo>
                                  <a:pt x="82" y="672"/>
                                </a:lnTo>
                                <a:lnTo>
                                  <a:pt x="82" y="645"/>
                                </a:lnTo>
                                <a:moveTo>
                                  <a:pt x="114" y="1201"/>
                                </a:moveTo>
                                <a:lnTo>
                                  <a:pt x="103" y="1190"/>
                                </a:lnTo>
                                <a:lnTo>
                                  <a:pt x="76" y="1190"/>
                                </a:lnTo>
                                <a:lnTo>
                                  <a:pt x="65" y="1201"/>
                                </a:lnTo>
                                <a:lnTo>
                                  <a:pt x="65" y="1228"/>
                                </a:lnTo>
                                <a:lnTo>
                                  <a:pt x="76" y="1239"/>
                                </a:lnTo>
                                <a:lnTo>
                                  <a:pt x="103" y="1239"/>
                                </a:lnTo>
                                <a:lnTo>
                                  <a:pt x="114" y="1228"/>
                                </a:lnTo>
                                <a:lnTo>
                                  <a:pt x="114" y="1201"/>
                                </a:lnTo>
                                <a:moveTo>
                                  <a:pt x="129" y="37"/>
                                </a:moveTo>
                                <a:lnTo>
                                  <a:pt x="118" y="26"/>
                                </a:lnTo>
                                <a:lnTo>
                                  <a:pt x="91" y="26"/>
                                </a:lnTo>
                                <a:lnTo>
                                  <a:pt x="80" y="37"/>
                                </a:lnTo>
                                <a:lnTo>
                                  <a:pt x="80" y="63"/>
                                </a:lnTo>
                                <a:lnTo>
                                  <a:pt x="91" y="74"/>
                                </a:lnTo>
                                <a:lnTo>
                                  <a:pt x="118" y="74"/>
                                </a:lnTo>
                                <a:lnTo>
                                  <a:pt x="129" y="63"/>
                                </a:lnTo>
                                <a:lnTo>
                                  <a:pt x="129" y="37"/>
                                </a:lnTo>
                                <a:moveTo>
                                  <a:pt x="130" y="929"/>
                                </a:moveTo>
                                <a:lnTo>
                                  <a:pt x="97" y="872"/>
                                </a:lnTo>
                                <a:lnTo>
                                  <a:pt x="64" y="929"/>
                                </a:lnTo>
                                <a:lnTo>
                                  <a:pt x="130" y="929"/>
                                </a:lnTo>
                                <a:moveTo>
                                  <a:pt x="178" y="816"/>
                                </a:moveTo>
                                <a:lnTo>
                                  <a:pt x="145" y="759"/>
                                </a:lnTo>
                                <a:lnTo>
                                  <a:pt x="112" y="816"/>
                                </a:lnTo>
                                <a:lnTo>
                                  <a:pt x="178" y="816"/>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15EE0A" id="Group 4928" o:spid="_x0000_s1026" style="position:absolute;margin-left:215.55pt;margin-top:2.55pt;width:30.35pt;height:61.95pt;z-index:1888;mso-position-horizontal-relative:page" coordorigin="4311,51" coordsize="607,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">
                <v:line id="Line 4929" o:spid="_x0000_s1027" style="position:absolute;visibility:visible;mso-wrap-style:square" from="4615,253" to="4615,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" strokecolor="#00bec4" strokeweight=".08875mm">
                  <o:lock v:ext="edit" shapetype="f"/>
                </v:line>
                <v:line id="Line 4930" o:spid="_x0000_s1028" style="position:absolute;visibility:visible;mso-wrap-style:square" from="4615,933" to="4615,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" strokecolor="#00bec4" strokeweight=".08875mm">
                  <o:lock v:ext="edit" shapetype="f"/>
                </v:line>
                <v:rect id="Rectangle 4931" o:spid="_x0000_s1029" style="position:absolute;left:4313;top:253;width:602;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" filled="f" strokecolor="#00bec4" strokeweight=".08875mm">
                  <v:path arrowok="t"/>
                </v:rect>
                <v:line id="Line 4932" o:spid="_x0000_s1030" style="position:absolute;visibility:visible;mso-wrap-style:square" from="4314,779" to="491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" strokecolor="#00bec4" strokeweight=".17667mm">
                  <o:lock v:ext="edit" shapetype="f"/>
                </v:line>
                <v:shape id="AutoShape 4933" o:spid="_x0000_s1031" style="position:absolute;left:4543;top:51;width:178;height:1239;visibility:visible;mso-wrap-style:square;v-text-anchor:top" coordsize="178,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" path="m66,57l33,,,57r66,m82,645l71,634r-27,l33,645r,27l44,683r27,l82,672r,-27m114,1201r-11,-11l76,1190r-11,11l65,1228r11,11l103,1239r11,-11l114,1201m129,37l118,26r-27,l80,37r,26l91,74r27,l129,63r,-26m130,929l97,872,64,929r66,m178,816l145,759r-33,57l178,816e" fillcolor="#00bec4" stroked="f">
                  <v:path arrowok="t" o:connecttype="custom" o:connectlocs="66,108;33,51;0,108;66,108;82,696;71,685;44,685;33,696;33,723;44,734;71,734;82,723;82,696;114,1252;103,1241;76,1241;65,1252;65,1279;76,1290;103,1290;114,1279;114,1252;129,88;118,77;91,77;80,88;80,114;91,125;118,125;129,114;129,88;130,980;97,923;64,980;130,980;178,867;145,810;112,867;178,867" o:connectangles="0,0,0,0,0,0,0,0,0,0,0,0,0,0,0,0,0,0,0,0,0,0,0,0,0,0,0,0,0,0,0,0,0,0,0,0,0,0,0"/>
                </v:shape>
                <w10:wrap anchorx="page"/>
              </v:group>
            </w:pict>
          </mc:Fallback>
        </mc:AlternateContent>
      </w:r>
      <w:r>
        <w:rPr>
          <w:noProof/>
        </w:rPr>
        <mc:AlternateContent>
          <mc:Choice Requires="wps">
            <w:drawing>
              <wp:anchor distT="0" distB="0" distL="114300" distR="114300" simplePos="0" relativeHeight="2368" behindDoc="0" locked="0" layoutInCell="1" allowOverlap="1" wp14:anchorId="4D81D0CE" wp14:editId="08345C29">
                <wp:simplePos x="0" y="0"/>
                <wp:positionH relativeFrom="page">
                  <wp:posOffset>4310380</wp:posOffset>
                </wp:positionH>
                <wp:positionV relativeFrom="paragraph">
                  <wp:posOffset>24130</wp:posOffset>
                </wp:positionV>
                <wp:extent cx="8255" cy="0"/>
                <wp:effectExtent l="0" t="0" r="4445" b="0"/>
                <wp:wrapNone/>
                <wp:docPr id="2368" name="Line 49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C8B146" id="Line 4927" o:spid="_x0000_s1026" style="position:absolute;z-index: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1.9pt" to="340.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NOCQIAABU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" strokecolor="#333" strokeweight=".09031mm">
                <o:lock v:ext="edit" shapetype="f"/>
                <w10:wrap anchorx="page"/>
              </v:line>
            </w:pict>
          </mc:Fallback>
        </mc:AlternateContent>
      </w:r>
      <w:r w:rsidR="009B75EF">
        <w:rPr>
          <w:rFonts w:ascii="Arial"/>
          <w:color w:val="4D4D4D"/>
          <w:w w:val="110"/>
          <w:sz w:val="7"/>
        </w:rPr>
        <w:t>60</w:t>
      </w:r>
    </w:p>
    <w:p w14:paraId="0FF0FB3A" w14:textId="77777777" w:rsidR="005313F1" w:rsidRDefault="00090D17">
      <w:pPr>
        <w:spacing w:before="11"/>
        <w:ind w:left="741"/>
        <w:rPr>
          <w:rFonts w:ascii="Arial"/>
          <w:sz w:val="7"/>
        </w:rPr>
      </w:pPr>
      <w:r>
        <w:rPr>
          <w:noProof/>
        </w:rPr>
        <mc:AlternateContent>
          <mc:Choice Requires="wps">
            <w:drawing>
              <wp:anchor distT="0" distB="0" distL="114300" distR="114300" simplePos="0" relativeHeight="2056" behindDoc="0" locked="0" layoutInCell="1" allowOverlap="1" wp14:anchorId="5BC044E5" wp14:editId="7A1FE146">
                <wp:simplePos x="0" y="0"/>
                <wp:positionH relativeFrom="page">
                  <wp:posOffset>1597660</wp:posOffset>
                </wp:positionH>
                <wp:positionV relativeFrom="paragraph">
                  <wp:posOffset>31750</wp:posOffset>
                </wp:positionV>
                <wp:extent cx="8255" cy="0"/>
                <wp:effectExtent l="0" t="0" r="4445" b="0"/>
                <wp:wrapNone/>
                <wp:docPr id="2367" name="Line 49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260AD2" id="Line 4926" o:spid="_x0000_s1026" style="position:absolute;z-index:2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2.5pt" to="12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DbCgIAABU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" strokecolor="#333" strokeweight=".08875mm">
                <o:lock v:ext="edit" shapetype="f"/>
                <w10:wrap anchorx="page"/>
              </v:line>
            </w:pict>
          </mc:Fallback>
        </mc:AlternateContent>
      </w:r>
      <w:r w:rsidR="009B75EF">
        <w:rPr>
          <w:rFonts w:ascii="Arial"/>
          <w:color w:val="4D4D4D"/>
          <w:w w:val="105"/>
          <w:sz w:val="7"/>
        </w:rPr>
        <w:t>80</w:t>
      </w:r>
    </w:p>
    <w:p w14:paraId="2AE287EF" w14:textId="77777777" w:rsidR="005313F1" w:rsidRDefault="005313F1">
      <w:pPr>
        <w:pStyle w:val="BodyText"/>
        <w:spacing w:before="5"/>
        <w:rPr>
          <w:rFonts w:ascii="Arial"/>
          <w:sz w:val="10"/>
        </w:rPr>
      </w:pPr>
    </w:p>
    <w:p w14:paraId="4F85A793" w14:textId="77777777" w:rsidR="005313F1" w:rsidRDefault="005313F1">
      <w:pPr>
        <w:pStyle w:val="BodyText"/>
        <w:spacing w:before="1"/>
        <w:rPr>
          <w:rFonts w:ascii="Arial"/>
          <w:sz w:val="9"/>
        </w:rPr>
      </w:pPr>
    </w:p>
    <w:p w14:paraId="557AA4BE" w14:textId="77777777" w:rsidR="005313F1" w:rsidRDefault="00090D17">
      <w:pPr>
        <w:ind w:right="114"/>
        <w:jc w:val="center"/>
        <w:rPr>
          <w:rFonts w:ascii="Arial"/>
          <w:sz w:val="7"/>
        </w:rPr>
      </w:pPr>
      <w:r>
        <w:rPr>
          <w:noProof/>
        </w:rPr>
        <mc:AlternateContent>
          <mc:Choice Requires="wpg">
            <w:drawing>
              <wp:anchor distT="0" distB="0" distL="114300" distR="114300" simplePos="0" relativeHeight="2248" behindDoc="0" locked="0" layoutInCell="1" allowOverlap="1" wp14:anchorId="341243B3" wp14:editId="3BBBFAE0">
                <wp:simplePos x="0" y="0"/>
                <wp:positionH relativeFrom="page">
                  <wp:posOffset>6009640</wp:posOffset>
                </wp:positionH>
                <wp:positionV relativeFrom="paragraph">
                  <wp:posOffset>1905</wp:posOffset>
                </wp:positionV>
                <wp:extent cx="397510" cy="589280"/>
                <wp:effectExtent l="0" t="0" r="0" b="0"/>
                <wp:wrapNone/>
                <wp:docPr id="2361" name="Group 4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 cy="589280"/>
                          <a:chOff x="9464" y="3"/>
                          <a:chExt cx="626" cy="928"/>
                        </a:xfrm>
                      </wpg:grpSpPr>
                      <wps:wsp>
                        <wps:cNvPr id="2362" name="Line 4921"/>
                        <wps:cNvCnPr>
                          <a:cxnSpLocks/>
                        </wps:cNvCnPr>
                        <wps:spPr bwMode="auto">
                          <a:xfrm>
                            <a:off x="9776" y="185"/>
                            <a:ext cx="0" cy="0"/>
                          </a:xfrm>
                          <a:prstGeom prst="line">
                            <a:avLst/>
                          </a:prstGeom>
                          <a:noFill/>
                          <a:ln w="3251">
                            <a:solidFill>
                              <a:srgbClr val="C67BFF"/>
                            </a:solidFill>
                            <a:round/>
                            <a:headEnd/>
                            <a:tailEnd/>
                          </a:ln>
                          <a:extLst>
                            <a:ext uri="{909E8E84-426E-40DD-AFC4-6F175D3DCCD1}">
                              <a14:hiddenFill xmlns:a14="http://schemas.microsoft.com/office/drawing/2010/main">
                                <a:noFill/>
                              </a14:hiddenFill>
                            </a:ext>
                          </a:extLst>
                        </wps:spPr>
                        <wps:bodyPr/>
                      </wps:wsp>
                      <wps:wsp>
                        <wps:cNvPr id="2363" name="Line 4922"/>
                        <wps:cNvCnPr>
                          <a:cxnSpLocks/>
                        </wps:cNvCnPr>
                        <wps:spPr bwMode="auto">
                          <a:xfrm>
                            <a:off x="9776" y="772"/>
                            <a:ext cx="0" cy="141"/>
                          </a:xfrm>
                          <a:prstGeom prst="line">
                            <a:avLst/>
                          </a:prstGeom>
                          <a:noFill/>
                          <a:ln w="3251">
                            <a:solidFill>
                              <a:srgbClr val="C67BFF"/>
                            </a:solidFill>
                            <a:round/>
                            <a:headEnd/>
                            <a:tailEnd/>
                          </a:ln>
                          <a:extLst>
                            <a:ext uri="{909E8E84-426E-40DD-AFC4-6F175D3DCCD1}">
                              <a14:hiddenFill xmlns:a14="http://schemas.microsoft.com/office/drawing/2010/main">
                                <a:noFill/>
                              </a14:hiddenFill>
                            </a:ext>
                          </a:extLst>
                        </wps:spPr>
                        <wps:bodyPr/>
                      </wps:wsp>
                      <wps:wsp>
                        <wps:cNvPr id="2364" name="Rectangle 4923"/>
                        <wps:cNvSpPr>
                          <a:spLocks/>
                        </wps:cNvSpPr>
                        <wps:spPr bwMode="auto">
                          <a:xfrm>
                            <a:off x="9466" y="185"/>
                            <a:ext cx="620" cy="588"/>
                          </a:xfrm>
                          <a:prstGeom prst="rect">
                            <a:avLst/>
                          </a:prstGeom>
                          <a:noFill/>
                          <a:ln w="3251">
                            <a:solidFill>
                              <a:srgbClr val="C67B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5" name="Line 4924"/>
                        <wps:cNvCnPr>
                          <a:cxnSpLocks/>
                        </wps:cNvCnPr>
                        <wps:spPr bwMode="auto">
                          <a:xfrm>
                            <a:off x="9466" y="431"/>
                            <a:ext cx="620" cy="0"/>
                          </a:xfrm>
                          <a:prstGeom prst="line">
                            <a:avLst/>
                          </a:prstGeom>
                          <a:noFill/>
                          <a:ln w="6472">
                            <a:solidFill>
                              <a:srgbClr val="C67BFF"/>
                            </a:solidFill>
                            <a:round/>
                            <a:headEnd/>
                            <a:tailEnd/>
                          </a:ln>
                          <a:extLst>
                            <a:ext uri="{909E8E84-426E-40DD-AFC4-6F175D3DCCD1}">
                              <a14:hiddenFill xmlns:a14="http://schemas.microsoft.com/office/drawing/2010/main">
                                <a:noFill/>
                              </a14:hiddenFill>
                            </a:ext>
                          </a:extLst>
                        </wps:spPr>
                        <wps:bodyPr/>
                      </wps:wsp>
                      <wps:wsp>
                        <wps:cNvPr id="2366" name="AutoShape 4925"/>
                        <wps:cNvSpPr>
                          <a:spLocks/>
                        </wps:cNvSpPr>
                        <wps:spPr bwMode="auto">
                          <a:xfrm>
                            <a:off x="9717" y="3"/>
                            <a:ext cx="154" cy="928"/>
                          </a:xfrm>
                          <a:custGeom>
                            <a:avLst/>
                            <a:gdLst>
                              <a:gd name="T0" fmla="+- 0 9767 9717"/>
                              <a:gd name="T1" fmla="*/ T0 w 154"/>
                              <a:gd name="T2" fmla="+- 0 592 3"/>
                              <a:gd name="T3" fmla="*/ 592 h 928"/>
                              <a:gd name="T4" fmla="+- 0 9756 9717"/>
                              <a:gd name="T5" fmla="*/ T4 w 154"/>
                              <a:gd name="T6" fmla="+- 0 581 3"/>
                              <a:gd name="T7" fmla="*/ 581 h 928"/>
                              <a:gd name="T8" fmla="+- 0 9729 9717"/>
                              <a:gd name="T9" fmla="*/ T8 w 154"/>
                              <a:gd name="T10" fmla="+- 0 581 3"/>
                              <a:gd name="T11" fmla="*/ 581 h 928"/>
                              <a:gd name="T12" fmla="+- 0 9717 9717"/>
                              <a:gd name="T13" fmla="*/ T12 w 154"/>
                              <a:gd name="T14" fmla="+- 0 592 3"/>
                              <a:gd name="T15" fmla="*/ 592 h 928"/>
                              <a:gd name="T16" fmla="+- 0 9717 9717"/>
                              <a:gd name="T17" fmla="*/ T16 w 154"/>
                              <a:gd name="T18" fmla="+- 0 620 3"/>
                              <a:gd name="T19" fmla="*/ 620 h 928"/>
                              <a:gd name="T20" fmla="+- 0 9729 9717"/>
                              <a:gd name="T21" fmla="*/ T20 w 154"/>
                              <a:gd name="T22" fmla="+- 0 631 3"/>
                              <a:gd name="T23" fmla="*/ 631 h 928"/>
                              <a:gd name="T24" fmla="+- 0 9756 9717"/>
                              <a:gd name="T25" fmla="*/ T24 w 154"/>
                              <a:gd name="T26" fmla="+- 0 631 3"/>
                              <a:gd name="T27" fmla="*/ 631 h 928"/>
                              <a:gd name="T28" fmla="+- 0 9767 9717"/>
                              <a:gd name="T29" fmla="*/ T28 w 154"/>
                              <a:gd name="T30" fmla="+- 0 620 3"/>
                              <a:gd name="T31" fmla="*/ 620 h 928"/>
                              <a:gd name="T32" fmla="+- 0 9767 9717"/>
                              <a:gd name="T33" fmla="*/ T32 w 154"/>
                              <a:gd name="T34" fmla="+- 0 592 3"/>
                              <a:gd name="T35" fmla="*/ 592 h 928"/>
                              <a:gd name="T36" fmla="+- 0 9793 9717"/>
                              <a:gd name="T37" fmla="*/ T36 w 154"/>
                              <a:gd name="T38" fmla="+- 0 183 3"/>
                              <a:gd name="T39" fmla="*/ 183 h 928"/>
                              <a:gd name="T40" fmla="+- 0 9759 9717"/>
                              <a:gd name="T41" fmla="*/ T40 w 154"/>
                              <a:gd name="T42" fmla="+- 0 125 3"/>
                              <a:gd name="T43" fmla="*/ 125 h 928"/>
                              <a:gd name="T44" fmla="+- 0 9726 9717"/>
                              <a:gd name="T45" fmla="*/ T44 w 154"/>
                              <a:gd name="T46" fmla="+- 0 183 3"/>
                              <a:gd name="T47" fmla="*/ 183 h 928"/>
                              <a:gd name="T48" fmla="+- 0 9793 9717"/>
                              <a:gd name="T49" fmla="*/ T48 w 154"/>
                              <a:gd name="T50" fmla="+- 0 183 3"/>
                              <a:gd name="T51" fmla="*/ 183 h 928"/>
                              <a:gd name="T52" fmla="+- 0 9815 9717"/>
                              <a:gd name="T53" fmla="*/ T52 w 154"/>
                              <a:gd name="T54" fmla="+- 0 61 3"/>
                              <a:gd name="T55" fmla="*/ 61 h 928"/>
                              <a:gd name="T56" fmla="+- 0 9782 9717"/>
                              <a:gd name="T57" fmla="*/ T56 w 154"/>
                              <a:gd name="T58" fmla="+- 0 3 3"/>
                              <a:gd name="T59" fmla="*/ 3 h 928"/>
                              <a:gd name="T60" fmla="+- 0 9748 9717"/>
                              <a:gd name="T61" fmla="*/ T60 w 154"/>
                              <a:gd name="T62" fmla="+- 0 61 3"/>
                              <a:gd name="T63" fmla="*/ 61 h 928"/>
                              <a:gd name="T64" fmla="+- 0 9815 9717"/>
                              <a:gd name="T65" fmla="*/ T64 w 154"/>
                              <a:gd name="T66" fmla="+- 0 61 3"/>
                              <a:gd name="T67" fmla="*/ 61 h 928"/>
                              <a:gd name="T68" fmla="+- 0 9817 9717"/>
                              <a:gd name="T69" fmla="*/ T68 w 154"/>
                              <a:gd name="T70" fmla="+- 0 930 3"/>
                              <a:gd name="T71" fmla="*/ 930 h 928"/>
                              <a:gd name="T72" fmla="+- 0 9783 9717"/>
                              <a:gd name="T73" fmla="*/ T72 w 154"/>
                              <a:gd name="T74" fmla="+- 0 872 3"/>
                              <a:gd name="T75" fmla="*/ 872 h 928"/>
                              <a:gd name="T76" fmla="+- 0 9750 9717"/>
                              <a:gd name="T77" fmla="*/ T76 w 154"/>
                              <a:gd name="T78" fmla="+- 0 930 3"/>
                              <a:gd name="T79" fmla="*/ 930 h 928"/>
                              <a:gd name="T80" fmla="+- 0 9817 9717"/>
                              <a:gd name="T81" fmla="*/ T80 w 154"/>
                              <a:gd name="T82" fmla="+- 0 930 3"/>
                              <a:gd name="T83" fmla="*/ 930 h 928"/>
                              <a:gd name="T84" fmla="+- 0 9820 9717"/>
                              <a:gd name="T85" fmla="*/ T84 w 154"/>
                              <a:gd name="T86" fmla="+- 0 241 3"/>
                              <a:gd name="T87" fmla="*/ 241 h 928"/>
                              <a:gd name="T88" fmla="+- 0 9809 9717"/>
                              <a:gd name="T89" fmla="*/ T88 w 154"/>
                              <a:gd name="T90" fmla="+- 0 230 3"/>
                              <a:gd name="T91" fmla="*/ 230 h 928"/>
                              <a:gd name="T92" fmla="+- 0 9782 9717"/>
                              <a:gd name="T93" fmla="*/ T92 w 154"/>
                              <a:gd name="T94" fmla="+- 0 230 3"/>
                              <a:gd name="T95" fmla="*/ 230 h 928"/>
                              <a:gd name="T96" fmla="+- 0 9770 9717"/>
                              <a:gd name="T97" fmla="*/ T96 w 154"/>
                              <a:gd name="T98" fmla="+- 0 241 3"/>
                              <a:gd name="T99" fmla="*/ 241 h 928"/>
                              <a:gd name="T100" fmla="+- 0 9770 9717"/>
                              <a:gd name="T101" fmla="*/ T100 w 154"/>
                              <a:gd name="T102" fmla="+- 0 268 3"/>
                              <a:gd name="T103" fmla="*/ 268 h 928"/>
                              <a:gd name="T104" fmla="+- 0 9782 9717"/>
                              <a:gd name="T105" fmla="*/ T104 w 154"/>
                              <a:gd name="T106" fmla="+- 0 279 3"/>
                              <a:gd name="T107" fmla="*/ 279 h 928"/>
                              <a:gd name="T108" fmla="+- 0 9809 9717"/>
                              <a:gd name="T109" fmla="*/ T108 w 154"/>
                              <a:gd name="T110" fmla="+- 0 279 3"/>
                              <a:gd name="T111" fmla="*/ 279 h 928"/>
                              <a:gd name="T112" fmla="+- 0 9820 9717"/>
                              <a:gd name="T113" fmla="*/ T112 w 154"/>
                              <a:gd name="T114" fmla="+- 0 268 3"/>
                              <a:gd name="T115" fmla="*/ 268 h 928"/>
                              <a:gd name="T116" fmla="+- 0 9820 9717"/>
                              <a:gd name="T117" fmla="*/ T116 w 154"/>
                              <a:gd name="T118" fmla="+- 0 241 3"/>
                              <a:gd name="T119" fmla="*/ 241 h 928"/>
                              <a:gd name="T120" fmla="+- 0 9871 9717"/>
                              <a:gd name="T121" fmla="*/ T120 w 154"/>
                              <a:gd name="T122" fmla="+- 0 813 3"/>
                              <a:gd name="T123" fmla="*/ 813 h 928"/>
                              <a:gd name="T124" fmla="+- 0 9860 9717"/>
                              <a:gd name="T125" fmla="*/ T124 w 154"/>
                              <a:gd name="T126" fmla="+- 0 802 3"/>
                              <a:gd name="T127" fmla="*/ 802 h 928"/>
                              <a:gd name="T128" fmla="+- 0 9832 9717"/>
                              <a:gd name="T129" fmla="*/ T128 w 154"/>
                              <a:gd name="T130" fmla="+- 0 802 3"/>
                              <a:gd name="T131" fmla="*/ 802 h 928"/>
                              <a:gd name="T132" fmla="+- 0 9821 9717"/>
                              <a:gd name="T133" fmla="*/ T132 w 154"/>
                              <a:gd name="T134" fmla="+- 0 813 3"/>
                              <a:gd name="T135" fmla="*/ 813 h 928"/>
                              <a:gd name="T136" fmla="+- 0 9821 9717"/>
                              <a:gd name="T137" fmla="*/ T136 w 154"/>
                              <a:gd name="T138" fmla="+- 0 840 3"/>
                              <a:gd name="T139" fmla="*/ 840 h 928"/>
                              <a:gd name="T140" fmla="+- 0 9832 9717"/>
                              <a:gd name="T141" fmla="*/ T140 w 154"/>
                              <a:gd name="T142" fmla="+- 0 852 3"/>
                              <a:gd name="T143" fmla="*/ 852 h 928"/>
                              <a:gd name="T144" fmla="+- 0 9860 9717"/>
                              <a:gd name="T145" fmla="*/ T144 w 154"/>
                              <a:gd name="T146" fmla="+- 0 852 3"/>
                              <a:gd name="T147" fmla="*/ 852 h 928"/>
                              <a:gd name="T148" fmla="+- 0 9871 9717"/>
                              <a:gd name="T149" fmla="*/ T148 w 154"/>
                              <a:gd name="T150" fmla="+- 0 840 3"/>
                              <a:gd name="T151" fmla="*/ 840 h 928"/>
                              <a:gd name="T152" fmla="+- 0 9871 9717"/>
                              <a:gd name="T153" fmla="*/ T152 w 154"/>
                              <a:gd name="T154" fmla="+- 0 813 3"/>
                              <a:gd name="T155" fmla="*/ 813 h 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54" h="928">
                                <a:moveTo>
                                  <a:pt x="50" y="589"/>
                                </a:moveTo>
                                <a:lnTo>
                                  <a:pt x="39" y="578"/>
                                </a:lnTo>
                                <a:lnTo>
                                  <a:pt x="12" y="578"/>
                                </a:lnTo>
                                <a:lnTo>
                                  <a:pt x="0" y="589"/>
                                </a:lnTo>
                                <a:lnTo>
                                  <a:pt x="0" y="617"/>
                                </a:lnTo>
                                <a:lnTo>
                                  <a:pt x="12" y="628"/>
                                </a:lnTo>
                                <a:lnTo>
                                  <a:pt x="39" y="628"/>
                                </a:lnTo>
                                <a:lnTo>
                                  <a:pt x="50" y="617"/>
                                </a:lnTo>
                                <a:lnTo>
                                  <a:pt x="50" y="589"/>
                                </a:lnTo>
                                <a:moveTo>
                                  <a:pt x="76" y="180"/>
                                </a:moveTo>
                                <a:lnTo>
                                  <a:pt x="42" y="122"/>
                                </a:lnTo>
                                <a:lnTo>
                                  <a:pt x="9" y="180"/>
                                </a:lnTo>
                                <a:lnTo>
                                  <a:pt x="76" y="180"/>
                                </a:lnTo>
                                <a:moveTo>
                                  <a:pt x="98" y="58"/>
                                </a:moveTo>
                                <a:lnTo>
                                  <a:pt x="65" y="0"/>
                                </a:lnTo>
                                <a:lnTo>
                                  <a:pt x="31" y="58"/>
                                </a:lnTo>
                                <a:lnTo>
                                  <a:pt x="98" y="58"/>
                                </a:lnTo>
                                <a:moveTo>
                                  <a:pt x="100" y="927"/>
                                </a:moveTo>
                                <a:lnTo>
                                  <a:pt x="66" y="869"/>
                                </a:lnTo>
                                <a:lnTo>
                                  <a:pt x="33" y="927"/>
                                </a:lnTo>
                                <a:lnTo>
                                  <a:pt x="100" y="927"/>
                                </a:lnTo>
                                <a:moveTo>
                                  <a:pt x="103" y="238"/>
                                </a:moveTo>
                                <a:lnTo>
                                  <a:pt x="92" y="227"/>
                                </a:lnTo>
                                <a:lnTo>
                                  <a:pt x="65" y="227"/>
                                </a:lnTo>
                                <a:lnTo>
                                  <a:pt x="53" y="238"/>
                                </a:lnTo>
                                <a:lnTo>
                                  <a:pt x="53" y="265"/>
                                </a:lnTo>
                                <a:lnTo>
                                  <a:pt x="65" y="276"/>
                                </a:lnTo>
                                <a:lnTo>
                                  <a:pt x="92" y="276"/>
                                </a:lnTo>
                                <a:lnTo>
                                  <a:pt x="103" y="265"/>
                                </a:lnTo>
                                <a:lnTo>
                                  <a:pt x="103" y="238"/>
                                </a:lnTo>
                                <a:moveTo>
                                  <a:pt x="154" y="810"/>
                                </a:moveTo>
                                <a:lnTo>
                                  <a:pt x="143" y="799"/>
                                </a:lnTo>
                                <a:lnTo>
                                  <a:pt x="115" y="799"/>
                                </a:lnTo>
                                <a:lnTo>
                                  <a:pt x="104" y="810"/>
                                </a:lnTo>
                                <a:lnTo>
                                  <a:pt x="104" y="837"/>
                                </a:lnTo>
                                <a:lnTo>
                                  <a:pt x="115" y="849"/>
                                </a:lnTo>
                                <a:lnTo>
                                  <a:pt x="143" y="849"/>
                                </a:lnTo>
                                <a:lnTo>
                                  <a:pt x="154" y="837"/>
                                </a:lnTo>
                                <a:lnTo>
                                  <a:pt x="154" y="810"/>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ABB8DF4" id="Group 4920" o:spid="_x0000_s1026" style="position:absolute;margin-left:473.2pt;margin-top:.15pt;width:31.3pt;height:46.4pt;z-index:2248;mso-position-horizontal-relative:page" coordorigin="9464,3" coordsize="626,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">
                <v:line id="Line 4921" o:spid="_x0000_s1027" style="position:absolute;visibility:visible;mso-wrap-style:square" from="9776,185" to="9776,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" strokecolor="#c67bff" strokeweight=".09031mm">
                  <o:lock v:ext="edit" shapetype="f"/>
                </v:line>
                <v:line id="Line 4922" o:spid="_x0000_s1028" style="position:absolute;visibility:visible;mso-wrap-style:square" from="9776,772" to="9776,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" strokecolor="#c67bff" strokeweight=".09031mm">
                  <o:lock v:ext="edit" shapetype="f"/>
                </v:line>
                <v:rect id="Rectangle 4923" o:spid="_x0000_s1029" style="position:absolute;left:9466;top:185;width:62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" filled="f" strokecolor="#c67bff" strokeweight=".09031mm">
                  <v:path arrowok="t"/>
                </v:rect>
                <v:line id="Line 4924" o:spid="_x0000_s1030" style="position:absolute;visibility:visible;mso-wrap-style:square" from="9466,431" to="1008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" strokecolor="#c67bff" strokeweight=".17978mm">
                  <o:lock v:ext="edit" shapetype="f"/>
                </v:line>
                <v:shape id="AutoShape 4925" o:spid="_x0000_s1031" style="position:absolute;left:9717;top:3;width:154;height:928;visibility:visible;mso-wrap-style:square;v-text-anchor:top" coordsize="15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" path="m50,589l39,578r-27,l,589r,28l12,628r27,l50,617r,-28m76,180l42,122,9,180r67,m98,58l65,,31,58r67,m100,927l66,869,33,927r67,m103,238l92,227r-27,l53,238r,27l65,276r27,l103,265r,-27m154,810l143,799r-28,l104,810r,27l115,849r28,l154,837r,-27e" fillcolor="#c67bff" stroked="f">
                  <v:path arrowok="t" o:connecttype="custom" o:connectlocs="50,592;39,581;12,581;0,592;0,620;12,631;39,631;50,620;50,592;76,183;42,125;9,183;76,183;98,61;65,3;31,61;98,61;100,930;66,872;33,930;100,930;103,241;92,230;65,230;53,241;53,268;65,279;92,279;103,268;103,241;154,813;143,802;115,802;104,813;104,840;115,852;143,852;154,840;154,813" o:connectangles="0,0,0,0,0,0,0,0,0,0,0,0,0,0,0,0,0,0,0,0,0,0,0,0,0,0,0,0,0,0,0,0,0,0,0,0,0,0,0"/>
                </v:shape>
                <w10:wrap anchorx="page"/>
              </v:group>
            </w:pict>
          </mc:Fallback>
        </mc:AlternateContent>
      </w:r>
      <w:r>
        <w:rPr>
          <w:noProof/>
        </w:rPr>
        <mc:AlternateContent>
          <mc:Choice Requires="wps">
            <w:drawing>
              <wp:anchor distT="0" distB="0" distL="114300" distR="114300" simplePos="0" relativeHeight="2344" behindDoc="0" locked="0" layoutInCell="1" allowOverlap="1" wp14:anchorId="35943CD7" wp14:editId="12EED94D">
                <wp:simplePos x="0" y="0"/>
                <wp:positionH relativeFrom="page">
                  <wp:posOffset>4310380</wp:posOffset>
                </wp:positionH>
                <wp:positionV relativeFrom="paragraph">
                  <wp:posOffset>24130</wp:posOffset>
                </wp:positionV>
                <wp:extent cx="8255" cy="0"/>
                <wp:effectExtent l="0" t="0" r="4445" b="0"/>
                <wp:wrapNone/>
                <wp:docPr id="2360" name="Line 4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6A542B9" id="Line 4919" o:spid="_x0000_s1026" style="position:absolute;z-index:2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1.9pt" to="340.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" strokecolor="#333" strokeweight=".09031mm">
                <o:lock v:ext="edit" shapetype="f"/>
                <w10:wrap anchorx="page"/>
              </v:line>
            </w:pict>
          </mc:Fallback>
        </mc:AlternateContent>
      </w:r>
      <w:r w:rsidR="009B75EF">
        <w:rPr>
          <w:rFonts w:ascii="Arial"/>
          <w:color w:val="4D4D4D"/>
          <w:w w:val="110"/>
          <w:sz w:val="7"/>
        </w:rPr>
        <w:t>50</w:t>
      </w:r>
    </w:p>
    <w:p w14:paraId="5D0EEDE7" w14:textId="77777777" w:rsidR="005313F1" w:rsidRDefault="00090D17">
      <w:pPr>
        <w:spacing w:before="4"/>
        <w:ind w:left="741"/>
        <w:rPr>
          <w:rFonts w:ascii="Arial"/>
          <w:sz w:val="7"/>
        </w:rPr>
      </w:pPr>
      <w:r>
        <w:rPr>
          <w:noProof/>
        </w:rPr>
        <mc:AlternateContent>
          <mc:Choice Requires="wps">
            <w:drawing>
              <wp:anchor distT="0" distB="0" distL="114300" distR="114300" simplePos="0" relativeHeight="2032" behindDoc="0" locked="0" layoutInCell="1" allowOverlap="1" wp14:anchorId="7013269A" wp14:editId="29BCD4AA">
                <wp:simplePos x="0" y="0"/>
                <wp:positionH relativeFrom="page">
                  <wp:posOffset>1597660</wp:posOffset>
                </wp:positionH>
                <wp:positionV relativeFrom="paragraph">
                  <wp:posOffset>27305</wp:posOffset>
                </wp:positionV>
                <wp:extent cx="8255" cy="0"/>
                <wp:effectExtent l="0" t="0" r="4445" b="0"/>
                <wp:wrapNone/>
                <wp:docPr id="2359" name="Line 4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0FEF72" id="Line 4918" o:spid="_x0000_s1026" style="position:absolute;z-index: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2.15pt" to="126.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" strokecolor="#333" strokeweight=".08875mm">
                <o:lock v:ext="edit" shapetype="f"/>
                <w10:wrap anchorx="page"/>
              </v:line>
            </w:pict>
          </mc:Fallback>
        </mc:AlternateContent>
      </w:r>
      <w:r w:rsidR="009B75EF">
        <w:rPr>
          <w:rFonts w:ascii="Arial"/>
          <w:color w:val="4D4D4D"/>
          <w:w w:val="105"/>
          <w:sz w:val="7"/>
        </w:rPr>
        <w:t>60</w:t>
      </w:r>
    </w:p>
    <w:p w14:paraId="20C9B1CD" w14:textId="77777777" w:rsidR="005313F1" w:rsidRDefault="005313F1">
      <w:pPr>
        <w:pStyle w:val="BodyText"/>
        <w:spacing w:before="1"/>
        <w:rPr>
          <w:rFonts w:ascii="Arial"/>
          <w:sz w:val="11"/>
        </w:rPr>
      </w:pPr>
    </w:p>
    <w:p w14:paraId="74B6DB1D" w14:textId="77777777" w:rsidR="005313F1" w:rsidRDefault="005313F1">
      <w:pPr>
        <w:pStyle w:val="BodyText"/>
        <w:rPr>
          <w:rFonts w:ascii="Arial"/>
          <w:sz w:val="9"/>
        </w:rPr>
      </w:pPr>
    </w:p>
    <w:p w14:paraId="2600D8FA" w14:textId="77777777" w:rsidR="005313F1" w:rsidRDefault="00090D17">
      <w:pPr>
        <w:spacing w:line="79" w:lineRule="exact"/>
        <w:ind w:right="114"/>
        <w:jc w:val="center"/>
        <w:rPr>
          <w:rFonts w:ascii="Arial"/>
          <w:sz w:val="7"/>
        </w:rPr>
      </w:pPr>
      <w:r>
        <w:rPr>
          <w:noProof/>
        </w:rPr>
        <mc:AlternateContent>
          <mc:Choice Requires="wps">
            <w:drawing>
              <wp:anchor distT="0" distB="0" distL="114300" distR="114300" simplePos="0" relativeHeight="2320" behindDoc="0" locked="0" layoutInCell="1" allowOverlap="1" wp14:anchorId="4C3734D4" wp14:editId="7CF29642">
                <wp:simplePos x="0" y="0"/>
                <wp:positionH relativeFrom="page">
                  <wp:posOffset>4310380</wp:posOffset>
                </wp:positionH>
                <wp:positionV relativeFrom="paragraph">
                  <wp:posOffset>24130</wp:posOffset>
                </wp:positionV>
                <wp:extent cx="8255" cy="0"/>
                <wp:effectExtent l="0" t="0" r="4445" b="0"/>
                <wp:wrapNone/>
                <wp:docPr id="2358" name="Line 4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4E18EA" id="Line 4917" o:spid="_x0000_s1026" style="position:absolute;z-index: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1.9pt" to="340.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7uWCQIAABU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" strokecolor="#333" strokeweight=".09031mm">
                <o:lock v:ext="edit" shapetype="f"/>
                <w10:wrap anchorx="page"/>
              </v:line>
            </w:pict>
          </mc:Fallback>
        </mc:AlternateContent>
      </w:r>
      <w:r w:rsidR="009B75EF">
        <w:rPr>
          <w:rFonts w:ascii="Arial"/>
          <w:color w:val="4D4D4D"/>
          <w:w w:val="110"/>
          <w:sz w:val="7"/>
        </w:rPr>
        <w:t>40</w:t>
      </w:r>
    </w:p>
    <w:p w14:paraId="0990C8F6" w14:textId="77777777" w:rsidR="005313F1" w:rsidRDefault="00090D17">
      <w:pPr>
        <w:spacing w:line="79" w:lineRule="exact"/>
        <w:ind w:left="741"/>
        <w:rPr>
          <w:rFonts w:ascii="Arial"/>
          <w:sz w:val="7"/>
        </w:rPr>
      </w:pPr>
      <w:r>
        <w:rPr>
          <w:noProof/>
        </w:rPr>
        <mc:AlternateContent>
          <mc:Choice Requires="wps">
            <w:drawing>
              <wp:anchor distT="0" distB="0" distL="114300" distR="114300" simplePos="0" relativeHeight="2008" behindDoc="0" locked="0" layoutInCell="1" allowOverlap="1" wp14:anchorId="017B5BBD" wp14:editId="747B1B94">
                <wp:simplePos x="0" y="0"/>
                <wp:positionH relativeFrom="page">
                  <wp:posOffset>1597660</wp:posOffset>
                </wp:positionH>
                <wp:positionV relativeFrom="paragraph">
                  <wp:posOffset>23495</wp:posOffset>
                </wp:positionV>
                <wp:extent cx="8255" cy="0"/>
                <wp:effectExtent l="0" t="0" r="4445" b="0"/>
                <wp:wrapNone/>
                <wp:docPr id="2357" name="Line 4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9DB677" id="Line 4916" o:spid="_x0000_s1026" style="position:absolute;z-index:2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1.85pt" to="126.4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8gDCgIAABU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" strokecolor="#333" strokeweight=".08875mm">
                <o:lock v:ext="edit" shapetype="f"/>
                <w10:wrap anchorx="page"/>
              </v:line>
            </w:pict>
          </mc:Fallback>
        </mc:AlternateContent>
      </w:r>
      <w:r w:rsidR="009B75EF">
        <w:rPr>
          <w:rFonts w:ascii="Arial"/>
          <w:color w:val="4D4D4D"/>
          <w:w w:val="105"/>
          <w:sz w:val="7"/>
        </w:rPr>
        <w:t>40</w:t>
      </w:r>
    </w:p>
    <w:p w14:paraId="127A4C8D" w14:textId="77777777" w:rsidR="005313F1" w:rsidRDefault="005313F1">
      <w:pPr>
        <w:pStyle w:val="BodyText"/>
        <w:spacing w:before="8"/>
        <w:rPr>
          <w:rFonts w:ascii="Arial"/>
          <w:sz w:val="11"/>
        </w:rPr>
      </w:pPr>
    </w:p>
    <w:p w14:paraId="78D78620" w14:textId="77777777" w:rsidR="005313F1" w:rsidRDefault="005313F1">
      <w:pPr>
        <w:pStyle w:val="BodyText"/>
        <w:rPr>
          <w:rFonts w:ascii="Arial"/>
          <w:sz w:val="9"/>
        </w:rPr>
      </w:pPr>
    </w:p>
    <w:p w14:paraId="7F416FB5" w14:textId="77777777" w:rsidR="005313F1" w:rsidRDefault="00090D17">
      <w:pPr>
        <w:spacing w:line="76" w:lineRule="exact"/>
        <w:ind w:right="114"/>
        <w:jc w:val="center"/>
        <w:rPr>
          <w:rFonts w:ascii="Arial"/>
          <w:sz w:val="7"/>
        </w:rPr>
      </w:pPr>
      <w:r>
        <w:rPr>
          <w:noProof/>
        </w:rPr>
        <mc:AlternateContent>
          <mc:Choice Requires="wps">
            <w:drawing>
              <wp:anchor distT="0" distB="0" distL="114300" distR="114300" simplePos="0" relativeHeight="2296" behindDoc="0" locked="0" layoutInCell="1" allowOverlap="1" wp14:anchorId="31DDE644" wp14:editId="28D79A7E">
                <wp:simplePos x="0" y="0"/>
                <wp:positionH relativeFrom="page">
                  <wp:posOffset>4310380</wp:posOffset>
                </wp:positionH>
                <wp:positionV relativeFrom="paragraph">
                  <wp:posOffset>24130</wp:posOffset>
                </wp:positionV>
                <wp:extent cx="8255" cy="0"/>
                <wp:effectExtent l="0" t="0" r="4445" b="0"/>
                <wp:wrapNone/>
                <wp:docPr id="2356" name="Line 4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BAB731" id="Line 4915" o:spid="_x0000_s1026" style="position:absolute;z-index:2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1.9pt" to="340.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" strokecolor="#333" strokeweight=".09031mm">
                <o:lock v:ext="edit" shapetype="f"/>
                <w10:wrap anchorx="page"/>
              </v:line>
            </w:pict>
          </mc:Fallback>
        </mc:AlternateContent>
      </w:r>
      <w:r w:rsidR="009B75EF">
        <w:rPr>
          <w:rFonts w:ascii="Arial"/>
          <w:color w:val="4D4D4D"/>
          <w:w w:val="110"/>
          <w:sz w:val="7"/>
        </w:rPr>
        <w:t>30</w:t>
      </w:r>
    </w:p>
    <w:p w14:paraId="0C677D26" w14:textId="77777777" w:rsidR="005313F1" w:rsidRDefault="00090D17">
      <w:pPr>
        <w:spacing w:line="76" w:lineRule="exact"/>
        <w:ind w:left="741"/>
        <w:rPr>
          <w:rFonts w:ascii="Arial"/>
          <w:sz w:val="7"/>
        </w:rPr>
      </w:pPr>
      <w:r>
        <w:rPr>
          <w:noProof/>
        </w:rPr>
        <mc:AlternateContent>
          <mc:Choice Requires="wps">
            <w:drawing>
              <wp:anchor distT="0" distB="0" distL="114300" distR="114300" simplePos="0" relativeHeight="1984" behindDoc="0" locked="0" layoutInCell="1" allowOverlap="1" wp14:anchorId="724E9ACD" wp14:editId="4C95B22B">
                <wp:simplePos x="0" y="0"/>
                <wp:positionH relativeFrom="page">
                  <wp:posOffset>1597660</wp:posOffset>
                </wp:positionH>
                <wp:positionV relativeFrom="paragraph">
                  <wp:posOffset>21590</wp:posOffset>
                </wp:positionV>
                <wp:extent cx="8255" cy="0"/>
                <wp:effectExtent l="0" t="0" r="4445" b="0"/>
                <wp:wrapNone/>
                <wp:docPr id="2355" name="Line 4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7A7C71" id="Line 4914" o:spid="_x0000_s1026" style="position:absolute;z-index: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1.7pt" to="126.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nK6CAIAABU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" strokecolor="#333" strokeweight=".08875mm">
                <o:lock v:ext="edit" shapetype="f"/>
                <w10:wrap anchorx="page"/>
              </v:line>
            </w:pict>
          </mc:Fallback>
        </mc:AlternateContent>
      </w:r>
      <w:r w:rsidR="009B75EF">
        <w:rPr>
          <w:rFonts w:ascii="Arial"/>
          <w:color w:val="4D4D4D"/>
          <w:w w:val="105"/>
          <w:sz w:val="7"/>
        </w:rPr>
        <w:t>20</w:t>
      </w:r>
    </w:p>
    <w:p w14:paraId="7938E129" w14:textId="77777777" w:rsidR="005313F1" w:rsidRDefault="005313F1">
      <w:pPr>
        <w:pStyle w:val="BodyText"/>
        <w:spacing w:before="3"/>
        <w:rPr>
          <w:rFonts w:ascii="Arial"/>
          <w:sz w:val="12"/>
        </w:rPr>
      </w:pPr>
    </w:p>
    <w:p w14:paraId="1622D13E" w14:textId="77777777" w:rsidR="005313F1" w:rsidRDefault="005313F1">
      <w:pPr>
        <w:rPr>
          <w:rFonts w:ascii="Arial"/>
          <w:sz w:val="12"/>
        </w:rPr>
        <w:sectPr w:rsidR="005313F1">
          <w:footerReference w:type="default" r:id="rId18"/>
          <w:pgSz w:w="11910" w:h="16840"/>
          <w:pgMar w:top="1800" w:right="0" w:bottom="560" w:left="1680" w:header="1482" w:footer="364" w:gutter="0"/>
          <w:pgNumType w:start="221"/>
          <w:cols w:space="720"/>
        </w:sectPr>
      </w:pPr>
    </w:p>
    <w:p w14:paraId="50C1E800" w14:textId="77777777" w:rsidR="005313F1" w:rsidRDefault="005313F1">
      <w:pPr>
        <w:pStyle w:val="BodyText"/>
        <w:rPr>
          <w:rFonts w:ascii="Arial"/>
          <w:sz w:val="8"/>
        </w:rPr>
      </w:pPr>
    </w:p>
    <w:p w14:paraId="39EE35D8" w14:textId="77777777" w:rsidR="005313F1" w:rsidRDefault="005313F1">
      <w:pPr>
        <w:pStyle w:val="BodyText"/>
        <w:spacing w:before="7"/>
        <w:rPr>
          <w:rFonts w:ascii="Arial"/>
          <w:sz w:val="6"/>
        </w:rPr>
      </w:pPr>
    </w:p>
    <w:p w14:paraId="02948440" w14:textId="77777777" w:rsidR="005313F1" w:rsidRDefault="00090D17">
      <w:pPr>
        <w:ind w:left="783"/>
        <w:rPr>
          <w:rFonts w:ascii="Arial"/>
          <w:sz w:val="7"/>
        </w:rPr>
      </w:pPr>
      <w:r>
        <w:rPr>
          <w:noProof/>
        </w:rPr>
        <mc:AlternateContent>
          <mc:Choice Requires="wps">
            <w:drawing>
              <wp:anchor distT="0" distB="0" distL="114300" distR="114300" simplePos="0" relativeHeight="1960" behindDoc="0" locked="0" layoutInCell="1" allowOverlap="1" wp14:anchorId="25E0F3AA" wp14:editId="41F084A5">
                <wp:simplePos x="0" y="0"/>
                <wp:positionH relativeFrom="page">
                  <wp:posOffset>1597660</wp:posOffset>
                </wp:positionH>
                <wp:positionV relativeFrom="paragraph">
                  <wp:posOffset>24765</wp:posOffset>
                </wp:positionV>
                <wp:extent cx="8255" cy="0"/>
                <wp:effectExtent l="0" t="0" r="4445" b="0"/>
                <wp:wrapNone/>
                <wp:docPr id="2354" name="Line 49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A8116A" id="Line 4913" o:spid="_x0000_s1026" style="position:absolute;z-index:1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8pt,1.95pt" to="126.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tOCQIAABU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" strokecolor="#333" strokeweight=".08875mm">
                <o:lock v:ext="edit" shapetype="f"/>
                <w10:wrap anchorx="page"/>
              </v:line>
            </w:pict>
          </mc:Fallback>
        </mc:AlternateContent>
      </w:r>
      <w:r w:rsidR="009B75EF">
        <w:rPr>
          <w:rFonts w:ascii="Arial"/>
          <w:color w:val="4D4D4D"/>
          <w:w w:val="107"/>
          <w:sz w:val="7"/>
        </w:rPr>
        <w:t>0</w:t>
      </w:r>
    </w:p>
    <w:p w14:paraId="16A24A7E" w14:textId="77777777" w:rsidR="005313F1" w:rsidRDefault="005313F1">
      <w:pPr>
        <w:pStyle w:val="BodyText"/>
        <w:spacing w:before="3"/>
        <w:rPr>
          <w:rFonts w:ascii="Arial"/>
          <w:sz w:val="6"/>
        </w:rPr>
      </w:pPr>
    </w:p>
    <w:p w14:paraId="6B1082F0" w14:textId="77777777" w:rsidR="005313F1" w:rsidRDefault="00090D17">
      <w:pPr>
        <w:tabs>
          <w:tab w:val="left" w:pos="2129"/>
          <w:tab w:val="left" w:pos="2931"/>
          <w:tab w:val="left" w:pos="3733"/>
        </w:tabs>
        <w:spacing w:line="20" w:lineRule="exact"/>
        <w:ind w:left="1327"/>
        <w:rPr>
          <w:rFonts w:ascii="Arial"/>
          <w:sz w:val="2"/>
        </w:rPr>
      </w:pPr>
      <w:r>
        <w:rPr>
          <w:rFonts w:ascii="Arial"/>
          <w:noProof/>
          <w:sz w:val="2"/>
        </w:rPr>
        <mc:AlternateContent>
          <mc:Choice Requires="wpg">
            <w:drawing>
              <wp:inline distT="0" distB="0" distL="0" distR="0" wp14:anchorId="431D7726" wp14:editId="5C70B209">
                <wp:extent cx="3810" cy="8255"/>
                <wp:effectExtent l="0" t="0" r="0" b="0"/>
                <wp:docPr id="2352" name="Group 4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255"/>
                          <a:chOff x="0" y="0"/>
                          <a:chExt cx="6" cy="13"/>
                        </a:xfrm>
                      </wpg:grpSpPr>
                      <wps:wsp>
                        <wps:cNvPr id="2353" name="Line 4912"/>
                        <wps:cNvCnPr>
                          <a:cxnSpLocks/>
                        </wps:cNvCnPr>
                        <wps:spPr bwMode="auto">
                          <a:xfrm>
                            <a:off x="3" y="13"/>
                            <a:ext cx="0"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1C6643" id="Group 4911" o:spid="_x0000_s1026" style="width:.3pt;height:.65pt;mso-position-horizontal-relative:char;mso-position-vertical-relative:line" coordsize="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">
                <v:line id="Line 4912"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" strokecolor="#333" strokeweight=".0887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6A6AFD2D" wp14:editId="257F957F">
                <wp:extent cx="3810" cy="8255"/>
                <wp:effectExtent l="0" t="0" r="0" b="0"/>
                <wp:docPr id="2350" name="Group 4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255"/>
                          <a:chOff x="0" y="0"/>
                          <a:chExt cx="6" cy="13"/>
                        </a:xfrm>
                      </wpg:grpSpPr>
                      <wps:wsp>
                        <wps:cNvPr id="2351" name="Line 4910"/>
                        <wps:cNvCnPr>
                          <a:cxnSpLocks/>
                        </wps:cNvCnPr>
                        <wps:spPr bwMode="auto">
                          <a:xfrm>
                            <a:off x="3" y="13"/>
                            <a:ext cx="0"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46B1A2" id="Group 4909" o:spid="_x0000_s1026" style="width:.3pt;height:.65pt;mso-position-horizontal-relative:char;mso-position-vertical-relative:line" coordsize="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">
                <v:line id="Line 4910"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" strokecolor="#333" strokeweight=".0887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2A96DD10" wp14:editId="78AB83EE">
                <wp:extent cx="3810" cy="8255"/>
                <wp:effectExtent l="0" t="0" r="0" b="0"/>
                <wp:docPr id="2348" name="Group 4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255"/>
                          <a:chOff x="0" y="0"/>
                          <a:chExt cx="6" cy="13"/>
                        </a:xfrm>
                      </wpg:grpSpPr>
                      <wps:wsp>
                        <wps:cNvPr id="2349" name="Line 4908"/>
                        <wps:cNvCnPr>
                          <a:cxnSpLocks/>
                        </wps:cNvCnPr>
                        <wps:spPr bwMode="auto">
                          <a:xfrm>
                            <a:off x="3" y="13"/>
                            <a:ext cx="0"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46828A" id="Group 4907" o:spid="_x0000_s1026" style="width:.3pt;height:.65pt;mso-position-horizontal-relative:char;mso-position-vertical-relative:line" coordsize="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">
                <v:line id="Line 4908"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" strokecolor="#333" strokeweight=".0887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66F1287C" wp14:editId="4CAB13F5">
                <wp:extent cx="3810" cy="8255"/>
                <wp:effectExtent l="0" t="0" r="0" b="0"/>
                <wp:docPr id="2346" name="Group 4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255"/>
                          <a:chOff x="0" y="0"/>
                          <a:chExt cx="6" cy="13"/>
                        </a:xfrm>
                      </wpg:grpSpPr>
                      <wps:wsp>
                        <wps:cNvPr id="2347" name="Line 4906"/>
                        <wps:cNvCnPr>
                          <a:cxnSpLocks/>
                        </wps:cNvCnPr>
                        <wps:spPr bwMode="auto">
                          <a:xfrm>
                            <a:off x="3" y="13"/>
                            <a:ext cx="0" cy="0"/>
                          </a:xfrm>
                          <a:prstGeom prst="line">
                            <a:avLst/>
                          </a:prstGeom>
                          <a:noFill/>
                          <a:ln w="319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BF464B6" id="Group 4905" o:spid="_x0000_s1026" style="width:.3pt;height:.65pt;mso-position-horizontal-relative:char;mso-position-vertical-relative:line" coordsize="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">
                <v:line id="Line 4906"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" strokecolor="#333" strokeweight=".08875mm">
                  <o:lock v:ext="edit" shapetype="f"/>
                </v:line>
                <w10:anchorlock/>
              </v:group>
            </w:pict>
          </mc:Fallback>
        </mc:AlternateContent>
      </w:r>
    </w:p>
    <w:p w14:paraId="737C26BF" w14:textId="77777777" w:rsidR="005313F1" w:rsidRDefault="009B75EF">
      <w:pPr>
        <w:tabs>
          <w:tab w:val="left" w:pos="2017"/>
          <w:tab w:val="left" w:pos="2819"/>
          <w:tab w:val="left" w:pos="3644"/>
        </w:tabs>
        <w:ind w:left="1193"/>
        <w:jc w:val="center"/>
        <w:rPr>
          <w:rFonts w:ascii="Arial"/>
          <w:sz w:val="7"/>
        </w:rPr>
      </w:pPr>
      <w:r>
        <w:rPr>
          <w:rFonts w:ascii="Arial"/>
          <w:color w:val="4D4D4D"/>
          <w:w w:val="105"/>
          <w:sz w:val="7"/>
        </w:rPr>
        <w:t>CD14</w:t>
      </w:r>
      <w:r>
        <w:rPr>
          <w:rFonts w:ascii="Arial"/>
          <w:color w:val="4D4D4D"/>
          <w:w w:val="105"/>
          <w:sz w:val="7"/>
        </w:rPr>
        <w:tab/>
        <w:t>CD4</w:t>
      </w:r>
      <w:r>
        <w:rPr>
          <w:rFonts w:ascii="Arial"/>
          <w:color w:val="4D4D4D"/>
          <w:w w:val="105"/>
          <w:sz w:val="7"/>
        </w:rPr>
        <w:tab/>
        <w:t>CD8</w:t>
      </w:r>
      <w:r>
        <w:rPr>
          <w:rFonts w:ascii="Arial"/>
          <w:color w:val="4D4D4D"/>
          <w:w w:val="105"/>
          <w:sz w:val="7"/>
        </w:rPr>
        <w:tab/>
        <w:t>NK</w:t>
      </w:r>
    </w:p>
    <w:p w14:paraId="7CE76D70" w14:textId="77777777" w:rsidR="005313F1" w:rsidRDefault="009B75EF">
      <w:pPr>
        <w:spacing w:before="29"/>
        <w:ind w:left="1237"/>
        <w:jc w:val="center"/>
        <w:rPr>
          <w:rFonts w:ascii="Arial"/>
          <w:b/>
          <w:sz w:val="9"/>
        </w:rPr>
      </w:pPr>
      <w:r>
        <w:rPr>
          <w:rFonts w:ascii="Arial"/>
          <w:b/>
          <w:w w:val="105"/>
          <w:sz w:val="9"/>
        </w:rPr>
        <w:t>Cell type</w:t>
      </w:r>
    </w:p>
    <w:p w14:paraId="555E4BDC" w14:textId="77777777" w:rsidR="005313F1" w:rsidRDefault="005313F1">
      <w:pPr>
        <w:pStyle w:val="BodyText"/>
        <w:rPr>
          <w:rFonts w:ascii="Arial"/>
          <w:b/>
          <w:sz w:val="13"/>
        </w:rPr>
      </w:pPr>
    </w:p>
    <w:p w14:paraId="1D911F99" w14:textId="77777777" w:rsidR="005313F1" w:rsidRDefault="009B75EF">
      <w:pPr>
        <w:ind w:left="1165"/>
        <w:jc w:val="center"/>
      </w:pPr>
      <w:r>
        <w:rPr>
          <w:w w:val="120"/>
        </w:rPr>
        <w:t>(a)</w:t>
      </w:r>
    </w:p>
    <w:p w14:paraId="637600E7" w14:textId="77777777" w:rsidR="005313F1" w:rsidRDefault="009B75EF">
      <w:pPr>
        <w:pStyle w:val="BodyText"/>
        <w:spacing w:before="1"/>
        <w:rPr>
          <w:sz w:val="9"/>
        </w:rPr>
      </w:pPr>
      <w:r>
        <w:br w:type="column"/>
      </w:r>
    </w:p>
    <w:p w14:paraId="410D9355" w14:textId="77777777" w:rsidR="005313F1" w:rsidRDefault="009B75EF">
      <w:pPr>
        <w:ind w:left="783"/>
        <w:rPr>
          <w:rFonts w:ascii="Arial"/>
          <w:sz w:val="7"/>
        </w:rPr>
      </w:pPr>
      <w:r>
        <w:rPr>
          <w:rFonts w:ascii="Arial"/>
          <w:color w:val="4D4D4D"/>
          <w:w w:val="110"/>
          <w:sz w:val="7"/>
        </w:rPr>
        <w:t>20</w:t>
      </w:r>
    </w:p>
    <w:p w14:paraId="40D9EF8F" w14:textId="77777777" w:rsidR="005313F1" w:rsidRDefault="005313F1">
      <w:pPr>
        <w:pStyle w:val="BodyText"/>
        <w:spacing w:before="4"/>
        <w:rPr>
          <w:rFonts w:ascii="Arial"/>
          <w:sz w:val="6"/>
        </w:rPr>
      </w:pPr>
    </w:p>
    <w:p w14:paraId="03C805F6" w14:textId="77777777" w:rsidR="005313F1" w:rsidRDefault="00090D17">
      <w:pPr>
        <w:tabs>
          <w:tab w:val="left" w:pos="2211"/>
          <w:tab w:val="left" w:pos="3038"/>
          <w:tab w:val="left" w:pos="3864"/>
        </w:tabs>
        <w:spacing w:line="20" w:lineRule="exact"/>
        <w:ind w:left="1385"/>
        <w:rPr>
          <w:rFonts w:ascii="Arial"/>
          <w:sz w:val="2"/>
        </w:rPr>
      </w:pPr>
      <w:r>
        <w:rPr>
          <w:rFonts w:ascii="Arial"/>
          <w:noProof/>
          <w:sz w:val="2"/>
        </w:rPr>
        <mc:AlternateContent>
          <mc:Choice Requires="wpg">
            <w:drawing>
              <wp:inline distT="0" distB="0" distL="0" distR="0" wp14:anchorId="5A2981F5" wp14:editId="056B79AF">
                <wp:extent cx="3810" cy="8890"/>
                <wp:effectExtent l="0" t="0" r="0" b="0"/>
                <wp:docPr id="2344" name="Group 4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345" name="Line 4904"/>
                        <wps:cNvCnPr>
                          <a:cxnSpLocks/>
                        </wps:cNvCnPr>
                        <wps:spPr bwMode="auto">
                          <a:xfrm>
                            <a:off x="3" y="13"/>
                            <a:ext cx="0"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2E64CC" id="Group 4903"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leiGjbAIAAGUFAAAOAAAAAAAAAAAAAAAAAC4C&#10;AABkcnMvZTJvRG9jLnhtbFBLAQItABQABgAIAAAAIQB0D1VV3AAAAAUBAAAPAAAAAAAAAAAAAAAA&#10;AMYEAABkcnMvZG93bnJldi54bWxQSwUGAAAAAAQABADzAAAAzwUAAAAA&#10;">
                <v:line id="Line 4904"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" strokecolor="#333" strokeweight=".0903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727F4B6" wp14:editId="22E39E32">
                <wp:extent cx="3810" cy="8890"/>
                <wp:effectExtent l="0" t="0" r="0" b="0"/>
                <wp:docPr id="2342" name="Group 4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343" name="Line 4902"/>
                        <wps:cNvCnPr>
                          <a:cxnSpLocks/>
                        </wps:cNvCnPr>
                        <wps:spPr bwMode="auto">
                          <a:xfrm>
                            <a:off x="3" y="13"/>
                            <a:ext cx="0"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3B899C" id="Group 4901"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ONdcItrAgAAZQUAAA4AAAAAAAAAAAAAAAAALgIA&#10;AGRycy9lMm9Eb2MueG1sUEsBAi0AFAAGAAgAAAAhAHQPVVXcAAAABQEAAA8AAAAAAAAAAAAAAAAA&#10;xQQAAGRycy9kb3ducmV2LnhtbFBLBQYAAAAABAAEAPMAAADOBQAAAAA=&#10;">
                <v:line id="Line 4902"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" strokecolor="#333" strokeweight=".0903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138A0DC" wp14:editId="447FD058">
                <wp:extent cx="3810" cy="8890"/>
                <wp:effectExtent l="0" t="0" r="0" b="0"/>
                <wp:docPr id="2340" name="Group 4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341" name="Line 4900"/>
                        <wps:cNvCnPr>
                          <a:cxnSpLocks/>
                        </wps:cNvCnPr>
                        <wps:spPr bwMode="auto">
                          <a:xfrm>
                            <a:off x="3" y="13"/>
                            <a:ext cx="0"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FA23B8" id="Group 4899"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CkE+Tm0CAABlBQAADgAAAAAAAAAAAAAAAAAu&#10;AgAAZHJzL2Uyb0RvYy54bWxQSwECLQAUAAYACAAAACEAdA9VVdwAAAAFAQAADwAAAAAAAAAAAAAA&#10;AADHBAAAZHJzL2Rvd25yZXYueG1sUEsFBgAAAAAEAAQA8wAAANAFAAAAAA==&#10;">
                <v:line id="Line 4900"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" strokecolor="#333" strokeweight=".0903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76689130" wp14:editId="2496DABF">
                <wp:extent cx="3810" cy="8890"/>
                <wp:effectExtent l="0" t="0" r="0" b="0"/>
                <wp:docPr id="2338" name="Group 4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339" name="Line 4898"/>
                        <wps:cNvCnPr>
                          <a:cxnSpLocks/>
                        </wps:cNvCnPr>
                        <wps:spPr bwMode="auto">
                          <a:xfrm>
                            <a:off x="3" y="13"/>
                            <a:ext cx="0"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2E1E2D" id="Group 4897"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5lQDNbAIAAGUFAAAOAAAAAAAAAAAAAAAAAC4C&#10;AABkcnMvZTJvRG9jLnhtbFBLAQItABQABgAIAAAAIQB0D1VV3AAAAAUBAAAPAAAAAAAAAAAAAAAA&#10;AMYEAABkcnMvZG93bnJldi54bWxQSwUGAAAAAAQABADzAAAAzwUAAAAA&#10;">
                <v:line id="Line 4898"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" strokecolor="#333" strokeweight=".09031mm">
                  <o:lock v:ext="edit" shapetype="f"/>
                </v:line>
                <w10:anchorlock/>
              </v:group>
            </w:pict>
          </mc:Fallback>
        </mc:AlternateContent>
      </w:r>
    </w:p>
    <w:p w14:paraId="2B996D02" w14:textId="77777777" w:rsidR="005313F1" w:rsidRDefault="00090D17">
      <w:pPr>
        <w:tabs>
          <w:tab w:val="left" w:pos="847"/>
          <w:tab w:val="left" w:pos="1674"/>
          <w:tab w:val="left" w:pos="2524"/>
        </w:tabs>
        <w:ind w:right="783"/>
        <w:jc w:val="center"/>
        <w:rPr>
          <w:rFonts w:ascii="Arial"/>
          <w:sz w:val="7"/>
        </w:rPr>
      </w:pPr>
      <w:r>
        <w:rPr>
          <w:noProof/>
        </w:rPr>
        <mc:AlternateContent>
          <mc:Choice Requires="wps">
            <w:drawing>
              <wp:anchor distT="0" distB="0" distL="114300" distR="114300" simplePos="0" relativeHeight="2272" behindDoc="0" locked="0" layoutInCell="1" allowOverlap="1" wp14:anchorId="4A52920D" wp14:editId="5CB9CD32">
                <wp:simplePos x="0" y="0"/>
                <wp:positionH relativeFrom="page">
                  <wp:posOffset>4310380</wp:posOffset>
                </wp:positionH>
                <wp:positionV relativeFrom="paragraph">
                  <wp:posOffset>-83820</wp:posOffset>
                </wp:positionV>
                <wp:extent cx="8255" cy="0"/>
                <wp:effectExtent l="0" t="0" r="4445" b="0"/>
                <wp:wrapNone/>
                <wp:docPr id="2337" name="Line 48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F95982" id="Line 4896" o:spid="_x0000_s1026" style="position:absolute;z-index: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9.4pt,-6.6pt" to="340.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1GCgIAABU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" strokecolor="#333" strokeweight=".09031mm">
                <o:lock v:ext="edit" shapetype="f"/>
                <w10:wrap anchorx="page"/>
              </v:line>
            </w:pict>
          </mc:Fallback>
        </mc:AlternateContent>
      </w:r>
      <w:r w:rsidR="009B75EF">
        <w:rPr>
          <w:rFonts w:ascii="Arial"/>
          <w:color w:val="4D4D4D"/>
          <w:w w:val="110"/>
          <w:sz w:val="7"/>
        </w:rPr>
        <w:t>CD14</w:t>
      </w:r>
      <w:r w:rsidR="009B75EF">
        <w:rPr>
          <w:rFonts w:ascii="Arial"/>
          <w:color w:val="4D4D4D"/>
          <w:w w:val="110"/>
          <w:sz w:val="7"/>
        </w:rPr>
        <w:tab/>
        <w:t>CD4</w:t>
      </w:r>
      <w:r w:rsidR="009B75EF">
        <w:rPr>
          <w:rFonts w:ascii="Arial"/>
          <w:color w:val="4D4D4D"/>
          <w:w w:val="110"/>
          <w:sz w:val="7"/>
        </w:rPr>
        <w:tab/>
        <w:t>CD8</w:t>
      </w:r>
      <w:r w:rsidR="009B75EF">
        <w:rPr>
          <w:rFonts w:ascii="Arial"/>
          <w:color w:val="4D4D4D"/>
          <w:w w:val="110"/>
          <w:sz w:val="7"/>
        </w:rPr>
        <w:tab/>
        <w:t>NK</w:t>
      </w:r>
    </w:p>
    <w:p w14:paraId="37F7B9DF" w14:textId="77777777" w:rsidR="005313F1" w:rsidRDefault="005313F1">
      <w:pPr>
        <w:pStyle w:val="BodyText"/>
        <w:spacing w:before="5"/>
        <w:rPr>
          <w:rFonts w:ascii="Arial"/>
          <w:sz w:val="6"/>
        </w:rPr>
      </w:pPr>
    </w:p>
    <w:p w14:paraId="35A2792D" w14:textId="77777777" w:rsidR="005313F1" w:rsidRDefault="009B75EF">
      <w:pPr>
        <w:ind w:right="738"/>
        <w:jc w:val="center"/>
        <w:rPr>
          <w:rFonts w:ascii="Arial"/>
          <w:b/>
          <w:sz w:val="9"/>
        </w:rPr>
      </w:pPr>
      <w:r>
        <w:rPr>
          <w:rFonts w:ascii="Arial"/>
          <w:b/>
          <w:w w:val="105"/>
          <w:sz w:val="9"/>
        </w:rPr>
        <w:t>Cell type</w:t>
      </w:r>
    </w:p>
    <w:p w14:paraId="350F9308" w14:textId="77777777" w:rsidR="005313F1" w:rsidRDefault="005313F1">
      <w:pPr>
        <w:pStyle w:val="BodyText"/>
        <w:spacing w:before="4"/>
        <w:rPr>
          <w:rFonts w:ascii="Arial"/>
          <w:b/>
          <w:sz w:val="14"/>
        </w:rPr>
      </w:pPr>
    </w:p>
    <w:p w14:paraId="31887206" w14:textId="77777777" w:rsidR="005313F1" w:rsidRDefault="009B75EF">
      <w:pPr>
        <w:ind w:right="927"/>
        <w:jc w:val="center"/>
      </w:pPr>
      <w:r>
        <w:rPr>
          <w:w w:val="120"/>
        </w:rPr>
        <w:t>(b)</w:t>
      </w:r>
    </w:p>
    <w:p w14:paraId="5A8B1B08" w14:textId="77777777" w:rsidR="005313F1" w:rsidRDefault="005313F1">
      <w:pPr>
        <w:jc w:val="center"/>
        <w:sectPr w:rsidR="005313F1">
          <w:type w:val="continuous"/>
          <w:pgSz w:w="11910" w:h="16840"/>
          <w:pgMar w:top="1580" w:right="0" w:bottom="560" w:left="1680" w:header="720" w:footer="720" w:gutter="0"/>
          <w:cols w:num="2" w:space="720" w:equalWidth="0">
            <w:col w:w="3830" w:space="399"/>
            <w:col w:w="6001"/>
          </w:cols>
        </w:sectPr>
      </w:pPr>
    </w:p>
    <w:p w14:paraId="2598ED5B" w14:textId="77777777" w:rsidR="005313F1" w:rsidRDefault="005313F1">
      <w:pPr>
        <w:pStyle w:val="BodyText"/>
        <w:spacing w:before="3"/>
        <w:rPr>
          <w:sz w:val="11"/>
        </w:rPr>
      </w:pPr>
    </w:p>
    <w:p w14:paraId="76D681AA" w14:textId="77777777" w:rsidR="005313F1" w:rsidRDefault="005313F1">
      <w:pPr>
        <w:pStyle w:val="BodyText"/>
        <w:spacing w:before="6"/>
        <w:rPr>
          <w:sz w:val="8"/>
        </w:rPr>
      </w:pPr>
    </w:p>
    <w:p w14:paraId="1E394D26" w14:textId="77777777" w:rsidR="005313F1" w:rsidRDefault="00090D17">
      <w:pPr>
        <w:ind w:right="304"/>
        <w:jc w:val="center"/>
        <w:rPr>
          <w:rFonts w:ascii="Arial"/>
          <w:sz w:val="8"/>
        </w:rPr>
      </w:pPr>
      <w:r>
        <w:rPr>
          <w:noProof/>
        </w:rPr>
        <mc:AlternateContent>
          <mc:Choice Requires="wpg">
            <w:drawing>
              <wp:anchor distT="0" distB="0" distL="114300" distR="114300" simplePos="0" relativeHeight="503105552" behindDoc="1" locked="0" layoutInCell="1" allowOverlap="1" wp14:anchorId="5F01D426" wp14:editId="64349F9A">
                <wp:simplePos x="0" y="0"/>
                <wp:positionH relativeFrom="page">
                  <wp:posOffset>1576705</wp:posOffset>
                </wp:positionH>
                <wp:positionV relativeFrom="paragraph">
                  <wp:posOffset>57785</wp:posOffset>
                </wp:positionV>
                <wp:extent cx="2206625" cy="1664970"/>
                <wp:effectExtent l="0" t="0" r="3175" b="0"/>
                <wp:wrapNone/>
                <wp:docPr id="2299" name="Group 4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6625" cy="1664970"/>
                          <a:chOff x="2483" y="91"/>
                          <a:chExt cx="3475" cy="2622"/>
                        </a:xfrm>
                      </wpg:grpSpPr>
                      <wps:wsp>
                        <wps:cNvPr id="2300" name="Line 4859"/>
                        <wps:cNvCnPr>
                          <a:cxnSpLocks/>
                        </wps:cNvCnPr>
                        <wps:spPr bwMode="auto">
                          <a:xfrm>
                            <a:off x="2990" y="1090"/>
                            <a:ext cx="0" cy="0"/>
                          </a:xfrm>
                          <a:prstGeom prst="line">
                            <a:avLst/>
                          </a:prstGeom>
                          <a:noFill/>
                          <a:ln w="3240">
                            <a:solidFill>
                              <a:srgbClr val="F8766C"/>
                            </a:solidFill>
                            <a:round/>
                            <a:headEnd/>
                            <a:tailEnd/>
                          </a:ln>
                          <a:extLst>
                            <a:ext uri="{909E8E84-426E-40DD-AFC4-6F175D3DCCD1}">
                              <a14:hiddenFill xmlns:a14="http://schemas.microsoft.com/office/drawing/2010/main">
                                <a:noFill/>
                              </a14:hiddenFill>
                            </a:ext>
                          </a:extLst>
                        </wps:spPr>
                        <wps:bodyPr/>
                      </wps:wsp>
                      <wps:wsp>
                        <wps:cNvPr id="2301" name="Line 4860"/>
                        <wps:cNvCnPr>
                          <a:cxnSpLocks/>
                        </wps:cNvCnPr>
                        <wps:spPr bwMode="auto">
                          <a:xfrm>
                            <a:off x="2990" y="1649"/>
                            <a:ext cx="0" cy="146"/>
                          </a:xfrm>
                          <a:prstGeom prst="line">
                            <a:avLst/>
                          </a:prstGeom>
                          <a:noFill/>
                          <a:ln w="3240">
                            <a:solidFill>
                              <a:srgbClr val="F8766C"/>
                            </a:solidFill>
                            <a:round/>
                            <a:headEnd/>
                            <a:tailEnd/>
                          </a:ln>
                          <a:extLst>
                            <a:ext uri="{909E8E84-426E-40DD-AFC4-6F175D3DCCD1}">
                              <a14:hiddenFill xmlns:a14="http://schemas.microsoft.com/office/drawing/2010/main">
                                <a:noFill/>
                              </a14:hiddenFill>
                            </a:ext>
                          </a:extLst>
                        </wps:spPr>
                        <wps:bodyPr/>
                      </wps:wsp>
                      <wps:wsp>
                        <wps:cNvPr id="2302" name="Rectangle 4861"/>
                        <wps:cNvSpPr>
                          <a:spLocks/>
                        </wps:cNvSpPr>
                        <wps:spPr bwMode="auto">
                          <a:xfrm>
                            <a:off x="2680" y="1089"/>
                            <a:ext cx="618" cy="560"/>
                          </a:xfrm>
                          <a:prstGeom prst="rect">
                            <a:avLst/>
                          </a:prstGeom>
                          <a:noFill/>
                          <a:ln w="3240">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3" name="Line 4862"/>
                        <wps:cNvCnPr>
                          <a:cxnSpLocks/>
                        </wps:cNvCnPr>
                        <wps:spPr bwMode="auto">
                          <a:xfrm>
                            <a:off x="2681" y="1589"/>
                            <a:ext cx="618" cy="0"/>
                          </a:xfrm>
                          <a:prstGeom prst="line">
                            <a:avLst/>
                          </a:prstGeom>
                          <a:noFill/>
                          <a:ln w="6450">
                            <a:solidFill>
                              <a:srgbClr val="F8766C"/>
                            </a:solidFill>
                            <a:round/>
                            <a:headEnd/>
                            <a:tailEnd/>
                          </a:ln>
                          <a:extLst>
                            <a:ext uri="{909E8E84-426E-40DD-AFC4-6F175D3DCCD1}">
                              <a14:hiddenFill xmlns:a14="http://schemas.microsoft.com/office/drawing/2010/main">
                                <a:noFill/>
                              </a14:hiddenFill>
                            </a:ext>
                          </a:extLst>
                        </wps:spPr>
                        <wps:bodyPr/>
                      </wps:wsp>
                      <wps:wsp>
                        <wps:cNvPr id="2304" name="AutoShape 4863"/>
                        <wps:cNvSpPr>
                          <a:spLocks/>
                        </wps:cNvSpPr>
                        <wps:spPr bwMode="auto">
                          <a:xfrm>
                            <a:off x="2900" y="549"/>
                            <a:ext cx="196" cy="1267"/>
                          </a:xfrm>
                          <a:custGeom>
                            <a:avLst/>
                            <a:gdLst>
                              <a:gd name="T0" fmla="+- 0 2967 2900"/>
                              <a:gd name="T1" fmla="*/ T0 w 196"/>
                              <a:gd name="T2" fmla="+- 0 1662 549"/>
                              <a:gd name="T3" fmla="*/ 1662 h 1267"/>
                              <a:gd name="T4" fmla="+- 0 2934 2900"/>
                              <a:gd name="T5" fmla="*/ T4 w 196"/>
                              <a:gd name="T6" fmla="+- 0 1604 549"/>
                              <a:gd name="T7" fmla="*/ 1604 h 1267"/>
                              <a:gd name="T8" fmla="+- 0 2900 2900"/>
                              <a:gd name="T9" fmla="*/ T8 w 196"/>
                              <a:gd name="T10" fmla="+- 0 1662 549"/>
                              <a:gd name="T11" fmla="*/ 1662 h 1267"/>
                              <a:gd name="T12" fmla="+- 0 2967 2900"/>
                              <a:gd name="T13" fmla="*/ T12 w 196"/>
                              <a:gd name="T14" fmla="+- 0 1662 549"/>
                              <a:gd name="T15" fmla="*/ 1662 h 1267"/>
                              <a:gd name="T16" fmla="+- 0 3003 2900"/>
                              <a:gd name="T17" fmla="*/ T16 w 196"/>
                              <a:gd name="T18" fmla="+- 0 1816 549"/>
                              <a:gd name="T19" fmla="*/ 1816 h 1267"/>
                              <a:gd name="T20" fmla="+- 0 2969 2900"/>
                              <a:gd name="T21" fmla="*/ T20 w 196"/>
                              <a:gd name="T22" fmla="+- 0 1758 549"/>
                              <a:gd name="T23" fmla="*/ 1758 h 1267"/>
                              <a:gd name="T24" fmla="+- 0 2936 2900"/>
                              <a:gd name="T25" fmla="*/ T24 w 196"/>
                              <a:gd name="T26" fmla="+- 0 1816 549"/>
                              <a:gd name="T27" fmla="*/ 1816 h 1267"/>
                              <a:gd name="T28" fmla="+- 0 3003 2900"/>
                              <a:gd name="T29" fmla="*/ T28 w 196"/>
                              <a:gd name="T30" fmla="+- 0 1816 549"/>
                              <a:gd name="T31" fmla="*/ 1816 h 1267"/>
                              <a:gd name="T32" fmla="+- 0 3011 2900"/>
                              <a:gd name="T33" fmla="*/ T32 w 196"/>
                              <a:gd name="T34" fmla="+- 0 928 549"/>
                              <a:gd name="T35" fmla="*/ 928 h 1267"/>
                              <a:gd name="T36" fmla="+- 0 3000 2900"/>
                              <a:gd name="T37" fmla="*/ T36 w 196"/>
                              <a:gd name="T38" fmla="+- 0 917 549"/>
                              <a:gd name="T39" fmla="*/ 917 h 1267"/>
                              <a:gd name="T40" fmla="+- 0 2973 2900"/>
                              <a:gd name="T41" fmla="*/ T40 w 196"/>
                              <a:gd name="T42" fmla="+- 0 917 549"/>
                              <a:gd name="T43" fmla="*/ 917 h 1267"/>
                              <a:gd name="T44" fmla="+- 0 2961 2900"/>
                              <a:gd name="T45" fmla="*/ T44 w 196"/>
                              <a:gd name="T46" fmla="+- 0 928 549"/>
                              <a:gd name="T47" fmla="*/ 928 h 1267"/>
                              <a:gd name="T48" fmla="+- 0 2961 2900"/>
                              <a:gd name="T49" fmla="*/ T48 w 196"/>
                              <a:gd name="T50" fmla="+- 0 955 549"/>
                              <a:gd name="T51" fmla="*/ 955 h 1267"/>
                              <a:gd name="T52" fmla="+- 0 2973 2900"/>
                              <a:gd name="T53" fmla="*/ T52 w 196"/>
                              <a:gd name="T54" fmla="+- 0 966 549"/>
                              <a:gd name="T55" fmla="*/ 966 h 1267"/>
                              <a:gd name="T56" fmla="+- 0 3000 2900"/>
                              <a:gd name="T57" fmla="*/ T56 w 196"/>
                              <a:gd name="T58" fmla="+- 0 966 549"/>
                              <a:gd name="T59" fmla="*/ 966 h 1267"/>
                              <a:gd name="T60" fmla="+- 0 3011 2900"/>
                              <a:gd name="T61" fmla="*/ T60 w 196"/>
                              <a:gd name="T62" fmla="+- 0 955 549"/>
                              <a:gd name="T63" fmla="*/ 955 h 1267"/>
                              <a:gd name="T64" fmla="+- 0 3011 2900"/>
                              <a:gd name="T65" fmla="*/ T64 w 196"/>
                              <a:gd name="T66" fmla="+- 0 928 549"/>
                              <a:gd name="T67" fmla="*/ 928 h 1267"/>
                              <a:gd name="T68" fmla="+- 0 3033 2900"/>
                              <a:gd name="T69" fmla="*/ T68 w 196"/>
                              <a:gd name="T70" fmla="+- 0 1638 549"/>
                              <a:gd name="T71" fmla="*/ 1638 h 1267"/>
                              <a:gd name="T72" fmla="+- 0 3022 2900"/>
                              <a:gd name="T73" fmla="*/ T72 w 196"/>
                              <a:gd name="T74" fmla="+- 0 1627 549"/>
                              <a:gd name="T75" fmla="*/ 1627 h 1267"/>
                              <a:gd name="T76" fmla="+- 0 2995 2900"/>
                              <a:gd name="T77" fmla="*/ T76 w 196"/>
                              <a:gd name="T78" fmla="+- 0 1627 549"/>
                              <a:gd name="T79" fmla="*/ 1627 h 1267"/>
                              <a:gd name="T80" fmla="+- 0 2984 2900"/>
                              <a:gd name="T81" fmla="*/ T80 w 196"/>
                              <a:gd name="T82" fmla="+- 0 1638 549"/>
                              <a:gd name="T83" fmla="*/ 1638 h 1267"/>
                              <a:gd name="T84" fmla="+- 0 2984 2900"/>
                              <a:gd name="T85" fmla="*/ T84 w 196"/>
                              <a:gd name="T86" fmla="+- 0 1665 549"/>
                              <a:gd name="T87" fmla="*/ 1665 h 1267"/>
                              <a:gd name="T88" fmla="+- 0 2995 2900"/>
                              <a:gd name="T89" fmla="*/ T88 w 196"/>
                              <a:gd name="T90" fmla="+- 0 1677 549"/>
                              <a:gd name="T91" fmla="*/ 1677 h 1267"/>
                              <a:gd name="T92" fmla="+- 0 3022 2900"/>
                              <a:gd name="T93" fmla="*/ T92 w 196"/>
                              <a:gd name="T94" fmla="+- 0 1677 549"/>
                              <a:gd name="T95" fmla="*/ 1677 h 1267"/>
                              <a:gd name="T96" fmla="+- 0 3033 2900"/>
                              <a:gd name="T97" fmla="*/ T96 w 196"/>
                              <a:gd name="T98" fmla="+- 0 1665 549"/>
                              <a:gd name="T99" fmla="*/ 1665 h 1267"/>
                              <a:gd name="T100" fmla="+- 0 3033 2900"/>
                              <a:gd name="T101" fmla="*/ T100 w 196"/>
                              <a:gd name="T102" fmla="+- 0 1638 549"/>
                              <a:gd name="T103" fmla="*/ 1638 h 1267"/>
                              <a:gd name="T104" fmla="+- 0 3086 2900"/>
                              <a:gd name="T105" fmla="*/ T104 w 196"/>
                              <a:gd name="T106" fmla="+- 0 1561 549"/>
                              <a:gd name="T107" fmla="*/ 1561 h 1267"/>
                              <a:gd name="T108" fmla="+- 0 3053 2900"/>
                              <a:gd name="T109" fmla="*/ T108 w 196"/>
                              <a:gd name="T110" fmla="+- 0 1504 549"/>
                              <a:gd name="T111" fmla="*/ 1504 h 1267"/>
                              <a:gd name="T112" fmla="+- 0 3019 2900"/>
                              <a:gd name="T113" fmla="*/ T112 w 196"/>
                              <a:gd name="T114" fmla="+- 0 1561 549"/>
                              <a:gd name="T115" fmla="*/ 1561 h 1267"/>
                              <a:gd name="T116" fmla="+- 0 3086 2900"/>
                              <a:gd name="T117" fmla="*/ T116 w 196"/>
                              <a:gd name="T118" fmla="+- 0 1561 549"/>
                              <a:gd name="T119" fmla="*/ 1561 h 1267"/>
                              <a:gd name="T120" fmla="+- 0 3095 2900"/>
                              <a:gd name="T121" fmla="*/ T120 w 196"/>
                              <a:gd name="T122" fmla="+- 0 561 549"/>
                              <a:gd name="T123" fmla="*/ 561 h 1267"/>
                              <a:gd name="T124" fmla="+- 0 3084 2900"/>
                              <a:gd name="T125" fmla="*/ T124 w 196"/>
                              <a:gd name="T126" fmla="+- 0 549 549"/>
                              <a:gd name="T127" fmla="*/ 549 h 1267"/>
                              <a:gd name="T128" fmla="+- 0 3057 2900"/>
                              <a:gd name="T129" fmla="*/ T128 w 196"/>
                              <a:gd name="T130" fmla="+- 0 549 549"/>
                              <a:gd name="T131" fmla="*/ 549 h 1267"/>
                              <a:gd name="T132" fmla="+- 0 3046 2900"/>
                              <a:gd name="T133" fmla="*/ T132 w 196"/>
                              <a:gd name="T134" fmla="+- 0 561 549"/>
                              <a:gd name="T135" fmla="*/ 561 h 1267"/>
                              <a:gd name="T136" fmla="+- 0 3046 2900"/>
                              <a:gd name="T137" fmla="*/ T136 w 196"/>
                              <a:gd name="T138" fmla="+- 0 588 549"/>
                              <a:gd name="T139" fmla="*/ 588 h 1267"/>
                              <a:gd name="T140" fmla="+- 0 3057 2900"/>
                              <a:gd name="T141" fmla="*/ T140 w 196"/>
                              <a:gd name="T142" fmla="+- 0 599 549"/>
                              <a:gd name="T143" fmla="*/ 599 h 1267"/>
                              <a:gd name="T144" fmla="+- 0 3084 2900"/>
                              <a:gd name="T145" fmla="*/ T144 w 196"/>
                              <a:gd name="T146" fmla="+- 0 599 549"/>
                              <a:gd name="T147" fmla="*/ 599 h 1267"/>
                              <a:gd name="T148" fmla="+- 0 3095 2900"/>
                              <a:gd name="T149" fmla="*/ T148 w 196"/>
                              <a:gd name="T150" fmla="+- 0 588 549"/>
                              <a:gd name="T151" fmla="*/ 588 h 1267"/>
                              <a:gd name="T152" fmla="+- 0 3095 2900"/>
                              <a:gd name="T153" fmla="*/ T152 w 196"/>
                              <a:gd name="T154" fmla="+- 0 561 549"/>
                              <a:gd name="T155" fmla="*/ 561 h 1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96" h="1267">
                                <a:moveTo>
                                  <a:pt x="67" y="1113"/>
                                </a:moveTo>
                                <a:lnTo>
                                  <a:pt x="34" y="1055"/>
                                </a:lnTo>
                                <a:lnTo>
                                  <a:pt x="0" y="1113"/>
                                </a:lnTo>
                                <a:lnTo>
                                  <a:pt x="67" y="1113"/>
                                </a:lnTo>
                                <a:moveTo>
                                  <a:pt x="103" y="1267"/>
                                </a:moveTo>
                                <a:lnTo>
                                  <a:pt x="69" y="1209"/>
                                </a:lnTo>
                                <a:lnTo>
                                  <a:pt x="36" y="1267"/>
                                </a:lnTo>
                                <a:lnTo>
                                  <a:pt x="103" y="1267"/>
                                </a:lnTo>
                                <a:moveTo>
                                  <a:pt x="111" y="379"/>
                                </a:moveTo>
                                <a:lnTo>
                                  <a:pt x="100" y="368"/>
                                </a:lnTo>
                                <a:lnTo>
                                  <a:pt x="73" y="368"/>
                                </a:lnTo>
                                <a:lnTo>
                                  <a:pt x="61" y="379"/>
                                </a:lnTo>
                                <a:lnTo>
                                  <a:pt x="61" y="406"/>
                                </a:lnTo>
                                <a:lnTo>
                                  <a:pt x="73" y="417"/>
                                </a:lnTo>
                                <a:lnTo>
                                  <a:pt x="100" y="417"/>
                                </a:lnTo>
                                <a:lnTo>
                                  <a:pt x="111" y="406"/>
                                </a:lnTo>
                                <a:lnTo>
                                  <a:pt x="111" y="379"/>
                                </a:lnTo>
                                <a:moveTo>
                                  <a:pt x="133" y="1089"/>
                                </a:moveTo>
                                <a:lnTo>
                                  <a:pt x="122" y="1078"/>
                                </a:lnTo>
                                <a:lnTo>
                                  <a:pt x="95" y="1078"/>
                                </a:lnTo>
                                <a:lnTo>
                                  <a:pt x="84" y="1089"/>
                                </a:lnTo>
                                <a:lnTo>
                                  <a:pt x="84" y="1116"/>
                                </a:lnTo>
                                <a:lnTo>
                                  <a:pt x="95" y="1128"/>
                                </a:lnTo>
                                <a:lnTo>
                                  <a:pt x="122" y="1128"/>
                                </a:lnTo>
                                <a:lnTo>
                                  <a:pt x="133" y="1116"/>
                                </a:lnTo>
                                <a:lnTo>
                                  <a:pt x="133" y="1089"/>
                                </a:lnTo>
                                <a:moveTo>
                                  <a:pt x="186" y="1012"/>
                                </a:moveTo>
                                <a:lnTo>
                                  <a:pt x="153" y="955"/>
                                </a:lnTo>
                                <a:lnTo>
                                  <a:pt x="119" y="1012"/>
                                </a:lnTo>
                                <a:lnTo>
                                  <a:pt x="186" y="1012"/>
                                </a:lnTo>
                                <a:moveTo>
                                  <a:pt x="195" y="12"/>
                                </a:moveTo>
                                <a:lnTo>
                                  <a:pt x="184" y="0"/>
                                </a:lnTo>
                                <a:lnTo>
                                  <a:pt x="157" y="0"/>
                                </a:lnTo>
                                <a:lnTo>
                                  <a:pt x="146" y="12"/>
                                </a:lnTo>
                                <a:lnTo>
                                  <a:pt x="146" y="39"/>
                                </a:lnTo>
                                <a:lnTo>
                                  <a:pt x="157" y="50"/>
                                </a:lnTo>
                                <a:lnTo>
                                  <a:pt x="184" y="50"/>
                                </a:lnTo>
                                <a:lnTo>
                                  <a:pt x="195" y="39"/>
                                </a:lnTo>
                                <a:lnTo>
                                  <a:pt x="195" y="12"/>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5" name="Line 4864"/>
                        <wps:cNvCnPr>
                          <a:cxnSpLocks/>
                        </wps:cNvCnPr>
                        <wps:spPr bwMode="auto">
                          <a:xfrm>
                            <a:off x="3813" y="934"/>
                            <a:ext cx="0" cy="0"/>
                          </a:xfrm>
                          <a:prstGeom prst="line">
                            <a:avLst/>
                          </a:prstGeom>
                          <a:noFill/>
                          <a:ln w="3240">
                            <a:solidFill>
                              <a:srgbClr val="7BAD00"/>
                            </a:solidFill>
                            <a:round/>
                            <a:headEnd/>
                            <a:tailEnd/>
                          </a:ln>
                          <a:extLst>
                            <a:ext uri="{909E8E84-426E-40DD-AFC4-6F175D3DCCD1}">
                              <a14:hiddenFill xmlns:a14="http://schemas.microsoft.com/office/drawing/2010/main">
                                <a:noFill/>
                              </a14:hiddenFill>
                            </a:ext>
                          </a:extLst>
                        </wps:spPr>
                        <wps:bodyPr/>
                      </wps:wsp>
                      <wps:wsp>
                        <wps:cNvPr id="2306" name="Line 4865"/>
                        <wps:cNvCnPr>
                          <a:cxnSpLocks/>
                        </wps:cNvCnPr>
                        <wps:spPr bwMode="auto">
                          <a:xfrm>
                            <a:off x="3813" y="1147"/>
                            <a:ext cx="0" cy="251"/>
                          </a:xfrm>
                          <a:prstGeom prst="line">
                            <a:avLst/>
                          </a:prstGeom>
                          <a:noFill/>
                          <a:ln w="3240">
                            <a:solidFill>
                              <a:srgbClr val="7BAD00"/>
                            </a:solidFill>
                            <a:round/>
                            <a:headEnd/>
                            <a:tailEnd/>
                          </a:ln>
                          <a:extLst>
                            <a:ext uri="{909E8E84-426E-40DD-AFC4-6F175D3DCCD1}">
                              <a14:hiddenFill xmlns:a14="http://schemas.microsoft.com/office/drawing/2010/main">
                                <a:noFill/>
                              </a14:hiddenFill>
                            </a:ext>
                          </a:extLst>
                        </wps:spPr>
                        <wps:bodyPr/>
                      </wps:wsp>
                      <wps:wsp>
                        <wps:cNvPr id="2307" name="Rectangle 4866"/>
                        <wps:cNvSpPr>
                          <a:spLocks/>
                        </wps:cNvSpPr>
                        <wps:spPr bwMode="auto">
                          <a:xfrm>
                            <a:off x="3504" y="934"/>
                            <a:ext cx="618" cy="214"/>
                          </a:xfrm>
                          <a:prstGeom prst="rect">
                            <a:avLst/>
                          </a:prstGeom>
                          <a:noFill/>
                          <a:ln w="3240">
                            <a:solidFill>
                              <a:srgbClr val="7BAD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8" name="Line 4867"/>
                        <wps:cNvCnPr>
                          <a:cxnSpLocks/>
                        </wps:cNvCnPr>
                        <wps:spPr bwMode="auto">
                          <a:xfrm>
                            <a:off x="3505" y="1072"/>
                            <a:ext cx="617" cy="0"/>
                          </a:xfrm>
                          <a:prstGeom prst="line">
                            <a:avLst/>
                          </a:prstGeom>
                          <a:noFill/>
                          <a:ln w="6450">
                            <a:solidFill>
                              <a:srgbClr val="7BAD00"/>
                            </a:solidFill>
                            <a:round/>
                            <a:headEnd/>
                            <a:tailEnd/>
                          </a:ln>
                          <a:extLst>
                            <a:ext uri="{909E8E84-426E-40DD-AFC4-6F175D3DCCD1}">
                              <a14:hiddenFill xmlns:a14="http://schemas.microsoft.com/office/drawing/2010/main">
                                <a:noFill/>
                              </a14:hiddenFill>
                            </a:ext>
                          </a:extLst>
                        </wps:spPr>
                        <wps:bodyPr/>
                      </wps:wsp>
                      <wps:wsp>
                        <wps:cNvPr id="2309" name="AutoShape 4868"/>
                        <wps:cNvSpPr>
                          <a:spLocks/>
                        </wps:cNvSpPr>
                        <wps:spPr bwMode="auto">
                          <a:xfrm>
                            <a:off x="3724" y="812"/>
                            <a:ext cx="134" cy="601"/>
                          </a:xfrm>
                          <a:custGeom>
                            <a:avLst/>
                            <a:gdLst>
                              <a:gd name="T0" fmla="+- 0 3793 3724"/>
                              <a:gd name="T1" fmla="*/ T0 w 134"/>
                              <a:gd name="T2" fmla="+- 0 1080 813"/>
                              <a:gd name="T3" fmla="*/ 1080 h 601"/>
                              <a:gd name="T4" fmla="+- 0 3783 3724"/>
                              <a:gd name="T5" fmla="*/ T4 w 134"/>
                              <a:gd name="T6" fmla="+- 0 1069 813"/>
                              <a:gd name="T7" fmla="*/ 1069 h 601"/>
                              <a:gd name="T8" fmla="+- 0 3791 3724"/>
                              <a:gd name="T9" fmla="*/ T8 w 134"/>
                              <a:gd name="T10" fmla="+- 0 1069 813"/>
                              <a:gd name="T11" fmla="*/ 1069 h 601"/>
                              <a:gd name="T12" fmla="+- 0 3758 3724"/>
                              <a:gd name="T13" fmla="*/ T12 w 134"/>
                              <a:gd name="T14" fmla="+- 0 1012 813"/>
                              <a:gd name="T15" fmla="*/ 1012 h 601"/>
                              <a:gd name="T16" fmla="+- 0 3724 3724"/>
                              <a:gd name="T17" fmla="*/ T16 w 134"/>
                              <a:gd name="T18" fmla="+- 0 1069 813"/>
                              <a:gd name="T19" fmla="*/ 1069 h 601"/>
                              <a:gd name="T20" fmla="+- 0 3755 3724"/>
                              <a:gd name="T21" fmla="*/ T20 w 134"/>
                              <a:gd name="T22" fmla="+- 0 1069 813"/>
                              <a:gd name="T23" fmla="*/ 1069 h 601"/>
                              <a:gd name="T24" fmla="+- 0 3744 3724"/>
                              <a:gd name="T25" fmla="*/ T24 w 134"/>
                              <a:gd name="T26" fmla="+- 0 1080 813"/>
                              <a:gd name="T27" fmla="*/ 1080 h 601"/>
                              <a:gd name="T28" fmla="+- 0 3744 3724"/>
                              <a:gd name="T29" fmla="*/ T28 w 134"/>
                              <a:gd name="T30" fmla="+- 0 1107 813"/>
                              <a:gd name="T31" fmla="*/ 1107 h 601"/>
                              <a:gd name="T32" fmla="+- 0 3755 3724"/>
                              <a:gd name="T33" fmla="*/ T32 w 134"/>
                              <a:gd name="T34" fmla="+- 0 1119 813"/>
                              <a:gd name="T35" fmla="*/ 1119 h 601"/>
                              <a:gd name="T36" fmla="+- 0 3782 3724"/>
                              <a:gd name="T37" fmla="*/ T36 w 134"/>
                              <a:gd name="T38" fmla="+- 0 1119 813"/>
                              <a:gd name="T39" fmla="*/ 1119 h 601"/>
                              <a:gd name="T40" fmla="+- 0 3793 3724"/>
                              <a:gd name="T41" fmla="*/ T40 w 134"/>
                              <a:gd name="T42" fmla="+- 0 1107 813"/>
                              <a:gd name="T43" fmla="*/ 1107 h 601"/>
                              <a:gd name="T44" fmla="+- 0 3793 3724"/>
                              <a:gd name="T45" fmla="*/ T44 w 134"/>
                              <a:gd name="T46" fmla="+- 0 1080 813"/>
                              <a:gd name="T47" fmla="*/ 1080 h 601"/>
                              <a:gd name="T48" fmla="+- 0 3804 3724"/>
                              <a:gd name="T49" fmla="*/ T48 w 134"/>
                              <a:gd name="T50" fmla="+- 0 824 813"/>
                              <a:gd name="T51" fmla="*/ 824 h 601"/>
                              <a:gd name="T52" fmla="+- 0 3793 3724"/>
                              <a:gd name="T53" fmla="*/ T52 w 134"/>
                              <a:gd name="T54" fmla="+- 0 813 813"/>
                              <a:gd name="T55" fmla="*/ 813 h 601"/>
                              <a:gd name="T56" fmla="+- 0 3766 3724"/>
                              <a:gd name="T57" fmla="*/ T56 w 134"/>
                              <a:gd name="T58" fmla="+- 0 813 813"/>
                              <a:gd name="T59" fmla="*/ 813 h 601"/>
                              <a:gd name="T60" fmla="+- 0 3754 3724"/>
                              <a:gd name="T61" fmla="*/ T60 w 134"/>
                              <a:gd name="T62" fmla="+- 0 824 813"/>
                              <a:gd name="T63" fmla="*/ 824 h 601"/>
                              <a:gd name="T64" fmla="+- 0 3754 3724"/>
                              <a:gd name="T65" fmla="*/ T64 w 134"/>
                              <a:gd name="T66" fmla="+- 0 851 813"/>
                              <a:gd name="T67" fmla="*/ 851 h 601"/>
                              <a:gd name="T68" fmla="+- 0 3766 3724"/>
                              <a:gd name="T69" fmla="*/ T68 w 134"/>
                              <a:gd name="T70" fmla="+- 0 862 813"/>
                              <a:gd name="T71" fmla="*/ 862 h 601"/>
                              <a:gd name="T72" fmla="+- 0 3793 3724"/>
                              <a:gd name="T73" fmla="*/ T72 w 134"/>
                              <a:gd name="T74" fmla="+- 0 862 813"/>
                              <a:gd name="T75" fmla="*/ 862 h 601"/>
                              <a:gd name="T76" fmla="+- 0 3804 3724"/>
                              <a:gd name="T77" fmla="*/ T76 w 134"/>
                              <a:gd name="T78" fmla="+- 0 851 813"/>
                              <a:gd name="T79" fmla="*/ 851 h 601"/>
                              <a:gd name="T80" fmla="+- 0 3804 3724"/>
                              <a:gd name="T81" fmla="*/ T80 w 134"/>
                              <a:gd name="T82" fmla="+- 0 824 813"/>
                              <a:gd name="T83" fmla="*/ 824 h 601"/>
                              <a:gd name="T84" fmla="+- 0 3829 3724"/>
                              <a:gd name="T85" fmla="*/ T84 w 134"/>
                              <a:gd name="T86" fmla="+- 0 920 813"/>
                              <a:gd name="T87" fmla="*/ 920 h 601"/>
                              <a:gd name="T88" fmla="+- 0 3796 3724"/>
                              <a:gd name="T89" fmla="*/ T88 w 134"/>
                              <a:gd name="T90" fmla="+- 0 862 813"/>
                              <a:gd name="T91" fmla="*/ 862 h 601"/>
                              <a:gd name="T92" fmla="+- 0 3762 3724"/>
                              <a:gd name="T93" fmla="*/ T92 w 134"/>
                              <a:gd name="T94" fmla="+- 0 920 813"/>
                              <a:gd name="T95" fmla="*/ 920 h 601"/>
                              <a:gd name="T96" fmla="+- 0 3829 3724"/>
                              <a:gd name="T97" fmla="*/ T96 w 134"/>
                              <a:gd name="T98" fmla="+- 0 920 813"/>
                              <a:gd name="T99" fmla="*/ 920 h 601"/>
                              <a:gd name="T100" fmla="+- 0 3837 3724"/>
                              <a:gd name="T101" fmla="*/ T100 w 134"/>
                              <a:gd name="T102" fmla="+- 0 1149 813"/>
                              <a:gd name="T103" fmla="*/ 1149 h 601"/>
                              <a:gd name="T104" fmla="+- 0 3826 3724"/>
                              <a:gd name="T105" fmla="*/ T104 w 134"/>
                              <a:gd name="T106" fmla="+- 0 1138 813"/>
                              <a:gd name="T107" fmla="*/ 1138 h 601"/>
                              <a:gd name="T108" fmla="+- 0 3798 3724"/>
                              <a:gd name="T109" fmla="*/ T108 w 134"/>
                              <a:gd name="T110" fmla="+- 0 1138 813"/>
                              <a:gd name="T111" fmla="*/ 1138 h 601"/>
                              <a:gd name="T112" fmla="+- 0 3787 3724"/>
                              <a:gd name="T113" fmla="*/ T112 w 134"/>
                              <a:gd name="T114" fmla="+- 0 1149 813"/>
                              <a:gd name="T115" fmla="*/ 1149 h 601"/>
                              <a:gd name="T116" fmla="+- 0 3787 3724"/>
                              <a:gd name="T117" fmla="*/ T116 w 134"/>
                              <a:gd name="T118" fmla="+- 0 1177 813"/>
                              <a:gd name="T119" fmla="*/ 1177 h 601"/>
                              <a:gd name="T120" fmla="+- 0 3798 3724"/>
                              <a:gd name="T121" fmla="*/ T120 w 134"/>
                              <a:gd name="T122" fmla="+- 0 1188 813"/>
                              <a:gd name="T123" fmla="*/ 1188 h 601"/>
                              <a:gd name="T124" fmla="+- 0 3826 3724"/>
                              <a:gd name="T125" fmla="*/ T124 w 134"/>
                              <a:gd name="T126" fmla="+- 0 1188 813"/>
                              <a:gd name="T127" fmla="*/ 1188 h 601"/>
                              <a:gd name="T128" fmla="+- 0 3837 3724"/>
                              <a:gd name="T129" fmla="*/ T128 w 134"/>
                              <a:gd name="T130" fmla="+- 0 1177 813"/>
                              <a:gd name="T131" fmla="*/ 1177 h 601"/>
                              <a:gd name="T132" fmla="+- 0 3837 3724"/>
                              <a:gd name="T133" fmla="*/ T132 w 134"/>
                              <a:gd name="T134" fmla="+- 0 1149 813"/>
                              <a:gd name="T135" fmla="*/ 1149 h 601"/>
                              <a:gd name="T136" fmla="+- 0 3858 3724"/>
                              <a:gd name="T137" fmla="*/ T136 w 134"/>
                              <a:gd name="T138" fmla="+- 0 1413 813"/>
                              <a:gd name="T139" fmla="*/ 1413 h 601"/>
                              <a:gd name="T140" fmla="+- 0 3825 3724"/>
                              <a:gd name="T141" fmla="*/ T140 w 134"/>
                              <a:gd name="T142" fmla="+- 0 1356 813"/>
                              <a:gd name="T143" fmla="*/ 1356 h 601"/>
                              <a:gd name="T144" fmla="+- 0 3791 3724"/>
                              <a:gd name="T145" fmla="*/ T144 w 134"/>
                              <a:gd name="T146" fmla="+- 0 1413 813"/>
                              <a:gd name="T147" fmla="*/ 1413 h 601"/>
                              <a:gd name="T148" fmla="+- 0 3858 3724"/>
                              <a:gd name="T149" fmla="*/ T148 w 134"/>
                              <a:gd name="T150" fmla="+- 0 1413 813"/>
                              <a:gd name="T151" fmla="*/ 1413 h 6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34" h="601">
                                <a:moveTo>
                                  <a:pt x="69" y="267"/>
                                </a:moveTo>
                                <a:lnTo>
                                  <a:pt x="59" y="256"/>
                                </a:lnTo>
                                <a:lnTo>
                                  <a:pt x="67" y="256"/>
                                </a:lnTo>
                                <a:lnTo>
                                  <a:pt x="34" y="199"/>
                                </a:lnTo>
                                <a:lnTo>
                                  <a:pt x="0" y="256"/>
                                </a:lnTo>
                                <a:lnTo>
                                  <a:pt x="31" y="256"/>
                                </a:lnTo>
                                <a:lnTo>
                                  <a:pt x="20" y="267"/>
                                </a:lnTo>
                                <a:lnTo>
                                  <a:pt x="20" y="294"/>
                                </a:lnTo>
                                <a:lnTo>
                                  <a:pt x="31" y="306"/>
                                </a:lnTo>
                                <a:lnTo>
                                  <a:pt x="58" y="306"/>
                                </a:lnTo>
                                <a:lnTo>
                                  <a:pt x="69" y="294"/>
                                </a:lnTo>
                                <a:lnTo>
                                  <a:pt x="69" y="267"/>
                                </a:lnTo>
                                <a:moveTo>
                                  <a:pt x="80" y="11"/>
                                </a:moveTo>
                                <a:lnTo>
                                  <a:pt x="69" y="0"/>
                                </a:lnTo>
                                <a:lnTo>
                                  <a:pt x="42" y="0"/>
                                </a:lnTo>
                                <a:lnTo>
                                  <a:pt x="30" y="11"/>
                                </a:lnTo>
                                <a:lnTo>
                                  <a:pt x="30" y="38"/>
                                </a:lnTo>
                                <a:lnTo>
                                  <a:pt x="42" y="49"/>
                                </a:lnTo>
                                <a:lnTo>
                                  <a:pt x="69" y="49"/>
                                </a:lnTo>
                                <a:lnTo>
                                  <a:pt x="80" y="38"/>
                                </a:lnTo>
                                <a:lnTo>
                                  <a:pt x="80" y="11"/>
                                </a:lnTo>
                                <a:moveTo>
                                  <a:pt x="105" y="107"/>
                                </a:moveTo>
                                <a:lnTo>
                                  <a:pt x="72" y="49"/>
                                </a:lnTo>
                                <a:lnTo>
                                  <a:pt x="38" y="107"/>
                                </a:lnTo>
                                <a:lnTo>
                                  <a:pt x="105" y="107"/>
                                </a:lnTo>
                                <a:moveTo>
                                  <a:pt x="113" y="336"/>
                                </a:moveTo>
                                <a:lnTo>
                                  <a:pt x="102" y="325"/>
                                </a:lnTo>
                                <a:lnTo>
                                  <a:pt x="74" y="325"/>
                                </a:lnTo>
                                <a:lnTo>
                                  <a:pt x="63" y="336"/>
                                </a:lnTo>
                                <a:lnTo>
                                  <a:pt x="63" y="364"/>
                                </a:lnTo>
                                <a:lnTo>
                                  <a:pt x="74" y="375"/>
                                </a:lnTo>
                                <a:lnTo>
                                  <a:pt x="102" y="375"/>
                                </a:lnTo>
                                <a:lnTo>
                                  <a:pt x="113" y="364"/>
                                </a:lnTo>
                                <a:lnTo>
                                  <a:pt x="113" y="336"/>
                                </a:lnTo>
                                <a:moveTo>
                                  <a:pt x="134" y="600"/>
                                </a:moveTo>
                                <a:lnTo>
                                  <a:pt x="101" y="543"/>
                                </a:lnTo>
                                <a:lnTo>
                                  <a:pt x="67" y="600"/>
                                </a:lnTo>
                                <a:lnTo>
                                  <a:pt x="134" y="600"/>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0" name="Line 4869"/>
                        <wps:cNvCnPr>
                          <a:cxnSpLocks/>
                        </wps:cNvCnPr>
                        <wps:spPr bwMode="auto">
                          <a:xfrm>
                            <a:off x="4637" y="575"/>
                            <a:ext cx="0" cy="0"/>
                          </a:xfrm>
                          <a:prstGeom prst="line">
                            <a:avLst/>
                          </a:prstGeom>
                          <a:noFill/>
                          <a:ln w="3240">
                            <a:solidFill>
                              <a:srgbClr val="00BEC4"/>
                            </a:solidFill>
                            <a:round/>
                            <a:headEnd/>
                            <a:tailEnd/>
                          </a:ln>
                          <a:extLst>
                            <a:ext uri="{909E8E84-426E-40DD-AFC4-6F175D3DCCD1}">
                              <a14:hiddenFill xmlns:a14="http://schemas.microsoft.com/office/drawing/2010/main">
                                <a:noFill/>
                              </a14:hiddenFill>
                            </a:ext>
                          </a:extLst>
                        </wps:spPr>
                        <wps:bodyPr/>
                      </wps:wsp>
                      <wps:wsp>
                        <wps:cNvPr id="2311" name="Line 4870"/>
                        <wps:cNvCnPr>
                          <a:cxnSpLocks/>
                        </wps:cNvCnPr>
                        <wps:spPr bwMode="auto">
                          <a:xfrm>
                            <a:off x="4637" y="1005"/>
                            <a:ext cx="0" cy="356"/>
                          </a:xfrm>
                          <a:prstGeom prst="line">
                            <a:avLst/>
                          </a:prstGeom>
                          <a:noFill/>
                          <a:ln w="3240">
                            <a:solidFill>
                              <a:srgbClr val="00BEC4"/>
                            </a:solidFill>
                            <a:round/>
                            <a:headEnd/>
                            <a:tailEnd/>
                          </a:ln>
                          <a:extLst>
                            <a:ext uri="{909E8E84-426E-40DD-AFC4-6F175D3DCCD1}">
                              <a14:hiddenFill xmlns:a14="http://schemas.microsoft.com/office/drawing/2010/main">
                                <a:noFill/>
                              </a14:hiddenFill>
                            </a:ext>
                          </a:extLst>
                        </wps:spPr>
                        <wps:bodyPr/>
                      </wps:wsp>
                      <wps:wsp>
                        <wps:cNvPr id="2312" name="Rectangle 4871"/>
                        <wps:cNvSpPr>
                          <a:spLocks/>
                        </wps:cNvSpPr>
                        <wps:spPr bwMode="auto">
                          <a:xfrm>
                            <a:off x="4328" y="575"/>
                            <a:ext cx="618" cy="430"/>
                          </a:xfrm>
                          <a:prstGeom prst="rect">
                            <a:avLst/>
                          </a:prstGeom>
                          <a:noFill/>
                          <a:ln w="3240">
                            <a:solidFill>
                              <a:srgbClr val="00BE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 name="Line 4872"/>
                        <wps:cNvCnPr>
                          <a:cxnSpLocks/>
                        </wps:cNvCnPr>
                        <wps:spPr bwMode="auto">
                          <a:xfrm>
                            <a:off x="4328" y="753"/>
                            <a:ext cx="618" cy="0"/>
                          </a:xfrm>
                          <a:prstGeom prst="line">
                            <a:avLst/>
                          </a:prstGeom>
                          <a:noFill/>
                          <a:ln w="6450">
                            <a:solidFill>
                              <a:srgbClr val="00BEC4"/>
                            </a:solidFill>
                            <a:round/>
                            <a:headEnd/>
                            <a:tailEnd/>
                          </a:ln>
                          <a:extLst>
                            <a:ext uri="{909E8E84-426E-40DD-AFC4-6F175D3DCCD1}">
                              <a14:hiddenFill xmlns:a14="http://schemas.microsoft.com/office/drawing/2010/main">
                                <a:noFill/>
                              </a14:hiddenFill>
                            </a:ext>
                          </a:extLst>
                        </wps:spPr>
                        <wps:bodyPr/>
                      </wps:wsp>
                      <wps:wsp>
                        <wps:cNvPr id="2314" name="AutoShape 4873"/>
                        <wps:cNvSpPr>
                          <a:spLocks/>
                        </wps:cNvSpPr>
                        <wps:spPr bwMode="auto">
                          <a:xfrm>
                            <a:off x="4619" y="237"/>
                            <a:ext cx="115" cy="1143"/>
                          </a:xfrm>
                          <a:custGeom>
                            <a:avLst/>
                            <a:gdLst>
                              <a:gd name="T0" fmla="+- 0 4686 4619"/>
                              <a:gd name="T1" fmla="*/ T0 w 115"/>
                              <a:gd name="T2" fmla="+- 0 1380 238"/>
                              <a:gd name="T3" fmla="*/ 1380 h 1143"/>
                              <a:gd name="T4" fmla="+- 0 4653 4619"/>
                              <a:gd name="T5" fmla="*/ T4 w 115"/>
                              <a:gd name="T6" fmla="+- 0 1322 238"/>
                              <a:gd name="T7" fmla="*/ 1322 h 1143"/>
                              <a:gd name="T8" fmla="+- 0 4619 4619"/>
                              <a:gd name="T9" fmla="*/ T8 w 115"/>
                              <a:gd name="T10" fmla="+- 0 1380 238"/>
                              <a:gd name="T11" fmla="*/ 1380 h 1143"/>
                              <a:gd name="T12" fmla="+- 0 4686 4619"/>
                              <a:gd name="T13" fmla="*/ T12 w 115"/>
                              <a:gd name="T14" fmla="+- 0 1380 238"/>
                              <a:gd name="T15" fmla="*/ 1380 h 1143"/>
                              <a:gd name="T16" fmla="+- 0 4688 4619"/>
                              <a:gd name="T17" fmla="*/ T16 w 115"/>
                              <a:gd name="T18" fmla="+- 0 736 238"/>
                              <a:gd name="T19" fmla="*/ 736 h 1143"/>
                              <a:gd name="T20" fmla="+- 0 4655 4619"/>
                              <a:gd name="T21" fmla="*/ T20 w 115"/>
                              <a:gd name="T22" fmla="+- 0 678 238"/>
                              <a:gd name="T23" fmla="*/ 678 h 1143"/>
                              <a:gd name="T24" fmla="+- 0 4621 4619"/>
                              <a:gd name="T25" fmla="*/ T24 w 115"/>
                              <a:gd name="T26" fmla="+- 0 736 238"/>
                              <a:gd name="T27" fmla="*/ 736 h 1143"/>
                              <a:gd name="T28" fmla="+- 0 4688 4619"/>
                              <a:gd name="T29" fmla="*/ T28 w 115"/>
                              <a:gd name="T30" fmla="+- 0 736 238"/>
                              <a:gd name="T31" fmla="*/ 736 h 1143"/>
                              <a:gd name="T32" fmla="+- 0 4702 4619"/>
                              <a:gd name="T33" fmla="*/ T32 w 115"/>
                              <a:gd name="T34" fmla="+- 0 1093 238"/>
                              <a:gd name="T35" fmla="*/ 1093 h 1143"/>
                              <a:gd name="T36" fmla="+- 0 4668 4619"/>
                              <a:gd name="T37" fmla="*/ T36 w 115"/>
                              <a:gd name="T38" fmla="+- 0 1035 238"/>
                              <a:gd name="T39" fmla="*/ 1035 h 1143"/>
                              <a:gd name="T40" fmla="+- 0 4635 4619"/>
                              <a:gd name="T41" fmla="*/ T40 w 115"/>
                              <a:gd name="T42" fmla="+- 0 1093 238"/>
                              <a:gd name="T43" fmla="*/ 1093 h 1143"/>
                              <a:gd name="T44" fmla="+- 0 4702 4619"/>
                              <a:gd name="T45" fmla="*/ T44 w 115"/>
                              <a:gd name="T46" fmla="+- 0 1093 238"/>
                              <a:gd name="T47" fmla="*/ 1093 h 1143"/>
                              <a:gd name="T48" fmla="+- 0 4702 4619"/>
                              <a:gd name="T49" fmla="*/ T48 w 115"/>
                              <a:gd name="T50" fmla="+- 0 512 238"/>
                              <a:gd name="T51" fmla="*/ 512 h 1143"/>
                              <a:gd name="T52" fmla="+- 0 4691 4619"/>
                              <a:gd name="T53" fmla="*/ T52 w 115"/>
                              <a:gd name="T54" fmla="+- 0 501 238"/>
                              <a:gd name="T55" fmla="*/ 501 h 1143"/>
                              <a:gd name="T56" fmla="+- 0 4663 4619"/>
                              <a:gd name="T57" fmla="*/ T56 w 115"/>
                              <a:gd name="T58" fmla="+- 0 501 238"/>
                              <a:gd name="T59" fmla="*/ 501 h 1143"/>
                              <a:gd name="T60" fmla="+- 0 4652 4619"/>
                              <a:gd name="T61" fmla="*/ T60 w 115"/>
                              <a:gd name="T62" fmla="+- 0 512 238"/>
                              <a:gd name="T63" fmla="*/ 512 h 1143"/>
                              <a:gd name="T64" fmla="+- 0 4652 4619"/>
                              <a:gd name="T65" fmla="*/ T64 w 115"/>
                              <a:gd name="T66" fmla="+- 0 540 238"/>
                              <a:gd name="T67" fmla="*/ 540 h 1143"/>
                              <a:gd name="T68" fmla="+- 0 4663 4619"/>
                              <a:gd name="T69" fmla="*/ T68 w 115"/>
                              <a:gd name="T70" fmla="+- 0 551 238"/>
                              <a:gd name="T71" fmla="*/ 551 h 1143"/>
                              <a:gd name="T72" fmla="+- 0 4691 4619"/>
                              <a:gd name="T73" fmla="*/ T72 w 115"/>
                              <a:gd name="T74" fmla="+- 0 551 238"/>
                              <a:gd name="T75" fmla="*/ 551 h 1143"/>
                              <a:gd name="T76" fmla="+- 0 4702 4619"/>
                              <a:gd name="T77" fmla="*/ T76 w 115"/>
                              <a:gd name="T78" fmla="+- 0 540 238"/>
                              <a:gd name="T79" fmla="*/ 540 h 1143"/>
                              <a:gd name="T80" fmla="+- 0 4702 4619"/>
                              <a:gd name="T81" fmla="*/ T80 w 115"/>
                              <a:gd name="T82" fmla="+- 0 512 238"/>
                              <a:gd name="T83" fmla="*/ 512 h 1143"/>
                              <a:gd name="T84" fmla="+- 0 4726 4619"/>
                              <a:gd name="T85" fmla="*/ T84 w 115"/>
                              <a:gd name="T86" fmla="+- 0 778 238"/>
                              <a:gd name="T87" fmla="*/ 778 h 1143"/>
                              <a:gd name="T88" fmla="+- 0 4714 4619"/>
                              <a:gd name="T89" fmla="*/ T88 w 115"/>
                              <a:gd name="T90" fmla="+- 0 767 238"/>
                              <a:gd name="T91" fmla="*/ 767 h 1143"/>
                              <a:gd name="T92" fmla="+- 0 4687 4619"/>
                              <a:gd name="T93" fmla="*/ T92 w 115"/>
                              <a:gd name="T94" fmla="+- 0 767 238"/>
                              <a:gd name="T95" fmla="*/ 767 h 1143"/>
                              <a:gd name="T96" fmla="+- 0 4676 4619"/>
                              <a:gd name="T97" fmla="*/ T96 w 115"/>
                              <a:gd name="T98" fmla="+- 0 778 238"/>
                              <a:gd name="T99" fmla="*/ 778 h 1143"/>
                              <a:gd name="T100" fmla="+- 0 4676 4619"/>
                              <a:gd name="T101" fmla="*/ T100 w 115"/>
                              <a:gd name="T102" fmla="+- 0 806 238"/>
                              <a:gd name="T103" fmla="*/ 806 h 1143"/>
                              <a:gd name="T104" fmla="+- 0 4687 4619"/>
                              <a:gd name="T105" fmla="*/ T104 w 115"/>
                              <a:gd name="T106" fmla="+- 0 817 238"/>
                              <a:gd name="T107" fmla="*/ 817 h 1143"/>
                              <a:gd name="T108" fmla="+- 0 4714 4619"/>
                              <a:gd name="T109" fmla="*/ T108 w 115"/>
                              <a:gd name="T110" fmla="+- 0 817 238"/>
                              <a:gd name="T111" fmla="*/ 817 h 1143"/>
                              <a:gd name="T112" fmla="+- 0 4726 4619"/>
                              <a:gd name="T113" fmla="*/ T112 w 115"/>
                              <a:gd name="T114" fmla="+- 0 806 238"/>
                              <a:gd name="T115" fmla="*/ 806 h 1143"/>
                              <a:gd name="T116" fmla="+- 0 4726 4619"/>
                              <a:gd name="T117" fmla="*/ T116 w 115"/>
                              <a:gd name="T118" fmla="+- 0 778 238"/>
                              <a:gd name="T119" fmla="*/ 778 h 1143"/>
                              <a:gd name="T120" fmla="+- 0 4733 4619"/>
                              <a:gd name="T121" fmla="*/ T120 w 115"/>
                              <a:gd name="T122" fmla="+- 0 249 238"/>
                              <a:gd name="T123" fmla="*/ 249 h 1143"/>
                              <a:gd name="T124" fmla="+- 0 4722 4619"/>
                              <a:gd name="T125" fmla="*/ T124 w 115"/>
                              <a:gd name="T126" fmla="+- 0 238 238"/>
                              <a:gd name="T127" fmla="*/ 238 h 1143"/>
                              <a:gd name="T128" fmla="+- 0 4695 4619"/>
                              <a:gd name="T129" fmla="*/ T128 w 115"/>
                              <a:gd name="T130" fmla="+- 0 238 238"/>
                              <a:gd name="T131" fmla="*/ 238 h 1143"/>
                              <a:gd name="T132" fmla="+- 0 4684 4619"/>
                              <a:gd name="T133" fmla="*/ T132 w 115"/>
                              <a:gd name="T134" fmla="+- 0 249 238"/>
                              <a:gd name="T135" fmla="*/ 249 h 1143"/>
                              <a:gd name="T136" fmla="+- 0 4684 4619"/>
                              <a:gd name="T137" fmla="*/ T136 w 115"/>
                              <a:gd name="T138" fmla="+- 0 276 238"/>
                              <a:gd name="T139" fmla="*/ 276 h 1143"/>
                              <a:gd name="T140" fmla="+- 0 4695 4619"/>
                              <a:gd name="T141" fmla="*/ T140 w 115"/>
                              <a:gd name="T142" fmla="+- 0 287 238"/>
                              <a:gd name="T143" fmla="*/ 287 h 1143"/>
                              <a:gd name="T144" fmla="+- 0 4722 4619"/>
                              <a:gd name="T145" fmla="*/ T144 w 115"/>
                              <a:gd name="T146" fmla="+- 0 287 238"/>
                              <a:gd name="T147" fmla="*/ 287 h 1143"/>
                              <a:gd name="T148" fmla="+- 0 4733 4619"/>
                              <a:gd name="T149" fmla="*/ T148 w 115"/>
                              <a:gd name="T150" fmla="+- 0 276 238"/>
                              <a:gd name="T151" fmla="*/ 276 h 1143"/>
                              <a:gd name="T152" fmla="+- 0 4733 4619"/>
                              <a:gd name="T153" fmla="*/ T152 w 115"/>
                              <a:gd name="T154" fmla="+- 0 249 238"/>
                              <a:gd name="T155" fmla="*/ 249 h 1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5" h="1143">
                                <a:moveTo>
                                  <a:pt x="67" y="1142"/>
                                </a:moveTo>
                                <a:lnTo>
                                  <a:pt x="34" y="1084"/>
                                </a:lnTo>
                                <a:lnTo>
                                  <a:pt x="0" y="1142"/>
                                </a:lnTo>
                                <a:lnTo>
                                  <a:pt x="67" y="1142"/>
                                </a:lnTo>
                                <a:moveTo>
                                  <a:pt x="69" y="498"/>
                                </a:moveTo>
                                <a:lnTo>
                                  <a:pt x="36" y="440"/>
                                </a:lnTo>
                                <a:lnTo>
                                  <a:pt x="2" y="498"/>
                                </a:lnTo>
                                <a:lnTo>
                                  <a:pt x="69" y="498"/>
                                </a:lnTo>
                                <a:moveTo>
                                  <a:pt x="83" y="855"/>
                                </a:moveTo>
                                <a:lnTo>
                                  <a:pt x="49" y="797"/>
                                </a:lnTo>
                                <a:lnTo>
                                  <a:pt x="16" y="855"/>
                                </a:lnTo>
                                <a:lnTo>
                                  <a:pt x="83" y="855"/>
                                </a:lnTo>
                                <a:moveTo>
                                  <a:pt x="83" y="274"/>
                                </a:moveTo>
                                <a:lnTo>
                                  <a:pt x="72" y="263"/>
                                </a:lnTo>
                                <a:lnTo>
                                  <a:pt x="44" y="263"/>
                                </a:lnTo>
                                <a:lnTo>
                                  <a:pt x="33" y="274"/>
                                </a:lnTo>
                                <a:lnTo>
                                  <a:pt x="33" y="302"/>
                                </a:lnTo>
                                <a:lnTo>
                                  <a:pt x="44" y="313"/>
                                </a:lnTo>
                                <a:lnTo>
                                  <a:pt x="72" y="313"/>
                                </a:lnTo>
                                <a:lnTo>
                                  <a:pt x="83" y="302"/>
                                </a:lnTo>
                                <a:lnTo>
                                  <a:pt x="83" y="274"/>
                                </a:lnTo>
                                <a:moveTo>
                                  <a:pt x="107" y="540"/>
                                </a:moveTo>
                                <a:lnTo>
                                  <a:pt x="95" y="529"/>
                                </a:lnTo>
                                <a:lnTo>
                                  <a:pt x="68" y="529"/>
                                </a:lnTo>
                                <a:lnTo>
                                  <a:pt x="57" y="540"/>
                                </a:lnTo>
                                <a:lnTo>
                                  <a:pt x="57" y="568"/>
                                </a:lnTo>
                                <a:lnTo>
                                  <a:pt x="68" y="579"/>
                                </a:lnTo>
                                <a:lnTo>
                                  <a:pt x="95" y="579"/>
                                </a:lnTo>
                                <a:lnTo>
                                  <a:pt x="107" y="568"/>
                                </a:lnTo>
                                <a:lnTo>
                                  <a:pt x="107" y="540"/>
                                </a:lnTo>
                                <a:moveTo>
                                  <a:pt x="114" y="11"/>
                                </a:moveTo>
                                <a:lnTo>
                                  <a:pt x="103" y="0"/>
                                </a:lnTo>
                                <a:lnTo>
                                  <a:pt x="76" y="0"/>
                                </a:lnTo>
                                <a:lnTo>
                                  <a:pt x="65" y="11"/>
                                </a:lnTo>
                                <a:lnTo>
                                  <a:pt x="65" y="38"/>
                                </a:lnTo>
                                <a:lnTo>
                                  <a:pt x="76" y="49"/>
                                </a:lnTo>
                                <a:lnTo>
                                  <a:pt x="103" y="49"/>
                                </a:lnTo>
                                <a:lnTo>
                                  <a:pt x="114" y="38"/>
                                </a:lnTo>
                                <a:lnTo>
                                  <a:pt x="114" y="11"/>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5" name="Line 4874"/>
                        <wps:cNvCnPr>
                          <a:cxnSpLocks/>
                        </wps:cNvCnPr>
                        <wps:spPr bwMode="auto">
                          <a:xfrm>
                            <a:off x="5461" y="1545"/>
                            <a:ext cx="0" cy="0"/>
                          </a:xfrm>
                          <a:prstGeom prst="line">
                            <a:avLst/>
                          </a:prstGeom>
                          <a:noFill/>
                          <a:ln w="3240">
                            <a:solidFill>
                              <a:srgbClr val="C67BFF"/>
                            </a:solidFill>
                            <a:round/>
                            <a:headEnd/>
                            <a:tailEnd/>
                          </a:ln>
                          <a:extLst>
                            <a:ext uri="{909E8E84-426E-40DD-AFC4-6F175D3DCCD1}">
                              <a14:hiddenFill xmlns:a14="http://schemas.microsoft.com/office/drawing/2010/main">
                                <a:noFill/>
                              </a14:hiddenFill>
                            </a:ext>
                          </a:extLst>
                        </wps:spPr>
                        <wps:bodyPr/>
                      </wps:wsp>
                      <wps:wsp>
                        <wps:cNvPr id="2316" name="Line 4875"/>
                        <wps:cNvCnPr>
                          <a:cxnSpLocks/>
                        </wps:cNvCnPr>
                        <wps:spPr bwMode="auto">
                          <a:xfrm>
                            <a:off x="5461" y="1979"/>
                            <a:ext cx="0" cy="111"/>
                          </a:xfrm>
                          <a:prstGeom prst="line">
                            <a:avLst/>
                          </a:prstGeom>
                          <a:noFill/>
                          <a:ln w="3240">
                            <a:solidFill>
                              <a:srgbClr val="C67BFF"/>
                            </a:solidFill>
                            <a:round/>
                            <a:headEnd/>
                            <a:tailEnd/>
                          </a:ln>
                          <a:extLst>
                            <a:ext uri="{909E8E84-426E-40DD-AFC4-6F175D3DCCD1}">
                              <a14:hiddenFill xmlns:a14="http://schemas.microsoft.com/office/drawing/2010/main">
                                <a:noFill/>
                              </a14:hiddenFill>
                            </a:ext>
                          </a:extLst>
                        </wps:spPr>
                        <wps:bodyPr/>
                      </wps:wsp>
                      <wps:wsp>
                        <wps:cNvPr id="2317" name="Rectangle 4876"/>
                        <wps:cNvSpPr>
                          <a:spLocks/>
                        </wps:cNvSpPr>
                        <wps:spPr bwMode="auto">
                          <a:xfrm>
                            <a:off x="5151" y="1544"/>
                            <a:ext cx="618" cy="435"/>
                          </a:xfrm>
                          <a:prstGeom prst="rect">
                            <a:avLst/>
                          </a:prstGeom>
                          <a:noFill/>
                          <a:ln w="3240">
                            <a:solidFill>
                              <a:srgbClr val="C67B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8" name="Line 4877"/>
                        <wps:cNvCnPr>
                          <a:cxnSpLocks/>
                        </wps:cNvCnPr>
                        <wps:spPr bwMode="auto">
                          <a:xfrm>
                            <a:off x="5152" y="1864"/>
                            <a:ext cx="618" cy="0"/>
                          </a:xfrm>
                          <a:prstGeom prst="line">
                            <a:avLst/>
                          </a:prstGeom>
                          <a:noFill/>
                          <a:ln w="6450">
                            <a:solidFill>
                              <a:srgbClr val="C67BFF"/>
                            </a:solidFill>
                            <a:round/>
                            <a:headEnd/>
                            <a:tailEnd/>
                          </a:ln>
                          <a:extLst>
                            <a:ext uri="{909E8E84-426E-40DD-AFC4-6F175D3DCCD1}">
                              <a14:hiddenFill xmlns:a14="http://schemas.microsoft.com/office/drawing/2010/main">
                                <a:noFill/>
                              </a14:hiddenFill>
                            </a:ext>
                          </a:extLst>
                        </wps:spPr>
                        <wps:bodyPr/>
                      </wps:wsp>
                      <wps:wsp>
                        <wps:cNvPr id="2319" name="AutoShape 4878"/>
                        <wps:cNvSpPr>
                          <a:spLocks/>
                        </wps:cNvSpPr>
                        <wps:spPr bwMode="auto">
                          <a:xfrm>
                            <a:off x="5386" y="735"/>
                            <a:ext cx="147" cy="1375"/>
                          </a:xfrm>
                          <a:custGeom>
                            <a:avLst/>
                            <a:gdLst>
                              <a:gd name="T0" fmla="+- 0 5436 5387"/>
                              <a:gd name="T1" fmla="*/ T0 w 147"/>
                              <a:gd name="T2" fmla="+- 0 1893 735"/>
                              <a:gd name="T3" fmla="*/ 1893 h 1375"/>
                              <a:gd name="T4" fmla="+- 0 5425 5387"/>
                              <a:gd name="T5" fmla="*/ T4 w 147"/>
                              <a:gd name="T6" fmla="+- 0 1882 735"/>
                              <a:gd name="T7" fmla="*/ 1882 h 1375"/>
                              <a:gd name="T8" fmla="+- 0 5398 5387"/>
                              <a:gd name="T9" fmla="*/ T8 w 147"/>
                              <a:gd name="T10" fmla="+- 0 1882 735"/>
                              <a:gd name="T11" fmla="*/ 1882 h 1375"/>
                              <a:gd name="T12" fmla="+- 0 5387 5387"/>
                              <a:gd name="T13" fmla="*/ T12 w 147"/>
                              <a:gd name="T14" fmla="+- 0 1893 735"/>
                              <a:gd name="T15" fmla="*/ 1893 h 1375"/>
                              <a:gd name="T16" fmla="+- 0 5387 5387"/>
                              <a:gd name="T17" fmla="*/ T16 w 147"/>
                              <a:gd name="T18" fmla="+- 0 1920 735"/>
                              <a:gd name="T19" fmla="*/ 1920 h 1375"/>
                              <a:gd name="T20" fmla="+- 0 5398 5387"/>
                              <a:gd name="T21" fmla="*/ T20 w 147"/>
                              <a:gd name="T22" fmla="+- 0 1931 735"/>
                              <a:gd name="T23" fmla="*/ 1931 h 1375"/>
                              <a:gd name="T24" fmla="+- 0 5425 5387"/>
                              <a:gd name="T25" fmla="*/ T24 w 147"/>
                              <a:gd name="T26" fmla="+- 0 1931 735"/>
                              <a:gd name="T27" fmla="*/ 1931 h 1375"/>
                              <a:gd name="T28" fmla="+- 0 5436 5387"/>
                              <a:gd name="T29" fmla="*/ T28 w 147"/>
                              <a:gd name="T30" fmla="+- 0 1920 735"/>
                              <a:gd name="T31" fmla="*/ 1920 h 1375"/>
                              <a:gd name="T32" fmla="+- 0 5436 5387"/>
                              <a:gd name="T33" fmla="*/ T32 w 147"/>
                              <a:gd name="T34" fmla="+- 0 1893 735"/>
                              <a:gd name="T35" fmla="*/ 1893 h 1375"/>
                              <a:gd name="T36" fmla="+- 0 5467 5387"/>
                              <a:gd name="T37" fmla="*/ T36 w 147"/>
                              <a:gd name="T38" fmla="+- 0 1474 735"/>
                              <a:gd name="T39" fmla="*/ 1474 h 1375"/>
                              <a:gd name="T40" fmla="+- 0 5434 5387"/>
                              <a:gd name="T41" fmla="*/ T40 w 147"/>
                              <a:gd name="T42" fmla="+- 0 1417 735"/>
                              <a:gd name="T43" fmla="*/ 1417 h 1375"/>
                              <a:gd name="T44" fmla="+- 0 5400 5387"/>
                              <a:gd name="T45" fmla="*/ T44 w 147"/>
                              <a:gd name="T46" fmla="+- 0 1474 735"/>
                              <a:gd name="T47" fmla="*/ 1474 h 1375"/>
                              <a:gd name="T48" fmla="+- 0 5467 5387"/>
                              <a:gd name="T49" fmla="*/ T48 w 147"/>
                              <a:gd name="T50" fmla="+- 0 1474 735"/>
                              <a:gd name="T51" fmla="*/ 1474 h 1375"/>
                              <a:gd name="T52" fmla="+- 0 5472 5387"/>
                              <a:gd name="T53" fmla="*/ T52 w 147"/>
                              <a:gd name="T54" fmla="+- 0 2017 735"/>
                              <a:gd name="T55" fmla="*/ 2017 h 1375"/>
                              <a:gd name="T56" fmla="+- 0 5439 5387"/>
                              <a:gd name="T57" fmla="*/ T56 w 147"/>
                              <a:gd name="T58" fmla="+- 0 1960 735"/>
                              <a:gd name="T59" fmla="*/ 1960 h 1375"/>
                              <a:gd name="T60" fmla="+- 0 5406 5387"/>
                              <a:gd name="T61" fmla="*/ T60 w 147"/>
                              <a:gd name="T62" fmla="+- 0 2017 735"/>
                              <a:gd name="T63" fmla="*/ 2017 h 1375"/>
                              <a:gd name="T64" fmla="+- 0 5472 5387"/>
                              <a:gd name="T65" fmla="*/ T64 w 147"/>
                              <a:gd name="T66" fmla="+- 0 2017 735"/>
                              <a:gd name="T67" fmla="*/ 2017 h 1375"/>
                              <a:gd name="T68" fmla="+- 0 5486 5387"/>
                              <a:gd name="T69" fmla="*/ T68 w 147"/>
                              <a:gd name="T70" fmla="+- 0 2110 735"/>
                              <a:gd name="T71" fmla="*/ 2110 h 1375"/>
                              <a:gd name="T72" fmla="+- 0 5453 5387"/>
                              <a:gd name="T73" fmla="*/ T72 w 147"/>
                              <a:gd name="T74" fmla="+- 0 2052 735"/>
                              <a:gd name="T75" fmla="*/ 2052 h 1375"/>
                              <a:gd name="T76" fmla="+- 0 5419 5387"/>
                              <a:gd name="T77" fmla="*/ T76 w 147"/>
                              <a:gd name="T78" fmla="+- 0 2110 735"/>
                              <a:gd name="T79" fmla="*/ 2110 h 1375"/>
                              <a:gd name="T80" fmla="+- 0 5486 5387"/>
                              <a:gd name="T81" fmla="*/ T80 w 147"/>
                              <a:gd name="T82" fmla="+- 0 2110 735"/>
                              <a:gd name="T83" fmla="*/ 2110 h 1375"/>
                              <a:gd name="T84" fmla="+- 0 5507 5387"/>
                              <a:gd name="T85" fmla="*/ T84 w 147"/>
                              <a:gd name="T86" fmla="+- 0 1805 735"/>
                              <a:gd name="T87" fmla="*/ 1805 h 1375"/>
                              <a:gd name="T88" fmla="+- 0 5496 5387"/>
                              <a:gd name="T89" fmla="*/ T88 w 147"/>
                              <a:gd name="T90" fmla="+- 0 1794 735"/>
                              <a:gd name="T91" fmla="*/ 1794 h 1375"/>
                              <a:gd name="T92" fmla="+- 0 5469 5387"/>
                              <a:gd name="T93" fmla="*/ T92 w 147"/>
                              <a:gd name="T94" fmla="+- 0 1794 735"/>
                              <a:gd name="T95" fmla="*/ 1794 h 1375"/>
                              <a:gd name="T96" fmla="+- 0 5458 5387"/>
                              <a:gd name="T97" fmla="*/ T96 w 147"/>
                              <a:gd name="T98" fmla="+- 0 1805 735"/>
                              <a:gd name="T99" fmla="*/ 1805 h 1375"/>
                              <a:gd name="T100" fmla="+- 0 5458 5387"/>
                              <a:gd name="T101" fmla="*/ T100 w 147"/>
                              <a:gd name="T102" fmla="+- 0 1832 735"/>
                              <a:gd name="T103" fmla="*/ 1832 h 1375"/>
                              <a:gd name="T104" fmla="+- 0 5469 5387"/>
                              <a:gd name="T105" fmla="*/ T104 w 147"/>
                              <a:gd name="T106" fmla="+- 0 1843 735"/>
                              <a:gd name="T107" fmla="*/ 1843 h 1375"/>
                              <a:gd name="T108" fmla="+- 0 5496 5387"/>
                              <a:gd name="T109" fmla="*/ T108 w 147"/>
                              <a:gd name="T110" fmla="+- 0 1843 735"/>
                              <a:gd name="T111" fmla="*/ 1843 h 1375"/>
                              <a:gd name="T112" fmla="+- 0 5507 5387"/>
                              <a:gd name="T113" fmla="*/ T112 w 147"/>
                              <a:gd name="T114" fmla="+- 0 1832 735"/>
                              <a:gd name="T115" fmla="*/ 1832 h 1375"/>
                              <a:gd name="T116" fmla="+- 0 5507 5387"/>
                              <a:gd name="T117" fmla="*/ T116 w 147"/>
                              <a:gd name="T118" fmla="+- 0 1805 735"/>
                              <a:gd name="T119" fmla="*/ 1805 h 1375"/>
                              <a:gd name="T120" fmla="+- 0 5533 5387"/>
                              <a:gd name="T121" fmla="*/ T120 w 147"/>
                              <a:gd name="T122" fmla="+- 0 746 735"/>
                              <a:gd name="T123" fmla="*/ 746 h 1375"/>
                              <a:gd name="T124" fmla="+- 0 5522 5387"/>
                              <a:gd name="T125" fmla="*/ T124 w 147"/>
                              <a:gd name="T126" fmla="+- 0 735 735"/>
                              <a:gd name="T127" fmla="*/ 735 h 1375"/>
                              <a:gd name="T128" fmla="+- 0 5495 5387"/>
                              <a:gd name="T129" fmla="*/ T128 w 147"/>
                              <a:gd name="T130" fmla="+- 0 735 735"/>
                              <a:gd name="T131" fmla="*/ 735 h 1375"/>
                              <a:gd name="T132" fmla="+- 0 5484 5387"/>
                              <a:gd name="T133" fmla="*/ T132 w 147"/>
                              <a:gd name="T134" fmla="+- 0 746 735"/>
                              <a:gd name="T135" fmla="*/ 746 h 1375"/>
                              <a:gd name="T136" fmla="+- 0 5484 5387"/>
                              <a:gd name="T137" fmla="*/ T136 w 147"/>
                              <a:gd name="T138" fmla="+- 0 773 735"/>
                              <a:gd name="T139" fmla="*/ 773 h 1375"/>
                              <a:gd name="T140" fmla="+- 0 5495 5387"/>
                              <a:gd name="T141" fmla="*/ T140 w 147"/>
                              <a:gd name="T142" fmla="+- 0 785 735"/>
                              <a:gd name="T143" fmla="*/ 785 h 1375"/>
                              <a:gd name="T144" fmla="+- 0 5522 5387"/>
                              <a:gd name="T145" fmla="*/ T144 w 147"/>
                              <a:gd name="T146" fmla="+- 0 785 735"/>
                              <a:gd name="T147" fmla="*/ 785 h 1375"/>
                              <a:gd name="T148" fmla="+- 0 5533 5387"/>
                              <a:gd name="T149" fmla="*/ T148 w 147"/>
                              <a:gd name="T150" fmla="+- 0 773 735"/>
                              <a:gd name="T151" fmla="*/ 773 h 1375"/>
                              <a:gd name="T152" fmla="+- 0 5533 5387"/>
                              <a:gd name="T153" fmla="*/ T152 w 147"/>
                              <a:gd name="T154" fmla="+- 0 746 735"/>
                              <a:gd name="T155" fmla="*/ 746 h 1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7" h="1375">
                                <a:moveTo>
                                  <a:pt x="49" y="1158"/>
                                </a:moveTo>
                                <a:lnTo>
                                  <a:pt x="38" y="1147"/>
                                </a:lnTo>
                                <a:lnTo>
                                  <a:pt x="11" y="1147"/>
                                </a:lnTo>
                                <a:lnTo>
                                  <a:pt x="0" y="1158"/>
                                </a:lnTo>
                                <a:lnTo>
                                  <a:pt x="0" y="1185"/>
                                </a:lnTo>
                                <a:lnTo>
                                  <a:pt x="11" y="1196"/>
                                </a:lnTo>
                                <a:lnTo>
                                  <a:pt x="38" y="1196"/>
                                </a:lnTo>
                                <a:lnTo>
                                  <a:pt x="49" y="1185"/>
                                </a:lnTo>
                                <a:lnTo>
                                  <a:pt x="49" y="1158"/>
                                </a:lnTo>
                                <a:moveTo>
                                  <a:pt x="80" y="739"/>
                                </a:moveTo>
                                <a:lnTo>
                                  <a:pt x="47" y="682"/>
                                </a:lnTo>
                                <a:lnTo>
                                  <a:pt x="13" y="739"/>
                                </a:lnTo>
                                <a:lnTo>
                                  <a:pt x="80" y="739"/>
                                </a:lnTo>
                                <a:moveTo>
                                  <a:pt x="85" y="1282"/>
                                </a:moveTo>
                                <a:lnTo>
                                  <a:pt x="52" y="1225"/>
                                </a:lnTo>
                                <a:lnTo>
                                  <a:pt x="19" y="1282"/>
                                </a:lnTo>
                                <a:lnTo>
                                  <a:pt x="85" y="1282"/>
                                </a:lnTo>
                                <a:moveTo>
                                  <a:pt x="99" y="1375"/>
                                </a:moveTo>
                                <a:lnTo>
                                  <a:pt x="66" y="1317"/>
                                </a:lnTo>
                                <a:lnTo>
                                  <a:pt x="32" y="1375"/>
                                </a:lnTo>
                                <a:lnTo>
                                  <a:pt x="99" y="1375"/>
                                </a:lnTo>
                                <a:moveTo>
                                  <a:pt x="120" y="1070"/>
                                </a:moveTo>
                                <a:lnTo>
                                  <a:pt x="109" y="1059"/>
                                </a:lnTo>
                                <a:lnTo>
                                  <a:pt x="82" y="1059"/>
                                </a:lnTo>
                                <a:lnTo>
                                  <a:pt x="71" y="1070"/>
                                </a:lnTo>
                                <a:lnTo>
                                  <a:pt x="71" y="1097"/>
                                </a:lnTo>
                                <a:lnTo>
                                  <a:pt x="82" y="1108"/>
                                </a:lnTo>
                                <a:lnTo>
                                  <a:pt x="109" y="1108"/>
                                </a:lnTo>
                                <a:lnTo>
                                  <a:pt x="120" y="1097"/>
                                </a:lnTo>
                                <a:lnTo>
                                  <a:pt x="120" y="1070"/>
                                </a:lnTo>
                                <a:moveTo>
                                  <a:pt x="146" y="11"/>
                                </a:moveTo>
                                <a:lnTo>
                                  <a:pt x="135" y="0"/>
                                </a:lnTo>
                                <a:lnTo>
                                  <a:pt x="108" y="0"/>
                                </a:lnTo>
                                <a:lnTo>
                                  <a:pt x="97" y="11"/>
                                </a:lnTo>
                                <a:lnTo>
                                  <a:pt x="97" y="38"/>
                                </a:lnTo>
                                <a:lnTo>
                                  <a:pt x="108" y="50"/>
                                </a:lnTo>
                                <a:lnTo>
                                  <a:pt x="135" y="50"/>
                                </a:lnTo>
                                <a:lnTo>
                                  <a:pt x="146" y="38"/>
                                </a:lnTo>
                                <a:lnTo>
                                  <a:pt x="146" y="11"/>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0" name="Rectangle 4879"/>
                        <wps:cNvSpPr>
                          <a:spLocks/>
                        </wps:cNvSpPr>
                        <wps:spPr bwMode="auto">
                          <a:xfrm>
                            <a:off x="2495" y="93"/>
                            <a:ext cx="3460" cy="2606"/>
                          </a:xfrm>
                          <a:prstGeom prst="rect">
                            <a:avLst/>
                          </a:prstGeom>
                          <a:noFill/>
                          <a:ln w="324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1" name="Line 4880"/>
                        <wps:cNvCnPr>
                          <a:cxnSpLocks/>
                        </wps:cNvCnPr>
                        <wps:spPr bwMode="auto">
                          <a:xfrm>
                            <a:off x="2483" y="2581"/>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2" name="Line 4881"/>
                        <wps:cNvCnPr>
                          <a:cxnSpLocks/>
                        </wps:cNvCnPr>
                        <wps:spPr bwMode="auto">
                          <a:xfrm>
                            <a:off x="2483" y="2186"/>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3" name="Line 4882"/>
                        <wps:cNvCnPr>
                          <a:cxnSpLocks/>
                        </wps:cNvCnPr>
                        <wps:spPr bwMode="auto">
                          <a:xfrm>
                            <a:off x="2483" y="1791"/>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4" name="Line 4883"/>
                        <wps:cNvCnPr>
                          <a:cxnSpLocks/>
                        </wps:cNvCnPr>
                        <wps:spPr bwMode="auto">
                          <a:xfrm>
                            <a:off x="2483" y="1397"/>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5" name="Line 4884"/>
                        <wps:cNvCnPr>
                          <a:cxnSpLocks/>
                        </wps:cNvCnPr>
                        <wps:spPr bwMode="auto">
                          <a:xfrm>
                            <a:off x="2483" y="1002"/>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6" name="Line 4885"/>
                        <wps:cNvCnPr>
                          <a:cxnSpLocks/>
                        </wps:cNvCnPr>
                        <wps:spPr bwMode="auto">
                          <a:xfrm>
                            <a:off x="2483" y="607"/>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7" name="Line 4886"/>
                        <wps:cNvCnPr>
                          <a:cxnSpLocks/>
                        </wps:cNvCnPr>
                        <wps:spPr bwMode="auto">
                          <a:xfrm>
                            <a:off x="2483" y="212"/>
                            <a:ext cx="13"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8" name="Line 4887"/>
                        <wps:cNvCnPr>
                          <a:cxnSpLocks/>
                        </wps:cNvCnPr>
                        <wps:spPr bwMode="auto">
                          <a:xfrm>
                            <a:off x="2990" y="2713"/>
                            <a:ext cx="0"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29" name="Line 4888"/>
                        <wps:cNvCnPr>
                          <a:cxnSpLocks/>
                        </wps:cNvCnPr>
                        <wps:spPr bwMode="auto">
                          <a:xfrm>
                            <a:off x="3813" y="2713"/>
                            <a:ext cx="0"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30" name="Line 4889"/>
                        <wps:cNvCnPr>
                          <a:cxnSpLocks/>
                        </wps:cNvCnPr>
                        <wps:spPr bwMode="auto">
                          <a:xfrm>
                            <a:off x="4637" y="2713"/>
                            <a:ext cx="0"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31" name="Line 4890"/>
                        <wps:cNvCnPr>
                          <a:cxnSpLocks/>
                        </wps:cNvCnPr>
                        <wps:spPr bwMode="auto">
                          <a:xfrm>
                            <a:off x="5461" y="2713"/>
                            <a:ext cx="0" cy="0"/>
                          </a:xfrm>
                          <a:prstGeom prst="line">
                            <a:avLst/>
                          </a:prstGeom>
                          <a:noFill/>
                          <a:ln w="3240">
                            <a:solidFill>
                              <a:srgbClr val="333333"/>
                            </a:solidFill>
                            <a:round/>
                            <a:headEnd/>
                            <a:tailEnd/>
                          </a:ln>
                          <a:extLst>
                            <a:ext uri="{909E8E84-426E-40DD-AFC4-6F175D3DCCD1}">
                              <a14:hiddenFill xmlns:a14="http://schemas.microsoft.com/office/drawing/2010/main">
                                <a:noFill/>
                              </a14:hiddenFill>
                            </a:ext>
                          </a:extLst>
                        </wps:spPr>
                        <wps:bodyPr/>
                      </wps:wsp>
                      <wps:wsp>
                        <wps:cNvPr id="2332" name="Freeform 4891"/>
                        <wps:cNvSpPr>
                          <a:spLocks/>
                        </wps:cNvSpPr>
                        <wps:spPr bwMode="auto">
                          <a:xfrm>
                            <a:off x="5622" y="270"/>
                            <a:ext cx="49" cy="50"/>
                          </a:xfrm>
                          <a:custGeom>
                            <a:avLst/>
                            <a:gdLst>
                              <a:gd name="T0" fmla="+- 0 5652 5622"/>
                              <a:gd name="T1" fmla="*/ T0 w 49"/>
                              <a:gd name="T2" fmla="+- 0 270 270"/>
                              <a:gd name="T3" fmla="*/ 270 h 50"/>
                              <a:gd name="T4" fmla="+- 0 5641 5622"/>
                              <a:gd name="T5" fmla="*/ T4 w 49"/>
                              <a:gd name="T6" fmla="+- 0 271 270"/>
                              <a:gd name="T7" fmla="*/ 271 h 50"/>
                              <a:gd name="T8" fmla="+- 0 5631 5622"/>
                              <a:gd name="T9" fmla="*/ T8 w 49"/>
                              <a:gd name="T10" fmla="+- 0 276 270"/>
                              <a:gd name="T11" fmla="*/ 276 h 50"/>
                              <a:gd name="T12" fmla="+- 0 5625 5622"/>
                              <a:gd name="T13" fmla="*/ T12 w 49"/>
                              <a:gd name="T14" fmla="+- 0 284 270"/>
                              <a:gd name="T15" fmla="*/ 284 h 50"/>
                              <a:gd name="T16" fmla="+- 0 5622 5622"/>
                              <a:gd name="T17" fmla="*/ T16 w 49"/>
                              <a:gd name="T18" fmla="+- 0 295 270"/>
                              <a:gd name="T19" fmla="*/ 295 h 50"/>
                              <a:gd name="T20" fmla="+- 0 5622 5622"/>
                              <a:gd name="T21" fmla="*/ T20 w 49"/>
                              <a:gd name="T22" fmla="+- 0 308 270"/>
                              <a:gd name="T23" fmla="*/ 308 h 50"/>
                              <a:gd name="T24" fmla="+- 0 5633 5622"/>
                              <a:gd name="T25" fmla="*/ T24 w 49"/>
                              <a:gd name="T26" fmla="+- 0 319 270"/>
                              <a:gd name="T27" fmla="*/ 319 h 50"/>
                              <a:gd name="T28" fmla="+- 0 5647 5622"/>
                              <a:gd name="T29" fmla="*/ T28 w 49"/>
                              <a:gd name="T30" fmla="+- 0 319 270"/>
                              <a:gd name="T31" fmla="*/ 319 h 50"/>
                              <a:gd name="T32" fmla="+- 0 5658 5622"/>
                              <a:gd name="T33" fmla="*/ T32 w 49"/>
                              <a:gd name="T34" fmla="+- 0 317 270"/>
                              <a:gd name="T35" fmla="*/ 317 h 50"/>
                              <a:gd name="T36" fmla="+- 0 5666 5622"/>
                              <a:gd name="T37" fmla="*/ T36 w 49"/>
                              <a:gd name="T38" fmla="+- 0 310 270"/>
                              <a:gd name="T39" fmla="*/ 310 h 50"/>
                              <a:gd name="T40" fmla="+- 0 5671 5622"/>
                              <a:gd name="T41" fmla="*/ T40 w 49"/>
                              <a:gd name="T42" fmla="+- 0 301 270"/>
                              <a:gd name="T43" fmla="*/ 301 h 50"/>
                              <a:gd name="T44" fmla="+- 0 5671 5622"/>
                              <a:gd name="T45" fmla="*/ T44 w 49"/>
                              <a:gd name="T46" fmla="+- 0 289 270"/>
                              <a:gd name="T47" fmla="*/ 289 h 50"/>
                              <a:gd name="T48" fmla="+- 0 5669 5622"/>
                              <a:gd name="T49" fmla="*/ T48 w 49"/>
                              <a:gd name="T50" fmla="+- 0 280 270"/>
                              <a:gd name="T51" fmla="*/ 280 h 50"/>
                              <a:gd name="T52" fmla="+- 0 5662 5622"/>
                              <a:gd name="T53" fmla="*/ T52 w 49"/>
                              <a:gd name="T54" fmla="+- 0 272 270"/>
                              <a:gd name="T55" fmla="*/ 272 h 50"/>
                              <a:gd name="T56" fmla="+- 0 5652 5622"/>
                              <a:gd name="T57" fmla="*/ T56 w 49"/>
                              <a:gd name="T58" fmla="+- 0 270 270"/>
                              <a:gd name="T59" fmla="*/ 27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 h="50">
                                <a:moveTo>
                                  <a:pt x="30" y="0"/>
                                </a:moveTo>
                                <a:lnTo>
                                  <a:pt x="19" y="1"/>
                                </a:lnTo>
                                <a:lnTo>
                                  <a:pt x="9" y="6"/>
                                </a:lnTo>
                                <a:lnTo>
                                  <a:pt x="3" y="14"/>
                                </a:lnTo>
                                <a:lnTo>
                                  <a:pt x="0" y="25"/>
                                </a:lnTo>
                                <a:lnTo>
                                  <a:pt x="0" y="38"/>
                                </a:lnTo>
                                <a:lnTo>
                                  <a:pt x="11" y="49"/>
                                </a:lnTo>
                                <a:lnTo>
                                  <a:pt x="25" y="49"/>
                                </a:lnTo>
                                <a:lnTo>
                                  <a:pt x="36" y="47"/>
                                </a:lnTo>
                                <a:lnTo>
                                  <a:pt x="44" y="40"/>
                                </a:lnTo>
                                <a:lnTo>
                                  <a:pt x="49" y="31"/>
                                </a:lnTo>
                                <a:lnTo>
                                  <a:pt x="49" y="19"/>
                                </a:lnTo>
                                <a:lnTo>
                                  <a:pt x="47" y="10"/>
                                </a:lnTo>
                                <a:lnTo>
                                  <a:pt x="40"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3" name="Freeform 4892"/>
                        <wps:cNvSpPr>
                          <a:spLocks/>
                        </wps:cNvSpPr>
                        <wps:spPr bwMode="auto">
                          <a:xfrm>
                            <a:off x="5622" y="270"/>
                            <a:ext cx="49" cy="50"/>
                          </a:xfrm>
                          <a:custGeom>
                            <a:avLst/>
                            <a:gdLst>
                              <a:gd name="T0" fmla="+- 0 5622 5622"/>
                              <a:gd name="T1" fmla="*/ T0 w 49"/>
                              <a:gd name="T2" fmla="+- 0 295 270"/>
                              <a:gd name="T3" fmla="*/ 295 h 50"/>
                              <a:gd name="T4" fmla="+- 0 5625 5622"/>
                              <a:gd name="T5" fmla="*/ T4 w 49"/>
                              <a:gd name="T6" fmla="+- 0 284 270"/>
                              <a:gd name="T7" fmla="*/ 284 h 50"/>
                              <a:gd name="T8" fmla="+- 0 5631 5622"/>
                              <a:gd name="T9" fmla="*/ T8 w 49"/>
                              <a:gd name="T10" fmla="+- 0 276 270"/>
                              <a:gd name="T11" fmla="*/ 276 h 50"/>
                              <a:gd name="T12" fmla="+- 0 5641 5622"/>
                              <a:gd name="T13" fmla="*/ T12 w 49"/>
                              <a:gd name="T14" fmla="+- 0 271 270"/>
                              <a:gd name="T15" fmla="*/ 271 h 50"/>
                              <a:gd name="T16" fmla="+- 0 5652 5622"/>
                              <a:gd name="T17" fmla="*/ T16 w 49"/>
                              <a:gd name="T18" fmla="+- 0 270 270"/>
                              <a:gd name="T19" fmla="*/ 270 h 50"/>
                              <a:gd name="T20" fmla="+- 0 5662 5622"/>
                              <a:gd name="T21" fmla="*/ T20 w 49"/>
                              <a:gd name="T22" fmla="+- 0 272 270"/>
                              <a:gd name="T23" fmla="*/ 272 h 50"/>
                              <a:gd name="T24" fmla="+- 0 5669 5622"/>
                              <a:gd name="T25" fmla="*/ T24 w 49"/>
                              <a:gd name="T26" fmla="+- 0 280 270"/>
                              <a:gd name="T27" fmla="*/ 280 h 50"/>
                              <a:gd name="T28" fmla="+- 0 5671 5622"/>
                              <a:gd name="T29" fmla="*/ T28 w 49"/>
                              <a:gd name="T30" fmla="+- 0 289 270"/>
                              <a:gd name="T31" fmla="*/ 289 h 50"/>
                              <a:gd name="T32" fmla="+- 0 5671 5622"/>
                              <a:gd name="T33" fmla="*/ T32 w 49"/>
                              <a:gd name="T34" fmla="+- 0 301 270"/>
                              <a:gd name="T35" fmla="*/ 301 h 50"/>
                              <a:gd name="T36" fmla="+- 0 5666 5622"/>
                              <a:gd name="T37" fmla="*/ T36 w 49"/>
                              <a:gd name="T38" fmla="+- 0 310 270"/>
                              <a:gd name="T39" fmla="*/ 310 h 50"/>
                              <a:gd name="T40" fmla="+- 0 5658 5622"/>
                              <a:gd name="T41" fmla="*/ T40 w 49"/>
                              <a:gd name="T42" fmla="+- 0 317 270"/>
                              <a:gd name="T43" fmla="*/ 317 h 50"/>
                              <a:gd name="T44" fmla="+- 0 5647 5622"/>
                              <a:gd name="T45" fmla="*/ T44 w 49"/>
                              <a:gd name="T46" fmla="+- 0 319 270"/>
                              <a:gd name="T47" fmla="*/ 319 h 50"/>
                              <a:gd name="T48" fmla="+- 0 5633 5622"/>
                              <a:gd name="T49" fmla="*/ T48 w 49"/>
                              <a:gd name="T50" fmla="+- 0 319 270"/>
                              <a:gd name="T51" fmla="*/ 319 h 50"/>
                              <a:gd name="T52" fmla="+- 0 5622 5622"/>
                              <a:gd name="T53" fmla="*/ T52 w 49"/>
                              <a:gd name="T54" fmla="+- 0 308 270"/>
                              <a:gd name="T55" fmla="*/ 308 h 50"/>
                              <a:gd name="T56" fmla="+- 0 5622 5622"/>
                              <a:gd name="T57" fmla="*/ T56 w 49"/>
                              <a:gd name="T58" fmla="+- 0 295 270"/>
                              <a:gd name="T59" fmla="*/ 295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9" h="50">
                                <a:moveTo>
                                  <a:pt x="0" y="25"/>
                                </a:moveTo>
                                <a:lnTo>
                                  <a:pt x="3" y="14"/>
                                </a:lnTo>
                                <a:lnTo>
                                  <a:pt x="9" y="6"/>
                                </a:lnTo>
                                <a:lnTo>
                                  <a:pt x="19" y="1"/>
                                </a:lnTo>
                                <a:lnTo>
                                  <a:pt x="30" y="0"/>
                                </a:lnTo>
                                <a:lnTo>
                                  <a:pt x="40" y="2"/>
                                </a:lnTo>
                                <a:lnTo>
                                  <a:pt x="47" y="10"/>
                                </a:lnTo>
                                <a:lnTo>
                                  <a:pt x="49" y="19"/>
                                </a:lnTo>
                                <a:lnTo>
                                  <a:pt x="49" y="31"/>
                                </a:lnTo>
                                <a:lnTo>
                                  <a:pt x="44" y="40"/>
                                </a:lnTo>
                                <a:lnTo>
                                  <a:pt x="36" y="47"/>
                                </a:lnTo>
                                <a:lnTo>
                                  <a:pt x="25" y="49"/>
                                </a:lnTo>
                                <a:lnTo>
                                  <a:pt x="11" y="49"/>
                                </a:lnTo>
                                <a:lnTo>
                                  <a:pt x="0" y="38"/>
                                </a:lnTo>
                                <a:lnTo>
                                  <a:pt x="0" y="25"/>
                                </a:lnTo>
                              </a:path>
                            </a:pathLst>
                          </a:custGeom>
                          <a:noFill/>
                          <a:ln w="21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4" name="Freeform 4893"/>
                        <wps:cNvSpPr>
                          <a:spLocks/>
                        </wps:cNvSpPr>
                        <wps:spPr bwMode="auto">
                          <a:xfrm>
                            <a:off x="5609" y="362"/>
                            <a:ext cx="62" cy="58"/>
                          </a:xfrm>
                          <a:custGeom>
                            <a:avLst/>
                            <a:gdLst>
                              <a:gd name="T0" fmla="+- 0 5643 5609"/>
                              <a:gd name="T1" fmla="*/ T0 w 62"/>
                              <a:gd name="T2" fmla="+- 0 362 362"/>
                              <a:gd name="T3" fmla="*/ 362 h 58"/>
                              <a:gd name="T4" fmla="+- 0 5609 5609"/>
                              <a:gd name="T5" fmla="*/ T4 w 62"/>
                              <a:gd name="T6" fmla="+- 0 420 362"/>
                              <a:gd name="T7" fmla="*/ 420 h 58"/>
                              <a:gd name="T8" fmla="+- 0 5671 5609"/>
                              <a:gd name="T9" fmla="*/ T8 w 62"/>
                              <a:gd name="T10" fmla="+- 0 420 362"/>
                              <a:gd name="T11" fmla="*/ 420 h 58"/>
                              <a:gd name="T12" fmla="+- 0 5643 5609"/>
                              <a:gd name="T13" fmla="*/ T12 w 62"/>
                              <a:gd name="T14" fmla="+- 0 362 362"/>
                              <a:gd name="T15" fmla="*/ 362 h 58"/>
                            </a:gdLst>
                            <a:ahLst/>
                            <a:cxnLst>
                              <a:cxn ang="0">
                                <a:pos x="T1" y="T3"/>
                              </a:cxn>
                              <a:cxn ang="0">
                                <a:pos x="T5" y="T7"/>
                              </a:cxn>
                              <a:cxn ang="0">
                                <a:pos x="T9" y="T11"/>
                              </a:cxn>
                              <a:cxn ang="0">
                                <a:pos x="T13" y="T15"/>
                              </a:cxn>
                            </a:cxnLst>
                            <a:rect l="0" t="0" r="r" b="b"/>
                            <a:pathLst>
                              <a:path w="62" h="58">
                                <a:moveTo>
                                  <a:pt x="34" y="0"/>
                                </a:moveTo>
                                <a:lnTo>
                                  <a:pt x="0" y="58"/>
                                </a:lnTo>
                                <a:lnTo>
                                  <a:pt x="62" y="58"/>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5" name="Line 4894"/>
                        <wps:cNvCnPr>
                          <a:cxnSpLocks/>
                        </wps:cNvCnPr>
                        <wps:spPr bwMode="auto">
                          <a:xfrm>
                            <a:off x="2496" y="2122"/>
                            <a:ext cx="3459" cy="0"/>
                          </a:xfrm>
                          <a:prstGeom prst="line">
                            <a:avLst/>
                          </a:prstGeom>
                          <a:noFill/>
                          <a:ln w="6450">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2336" name="Text Box 4895"/>
                        <wps:cNvSpPr txBox="1">
                          <a:spLocks/>
                        </wps:cNvSpPr>
                        <wps:spPr bwMode="auto">
                          <a:xfrm>
                            <a:off x="5715" y="208"/>
                            <a:ext cx="153"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F081F" w14:textId="77777777" w:rsidR="005A72E5" w:rsidRDefault="005A72E5">
                              <w:pPr>
                                <w:spacing w:before="2" w:line="312" w:lineRule="auto"/>
                                <w:ind w:right="1"/>
                                <w:rPr>
                                  <w:rFonts w:ascii="Arial"/>
                                  <w:b/>
                                  <w:sz w:val="9"/>
                                </w:rPr>
                              </w:pPr>
                              <w:r>
                                <w:rPr>
                                  <w:rFonts w:ascii="Arial"/>
                                  <w:b/>
                                  <w:w w:val="105"/>
                                  <w:sz w:val="9"/>
                                </w:rPr>
                                <w:t>PB 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1D426" id="Group 4858" o:spid="_x0000_s1196" style="position:absolute;left:0;text-align:left;margin-left:124.15pt;margin-top:4.55pt;width:173.75pt;height:131.1pt;z-index:-210928;mso-position-horizontal-relative:page" coordorigin="2483,91" coordsize="3475,2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">
                <v:line id="Line 4859" o:spid="_x0000_s1197" style="position:absolute;visibility:visible;mso-wrap-style:square" from="2990,1090" to="2990,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" strokecolor="#f8766c" strokeweight=".09mm">
                  <o:lock v:ext="edit" shapetype="f"/>
                </v:line>
                <v:line id="Line 4860" o:spid="_x0000_s1198" style="position:absolute;visibility:visible;mso-wrap-style:square" from="2990,1649" to="2990,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" strokecolor="#f8766c" strokeweight=".09mm">
                  <o:lock v:ext="edit" shapetype="f"/>
                </v:line>
                <v:rect id="Rectangle 4861" o:spid="_x0000_s1199" style="position:absolute;left:2680;top:1089;width:618;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" filled="f" strokecolor="#f8766c" strokeweight=".09mm">
                  <v:path arrowok="t"/>
                </v:rect>
                <v:line id="Line 4862" o:spid="_x0000_s1200" style="position:absolute;visibility:visible;mso-wrap-style:square" from="2681,1589" to="3299,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" strokecolor="#f8766c" strokeweight=".17917mm">
                  <o:lock v:ext="edit" shapetype="f"/>
                </v:line>
                <v:shape id="AutoShape 4863" o:spid="_x0000_s1201" style="position:absolute;left:2900;top:549;width:196;height:1267;visibility:visible;mso-wrap-style:square;v-text-anchor:top" coordsize="196,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" path="m67,1113l34,1055,,1113r67,m103,1267l69,1209r-33,58l103,1267t8,-888l100,368r-27,l61,379r,27l73,417r27,l111,406r,-27m133,1089r-11,-11l95,1078r-11,11l84,1116r11,12l122,1128r11,-12l133,1089t53,-77l153,955r-34,57l186,1012m195,12l184,,157,,146,12r,27l157,50r27,l195,39r,-27e" fillcolor="#f8766c" stroked="f">
                  <v:path arrowok="t" o:connecttype="custom" o:connectlocs="67,1662;34,1604;0,1662;67,1662;103,1816;69,1758;36,1816;103,1816;111,928;100,917;73,917;61,928;61,955;73,966;100,966;111,955;111,928;133,1638;122,1627;95,1627;84,1638;84,1665;95,1677;122,1677;133,1665;133,1638;186,1561;153,1504;119,1561;186,1561;195,561;184,549;157,549;146,561;146,588;157,599;184,599;195,588;195,561" o:connectangles="0,0,0,0,0,0,0,0,0,0,0,0,0,0,0,0,0,0,0,0,0,0,0,0,0,0,0,0,0,0,0,0,0,0,0,0,0,0,0"/>
                </v:shape>
                <v:line id="Line 4864" o:spid="_x0000_s1202" style="position:absolute;visibility:visible;mso-wrap-style:square" from="3813,934" to="3813,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" strokecolor="#7bad00" strokeweight=".09mm">
                  <o:lock v:ext="edit" shapetype="f"/>
                </v:line>
                <v:line id="Line 4865" o:spid="_x0000_s1203" style="position:absolute;visibility:visible;mso-wrap-style:square" from="3813,1147" to="381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" strokecolor="#7bad00" strokeweight=".09mm">
                  <o:lock v:ext="edit" shapetype="f"/>
                </v:line>
                <v:rect id="Rectangle 4866" o:spid="_x0000_s1204" style="position:absolute;left:3504;top:934;width:618;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" filled="f" strokecolor="#7bad00" strokeweight=".09mm">
                  <v:path arrowok="t"/>
                </v:rect>
                <v:line id="Line 4867" o:spid="_x0000_s1205" style="position:absolute;visibility:visible;mso-wrap-style:square" from="3505,1072" to="4122,1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" strokecolor="#7bad00" strokeweight=".17917mm">
                  <o:lock v:ext="edit" shapetype="f"/>
                </v:line>
                <v:shape id="AutoShape 4868" o:spid="_x0000_s1206" style="position:absolute;left:3724;top:812;width:134;height:601;visibility:visible;mso-wrap-style:square;v-text-anchor:top" coordsize="13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" path="m69,267l59,256r8,l34,199,,256r31,l20,267r,27l31,306r27,l69,294r,-27m80,11l69,,42,,30,11r,27l42,49r27,l80,38r,-27m105,107l72,49,38,107r67,m113,336l102,325r-28,l63,336r,28l74,375r28,l113,364r,-28m134,600l101,543,67,600r67,e" fillcolor="#7bad00" stroked="f">
                  <v:path arrowok="t" o:connecttype="custom" o:connectlocs="69,1080;59,1069;67,1069;34,1012;0,1069;31,1069;20,1080;20,1107;31,1119;58,1119;69,1107;69,1080;80,824;69,813;42,813;30,824;30,851;42,862;69,862;80,851;80,824;105,920;72,862;38,920;105,920;113,1149;102,1138;74,1138;63,1149;63,1177;74,1188;102,1188;113,1177;113,1149;134,1413;101,1356;67,1413;134,1413" o:connectangles="0,0,0,0,0,0,0,0,0,0,0,0,0,0,0,0,0,0,0,0,0,0,0,0,0,0,0,0,0,0,0,0,0,0,0,0,0,0"/>
                </v:shape>
                <v:line id="Line 4869" o:spid="_x0000_s1207" style="position:absolute;visibility:visible;mso-wrap-style:square" from="4637,575" to="4637,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" strokecolor="#00bec4" strokeweight=".09mm">
                  <o:lock v:ext="edit" shapetype="f"/>
                </v:line>
                <v:line id="Line 4870" o:spid="_x0000_s1208" style="position:absolute;visibility:visible;mso-wrap-style:square" from="4637,1005" to="4637,1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" strokecolor="#00bec4" strokeweight=".09mm">
                  <o:lock v:ext="edit" shapetype="f"/>
                </v:line>
                <v:rect id="Rectangle 4871" o:spid="_x0000_s1209" style="position:absolute;left:4328;top:575;width:61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" filled="f" strokecolor="#00bec4" strokeweight=".09mm">
                  <v:path arrowok="t"/>
                </v:rect>
                <v:line id="Line 4872" o:spid="_x0000_s1210" style="position:absolute;visibility:visible;mso-wrap-style:square" from="4328,753" to="494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" strokecolor="#00bec4" strokeweight=".17917mm">
                  <o:lock v:ext="edit" shapetype="f"/>
                </v:line>
                <v:shape id="AutoShape 4873" o:spid="_x0000_s1211" style="position:absolute;left:4619;top:237;width:115;height:1143;visibility:visible;mso-wrap-style:square;v-text-anchor:top" coordsize="115,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" path="m67,1142l34,1084,,1142r67,m69,498l36,440,2,498r67,m83,855l49,797,16,855r67,m83,274l72,263r-28,l33,274r,28l44,313r28,l83,302r,-28m107,540l95,529r-27,l57,540r,28l68,579r27,l107,568r,-28m114,11l103,,76,,65,11r,27l76,49r27,l114,38r,-27e" fillcolor="#00bec4" stroked="f">
                  <v:path arrowok="t" o:connecttype="custom" o:connectlocs="67,1380;34,1322;0,1380;67,1380;69,736;36,678;2,736;69,736;83,1093;49,1035;16,1093;83,1093;83,512;72,501;44,501;33,512;33,540;44,551;72,551;83,540;83,512;107,778;95,767;68,767;57,778;57,806;68,817;95,817;107,806;107,778;114,249;103,238;76,238;65,249;65,276;76,287;103,287;114,276;114,249" o:connectangles="0,0,0,0,0,0,0,0,0,0,0,0,0,0,0,0,0,0,0,0,0,0,0,0,0,0,0,0,0,0,0,0,0,0,0,0,0,0,0"/>
                </v:shape>
                <v:line id="Line 4874" o:spid="_x0000_s1212" style="position:absolute;visibility:visible;mso-wrap-style:square" from="5461,1545" to="5461,1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" strokecolor="#c67bff" strokeweight=".09mm">
                  <o:lock v:ext="edit" shapetype="f"/>
                </v:line>
                <v:line id="Line 4875" o:spid="_x0000_s1213" style="position:absolute;visibility:visible;mso-wrap-style:square" from="5461,1979" to="5461,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" strokecolor="#c67bff" strokeweight=".09mm">
                  <o:lock v:ext="edit" shapetype="f"/>
                </v:line>
                <v:rect id="Rectangle 4876" o:spid="_x0000_s1214" style="position:absolute;left:5151;top:1544;width:618;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" filled="f" strokecolor="#c67bff" strokeweight=".09mm">
                  <v:path arrowok="t"/>
                </v:rect>
                <v:line id="Line 4877" o:spid="_x0000_s1215" style="position:absolute;visibility:visible;mso-wrap-style:square" from="5152,1864" to="5770,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" strokecolor="#c67bff" strokeweight=".17917mm">
                  <o:lock v:ext="edit" shapetype="f"/>
                </v:line>
                <v:shape id="AutoShape 4878" o:spid="_x0000_s1216" style="position:absolute;left:5386;top:735;width:147;height:1375;visibility:visible;mso-wrap-style:square;v-text-anchor:top" coordsize="147,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" path="m49,1158l38,1147r-27,l,1158r,27l11,1196r27,l49,1185r,-27m80,739l47,682,13,739r67,m85,1282l52,1225r-33,57l85,1282t14,93l66,1317r-34,58l99,1375t21,-305l109,1059r-27,l71,1070r,27l82,1108r27,l120,1097r,-27m146,11l135,,108,,97,11r,27l108,50r27,l146,38r,-27e" fillcolor="#c67bff" stroked="f">
                  <v:path arrowok="t" o:connecttype="custom" o:connectlocs="49,1893;38,1882;11,1882;0,1893;0,1920;11,1931;38,1931;49,1920;49,1893;80,1474;47,1417;13,1474;80,1474;85,2017;52,1960;19,2017;85,2017;99,2110;66,2052;32,2110;99,2110;120,1805;109,1794;82,1794;71,1805;71,1832;82,1843;109,1843;120,1832;120,1805;146,746;135,735;108,735;97,746;97,773;108,785;135,785;146,773;146,746" o:connectangles="0,0,0,0,0,0,0,0,0,0,0,0,0,0,0,0,0,0,0,0,0,0,0,0,0,0,0,0,0,0,0,0,0,0,0,0,0,0,0"/>
                </v:shape>
                <v:rect id="Rectangle 4879" o:spid="_x0000_s1217" style="position:absolute;left:2495;top:93;width:3460;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" filled="f" strokecolor="#333" strokeweight=".09mm">
                  <v:path arrowok="t"/>
                </v:rect>
                <v:line id="Line 4880" o:spid="_x0000_s1218" style="position:absolute;visibility:visible;mso-wrap-style:square" from="2483,2581" to="2496,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" strokecolor="#333" strokeweight=".09mm">
                  <o:lock v:ext="edit" shapetype="f"/>
                </v:line>
                <v:line id="Line 4881" o:spid="_x0000_s1219" style="position:absolute;visibility:visible;mso-wrap-style:square" from="2483,2186" to="2496,2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" strokecolor="#333" strokeweight=".09mm">
                  <o:lock v:ext="edit" shapetype="f"/>
                </v:line>
                <v:line id="Line 4882" o:spid="_x0000_s1220" style="position:absolute;visibility:visible;mso-wrap-style:square" from="2483,1791" to="2496,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" strokecolor="#333" strokeweight=".09mm">
                  <o:lock v:ext="edit" shapetype="f"/>
                </v:line>
                <v:line id="Line 4883" o:spid="_x0000_s1221" style="position:absolute;visibility:visible;mso-wrap-style:square" from="2483,1397" to="2496,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" strokecolor="#333" strokeweight=".09mm">
                  <o:lock v:ext="edit" shapetype="f"/>
                </v:line>
                <v:line id="Line 4884" o:spid="_x0000_s1222" style="position:absolute;visibility:visible;mso-wrap-style:square" from="2483,1002" to="2496,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" strokecolor="#333" strokeweight=".09mm">
                  <o:lock v:ext="edit" shapetype="f"/>
                </v:line>
                <v:line id="Line 4885" o:spid="_x0000_s1223" style="position:absolute;visibility:visible;mso-wrap-style:square" from="2483,607" to="2496,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" strokecolor="#333" strokeweight=".09mm">
                  <o:lock v:ext="edit" shapetype="f"/>
                </v:line>
                <v:line id="Line 4886" o:spid="_x0000_s1224" style="position:absolute;visibility:visible;mso-wrap-style:square" from="2483,212" to="249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" strokecolor="#333" strokeweight=".09mm">
                  <o:lock v:ext="edit" shapetype="f"/>
                </v:line>
                <v:line id="Line 4887" o:spid="_x0000_s1225" style="position:absolute;visibility:visible;mso-wrap-style:square" from="2990,2713" to="2990,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" strokecolor="#333" strokeweight=".09mm">
                  <o:lock v:ext="edit" shapetype="f"/>
                </v:line>
                <v:line id="Line 4888" o:spid="_x0000_s1226" style="position:absolute;visibility:visible;mso-wrap-style:square" from="3813,2713" to="3813,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" strokecolor="#333" strokeweight=".09mm">
                  <o:lock v:ext="edit" shapetype="f"/>
                </v:line>
                <v:line id="Line 4889" o:spid="_x0000_s1227" style="position:absolute;visibility:visible;mso-wrap-style:square" from="4637,2713" to="4637,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" strokecolor="#333" strokeweight=".09mm">
                  <o:lock v:ext="edit" shapetype="f"/>
                </v:line>
                <v:line id="Line 4890" o:spid="_x0000_s1228" style="position:absolute;visibility:visible;mso-wrap-style:square" from="5461,2713" to="546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" strokecolor="#333" strokeweight=".09mm">
                  <o:lock v:ext="edit" shapetype="f"/>
                </v:line>
                <v:shape id="Freeform 4891" o:spid="_x0000_s1229" style="position:absolute;left:5622;top:270;width:49;height:50;visibility:visible;mso-wrap-style:square;v-text-anchor:top" coordsize="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" path="m30,l19,1,9,6,3,14,,25,,38,11,49r14,l36,47r8,-7l49,31r,-12l47,10,40,2,30,xe" fillcolor="black" stroked="f">
                  <v:path arrowok="t" o:connecttype="custom" o:connectlocs="30,270;19,271;9,276;3,284;0,295;0,308;11,319;25,319;36,317;44,310;49,301;49,289;47,280;40,272;30,270" o:connectangles="0,0,0,0,0,0,0,0,0,0,0,0,0,0,0"/>
                </v:shape>
                <v:shape id="Freeform 4892" o:spid="_x0000_s1230" style="position:absolute;left:5622;top:270;width:49;height:50;visibility:visible;mso-wrap-style:square;v-text-anchor:top" coordsize="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" path="m,25l3,14,9,6,19,1,30,,40,2r7,8l49,19r,12l44,40r-8,7l25,49r-14,l,38,,25e" filled="f" strokeweight=".05972mm">
                  <v:path arrowok="t" o:connecttype="custom" o:connectlocs="0,295;3,284;9,276;19,271;30,270;40,272;47,280;49,289;49,301;44,310;36,317;25,319;11,319;0,308;0,295" o:connectangles="0,0,0,0,0,0,0,0,0,0,0,0,0,0,0"/>
                </v:shape>
                <v:shape id="Freeform 4893" o:spid="_x0000_s1231" style="position:absolute;left:5609;top:362;width:62;height:58;visibility:visible;mso-wrap-style:square;v-text-anchor:top" coordsize="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" path="m34,l,58r62,l34,xe" fillcolor="black" stroked="f">
                  <v:path arrowok="t" o:connecttype="custom" o:connectlocs="34,362;0,420;62,420;34,362" o:connectangles="0,0,0,0"/>
                </v:shape>
                <v:line id="Line 4894" o:spid="_x0000_s1232" style="position:absolute;visibility:visible;mso-wrap-style:square" from="2496,2122" to="5955,2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" strokecolor="red" strokeweight=".17917mm">
                  <v:stroke dashstyle="longDash"/>
                  <o:lock v:ext="edit" shapetype="f"/>
                </v:line>
                <v:shape id="Text Box 4895" o:spid="_x0000_s1233" type="#_x0000_t202" style="position:absolute;left:5715;top:208;width:153;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" filled="f" stroked="f">
                  <v:path arrowok="t"/>
                  <v:textbox inset="0,0,0,0">
                    <w:txbxContent>
                      <w:p w14:paraId="258F081F" w14:textId="77777777" w:rsidR="005A72E5" w:rsidRDefault="005A72E5">
                        <w:pPr>
                          <w:spacing w:before="2" w:line="312" w:lineRule="auto"/>
                          <w:ind w:right="1"/>
                          <w:rPr>
                            <w:rFonts w:ascii="Arial"/>
                            <w:b/>
                            <w:sz w:val="9"/>
                          </w:rPr>
                        </w:pPr>
                        <w:r>
                          <w:rPr>
                            <w:rFonts w:ascii="Arial"/>
                            <w:b/>
                            <w:w w:val="105"/>
                            <w:sz w:val="9"/>
                          </w:rPr>
                          <w:t>PB SF</w:t>
                        </w:r>
                      </w:p>
                    </w:txbxContent>
                  </v:textbox>
                </v:shape>
                <w10:wrap anchorx="page"/>
              </v:group>
            </w:pict>
          </mc:Fallback>
        </mc:AlternateContent>
      </w:r>
      <w:r>
        <w:rPr>
          <w:noProof/>
        </w:rPr>
        <mc:AlternateContent>
          <mc:Choice Requires="wpg">
            <w:drawing>
              <wp:anchor distT="0" distB="0" distL="114300" distR="114300" simplePos="0" relativeHeight="2560" behindDoc="0" locked="0" layoutInCell="1" allowOverlap="1" wp14:anchorId="51DBC311" wp14:editId="76D74122">
                <wp:simplePos x="0" y="0"/>
                <wp:positionH relativeFrom="page">
                  <wp:posOffset>4260850</wp:posOffset>
                </wp:positionH>
                <wp:positionV relativeFrom="paragraph">
                  <wp:posOffset>-48260</wp:posOffset>
                </wp:positionV>
                <wp:extent cx="2315845" cy="1775460"/>
                <wp:effectExtent l="0" t="0" r="0" b="2540"/>
                <wp:wrapNone/>
                <wp:docPr id="2252" name="Group 4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5845" cy="1775460"/>
                          <a:chOff x="6710" y="-76"/>
                          <a:chExt cx="3647" cy="2796"/>
                        </a:xfrm>
                      </wpg:grpSpPr>
                      <wps:wsp>
                        <wps:cNvPr id="2253" name="AutoShape 4812"/>
                        <wps:cNvSpPr>
                          <a:spLocks/>
                        </wps:cNvSpPr>
                        <wps:spPr bwMode="auto">
                          <a:xfrm>
                            <a:off x="8884" y="187"/>
                            <a:ext cx="863" cy="1235"/>
                          </a:xfrm>
                          <a:custGeom>
                            <a:avLst/>
                            <a:gdLst>
                              <a:gd name="T0" fmla="+- 0 8955 8885"/>
                              <a:gd name="T1" fmla="*/ T0 w 863"/>
                              <a:gd name="T2" fmla="+- 0 1422 187"/>
                              <a:gd name="T3" fmla="*/ 1422 h 1235"/>
                              <a:gd name="T4" fmla="+- 0 8920 8885"/>
                              <a:gd name="T5" fmla="*/ T4 w 863"/>
                              <a:gd name="T6" fmla="+- 0 1361 187"/>
                              <a:gd name="T7" fmla="*/ 1361 h 1235"/>
                              <a:gd name="T8" fmla="+- 0 8885 8885"/>
                              <a:gd name="T9" fmla="*/ T8 w 863"/>
                              <a:gd name="T10" fmla="+- 0 1422 187"/>
                              <a:gd name="T11" fmla="*/ 1422 h 1235"/>
                              <a:gd name="T12" fmla="+- 0 8955 8885"/>
                              <a:gd name="T13" fmla="*/ T12 w 863"/>
                              <a:gd name="T14" fmla="+- 0 1422 187"/>
                              <a:gd name="T15" fmla="*/ 1422 h 1235"/>
                              <a:gd name="T16" fmla="+- 0 9002 8885"/>
                              <a:gd name="T17" fmla="*/ T16 w 863"/>
                              <a:gd name="T18" fmla="+- 0 610 187"/>
                              <a:gd name="T19" fmla="*/ 610 h 1235"/>
                              <a:gd name="T20" fmla="+- 0 8990 8885"/>
                              <a:gd name="T21" fmla="*/ T20 w 863"/>
                              <a:gd name="T22" fmla="+- 0 598 187"/>
                              <a:gd name="T23" fmla="*/ 598 h 1235"/>
                              <a:gd name="T24" fmla="+- 0 8961 8885"/>
                              <a:gd name="T25" fmla="*/ T24 w 863"/>
                              <a:gd name="T26" fmla="+- 0 598 187"/>
                              <a:gd name="T27" fmla="*/ 598 h 1235"/>
                              <a:gd name="T28" fmla="+- 0 8949 8885"/>
                              <a:gd name="T29" fmla="*/ T28 w 863"/>
                              <a:gd name="T30" fmla="+- 0 610 187"/>
                              <a:gd name="T31" fmla="*/ 610 h 1235"/>
                              <a:gd name="T32" fmla="+- 0 8949 8885"/>
                              <a:gd name="T33" fmla="*/ T32 w 863"/>
                              <a:gd name="T34" fmla="+- 0 639 187"/>
                              <a:gd name="T35" fmla="*/ 639 h 1235"/>
                              <a:gd name="T36" fmla="+- 0 8961 8885"/>
                              <a:gd name="T37" fmla="*/ T36 w 863"/>
                              <a:gd name="T38" fmla="+- 0 651 187"/>
                              <a:gd name="T39" fmla="*/ 651 h 1235"/>
                              <a:gd name="T40" fmla="+- 0 8990 8885"/>
                              <a:gd name="T41" fmla="*/ T40 w 863"/>
                              <a:gd name="T42" fmla="+- 0 651 187"/>
                              <a:gd name="T43" fmla="*/ 651 h 1235"/>
                              <a:gd name="T44" fmla="+- 0 9002 8885"/>
                              <a:gd name="T45" fmla="*/ T44 w 863"/>
                              <a:gd name="T46" fmla="+- 0 639 187"/>
                              <a:gd name="T47" fmla="*/ 639 h 1235"/>
                              <a:gd name="T48" fmla="+- 0 9002 8885"/>
                              <a:gd name="T49" fmla="*/ T48 w 863"/>
                              <a:gd name="T50" fmla="+- 0 610 187"/>
                              <a:gd name="T51" fmla="*/ 610 h 1235"/>
                              <a:gd name="T52" fmla="+- 0 9153 8885"/>
                              <a:gd name="T53" fmla="*/ T52 w 863"/>
                              <a:gd name="T54" fmla="+- 0 834 187"/>
                              <a:gd name="T55" fmla="*/ 834 h 1235"/>
                              <a:gd name="T56" fmla="+- 0 9117 8885"/>
                              <a:gd name="T57" fmla="*/ T56 w 863"/>
                              <a:gd name="T58" fmla="+- 0 773 187"/>
                              <a:gd name="T59" fmla="*/ 773 h 1235"/>
                              <a:gd name="T60" fmla="+- 0 9082 8885"/>
                              <a:gd name="T61" fmla="*/ T60 w 863"/>
                              <a:gd name="T62" fmla="+- 0 834 187"/>
                              <a:gd name="T63" fmla="*/ 834 h 1235"/>
                              <a:gd name="T64" fmla="+- 0 9153 8885"/>
                              <a:gd name="T65" fmla="*/ T64 w 863"/>
                              <a:gd name="T66" fmla="+- 0 834 187"/>
                              <a:gd name="T67" fmla="*/ 834 h 1235"/>
                              <a:gd name="T68" fmla="+- 0 9168 8885"/>
                              <a:gd name="T69" fmla="*/ T68 w 863"/>
                              <a:gd name="T70" fmla="+- 0 249 187"/>
                              <a:gd name="T71" fmla="*/ 249 h 1235"/>
                              <a:gd name="T72" fmla="+- 0 9133 8885"/>
                              <a:gd name="T73" fmla="*/ T72 w 863"/>
                              <a:gd name="T74" fmla="+- 0 187 187"/>
                              <a:gd name="T75" fmla="*/ 187 h 1235"/>
                              <a:gd name="T76" fmla="+- 0 9097 8885"/>
                              <a:gd name="T77" fmla="*/ T76 w 863"/>
                              <a:gd name="T78" fmla="+- 0 249 187"/>
                              <a:gd name="T79" fmla="*/ 249 h 1235"/>
                              <a:gd name="T80" fmla="+- 0 9168 8885"/>
                              <a:gd name="T81" fmla="*/ T80 w 863"/>
                              <a:gd name="T82" fmla="+- 0 249 187"/>
                              <a:gd name="T83" fmla="*/ 249 h 1235"/>
                              <a:gd name="T84" fmla="+- 0 9747 8885"/>
                              <a:gd name="T85" fmla="*/ T84 w 863"/>
                              <a:gd name="T86" fmla="+- 0 1102 187"/>
                              <a:gd name="T87" fmla="*/ 1102 h 1235"/>
                              <a:gd name="T88" fmla="+- 0 9736 8885"/>
                              <a:gd name="T89" fmla="*/ T88 w 863"/>
                              <a:gd name="T90" fmla="+- 0 1090 187"/>
                              <a:gd name="T91" fmla="*/ 1090 h 1235"/>
                              <a:gd name="T92" fmla="+- 0 9707 8885"/>
                              <a:gd name="T93" fmla="*/ T92 w 863"/>
                              <a:gd name="T94" fmla="+- 0 1090 187"/>
                              <a:gd name="T95" fmla="*/ 1090 h 1235"/>
                              <a:gd name="T96" fmla="+- 0 9695 8885"/>
                              <a:gd name="T97" fmla="*/ T96 w 863"/>
                              <a:gd name="T98" fmla="+- 0 1102 187"/>
                              <a:gd name="T99" fmla="*/ 1102 h 1235"/>
                              <a:gd name="T100" fmla="+- 0 9695 8885"/>
                              <a:gd name="T101" fmla="*/ T100 w 863"/>
                              <a:gd name="T102" fmla="+- 0 1131 187"/>
                              <a:gd name="T103" fmla="*/ 1131 h 1235"/>
                              <a:gd name="T104" fmla="+- 0 9707 8885"/>
                              <a:gd name="T105" fmla="*/ T104 w 863"/>
                              <a:gd name="T106" fmla="+- 0 1142 187"/>
                              <a:gd name="T107" fmla="*/ 1142 h 1235"/>
                              <a:gd name="T108" fmla="+- 0 9736 8885"/>
                              <a:gd name="T109" fmla="*/ T108 w 863"/>
                              <a:gd name="T110" fmla="+- 0 1142 187"/>
                              <a:gd name="T111" fmla="*/ 1142 h 1235"/>
                              <a:gd name="T112" fmla="+- 0 9747 8885"/>
                              <a:gd name="T113" fmla="*/ T112 w 863"/>
                              <a:gd name="T114" fmla="+- 0 1131 187"/>
                              <a:gd name="T115" fmla="*/ 1131 h 1235"/>
                              <a:gd name="T116" fmla="+- 0 9747 8885"/>
                              <a:gd name="T117" fmla="*/ T116 w 863"/>
                              <a:gd name="T118" fmla="+- 0 1102 187"/>
                              <a:gd name="T119" fmla="*/ 1102 h 1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3" h="1235">
                                <a:moveTo>
                                  <a:pt x="70" y="1235"/>
                                </a:moveTo>
                                <a:lnTo>
                                  <a:pt x="35" y="1174"/>
                                </a:lnTo>
                                <a:lnTo>
                                  <a:pt x="0" y="1235"/>
                                </a:lnTo>
                                <a:lnTo>
                                  <a:pt x="70" y="1235"/>
                                </a:lnTo>
                                <a:moveTo>
                                  <a:pt x="117" y="423"/>
                                </a:moveTo>
                                <a:lnTo>
                                  <a:pt x="105" y="411"/>
                                </a:lnTo>
                                <a:lnTo>
                                  <a:pt x="76" y="411"/>
                                </a:lnTo>
                                <a:lnTo>
                                  <a:pt x="64" y="423"/>
                                </a:lnTo>
                                <a:lnTo>
                                  <a:pt x="64" y="452"/>
                                </a:lnTo>
                                <a:lnTo>
                                  <a:pt x="76" y="464"/>
                                </a:lnTo>
                                <a:lnTo>
                                  <a:pt x="105" y="464"/>
                                </a:lnTo>
                                <a:lnTo>
                                  <a:pt x="117" y="452"/>
                                </a:lnTo>
                                <a:lnTo>
                                  <a:pt x="117" y="423"/>
                                </a:lnTo>
                                <a:moveTo>
                                  <a:pt x="268" y="647"/>
                                </a:moveTo>
                                <a:lnTo>
                                  <a:pt x="232" y="586"/>
                                </a:lnTo>
                                <a:lnTo>
                                  <a:pt x="197" y="647"/>
                                </a:lnTo>
                                <a:lnTo>
                                  <a:pt x="268" y="647"/>
                                </a:lnTo>
                                <a:moveTo>
                                  <a:pt x="283" y="62"/>
                                </a:moveTo>
                                <a:lnTo>
                                  <a:pt x="248" y="0"/>
                                </a:lnTo>
                                <a:lnTo>
                                  <a:pt x="212" y="62"/>
                                </a:lnTo>
                                <a:lnTo>
                                  <a:pt x="283" y="62"/>
                                </a:lnTo>
                                <a:moveTo>
                                  <a:pt x="862" y="915"/>
                                </a:moveTo>
                                <a:lnTo>
                                  <a:pt x="851" y="903"/>
                                </a:lnTo>
                                <a:lnTo>
                                  <a:pt x="822" y="903"/>
                                </a:lnTo>
                                <a:lnTo>
                                  <a:pt x="810" y="915"/>
                                </a:lnTo>
                                <a:lnTo>
                                  <a:pt x="810" y="944"/>
                                </a:lnTo>
                                <a:lnTo>
                                  <a:pt x="822" y="955"/>
                                </a:lnTo>
                                <a:lnTo>
                                  <a:pt x="851" y="955"/>
                                </a:lnTo>
                                <a:lnTo>
                                  <a:pt x="862" y="944"/>
                                </a:lnTo>
                                <a:lnTo>
                                  <a:pt x="862" y="915"/>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 name="Freeform 4813"/>
                        <wps:cNvSpPr>
                          <a:spLocks/>
                        </wps:cNvSpPr>
                        <wps:spPr bwMode="auto">
                          <a:xfrm>
                            <a:off x="8898" y="664"/>
                            <a:ext cx="71" cy="62"/>
                          </a:xfrm>
                          <a:custGeom>
                            <a:avLst/>
                            <a:gdLst>
                              <a:gd name="T0" fmla="+- 0 8933 8898"/>
                              <a:gd name="T1" fmla="*/ T0 w 71"/>
                              <a:gd name="T2" fmla="+- 0 664 664"/>
                              <a:gd name="T3" fmla="*/ 664 h 62"/>
                              <a:gd name="T4" fmla="+- 0 8898 8898"/>
                              <a:gd name="T5" fmla="*/ T4 w 71"/>
                              <a:gd name="T6" fmla="+- 0 725 664"/>
                              <a:gd name="T7" fmla="*/ 725 h 62"/>
                              <a:gd name="T8" fmla="+- 0 8969 8898"/>
                              <a:gd name="T9" fmla="*/ T8 w 71"/>
                              <a:gd name="T10" fmla="+- 0 725 664"/>
                              <a:gd name="T11" fmla="*/ 725 h 62"/>
                              <a:gd name="T12" fmla="+- 0 8933 8898"/>
                              <a:gd name="T13" fmla="*/ T12 w 71"/>
                              <a:gd name="T14" fmla="+- 0 664 664"/>
                              <a:gd name="T15" fmla="*/ 664 h 62"/>
                            </a:gdLst>
                            <a:ahLst/>
                            <a:cxnLst>
                              <a:cxn ang="0">
                                <a:pos x="T1" y="T3"/>
                              </a:cxn>
                              <a:cxn ang="0">
                                <a:pos x="T5" y="T7"/>
                              </a:cxn>
                              <a:cxn ang="0">
                                <a:pos x="T9" y="T11"/>
                              </a:cxn>
                              <a:cxn ang="0">
                                <a:pos x="T13" y="T15"/>
                              </a:cxn>
                            </a:cxnLst>
                            <a:rect l="0" t="0" r="r" b="b"/>
                            <a:pathLst>
                              <a:path w="71" h="62">
                                <a:moveTo>
                                  <a:pt x="35" y="0"/>
                                </a:moveTo>
                                <a:lnTo>
                                  <a:pt x="0" y="61"/>
                                </a:lnTo>
                                <a:lnTo>
                                  <a:pt x="71" y="61"/>
                                </a:lnTo>
                                <a:lnTo>
                                  <a:pt x="35"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5" name="Freeform 4814"/>
                        <wps:cNvSpPr>
                          <a:spLocks/>
                        </wps:cNvSpPr>
                        <wps:spPr bwMode="auto">
                          <a:xfrm>
                            <a:off x="9168" y="1822"/>
                            <a:ext cx="53" cy="53"/>
                          </a:xfrm>
                          <a:custGeom>
                            <a:avLst/>
                            <a:gdLst>
                              <a:gd name="T0" fmla="+- 0 9210 9169"/>
                              <a:gd name="T1" fmla="*/ T0 w 53"/>
                              <a:gd name="T2" fmla="+- 0 1823 1823"/>
                              <a:gd name="T3" fmla="*/ 1823 h 53"/>
                              <a:gd name="T4" fmla="+- 0 9181 9169"/>
                              <a:gd name="T5" fmla="*/ T4 w 53"/>
                              <a:gd name="T6" fmla="+- 0 1823 1823"/>
                              <a:gd name="T7" fmla="*/ 1823 h 53"/>
                              <a:gd name="T8" fmla="+- 0 9169 9169"/>
                              <a:gd name="T9" fmla="*/ T8 w 53"/>
                              <a:gd name="T10" fmla="+- 0 1835 1823"/>
                              <a:gd name="T11" fmla="*/ 1835 h 53"/>
                              <a:gd name="T12" fmla="+- 0 9169 9169"/>
                              <a:gd name="T13" fmla="*/ T12 w 53"/>
                              <a:gd name="T14" fmla="+- 0 1863 1823"/>
                              <a:gd name="T15" fmla="*/ 1863 h 53"/>
                              <a:gd name="T16" fmla="+- 0 9181 9169"/>
                              <a:gd name="T17" fmla="*/ T16 w 53"/>
                              <a:gd name="T18" fmla="+- 0 1875 1823"/>
                              <a:gd name="T19" fmla="*/ 1875 h 53"/>
                              <a:gd name="T20" fmla="+- 0 9210 9169"/>
                              <a:gd name="T21" fmla="*/ T20 w 53"/>
                              <a:gd name="T22" fmla="+- 0 1875 1823"/>
                              <a:gd name="T23" fmla="*/ 1875 h 53"/>
                              <a:gd name="T24" fmla="+- 0 9221 9169"/>
                              <a:gd name="T25" fmla="*/ T24 w 53"/>
                              <a:gd name="T26" fmla="+- 0 1863 1823"/>
                              <a:gd name="T27" fmla="*/ 1863 h 53"/>
                              <a:gd name="T28" fmla="+- 0 9221 9169"/>
                              <a:gd name="T29" fmla="*/ T28 w 53"/>
                              <a:gd name="T30" fmla="+- 0 1835 1823"/>
                              <a:gd name="T31" fmla="*/ 1835 h 53"/>
                              <a:gd name="T32" fmla="+- 0 9210 9169"/>
                              <a:gd name="T33" fmla="*/ T32 w 53"/>
                              <a:gd name="T34" fmla="+- 0 1823 1823"/>
                              <a:gd name="T35" fmla="*/ 182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53">
                                <a:moveTo>
                                  <a:pt x="41" y="0"/>
                                </a:moveTo>
                                <a:lnTo>
                                  <a:pt x="12" y="0"/>
                                </a:lnTo>
                                <a:lnTo>
                                  <a:pt x="0" y="12"/>
                                </a:lnTo>
                                <a:lnTo>
                                  <a:pt x="0" y="40"/>
                                </a:lnTo>
                                <a:lnTo>
                                  <a:pt x="12" y="52"/>
                                </a:lnTo>
                                <a:lnTo>
                                  <a:pt x="41" y="52"/>
                                </a:lnTo>
                                <a:lnTo>
                                  <a:pt x="52" y="40"/>
                                </a:lnTo>
                                <a:lnTo>
                                  <a:pt x="52" y="12"/>
                                </a:lnTo>
                                <a:lnTo>
                                  <a:pt x="4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 name="AutoShape 4815"/>
                        <wps:cNvSpPr>
                          <a:spLocks/>
                        </wps:cNvSpPr>
                        <wps:spPr bwMode="auto">
                          <a:xfrm>
                            <a:off x="8371" y="662"/>
                            <a:ext cx="127" cy="155"/>
                          </a:xfrm>
                          <a:custGeom>
                            <a:avLst/>
                            <a:gdLst>
                              <a:gd name="T0" fmla="+- 0 8442 8372"/>
                              <a:gd name="T1" fmla="*/ T0 w 127"/>
                              <a:gd name="T2" fmla="+- 0 817 663"/>
                              <a:gd name="T3" fmla="*/ 817 h 155"/>
                              <a:gd name="T4" fmla="+- 0 8407 8372"/>
                              <a:gd name="T5" fmla="*/ T4 w 127"/>
                              <a:gd name="T6" fmla="+- 0 756 663"/>
                              <a:gd name="T7" fmla="*/ 756 h 155"/>
                              <a:gd name="T8" fmla="+- 0 8372 8372"/>
                              <a:gd name="T9" fmla="*/ T8 w 127"/>
                              <a:gd name="T10" fmla="+- 0 817 663"/>
                              <a:gd name="T11" fmla="*/ 817 h 155"/>
                              <a:gd name="T12" fmla="+- 0 8442 8372"/>
                              <a:gd name="T13" fmla="*/ T12 w 127"/>
                              <a:gd name="T14" fmla="+- 0 817 663"/>
                              <a:gd name="T15" fmla="*/ 817 h 155"/>
                              <a:gd name="T16" fmla="+- 0 8498 8372"/>
                              <a:gd name="T17" fmla="*/ T16 w 127"/>
                              <a:gd name="T18" fmla="+- 0 724 663"/>
                              <a:gd name="T19" fmla="*/ 724 h 155"/>
                              <a:gd name="T20" fmla="+- 0 8463 8372"/>
                              <a:gd name="T21" fmla="*/ T20 w 127"/>
                              <a:gd name="T22" fmla="+- 0 663 663"/>
                              <a:gd name="T23" fmla="*/ 663 h 155"/>
                              <a:gd name="T24" fmla="+- 0 8427 8372"/>
                              <a:gd name="T25" fmla="*/ T24 w 127"/>
                              <a:gd name="T26" fmla="+- 0 724 663"/>
                              <a:gd name="T27" fmla="*/ 724 h 155"/>
                              <a:gd name="T28" fmla="+- 0 8498 8372"/>
                              <a:gd name="T29" fmla="*/ T28 w 127"/>
                              <a:gd name="T30" fmla="+- 0 724 663"/>
                              <a:gd name="T31" fmla="*/ 724 h 1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7" h="155">
                                <a:moveTo>
                                  <a:pt x="70" y="154"/>
                                </a:moveTo>
                                <a:lnTo>
                                  <a:pt x="35" y="93"/>
                                </a:lnTo>
                                <a:lnTo>
                                  <a:pt x="0" y="154"/>
                                </a:lnTo>
                                <a:lnTo>
                                  <a:pt x="70" y="154"/>
                                </a:lnTo>
                                <a:moveTo>
                                  <a:pt x="126" y="61"/>
                                </a:moveTo>
                                <a:lnTo>
                                  <a:pt x="91" y="0"/>
                                </a:lnTo>
                                <a:lnTo>
                                  <a:pt x="55" y="61"/>
                                </a:lnTo>
                                <a:lnTo>
                                  <a:pt x="126" y="61"/>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7" name="Freeform 4816"/>
                        <wps:cNvSpPr>
                          <a:spLocks/>
                        </wps:cNvSpPr>
                        <wps:spPr bwMode="auto">
                          <a:xfrm>
                            <a:off x="8332" y="653"/>
                            <a:ext cx="71" cy="62"/>
                          </a:xfrm>
                          <a:custGeom>
                            <a:avLst/>
                            <a:gdLst>
                              <a:gd name="T0" fmla="+- 0 8368 8332"/>
                              <a:gd name="T1" fmla="*/ T0 w 71"/>
                              <a:gd name="T2" fmla="+- 0 654 654"/>
                              <a:gd name="T3" fmla="*/ 654 h 62"/>
                              <a:gd name="T4" fmla="+- 0 8332 8332"/>
                              <a:gd name="T5" fmla="*/ T4 w 71"/>
                              <a:gd name="T6" fmla="+- 0 715 654"/>
                              <a:gd name="T7" fmla="*/ 715 h 62"/>
                              <a:gd name="T8" fmla="+- 0 8403 8332"/>
                              <a:gd name="T9" fmla="*/ T8 w 71"/>
                              <a:gd name="T10" fmla="+- 0 715 654"/>
                              <a:gd name="T11" fmla="*/ 715 h 62"/>
                              <a:gd name="T12" fmla="+- 0 8368 8332"/>
                              <a:gd name="T13" fmla="*/ T12 w 71"/>
                              <a:gd name="T14" fmla="+- 0 654 654"/>
                              <a:gd name="T15" fmla="*/ 654 h 62"/>
                            </a:gdLst>
                            <a:ahLst/>
                            <a:cxnLst>
                              <a:cxn ang="0">
                                <a:pos x="T1" y="T3"/>
                              </a:cxn>
                              <a:cxn ang="0">
                                <a:pos x="T5" y="T7"/>
                              </a:cxn>
                              <a:cxn ang="0">
                                <a:pos x="T9" y="T11"/>
                              </a:cxn>
                              <a:cxn ang="0">
                                <a:pos x="T13" y="T15"/>
                              </a:cxn>
                            </a:cxnLst>
                            <a:rect l="0" t="0" r="r" b="b"/>
                            <a:pathLst>
                              <a:path w="71" h="62">
                                <a:moveTo>
                                  <a:pt x="36" y="0"/>
                                </a:moveTo>
                                <a:lnTo>
                                  <a:pt x="0" y="61"/>
                                </a:lnTo>
                                <a:lnTo>
                                  <a:pt x="71" y="61"/>
                                </a:lnTo>
                                <a:lnTo>
                                  <a:pt x="36"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8" name="AutoShape 4817"/>
                        <wps:cNvSpPr>
                          <a:spLocks/>
                        </wps:cNvSpPr>
                        <wps:spPr bwMode="auto">
                          <a:xfrm>
                            <a:off x="7768" y="1529"/>
                            <a:ext cx="486" cy="78"/>
                          </a:xfrm>
                          <a:custGeom>
                            <a:avLst/>
                            <a:gdLst>
                              <a:gd name="T0" fmla="+- 0 7840 7769"/>
                              <a:gd name="T1" fmla="*/ T0 w 486"/>
                              <a:gd name="T2" fmla="+- 0 1591 1529"/>
                              <a:gd name="T3" fmla="*/ 1591 h 78"/>
                              <a:gd name="T4" fmla="+- 0 7804 7769"/>
                              <a:gd name="T5" fmla="*/ T4 w 486"/>
                              <a:gd name="T6" fmla="+- 0 1529 1529"/>
                              <a:gd name="T7" fmla="*/ 1529 h 78"/>
                              <a:gd name="T8" fmla="+- 0 7769 7769"/>
                              <a:gd name="T9" fmla="*/ T8 w 486"/>
                              <a:gd name="T10" fmla="+- 0 1591 1529"/>
                              <a:gd name="T11" fmla="*/ 1591 h 78"/>
                              <a:gd name="T12" fmla="+- 0 7840 7769"/>
                              <a:gd name="T13" fmla="*/ T12 w 486"/>
                              <a:gd name="T14" fmla="+- 0 1591 1529"/>
                              <a:gd name="T15" fmla="*/ 1591 h 78"/>
                              <a:gd name="T16" fmla="+- 0 8254 7769"/>
                              <a:gd name="T17" fmla="*/ T16 w 486"/>
                              <a:gd name="T18" fmla="+- 0 1567 1529"/>
                              <a:gd name="T19" fmla="*/ 1567 h 78"/>
                              <a:gd name="T20" fmla="+- 0 8243 7769"/>
                              <a:gd name="T21" fmla="*/ T20 w 486"/>
                              <a:gd name="T22" fmla="+- 0 1555 1529"/>
                              <a:gd name="T23" fmla="*/ 1555 h 78"/>
                              <a:gd name="T24" fmla="+- 0 8214 7769"/>
                              <a:gd name="T25" fmla="*/ T24 w 486"/>
                              <a:gd name="T26" fmla="+- 0 1555 1529"/>
                              <a:gd name="T27" fmla="*/ 1555 h 78"/>
                              <a:gd name="T28" fmla="+- 0 8202 7769"/>
                              <a:gd name="T29" fmla="*/ T28 w 486"/>
                              <a:gd name="T30" fmla="+- 0 1567 1529"/>
                              <a:gd name="T31" fmla="*/ 1567 h 78"/>
                              <a:gd name="T32" fmla="+- 0 8202 7769"/>
                              <a:gd name="T33" fmla="*/ T32 w 486"/>
                              <a:gd name="T34" fmla="+- 0 1595 1529"/>
                              <a:gd name="T35" fmla="*/ 1595 h 78"/>
                              <a:gd name="T36" fmla="+- 0 8214 7769"/>
                              <a:gd name="T37" fmla="*/ T36 w 486"/>
                              <a:gd name="T38" fmla="+- 0 1607 1529"/>
                              <a:gd name="T39" fmla="*/ 1607 h 78"/>
                              <a:gd name="T40" fmla="+- 0 8243 7769"/>
                              <a:gd name="T41" fmla="*/ T40 w 486"/>
                              <a:gd name="T42" fmla="+- 0 1607 1529"/>
                              <a:gd name="T43" fmla="*/ 1607 h 78"/>
                              <a:gd name="T44" fmla="+- 0 8254 7769"/>
                              <a:gd name="T45" fmla="*/ T44 w 486"/>
                              <a:gd name="T46" fmla="+- 0 1595 1529"/>
                              <a:gd name="T47" fmla="*/ 1595 h 78"/>
                              <a:gd name="T48" fmla="+- 0 8254 7769"/>
                              <a:gd name="T49" fmla="*/ T48 w 486"/>
                              <a:gd name="T50" fmla="+- 0 1567 1529"/>
                              <a:gd name="T51" fmla="*/ 1567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86" h="78">
                                <a:moveTo>
                                  <a:pt x="71" y="62"/>
                                </a:moveTo>
                                <a:lnTo>
                                  <a:pt x="35" y="0"/>
                                </a:lnTo>
                                <a:lnTo>
                                  <a:pt x="0" y="62"/>
                                </a:lnTo>
                                <a:lnTo>
                                  <a:pt x="71" y="62"/>
                                </a:lnTo>
                                <a:moveTo>
                                  <a:pt x="485" y="38"/>
                                </a:moveTo>
                                <a:lnTo>
                                  <a:pt x="474" y="26"/>
                                </a:lnTo>
                                <a:lnTo>
                                  <a:pt x="445" y="26"/>
                                </a:lnTo>
                                <a:lnTo>
                                  <a:pt x="433" y="38"/>
                                </a:lnTo>
                                <a:lnTo>
                                  <a:pt x="433" y="66"/>
                                </a:lnTo>
                                <a:lnTo>
                                  <a:pt x="445" y="78"/>
                                </a:lnTo>
                                <a:lnTo>
                                  <a:pt x="474" y="78"/>
                                </a:lnTo>
                                <a:lnTo>
                                  <a:pt x="485" y="66"/>
                                </a:lnTo>
                                <a:lnTo>
                                  <a:pt x="485" y="38"/>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 name="Freeform 4818"/>
                        <wps:cNvSpPr>
                          <a:spLocks/>
                        </wps:cNvSpPr>
                        <wps:spPr bwMode="auto">
                          <a:xfrm>
                            <a:off x="8246" y="1547"/>
                            <a:ext cx="71" cy="62"/>
                          </a:xfrm>
                          <a:custGeom>
                            <a:avLst/>
                            <a:gdLst>
                              <a:gd name="T0" fmla="+- 0 8282 8247"/>
                              <a:gd name="T1" fmla="*/ T0 w 71"/>
                              <a:gd name="T2" fmla="+- 0 1547 1547"/>
                              <a:gd name="T3" fmla="*/ 1547 h 62"/>
                              <a:gd name="T4" fmla="+- 0 8247 8247"/>
                              <a:gd name="T5" fmla="*/ T4 w 71"/>
                              <a:gd name="T6" fmla="+- 0 1609 1547"/>
                              <a:gd name="T7" fmla="*/ 1609 h 62"/>
                              <a:gd name="T8" fmla="+- 0 8317 8247"/>
                              <a:gd name="T9" fmla="*/ T8 w 71"/>
                              <a:gd name="T10" fmla="+- 0 1609 1547"/>
                              <a:gd name="T11" fmla="*/ 1609 h 62"/>
                              <a:gd name="T12" fmla="+- 0 8282 8247"/>
                              <a:gd name="T13" fmla="*/ T12 w 71"/>
                              <a:gd name="T14" fmla="+- 0 1547 1547"/>
                              <a:gd name="T15" fmla="*/ 1547 h 62"/>
                            </a:gdLst>
                            <a:ahLst/>
                            <a:cxnLst>
                              <a:cxn ang="0">
                                <a:pos x="T1" y="T3"/>
                              </a:cxn>
                              <a:cxn ang="0">
                                <a:pos x="T5" y="T7"/>
                              </a:cxn>
                              <a:cxn ang="0">
                                <a:pos x="T9" y="T11"/>
                              </a:cxn>
                              <a:cxn ang="0">
                                <a:pos x="T13" y="T15"/>
                              </a:cxn>
                            </a:cxnLst>
                            <a:rect l="0" t="0" r="r" b="b"/>
                            <a:pathLst>
                              <a:path w="71" h="62">
                                <a:moveTo>
                                  <a:pt x="35" y="0"/>
                                </a:moveTo>
                                <a:lnTo>
                                  <a:pt x="0" y="62"/>
                                </a:lnTo>
                                <a:lnTo>
                                  <a:pt x="70" y="62"/>
                                </a:lnTo>
                                <a:lnTo>
                                  <a:pt x="35"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0" name="AutoShape 4819"/>
                        <wps:cNvSpPr>
                          <a:spLocks/>
                        </wps:cNvSpPr>
                        <wps:spPr bwMode="auto">
                          <a:xfrm>
                            <a:off x="7957" y="1233"/>
                            <a:ext cx="341" cy="529"/>
                          </a:xfrm>
                          <a:custGeom>
                            <a:avLst/>
                            <a:gdLst>
                              <a:gd name="T0" fmla="+- 0 8010 7958"/>
                              <a:gd name="T1" fmla="*/ T0 w 341"/>
                              <a:gd name="T2" fmla="+- 0 1721 1233"/>
                              <a:gd name="T3" fmla="*/ 1721 h 529"/>
                              <a:gd name="T4" fmla="+- 0 7998 7958"/>
                              <a:gd name="T5" fmla="*/ T4 w 341"/>
                              <a:gd name="T6" fmla="+- 0 1709 1233"/>
                              <a:gd name="T7" fmla="*/ 1709 h 529"/>
                              <a:gd name="T8" fmla="+- 0 7969 7958"/>
                              <a:gd name="T9" fmla="*/ T8 w 341"/>
                              <a:gd name="T10" fmla="+- 0 1709 1233"/>
                              <a:gd name="T11" fmla="*/ 1709 h 529"/>
                              <a:gd name="T12" fmla="+- 0 7958 7958"/>
                              <a:gd name="T13" fmla="*/ T12 w 341"/>
                              <a:gd name="T14" fmla="+- 0 1721 1233"/>
                              <a:gd name="T15" fmla="*/ 1721 h 529"/>
                              <a:gd name="T16" fmla="+- 0 7958 7958"/>
                              <a:gd name="T17" fmla="*/ T16 w 341"/>
                              <a:gd name="T18" fmla="+- 0 1750 1233"/>
                              <a:gd name="T19" fmla="*/ 1750 h 529"/>
                              <a:gd name="T20" fmla="+- 0 7969 7958"/>
                              <a:gd name="T21" fmla="*/ T20 w 341"/>
                              <a:gd name="T22" fmla="+- 0 1762 1233"/>
                              <a:gd name="T23" fmla="*/ 1762 h 529"/>
                              <a:gd name="T24" fmla="+- 0 7998 7958"/>
                              <a:gd name="T25" fmla="*/ T24 w 341"/>
                              <a:gd name="T26" fmla="+- 0 1762 1233"/>
                              <a:gd name="T27" fmla="*/ 1762 h 529"/>
                              <a:gd name="T28" fmla="+- 0 8010 7958"/>
                              <a:gd name="T29" fmla="*/ T28 w 341"/>
                              <a:gd name="T30" fmla="+- 0 1750 1233"/>
                              <a:gd name="T31" fmla="*/ 1750 h 529"/>
                              <a:gd name="T32" fmla="+- 0 8010 7958"/>
                              <a:gd name="T33" fmla="*/ T32 w 341"/>
                              <a:gd name="T34" fmla="+- 0 1721 1233"/>
                              <a:gd name="T35" fmla="*/ 1721 h 529"/>
                              <a:gd name="T36" fmla="+- 0 8298 7958"/>
                              <a:gd name="T37" fmla="*/ T36 w 341"/>
                              <a:gd name="T38" fmla="+- 0 1245 1233"/>
                              <a:gd name="T39" fmla="*/ 1245 h 529"/>
                              <a:gd name="T40" fmla="+- 0 8287 7958"/>
                              <a:gd name="T41" fmla="*/ T40 w 341"/>
                              <a:gd name="T42" fmla="+- 0 1233 1233"/>
                              <a:gd name="T43" fmla="*/ 1233 h 529"/>
                              <a:gd name="T44" fmla="+- 0 8258 7958"/>
                              <a:gd name="T45" fmla="*/ T44 w 341"/>
                              <a:gd name="T46" fmla="+- 0 1233 1233"/>
                              <a:gd name="T47" fmla="*/ 1233 h 529"/>
                              <a:gd name="T48" fmla="+- 0 8246 7958"/>
                              <a:gd name="T49" fmla="*/ T48 w 341"/>
                              <a:gd name="T50" fmla="+- 0 1245 1233"/>
                              <a:gd name="T51" fmla="*/ 1245 h 529"/>
                              <a:gd name="T52" fmla="+- 0 8246 7958"/>
                              <a:gd name="T53" fmla="*/ T52 w 341"/>
                              <a:gd name="T54" fmla="+- 0 1274 1233"/>
                              <a:gd name="T55" fmla="*/ 1274 h 529"/>
                              <a:gd name="T56" fmla="+- 0 8258 7958"/>
                              <a:gd name="T57" fmla="*/ T56 w 341"/>
                              <a:gd name="T58" fmla="+- 0 1286 1233"/>
                              <a:gd name="T59" fmla="*/ 1286 h 529"/>
                              <a:gd name="T60" fmla="+- 0 8287 7958"/>
                              <a:gd name="T61" fmla="*/ T60 w 341"/>
                              <a:gd name="T62" fmla="+- 0 1286 1233"/>
                              <a:gd name="T63" fmla="*/ 1286 h 529"/>
                              <a:gd name="T64" fmla="+- 0 8298 7958"/>
                              <a:gd name="T65" fmla="*/ T64 w 341"/>
                              <a:gd name="T66" fmla="+- 0 1274 1233"/>
                              <a:gd name="T67" fmla="*/ 1274 h 529"/>
                              <a:gd name="T68" fmla="+- 0 8298 7958"/>
                              <a:gd name="T69" fmla="*/ T68 w 341"/>
                              <a:gd name="T70" fmla="+- 0 1245 1233"/>
                              <a:gd name="T71" fmla="*/ 1245 h 5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41" h="529">
                                <a:moveTo>
                                  <a:pt x="52" y="488"/>
                                </a:moveTo>
                                <a:lnTo>
                                  <a:pt x="40" y="476"/>
                                </a:lnTo>
                                <a:lnTo>
                                  <a:pt x="11" y="476"/>
                                </a:lnTo>
                                <a:lnTo>
                                  <a:pt x="0" y="488"/>
                                </a:lnTo>
                                <a:lnTo>
                                  <a:pt x="0" y="517"/>
                                </a:lnTo>
                                <a:lnTo>
                                  <a:pt x="11" y="529"/>
                                </a:lnTo>
                                <a:lnTo>
                                  <a:pt x="40" y="529"/>
                                </a:lnTo>
                                <a:lnTo>
                                  <a:pt x="52" y="517"/>
                                </a:lnTo>
                                <a:lnTo>
                                  <a:pt x="52" y="488"/>
                                </a:lnTo>
                                <a:moveTo>
                                  <a:pt x="340" y="12"/>
                                </a:moveTo>
                                <a:lnTo>
                                  <a:pt x="329" y="0"/>
                                </a:lnTo>
                                <a:lnTo>
                                  <a:pt x="300" y="0"/>
                                </a:lnTo>
                                <a:lnTo>
                                  <a:pt x="288" y="12"/>
                                </a:lnTo>
                                <a:lnTo>
                                  <a:pt x="288" y="41"/>
                                </a:lnTo>
                                <a:lnTo>
                                  <a:pt x="300" y="53"/>
                                </a:lnTo>
                                <a:lnTo>
                                  <a:pt x="329" y="53"/>
                                </a:lnTo>
                                <a:lnTo>
                                  <a:pt x="340" y="41"/>
                                </a:lnTo>
                                <a:lnTo>
                                  <a:pt x="340" y="12"/>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1" name="AutoShape 4820"/>
                        <wps:cNvSpPr>
                          <a:spLocks/>
                        </wps:cNvSpPr>
                        <wps:spPr bwMode="auto">
                          <a:xfrm>
                            <a:off x="7722" y="681"/>
                            <a:ext cx="936" cy="1427"/>
                          </a:xfrm>
                          <a:custGeom>
                            <a:avLst/>
                            <a:gdLst>
                              <a:gd name="T0" fmla="+- 0 7794 7723"/>
                              <a:gd name="T1" fmla="*/ T0 w 936"/>
                              <a:gd name="T2" fmla="+- 0 1744 682"/>
                              <a:gd name="T3" fmla="*/ 1744 h 1427"/>
                              <a:gd name="T4" fmla="+- 0 7758 7723"/>
                              <a:gd name="T5" fmla="*/ T4 w 936"/>
                              <a:gd name="T6" fmla="+- 0 1682 682"/>
                              <a:gd name="T7" fmla="*/ 1682 h 1427"/>
                              <a:gd name="T8" fmla="+- 0 7723 7723"/>
                              <a:gd name="T9" fmla="*/ T8 w 936"/>
                              <a:gd name="T10" fmla="+- 0 1744 682"/>
                              <a:gd name="T11" fmla="*/ 1744 h 1427"/>
                              <a:gd name="T12" fmla="+- 0 7794 7723"/>
                              <a:gd name="T13" fmla="*/ T12 w 936"/>
                              <a:gd name="T14" fmla="+- 0 1744 682"/>
                              <a:gd name="T15" fmla="*/ 1744 h 1427"/>
                              <a:gd name="T16" fmla="+- 0 8087 7723"/>
                              <a:gd name="T17" fmla="*/ T16 w 936"/>
                              <a:gd name="T18" fmla="+- 0 2068 682"/>
                              <a:gd name="T19" fmla="*/ 2068 h 1427"/>
                              <a:gd name="T20" fmla="+- 0 8075 7723"/>
                              <a:gd name="T21" fmla="*/ T20 w 936"/>
                              <a:gd name="T22" fmla="+- 0 2056 682"/>
                              <a:gd name="T23" fmla="*/ 2056 h 1427"/>
                              <a:gd name="T24" fmla="+- 0 8047 7723"/>
                              <a:gd name="T25" fmla="*/ T24 w 936"/>
                              <a:gd name="T26" fmla="+- 0 2056 682"/>
                              <a:gd name="T27" fmla="*/ 2056 h 1427"/>
                              <a:gd name="T28" fmla="+- 0 8035 7723"/>
                              <a:gd name="T29" fmla="*/ T28 w 936"/>
                              <a:gd name="T30" fmla="+- 0 2068 682"/>
                              <a:gd name="T31" fmla="*/ 2068 h 1427"/>
                              <a:gd name="T32" fmla="+- 0 8035 7723"/>
                              <a:gd name="T33" fmla="*/ T32 w 936"/>
                              <a:gd name="T34" fmla="+- 0 2096 682"/>
                              <a:gd name="T35" fmla="*/ 2096 h 1427"/>
                              <a:gd name="T36" fmla="+- 0 8047 7723"/>
                              <a:gd name="T37" fmla="*/ T36 w 936"/>
                              <a:gd name="T38" fmla="+- 0 2108 682"/>
                              <a:gd name="T39" fmla="*/ 2108 h 1427"/>
                              <a:gd name="T40" fmla="+- 0 8075 7723"/>
                              <a:gd name="T41" fmla="*/ T40 w 936"/>
                              <a:gd name="T42" fmla="+- 0 2108 682"/>
                              <a:gd name="T43" fmla="*/ 2108 h 1427"/>
                              <a:gd name="T44" fmla="+- 0 8087 7723"/>
                              <a:gd name="T45" fmla="*/ T44 w 936"/>
                              <a:gd name="T46" fmla="+- 0 2096 682"/>
                              <a:gd name="T47" fmla="*/ 2096 h 1427"/>
                              <a:gd name="T48" fmla="+- 0 8087 7723"/>
                              <a:gd name="T49" fmla="*/ T48 w 936"/>
                              <a:gd name="T50" fmla="+- 0 2068 682"/>
                              <a:gd name="T51" fmla="*/ 2068 h 1427"/>
                              <a:gd name="T52" fmla="+- 0 8373 7723"/>
                              <a:gd name="T53" fmla="*/ T52 w 936"/>
                              <a:gd name="T54" fmla="+- 0 1412 682"/>
                              <a:gd name="T55" fmla="*/ 1412 h 1427"/>
                              <a:gd name="T56" fmla="+- 0 8361 7723"/>
                              <a:gd name="T57" fmla="*/ T56 w 936"/>
                              <a:gd name="T58" fmla="+- 0 1400 682"/>
                              <a:gd name="T59" fmla="*/ 1400 h 1427"/>
                              <a:gd name="T60" fmla="+- 0 8332 7723"/>
                              <a:gd name="T61" fmla="*/ T60 w 936"/>
                              <a:gd name="T62" fmla="+- 0 1400 682"/>
                              <a:gd name="T63" fmla="*/ 1400 h 1427"/>
                              <a:gd name="T64" fmla="+- 0 8320 7723"/>
                              <a:gd name="T65" fmla="*/ T64 w 936"/>
                              <a:gd name="T66" fmla="+- 0 1412 682"/>
                              <a:gd name="T67" fmla="*/ 1412 h 1427"/>
                              <a:gd name="T68" fmla="+- 0 8320 7723"/>
                              <a:gd name="T69" fmla="*/ T68 w 936"/>
                              <a:gd name="T70" fmla="+- 0 1441 682"/>
                              <a:gd name="T71" fmla="*/ 1441 h 1427"/>
                              <a:gd name="T72" fmla="+- 0 8332 7723"/>
                              <a:gd name="T73" fmla="*/ T72 w 936"/>
                              <a:gd name="T74" fmla="+- 0 1453 682"/>
                              <a:gd name="T75" fmla="*/ 1453 h 1427"/>
                              <a:gd name="T76" fmla="+- 0 8361 7723"/>
                              <a:gd name="T77" fmla="*/ T76 w 936"/>
                              <a:gd name="T78" fmla="+- 0 1453 682"/>
                              <a:gd name="T79" fmla="*/ 1453 h 1427"/>
                              <a:gd name="T80" fmla="+- 0 8373 7723"/>
                              <a:gd name="T81" fmla="*/ T80 w 936"/>
                              <a:gd name="T82" fmla="+- 0 1441 682"/>
                              <a:gd name="T83" fmla="*/ 1441 h 1427"/>
                              <a:gd name="T84" fmla="+- 0 8373 7723"/>
                              <a:gd name="T85" fmla="*/ T84 w 936"/>
                              <a:gd name="T86" fmla="+- 0 1412 682"/>
                              <a:gd name="T87" fmla="*/ 1412 h 1427"/>
                              <a:gd name="T88" fmla="+- 0 8658 7723"/>
                              <a:gd name="T89" fmla="*/ T88 w 936"/>
                              <a:gd name="T90" fmla="+- 0 693 682"/>
                              <a:gd name="T91" fmla="*/ 693 h 1427"/>
                              <a:gd name="T92" fmla="+- 0 8646 7723"/>
                              <a:gd name="T93" fmla="*/ T92 w 936"/>
                              <a:gd name="T94" fmla="+- 0 682 682"/>
                              <a:gd name="T95" fmla="*/ 682 h 1427"/>
                              <a:gd name="T96" fmla="+- 0 8617 7723"/>
                              <a:gd name="T97" fmla="*/ T96 w 936"/>
                              <a:gd name="T98" fmla="+- 0 682 682"/>
                              <a:gd name="T99" fmla="*/ 682 h 1427"/>
                              <a:gd name="T100" fmla="+- 0 8606 7723"/>
                              <a:gd name="T101" fmla="*/ T100 w 936"/>
                              <a:gd name="T102" fmla="+- 0 693 682"/>
                              <a:gd name="T103" fmla="*/ 693 h 1427"/>
                              <a:gd name="T104" fmla="+- 0 8606 7723"/>
                              <a:gd name="T105" fmla="*/ T104 w 936"/>
                              <a:gd name="T106" fmla="+- 0 722 682"/>
                              <a:gd name="T107" fmla="*/ 722 h 1427"/>
                              <a:gd name="T108" fmla="+- 0 8617 7723"/>
                              <a:gd name="T109" fmla="*/ T108 w 936"/>
                              <a:gd name="T110" fmla="+- 0 734 682"/>
                              <a:gd name="T111" fmla="*/ 734 h 1427"/>
                              <a:gd name="T112" fmla="+- 0 8646 7723"/>
                              <a:gd name="T113" fmla="*/ T112 w 936"/>
                              <a:gd name="T114" fmla="+- 0 734 682"/>
                              <a:gd name="T115" fmla="*/ 734 h 1427"/>
                              <a:gd name="T116" fmla="+- 0 8658 7723"/>
                              <a:gd name="T117" fmla="*/ T116 w 936"/>
                              <a:gd name="T118" fmla="+- 0 722 682"/>
                              <a:gd name="T119" fmla="*/ 722 h 1427"/>
                              <a:gd name="T120" fmla="+- 0 8658 7723"/>
                              <a:gd name="T121" fmla="*/ T120 w 936"/>
                              <a:gd name="T122" fmla="+- 0 693 682"/>
                              <a:gd name="T123" fmla="*/ 693 h 1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36" h="1427">
                                <a:moveTo>
                                  <a:pt x="71" y="1062"/>
                                </a:moveTo>
                                <a:lnTo>
                                  <a:pt x="35" y="1000"/>
                                </a:lnTo>
                                <a:lnTo>
                                  <a:pt x="0" y="1062"/>
                                </a:lnTo>
                                <a:lnTo>
                                  <a:pt x="71" y="1062"/>
                                </a:lnTo>
                                <a:moveTo>
                                  <a:pt x="364" y="1386"/>
                                </a:moveTo>
                                <a:lnTo>
                                  <a:pt x="352" y="1374"/>
                                </a:lnTo>
                                <a:lnTo>
                                  <a:pt x="324" y="1374"/>
                                </a:lnTo>
                                <a:lnTo>
                                  <a:pt x="312" y="1386"/>
                                </a:lnTo>
                                <a:lnTo>
                                  <a:pt x="312" y="1414"/>
                                </a:lnTo>
                                <a:lnTo>
                                  <a:pt x="324" y="1426"/>
                                </a:lnTo>
                                <a:lnTo>
                                  <a:pt x="352" y="1426"/>
                                </a:lnTo>
                                <a:lnTo>
                                  <a:pt x="364" y="1414"/>
                                </a:lnTo>
                                <a:lnTo>
                                  <a:pt x="364" y="1386"/>
                                </a:lnTo>
                                <a:moveTo>
                                  <a:pt x="650" y="730"/>
                                </a:moveTo>
                                <a:lnTo>
                                  <a:pt x="638" y="718"/>
                                </a:lnTo>
                                <a:lnTo>
                                  <a:pt x="609" y="718"/>
                                </a:lnTo>
                                <a:lnTo>
                                  <a:pt x="597" y="730"/>
                                </a:lnTo>
                                <a:lnTo>
                                  <a:pt x="597" y="759"/>
                                </a:lnTo>
                                <a:lnTo>
                                  <a:pt x="609" y="771"/>
                                </a:lnTo>
                                <a:lnTo>
                                  <a:pt x="638" y="771"/>
                                </a:lnTo>
                                <a:lnTo>
                                  <a:pt x="650" y="759"/>
                                </a:lnTo>
                                <a:lnTo>
                                  <a:pt x="650" y="730"/>
                                </a:lnTo>
                                <a:moveTo>
                                  <a:pt x="935" y="11"/>
                                </a:moveTo>
                                <a:lnTo>
                                  <a:pt x="923" y="0"/>
                                </a:lnTo>
                                <a:lnTo>
                                  <a:pt x="894" y="0"/>
                                </a:lnTo>
                                <a:lnTo>
                                  <a:pt x="883" y="11"/>
                                </a:lnTo>
                                <a:lnTo>
                                  <a:pt x="883" y="40"/>
                                </a:lnTo>
                                <a:lnTo>
                                  <a:pt x="894" y="52"/>
                                </a:lnTo>
                                <a:lnTo>
                                  <a:pt x="923" y="52"/>
                                </a:lnTo>
                                <a:lnTo>
                                  <a:pt x="935" y="40"/>
                                </a:lnTo>
                                <a:lnTo>
                                  <a:pt x="935" y="11"/>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2" name="AutoShape 4821"/>
                        <wps:cNvSpPr>
                          <a:spLocks/>
                        </wps:cNvSpPr>
                        <wps:spPr bwMode="auto">
                          <a:xfrm>
                            <a:off x="7001" y="739"/>
                            <a:ext cx="1160" cy="662"/>
                          </a:xfrm>
                          <a:custGeom>
                            <a:avLst/>
                            <a:gdLst>
                              <a:gd name="T0" fmla="+- 0 7072 7002"/>
                              <a:gd name="T1" fmla="*/ T0 w 1160"/>
                              <a:gd name="T2" fmla="+- 0 902 740"/>
                              <a:gd name="T3" fmla="*/ 902 h 662"/>
                              <a:gd name="T4" fmla="+- 0 7037 7002"/>
                              <a:gd name="T5" fmla="*/ T4 w 1160"/>
                              <a:gd name="T6" fmla="+- 0 841 740"/>
                              <a:gd name="T7" fmla="*/ 841 h 662"/>
                              <a:gd name="T8" fmla="+- 0 7002 7002"/>
                              <a:gd name="T9" fmla="*/ T8 w 1160"/>
                              <a:gd name="T10" fmla="+- 0 902 740"/>
                              <a:gd name="T11" fmla="*/ 902 h 662"/>
                              <a:gd name="T12" fmla="+- 0 7072 7002"/>
                              <a:gd name="T13" fmla="*/ T12 w 1160"/>
                              <a:gd name="T14" fmla="+- 0 902 740"/>
                              <a:gd name="T15" fmla="*/ 902 h 662"/>
                              <a:gd name="T16" fmla="+- 0 7127 7002"/>
                              <a:gd name="T17" fmla="*/ T16 w 1160"/>
                              <a:gd name="T18" fmla="+- 0 1402 740"/>
                              <a:gd name="T19" fmla="*/ 1402 h 662"/>
                              <a:gd name="T20" fmla="+- 0 7092 7002"/>
                              <a:gd name="T21" fmla="*/ T20 w 1160"/>
                              <a:gd name="T22" fmla="+- 0 1341 740"/>
                              <a:gd name="T23" fmla="*/ 1341 h 662"/>
                              <a:gd name="T24" fmla="+- 0 7057 7002"/>
                              <a:gd name="T25" fmla="*/ T24 w 1160"/>
                              <a:gd name="T26" fmla="+- 0 1402 740"/>
                              <a:gd name="T27" fmla="*/ 1402 h 662"/>
                              <a:gd name="T28" fmla="+- 0 7127 7002"/>
                              <a:gd name="T29" fmla="*/ T28 w 1160"/>
                              <a:gd name="T30" fmla="+- 0 1402 740"/>
                              <a:gd name="T31" fmla="*/ 1402 h 662"/>
                              <a:gd name="T32" fmla="+- 0 7237 7002"/>
                              <a:gd name="T33" fmla="*/ T32 w 1160"/>
                              <a:gd name="T34" fmla="+- 0 1205 740"/>
                              <a:gd name="T35" fmla="*/ 1205 h 662"/>
                              <a:gd name="T36" fmla="+- 0 7226 7002"/>
                              <a:gd name="T37" fmla="*/ T36 w 1160"/>
                              <a:gd name="T38" fmla="+- 0 1193 740"/>
                              <a:gd name="T39" fmla="*/ 1193 h 662"/>
                              <a:gd name="T40" fmla="+- 0 7197 7002"/>
                              <a:gd name="T41" fmla="*/ T40 w 1160"/>
                              <a:gd name="T42" fmla="+- 0 1193 740"/>
                              <a:gd name="T43" fmla="*/ 1193 h 662"/>
                              <a:gd name="T44" fmla="+- 0 7185 7002"/>
                              <a:gd name="T45" fmla="*/ T44 w 1160"/>
                              <a:gd name="T46" fmla="+- 0 1205 740"/>
                              <a:gd name="T47" fmla="*/ 1205 h 662"/>
                              <a:gd name="T48" fmla="+- 0 7185 7002"/>
                              <a:gd name="T49" fmla="*/ T48 w 1160"/>
                              <a:gd name="T50" fmla="+- 0 1234 740"/>
                              <a:gd name="T51" fmla="*/ 1234 h 662"/>
                              <a:gd name="T52" fmla="+- 0 7197 7002"/>
                              <a:gd name="T53" fmla="*/ T52 w 1160"/>
                              <a:gd name="T54" fmla="+- 0 1246 740"/>
                              <a:gd name="T55" fmla="*/ 1246 h 662"/>
                              <a:gd name="T56" fmla="+- 0 7226 7002"/>
                              <a:gd name="T57" fmla="*/ T56 w 1160"/>
                              <a:gd name="T58" fmla="+- 0 1246 740"/>
                              <a:gd name="T59" fmla="*/ 1246 h 662"/>
                              <a:gd name="T60" fmla="+- 0 7237 7002"/>
                              <a:gd name="T61" fmla="*/ T60 w 1160"/>
                              <a:gd name="T62" fmla="+- 0 1234 740"/>
                              <a:gd name="T63" fmla="*/ 1234 h 662"/>
                              <a:gd name="T64" fmla="+- 0 7237 7002"/>
                              <a:gd name="T65" fmla="*/ T64 w 1160"/>
                              <a:gd name="T66" fmla="+- 0 1205 740"/>
                              <a:gd name="T67" fmla="*/ 1205 h 662"/>
                              <a:gd name="T68" fmla="+- 0 7316 7002"/>
                              <a:gd name="T69" fmla="*/ T68 w 1160"/>
                              <a:gd name="T70" fmla="+- 0 752 740"/>
                              <a:gd name="T71" fmla="*/ 752 h 662"/>
                              <a:gd name="T72" fmla="+- 0 7304 7002"/>
                              <a:gd name="T73" fmla="*/ T72 w 1160"/>
                              <a:gd name="T74" fmla="+- 0 740 740"/>
                              <a:gd name="T75" fmla="*/ 740 h 662"/>
                              <a:gd name="T76" fmla="+- 0 7275 7002"/>
                              <a:gd name="T77" fmla="*/ T76 w 1160"/>
                              <a:gd name="T78" fmla="+- 0 740 740"/>
                              <a:gd name="T79" fmla="*/ 740 h 662"/>
                              <a:gd name="T80" fmla="+- 0 7263 7002"/>
                              <a:gd name="T81" fmla="*/ T80 w 1160"/>
                              <a:gd name="T82" fmla="+- 0 752 740"/>
                              <a:gd name="T83" fmla="*/ 752 h 662"/>
                              <a:gd name="T84" fmla="+- 0 7263 7002"/>
                              <a:gd name="T85" fmla="*/ T84 w 1160"/>
                              <a:gd name="T86" fmla="+- 0 781 740"/>
                              <a:gd name="T87" fmla="*/ 781 h 662"/>
                              <a:gd name="T88" fmla="+- 0 7275 7002"/>
                              <a:gd name="T89" fmla="*/ T88 w 1160"/>
                              <a:gd name="T90" fmla="+- 0 792 740"/>
                              <a:gd name="T91" fmla="*/ 792 h 662"/>
                              <a:gd name="T92" fmla="+- 0 7304 7002"/>
                              <a:gd name="T93" fmla="*/ T92 w 1160"/>
                              <a:gd name="T94" fmla="+- 0 792 740"/>
                              <a:gd name="T95" fmla="*/ 792 h 662"/>
                              <a:gd name="T96" fmla="+- 0 7316 7002"/>
                              <a:gd name="T97" fmla="*/ T96 w 1160"/>
                              <a:gd name="T98" fmla="+- 0 781 740"/>
                              <a:gd name="T99" fmla="*/ 781 h 662"/>
                              <a:gd name="T100" fmla="+- 0 7316 7002"/>
                              <a:gd name="T101" fmla="*/ T100 w 1160"/>
                              <a:gd name="T102" fmla="+- 0 752 740"/>
                              <a:gd name="T103" fmla="*/ 752 h 662"/>
                              <a:gd name="T104" fmla="+- 0 8161 7002"/>
                              <a:gd name="T105" fmla="*/ T104 w 1160"/>
                              <a:gd name="T106" fmla="+- 0 1195 740"/>
                              <a:gd name="T107" fmla="*/ 1195 h 662"/>
                              <a:gd name="T108" fmla="+- 0 8149 7002"/>
                              <a:gd name="T109" fmla="*/ T108 w 1160"/>
                              <a:gd name="T110" fmla="+- 0 1183 740"/>
                              <a:gd name="T111" fmla="*/ 1183 h 662"/>
                              <a:gd name="T112" fmla="+- 0 8120 7002"/>
                              <a:gd name="T113" fmla="*/ T112 w 1160"/>
                              <a:gd name="T114" fmla="+- 0 1183 740"/>
                              <a:gd name="T115" fmla="*/ 1183 h 662"/>
                              <a:gd name="T116" fmla="+- 0 8108 7002"/>
                              <a:gd name="T117" fmla="*/ T116 w 1160"/>
                              <a:gd name="T118" fmla="+- 0 1195 740"/>
                              <a:gd name="T119" fmla="*/ 1195 h 662"/>
                              <a:gd name="T120" fmla="+- 0 8108 7002"/>
                              <a:gd name="T121" fmla="*/ T120 w 1160"/>
                              <a:gd name="T122" fmla="+- 0 1224 740"/>
                              <a:gd name="T123" fmla="*/ 1224 h 662"/>
                              <a:gd name="T124" fmla="+- 0 8120 7002"/>
                              <a:gd name="T125" fmla="*/ T124 w 1160"/>
                              <a:gd name="T126" fmla="+- 0 1236 740"/>
                              <a:gd name="T127" fmla="*/ 1236 h 662"/>
                              <a:gd name="T128" fmla="+- 0 8149 7002"/>
                              <a:gd name="T129" fmla="*/ T128 w 1160"/>
                              <a:gd name="T130" fmla="+- 0 1236 740"/>
                              <a:gd name="T131" fmla="*/ 1236 h 662"/>
                              <a:gd name="T132" fmla="+- 0 8161 7002"/>
                              <a:gd name="T133" fmla="*/ T132 w 1160"/>
                              <a:gd name="T134" fmla="+- 0 1224 740"/>
                              <a:gd name="T135" fmla="*/ 1224 h 662"/>
                              <a:gd name="T136" fmla="+- 0 8161 7002"/>
                              <a:gd name="T137" fmla="*/ T136 w 1160"/>
                              <a:gd name="T138" fmla="+- 0 1195 740"/>
                              <a:gd name="T139" fmla="*/ 1195 h 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60" h="662">
                                <a:moveTo>
                                  <a:pt x="70" y="162"/>
                                </a:moveTo>
                                <a:lnTo>
                                  <a:pt x="35" y="101"/>
                                </a:lnTo>
                                <a:lnTo>
                                  <a:pt x="0" y="162"/>
                                </a:lnTo>
                                <a:lnTo>
                                  <a:pt x="70" y="162"/>
                                </a:lnTo>
                                <a:moveTo>
                                  <a:pt x="125" y="662"/>
                                </a:moveTo>
                                <a:lnTo>
                                  <a:pt x="90" y="601"/>
                                </a:lnTo>
                                <a:lnTo>
                                  <a:pt x="55" y="662"/>
                                </a:lnTo>
                                <a:lnTo>
                                  <a:pt x="125" y="662"/>
                                </a:lnTo>
                                <a:moveTo>
                                  <a:pt x="235" y="465"/>
                                </a:moveTo>
                                <a:lnTo>
                                  <a:pt x="224" y="453"/>
                                </a:lnTo>
                                <a:lnTo>
                                  <a:pt x="195" y="453"/>
                                </a:lnTo>
                                <a:lnTo>
                                  <a:pt x="183" y="465"/>
                                </a:lnTo>
                                <a:lnTo>
                                  <a:pt x="183" y="494"/>
                                </a:lnTo>
                                <a:lnTo>
                                  <a:pt x="195" y="506"/>
                                </a:lnTo>
                                <a:lnTo>
                                  <a:pt x="224" y="506"/>
                                </a:lnTo>
                                <a:lnTo>
                                  <a:pt x="235" y="494"/>
                                </a:lnTo>
                                <a:lnTo>
                                  <a:pt x="235" y="465"/>
                                </a:lnTo>
                                <a:moveTo>
                                  <a:pt x="314" y="12"/>
                                </a:moveTo>
                                <a:lnTo>
                                  <a:pt x="302" y="0"/>
                                </a:lnTo>
                                <a:lnTo>
                                  <a:pt x="273" y="0"/>
                                </a:lnTo>
                                <a:lnTo>
                                  <a:pt x="261" y="12"/>
                                </a:lnTo>
                                <a:lnTo>
                                  <a:pt x="261" y="41"/>
                                </a:lnTo>
                                <a:lnTo>
                                  <a:pt x="273" y="52"/>
                                </a:lnTo>
                                <a:lnTo>
                                  <a:pt x="302" y="52"/>
                                </a:lnTo>
                                <a:lnTo>
                                  <a:pt x="314" y="41"/>
                                </a:lnTo>
                                <a:lnTo>
                                  <a:pt x="314" y="12"/>
                                </a:lnTo>
                                <a:moveTo>
                                  <a:pt x="1159" y="455"/>
                                </a:moveTo>
                                <a:lnTo>
                                  <a:pt x="1147" y="443"/>
                                </a:lnTo>
                                <a:lnTo>
                                  <a:pt x="1118" y="443"/>
                                </a:lnTo>
                                <a:lnTo>
                                  <a:pt x="1106" y="455"/>
                                </a:lnTo>
                                <a:lnTo>
                                  <a:pt x="1106" y="484"/>
                                </a:lnTo>
                                <a:lnTo>
                                  <a:pt x="1118" y="496"/>
                                </a:lnTo>
                                <a:lnTo>
                                  <a:pt x="1147" y="496"/>
                                </a:lnTo>
                                <a:lnTo>
                                  <a:pt x="1159" y="484"/>
                                </a:lnTo>
                                <a:lnTo>
                                  <a:pt x="1159" y="455"/>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3" name="Rectangle 4822"/>
                        <wps:cNvSpPr>
                          <a:spLocks/>
                        </wps:cNvSpPr>
                        <wps:spPr bwMode="auto">
                          <a:xfrm>
                            <a:off x="6723" y="-74"/>
                            <a:ext cx="3631" cy="2779"/>
                          </a:xfrm>
                          <a:prstGeom prst="rect">
                            <a:avLst/>
                          </a:prstGeom>
                          <a:noFill/>
                          <a:ln w="3437">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4" name="Line 4823"/>
                        <wps:cNvCnPr>
                          <a:cxnSpLocks/>
                        </wps:cNvCnPr>
                        <wps:spPr bwMode="auto">
                          <a:xfrm>
                            <a:off x="6710" y="2579"/>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65" name="Line 4824"/>
                        <wps:cNvCnPr>
                          <a:cxnSpLocks/>
                        </wps:cNvCnPr>
                        <wps:spPr bwMode="auto">
                          <a:xfrm>
                            <a:off x="6710" y="2350"/>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66" name="Line 4825"/>
                        <wps:cNvCnPr>
                          <a:cxnSpLocks/>
                        </wps:cNvCnPr>
                        <wps:spPr bwMode="auto">
                          <a:xfrm>
                            <a:off x="6710" y="2120"/>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67" name="Line 4826"/>
                        <wps:cNvCnPr>
                          <a:cxnSpLocks/>
                        </wps:cNvCnPr>
                        <wps:spPr bwMode="auto">
                          <a:xfrm>
                            <a:off x="6710" y="1890"/>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68" name="Line 4827"/>
                        <wps:cNvCnPr>
                          <a:cxnSpLocks/>
                        </wps:cNvCnPr>
                        <wps:spPr bwMode="auto">
                          <a:xfrm>
                            <a:off x="6710" y="1661"/>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69" name="Line 4828"/>
                        <wps:cNvCnPr>
                          <a:cxnSpLocks/>
                        </wps:cNvCnPr>
                        <wps:spPr bwMode="auto">
                          <a:xfrm>
                            <a:off x="6710" y="1431"/>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0" name="Line 4829"/>
                        <wps:cNvCnPr>
                          <a:cxnSpLocks/>
                        </wps:cNvCnPr>
                        <wps:spPr bwMode="auto">
                          <a:xfrm>
                            <a:off x="6710" y="1201"/>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1" name="Line 4830"/>
                        <wps:cNvCnPr>
                          <a:cxnSpLocks/>
                        </wps:cNvCnPr>
                        <wps:spPr bwMode="auto">
                          <a:xfrm>
                            <a:off x="6710" y="972"/>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2" name="Line 4831"/>
                        <wps:cNvCnPr>
                          <a:cxnSpLocks/>
                        </wps:cNvCnPr>
                        <wps:spPr bwMode="auto">
                          <a:xfrm>
                            <a:off x="6710" y="742"/>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3" name="Line 4832"/>
                        <wps:cNvCnPr>
                          <a:cxnSpLocks/>
                        </wps:cNvCnPr>
                        <wps:spPr bwMode="auto">
                          <a:xfrm>
                            <a:off x="6710" y="513"/>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4" name="Line 4833"/>
                        <wps:cNvCnPr>
                          <a:cxnSpLocks/>
                        </wps:cNvCnPr>
                        <wps:spPr bwMode="auto">
                          <a:xfrm>
                            <a:off x="6710" y="283"/>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5" name="Line 4834"/>
                        <wps:cNvCnPr>
                          <a:cxnSpLocks/>
                        </wps:cNvCnPr>
                        <wps:spPr bwMode="auto">
                          <a:xfrm>
                            <a:off x="6710" y="53"/>
                            <a:ext cx="13"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6" name="Line 4835"/>
                        <wps:cNvCnPr>
                          <a:cxnSpLocks/>
                        </wps:cNvCnPr>
                        <wps:spPr bwMode="auto">
                          <a:xfrm>
                            <a:off x="6888"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7" name="Line 4836"/>
                        <wps:cNvCnPr>
                          <a:cxnSpLocks/>
                        </wps:cNvCnPr>
                        <wps:spPr bwMode="auto">
                          <a:xfrm>
                            <a:off x="7255"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8" name="Line 4837"/>
                        <wps:cNvCnPr>
                          <a:cxnSpLocks/>
                        </wps:cNvCnPr>
                        <wps:spPr bwMode="auto">
                          <a:xfrm>
                            <a:off x="7622"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79" name="Line 4838"/>
                        <wps:cNvCnPr>
                          <a:cxnSpLocks/>
                        </wps:cNvCnPr>
                        <wps:spPr bwMode="auto">
                          <a:xfrm>
                            <a:off x="7989"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0" name="Line 4839"/>
                        <wps:cNvCnPr>
                          <a:cxnSpLocks/>
                        </wps:cNvCnPr>
                        <wps:spPr bwMode="auto">
                          <a:xfrm>
                            <a:off x="8355"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1" name="Line 4840"/>
                        <wps:cNvCnPr>
                          <a:cxnSpLocks/>
                        </wps:cNvCnPr>
                        <wps:spPr bwMode="auto">
                          <a:xfrm>
                            <a:off x="8722"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2" name="Line 4841"/>
                        <wps:cNvCnPr>
                          <a:cxnSpLocks/>
                        </wps:cNvCnPr>
                        <wps:spPr bwMode="auto">
                          <a:xfrm>
                            <a:off x="9089"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3" name="Line 4842"/>
                        <wps:cNvCnPr>
                          <a:cxnSpLocks/>
                        </wps:cNvCnPr>
                        <wps:spPr bwMode="auto">
                          <a:xfrm>
                            <a:off x="9455"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4" name="Line 4843"/>
                        <wps:cNvCnPr>
                          <a:cxnSpLocks/>
                        </wps:cNvCnPr>
                        <wps:spPr bwMode="auto">
                          <a:xfrm>
                            <a:off x="9822"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5" name="Line 4844"/>
                        <wps:cNvCnPr>
                          <a:cxnSpLocks/>
                        </wps:cNvCnPr>
                        <wps:spPr bwMode="auto">
                          <a:xfrm>
                            <a:off x="10189" y="2719"/>
                            <a:ext cx="0" cy="0"/>
                          </a:xfrm>
                          <a:prstGeom prst="line">
                            <a:avLst/>
                          </a:prstGeom>
                          <a:noFill/>
                          <a:ln w="3437">
                            <a:solidFill>
                              <a:srgbClr val="333333"/>
                            </a:solidFill>
                            <a:round/>
                            <a:headEnd/>
                            <a:tailEnd/>
                          </a:ln>
                          <a:extLst>
                            <a:ext uri="{909E8E84-426E-40DD-AFC4-6F175D3DCCD1}">
                              <a14:hiddenFill xmlns:a14="http://schemas.microsoft.com/office/drawing/2010/main">
                                <a:noFill/>
                              </a14:hiddenFill>
                            </a:ext>
                          </a:extLst>
                        </wps:spPr>
                        <wps:bodyPr/>
                      </wps:wsp>
                      <wps:wsp>
                        <wps:cNvPr id="2286" name="Freeform 4845"/>
                        <wps:cNvSpPr>
                          <a:spLocks/>
                        </wps:cNvSpPr>
                        <wps:spPr bwMode="auto">
                          <a:xfrm>
                            <a:off x="9975" y="2281"/>
                            <a:ext cx="20" cy="20"/>
                          </a:xfrm>
                          <a:custGeom>
                            <a:avLst/>
                            <a:gdLst>
                              <a:gd name="T0" fmla="+- 0 9991 9976"/>
                              <a:gd name="T1" fmla="*/ T0 w 20"/>
                              <a:gd name="T2" fmla="+- 0 2281 2281"/>
                              <a:gd name="T3" fmla="*/ 2281 h 20"/>
                              <a:gd name="T4" fmla="+- 0 9980 9976"/>
                              <a:gd name="T5" fmla="*/ T4 w 20"/>
                              <a:gd name="T6" fmla="+- 0 2281 2281"/>
                              <a:gd name="T7" fmla="*/ 2281 h 20"/>
                              <a:gd name="T8" fmla="+- 0 9976 9976"/>
                              <a:gd name="T9" fmla="*/ T8 w 20"/>
                              <a:gd name="T10" fmla="+- 0 2286 2281"/>
                              <a:gd name="T11" fmla="*/ 2286 h 20"/>
                              <a:gd name="T12" fmla="+- 0 9976 9976"/>
                              <a:gd name="T13" fmla="*/ T12 w 20"/>
                              <a:gd name="T14" fmla="+- 0 2297 2281"/>
                              <a:gd name="T15" fmla="*/ 2297 h 20"/>
                              <a:gd name="T16" fmla="+- 0 9980 9976"/>
                              <a:gd name="T17" fmla="*/ T16 w 20"/>
                              <a:gd name="T18" fmla="+- 0 2301 2281"/>
                              <a:gd name="T19" fmla="*/ 2301 h 20"/>
                              <a:gd name="T20" fmla="+- 0 9991 9976"/>
                              <a:gd name="T21" fmla="*/ T20 w 20"/>
                              <a:gd name="T22" fmla="+- 0 2301 2281"/>
                              <a:gd name="T23" fmla="*/ 2301 h 20"/>
                              <a:gd name="T24" fmla="+- 0 9996 9976"/>
                              <a:gd name="T25" fmla="*/ T24 w 20"/>
                              <a:gd name="T26" fmla="+- 0 2297 2281"/>
                              <a:gd name="T27" fmla="*/ 2297 h 20"/>
                              <a:gd name="T28" fmla="+- 0 9996 9976"/>
                              <a:gd name="T29" fmla="*/ T28 w 20"/>
                              <a:gd name="T30" fmla="+- 0 2286 2281"/>
                              <a:gd name="T31" fmla="*/ 2286 h 20"/>
                              <a:gd name="T32" fmla="+- 0 9991 9976"/>
                              <a:gd name="T33" fmla="*/ T32 w 20"/>
                              <a:gd name="T34" fmla="+- 0 2281 2281"/>
                              <a:gd name="T35" fmla="*/ 228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5"/>
                                </a:lnTo>
                                <a:lnTo>
                                  <a:pt x="0" y="16"/>
                                </a:lnTo>
                                <a:lnTo>
                                  <a:pt x="4" y="20"/>
                                </a:lnTo>
                                <a:lnTo>
                                  <a:pt x="15" y="20"/>
                                </a:lnTo>
                                <a:lnTo>
                                  <a:pt x="20" y="16"/>
                                </a:lnTo>
                                <a:lnTo>
                                  <a:pt x="20" y="5"/>
                                </a:lnTo>
                                <a:lnTo>
                                  <a:pt x="15"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7" name="Freeform 4846"/>
                        <wps:cNvSpPr>
                          <a:spLocks/>
                        </wps:cNvSpPr>
                        <wps:spPr bwMode="auto">
                          <a:xfrm>
                            <a:off x="9975" y="2281"/>
                            <a:ext cx="20" cy="20"/>
                          </a:xfrm>
                          <a:custGeom>
                            <a:avLst/>
                            <a:gdLst>
                              <a:gd name="T0" fmla="+- 0 9976 9976"/>
                              <a:gd name="T1" fmla="*/ T0 w 20"/>
                              <a:gd name="T2" fmla="+- 0 2291 2281"/>
                              <a:gd name="T3" fmla="*/ 2291 h 20"/>
                              <a:gd name="T4" fmla="+- 0 9976 9976"/>
                              <a:gd name="T5" fmla="*/ T4 w 20"/>
                              <a:gd name="T6" fmla="+- 0 2286 2281"/>
                              <a:gd name="T7" fmla="*/ 2286 h 20"/>
                              <a:gd name="T8" fmla="+- 0 9980 9976"/>
                              <a:gd name="T9" fmla="*/ T8 w 20"/>
                              <a:gd name="T10" fmla="+- 0 2281 2281"/>
                              <a:gd name="T11" fmla="*/ 2281 h 20"/>
                              <a:gd name="T12" fmla="+- 0 9986 9976"/>
                              <a:gd name="T13" fmla="*/ T12 w 20"/>
                              <a:gd name="T14" fmla="+- 0 2281 2281"/>
                              <a:gd name="T15" fmla="*/ 2281 h 20"/>
                              <a:gd name="T16" fmla="+- 0 9991 9976"/>
                              <a:gd name="T17" fmla="*/ T16 w 20"/>
                              <a:gd name="T18" fmla="+- 0 2281 2281"/>
                              <a:gd name="T19" fmla="*/ 2281 h 20"/>
                              <a:gd name="T20" fmla="+- 0 9996 9976"/>
                              <a:gd name="T21" fmla="*/ T20 w 20"/>
                              <a:gd name="T22" fmla="+- 0 2286 2281"/>
                              <a:gd name="T23" fmla="*/ 2286 h 20"/>
                              <a:gd name="T24" fmla="+- 0 9996 9976"/>
                              <a:gd name="T25" fmla="*/ T24 w 20"/>
                              <a:gd name="T26" fmla="+- 0 2291 2281"/>
                              <a:gd name="T27" fmla="*/ 2291 h 20"/>
                              <a:gd name="T28" fmla="+- 0 9996 9976"/>
                              <a:gd name="T29" fmla="*/ T28 w 20"/>
                              <a:gd name="T30" fmla="+- 0 2297 2281"/>
                              <a:gd name="T31" fmla="*/ 2297 h 20"/>
                              <a:gd name="T32" fmla="+- 0 9991 9976"/>
                              <a:gd name="T33" fmla="*/ T32 w 20"/>
                              <a:gd name="T34" fmla="+- 0 2301 2281"/>
                              <a:gd name="T35" fmla="*/ 2301 h 20"/>
                              <a:gd name="T36" fmla="+- 0 9986 9976"/>
                              <a:gd name="T37" fmla="*/ T36 w 20"/>
                              <a:gd name="T38" fmla="+- 0 2301 2281"/>
                              <a:gd name="T39" fmla="*/ 2301 h 20"/>
                              <a:gd name="T40" fmla="+- 0 9980 9976"/>
                              <a:gd name="T41" fmla="*/ T40 w 20"/>
                              <a:gd name="T42" fmla="+- 0 2301 2281"/>
                              <a:gd name="T43" fmla="*/ 2301 h 20"/>
                              <a:gd name="T44" fmla="+- 0 9976 9976"/>
                              <a:gd name="T45" fmla="*/ T44 w 20"/>
                              <a:gd name="T46" fmla="+- 0 2297 2281"/>
                              <a:gd name="T47" fmla="*/ 2297 h 20"/>
                              <a:gd name="T48" fmla="+- 0 9976 9976"/>
                              <a:gd name="T49" fmla="*/ T48 w 20"/>
                              <a:gd name="T50" fmla="+- 0 2291 2281"/>
                              <a:gd name="T51" fmla="*/ 229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10" y="0"/>
                                </a:lnTo>
                                <a:lnTo>
                                  <a:pt x="15" y="0"/>
                                </a:lnTo>
                                <a:lnTo>
                                  <a:pt x="20" y="5"/>
                                </a:lnTo>
                                <a:lnTo>
                                  <a:pt x="20" y="10"/>
                                </a:lnTo>
                                <a:lnTo>
                                  <a:pt x="20" y="16"/>
                                </a:lnTo>
                                <a:lnTo>
                                  <a:pt x="15" y="20"/>
                                </a:lnTo>
                                <a:lnTo>
                                  <a:pt x="10" y="20"/>
                                </a:lnTo>
                                <a:lnTo>
                                  <a:pt x="4" y="20"/>
                                </a:lnTo>
                                <a:lnTo>
                                  <a:pt x="0" y="16"/>
                                </a:lnTo>
                                <a:lnTo>
                                  <a:pt x="0" y="10"/>
                                </a:lnTo>
                              </a:path>
                            </a:pathLst>
                          </a:custGeom>
                          <a:noFill/>
                          <a:ln w="2280">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8" name="Freeform 4847"/>
                        <wps:cNvSpPr>
                          <a:spLocks/>
                        </wps:cNvSpPr>
                        <wps:spPr bwMode="auto">
                          <a:xfrm>
                            <a:off x="9975" y="2456"/>
                            <a:ext cx="20" cy="20"/>
                          </a:xfrm>
                          <a:custGeom>
                            <a:avLst/>
                            <a:gdLst>
                              <a:gd name="T0" fmla="+- 0 9991 9976"/>
                              <a:gd name="T1" fmla="*/ T0 w 20"/>
                              <a:gd name="T2" fmla="+- 0 2456 2456"/>
                              <a:gd name="T3" fmla="*/ 2456 h 20"/>
                              <a:gd name="T4" fmla="+- 0 9980 9976"/>
                              <a:gd name="T5" fmla="*/ T4 w 20"/>
                              <a:gd name="T6" fmla="+- 0 2456 2456"/>
                              <a:gd name="T7" fmla="*/ 2456 h 20"/>
                              <a:gd name="T8" fmla="+- 0 9976 9976"/>
                              <a:gd name="T9" fmla="*/ T8 w 20"/>
                              <a:gd name="T10" fmla="+- 0 2461 2456"/>
                              <a:gd name="T11" fmla="*/ 2461 h 20"/>
                              <a:gd name="T12" fmla="+- 0 9976 9976"/>
                              <a:gd name="T13" fmla="*/ T12 w 20"/>
                              <a:gd name="T14" fmla="+- 0 2471 2456"/>
                              <a:gd name="T15" fmla="*/ 2471 h 20"/>
                              <a:gd name="T16" fmla="+- 0 9980 9976"/>
                              <a:gd name="T17" fmla="*/ T16 w 20"/>
                              <a:gd name="T18" fmla="+- 0 2476 2456"/>
                              <a:gd name="T19" fmla="*/ 2476 h 20"/>
                              <a:gd name="T20" fmla="+- 0 9991 9976"/>
                              <a:gd name="T21" fmla="*/ T20 w 20"/>
                              <a:gd name="T22" fmla="+- 0 2476 2456"/>
                              <a:gd name="T23" fmla="*/ 2476 h 20"/>
                              <a:gd name="T24" fmla="+- 0 9996 9976"/>
                              <a:gd name="T25" fmla="*/ T24 w 20"/>
                              <a:gd name="T26" fmla="+- 0 2471 2456"/>
                              <a:gd name="T27" fmla="*/ 2471 h 20"/>
                              <a:gd name="T28" fmla="+- 0 9996 9976"/>
                              <a:gd name="T29" fmla="*/ T28 w 20"/>
                              <a:gd name="T30" fmla="+- 0 2461 2456"/>
                              <a:gd name="T31" fmla="*/ 2461 h 20"/>
                              <a:gd name="T32" fmla="+- 0 9991 9976"/>
                              <a:gd name="T33" fmla="*/ T32 w 20"/>
                              <a:gd name="T34" fmla="+- 0 2456 2456"/>
                              <a:gd name="T35" fmla="*/ 245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5"/>
                                </a:lnTo>
                                <a:lnTo>
                                  <a:pt x="0" y="15"/>
                                </a:lnTo>
                                <a:lnTo>
                                  <a:pt x="4" y="20"/>
                                </a:lnTo>
                                <a:lnTo>
                                  <a:pt x="15" y="20"/>
                                </a:lnTo>
                                <a:lnTo>
                                  <a:pt x="20" y="15"/>
                                </a:lnTo>
                                <a:lnTo>
                                  <a:pt x="20" y="5"/>
                                </a:lnTo>
                                <a:lnTo>
                                  <a:pt x="15"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9" name="Freeform 4848"/>
                        <wps:cNvSpPr>
                          <a:spLocks/>
                        </wps:cNvSpPr>
                        <wps:spPr bwMode="auto">
                          <a:xfrm>
                            <a:off x="9975" y="2456"/>
                            <a:ext cx="20" cy="20"/>
                          </a:xfrm>
                          <a:custGeom>
                            <a:avLst/>
                            <a:gdLst>
                              <a:gd name="T0" fmla="+- 0 9976 9976"/>
                              <a:gd name="T1" fmla="*/ T0 w 20"/>
                              <a:gd name="T2" fmla="+- 0 2466 2456"/>
                              <a:gd name="T3" fmla="*/ 2466 h 20"/>
                              <a:gd name="T4" fmla="+- 0 9976 9976"/>
                              <a:gd name="T5" fmla="*/ T4 w 20"/>
                              <a:gd name="T6" fmla="+- 0 2461 2456"/>
                              <a:gd name="T7" fmla="*/ 2461 h 20"/>
                              <a:gd name="T8" fmla="+- 0 9980 9976"/>
                              <a:gd name="T9" fmla="*/ T8 w 20"/>
                              <a:gd name="T10" fmla="+- 0 2456 2456"/>
                              <a:gd name="T11" fmla="*/ 2456 h 20"/>
                              <a:gd name="T12" fmla="+- 0 9986 9976"/>
                              <a:gd name="T13" fmla="*/ T12 w 20"/>
                              <a:gd name="T14" fmla="+- 0 2456 2456"/>
                              <a:gd name="T15" fmla="*/ 2456 h 20"/>
                              <a:gd name="T16" fmla="+- 0 9991 9976"/>
                              <a:gd name="T17" fmla="*/ T16 w 20"/>
                              <a:gd name="T18" fmla="+- 0 2456 2456"/>
                              <a:gd name="T19" fmla="*/ 2456 h 20"/>
                              <a:gd name="T20" fmla="+- 0 9996 9976"/>
                              <a:gd name="T21" fmla="*/ T20 w 20"/>
                              <a:gd name="T22" fmla="+- 0 2461 2456"/>
                              <a:gd name="T23" fmla="*/ 2461 h 20"/>
                              <a:gd name="T24" fmla="+- 0 9996 9976"/>
                              <a:gd name="T25" fmla="*/ T24 w 20"/>
                              <a:gd name="T26" fmla="+- 0 2466 2456"/>
                              <a:gd name="T27" fmla="*/ 2466 h 20"/>
                              <a:gd name="T28" fmla="+- 0 9996 9976"/>
                              <a:gd name="T29" fmla="*/ T28 w 20"/>
                              <a:gd name="T30" fmla="+- 0 2471 2456"/>
                              <a:gd name="T31" fmla="*/ 2471 h 20"/>
                              <a:gd name="T32" fmla="+- 0 9991 9976"/>
                              <a:gd name="T33" fmla="*/ T32 w 20"/>
                              <a:gd name="T34" fmla="+- 0 2476 2456"/>
                              <a:gd name="T35" fmla="*/ 2476 h 20"/>
                              <a:gd name="T36" fmla="+- 0 9986 9976"/>
                              <a:gd name="T37" fmla="*/ T36 w 20"/>
                              <a:gd name="T38" fmla="+- 0 2476 2456"/>
                              <a:gd name="T39" fmla="*/ 2476 h 20"/>
                              <a:gd name="T40" fmla="+- 0 9980 9976"/>
                              <a:gd name="T41" fmla="*/ T40 w 20"/>
                              <a:gd name="T42" fmla="+- 0 2476 2456"/>
                              <a:gd name="T43" fmla="*/ 2476 h 20"/>
                              <a:gd name="T44" fmla="+- 0 9976 9976"/>
                              <a:gd name="T45" fmla="*/ T44 w 20"/>
                              <a:gd name="T46" fmla="+- 0 2471 2456"/>
                              <a:gd name="T47" fmla="*/ 2471 h 20"/>
                              <a:gd name="T48" fmla="+- 0 9976 9976"/>
                              <a:gd name="T49" fmla="*/ T48 w 20"/>
                              <a:gd name="T50" fmla="+- 0 2466 2456"/>
                              <a:gd name="T51" fmla="*/ 246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10" y="0"/>
                                </a:lnTo>
                                <a:lnTo>
                                  <a:pt x="15" y="0"/>
                                </a:lnTo>
                                <a:lnTo>
                                  <a:pt x="20" y="5"/>
                                </a:lnTo>
                                <a:lnTo>
                                  <a:pt x="20" y="10"/>
                                </a:lnTo>
                                <a:lnTo>
                                  <a:pt x="20" y="15"/>
                                </a:lnTo>
                                <a:lnTo>
                                  <a:pt x="15" y="20"/>
                                </a:lnTo>
                                <a:lnTo>
                                  <a:pt x="10" y="20"/>
                                </a:lnTo>
                                <a:lnTo>
                                  <a:pt x="4" y="20"/>
                                </a:lnTo>
                                <a:lnTo>
                                  <a:pt x="0" y="15"/>
                                </a:lnTo>
                                <a:lnTo>
                                  <a:pt x="0" y="10"/>
                                </a:lnTo>
                              </a:path>
                            </a:pathLst>
                          </a:custGeom>
                          <a:noFill/>
                          <a:ln w="2280">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 name="Freeform 4849"/>
                        <wps:cNvSpPr>
                          <a:spLocks/>
                        </wps:cNvSpPr>
                        <wps:spPr bwMode="auto">
                          <a:xfrm>
                            <a:off x="9558" y="2381"/>
                            <a:ext cx="52" cy="52"/>
                          </a:xfrm>
                          <a:custGeom>
                            <a:avLst/>
                            <a:gdLst>
                              <a:gd name="T0" fmla="+- 0 9590 9558"/>
                              <a:gd name="T1" fmla="*/ T0 w 52"/>
                              <a:gd name="T2" fmla="+- 0 2382 2382"/>
                              <a:gd name="T3" fmla="*/ 2382 h 52"/>
                              <a:gd name="T4" fmla="+- 0 9578 9558"/>
                              <a:gd name="T5" fmla="*/ T4 w 52"/>
                              <a:gd name="T6" fmla="+- 0 2382 2382"/>
                              <a:gd name="T7" fmla="*/ 2382 h 52"/>
                              <a:gd name="T8" fmla="+- 0 9568 9558"/>
                              <a:gd name="T9" fmla="*/ T8 w 52"/>
                              <a:gd name="T10" fmla="+- 0 2387 2382"/>
                              <a:gd name="T11" fmla="*/ 2387 h 52"/>
                              <a:gd name="T12" fmla="+- 0 9561 9558"/>
                              <a:gd name="T13" fmla="*/ T12 w 52"/>
                              <a:gd name="T14" fmla="+- 0 2396 2382"/>
                              <a:gd name="T15" fmla="*/ 2396 h 52"/>
                              <a:gd name="T16" fmla="+- 0 9558 9558"/>
                              <a:gd name="T17" fmla="*/ T16 w 52"/>
                              <a:gd name="T18" fmla="+- 0 2408 2382"/>
                              <a:gd name="T19" fmla="*/ 2408 h 52"/>
                              <a:gd name="T20" fmla="+- 0 9558 9558"/>
                              <a:gd name="T21" fmla="*/ T20 w 52"/>
                              <a:gd name="T22" fmla="+- 0 2422 2382"/>
                              <a:gd name="T23" fmla="*/ 2422 h 52"/>
                              <a:gd name="T24" fmla="+- 0 9570 9558"/>
                              <a:gd name="T25" fmla="*/ T24 w 52"/>
                              <a:gd name="T26" fmla="+- 0 2434 2382"/>
                              <a:gd name="T27" fmla="*/ 2434 h 52"/>
                              <a:gd name="T28" fmla="+- 0 9585 9558"/>
                              <a:gd name="T29" fmla="*/ T28 w 52"/>
                              <a:gd name="T30" fmla="+- 0 2434 2382"/>
                              <a:gd name="T31" fmla="*/ 2434 h 52"/>
                              <a:gd name="T32" fmla="+- 0 9596 9558"/>
                              <a:gd name="T33" fmla="*/ T32 w 52"/>
                              <a:gd name="T34" fmla="+- 0 2431 2382"/>
                              <a:gd name="T35" fmla="*/ 2431 h 52"/>
                              <a:gd name="T36" fmla="+- 0 9605 9558"/>
                              <a:gd name="T37" fmla="*/ T36 w 52"/>
                              <a:gd name="T38" fmla="+- 0 2424 2382"/>
                              <a:gd name="T39" fmla="*/ 2424 h 52"/>
                              <a:gd name="T40" fmla="+- 0 9610 9558"/>
                              <a:gd name="T41" fmla="*/ T40 w 52"/>
                              <a:gd name="T42" fmla="+- 0 2414 2382"/>
                              <a:gd name="T43" fmla="*/ 2414 h 52"/>
                              <a:gd name="T44" fmla="+- 0 9610 9558"/>
                              <a:gd name="T45" fmla="*/ T44 w 52"/>
                              <a:gd name="T46" fmla="+- 0 2402 2382"/>
                              <a:gd name="T47" fmla="*/ 2402 h 52"/>
                              <a:gd name="T48" fmla="+- 0 9608 9558"/>
                              <a:gd name="T49" fmla="*/ T48 w 52"/>
                              <a:gd name="T50" fmla="+- 0 2392 2382"/>
                              <a:gd name="T51" fmla="*/ 2392 h 52"/>
                              <a:gd name="T52" fmla="+- 0 9600 9558"/>
                              <a:gd name="T53" fmla="*/ T52 w 52"/>
                              <a:gd name="T54" fmla="+- 0 2384 2382"/>
                              <a:gd name="T55" fmla="*/ 2384 h 52"/>
                              <a:gd name="T56" fmla="+- 0 9590 9558"/>
                              <a:gd name="T57" fmla="*/ T56 w 52"/>
                              <a:gd name="T58" fmla="+- 0 2382 2382"/>
                              <a:gd name="T59" fmla="*/ 238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 h="52">
                                <a:moveTo>
                                  <a:pt x="32" y="0"/>
                                </a:moveTo>
                                <a:lnTo>
                                  <a:pt x="20" y="0"/>
                                </a:lnTo>
                                <a:lnTo>
                                  <a:pt x="10" y="5"/>
                                </a:lnTo>
                                <a:lnTo>
                                  <a:pt x="3" y="14"/>
                                </a:lnTo>
                                <a:lnTo>
                                  <a:pt x="0" y="26"/>
                                </a:lnTo>
                                <a:lnTo>
                                  <a:pt x="0" y="40"/>
                                </a:lnTo>
                                <a:lnTo>
                                  <a:pt x="12" y="52"/>
                                </a:lnTo>
                                <a:lnTo>
                                  <a:pt x="27" y="52"/>
                                </a:lnTo>
                                <a:lnTo>
                                  <a:pt x="38" y="49"/>
                                </a:lnTo>
                                <a:lnTo>
                                  <a:pt x="47" y="42"/>
                                </a:lnTo>
                                <a:lnTo>
                                  <a:pt x="52" y="32"/>
                                </a:lnTo>
                                <a:lnTo>
                                  <a:pt x="52" y="20"/>
                                </a:lnTo>
                                <a:lnTo>
                                  <a:pt x="50" y="10"/>
                                </a:lnTo>
                                <a:lnTo>
                                  <a:pt x="42" y="2"/>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1" name="Freeform 4850"/>
                        <wps:cNvSpPr>
                          <a:spLocks/>
                        </wps:cNvSpPr>
                        <wps:spPr bwMode="auto">
                          <a:xfrm>
                            <a:off x="9558" y="2381"/>
                            <a:ext cx="52" cy="52"/>
                          </a:xfrm>
                          <a:custGeom>
                            <a:avLst/>
                            <a:gdLst>
                              <a:gd name="T0" fmla="+- 0 9558 9558"/>
                              <a:gd name="T1" fmla="*/ T0 w 52"/>
                              <a:gd name="T2" fmla="+- 0 2408 2382"/>
                              <a:gd name="T3" fmla="*/ 2408 h 52"/>
                              <a:gd name="T4" fmla="+- 0 9561 9558"/>
                              <a:gd name="T5" fmla="*/ T4 w 52"/>
                              <a:gd name="T6" fmla="+- 0 2396 2382"/>
                              <a:gd name="T7" fmla="*/ 2396 h 52"/>
                              <a:gd name="T8" fmla="+- 0 9568 9558"/>
                              <a:gd name="T9" fmla="*/ T8 w 52"/>
                              <a:gd name="T10" fmla="+- 0 2387 2382"/>
                              <a:gd name="T11" fmla="*/ 2387 h 52"/>
                              <a:gd name="T12" fmla="+- 0 9578 9558"/>
                              <a:gd name="T13" fmla="*/ T12 w 52"/>
                              <a:gd name="T14" fmla="+- 0 2382 2382"/>
                              <a:gd name="T15" fmla="*/ 2382 h 52"/>
                              <a:gd name="T16" fmla="+- 0 9590 9558"/>
                              <a:gd name="T17" fmla="*/ T16 w 52"/>
                              <a:gd name="T18" fmla="+- 0 2382 2382"/>
                              <a:gd name="T19" fmla="*/ 2382 h 52"/>
                              <a:gd name="T20" fmla="+- 0 9600 9558"/>
                              <a:gd name="T21" fmla="*/ T20 w 52"/>
                              <a:gd name="T22" fmla="+- 0 2384 2382"/>
                              <a:gd name="T23" fmla="*/ 2384 h 52"/>
                              <a:gd name="T24" fmla="+- 0 9608 9558"/>
                              <a:gd name="T25" fmla="*/ T24 w 52"/>
                              <a:gd name="T26" fmla="+- 0 2392 2382"/>
                              <a:gd name="T27" fmla="*/ 2392 h 52"/>
                              <a:gd name="T28" fmla="+- 0 9610 9558"/>
                              <a:gd name="T29" fmla="*/ T28 w 52"/>
                              <a:gd name="T30" fmla="+- 0 2402 2382"/>
                              <a:gd name="T31" fmla="*/ 2402 h 52"/>
                              <a:gd name="T32" fmla="+- 0 9610 9558"/>
                              <a:gd name="T33" fmla="*/ T32 w 52"/>
                              <a:gd name="T34" fmla="+- 0 2414 2382"/>
                              <a:gd name="T35" fmla="*/ 2414 h 52"/>
                              <a:gd name="T36" fmla="+- 0 9605 9558"/>
                              <a:gd name="T37" fmla="*/ T36 w 52"/>
                              <a:gd name="T38" fmla="+- 0 2424 2382"/>
                              <a:gd name="T39" fmla="*/ 2424 h 52"/>
                              <a:gd name="T40" fmla="+- 0 9596 9558"/>
                              <a:gd name="T41" fmla="*/ T40 w 52"/>
                              <a:gd name="T42" fmla="+- 0 2431 2382"/>
                              <a:gd name="T43" fmla="*/ 2431 h 52"/>
                              <a:gd name="T44" fmla="+- 0 9585 9558"/>
                              <a:gd name="T45" fmla="*/ T44 w 52"/>
                              <a:gd name="T46" fmla="+- 0 2434 2382"/>
                              <a:gd name="T47" fmla="*/ 2434 h 52"/>
                              <a:gd name="T48" fmla="+- 0 9570 9558"/>
                              <a:gd name="T49" fmla="*/ T48 w 52"/>
                              <a:gd name="T50" fmla="+- 0 2434 2382"/>
                              <a:gd name="T51" fmla="*/ 2434 h 52"/>
                              <a:gd name="T52" fmla="+- 0 9558 9558"/>
                              <a:gd name="T53" fmla="*/ T52 w 52"/>
                              <a:gd name="T54" fmla="+- 0 2422 2382"/>
                              <a:gd name="T55" fmla="*/ 2422 h 52"/>
                              <a:gd name="T56" fmla="+- 0 9558 9558"/>
                              <a:gd name="T57" fmla="*/ T56 w 52"/>
                              <a:gd name="T58" fmla="+- 0 2408 2382"/>
                              <a:gd name="T59" fmla="*/ 240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2" h="52">
                                <a:moveTo>
                                  <a:pt x="0" y="26"/>
                                </a:moveTo>
                                <a:lnTo>
                                  <a:pt x="3" y="14"/>
                                </a:lnTo>
                                <a:lnTo>
                                  <a:pt x="10" y="5"/>
                                </a:lnTo>
                                <a:lnTo>
                                  <a:pt x="20" y="0"/>
                                </a:lnTo>
                                <a:lnTo>
                                  <a:pt x="32" y="0"/>
                                </a:lnTo>
                                <a:lnTo>
                                  <a:pt x="42" y="2"/>
                                </a:lnTo>
                                <a:lnTo>
                                  <a:pt x="50" y="10"/>
                                </a:lnTo>
                                <a:lnTo>
                                  <a:pt x="52" y="20"/>
                                </a:lnTo>
                                <a:lnTo>
                                  <a:pt x="52" y="32"/>
                                </a:lnTo>
                                <a:lnTo>
                                  <a:pt x="47" y="42"/>
                                </a:lnTo>
                                <a:lnTo>
                                  <a:pt x="38" y="49"/>
                                </a:lnTo>
                                <a:lnTo>
                                  <a:pt x="27" y="52"/>
                                </a:lnTo>
                                <a:lnTo>
                                  <a:pt x="12" y="52"/>
                                </a:lnTo>
                                <a:lnTo>
                                  <a:pt x="0" y="40"/>
                                </a:lnTo>
                                <a:lnTo>
                                  <a:pt x="0" y="26"/>
                                </a:lnTo>
                              </a:path>
                            </a:pathLst>
                          </a:custGeom>
                          <a:noFill/>
                          <a:ln w="22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2" name="Freeform 4851"/>
                        <wps:cNvSpPr>
                          <a:spLocks/>
                        </wps:cNvSpPr>
                        <wps:spPr bwMode="auto">
                          <a:xfrm>
                            <a:off x="9544" y="2479"/>
                            <a:ext cx="66" cy="62"/>
                          </a:xfrm>
                          <a:custGeom>
                            <a:avLst/>
                            <a:gdLst>
                              <a:gd name="T0" fmla="+- 0 9580 9545"/>
                              <a:gd name="T1" fmla="*/ T0 w 66"/>
                              <a:gd name="T2" fmla="+- 0 2479 2479"/>
                              <a:gd name="T3" fmla="*/ 2479 h 62"/>
                              <a:gd name="T4" fmla="+- 0 9545 9545"/>
                              <a:gd name="T5" fmla="*/ T4 w 66"/>
                              <a:gd name="T6" fmla="+- 0 2540 2479"/>
                              <a:gd name="T7" fmla="*/ 2540 h 62"/>
                              <a:gd name="T8" fmla="+- 0 9610 9545"/>
                              <a:gd name="T9" fmla="*/ T8 w 66"/>
                              <a:gd name="T10" fmla="+- 0 2540 2479"/>
                              <a:gd name="T11" fmla="*/ 2540 h 62"/>
                              <a:gd name="T12" fmla="+- 0 9580 9545"/>
                              <a:gd name="T13" fmla="*/ T12 w 66"/>
                              <a:gd name="T14" fmla="+- 0 2479 2479"/>
                              <a:gd name="T15" fmla="*/ 2479 h 62"/>
                            </a:gdLst>
                            <a:ahLst/>
                            <a:cxnLst>
                              <a:cxn ang="0">
                                <a:pos x="T1" y="T3"/>
                              </a:cxn>
                              <a:cxn ang="0">
                                <a:pos x="T5" y="T7"/>
                              </a:cxn>
                              <a:cxn ang="0">
                                <a:pos x="T9" y="T11"/>
                              </a:cxn>
                              <a:cxn ang="0">
                                <a:pos x="T13" y="T15"/>
                              </a:cxn>
                            </a:cxnLst>
                            <a:rect l="0" t="0" r="r" b="b"/>
                            <a:pathLst>
                              <a:path w="66" h="62">
                                <a:moveTo>
                                  <a:pt x="35" y="0"/>
                                </a:moveTo>
                                <a:lnTo>
                                  <a:pt x="0" y="61"/>
                                </a:lnTo>
                                <a:lnTo>
                                  <a:pt x="65" y="61"/>
                                </a:lnTo>
                                <a:lnTo>
                                  <a:pt x="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3" name="Freeform 4852"/>
                        <wps:cNvSpPr>
                          <a:spLocks/>
                        </wps:cNvSpPr>
                        <wps:spPr bwMode="auto">
                          <a:xfrm>
                            <a:off x="9955" y="2561"/>
                            <a:ext cx="52" cy="52"/>
                          </a:xfrm>
                          <a:custGeom>
                            <a:avLst/>
                            <a:gdLst>
                              <a:gd name="T0" fmla="+- 0 9987 9955"/>
                              <a:gd name="T1" fmla="*/ T0 w 52"/>
                              <a:gd name="T2" fmla="+- 0 2562 2562"/>
                              <a:gd name="T3" fmla="*/ 2562 h 52"/>
                              <a:gd name="T4" fmla="+- 0 9955 9955"/>
                              <a:gd name="T5" fmla="*/ T4 w 52"/>
                              <a:gd name="T6" fmla="+- 0 2602 2562"/>
                              <a:gd name="T7" fmla="*/ 2602 h 52"/>
                              <a:gd name="T8" fmla="+- 0 9967 9955"/>
                              <a:gd name="T9" fmla="*/ T8 w 52"/>
                              <a:gd name="T10" fmla="+- 0 2613 2562"/>
                              <a:gd name="T11" fmla="*/ 2613 h 52"/>
                              <a:gd name="T12" fmla="+- 0 9982 9955"/>
                              <a:gd name="T13" fmla="*/ T12 w 52"/>
                              <a:gd name="T14" fmla="+- 0 2613 2562"/>
                              <a:gd name="T15" fmla="*/ 2613 h 52"/>
                              <a:gd name="T16" fmla="+- 0 9993 9955"/>
                              <a:gd name="T17" fmla="*/ T16 w 52"/>
                              <a:gd name="T18" fmla="+- 0 2612 2562"/>
                              <a:gd name="T19" fmla="*/ 2612 h 52"/>
                              <a:gd name="T20" fmla="+- 0 10002 9955"/>
                              <a:gd name="T21" fmla="*/ T20 w 52"/>
                              <a:gd name="T22" fmla="+- 0 2606 2562"/>
                              <a:gd name="T23" fmla="*/ 2606 h 52"/>
                              <a:gd name="T24" fmla="+- 0 10007 9955"/>
                              <a:gd name="T25" fmla="*/ T24 w 52"/>
                              <a:gd name="T26" fmla="+- 0 2598 2562"/>
                              <a:gd name="T27" fmla="*/ 2598 h 52"/>
                              <a:gd name="T28" fmla="+- 0 10007 9955"/>
                              <a:gd name="T29" fmla="*/ T28 w 52"/>
                              <a:gd name="T30" fmla="+- 0 2587 2562"/>
                              <a:gd name="T31" fmla="*/ 2587 h 52"/>
                              <a:gd name="T32" fmla="+- 0 10005 9955"/>
                              <a:gd name="T33" fmla="*/ T32 w 52"/>
                              <a:gd name="T34" fmla="+- 0 2577 2562"/>
                              <a:gd name="T35" fmla="*/ 2577 h 52"/>
                              <a:gd name="T36" fmla="+- 0 9997 9955"/>
                              <a:gd name="T37" fmla="*/ T36 w 52"/>
                              <a:gd name="T38" fmla="+- 0 2564 2562"/>
                              <a:gd name="T39" fmla="*/ 2564 h 52"/>
                              <a:gd name="T40" fmla="+- 0 9987 9955"/>
                              <a:gd name="T41" fmla="*/ T40 w 52"/>
                              <a:gd name="T42" fmla="+- 0 2562 2562"/>
                              <a:gd name="T43" fmla="*/ 256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2" h="52">
                                <a:moveTo>
                                  <a:pt x="32" y="0"/>
                                </a:moveTo>
                                <a:lnTo>
                                  <a:pt x="0" y="40"/>
                                </a:lnTo>
                                <a:lnTo>
                                  <a:pt x="12" y="51"/>
                                </a:lnTo>
                                <a:lnTo>
                                  <a:pt x="27" y="51"/>
                                </a:lnTo>
                                <a:lnTo>
                                  <a:pt x="38" y="50"/>
                                </a:lnTo>
                                <a:lnTo>
                                  <a:pt x="47" y="44"/>
                                </a:lnTo>
                                <a:lnTo>
                                  <a:pt x="52" y="36"/>
                                </a:lnTo>
                                <a:lnTo>
                                  <a:pt x="52" y="25"/>
                                </a:lnTo>
                                <a:lnTo>
                                  <a:pt x="50" y="15"/>
                                </a:lnTo>
                                <a:lnTo>
                                  <a:pt x="42" y="2"/>
                                </a:lnTo>
                                <a:lnTo>
                                  <a:pt x="32"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4" name="Freeform 4853"/>
                        <wps:cNvSpPr>
                          <a:spLocks/>
                        </wps:cNvSpPr>
                        <wps:spPr bwMode="auto">
                          <a:xfrm>
                            <a:off x="9953" y="2446"/>
                            <a:ext cx="53" cy="53"/>
                          </a:xfrm>
                          <a:custGeom>
                            <a:avLst/>
                            <a:gdLst>
                              <a:gd name="T0" fmla="+- 0 9994 9954"/>
                              <a:gd name="T1" fmla="*/ T0 w 53"/>
                              <a:gd name="T2" fmla="+- 0 2446 2446"/>
                              <a:gd name="T3" fmla="*/ 2446 h 53"/>
                              <a:gd name="T4" fmla="+- 0 9965 9954"/>
                              <a:gd name="T5" fmla="*/ T4 w 53"/>
                              <a:gd name="T6" fmla="+- 0 2446 2446"/>
                              <a:gd name="T7" fmla="*/ 2446 h 53"/>
                              <a:gd name="T8" fmla="+- 0 9954 9954"/>
                              <a:gd name="T9" fmla="*/ T8 w 53"/>
                              <a:gd name="T10" fmla="+- 0 2458 2446"/>
                              <a:gd name="T11" fmla="*/ 2458 h 53"/>
                              <a:gd name="T12" fmla="+- 0 9954 9954"/>
                              <a:gd name="T13" fmla="*/ T12 w 53"/>
                              <a:gd name="T14" fmla="+- 0 2487 2446"/>
                              <a:gd name="T15" fmla="*/ 2487 h 53"/>
                              <a:gd name="T16" fmla="+- 0 9965 9954"/>
                              <a:gd name="T17" fmla="*/ T16 w 53"/>
                              <a:gd name="T18" fmla="+- 0 2499 2446"/>
                              <a:gd name="T19" fmla="*/ 2499 h 53"/>
                              <a:gd name="T20" fmla="+- 0 9994 9954"/>
                              <a:gd name="T21" fmla="*/ T20 w 53"/>
                              <a:gd name="T22" fmla="+- 0 2499 2446"/>
                              <a:gd name="T23" fmla="*/ 2499 h 53"/>
                              <a:gd name="T24" fmla="+- 0 10006 9954"/>
                              <a:gd name="T25" fmla="*/ T24 w 53"/>
                              <a:gd name="T26" fmla="+- 0 2487 2446"/>
                              <a:gd name="T27" fmla="*/ 2487 h 53"/>
                              <a:gd name="T28" fmla="+- 0 10006 9954"/>
                              <a:gd name="T29" fmla="*/ T28 w 53"/>
                              <a:gd name="T30" fmla="+- 0 2458 2446"/>
                              <a:gd name="T31" fmla="*/ 2458 h 53"/>
                              <a:gd name="T32" fmla="+- 0 9994 9954"/>
                              <a:gd name="T33" fmla="*/ T32 w 53"/>
                              <a:gd name="T34" fmla="+- 0 2446 2446"/>
                              <a:gd name="T35" fmla="*/ 244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53">
                                <a:moveTo>
                                  <a:pt x="40" y="0"/>
                                </a:moveTo>
                                <a:lnTo>
                                  <a:pt x="11" y="0"/>
                                </a:lnTo>
                                <a:lnTo>
                                  <a:pt x="0" y="12"/>
                                </a:lnTo>
                                <a:lnTo>
                                  <a:pt x="0" y="41"/>
                                </a:lnTo>
                                <a:lnTo>
                                  <a:pt x="11" y="53"/>
                                </a:lnTo>
                                <a:lnTo>
                                  <a:pt x="40" y="53"/>
                                </a:lnTo>
                                <a:lnTo>
                                  <a:pt x="52" y="41"/>
                                </a:lnTo>
                                <a:lnTo>
                                  <a:pt x="52" y="12"/>
                                </a:lnTo>
                                <a:lnTo>
                                  <a:pt x="40"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5" name="Freeform 4854"/>
                        <wps:cNvSpPr>
                          <a:spLocks/>
                        </wps:cNvSpPr>
                        <wps:spPr bwMode="auto">
                          <a:xfrm>
                            <a:off x="9956" y="2353"/>
                            <a:ext cx="53" cy="53"/>
                          </a:xfrm>
                          <a:custGeom>
                            <a:avLst/>
                            <a:gdLst>
                              <a:gd name="T0" fmla="+- 0 9997 9957"/>
                              <a:gd name="T1" fmla="*/ T0 w 53"/>
                              <a:gd name="T2" fmla="+- 0 2353 2353"/>
                              <a:gd name="T3" fmla="*/ 2353 h 53"/>
                              <a:gd name="T4" fmla="+- 0 9968 9957"/>
                              <a:gd name="T5" fmla="*/ T4 w 53"/>
                              <a:gd name="T6" fmla="+- 0 2353 2353"/>
                              <a:gd name="T7" fmla="*/ 2353 h 53"/>
                              <a:gd name="T8" fmla="+- 0 9957 9957"/>
                              <a:gd name="T9" fmla="*/ T8 w 53"/>
                              <a:gd name="T10" fmla="+- 0 2365 2353"/>
                              <a:gd name="T11" fmla="*/ 2365 h 53"/>
                              <a:gd name="T12" fmla="+- 0 9957 9957"/>
                              <a:gd name="T13" fmla="*/ T12 w 53"/>
                              <a:gd name="T14" fmla="+- 0 2394 2353"/>
                              <a:gd name="T15" fmla="*/ 2394 h 53"/>
                              <a:gd name="T16" fmla="+- 0 9968 9957"/>
                              <a:gd name="T17" fmla="*/ T16 w 53"/>
                              <a:gd name="T18" fmla="+- 0 2406 2353"/>
                              <a:gd name="T19" fmla="*/ 2406 h 53"/>
                              <a:gd name="T20" fmla="+- 0 9997 9957"/>
                              <a:gd name="T21" fmla="*/ T20 w 53"/>
                              <a:gd name="T22" fmla="+- 0 2406 2353"/>
                              <a:gd name="T23" fmla="*/ 2406 h 53"/>
                              <a:gd name="T24" fmla="+- 0 10009 9957"/>
                              <a:gd name="T25" fmla="*/ T24 w 53"/>
                              <a:gd name="T26" fmla="+- 0 2394 2353"/>
                              <a:gd name="T27" fmla="*/ 2394 h 53"/>
                              <a:gd name="T28" fmla="+- 0 10009 9957"/>
                              <a:gd name="T29" fmla="*/ T28 w 53"/>
                              <a:gd name="T30" fmla="+- 0 2365 2353"/>
                              <a:gd name="T31" fmla="*/ 2365 h 53"/>
                              <a:gd name="T32" fmla="+- 0 9997 9957"/>
                              <a:gd name="T33" fmla="*/ T32 w 53"/>
                              <a:gd name="T34" fmla="+- 0 2353 2353"/>
                              <a:gd name="T35" fmla="*/ 235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53">
                                <a:moveTo>
                                  <a:pt x="40" y="0"/>
                                </a:moveTo>
                                <a:lnTo>
                                  <a:pt x="11" y="0"/>
                                </a:lnTo>
                                <a:lnTo>
                                  <a:pt x="0" y="12"/>
                                </a:lnTo>
                                <a:lnTo>
                                  <a:pt x="0" y="41"/>
                                </a:lnTo>
                                <a:lnTo>
                                  <a:pt x="11" y="53"/>
                                </a:lnTo>
                                <a:lnTo>
                                  <a:pt x="40" y="53"/>
                                </a:lnTo>
                                <a:lnTo>
                                  <a:pt x="52" y="41"/>
                                </a:lnTo>
                                <a:lnTo>
                                  <a:pt x="52" y="12"/>
                                </a:lnTo>
                                <a:lnTo>
                                  <a:pt x="40"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6" name="Freeform 4855"/>
                        <wps:cNvSpPr>
                          <a:spLocks/>
                        </wps:cNvSpPr>
                        <wps:spPr bwMode="auto">
                          <a:xfrm>
                            <a:off x="9958" y="2253"/>
                            <a:ext cx="53" cy="53"/>
                          </a:xfrm>
                          <a:custGeom>
                            <a:avLst/>
                            <a:gdLst>
                              <a:gd name="T0" fmla="+- 0 9999 9958"/>
                              <a:gd name="T1" fmla="*/ T0 w 53"/>
                              <a:gd name="T2" fmla="+- 0 2254 2254"/>
                              <a:gd name="T3" fmla="*/ 2254 h 53"/>
                              <a:gd name="T4" fmla="+- 0 9970 9958"/>
                              <a:gd name="T5" fmla="*/ T4 w 53"/>
                              <a:gd name="T6" fmla="+- 0 2254 2254"/>
                              <a:gd name="T7" fmla="*/ 2254 h 53"/>
                              <a:gd name="T8" fmla="+- 0 9958 9958"/>
                              <a:gd name="T9" fmla="*/ T8 w 53"/>
                              <a:gd name="T10" fmla="+- 0 2266 2254"/>
                              <a:gd name="T11" fmla="*/ 2266 h 53"/>
                              <a:gd name="T12" fmla="+- 0 9958 9958"/>
                              <a:gd name="T13" fmla="*/ T12 w 53"/>
                              <a:gd name="T14" fmla="+- 0 2295 2254"/>
                              <a:gd name="T15" fmla="*/ 2295 h 53"/>
                              <a:gd name="T16" fmla="+- 0 9970 9958"/>
                              <a:gd name="T17" fmla="*/ T16 w 53"/>
                              <a:gd name="T18" fmla="+- 0 2306 2254"/>
                              <a:gd name="T19" fmla="*/ 2306 h 53"/>
                              <a:gd name="T20" fmla="+- 0 9999 9958"/>
                              <a:gd name="T21" fmla="*/ T20 w 53"/>
                              <a:gd name="T22" fmla="+- 0 2306 2254"/>
                              <a:gd name="T23" fmla="*/ 2306 h 53"/>
                              <a:gd name="T24" fmla="+- 0 10011 9958"/>
                              <a:gd name="T25" fmla="*/ T24 w 53"/>
                              <a:gd name="T26" fmla="+- 0 2295 2254"/>
                              <a:gd name="T27" fmla="*/ 2295 h 53"/>
                              <a:gd name="T28" fmla="+- 0 10011 9958"/>
                              <a:gd name="T29" fmla="*/ T28 w 53"/>
                              <a:gd name="T30" fmla="+- 0 2266 2254"/>
                              <a:gd name="T31" fmla="*/ 2266 h 53"/>
                              <a:gd name="T32" fmla="+- 0 9999 9958"/>
                              <a:gd name="T33" fmla="*/ T32 w 53"/>
                              <a:gd name="T34" fmla="+- 0 2254 2254"/>
                              <a:gd name="T35" fmla="*/ 2254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3" h="53">
                                <a:moveTo>
                                  <a:pt x="41" y="0"/>
                                </a:moveTo>
                                <a:lnTo>
                                  <a:pt x="12" y="0"/>
                                </a:lnTo>
                                <a:lnTo>
                                  <a:pt x="0" y="12"/>
                                </a:lnTo>
                                <a:lnTo>
                                  <a:pt x="0" y="41"/>
                                </a:lnTo>
                                <a:lnTo>
                                  <a:pt x="12" y="52"/>
                                </a:lnTo>
                                <a:lnTo>
                                  <a:pt x="41" y="52"/>
                                </a:lnTo>
                                <a:lnTo>
                                  <a:pt x="53" y="41"/>
                                </a:lnTo>
                                <a:lnTo>
                                  <a:pt x="53" y="12"/>
                                </a:lnTo>
                                <a:lnTo>
                                  <a:pt x="4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7" name="Text Box 4856"/>
                        <wps:cNvSpPr txBox="1">
                          <a:spLocks/>
                        </wps:cNvSpPr>
                        <wps:spPr bwMode="auto">
                          <a:xfrm>
                            <a:off x="10040" y="2226"/>
                            <a:ext cx="279"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DF797" w14:textId="77777777" w:rsidR="005A72E5" w:rsidRDefault="005A72E5">
                              <w:pPr>
                                <w:spacing w:before="8" w:line="213" w:lineRule="auto"/>
                                <w:ind w:right="3"/>
                                <w:rPr>
                                  <w:rFonts w:ascii="Arial"/>
                                  <w:b/>
                                  <w:sz w:val="10"/>
                                </w:rPr>
                              </w:pPr>
                              <w:r>
                                <w:rPr>
                                  <w:rFonts w:ascii="Arial"/>
                                  <w:b/>
                                  <w:sz w:val="10"/>
                                </w:rPr>
                                <w:t>CD14 CD4 CD8 NK</w:t>
                              </w:r>
                            </w:p>
                          </w:txbxContent>
                        </wps:txbx>
                        <wps:bodyPr rot="0" vert="horz" wrap="square" lIns="0" tIns="0" rIns="0" bIns="0" anchor="t" anchorCtr="0" upright="1">
                          <a:noAutofit/>
                        </wps:bodyPr>
                      </wps:wsp>
                      <wps:wsp>
                        <wps:cNvPr id="2298" name="Text Box 4857"/>
                        <wps:cNvSpPr txBox="1">
                          <a:spLocks/>
                        </wps:cNvSpPr>
                        <wps:spPr bwMode="auto">
                          <a:xfrm>
                            <a:off x="9656" y="2316"/>
                            <a:ext cx="16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08D74" w14:textId="77777777" w:rsidR="005A72E5" w:rsidRDefault="005A72E5">
                              <w:pPr>
                                <w:spacing w:line="297" w:lineRule="auto"/>
                                <w:ind w:right="2"/>
                                <w:rPr>
                                  <w:rFonts w:ascii="Arial"/>
                                  <w:b/>
                                  <w:sz w:val="10"/>
                                </w:rPr>
                              </w:pPr>
                              <w:r>
                                <w:rPr>
                                  <w:rFonts w:ascii="Arial"/>
                                  <w:b/>
                                  <w:sz w:val="10"/>
                                </w:rPr>
                                <w:t>PB 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DBC311" id="Group 4811" o:spid="_x0000_s1234" style="position:absolute;left:0;text-align:left;margin-left:335.5pt;margin-top:-3.8pt;width:182.35pt;height:139.8pt;z-index:2560;mso-position-horizontal-relative:page" coordorigin="6710,-76" coordsize="3647,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">
                <v:shape id="AutoShape 4812" o:spid="_x0000_s1235" style="position:absolute;left:8884;top:187;width:863;height:1235;visibility:visible;mso-wrap-style:square;v-text-anchor:top" coordsize="863,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" path="m70,1235l35,1174,,1235r70,m117,423l105,411r-29,l64,423r,29l76,464r29,l117,452r,-29m268,647l232,586r-35,61l268,647m283,62l248,,212,62r71,m862,915l851,903r-29,l810,915r,29l822,955r29,l862,944r,-29e" fillcolor="#f8766c" stroked="f">
                  <v:path arrowok="t" o:connecttype="custom" o:connectlocs="70,1422;35,1361;0,1422;70,1422;117,610;105,598;76,598;64,610;64,639;76,651;105,651;117,639;117,610;268,834;232,773;197,834;268,834;283,249;248,187;212,249;283,249;862,1102;851,1090;822,1090;810,1102;810,1131;822,1142;851,1142;862,1131;862,1102" o:connectangles="0,0,0,0,0,0,0,0,0,0,0,0,0,0,0,0,0,0,0,0,0,0,0,0,0,0,0,0,0,0"/>
                </v:shape>
                <v:shape id="Freeform 4813" o:spid="_x0000_s1236" style="position:absolute;left:8898;top:664;width:71;height:62;visibility:visible;mso-wrap-style:square;v-text-anchor:top" coordsize="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" path="m35,l,61r71,l35,xe" fillcolor="#c67bff" stroked="f">
                  <v:path arrowok="t" o:connecttype="custom" o:connectlocs="35,664;0,725;71,725;35,664" o:connectangles="0,0,0,0"/>
                </v:shape>
                <v:shape id="Freeform 4814" o:spid="_x0000_s1237" style="position:absolute;left:9168;top:1822;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" path="m41,l12,,,12,,40,12,52r29,l52,40r,-28l41,xe" fillcolor="#f8766c" stroked="f">
                  <v:path arrowok="t" o:connecttype="custom" o:connectlocs="41,1823;12,1823;0,1835;0,1863;12,1875;41,1875;52,1863;52,1835;41,1823" o:connectangles="0,0,0,0,0,0,0,0,0"/>
                </v:shape>
                <v:shape id="AutoShape 4815" o:spid="_x0000_s1238" style="position:absolute;left:8371;top:662;width:127;height:155;visibility:visible;mso-wrap-style:square;v-text-anchor:top" coordsize="12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" path="m70,154l35,93,,154r70,m126,61l91,,55,61r71,e" fillcolor="#7bad00" stroked="f">
                  <v:path arrowok="t" o:connecttype="custom" o:connectlocs="70,817;35,756;0,817;70,817;126,724;91,663;55,724;126,724" o:connectangles="0,0,0,0,0,0,0,0"/>
                </v:shape>
                <v:shape id="Freeform 4816" o:spid="_x0000_s1239" style="position:absolute;left:8332;top:653;width:71;height:62;visibility:visible;mso-wrap-style:square;v-text-anchor:top" coordsize="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" path="m36,l,61r71,l36,xe" fillcolor="#00bec4" stroked="f">
                  <v:path arrowok="t" o:connecttype="custom" o:connectlocs="36,654;0,715;71,715;36,654" o:connectangles="0,0,0,0"/>
                </v:shape>
                <v:shape id="AutoShape 4817" o:spid="_x0000_s1240" style="position:absolute;left:7768;top:1529;width:486;height:78;visibility:visible;mso-wrap-style:square;v-text-anchor:top" coordsize="4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" path="m71,62l35,,,62r71,m485,38l474,26r-29,l433,38r,28l445,78r29,l485,66r,-28e" fillcolor="#7bad00" stroked="f">
                  <v:path arrowok="t" o:connecttype="custom" o:connectlocs="71,1591;35,1529;0,1591;71,1591;485,1567;474,1555;445,1555;433,1567;433,1595;445,1607;474,1607;485,1595;485,1567" o:connectangles="0,0,0,0,0,0,0,0,0,0,0,0,0"/>
                </v:shape>
                <v:shape id="Freeform 4818" o:spid="_x0000_s1241" style="position:absolute;left:8246;top:1547;width:71;height:62;visibility:visible;mso-wrap-style:square;v-text-anchor:top" coordsize="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" path="m35,l,62r70,l35,xe" fillcolor="#00bec4" stroked="f">
                  <v:path arrowok="t" o:connecttype="custom" o:connectlocs="35,1547;0,1609;70,1609;35,1547" o:connectangles="0,0,0,0"/>
                </v:shape>
                <v:shape id="AutoShape 4819" o:spid="_x0000_s1242" style="position:absolute;left:7957;top:1233;width:341;height:529;visibility:visible;mso-wrap-style:square;v-text-anchor:top" coordsize="3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" path="m52,488l40,476r-29,l,488r,29l11,529r29,l52,517r,-29m340,12l329,,300,,288,12r,29l300,53r29,l340,41r,-29e" fillcolor="#7bad00" stroked="f">
                  <v:path arrowok="t" o:connecttype="custom" o:connectlocs="52,1721;40,1709;11,1709;0,1721;0,1750;11,1762;40,1762;52,1750;52,1721;340,1245;329,1233;300,1233;288,1245;288,1274;300,1286;329,1286;340,1274;340,1245" o:connectangles="0,0,0,0,0,0,0,0,0,0,0,0,0,0,0,0,0,0"/>
                </v:shape>
                <v:shape id="AutoShape 4820" o:spid="_x0000_s1243" style="position:absolute;left:7722;top:681;width:936;height:1427;visibility:visible;mso-wrap-style:square;v-text-anchor:top" coordsize="936,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" path="m71,1062l35,1000,,1062r71,m364,1386r-12,-12l324,1374r-12,12l312,1414r12,12l352,1426r12,-12l364,1386m650,730l638,718r-29,l597,730r,29l609,771r29,l650,759r,-29m935,11l923,,894,,883,11r,29l894,52r29,l935,40r,-29e" fillcolor="#00bec4" stroked="f">
                  <v:path arrowok="t" o:connecttype="custom" o:connectlocs="71,1744;35,1682;0,1744;71,1744;364,2068;352,2056;324,2056;312,2068;312,2096;324,2108;352,2108;364,2096;364,2068;650,1412;638,1400;609,1400;597,1412;597,1441;609,1453;638,1453;650,1441;650,1412;935,693;923,682;894,682;883,693;883,722;894,734;923,734;935,722;935,693" o:connectangles="0,0,0,0,0,0,0,0,0,0,0,0,0,0,0,0,0,0,0,0,0,0,0,0,0,0,0,0,0,0,0"/>
                </v:shape>
                <v:shape id="AutoShape 4821" o:spid="_x0000_s1244" style="position:absolute;left:7001;top:739;width:1160;height:662;visibility:visible;mso-wrap-style:square;v-text-anchor:top" coordsize="11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" path="m70,162l35,101,,162r70,m125,662l90,601,55,662r70,m235,465l224,453r-29,l183,465r,29l195,506r29,l235,494r,-29m314,12l302,,273,,261,12r,29l273,52r29,l314,41r,-29m1159,455r-12,-12l1118,443r-12,12l1106,484r12,12l1147,496r12,-12l1159,455e" fillcolor="#c67bff" stroked="f">
                  <v:path arrowok="t" o:connecttype="custom" o:connectlocs="70,902;35,841;0,902;70,902;125,1402;90,1341;55,1402;125,1402;235,1205;224,1193;195,1193;183,1205;183,1234;195,1246;224,1246;235,1234;235,1205;314,752;302,740;273,740;261,752;261,781;273,792;302,792;314,781;314,752;1159,1195;1147,1183;1118,1183;1106,1195;1106,1224;1118,1236;1147,1236;1159,1224;1159,1195" o:connectangles="0,0,0,0,0,0,0,0,0,0,0,0,0,0,0,0,0,0,0,0,0,0,0,0,0,0,0,0,0,0,0,0,0,0,0"/>
                </v:shape>
                <v:rect id="Rectangle 4822" o:spid="_x0000_s1245" style="position:absolute;left:6723;top:-74;width:3631;height:2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" filled="f" strokecolor="#333" strokeweight=".09547mm">
                  <v:path arrowok="t"/>
                </v:rect>
                <v:line id="Line 4823" o:spid="_x0000_s1246" style="position:absolute;visibility:visible;mso-wrap-style:square" from="6710,2579" to="6723,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" strokecolor="#333" strokeweight=".09547mm">
                  <o:lock v:ext="edit" shapetype="f"/>
                </v:line>
                <v:line id="Line 4824" o:spid="_x0000_s1247" style="position:absolute;visibility:visible;mso-wrap-style:square" from="6710,2350" to="672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" strokecolor="#333" strokeweight=".09547mm">
                  <o:lock v:ext="edit" shapetype="f"/>
                </v:line>
                <v:line id="Line 4825" o:spid="_x0000_s1248" style="position:absolute;visibility:visible;mso-wrap-style:square" from="6710,2120" to="6723,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" strokecolor="#333" strokeweight=".09547mm">
                  <o:lock v:ext="edit" shapetype="f"/>
                </v:line>
                <v:line id="Line 4826" o:spid="_x0000_s1249" style="position:absolute;visibility:visible;mso-wrap-style:square" from="6710,1890" to="6723,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" strokecolor="#333" strokeweight=".09547mm">
                  <o:lock v:ext="edit" shapetype="f"/>
                </v:line>
                <v:line id="Line 4827" o:spid="_x0000_s1250" style="position:absolute;visibility:visible;mso-wrap-style:square" from="6710,1661" to="6723,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" strokecolor="#333" strokeweight=".09547mm">
                  <o:lock v:ext="edit" shapetype="f"/>
                </v:line>
                <v:line id="Line 4828" o:spid="_x0000_s1251" style="position:absolute;visibility:visible;mso-wrap-style:square" from="6710,1431" to="6723,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" strokecolor="#333" strokeweight=".09547mm">
                  <o:lock v:ext="edit" shapetype="f"/>
                </v:line>
                <v:line id="Line 4829" o:spid="_x0000_s1252" style="position:absolute;visibility:visible;mso-wrap-style:square" from="6710,1201" to="6723,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" strokecolor="#333" strokeweight=".09547mm">
                  <o:lock v:ext="edit" shapetype="f"/>
                </v:line>
                <v:line id="Line 4830" o:spid="_x0000_s1253" style="position:absolute;visibility:visible;mso-wrap-style:square" from="6710,972" to="6723,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" strokecolor="#333" strokeweight=".09547mm">
                  <o:lock v:ext="edit" shapetype="f"/>
                </v:line>
                <v:line id="Line 4831" o:spid="_x0000_s1254" style="position:absolute;visibility:visible;mso-wrap-style:square" from="6710,742" to="672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" strokecolor="#333" strokeweight=".09547mm">
                  <o:lock v:ext="edit" shapetype="f"/>
                </v:line>
                <v:line id="Line 4832" o:spid="_x0000_s1255" style="position:absolute;visibility:visible;mso-wrap-style:square" from="6710,513" to="6723,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" strokecolor="#333" strokeweight=".09547mm">
                  <o:lock v:ext="edit" shapetype="f"/>
                </v:line>
                <v:line id="Line 4833" o:spid="_x0000_s1256" style="position:absolute;visibility:visible;mso-wrap-style:square" from="6710,283" to="6723,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" strokecolor="#333" strokeweight=".09547mm">
                  <o:lock v:ext="edit" shapetype="f"/>
                </v:line>
                <v:line id="Line 4834" o:spid="_x0000_s1257" style="position:absolute;visibility:visible;mso-wrap-style:square" from="6710,53" to="672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" strokecolor="#333" strokeweight=".09547mm">
                  <o:lock v:ext="edit" shapetype="f"/>
                </v:line>
                <v:line id="Line 4835" o:spid="_x0000_s1258" style="position:absolute;visibility:visible;mso-wrap-style:square" from="6888,2719" to="6888,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" strokecolor="#333" strokeweight=".09547mm">
                  <o:lock v:ext="edit" shapetype="f"/>
                </v:line>
                <v:line id="Line 4836" o:spid="_x0000_s1259" style="position:absolute;visibility:visible;mso-wrap-style:square" from="7255,2719" to="7255,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" strokecolor="#333" strokeweight=".09547mm">
                  <o:lock v:ext="edit" shapetype="f"/>
                </v:line>
                <v:line id="Line 4837" o:spid="_x0000_s1260" style="position:absolute;visibility:visible;mso-wrap-style:square" from="7622,2719" to="76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" strokecolor="#333" strokeweight=".09547mm">
                  <o:lock v:ext="edit" shapetype="f"/>
                </v:line>
                <v:line id="Line 4838" o:spid="_x0000_s1261" style="position:absolute;visibility:visible;mso-wrap-style:square" from="7989,2719" to="7989,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" strokecolor="#333" strokeweight=".09547mm">
                  <o:lock v:ext="edit" shapetype="f"/>
                </v:line>
                <v:line id="Line 4839" o:spid="_x0000_s1262" style="position:absolute;visibility:visible;mso-wrap-style:square" from="8355,2719" to="8355,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" strokecolor="#333" strokeweight=".09547mm">
                  <o:lock v:ext="edit" shapetype="f"/>
                </v:line>
                <v:line id="Line 4840" o:spid="_x0000_s1263" style="position:absolute;visibility:visible;mso-wrap-style:square" from="8722,2719" to="87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" strokecolor="#333" strokeweight=".09547mm">
                  <o:lock v:ext="edit" shapetype="f"/>
                </v:line>
                <v:line id="Line 4841" o:spid="_x0000_s1264" style="position:absolute;visibility:visible;mso-wrap-style:square" from="9089,2719" to="9089,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" strokecolor="#333" strokeweight=".09547mm">
                  <o:lock v:ext="edit" shapetype="f"/>
                </v:line>
                <v:line id="Line 4842" o:spid="_x0000_s1265" style="position:absolute;visibility:visible;mso-wrap-style:square" from="9455,2719" to="9455,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" strokecolor="#333" strokeweight=".09547mm">
                  <o:lock v:ext="edit" shapetype="f"/>
                </v:line>
                <v:line id="Line 4843" o:spid="_x0000_s1266" style="position:absolute;visibility:visible;mso-wrap-style:square" from="9822,2719" to="9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" strokecolor="#333" strokeweight=".09547mm">
                  <o:lock v:ext="edit" shapetype="f"/>
                </v:line>
                <v:line id="Line 4844" o:spid="_x0000_s1267" style="position:absolute;visibility:visible;mso-wrap-style:square" from="10189,2719" to="10189,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" strokecolor="#333" strokeweight=".09547mm">
                  <o:lock v:ext="edit" shapetype="f"/>
                </v:line>
                <v:shape id="Freeform 4845" o:spid="_x0000_s1268" style="position:absolute;left:9975;top:22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" path="m15,l4,,,5,,16r4,4l15,20r5,-4l20,5,15,xe" fillcolor="#f8766c" stroked="f">
                  <v:path arrowok="t" o:connecttype="custom" o:connectlocs="15,2281;4,2281;0,2286;0,2297;4,2301;15,2301;20,2297;20,2286;15,2281" o:connectangles="0,0,0,0,0,0,0,0,0"/>
                </v:shape>
                <v:shape id="Freeform 4846" o:spid="_x0000_s1269" style="position:absolute;left:9975;top:228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" path="m,10l,5,4,r6,l15,r5,5l20,10r,6l15,20r-5,l4,20,,16,,10e" filled="f" strokecolor="#f8766c" strokeweight=".06333mm">
                  <v:path arrowok="t" o:connecttype="custom" o:connectlocs="0,2291;0,2286;4,2281;10,2281;15,2281;20,2286;20,2291;20,2297;15,2301;10,2301;4,2301;0,2297;0,2291" o:connectangles="0,0,0,0,0,0,0,0,0,0,0,0,0"/>
                </v:shape>
                <v:shape id="Freeform 4847" o:spid="_x0000_s1270" style="position:absolute;left:9975;top:24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" path="m15,l4,,,5,,15r4,5l15,20r5,-5l20,5,15,xe" fillcolor="#00bec4" stroked="f">
                  <v:path arrowok="t" o:connecttype="custom" o:connectlocs="15,2456;4,2456;0,2461;0,2471;4,2476;15,2476;20,2471;20,2461;15,2456" o:connectangles="0,0,0,0,0,0,0,0,0"/>
                </v:shape>
                <v:shape id="Freeform 4848" o:spid="_x0000_s1271" style="position:absolute;left:9975;top:245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" path="m,10l,5,4,r6,l15,r5,5l20,10r,5l15,20r-5,l4,20,,15,,10e" filled="f" strokecolor="#00bec4" strokeweight=".06333mm">
                  <v:path arrowok="t" o:connecttype="custom" o:connectlocs="0,2466;0,2461;4,2456;10,2456;15,2456;20,2461;20,2466;20,2471;15,2476;10,2476;4,2476;0,2471;0,2466" o:connectangles="0,0,0,0,0,0,0,0,0,0,0,0,0"/>
                </v:shape>
                <v:shape id="Freeform 4849" o:spid="_x0000_s1272" style="position:absolute;left:9558;top:2381;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" path="m32,l20,,10,5,3,14,,26,,40,12,52r15,l38,49r9,-7l52,32r,-12l50,10,42,2,32,xe" fillcolor="black" stroked="f">
                  <v:path arrowok="t" o:connecttype="custom" o:connectlocs="32,2382;20,2382;10,2387;3,2396;0,2408;0,2422;12,2434;27,2434;38,2431;47,2424;52,2414;52,2402;50,2392;42,2384;32,2382" o:connectangles="0,0,0,0,0,0,0,0,0,0,0,0,0,0,0"/>
                </v:shape>
                <v:shape id="Freeform 4850" o:spid="_x0000_s1273" style="position:absolute;left:9558;top:2381;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" path="m,26l3,14,10,5,20,,32,,42,2r8,8l52,20r,12l47,42r-9,7l27,52r-15,l,40,,26e" filled="f" strokeweight=".06333mm">
                  <v:path arrowok="t" o:connecttype="custom" o:connectlocs="0,2408;3,2396;10,2387;20,2382;32,2382;42,2384;50,2392;52,2402;52,2414;47,2424;38,2431;27,2434;12,2434;0,2422;0,2408" o:connectangles="0,0,0,0,0,0,0,0,0,0,0,0,0,0,0"/>
                </v:shape>
                <v:shape id="Freeform 4851" o:spid="_x0000_s1274" style="position:absolute;left:9544;top:2479;width:66;height:62;visibility:visible;mso-wrap-style:square;v-text-anchor:top" coordsize="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" path="m35,l,61r65,l35,xe" fillcolor="black" stroked="f">
                  <v:path arrowok="t" o:connecttype="custom" o:connectlocs="35,2479;0,2540;65,2540;35,2479" o:connectangles="0,0,0,0"/>
                </v:shape>
                <v:shape id="Freeform 4852" o:spid="_x0000_s1275" style="position:absolute;left:9955;top:2561;width:52;height:52;visibility:visible;mso-wrap-style:square;v-text-anchor:top" coordsize="5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" path="m32,l,40,12,51r15,l38,50r9,-6l52,36r,-11l50,15,42,2,32,xe" fillcolor="#c67bff" stroked="f">
                  <v:path arrowok="t" o:connecttype="custom" o:connectlocs="32,2562;0,2602;12,2613;27,2613;38,2612;47,2606;52,2598;52,2587;50,2577;42,2564;32,2562" o:connectangles="0,0,0,0,0,0,0,0,0,0,0"/>
                </v:shape>
                <v:shape id="Freeform 4853" o:spid="_x0000_s1276" style="position:absolute;left:9953;top:2446;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" path="m40,l11,,,12,,41,11,53r29,l52,41r,-29l40,xe" fillcolor="#00bec4" stroked="f">
                  <v:path arrowok="t" o:connecttype="custom" o:connectlocs="40,2446;11,2446;0,2458;0,2487;11,2499;40,2499;52,2487;52,2458;40,2446" o:connectangles="0,0,0,0,0,0,0,0,0"/>
                </v:shape>
                <v:shape id="Freeform 4854" o:spid="_x0000_s1277" style="position:absolute;left:9956;top:2353;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" path="m40,l11,,,12,,41,11,53r29,l52,41r,-29l40,xe" fillcolor="#7bad00" stroked="f">
                  <v:path arrowok="t" o:connecttype="custom" o:connectlocs="40,2353;11,2353;0,2365;0,2394;11,2406;40,2406;52,2394;52,2365;40,2353" o:connectangles="0,0,0,0,0,0,0,0,0"/>
                </v:shape>
                <v:shape id="Freeform 4855" o:spid="_x0000_s1278" style="position:absolute;left:9958;top:2253;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" path="m41,l12,,,12,,41,12,52r29,l53,41r,-29l41,xe" fillcolor="#f8766c" stroked="f">
                  <v:path arrowok="t" o:connecttype="custom" o:connectlocs="41,2254;12,2254;0,2266;0,2295;12,2306;41,2306;53,2295;53,2266;41,2254" o:connectangles="0,0,0,0,0,0,0,0,0"/>
                </v:shape>
                <v:shape id="Text Box 4856" o:spid="_x0000_s1279" type="#_x0000_t202" style="position:absolute;left:10040;top:2226;width:279;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" filled="f" stroked="f">
                  <v:path arrowok="t"/>
                  <v:textbox inset="0,0,0,0">
                    <w:txbxContent>
                      <w:p w14:paraId="159DF797" w14:textId="77777777" w:rsidR="005A72E5" w:rsidRDefault="005A72E5">
                        <w:pPr>
                          <w:spacing w:before="8" w:line="213" w:lineRule="auto"/>
                          <w:ind w:right="3"/>
                          <w:rPr>
                            <w:rFonts w:ascii="Arial"/>
                            <w:b/>
                            <w:sz w:val="10"/>
                          </w:rPr>
                        </w:pPr>
                        <w:r>
                          <w:rPr>
                            <w:rFonts w:ascii="Arial"/>
                            <w:b/>
                            <w:sz w:val="10"/>
                          </w:rPr>
                          <w:t>CD14 CD4 CD8 NK</w:t>
                        </w:r>
                      </w:p>
                    </w:txbxContent>
                  </v:textbox>
                </v:shape>
                <v:shape id="Text Box 4857" o:spid="_x0000_s1280" type="#_x0000_t202" style="position:absolute;left:9656;top:2316;width:161;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" filled="f" stroked="f">
                  <v:path arrowok="t"/>
                  <v:textbox inset="0,0,0,0">
                    <w:txbxContent>
                      <w:p w14:paraId="15C08D74" w14:textId="77777777" w:rsidR="005A72E5" w:rsidRDefault="005A72E5">
                        <w:pPr>
                          <w:spacing w:line="297" w:lineRule="auto"/>
                          <w:ind w:right="2"/>
                          <w:rPr>
                            <w:rFonts w:ascii="Arial"/>
                            <w:b/>
                            <w:sz w:val="10"/>
                          </w:rPr>
                        </w:pPr>
                        <w:r>
                          <w:rPr>
                            <w:rFonts w:ascii="Arial"/>
                            <w:b/>
                            <w:sz w:val="10"/>
                          </w:rPr>
                          <w:t>PB SF</w:t>
                        </w:r>
                      </w:p>
                    </w:txbxContent>
                  </v:textbox>
                </v:shape>
                <w10:wrap anchorx="page"/>
              </v:group>
            </w:pict>
          </mc:Fallback>
        </mc:AlternateContent>
      </w:r>
      <w:r w:rsidR="009B75EF">
        <w:rPr>
          <w:rFonts w:ascii="Arial"/>
          <w:color w:val="4D4D4D"/>
          <w:sz w:val="8"/>
        </w:rPr>
        <w:t>110</w:t>
      </w:r>
    </w:p>
    <w:p w14:paraId="17515DFC" w14:textId="77777777" w:rsidR="005313F1" w:rsidRDefault="005313F1">
      <w:pPr>
        <w:pStyle w:val="BodyText"/>
        <w:spacing w:before="2"/>
        <w:rPr>
          <w:rFonts w:ascii="Arial"/>
          <w:sz w:val="7"/>
        </w:rPr>
      </w:pPr>
    </w:p>
    <w:p w14:paraId="278F4259" w14:textId="77777777" w:rsidR="005313F1" w:rsidRDefault="009B75EF">
      <w:pPr>
        <w:spacing w:line="68" w:lineRule="exact"/>
        <w:ind w:left="707"/>
        <w:rPr>
          <w:rFonts w:ascii="Arial"/>
          <w:sz w:val="7"/>
        </w:rPr>
      </w:pPr>
      <w:r>
        <w:rPr>
          <w:rFonts w:ascii="Arial"/>
          <w:color w:val="4D4D4D"/>
          <w:w w:val="110"/>
          <w:sz w:val="7"/>
        </w:rPr>
        <w:t>30</w:t>
      </w:r>
    </w:p>
    <w:p w14:paraId="3DF113D8" w14:textId="77777777" w:rsidR="005313F1" w:rsidRDefault="009B75EF">
      <w:pPr>
        <w:spacing w:line="80" w:lineRule="exact"/>
        <w:ind w:right="304"/>
        <w:jc w:val="center"/>
        <w:rPr>
          <w:rFonts w:ascii="Arial"/>
          <w:sz w:val="8"/>
        </w:rPr>
      </w:pPr>
      <w:r>
        <w:rPr>
          <w:rFonts w:ascii="Arial"/>
          <w:color w:val="4D4D4D"/>
          <w:sz w:val="8"/>
        </w:rPr>
        <w:t>100</w:t>
      </w:r>
    </w:p>
    <w:p w14:paraId="64931232" w14:textId="77777777" w:rsidR="005313F1" w:rsidRDefault="005313F1">
      <w:pPr>
        <w:pStyle w:val="BodyText"/>
        <w:spacing w:before="11"/>
        <w:rPr>
          <w:rFonts w:ascii="Arial"/>
          <w:sz w:val="11"/>
        </w:rPr>
      </w:pPr>
    </w:p>
    <w:p w14:paraId="792DE200" w14:textId="77777777" w:rsidR="005313F1" w:rsidRDefault="009B75EF">
      <w:pPr>
        <w:ind w:right="282"/>
        <w:jc w:val="center"/>
        <w:rPr>
          <w:rFonts w:ascii="Arial"/>
          <w:sz w:val="8"/>
        </w:rPr>
      </w:pPr>
      <w:r>
        <w:rPr>
          <w:rFonts w:ascii="Arial"/>
          <w:color w:val="4D4D4D"/>
          <w:sz w:val="8"/>
        </w:rPr>
        <w:t>90</w:t>
      </w:r>
    </w:p>
    <w:p w14:paraId="70441208" w14:textId="77777777" w:rsidR="005313F1" w:rsidRDefault="00090D17">
      <w:pPr>
        <w:spacing w:before="18"/>
        <w:ind w:left="707"/>
        <w:rPr>
          <w:rFonts w:ascii="Arial"/>
          <w:sz w:val="7"/>
        </w:rPr>
      </w:pPr>
      <w:r>
        <w:rPr>
          <w:noProof/>
        </w:rPr>
        <mc:AlternateContent>
          <mc:Choice Requires="wps">
            <w:drawing>
              <wp:anchor distT="0" distB="0" distL="114300" distR="114300" simplePos="0" relativeHeight="503105696" behindDoc="1" locked="0" layoutInCell="1" allowOverlap="1" wp14:anchorId="3AEAAD03" wp14:editId="57FC2913">
                <wp:simplePos x="0" y="0"/>
                <wp:positionH relativeFrom="page">
                  <wp:posOffset>4047490</wp:posOffset>
                </wp:positionH>
                <wp:positionV relativeFrom="paragraph">
                  <wp:posOffset>38100</wp:posOffset>
                </wp:positionV>
                <wp:extent cx="97790" cy="896620"/>
                <wp:effectExtent l="0" t="0" r="0" b="0"/>
                <wp:wrapNone/>
                <wp:docPr id="2251" name="Text Box 4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89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1D9B" w14:textId="77777777" w:rsidR="005A72E5" w:rsidRDefault="005A72E5">
                            <w:pPr>
                              <w:spacing w:before="17"/>
                              <w:ind w:left="20"/>
                              <w:rPr>
                                <w:rFonts w:ascii="Arial"/>
                                <w:b/>
                                <w:sz w:val="10"/>
                              </w:rPr>
                            </w:pPr>
                            <w:r>
                              <w:rPr>
                                <w:rFonts w:ascii="Arial"/>
                                <w:b/>
                                <w:sz w:val="10"/>
                              </w:rPr>
                              <w:t>Reads after filtering (million)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AAD03" id="Text Box 4810" o:spid="_x0000_s1281" type="#_x0000_t202" style="position:absolute;left:0;text-align:left;margin-left:318.7pt;margin-top:3pt;width:7.7pt;height:70.6pt;z-index:-2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" filled="f" stroked="f">
                <v:path arrowok="t"/>
                <v:textbox style="layout-flow:vertical;mso-layout-flow-alt:bottom-to-top" inset="0,0,0,0">
                  <w:txbxContent>
                    <w:p w14:paraId="5ABA1D9B" w14:textId="77777777" w:rsidR="005A72E5" w:rsidRDefault="005A72E5">
                      <w:pPr>
                        <w:spacing w:before="17"/>
                        <w:ind w:left="20"/>
                        <w:rPr>
                          <w:rFonts w:ascii="Arial"/>
                          <w:b/>
                          <w:sz w:val="10"/>
                        </w:rPr>
                      </w:pPr>
                      <w:r>
                        <w:rPr>
                          <w:rFonts w:ascii="Arial"/>
                          <w:b/>
                          <w:sz w:val="10"/>
                        </w:rPr>
                        <w:t>Reads after filtering (million)</w:t>
                      </w:r>
                    </w:p>
                  </w:txbxContent>
                </v:textbox>
                <w10:wrap anchorx="page"/>
              </v:shape>
            </w:pict>
          </mc:Fallback>
        </mc:AlternateContent>
      </w:r>
      <w:r w:rsidR="009B75EF">
        <w:rPr>
          <w:rFonts w:ascii="Arial"/>
          <w:color w:val="4D4D4D"/>
          <w:w w:val="110"/>
          <w:sz w:val="7"/>
        </w:rPr>
        <w:t>25</w:t>
      </w:r>
    </w:p>
    <w:p w14:paraId="7E74BCCE" w14:textId="77777777" w:rsidR="005313F1" w:rsidRDefault="009B75EF">
      <w:pPr>
        <w:spacing w:before="39"/>
        <w:ind w:right="282"/>
        <w:jc w:val="center"/>
        <w:rPr>
          <w:rFonts w:ascii="Arial"/>
          <w:sz w:val="8"/>
        </w:rPr>
      </w:pPr>
      <w:r>
        <w:rPr>
          <w:rFonts w:ascii="Arial"/>
          <w:color w:val="4D4D4D"/>
          <w:sz w:val="8"/>
        </w:rPr>
        <w:t>80</w:t>
      </w:r>
    </w:p>
    <w:p w14:paraId="5F7C2D6F" w14:textId="77777777" w:rsidR="005313F1" w:rsidRDefault="005313F1">
      <w:pPr>
        <w:pStyle w:val="BodyText"/>
        <w:rPr>
          <w:rFonts w:ascii="Arial"/>
          <w:sz w:val="12"/>
        </w:rPr>
      </w:pPr>
    </w:p>
    <w:p w14:paraId="39E7EC3E" w14:textId="77777777" w:rsidR="005313F1" w:rsidRDefault="00090D17">
      <w:pPr>
        <w:tabs>
          <w:tab w:val="left" w:pos="4925"/>
        </w:tabs>
        <w:ind w:left="707"/>
        <w:rPr>
          <w:rFonts w:ascii="Arial"/>
          <w:sz w:val="8"/>
        </w:rPr>
      </w:pPr>
      <w:r>
        <w:rPr>
          <w:noProof/>
        </w:rPr>
        <mc:AlternateContent>
          <mc:Choice Requires="wps">
            <w:drawing>
              <wp:anchor distT="0" distB="0" distL="114300" distR="114300" simplePos="0" relativeHeight="2584" behindDoc="0" locked="0" layoutInCell="1" allowOverlap="1" wp14:anchorId="7FC0A7B3" wp14:editId="1CEE6A27">
                <wp:simplePos x="0" y="0"/>
                <wp:positionH relativeFrom="page">
                  <wp:posOffset>1405890</wp:posOffset>
                </wp:positionH>
                <wp:positionV relativeFrom="paragraph">
                  <wp:posOffset>63500</wp:posOffset>
                </wp:positionV>
                <wp:extent cx="93345" cy="486410"/>
                <wp:effectExtent l="0" t="0" r="0" b="0"/>
                <wp:wrapNone/>
                <wp:docPr id="2250" name="Text Box 4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34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2874E" w14:textId="77777777" w:rsidR="005A72E5" w:rsidRDefault="005A72E5">
                            <w:pPr>
                              <w:spacing w:before="22"/>
                              <w:ind w:left="20"/>
                              <w:rPr>
                                <w:rFonts w:ascii="Arial"/>
                                <w:b/>
                                <w:sz w:val="9"/>
                              </w:rPr>
                            </w:pPr>
                            <w:r>
                              <w:rPr>
                                <w:rFonts w:ascii="Arial"/>
                                <w:b/>
                                <w:w w:val="105"/>
                                <w:sz w:val="9"/>
                              </w:rPr>
                              <w:t>TSS 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0A7B3" id="Text Box 4809" o:spid="_x0000_s1282" type="#_x0000_t202" style="position:absolute;left:0;text-align:left;margin-left:110.7pt;margin-top:5pt;width:7.35pt;height:38.3pt;z-index:2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" filled="f" stroked="f">
                <v:path arrowok="t"/>
                <v:textbox style="layout-flow:vertical;mso-layout-flow-alt:bottom-to-top" inset="0,0,0,0">
                  <w:txbxContent>
                    <w:p w14:paraId="1922874E" w14:textId="77777777" w:rsidR="005A72E5" w:rsidRDefault="005A72E5">
                      <w:pPr>
                        <w:spacing w:before="22"/>
                        <w:ind w:left="20"/>
                        <w:rPr>
                          <w:rFonts w:ascii="Arial"/>
                          <w:b/>
                          <w:sz w:val="9"/>
                        </w:rPr>
                      </w:pPr>
                      <w:r>
                        <w:rPr>
                          <w:rFonts w:ascii="Arial"/>
                          <w:b/>
                          <w:w w:val="105"/>
                          <w:sz w:val="9"/>
                        </w:rPr>
                        <w:t>TSS enrichment</w:t>
                      </w:r>
                    </w:p>
                  </w:txbxContent>
                </v:textbox>
                <w10:wrap anchorx="page"/>
              </v:shape>
            </w:pict>
          </mc:Fallback>
        </mc:AlternateContent>
      </w:r>
      <w:r w:rsidR="009B75EF">
        <w:rPr>
          <w:rFonts w:ascii="Arial"/>
          <w:color w:val="4D4D4D"/>
          <w:w w:val="105"/>
          <w:position w:val="-3"/>
          <w:sz w:val="7"/>
        </w:rPr>
        <w:t>20</w:t>
      </w:r>
      <w:r w:rsidR="009B75EF">
        <w:rPr>
          <w:rFonts w:ascii="Arial"/>
          <w:color w:val="4D4D4D"/>
          <w:w w:val="105"/>
          <w:position w:val="-3"/>
          <w:sz w:val="7"/>
        </w:rPr>
        <w:tab/>
      </w:r>
      <w:r w:rsidR="009B75EF">
        <w:rPr>
          <w:rFonts w:ascii="Arial"/>
          <w:color w:val="4D4D4D"/>
          <w:w w:val="105"/>
          <w:sz w:val="8"/>
        </w:rPr>
        <w:t>70</w:t>
      </w:r>
    </w:p>
    <w:p w14:paraId="115ED61A" w14:textId="77777777" w:rsidR="005313F1" w:rsidRDefault="005313F1">
      <w:pPr>
        <w:pStyle w:val="BodyText"/>
        <w:spacing w:before="7"/>
        <w:rPr>
          <w:rFonts w:ascii="Arial"/>
          <w:sz w:val="8"/>
        </w:rPr>
      </w:pPr>
    </w:p>
    <w:p w14:paraId="7E48532C" w14:textId="77777777" w:rsidR="005313F1" w:rsidRDefault="009B75EF">
      <w:pPr>
        <w:spacing w:before="1"/>
        <w:ind w:right="282"/>
        <w:jc w:val="center"/>
        <w:rPr>
          <w:rFonts w:ascii="Arial"/>
          <w:sz w:val="8"/>
        </w:rPr>
      </w:pPr>
      <w:r>
        <w:rPr>
          <w:rFonts w:ascii="Arial"/>
          <w:color w:val="4D4D4D"/>
          <w:sz w:val="8"/>
        </w:rPr>
        <w:t>60</w:t>
      </w:r>
    </w:p>
    <w:p w14:paraId="37ABB3E0" w14:textId="77777777" w:rsidR="005313F1" w:rsidRDefault="005313F1">
      <w:pPr>
        <w:pStyle w:val="BodyText"/>
        <w:spacing w:before="3"/>
        <w:rPr>
          <w:rFonts w:ascii="Arial"/>
          <w:sz w:val="10"/>
        </w:rPr>
      </w:pPr>
    </w:p>
    <w:p w14:paraId="512059A3" w14:textId="77777777" w:rsidR="005313F1" w:rsidRDefault="009B75EF">
      <w:pPr>
        <w:tabs>
          <w:tab w:val="left" w:pos="4925"/>
        </w:tabs>
        <w:ind w:left="707"/>
        <w:rPr>
          <w:rFonts w:ascii="Arial"/>
          <w:sz w:val="8"/>
        </w:rPr>
      </w:pPr>
      <w:r>
        <w:rPr>
          <w:rFonts w:ascii="Arial"/>
          <w:color w:val="4D4D4D"/>
          <w:w w:val="105"/>
          <w:sz w:val="7"/>
        </w:rPr>
        <w:t>15</w:t>
      </w:r>
      <w:r>
        <w:rPr>
          <w:rFonts w:ascii="Arial"/>
          <w:color w:val="4D4D4D"/>
          <w:w w:val="105"/>
          <w:sz w:val="7"/>
        </w:rPr>
        <w:tab/>
      </w:r>
      <w:r>
        <w:rPr>
          <w:rFonts w:ascii="Arial"/>
          <w:color w:val="4D4D4D"/>
          <w:w w:val="105"/>
          <w:position w:val="-2"/>
          <w:sz w:val="8"/>
        </w:rPr>
        <w:t>50</w:t>
      </w:r>
    </w:p>
    <w:p w14:paraId="611BA412" w14:textId="77777777" w:rsidR="005313F1" w:rsidRDefault="005313F1">
      <w:pPr>
        <w:pStyle w:val="BodyText"/>
        <w:spacing w:before="10"/>
        <w:rPr>
          <w:rFonts w:ascii="Arial"/>
          <w:sz w:val="11"/>
        </w:rPr>
      </w:pPr>
    </w:p>
    <w:p w14:paraId="7C7228EB" w14:textId="77777777" w:rsidR="005313F1" w:rsidRDefault="009B75EF">
      <w:pPr>
        <w:ind w:right="282"/>
        <w:jc w:val="center"/>
        <w:rPr>
          <w:rFonts w:ascii="Arial"/>
          <w:sz w:val="8"/>
        </w:rPr>
      </w:pPr>
      <w:r>
        <w:rPr>
          <w:rFonts w:ascii="Arial"/>
          <w:color w:val="4D4D4D"/>
          <w:sz w:val="8"/>
        </w:rPr>
        <w:t>40</w:t>
      </w:r>
    </w:p>
    <w:p w14:paraId="4298AC2B" w14:textId="77777777" w:rsidR="005313F1" w:rsidRDefault="009B75EF">
      <w:pPr>
        <w:spacing w:before="54"/>
        <w:ind w:left="707"/>
        <w:rPr>
          <w:rFonts w:ascii="Arial"/>
          <w:sz w:val="7"/>
        </w:rPr>
      </w:pPr>
      <w:r>
        <w:rPr>
          <w:rFonts w:ascii="Arial"/>
          <w:color w:val="4D4D4D"/>
          <w:w w:val="110"/>
          <w:sz w:val="7"/>
        </w:rPr>
        <w:t>10</w:t>
      </w:r>
    </w:p>
    <w:p w14:paraId="7611BD91" w14:textId="77777777" w:rsidR="005313F1" w:rsidRDefault="009B75EF">
      <w:pPr>
        <w:spacing w:before="3"/>
        <w:ind w:right="282"/>
        <w:jc w:val="center"/>
        <w:rPr>
          <w:rFonts w:ascii="Arial"/>
          <w:sz w:val="8"/>
        </w:rPr>
      </w:pPr>
      <w:r>
        <w:rPr>
          <w:rFonts w:ascii="Arial"/>
          <w:color w:val="4D4D4D"/>
          <w:sz w:val="8"/>
        </w:rPr>
        <w:t>30</w:t>
      </w:r>
    </w:p>
    <w:p w14:paraId="21A25C9D" w14:textId="77777777" w:rsidR="005313F1" w:rsidRDefault="005313F1">
      <w:pPr>
        <w:jc w:val="center"/>
        <w:rPr>
          <w:rFonts w:ascii="Arial"/>
          <w:sz w:val="8"/>
        </w:rPr>
        <w:sectPr w:rsidR="005313F1">
          <w:type w:val="continuous"/>
          <w:pgSz w:w="11910" w:h="16840"/>
          <w:pgMar w:top="1580" w:right="0" w:bottom="560" w:left="1680" w:header="720" w:footer="720" w:gutter="0"/>
          <w:cols w:space="720"/>
        </w:sectPr>
      </w:pPr>
    </w:p>
    <w:p w14:paraId="6CC7AD1A" w14:textId="77777777" w:rsidR="005313F1" w:rsidRDefault="005313F1">
      <w:pPr>
        <w:pStyle w:val="BodyText"/>
        <w:rPr>
          <w:rFonts w:ascii="Arial"/>
          <w:sz w:val="8"/>
        </w:rPr>
      </w:pPr>
    </w:p>
    <w:p w14:paraId="4348B5E2" w14:textId="77777777" w:rsidR="005313F1" w:rsidRDefault="005313F1">
      <w:pPr>
        <w:pStyle w:val="BodyText"/>
        <w:rPr>
          <w:rFonts w:ascii="Arial"/>
          <w:sz w:val="11"/>
        </w:rPr>
      </w:pPr>
    </w:p>
    <w:p w14:paraId="57766742" w14:textId="77777777" w:rsidR="005313F1" w:rsidRDefault="009B75EF">
      <w:pPr>
        <w:ind w:left="749"/>
        <w:rPr>
          <w:rFonts w:ascii="Arial"/>
          <w:sz w:val="7"/>
        </w:rPr>
      </w:pPr>
      <w:r>
        <w:rPr>
          <w:rFonts w:ascii="Arial"/>
          <w:color w:val="4D4D4D"/>
          <w:w w:val="108"/>
          <w:sz w:val="7"/>
        </w:rPr>
        <w:t>5</w:t>
      </w:r>
    </w:p>
    <w:p w14:paraId="746425BE" w14:textId="77777777" w:rsidR="005313F1" w:rsidRDefault="005313F1">
      <w:pPr>
        <w:pStyle w:val="BodyText"/>
        <w:rPr>
          <w:rFonts w:ascii="Arial"/>
          <w:sz w:val="8"/>
        </w:rPr>
      </w:pPr>
    </w:p>
    <w:p w14:paraId="4108D0E6" w14:textId="77777777" w:rsidR="005313F1" w:rsidRDefault="005313F1">
      <w:pPr>
        <w:pStyle w:val="BodyText"/>
        <w:rPr>
          <w:rFonts w:ascii="Arial"/>
          <w:sz w:val="8"/>
        </w:rPr>
      </w:pPr>
    </w:p>
    <w:p w14:paraId="0A42F088" w14:textId="77777777" w:rsidR="005313F1" w:rsidRDefault="005313F1">
      <w:pPr>
        <w:pStyle w:val="BodyText"/>
        <w:spacing w:before="4"/>
        <w:rPr>
          <w:rFonts w:ascii="Arial"/>
          <w:sz w:val="11"/>
        </w:rPr>
      </w:pPr>
    </w:p>
    <w:p w14:paraId="4512573D" w14:textId="77777777" w:rsidR="005313F1" w:rsidRDefault="009B75EF">
      <w:pPr>
        <w:ind w:left="749"/>
        <w:rPr>
          <w:rFonts w:ascii="Arial"/>
          <w:sz w:val="7"/>
        </w:rPr>
      </w:pPr>
      <w:r>
        <w:rPr>
          <w:rFonts w:ascii="Arial"/>
          <w:color w:val="4D4D4D"/>
          <w:w w:val="108"/>
          <w:sz w:val="7"/>
        </w:rPr>
        <w:t>0</w:t>
      </w:r>
    </w:p>
    <w:p w14:paraId="6BA9A416" w14:textId="77777777" w:rsidR="005313F1" w:rsidRDefault="005313F1">
      <w:pPr>
        <w:pStyle w:val="BodyText"/>
        <w:spacing w:before="8"/>
        <w:rPr>
          <w:rFonts w:ascii="Arial"/>
          <w:sz w:val="7"/>
        </w:rPr>
      </w:pPr>
    </w:p>
    <w:p w14:paraId="6608D388" w14:textId="77777777" w:rsidR="005313F1" w:rsidRDefault="009B75EF">
      <w:pPr>
        <w:tabs>
          <w:tab w:val="left" w:pos="2016"/>
          <w:tab w:val="left" w:pos="2840"/>
          <w:tab w:val="left" w:pos="3687"/>
        </w:tabs>
        <w:spacing w:before="1"/>
        <w:ind w:left="1172"/>
        <w:jc w:val="center"/>
        <w:rPr>
          <w:rFonts w:ascii="Arial"/>
          <w:sz w:val="7"/>
        </w:rPr>
      </w:pPr>
      <w:r>
        <w:rPr>
          <w:rFonts w:ascii="Arial"/>
          <w:color w:val="4D4D4D"/>
          <w:w w:val="110"/>
          <w:sz w:val="7"/>
        </w:rPr>
        <w:t>CD14</w:t>
      </w:r>
      <w:r>
        <w:rPr>
          <w:rFonts w:ascii="Arial"/>
          <w:color w:val="4D4D4D"/>
          <w:w w:val="110"/>
          <w:sz w:val="7"/>
        </w:rPr>
        <w:tab/>
        <w:t>CD4</w:t>
      </w:r>
      <w:r>
        <w:rPr>
          <w:rFonts w:ascii="Arial"/>
          <w:color w:val="4D4D4D"/>
          <w:w w:val="110"/>
          <w:sz w:val="7"/>
        </w:rPr>
        <w:tab/>
        <w:t>CD8</w:t>
      </w:r>
      <w:r>
        <w:rPr>
          <w:rFonts w:ascii="Arial"/>
          <w:color w:val="4D4D4D"/>
          <w:w w:val="110"/>
          <w:sz w:val="7"/>
        </w:rPr>
        <w:tab/>
        <w:t>NK</w:t>
      </w:r>
    </w:p>
    <w:p w14:paraId="7BA7E5D7" w14:textId="77777777" w:rsidR="005313F1" w:rsidRDefault="009B75EF">
      <w:pPr>
        <w:spacing w:before="26"/>
        <w:ind w:left="1216"/>
        <w:jc w:val="center"/>
        <w:rPr>
          <w:rFonts w:ascii="Arial"/>
          <w:b/>
          <w:sz w:val="9"/>
        </w:rPr>
      </w:pPr>
      <w:r>
        <w:rPr>
          <w:rFonts w:ascii="Arial"/>
          <w:b/>
          <w:w w:val="105"/>
          <w:sz w:val="9"/>
        </w:rPr>
        <w:t>Cell type</w:t>
      </w:r>
    </w:p>
    <w:p w14:paraId="73295659" w14:textId="77777777" w:rsidR="005313F1" w:rsidRDefault="005313F1">
      <w:pPr>
        <w:pStyle w:val="BodyText"/>
        <w:rPr>
          <w:rFonts w:ascii="Arial"/>
          <w:b/>
          <w:sz w:val="10"/>
        </w:rPr>
      </w:pPr>
    </w:p>
    <w:p w14:paraId="13E28E3E" w14:textId="77777777" w:rsidR="005313F1" w:rsidRDefault="009B75EF">
      <w:pPr>
        <w:spacing w:before="73"/>
        <w:ind w:left="1242"/>
        <w:jc w:val="center"/>
      </w:pPr>
      <w:r>
        <w:rPr>
          <w:w w:val="115"/>
        </w:rPr>
        <w:t>(c)</w:t>
      </w:r>
    </w:p>
    <w:p w14:paraId="7577A860" w14:textId="77777777" w:rsidR="005313F1" w:rsidRDefault="009B75EF">
      <w:pPr>
        <w:pStyle w:val="BodyText"/>
        <w:spacing w:before="11"/>
        <w:rPr>
          <w:sz w:val="11"/>
        </w:rPr>
      </w:pPr>
      <w:r>
        <w:br w:type="column"/>
      </w:r>
    </w:p>
    <w:p w14:paraId="0A837280" w14:textId="77777777" w:rsidR="005313F1" w:rsidRDefault="009B75EF">
      <w:pPr>
        <w:ind w:left="749"/>
        <w:rPr>
          <w:rFonts w:ascii="Arial"/>
          <w:sz w:val="8"/>
        </w:rPr>
      </w:pPr>
      <w:r>
        <w:rPr>
          <w:rFonts w:ascii="Arial"/>
          <w:color w:val="4D4D4D"/>
          <w:sz w:val="8"/>
        </w:rPr>
        <w:t>20</w:t>
      </w:r>
    </w:p>
    <w:p w14:paraId="6FCC4348" w14:textId="77777777" w:rsidR="005313F1" w:rsidRDefault="005313F1">
      <w:pPr>
        <w:pStyle w:val="BodyText"/>
        <w:rPr>
          <w:rFonts w:ascii="Arial"/>
          <w:sz w:val="8"/>
        </w:rPr>
      </w:pPr>
    </w:p>
    <w:p w14:paraId="0A3E167F" w14:textId="77777777" w:rsidR="005313F1" w:rsidRDefault="009B75EF">
      <w:pPr>
        <w:spacing w:before="46"/>
        <w:ind w:left="749"/>
        <w:rPr>
          <w:rFonts w:ascii="Arial"/>
          <w:sz w:val="8"/>
        </w:rPr>
      </w:pPr>
      <w:r>
        <w:rPr>
          <w:rFonts w:ascii="Arial"/>
          <w:color w:val="4D4D4D"/>
          <w:sz w:val="8"/>
        </w:rPr>
        <w:t>10</w:t>
      </w:r>
    </w:p>
    <w:p w14:paraId="0AF1CB00" w14:textId="77777777" w:rsidR="005313F1" w:rsidRDefault="005313F1">
      <w:pPr>
        <w:pStyle w:val="BodyText"/>
        <w:spacing w:before="11"/>
        <w:rPr>
          <w:rFonts w:ascii="Arial"/>
          <w:sz w:val="11"/>
        </w:rPr>
      </w:pPr>
    </w:p>
    <w:p w14:paraId="79056FB3" w14:textId="77777777" w:rsidR="005313F1" w:rsidRDefault="009B75EF">
      <w:pPr>
        <w:ind w:left="783"/>
        <w:rPr>
          <w:rFonts w:ascii="Arial"/>
          <w:sz w:val="8"/>
        </w:rPr>
      </w:pPr>
      <w:r>
        <w:rPr>
          <w:rFonts w:ascii="Arial"/>
          <w:color w:val="4D4D4D"/>
          <w:w w:val="101"/>
          <w:sz w:val="8"/>
        </w:rPr>
        <w:t>0</w:t>
      </w:r>
    </w:p>
    <w:p w14:paraId="609B28C7" w14:textId="77777777" w:rsidR="005313F1" w:rsidRDefault="005313F1">
      <w:pPr>
        <w:pStyle w:val="BodyText"/>
        <w:spacing w:before="9"/>
        <w:rPr>
          <w:rFonts w:ascii="Arial"/>
          <w:sz w:val="8"/>
        </w:rPr>
      </w:pPr>
    </w:p>
    <w:p w14:paraId="3B7832C9" w14:textId="77777777" w:rsidR="005313F1" w:rsidRDefault="009B75EF">
      <w:pPr>
        <w:tabs>
          <w:tab w:val="left" w:pos="366"/>
          <w:tab w:val="left" w:pos="733"/>
          <w:tab w:val="left" w:pos="1099"/>
          <w:tab w:val="left" w:pos="1466"/>
          <w:tab w:val="left" w:pos="1833"/>
          <w:tab w:val="left" w:pos="2200"/>
          <w:tab w:val="left" w:pos="2566"/>
          <w:tab w:val="left" w:pos="2916"/>
          <w:tab w:val="left" w:pos="3283"/>
        </w:tabs>
        <w:ind w:right="652"/>
        <w:jc w:val="center"/>
        <w:rPr>
          <w:rFonts w:ascii="Arial"/>
          <w:sz w:val="8"/>
        </w:rPr>
      </w:pPr>
      <w:r>
        <w:rPr>
          <w:rFonts w:ascii="Arial"/>
          <w:color w:val="4D4D4D"/>
          <w:sz w:val="8"/>
        </w:rPr>
        <w:t>20</w:t>
      </w:r>
      <w:r>
        <w:rPr>
          <w:rFonts w:ascii="Arial"/>
          <w:color w:val="4D4D4D"/>
          <w:sz w:val="8"/>
        </w:rPr>
        <w:tab/>
        <w:t>30</w:t>
      </w:r>
      <w:r>
        <w:rPr>
          <w:rFonts w:ascii="Arial"/>
          <w:color w:val="4D4D4D"/>
          <w:sz w:val="8"/>
        </w:rPr>
        <w:tab/>
        <w:t>40</w:t>
      </w:r>
      <w:r>
        <w:rPr>
          <w:rFonts w:ascii="Arial"/>
          <w:color w:val="4D4D4D"/>
          <w:sz w:val="8"/>
        </w:rPr>
        <w:tab/>
        <w:t>50</w:t>
      </w:r>
      <w:r>
        <w:rPr>
          <w:rFonts w:ascii="Arial"/>
          <w:color w:val="4D4D4D"/>
          <w:sz w:val="8"/>
        </w:rPr>
        <w:tab/>
        <w:t>60</w:t>
      </w:r>
      <w:r>
        <w:rPr>
          <w:rFonts w:ascii="Arial"/>
          <w:color w:val="4D4D4D"/>
          <w:sz w:val="8"/>
        </w:rPr>
        <w:tab/>
        <w:t>70</w:t>
      </w:r>
      <w:r>
        <w:rPr>
          <w:rFonts w:ascii="Arial"/>
          <w:color w:val="4D4D4D"/>
          <w:sz w:val="8"/>
        </w:rPr>
        <w:tab/>
        <w:t>80</w:t>
      </w:r>
      <w:r>
        <w:rPr>
          <w:rFonts w:ascii="Arial"/>
          <w:color w:val="4D4D4D"/>
          <w:sz w:val="8"/>
        </w:rPr>
        <w:tab/>
        <w:t>90</w:t>
      </w:r>
      <w:r>
        <w:rPr>
          <w:rFonts w:ascii="Arial"/>
          <w:color w:val="4D4D4D"/>
          <w:sz w:val="8"/>
        </w:rPr>
        <w:tab/>
        <w:t>100</w:t>
      </w:r>
      <w:r>
        <w:rPr>
          <w:rFonts w:ascii="Arial"/>
          <w:color w:val="4D4D4D"/>
          <w:sz w:val="8"/>
        </w:rPr>
        <w:tab/>
        <w:t>110</w:t>
      </w:r>
    </w:p>
    <w:p w14:paraId="0D41105B" w14:textId="77777777" w:rsidR="005313F1" w:rsidRDefault="009B75EF">
      <w:pPr>
        <w:spacing w:before="18"/>
        <w:ind w:right="543"/>
        <w:jc w:val="center"/>
        <w:rPr>
          <w:rFonts w:ascii="Arial"/>
          <w:b/>
          <w:sz w:val="10"/>
        </w:rPr>
      </w:pPr>
      <w:r>
        <w:rPr>
          <w:rFonts w:ascii="Arial"/>
          <w:b/>
          <w:sz w:val="10"/>
        </w:rPr>
        <w:t>Number of peaks (x10</w:t>
      </w:r>
      <w:r>
        <w:rPr>
          <w:rFonts w:ascii="Arial"/>
          <w:b/>
          <w:position w:val="3"/>
          <w:sz w:val="6"/>
        </w:rPr>
        <w:t>3</w:t>
      </w:r>
      <w:r>
        <w:rPr>
          <w:rFonts w:ascii="Arial"/>
          <w:b/>
          <w:sz w:val="10"/>
        </w:rPr>
        <w:t>)</w:t>
      </w:r>
    </w:p>
    <w:p w14:paraId="141D238A" w14:textId="77777777" w:rsidR="005313F1" w:rsidRDefault="005313F1">
      <w:pPr>
        <w:pStyle w:val="BodyText"/>
        <w:spacing w:before="6"/>
        <w:rPr>
          <w:rFonts w:ascii="Arial"/>
          <w:b/>
          <w:sz w:val="14"/>
        </w:rPr>
      </w:pPr>
    </w:p>
    <w:p w14:paraId="3CE92C9D" w14:textId="77777777" w:rsidR="005313F1" w:rsidRDefault="009B75EF">
      <w:pPr>
        <w:ind w:right="997"/>
        <w:jc w:val="center"/>
      </w:pPr>
      <w:r>
        <w:rPr>
          <w:w w:val="120"/>
        </w:rPr>
        <w:t>(d)</w:t>
      </w:r>
    </w:p>
    <w:p w14:paraId="586167D0" w14:textId="77777777" w:rsidR="005313F1" w:rsidRDefault="005313F1">
      <w:pPr>
        <w:jc w:val="center"/>
        <w:sectPr w:rsidR="005313F1">
          <w:type w:val="continuous"/>
          <w:pgSz w:w="11910" w:h="16840"/>
          <w:pgMar w:top="1580" w:right="0" w:bottom="560" w:left="1680" w:header="720" w:footer="720" w:gutter="0"/>
          <w:cols w:num="2" w:space="720" w:equalWidth="0">
            <w:col w:w="3874" w:space="302"/>
            <w:col w:w="6054"/>
          </w:cols>
        </w:sectPr>
      </w:pPr>
    </w:p>
    <w:p w14:paraId="2BD87C2B" w14:textId="77777777" w:rsidR="005313F1" w:rsidRDefault="005313F1">
      <w:pPr>
        <w:pStyle w:val="BodyText"/>
        <w:spacing w:before="5"/>
        <w:rPr>
          <w:sz w:val="10"/>
        </w:rPr>
      </w:pPr>
    </w:p>
    <w:p w14:paraId="2B203CCA" w14:textId="77777777" w:rsidR="005313F1" w:rsidRDefault="009B75EF">
      <w:pPr>
        <w:spacing w:before="97" w:line="256" w:lineRule="auto"/>
        <w:ind w:left="377" w:right="1341"/>
        <w:jc w:val="both"/>
      </w:pPr>
      <w:r>
        <w:rPr>
          <w:w w:val="110"/>
        </w:rPr>
        <w:t xml:space="preserve">Figure 5.2: Quality control assessment of </w:t>
      </w:r>
      <w:r>
        <w:rPr>
          <w:spacing w:val="-13"/>
          <w:w w:val="110"/>
        </w:rPr>
        <w:t xml:space="preserve">ATAC </w:t>
      </w:r>
      <w:r>
        <w:rPr>
          <w:w w:val="110"/>
        </w:rPr>
        <w:t>data generated in four immune cell types isolated from</w:t>
      </w:r>
      <w:del w:id="268" w:author="Microsoft Office User" w:date="2018-12-24T10:29:00Z">
        <w:r w:rsidDel="005C778C">
          <w:rPr>
            <w:w w:val="110"/>
          </w:rPr>
          <w:delText xml:space="preserve"> PB </w:delText>
        </w:r>
      </w:del>
      <w:ins w:id="269" w:author="Microsoft Office User" w:date="2018-12-24T10:29:00Z">
        <w:r w:rsidR="005C778C">
          <w:rPr>
            <w:w w:val="110"/>
          </w:rPr>
          <w:t xml:space="preserve"> peripheral blood </w:t>
        </w:r>
      </w:ins>
      <w:r>
        <w:rPr>
          <w:w w:val="110"/>
        </w:rPr>
        <w:t>and</w:t>
      </w:r>
      <w:del w:id="270" w:author="Microsoft Office User" w:date="2018-12-24T10:32:00Z">
        <w:r w:rsidDel="005C778C">
          <w:rPr>
            <w:w w:val="110"/>
          </w:rPr>
          <w:delText xml:space="preserve"> SF </w:delText>
        </w:r>
      </w:del>
      <w:ins w:id="271" w:author="Microsoft Office User" w:date="2018-12-24T10:32:00Z">
        <w:r w:rsidR="005C778C">
          <w:rPr>
            <w:w w:val="110"/>
          </w:rPr>
          <w:t xml:space="preserve"> synovial fluid </w:t>
        </w:r>
      </w:ins>
      <w:r>
        <w:rPr>
          <w:w w:val="110"/>
        </w:rPr>
        <w:t xml:space="preserve">of </w:t>
      </w:r>
      <w:proofErr w:type="spellStart"/>
      <w:r>
        <w:rPr>
          <w:spacing w:val="-3"/>
          <w:w w:val="110"/>
        </w:rPr>
        <w:t>PsA</w:t>
      </w:r>
      <w:proofErr w:type="spellEnd"/>
      <w:r>
        <w:rPr>
          <w:spacing w:val="-3"/>
          <w:w w:val="110"/>
        </w:rPr>
        <w:t xml:space="preserve"> </w:t>
      </w:r>
      <w:r>
        <w:rPr>
          <w:w w:val="110"/>
        </w:rPr>
        <w:t>patients samples. For each of the cell types and samples,</w:t>
      </w:r>
      <w:r>
        <w:rPr>
          <w:spacing w:val="-8"/>
          <w:w w:val="110"/>
        </w:rPr>
        <w:t xml:space="preserve"> </w:t>
      </w:r>
      <w:r>
        <w:rPr>
          <w:w w:val="110"/>
        </w:rPr>
        <w:t>boxplots</w:t>
      </w:r>
      <w:r>
        <w:rPr>
          <w:spacing w:val="-8"/>
          <w:w w:val="110"/>
        </w:rPr>
        <w:t xml:space="preserve"> </w:t>
      </w:r>
      <w:r>
        <w:rPr>
          <w:w w:val="110"/>
        </w:rPr>
        <w:t>representing</w:t>
      </w:r>
      <w:r>
        <w:rPr>
          <w:spacing w:val="-8"/>
          <w:w w:val="110"/>
        </w:rPr>
        <w:t xml:space="preserve"> </w:t>
      </w:r>
      <w:r>
        <w:rPr>
          <w:w w:val="110"/>
        </w:rPr>
        <w:t>a)</w:t>
      </w:r>
      <w:r>
        <w:rPr>
          <w:spacing w:val="-8"/>
          <w:w w:val="110"/>
        </w:rPr>
        <w:t xml:space="preserve"> </w:t>
      </w:r>
      <w:proofErr w:type="spellStart"/>
      <w:r>
        <w:rPr>
          <w:w w:val="110"/>
        </w:rPr>
        <w:t>million</w:t>
      </w:r>
      <w:proofErr w:type="spellEnd"/>
      <w:r>
        <w:rPr>
          <w:spacing w:val="-8"/>
          <w:w w:val="110"/>
        </w:rPr>
        <w:t xml:space="preserve"> </w:t>
      </w:r>
      <w:r>
        <w:rPr>
          <w:w w:val="110"/>
        </w:rPr>
        <w:t>of</w:t>
      </w:r>
      <w:r>
        <w:rPr>
          <w:spacing w:val="-9"/>
          <w:w w:val="110"/>
        </w:rPr>
        <w:t xml:space="preserve"> </w:t>
      </w:r>
      <w:r>
        <w:rPr>
          <w:w w:val="110"/>
        </w:rPr>
        <w:t>reads</w:t>
      </w:r>
      <w:r>
        <w:rPr>
          <w:spacing w:val="-8"/>
          <w:w w:val="110"/>
        </w:rPr>
        <w:t xml:space="preserve"> </w:t>
      </w:r>
      <w:r>
        <w:rPr>
          <w:w w:val="110"/>
        </w:rPr>
        <w:t>after</w:t>
      </w:r>
      <w:r>
        <w:rPr>
          <w:spacing w:val="-8"/>
          <w:w w:val="110"/>
        </w:rPr>
        <w:t xml:space="preserve"> </w:t>
      </w:r>
      <w:r>
        <w:rPr>
          <w:w w:val="110"/>
        </w:rPr>
        <w:t>filtering,</w:t>
      </w:r>
      <w:r>
        <w:rPr>
          <w:spacing w:val="-7"/>
          <w:w w:val="110"/>
        </w:rPr>
        <w:t xml:space="preserve"> </w:t>
      </w:r>
      <w:r>
        <w:rPr>
          <w:w w:val="110"/>
        </w:rPr>
        <w:t>b)</w:t>
      </w:r>
      <w:r>
        <w:rPr>
          <w:spacing w:val="-8"/>
          <w:w w:val="110"/>
        </w:rPr>
        <w:t xml:space="preserve"> </w:t>
      </w:r>
      <w:proofErr w:type="spellStart"/>
      <w:r>
        <w:rPr>
          <w:w w:val="110"/>
        </w:rPr>
        <w:t>million</w:t>
      </w:r>
      <w:proofErr w:type="spellEnd"/>
      <w:r>
        <w:rPr>
          <w:spacing w:val="-8"/>
          <w:w w:val="110"/>
        </w:rPr>
        <w:t xml:space="preserve"> </w:t>
      </w:r>
      <w:r>
        <w:rPr>
          <w:w w:val="110"/>
        </w:rPr>
        <w:t>of</w:t>
      </w:r>
      <w:r>
        <w:rPr>
          <w:spacing w:val="-9"/>
          <w:w w:val="110"/>
        </w:rPr>
        <w:t xml:space="preserve"> </w:t>
      </w:r>
      <w:r>
        <w:rPr>
          <w:w w:val="110"/>
        </w:rPr>
        <w:t>duplicated and</w:t>
      </w:r>
      <w:r>
        <w:rPr>
          <w:spacing w:val="-12"/>
          <w:w w:val="110"/>
        </w:rPr>
        <w:t xml:space="preserve"> </w:t>
      </w:r>
      <w:r>
        <w:rPr>
          <w:w w:val="110"/>
        </w:rPr>
        <w:t>MT</w:t>
      </w:r>
      <w:r>
        <w:rPr>
          <w:spacing w:val="-11"/>
          <w:w w:val="110"/>
        </w:rPr>
        <w:t xml:space="preserve"> </w:t>
      </w:r>
      <w:r>
        <w:rPr>
          <w:w w:val="110"/>
        </w:rPr>
        <w:t>reads</w:t>
      </w:r>
      <w:r>
        <w:rPr>
          <w:spacing w:val="-11"/>
          <w:w w:val="110"/>
        </w:rPr>
        <w:t xml:space="preserve"> </w:t>
      </w:r>
      <w:r>
        <w:rPr>
          <w:w w:val="110"/>
        </w:rPr>
        <w:t>combined</w:t>
      </w:r>
      <w:r>
        <w:rPr>
          <w:spacing w:val="-12"/>
          <w:w w:val="110"/>
        </w:rPr>
        <w:t xml:space="preserve"> </w:t>
      </w:r>
      <w:r>
        <w:rPr>
          <w:w w:val="110"/>
        </w:rPr>
        <w:t>and</w:t>
      </w:r>
      <w:r>
        <w:rPr>
          <w:spacing w:val="-11"/>
          <w:w w:val="110"/>
        </w:rPr>
        <w:t xml:space="preserve"> </w:t>
      </w:r>
      <w:r>
        <w:rPr>
          <w:w w:val="110"/>
        </w:rPr>
        <w:t>c)</w:t>
      </w:r>
      <w:r>
        <w:rPr>
          <w:spacing w:val="-11"/>
          <w:w w:val="110"/>
        </w:rPr>
        <w:t xml:space="preserve"> </w:t>
      </w:r>
      <w:r>
        <w:rPr>
          <w:w w:val="110"/>
        </w:rPr>
        <w:t>values</w:t>
      </w:r>
      <w:r>
        <w:rPr>
          <w:spacing w:val="-12"/>
          <w:w w:val="110"/>
        </w:rPr>
        <w:t xml:space="preserve"> </w:t>
      </w:r>
      <w:r>
        <w:rPr>
          <w:w w:val="110"/>
        </w:rPr>
        <w:t>for</w:t>
      </w:r>
      <w:r>
        <w:rPr>
          <w:spacing w:val="-11"/>
          <w:w w:val="110"/>
        </w:rPr>
        <w:t xml:space="preserve"> </w:t>
      </w:r>
      <w:r>
        <w:rPr>
          <w:w w:val="110"/>
        </w:rPr>
        <w:t>fold-enrichment</w:t>
      </w:r>
      <w:r>
        <w:rPr>
          <w:spacing w:val="-11"/>
          <w:w w:val="110"/>
        </w:rPr>
        <w:t xml:space="preserve"> </w:t>
      </w:r>
      <w:r>
        <w:rPr>
          <w:w w:val="110"/>
        </w:rPr>
        <w:t>of</w:t>
      </w:r>
      <w:r>
        <w:rPr>
          <w:spacing w:val="-11"/>
          <w:w w:val="110"/>
        </w:rPr>
        <w:t xml:space="preserve"> </w:t>
      </w:r>
      <w:r>
        <w:rPr>
          <w:spacing w:val="-13"/>
          <w:w w:val="110"/>
        </w:rPr>
        <w:t>ATAC</w:t>
      </w:r>
      <w:r>
        <w:rPr>
          <w:spacing w:val="-12"/>
          <w:w w:val="110"/>
        </w:rPr>
        <w:t xml:space="preserve"> </w:t>
      </w:r>
      <w:r>
        <w:rPr>
          <w:w w:val="110"/>
        </w:rPr>
        <w:t>fragments</w:t>
      </w:r>
      <w:r>
        <w:rPr>
          <w:spacing w:val="-11"/>
          <w:w w:val="110"/>
        </w:rPr>
        <w:t xml:space="preserve"> </w:t>
      </w:r>
      <w:r>
        <w:rPr>
          <w:w w:val="110"/>
        </w:rPr>
        <w:t>across</w:t>
      </w:r>
      <w:r>
        <w:rPr>
          <w:spacing w:val="-11"/>
          <w:w w:val="110"/>
        </w:rPr>
        <w:t xml:space="preserve"> </w:t>
      </w:r>
      <w:r>
        <w:rPr>
          <w:w w:val="110"/>
        </w:rPr>
        <w:t xml:space="preserve">the </w:t>
      </w:r>
      <w:proofErr w:type="spellStart"/>
      <w:r>
        <w:rPr>
          <w:w w:val="110"/>
        </w:rPr>
        <w:t>Ensembl</w:t>
      </w:r>
      <w:proofErr w:type="spellEnd"/>
      <w:r>
        <w:rPr>
          <w:w w:val="110"/>
        </w:rPr>
        <w:t xml:space="preserve"> annotated TSS. In c) the dashed red line indicates the recommended Encode threshold for TSS enrichment values. d) Representation of the number of significant peaks based on IDR optimal </w:t>
      </w:r>
      <w:proofErr w:type="spellStart"/>
      <w:r>
        <w:rPr>
          <w:w w:val="110"/>
        </w:rPr>
        <w:t>pval</w:t>
      </w:r>
      <w:proofErr w:type="spellEnd"/>
      <w:r>
        <w:rPr>
          <w:w w:val="110"/>
        </w:rPr>
        <w:t xml:space="preserve"> versus the total million reads after filtering for each</w:t>
      </w:r>
      <w:r>
        <w:rPr>
          <w:spacing w:val="-28"/>
          <w:w w:val="110"/>
        </w:rPr>
        <w:t xml:space="preserve"> </w:t>
      </w:r>
      <w:r>
        <w:rPr>
          <w:spacing w:val="-7"/>
          <w:w w:val="110"/>
        </w:rPr>
        <w:t xml:space="preserve">of </w:t>
      </w:r>
      <w:r>
        <w:rPr>
          <w:w w:val="110"/>
        </w:rPr>
        <w:t>the</w:t>
      </w:r>
      <w:r>
        <w:rPr>
          <w:spacing w:val="-9"/>
          <w:w w:val="110"/>
        </w:rPr>
        <w:t xml:space="preserve"> </w:t>
      </w:r>
      <w:r>
        <w:rPr>
          <w:w w:val="110"/>
        </w:rPr>
        <w:t>samples.</w:t>
      </w:r>
      <w:r>
        <w:rPr>
          <w:spacing w:val="3"/>
          <w:w w:val="110"/>
        </w:rPr>
        <w:t xml:space="preserve"> </w:t>
      </w:r>
      <w:r>
        <w:rPr>
          <w:w w:val="110"/>
        </w:rPr>
        <w:t>For</w:t>
      </w:r>
      <w:r>
        <w:rPr>
          <w:spacing w:val="-9"/>
          <w:w w:val="110"/>
        </w:rPr>
        <w:t xml:space="preserve"> </w:t>
      </w:r>
      <w:r>
        <w:rPr>
          <w:w w:val="110"/>
        </w:rPr>
        <w:t>each</w:t>
      </w:r>
      <w:r>
        <w:rPr>
          <w:spacing w:val="-9"/>
          <w:w w:val="110"/>
        </w:rPr>
        <w:t xml:space="preserve"> </w:t>
      </w:r>
      <w:r>
        <w:rPr>
          <w:w w:val="110"/>
        </w:rPr>
        <w:t>point,</w:t>
      </w:r>
      <w:r>
        <w:rPr>
          <w:spacing w:val="-9"/>
          <w:w w:val="110"/>
        </w:rPr>
        <w:t xml:space="preserve"> </w:t>
      </w:r>
      <w:proofErr w:type="spellStart"/>
      <w:r>
        <w:rPr>
          <w:w w:val="110"/>
        </w:rPr>
        <w:t>colour</w:t>
      </w:r>
      <w:proofErr w:type="spellEnd"/>
      <w:r>
        <w:rPr>
          <w:spacing w:val="-9"/>
          <w:w w:val="110"/>
        </w:rPr>
        <w:t xml:space="preserve"> </w:t>
      </w:r>
      <w:r>
        <w:rPr>
          <w:w w:val="110"/>
        </w:rPr>
        <w:t>codes</w:t>
      </w:r>
      <w:r>
        <w:rPr>
          <w:spacing w:val="-9"/>
          <w:w w:val="110"/>
        </w:rPr>
        <w:t xml:space="preserve"> </w:t>
      </w:r>
      <w:r>
        <w:rPr>
          <w:w w:val="110"/>
        </w:rPr>
        <w:t>for</w:t>
      </w:r>
      <w:r>
        <w:rPr>
          <w:spacing w:val="-9"/>
          <w:w w:val="110"/>
        </w:rPr>
        <w:t xml:space="preserve"> </w:t>
      </w:r>
      <w:r>
        <w:rPr>
          <w:w w:val="110"/>
        </w:rPr>
        <w:t>cell</w:t>
      </w:r>
      <w:r>
        <w:rPr>
          <w:spacing w:val="-9"/>
          <w:w w:val="110"/>
        </w:rPr>
        <w:t xml:space="preserve"> </w:t>
      </w:r>
      <w:r>
        <w:rPr>
          <w:w w:val="110"/>
        </w:rPr>
        <w:t>type</w:t>
      </w:r>
      <w:r>
        <w:rPr>
          <w:spacing w:val="-9"/>
          <w:w w:val="110"/>
        </w:rPr>
        <w:t xml:space="preserve"> </w:t>
      </w:r>
      <w:r>
        <w:rPr>
          <w:w w:val="110"/>
        </w:rPr>
        <w:t>and</w:t>
      </w:r>
      <w:r>
        <w:rPr>
          <w:spacing w:val="-9"/>
          <w:w w:val="110"/>
        </w:rPr>
        <w:t xml:space="preserve"> </w:t>
      </w:r>
      <w:r>
        <w:rPr>
          <w:w w:val="110"/>
        </w:rPr>
        <w:t>shape</w:t>
      </w:r>
      <w:r>
        <w:rPr>
          <w:spacing w:val="-9"/>
          <w:w w:val="110"/>
        </w:rPr>
        <w:t xml:space="preserve"> </w:t>
      </w:r>
      <w:r>
        <w:rPr>
          <w:w w:val="110"/>
        </w:rPr>
        <w:t>for</w:t>
      </w:r>
      <w:r>
        <w:rPr>
          <w:spacing w:val="-8"/>
          <w:w w:val="110"/>
        </w:rPr>
        <w:t xml:space="preserve"> </w:t>
      </w:r>
      <w:r>
        <w:rPr>
          <w:w w:val="110"/>
        </w:rPr>
        <w:t>tissue</w:t>
      </w:r>
      <w:r>
        <w:rPr>
          <w:spacing w:val="-9"/>
          <w:w w:val="110"/>
        </w:rPr>
        <w:t xml:space="preserve"> </w:t>
      </w:r>
      <w:r>
        <w:rPr>
          <w:w w:val="110"/>
        </w:rPr>
        <w:t>(SF</w:t>
      </w:r>
      <w:r>
        <w:rPr>
          <w:spacing w:val="-9"/>
          <w:w w:val="110"/>
        </w:rPr>
        <w:t xml:space="preserve"> </w:t>
      </w:r>
      <w:r>
        <w:rPr>
          <w:w w:val="110"/>
        </w:rPr>
        <w:t>or</w:t>
      </w:r>
      <w:r>
        <w:rPr>
          <w:spacing w:val="-9"/>
          <w:w w:val="110"/>
        </w:rPr>
        <w:t xml:space="preserve"> </w:t>
      </w:r>
      <w:r>
        <w:rPr>
          <w:w w:val="110"/>
        </w:rPr>
        <w:t>PB).</w:t>
      </w:r>
    </w:p>
    <w:p w14:paraId="0EC8C995" w14:textId="77777777" w:rsidR="005313F1" w:rsidRDefault="005313F1">
      <w:pPr>
        <w:pStyle w:val="BodyText"/>
        <w:spacing w:before="2"/>
        <w:rPr>
          <w:sz w:val="30"/>
        </w:rPr>
      </w:pPr>
    </w:p>
    <w:p w14:paraId="47EA1572" w14:textId="51A7BE43" w:rsidR="005313F1" w:rsidRDefault="009B75EF">
      <w:pPr>
        <w:pStyle w:val="BodyText"/>
        <w:spacing w:line="480" w:lineRule="atLeast"/>
        <w:ind w:left="377" w:right="1341" w:firstLine="566"/>
        <w:jc w:val="both"/>
      </w:pPr>
      <w:r>
        <w:rPr>
          <w:w w:val="110"/>
        </w:rPr>
        <w:t xml:space="preserve">When identifying open chromatin regions by peak calling followed by </w:t>
      </w:r>
      <w:proofErr w:type="spellStart"/>
      <w:r>
        <w:rPr>
          <w:w w:val="110"/>
        </w:rPr>
        <w:t>pval</w:t>
      </w:r>
      <w:proofErr w:type="spellEnd"/>
      <w:r>
        <w:rPr>
          <w:w w:val="110"/>
        </w:rPr>
        <w:t xml:space="preserve"> filtering based on IDR analysis, the number of accessible regions</w:t>
      </w:r>
      <w:r>
        <w:rPr>
          <w:spacing w:val="35"/>
          <w:w w:val="110"/>
        </w:rPr>
        <w:t xml:space="preserve"> </w:t>
      </w:r>
      <w:r>
        <w:rPr>
          <w:w w:val="110"/>
        </w:rPr>
        <w:t>per sample ranged approximately between 24x10</w:t>
      </w:r>
      <w:r>
        <w:rPr>
          <w:w w:val="110"/>
          <w:position w:val="9"/>
          <w:sz w:val="18"/>
        </w:rPr>
        <w:t xml:space="preserve">3 </w:t>
      </w:r>
      <w:r>
        <w:rPr>
          <w:w w:val="110"/>
        </w:rPr>
        <w:t>and 97x10</w:t>
      </w:r>
      <w:r>
        <w:rPr>
          <w:w w:val="110"/>
          <w:position w:val="9"/>
          <w:sz w:val="18"/>
        </w:rPr>
        <w:t xml:space="preserve">3 </w:t>
      </w:r>
      <w:r>
        <w:rPr>
          <w:w w:val="110"/>
        </w:rPr>
        <w:t>(Figure 5.2 d). The total number of called peaks passing filtering varied across cell types and was influenced by the quality sample</w:t>
      </w:r>
      <w:del w:id="272" w:author="Microsoft Office User" w:date="2018-12-24T11:03:00Z">
        <w:r w:rsidDel="003C3AB4">
          <w:rPr>
            <w:w w:val="110"/>
          </w:rPr>
          <w:delText>, as previously demonstrated in Chapter ??</w:delText>
        </w:r>
      </w:del>
      <w:del w:id="273" w:author="Microsoft Office User" w:date="2018-12-24T11:04:00Z">
        <w:r w:rsidDel="003C3AB4">
          <w:rPr>
            <w:w w:val="110"/>
          </w:rPr>
          <w:delText>. Overall, appropriate number of peaks were called in all the samples and</w:delText>
        </w:r>
      </w:del>
      <w:ins w:id="274" w:author="Microsoft Office User" w:date="2018-12-24T11:04:00Z">
        <w:r w:rsidR="003C3AB4">
          <w:rPr>
            <w:w w:val="110"/>
          </w:rPr>
          <w:t xml:space="preserve"> </w:t>
        </w:r>
        <w:proofErr w:type="gramStart"/>
        <w:r w:rsidR="003C3AB4">
          <w:rPr>
            <w:w w:val="110"/>
          </w:rPr>
          <w:t>however</w:t>
        </w:r>
      </w:ins>
      <w:proofErr w:type="gramEnd"/>
      <w:r>
        <w:rPr>
          <w:w w:val="110"/>
        </w:rPr>
        <w:t xml:space="preserve"> no </w:t>
      </w:r>
      <w:del w:id="275" w:author="Microsoft Office User" w:date="2018-12-24T11:04:00Z">
        <w:r w:rsidDel="003C3AB4">
          <w:rPr>
            <w:w w:val="110"/>
          </w:rPr>
          <w:delText xml:space="preserve">concerning </w:delText>
        </w:r>
      </w:del>
      <w:ins w:id="276" w:author="Microsoft Office User" w:date="2018-12-24T11:04:00Z">
        <w:r w:rsidR="003C3AB4">
          <w:rPr>
            <w:w w:val="110"/>
          </w:rPr>
          <w:t xml:space="preserve">significant </w:t>
        </w:r>
      </w:ins>
      <w:r>
        <w:rPr>
          <w:w w:val="110"/>
        </w:rPr>
        <w:t>outliers were</w:t>
      </w:r>
      <w:r>
        <w:rPr>
          <w:spacing w:val="-18"/>
          <w:w w:val="110"/>
        </w:rPr>
        <w:t xml:space="preserve"> </w:t>
      </w:r>
      <w:r>
        <w:rPr>
          <w:w w:val="110"/>
        </w:rPr>
        <w:t>identified.</w:t>
      </w:r>
    </w:p>
    <w:p w14:paraId="7A4598B7" w14:textId="77777777" w:rsidR="005313F1" w:rsidRDefault="005313F1">
      <w:pPr>
        <w:spacing w:line="480" w:lineRule="atLeast"/>
        <w:jc w:val="both"/>
        <w:sectPr w:rsidR="005313F1">
          <w:type w:val="continuous"/>
          <w:pgSz w:w="11910" w:h="16840"/>
          <w:pgMar w:top="1580" w:right="0" w:bottom="560" w:left="1680" w:header="720" w:footer="720" w:gutter="0"/>
          <w:cols w:space="720"/>
        </w:sectPr>
      </w:pPr>
    </w:p>
    <w:p w14:paraId="5B00B0AC" w14:textId="77777777" w:rsidR="005313F1" w:rsidRDefault="005313F1">
      <w:pPr>
        <w:pStyle w:val="BodyText"/>
        <w:rPr>
          <w:sz w:val="20"/>
        </w:rPr>
      </w:pPr>
    </w:p>
    <w:p w14:paraId="44868AA1" w14:textId="77777777" w:rsidR="005313F1" w:rsidRDefault="005313F1">
      <w:pPr>
        <w:pStyle w:val="BodyText"/>
        <w:spacing w:before="6"/>
        <w:rPr>
          <w:sz w:val="23"/>
        </w:rPr>
      </w:pPr>
    </w:p>
    <w:p w14:paraId="78811BA6" w14:textId="77777777" w:rsidR="005313F1" w:rsidRDefault="009B75EF">
      <w:pPr>
        <w:pStyle w:val="BodyText"/>
        <w:spacing w:before="98"/>
        <w:ind w:left="377"/>
      </w:pPr>
      <w:r>
        <w:rPr>
          <w:w w:val="115"/>
        </w:rPr>
        <w:t>Accessible chromatin reflects cell type specificity and functional relevance</w:t>
      </w:r>
    </w:p>
    <w:p w14:paraId="0C0EB55B" w14:textId="77777777" w:rsidR="005313F1" w:rsidRDefault="005313F1">
      <w:pPr>
        <w:pStyle w:val="BodyText"/>
        <w:rPr>
          <w:sz w:val="31"/>
        </w:rPr>
      </w:pPr>
    </w:p>
    <w:p w14:paraId="2B5015E3" w14:textId="16DD66E1" w:rsidR="005313F1" w:rsidRDefault="00090D17">
      <w:pPr>
        <w:pStyle w:val="BodyText"/>
        <w:spacing w:line="405" w:lineRule="auto"/>
        <w:ind w:left="377" w:right="1341" w:firstLine="566"/>
        <w:jc w:val="both"/>
      </w:pPr>
      <w:r>
        <w:rPr>
          <w:noProof/>
        </w:rPr>
        <mc:AlternateContent>
          <mc:Choice Requires="wps">
            <w:drawing>
              <wp:anchor distT="0" distB="0" distL="114300" distR="114300" simplePos="0" relativeHeight="503105744" behindDoc="1" locked="0" layoutInCell="1" allowOverlap="1" wp14:anchorId="016B11D8" wp14:editId="03983D60">
                <wp:simplePos x="0" y="0"/>
                <wp:positionH relativeFrom="page">
                  <wp:posOffset>3383280</wp:posOffset>
                </wp:positionH>
                <wp:positionV relativeFrom="paragraph">
                  <wp:posOffset>443230</wp:posOffset>
                </wp:positionV>
                <wp:extent cx="45720" cy="0"/>
                <wp:effectExtent l="0" t="0" r="5080" b="0"/>
                <wp:wrapNone/>
                <wp:docPr id="2249" name="Line 4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777F26" id="Line 4808" o:spid="_x0000_s1026" style="position:absolute;z-index:-21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4pt,34.9pt" to="270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3CCQIAABYEAAAOAAAAZHJzL2Uyb0RvYy54bWysU8uu2yAQ3VfqPyD2iR91ch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503105768" behindDoc="1" locked="0" layoutInCell="1" allowOverlap="1" wp14:anchorId="02773E4F" wp14:editId="339DFEAD">
                <wp:simplePos x="0" y="0"/>
                <wp:positionH relativeFrom="page">
                  <wp:posOffset>1806575</wp:posOffset>
                </wp:positionH>
                <wp:positionV relativeFrom="paragraph">
                  <wp:posOffset>1050925</wp:posOffset>
                </wp:positionV>
                <wp:extent cx="45720" cy="0"/>
                <wp:effectExtent l="0" t="0" r="5080" b="0"/>
                <wp:wrapNone/>
                <wp:docPr id="2248" name="Line 4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9C7E3A" id="Line 4807" o:spid="_x0000_s1026" style="position:absolute;z-index:-210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5pt,82.75pt" to="145.85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2872" behindDoc="0" locked="0" layoutInCell="1" allowOverlap="1" wp14:anchorId="4F40003A" wp14:editId="65559420">
                <wp:simplePos x="0" y="0"/>
                <wp:positionH relativeFrom="page">
                  <wp:posOffset>2533650</wp:posOffset>
                </wp:positionH>
                <wp:positionV relativeFrom="paragraph">
                  <wp:posOffset>4428490</wp:posOffset>
                </wp:positionV>
                <wp:extent cx="93345" cy="59690"/>
                <wp:effectExtent l="0" t="0" r="0" b="0"/>
                <wp:wrapNone/>
                <wp:docPr id="2247" name="Text Box 4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345" cy="59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A8575" w14:textId="77777777" w:rsidR="005A72E5" w:rsidRDefault="005A72E5">
                            <w:pPr>
                              <w:spacing w:before="22"/>
                              <w:ind w:left="20"/>
                              <w:rPr>
                                <w:rFonts w:ascii="Arial"/>
                                <w:sz w:val="9"/>
                              </w:rPr>
                            </w:pPr>
                            <w:r>
                              <w:rPr>
                                <w:rFonts w:ascii="Arial"/>
                                <w:w w:val="105"/>
                                <w:sz w:val="9"/>
                              </w:rPr>
                              <w:t>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0003A" id="Text Box 4806" o:spid="_x0000_s1283" type="#_x0000_t202" style="position:absolute;left:0;text-align:left;margin-left:199.5pt;margin-top:348.7pt;width:7.35pt;height:4.7pt;z-index:2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" filled="f" stroked="f">
                <v:path arrowok="t"/>
                <v:textbox style="layout-flow:vertical;mso-layout-flow-alt:bottom-to-top" inset="0,0,0,0">
                  <w:txbxContent>
                    <w:p w14:paraId="087A8575" w14:textId="77777777" w:rsidR="005A72E5" w:rsidRDefault="005A72E5">
                      <w:pPr>
                        <w:spacing w:before="22"/>
                        <w:ind w:left="20"/>
                        <w:rPr>
                          <w:rFonts w:ascii="Arial"/>
                          <w:sz w:val="9"/>
                        </w:rPr>
                      </w:pPr>
                      <w:r>
                        <w:rPr>
                          <w:rFonts w:ascii="Arial"/>
                          <w:w w:val="105"/>
                          <w:sz w:val="9"/>
                        </w:rPr>
                        <w:t>0</w:t>
                      </w:r>
                    </w:p>
                  </w:txbxContent>
                </v:textbox>
                <w10:wrap anchorx="page"/>
              </v:shape>
            </w:pict>
          </mc:Fallback>
        </mc:AlternateContent>
      </w:r>
      <w:r>
        <w:rPr>
          <w:noProof/>
        </w:rPr>
        <mc:AlternateContent>
          <mc:Choice Requires="wps">
            <w:drawing>
              <wp:anchor distT="0" distB="0" distL="114300" distR="114300" simplePos="0" relativeHeight="2896" behindDoc="0" locked="0" layoutInCell="1" allowOverlap="1" wp14:anchorId="1F206E69" wp14:editId="3A38835E">
                <wp:simplePos x="0" y="0"/>
                <wp:positionH relativeFrom="page">
                  <wp:posOffset>2533650</wp:posOffset>
                </wp:positionH>
                <wp:positionV relativeFrom="paragraph">
                  <wp:posOffset>3896995</wp:posOffset>
                </wp:positionV>
                <wp:extent cx="93345" cy="93345"/>
                <wp:effectExtent l="0" t="0" r="0" b="0"/>
                <wp:wrapNone/>
                <wp:docPr id="2246" name="Text Box 4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345"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9CD71" w14:textId="77777777" w:rsidR="005A72E5" w:rsidRDefault="005A72E5">
                            <w:pPr>
                              <w:spacing w:before="22"/>
                              <w:ind w:left="20"/>
                              <w:rPr>
                                <w:rFonts w:ascii="Arial"/>
                                <w:sz w:val="9"/>
                              </w:rPr>
                            </w:pPr>
                            <w:r>
                              <w:rPr>
                                <w:rFonts w:ascii="Arial"/>
                                <w:w w:val="105"/>
                                <w:sz w:val="9"/>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06E69" id="Text Box 4805" o:spid="_x0000_s1284" type="#_x0000_t202" style="position:absolute;left:0;text-align:left;margin-left:199.5pt;margin-top:306.85pt;width:7.35pt;height:7.35pt;z-index: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" filled="f" stroked="f">
                <v:path arrowok="t"/>
                <v:textbox style="layout-flow:vertical;mso-layout-flow-alt:bottom-to-top" inset="0,0,0,0">
                  <w:txbxContent>
                    <w:p w14:paraId="4919CD71" w14:textId="77777777" w:rsidR="005A72E5" w:rsidRDefault="005A72E5">
                      <w:pPr>
                        <w:spacing w:before="22"/>
                        <w:ind w:left="20"/>
                        <w:rPr>
                          <w:rFonts w:ascii="Arial"/>
                          <w:sz w:val="9"/>
                        </w:rPr>
                      </w:pPr>
                      <w:r>
                        <w:rPr>
                          <w:rFonts w:ascii="Arial"/>
                          <w:w w:val="105"/>
                          <w:sz w:val="9"/>
                        </w:rPr>
                        <w:t>50</w:t>
                      </w:r>
                    </w:p>
                  </w:txbxContent>
                </v:textbox>
                <w10:wrap anchorx="page"/>
              </v:shape>
            </w:pict>
          </mc:Fallback>
        </mc:AlternateContent>
      </w:r>
      <w:r w:rsidR="009B75EF">
        <w:rPr>
          <w:w w:val="110"/>
        </w:rPr>
        <w:t>A</w:t>
      </w:r>
      <w:r w:rsidR="009B75EF">
        <w:rPr>
          <w:spacing w:val="-9"/>
          <w:w w:val="110"/>
        </w:rPr>
        <w:t xml:space="preserve"> </w:t>
      </w:r>
      <w:r w:rsidR="009B75EF">
        <w:rPr>
          <w:w w:val="110"/>
        </w:rPr>
        <w:t>consensus</w:t>
      </w:r>
      <w:r w:rsidR="009B75EF">
        <w:rPr>
          <w:spacing w:val="-8"/>
          <w:w w:val="110"/>
        </w:rPr>
        <w:t xml:space="preserve"> </w:t>
      </w:r>
      <w:r w:rsidR="009B75EF">
        <w:rPr>
          <w:w w:val="110"/>
        </w:rPr>
        <w:t>master</w:t>
      </w:r>
      <w:r w:rsidR="009B75EF">
        <w:rPr>
          <w:spacing w:val="-8"/>
          <w:w w:val="110"/>
        </w:rPr>
        <w:t xml:space="preserve"> </w:t>
      </w:r>
      <w:r w:rsidR="009B75EF">
        <w:rPr>
          <w:w w:val="110"/>
        </w:rPr>
        <w:t>list</w:t>
      </w:r>
      <w:r w:rsidR="009B75EF">
        <w:rPr>
          <w:spacing w:val="-9"/>
          <w:w w:val="110"/>
        </w:rPr>
        <w:t xml:space="preserve"> </w:t>
      </w:r>
      <w:r w:rsidR="009B75EF">
        <w:rPr>
          <w:w w:val="110"/>
        </w:rPr>
        <w:t>of</w:t>
      </w:r>
      <w:r w:rsidR="009B75EF">
        <w:rPr>
          <w:spacing w:val="-9"/>
          <w:w w:val="110"/>
        </w:rPr>
        <w:t xml:space="preserve"> </w:t>
      </w:r>
      <w:r w:rsidR="009B75EF">
        <w:rPr>
          <w:w w:val="110"/>
        </w:rPr>
        <w:t>accessible</w:t>
      </w:r>
      <w:r w:rsidR="009B75EF">
        <w:rPr>
          <w:spacing w:val="-8"/>
          <w:w w:val="110"/>
        </w:rPr>
        <w:t xml:space="preserve"> </w:t>
      </w:r>
      <w:r w:rsidR="009B75EF">
        <w:rPr>
          <w:w w:val="110"/>
        </w:rPr>
        <w:t>chromatin</w:t>
      </w:r>
      <w:r w:rsidR="009B75EF">
        <w:rPr>
          <w:spacing w:val="-9"/>
          <w:w w:val="110"/>
        </w:rPr>
        <w:t xml:space="preserve"> </w:t>
      </w:r>
      <w:r w:rsidR="009B75EF">
        <w:rPr>
          <w:w w:val="110"/>
        </w:rPr>
        <w:t>regions</w:t>
      </w:r>
      <w:r w:rsidR="009B75EF">
        <w:rPr>
          <w:spacing w:val="-8"/>
          <w:w w:val="110"/>
        </w:rPr>
        <w:t xml:space="preserve"> </w:t>
      </w:r>
      <w:r w:rsidR="009B75EF">
        <w:rPr>
          <w:w w:val="110"/>
        </w:rPr>
        <w:t>identified</w:t>
      </w:r>
      <w:r w:rsidR="009B75EF">
        <w:rPr>
          <w:spacing w:val="-8"/>
          <w:w w:val="110"/>
        </w:rPr>
        <w:t xml:space="preserve"> </w:t>
      </w:r>
      <w:r w:rsidR="009B75EF">
        <w:rPr>
          <w:w w:val="110"/>
        </w:rPr>
        <w:t>across</w:t>
      </w:r>
      <w:r w:rsidR="009B75EF">
        <w:rPr>
          <w:spacing w:val="-9"/>
          <w:w w:val="110"/>
        </w:rPr>
        <w:t xml:space="preserve"> </w:t>
      </w:r>
      <w:r w:rsidR="009B75EF">
        <w:rPr>
          <w:spacing w:val="-5"/>
          <w:w w:val="110"/>
        </w:rPr>
        <w:t xml:space="preserve">all </w:t>
      </w:r>
      <w:r w:rsidR="009B75EF">
        <w:rPr>
          <w:w w:val="110"/>
        </w:rPr>
        <w:t>the</w:t>
      </w:r>
      <w:r w:rsidR="009B75EF">
        <w:rPr>
          <w:spacing w:val="-8"/>
          <w:w w:val="110"/>
        </w:rPr>
        <w:t xml:space="preserve"> </w:t>
      </w:r>
      <w:r w:rsidR="009B75EF">
        <w:rPr>
          <w:w w:val="110"/>
        </w:rPr>
        <w:t>samples</w:t>
      </w:r>
      <w:r w:rsidR="009B75EF">
        <w:rPr>
          <w:spacing w:val="-7"/>
          <w:w w:val="110"/>
        </w:rPr>
        <w:t xml:space="preserve"> </w:t>
      </w:r>
      <w:r w:rsidR="009B75EF">
        <w:rPr>
          <w:w w:val="110"/>
        </w:rPr>
        <w:t>and</w:t>
      </w:r>
      <w:r w:rsidR="009B75EF">
        <w:rPr>
          <w:spacing w:val="-7"/>
          <w:w w:val="110"/>
        </w:rPr>
        <w:t xml:space="preserve"> </w:t>
      </w:r>
      <w:r w:rsidR="009B75EF">
        <w:rPr>
          <w:w w:val="110"/>
        </w:rPr>
        <w:t>cell</w:t>
      </w:r>
      <w:r w:rsidR="009B75EF">
        <w:rPr>
          <w:spacing w:val="-7"/>
          <w:w w:val="110"/>
        </w:rPr>
        <w:t xml:space="preserve"> </w:t>
      </w:r>
      <w:r w:rsidR="009B75EF">
        <w:rPr>
          <w:w w:val="110"/>
        </w:rPr>
        <w:t>types</w:t>
      </w:r>
      <w:r w:rsidR="009B75EF">
        <w:rPr>
          <w:spacing w:val="-7"/>
          <w:w w:val="110"/>
        </w:rPr>
        <w:t xml:space="preserve"> </w:t>
      </w:r>
      <w:r w:rsidR="009B75EF">
        <w:rPr>
          <w:w w:val="110"/>
        </w:rPr>
        <w:t>(ML</w:t>
      </w:r>
      <w:r w:rsidR="009B75EF">
        <w:rPr>
          <w:spacing w:val="26"/>
          <w:w w:val="110"/>
        </w:rPr>
        <w:t xml:space="preserve"> </w:t>
      </w:r>
      <w:r w:rsidR="009B75EF">
        <w:rPr>
          <w:w w:val="110"/>
        </w:rPr>
        <w:t>all)</w:t>
      </w:r>
      <w:r w:rsidR="009B75EF">
        <w:rPr>
          <w:spacing w:val="-7"/>
          <w:w w:val="110"/>
        </w:rPr>
        <w:t xml:space="preserve"> </w:t>
      </w:r>
      <w:proofErr w:type="gramStart"/>
      <w:r w:rsidR="009B75EF">
        <w:rPr>
          <w:w w:val="110"/>
        </w:rPr>
        <w:t>was</w:t>
      </w:r>
      <w:r w:rsidR="009B75EF">
        <w:rPr>
          <w:spacing w:val="-7"/>
          <w:w w:val="110"/>
        </w:rPr>
        <w:t xml:space="preserve"> </w:t>
      </w:r>
      <w:r w:rsidR="009B75EF">
        <w:rPr>
          <w:w w:val="110"/>
        </w:rPr>
        <w:t>built</w:t>
      </w:r>
      <w:proofErr w:type="gramEnd"/>
      <w:r w:rsidR="009B75EF">
        <w:rPr>
          <w:w w:val="110"/>
        </w:rPr>
        <w:t>,</w:t>
      </w:r>
      <w:r w:rsidR="009B75EF">
        <w:rPr>
          <w:spacing w:val="-6"/>
          <w:w w:val="110"/>
        </w:rPr>
        <w:t xml:space="preserve"> </w:t>
      </w:r>
      <w:r w:rsidR="009B75EF">
        <w:rPr>
          <w:w w:val="110"/>
        </w:rPr>
        <w:t>as</w:t>
      </w:r>
      <w:r w:rsidR="009B75EF">
        <w:rPr>
          <w:spacing w:val="-7"/>
          <w:w w:val="110"/>
        </w:rPr>
        <w:t xml:space="preserve"> </w:t>
      </w:r>
      <w:r w:rsidR="009B75EF">
        <w:rPr>
          <w:w w:val="110"/>
        </w:rPr>
        <w:t>previously</w:t>
      </w:r>
      <w:r w:rsidR="009B75EF">
        <w:rPr>
          <w:spacing w:val="-7"/>
          <w:w w:val="110"/>
        </w:rPr>
        <w:t xml:space="preserve"> </w:t>
      </w:r>
      <w:r w:rsidR="009B75EF">
        <w:rPr>
          <w:w w:val="110"/>
        </w:rPr>
        <w:t>explained</w:t>
      </w:r>
      <w:r w:rsidR="009B75EF">
        <w:rPr>
          <w:spacing w:val="-7"/>
          <w:w w:val="110"/>
        </w:rPr>
        <w:t xml:space="preserve"> </w:t>
      </w:r>
      <w:r w:rsidR="009B75EF">
        <w:rPr>
          <w:w w:val="110"/>
        </w:rPr>
        <w:t>in</w:t>
      </w:r>
      <w:r w:rsidR="009B75EF">
        <w:rPr>
          <w:spacing w:val="-7"/>
          <w:w w:val="110"/>
        </w:rPr>
        <w:t xml:space="preserve"> </w:t>
      </w:r>
      <w:r w:rsidR="009B75EF">
        <w:rPr>
          <w:w w:val="110"/>
        </w:rPr>
        <w:t>Chapter</w:t>
      </w:r>
      <w:ins w:id="277" w:author="Microsoft Office User" w:date="2018-12-24T11:05:00Z">
        <w:r w:rsidR="003C3AB4">
          <w:rPr>
            <w:w w:val="110"/>
          </w:rPr>
          <w:t>s</w:t>
        </w:r>
      </w:ins>
      <w:r w:rsidR="009B75EF">
        <w:rPr>
          <w:w w:val="110"/>
        </w:rPr>
        <w:t xml:space="preserve"> 2</w:t>
      </w:r>
      <w:r w:rsidR="009B75EF">
        <w:rPr>
          <w:spacing w:val="-7"/>
          <w:w w:val="110"/>
        </w:rPr>
        <w:t xml:space="preserve"> </w:t>
      </w:r>
      <w:r w:rsidR="009B75EF">
        <w:rPr>
          <w:w w:val="110"/>
        </w:rPr>
        <w:t>and</w:t>
      </w:r>
      <w:r w:rsidR="009B75EF">
        <w:rPr>
          <w:spacing w:val="-6"/>
          <w:w w:val="110"/>
        </w:rPr>
        <w:t xml:space="preserve"> </w:t>
      </w:r>
      <w:del w:id="278" w:author="Microsoft Office User" w:date="2018-12-24T11:05:00Z">
        <w:r w:rsidR="009B75EF" w:rsidDel="003C3AB4">
          <w:rPr>
            <w:w w:val="110"/>
          </w:rPr>
          <w:delText>Chapter</w:delText>
        </w:r>
        <w:r w:rsidR="009B75EF" w:rsidDel="003C3AB4">
          <w:rPr>
            <w:spacing w:val="-6"/>
            <w:w w:val="110"/>
          </w:rPr>
          <w:delText xml:space="preserve"> </w:delText>
        </w:r>
      </w:del>
      <w:r w:rsidR="009B75EF">
        <w:rPr>
          <w:w w:val="110"/>
        </w:rPr>
        <w:t>3.</w:t>
      </w:r>
      <w:r w:rsidR="009B75EF">
        <w:rPr>
          <w:spacing w:val="12"/>
          <w:w w:val="110"/>
        </w:rPr>
        <w:t xml:space="preserve"> </w:t>
      </w:r>
      <w:r w:rsidR="009B75EF">
        <w:rPr>
          <w:spacing w:val="-3"/>
          <w:w w:val="110"/>
        </w:rPr>
        <w:t>PCA</w:t>
      </w:r>
      <w:r w:rsidR="009B75EF">
        <w:rPr>
          <w:spacing w:val="-6"/>
          <w:w w:val="110"/>
        </w:rPr>
        <w:t xml:space="preserve"> </w:t>
      </w:r>
      <w:del w:id="279" w:author="Microsoft Office User" w:date="2018-12-24T11:05:00Z">
        <w:r w:rsidR="009B75EF" w:rsidDel="003C3AB4">
          <w:rPr>
            <w:w w:val="110"/>
          </w:rPr>
          <w:delText>analysis</w:delText>
        </w:r>
        <w:r w:rsidR="009B75EF" w:rsidDel="003C3AB4">
          <w:rPr>
            <w:spacing w:val="-6"/>
            <w:w w:val="110"/>
          </w:rPr>
          <w:delText xml:space="preserve"> </w:delText>
        </w:r>
      </w:del>
      <w:r w:rsidR="009B75EF">
        <w:rPr>
          <w:w w:val="110"/>
        </w:rPr>
        <w:t>based</w:t>
      </w:r>
      <w:r w:rsidR="009B75EF">
        <w:rPr>
          <w:spacing w:val="-7"/>
          <w:w w:val="110"/>
        </w:rPr>
        <w:t xml:space="preserve"> </w:t>
      </w:r>
      <w:r w:rsidR="009B75EF">
        <w:rPr>
          <w:w w:val="110"/>
        </w:rPr>
        <w:t>on</w:t>
      </w:r>
      <w:r w:rsidR="009B75EF">
        <w:rPr>
          <w:spacing w:val="-6"/>
          <w:w w:val="110"/>
        </w:rPr>
        <w:t xml:space="preserve"> </w:t>
      </w:r>
      <w:r w:rsidR="009B75EF">
        <w:rPr>
          <w:w w:val="110"/>
        </w:rPr>
        <w:t>the</w:t>
      </w:r>
      <w:r w:rsidR="009B75EF">
        <w:rPr>
          <w:spacing w:val="-6"/>
          <w:w w:val="110"/>
        </w:rPr>
        <w:t xml:space="preserve"> </w:t>
      </w:r>
      <w:proofErr w:type="spellStart"/>
      <w:r w:rsidR="009B75EF">
        <w:rPr>
          <w:w w:val="110"/>
        </w:rPr>
        <w:t>normalised</w:t>
      </w:r>
      <w:proofErr w:type="spellEnd"/>
      <w:r w:rsidR="009B75EF">
        <w:rPr>
          <w:spacing w:val="-7"/>
          <w:w w:val="110"/>
        </w:rPr>
        <w:t xml:space="preserve"> </w:t>
      </w:r>
      <w:r w:rsidR="009B75EF">
        <w:rPr>
          <w:w w:val="110"/>
        </w:rPr>
        <w:t>counts</w:t>
      </w:r>
      <w:r w:rsidR="009B75EF">
        <w:rPr>
          <w:spacing w:val="-6"/>
          <w:w w:val="110"/>
        </w:rPr>
        <w:t xml:space="preserve"> </w:t>
      </w:r>
      <w:r w:rsidR="009B75EF">
        <w:rPr>
          <w:w w:val="110"/>
        </w:rPr>
        <w:t>for</w:t>
      </w:r>
      <w:r w:rsidR="009B75EF">
        <w:rPr>
          <w:spacing w:val="-6"/>
          <w:w w:val="110"/>
        </w:rPr>
        <w:t xml:space="preserve"> </w:t>
      </w:r>
      <w:r w:rsidR="009B75EF">
        <w:rPr>
          <w:w w:val="110"/>
        </w:rPr>
        <w:t>each</w:t>
      </w:r>
      <w:r w:rsidR="009B75EF">
        <w:rPr>
          <w:spacing w:val="-7"/>
          <w:w w:val="110"/>
        </w:rPr>
        <w:t xml:space="preserve"> </w:t>
      </w:r>
      <w:r w:rsidR="009B75EF">
        <w:rPr>
          <w:w w:val="110"/>
        </w:rPr>
        <w:t>region</w:t>
      </w:r>
      <w:r w:rsidR="009B75EF">
        <w:rPr>
          <w:spacing w:val="-6"/>
          <w:w w:val="110"/>
        </w:rPr>
        <w:t xml:space="preserve"> </w:t>
      </w:r>
      <w:del w:id="280" w:author="Microsoft Office User" w:date="2018-12-24T11:05:00Z">
        <w:r w:rsidR="009B75EF" w:rsidDel="003C3AB4">
          <w:rPr>
            <w:w w:val="110"/>
          </w:rPr>
          <w:delText xml:space="preserve">of the ML all </w:delText>
        </w:r>
      </w:del>
      <w:r w:rsidR="009B75EF">
        <w:rPr>
          <w:w w:val="110"/>
        </w:rPr>
        <w:t xml:space="preserve">showed that </w:t>
      </w:r>
      <w:del w:id="281" w:author="Microsoft Office User" w:date="2018-12-24T11:06:00Z">
        <w:r w:rsidR="009B75EF" w:rsidDel="003C3AB4">
          <w:rPr>
            <w:w w:val="110"/>
          </w:rPr>
          <w:delText xml:space="preserve">most </w:delText>
        </w:r>
      </w:del>
      <w:ins w:id="282" w:author="Microsoft Office User" w:date="2018-12-24T11:06:00Z">
        <w:r w:rsidR="003C3AB4">
          <w:rPr>
            <w:w w:val="110"/>
          </w:rPr>
          <w:t xml:space="preserve">65.5% </w:t>
        </w:r>
      </w:ins>
      <w:r w:rsidR="009B75EF">
        <w:rPr>
          <w:w w:val="110"/>
        </w:rPr>
        <w:t>of the variability (PC1</w:t>
      </w:r>
      <w:del w:id="283" w:author="Microsoft Office User" w:date="2018-12-24T11:06:00Z">
        <w:r w:rsidR="009B75EF" w:rsidDel="003C3AB4">
          <w:rPr>
            <w:w w:val="110"/>
          </w:rPr>
          <w:delText xml:space="preserve"> 65.6% of the variability</w:delText>
        </w:r>
      </w:del>
      <w:r w:rsidR="009B75EF">
        <w:rPr>
          <w:w w:val="110"/>
        </w:rPr>
        <w:t xml:space="preserve">) in the chromatin landscape correlated with cell type, leading to sample </w:t>
      </w:r>
      <w:r w:rsidR="009B75EF">
        <w:rPr>
          <w:spacing w:val="-3"/>
          <w:w w:val="110"/>
        </w:rPr>
        <w:t xml:space="preserve">separation </w:t>
      </w:r>
      <w:r w:rsidR="009B75EF">
        <w:rPr>
          <w:w w:val="110"/>
        </w:rPr>
        <w:t>in four cluster (Figure 5.3). The myeloid (CD14</w:t>
      </w:r>
      <w:r w:rsidR="009B75EF">
        <w:rPr>
          <w:w w:val="110"/>
          <w:position w:val="9"/>
          <w:sz w:val="18"/>
        </w:rPr>
        <w:t xml:space="preserve">+ </w:t>
      </w:r>
      <w:r w:rsidR="009B75EF">
        <w:rPr>
          <w:w w:val="110"/>
        </w:rPr>
        <w:t>monocytes) and lymphoid (mCD4</w:t>
      </w:r>
      <w:r w:rsidR="009B75EF">
        <w:rPr>
          <w:w w:val="110"/>
          <w:position w:val="9"/>
          <w:sz w:val="18"/>
        </w:rPr>
        <w:t xml:space="preserve">+ </w:t>
      </w:r>
      <w:r w:rsidR="009B75EF">
        <w:rPr>
          <w:w w:val="110"/>
        </w:rPr>
        <w:t>and mCD8</w:t>
      </w:r>
      <w:r w:rsidR="009B75EF">
        <w:rPr>
          <w:w w:val="110"/>
          <w:position w:val="9"/>
          <w:sz w:val="18"/>
        </w:rPr>
        <w:t>+</w:t>
      </w:r>
      <w:r w:rsidR="009B75EF">
        <w:rPr>
          <w:w w:val="110"/>
        </w:rPr>
        <w:t xml:space="preserve">) clusters </w:t>
      </w:r>
      <w:del w:id="284" w:author="Microsoft Office User" w:date="2018-12-24T11:06:00Z">
        <w:r w:rsidR="009B75EF" w:rsidDel="003C3AB4">
          <w:rPr>
            <w:w w:val="110"/>
          </w:rPr>
          <w:delText>appeared as the most di</w:delText>
        </w:r>
        <w:r w:rsidR="009B75EF" w:rsidDel="003C3AB4">
          <w:rPr>
            <w:rFonts w:ascii="Arial"/>
            <w:w w:val="110"/>
          </w:rPr>
          <w:delText>ff</w:delText>
        </w:r>
        <w:r w:rsidR="009B75EF" w:rsidDel="003C3AB4">
          <w:rPr>
            <w:w w:val="110"/>
          </w:rPr>
          <w:delText>erent between them</w:delText>
        </w:r>
      </w:del>
      <w:ins w:id="285" w:author="Microsoft Office User" w:date="2018-12-24T11:06:00Z">
        <w:r w:rsidR="003C3AB4">
          <w:rPr>
            <w:w w:val="110"/>
          </w:rPr>
          <w:t>were most distinct</w:t>
        </w:r>
      </w:ins>
      <w:r w:rsidR="009B75EF">
        <w:rPr>
          <w:w w:val="110"/>
        </w:rPr>
        <w:t xml:space="preserve"> based</w:t>
      </w:r>
      <w:r w:rsidR="009B75EF">
        <w:rPr>
          <w:spacing w:val="-21"/>
          <w:w w:val="110"/>
        </w:rPr>
        <w:t xml:space="preserve"> </w:t>
      </w:r>
      <w:r w:rsidR="009B75EF">
        <w:rPr>
          <w:w w:val="110"/>
        </w:rPr>
        <w:t>on</w:t>
      </w:r>
      <w:r w:rsidR="009B75EF">
        <w:rPr>
          <w:spacing w:val="-20"/>
          <w:w w:val="110"/>
        </w:rPr>
        <w:t xml:space="preserve"> </w:t>
      </w:r>
      <w:r w:rsidR="009B75EF">
        <w:rPr>
          <w:w w:val="110"/>
        </w:rPr>
        <w:t>the</w:t>
      </w:r>
      <w:r w:rsidR="009B75EF">
        <w:rPr>
          <w:spacing w:val="-20"/>
          <w:w w:val="110"/>
        </w:rPr>
        <w:t xml:space="preserve"> </w:t>
      </w:r>
      <w:r w:rsidR="009B75EF">
        <w:rPr>
          <w:spacing w:val="-10"/>
          <w:w w:val="110"/>
        </w:rPr>
        <w:t>Fast-ATAC</w:t>
      </w:r>
      <w:r w:rsidR="009B75EF">
        <w:rPr>
          <w:spacing w:val="-20"/>
          <w:w w:val="110"/>
        </w:rPr>
        <w:t xml:space="preserve"> </w:t>
      </w:r>
      <w:r w:rsidR="009B75EF">
        <w:rPr>
          <w:w w:val="110"/>
        </w:rPr>
        <w:t>profile</w:t>
      </w:r>
      <w:ins w:id="286" w:author="Microsoft Office User" w:date="2018-12-24T11:07:00Z">
        <w:r w:rsidR="003C3AB4">
          <w:rPr>
            <w:w w:val="110"/>
          </w:rPr>
          <w:t xml:space="preserve"> consistent with biological expectations</w:t>
        </w:r>
      </w:ins>
      <w:r w:rsidR="009B75EF">
        <w:rPr>
          <w:w w:val="110"/>
        </w:rPr>
        <w:t>.</w:t>
      </w:r>
      <w:r w:rsidR="009B75EF">
        <w:rPr>
          <w:spacing w:val="2"/>
          <w:w w:val="110"/>
        </w:rPr>
        <w:t xml:space="preserve"> </w:t>
      </w:r>
      <w:del w:id="287" w:author="Microsoft Office User" w:date="2018-12-24T11:07:00Z">
        <w:r w:rsidR="009B75EF" w:rsidDel="003C3AB4">
          <w:rPr>
            <w:spacing w:val="-3"/>
            <w:w w:val="110"/>
          </w:rPr>
          <w:delText>Conversely,the</w:delText>
        </w:r>
        <w:r w:rsidR="009B75EF" w:rsidDel="003C3AB4">
          <w:rPr>
            <w:spacing w:val="-20"/>
            <w:w w:val="110"/>
          </w:rPr>
          <w:delText xml:space="preserve"> </w:delText>
        </w:r>
        <w:r w:rsidR="009B75EF" w:rsidDel="003C3AB4">
          <w:rPr>
            <w:w w:val="110"/>
          </w:rPr>
          <w:delText>mCD4</w:delText>
        </w:r>
        <w:r w:rsidR="009B75EF" w:rsidDel="003C3AB4">
          <w:rPr>
            <w:w w:val="110"/>
            <w:position w:val="9"/>
            <w:sz w:val="18"/>
          </w:rPr>
          <w:delText>+</w:delText>
        </w:r>
        <w:r w:rsidR="009B75EF" w:rsidDel="003C3AB4">
          <w:rPr>
            <w:spacing w:val="7"/>
            <w:w w:val="110"/>
            <w:position w:val="9"/>
            <w:sz w:val="18"/>
          </w:rPr>
          <w:delText xml:space="preserve"> </w:delText>
        </w:r>
        <w:r w:rsidR="009B75EF" w:rsidDel="003C3AB4">
          <w:rPr>
            <w:w w:val="110"/>
          </w:rPr>
          <w:delText>and</w:delText>
        </w:r>
        <w:r w:rsidR="009B75EF" w:rsidDel="003C3AB4">
          <w:rPr>
            <w:spacing w:val="-20"/>
            <w:w w:val="110"/>
          </w:rPr>
          <w:delText xml:space="preserve"> </w:delText>
        </w:r>
        <w:r w:rsidR="009B75EF" w:rsidDel="003C3AB4">
          <w:rPr>
            <w:w w:val="110"/>
          </w:rPr>
          <w:delText>mCD8</w:delText>
        </w:r>
        <w:r w:rsidR="009B75EF" w:rsidDel="003C3AB4">
          <w:rPr>
            <w:w w:val="110"/>
            <w:position w:val="9"/>
            <w:sz w:val="18"/>
          </w:rPr>
          <w:delText>+</w:delText>
        </w:r>
        <w:r w:rsidR="009B75EF" w:rsidDel="003C3AB4">
          <w:rPr>
            <w:spacing w:val="6"/>
            <w:w w:val="110"/>
            <w:position w:val="9"/>
            <w:sz w:val="18"/>
          </w:rPr>
          <w:delText xml:space="preserve"> </w:delText>
        </w:r>
        <w:r w:rsidR="009B75EF" w:rsidDel="003C3AB4">
          <w:rPr>
            <w:w w:val="110"/>
          </w:rPr>
          <w:delText>clusters</w:delText>
        </w:r>
        <w:r w:rsidR="009B75EF" w:rsidDel="003C3AB4">
          <w:rPr>
            <w:spacing w:val="-20"/>
            <w:w w:val="110"/>
          </w:rPr>
          <w:delText xml:space="preserve"> </w:delText>
        </w:r>
        <w:r w:rsidR="009B75EF" w:rsidDel="003C3AB4">
          <w:rPr>
            <w:w w:val="110"/>
          </w:rPr>
          <w:delText xml:space="preserve">were the most similar between them, altogether supporting the ability of </w:delText>
        </w:r>
        <w:r w:rsidR="009B75EF" w:rsidDel="003C3AB4">
          <w:rPr>
            <w:spacing w:val="-10"/>
            <w:w w:val="110"/>
          </w:rPr>
          <w:delText>Fast-ATAC</w:delText>
        </w:r>
        <w:r w:rsidR="009B75EF" w:rsidDel="003C3AB4">
          <w:rPr>
            <w:spacing w:val="-45"/>
            <w:w w:val="110"/>
          </w:rPr>
          <w:delText xml:space="preserve"> </w:delText>
        </w:r>
        <w:r w:rsidR="009B75EF" w:rsidDel="003C3AB4">
          <w:rPr>
            <w:w w:val="110"/>
          </w:rPr>
          <w:delText>to capture cell type chromatin accessibility features. In addition to this, m</w:delText>
        </w:r>
      </w:del>
      <w:ins w:id="288" w:author="Microsoft Office User" w:date="2018-12-24T11:07:00Z">
        <w:r w:rsidR="003C3AB4">
          <w:rPr>
            <w:spacing w:val="-3"/>
            <w:w w:val="110"/>
          </w:rPr>
          <w:t>M</w:t>
        </w:r>
      </w:ins>
      <w:r w:rsidR="009B75EF">
        <w:rPr>
          <w:w w:val="110"/>
        </w:rPr>
        <w:t>odest separation between</w:t>
      </w:r>
      <w:del w:id="289" w:author="Microsoft Office User" w:date="2018-12-24T10:32:00Z">
        <w:r w:rsidR="009B75EF" w:rsidDel="005C778C">
          <w:rPr>
            <w:w w:val="110"/>
          </w:rPr>
          <w:delText xml:space="preserve"> SF </w:delText>
        </w:r>
      </w:del>
      <w:ins w:id="290" w:author="Microsoft Office User" w:date="2018-12-24T10:32:00Z">
        <w:r w:rsidR="005C778C">
          <w:rPr>
            <w:w w:val="110"/>
          </w:rPr>
          <w:t xml:space="preserve"> synovial fluid </w:t>
        </w:r>
      </w:ins>
      <w:r w:rsidR="009B75EF">
        <w:rPr>
          <w:w w:val="110"/>
        </w:rPr>
        <w:t>and</w:t>
      </w:r>
      <w:del w:id="291" w:author="Microsoft Office User" w:date="2018-12-24T10:29:00Z">
        <w:r w:rsidR="009B75EF" w:rsidDel="005C778C">
          <w:rPr>
            <w:w w:val="110"/>
          </w:rPr>
          <w:delText xml:space="preserve"> PB </w:delText>
        </w:r>
      </w:del>
      <w:ins w:id="292" w:author="Microsoft Office User" w:date="2018-12-24T10:29:00Z">
        <w:r w:rsidR="005C778C">
          <w:rPr>
            <w:w w:val="110"/>
          </w:rPr>
          <w:t xml:space="preserve"> peripheral blood </w:t>
        </w:r>
      </w:ins>
      <w:r w:rsidR="009B75EF">
        <w:rPr>
          <w:w w:val="110"/>
        </w:rPr>
        <w:t xml:space="preserve">samples </w:t>
      </w:r>
      <w:del w:id="293" w:author="Microsoft Office User" w:date="2018-12-24T11:07:00Z">
        <w:r w:rsidR="009B75EF" w:rsidDel="003C3AB4">
          <w:rPr>
            <w:w w:val="110"/>
          </w:rPr>
          <w:delText>was also</w:delText>
        </w:r>
      </w:del>
      <w:proofErr w:type="gramStart"/>
      <w:ins w:id="294" w:author="Microsoft Office User" w:date="2018-12-24T11:07:00Z">
        <w:r w:rsidR="003C3AB4">
          <w:rPr>
            <w:w w:val="110"/>
          </w:rPr>
          <w:t>were</w:t>
        </w:r>
      </w:ins>
      <w:r w:rsidR="009B75EF">
        <w:rPr>
          <w:w w:val="110"/>
        </w:rPr>
        <w:t xml:space="preserve"> found</w:t>
      </w:r>
      <w:proofErr w:type="gramEnd"/>
      <w:r w:rsidR="009B75EF">
        <w:rPr>
          <w:w w:val="110"/>
        </w:rPr>
        <w:t xml:space="preserve"> in the mCD4</w:t>
      </w:r>
      <w:r w:rsidR="009B75EF">
        <w:rPr>
          <w:w w:val="110"/>
          <w:position w:val="9"/>
          <w:sz w:val="18"/>
        </w:rPr>
        <w:t>+</w:t>
      </w:r>
      <w:r w:rsidR="009B75EF">
        <w:rPr>
          <w:w w:val="110"/>
        </w:rPr>
        <w:t>, mCD8</w:t>
      </w:r>
      <w:r w:rsidR="009B75EF">
        <w:rPr>
          <w:w w:val="110"/>
          <w:position w:val="9"/>
          <w:sz w:val="18"/>
        </w:rPr>
        <w:t xml:space="preserve">+ </w:t>
      </w:r>
      <w:r w:rsidR="009B75EF">
        <w:rPr>
          <w:w w:val="110"/>
        </w:rPr>
        <w:t>and NK clusters (Figure</w:t>
      </w:r>
      <w:r w:rsidR="009B75EF">
        <w:rPr>
          <w:spacing w:val="-26"/>
          <w:w w:val="110"/>
        </w:rPr>
        <w:t xml:space="preserve"> </w:t>
      </w:r>
      <w:r w:rsidR="009B75EF">
        <w:rPr>
          <w:w w:val="110"/>
        </w:rPr>
        <w:t>5.3).</w:t>
      </w:r>
    </w:p>
    <w:p w14:paraId="3A64774A" w14:textId="77777777" w:rsidR="005313F1" w:rsidRDefault="005313F1">
      <w:pPr>
        <w:pStyle w:val="BodyText"/>
        <w:rPr>
          <w:sz w:val="20"/>
        </w:rPr>
      </w:pPr>
    </w:p>
    <w:p w14:paraId="3B4112D9" w14:textId="77777777" w:rsidR="005313F1" w:rsidRDefault="005313F1">
      <w:pPr>
        <w:pStyle w:val="BodyText"/>
        <w:rPr>
          <w:sz w:val="20"/>
        </w:rPr>
      </w:pPr>
    </w:p>
    <w:p w14:paraId="4A7CD4D1" w14:textId="77777777" w:rsidR="005313F1" w:rsidRDefault="005313F1">
      <w:pPr>
        <w:pStyle w:val="BodyText"/>
        <w:rPr>
          <w:sz w:val="20"/>
        </w:rPr>
      </w:pPr>
    </w:p>
    <w:p w14:paraId="31FD226E" w14:textId="77777777" w:rsidR="005313F1" w:rsidRDefault="005313F1">
      <w:pPr>
        <w:pStyle w:val="BodyText"/>
        <w:rPr>
          <w:sz w:val="20"/>
        </w:rPr>
      </w:pPr>
    </w:p>
    <w:p w14:paraId="571E9AE5" w14:textId="77777777" w:rsidR="005313F1" w:rsidRDefault="005313F1">
      <w:pPr>
        <w:pStyle w:val="BodyText"/>
        <w:rPr>
          <w:sz w:val="20"/>
        </w:rPr>
      </w:pPr>
    </w:p>
    <w:p w14:paraId="4C29213A" w14:textId="77777777" w:rsidR="005313F1" w:rsidRDefault="005313F1">
      <w:pPr>
        <w:pStyle w:val="BodyText"/>
        <w:rPr>
          <w:sz w:val="20"/>
        </w:rPr>
      </w:pPr>
    </w:p>
    <w:p w14:paraId="60EC8656" w14:textId="77777777" w:rsidR="005313F1" w:rsidRDefault="005313F1">
      <w:pPr>
        <w:pStyle w:val="BodyText"/>
        <w:rPr>
          <w:sz w:val="20"/>
        </w:rPr>
      </w:pPr>
    </w:p>
    <w:p w14:paraId="6CEA6A08" w14:textId="77777777" w:rsidR="005313F1" w:rsidRDefault="005313F1">
      <w:pPr>
        <w:pStyle w:val="BodyText"/>
        <w:rPr>
          <w:sz w:val="20"/>
        </w:rPr>
      </w:pPr>
    </w:p>
    <w:p w14:paraId="77F2981C" w14:textId="77777777" w:rsidR="005313F1" w:rsidRDefault="005313F1">
      <w:pPr>
        <w:pStyle w:val="BodyText"/>
        <w:rPr>
          <w:sz w:val="20"/>
        </w:rPr>
      </w:pPr>
    </w:p>
    <w:p w14:paraId="30C256E5" w14:textId="77777777" w:rsidR="005313F1" w:rsidRDefault="005313F1">
      <w:pPr>
        <w:pStyle w:val="BodyText"/>
        <w:rPr>
          <w:sz w:val="20"/>
        </w:rPr>
      </w:pPr>
    </w:p>
    <w:p w14:paraId="2A8C5840" w14:textId="77777777" w:rsidR="005313F1" w:rsidRDefault="005313F1">
      <w:pPr>
        <w:pStyle w:val="BodyText"/>
        <w:rPr>
          <w:sz w:val="20"/>
        </w:rPr>
      </w:pPr>
    </w:p>
    <w:p w14:paraId="6522468C" w14:textId="77777777" w:rsidR="005313F1" w:rsidRDefault="005313F1">
      <w:pPr>
        <w:pStyle w:val="BodyText"/>
        <w:rPr>
          <w:sz w:val="20"/>
        </w:rPr>
      </w:pPr>
    </w:p>
    <w:p w14:paraId="6EF944A5" w14:textId="77777777" w:rsidR="005313F1" w:rsidRDefault="005313F1">
      <w:pPr>
        <w:pStyle w:val="BodyText"/>
        <w:spacing w:before="4"/>
        <w:rPr>
          <w:sz w:val="22"/>
        </w:rPr>
      </w:pPr>
    </w:p>
    <w:p w14:paraId="6BCB5B56" w14:textId="77777777" w:rsidR="005313F1" w:rsidRDefault="005313F1">
      <w:pPr>
        <w:pStyle w:val="BodyText"/>
        <w:spacing w:before="10"/>
        <w:rPr>
          <w:sz w:val="8"/>
        </w:rPr>
      </w:pPr>
    </w:p>
    <w:p w14:paraId="737BD392" w14:textId="77777777" w:rsidR="005313F1" w:rsidRDefault="00090D17">
      <w:pPr>
        <w:tabs>
          <w:tab w:val="left" w:pos="1111"/>
          <w:tab w:val="left" w:pos="2283"/>
          <w:tab w:val="left" w:pos="3355"/>
        </w:tabs>
        <w:ind w:right="897"/>
        <w:jc w:val="center"/>
        <w:rPr>
          <w:rFonts w:ascii="Arial" w:hAnsi="Arial"/>
          <w:sz w:val="9"/>
        </w:rPr>
      </w:pPr>
      <w:r>
        <w:rPr>
          <w:noProof/>
        </w:rPr>
        <mc:AlternateContent>
          <mc:Choice Requires="wpg">
            <w:drawing>
              <wp:anchor distT="0" distB="0" distL="114300" distR="114300" simplePos="0" relativeHeight="2752" behindDoc="0" locked="0" layoutInCell="1" allowOverlap="1" wp14:anchorId="25148318" wp14:editId="1EF5F04F">
                <wp:simplePos x="0" y="0"/>
                <wp:positionH relativeFrom="page">
                  <wp:posOffset>2639695</wp:posOffset>
                </wp:positionH>
                <wp:positionV relativeFrom="paragraph">
                  <wp:posOffset>-1798320</wp:posOffset>
                </wp:positionV>
                <wp:extent cx="2876550" cy="1781175"/>
                <wp:effectExtent l="76200" t="0" r="0" b="9525"/>
                <wp:wrapNone/>
                <wp:docPr id="2223" name="Group 4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6550" cy="1781175"/>
                          <a:chOff x="4157" y="-2832"/>
                          <a:chExt cx="4530" cy="2805"/>
                        </a:xfrm>
                      </wpg:grpSpPr>
                      <wps:wsp>
                        <wps:cNvPr id="2224" name="AutoShape 4783"/>
                        <wps:cNvSpPr>
                          <a:spLocks/>
                        </wps:cNvSpPr>
                        <wps:spPr bwMode="auto">
                          <a:xfrm>
                            <a:off x="4333" y="-2765"/>
                            <a:ext cx="375" cy="746"/>
                          </a:xfrm>
                          <a:custGeom>
                            <a:avLst/>
                            <a:gdLst>
                              <a:gd name="T0" fmla="+- 0 4398 4333"/>
                              <a:gd name="T1" fmla="*/ T0 w 375"/>
                              <a:gd name="T2" fmla="+- 0 -2709 -2765"/>
                              <a:gd name="T3" fmla="*/ -2709 h 746"/>
                              <a:gd name="T4" fmla="+- 0 4366 4333"/>
                              <a:gd name="T5" fmla="*/ T4 w 375"/>
                              <a:gd name="T6" fmla="+- 0 -2765 -2765"/>
                              <a:gd name="T7" fmla="*/ -2765 h 746"/>
                              <a:gd name="T8" fmla="+- 0 4333 4333"/>
                              <a:gd name="T9" fmla="*/ T8 w 375"/>
                              <a:gd name="T10" fmla="+- 0 -2709 -2765"/>
                              <a:gd name="T11" fmla="*/ -2709 h 746"/>
                              <a:gd name="T12" fmla="+- 0 4398 4333"/>
                              <a:gd name="T13" fmla="*/ T12 w 375"/>
                              <a:gd name="T14" fmla="+- 0 -2709 -2765"/>
                              <a:gd name="T15" fmla="*/ -2709 h 746"/>
                              <a:gd name="T16" fmla="+- 0 4416 4333"/>
                              <a:gd name="T17" fmla="*/ T16 w 375"/>
                              <a:gd name="T18" fmla="+- 0 -2284 -2765"/>
                              <a:gd name="T19" fmla="*/ -2284 h 746"/>
                              <a:gd name="T20" fmla="+- 0 4383 4333"/>
                              <a:gd name="T21" fmla="*/ T20 w 375"/>
                              <a:gd name="T22" fmla="+- 0 -2340 -2765"/>
                              <a:gd name="T23" fmla="*/ -2340 h 746"/>
                              <a:gd name="T24" fmla="+- 0 4351 4333"/>
                              <a:gd name="T25" fmla="*/ T24 w 375"/>
                              <a:gd name="T26" fmla="+- 0 -2284 -2765"/>
                              <a:gd name="T27" fmla="*/ -2284 h 746"/>
                              <a:gd name="T28" fmla="+- 0 4416 4333"/>
                              <a:gd name="T29" fmla="*/ T28 w 375"/>
                              <a:gd name="T30" fmla="+- 0 -2284 -2765"/>
                              <a:gd name="T31" fmla="*/ -2284 h 746"/>
                              <a:gd name="T32" fmla="+- 0 4522 4333"/>
                              <a:gd name="T33" fmla="*/ T32 w 375"/>
                              <a:gd name="T34" fmla="+- 0 -2297 -2765"/>
                              <a:gd name="T35" fmla="*/ -2297 h 746"/>
                              <a:gd name="T36" fmla="+- 0 4511 4333"/>
                              <a:gd name="T37" fmla="*/ T36 w 375"/>
                              <a:gd name="T38" fmla="+- 0 -2307 -2765"/>
                              <a:gd name="T39" fmla="*/ -2307 h 746"/>
                              <a:gd name="T40" fmla="+- 0 4484 4333"/>
                              <a:gd name="T41" fmla="*/ T40 w 375"/>
                              <a:gd name="T42" fmla="+- 0 -2307 -2765"/>
                              <a:gd name="T43" fmla="*/ -2307 h 746"/>
                              <a:gd name="T44" fmla="+- 0 4474 4333"/>
                              <a:gd name="T45" fmla="*/ T44 w 375"/>
                              <a:gd name="T46" fmla="+- 0 -2297 -2765"/>
                              <a:gd name="T47" fmla="*/ -2297 h 746"/>
                              <a:gd name="T48" fmla="+- 0 4474 4333"/>
                              <a:gd name="T49" fmla="*/ T48 w 375"/>
                              <a:gd name="T50" fmla="+- 0 -2270 -2765"/>
                              <a:gd name="T51" fmla="*/ -2270 h 746"/>
                              <a:gd name="T52" fmla="+- 0 4484 4333"/>
                              <a:gd name="T53" fmla="*/ T52 w 375"/>
                              <a:gd name="T54" fmla="+- 0 -2259 -2765"/>
                              <a:gd name="T55" fmla="*/ -2259 h 746"/>
                              <a:gd name="T56" fmla="+- 0 4511 4333"/>
                              <a:gd name="T57" fmla="*/ T56 w 375"/>
                              <a:gd name="T58" fmla="+- 0 -2259 -2765"/>
                              <a:gd name="T59" fmla="*/ -2259 h 746"/>
                              <a:gd name="T60" fmla="+- 0 4522 4333"/>
                              <a:gd name="T61" fmla="*/ T60 w 375"/>
                              <a:gd name="T62" fmla="+- 0 -2270 -2765"/>
                              <a:gd name="T63" fmla="*/ -2270 h 746"/>
                              <a:gd name="T64" fmla="+- 0 4522 4333"/>
                              <a:gd name="T65" fmla="*/ T64 w 375"/>
                              <a:gd name="T66" fmla="+- 0 -2297 -2765"/>
                              <a:gd name="T67" fmla="*/ -2297 h 746"/>
                              <a:gd name="T68" fmla="+- 0 4526 4333"/>
                              <a:gd name="T69" fmla="*/ T68 w 375"/>
                              <a:gd name="T70" fmla="+- 0 -2488 -2765"/>
                              <a:gd name="T71" fmla="*/ -2488 h 746"/>
                              <a:gd name="T72" fmla="+- 0 4515 4333"/>
                              <a:gd name="T73" fmla="*/ T72 w 375"/>
                              <a:gd name="T74" fmla="+- 0 -2499 -2765"/>
                              <a:gd name="T75" fmla="*/ -2499 h 746"/>
                              <a:gd name="T76" fmla="+- 0 4489 4333"/>
                              <a:gd name="T77" fmla="*/ T76 w 375"/>
                              <a:gd name="T78" fmla="+- 0 -2499 -2765"/>
                              <a:gd name="T79" fmla="*/ -2499 h 746"/>
                              <a:gd name="T80" fmla="+- 0 4478 4333"/>
                              <a:gd name="T81" fmla="*/ T80 w 375"/>
                              <a:gd name="T82" fmla="+- 0 -2488 -2765"/>
                              <a:gd name="T83" fmla="*/ -2488 h 746"/>
                              <a:gd name="T84" fmla="+- 0 4478 4333"/>
                              <a:gd name="T85" fmla="*/ T84 w 375"/>
                              <a:gd name="T86" fmla="+- 0 -2462 -2765"/>
                              <a:gd name="T87" fmla="*/ -2462 h 746"/>
                              <a:gd name="T88" fmla="+- 0 4489 4333"/>
                              <a:gd name="T89" fmla="*/ T88 w 375"/>
                              <a:gd name="T90" fmla="+- 0 -2451 -2765"/>
                              <a:gd name="T91" fmla="*/ -2451 h 746"/>
                              <a:gd name="T92" fmla="+- 0 4515 4333"/>
                              <a:gd name="T93" fmla="*/ T92 w 375"/>
                              <a:gd name="T94" fmla="+- 0 -2451 -2765"/>
                              <a:gd name="T95" fmla="*/ -2451 h 746"/>
                              <a:gd name="T96" fmla="+- 0 4526 4333"/>
                              <a:gd name="T97" fmla="*/ T96 w 375"/>
                              <a:gd name="T98" fmla="+- 0 -2462 -2765"/>
                              <a:gd name="T99" fmla="*/ -2462 h 746"/>
                              <a:gd name="T100" fmla="+- 0 4526 4333"/>
                              <a:gd name="T101" fmla="*/ T100 w 375"/>
                              <a:gd name="T102" fmla="+- 0 -2488 -2765"/>
                              <a:gd name="T103" fmla="*/ -2488 h 746"/>
                              <a:gd name="T104" fmla="+- 0 4694 4333"/>
                              <a:gd name="T105" fmla="*/ T104 w 375"/>
                              <a:gd name="T106" fmla="+- 0 -2156 -2765"/>
                              <a:gd name="T107" fmla="*/ -2156 h 746"/>
                              <a:gd name="T108" fmla="+- 0 4684 4333"/>
                              <a:gd name="T109" fmla="*/ T108 w 375"/>
                              <a:gd name="T110" fmla="+- 0 -2167 -2765"/>
                              <a:gd name="T111" fmla="*/ -2167 h 746"/>
                              <a:gd name="T112" fmla="+- 0 4657 4333"/>
                              <a:gd name="T113" fmla="*/ T112 w 375"/>
                              <a:gd name="T114" fmla="+- 0 -2167 -2765"/>
                              <a:gd name="T115" fmla="*/ -2167 h 746"/>
                              <a:gd name="T116" fmla="+- 0 4646 4333"/>
                              <a:gd name="T117" fmla="*/ T116 w 375"/>
                              <a:gd name="T118" fmla="+- 0 -2156 -2765"/>
                              <a:gd name="T119" fmla="*/ -2156 h 746"/>
                              <a:gd name="T120" fmla="+- 0 4646 4333"/>
                              <a:gd name="T121" fmla="*/ T120 w 375"/>
                              <a:gd name="T122" fmla="+- 0 -2129 -2765"/>
                              <a:gd name="T123" fmla="*/ -2129 h 746"/>
                              <a:gd name="T124" fmla="+- 0 4657 4333"/>
                              <a:gd name="T125" fmla="*/ T124 w 375"/>
                              <a:gd name="T126" fmla="+- 0 -2118 -2765"/>
                              <a:gd name="T127" fmla="*/ -2118 h 746"/>
                              <a:gd name="T128" fmla="+- 0 4684 4333"/>
                              <a:gd name="T129" fmla="*/ T128 w 375"/>
                              <a:gd name="T130" fmla="+- 0 -2118 -2765"/>
                              <a:gd name="T131" fmla="*/ -2118 h 746"/>
                              <a:gd name="T132" fmla="+- 0 4694 4333"/>
                              <a:gd name="T133" fmla="*/ T132 w 375"/>
                              <a:gd name="T134" fmla="+- 0 -2129 -2765"/>
                              <a:gd name="T135" fmla="*/ -2129 h 746"/>
                              <a:gd name="T136" fmla="+- 0 4694 4333"/>
                              <a:gd name="T137" fmla="*/ T136 w 375"/>
                              <a:gd name="T138" fmla="+- 0 -2156 -2765"/>
                              <a:gd name="T139" fmla="*/ -2156 h 746"/>
                              <a:gd name="T140" fmla="+- 0 4708 4333"/>
                              <a:gd name="T141" fmla="*/ T140 w 375"/>
                              <a:gd name="T142" fmla="+- 0 -2020 -2765"/>
                              <a:gd name="T143" fmla="*/ -2020 h 746"/>
                              <a:gd name="T144" fmla="+- 0 4675 4333"/>
                              <a:gd name="T145" fmla="*/ T144 w 375"/>
                              <a:gd name="T146" fmla="+- 0 -2076 -2765"/>
                              <a:gd name="T147" fmla="*/ -2076 h 746"/>
                              <a:gd name="T148" fmla="+- 0 4643 4333"/>
                              <a:gd name="T149" fmla="*/ T148 w 375"/>
                              <a:gd name="T150" fmla="+- 0 -2020 -2765"/>
                              <a:gd name="T151" fmla="*/ -2020 h 746"/>
                              <a:gd name="T152" fmla="+- 0 4708 4333"/>
                              <a:gd name="T153" fmla="*/ T152 w 375"/>
                              <a:gd name="T154" fmla="+- 0 -2020 -2765"/>
                              <a:gd name="T155" fmla="*/ -2020 h 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75" h="746">
                                <a:moveTo>
                                  <a:pt x="65" y="56"/>
                                </a:moveTo>
                                <a:lnTo>
                                  <a:pt x="33" y="0"/>
                                </a:lnTo>
                                <a:lnTo>
                                  <a:pt x="0" y="56"/>
                                </a:lnTo>
                                <a:lnTo>
                                  <a:pt x="65" y="56"/>
                                </a:lnTo>
                                <a:moveTo>
                                  <a:pt x="83" y="481"/>
                                </a:moveTo>
                                <a:lnTo>
                                  <a:pt x="50" y="425"/>
                                </a:lnTo>
                                <a:lnTo>
                                  <a:pt x="18" y="481"/>
                                </a:lnTo>
                                <a:lnTo>
                                  <a:pt x="83" y="481"/>
                                </a:lnTo>
                                <a:moveTo>
                                  <a:pt x="189" y="468"/>
                                </a:moveTo>
                                <a:lnTo>
                                  <a:pt x="178" y="458"/>
                                </a:lnTo>
                                <a:lnTo>
                                  <a:pt x="151" y="458"/>
                                </a:lnTo>
                                <a:lnTo>
                                  <a:pt x="141" y="468"/>
                                </a:lnTo>
                                <a:lnTo>
                                  <a:pt x="141" y="495"/>
                                </a:lnTo>
                                <a:lnTo>
                                  <a:pt x="151" y="506"/>
                                </a:lnTo>
                                <a:lnTo>
                                  <a:pt x="178" y="506"/>
                                </a:lnTo>
                                <a:lnTo>
                                  <a:pt x="189" y="495"/>
                                </a:lnTo>
                                <a:lnTo>
                                  <a:pt x="189" y="468"/>
                                </a:lnTo>
                                <a:moveTo>
                                  <a:pt x="193" y="277"/>
                                </a:moveTo>
                                <a:lnTo>
                                  <a:pt x="182" y="266"/>
                                </a:lnTo>
                                <a:lnTo>
                                  <a:pt x="156" y="266"/>
                                </a:lnTo>
                                <a:lnTo>
                                  <a:pt x="145" y="277"/>
                                </a:lnTo>
                                <a:lnTo>
                                  <a:pt x="145" y="303"/>
                                </a:lnTo>
                                <a:lnTo>
                                  <a:pt x="156" y="314"/>
                                </a:lnTo>
                                <a:lnTo>
                                  <a:pt x="182" y="314"/>
                                </a:lnTo>
                                <a:lnTo>
                                  <a:pt x="193" y="303"/>
                                </a:lnTo>
                                <a:lnTo>
                                  <a:pt x="193" y="277"/>
                                </a:lnTo>
                                <a:moveTo>
                                  <a:pt x="361" y="609"/>
                                </a:moveTo>
                                <a:lnTo>
                                  <a:pt x="351" y="598"/>
                                </a:lnTo>
                                <a:lnTo>
                                  <a:pt x="324" y="598"/>
                                </a:lnTo>
                                <a:lnTo>
                                  <a:pt x="313" y="609"/>
                                </a:lnTo>
                                <a:lnTo>
                                  <a:pt x="313" y="636"/>
                                </a:lnTo>
                                <a:lnTo>
                                  <a:pt x="324" y="647"/>
                                </a:lnTo>
                                <a:lnTo>
                                  <a:pt x="351" y="647"/>
                                </a:lnTo>
                                <a:lnTo>
                                  <a:pt x="361" y="636"/>
                                </a:lnTo>
                                <a:lnTo>
                                  <a:pt x="361" y="609"/>
                                </a:lnTo>
                                <a:moveTo>
                                  <a:pt x="375" y="745"/>
                                </a:moveTo>
                                <a:lnTo>
                                  <a:pt x="342" y="689"/>
                                </a:lnTo>
                                <a:lnTo>
                                  <a:pt x="310" y="745"/>
                                </a:lnTo>
                                <a:lnTo>
                                  <a:pt x="375" y="745"/>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5" name="AutoShape 4784"/>
                        <wps:cNvSpPr>
                          <a:spLocks/>
                        </wps:cNvSpPr>
                        <wps:spPr bwMode="auto">
                          <a:xfrm>
                            <a:off x="7700" y="-2719"/>
                            <a:ext cx="515" cy="319"/>
                          </a:xfrm>
                          <a:custGeom>
                            <a:avLst/>
                            <a:gdLst>
                              <a:gd name="T0" fmla="+- 0 7765 7700"/>
                              <a:gd name="T1" fmla="*/ T0 w 515"/>
                              <a:gd name="T2" fmla="+- 0 -2400 -2718"/>
                              <a:gd name="T3" fmla="*/ -2400 h 319"/>
                              <a:gd name="T4" fmla="+- 0 7733 7700"/>
                              <a:gd name="T5" fmla="*/ T4 w 515"/>
                              <a:gd name="T6" fmla="+- 0 -2456 -2718"/>
                              <a:gd name="T7" fmla="*/ -2456 h 319"/>
                              <a:gd name="T8" fmla="+- 0 7700 7700"/>
                              <a:gd name="T9" fmla="*/ T8 w 515"/>
                              <a:gd name="T10" fmla="+- 0 -2400 -2718"/>
                              <a:gd name="T11" fmla="*/ -2400 h 319"/>
                              <a:gd name="T12" fmla="+- 0 7765 7700"/>
                              <a:gd name="T13" fmla="*/ T12 w 515"/>
                              <a:gd name="T14" fmla="+- 0 -2400 -2718"/>
                              <a:gd name="T15" fmla="*/ -2400 h 319"/>
                              <a:gd name="T16" fmla="+- 0 8014 7700"/>
                              <a:gd name="T17" fmla="*/ T16 w 515"/>
                              <a:gd name="T18" fmla="+- 0 -2546 -2718"/>
                              <a:gd name="T19" fmla="*/ -2546 h 319"/>
                              <a:gd name="T20" fmla="+- 0 7982 7700"/>
                              <a:gd name="T21" fmla="*/ T20 w 515"/>
                              <a:gd name="T22" fmla="+- 0 -2603 -2718"/>
                              <a:gd name="T23" fmla="*/ -2603 h 319"/>
                              <a:gd name="T24" fmla="+- 0 7949 7700"/>
                              <a:gd name="T25" fmla="*/ T24 w 515"/>
                              <a:gd name="T26" fmla="+- 0 -2546 -2718"/>
                              <a:gd name="T27" fmla="*/ -2546 h 319"/>
                              <a:gd name="T28" fmla="+- 0 8014 7700"/>
                              <a:gd name="T29" fmla="*/ T28 w 515"/>
                              <a:gd name="T30" fmla="+- 0 -2546 -2718"/>
                              <a:gd name="T31" fmla="*/ -2546 h 319"/>
                              <a:gd name="T32" fmla="+- 0 8034 7700"/>
                              <a:gd name="T33" fmla="*/ T32 w 515"/>
                              <a:gd name="T34" fmla="+- 0 -2700 -2718"/>
                              <a:gd name="T35" fmla="*/ -2700 h 319"/>
                              <a:gd name="T36" fmla="+- 0 8023 7700"/>
                              <a:gd name="T37" fmla="*/ T36 w 515"/>
                              <a:gd name="T38" fmla="+- 0 -2711 -2718"/>
                              <a:gd name="T39" fmla="*/ -2711 h 319"/>
                              <a:gd name="T40" fmla="+- 0 8009 7700"/>
                              <a:gd name="T41" fmla="*/ T40 w 515"/>
                              <a:gd name="T42" fmla="+- 0 -2711 -2718"/>
                              <a:gd name="T43" fmla="*/ -2711 h 319"/>
                              <a:gd name="T44" fmla="+- 0 8005 7700"/>
                              <a:gd name="T45" fmla="*/ T44 w 515"/>
                              <a:gd name="T46" fmla="+- 0 -2715 -2718"/>
                              <a:gd name="T47" fmla="*/ -2715 h 319"/>
                              <a:gd name="T48" fmla="+- 0 7979 7700"/>
                              <a:gd name="T49" fmla="*/ T48 w 515"/>
                              <a:gd name="T50" fmla="+- 0 -2715 -2718"/>
                              <a:gd name="T51" fmla="*/ -2715 h 319"/>
                              <a:gd name="T52" fmla="+- 0 7968 7700"/>
                              <a:gd name="T53" fmla="*/ T52 w 515"/>
                              <a:gd name="T54" fmla="+- 0 -2704 -2718"/>
                              <a:gd name="T55" fmla="*/ -2704 h 319"/>
                              <a:gd name="T56" fmla="+- 0 7968 7700"/>
                              <a:gd name="T57" fmla="*/ T56 w 515"/>
                              <a:gd name="T58" fmla="+- 0 -2677 -2718"/>
                              <a:gd name="T59" fmla="*/ -2677 h 319"/>
                              <a:gd name="T60" fmla="+- 0 7979 7700"/>
                              <a:gd name="T61" fmla="*/ T60 w 515"/>
                              <a:gd name="T62" fmla="+- 0 -2666 -2718"/>
                              <a:gd name="T63" fmla="*/ -2666 h 319"/>
                              <a:gd name="T64" fmla="+- 0 7988 7700"/>
                              <a:gd name="T65" fmla="*/ T64 w 515"/>
                              <a:gd name="T66" fmla="+- 0 -2666 -2718"/>
                              <a:gd name="T67" fmla="*/ -2666 h 319"/>
                              <a:gd name="T68" fmla="+- 0 7964 7700"/>
                              <a:gd name="T69" fmla="*/ T68 w 515"/>
                              <a:gd name="T70" fmla="+- 0 -2624 -2718"/>
                              <a:gd name="T71" fmla="*/ -2624 h 319"/>
                              <a:gd name="T72" fmla="+- 0 8029 7700"/>
                              <a:gd name="T73" fmla="*/ T72 w 515"/>
                              <a:gd name="T74" fmla="+- 0 -2624 -2718"/>
                              <a:gd name="T75" fmla="*/ -2624 h 319"/>
                              <a:gd name="T76" fmla="+- 0 8006 7700"/>
                              <a:gd name="T77" fmla="*/ T76 w 515"/>
                              <a:gd name="T78" fmla="+- 0 -2663 -2718"/>
                              <a:gd name="T79" fmla="*/ -2663 h 319"/>
                              <a:gd name="T80" fmla="+- 0 8023 7700"/>
                              <a:gd name="T81" fmla="*/ T80 w 515"/>
                              <a:gd name="T82" fmla="+- 0 -2663 -2718"/>
                              <a:gd name="T83" fmla="*/ -2663 h 319"/>
                              <a:gd name="T84" fmla="+- 0 8034 7700"/>
                              <a:gd name="T85" fmla="*/ T84 w 515"/>
                              <a:gd name="T86" fmla="+- 0 -2674 -2718"/>
                              <a:gd name="T87" fmla="*/ -2674 h 319"/>
                              <a:gd name="T88" fmla="+- 0 8034 7700"/>
                              <a:gd name="T89" fmla="*/ T88 w 515"/>
                              <a:gd name="T90" fmla="+- 0 -2700 -2718"/>
                              <a:gd name="T91" fmla="*/ -2700 h 319"/>
                              <a:gd name="T92" fmla="+- 0 8215 7700"/>
                              <a:gd name="T93" fmla="*/ T92 w 515"/>
                              <a:gd name="T94" fmla="+- 0 -2707 -2718"/>
                              <a:gd name="T95" fmla="*/ -2707 h 319"/>
                              <a:gd name="T96" fmla="+- 0 8204 7700"/>
                              <a:gd name="T97" fmla="*/ T96 w 515"/>
                              <a:gd name="T98" fmla="+- 0 -2718 -2718"/>
                              <a:gd name="T99" fmla="*/ -2718 h 319"/>
                              <a:gd name="T100" fmla="+- 0 8177 7700"/>
                              <a:gd name="T101" fmla="*/ T100 w 515"/>
                              <a:gd name="T102" fmla="+- 0 -2718 -2718"/>
                              <a:gd name="T103" fmla="*/ -2718 h 319"/>
                              <a:gd name="T104" fmla="+- 0 8166 7700"/>
                              <a:gd name="T105" fmla="*/ T104 w 515"/>
                              <a:gd name="T106" fmla="+- 0 -2707 -2718"/>
                              <a:gd name="T107" fmla="*/ -2707 h 319"/>
                              <a:gd name="T108" fmla="+- 0 8166 7700"/>
                              <a:gd name="T109" fmla="*/ T108 w 515"/>
                              <a:gd name="T110" fmla="+- 0 -2681 -2718"/>
                              <a:gd name="T111" fmla="*/ -2681 h 319"/>
                              <a:gd name="T112" fmla="+- 0 8177 7700"/>
                              <a:gd name="T113" fmla="*/ T112 w 515"/>
                              <a:gd name="T114" fmla="+- 0 -2670 -2718"/>
                              <a:gd name="T115" fmla="*/ -2670 h 319"/>
                              <a:gd name="T116" fmla="+- 0 8204 7700"/>
                              <a:gd name="T117" fmla="*/ T116 w 515"/>
                              <a:gd name="T118" fmla="+- 0 -2670 -2718"/>
                              <a:gd name="T119" fmla="*/ -2670 h 319"/>
                              <a:gd name="T120" fmla="+- 0 8215 7700"/>
                              <a:gd name="T121" fmla="*/ T120 w 515"/>
                              <a:gd name="T122" fmla="+- 0 -2681 -2718"/>
                              <a:gd name="T123" fmla="*/ -2681 h 319"/>
                              <a:gd name="T124" fmla="+- 0 8215 7700"/>
                              <a:gd name="T125" fmla="*/ T124 w 515"/>
                              <a:gd name="T126" fmla="+- 0 -2707 -2718"/>
                              <a:gd name="T127" fmla="*/ -2707 h 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15" h="319">
                                <a:moveTo>
                                  <a:pt x="65" y="318"/>
                                </a:moveTo>
                                <a:lnTo>
                                  <a:pt x="33" y="262"/>
                                </a:lnTo>
                                <a:lnTo>
                                  <a:pt x="0" y="318"/>
                                </a:lnTo>
                                <a:lnTo>
                                  <a:pt x="65" y="318"/>
                                </a:lnTo>
                                <a:moveTo>
                                  <a:pt x="314" y="172"/>
                                </a:moveTo>
                                <a:lnTo>
                                  <a:pt x="282" y="115"/>
                                </a:lnTo>
                                <a:lnTo>
                                  <a:pt x="249" y="172"/>
                                </a:lnTo>
                                <a:lnTo>
                                  <a:pt x="314" y="172"/>
                                </a:lnTo>
                                <a:moveTo>
                                  <a:pt x="334" y="18"/>
                                </a:moveTo>
                                <a:lnTo>
                                  <a:pt x="323" y="7"/>
                                </a:lnTo>
                                <a:lnTo>
                                  <a:pt x="309" y="7"/>
                                </a:lnTo>
                                <a:lnTo>
                                  <a:pt x="305" y="3"/>
                                </a:lnTo>
                                <a:lnTo>
                                  <a:pt x="279" y="3"/>
                                </a:lnTo>
                                <a:lnTo>
                                  <a:pt x="268" y="14"/>
                                </a:lnTo>
                                <a:lnTo>
                                  <a:pt x="268" y="41"/>
                                </a:lnTo>
                                <a:lnTo>
                                  <a:pt x="279" y="52"/>
                                </a:lnTo>
                                <a:lnTo>
                                  <a:pt x="288" y="52"/>
                                </a:lnTo>
                                <a:lnTo>
                                  <a:pt x="264" y="94"/>
                                </a:lnTo>
                                <a:lnTo>
                                  <a:pt x="329" y="94"/>
                                </a:lnTo>
                                <a:lnTo>
                                  <a:pt x="306" y="55"/>
                                </a:lnTo>
                                <a:lnTo>
                                  <a:pt x="323" y="55"/>
                                </a:lnTo>
                                <a:lnTo>
                                  <a:pt x="334" y="44"/>
                                </a:lnTo>
                                <a:lnTo>
                                  <a:pt x="334" y="18"/>
                                </a:lnTo>
                                <a:moveTo>
                                  <a:pt x="515" y="11"/>
                                </a:moveTo>
                                <a:lnTo>
                                  <a:pt x="504" y="0"/>
                                </a:lnTo>
                                <a:lnTo>
                                  <a:pt x="477" y="0"/>
                                </a:lnTo>
                                <a:lnTo>
                                  <a:pt x="466" y="11"/>
                                </a:lnTo>
                                <a:lnTo>
                                  <a:pt x="466" y="37"/>
                                </a:lnTo>
                                <a:lnTo>
                                  <a:pt x="477" y="48"/>
                                </a:lnTo>
                                <a:lnTo>
                                  <a:pt x="504" y="48"/>
                                </a:lnTo>
                                <a:lnTo>
                                  <a:pt x="515" y="37"/>
                                </a:lnTo>
                                <a:lnTo>
                                  <a:pt x="515" y="11"/>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6" name="AutoShape 4785"/>
                        <wps:cNvSpPr>
                          <a:spLocks/>
                        </wps:cNvSpPr>
                        <wps:spPr bwMode="auto">
                          <a:xfrm>
                            <a:off x="7899" y="-2208"/>
                            <a:ext cx="643" cy="410"/>
                          </a:xfrm>
                          <a:custGeom>
                            <a:avLst/>
                            <a:gdLst>
                              <a:gd name="T0" fmla="+- 0 7965 7900"/>
                              <a:gd name="T1" fmla="*/ T0 w 643"/>
                              <a:gd name="T2" fmla="+- 0 -1798 -2207"/>
                              <a:gd name="T3" fmla="*/ -1798 h 410"/>
                              <a:gd name="T4" fmla="+- 0 7932 7900"/>
                              <a:gd name="T5" fmla="*/ T4 w 643"/>
                              <a:gd name="T6" fmla="+- 0 -1855 -2207"/>
                              <a:gd name="T7" fmla="*/ -1855 h 410"/>
                              <a:gd name="T8" fmla="+- 0 7900 7900"/>
                              <a:gd name="T9" fmla="*/ T8 w 643"/>
                              <a:gd name="T10" fmla="+- 0 -1798 -2207"/>
                              <a:gd name="T11" fmla="*/ -1798 h 410"/>
                              <a:gd name="T12" fmla="+- 0 7965 7900"/>
                              <a:gd name="T13" fmla="*/ T12 w 643"/>
                              <a:gd name="T14" fmla="+- 0 -1798 -2207"/>
                              <a:gd name="T15" fmla="*/ -1798 h 410"/>
                              <a:gd name="T16" fmla="+- 0 8107 7900"/>
                              <a:gd name="T17" fmla="*/ T16 w 643"/>
                              <a:gd name="T18" fmla="+- 0 -1870 -2207"/>
                              <a:gd name="T19" fmla="*/ -1870 h 410"/>
                              <a:gd name="T20" fmla="+- 0 8075 7900"/>
                              <a:gd name="T21" fmla="*/ T20 w 643"/>
                              <a:gd name="T22" fmla="+- 0 -1926 -2207"/>
                              <a:gd name="T23" fmla="*/ -1926 h 410"/>
                              <a:gd name="T24" fmla="+- 0 8042 7900"/>
                              <a:gd name="T25" fmla="*/ T24 w 643"/>
                              <a:gd name="T26" fmla="+- 0 -1870 -2207"/>
                              <a:gd name="T27" fmla="*/ -1870 h 410"/>
                              <a:gd name="T28" fmla="+- 0 8107 7900"/>
                              <a:gd name="T29" fmla="*/ T28 w 643"/>
                              <a:gd name="T30" fmla="+- 0 -1870 -2207"/>
                              <a:gd name="T31" fmla="*/ -1870 h 410"/>
                              <a:gd name="T32" fmla="+- 0 8298 7900"/>
                              <a:gd name="T33" fmla="*/ T32 w 643"/>
                              <a:gd name="T34" fmla="+- 0 -1970 -2207"/>
                              <a:gd name="T35" fmla="*/ -1970 h 410"/>
                              <a:gd name="T36" fmla="+- 0 8265 7900"/>
                              <a:gd name="T37" fmla="*/ T36 w 643"/>
                              <a:gd name="T38" fmla="+- 0 -2026 -2207"/>
                              <a:gd name="T39" fmla="*/ -2026 h 410"/>
                              <a:gd name="T40" fmla="+- 0 8233 7900"/>
                              <a:gd name="T41" fmla="*/ T40 w 643"/>
                              <a:gd name="T42" fmla="+- 0 -1970 -2207"/>
                              <a:gd name="T43" fmla="*/ -1970 h 410"/>
                              <a:gd name="T44" fmla="+- 0 8298 7900"/>
                              <a:gd name="T45" fmla="*/ T44 w 643"/>
                              <a:gd name="T46" fmla="+- 0 -1970 -2207"/>
                              <a:gd name="T47" fmla="*/ -1970 h 410"/>
                              <a:gd name="T48" fmla="+- 0 8399 7900"/>
                              <a:gd name="T49" fmla="*/ T48 w 643"/>
                              <a:gd name="T50" fmla="+- 0 -2049 -2207"/>
                              <a:gd name="T51" fmla="*/ -2049 h 410"/>
                              <a:gd name="T52" fmla="+- 0 8389 7900"/>
                              <a:gd name="T53" fmla="*/ T52 w 643"/>
                              <a:gd name="T54" fmla="+- 0 -2060 -2207"/>
                              <a:gd name="T55" fmla="*/ -2060 h 410"/>
                              <a:gd name="T56" fmla="+- 0 8362 7900"/>
                              <a:gd name="T57" fmla="*/ T56 w 643"/>
                              <a:gd name="T58" fmla="+- 0 -2060 -2207"/>
                              <a:gd name="T59" fmla="*/ -2060 h 410"/>
                              <a:gd name="T60" fmla="+- 0 8351 7900"/>
                              <a:gd name="T61" fmla="*/ T60 w 643"/>
                              <a:gd name="T62" fmla="+- 0 -2049 -2207"/>
                              <a:gd name="T63" fmla="*/ -2049 h 410"/>
                              <a:gd name="T64" fmla="+- 0 8351 7900"/>
                              <a:gd name="T65" fmla="*/ T64 w 643"/>
                              <a:gd name="T66" fmla="+- 0 -2023 -2207"/>
                              <a:gd name="T67" fmla="*/ -2023 h 410"/>
                              <a:gd name="T68" fmla="+- 0 8362 7900"/>
                              <a:gd name="T69" fmla="*/ T68 w 643"/>
                              <a:gd name="T70" fmla="+- 0 -2012 -2207"/>
                              <a:gd name="T71" fmla="*/ -2012 h 410"/>
                              <a:gd name="T72" fmla="+- 0 8389 7900"/>
                              <a:gd name="T73" fmla="*/ T72 w 643"/>
                              <a:gd name="T74" fmla="+- 0 -2012 -2207"/>
                              <a:gd name="T75" fmla="*/ -2012 h 410"/>
                              <a:gd name="T76" fmla="+- 0 8399 7900"/>
                              <a:gd name="T77" fmla="*/ T76 w 643"/>
                              <a:gd name="T78" fmla="+- 0 -2023 -2207"/>
                              <a:gd name="T79" fmla="*/ -2023 h 410"/>
                              <a:gd name="T80" fmla="+- 0 8399 7900"/>
                              <a:gd name="T81" fmla="*/ T80 w 643"/>
                              <a:gd name="T82" fmla="+- 0 -2049 -2207"/>
                              <a:gd name="T83" fmla="*/ -2049 h 410"/>
                              <a:gd name="T84" fmla="+- 0 8543 7900"/>
                              <a:gd name="T85" fmla="*/ T84 w 643"/>
                              <a:gd name="T86" fmla="+- 0 -2157 -2207"/>
                              <a:gd name="T87" fmla="*/ -2157 h 410"/>
                              <a:gd name="T88" fmla="+- 0 8532 7900"/>
                              <a:gd name="T89" fmla="*/ T88 w 643"/>
                              <a:gd name="T90" fmla="+- 0 -2168 -2207"/>
                              <a:gd name="T91" fmla="*/ -2168 h 410"/>
                              <a:gd name="T92" fmla="+- 0 8508 7900"/>
                              <a:gd name="T93" fmla="*/ T92 w 643"/>
                              <a:gd name="T94" fmla="+- 0 -2168 -2207"/>
                              <a:gd name="T95" fmla="*/ -2168 h 410"/>
                              <a:gd name="T96" fmla="+- 0 8510 7900"/>
                              <a:gd name="T97" fmla="*/ T96 w 643"/>
                              <a:gd name="T98" fmla="+- 0 -2170 -2207"/>
                              <a:gd name="T99" fmla="*/ -2170 h 410"/>
                              <a:gd name="T100" fmla="+- 0 8510 7900"/>
                              <a:gd name="T101" fmla="*/ T100 w 643"/>
                              <a:gd name="T102" fmla="+- 0 -2196 -2207"/>
                              <a:gd name="T103" fmla="*/ -2196 h 410"/>
                              <a:gd name="T104" fmla="+- 0 8499 7900"/>
                              <a:gd name="T105" fmla="*/ T104 w 643"/>
                              <a:gd name="T106" fmla="+- 0 -2207 -2207"/>
                              <a:gd name="T107" fmla="*/ -2207 h 410"/>
                              <a:gd name="T108" fmla="+- 0 8472 7900"/>
                              <a:gd name="T109" fmla="*/ T108 w 643"/>
                              <a:gd name="T110" fmla="+- 0 -2207 -2207"/>
                              <a:gd name="T111" fmla="*/ -2207 h 410"/>
                              <a:gd name="T112" fmla="+- 0 8462 7900"/>
                              <a:gd name="T113" fmla="*/ T112 w 643"/>
                              <a:gd name="T114" fmla="+- 0 -2196 -2207"/>
                              <a:gd name="T115" fmla="*/ -2196 h 410"/>
                              <a:gd name="T116" fmla="+- 0 8462 7900"/>
                              <a:gd name="T117" fmla="*/ T116 w 643"/>
                              <a:gd name="T118" fmla="+- 0 -2170 -2207"/>
                              <a:gd name="T119" fmla="*/ -2170 h 410"/>
                              <a:gd name="T120" fmla="+- 0 8472 7900"/>
                              <a:gd name="T121" fmla="*/ T120 w 643"/>
                              <a:gd name="T122" fmla="+- 0 -2159 -2207"/>
                              <a:gd name="T123" fmla="*/ -2159 h 410"/>
                              <a:gd name="T124" fmla="+- 0 8496 7900"/>
                              <a:gd name="T125" fmla="*/ T124 w 643"/>
                              <a:gd name="T126" fmla="+- 0 -2159 -2207"/>
                              <a:gd name="T127" fmla="*/ -2159 h 410"/>
                              <a:gd name="T128" fmla="+- 0 8494 7900"/>
                              <a:gd name="T129" fmla="*/ T128 w 643"/>
                              <a:gd name="T130" fmla="+- 0 -2157 -2207"/>
                              <a:gd name="T131" fmla="*/ -2157 h 410"/>
                              <a:gd name="T132" fmla="+- 0 8494 7900"/>
                              <a:gd name="T133" fmla="*/ T132 w 643"/>
                              <a:gd name="T134" fmla="+- 0 -2130 -2207"/>
                              <a:gd name="T135" fmla="*/ -2130 h 410"/>
                              <a:gd name="T136" fmla="+- 0 8505 7900"/>
                              <a:gd name="T137" fmla="*/ T136 w 643"/>
                              <a:gd name="T138" fmla="+- 0 -2120 -2207"/>
                              <a:gd name="T139" fmla="*/ -2120 h 410"/>
                              <a:gd name="T140" fmla="+- 0 8532 7900"/>
                              <a:gd name="T141" fmla="*/ T140 w 643"/>
                              <a:gd name="T142" fmla="+- 0 -2120 -2207"/>
                              <a:gd name="T143" fmla="*/ -2120 h 410"/>
                              <a:gd name="T144" fmla="+- 0 8543 7900"/>
                              <a:gd name="T145" fmla="*/ T144 w 643"/>
                              <a:gd name="T146" fmla="+- 0 -2130 -2207"/>
                              <a:gd name="T147" fmla="*/ -2130 h 410"/>
                              <a:gd name="T148" fmla="+- 0 8543 7900"/>
                              <a:gd name="T149" fmla="*/ T148 w 643"/>
                              <a:gd name="T150" fmla="+- 0 -2157 -2207"/>
                              <a:gd name="T151" fmla="*/ -2157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43" h="410">
                                <a:moveTo>
                                  <a:pt x="65" y="409"/>
                                </a:moveTo>
                                <a:lnTo>
                                  <a:pt x="32" y="352"/>
                                </a:lnTo>
                                <a:lnTo>
                                  <a:pt x="0" y="409"/>
                                </a:lnTo>
                                <a:lnTo>
                                  <a:pt x="65" y="409"/>
                                </a:lnTo>
                                <a:moveTo>
                                  <a:pt x="207" y="337"/>
                                </a:moveTo>
                                <a:lnTo>
                                  <a:pt x="175" y="281"/>
                                </a:lnTo>
                                <a:lnTo>
                                  <a:pt x="142" y="337"/>
                                </a:lnTo>
                                <a:lnTo>
                                  <a:pt x="207" y="337"/>
                                </a:lnTo>
                                <a:moveTo>
                                  <a:pt x="398" y="237"/>
                                </a:moveTo>
                                <a:lnTo>
                                  <a:pt x="365" y="181"/>
                                </a:lnTo>
                                <a:lnTo>
                                  <a:pt x="333" y="237"/>
                                </a:lnTo>
                                <a:lnTo>
                                  <a:pt x="398" y="237"/>
                                </a:lnTo>
                                <a:moveTo>
                                  <a:pt x="499" y="158"/>
                                </a:moveTo>
                                <a:lnTo>
                                  <a:pt x="489" y="147"/>
                                </a:lnTo>
                                <a:lnTo>
                                  <a:pt x="462" y="147"/>
                                </a:lnTo>
                                <a:lnTo>
                                  <a:pt x="451" y="158"/>
                                </a:lnTo>
                                <a:lnTo>
                                  <a:pt x="451" y="184"/>
                                </a:lnTo>
                                <a:lnTo>
                                  <a:pt x="462" y="195"/>
                                </a:lnTo>
                                <a:lnTo>
                                  <a:pt x="489" y="195"/>
                                </a:lnTo>
                                <a:lnTo>
                                  <a:pt x="499" y="184"/>
                                </a:lnTo>
                                <a:lnTo>
                                  <a:pt x="499" y="158"/>
                                </a:lnTo>
                                <a:moveTo>
                                  <a:pt x="643" y="50"/>
                                </a:moveTo>
                                <a:lnTo>
                                  <a:pt x="632" y="39"/>
                                </a:lnTo>
                                <a:lnTo>
                                  <a:pt x="608" y="39"/>
                                </a:lnTo>
                                <a:lnTo>
                                  <a:pt x="610" y="37"/>
                                </a:lnTo>
                                <a:lnTo>
                                  <a:pt x="610" y="11"/>
                                </a:lnTo>
                                <a:lnTo>
                                  <a:pt x="599" y="0"/>
                                </a:lnTo>
                                <a:lnTo>
                                  <a:pt x="572" y="0"/>
                                </a:lnTo>
                                <a:lnTo>
                                  <a:pt x="562" y="11"/>
                                </a:lnTo>
                                <a:lnTo>
                                  <a:pt x="562" y="37"/>
                                </a:lnTo>
                                <a:lnTo>
                                  <a:pt x="572" y="48"/>
                                </a:lnTo>
                                <a:lnTo>
                                  <a:pt x="596" y="48"/>
                                </a:lnTo>
                                <a:lnTo>
                                  <a:pt x="594" y="50"/>
                                </a:lnTo>
                                <a:lnTo>
                                  <a:pt x="594" y="77"/>
                                </a:lnTo>
                                <a:lnTo>
                                  <a:pt x="605" y="87"/>
                                </a:lnTo>
                                <a:lnTo>
                                  <a:pt x="632" y="87"/>
                                </a:lnTo>
                                <a:lnTo>
                                  <a:pt x="643" y="77"/>
                                </a:lnTo>
                                <a:lnTo>
                                  <a:pt x="643" y="50"/>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7" name="AutoShape 4786"/>
                        <wps:cNvSpPr>
                          <a:spLocks/>
                        </wps:cNvSpPr>
                        <wps:spPr bwMode="auto">
                          <a:xfrm>
                            <a:off x="6087" y="-728"/>
                            <a:ext cx="1418" cy="580"/>
                          </a:xfrm>
                          <a:custGeom>
                            <a:avLst/>
                            <a:gdLst>
                              <a:gd name="T0" fmla="+- 0 6152 6087"/>
                              <a:gd name="T1" fmla="*/ T0 w 1418"/>
                              <a:gd name="T2" fmla="+- 0 -671 -728"/>
                              <a:gd name="T3" fmla="*/ -671 h 580"/>
                              <a:gd name="T4" fmla="+- 0 6120 6087"/>
                              <a:gd name="T5" fmla="*/ T4 w 1418"/>
                              <a:gd name="T6" fmla="+- 0 -728 -728"/>
                              <a:gd name="T7" fmla="*/ -728 h 580"/>
                              <a:gd name="T8" fmla="+- 0 6087 6087"/>
                              <a:gd name="T9" fmla="*/ T8 w 1418"/>
                              <a:gd name="T10" fmla="+- 0 -671 -728"/>
                              <a:gd name="T11" fmla="*/ -671 h 580"/>
                              <a:gd name="T12" fmla="+- 0 6152 6087"/>
                              <a:gd name="T13" fmla="*/ T12 w 1418"/>
                              <a:gd name="T14" fmla="+- 0 -671 -728"/>
                              <a:gd name="T15" fmla="*/ -671 h 580"/>
                              <a:gd name="T16" fmla="+- 0 6591 6087"/>
                              <a:gd name="T17" fmla="*/ T16 w 1418"/>
                              <a:gd name="T18" fmla="+- 0 -431 -728"/>
                              <a:gd name="T19" fmla="*/ -431 h 580"/>
                              <a:gd name="T20" fmla="+- 0 6559 6087"/>
                              <a:gd name="T21" fmla="*/ T20 w 1418"/>
                              <a:gd name="T22" fmla="+- 0 -487 -728"/>
                              <a:gd name="T23" fmla="*/ -487 h 580"/>
                              <a:gd name="T24" fmla="+- 0 6526 6087"/>
                              <a:gd name="T25" fmla="*/ T24 w 1418"/>
                              <a:gd name="T26" fmla="+- 0 -431 -728"/>
                              <a:gd name="T27" fmla="*/ -431 h 580"/>
                              <a:gd name="T28" fmla="+- 0 6591 6087"/>
                              <a:gd name="T29" fmla="*/ T28 w 1418"/>
                              <a:gd name="T30" fmla="+- 0 -431 -728"/>
                              <a:gd name="T31" fmla="*/ -431 h 580"/>
                              <a:gd name="T32" fmla="+- 0 6753 6087"/>
                              <a:gd name="T33" fmla="*/ T32 w 1418"/>
                              <a:gd name="T34" fmla="+- 0 -275 -728"/>
                              <a:gd name="T35" fmla="*/ -275 h 580"/>
                              <a:gd name="T36" fmla="+- 0 6720 6087"/>
                              <a:gd name="T37" fmla="*/ T36 w 1418"/>
                              <a:gd name="T38" fmla="+- 0 -331 -728"/>
                              <a:gd name="T39" fmla="*/ -331 h 580"/>
                              <a:gd name="T40" fmla="+- 0 6688 6087"/>
                              <a:gd name="T41" fmla="*/ T40 w 1418"/>
                              <a:gd name="T42" fmla="+- 0 -275 -728"/>
                              <a:gd name="T43" fmla="*/ -275 h 580"/>
                              <a:gd name="T44" fmla="+- 0 6753 6087"/>
                              <a:gd name="T45" fmla="*/ T44 w 1418"/>
                              <a:gd name="T46" fmla="+- 0 -275 -728"/>
                              <a:gd name="T47" fmla="*/ -275 h 580"/>
                              <a:gd name="T48" fmla="+- 0 6932 6087"/>
                              <a:gd name="T49" fmla="*/ T48 w 1418"/>
                              <a:gd name="T50" fmla="+- 0 -186 -728"/>
                              <a:gd name="T51" fmla="*/ -186 h 580"/>
                              <a:gd name="T52" fmla="+- 0 6921 6087"/>
                              <a:gd name="T53" fmla="*/ T52 w 1418"/>
                              <a:gd name="T54" fmla="+- 0 -196 -728"/>
                              <a:gd name="T55" fmla="*/ -196 h 580"/>
                              <a:gd name="T56" fmla="+- 0 6895 6087"/>
                              <a:gd name="T57" fmla="*/ T56 w 1418"/>
                              <a:gd name="T58" fmla="+- 0 -196 -728"/>
                              <a:gd name="T59" fmla="*/ -196 h 580"/>
                              <a:gd name="T60" fmla="+- 0 6884 6087"/>
                              <a:gd name="T61" fmla="*/ T60 w 1418"/>
                              <a:gd name="T62" fmla="+- 0 -186 -728"/>
                              <a:gd name="T63" fmla="*/ -186 h 580"/>
                              <a:gd name="T64" fmla="+- 0 6884 6087"/>
                              <a:gd name="T65" fmla="*/ T64 w 1418"/>
                              <a:gd name="T66" fmla="+- 0 -159 -728"/>
                              <a:gd name="T67" fmla="*/ -159 h 580"/>
                              <a:gd name="T68" fmla="+- 0 6895 6087"/>
                              <a:gd name="T69" fmla="*/ T68 w 1418"/>
                              <a:gd name="T70" fmla="+- 0 -148 -728"/>
                              <a:gd name="T71" fmla="*/ -148 h 580"/>
                              <a:gd name="T72" fmla="+- 0 6921 6087"/>
                              <a:gd name="T73" fmla="*/ T72 w 1418"/>
                              <a:gd name="T74" fmla="+- 0 -148 -728"/>
                              <a:gd name="T75" fmla="*/ -148 h 580"/>
                              <a:gd name="T76" fmla="+- 0 6932 6087"/>
                              <a:gd name="T77" fmla="*/ T76 w 1418"/>
                              <a:gd name="T78" fmla="+- 0 -159 -728"/>
                              <a:gd name="T79" fmla="*/ -159 h 580"/>
                              <a:gd name="T80" fmla="+- 0 6932 6087"/>
                              <a:gd name="T81" fmla="*/ T80 w 1418"/>
                              <a:gd name="T82" fmla="+- 0 -186 -728"/>
                              <a:gd name="T83" fmla="*/ -186 h 580"/>
                              <a:gd name="T84" fmla="+- 0 7080 6087"/>
                              <a:gd name="T85" fmla="*/ T84 w 1418"/>
                              <a:gd name="T86" fmla="+- 0 -268 -728"/>
                              <a:gd name="T87" fmla="*/ -268 h 580"/>
                              <a:gd name="T88" fmla="+- 0 7069 6087"/>
                              <a:gd name="T89" fmla="*/ T88 w 1418"/>
                              <a:gd name="T90" fmla="+- 0 -279 -728"/>
                              <a:gd name="T91" fmla="*/ -279 h 580"/>
                              <a:gd name="T92" fmla="+- 0 7042 6087"/>
                              <a:gd name="T93" fmla="*/ T92 w 1418"/>
                              <a:gd name="T94" fmla="+- 0 -279 -728"/>
                              <a:gd name="T95" fmla="*/ -279 h 580"/>
                              <a:gd name="T96" fmla="+- 0 7032 6087"/>
                              <a:gd name="T97" fmla="*/ T96 w 1418"/>
                              <a:gd name="T98" fmla="+- 0 -268 -728"/>
                              <a:gd name="T99" fmla="*/ -268 h 580"/>
                              <a:gd name="T100" fmla="+- 0 7032 6087"/>
                              <a:gd name="T101" fmla="*/ T100 w 1418"/>
                              <a:gd name="T102" fmla="+- 0 -241 -728"/>
                              <a:gd name="T103" fmla="*/ -241 h 580"/>
                              <a:gd name="T104" fmla="+- 0 7042 6087"/>
                              <a:gd name="T105" fmla="*/ T104 w 1418"/>
                              <a:gd name="T106" fmla="+- 0 -230 -728"/>
                              <a:gd name="T107" fmla="*/ -230 h 580"/>
                              <a:gd name="T108" fmla="+- 0 7069 6087"/>
                              <a:gd name="T109" fmla="*/ T108 w 1418"/>
                              <a:gd name="T110" fmla="+- 0 -230 -728"/>
                              <a:gd name="T111" fmla="*/ -230 h 580"/>
                              <a:gd name="T112" fmla="+- 0 7080 6087"/>
                              <a:gd name="T113" fmla="*/ T112 w 1418"/>
                              <a:gd name="T114" fmla="+- 0 -241 -728"/>
                              <a:gd name="T115" fmla="*/ -241 h 580"/>
                              <a:gd name="T116" fmla="+- 0 7080 6087"/>
                              <a:gd name="T117" fmla="*/ T116 w 1418"/>
                              <a:gd name="T118" fmla="+- 0 -268 -728"/>
                              <a:gd name="T119" fmla="*/ -268 h 580"/>
                              <a:gd name="T120" fmla="+- 0 7505 6087"/>
                              <a:gd name="T121" fmla="*/ T120 w 1418"/>
                              <a:gd name="T122" fmla="+- 0 -220 -728"/>
                              <a:gd name="T123" fmla="*/ -220 h 580"/>
                              <a:gd name="T124" fmla="+- 0 7494 6087"/>
                              <a:gd name="T125" fmla="*/ T124 w 1418"/>
                              <a:gd name="T126" fmla="+- 0 -231 -728"/>
                              <a:gd name="T127" fmla="*/ -231 h 580"/>
                              <a:gd name="T128" fmla="+- 0 7467 6087"/>
                              <a:gd name="T129" fmla="*/ T128 w 1418"/>
                              <a:gd name="T130" fmla="+- 0 -231 -728"/>
                              <a:gd name="T131" fmla="*/ -231 h 580"/>
                              <a:gd name="T132" fmla="+- 0 7456 6087"/>
                              <a:gd name="T133" fmla="*/ T132 w 1418"/>
                              <a:gd name="T134" fmla="+- 0 -220 -728"/>
                              <a:gd name="T135" fmla="*/ -220 h 580"/>
                              <a:gd name="T136" fmla="+- 0 7456 6087"/>
                              <a:gd name="T137" fmla="*/ T136 w 1418"/>
                              <a:gd name="T138" fmla="+- 0 -194 -728"/>
                              <a:gd name="T139" fmla="*/ -194 h 580"/>
                              <a:gd name="T140" fmla="+- 0 7467 6087"/>
                              <a:gd name="T141" fmla="*/ T140 w 1418"/>
                              <a:gd name="T142" fmla="+- 0 -183 -728"/>
                              <a:gd name="T143" fmla="*/ -183 h 580"/>
                              <a:gd name="T144" fmla="+- 0 7494 6087"/>
                              <a:gd name="T145" fmla="*/ T144 w 1418"/>
                              <a:gd name="T146" fmla="+- 0 -183 -728"/>
                              <a:gd name="T147" fmla="*/ -183 h 580"/>
                              <a:gd name="T148" fmla="+- 0 7505 6087"/>
                              <a:gd name="T149" fmla="*/ T148 w 1418"/>
                              <a:gd name="T150" fmla="+- 0 -194 -728"/>
                              <a:gd name="T151" fmla="*/ -194 h 580"/>
                              <a:gd name="T152" fmla="+- 0 7505 6087"/>
                              <a:gd name="T153" fmla="*/ T152 w 1418"/>
                              <a:gd name="T154" fmla="+- 0 -220 -728"/>
                              <a:gd name="T155" fmla="*/ -220 h 5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18" h="580">
                                <a:moveTo>
                                  <a:pt x="65" y="57"/>
                                </a:moveTo>
                                <a:lnTo>
                                  <a:pt x="33" y="0"/>
                                </a:lnTo>
                                <a:lnTo>
                                  <a:pt x="0" y="57"/>
                                </a:lnTo>
                                <a:lnTo>
                                  <a:pt x="65" y="57"/>
                                </a:lnTo>
                                <a:moveTo>
                                  <a:pt x="504" y="297"/>
                                </a:moveTo>
                                <a:lnTo>
                                  <a:pt x="472" y="241"/>
                                </a:lnTo>
                                <a:lnTo>
                                  <a:pt x="439" y="297"/>
                                </a:lnTo>
                                <a:lnTo>
                                  <a:pt x="504" y="297"/>
                                </a:lnTo>
                                <a:moveTo>
                                  <a:pt x="666" y="453"/>
                                </a:moveTo>
                                <a:lnTo>
                                  <a:pt x="633" y="397"/>
                                </a:lnTo>
                                <a:lnTo>
                                  <a:pt x="601" y="453"/>
                                </a:lnTo>
                                <a:lnTo>
                                  <a:pt x="666" y="453"/>
                                </a:lnTo>
                                <a:moveTo>
                                  <a:pt x="845" y="542"/>
                                </a:moveTo>
                                <a:lnTo>
                                  <a:pt x="834" y="532"/>
                                </a:lnTo>
                                <a:lnTo>
                                  <a:pt x="808" y="532"/>
                                </a:lnTo>
                                <a:lnTo>
                                  <a:pt x="797" y="542"/>
                                </a:lnTo>
                                <a:lnTo>
                                  <a:pt x="797" y="569"/>
                                </a:lnTo>
                                <a:lnTo>
                                  <a:pt x="808" y="580"/>
                                </a:lnTo>
                                <a:lnTo>
                                  <a:pt x="834" y="580"/>
                                </a:lnTo>
                                <a:lnTo>
                                  <a:pt x="845" y="569"/>
                                </a:lnTo>
                                <a:lnTo>
                                  <a:pt x="845" y="542"/>
                                </a:lnTo>
                                <a:moveTo>
                                  <a:pt x="993" y="460"/>
                                </a:moveTo>
                                <a:lnTo>
                                  <a:pt x="982" y="449"/>
                                </a:lnTo>
                                <a:lnTo>
                                  <a:pt x="955" y="449"/>
                                </a:lnTo>
                                <a:lnTo>
                                  <a:pt x="945" y="460"/>
                                </a:lnTo>
                                <a:lnTo>
                                  <a:pt x="945" y="487"/>
                                </a:lnTo>
                                <a:lnTo>
                                  <a:pt x="955" y="498"/>
                                </a:lnTo>
                                <a:lnTo>
                                  <a:pt x="982" y="498"/>
                                </a:lnTo>
                                <a:lnTo>
                                  <a:pt x="993" y="487"/>
                                </a:lnTo>
                                <a:lnTo>
                                  <a:pt x="993" y="460"/>
                                </a:lnTo>
                                <a:moveTo>
                                  <a:pt x="1418" y="508"/>
                                </a:moveTo>
                                <a:lnTo>
                                  <a:pt x="1407" y="497"/>
                                </a:lnTo>
                                <a:lnTo>
                                  <a:pt x="1380" y="497"/>
                                </a:lnTo>
                                <a:lnTo>
                                  <a:pt x="1369" y="508"/>
                                </a:lnTo>
                                <a:lnTo>
                                  <a:pt x="1369" y="534"/>
                                </a:lnTo>
                                <a:lnTo>
                                  <a:pt x="1380" y="545"/>
                                </a:lnTo>
                                <a:lnTo>
                                  <a:pt x="1407" y="545"/>
                                </a:lnTo>
                                <a:lnTo>
                                  <a:pt x="1418" y="534"/>
                                </a:lnTo>
                                <a:lnTo>
                                  <a:pt x="1418" y="508"/>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8" name="AutoShape 4787"/>
                        <wps:cNvSpPr>
                          <a:spLocks/>
                        </wps:cNvSpPr>
                        <wps:spPr bwMode="auto">
                          <a:xfrm>
                            <a:off x="0" y="4954"/>
                            <a:ext cx="11191" cy="144"/>
                          </a:xfrm>
                          <a:custGeom>
                            <a:avLst/>
                            <a:gdLst>
                              <a:gd name="T0" fmla="*/ 4672 w 11191"/>
                              <a:gd name="T1" fmla="+- 0 -70 4955"/>
                              <a:gd name="T2" fmla="*/ -70 h 144"/>
                              <a:gd name="T3" fmla="*/ 8007 w 11191"/>
                              <a:gd name="T4" fmla="+- 0 -70 4955"/>
                              <a:gd name="T5" fmla="*/ -70 h 144"/>
                              <a:gd name="T6" fmla="*/ 4672 w 11191"/>
                              <a:gd name="T7" fmla="+- 0 -70 4955"/>
                              <a:gd name="T8" fmla="*/ -70 h 144"/>
                              <a:gd name="T9" fmla="*/ 4672 w 11191"/>
                              <a:gd name="T10" fmla="+- 0 -27 4955"/>
                              <a:gd name="T11" fmla="*/ -27 h 144"/>
                            </a:gdLst>
                            <a:ahLst/>
                            <a:cxnLst>
                              <a:cxn ang="0">
                                <a:pos x="T0" y="T2"/>
                              </a:cxn>
                              <a:cxn ang="0">
                                <a:pos x="T3" y="T5"/>
                              </a:cxn>
                              <a:cxn ang="0">
                                <a:pos x="T6" y="T8"/>
                              </a:cxn>
                              <a:cxn ang="0">
                                <a:pos x="T9" y="T11"/>
                              </a:cxn>
                            </a:cxnLst>
                            <a:rect l="0" t="0" r="r" b="b"/>
                            <a:pathLst>
                              <a:path w="11191" h="144">
                                <a:moveTo>
                                  <a:pt x="4672" y="-5025"/>
                                </a:moveTo>
                                <a:lnTo>
                                  <a:pt x="8007" y="-5025"/>
                                </a:lnTo>
                                <a:moveTo>
                                  <a:pt x="4672" y="-5025"/>
                                </a:moveTo>
                                <a:lnTo>
                                  <a:pt x="4672" y="-4982"/>
                                </a:lnTo>
                              </a:path>
                            </a:pathLst>
                          </a:custGeom>
                          <a:noFill/>
                          <a:ln w="28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9" name="Line 4788"/>
                        <wps:cNvCnPr>
                          <a:cxnSpLocks/>
                        </wps:cNvCnPr>
                        <wps:spPr bwMode="auto">
                          <a:xfrm>
                            <a:off x="5784" y="-70"/>
                            <a:ext cx="0" cy="43"/>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0" name="Line 4789"/>
                        <wps:cNvCnPr>
                          <a:cxnSpLocks/>
                        </wps:cNvCnPr>
                        <wps:spPr bwMode="auto">
                          <a:xfrm>
                            <a:off x="6896" y="-70"/>
                            <a:ext cx="0" cy="43"/>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1" name="Line 4790"/>
                        <wps:cNvCnPr>
                          <a:cxnSpLocks/>
                        </wps:cNvCnPr>
                        <wps:spPr bwMode="auto">
                          <a:xfrm>
                            <a:off x="8007" y="-70"/>
                            <a:ext cx="0" cy="43"/>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2" name="AutoShape 4791"/>
                        <wps:cNvSpPr>
                          <a:spLocks/>
                        </wps:cNvSpPr>
                        <wps:spPr bwMode="auto">
                          <a:xfrm>
                            <a:off x="-144" y="-3132"/>
                            <a:ext cx="144" cy="8087"/>
                          </a:xfrm>
                          <a:custGeom>
                            <a:avLst/>
                            <a:gdLst>
                              <a:gd name="T0" fmla="+- 0 4200 -144"/>
                              <a:gd name="T1" fmla="*/ T0 w 144"/>
                              <a:gd name="T2" fmla="+- 0 -218 -3131"/>
                              <a:gd name="T3" fmla="*/ -218 h 8087"/>
                              <a:gd name="T4" fmla="+- 0 4200 -144"/>
                              <a:gd name="T5" fmla="*/ T4 w 144"/>
                              <a:gd name="T6" fmla="+- 0 -2628 -3131"/>
                              <a:gd name="T7" fmla="*/ -2628 h 8087"/>
                              <a:gd name="T8" fmla="+- 0 4200 -144"/>
                              <a:gd name="T9" fmla="*/ T8 w 144"/>
                              <a:gd name="T10" fmla="+- 0 -218 -3131"/>
                              <a:gd name="T11" fmla="*/ -218 h 8087"/>
                              <a:gd name="T12" fmla="+- 0 4157 -144"/>
                              <a:gd name="T13" fmla="*/ T12 w 144"/>
                              <a:gd name="T14" fmla="+- 0 -218 -3131"/>
                              <a:gd name="T15" fmla="*/ -218 h 8087"/>
                            </a:gdLst>
                            <a:ahLst/>
                            <a:cxnLst>
                              <a:cxn ang="0">
                                <a:pos x="T1" y="T3"/>
                              </a:cxn>
                              <a:cxn ang="0">
                                <a:pos x="T5" y="T7"/>
                              </a:cxn>
                              <a:cxn ang="0">
                                <a:pos x="T9" y="T11"/>
                              </a:cxn>
                              <a:cxn ang="0">
                                <a:pos x="T13" y="T15"/>
                              </a:cxn>
                            </a:cxnLst>
                            <a:rect l="0" t="0" r="r" b="b"/>
                            <a:pathLst>
                              <a:path w="144" h="8087">
                                <a:moveTo>
                                  <a:pt x="4344" y="2913"/>
                                </a:moveTo>
                                <a:lnTo>
                                  <a:pt x="4344" y="503"/>
                                </a:lnTo>
                                <a:moveTo>
                                  <a:pt x="4344" y="2913"/>
                                </a:moveTo>
                                <a:lnTo>
                                  <a:pt x="4301" y="2913"/>
                                </a:lnTo>
                              </a:path>
                            </a:pathLst>
                          </a:custGeom>
                          <a:noFill/>
                          <a:ln w="28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3" name="Line 4792"/>
                        <wps:cNvCnPr>
                          <a:cxnSpLocks/>
                        </wps:cNvCnPr>
                        <wps:spPr bwMode="auto">
                          <a:xfrm>
                            <a:off x="4200" y="-1021"/>
                            <a:ext cx="0" cy="0"/>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4" name="Line 4793"/>
                        <wps:cNvCnPr>
                          <a:cxnSpLocks/>
                        </wps:cNvCnPr>
                        <wps:spPr bwMode="auto">
                          <a:xfrm>
                            <a:off x="4200" y="-1825"/>
                            <a:ext cx="0" cy="0"/>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5" name="Line 4794"/>
                        <wps:cNvCnPr>
                          <a:cxnSpLocks/>
                        </wps:cNvCnPr>
                        <wps:spPr bwMode="auto">
                          <a:xfrm>
                            <a:off x="4200" y="-2628"/>
                            <a:ext cx="0" cy="0"/>
                          </a:xfrm>
                          <a:prstGeom prst="line">
                            <a:avLst/>
                          </a:prstGeom>
                          <a:noFill/>
                          <a:ln w="2839">
                            <a:solidFill>
                              <a:srgbClr val="000000"/>
                            </a:solidFill>
                            <a:round/>
                            <a:headEnd/>
                            <a:tailEnd/>
                          </a:ln>
                          <a:extLst>
                            <a:ext uri="{909E8E84-426E-40DD-AFC4-6F175D3DCCD1}">
                              <a14:hiddenFill xmlns:a14="http://schemas.microsoft.com/office/drawing/2010/main">
                                <a:noFill/>
                              </a14:hiddenFill>
                            </a:ext>
                          </a:extLst>
                        </wps:spPr>
                        <wps:bodyPr/>
                      </wps:wsp>
                      <wps:wsp>
                        <wps:cNvPr id="2236" name="Rectangle 4795"/>
                        <wps:cNvSpPr>
                          <a:spLocks/>
                        </wps:cNvSpPr>
                        <wps:spPr bwMode="auto">
                          <a:xfrm>
                            <a:off x="4199" y="-2830"/>
                            <a:ext cx="4485" cy="2760"/>
                          </a:xfrm>
                          <a:prstGeom prst="rect">
                            <a:avLst/>
                          </a:prstGeom>
                          <a:noFill/>
                          <a:ln w="283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7" name="Freeform 4796"/>
                        <wps:cNvSpPr>
                          <a:spLocks/>
                        </wps:cNvSpPr>
                        <wps:spPr bwMode="auto">
                          <a:xfrm>
                            <a:off x="4786" y="-1008"/>
                            <a:ext cx="49" cy="49"/>
                          </a:xfrm>
                          <a:custGeom>
                            <a:avLst/>
                            <a:gdLst>
                              <a:gd name="T0" fmla="+- 0 4824 4787"/>
                              <a:gd name="T1" fmla="*/ T0 w 49"/>
                              <a:gd name="T2" fmla="+- 0 -1008 -1008"/>
                              <a:gd name="T3" fmla="*/ -1008 h 49"/>
                              <a:gd name="T4" fmla="+- 0 4798 4787"/>
                              <a:gd name="T5" fmla="*/ T4 w 49"/>
                              <a:gd name="T6" fmla="+- 0 -1008 -1008"/>
                              <a:gd name="T7" fmla="*/ -1008 h 49"/>
                              <a:gd name="T8" fmla="+- 0 4787 4787"/>
                              <a:gd name="T9" fmla="*/ T8 w 49"/>
                              <a:gd name="T10" fmla="+- 0 -997 -1008"/>
                              <a:gd name="T11" fmla="*/ -997 h 49"/>
                              <a:gd name="T12" fmla="+- 0 4787 4787"/>
                              <a:gd name="T13" fmla="*/ T12 w 49"/>
                              <a:gd name="T14" fmla="+- 0 -970 -1008"/>
                              <a:gd name="T15" fmla="*/ -970 h 49"/>
                              <a:gd name="T16" fmla="+- 0 4798 4787"/>
                              <a:gd name="T17" fmla="*/ T16 w 49"/>
                              <a:gd name="T18" fmla="+- 0 -959 -1008"/>
                              <a:gd name="T19" fmla="*/ -959 h 49"/>
                              <a:gd name="T20" fmla="+- 0 4824 4787"/>
                              <a:gd name="T21" fmla="*/ T20 w 49"/>
                              <a:gd name="T22" fmla="+- 0 -959 -1008"/>
                              <a:gd name="T23" fmla="*/ -959 h 49"/>
                              <a:gd name="T24" fmla="+- 0 4835 4787"/>
                              <a:gd name="T25" fmla="*/ T24 w 49"/>
                              <a:gd name="T26" fmla="+- 0 -970 -1008"/>
                              <a:gd name="T27" fmla="*/ -970 h 49"/>
                              <a:gd name="T28" fmla="+- 0 4835 4787"/>
                              <a:gd name="T29" fmla="*/ T28 w 49"/>
                              <a:gd name="T30" fmla="+- 0 -997 -1008"/>
                              <a:gd name="T31" fmla="*/ -997 h 49"/>
                              <a:gd name="T32" fmla="+- 0 4824 4787"/>
                              <a:gd name="T33" fmla="*/ T32 w 49"/>
                              <a:gd name="T34" fmla="+- 0 -1008 -1008"/>
                              <a:gd name="T35" fmla="*/ -1008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 h="49">
                                <a:moveTo>
                                  <a:pt x="37" y="0"/>
                                </a:moveTo>
                                <a:lnTo>
                                  <a:pt x="11" y="0"/>
                                </a:lnTo>
                                <a:lnTo>
                                  <a:pt x="0" y="11"/>
                                </a:lnTo>
                                <a:lnTo>
                                  <a:pt x="0" y="38"/>
                                </a:lnTo>
                                <a:lnTo>
                                  <a:pt x="11" y="49"/>
                                </a:lnTo>
                                <a:lnTo>
                                  <a:pt x="37" y="49"/>
                                </a:lnTo>
                                <a:lnTo>
                                  <a:pt x="48" y="38"/>
                                </a:lnTo>
                                <a:lnTo>
                                  <a:pt x="48" y="11"/>
                                </a:lnTo>
                                <a:lnTo>
                                  <a:pt x="37"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8" name="Freeform 4797"/>
                        <wps:cNvSpPr>
                          <a:spLocks/>
                        </wps:cNvSpPr>
                        <wps:spPr bwMode="auto">
                          <a:xfrm>
                            <a:off x="4786" y="-795"/>
                            <a:ext cx="49" cy="49"/>
                          </a:xfrm>
                          <a:custGeom>
                            <a:avLst/>
                            <a:gdLst>
                              <a:gd name="T0" fmla="+- 0 4824 4787"/>
                              <a:gd name="T1" fmla="*/ T0 w 49"/>
                              <a:gd name="T2" fmla="+- 0 -795 -795"/>
                              <a:gd name="T3" fmla="*/ -795 h 49"/>
                              <a:gd name="T4" fmla="+- 0 4798 4787"/>
                              <a:gd name="T5" fmla="*/ T4 w 49"/>
                              <a:gd name="T6" fmla="+- 0 -795 -795"/>
                              <a:gd name="T7" fmla="*/ -795 h 49"/>
                              <a:gd name="T8" fmla="+- 0 4787 4787"/>
                              <a:gd name="T9" fmla="*/ T8 w 49"/>
                              <a:gd name="T10" fmla="+- 0 -784 -795"/>
                              <a:gd name="T11" fmla="*/ -784 h 49"/>
                              <a:gd name="T12" fmla="+- 0 4787 4787"/>
                              <a:gd name="T13" fmla="*/ T12 w 49"/>
                              <a:gd name="T14" fmla="+- 0 -757 -795"/>
                              <a:gd name="T15" fmla="*/ -757 h 49"/>
                              <a:gd name="T16" fmla="+- 0 4798 4787"/>
                              <a:gd name="T17" fmla="*/ T16 w 49"/>
                              <a:gd name="T18" fmla="+- 0 -747 -795"/>
                              <a:gd name="T19" fmla="*/ -747 h 49"/>
                              <a:gd name="T20" fmla="+- 0 4824 4787"/>
                              <a:gd name="T21" fmla="*/ T20 w 49"/>
                              <a:gd name="T22" fmla="+- 0 -747 -795"/>
                              <a:gd name="T23" fmla="*/ -747 h 49"/>
                              <a:gd name="T24" fmla="+- 0 4835 4787"/>
                              <a:gd name="T25" fmla="*/ T24 w 49"/>
                              <a:gd name="T26" fmla="+- 0 -757 -795"/>
                              <a:gd name="T27" fmla="*/ -757 h 49"/>
                              <a:gd name="T28" fmla="+- 0 4835 4787"/>
                              <a:gd name="T29" fmla="*/ T28 w 49"/>
                              <a:gd name="T30" fmla="+- 0 -784 -795"/>
                              <a:gd name="T31" fmla="*/ -784 h 49"/>
                              <a:gd name="T32" fmla="+- 0 4824 4787"/>
                              <a:gd name="T33" fmla="*/ T32 w 49"/>
                              <a:gd name="T34" fmla="+- 0 -795 -795"/>
                              <a:gd name="T35" fmla="*/ -795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 h="49">
                                <a:moveTo>
                                  <a:pt x="37" y="0"/>
                                </a:moveTo>
                                <a:lnTo>
                                  <a:pt x="11" y="0"/>
                                </a:lnTo>
                                <a:lnTo>
                                  <a:pt x="0" y="11"/>
                                </a:lnTo>
                                <a:lnTo>
                                  <a:pt x="0" y="38"/>
                                </a:lnTo>
                                <a:lnTo>
                                  <a:pt x="11" y="48"/>
                                </a:lnTo>
                                <a:lnTo>
                                  <a:pt x="37" y="48"/>
                                </a:lnTo>
                                <a:lnTo>
                                  <a:pt x="48" y="38"/>
                                </a:lnTo>
                                <a:lnTo>
                                  <a:pt x="48" y="11"/>
                                </a:lnTo>
                                <a:lnTo>
                                  <a:pt x="37"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9" name="Freeform 4798"/>
                        <wps:cNvSpPr>
                          <a:spLocks/>
                        </wps:cNvSpPr>
                        <wps:spPr bwMode="auto">
                          <a:xfrm>
                            <a:off x="4786" y="-583"/>
                            <a:ext cx="49" cy="49"/>
                          </a:xfrm>
                          <a:custGeom>
                            <a:avLst/>
                            <a:gdLst>
                              <a:gd name="T0" fmla="+- 0 4824 4787"/>
                              <a:gd name="T1" fmla="*/ T0 w 49"/>
                              <a:gd name="T2" fmla="+- 0 -582 -582"/>
                              <a:gd name="T3" fmla="*/ -582 h 49"/>
                              <a:gd name="T4" fmla="+- 0 4798 4787"/>
                              <a:gd name="T5" fmla="*/ T4 w 49"/>
                              <a:gd name="T6" fmla="+- 0 -582 -582"/>
                              <a:gd name="T7" fmla="*/ -582 h 49"/>
                              <a:gd name="T8" fmla="+- 0 4787 4787"/>
                              <a:gd name="T9" fmla="*/ T8 w 49"/>
                              <a:gd name="T10" fmla="+- 0 -571 -582"/>
                              <a:gd name="T11" fmla="*/ -571 h 49"/>
                              <a:gd name="T12" fmla="+- 0 4787 4787"/>
                              <a:gd name="T13" fmla="*/ T12 w 49"/>
                              <a:gd name="T14" fmla="+- 0 -545 -582"/>
                              <a:gd name="T15" fmla="*/ -545 h 49"/>
                              <a:gd name="T16" fmla="+- 0 4798 4787"/>
                              <a:gd name="T17" fmla="*/ T16 w 49"/>
                              <a:gd name="T18" fmla="+- 0 -534 -582"/>
                              <a:gd name="T19" fmla="*/ -534 h 49"/>
                              <a:gd name="T20" fmla="+- 0 4824 4787"/>
                              <a:gd name="T21" fmla="*/ T20 w 49"/>
                              <a:gd name="T22" fmla="+- 0 -534 -582"/>
                              <a:gd name="T23" fmla="*/ -534 h 49"/>
                              <a:gd name="T24" fmla="+- 0 4835 4787"/>
                              <a:gd name="T25" fmla="*/ T24 w 49"/>
                              <a:gd name="T26" fmla="+- 0 -545 -582"/>
                              <a:gd name="T27" fmla="*/ -545 h 49"/>
                              <a:gd name="T28" fmla="+- 0 4835 4787"/>
                              <a:gd name="T29" fmla="*/ T28 w 49"/>
                              <a:gd name="T30" fmla="+- 0 -571 -582"/>
                              <a:gd name="T31" fmla="*/ -571 h 49"/>
                              <a:gd name="T32" fmla="+- 0 4824 4787"/>
                              <a:gd name="T33" fmla="*/ T32 w 49"/>
                              <a:gd name="T34" fmla="+- 0 -582 -582"/>
                              <a:gd name="T35" fmla="*/ -582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 h="49">
                                <a:moveTo>
                                  <a:pt x="37" y="0"/>
                                </a:moveTo>
                                <a:lnTo>
                                  <a:pt x="11" y="0"/>
                                </a:lnTo>
                                <a:lnTo>
                                  <a:pt x="0" y="11"/>
                                </a:lnTo>
                                <a:lnTo>
                                  <a:pt x="0" y="37"/>
                                </a:lnTo>
                                <a:lnTo>
                                  <a:pt x="11" y="48"/>
                                </a:lnTo>
                                <a:lnTo>
                                  <a:pt x="37" y="48"/>
                                </a:lnTo>
                                <a:lnTo>
                                  <a:pt x="48" y="37"/>
                                </a:lnTo>
                                <a:lnTo>
                                  <a:pt x="48" y="11"/>
                                </a:lnTo>
                                <a:lnTo>
                                  <a:pt x="37"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0" name="Freeform 4799"/>
                        <wps:cNvSpPr>
                          <a:spLocks/>
                        </wps:cNvSpPr>
                        <wps:spPr bwMode="auto">
                          <a:xfrm>
                            <a:off x="4786" y="-370"/>
                            <a:ext cx="49" cy="49"/>
                          </a:xfrm>
                          <a:custGeom>
                            <a:avLst/>
                            <a:gdLst>
                              <a:gd name="T0" fmla="+- 0 4824 4787"/>
                              <a:gd name="T1" fmla="*/ T0 w 49"/>
                              <a:gd name="T2" fmla="+- 0 -369 -369"/>
                              <a:gd name="T3" fmla="*/ -369 h 49"/>
                              <a:gd name="T4" fmla="+- 0 4798 4787"/>
                              <a:gd name="T5" fmla="*/ T4 w 49"/>
                              <a:gd name="T6" fmla="+- 0 -369 -369"/>
                              <a:gd name="T7" fmla="*/ -369 h 49"/>
                              <a:gd name="T8" fmla="+- 0 4787 4787"/>
                              <a:gd name="T9" fmla="*/ T8 w 49"/>
                              <a:gd name="T10" fmla="+- 0 -358 -369"/>
                              <a:gd name="T11" fmla="*/ -358 h 49"/>
                              <a:gd name="T12" fmla="+- 0 4787 4787"/>
                              <a:gd name="T13" fmla="*/ T12 w 49"/>
                              <a:gd name="T14" fmla="+- 0 -332 -369"/>
                              <a:gd name="T15" fmla="*/ -332 h 49"/>
                              <a:gd name="T16" fmla="+- 0 4798 4787"/>
                              <a:gd name="T17" fmla="*/ T16 w 49"/>
                              <a:gd name="T18" fmla="+- 0 -321 -369"/>
                              <a:gd name="T19" fmla="*/ -321 h 49"/>
                              <a:gd name="T20" fmla="+- 0 4824 4787"/>
                              <a:gd name="T21" fmla="*/ T20 w 49"/>
                              <a:gd name="T22" fmla="+- 0 -321 -369"/>
                              <a:gd name="T23" fmla="*/ -321 h 49"/>
                              <a:gd name="T24" fmla="+- 0 4835 4787"/>
                              <a:gd name="T25" fmla="*/ T24 w 49"/>
                              <a:gd name="T26" fmla="+- 0 -332 -369"/>
                              <a:gd name="T27" fmla="*/ -332 h 49"/>
                              <a:gd name="T28" fmla="+- 0 4835 4787"/>
                              <a:gd name="T29" fmla="*/ T28 w 49"/>
                              <a:gd name="T30" fmla="+- 0 -358 -369"/>
                              <a:gd name="T31" fmla="*/ -358 h 49"/>
                              <a:gd name="T32" fmla="+- 0 4824 4787"/>
                              <a:gd name="T33" fmla="*/ T32 w 49"/>
                              <a:gd name="T34" fmla="+- 0 -369 -369"/>
                              <a:gd name="T35" fmla="*/ -369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9" h="49">
                                <a:moveTo>
                                  <a:pt x="37" y="0"/>
                                </a:moveTo>
                                <a:lnTo>
                                  <a:pt x="11" y="0"/>
                                </a:lnTo>
                                <a:lnTo>
                                  <a:pt x="0" y="11"/>
                                </a:lnTo>
                                <a:lnTo>
                                  <a:pt x="0" y="37"/>
                                </a:lnTo>
                                <a:lnTo>
                                  <a:pt x="11" y="48"/>
                                </a:lnTo>
                                <a:lnTo>
                                  <a:pt x="37" y="48"/>
                                </a:lnTo>
                                <a:lnTo>
                                  <a:pt x="48" y="37"/>
                                </a:lnTo>
                                <a:lnTo>
                                  <a:pt x="48" y="11"/>
                                </a:lnTo>
                                <a:lnTo>
                                  <a:pt x="37"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1" name="Freeform 4800"/>
                        <wps:cNvSpPr>
                          <a:spLocks/>
                        </wps:cNvSpPr>
                        <wps:spPr bwMode="auto">
                          <a:xfrm>
                            <a:off x="4611" y="-1022"/>
                            <a:ext cx="65" cy="57"/>
                          </a:xfrm>
                          <a:custGeom>
                            <a:avLst/>
                            <a:gdLst>
                              <a:gd name="T0" fmla="+- 0 4644 4612"/>
                              <a:gd name="T1" fmla="*/ T0 w 65"/>
                              <a:gd name="T2" fmla="+- 0 -1021 -1021"/>
                              <a:gd name="T3" fmla="*/ -1021 h 57"/>
                              <a:gd name="T4" fmla="+- 0 4612 4612"/>
                              <a:gd name="T5" fmla="*/ T4 w 65"/>
                              <a:gd name="T6" fmla="+- 0 -965 -1021"/>
                              <a:gd name="T7" fmla="*/ -965 h 57"/>
                              <a:gd name="T8" fmla="+- 0 4677 4612"/>
                              <a:gd name="T9" fmla="*/ T8 w 65"/>
                              <a:gd name="T10" fmla="+- 0 -965 -1021"/>
                              <a:gd name="T11" fmla="*/ -965 h 57"/>
                              <a:gd name="T12" fmla="+- 0 4644 4612"/>
                              <a:gd name="T13" fmla="*/ T12 w 65"/>
                              <a:gd name="T14" fmla="+- 0 -1021 -1021"/>
                              <a:gd name="T15" fmla="*/ -1021 h 57"/>
                            </a:gdLst>
                            <a:ahLst/>
                            <a:cxnLst>
                              <a:cxn ang="0">
                                <a:pos x="T1" y="T3"/>
                              </a:cxn>
                              <a:cxn ang="0">
                                <a:pos x="T5" y="T7"/>
                              </a:cxn>
                              <a:cxn ang="0">
                                <a:pos x="T9" y="T11"/>
                              </a:cxn>
                              <a:cxn ang="0">
                                <a:pos x="T13" y="T15"/>
                              </a:cxn>
                            </a:cxnLst>
                            <a:rect l="0" t="0" r="r" b="b"/>
                            <a:pathLst>
                              <a:path w="65" h="57">
                                <a:moveTo>
                                  <a:pt x="32" y="0"/>
                                </a:moveTo>
                                <a:lnTo>
                                  <a:pt x="0" y="56"/>
                                </a:lnTo>
                                <a:lnTo>
                                  <a:pt x="65" y="56"/>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2" name="Freeform 4801"/>
                        <wps:cNvSpPr>
                          <a:spLocks/>
                        </wps:cNvSpPr>
                        <wps:spPr bwMode="auto">
                          <a:xfrm>
                            <a:off x="4611" y="-809"/>
                            <a:ext cx="65" cy="57"/>
                          </a:xfrm>
                          <a:custGeom>
                            <a:avLst/>
                            <a:gdLst>
                              <a:gd name="T0" fmla="+- 0 4644 4612"/>
                              <a:gd name="T1" fmla="*/ T0 w 65"/>
                              <a:gd name="T2" fmla="+- 0 -808 -808"/>
                              <a:gd name="T3" fmla="*/ -808 h 57"/>
                              <a:gd name="T4" fmla="+- 0 4612 4612"/>
                              <a:gd name="T5" fmla="*/ T4 w 65"/>
                              <a:gd name="T6" fmla="+- 0 -752 -808"/>
                              <a:gd name="T7" fmla="*/ -752 h 57"/>
                              <a:gd name="T8" fmla="+- 0 4677 4612"/>
                              <a:gd name="T9" fmla="*/ T8 w 65"/>
                              <a:gd name="T10" fmla="+- 0 -752 -808"/>
                              <a:gd name="T11" fmla="*/ -752 h 57"/>
                              <a:gd name="T12" fmla="+- 0 4644 4612"/>
                              <a:gd name="T13" fmla="*/ T12 w 65"/>
                              <a:gd name="T14" fmla="+- 0 -808 -808"/>
                              <a:gd name="T15" fmla="*/ -808 h 57"/>
                            </a:gdLst>
                            <a:ahLst/>
                            <a:cxnLst>
                              <a:cxn ang="0">
                                <a:pos x="T1" y="T3"/>
                              </a:cxn>
                              <a:cxn ang="0">
                                <a:pos x="T5" y="T7"/>
                              </a:cxn>
                              <a:cxn ang="0">
                                <a:pos x="T9" y="T11"/>
                              </a:cxn>
                              <a:cxn ang="0">
                                <a:pos x="T13" y="T15"/>
                              </a:cxn>
                            </a:cxnLst>
                            <a:rect l="0" t="0" r="r" b="b"/>
                            <a:pathLst>
                              <a:path w="65" h="57">
                                <a:moveTo>
                                  <a:pt x="32" y="0"/>
                                </a:moveTo>
                                <a:lnTo>
                                  <a:pt x="0" y="56"/>
                                </a:lnTo>
                                <a:lnTo>
                                  <a:pt x="65" y="56"/>
                                </a:lnTo>
                                <a:lnTo>
                                  <a:pt x="32"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3" name="Freeform 4802"/>
                        <wps:cNvSpPr>
                          <a:spLocks/>
                        </wps:cNvSpPr>
                        <wps:spPr bwMode="auto">
                          <a:xfrm>
                            <a:off x="4611" y="-596"/>
                            <a:ext cx="65" cy="57"/>
                          </a:xfrm>
                          <a:custGeom>
                            <a:avLst/>
                            <a:gdLst>
                              <a:gd name="T0" fmla="+- 0 4644 4612"/>
                              <a:gd name="T1" fmla="*/ T0 w 65"/>
                              <a:gd name="T2" fmla="+- 0 -595 -595"/>
                              <a:gd name="T3" fmla="*/ -595 h 57"/>
                              <a:gd name="T4" fmla="+- 0 4612 4612"/>
                              <a:gd name="T5" fmla="*/ T4 w 65"/>
                              <a:gd name="T6" fmla="+- 0 -539 -595"/>
                              <a:gd name="T7" fmla="*/ -539 h 57"/>
                              <a:gd name="T8" fmla="+- 0 4677 4612"/>
                              <a:gd name="T9" fmla="*/ T8 w 65"/>
                              <a:gd name="T10" fmla="+- 0 -539 -595"/>
                              <a:gd name="T11" fmla="*/ -539 h 57"/>
                              <a:gd name="T12" fmla="+- 0 4644 4612"/>
                              <a:gd name="T13" fmla="*/ T12 w 65"/>
                              <a:gd name="T14" fmla="+- 0 -595 -595"/>
                              <a:gd name="T15" fmla="*/ -595 h 57"/>
                            </a:gdLst>
                            <a:ahLst/>
                            <a:cxnLst>
                              <a:cxn ang="0">
                                <a:pos x="T1" y="T3"/>
                              </a:cxn>
                              <a:cxn ang="0">
                                <a:pos x="T5" y="T7"/>
                              </a:cxn>
                              <a:cxn ang="0">
                                <a:pos x="T9" y="T11"/>
                              </a:cxn>
                              <a:cxn ang="0">
                                <a:pos x="T13" y="T15"/>
                              </a:cxn>
                            </a:cxnLst>
                            <a:rect l="0" t="0" r="r" b="b"/>
                            <a:pathLst>
                              <a:path w="65" h="57">
                                <a:moveTo>
                                  <a:pt x="32" y="0"/>
                                </a:moveTo>
                                <a:lnTo>
                                  <a:pt x="0" y="56"/>
                                </a:lnTo>
                                <a:lnTo>
                                  <a:pt x="65" y="56"/>
                                </a:lnTo>
                                <a:lnTo>
                                  <a:pt x="32"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4" name="Freeform 4803"/>
                        <wps:cNvSpPr>
                          <a:spLocks/>
                        </wps:cNvSpPr>
                        <wps:spPr bwMode="auto">
                          <a:xfrm>
                            <a:off x="4611" y="-383"/>
                            <a:ext cx="65" cy="57"/>
                          </a:xfrm>
                          <a:custGeom>
                            <a:avLst/>
                            <a:gdLst>
                              <a:gd name="T0" fmla="+- 0 4644 4612"/>
                              <a:gd name="T1" fmla="*/ T0 w 65"/>
                              <a:gd name="T2" fmla="+- 0 -383 -383"/>
                              <a:gd name="T3" fmla="*/ -383 h 57"/>
                              <a:gd name="T4" fmla="+- 0 4612 4612"/>
                              <a:gd name="T5" fmla="*/ T4 w 65"/>
                              <a:gd name="T6" fmla="+- 0 -326 -383"/>
                              <a:gd name="T7" fmla="*/ -326 h 57"/>
                              <a:gd name="T8" fmla="+- 0 4677 4612"/>
                              <a:gd name="T9" fmla="*/ T8 w 65"/>
                              <a:gd name="T10" fmla="+- 0 -326 -383"/>
                              <a:gd name="T11" fmla="*/ -326 h 57"/>
                              <a:gd name="T12" fmla="+- 0 4644 4612"/>
                              <a:gd name="T13" fmla="*/ T12 w 65"/>
                              <a:gd name="T14" fmla="+- 0 -383 -383"/>
                              <a:gd name="T15" fmla="*/ -383 h 57"/>
                            </a:gdLst>
                            <a:ahLst/>
                            <a:cxnLst>
                              <a:cxn ang="0">
                                <a:pos x="T1" y="T3"/>
                              </a:cxn>
                              <a:cxn ang="0">
                                <a:pos x="T5" y="T7"/>
                              </a:cxn>
                              <a:cxn ang="0">
                                <a:pos x="T9" y="T11"/>
                              </a:cxn>
                              <a:cxn ang="0">
                                <a:pos x="T13" y="T15"/>
                              </a:cxn>
                            </a:cxnLst>
                            <a:rect l="0" t="0" r="r" b="b"/>
                            <a:pathLst>
                              <a:path w="65" h="57">
                                <a:moveTo>
                                  <a:pt x="32" y="0"/>
                                </a:moveTo>
                                <a:lnTo>
                                  <a:pt x="0" y="57"/>
                                </a:lnTo>
                                <a:lnTo>
                                  <a:pt x="65" y="57"/>
                                </a:lnTo>
                                <a:lnTo>
                                  <a:pt x="32"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5" name="Text Box 4804"/>
                        <wps:cNvSpPr txBox="1">
                          <a:spLocks/>
                        </wps:cNvSpPr>
                        <wps:spPr bwMode="auto">
                          <a:xfrm>
                            <a:off x="4901" y="-1052"/>
                            <a:ext cx="295" cy="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4D072" w14:textId="77777777" w:rsidR="005A72E5" w:rsidRDefault="005A72E5">
                              <w:pPr>
                                <w:spacing w:before="3" w:line="448" w:lineRule="auto"/>
                                <w:ind w:right="6"/>
                                <w:rPr>
                                  <w:rFonts w:ascii="Arial"/>
                                  <w:b/>
                                  <w:sz w:val="10"/>
                                </w:rPr>
                              </w:pPr>
                              <w:r>
                                <w:rPr>
                                  <w:rFonts w:ascii="Arial"/>
                                  <w:b/>
                                  <w:w w:val="105"/>
                                  <w:sz w:val="10"/>
                                </w:rPr>
                                <w:t>CD14 CD4 CD8</w:t>
                              </w:r>
                            </w:p>
                            <w:p w14:paraId="278D913D" w14:textId="77777777" w:rsidR="005A72E5" w:rsidRDefault="005A72E5">
                              <w:pPr>
                                <w:spacing w:before="5"/>
                                <w:rPr>
                                  <w:rFonts w:ascii="Arial"/>
                                  <w:b/>
                                  <w:sz w:val="10"/>
                                </w:rPr>
                              </w:pPr>
                              <w:r>
                                <w:rPr>
                                  <w:rFonts w:ascii="Arial"/>
                                  <w:b/>
                                  <w:w w:val="105"/>
                                  <w:sz w:val="10"/>
                                </w:rPr>
                                <w:t>NK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48318" id="Group 4782" o:spid="_x0000_s1285" style="position:absolute;left:0;text-align:left;margin-left:207.85pt;margin-top:-141.6pt;width:226.5pt;height:140.25pt;z-index:2752;mso-position-horizontal-relative:page" coordorigin="4157,-2832" coordsize="4530,2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">
                <v:shape id="AutoShape 4783" o:spid="_x0000_s1286" style="position:absolute;left:4333;top:-2765;width:375;height:746;visibility:visible;mso-wrap-style:square;v-text-anchor:top" coordsize="37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" path="m65,56l33,,,56r65,m83,481l50,425,18,481r65,m189,468l178,458r-27,l141,468r,27l151,506r27,l189,495r,-27m193,277l182,266r-26,l145,277r,26l156,314r26,l193,303r,-26m361,609l351,598r-27,l313,609r,27l324,647r27,l361,636r,-27m375,745l342,689r-32,56l375,745e" fillcolor="#f8766c" stroked="f">
                  <v:path arrowok="t" o:connecttype="custom" o:connectlocs="65,-2709;33,-2765;0,-2709;65,-2709;83,-2284;50,-2340;18,-2284;83,-2284;189,-2297;178,-2307;151,-2307;141,-2297;141,-2270;151,-2259;178,-2259;189,-2270;189,-2297;193,-2488;182,-2499;156,-2499;145,-2488;145,-2462;156,-2451;182,-2451;193,-2462;193,-2488;361,-2156;351,-2167;324,-2167;313,-2156;313,-2129;324,-2118;351,-2118;361,-2129;361,-2156;375,-2020;342,-2076;310,-2020;375,-2020" o:connectangles="0,0,0,0,0,0,0,0,0,0,0,0,0,0,0,0,0,0,0,0,0,0,0,0,0,0,0,0,0,0,0,0,0,0,0,0,0,0,0"/>
                </v:shape>
                <v:shape id="AutoShape 4784" o:spid="_x0000_s1287" style="position:absolute;left:7700;top:-2719;width:515;height:319;visibility:visible;mso-wrap-style:square;v-text-anchor:top" coordsize="515,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" path="m65,318l33,262,,318r65,m314,172l282,115r-33,57l314,172m334,18l323,7r-14,l305,3r-26,l268,14r,27l279,52r9,l264,94r65,l306,55r17,l334,44r,-26m515,11l504,,477,,466,11r,26l477,48r27,l515,37r,-26e" fillcolor="#7bad00" stroked="f">
                  <v:path arrowok="t" o:connecttype="custom" o:connectlocs="65,-2400;33,-2456;0,-2400;65,-2400;314,-2546;282,-2603;249,-2546;314,-2546;334,-2700;323,-2711;309,-2711;305,-2715;279,-2715;268,-2704;268,-2677;279,-2666;288,-2666;264,-2624;329,-2624;306,-2663;323,-2663;334,-2674;334,-2700;515,-2707;504,-2718;477,-2718;466,-2707;466,-2681;477,-2670;504,-2670;515,-2681;515,-2707" o:connectangles="0,0,0,0,0,0,0,0,0,0,0,0,0,0,0,0,0,0,0,0,0,0,0,0,0,0,0,0,0,0,0,0"/>
                </v:shape>
                <v:shape id="AutoShape 4785" o:spid="_x0000_s1288" style="position:absolute;left:7899;top:-2208;width:643;height:410;visibility:visible;mso-wrap-style:square;v-text-anchor:top" coordsize="64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" path="m65,409l32,352,,409r65,m207,337l175,281r-33,56l207,337m398,237l365,181r-32,56l398,237m499,158l489,147r-27,l451,158r,26l462,195r27,l499,184r,-26m643,50l632,39r-24,l610,37r,-26l599,,572,,562,11r,26l572,48r24,l594,50r,27l605,87r27,l643,77r,-27e" fillcolor="#00bec4" stroked="f">
                  <v:path arrowok="t" o:connecttype="custom" o:connectlocs="65,-1798;32,-1855;0,-1798;65,-1798;207,-1870;175,-1926;142,-1870;207,-1870;398,-1970;365,-2026;333,-1970;398,-1970;499,-2049;489,-2060;462,-2060;451,-2049;451,-2023;462,-2012;489,-2012;499,-2023;499,-2049;643,-2157;632,-2168;608,-2168;610,-2170;610,-2196;599,-2207;572,-2207;562,-2196;562,-2170;572,-2159;596,-2159;594,-2157;594,-2130;605,-2120;632,-2120;643,-2130;643,-2157" o:connectangles="0,0,0,0,0,0,0,0,0,0,0,0,0,0,0,0,0,0,0,0,0,0,0,0,0,0,0,0,0,0,0,0,0,0,0,0,0,0"/>
                </v:shape>
                <v:shape id="AutoShape 4786" o:spid="_x0000_s1289" style="position:absolute;left:6087;top:-728;width:1418;height:580;visibility:visible;mso-wrap-style:square;v-text-anchor:top" coordsize="14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" path="m65,57l33,,,57r65,m504,297l472,241r-33,56l504,297m666,453l633,397r-32,56l666,453t179,89l834,532r-26,l797,542r,27l808,580r26,l845,569r,-27m993,460l982,449r-27,l945,460r,27l955,498r27,l993,487r,-27m1418,508r-11,-11l1380,497r-11,11l1369,534r11,11l1407,545r11,-11l1418,508e" fillcolor="#c67bff" stroked="f">
                  <v:path arrowok="t" o:connecttype="custom" o:connectlocs="65,-671;33,-728;0,-671;65,-671;504,-431;472,-487;439,-431;504,-431;666,-275;633,-331;601,-275;666,-275;845,-186;834,-196;808,-196;797,-186;797,-159;808,-148;834,-148;845,-159;845,-186;993,-268;982,-279;955,-279;945,-268;945,-241;955,-230;982,-230;993,-241;993,-268;1418,-220;1407,-231;1380,-231;1369,-220;1369,-194;1380,-183;1407,-183;1418,-194;1418,-220" o:connectangles="0,0,0,0,0,0,0,0,0,0,0,0,0,0,0,0,0,0,0,0,0,0,0,0,0,0,0,0,0,0,0,0,0,0,0,0,0,0,0"/>
                </v:shape>
                <v:shape id="AutoShape 4787" o:spid="_x0000_s1290" style="position:absolute;top:4954;width:11191;height:144;visibility:visible;mso-wrap-style:square;v-text-anchor:top" coordsize="1119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" path="m4672,-5025r3335,m4672,-5025r,43e" filled="f" strokeweight=".07886mm">
                  <v:path arrowok="t" o:connecttype="custom" o:connectlocs="4672,-70;8007,-70;4672,-70;4672,-27" o:connectangles="0,0,0,0"/>
                </v:shape>
                <v:line id="Line 4788" o:spid="_x0000_s1291" style="position:absolute;visibility:visible;mso-wrap-style:square" from="5784,-70" to="578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" strokeweight=".07886mm">
                  <o:lock v:ext="edit" shapetype="f"/>
                </v:line>
                <v:line id="Line 4789" o:spid="_x0000_s1292" style="position:absolute;visibility:visible;mso-wrap-style:square" from="6896,-70" to="689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" strokeweight=".07886mm">
                  <o:lock v:ext="edit" shapetype="f"/>
                </v:line>
                <v:line id="Line 4790" o:spid="_x0000_s1293" style="position:absolute;visibility:visible;mso-wrap-style:square" from="8007,-70" to="80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" strokeweight=".07886mm">
                  <o:lock v:ext="edit" shapetype="f"/>
                </v:line>
                <v:shape id="AutoShape 4791" o:spid="_x0000_s1294" style="position:absolute;left:-144;top:-3132;width:144;height:8087;visibility:visible;mso-wrap-style:square;v-text-anchor:top" coordsize="144,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" path="m4344,2913r,-2410m4344,2913r-43,e" filled="f" strokeweight=".07886mm">
                  <v:path arrowok="t" o:connecttype="custom" o:connectlocs="4344,-218;4344,-2628;4344,-218;4301,-218" o:connectangles="0,0,0,0"/>
                </v:shape>
                <v:line id="Line 4792" o:spid="_x0000_s1295" style="position:absolute;visibility:visible;mso-wrap-style:square" from="4200,-1021" to="4200,-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" strokeweight=".07886mm">
                  <o:lock v:ext="edit" shapetype="f"/>
                </v:line>
                <v:line id="Line 4793" o:spid="_x0000_s1296" style="position:absolute;visibility:visible;mso-wrap-style:square" from="4200,-1825" to="4200,-1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" strokeweight=".07886mm">
                  <o:lock v:ext="edit" shapetype="f"/>
                </v:line>
                <v:line id="Line 4794" o:spid="_x0000_s1297" style="position:absolute;visibility:visible;mso-wrap-style:square" from="4200,-2628" to="4200,-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" strokeweight=".07886mm">
                  <o:lock v:ext="edit" shapetype="f"/>
                </v:line>
                <v:rect id="Rectangle 4795" o:spid="_x0000_s1298" style="position:absolute;left:4199;top:-2830;width:4485;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" filled="f" strokeweight=".07886mm">
                  <v:path arrowok="t"/>
                </v:rect>
                <v:shape id="Freeform 4796" o:spid="_x0000_s1299" style="position:absolute;left:4786;top:-1008;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" path="m37,l11,,,11,,38,11,49r26,l48,38r,-27l37,xe" fillcolor="#f8766c" stroked="f">
                  <v:path arrowok="t" o:connecttype="custom" o:connectlocs="37,-1008;11,-1008;0,-997;0,-970;11,-959;37,-959;48,-970;48,-997;37,-1008" o:connectangles="0,0,0,0,0,0,0,0,0"/>
                </v:shape>
                <v:shape id="Freeform 4797" o:spid="_x0000_s1300" style="position:absolute;left:4786;top:-795;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" path="m37,l11,,,11,,38,11,48r26,l48,38r,-27l37,xe" fillcolor="#7bad00" stroked="f">
                  <v:path arrowok="t" o:connecttype="custom" o:connectlocs="37,-795;11,-795;0,-784;0,-757;11,-747;37,-747;48,-757;48,-784;37,-795" o:connectangles="0,0,0,0,0,0,0,0,0"/>
                </v:shape>
                <v:shape id="Freeform 4798" o:spid="_x0000_s1301" style="position:absolute;left:4786;top:-583;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" path="m37,l11,,,11,,37,11,48r26,l48,37r,-26l37,xe" fillcolor="#00bec4" stroked="f">
                  <v:path arrowok="t" o:connecttype="custom" o:connectlocs="37,-582;11,-582;0,-571;0,-545;11,-534;37,-534;48,-545;48,-571;37,-582" o:connectangles="0,0,0,0,0,0,0,0,0"/>
                </v:shape>
                <v:shape id="Freeform 4799" o:spid="_x0000_s1302" style="position:absolute;left:4786;top:-370;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" path="m37,l11,,,11,,37,11,48r26,l48,37r,-26l37,xe" fillcolor="#c67bff" stroked="f">
                  <v:path arrowok="t" o:connecttype="custom" o:connectlocs="37,-369;11,-369;0,-358;0,-332;11,-321;37,-321;48,-332;48,-358;37,-369" o:connectangles="0,0,0,0,0,0,0,0,0"/>
                </v:shape>
                <v:shape id="Freeform 4800" o:spid="_x0000_s1303" style="position:absolute;left:4611;top:-1022;width:65;height:57;visibility:visible;mso-wrap-style:square;v-text-anchor:top" coordsize="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" path="m32,l,56r65,l32,xe" fillcolor="#f8766c" stroked="f">
                  <v:path arrowok="t" o:connecttype="custom" o:connectlocs="32,-1021;0,-965;65,-965;32,-1021" o:connectangles="0,0,0,0"/>
                </v:shape>
                <v:shape id="Freeform 4801" o:spid="_x0000_s1304" style="position:absolute;left:4611;top:-809;width:65;height:57;visibility:visible;mso-wrap-style:square;v-text-anchor:top" coordsize="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" path="m32,l,56r65,l32,xe" fillcolor="#7bad00" stroked="f">
                  <v:path arrowok="t" o:connecttype="custom" o:connectlocs="32,-808;0,-752;65,-752;32,-808" o:connectangles="0,0,0,0"/>
                </v:shape>
                <v:shape id="Freeform 4802" o:spid="_x0000_s1305" style="position:absolute;left:4611;top:-596;width:65;height:57;visibility:visible;mso-wrap-style:square;v-text-anchor:top" coordsize="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" path="m32,l,56r65,l32,xe" fillcolor="#00bec4" stroked="f">
                  <v:path arrowok="t" o:connecttype="custom" o:connectlocs="32,-595;0,-539;65,-539;32,-595" o:connectangles="0,0,0,0"/>
                </v:shape>
                <v:shape id="Freeform 4803" o:spid="_x0000_s1306" style="position:absolute;left:4611;top:-383;width:65;height:57;visibility:visible;mso-wrap-style:square;v-text-anchor:top" coordsize="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" path="m32,l,57r65,l32,xe" fillcolor="#c67bff" stroked="f">
                  <v:path arrowok="t" o:connecttype="custom" o:connectlocs="32,-383;0,-326;65,-326;32,-383" o:connectangles="0,0,0,0"/>
                </v:shape>
                <v:shape id="Text Box 4804" o:spid="_x0000_s1307" type="#_x0000_t202" style="position:absolute;left:4901;top:-1052;width:295;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" filled="f" stroked="f">
                  <v:path arrowok="t"/>
                  <v:textbox inset="0,0,0,0">
                    <w:txbxContent>
                      <w:p w14:paraId="4614D072" w14:textId="77777777" w:rsidR="005A72E5" w:rsidRDefault="005A72E5">
                        <w:pPr>
                          <w:spacing w:before="3" w:line="448" w:lineRule="auto"/>
                          <w:ind w:right="6"/>
                          <w:rPr>
                            <w:rFonts w:ascii="Arial"/>
                            <w:b/>
                            <w:sz w:val="10"/>
                          </w:rPr>
                        </w:pPr>
                        <w:r>
                          <w:rPr>
                            <w:rFonts w:ascii="Arial"/>
                            <w:b/>
                            <w:w w:val="105"/>
                            <w:sz w:val="10"/>
                          </w:rPr>
                          <w:t>CD14 CD4 CD8</w:t>
                        </w:r>
                      </w:p>
                      <w:p w14:paraId="278D913D" w14:textId="77777777" w:rsidR="005A72E5" w:rsidRDefault="005A72E5">
                        <w:pPr>
                          <w:spacing w:before="5"/>
                          <w:rPr>
                            <w:rFonts w:ascii="Arial"/>
                            <w:b/>
                            <w:sz w:val="10"/>
                          </w:rPr>
                        </w:pPr>
                        <w:r>
                          <w:rPr>
                            <w:rFonts w:ascii="Arial"/>
                            <w:b/>
                            <w:w w:val="105"/>
                            <w:sz w:val="10"/>
                          </w:rPr>
                          <w:t>NK</w:t>
                        </w:r>
                      </w:p>
                    </w:txbxContent>
                  </v:textbox>
                </v:shape>
                <w10:wrap anchorx="page"/>
              </v:group>
            </w:pict>
          </mc:Fallback>
        </mc:AlternateContent>
      </w:r>
      <w:r>
        <w:rPr>
          <w:noProof/>
        </w:rPr>
        <mc:AlternateContent>
          <mc:Choice Requires="wps">
            <w:drawing>
              <wp:anchor distT="0" distB="0" distL="114300" distR="114300" simplePos="0" relativeHeight="2824" behindDoc="0" locked="0" layoutInCell="1" allowOverlap="1" wp14:anchorId="5C10D034" wp14:editId="0C103C00">
                <wp:simplePos x="0" y="0"/>
                <wp:positionH relativeFrom="page">
                  <wp:posOffset>2407285</wp:posOffset>
                </wp:positionH>
                <wp:positionV relativeFrom="paragraph">
                  <wp:posOffset>-1127125</wp:posOffset>
                </wp:positionV>
                <wp:extent cx="219710" cy="530225"/>
                <wp:effectExtent l="0" t="0" r="0" b="0"/>
                <wp:wrapNone/>
                <wp:docPr id="2222" name="Text Box 4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9710" cy="53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2B9AA" w14:textId="77777777" w:rsidR="005A72E5" w:rsidRDefault="005A72E5">
                            <w:pPr>
                              <w:spacing w:before="15"/>
                              <w:ind w:left="131"/>
                              <w:rPr>
                                <w:rFonts w:ascii="Arial"/>
                                <w:b/>
                                <w:sz w:val="12"/>
                              </w:rPr>
                            </w:pPr>
                            <w:r>
                              <w:rPr>
                                <w:rFonts w:ascii="Arial"/>
                                <w:b/>
                                <w:sz w:val="12"/>
                              </w:rPr>
                              <w:t>PC2 (11.2%)</w:t>
                            </w:r>
                          </w:p>
                          <w:p w14:paraId="2D79B09C" w14:textId="77777777" w:rsidR="005A72E5" w:rsidRDefault="005A72E5">
                            <w:pPr>
                              <w:spacing w:before="68"/>
                              <w:ind w:left="20"/>
                              <w:rPr>
                                <w:rFonts w:ascii="Arial" w:hAnsi="Arial"/>
                                <w:sz w:val="9"/>
                              </w:rPr>
                            </w:pPr>
                            <w:r>
                              <w:rPr>
                                <w:rFonts w:ascii="Arial" w:hAnsi="Arial"/>
                                <w:w w:val="105"/>
                                <w:sz w:val="9"/>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0D034" id="Text Box 4781" o:spid="_x0000_s1308" type="#_x0000_t202" style="position:absolute;left:0;text-align:left;margin-left:189.55pt;margin-top:-88.75pt;width:17.3pt;height:41.75pt;z-index:2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" filled="f" stroked="f">
                <v:path arrowok="t"/>
                <v:textbox style="layout-flow:vertical;mso-layout-flow-alt:bottom-to-top" inset="0,0,0,0">
                  <w:txbxContent>
                    <w:p w14:paraId="7362B9AA" w14:textId="77777777" w:rsidR="005A72E5" w:rsidRDefault="005A72E5">
                      <w:pPr>
                        <w:spacing w:before="15"/>
                        <w:ind w:left="131"/>
                        <w:rPr>
                          <w:rFonts w:ascii="Arial"/>
                          <w:b/>
                          <w:sz w:val="12"/>
                        </w:rPr>
                      </w:pPr>
                      <w:r>
                        <w:rPr>
                          <w:rFonts w:ascii="Arial"/>
                          <w:b/>
                          <w:sz w:val="12"/>
                        </w:rPr>
                        <w:t>PC2 (11.2%)</w:t>
                      </w:r>
                    </w:p>
                    <w:p w14:paraId="2D79B09C" w14:textId="77777777" w:rsidR="005A72E5" w:rsidRDefault="005A72E5">
                      <w:pPr>
                        <w:spacing w:before="68"/>
                        <w:ind w:left="20"/>
                        <w:rPr>
                          <w:rFonts w:ascii="Arial" w:hAnsi="Arial"/>
                          <w:sz w:val="9"/>
                        </w:rPr>
                      </w:pPr>
                      <w:r>
                        <w:rPr>
                          <w:rFonts w:ascii="Arial" w:hAnsi="Arial"/>
                          <w:w w:val="105"/>
                          <w:sz w:val="9"/>
                        </w:rPr>
                        <w:t>−50</w:t>
                      </w:r>
                    </w:p>
                  </w:txbxContent>
                </v:textbox>
                <w10:wrap anchorx="page"/>
              </v:shape>
            </w:pict>
          </mc:Fallback>
        </mc:AlternateContent>
      </w:r>
      <w:r>
        <w:rPr>
          <w:noProof/>
        </w:rPr>
        <mc:AlternateContent>
          <mc:Choice Requires="wps">
            <w:drawing>
              <wp:anchor distT="0" distB="0" distL="114300" distR="114300" simplePos="0" relativeHeight="2848" behindDoc="0" locked="0" layoutInCell="1" allowOverlap="1" wp14:anchorId="65DA8F0F" wp14:editId="0CAF2219">
                <wp:simplePos x="0" y="0"/>
                <wp:positionH relativeFrom="page">
                  <wp:posOffset>2533650</wp:posOffset>
                </wp:positionH>
                <wp:positionV relativeFrom="paragraph">
                  <wp:posOffset>-236220</wp:posOffset>
                </wp:positionV>
                <wp:extent cx="93345" cy="161925"/>
                <wp:effectExtent l="0" t="0" r="0" b="0"/>
                <wp:wrapNone/>
                <wp:docPr id="2221" name="Text Box 4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3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4837D" w14:textId="77777777" w:rsidR="005A72E5" w:rsidRDefault="005A72E5">
                            <w:pPr>
                              <w:spacing w:before="22"/>
                              <w:ind w:left="20"/>
                              <w:rPr>
                                <w:rFonts w:ascii="Arial" w:hAnsi="Arial"/>
                                <w:sz w:val="9"/>
                              </w:rPr>
                            </w:pPr>
                            <w:r>
                              <w:rPr>
                                <w:rFonts w:ascii="Arial" w:hAnsi="Arial"/>
                                <w:w w:val="105"/>
                                <w:sz w:val="9"/>
                              </w:rPr>
                              <w:t>−100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A8F0F" id="Text Box 4780" o:spid="_x0000_s1309" type="#_x0000_t202" style="position:absolute;left:0;text-align:left;margin-left:199.5pt;margin-top:-18.6pt;width:7.35pt;height:12.75pt;z-index: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" filled="f" stroked="f">
                <v:path arrowok="t"/>
                <v:textbox style="layout-flow:vertical;mso-layout-flow-alt:bottom-to-top" inset="0,0,0,0">
                  <w:txbxContent>
                    <w:p w14:paraId="3224837D" w14:textId="77777777" w:rsidR="005A72E5" w:rsidRDefault="005A72E5">
                      <w:pPr>
                        <w:spacing w:before="22"/>
                        <w:ind w:left="20"/>
                        <w:rPr>
                          <w:rFonts w:ascii="Arial" w:hAnsi="Arial"/>
                          <w:sz w:val="9"/>
                        </w:rPr>
                      </w:pPr>
                      <w:r>
                        <w:rPr>
                          <w:rFonts w:ascii="Arial" w:hAnsi="Arial"/>
                          <w:w w:val="105"/>
                          <w:sz w:val="9"/>
                        </w:rPr>
                        <w:t>−100</w:t>
                      </w:r>
                    </w:p>
                  </w:txbxContent>
                </v:textbox>
                <w10:wrap anchorx="page"/>
              </v:shape>
            </w:pict>
          </mc:Fallback>
        </mc:AlternateContent>
      </w:r>
      <w:r>
        <w:rPr>
          <w:noProof/>
        </w:rPr>
        <mc:AlternateContent>
          <mc:Choice Requires="wps">
            <w:drawing>
              <wp:anchor distT="0" distB="0" distL="114300" distR="114300" simplePos="0" relativeHeight="2920" behindDoc="0" locked="0" layoutInCell="1" allowOverlap="1" wp14:anchorId="35BBBEEC" wp14:editId="7E983328">
                <wp:simplePos x="0" y="0"/>
                <wp:positionH relativeFrom="page">
                  <wp:posOffset>2892425</wp:posOffset>
                </wp:positionH>
                <wp:positionV relativeFrom="paragraph">
                  <wp:posOffset>-824230</wp:posOffset>
                </wp:positionV>
                <wp:extent cx="221615" cy="120650"/>
                <wp:effectExtent l="0" t="0" r="0" b="0"/>
                <wp:wrapNone/>
                <wp:docPr id="2220" name="Text Box 4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161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FF1DB" w14:textId="77777777" w:rsidR="005A72E5" w:rsidRDefault="005A72E5">
                            <w:pPr>
                              <w:spacing w:before="23"/>
                              <w:ind w:left="20"/>
                              <w:rPr>
                                <w:rFonts w:ascii="Arial"/>
                                <w:b/>
                                <w:sz w:val="10"/>
                              </w:rPr>
                            </w:pPr>
                            <w:r>
                              <w:rPr>
                                <w:rFonts w:ascii="Arial"/>
                                <w:b/>
                                <w:w w:val="105"/>
                                <w:sz w:val="10"/>
                              </w:rPr>
                              <w:t>SF</w:t>
                            </w:r>
                          </w:p>
                          <w:p w14:paraId="741E2E0E" w14:textId="77777777" w:rsidR="005A72E5" w:rsidRDefault="005A72E5">
                            <w:pPr>
                              <w:spacing w:before="74"/>
                              <w:ind w:left="20"/>
                              <w:rPr>
                                <w:rFonts w:ascii="Arial"/>
                                <w:b/>
                                <w:sz w:val="10"/>
                              </w:rPr>
                            </w:pPr>
                            <w:r>
                              <w:rPr>
                                <w:rFonts w:ascii="Arial"/>
                                <w:b/>
                                <w:w w:val="105"/>
                                <w:sz w:val="10"/>
                              </w:rPr>
                              <w:t>PB</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BBEEC" id="Text Box 4779" o:spid="_x0000_s1310" type="#_x0000_t202" style="position:absolute;left:0;text-align:left;margin-left:227.75pt;margin-top:-64.9pt;width:17.45pt;height:9.5pt;z-index:2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" filled="f" stroked="f">
                <v:path arrowok="t"/>
                <v:textbox style="layout-flow:vertical;mso-layout-flow-alt:bottom-to-top" inset="0,0,0,0">
                  <w:txbxContent>
                    <w:p w14:paraId="34EFF1DB" w14:textId="77777777" w:rsidR="005A72E5" w:rsidRDefault="005A72E5">
                      <w:pPr>
                        <w:spacing w:before="23"/>
                        <w:ind w:left="20"/>
                        <w:rPr>
                          <w:rFonts w:ascii="Arial"/>
                          <w:b/>
                          <w:sz w:val="10"/>
                        </w:rPr>
                      </w:pPr>
                      <w:r>
                        <w:rPr>
                          <w:rFonts w:ascii="Arial"/>
                          <w:b/>
                          <w:w w:val="105"/>
                          <w:sz w:val="10"/>
                        </w:rPr>
                        <w:t>SF</w:t>
                      </w:r>
                    </w:p>
                    <w:p w14:paraId="741E2E0E" w14:textId="77777777" w:rsidR="005A72E5" w:rsidRDefault="005A72E5">
                      <w:pPr>
                        <w:spacing w:before="74"/>
                        <w:ind w:left="20"/>
                        <w:rPr>
                          <w:rFonts w:ascii="Arial"/>
                          <w:b/>
                          <w:sz w:val="10"/>
                        </w:rPr>
                      </w:pPr>
                      <w:r>
                        <w:rPr>
                          <w:rFonts w:ascii="Arial"/>
                          <w:b/>
                          <w:w w:val="105"/>
                          <w:sz w:val="10"/>
                        </w:rPr>
                        <w:t>PB</w:t>
                      </w:r>
                    </w:p>
                  </w:txbxContent>
                </v:textbox>
                <w10:wrap anchorx="page"/>
              </v:shape>
            </w:pict>
          </mc:Fallback>
        </mc:AlternateContent>
      </w:r>
      <w:r w:rsidR="009B75EF">
        <w:rPr>
          <w:rFonts w:ascii="Arial" w:hAnsi="Arial"/>
          <w:w w:val="105"/>
          <w:sz w:val="9"/>
        </w:rPr>
        <w:t>−200</w:t>
      </w:r>
      <w:r w:rsidR="009B75EF">
        <w:rPr>
          <w:rFonts w:ascii="Arial" w:hAnsi="Arial"/>
          <w:w w:val="105"/>
          <w:sz w:val="9"/>
        </w:rPr>
        <w:tab/>
        <w:t>−100</w:t>
      </w:r>
      <w:r w:rsidR="009B75EF">
        <w:rPr>
          <w:rFonts w:ascii="Arial" w:hAnsi="Arial"/>
          <w:w w:val="105"/>
          <w:sz w:val="9"/>
        </w:rPr>
        <w:tab/>
        <w:t>0</w:t>
      </w:r>
      <w:r w:rsidR="009B75EF">
        <w:rPr>
          <w:rFonts w:ascii="Arial" w:hAnsi="Arial"/>
          <w:w w:val="105"/>
          <w:sz w:val="9"/>
        </w:rPr>
        <w:tab/>
        <w:t>100</w:t>
      </w:r>
    </w:p>
    <w:p w14:paraId="70708671" w14:textId="77777777" w:rsidR="005313F1" w:rsidRDefault="009B75EF">
      <w:pPr>
        <w:spacing w:before="64"/>
        <w:ind w:right="807"/>
        <w:jc w:val="center"/>
        <w:rPr>
          <w:rFonts w:ascii="Arial"/>
          <w:b/>
          <w:sz w:val="12"/>
        </w:rPr>
      </w:pPr>
      <w:r>
        <w:rPr>
          <w:rFonts w:ascii="Arial"/>
          <w:b/>
          <w:sz w:val="12"/>
        </w:rPr>
        <w:t>PC1 (65.6%)</w:t>
      </w:r>
    </w:p>
    <w:p w14:paraId="27E28760" w14:textId="77777777" w:rsidR="005313F1" w:rsidRDefault="005313F1">
      <w:pPr>
        <w:pStyle w:val="BodyText"/>
        <w:rPr>
          <w:rFonts w:ascii="Arial"/>
          <w:b/>
          <w:sz w:val="16"/>
        </w:rPr>
      </w:pPr>
    </w:p>
    <w:p w14:paraId="38703E20" w14:textId="2D0DE9C2" w:rsidR="005313F1" w:rsidRDefault="00090D17">
      <w:pPr>
        <w:spacing w:before="98" w:line="254" w:lineRule="auto"/>
        <w:ind w:left="377" w:right="1341"/>
        <w:jc w:val="both"/>
      </w:pPr>
      <w:r>
        <w:rPr>
          <w:noProof/>
        </w:rPr>
        <mc:AlternateContent>
          <mc:Choice Requires="wps">
            <w:drawing>
              <wp:anchor distT="0" distB="0" distL="114300" distR="114300" simplePos="0" relativeHeight="503105840" behindDoc="1" locked="0" layoutInCell="1" allowOverlap="1" wp14:anchorId="2FEF740D" wp14:editId="1043ED91">
                <wp:simplePos x="0" y="0"/>
                <wp:positionH relativeFrom="page">
                  <wp:posOffset>5767070</wp:posOffset>
                </wp:positionH>
                <wp:positionV relativeFrom="paragraph">
                  <wp:posOffset>534035</wp:posOffset>
                </wp:positionV>
                <wp:extent cx="41275" cy="0"/>
                <wp:effectExtent l="0" t="0" r="0" b="0"/>
                <wp:wrapNone/>
                <wp:docPr id="2219" name="Line 4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C2109E" id="Line 4778" o:spid="_x0000_s1026" style="position:absolute;z-index:-21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4.1pt,42.05pt" to="457.3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503105864" behindDoc="1" locked="0" layoutInCell="1" allowOverlap="1" wp14:anchorId="18FD9B29" wp14:editId="5436324F">
                <wp:simplePos x="0" y="0"/>
                <wp:positionH relativeFrom="page">
                  <wp:posOffset>2896870</wp:posOffset>
                </wp:positionH>
                <wp:positionV relativeFrom="paragraph">
                  <wp:posOffset>1050290</wp:posOffset>
                </wp:positionV>
                <wp:extent cx="41275" cy="0"/>
                <wp:effectExtent l="0" t="0" r="0" b="0"/>
                <wp:wrapNone/>
                <wp:docPr id="2218" name="Line 4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C85191" id="Line 4777" o:spid="_x0000_s1026" style="position:absolute;z-index:-210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1pt,82.7pt" to="231.35pt,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" strokeweight=".14042mm">
                <o:lock v:ext="edit" shapetype="f"/>
                <w10:wrap anchorx="page"/>
              </v:line>
            </w:pict>
          </mc:Fallback>
        </mc:AlternateContent>
      </w:r>
      <w:r w:rsidR="009B75EF">
        <w:rPr>
          <w:w w:val="110"/>
        </w:rPr>
        <w:t xml:space="preserve">Figure 5.3: </w:t>
      </w:r>
      <w:del w:id="295" w:author="Microsoft Office User" w:date="2018-12-24T11:05:00Z">
        <w:r w:rsidR="009B75EF" w:rsidDel="003C3AB4">
          <w:rPr>
            <w:spacing w:val="-3"/>
            <w:w w:val="110"/>
          </w:rPr>
          <w:delText xml:space="preserve">PCA </w:delText>
        </w:r>
        <w:r w:rsidR="009B75EF" w:rsidDel="003C3AB4">
          <w:rPr>
            <w:w w:val="110"/>
          </w:rPr>
          <w:delText>analysis</w:delText>
        </w:r>
      </w:del>
      <w:ins w:id="296" w:author="Microsoft Office User" w:date="2018-12-24T11:05:00Z">
        <w:r w:rsidR="003C3AB4">
          <w:rPr>
            <w:spacing w:val="-3"/>
            <w:w w:val="110"/>
          </w:rPr>
          <w:t>PCA</w:t>
        </w:r>
      </w:ins>
      <w:r w:rsidR="009B75EF">
        <w:rPr>
          <w:w w:val="110"/>
        </w:rPr>
        <w:t xml:space="preserve"> based on the </w:t>
      </w:r>
      <w:r w:rsidR="009B75EF">
        <w:rPr>
          <w:spacing w:val="-13"/>
          <w:w w:val="110"/>
        </w:rPr>
        <w:t xml:space="preserve">ATAC </w:t>
      </w:r>
      <w:r w:rsidR="009B75EF">
        <w:rPr>
          <w:w w:val="110"/>
        </w:rPr>
        <w:t xml:space="preserve">chromatin accessibility landscape in four immune cell types isolated from blood and </w:t>
      </w:r>
      <w:del w:id="297" w:author="Microsoft Office User" w:date="2018-12-24T11:08:00Z">
        <w:r w:rsidR="009B75EF" w:rsidDel="003C3AB4">
          <w:rPr>
            <w:spacing w:val="-11"/>
            <w:w w:val="110"/>
          </w:rPr>
          <w:delText>SF</w:delText>
        </w:r>
      </w:del>
      <w:ins w:id="298" w:author="Microsoft Office User" w:date="2018-12-24T11:08:00Z">
        <w:r w:rsidR="003C3AB4">
          <w:rPr>
            <w:spacing w:val="-11"/>
            <w:w w:val="110"/>
          </w:rPr>
          <w:t>synovial fluid</w:t>
        </w:r>
      </w:ins>
      <w:r w:rsidR="009B75EF">
        <w:rPr>
          <w:spacing w:val="-11"/>
          <w:w w:val="110"/>
        </w:rPr>
        <w:t xml:space="preserve">. </w:t>
      </w:r>
      <w:del w:id="299" w:author="Microsoft Office User" w:date="2018-12-24T11:05:00Z">
        <w:r w:rsidR="009B75EF" w:rsidDel="003C3AB4">
          <w:rPr>
            <w:spacing w:val="-3"/>
            <w:w w:val="110"/>
          </w:rPr>
          <w:delText xml:space="preserve">PCA </w:delText>
        </w:r>
        <w:r w:rsidR="009B75EF" w:rsidDel="003C3AB4">
          <w:rPr>
            <w:w w:val="110"/>
          </w:rPr>
          <w:delText>analysis</w:delText>
        </w:r>
      </w:del>
      <w:ins w:id="300" w:author="Microsoft Office User" w:date="2018-12-24T11:05:00Z">
        <w:r w:rsidR="003C3AB4">
          <w:rPr>
            <w:spacing w:val="-3"/>
            <w:w w:val="110"/>
          </w:rPr>
          <w:t>PCA</w:t>
        </w:r>
      </w:ins>
      <w:del w:id="301" w:author="Microsoft Office User" w:date="2018-12-24T11:08:00Z">
        <w:r w:rsidR="009B75EF" w:rsidDel="003C3AB4">
          <w:rPr>
            <w:w w:val="110"/>
          </w:rPr>
          <w:delText xml:space="preserve">  </w:delText>
        </w:r>
      </w:del>
      <w:ins w:id="302" w:author="Microsoft Office User" w:date="2018-12-24T11:08:00Z">
        <w:r w:rsidR="003C3AB4">
          <w:rPr>
            <w:w w:val="110"/>
          </w:rPr>
          <w:t xml:space="preserve"> </w:t>
        </w:r>
      </w:ins>
      <w:proofErr w:type="gramStart"/>
      <w:r w:rsidR="009B75EF">
        <w:rPr>
          <w:w w:val="110"/>
        </w:rPr>
        <w:t>was  performed</w:t>
      </w:r>
      <w:proofErr w:type="gramEnd"/>
      <w:r w:rsidR="009B75EF">
        <w:rPr>
          <w:w w:val="110"/>
        </w:rPr>
        <w:t xml:space="preserve">  using  the </w:t>
      </w:r>
      <w:proofErr w:type="spellStart"/>
      <w:r w:rsidR="009B75EF">
        <w:rPr>
          <w:w w:val="110"/>
        </w:rPr>
        <w:t>normalised</w:t>
      </w:r>
      <w:proofErr w:type="spellEnd"/>
      <w:r w:rsidR="009B75EF">
        <w:rPr>
          <w:w w:val="110"/>
        </w:rPr>
        <w:t xml:space="preserve"> counts from the combined consensus master list (ML all) across the  four cell types (CD14</w:t>
      </w:r>
      <w:r w:rsidR="009B75EF">
        <w:rPr>
          <w:w w:val="110"/>
          <w:position w:val="8"/>
          <w:sz w:val="16"/>
        </w:rPr>
        <w:t xml:space="preserve">+ </w:t>
      </w:r>
      <w:r w:rsidR="009B75EF">
        <w:rPr>
          <w:w w:val="110"/>
        </w:rPr>
        <w:t>monocytes, mCD4</w:t>
      </w:r>
      <w:r w:rsidR="009B75EF">
        <w:rPr>
          <w:w w:val="110"/>
          <w:position w:val="8"/>
          <w:sz w:val="16"/>
        </w:rPr>
        <w:t>+</w:t>
      </w:r>
      <w:r w:rsidR="009B75EF">
        <w:rPr>
          <w:w w:val="110"/>
        </w:rPr>
        <w:t>, mCD8</w:t>
      </w:r>
      <w:r w:rsidR="009B75EF">
        <w:rPr>
          <w:w w:val="110"/>
          <w:position w:val="8"/>
          <w:sz w:val="16"/>
        </w:rPr>
        <w:t xml:space="preserve">+ </w:t>
      </w:r>
      <w:r w:rsidR="009B75EF">
        <w:rPr>
          <w:w w:val="110"/>
        </w:rPr>
        <w:t xml:space="preserve">and NK cells) and two tissues </w:t>
      </w:r>
      <w:del w:id="303" w:author="Microsoft Office User" w:date="2018-12-24T11:08:00Z">
        <w:r w:rsidR="009B75EF" w:rsidDel="003C3AB4">
          <w:rPr>
            <w:w w:val="110"/>
          </w:rPr>
          <w:delText xml:space="preserve">(SF and PB) </w:delText>
        </w:r>
      </w:del>
      <w:r w:rsidR="009B75EF">
        <w:rPr>
          <w:w w:val="110"/>
        </w:rPr>
        <w:t xml:space="preserve">of interest. The first two PCs (x-axis and y-axis, respectively) for the </w:t>
      </w:r>
      <w:r w:rsidR="009B75EF">
        <w:rPr>
          <w:spacing w:val="-13"/>
          <w:w w:val="110"/>
        </w:rPr>
        <w:t xml:space="preserve">ATAC </w:t>
      </w:r>
      <w:r w:rsidR="009B75EF">
        <w:rPr>
          <w:w w:val="110"/>
        </w:rPr>
        <w:t xml:space="preserve">peaks included in the ML all </w:t>
      </w:r>
      <w:proofErr w:type="gramStart"/>
      <w:r w:rsidR="009B75EF">
        <w:rPr>
          <w:w w:val="110"/>
        </w:rPr>
        <w:t>are plotted</w:t>
      </w:r>
      <w:proofErr w:type="gramEnd"/>
      <w:r w:rsidR="009B75EF">
        <w:rPr>
          <w:w w:val="110"/>
        </w:rPr>
        <w:t xml:space="preserve">. Each point represents a sample, where </w:t>
      </w:r>
      <w:proofErr w:type="spellStart"/>
      <w:r w:rsidR="009B75EF">
        <w:rPr>
          <w:w w:val="110"/>
        </w:rPr>
        <w:t>colour</w:t>
      </w:r>
      <w:proofErr w:type="spellEnd"/>
      <w:r w:rsidR="009B75EF">
        <w:rPr>
          <w:w w:val="110"/>
        </w:rPr>
        <w:t xml:space="preserve"> indicates cell type and shape tissue (SF and PB). The proportion of variation explained by each principal component </w:t>
      </w:r>
      <w:proofErr w:type="gramStart"/>
      <w:r w:rsidR="009B75EF">
        <w:rPr>
          <w:w w:val="110"/>
        </w:rPr>
        <w:t>is</w:t>
      </w:r>
      <w:r w:rsidR="009B75EF">
        <w:rPr>
          <w:spacing w:val="-26"/>
          <w:w w:val="110"/>
        </w:rPr>
        <w:t xml:space="preserve"> </w:t>
      </w:r>
      <w:r w:rsidR="009B75EF">
        <w:rPr>
          <w:w w:val="110"/>
        </w:rPr>
        <w:t>indicated</w:t>
      </w:r>
      <w:proofErr w:type="gramEnd"/>
      <w:r w:rsidR="009B75EF">
        <w:rPr>
          <w:w w:val="110"/>
        </w:rPr>
        <w:t>.</w:t>
      </w:r>
    </w:p>
    <w:p w14:paraId="450C19B5" w14:textId="77777777" w:rsidR="005313F1" w:rsidRDefault="005313F1">
      <w:pPr>
        <w:pStyle w:val="BodyText"/>
        <w:rPr>
          <w:sz w:val="26"/>
        </w:rPr>
      </w:pPr>
    </w:p>
    <w:p w14:paraId="7C43048D" w14:textId="77777777" w:rsidR="005313F1" w:rsidRDefault="005313F1">
      <w:pPr>
        <w:pStyle w:val="BodyText"/>
        <w:spacing w:before="6"/>
        <w:rPr>
          <w:sz w:val="21"/>
        </w:rPr>
      </w:pPr>
    </w:p>
    <w:p w14:paraId="32128039" w14:textId="77777777" w:rsidR="005313F1" w:rsidRDefault="009B75EF">
      <w:pPr>
        <w:pStyle w:val="BodyText"/>
        <w:spacing w:before="1" w:line="415" w:lineRule="auto"/>
        <w:ind w:left="377" w:right="1241" w:firstLine="566"/>
      </w:pPr>
      <w:commentRangeStart w:id="304"/>
      <w:r>
        <w:rPr>
          <w:w w:val="110"/>
        </w:rPr>
        <w:t xml:space="preserve">The ability to capture putative regulatory regions within the identified </w:t>
      </w:r>
      <w:r>
        <w:rPr>
          <w:w w:val="110"/>
        </w:rPr>
        <w:lastRenderedPageBreak/>
        <w:t xml:space="preserve">accessible chromatin regions </w:t>
      </w:r>
      <w:proofErr w:type="gramStart"/>
      <w:r>
        <w:rPr>
          <w:w w:val="110"/>
        </w:rPr>
        <w:t>was also explored</w:t>
      </w:r>
      <w:proofErr w:type="gramEnd"/>
      <w:r>
        <w:rPr>
          <w:w w:val="110"/>
        </w:rPr>
        <w:t>. Enrichment analysis of di</w:t>
      </w:r>
      <w:r>
        <w:rPr>
          <w:rFonts w:ascii="Arial"/>
          <w:w w:val="110"/>
        </w:rPr>
        <w:t>ff</w:t>
      </w:r>
      <w:r>
        <w:rPr>
          <w:w w:val="110"/>
        </w:rPr>
        <w:t>erent</w:t>
      </w:r>
    </w:p>
    <w:p w14:paraId="0ACDCCDF" w14:textId="77777777" w:rsidR="005313F1" w:rsidRDefault="005313F1">
      <w:pPr>
        <w:spacing w:line="415" w:lineRule="auto"/>
        <w:sectPr w:rsidR="005313F1">
          <w:pgSz w:w="11910" w:h="16840"/>
          <w:pgMar w:top="1800" w:right="0" w:bottom="560" w:left="1680" w:header="1482" w:footer="364" w:gutter="0"/>
          <w:cols w:space="720"/>
        </w:sectPr>
      </w:pPr>
    </w:p>
    <w:p w14:paraId="14394967" w14:textId="77777777" w:rsidR="005313F1" w:rsidRDefault="005313F1">
      <w:pPr>
        <w:pStyle w:val="BodyText"/>
        <w:rPr>
          <w:sz w:val="20"/>
        </w:rPr>
      </w:pPr>
    </w:p>
    <w:p w14:paraId="74C1A558" w14:textId="77777777" w:rsidR="005313F1" w:rsidRDefault="005313F1">
      <w:pPr>
        <w:pStyle w:val="BodyText"/>
        <w:spacing w:before="8"/>
        <w:rPr>
          <w:sz w:val="23"/>
        </w:rPr>
      </w:pPr>
    </w:p>
    <w:p w14:paraId="43F11243" w14:textId="77777777" w:rsidR="005313F1" w:rsidRDefault="00090D17">
      <w:pPr>
        <w:pStyle w:val="BodyText"/>
        <w:spacing w:line="410" w:lineRule="auto"/>
        <w:ind w:left="377" w:right="1341"/>
        <w:jc w:val="both"/>
      </w:pPr>
      <w:r>
        <w:rPr>
          <w:noProof/>
        </w:rPr>
        <mc:AlternateContent>
          <mc:Choice Requires="wps">
            <w:drawing>
              <wp:anchor distT="0" distB="0" distL="114300" distR="114300" simplePos="0" relativeHeight="503106416" behindDoc="1" locked="0" layoutInCell="1" allowOverlap="1" wp14:anchorId="3E34E64D" wp14:editId="0E73FD81">
                <wp:simplePos x="0" y="0"/>
                <wp:positionH relativeFrom="page">
                  <wp:posOffset>6365240</wp:posOffset>
                </wp:positionH>
                <wp:positionV relativeFrom="paragraph">
                  <wp:posOffset>139700</wp:posOffset>
                </wp:positionV>
                <wp:extent cx="45720" cy="0"/>
                <wp:effectExtent l="0" t="0" r="5080" b="0"/>
                <wp:wrapNone/>
                <wp:docPr id="2217" name="Line 4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96E221" id="Line 4776" o:spid="_x0000_s1026" style="position:absolute;z-index:-21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1.2pt,11pt" to="504.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503106440" behindDoc="1" locked="0" layoutInCell="1" allowOverlap="1" wp14:anchorId="12D0F610" wp14:editId="757C8020">
                <wp:simplePos x="0" y="0"/>
                <wp:positionH relativeFrom="page">
                  <wp:posOffset>2469515</wp:posOffset>
                </wp:positionH>
                <wp:positionV relativeFrom="paragraph">
                  <wp:posOffset>1657985</wp:posOffset>
                </wp:positionV>
                <wp:extent cx="45720" cy="0"/>
                <wp:effectExtent l="0" t="0" r="5080" b="0"/>
                <wp:wrapNone/>
                <wp:docPr id="2216" name="Line 4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61DF42" id="Line 4775" o:spid="_x0000_s1026" style="position:absolute;z-index:-210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4.45pt,130.55pt" to="198.05pt,1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503106704" behindDoc="1" locked="0" layoutInCell="1" allowOverlap="1" wp14:anchorId="444C544B" wp14:editId="3F4AA713">
                <wp:simplePos x="0" y="0"/>
                <wp:positionH relativeFrom="page">
                  <wp:posOffset>1478915</wp:posOffset>
                </wp:positionH>
                <wp:positionV relativeFrom="paragraph">
                  <wp:posOffset>3853180</wp:posOffset>
                </wp:positionV>
                <wp:extent cx="8890" cy="0"/>
                <wp:effectExtent l="0" t="0" r="3810" b="0"/>
                <wp:wrapNone/>
                <wp:docPr id="2215" name="Line 47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DD8881" id="Line 4774" o:spid="_x0000_s1026" style="position:absolute;z-index:-20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303.4pt" to="117.15pt,3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iCQIAABU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992" behindDoc="1" locked="0" layoutInCell="1" allowOverlap="1" wp14:anchorId="2DF857F9" wp14:editId="2B53BDA8">
                <wp:simplePos x="0" y="0"/>
                <wp:positionH relativeFrom="page">
                  <wp:posOffset>4178935</wp:posOffset>
                </wp:positionH>
                <wp:positionV relativeFrom="paragraph">
                  <wp:posOffset>3981450</wp:posOffset>
                </wp:positionV>
                <wp:extent cx="8890" cy="0"/>
                <wp:effectExtent l="0" t="0" r="3810" b="0"/>
                <wp:wrapNone/>
                <wp:docPr id="2214" name="Line 4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6EA0F7" id="Line 4773" o:spid="_x0000_s1026" style="position:absolute;z-index:-20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313.5pt" to="329.7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7016" behindDoc="1" locked="0" layoutInCell="1" allowOverlap="1" wp14:anchorId="469F9379" wp14:editId="72E960B2">
                <wp:simplePos x="0" y="0"/>
                <wp:positionH relativeFrom="page">
                  <wp:posOffset>4178935</wp:posOffset>
                </wp:positionH>
                <wp:positionV relativeFrom="paragraph">
                  <wp:posOffset>3760470</wp:posOffset>
                </wp:positionV>
                <wp:extent cx="8890" cy="0"/>
                <wp:effectExtent l="0" t="0" r="3810" b="0"/>
                <wp:wrapNone/>
                <wp:docPr id="2213" name="Line 4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9D4B54" id="Line 4772" o:spid="_x0000_s1026" style="position:absolute;z-index:-209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296.1pt" to="329.75pt,2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7040" behindDoc="1" locked="0" layoutInCell="1" allowOverlap="1" wp14:anchorId="7E2F8166" wp14:editId="7F842641">
                <wp:simplePos x="0" y="0"/>
                <wp:positionH relativeFrom="page">
                  <wp:posOffset>4178935</wp:posOffset>
                </wp:positionH>
                <wp:positionV relativeFrom="paragraph">
                  <wp:posOffset>3538855</wp:posOffset>
                </wp:positionV>
                <wp:extent cx="8890" cy="0"/>
                <wp:effectExtent l="0" t="0" r="3810" b="0"/>
                <wp:wrapNone/>
                <wp:docPr id="2212" name="Line 47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95266D" id="Line 4771" o:spid="_x0000_s1026" style="position:absolute;z-index:-2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278.65pt" to="329.75pt,2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7064" behindDoc="1" locked="0" layoutInCell="1" allowOverlap="1" wp14:anchorId="0BBC83BA" wp14:editId="5A1630A3">
                <wp:simplePos x="0" y="0"/>
                <wp:positionH relativeFrom="page">
                  <wp:posOffset>4178935</wp:posOffset>
                </wp:positionH>
                <wp:positionV relativeFrom="paragraph">
                  <wp:posOffset>3317875</wp:posOffset>
                </wp:positionV>
                <wp:extent cx="8890" cy="0"/>
                <wp:effectExtent l="0" t="0" r="3810" b="0"/>
                <wp:wrapNone/>
                <wp:docPr id="2211" name="Line 4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93DDF0" id="Line 4770" o:spid="_x0000_s1026" style="position:absolute;z-index:-209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261.25pt" to="329.75pt,2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" strokecolor="#333" strokeweight=".09233mm">
                <o:lock v:ext="edit" shapetype="f"/>
                <w10:wrap anchorx="page"/>
              </v:line>
            </w:pict>
          </mc:Fallback>
        </mc:AlternateContent>
      </w:r>
      <w:proofErr w:type="spellStart"/>
      <w:proofErr w:type="gramStart"/>
      <w:r w:rsidR="009B75EF">
        <w:rPr>
          <w:w w:val="110"/>
        </w:rPr>
        <w:t>eQTL</w:t>
      </w:r>
      <w:proofErr w:type="spellEnd"/>
      <w:proofErr w:type="gramEnd"/>
      <w:r w:rsidR="009B75EF">
        <w:rPr>
          <w:spacing w:val="-7"/>
          <w:w w:val="110"/>
        </w:rPr>
        <w:t xml:space="preserve"> </w:t>
      </w:r>
      <w:r w:rsidR="009B75EF">
        <w:rPr>
          <w:w w:val="110"/>
        </w:rPr>
        <w:t>publicly</w:t>
      </w:r>
      <w:r w:rsidR="009B75EF">
        <w:rPr>
          <w:spacing w:val="-7"/>
          <w:w w:val="110"/>
        </w:rPr>
        <w:t xml:space="preserve"> </w:t>
      </w:r>
      <w:r w:rsidR="009B75EF">
        <w:rPr>
          <w:w w:val="110"/>
        </w:rPr>
        <w:t>available</w:t>
      </w:r>
      <w:r w:rsidR="009B75EF">
        <w:rPr>
          <w:spacing w:val="-6"/>
          <w:w w:val="110"/>
        </w:rPr>
        <w:t xml:space="preserve"> </w:t>
      </w:r>
      <w:r w:rsidR="009B75EF">
        <w:rPr>
          <w:w w:val="110"/>
        </w:rPr>
        <w:t>datasets</w:t>
      </w:r>
      <w:r w:rsidR="009B75EF">
        <w:rPr>
          <w:spacing w:val="-7"/>
          <w:w w:val="110"/>
        </w:rPr>
        <w:t xml:space="preserve"> </w:t>
      </w:r>
      <w:r w:rsidR="009B75EF">
        <w:rPr>
          <w:w w:val="110"/>
        </w:rPr>
        <w:t>for</w:t>
      </w:r>
      <w:r w:rsidR="009B75EF">
        <w:rPr>
          <w:spacing w:val="-7"/>
          <w:w w:val="110"/>
        </w:rPr>
        <w:t xml:space="preserve"> </w:t>
      </w:r>
      <w:r w:rsidR="009B75EF">
        <w:rPr>
          <w:w w:val="110"/>
        </w:rPr>
        <w:t>the</w:t>
      </w:r>
      <w:r w:rsidR="009B75EF">
        <w:rPr>
          <w:spacing w:val="-6"/>
          <w:w w:val="110"/>
        </w:rPr>
        <w:t xml:space="preserve"> </w:t>
      </w:r>
      <w:r w:rsidR="009B75EF">
        <w:rPr>
          <w:w w:val="110"/>
        </w:rPr>
        <w:t>regions</w:t>
      </w:r>
      <w:r w:rsidR="009B75EF">
        <w:rPr>
          <w:spacing w:val="-7"/>
          <w:w w:val="110"/>
        </w:rPr>
        <w:t xml:space="preserve"> </w:t>
      </w:r>
      <w:r w:rsidR="009B75EF">
        <w:rPr>
          <w:w w:val="110"/>
        </w:rPr>
        <w:t>contained</w:t>
      </w:r>
      <w:r w:rsidR="009B75EF">
        <w:rPr>
          <w:spacing w:val="-7"/>
          <w:w w:val="110"/>
        </w:rPr>
        <w:t xml:space="preserve"> </w:t>
      </w:r>
      <w:r w:rsidR="009B75EF">
        <w:rPr>
          <w:w w:val="110"/>
        </w:rPr>
        <w:t>in</w:t>
      </w:r>
      <w:r w:rsidR="009B75EF">
        <w:rPr>
          <w:spacing w:val="-6"/>
          <w:w w:val="110"/>
        </w:rPr>
        <w:t xml:space="preserve"> </w:t>
      </w:r>
      <w:r w:rsidR="009B75EF">
        <w:rPr>
          <w:w w:val="110"/>
        </w:rPr>
        <w:t>the</w:t>
      </w:r>
      <w:r w:rsidR="009B75EF">
        <w:rPr>
          <w:spacing w:val="-7"/>
          <w:w w:val="110"/>
        </w:rPr>
        <w:t xml:space="preserve"> </w:t>
      </w:r>
      <w:r w:rsidR="009B75EF">
        <w:rPr>
          <w:w w:val="110"/>
        </w:rPr>
        <w:t>MASTER</w:t>
      </w:r>
      <w:r w:rsidR="009B75EF">
        <w:rPr>
          <w:spacing w:val="9"/>
          <w:w w:val="110"/>
        </w:rPr>
        <w:t xml:space="preserve"> </w:t>
      </w:r>
      <w:r w:rsidR="009B75EF">
        <w:rPr>
          <w:w w:val="110"/>
        </w:rPr>
        <w:t>ALL list</w:t>
      </w:r>
      <w:r w:rsidR="009B75EF">
        <w:rPr>
          <w:spacing w:val="-13"/>
          <w:w w:val="110"/>
        </w:rPr>
        <w:t xml:space="preserve"> </w:t>
      </w:r>
      <w:r w:rsidR="009B75EF">
        <w:rPr>
          <w:w w:val="110"/>
        </w:rPr>
        <w:t>was</w:t>
      </w:r>
      <w:r w:rsidR="009B75EF">
        <w:rPr>
          <w:spacing w:val="-12"/>
          <w:w w:val="110"/>
        </w:rPr>
        <w:t xml:space="preserve"> </w:t>
      </w:r>
      <w:r w:rsidR="009B75EF">
        <w:rPr>
          <w:w w:val="110"/>
        </w:rPr>
        <w:t>performed.</w:t>
      </w:r>
      <w:r w:rsidR="009B75EF">
        <w:rPr>
          <w:spacing w:val="5"/>
          <w:w w:val="110"/>
        </w:rPr>
        <w:t xml:space="preserve"> </w:t>
      </w:r>
      <w:r w:rsidR="009B75EF">
        <w:rPr>
          <w:w w:val="110"/>
        </w:rPr>
        <w:t>Amongst</w:t>
      </w:r>
      <w:r w:rsidR="009B75EF">
        <w:rPr>
          <w:spacing w:val="-12"/>
          <w:w w:val="110"/>
        </w:rPr>
        <w:t xml:space="preserve"> </w:t>
      </w:r>
      <w:r w:rsidR="009B75EF">
        <w:rPr>
          <w:w w:val="110"/>
        </w:rPr>
        <w:t>the</w:t>
      </w:r>
      <w:r w:rsidR="009B75EF">
        <w:rPr>
          <w:spacing w:val="-12"/>
          <w:w w:val="110"/>
        </w:rPr>
        <w:t xml:space="preserve"> </w:t>
      </w:r>
      <w:proofErr w:type="spellStart"/>
      <w:r w:rsidR="009B75EF">
        <w:rPr>
          <w:w w:val="110"/>
        </w:rPr>
        <w:t>GTEx</w:t>
      </w:r>
      <w:proofErr w:type="spellEnd"/>
      <w:r w:rsidR="009B75EF">
        <w:rPr>
          <w:spacing w:val="-12"/>
          <w:w w:val="110"/>
        </w:rPr>
        <w:t xml:space="preserve"> </w:t>
      </w:r>
      <w:proofErr w:type="spellStart"/>
      <w:r w:rsidR="009B75EF">
        <w:rPr>
          <w:w w:val="110"/>
        </w:rPr>
        <w:t>eQTL</w:t>
      </w:r>
      <w:proofErr w:type="spellEnd"/>
      <w:r w:rsidR="009B75EF">
        <w:rPr>
          <w:spacing w:val="-12"/>
          <w:w w:val="110"/>
        </w:rPr>
        <w:t xml:space="preserve"> </w:t>
      </w:r>
      <w:r w:rsidR="009B75EF">
        <w:rPr>
          <w:w w:val="110"/>
        </w:rPr>
        <w:t>data,</w:t>
      </w:r>
      <w:r w:rsidR="009B75EF">
        <w:rPr>
          <w:spacing w:val="-12"/>
          <w:w w:val="110"/>
        </w:rPr>
        <w:t xml:space="preserve"> </w:t>
      </w:r>
      <w:r w:rsidR="009B75EF">
        <w:rPr>
          <w:w w:val="110"/>
        </w:rPr>
        <w:t>the</w:t>
      </w:r>
      <w:r w:rsidR="009B75EF">
        <w:rPr>
          <w:spacing w:val="-12"/>
          <w:w w:val="110"/>
        </w:rPr>
        <w:t xml:space="preserve"> </w:t>
      </w:r>
      <w:r w:rsidR="009B75EF">
        <w:rPr>
          <w:w w:val="110"/>
        </w:rPr>
        <w:t>largest</w:t>
      </w:r>
      <w:r w:rsidR="009B75EF">
        <w:rPr>
          <w:spacing w:val="-12"/>
          <w:w w:val="110"/>
        </w:rPr>
        <w:t xml:space="preserve"> </w:t>
      </w:r>
      <w:r w:rsidR="009B75EF">
        <w:rPr>
          <w:w w:val="110"/>
        </w:rPr>
        <w:t>(</w:t>
      </w:r>
      <w:proofErr w:type="gramStart"/>
      <w:r w:rsidR="009B75EF">
        <w:rPr>
          <w:w w:val="110"/>
        </w:rPr>
        <w:t>z-score</w:t>
      </w:r>
      <w:proofErr w:type="gramEnd"/>
      <w:r w:rsidR="009B75EF">
        <w:rPr>
          <w:w w:val="110"/>
        </w:rPr>
        <w:t>)</w:t>
      </w:r>
      <w:r w:rsidR="009B75EF">
        <w:rPr>
          <w:spacing w:val="-12"/>
          <w:w w:val="110"/>
        </w:rPr>
        <w:t xml:space="preserve"> </w:t>
      </w:r>
      <w:r w:rsidR="009B75EF">
        <w:rPr>
          <w:w w:val="110"/>
        </w:rPr>
        <w:t>and</w:t>
      </w:r>
      <w:r w:rsidR="009B75EF">
        <w:rPr>
          <w:spacing w:val="-12"/>
          <w:w w:val="110"/>
        </w:rPr>
        <w:t xml:space="preserve"> </w:t>
      </w:r>
      <w:r w:rsidR="009B75EF">
        <w:rPr>
          <w:w w:val="110"/>
        </w:rPr>
        <w:t>most significant</w:t>
      </w:r>
      <w:r w:rsidR="009B75EF">
        <w:rPr>
          <w:spacing w:val="-6"/>
          <w:w w:val="110"/>
        </w:rPr>
        <w:t xml:space="preserve"> </w:t>
      </w:r>
      <w:r w:rsidR="009B75EF">
        <w:rPr>
          <w:w w:val="110"/>
        </w:rPr>
        <w:t>(-log</w:t>
      </w:r>
      <w:r w:rsidR="009B75EF">
        <w:rPr>
          <w:w w:val="110"/>
          <w:vertAlign w:val="subscript"/>
        </w:rPr>
        <w:t>1</w:t>
      </w:r>
      <w:r w:rsidR="009B75EF">
        <w:rPr>
          <w:w w:val="110"/>
        </w:rPr>
        <w:t>0FDR)</w:t>
      </w:r>
      <w:r w:rsidR="009B75EF">
        <w:rPr>
          <w:spacing w:val="-5"/>
          <w:w w:val="110"/>
        </w:rPr>
        <w:t xml:space="preserve"> </w:t>
      </w:r>
      <w:r w:rsidR="009B75EF">
        <w:rPr>
          <w:w w:val="110"/>
        </w:rPr>
        <w:t>enrichment</w:t>
      </w:r>
      <w:r w:rsidR="009B75EF">
        <w:rPr>
          <w:spacing w:val="-6"/>
          <w:w w:val="110"/>
        </w:rPr>
        <w:t xml:space="preserve"> </w:t>
      </w:r>
      <w:r w:rsidR="009B75EF">
        <w:rPr>
          <w:w w:val="110"/>
        </w:rPr>
        <w:t>was</w:t>
      </w:r>
      <w:r w:rsidR="009B75EF">
        <w:rPr>
          <w:spacing w:val="-5"/>
          <w:w w:val="110"/>
        </w:rPr>
        <w:t xml:space="preserve"> </w:t>
      </w:r>
      <w:r w:rsidR="009B75EF">
        <w:rPr>
          <w:w w:val="110"/>
        </w:rPr>
        <w:t>found</w:t>
      </w:r>
      <w:r w:rsidR="009B75EF">
        <w:rPr>
          <w:spacing w:val="-5"/>
          <w:w w:val="110"/>
        </w:rPr>
        <w:t xml:space="preserve"> </w:t>
      </w:r>
      <w:r w:rsidR="009B75EF">
        <w:rPr>
          <w:w w:val="110"/>
        </w:rPr>
        <w:t>for</w:t>
      </w:r>
      <w:r w:rsidR="009B75EF">
        <w:rPr>
          <w:spacing w:val="-6"/>
          <w:w w:val="110"/>
        </w:rPr>
        <w:t xml:space="preserve"> </w:t>
      </w:r>
      <w:r w:rsidR="009B75EF">
        <w:rPr>
          <w:w w:val="110"/>
        </w:rPr>
        <w:t>the</w:t>
      </w:r>
      <w:r w:rsidR="009B75EF">
        <w:rPr>
          <w:spacing w:val="-5"/>
          <w:w w:val="110"/>
        </w:rPr>
        <w:t xml:space="preserve"> </w:t>
      </w:r>
      <w:r w:rsidR="009B75EF">
        <w:rPr>
          <w:w w:val="110"/>
        </w:rPr>
        <w:t>venous</w:t>
      </w:r>
      <w:r w:rsidR="009B75EF">
        <w:rPr>
          <w:spacing w:val="-6"/>
          <w:w w:val="110"/>
        </w:rPr>
        <w:t xml:space="preserve"> </w:t>
      </w:r>
      <w:r w:rsidR="009B75EF">
        <w:rPr>
          <w:w w:val="110"/>
        </w:rPr>
        <w:t>blood</w:t>
      </w:r>
      <w:r w:rsidR="009B75EF">
        <w:rPr>
          <w:spacing w:val="-5"/>
          <w:w w:val="110"/>
        </w:rPr>
        <w:t xml:space="preserve"> </w:t>
      </w:r>
      <w:r w:rsidR="009B75EF">
        <w:rPr>
          <w:w w:val="110"/>
        </w:rPr>
        <w:t>data</w:t>
      </w:r>
      <w:r w:rsidR="009B75EF">
        <w:rPr>
          <w:spacing w:val="-5"/>
          <w:w w:val="110"/>
        </w:rPr>
        <w:t xml:space="preserve"> </w:t>
      </w:r>
      <w:r w:rsidR="009B75EF">
        <w:rPr>
          <w:w w:val="110"/>
        </w:rPr>
        <w:t>set</w:t>
      </w:r>
      <w:r w:rsidR="009B75EF">
        <w:rPr>
          <w:spacing w:val="-6"/>
          <w:w w:val="110"/>
        </w:rPr>
        <w:t xml:space="preserve"> </w:t>
      </w:r>
      <w:r w:rsidR="009B75EF">
        <w:rPr>
          <w:w w:val="110"/>
        </w:rPr>
        <w:t xml:space="preserve">(red dot), consistent with the cell types included in the study (Figure 5.4 a). In </w:t>
      </w:r>
      <w:r w:rsidR="009B75EF">
        <w:rPr>
          <w:spacing w:val="-3"/>
          <w:w w:val="110"/>
        </w:rPr>
        <w:t xml:space="preserve">terms </w:t>
      </w:r>
      <w:r w:rsidR="009B75EF">
        <w:rPr>
          <w:w w:val="110"/>
        </w:rPr>
        <w:t xml:space="preserve">of publicly available </w:t>
      </w:r>
      <w:proofErr w:type="spellStart"/>
      <w:r w:rsidR="009B75EF">
        <w:rPr>
          <w:w w:val="110"/>
        </w:rPr>
        <w:t>eQTLs</w:t>
      </w:r>
      <w:proofErr w:type="spellEnd"/>
      <w:r w:rsidR="009B75EF">
        <w:rPr>
          <w:w w:val="110"/>
        </w:rPr>
        <w:t xml:space="preserve"> studies in immune cells, the strongest enrichment for the MASTER ALL regions were found for CD14</w:t>
      </w:r>
      <w:r w:rsidR="009B75EF">
        <w:rPr>
          <w:w w:val="110"/>
          <w:position w:val="9"/>
          <w:sz w:val="18"/>
        </w:rPr>
        <w:t xml:space="preserve">+ </w:t>
      </w:r>
      <w:r w:rsidR="009B75EF">
        <w:rPr>
          <w:w w:val="110"/>
        </w:rPr>
        <w:t>monocytes (importantly unstimulated, LPS 2h and IFN-</w:t>
      </w:r>
      <w:r w:rsidR="009B75EF">
        <w:rPr>
          <w:i/>
          <w:w w:val="110"/>
        </w:rPr>
        <w:t xml:space="preserve">γ </w:t>
      </w:r>
      <w:r w:rsidR="009B75EF">
        <w:rPr>
          <w:w w:val="110"/>
        </w:rPr>
        <w:t>24h) followed by mCD8</w:t>
      </w:r>
      <w:r w:rsidR="009B75EF">
        <w:rPr>
          <w:w w:val="110"/>
          <w:position w:val="9"/>
          <w:sz w:val="18"/>
        </w:rPr>
        <w:t xml:space="preserve">+ </w:t>
      </w:r>
      <w:r w:rsidR="009B75EF">
        <w:rPr>
          <w:w w:val="110"/>
        </w:rPr>
        <w:t xml:space="preserve">T cells (Figure 5.4 b). </w:t>
      </w:r>
      <w:proofErr w:type="spellStart"/>
      <w:proofErr w:type="gramStart"/>
      <w:r w:rsidR="009B75EF">
        <w:rPr>
          <w:w w:val="110"/>
        </w:rPr>
        <w:t>eQTLs</w:t>
      </w:r>
      <w:proofErr w:type="spellEnd"/>
      <w:proofErr w:type="gramEnd"/>
      <w:r w:rsidR="009B75EF">
        <w:rPr>
          <w:w w:val="110"/>
        </w:rPr>
        <w:t xml:space="preserve"> in B cell appeared as the least enriched when compared to the </w:t>
      </w:r>
      <w:r w:rsidR="009B75EF">
        <w:rPr>
          <w:spacing w:val="-3"/>
          <w:w w:val="110"/>
        </w:rPr>
        <w:t xml:space="preserve">other </w:t>
      </w:r>
      <w:r w:rsidR="009B75EF">
        <w:rPr>
          <w:w w:val="110"/>
        </w:rPr>
        <w:t>datasets,</w:t>
      </w:r>
      <w:r w:rsidR="009B75EF">
        <w:rPr>
          <w:spacing w:val="-6"/>
          <w:w w:val="110"/>
        </w:rPr>
        <w:t xml:space="preserve"> </w:t>
      </w:r>
      <w:r w:rsidR="009B75EF">
        <w:rPr>
          <w:w w:val="110"/>
        </w:rPr>
        <w:t>consistently</w:t>
      </w:r>
      <w:r w:rsidR="009B75EF">
        <w:rPr>
          <w:spacing w:val="-6"/>
          <w:w w:val="110"/>
        </w:rPr>
        <w:t xml:space="preserve"> </w:t>
      </w:r>
      <w:r w:rsidR="009B75EF">
        <w:rPr>
          <w:w w:val="110"/>
        </w:rPr>
        <w:t>with</w:t>
      </w:r>
      <w:r w:rsidR="009B75EF">
        <w:rPr>
          <w:spacing w:val="-5"/>
          <w:w w:val="110"/>
        </w:rPr>
        <w:t xml:space="preserve"> </w:t>
      </w:r>
      <w:r w:rsidR="009B75EF">
        <w:rPr>
          <w:w w:val="110"/>
        </w:rPr>
        <w:t>the</w:t>
      </w:r>
      <w:r w:rsidR="009B75EF">
        <w:rPr>
          <w:spacing w:val="-7"/>
          <w:w w:val="110"/>
        </w:rPr>
        <w:t xml:space="preserve"> </w:t>
      </w:r>
      <w:r w:rsidR="009B75EF">
        <w:rPr>
          <w:w w:val="110"/>
        </w:rPr>
        <w:t>absence</w:t>
      </w:r>
      <w:r w:rsidR="009B75EF">
        <w:rPr>
          <w:spacing w:val="-6"/>
          <w:w w:val="110"/>
        </w:rPr>
        <w:t xml:space="preserve"> </w:t>
      </w:r>
      <w:r w:rsidR="009B75EF">
        <w:rPr>
          <w:w w:val="110"/>
        </w:rPr>
        <w:t>of</w:t>
      </w:r>
      <w:r w:rsidR="009B75EF">
        <w:rPr>
          <w:spacing w:val="-6"/>
          <w:w w:val="110"/>
        </w:rPr>
        <w:t xml:space="preserve"> </w:t>
      </w:r>
      <w:r w:rsidR="009B75EF">
        <w:rPr>
          <w:w w:val="110"/>
        </w:rPr>
        <w:t>this</w:t>
      </w:r>
      <w:r w:rsidR="009B75EF">
        <w:rPr>
          <w:spacing w:val="-5"/>
          <w:w w:val="110"/>
        </w:rPr>
        <w:t xml:space="preserve"> </w:t>
      </w:r>
      <w:r w:rsidR="009B75EF">
        <w:rPr>
          <w:w w:val="110"/>
        </w:rPr>
        <w:t>cell</w:t>
      </w:r>
      <w:r w:rsidR="009B75EF">
        <w:rPr>
          <w:spacing w:val="-6"/>
          <w:w w:val="110"/>
        </w:rPr>
        <w:t xml:space="preserve"> </w:t>
      </w:r>
      <w:r w:rsidR="009B75EF">
        <w:rPr>
          <w:w w:val="110"/>
        </w:rPr>
        <w:t>type</w:t>
      </w:r>
      <w:r w:rsidR="009B75EF">
        <w:rPr>
          <w:spacing w:val="-6"/>
          <w:w w:val="110"/>
        </w:rPr>
        <w:t xml:space="preserve"> </w:t>
      </w:r>
      <w:r w:rsidR="009B75EF">
        <w:rPr>
          <w:w w:val="110"/>
        </w:rPr>
        <w:t>in</w:t>
      </w:r>
      <w:r w:rsidR="009B75EF">
        <w:rPr>
          <w:spacing w:val="-6"/>
          <w:w w:val="110"/>
        </w:rPr>
        <w:t xml:space="preserve"> </w:t>
      </w:r>
      <w:r w:rsidR="009B75EF">
        <w:rPr>
          <w:w w:val="110"/>
        </w:rPr>
        <w:t>the</w:t>
      </w:r>
      <w:r w:rsidR="009B75EF">
        <w:rPr>
          <w:spacing w:val="-6"/>
          <w:w w:val="110"/>
        </w:rPr>
        <w:t xml:space="preserve"> </w:t>
      </w:r>
      <w:r w:rsidR="009B75EF">
        <w:rPr>
          <w:spacing w:val="-14"/>
          <w:w w:val="110"/>
        </w:rPr>
        <w:t>ATAC</w:t>
      </w:r>
      <w:r w:rsidR="009B75EF">
        <w:rPr>
          <w:spacing w:val="-6"/>
          <w:w w:val="110"/>
        </w:rPr>
        <w:t xml:space="preserve"> </w:t>
      </w:r>
      <w:r w:rsidR="009B75EF">
        <w:rPr>
          <w:w w:val="110"/>
        </w:rPr>
        <w:t>experiments, and reinforcing the cell specificity captured by this</w:t>
      </w:r>
      <w:r w:rsidR="009B75EF">
        <w:rPr>
          <w:spacing w:val="-42"/>
          <w:w w:val="110"/>
        </w:rPr>
        <w:t xml:space="preserve"> </w:t>
      </w:r>
      <w:r w:rsidR="009B75EF">
        <w:rPr>
          <w:spacing w:val="-5"/>
          <w:w w:val="110"/>
        </w:rPr>
        <w:t>assay.</w:t>
      </w:r>
    </w:p>
    <w:p w14:paraId="12566065" w14:textId="77777777" w:rsidR="005313F1" w:rsidRDefault="005313F1">
      <w:pPr>
        <w:pStyle w:val="BodyText"/>
        <w:spacing w:before="10"/>
        <w:rPr>
          <w:sz w:val="20"/>
        </w:rPr>
      </w:pPr>
    </w:p>
    <w:tbl>
      <w:tblPr>
        <w:tblW w:w="0" w:type="auto"/>
        <w:tblInd w:w="460" w:type="dxa"/>
        <w:tblLayout w:type="fixed"/>
        <w:tblCellMar>
          <w:left w:w="0" w:type="dxa"/>
          <w:right w:w="0" w:type="dxa"/>
        </w:tblCellMar>
        <w:tblLook w:val="01E0" w:firstRow="1" w:lastRow="1" w:firstColumn="1" w:lastColumn="1" w:noHBand="0" w:noVBand="0"/>
      </w:tblPr>
      <w:tblGrid>
        <w:gridCol w:w="210"/>
        <w:gridCol w:w="3942"/>
        <w:gridCol w:w="349"/>
      </w:tblGrid>
      <w:tr w:rsidR="005313F1" w14:paraId="4A3C79A9" w14:textId="77777777">
        <w:trPr>
          <w:trHeight w:val="337"/>
        </w:trPr>
        <w:tc>
          <w:tcPr>
            <w:tcW w:w="210" w:type="dxa"/>
            <w:tcBorders>
              <w:right w:val="single" w:sz="4" w:space="0" w:color="333333"/>
            </w:tcBorders>
          </w:tcPr>
          <w:p w14:paraId="16BCC42E" w14:textId="77777777" w:rsidR="005313F1" w:rsidRDefault="005313F1">
            <w:pPr>
              <w:pStyle w:val="TableParagraph"/>
              <w:rPr>
                <w:sz w:val="8"/>
              </w:rPr>
            </w:pPr>
          </w:p>
          <w:p w14:paraId="62BEE91B" w14:textId="77777777" w:rsidR="005313F1" w:rsidRDefault="005313F1">
            <w:pPr>
              <w:pStyle w:val="TableParagraph"/>
              <w:spacing w:before="7"/>
              <w:rPr>
                <w:sz w:val="7"/>
              </w:rPr>
            </w:pPr>
          </w:p>
          <w:p w14:paraId="5101AD30" w14:textId="77777777" w:rsidR="005313F1" w:rsidRDefault="009B75EF">
            <w:pPr>
              <w:pStyle w:val="TableParagraph"/>
              <w:ind w:left="30" w:right="1"/>
              <w:jc w:val="center"/>
              <w:rPr>
                <w:rFonts w:ascii="Arial"/>
                <w:sz w:val="8"/>
              </w:rPr>
            </w:pPr>
            <w:r>
              <w:rPr>
                <w:rFonts w:ascii="Arial"/>
                <w:color w:val="4D4D4D"/>
                <w:sz w:val="8"/>
              </w:rPr>
              <w:t>194</w:t>
            </w:r>
          </w:p>
        </w:tc>
        <w:tc>
          <w:tcPr>
            <w:tcW w:w="3942" w:type="dxa"/>
            <w:tcBorders>
              <w:top w:val="single" w:sz="4" w:space="0" w:color="333333"/>
              <w:left w:val="single" w:sz="4" w:space="0" w:color="333333"/>
              <w:right w:val="single" w:sz="4" w:space="0" w:color="333333"/>
            </w:tcBorders>
          </w:tcPr>
          <w:p w14:paraId="485DF85B" w14:textId="77777777" w:rsidR="005313F1" w:rsidRDefault="005313F1">
            <w:pPr>
              <w:pStyle w:val="TableParagraph"/>
              <w:spacing w:before="9"/>
              <w:rPr>
                <w:sz w:val="12"/>
              </w:rPr>
            </w:pPr>
          </w:p>
          <w:p w14:paraId="580DA6CE" w14:textId="77777777" w:rsidR="005313F1" w:rsidRDefault="00090D17">
            <w:pPr>
              <w:pStyle w:val="TableParagraph"/>
              <w:spacing w:line="59" w:lineRule="exact"/>
              <w:ind w:left="3576"/>
              <w:rPr>
                <w:sz w:val="5"/>
              </w:rPr>
            </w:pPr>
            <w:r>
              <w:rPr>
                <w:noProof/>
                <w:sz w:val="5"/>
              </w:rPr>
              <mc:AlternateContent>
                <mc:Choice Requires="wpg">
                  <w:drawing>
                    <wp:inline distT="0" distB="0" distL="0" distR="0" wp14:anchorId="2054D4A7" wp14:editId="716ED2AC">
                      <wp:extent cx="38100" cy="38100"/>
                      <wp:effectExtent l="0" t="0" r="0" b="0"/>
                      <wp:docPr id="2209" name="Group 4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38100"/>
                                <a:chOff x="0" y="0"/>
                                <a:chExt cx="60" cy="60"/>
                              </a:xfrm>
                            </wpg:grpSpPr>
                            <wps:wsp>
                              <wps:cNvPr id="2210" name="Freeform 4769"/>
                              <wps:cNvSpPr>
                                <a:spLocks/>
                              </wps:cNvSpPr>
                              <wps:spPr bwMode="auto">
                                <a:xfrm>
                                  <a:off x="0" y="0"/>
                                  <a:ext cx="60" cy="60"/>
                                </a:xfrm>
                                <a:custGeom>
                                  <a:avLst/>
                                  <a:gdLst>
                                    <a:gd name="T0" fmla="*/ 30 w 60"/>
                                    <a:gd name="T1" fmla="*/ 0 h 60"/>
                                    <a:gd name="T2" fmla="*/ 18 w 60"/>
                                    <a:gd name="T3" fmla="*/ 2 h 60"/>
                                    <a:gd name="T4" fmla="*/ 9 w 60"/>
                                    <a:gd name="T5" fmla="*/ 9 h 60"/>
                                    <a:gd name="T6" fmla="*/ 2 w 60"/>
                                    <a:gd name="T7" fmla="*/ 18 h 60"/>
                                    <a:gd name="T8" fmla="*/ 0 w 60"/>
                                    <a:gd name="T9" fmla="*/ 30 h 60"/>
                                    <a:gd name="T10" fmla="*/ 2 w 60"/>
                                    <a:gd name="T11" fmla="*/ 41 h 60"/>
                                    <a:gd name="T12" fmla="*/ 9 w 60"/>
                                    <a:gd name="T13" fmla="*/ 51 h 60"/>
                                    <a:gd name="T14" fmla="*/ 18 w 60"/>
                                    <a:gd name="T15" fmla="*/ 57 h 60"/>
                                    <a:gd name="T16" fmla="*/ 30 w 60"/>
                                    <a:gd name="T17" fmla="*/ 59 h 60"/>
                                    <a:gd name="T18" fmla="*/ 41 w 60"/>
                                    <a:gd name="T19" fmla="*/ 57 h 60"/>
                                    <a:gd name="T20" fmla="*/ 51 w 60"/>
                                    <a:gd name="T21" fmla="*/ 51 h 60"/>
                                    <a:gd name="T22" fmla="*/ 57 w 60"/>
                                    <a:gd name="T23" fmla="*/ 41 h 60"/>
                                    <a:gd name="T24" fmla="*/ 59 w 60"/>
                                    <a:gd name="T25" fmla="*/ 30 h 60"/>
                                    <a:gd name="T26" fmla="*/ 57 w 60"/>
                                    <a:gd name="T27" fmla="*/ 18 h 60"/>
                                    <a:gd name="T28" fmla="*/ 51 w 60"/>
                                    <a:gd name="T29" fmla="*/ 9 h 60"/>
                                    <a:gd name="T30" fmla="*/ 41 w 60"/>
                                    <a:gd name="T31" fmla="*/ 2 h 60"/>
                                    <a:gd name="T32" fmla="*/ 30 w 60"/>
                                    <a:gd name="T33" fmla="*/ 0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60">
                                      <a:moveTo>
                                        <a:pt x="30" y="0"/>
                                      </a:moveTo>
                                      <a:lnTo>
                                        <a:pt x="18" y="2"/>
                                      </a:lnTo>
                                      <a:lnTo>
                                        <a:pt x="9" y="9"/>
                                      </a:lnTo>
                                      <a:lnTo>
                                        <a:pt x="2" y="18"/>
                                      </a:lnTo>
                                      <a:lnTo>
                                        <a:pt x="0" y="30"/>
                                      </a:lnTo>
                                      <a:lnTo>
                                        <a:pt x="2" y="41"/>
                                      </a:lnTo>
                                      <a:lnTo>
                                        <a:pt x="9" y="51"/>
                                      </a:lnTo>
                                      <a:lnTo>
                                        <a:pt x="18" y="57"/>
                                      </a:lnTo>
                                      <a:lnTo>
                                        <a:pt x="30" y="59"/>
                                      </a:lnTo>
                                      <a:lnTo>
                                        <a:pt x="41" y="57"/>
                                      </a:lnTo>
                                      <a:lnTo>
                                        <a:pt x="51" y="51"/>
                                      </a:lnTo>
                                      <a:lnTo>
                                        <a:pt x="57" y="41"/>
                                      </a:lnTo>
                                      <a:lnTo>
                                        <a:pt x="59" y="30"/>
                                      </a:lnTo>
                                      <a:lnTo>
                                        <a:pt x="57" y="18"/>
                                      </a:lnTo>
                                      <a:lnTo>
                                        <a:pt x="51" y="9"/>
                                      </a:lnTo>
                                      <a:lnTo>
                                        <a:pt x="41" y="2"/>
                                      </a:lnTo>
                                      <a:lnTo>
                                        <a:pt x="3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A4332D" id="Group 4768" o:spid="_x0000_s1026" style="width:3pt;height:3pt;mso-position-horizontal-relative:char;mso-position-vertical-relative:line" coordsize="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">
                      <v:shape id="Freeform 4769" o:spid="_x0000_s1027" style="position:absolute;width:60;height:60;visibility:visible;mso-wrap-style:square;v-text-anchor:top" coordsize="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" path="m30,l18,2,9,9,2,18,,30,2,41,9,51r9,6l30,59,41,57,51,51,57,41,59,30,57,18,51,9,41,2,30,xe" fillcolor="red" stroked="f">
                        <v:path arrowok="t" o:connecttype="custom" o:connectlocs="30,0;18,2;9,9;2,18;0,30;2,41;9,51;18,57;30,59;41,57;51,51;57,41;59,30;57,18;51,9;41,2;30,0" o:connectangles="0,0,0,0,0,0,0,0,0,0,0,0,0,0,0,0,0"/>
                      </v:shape>
                      <w10:anchorlock/>
                    </v:group>
                  </w:pict>
                </mc:Fallback>
              </mc:AlternateContent>
            </w:r>
          </w:p>
          <w:p w14:paraId="1EC50E52" w14:textId="77777777" w:rsidR="005313F1" w:rsidRDefault="00090D17">
            <w:pPr>
              <w:pStyle w:val="TableParagraph"/>
              <w:spacing w:line="20" w:lineRule="exact"/>
              <w:ind w:left="-22"/>
              <w:rPr>
                <w:sz w:val="2"/>
              </w:rPr>
            </w:pPr>
            <w:r>
              <w:rPr>
                <w:noProof/>
                <w:sz w:val="2"/>
              </w:rPr>
              <mc:AlternateContent>
                <mc:Choice Requires="wpg">
                  <w:drawing>
                    <wp:inline distT="0" distB="0" distL="0" distR="0" wp14:anchorId="4394FFAE" wp14:editId="46217EF7">
                      <wp:extent cx="8890" cy="3810"/>
                      <wp:effectExtent l="0" t="0" r="3810" b="0"/>
                      <wp:docPr id="2207" name="Group 4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3810"/>
                                <a:chOff x="0" y="0"/>
                                <a:chExt cx="14" cy="6"/>
                              </a:xfrm>
                            </wpg:grpSpPr>
                            <wps:wsp>
                              <wps:cNvPr id="2208" name="Line 4767"/>
                              <wps:cNvCnPr>
                                <a:cxnSpLocks/>
                              </wps:cNvCnPr>
                              <wps:spPr bwMode="auto">
                                <a:xfrm>
                                  <a:off x="0" y="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4D4DDD8" id="Group 4766" o:spid="_x0000_s1026" style="width:.7pt;height:.3pt;mso-position-horizontal-relative:char;mso-position-vertical-relative:line" coordsize="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">
                      <v:line id="Line 4767"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" strokecolor="#333" strokeweight=".09542mm">
                        <o:lock v:ext="edit" shapetype="f"/>
                      </v:line>
                      <w10:anchorlock/>
                    </v:group>
                  </w:pict>
                </mc:Fallback>
              </mc:AlternateContent>
            </w:r>
          </w:p>
        </w:tc>
        <w:tc>
          <w:tcPr>
            <w:tcW w:w="349" w:type="dxa"/>
            <w:tcBorders>
              <w:left w:val="single" w:sz="4" w:space="0" w:color="333333"/>
            </w:tcBorders>
          </w:tcPr>
          <w:p w14:paraId="08C31F55" w14:textId="77777777" w:rsidR="005313F1" w:rsidRDefault="005313F1">
            <w:pPr>
              <w:pStyle w:val="TableParagraph"/>
              <w:rPr>
                <w:sz w:val="8"/>
              </w:rPr>
            </w:pPr>
          </w:p>
          <w:p w14:paraId="4095B48E" w14:textId="77777777" w:rsidR="005313F1" w:rsidRDefault="009B75EF">
            <w:pPr>
              <w:pStyle w:val="TableParagraph"/>
              <w:spacing w:before="54"/>
              <w:ind w:right="61"/>
              <w:jc w:val="right"/>
              <w:rPr>
                <w:rFonts w:ascii="Arial"/>
                <w:sz w:val="8"/>
              </w:rPr>
            </w:pPr>
            <w:r>
              <w:rPr>
                <w:rFonts w:ascii="Arial"/>
                <w:color w:val="4D4D4D"/>
                <w:w w:val="95"/>
                <w:sz w:val="8"/>
              </w:rPr>
              <w:t>90</w:t>
            </w:r>
          </w:p>
        </w:tc>
      </w:tr>
      <w:tr w:rsidR="005313F1" w14:paraId="40F6B56C" w14:textId="77777777">
        <w:trPr>
          <w:trHeight w:val="292"/>
        </w:trPr>
        <w:tc>
          <w:tcPr>
            <w:tcW w:w="210" w:type="dxa"/>
            <w:tcBorders>
              <w:right w:val="single" w:sz="4" w:space="0" w:color="333333"/>
            </w:tcBorders>
          </w:tcPr>
          <w:p w14:paraId="0D142C94" w14:textId="77777777" w:rsidR="005313F1" w:rsidRDefault="005313F1">
            <w:pPr>
              <w:pStyle w:val="TableParagraph"/>
              <w:spacing w:before="8"/>
              <w:rPr>
                <w:sz w:val="9"/>
              </w:rPr>
            </w:pPr>
          </w:p>
          <w:p w14:paraId="59FED79F" w14:textId="77777777" w:rsidR="005313F1" w:rsidRDefault="009B75EF">
            <w:pPr>
              <w:pStyle w:val="TableParagraph"/>
              <w:spacing w:before="1"/>
              <w:ind w:left="30" w:right="1"/>
              <w:jc w:val="center"/>
              <w:rPr>
                <w:rFonts w:ascii="Arial"/>
                <w:sz w:val="8"/>
              </w:rPr>
            </w:pPr>
            <w:r>
              <w:rPr>
                <w:rFonts w:ascii="Arial"/>
                <w:color w:val="4D4D4D"/>
                <w:sz w:val="8"/>
              </w:rPr>
              <w:t>174</w:t>
            </w:r>
          </w:p>
        </w:tc>
        <w:tc>
          <w:tcPr>
            <w:tcW w:w="3942" w:type="dxa"/>
            <w:tcBorders>
              <w:left w:val="single" w:sz="4" w:space="0" w:color="333333"/>
              <w:right w:val="single" w:sz="4" w:space="0" w:color="333333"/>
            </w:tcBorders>
          </w:tcPr>
          <w:p w14:paraId="20A2CEE6" w14:textId="77777777" w:rsidR="005313F1" w:rsidRDefault="005313F1">
            <w:pPr>
              <w:pStyle w:val="TableParagraph"/>
              <w:spacing w:before="5" w:after="1"/>
              <w:rPr>
                <w:sz w:val="13"/>
              </w:rPr>
            </w:pPr>
          </w:p>
          <w:p w14:paraId="20E802C2" w14:textId="77777777" w:rsidR="005313F1" w:rsidRDefault="00090D17">
            <w:pPr>
              <w:pStyle w:val="TableParagraph"/>
              <w:spacing w:line="20" w:lineRule="exact"/>
              <w:ind w:left="-22"/>
              <w:rPr>
                <w:sz w:val="2"/>
              </w:rPr>
            </w:pPr>
            <w:r>
              <w:rPr>
                <w:noProof/>
                <w:sz w:val="2"/>
              </w:rPr>
              <mc:AlternateContent>
                <mc:Choice Requires="wpg">
                  <w:drawing>
                    <wp:inline distT="0" distB="0" distL="0" distR="0" wp14:anchorId="0E10B1E2" wp14:editId="3184F103">
                      <wp:extent cx="8890" cy="3810"/>
                      <wp:effectExtent l="0" t="0" r="3810" b="0"/>
                      <wp:docPr id="2205" name="Group 4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3810"/>
                                <a:chOff x="0" y="0"/>
                                <a:chExt cx="14" cy="6"/>
                              </a:xfrm>
                            </wpg:grpSpPr>
                            <wps:wsp>
                              <wps:cNvPr id="2206" name="Line 4765"/>
                              <wps:cNvCnPr>
                                <a:cxnSpLocks/>
                              </wps:cNvCnPr>
                              <wps:spPr bwMode="auto">
                                <a:xfrm>
                                  <a:off x="0" y="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912A9D" id="Group 4764" o:spid="_x0000_s1026" style="width:.7pt;height:.3pt;mso-position-horizontal-relative:char;mso-position-vertical-relative:line" coordsize="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">
                      <v:line id="Line 4765"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" strokecolor="#333" strokeweight=".09542mm">
                        <o:lock v:ext="edit" shapetype="f"/>
                      </v:line>
                      <w10:anchorlock/>
                    </v:group>
                  </w:pict>
                </mc:Fallback>
              </mc:AlternateContent>
            </w:r>
          </w:p>
        </w:tc>
        <w:tc>
          <w:tcPr>
            <w:tcW w:w="349" w:type="dxa"/>
            <w:tcBorders>
              <w:left w:val="single" w:sz="4" w:space="0" w:color="333333"/>
            </w:tcBorders>
          </w:tcPr>
          <w:p w14:paraId="7FBE7E9A" w14:textId="77777777" w:rsidR="005313F1" w:rsidRDefault="005313F1">
            <w:pPr>
              <w:pStyle w:val="TableParagraph"/>
              <w:rPr>
                <w:sz w:val="8"/>
              </w:rPr>
            </w:pPr>
          </w:p>
          <w:p w14:paraId="4A0BC7A4" w14:textId="77777777" w:rsidR="005313F1" w:rsidRDefault="009B75EF">
            <w:pPr>
              <w:pStyle w:val="TableParagraph"/>
              <w:spacing w:before="65"/>
              <w:ind w:right="61"/>
              <w:jc w:val="right"/>
              <w:rPr>
                <w:rFonts w:ascii="Arial"/>
                <w:sz w:val="8"/>
              </w:rPr>
            </w:pPr>
            <w:r>
              <w:rPr>
                <w:rFonts w:ascii="Arial"/>
                <w:color w:val="4D4D4D"/>
                <w:w w:val="95"/>
                <w:sz w:val="8"/>
              </w:rPr>
              <w:t>80</w:t>
            </w:r>
          </w:p>
        </w:tc>
      </w:tr>
      <w:tr w:rsidR="005313F1" w14:paraId="521AF484" w14:textId="77777777">
        <w:trPr>
          <w:trHeight w:val="175"/>
        </w:trPr>
        <w:tc>
          <w:tcPr>
            <w:tcW w:w="210" w:type="dxa"/>
            <w:tcBorders>
              <w:right w:val="single" w:sz="4" w:space="0" w:color="333333"/>
            </w:tcBorders>
          </w:tcPr>
          <w:p w14:paraId="539AB7B7" w14:textId="77777777" w:rsidR="005313F1" w:rsidRDefault="005313F1">
            <w:pPr>
              <w:pStyle w:val="TableParagraph"/>
              <w:spacing w:before="9"/>
              <w:rPr>
                <w:sz w:val="7"/>
              </w:rPr>
            </w:pPr>
          </w:p>
          <w:p w14:paraId="7186CC42" w14:textId="77777777" w:rsidR="005313F1" w:rsidRDefault="009B75EF">
            <w:pPr>
              <w:pStyle w:val="TableParagraph"/>
              <w:spacing w:line="66" w:lineRule="exact"/>
              <w:ind w:left="30" w:right="1"/>
              <w:jc w:val="center"/>
              <w:rPr>
                <w:rFonts w:ascii="Arial"/>
                <w:sz w:val="8"/>
              </w:rPr>
            </w:pPr>
            <w:r>
              <w:rPr>
                <w:rFonts w:ascii="Arial"/>
                <w:color w:val="4D4D4D"/>
                <w:sz w:val="8"/>
              </w:rPr>
              <w:t>154</w:t>
            </w:r>
          </w:p>
        </w:tc>
        <w:tc>
          <w:tcPr>
            <w:tcW w:w="3942" w:type="dxa"/>
            <w:tcBorders>
              <w:left w:val="single" w:sz="4" w:space="0" w:color="333333"/>
              <w:right w:val="single" w:sz="4" w:space="0" w:color="333333"/>
            </w:tcBorders>
          </w:tcPr>
          <w:p w14:paraId="5B56E594" w14:textId="77777777" w:rsidR="005313F1" w:rsidRDefault="005313F1">
            <w:pPr>
              <w:pStyle w:val="TableParagraph"/>
              <w:spacing w:before="6"/>
              <w:rPr>
                <w:sz w:val="11"/>
              </w:rPr>
            </w:pPr>
          </w:p>
          <w:p w14:paraId="2FB2444B" w14:textId="77777777" w:rsidR="005313F1" w:rsidRDefault="00090D17">
            <w:pPr>
              <w:pStyle w:val="TableParagraph"/>
              <w:spacing w:line="20" w:lineRule="exact"/>
              <w:ind w:left="-22"/>
              <w:rPr>
                <w:sz w:val="2"/>
              </w:rPr>
            </w:pPr>
            <w:r>
              <w:rPr>
                <w:noProof/>
                <w:sz w:val="2"/>
              </w:rPr>
              <mc:AlternateContent>
                <mc:Choice Requires="wpg">
                  <w:drawing>
                    <wp:inline distT="0" distB="0" distL="0" distR="0" wp14:anchorId="541EC59F" wp14:editId="3B90542E">
                      <wp:extent cx="8890" cy="3810"/>
                      <wp:effectExtent l="0" t="0" r="3810" b="0"/>
                      <wp:docPr id="2203" name="Group 4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3810"/>
                                <a:chOff x="0" y="0"/>
                                <a:chExt cx="14" cy="6"/>
                              </a:xfrm>
                            </wpg:grpSpPr>
                            <wps:wsp>
                              <wps:cNvPr id="2204" name="Line 4763"/>
                              <wps:cNvCnPr>
                                <a:cxnSpLocks/>
                              </wps:cNvCnPr>
                              <wps:spPr bwMode="auto">
                                <a:xfrm>
                                  <a:off x="0" y="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9666B5" id="Group 4762" o:spid="_x0000_s1026" style="width:.7pt;height:.3pt;mso-position-horizontal-relative:char;mso-position-vertical-relative:line" coordsize="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">
                      <v:line id="Line 4763"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" strokecolor="#333" strokeweight=".09542mm">
                        <o:lock v:ext="edit" shapetype="f"/>
                      </v:line>
                      <w10:anchorlock/>
                    </v:group>
                  </w:pict>
                </mc:Fallback>
              </mc:AlternateContent>
            </w:r>
          </w:p>
        </w:tc>
        <w:tc>
          <w:tcPr>
            <w:tcW w:w="349" w:type="dxa"/>
            <w:tcBorders>
              <w:left w:val="single" w:sz="4" w:space="0" w:color="333333"/>
            </w:tcBorders>
          </w:tcPr>
          <w:p w14:paraId="64F2CFCE" w14:textId="77777777" w:rsidR="005313F1" w:rsidRDefault="005313F1">
            <w:pPr>
              <w:pStyle w:val="TableParagraph"/>
              <w:rPr>
                <w:sz w:val="10"/>
              </w:rPr>
            </w:pPr>
          </w:p>
        </w:tc>
      </w:tr>
      <w:tr w:rsidR="005313F1" w14:paraId="0F67775A" w14:textId="77777777">
        <w:trPr>
          <w:trHeight w:val="133"/>
        </w:trPr>
        <w:tc>
          <w:tcPr>
            <w:tcW w:w="210" w:type="dxa"/>
            <w:tcBorders>
              <w:right w:val="single" w:sz="4" w:space="0" w:color="333333"/>
            </w:tcBorders>
          </w:tcPr>
          <w:p w14:paraId="6F234E42" w14:textId="77777777" w:rsidR="005313F1" w:rsidRDefault="005313F1">
            <w:pPr>
              <w:pStyle w:val="TableParagraph"/>
              <w:rPr>
                <w:sz w:val="8"/>
              </w:rPr>
            </w:pPr>
          </w:p>
        </w:tc>
        <w:tc>
          <w:tcPr>
            <w:tcW w:w="3942" w:type="dxa"/>
            <w:tcBorders>
              <w:left w:val="single" w:sz="4" w:space="0" w:color="333333"/>
              <w:right w:val="single" w:sz="4" w:space="0" w:color="333333"/>
            </w:tcBorders>
          </w:tcPr>
          <w:p w14:paraId="387E1FCE" w14:textId="77777777" w:rsidR="005313F1" w:rsidRDefault="005313F1">
            <w:pPr>
              <w:pStyle w:val="TableParagraph"/>
              <w:rPr>
                <w:sz w:val="8"/>
              </w:rPr>
            </w:pPr>
          </w:p>
        </w:tc>
        <w:tc>
          <w:tcPr>
            <w:tcW w:w="349" w:type="dxa"/>
            <w:tcBorders>
              <w:left w:val="single" w:sz="4" w:space="0" w:color="333333"/>
            </w:tcBorders>
          </w:tcPr>
          <w:p w14:paraId="5996F5FB" w14:textId="77777777" w:rsidR="005313F1" w:rsidRDefault="009B75EF">
            <w:pPr>
              <w:pStyle w:val="TableParagraph"/>
              <w:spacing w:before="37" w:line="76" w:lineRule="exact"/>
              <w:ind w:right="61"/>
              <w:jc w:val="right"/>
              <w:rPr>
                <w:rFonts w:ascii="Arial"/>
                <w:sz w:val="8"/>
              </w:rPr>
            </w:pPr>
            <w:r>
              <w:rPr>
                <w:rFonts w:ascii="Arial"/>
                <w:color w:val="4D4D4D"/>
                <w:w w:val="95"/>
                <w:sz w:val="8"/>
              </w:rPr>
              <w:t>70</w:t>
            </w:r>
          </w:p>
        </w:tc>
      </w:tr>
      <w:tr w:rsidR="005313F1" w14:paraId="2F196878" w14:textId="77777777">
        <w:trPr>
          <w:trHeight w:val="1813"/>
        </w:trPr>
        <w:tc>
          <w:tcPr>
            <w:tcW w:w="210" w:type="dxa"/>
            <w:tcBorders>
              <w:right w:val="single" w:sz="4" w:space="0" w:color="333333"/>
            </w:tcBorders>
          </w:tcPr>
          <w:p w14:paraId="0F5A7105" w14:textId="77777777" w:rsidR="005313F1" w:rsidRDefault="009B75EF">
            <w:pPr>
              <w:pStyle w:val="TableParagraph"/>
              <w:spacing w:before="51"/>
              <w:ind w:left="50"/>
              <w:rPr>
                <w:rFonts w:ascii="Arial"/>
                <w:sz w:val="8"/>
              </w:rPr>
            </w:pPr>
            <w:r>
              <w:rPr>
                <w:rFonts w:ascii="Arial"/>
                <w:color w:val="4D4D4D"/>
                <w:sz w:val="8"/>
              </w:rPr>
              <w:t>134</w:t>
            </w:r>
          </w:p>
          <w:p w14:paraId="1BAE7E92" w14:textId="77777777" w:rsidR="005313F1" w:rsidRDefault="005313F1">
            <w:pPr>
              <w:pStyle w:val="TableParagraph"/>
              <w:rPr>
                <w:sz w:val="8"/>
              </w:rPr>
            </w:pPr>
          </w:p>
          <w:p w14:paraId="103A71E5" w14:textId="77777777" w:rsidR="005313F1" w:rsidRDefault="005313F1">
            <w:pPr>
              <w:pStyle w:val="TableParagraph"/>
              <w:spacing w:before="5"/>
              <w:rPr>
                <w:sz w:val="7"/>
              </w:rPr>
            </w:pPr>
          </w:p>
          <w:p w14:paraId="2D302347" w14:textId="77777777" w:rsidR="005313F1" w:rsidRDefault="009B75EF">
            <w:pPr>
              <w:pStyle w:val="TableParagraph"/>
              <w:ind w:left="50"/>
              <w:rPr>
                <w:rFonts w:ascii="Arial"/>
                <w:sz w:val="8"/>
              </w:rPr>
            </w:pPr>
            <w:r>
              <w:rPr>
                <w:rFonts w:ascii="Arial"/>
                <w:color w:val="4D4D4D"/>
                <w:sz w:val="8"/>
              </w:rPr>
              <w:t>114</w:t>
            </w:r>
          </w:p>
          <w:p w14:paraId="2AC62067" w14:textId="77777777" w:rsidR="005313F1" w:rsidRDefault="005313F1">
            <w:pPr>
              <w:pStyle w:val="TableParagraph"/>
              <w:rPr>
                <w:sz w:val="8"/>
              </w:rPr>
            </w:pPr>
          </w:p>
          <w:p w14:paraId="0DD5DF72" w14:textId="77777777" w:rsidR="005313F1" w:rsidRDefault="005313F1">
            <w:pPr>
              <w:pStyle w:val="TableParagraph"/>
              <w:spacing w:before="6"/>
              <w:rPr>
                <w:sz w:val="7"/>
              </w:rPr>
            </w:pPr>
          </w:p>
          <w:p w14:paraId="60E9CB97" w14:textId="77777777" w:rsidR="005313F1" w:rsidRDefault="009B75EF">
            <w:pPr>
              <w:pStyle w:val="TableParagraph"/>
              <w:ind w:left="94"/>
              <w:rPr>
                <w:rFonts w:ascii="Arial"/>
                <w:sz w:val="8"/>
              </w:rPr>
            </w:pPr>
            <w:r>
              <w:rPr>
                <w:rFonts w:ascii="Arial"/>
                <w:color w:val="4D4D4D"/>
                <w:sz w:val="8"/>
              </w:rPr>
              <w:t>94</w:t>
            </w:r>
          </w:p>
          <w:p w14:paraId="04343C05" w14:textId="77777777" w:rsidR="005313F1" w:rsidRDefault="005313F1">
            <w:pPr>
              <w:pStyle w:val="TableParagraph"/>
              <w:rPr>
                <w:sz w:val="8"/>
              </w:rPr>
            </w:pPr>
          </w:p>
          <w:p w14:paraId="62EF4F53" w14:textId="77777777" w:rsidR="005313F1" w:rsidRDefault="005313F1">
            <w:pPr>
              <w:pStyle w:val="TableParagraph"/>
              <w:spacing w:before="5"/>
              <w:rPr>
                <w:sz w:val="7"/>
              </w:rPr>
            </w:pPr>
          </w:p>
          <w:p w14:paraId="11C3163F" w14:textId="77777777" w:rsidR="005313F1" w:rsidRDefault="009B75EF">
            <w:pPr>
              <w:pStyle w:val="TableParagraph"/>
              <w:ind w:left="94"/>
              <w:rPr>
                <w:rFonts w:ascii="Arial"/>
                <w:sz w:val="8"/>
              </w:rPr>
            </w:pPr>
            <w:r>
              <w:rPr>
                <w:rFonts w:ascii="Arial"/>
                <w:color w:val="4D4D4D"/>
                <w:sz w:val="8"/>
              </w:rPr>
              <w:t>74</w:t>
            </w:r>
          </w:p>
          <w:p w14:paraId="0439225E" w14:textId="77777777" w:rsidR="005313F1" w:rsidRDefault="005313F1">
            <w:pPr>
              <w:pStyle w:val="TableParagraph"/>
              <w:rPr>
                <w:sz w:val="8"/>
              </w:rPr>
            </w:pPr>
          </w:p>
          <w:p w14:paraId="1EE81B76" w14:textId="77777777" w:rsidR="005313F1" w:rsidRDefault="005313F1">
            <w:pPr>
              <w:pStyle w:val="TableParagraph"/>
              <w:spacing w:before="6"/>
              <w:rPr>
                <w:sz w:val="7"/>
              </w:rPr>
            </w:pPr>
          </w:p>
          <w:p w14:paraId="497230E5" w14:textId="77777777" w:rsidR="005313F1" w:rsidRDefault="009B75EF">
            <w:pPr>
              <w:pStyle w:val="TableParagraph"/>
              <w:ind w:left="94"/>
              <w:rPr>
                <w:rFonts w:ascii="Arial"/>
                <w:sz w:val="8"/>
              </w:rPr>
            </w:pPr>
            <w:r>
              <w:rPr>
                <w:rFonts w:ascii="Arial"/>
                <w:color w:val="4D4D4D"/>
                <w:sz w:val="8"/>
              </w:rPr>
              <w:t>54</w:t>
            </w:r>
          </w:p>
          <w:p w14:paraId="3CCA8F6B" w14:textId="77777777" w:rsidR="005313F1" w:rsidRDefault="005313F1">
            <w:pPr>
              <w:pStyle w:val="TableParagraph"/>
              <w:rPr>
                <w:sz w:val="8"/>
              </w:rPr>
            </w:pPr>
          </w:p>
          <w:p w14:paraId="41ECC7A0" w14:textId="77777777" w:rsidR="005313F1" w:rsidRDefault="005313F1">
            <w:pPr>
              <w:pStyle w:val="TableParagraph"/>
              <w:spacing w:before="6"/>
              <w:rPr>
                <w:sz w:val="7"/>
              </w:rPr>
            </w:pPr>
          </w:p>
          <w:p w14:paraId="33B3111A" w14:textId="77777777" w:rsidR="005313F1" w:rsidRDefault="009B75EF">
            <w:pPr>
              <w:pStyle w:val="TableParagraph"/>
              <w:ind w:left="94"/>
              <w:rPr>
                <w:rFonts w:ascii="Arial"/>
                <w:sz w:val="8"/>
              </w:rPr>
            </w:pPr>
            <w:r>
              <w:rPr>
                <w:rFonts w:ascii="Arial"/>
                <w:color w:val="4D4D4D"/>
                <w:sz w:val="8"/>
              </w:rPr>
              <w:t>34</w:t>
            </w:r>
          </w:p>
          <w:p w14:paraId="77A3F353" w14:textId="77777777" w:rsidR="005313F1" w:rsidRDefault="005313F1">
            <w:pPr>
              <w:pStyle w:val="TableParagraph"/>
              <w:rPr>
                <w:sz w:val="8"/>
              </w:rPr>
            </w:pPr>
          </w:p>
          <w:p w14:paraId="67BAB208" w14:textId="77777777" w:rsidR="005313F1" w:rsidRDefault="005313F1">
            <w:pPr>
              <w:pStyle w:val="TableParagraph"/>
              <w:spacing w:before="5"/>
              <w:rPr>
                <w:sz w:val="7"/>
              </w:rPr>
            </w:pPr>
          </w:p>
          <w:p w14:paraId="004CD8EB" w14:textId="77777777" w:rsidR="005313F1" w:rsidRDefault="009B75EF">
            <w:pPr>
              <w:pStyle w:val="TableParagraph"/>
              <w:ind w:left="94"/>
              <w:rPr>
                <w:rFonts w:ascii="Arial"/>
                <w:sz w:val="8"/>
              </w:rPr>
            </w:pPr>
            <w:r>
              <w:rPr>
                <w:rFonts w:ascii="Arial"/>
                <w:color w:val="4D4D4D"/>
                <w:sz w:val="8"/>
              </w:rPr>
              <w:t>14</w:t>
            </w:r>
          </w:p>
        </w:tc>
        <w:tc>
          <w:tcPr>
            <w:tcW w:w="3942" w:type="dxa"/>
            <w:tcBorders>
              <w:left w:val="single" w:sz="4" w:space="0" w:color="333333"/>
              <w:bottom w:val="single" w:sz="4" w:space="0" w:color="333333"/>
              <w:right w:val="single" w:sz="4" w:space="0" w:color="333333"/>
            </w:tcBorders>
          </w:tcPr>
          <w:p w14:paraId="1F2A5417" w14:textId="77777777" w:rsidR="005313F1" w:rsidRDefault="005313F1">
            <w:pPr>
              <w:pStyle w:val="TableParagraph"/>
              <w:spacing w:before="10"/>
              <w:rPr>
                <w:sz w:val="23"/>
              </w:rPr>
            </w:pPr>
          </w:p>
          <w:p w14:paraId="35E8A9FC" w14:textId="77777777" w:rsidR="005313F1" w:rsidRDefault="00090D17">
            <w:pPr>
              <w:pStyle w:val="TableParagraph"/>
              <w:ind w:left="2238"/>
              <w:rPr>
                <w:sz w:val="20"/>
              </w:rPr>
            </w:pPr>
            <w:r>
              <w:rPr>
                <w:noProof/>
                <w:sz w:val="20"/>
              </w:rPr>
              <mc:AlternateContent>
                <mc:Choice Requires="wpg">
                  <w:drawing>
                    <wp:inline distT="0" distB="0" distL="0" distR="0" wp14:anchorId="2AFA465F" wp14:editId="5E6A864C">
                      <wp:extent cx="166370" cy="196215"/>
                      <wp:effectExtent l="0" t="0" r="0" b="0"/>
                      <wp:docPr id="2192" name="Group 4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370" cy="196215"/>
                                <a:chOff x="0" y="0"/>
                                <a:chExt cx="262" cy="309"/>
                              </a:xfrm>
                            </wpg:grpSpPr>
                            <wps:wsp>
                              <wps:cNvPr id="2193" name="Freeform 4752"/>
                              <wps:cNvSpPr>
                                <a:spLocks/>
                              </wps:cNvSpPr>
                              <wps:spPr bwMode="auto">
                                <a:xfrm>
                                  <a:off x="28" y="196"/>
                                  <a:ext cx="26" cy="26"/>
                                </a:xfrm>
                                <a:custGeom>
                                  <a:avLst/>
                                  <a:gdLst>
                                    <a:gd name="T0" fmla="+- 0 29 29"/>
                                    <a:gd name="T1" fmla="*/ T0 w 26"/>
                                    <a:gd name="T2" fmla="+- 0 209 197"/>
                                    <a:gd name="T3" fmla="*/ 209 h 26"/>
                                    <a:gd name="T4" fmla="+- 0 29 29"/>
                                    <a:gd name="T5" fmla="*/ T4 w 26"/>
                                    <a:gd name="T6" fmla="+- 0 202 197"/>
                                    <a:gd name="T7" fmla="*/ 202 h 26"/>
                                    <a:gd name="T8" fmla="+- 0 34 29"/>
                                    <a:gd name="T9" fmla="*/ T8 w 26"/>
                                    <a:gd name="T10" fmla="+- 0 197 197"/>
                                    <a:gd name="T11" fmla="*/ 197 h 26"/>
                                    <a:gd name="T12" fmla="+- 0 41 29"/>
                                    <a:gd name="T13" fmla="*/ T12 w 26"/>
                                    <a:gd name="T14" fmla="+- 0 197 197"/>
                                    <a:gd name="T15" fmla="*/ 197 h 26"/>
                                    <a:gd name="T16" fmla="+- 0 48 29"/>
                                    <a:gd name="T17" fmla="*/ T16 w 26"/>
                                    <a:gd name="T18" fmla="+- 0 197 197"/>
                                    <a:gd name="T19" fmla="*/ 197 h 26"/>
                                    <a:gd name="T20" fmla="+- 0 54 29"/>
                                    <a:gd name="T21" fmla="*/ T20 w 26"/>
                                    <a:gd name="T22" fmla="+- 0 202 197"/>
                                    <a:gd name="T23" fmla="*/ 202 h 26"/>
                                    <a:gd name="T24" fmla="+- 0 54 29"/>
                                    <a:gd name="T25" fmla="*/ T24 w 26"/>
                                    <a:gd name="T26" fmla="+- 0 209 197"/>
                                    <a:gd name="T27" fmla="*/ 209 h 26"/>
                                    <a:gd name="T28" fmla="+- 0 54 29"/>
                                    <a:gd name="T29" fmla="*/ T28 w 26"/>
                                    <a:gd name="T30" fmla="+- 0 216 197"/>
                                    <a:gd name="T31" fmla="*/ 216 h 26"/>
                                    <a:gd name="T32" fmla="+- 0 48 29"/>
                                    <a:gd name="T33" fmla="*/ T32 w 26"/>
                                    <a:gd name="T34" fmla="+- 0 222 197"/>
                                    <a:gd name="T35" fmla="*/ 222 h 26"/>
                                    <a:gd name="T36" fmla="+- 0 41 29"/>
                                    <a:gd name="T37" fmla="*/ T36 w 26"/>
                                    <a:gd name="T38" fmla="+- 0 222 197"/>
                                    <a:gd name="T39" fmla="*/ 222 h 26"/>
                                    <a:gd name="T40" fmla="+- 0 34 29"/>
                                    <a:gd name="T41" fmla="*/ T40 w 26"/>
                                    <a:gd name="T42" fmla="+- 0 222 197"/>
                                    <a:gd name="T43" fmla="*/ 222 h 26"/>
                                    <a:gd name="T44" fmla="+- 0 29 29"/>
                                    <a:gd name="T45" fmla="*/ T44 w 26"/>
                                    <a:gd name="T46" fmla="+- 0 216 197"/>
                                    <a:gd name="T47" fmla="*/ 216 h 26"/>
                                    <a:gd name="T48" fmla="+- 0 29 29"/>
                                    <a:gd name="T49" fmla="*/ T48 w 26"/>
                                    <a:gd name="T50" fmla="+- 0 209 197"/>
                                    <a:gd name="T51" fmla="*/ 20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4" name="Freeform 4753"/>
                              <wps:cNvSpPr>
                                <a:spLocks/>
                              </wps:cNvSpPr>
                              <wps:spPr bwMode="auto">
                                <a:xfrm>
                                  <a:off x="10" y="281"/>
                                  <a:ext cx="26" cy="26"/>
                                </a:xfrm>
                                <a:custGeom>
                                  <a:avLst/>
                                  <a:gdLst>
                                    <a:gd name="T0" fmla="+- 0 11 11"/>
                                    <a:gd name="T1" fmla="*/ T0 w 26"/>
                                    <a:gd name="T2" fmla="+- 0 294 282"/>
                                    <a:gd name="T3" fmla="*/ 294 h 26"/>
                                    <a:gd name="T4" fmla="+- 0 11 11"/>
                                    <a:gd name="T5" fmla="*/ T4 w 26"/>
                                    <a:gd name="T6" fmla="+- 0 288 282"/>
                                    <a:gd name="T7" fmla="*/ 288 h 26"/>
                                    <a:gd name="T8" fmla="+- 0 16 11"/>
                                    <a:gd name="T9" fmla="*/ T8 w 26"/>
                                    <a:gd name="T10" fmla="+- 0 282 282"/>
                                    <a:gd name="T11" fmla="*/ 282 h 26"/>
                                    <a:gd name="T12" fmla="+- 0 23 11"/>
                                    <a:gd name="T13" fmla="*/ T12 w 26"/>
                                    <a:gd name="T14" fmla="+- 0 282 282"/>
                                    <a:gd name="T15" fmla="*/ 282 h 26"/>
                                    <a:gd name="T16" fmla="+- 0 30 11"/>
                                    <a:gd name="T17" fmla="*/ T16 w 26"/>
                                    <a:gd name="T18" fmla="+- 0 282 282"/>
                                    <a:gd name="T19" fmla="*/ 282 h 26"/>
                                    <a:gd name="T20" fmla="+- 0 36 11"/>
                                    <a:gd name="T21" fmla="*/ T20 w 26"/>
                                    <a:gd name="T22" fmla="+- 0 288 282"/>
                                    <a:gd name="T23" fmla="*/ 288 h 26"/>
                                    <a:gd name="T24" fmla="+- 0 36 11"/>
                                    <a:gd name="T25" fmla="*/ T24 w 26"/>
                                    <a:gd name="T26" fmla="+- 0 294 282"/>
                                    <a:gd name="T27" fmla="*/ 294 h 26"/>
                                    <a:gd name="T28" fmla="+- 0 36 11"/>
                                    <a:gd name="T29" fmla="*/ T28 w 26"/>
                                    <a:gd name="T30" fmla="+- 0 301 282"/>
                                    <a:gd name="T31" fmla="*/ 301 h 26"/>
                                    <a:gd name="T32" fmla="+- 0 30 11"/>
                                    <a:gd name="T33" fmla="*/ T32 w 26"/>
                                    <a:gd name="T34" fmla="+- 0 307 282"/>
                                    <a:gd name="T35" fmla="*/ 307 h 26"/>
                                    <a:gd name="T36" fmla="+- 0 23 11"/>
                                    <a:gd name="T37" fmla="*/ T36 w 26"/>
                                    <a:gd name="T38" fmla="+- 0 307 282"/>
                                    <a:gd name="T39" fmla="*/ 307 h 26"/>
                                    <a:gd name="T40" fmla="+- 0 16 11"/>
                                    <a:gd name="T41" fmla="*/ T40 w 26"/>
                                    <a:gd name="T42" fmla="+- 0 307 282"/>
                                    <a:gd name="T43" fmla="*/ 307 h 26"/>
                                    <a:gd name="T44" fmla="+- 0 11 11"/>
                                    <a:gd name="T45" fmla="*/ T44 w 26"/>
                                    <a:gd name="T46" fmla="+- 0 301 282"/>
                                    <a:gd name="T47" fmla="*/ 301 h 26"/>
                                    <a:gd name="T48" fmla="+- 0 11 11"/>
                                    <a:gd name="T49" fmla="*/ T48 w 26"/>
                                    <a:gd name="T50" fmla="+- 0 294 282"/>
                                    <a:gd name="T51" fmla="*/ 29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6"/>
                                      </a:lnTo>
                                      <a:lnTo>
                                        <a:pt x="5" y="0"/>
                                      </a:lnTo>
                                      <a:lnTo>
                                        <a:pt x="12" y="0"/>
                                      </a:lnTo>
                                      <a:lnTo>
                                        <a:pt x="19" y="0"/>
                                      </a:lnTo>
                                      <a:lnTo>
                                        <a:pt x="25" y="6"/>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5" name="Freeform 4754"/>
                              <wps:cNvSpPr>
                                <a:spLocks/>
                              </wps:cNvSpPr>
                              <wps:spPr bwMode="auto">
                                <a:xfrm>
                                  <a:off x="1" y="232"/>
                                  <a:ext cx="26" cy="26"/>
                                </a:xfrm>
                                <a:custGeom>
                                  <a:avLst/>
                                  <a:gdLst>
                                    <a:gd name="T0" fmla="+- 0 2 2"/>
                                    <a:gd name="T1" fmla="*/ T0 w 26"/>
                                    <a:gd name="T2" fmla="+- 0 245 232"/>
                                    <a:gd name="T3" fmla="*/ 245 h 26"/>
                                    <a:gd name="T4" fmla="+- 0 2 2"/>
                                    <a:gd name="T5" fmla="*/ T4 w 26"/>
                                    <a:gd name="T6" fmla="+- 0 238 232"/>
                                    <a:gd name="T7" fmla="*/ 238 h 26"/>
                                    <a:gd name="T8" fmla="+- 0 7 2"/>
                                    <a:gd name="T9" fmla="*/ T8 w 26"/>
                                    <a:gd name="T10" fmla="+- 0 232 232"/>
                                    <a:gd name="T11" fmla="*/ 232 h 26"/>
                                    <a:gd name="T12" fmla="+- 0 14 2"/>
                                    <a:gd name="T13" fmla="*/ T12 w 26"/>
                                    <a:gd name="T14" fmla="+- 0 232 232"/>
                                    <a:gd name="T15" fmla="*/ 232 h 26"/>
                                    <a:gd name="T16" fmla="+- 0 21 2"/>
                                    <a:gd name="T17" fmla="*/ T16 w 26"/>
                                    <a:gd name="T18" fmla="+- 0 232 232"/>
                                    <a:gd name="T19" fmla="*/ 232 h 26"/>
                                    <a:gd name="T20" fmla="+- 0 27 2"/>
                                    <a:gd name="T21" fmla="*/ T20 w 26"/>
                                    <a:gd name="T22" fmla="+- 0 238 232"/>
                                    <a:gd name="T23" fmla="*/ 238 h 26"/>
                                    <a:gd name="T24" fmla="+- 0 27 2"/>
                                    <a:gd name="T25" fmla="*/ T24 w 26"/>
                                    <a:gd name="T26" fmla="+- 0 245 232"/>
                                    <a:gd name="T27" fmla="*/ 245 h 26"/>
                                    <a:gd name="T28" fmla="+- 0 27 2"/>
                                    <a:gd name="T29" fmla="*/ T28 w 26"/>
                                    <a:gd name="T30" fmla="+- 0 252 232"/>
                                    <a:gd name="T31" fmla="*/ 252 h 26"/>
                                    <a:gd name="T32" fmla="+- 0 21 2"/>
                                    <a:gd name="T33" fmla="*/ T32 w 26"/>
                                    <a:gd name="T34" fmla="+- 0 257 232"/>
                                    <a:gd name="T35" fmla="*/ 257 h 26"/>
                                    <a:gd name="T36" fmla="+- 0 14 2"/>
                                    <a:gd name="T37" fmla="*/ T36 w 26"/>
                                    <a:gd name="T38" fmla="+- 0 257 232"/>
                                    <a:gd name="T39" fmla="*/ 257 h 26"/>
                                    <a:gd name="T40" fmla="+- 0 7 2"/>
                                    <a:gd name="T41" fmla="*/ T40 w 26"/>
                                    <a:gd name="T42" fmla="+- 0 257 232"/>
                                    <a:gd name="T43" fmla="*/ 257 h 26"/>
                                    <a:gd name="T44" fmla="+- 0 2 2"/>
                                    <a:gd name="T45" fmla="*/ T44 w 26"/>
                                    <a:gd name="T46" fmla="+- 0 252 232"/>
                                    <a:gd name="T47" fmla="*/ 252 h 26"/>
                                    <a:gd name="T48" fmla="+- 0 2 2"/>
                                    <a:gd name="T49" fmla="*/ T48 w 26"/>
                                    <a:gd name="T50" fmla="+- 0 245 232"/>
                                    <a:gd name="T51" fmla="*/ 24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20"/>
                                      </a:lnTo>
                                      <a:lnTo>
                                        <a:pt x="19" y="25"/>
                                      </a:lnTo>
                                      <a:lnTo>
                                        <a:pt x="12" y="25"/>
                                      </a:lnTo>
                                      <a:lnTo>
                                        <a:pt x="5"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6" name="Freeform 4755"/>
                              <wps:cNvSpPr>
                                <a:spLocks/>
                              </wps:cNvSpPr>
                              <wps:spPr bwMode="auto">
                                <a:xfrm>
                                  <a:off x="136" y="268"/>
                                  <a:ext cx="26" cy="26"/>
                                </a:xfrm>
                                <a:custGeom>
                                  <a:avLst/>
                                  <a:gdLst>
                                    <a:gd name="T0" fmla="+- 0 136 136"/>
                                    <a:gd name="T1" fmla="*/ T0 w 26"/>
                                    <a:gd name="T2" fmla="+- 0 281 268"/>
                                    <a:gd name="T3" fmla="*/ 281 h 26"/>
                                    <a:gd name="T4" fmla="+- 0 136 136"/>
                                    <a:gd name="T5" fmla="*/ T4 w 26"/>
                                    <a:gd name="T6" fmla="+- 0 274 268"/>
                                    <a:gd name="T7" fmla="*/ 274 h 26"/>
                                    <a:gd name="T8" fmla="+- 0 142 136"/>
                                    <a:gd name="T9" fmla="*/ T8 w 26"/>
                                    <a:gd name="T10" fmla="+- 0 268 268"/>
                                    <a:gd name="T11" fmla="*/ 268 h 26"/>
                                    <a:gd name="T12" fmla="+- 0 149 136"/>
                                    <a:gd name="T13" fmla="*/ T12 w 26"/>
                                    <a:gd name="T14" fmla="+- 0 268 268"/>
                                    <a:gd name="T15" fmla="*/ 268 h 26"/>
                                    <a:gd name="T16" fmla="+- 0 156 136"/>
                                    <a:gd name="T17" fmla="*/ T16 w 26"/>
                                    <a:gd name="T18" fmla="+- 0 268 268"/>
                                    <a:gd name="T19" fmla="*/ 268 h 26"/>
                                    <a:gd name="T20" fmla="+- 0 161 136"/>
                                    <a:gd name="T21" fmla="*/ T20 w 26"/>
                                    <a:gd name="T22" fmla="+- 0 274 268"/>
                                    <a:gd name="T23" fmla="*/ 274 h 26"/>
                                    <a:gd name="T24" fmla="+- 0 161 136"/>
                                    <a:gd name="T25" fmla="*/ T24 w 26"/>
                                    <a:gd name="T26" fmla="+- 0 281 268"/>
                                    <a:gd name="T27" fmla="*/ 281 h 26"/>
                                    <a:gd name="T28" fmla="+- 0 161 136"/>
                                    <a:gd name="T29" fmla="*/ T28 w 26"/>
                                    <a:gd name="T30" fmla="+- 0 288 268"/>
                                    <a:gd name="T31" fmla="*/ 288 h 26"/>
                                    <a:gd name="T32" fmla="+- 0 156 136"/>
                                    <a:gd name="T33" fmla="*/ T32 w 26"/>
                                    <a:gd name="T34" fmla="+- 0 293 268"/>
                                    <a:gd name="T35" fmla="*/ 293 h 26"/>
                                    <a:gd name="T36" fmla="+- 0 149 136"/>
                                    <a:gd name="T37" fmla="*/ T36 w 26"/>
                                    <a:gd name="T38" fmla="+- 0 293 268"/>
                                    <a:gd name="T39" fmla="*/ 293 h 26"/>
                                    <a:gd name="T40" fmla="+- 0 142 136"/>
                                    <a:gd name="T41" fmla="*/ T40 w 26"/>
                                    <a:gd name="T42" fmla="+- 0 293 268"/>
                                    <a:gd name="T43" fmla="*/ 293 h 26"/>
                                    <a:gd name="T44" fmla="+- 0 136 136"/>
                                    <a:gd name="T45" fmla="*/ T44 w 26"/>
                                    <a:gd name="T46" fmla="+- 0 288 268"/>
                                    <a:gd name="T47" fmla="*/ 288 h 26"/>
                                    <a:gd name="T48" fmla="+- 0 136 136"/>
                                    <a:gd name="T49" fmla="*/ T48 w 26"/>
                                    <a:gd name="T50" fmla="+- 0 281 268"/>
                                    <a:gd name="T51" fmla="*/ 2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7" name="Freeform 4756"/>
                              <wps:cNvSpPr>
                                <a:spLocks/>
                              </wps:cNvSpPr>
                              <wps:spPr bwMode="auto">
                                <a:xfrm>
                                  <a:off x="91" y="173"/>
                                  <a:ext cx="26" cy="26"/>
                                </a:xfrm>
                                <a:custGeom>
                                  <a:avLst/>
                                  <a:gdLst>
                                    <a:gd name="T0" fmla="+- 0 91 91"/>
                                    <a:gd name="T1" fmla="*/ T0 w 26"/>
                                    <a:gd name="T2" fmla="+- 0 187 174"/>
                                    <a:gd name="T3" fmla="*/ 187 h 26"/>
                                    <a:gd name="T4" fmla="+- 0 91 91"/>
                                    <a:gd name="T5" fmla="*/ T4 w 26"/>
                                    <a:gd name="T6" fmla="+- 0 180 174"/>
                                    <a:gd name="T7" fmla="*/ 180 h 26"/>
                                    <a:gd name="T8" fmla="+- 0 97 91"/>
                                    <a:gd name="T9" fmla="*/ T8 w 26"/>
                                    <a:gd name="T10" fmla="+- 0 174 174"/>
                                    <a:gd name="T11" fmla="*/ 174 h 26"/>
                                    <a:gd name="T12" fmla="+- 0 104 91"/>
                                    <a:gd name="T13" fmla="*/ T12 w 26"/>
                                    <a:gd name="T14" fmla="+- 0 174 174"/>
                                    <a:gd name="T15" fmla="*/ 174 h 26"/>
                                    <a:gd name="T16" fmla="+- 0 111 91"/>
                                    <a:gd name="T17" fmla="*/ T16 w 26"/>
                                    <a:gd name="T18" fmla="+- 0 174 174"/>
                                    <a:gd name="T19" fmla="*/ 174 h 26"/>
                                    <a:gd name="T20" fmla="+- 0 117 91"/>
                                    <a:gd name="T21" fmla="*/ T20 w 26"/>
                                    <a:gd name="T22" fmla="+- 0 180 174"/>
                                    <a:gd name="T23" fmla="*/ 180 h 26"/>
                                    <a:gd name="T24" fmla="+- 0 117 91"/>
                                    <a:gd name="T25" fmla="*/ T24 w 26"/>
                                    <a:gd name="T26" fmla="+- 0 187 174"/>
                                    <a:gd name="T27" fmla="*/ 187 h 26"/>
                                    <a:gd name="T28" fmla="+- 0 117 91"/>
                                    <a:gd name="T29" fmla="*/ T28 w 26"/>
                                    <a:gd name="T30" fmla="+- 0 193 174"/>
                                    <a:gd name="T31" fmla="*/ 193 h 26"/>
                                    <a:gd name="T32" fmla="+- 0 111 91"/>
                                    <a:gd name="T33" fmla="*/ T32 w 26"/>
                                    <a:gd name="T34" fmla="+- 0 199 174"/>
                                    <a:gd name="T35" fmla="*/ 199 h 26"/>
                                    <a:gd name="T36" fmla="+- 0 104 91"/>
                                    <a:gd name="T37" fmla="*/ T36 w 26"/>
                                    <a:gd name="T38" fmla="+- 0 199 174"/>
                                    <a:gd name="T39" fmla="*/ 199 h 26"/>
                                    <a:gd name="T40" fmla="+- 0 97 91"/>
                                    <a:gd name="T41" fmla="*/ T40 w 26"/>
                                    <a:gd name="T42" fmla="+- 0 199 174"/>
                                    <a:gd name="T43" fmla="*/ 199 h 26"/>
                                    <a:gd name="T44" fmla="+- 0 91 91"/>
                                    <a:gd name="T45" fmla="*/ T44 w 26"/>
                                    <a:gd name="T46" fmla="+- 0 193 174"/>
                                    <a:gd name="T47" fmla="*/ 193 h 26"/>
                                    <a:gd name="T48" fmla="+- 0 91 91"/>
                                    <a:gd name="T49" fmla="*/ T48 w 26"/>
                                    <a:gd name="T50" fmla="+- 0 187 174"/>
                                    <a:gd name="T51" fmla="*/ 18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19"/>
                                      </a:lnTo>
                                      <a:lnTo>
                                        <a:pt x="20" y="25"/>
                                      </a:lnTo>
                                      <a:lnTo>
                                        <a:pt x="13" y="25"/>
                                      </a:lnTo>
                                      <a:lnTo>
                                        <a:pt x="6" y="25"/>
                                      </a:lnTo>
                                      <a:lnTo>
                                        <a:pt x="0" y="19"/>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8" name="Freeform 4757"/>
                              <wps:cNvSpPr>
                                <a:spLocks/>
                              </wps:cNvSpPr>
                              <wps:spPr bwMode="auto">
                                <a:xfrm>
                                  <a:off x="109" y="168"/>
                                  <a:ext cx="26" cy="26"/>
                                </a:xfrm>
                                <a:custGeom>
                                  <a:avLst/>
                                  <a:gdLst>
                                    <a:gd name="T0" fmla="+- 0 109 109"/>
                                    <a:gd name="T1" fmla="*/ T0 w 26"/>
                                    <a:gd name="T2" fmla="+- 0 181 168"/>
                                    <a:gd name="T3" fmla="*/ 181 h 26"/>
                                    <a:gd name="T4" fmla="+- 0 109 109"/>
                                    <a:gd name="T5" fmla="*/ T4 w 26"/>
                                    <a:gd name="T6" fmla="+- 0 174 168"/>
                                    <a:gd name="T7" fmla="*/ 174 h 26"/>
                                    <a:gd name="T8" fmla="+- 0 115 109"/>
                                    <a:gd name="T9" fmla="*/ T8 w 26"/>
                                    <a:gd name="T10" fmla="+- 0 168 168"/>
                                    <a:gd name="T11" fmla="*/ 168 h 26"/>
                                    <a:gd name="T12" fmla="+- 0 122 109"/>
                                    <a:gd name="T13" fmla="*/ T12 w 26"/>
                                    <a:gd name="T14" fmla="+- 0 168 168"/>
                                    <a:gd name="T15" fmla="*/ 168 h 26"/>
                                    <a:gd name="T16" fmla="+- 0 129 109"/>
                                    <a:gd name="T17" fmla="*/ T16 w 26"/>
                                    <a:gd name="T18" fmla="+- 0 168 168"/>
                                    <a:gd name="T19" fmla="*/ 168 h 26"/>
                                    <a:gd name="T20" fmla="+- 0 134 109"/>
                                    <a:gd name="T21" fmla="*/ T20 w 26"/>
                                    <a:gd name="T22" fmla="+- 0 174 168"/>
                                    <a:gd name="T23" fmla="*/ 174 h 26"/>
                                    <a:gd name="T24" fmla="+- 0 134 109"/>
                                    <a:gd name="T25" fmla="*/ T24 w 26"/>
                                    <a:gd name="T26" fmla="+- 0 181 168"/>
                                    <a:gd name="T27" fmla="*/ 181 h 26"/>
                                    <a:gd name="T28" fmla="+- 0 134 109"/>
                                    <a:gd name="T29" fmla="*/ T28 w 26"/>
                                    <a:gd name="T30" fmla="+- 0 188 168"/>
                                    <a:gd name="T31" fmla="*/ 188 h 26"/>
                                    <a:gd name="T32" fmla="+- 0 129 109"/>
                                    <a:gd name="T33" fmla="*/ T32 w 26"/>
                                    <a:gd name="T34" fmla="+- 0 193 168"/>
                                    <a:gd name="T35" fmla="*/ 193 h 26"/>
                                    <a:gd name="T36" fmla="+- 0 122 109"/>
                                    <a:gd name="T37" fmla="*/ T36 w 26"/>
                                    <a:gd name="T38" fmla="+- 0 193 168"/>
                                    <a:gd name="T39" fmla="*/ 193 h 26"/>
                                    <a:gd name="T40" fmla="+- 0 115 109"/>
                                    <a:gd name="T41" fmla="*/ T40 w 26"/>
                                    <a:gd name="T42" fmla="+- 0 193 168"/>
                                    <a:gd name="T43" fmla="*/ 193 h 26"/>
                                    <a:gd name="T44" fmla="+- 0 109 109"/>
                                    <a:gd name="T45" fmla="*/ T44 w 26"/>
                                    <a:gd name="T46" fmla="+- 0 188 168"/>
                                    <a:gd name="T47" fmla="*/ 188 h 26"/>
                                    <a:gd name="T48" fmla="+- 0 109 109"/>
                                    <a:gd name="T49" fmla="*/ T48 w 26"/>
                                    <a:gd name="T50" fmla="+- 0 181 168"/>
                                    <a:gd name="T51" fmla="*/ 18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9" name="Freeform 4758"/>
                              <wps:cNvSpPr>
                                <a:spLocks/>
                              </wps:cNvSpPr>
                              <wps:spPr bwMode="auto">
                                <a:xfrm>
                                  <a:off x="234" y="1"/>
                                  <a:ext cx="26" cy="26"/>
                                </a:xfrm>
                                <a:custGeom>
                                  <a:avLst/>
                                  <a:gdLst>
                                    <a:gd name="T0" fmla="+- 0 235 235"/>
                                    <a:gd name="T1" fmla="*/ T0 w 26"/>
                                    <a:gd name="T2" fmla="+- 0 14 2"/>
                                    <a:gd name="T3" fmla="*/ 14 h 26"/>
                                    <a:gd name="T4" fmla="+- 0 235 235"/>
                                    <a:gd name="T5" fmla="*/ T4 w 26"/>
                                    <a:gd name="T6" fmla="+- 0 7 2"/>
                                    <a:gd name="T7" fmla="*/ 7 h 26"/>
                                    <a:gd name="T8" fmla="+- 0 240 235"/>
                                    <a:gd name="T9" fmla="*/ T8 w 26"/>
                                    <a:gd name="T10" fmla="+- 0 2 2"/>
                                    <a:gd name="T11" fmla="*/ 2 h 26"/>
                                    <a:gd name="T12" fmla="+- 0 247 235"/>
                                    <a:gd name="T13" fmla="*/ T12 w 26"/>
                                    <a:gd name="T14" fmla="+- 0 2 2"/>
                                    <a:gd name="T15" fmla="*/ 2 h 26"/>
                                    <a:gd name="T16" fmla="+- 0 254 235"/>
                                    <a:gd name="T17" fmla="*/ T16 w 26"/>
                                    <a:gd name="T18" fmla="+- 0 2 2"/>
                                    <a:gd name="T19" fmla="*/ 2 h 26"/>
                                    <a:gd name="T20" fmla="+- 0 260 235"/>
                                    <a:gd name="T21" fmla="*/ T20 w 26"/>
                                    <a:gd name="T22" fmla="+- 0 7 2"/>
                                    <a:gd name="T23" fmla="*/ 7 h 26"/>
                                    <a:gd name="T24" fmla="+- 0 260 235"/>
                                    <a:gd name="T25" fmla="*/ T24 w 26"/>
                                    <a:gd name="T26" fmla="+- 0 14 2"/>
                                    <a:gd name="T27" fmla="*/ 14 h 26"/>
                                    <a:gd name="T28" fmla="+- 0 260 235"/>
                                    <a:gd name="T29" fmla="*/ T28 w 26"/>
                                    <a:gd name="T30" fmla="+- 0 21 2"/>
                                    <a:gd name="T31" fmla="*/ 21 h 26"/>
                                    <a:gd name="T32" fmla="+- 0 254 235"/>
                                    <a:gd name="T33" fmla="*/ T32 w 26"/>
                                    <a:gd name="T34" fmla="+- 0 27 2"/>
                                    <a:gd name="T35" fmla="*/ 27 h 26"/>
                                    <a:gd name="T36" fmla="+- 0 247 235"/>
                                    <a:gd name="T37" fmla="*/ T36 w 26"/>
                                    <a:gd name="T38" fmla="+- 0 27 2"/>
                                    <a:gd name="T39" fmla="*/ 27 h 26"/>
                                    <a:gd name="T40" fmla="+- 0 240 235"/>
                                    <a:gd name="T41" fmla="*/ T40 w 26"/>
                                    <a:gd name="T42" fmla="+- 0 27 2"/>
                                    <a:gd name="T43" fmla="*/ 27 h 26"/>
                                    <a:gd name="T44" fmla="+- 0 235 235"/>
                                    <a:gd name="T45" fmla="*/ T44 w 26"/>
                                    <a:gd name="T46" fmla="+- 0 21 2"/>
                                    <a:gd name="T47" fmla="*/ 21 h 26"/>
                                    <a:gd name="T48" fmla="+- 0 235 235"/>
                                    <a:gd name="T49" fmla="*/ T48 w 26"/>
                                    <a:gd name="T50" fmla="+- 0 14 2"/>
                                    <a:gd name="T51" fmla="*/ 1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0" name="Freeform 4759"/>
                              <wps:cNvSpPr>
                                <a:spLocks/>
                              </wps:cNvSpPr>
                              <wps:spPr bwMode="auto">
                                <a:xfrm>
                                  <a:off x="145" y="54"/>
                                  <a:ext cx="26" cy="26"/>
                                </a:xfrm>
                                <a:custGeom>
                                  <a:avLst/>
                                  <a:gdLst>
                                    <a:gd name="T0" fmla="+- 0 145 145"/>
                                    <a:gd name="T1" fmla="*/ T0 w 26"/>
                                    <a:gd name="T2" fmla="+- 0 67 54"/>
                                    <a:gd name="T3" fmla="*/ 67 h 26"/>
                                    <a:gd name="T4" fmla="+- 0 145 145"/>
                                    <a:gd name="T5" fmla="*/ T4 w 26"/>
                                    <a:gd name="T6" fmla="+- 0 60 54"/>
                                    <a:gd name="T7" fmla="*/ 60 h 26"/>
                                    <a:gd name="T8" fmla="+- 0 151 145"/>
                                    <a:gd name="T9" fmla="*/ T8 w 26"/>
                                    <a:gd name="T10" fmla="+- 0 54 54"/>
                                    <a:gd name="T11" fmla="*/ 54 h 26"/>
                                    <a:gd name="T12" fmla="+- 0 158 145"/>
                                    <a:gd name="T13" fmla="*/ T12 w 26"/>
                                    <a:gd name="T14" fmla="+- 0 54 54"/>
                                    <a:gd name="T15" fmla="*/ 54 h 26"/>
                                    <a:gd name="T16" fmla="+- 0 165 145"/>
                                    <a:gd name="T17" fmla="*/ T16 w 26"/>
                                    <a:gd name="T18" fmla="+- 0 54 54"/>
                                    <a:gd name="T19" fmla="*/ 54 h 26"/>
                                    <a:gd name="T20" fmla="+- 0 170 145"/>
                                    <a:gd name="T21" fmla="*/ T20 w 26"/>
                                    <a:gd name="T22" fmla="+- 0 60 54"/>
                                    <a:gd name="T23" fmla="*/ 60 h 26"/>
                                    <a:gd name="T24" fmla="+- 0 170 145"/>
                                    <a:gd name="T25" fmla="*/ T24 w 26"/>
                                    <a:gd name="T26" fmla="+- 0 67 54"/>
                                    <a:gd name="T27" fmla="*/ 67 h 26"/>
                                    <a:gd name="T28" fmla="+- 0 170 145"/>
                                    <a:gd name="T29" fmla="*/ T28 w 26"/>
                                    <a:gd name="T30" fmla="+- 0 74 54"/>
                                    <a:gd name="T31" fmla="*/ 74 h 26"/>
                                    <a:gd name="T32" fmla="+- 0 165 145"/>
                                    <a:gd name="T33" fmla="*/ T32 w 26"/>
                                    <a:gd name="T34" fmla="+- 0 80 54"/>
                                    <a:gd name="T35" fmla="*/ 80 h 26"/>
                                    <a:gd name="T36" fmla="+- 0 158 145"/>
                                    <a:gd name="T37" fmla="*/ T36 w 26"/>
                                    <a:gd name="T38" fmla="+- 0 80 54"/>
                                    <a:gd name="T39" fmla="*/ 80 h 26"/>
                                    <a:gd name="T40" fmla="+- 0 151 145"/>
                                    <a:gd name="T41" fmla="*/ T40 w 26"/>
                                    <a:gd name="T42" fmla="+- 0 80 54"/>
                                    <a:gd name="T43" fmla="*/ 80 h 26"/>
                                    <a:gd name="T44" fmla="+- 0 145 145"/>
                                    <a:gd name="T45" fmla="*/ T44 w 26"/>
                                    <a:gd name="T46" fmla="+- 0 74 54"/>
                                    <a:gd name="T47" fmla="*/ 74 h 26"/>
                                    <a:gd name="T48" fmla="+- 0 145 145"/>
                                    <a:gd name="T49" fmla="*/ T48 w 26"/>
                                    <a:gd name="T50" fmla="+- 0 67 54"/>
                                    <a:gd name="T51" fmla="*/ 6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6"/>
                                      </a:lnTo>
                                      <a:lnTo>
                                        <a:pt x="13" y="26"/>
                                      </a:lnTo>
                                      <a:lnTo>
                                        <a:pt x="6"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1" name="Freeform 4760"/>
                              <wps:cNvSpPr>
                                <a:spLocks/>
                              </wps:cNvSpPr>
                              <wps:spPr bwMode="auto">
                                <a:xfrm>
                                  <a:off x="136" y="101"/>
                                  <a:ext cx="26" cy="26"/>
                                </a:xfrm>
                                <a:custGeom>
                                  <a:avLst/>
                                  <a:gdLst>
                                    <a:gd name="T0" fmla="+- 0 136 136"/>
                                    <a:gd name="T1" fmla="*/ T0 w 26"/>
                                    <a:gd name="T2" fmla="+- 0 114 101"/>
                                    <a:gd name="T3" fmla="*/ 114 h 26"/>
                                    <a:gd name="T4" fmla="+- 0 136 136"/>
                                    <a:gd name="T5" fmla="*/ T4 w 26"/>
                                    <a:gd name="T6" fmla="+- 0 107 101"/>
                                    <a:gd name="T7" fmla="*/ 107 h 26"/>
                                    <a:gd name="T8" fmla="+- 0 142 136"/>
                                    <a:gd name="T9" fmla="*/ T8 w 26"/>
                                    <a:gd name="T10" fmla="+- 0 101 101"/>
                                    <a:gd name="T11" fmla="*/ 101 h 26"/>
                                    <a:gd name="T12" fmla="+- 0 149 136"/>
                                    <a:gd name="T13" fmla="*/ T12 w 26"/>
                                    <a:gd name="T14" fmla="+- 0 101 101"/>
                                    <a:gd name="T15" fmla="*/ 101 h 26"/>
                                    <a:gd name="T16" fmla="+- 0 156 136"/>
                                    <a:gd name="T17" fmla="*/ T16 w 26"/>
                                    <a:gd name="T18" fmla="+- 0 101 101"/>
                                    <a:gd name="T19" fmla="*/ 101 h 26"/>
                                    <a:gd name="T20" fmla="+- 0 161 136"/>
                                    <a:gd name="T21" fmla="*/ T20 w 26"/>
                                    <a:gd name="T22" fmla="+- 0 107 101"/>
                                    <a:gd name="T23" fmla="*/ 107 h 26"/>
                                    <a:gd name="T24" fmla="+- 0 161 136"/>
                                    <a:gd name="T25" fmla="*/ T24 w 26"/>
                                    <a:gd name="T26" fmla="+- 0 114 101"/>
                                    <a:gd name="T27" fmla="*/ 114 h 26"/>
                                    <a:gd name="T28" fmla="+- 0 161 136"/>
                                    <a:gd name="T29" fmla="*/ T28 w 26"/>
                                    <a:gd name="T30" fmla="+- 0 121 101"/>
                                    <a:gd name="T31" fmla="*/ 121 h 26"/>
                                    <a:gd name="T32" fmla="+- 0 156 136"/>
                                    <a:gd name="T33" fmla="*/ T32 w 26"/>
                                    <a:gd name="T34" fmla="+- 0 126 101"/>
                                    <a:gd name="T35" fmla="*/ 126 h 26"/>
                                    <a:gd name="T36" fmla="+- 0 149 136"/>
                                    <a:gd name="T37" fmla="*/ T36 w 26"/>
                                    <a:gd name="T38" fmla="+- 0 126 101"/>
                                    <a:gd name="T39" fmla="*/ 126 h 26"/>
                                    <a:gd name="T40" fmla="+- 0 142 136"/>
                                    <a:gd name="T41" fmla="*/ T40 w 26"/>
                                    <a:gd name="T42" fmla="+- 0 126 101"/>
                                    <a:gd name="T43" fmla="*/ 126 h 26"/>
                                    <a:gd name="T44" fmla="+- 0 136 136"/>
                                    <a:gd name="T45" fmla="*/ T44 w 26"/>
                                    <a:gd name="T46" fmla="+- 0 121 101"/>
                                    <a:gd name="T47" fmla="*/ 121 h 26"/>
                                    <a:gd name="T48" fmla="+- 0 136 136"/>
                                    <a:gd name="T49" fmla="*/ T48 w 26"/>
                                    <a:gd name="T50" fmla="+- 0 114 101"/>
                                    <a:gd name="T51" fmla="*/ 11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 name="Freeform 4761"/>
                              <wps:cNvSpPr>
                                <a:spLocks/>
                              </wps:cNvSpPr>
                              <wps:spPr bwMode="auto">
                                <a:xfrm>
                                  <a:off x="73" y="124"/>
                                  <a:ext cx="26" cy="26"/>
                                </a:xfrm>
                                <a:custGeom>
                                  <a:avLst/>
                                  <a:gdLst>
                                    <a:gd name="T0" fmla="+- 0 73 73"/>
                                    <a:gd name="T1" fmla="*/ T0 w 26"/>
                                    <a:gd name="T2" fmla="+- 0 137 124"/>
                                    <a:gd name="T3" fmla="*/ 137 h 26"/>
                                    <a:gd name="T4" fmla="+- 0 73 73"/>
                                    <a:gd name="T5" fmla="*/ T4 w 26"/>
                                    <a:gd name="T6" fmla="+- 0 130 124"/>
                                    <a:gd name="T7" fmla="*/ 130 h 26"/>
                                    <a:gd name="T8" fmla="+- 0 79 73"/>
                                    <a:gd name="T9" fmla="*/ T8 w 26"/>
                                    <a:gd name="T10" fmla="+- 0 124 124"/>
                                    <a:gd name="T11" fmla="*/ 124 h 26"/>
                                    <a:gd name="T12" fmla="+- 0 86 73"/>
                                    <a:gd name="T13" fmla="*/ T12 w 26"/>
                                    <a:gd name="T14" fmla="+- 0 124 124"/>
                                    <a:gd name="T15" fmla="*/ 124 h 26"/>
                                    <a:gd name="T16" fmla="+- 0 93 73"/>
                                    <a:gd name="T17" fmla="*/ T16 w 26"/>
                                    <a:gd name="T18" fmla="+- 0 124 124"/>
                                    <a:gd name="T19" fmla="*/ 124 h 26"/>
                                    <a:gd name="T20" fmla="+- 0 99 73"/>
                                    <a:gd name="T21" fmla="*/ T20 w 26"/>
                                    <a:gd name="T22" fmla="+- 0 130 124"/>
                                    <a:gd name="T23" fmla="*/ 130 h 26"/>
                                    <a:gd name="T24" fmla="+- 0 99 73"/>
                                    <a:gd name="T25" fmla="*/ T24 w 26"/>
                                    <a:gd name="T26" fmla="+- 0 137 124"/>
                                    <a:gd name="T27" fmla="*/ 137 h 26"/>
                                    <a:gd name="T28" fmla="+- 0 99 73"/>
                                    <a:gd name="T29" fmla="*/ T28 w 26"/>
                                    <a:gd name="T30" fmla="+- 0 144 124"/>
                                    <a:gd name="T31" fmla="*/ 144 h 26"/>
                                    <a:gd name="T32" fmla="+- 0 93 73"/>
                                    <a:gd name="T33" fmla="*/ T32 w 26"/>
                                    <a:gd name="T34" fmla="+- 0 150 124"/>
                                    <a:gd name="T35" fmla="*/ 150 h 26"/>
                                    <a:gd name="T36" fmla="+- 0 86 73"/>
                                    <a:gd name="T37" fmla="*/ T36 w 26"/>
                                    <a:gd name="T38" fmla="+- 0 150 124"/>
                                    <a:gd name="T39" fmla="*/ 150 h 26"/>
                                    <a:gd name="T40" fmla="+- 0 79 73"/>
                                    <a:gd name="T41" fmla="*/ T40 w 26"/>
                                    <a:gd name="T42" fmla="+- 0 150 124"/>
                                    <a:gd name="T43" fmla="*/ 150 h 26"/>
                                    <a:gd name="T44" fmla="+- 0 73 73"/>
                                    <a:gd name="T45" fmla="*/ T44 w 26"/>
                                    <a:gd name="T46" fmla="+- 0 144 124"/>
                                    <a:gd name="T47" fmla="*/ 144 h 26"/>
                                    <a:gd name="T48" fmla="+- 0 73 73"/>
                                    <a:gd name="T49" fmla="*/ T48 w 26"/>
                                    <a:gd name="T50" fmla="+- 0 137 124"/>
                                    <a:gd name="T51" fmla="*/ 13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20"/>
                                      </a:lnTo>
                                      <a:lnTo>
                                        <a:pt x="20" y="26"/>
                                      </a:lnTo>
                                      <a:lnTo>
                                        <a:pt x="13" y="26"/>
                                      </a:lnTo>
                                      <a:lnTo>
                                        <a:pt x="6"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83999E" id="Group 4751" o:spid="_x0000_s1026" style="width:13.1pt;height:15.45pt;mso-position-horizontal-relative:char;mso-position-vertical-relative:line" coordsize="262,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">
                      <v:shape id="Freeform 4752" o:spid="_x0000_s1027" style="position:absolute;left:28;top:19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" path="m,12l,5,5,r7,l19,r6,5l25,12r,7l19,25r-7,l5,25,,19,,12e" filled="f" strokeweight=".06331mm">
                        <v:path arrowok="t" o:connecttype="custom" o:connectlocs="0,209;0,202;5,197;12,197;19,197;25,202;25,209;25,216;19,222;12,222;5,222;0,216;0,209" o:connectangles="0,0,0,0,0,0,0,0,0,0,0,0,0"/>
                      </v:shape>
                      <v:shape id="Freeform 4753" o:spid="_x0000_s1028" style="position:absolute;left:10;top:28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" path="m,12l,6,5,r7,l19,r6,6l25,12r,7l19,25r-7,l5,25,,19,,12e" filled="f" strokeweight=".06331mm">
                        <v:path arrowok="t" o:connecttype="custom" o:connectlocs="0,294;0,288;5,282;12,282;19,282;25,288;25,294;25,301;19,307;12,307;5,307;0,301;0,294" o:connectangles="0,0,0,0,0,0,0,0,0,0,0,0,0"/>
                      </v:shape>
                      <v:shape id="Freeform 4754" o:spid="_x0000_s1029" style="position:absolute;left:1;top:232;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" path="m,13l,6,5,r7,l19,r6,6l25,13r,7l19,25r-7,l5,25,,20,,13e" filled="f" strokeweight=".06331mm">
                        <v:path arrowok="t" o:connecttype="custom" o:connectlocs="0,245;0,238;5,232;12,232;19,232;25,238;25,245;25,252;19,257;12,257;5,257;0,252;0,245" o:connectangles="0,0,0,0,0,0,0,0,0,0,0,0,0"/>
                      </v:shape>
                      <v:shape id="Freeform 4755" o:spid="_x0000_s1030" style="position:absolute;left:136;top:2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" path="m,13l,6,6,r7,l20,r5,6l25,13r,7l20,25r-7,l6,25,,20,,13e" filled="f" strokeweight=".06331mm">
                        <v:path arrowok="t" o:connecttype="custom" o:connectlocs="0,281;0,274;6,268;13,268;20,268;25,274;25,281;25,288;20,293;13,293;6,293;0,288;0,281" o:connectangles="0,0,0,0,0,0,0,0,0,0,0,0,0"/>
                      </v:shape>
                      <v:shape id="Freeform 4756" o:spid="_x0000_s1031" style="position:absolute;left:91;top:17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" path="m,13l,6,6,r7,l20,r6,6l26,13r,6l20,25r-7,l6,25,,19,,13e" filled="f" strokeweight=".06331mm">
                        <v:path arrowok="t" o:connecttype="custom" o:connectlocs="0,187;0,180;6,174;13,174;20,174;26,180;26,187;26,193;20,199;13,199;6,199;0,193;0,187" o:connectangles="0,0,0,0,0,0,0,0,0,0,0,0,0"/>
                      </v:shape>
                      <v:shape id="Freeform 4757" o:spid="_x0000_s1032" style="position:absolute;left:109;top:16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" path="m,13l,6,6,r7,l20,r5,6l25,13r,7l20,25r-7,l6,25,,20,,13e" filled="f" strokeweight=".06331mm">
                        <v:path arrowok="t" o:connecttype="custom" o:connectlocs="0,181;0,174;6,168;13,168;20,168;25,174;25,181;25,188;20,193;13,193;6,193;0,188;0,181" o:connectangles="0,0,0,0,0,0,0,0,0,0,0,0,0"/>
                      </v:shape>
                      <v:shape id="Freeform 4758" o:spid="_x0000_s1033" style="position:absolute;left:234;top: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" path="m,12l,5,5,r7,l19,r6,5l25,12r,7l19,25r-7,l5,25,,19,,12e" filled="f" strokeweight=".06331mm">
                        <v:path arrowok="t" o:connecttype="custom" o:connectlocs="0,14;0,7;5,2;12,2;19,2;25,7;25,14;25,21;19,27;12,27;5,27;0,21;0,14" o:connectangles="0,0,0,0,0,0,0,0,0,0,0,0,0"/>
                      </v:shape>
                      <v:shape id="Freeform 4759" o:spid="_x0000_s1034" style="position:absolute;left:145;top:54;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" path="m,13l,6,6,r7,l20,r5,6l25,13r,7l20,26r-7,l6,26,,20,,13e" filled="f" strokeweight=".06331mm">
                        <v:path arrowok="t" o:connecttype="custom" o:connectlocs="0,67;0,60;6,54;13,54;20,54;25,60;25,67;25,74;20,80;13,80;6,80;0,74;0,67" o:connectangles="0,0,0,0,0,0,0,0,0,0,0,0,0"/>
                      </v:shape>
                      <v:shape id="Freeform 4760" o:spid="_x0000_s1035" style="position:absolute;left:136;top:10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" path="m,13l,6,6,r7,l20,r5,6l25,13r,7l20,25r-7,l6,25,,20,,13e" filled="f" strokeweight=".06331mm">
                        <v:path arrowok="t" o:connecttype="custom" o:connectlocs="0,114;0,107;6,101;13,101;20,101;25,107;25,114;25,121;20,126;13,126;6,126;0,121;0,114" o:connectangles="0,0,0,0,0,0,0,0,0,0,0,0,0"/>
                      </v:shape>
                      <v:shape id="Freeform 4761" o:spid="_x0000_s1036" style="position:absolute;left:73;top:124;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" path="m,13l,6,6,r7,l20,r6,6l26,13r,7l20,26r-7,l6,26,,20,,13e" filled="f" strokeweight=".06331mm">
                        <v:path arrowok="t" o:connecttype="custom" o:connectlocs="0,137;0,130;6,124;13,124;20,124;26,130;26,137;26,144;20,150;13,150;6,150;0,144;0,137" o:connectangles="0,0,0,0,0,0,0,0,0,0,0,0,0"/>
                      </v:shape>
                      <w10:anchorlock/>
                    </v:group>
                  </w:pict>
                </mc:Fallback>
              </mc:AlternateContent>
            </w:r>
          </w:p>
          <w:p w14:paraId="39CDF02E" w14:textId="77777777" w:rsidR="005313F1" w:rsidRDefault="005313F1">
            <w:pPr>
              <w:pStyle w:val="TableParagraph"/>
              <w:spacing w:before="9"/>
              <w:rPr>
                <w:sz w:val="13"/>
              </w:rPr>
            </w:pPr>
          </w:p>
          <w:p w14:paraId="2C83E110" w14:textId="77777777" w:rsidR="005313F1" w:rsidRDefault="00090D17">
            <w:pPr>
              <w:pStyle w:val="TableParagraph"/>
              <w:spacing w:line="221" w:lineRule="exact"/>
              <w:ind w:left="1843"/>
              <w:rPr>
                <w:sz w:val="2"/>
              </w:rPr>
            </w:pPr>
            <w:r>
              <w:rPr>
                <w:noProof/>
                <w:position w:val="-3"/>
                <w:sz w:val="20"/>
              </w:rPr>
              <mc:AlternateContent>
                <mc:Choice Requires="wpg">
                  <w:drawing>
                    <wp:inline distT="0" distB="0" distL="0" distR="0" wp14:anchorId="37AEFF01" wp14:editId="4F79AAB2">
                      <wp:extent cx="104140" cy="140335"/>
                      <wp:effectExtent l="0" t="0" r="0" b="0"/>
                      <wp:docPr id="2185" name="Group 4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 cy="140335"/>
                                <a:chOff x="0" y="0"/>
                                <a:chExt cx="164" cy="221"/>
                              </a:xfrm>
                            </wpg:grpSpPr>
                            <wps:wsp>
                              <wps:cNvPr id="2186" name="Freeform 4745"/>
                              <wps:cNvSpPr>
                                <a:spLocks/>
                              </wps:cNvSpPr>
                              <wps:spPr bwMode="auto">
                                <a:xfrm>
                                  <a:off x="28" y="193"/>
                                  <a:ext cx="26" cy="26"/>
                                </a:xfrm>
                                <a:custGeom>
                                  <a:avLst/>
                                  <a:gdLst>
                                    <a:gd name="T0" fmla="+- 0 29 29"/>
                                    <a:gd name="T1" fmla="*/ T0 w 26"/>
                                    <a:gd name="T2" fmla="+- 0 207 194"/>
                                    <a:gd name="T3" fmla="*/ 207 h 26"/>
                                    <a:gd name="T4" fmla="+- 0 29 29"/>
                                    <a:gd name="T5" fmla="*/ T4 w 26"/>
                                    <a:gd name="T6" fmla="+- 0 200 194"/>
                                    <a:gd name="T7" fmla="*/ 200 h 26"/>
                                    <a:gd name="T8" fmla="+- 0 34 29"/>
                                    <a:gd name="T9" fmla="*/ T8 w 26"/>
                                    <a:gd name="T10" fmla="+- 0 194 194"/>
                                    <a:gd name="T11" fmla="*/ 194 h 26"/>
                                    <a:gd name="T12" fmla="+- 0 41 29"/>
                                    <a:gd name="T13" fmla="*/ T12 w 26"/>
                                    <a:gd name="T14" fmla="+- 0 194 194"/>
                                    <a:gd name="T15" fmla="*/ 194 h 26"/>
                                    <a:gd name="T16" fmla="+- 0 48 29"/>
                                    <a:gd name="T17" fmla="*/ T16 w 26"/>
                                    <a:gd name="T18" fmla="+- 0 194 194"/>
                                    <a:gd name="T19" fmla="*/ 194 h 26"/>
                                    <a:gd name="T20" fmla="+- 0 54 29"/>
                                    <a:gd name="T21" fmla="*/ T20 w 26"/>
                                    <a:gd name="T22" fmla="+- 0 200 194"/>
                                    <a:gd name="T23" fmla="*/ 200 h 26"/>
                                    <a:gd name="T24" fmla="+- 0 54 29"/>
                                    <a:gd name="T25" fmla="*/ T24 w 26"/>
                                    <a:gd name="T26" fmla="+- 0 207 194"/>
                                    <a:gd name="T27" fmla="*/ 207 h 26"/>
                                    <a:gd name="T28" fmla="+- 0 54 29"/>
                                    <a:gd name="T29" fmla="*/ T28 w 26"/>
                                    <a:gd name="T30" fmla="+- 0 213 194"/>
                                    <a:gd name="T31" fmla="*/ 213 h 26"/>
                                    <a:gd name="T32" fmla="+- 0 48 29"/>
                                    <a:gd name="T33" fmla="*/ T32 w 26"/>
                                    <a:gd name="T34" fmla="+- 0 219 194"/>
                                    <a:gd name="T35" fmla="*/ 219 h 26"/>
                                    <a:gd name="T36" fmla="+- 0 41 29"/>
                                    <a:gd name="T37" fmla="*/ T36 w 26"/>
                                    <a:gd name="T38" fmla="+- 0 219 194"/>
                                    <a:gd name="T39" fmla="*/ 219 h 26"/>
                                    <a:gd name="T40" fmla="+- 0 34 29"/>
                                    <a:gd name="T41" fmla="*/ T40 w 26"/>
                                    <a:gd name="T42" fmla="+- 0 219 194"/>
                                    <a:gd name="T43" fmla="*/ 219 h 26"/>
                                    <a:gd name="T44" fmla="+- 0 29 29"/>
                                    <a:gd name="T45" fmla="*/ T44 w 26"/>
                                    <a:gd name="T46" fmla="+- 0 213 194"/>
                                    <a:gd name="T47" fmla="*/ 213 h 26"/>
                                    <a:gd name="T48" fmla="+- 0 29 29"/>
                                    <a:gd name="T49" fmla="*/ T48 w 26"/>
                                    <a:gd name="T50" fmla="+- 0 207 194"/>
                                    <a:gd name="T51" fmla="*/ 20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19"/>
                                      </a:lnTo>
                                      <a:lnTo>
                                        <a:pt x="19" y="25"/>
                                      </a:lnTo>
                                      <a:lnTo>
                                        <a:pt x="12" y="25"/>
                                      </a:lnTo>
                                      <a:lnTo>
                                        <a:pt x="5" y="25"/>
                                      </a:lnTo>
                                      <a:lnTo>
                                        <a:pt x="0" y="19"/>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7" name="Freeform 4746"/>
                              <wps:cNvSpPr>
                                <a:spLocks/>
                              </wps:cNvSpPr>
                              <wps:spPr bwMode="auto">
                                <a:xfrm>
                                  <a:off x="136" y="71"/>
                                  <a:ext cx="26" cy="26"/>
                                </a:xfrm>
                                <a:custGeom>
                                  <a:avLst/>
                                  <a:gdLst>
                                    <a:gd name="T0" fmla="+- 0 136 136"/>
                                    <a:gd name="T1" fmla="*/ T0 w 26"/>
                                    <a:gd name="T2" fmla="+- 0 84 71"/>
                                    <a:gd name="T3" fmla="*/ 84 h 26"/>
                                    <a:gd name="T4" fmla="+- 0 136 136"/>
                                    <a:gd name="T5" fmla="*/ T4 w 26"/>
                                    <a:gd name="T6" fmla="+- 0 77 71"/>
                                    <a:gd name="T7" fmla="*/ 77 h 26"/>
                                    <a:gd name="T8" fmla="+- 0 142 136"/>
                                    <a:gd name="T9" fmla="*/ T8 w 26"/>
                                    <a:gd name="T10" fmla="+- 0 71 71"/>
                                    <a:gd name="T11" fmla="*/ 71 h 26"/>
                                    <a:gd name="T12" fmla="+- 0 149 136"/>
                                    <a:gd name="T13" fmla="*/ T12 w 26"/>
                                    <a:gd name="T14" fmla="+- 0 71 71"/>
                                    <a:gd name="T15" fmla="*/ 71 h 26"/>
                                    <a:gd name="T16" fmla="+- 0 156 136"/>
                                    <a:gd name="T17" fmla="*/ T16 w 26"/>
                                    <a:gd name="T18" fmla="+- 0 71 71"/>
                                    <a:gd name="T19" fmla="*/ 71 h 26"/>
                                    <a:gd name="T20" fmla="+- 0 161 136"/>
                                    <a:gd name="T21" fmla="*/ T20 w 26"/>
                                    <a:gd name="T22" fmla="+- 0 77 71"/>
                                    <a:gd name="T23" fmla="*/ 77 h 26"/>
                                    <a:gd name="T24" fmla="+- 0 161 136"/>
                                    <a:gd name="T25" fmla="*/ T24 w 26"/>
                                    <a:gd name="T26" fmla="+- 0 84 71"/>
                                    <a:gd name="T27" fmla="*/ 84 h 26"/>
                                    <a:gd name="T28" fmla="+- 0 161 136"/>
                                    <a:gd name="T29" fmla="*/ T28 w 26"/>
                                    <a:gd name="T30" fmla="+- 0 91 71"/>
                                    <a:gd name="T31" fmla="*/ 91 h 26"/>
                                    <a:gd name="T32" fmla="+- 0 156 136"/>
                                    <a:gd name="T33" fmla="*/ T32 w 26"/>
                                    <a:gd name="T34" fmla="+- 0 97 71"/>
                                    <a:gd name="T35" fmla="*/ 97 h 26"/>
                                    <a:gd name="T36" fmla="+- 0 149 136"/>
                                    <a:gd name="T37" fmla="*/ T36 w 26"/>
                                    <a:gd name="T38" fmla="+- 0 97 71"/>
                                    <a:gd name="T39" fmla="*/ 97 h 26"/>
                                    <a:gd name="T40" fmla="+- 0 142 136"/>
                                    <a:gd name="T41" fmla="*/ T40 w 26"/>
                                    <a:gd name="T42" fmla="+- 0 97 71"/>
                                    <a:gd name="T43" fmla="*/ 97 h 26"/>
                                    <a:gd name="T44" fmla="+- 0 136 136"/>
                                    <a:gd name="T45" fmla="*/ T44 w 26"/>
                                    <a:gd name="T46" fmla="+- 0 91 71"/>
                                    <a:gd name="T47" fmla="*/ 91 h 26"/>
                                    <a:gd name="T48" fmla="+- 0 136 136"/>
                                    <a:gd name="T49" fmla="*/ T48 w 26"/>
                                    <a:gd name="T50" fmla="+- 0 84 71"/>
                                    <a:gd name="T51" fmla="*/ 8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6"/>
                                      </a:lnTo>
                                      <a:lnTo>
                                        <a:pt x="13" y="26"/>
                                      </a:lnTo>
                                      <a:lnTo>
                                        <a:pt x="6"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8" name="Freeform 4747"/>
                              <wps:cNvSpPr>
                                <a:spLocks/>
                              </wps:cNvSpPr>
                              <wps:spPr bwMode="auto">
                                <a:xfrm>
                                  <a:off x="91" y="1"/>
                                  <a:ext cx="26" cy="26"/>
                                </a:xfrm>
                                <a:custGeom>
                                  <a:avLst/>
                                  <a:gdLst>
                                    <a:gd name="T0" fmla="+- 0 91 91"/>
                                    <a:gd name="T1" fmla="*/ T0 w 26"/>
                                    <a:gd name="T2" fmla="+- 0 14 2"/>
                                    <a:gd name="T3" fmla="*/ 14 h 26"/>
                                    <a:gd name="T4" fmla="+- 0 91 91"/>
                                    <a:gd name="T5" fmla="*/ T4 w 26"/>
                                    <a:gd name="T6" fmla="+- 0 7 2"/>
                                    <a:gd name="T7" fmla="*/ 7 h 26"/>
                                    <a:gd name="T8" fmla="+- 0 97 91"/>
                                    <a:gd name="T9" fmla="*/ T8 w 26"/>
                                    <a:gd name="T10" fmla="+- 0 2 2"/>
                                    <a:gd name="T11" fmla="*/ 2 h 26"/>
                                    <a:gd name="T12" fmla="+- 0 104 91"/>
                                    <a:gd name="T13" fmla="*/ T12 w 26"/>
                                    <a:gd name="T14" fmla="+- 0 2 2"/>
                                    <a:gd name="T15" fmla="*/ 2 h 26"/>
                                    <a:gd name="T16" fmla="+- 0 111 91"/>
                                    <a:gd name="T17" fmla="*/ T16 w 26"/>
                                    <a:gd name="T18" fmla="+- 0 2 2"/>
                                    <a:gd name="T19" fmla="*/ 2 h 26"/>
                                    <a:gd name="T20" fmla="+- 0 117 91"/>
                                    <a:gd name="T21" fmla="*/ T20 w 26"/>
                                    <a:gd name="T22" fmla="+- 0 7 2"/>
                                    <a:gd name="T23" fmla="*/ 7 h 26"/>
                                    <a:gd name="T24" fmla="+- 0 117 91"/>
                                    <a:gd name="T25" fmla="*/ T24 w 26"/>
                                    <a:gd name="T26" fmla="+- 0 14 2"/>
                                    <a:gd name="T27" fmla="*/ 14 h 26"/>
                                    <a:gd name="T28" fmla="+- 0 117 91"/>
                                    <a:gd name="T29" fmla="*/ T28 w 26"/>
                                    <a:gd name="T30" fmla="+- 0 21 2"/>
                                    <a:gd name="T31" fmla="*/ 21 h 26"/>
                                    <a:gd name="T32" fmla="+- 0 111 91"/>
                                    <a:gd name="T33" fmla="*/ T32 w 26"/>
                                    <a:gd name="T34" fmla="+- 0 27 2"/>
                                    <a:gd name="T35" fmla="*/ 27 h 26"/>
                                    <a:gd name="T36" fmla="+- 0 104 91"/>
                                    <a:gd name="T37" fmla="*/ T36 w 26"/>
                                    <a:gd name="T38" fmla="+- 0 27 2"/>
                                    <a:gd name="T39" fmla="*/ 27 h 26"/>
                                    <a:gd name="T40" fmla="+- 0 97 91"/>
                                    <a:gd name="T41" fmla="*/ T40 w 26"/>
                                    <a:gd name="T42" fmla="+- 0 27 2"/>
                                    <a:gd name="T43" fmla="*/ 27 h 26"/>
                                    <a:gd name="T44" fmla="+- 0 91 91"/>
                                    <a:gd name="T45" fmla="*/ T44 w 26"/>
                                    <a:gd name="T46" fmla="+- 0 21 2"/>
                                    <a:gd name="T47" fmla="*/ 21 h 26"/>
                                    <a:gd name="T48" fmla="+- 0 91 91"/>
                                    <a:gd name="T49" fmla="*/ T48 w 26"/>
                                    <a:gd name="T50" fmla="+- 0 14 2"/>
                                    <a:gd name="T51" fmla="*/ 1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3" y="0"/>
                                      </a:lnTo>
                                      <a:lnTo>
                                        <a:pt x="20" y="0"/>
                                      </a:lnTo>
                                      <a:lnTo>
                                        <a:pt x="26" y="5"/>
                                      </a:lnTo>
                                      <a:lnTo>
                                        <a:pt x="26" y="12"/>
                                      </a:lnTo>
                                      <a:lnTo>
                                        <a:pt x="26" y="19"/>
                                      </a:lnTo>
                                      <a:lnTo>
                                        <a:pt x="20" y="25"/>
                                      </a:lnTo>
                                      <a:lnTo>
                                        <a:pt x="13"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9" name="Freeform 4748"/>
                              <wps:cNvSpPr>
                                <a:spLocks/>
                              </wps:cNvSpPr>
                              <wps:spPr bwMode="auto">
                                <a:xfrm>
                                  <a:off x="73" y="31"/>
                                  <a:ext cx="26" cy="26"/>
                                </a:xfrm>
                                <a:custGeom>
                                  <a:avLst/>
                                  <a:gdLst>
                                    <a:gd name="T0" fmla="+- 0 73 73"/>
                                    <a:gd name="T1" fmla="*/ T0 w 26"/>
                                    <a:gd name="T2" fmla="+- 0 44 31"/>
                                    <a:gd name="T3" fmla="*/ 44 h 26"/>
                                    <a:gd name="T4" fmla="+- 0 73 73"/>
                                    <a:gd name="T5" fmla="*/ T4 w 26"/>
                                    <a:gd name="T6" fmla="+- 0 37 31"/>
                                    <a:gd name="T7" fmla="*/ 37 h 26"/>
                                    <a:gd name="T8" fmla="+- 0 79 73"/>
                                    <a:gd name="T9" fmla="*/ T8 w 26"/>
                                    <a:gd name="T10" fmla="+- 0 31 31"/>
                                    <a:gd name="T11" fmla="*/ 31 h 26"/>
                                    <a:gd name="T12" fmla="+- 0 86 73"/>
                                    <a:gd name="T13" fmla="*/ T12 w 26"/>
                                    <a:gd name="T14" fmla="+- 0 31 31"/>
                                    <a:gd name="T15" fmla="*/ 31 h 26"/>
                                    <a:gd name="T16" fmla="+- 0 93 73"/>
                                    <a:gd name="T17" fmla="*/ T16 w 26"/>
                                    <a:gd name="T18" fmla="+- 0 31 31"/>
                                    <a:gd name="T19" fmla="*/ 31 h 26"/>
                                    <a:gd name="T20" fmla="+- 0 99 73"/>
                                    <a:gd name="T21" fmla="*/ T20 w 26"/>
                                    <a:gd name="T22" fmla="+- 0 37 31"/>
                                    <a:gd name="T23" fmla="*/ 37 h 26"/>
                                    <a:gd name="T24" fmla="+- 0 99 73"/>
                                    <a:gd name="T25" fmla="*/ T24 w 26"/>
                                    <a:gd name="T26" fmla="+- 0 44 31"/>
                                    <a:gd name="T27" fmla="*/ 44 h 26"/>
                                    <a:gd name="T28" fmla="+- 0 99 73"/>
                                    <a:gd name="T29" fmla="*/ T28 w 26"/>
                                    <a:gd name="T30" fmla="+- 0 51 31"/>
                                    <a:gd name="T31" fmla="*/ 51 h 26"/>
                                    <a:gd name="T32" fmla="+- 0 93 73"/>
                                    <a:gd name="T33" fmla="*/ T32 w 26"/>
                                    <a:gd name="T34" fmla="+- 0 56 31"/>
                                    <a:gd name="T35" fmla="*/ 56 h 26"/>
                                    <a:gd name="T36" fmla="+- 0 86 73"/>
                                    <a:gd name="T37" fmla="*/ T36 w 26"/>
                                    <a:gd name="T38" fmla="+- 0 56 31"/>
                                    <a:gd name="T39" fmla="*/ 56 h 26"/>
                                    <a:gd name="T40" fmla="+- 0 79 73"/>
                                    <a:gd name="T41" fmla="*/ T40 w 26"/>
                                    <a:gd name="T42" fmla="+- 0 56 31"/>
                                    <a:gd name="T43" fmla="*/ 56 h 26"/>
                                    <a:gd name="T44" fmla="+- 0 73 73"/>
                                    <a:gd name="T45" fmla="*/ T44 w 26"/>
                                    <a:gd name="T46" fmla="+- 0 51 31"/>
                                    <a:gd name="T47" fmla="*/ 51 h 26"/>
                                    <a:gd name="T48" fmla="+- 0 73 73"/>
                                    <a:gd name="T49" fmla="*/ T48 w 26"/>
                                    <a:gd name="T50" fmla="+- 0 44 31"/>
                                    <a:gd name="T51" fmla="*/ 4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0" name="Freeform 4749"/>
                              <wps:cNvSpPr>
                                <a:spLocks/>
                              </wps:cNvSpPr>
                              <wps:spPr bwMode="auto">
                                <a:xfrm>
                                  <a:off x="37" y="128"/>
                                  <a:ext cx="26" cy="26"/>
                                </a:xfrm>
                                <a:custGeom>
                                  <a:avLst/>
                                  <a:gdLst>
                                    <a:gd name="T0" fmla="+- 0 38 38"/>
                                    <a:gd name="T1" fmla="*/ T0 w 26"/>
                                    <a:gd name="T2" fmla="+- 0 141 128"/>
                                    <a:gd name="T3" fmla="*/ 141 h 26"/>
                                    <a:gd name="T4" fmla="+- 0 38 38"/>
                                    <a:gd name="T5" fmla="*/ T4 w 26"/>
                                    <a:gd name="T6" fmla="+- 0 134 128"/>
                                    <a:gd name="T7" fmla="*/ 134 h 26"/>
                                    <a:gd name="T8" fmla="+- 0 43 38"/>
                                    <a:gd name="T9" fmla="*/ T8 w 26"/>
                                    <a:gd name="T10" fmla="+- 0 128 128"/>
                                    <a:gd name="T11" fmla="*/ 128 h 26"/>
                                    <a:gd name="T12" fmla="+- 0 50 38"/>
                                    <a:gd name="T13" fmla="*/ T12 w 26"/>
                                    <a:gd name="T14" fmla="+- 0 128 128"/>
                                    <a:gd name="T15" fmla="*/ 128 h 26"/>
                                    <a:gd name="T16" fmla="+- 0 57 38"/>
                                    <a:gd name="T17" fmla="*/ T16 w 26"/>
                                    <a:gd name="T18" fmla="+- 0 128 128"/>
                                    <a:gd name="T19" fmla="*/ 128 h 26"/>
                                    <a:gd name="T20" fmla="+- 0 63 38"/>
                                    <a:gd name="T21" fmla="*/ T20 w 26"/>
                                    <a:gd name="T22" fmla="+- 0 134 128"/>
                                    <a:gd name="T23" fmla="*/ 134 h 26"/>
                                    <a:gd name="T24" fmla="+- 0 63 38"/>
                                    <a:gd name="T25" fmla="*/ T24 w 26"/>
                                    <a:gd name="T26" fmla="+- 0 141 128"/>
                                    <a:gd name="T27" fmla="*/ 141 h 26"/>
                                    <a:gd name="T28" fmla="+- 0 63 38"/>
                                    <a:gd name="T29" fmla="*/ T28 w 26"/>
                                    <a:gd name="T30" fmla="+- 0 148 128"/>
                                    <a:gd name="T31" fmla="*/ 148 h 26"/>
                                    <a:gd name="T32" fmla="+- 0 57 38"/>
                                    <a:gd name="T33" fmla="*/ T32 w 26"/>
                                    <a:gd name="T34" fmla="+- 0 154 128"/>
                                    <a:gd name="T35" fmla="*/ 154 h 26"/>
                                    <a:gd name="T36" fmla="+- 0 50 38"/>
                                    <a:gd name="T37" fmla="*/ T36 w 26"/>
                                    <a:gd name="T38" fmla="+- 0 154 128"/>
                                    <a:gd name="T39" fmla="*/ 154 h 26"/>
                                    <a:gd name="T40" fmla="+- 0 43 38"/>
                                    <a:gd name="T41" fmla="*/ T40 w 26"/>
                                    <a:gd name="T42" fmla="+- 0 154 128"/>
                                    <a:gd name="T43" fmla="*/ 154 h 26"/>
                                    <a:gd name="T44" fmla="+- 0 38 38"/>
                                    <a:gd name="T45" fmla="*/ T44 w 26"/>
                                    <a:gd name="T46" fmla="+- 0 148 128"/>
                                    <a:gd name="T47" fmla="*/ 148 h 26"/>
                                    <a:gd name="T48" fmla="+- 0 38 38"/>
                                    <a:gd name="T49" fmla="*/ T48 w 26"/>
                                    <a:gd name="T50" fmla="+- 0 141 128"/>
                                    <a:gd name="T51" fmla="*/ 14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20"/>
                                      </a:lnTo>
                                      <a:lnTo>
                                        <a:pt x="19" y="26"/>
                                      </a:lnTo>
                                      <a:lnTo>
                                        <a:pt x="12" y="26"/>
                                      </a:lnTo>
                                      <a:lnTo>
                                        <a:pt x="5"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1" name="Freeform 4750"/>
                              <wps:cNvSpPr>
                                <a:spLocks/>
                              </wps:cNvSpPr>
                              <wps:spPr bwMode="auto">
                                <a:xfrm>
                                  <a:off x="1" y="41"/>
                                  <a:ext cx="26" cy="26"/>
                                </a:xfrm>
                                <a:custGeom>
                                  <a:avLst/>
                                  <a:gdLst>
                                    <a:gd name="T0" fmla="+- 0 2 2"/>
                                    <a:gd name="T1" fmla="*/ T0 w 26"/>
                                    <a:gd name="T2" fmla="+- 0 54 41"/>
                                    <a:gd name="T3" fmla="*/ 54 h 26"/>
                                    <a:gd name="T4" fmla="+- 0 2 2"/>
                                    <a:gd name="T5" fmla="*/ T4 w 26"/>
                                    <a:gd name="T6" fmla="+- 0 47 41"/>
                                    <a:gd name="T7" fmla="*/ 47 h 26"/>
                                    <a:gd name="T8" fmla="+- 0 7 2"/>
                                    <a:gd name="T9" fmla="*/ T8 w 26"/>
                                    <a:gd name="T10" fmla="+- 0 41 41"/>
                                    <a:gd name="T11" fmla="*/ 41 h 26"/>
                                    <a:gd name="T12" fmla="+- 0 14 2"/>
                                    <a:gd name="T13" fmla="*/ T12 w 26"/>
                                    <a:gd name="T14" fmla="+- 0 41 41"/>
                                    <a:gd name="T15" fmla="*/ 41 h 26"/>
                                    <a:gd name="T16" fmla="+- 0 21 2"/>
                                    <a:gd name="T17" fmla="*/ T16 w 26"/>
                                    <a:gd name="T18" fmla="+- 0 41 41"/>
                                    <a:gd name="T19" fmla="*/ 41 h 26"/>
                                    <a:gd name="T20" fmla="+- 0 27 2"/>
                                    <a:gd name="T21" fmla="*/ T20 w 26"/>
                                    <a:gd name="T22" fmla="+- 0 47 41"/>
                                    <a:gd name="T23" fmla="*/ 47 h 26"/>
                                    <a:gd name="T24" fmla="+- 0 27 2"/>
                                    <a:gd name="T25" fmla="*/ T24 w 26"/>
                                    <a:gd name="T26" fmla="+- 0 54 41"/>
                                    <a:gd name="T27" fmla="*/ 54 h 26"/>
                                    <a:gd name="T28" fmla="+- 0 27 2"/>
                                    <a:gd name="T29" fmla="*/ T28 w 26"/>
                                    <a:gd name="T30" fmla="+- 0 61 41"/>
                                    <a:gd name="T31" fmla="*/ 61 h 26"/>
                                    <a:gd name="T32" fmla="+- 0 21 2"/>
                                    <a:gd name="T33" fmla="*/ T32 w 26"/>
                                    <a:gd name="T34" fmla="+- 0 66 41"/>
                                    <a:gd name="T35" fmla="*/ 66 h 26"/>
                                    <a:gd name="T36" fmla="+- 0 14 2"/>
                                    <a:gd name="T37" fmla="*/ T36 w 26"/>
                                    <a:gd name="T38" fmla="+- 0 66 41"/>
                                    <a:gd name="T39" fmla="*/ 66 h 26"/>
                                    <a:gd name="T40" fmla="+- 0 7 2"/>
                                    <a:gd name="T41" fmla="*/ T40 w 26"/>
                                    <a:gd name="T42" fmla="+- 0 66 41"/>
                                    <a:gd name="T43" fmla="*/ 66 h 26"/>
                                    <a:gd name="T44" fmla="+- 0 2 2"/>
                                    <a:gd name="T45" fmla="*/ T44 w 26"/>
                                    <a:gd name="T46" fmla="+- 0 61 41"/>
                                    <a:gd name="T47" fmla="*/ 61 h 26"/>
                                    <a:gd name="T48" fmla="+- 0 2 2"/>
                                    <a:gd name="T49" fmla="*/ T48 w 26"/>
                                    <a:gd name="T50" fmla="+- 0 54 41"/>
                                    <a:gd name="T51" fmla="*/ 5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20"/>
                                      </a:lnTo>
                                      <a:lnTo>
                                        <a:pt x="19" y="25"/>
                                      </a:lnTo>
                                      <a:lnTo>
                                        <a:pt x="12" y="25"/>
                                      </a:lnTo>
                                      <a:lnTo>
                                        <a:pt x="5"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A9193C" id="Group 4744" o:spid="_x0000_s1026" style="width:8.2pt;height:11.05pt;mso-position-horizontal-relative:char;mso-position-vertical-relative:line" coordsize="164,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">
                      <v:shape id="Freeform 4745" o:spid="_x0000_s1027" style="position:absolute;left:28;top:19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" path="m,13l,6,5,r7,l19,r6,6l25,13r,6l19,25r-7,l5,25,,19,,13e" filled="f" strokeweight=".06331mm">
                        <v:path arrowok="t" o:connecttype="custom" o:connectlocs="0,207;0,200;5,194;12,194;19,194;25,200;25,207;25,213;19,219;12,219;5,219;0,213;0,207" o:connectangles="0,0,0,0,0,0,0,0,0,0,0,0,0"/>
                      </v:shape>
                      <v:shape id="Freeform 4746" o:spid="_x0000_s1028" style="position:absolute;left:136;top:7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" path="m,13l,6,6,r7,l20,r5,6l25,13r,7l20,26r-7,l6,26,,20,,13e" filled="f" strokeweight=".06331mm">
                        <v:path arrowok="t" o:connecttype="custom" o:connectlocs="0,84;0,77;6,71;13,71;20,71;25,77;25,84;25,91;20,97;13,97;6,97;0,91;0,84" o:connectangles="0,0,0,0,0,0,0,0,0,0,0,0,0"/>
                      </v:shape>
                      <v:shape id="Freeform 4747" o:spid="_x0000_s1029" style="position:absolute;left:91;top: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" path="m,12l,5,6,r7,l20,r6,5l26,12r,7l20,25r-7,l6,25,,19,,12e" filled="f" strokeweight=".06331mm">
                        <v:path arrowok="t" o:connecttype="custom" o:connectlocs="0,14;0,7;6,2;13,2;20,2;26,7;26,14;26,21;20,27;13,27;6,27;0,21;0,14" o:connectangles="0,0,0,0,0,0,0,0,0,0,0,0,0"/>
                      </v:shape>
                      <v:shape id="Freeform 4748" o:spid="_x0000_s1030" style="position:absolute;left:73;top:3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" path="m,13l,6,6,r7,l20,r6,6l26,13r,7l20,25r-7,l6,25,,20,,13e" filled="f" strokeweight=".06331mm">
                        <v:path arrowok="t" o:connecttype="custom" o:connectlocs="0,44;0,37;6,31;13,31;20,31;26,37;26,44;26,51;20,56;13,56;6,56;0,51;0,44" o:connectangles="0,0,0,0,0,0,0,0,0,0,0,0,0"/>
                      </v:shape>
                      <v:shape id="Freeform 4749" o:spid="_x0000_s1031" style="position:absolute;left:37;top:12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" path="m,13l,6,5,r7,l19,r6,6l25,13r,7l19,26r-7,l5,26,,20,,13e" filled="f" strokeweight=".06331mm">
                        <v:path arrowok="t" o:connecttype="custom" o:connectlocs="0,141;0,134;5,128;12,128;19,128;25,134;25,141;25,148;19,154;12,154;5,154;0,148;0,141" o:connectangles="0,0,0,0,0,0,0,0,0,0,0,0,0"/>
                      </v:shape>
                      <v:shape id="Freeform 4750" o:spid="_x0000_s1032" style="position:absolute;left:1;top:4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" path="m,13l,6,5,r7,l19,r6,6l25,13r,7l19,25r-7,l5,25,,20,,13e" filled="f" strokeweight=".06331mm">
                        <v:path arrowok="t" o:connecttype="custom" o:connectlocs="0,54;0,47;5,41;12,41;19,41;25,47;25,54;25,61;19,66;12,66;5,66;0,61;0,54" o:connectangles="0,0,0,0,0,0,0,0,0,0,0,0,0"/>
                      </v:shape>
                      <w10:anchorlock/>
                    </v:group>
                  </w:pict>
                </mc:Fallback>
              </mc:AlternateContent>
            </w:r>
            <w:r w:rsidR="009B75EF">
              <w:rPr>
                <w:spacing w:val="100"/>
                <w:position w:val="-3"/>
                <w:sz w:val="2"/>
              </w:rPr>
              <w:t xml:space="preserve"> </w:t>
            </w:r>
            <w:r>
              <w:rPr>
                <w:noProof/>
                <w:spacing w:val="100"/>
                <w:position w:val="11"/>
                <w:sz w:val="2"/>
              </w:rPr>
              <mc:AlternateContent>
                <mc:Choice Requires="wpg">
                  <w:drawing>
                    <wp:inline distT="0" distB="0" distL="0" distR="0" wp14:anchorId="099646A2" wp14:editId="652071C4">
                      <wp:extent cx="18415" cy="18415"/>
                      <wp:effectExtent l="0" t="0" r="0" b="0"/>
                      <wp:docPr id="2183" name="Group 4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2184" name="Freeform 4743"/>
                              <wps:cNvSpPr>
                                <a:spLocks/>
                              </wps:cNvSpPr>
                              <wps:spPr bwMode="auto">
                                <a:xfrm>
                                  <a:off x="1" y="1"/>
                                  <a:ext cx="26" cy="26"/>
                                </a:xfrm>
                                <a:custGeom>
                                  <a:avLst/>
                                  <a:gdLst>
                                    <a:gd name="T0" fmla="+- 0 2 2"/>
                                    <a:gd name="T1" fmla="*/ T0 w 26"/>
                                    <a:gd name="T2" fmla="+- 0 14 2"/>
                                    <a:gd name="T3" fmla="*/ 14 h 26"/>
                                    <a:gd name="T4" fmla="+- 0 2 2"/>
                                    <a:gd name="T5" fmla="*/ T4 w 26"/>
                                    <a:gd name="T6" fmla="+- 0 7 2"/>
                                    <a:gd name="T7" fmla="*/ 7 h 26"/>
                                    <a:gd name="T8" fmla="+- 0 7 2"/>
                                    <a:gd name="T9" fmla="*/ T8 w 26"/>
                                    <a:gd name="T10" fmla="+- 0 2 2"/>
                                    <a:gd name="T11" fmla="*/ 2 h 26"/>
                                    <a:gd name="T12" fmla="+- 0 14 2"/>
                                    <a:gd name="T13" fmla="*/ T12 w 26"/>
                                    <a:gd name="T14" fmla="+- 0 2 2"/>
                                    <a:gd name="T15" fmla="*/ 2 h 26"/>
                                    <a:gd name="T16" fmla="+- 0 21 2"/>
                                    <a:gd name="T17" fmla="*/ T16 w 26"/>
                                    <a:gd name="T18" fmla="+- 0 2 2"/>
                                    <a:gd name="T19" fmla="*/ 2 h 26"/>
                                    <a:gd name="T20" fmla="+- 0 27 2"/>
                                    <a:gd name="T21" fmla="*/ T20 w 26"/>
                                    <a:gd name="T22" fmla="+- 0 7 2"/>
                                    <a:gd name="T23" fmla="*/ 7 h 26"/>
                                    <a:gd name="T24" fmla="+- 0 27 2"/>
                                    <a:gd name="T25" fmla="*/ T24 w 26"/>
                                    <a:gd name="T26" fmla="+- 0 14 2"/>
                                    <a:gd name="T27" fmla="*/ 14 h 26"/>
                                    <a:gd name="T28" fmla="+- 0 27 2"/>
                                    <a:gd name="T29" fmla="*/ T28 w 26"/>
                                    <a:gd name="T30" fmla="+- 0 21 2"/>
                                    <a:gd name="T31" fmla="*/ 21 h 26"/>
                                    <a:gd name="T32" fmla="+- 0 21 2"/>
                                    <a:gd name="T33" fmla="*/ T32 w 26"/>
                                    <a:gd name="T34" fmla="+- 0 27 2"/>
                                    <a:gd name="T35" fmla="*/ 27 h 26"/>
                                    <a:gd name="T36" fmla="+- 0 14 2"/>
                                    <a:gd name="T37" fmla="*/ T36 w 26"/>
                                    <a:gd name="T38" fmla="+- 0 27 2"/>
                                    <a:gd name="T39" fmla="*/ 27 h 26"/>
                                    <a:gd name="T40" fmla="+- 0 7 2"/>
                                    <a:gd name="T41" fmla="*/ T40 w 26"/>
                                    <a:gd name="T42" fmla="+- 0 27 2"/>
                                    <a:gd name="T43" fmla="*/ 27 h 26"/>
                                    <a:gd name="T44" fmla="+- 0 2 2"/>
                                    <a:gd name="T45" fmla="*/ T44 w 26"/>
                                    <a:gd name="T46" fmla="+- 0 21 2"/>
                                    <a:gd name="T47" fmla="*/ 21 h 26"/>
                                    <a:gd name="T48" fmla="+- 0 2 2"/>
                                    <a:gd name="T49" fmla="*/ T48 w 26"/>
                                    <a:gd name="T50" fmla="+- 0 14 2"/>
                                    <a:gd name="T51" fmla="*/ 1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F80338" id="Group 4742"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">
                      <v:shape id="Freeform 4743" o:spid="_x0000_s1027" style="position:absolute;left:1;top: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" path="m,12l,5,5,r7,l19,r6,5l25,12r,7l19,25r-7,l5,25,,19,,12e" filled="f" strokeweight=".06331mm">
                        <v:path arrowok="t" o:connecttype="custom" o:connectlocs="0,14;0,7;5,2;12,2;19,2;25,7;25,14;25,21;19,27;12,27;5,27;0,21;0,14" o:connectangles="0,0,0,0,0,0,0,0,0,0,0,0,0"/>
                      </v:shape>
                      <w10:anchorlock/>
                    </v:group>
                  </w:pict>
                </mc:Fallback>
              </mc:AlternateContent>
            </w:r>
          </w:p>
          <w:p w14:paraId="5A5E002C" w14:textId="77777777" w:rsidR="005313F1" w:rsidRDefault="005313F1">
            <w:pPr>
              <w:pStyle w:val="TableParagraph"/>
              <w:spacing w:before="10" w:after="1"/>
              <w:rPr>
                <w:sz w:val="8"/>
              </w:rPr>
            </w:pPr>
          </w:p>
          <w:p w14:paraId="63397E42" w14:textId="77777777" w:rsidR="005313F1" w:rsidRDefault="00090D17">
            <w:pPr>
              <w:pStyle w:val="TableParagraph"/>
              <w:ind w:left="1306"/>
              <w:rPr>
                <w:sz w:val="20"/>
              </w:rPr>
            </w:pPr>
            <w:r>
              <w:rPr>
                <w:noProof/>
                <w:sz w:val="20"/>
              </w:rPr>
              <mc:AlternateContent>
                <mc:Choice Requires="wpg">
                  <w:drawing>
                    <wp:inline distT="0" distB="0" distL="0" distR="0" wp14:anchorId="28B95FE5" wp14:editId="6AA0990C">
                      <wp:extent cx="268605" cy="169545"/>
                      <wp:effectExtent l="0" t="0" r="0" b="0"/>
                      <wp:docPr id="2170" name="Group 4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 cy="169545"/>
                                <a:chOff x="0" y="0"/>
                                <a:chExt cx="423" cy="267"/>
                              </a:xfrm>
                            </wpg:grpSpPr>
                            <wps:wsp>
                              <wps:cNvPr id="2171" name="Freeform 4730"/>
                              <wps:cNvSpPr>
                                <a:spLocks/>
                              </wps:cNvSpPr>
                              <wps:spPr bwMode="auto">
                                <a:xfrm>
                                  <a:off x="46" y="224"/>
                                  <a:ext cx="26" cy="26"/>
                                </a:xfrm>
                                <a:custGeom>
                                  <a:avLst/>
                                  <a:gdLst>
                                    <a:gd name="T0" fmla="+- 0 47 47"/>
                                    <a:gd name="T1" fmla="*/ T0 w 26"/>
                                    <a:gd name="T2" fmla="+- 0 237 225"/>
                                    <a:gd name="T3" fmla="*/ 237 h 26"/>
                                    <a:gd name="T4" fmla="+- 0 47 47"/>
                                    <a:gd name="T5" fmla="*/ T4 w 26"/>
                                    <a:gd name="T6" fmla="+- 0 230 225"/>
                                    <a:gd name="T7" fmla="*/ 230 h 26"/>
                                    <a:gd name="T8" fmla="+- 0 52 47"/>
                                    <a:gd name="T9" fmla="*/ T8 w 26"/>
                                    <a:gd name="T10" fmla="+- 0 225 225"/>
                                    <a:gd name="T11" fmla="*/ 225 h 26"/>
                                    <a:gd name="T12" fmla="+- 0 59 47"/>
                                    <a:gd name="T13" fmla="*/ T12 w 26"/>
                                    <a:gd name="T14" fmla="+- 0 225 225"/>
                                    <a:gd name="T15" fmla="*/ 225 h 26"/>
                                    <a:gd name="T16" fmla="+- 0 66 47"/>
                                    <a:gd name="T17" fmla="*/ T16 w 26"/>
                                    <a:gd name="T18" fmla="+- 0 225 225"/>
                                    <a:gd name="T19" fmla="*/ 225 h 26"/>
                                    <a:gd name="T20" fmla="+- 0 72 47"/>
                                    <a:gd name="T21" fmla="*/ T20 w 26"/>
                                    <a:gd name="T22" fmla="+- 0 230 225"/>
                                    <a:gd name="T23" fmla="*/ 230 h 26"/>
                                    <a:gd name="T24" fmla="+- 0 72 47"/>
                                    <a:gd name="T25" fmla="*/ T24 w 26"/>
                                    <a:gd name="T26" fmla="+- 0 237 225"/>
                                    <a:gd name="T27" fmla="*/ 237 h 26"/>
                                    <a:gd name="T28" fmla="+- 0 72 47"/>
                                    <a:gd name="T29" fmla="*/ T28 w 26"/>
                                    <a:gd name="T30" fmla="+- 0 244 225"/>
                                    <a:gd name="T31" fmla="*/ 244 h 26"/>
                                    <a:gd name="T32" fmla="+- 0 66 47"/>
                                    <a:gd name="T33" fmla="*/ T32 w 26"/>
                                    <a:gd name="T34" fmla="+- 0 250 225"/>
                                    <a:gd name="T35" fmla="*/ 250 h 26"/>
                                    <a:gd name="T36" fmla="+- 0 59 47"/>
                                    <a:gd name="T37" fmla="*/ T36 w 26"/>
                                    <a:gd name="T38" fmla="+- 0 250 225"/>
                                    <a:gd name="T39" fmla="*/ 250 h 26"/>
                                    <a:gd name="T40" fmla="+- 0 52 47"/>
                                    <a:gd name="T41" fmla="*/ T40 w 26"/>
                                    <a:gd name="T42" fmla="+- 0 250 225"/>
                                    <a:gd name="T43" fmla="*/ 250 h 26"/>
                                    <a:gd name="T44" fmla="+- 0 47 47"/>
                                    <a:gd name="T45" fmla="*/ T44 w 26"/>
                                    <a:gd name="T46" fmla="+- 0 244 225"/>
                                    <a:gd name="T47" fmla="*/ 244 h 26"/>
                                    <a:gd name="T48" fmla="+- 0 47 47"/>
                                    <a:gd name="T49" fmla="*/ T48 w 26"/>
                                    <a:gd name="T50" fmla="+- 0 237 225"/>
                                    <a:gd name="T51" fmla="*/ 23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2" name="Freeform 4731"/>
                              <wps:cNvSpPr>
                                <a:spLocks/>
                              </wps:cNvSpPr>
                              <wps:spPr bwMode="auto">
                                <a:xfrm>
                                  <a:off x="1" y="239"/>
                                  <a:ext cx="26" cy="26"/>
                                </a:xfrm>
                                <a:custGeom>
                                  <a:avLst/>
                                  <a:gdLst>
                                    <a:gd name="T0" fmla="+- 0 2 2"/>
                                    <a:gd name="T1" fmla="*/ T0 w 26"/>
                                    <a:gd name="T2" fmla="+- 0 252 240"/>
                                    <a:gd name="T3" fmla="*/ 252 h 26"/>
                                    <a:gd name="T4" fmla="+- 0 2 2"/>
                                    <a:gd name="T5" fmla="*/ T4 w 26"/>
                                    <a:gd name="T6" fmla="+- 0 245 240"/>
                                    <a:gd name="T7" fmla="*/ 245 h 26"/>
                                    <a:gd name="T8" fmla="+- 0 7 2"/>
                                    <a:gd name="T9" fmla="*/ T8 w 26"/>
                                    <a:gd name="T10" fmla="+- 0 240 240"/>
                                    <a:gd name="T11" fmla="*/ 240 h 26"/>
                                    <a:gd name="T12" fmla="+- 0 14 2"/>
                                    <a:gd name="T13" fmla="*/ T12 w 26"/>
                                    <a:gd name="T14" fmla="+- 0 240 240"/>
                                    <a:gd name="T15" fmla="*/ 240 h 26"/>
                                    <a:gd name="T16" fmla="+- 0 21 2"/>
                                    <a:gd name="T17" fmla="*/ T16 w 26"/>
                                    <a:gd name="T18" fmla="+- 0 240 240"/>
                                    <a:gd name="T19" fmla="*/ 240 h 26"/>
                                    <a:gd name="T20" fmla="+- 0 27 2"/>
                                    <a:gd name="T21" fmla="*/ T20 w 26"/>
                                    <a:gd name="T22" fmla="+- 0 245 240"/>
                                    <a:gd name="T23" fmla="*/ 245 h 26"/>
                                    <a:gd name="T24" fmla="+- 0 27 2"/>
                                    <a:gd name="T25" fmla="*/ T24 w 26"/>
                                    <a:gd name="T26" fmla="+- 0 252 240"/>
                                    <a:gd name="T27" fmla="*/ 252 h 26"/>
                                    <a:gd name="T28" fmla="+- 0 27 2"/>
                                    <a:gd name="T29" fmla="*/ T28 w 26"/>
                                    <a:gd name="T30" fmla="+- 0 259 240"/>
                                    <a:gd name="T31" fmla="*/ 259 h 26"/>
                                    <a:gd name="T32" fmla="+- 0 21 2"/>
                                    <a:gd name="T33" fmla="*/ T32 w 26"/>
                                    <a:gd name="T34" fmla="+- 0 265 240"/>
                                    <a:gd name="T35" fmla="*/ 265 h 26"/>
                                    <a:gd name="T36" fmla="+- 0 14 2"/>
                                    <a:gd name="T37" fmla="*/ T36 w 26"/>
                                    <a:gd name="T38" fmla="+- 0 265 240"/>
                                    <a:gd name="T39" fmla="*/ 265 h 26"/>
                                    <a:gd name="T40" fmla="+- 0 7 2"/>
                                    <a:gd name="T41" fmla="*/ T40 w 26"/>
                                    <a:gd name="T42" fmla="+- 0 265 240"/>
                                    <a:gd name="T43" fmla="*/ 265 h 26"/>
                                    <a:gd name="T44" fmla="+- 0 2 2"/>
                                    <a:gd name="T45" fmla="*/ T44 w 26"/>
                                    <a:gd name="T46" fmla="+- 0 259 240"/>
                                    <a:gd name="T47" fmla="*/ 259 h 26"/>
                                    <a:gd name="T48" fmla="+- 0 2 2"/>
                                    <a:gd name="T49" fmla="*/ T48 w 26"/>
                                    <a:gd name="T50" fmla="+- 0 252 240"/>
                                    <a:gd name="T51" fmla="*/ 252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3" name="Freeform 4732"/>
                              <wps:cNvSpPr>
                                <a:spLocks/>
                              </wps:cNvSpPr>
                              <wps:spPr bwMode="auto">
                                <a:xfrm>
                                  <a:off x="207" y="128"/>
                                  <a:ext cx="26" cy="26"/>
                                </a:xfrm>
                                <a:custGeom>
                                  <a:avLst/>
                                  <a:gdLst>
                                    <a:gd name="T0" fmla="+- 0 208 208"/>
                                    <a:gd name="T1" fmla="*/ T0 w 26"/>
                                    <a:gd name="T2" fmla="+- 0 141 129"/>
                                    <a:gd name="T3" fmla="*/ 141 h 26"/>
                                    <a:gd name="T4" fmla="+- 0 208 208"/>
                                    <a:gd name="T5" fmla="*/ T4 w 26"/>
                                    <a:gd name="T6" fmla="+- 0 134 129"/>
                                    <a:gd name="T7" fmla="*/ 134 h 26"/>
                                    <a:gd name="T8" fmla="+- 0 214 208"/>
                                    <a:gd name="T9" fmla="*/ T8 w 26"/>
                                    <a:gd name="T10" fmla="+- 0 129 129"/>
                                    <a:gd name="T11" fmla="*/ 129 h 26"/>
                                    <a:gd name="T12" fmla="+- 0 220 208"/>
                                    <a:gd name="T13" fmla="*/ T12 w 26"/>
                                    <a:gd name="T14" fmla="+- 0 129 129"/>
                                    <a:gd name="T15" fmla="*/ 129 h 26"/>
                                    <a:gd name="T16" fmla="+- 0 227 208"/>
                                    <a:gd name="T17" fmla="*/ T16 w 26"/>
                                    <a:gd name="T18" fmla="+- 0 129 129"/>
                                    <a:gd name="T19" fmla="*/ 129 h 26"/>
                                    <a:gd name="T20" fmla="+- 0 233 208"/>
                                    <a:gd name="T21" fmla="*/ T20 w 26"/>
                                    <a:gd name="T22" fmla="+- 0 134 129"/>
                                    <a:gd name="T23" fmla="*/ 134 h 26"/>
                                    <a:gd name="T24" fmla="+- 0 233 208"/>
                                    <a:gd name="T25" fmla="*/ T24 w 26"/>
                                    <a:gd name="T26" fmla="+- 0 141 129"/>
                                    <a:gd name="T27" fmla="*/ 141 h 26"/>
                                    <a:gd name="T28" fmla="+- 0 233 208"/>
                                    <a:gd name="T29" fmla="*/ T28 w 26"/>
                                    <a:gd name="T30" fmla="+- 0 148 129"/>
                                    <a:gd name="T31" fmla="*/ 148 h 26"/>
                                    <a:gd name="T32" fmla="+- 0 227 208"/>
                                    <a:gd name="T33" fmla="*/ T32 w 26"/>
                                    <a:gd name="T34" fmla="+- 0 154 129"/>
                                    <a:gd name="T35" fmla="*/ 154 h 26"/>
                                    <a:gd name="T36" fmla="+- 0 220 208"/>
                                    <a:gd name="T37" fmla="*/ T36 w 26"/>
                                    <a:gd name="T38" fmla="+- 0 154 129"/>
                                    <a:gd name="T39" fmla="*/ 154 h 26"/>
                                    <a:gd name="T40" fmla="+- 0 214 208"/>
                                    <a:gd name="T41" fmla="*/ T40 w 26"/>
                                    <a:gd name="T42" fmla="+- 0 154 129"/>
                                    <a:gd name="T43" fmla="*/ 154 h 26"/>
                                    <a:gd name="T44" fmla="+- 0 208 208"/>
                                    <a:gd name="T45" fmla="*/ T44 w 26"/>
                                    <a:gd name="T46" fmla="+- 0 148 129"/>
                                    <a:gd name="T47" fmla="*/ 148 h 26"/>
                                    <a:gd name="T48" fmla="+- 0 208 208"/>
                                    <a:gd name="T49" fmla="*/ T48 w 26"/>
                                    <a:gd name="T50" fmla="+- 0 141 129"/>
                                    <a:gd name="T51" fmla="*/ 14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2" y="0"/>
                                      </a:lnTo>
                                      <a:lnTo>
                                        <a:pt x="19" y="0"/>
                                      </a:lnTo>
                                      <a:lnTo>
                                        <a:pt x="25" y="5"/>
                                      </a:lnTo>
                                      <a:lnTo>
                                        <a:pt x="25" y="12"/>
                                      </a:lnTo>
                                      <a:lnTo>
                                        <a:pt x="25" y="19"/>
                                      </a:lnTo>
                                      <a:lnTo>
                                        <a:pt x="19" y="25"/>
                                      </a:lnTo>
                                      <a:lnTo>
                                        <a:pt x="12"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4" name="Freeform 4733"/>
                              <wps:cNvSpPr>
                                <a:spLocks/>
                              </wps:cNvSpPr>
                              <wps:spPr bwMode="auto">
                                <a:xfrm>
                                  <a:off x="163" y="93"/>
                                  <a:ext cx="26" cy="26"/>
                                </a:xfrm>
                                <a:custGeom>
                                  <a:avLst/>
                                  <a:gdLst>
                                    <a:gd name="T0" fmla="+- 0 163 163"/>
                                    <a:gd name="T1" fmla="*/ T0 w 26"/>
                                    <a:gd name="T2" fmla="+- 0 106 94"/>
                                    <a:gd name="T3" fmla="*/ 106 h 26"/>
                                    <a:gd name="T4" fmla="+- 0 163 163"/>
                                    <a:gd name="T5" fmla="*/ T4 w 26"/>
                                    <a:gd name="T6" fmla="+- 0 99 94"/>
                                    <a:gd name="T7" fmla="*/ 99 h 26"/>
                                    <a:gd name="T8" fmla="+- 0 169 163"/>
                                    <a:gd name="T9" fmla="*/ T8 w 26"/>
                                    <a:gd name="T10" fmla="+- 0 94 94"/>
                                    <a:gd name="T11" fmla="*/ 94 h 26"/>
                                    <a:gd name="T12" fmla="+- 0 176 163"/>
                                    <a:gd name="T13" fmla="*/ T12 w 26"/>
                                    <a:gd name="T14" fmla="+- 0 94 94"/>
                                    <a:gd name="T15" fmla="*/ 94 h 26"/>
                                    <a:gd name="T16" fmla="+- 0 183 163"/>
                                    <a:gd name="T17" fmla="*/ T16 w 26"/>
                                    <a:gd name="T18" fmla="+- 0 94 94"/>
                                    <a:gd name="T19" fmla="*/ 94 h 26"/>
                                    <a:gd name="T20" fmla="+- 0 188 163"/>
                                    <a:gd name="T21" fmla="*/ T20 w 26"/>
                                    <a:gd name="T22" fmla="+- 0 99 94"/>
                                    <a:gd name="T23" fmla="*/ 99 h 26"/>
                                    <a:gd name="T24" fmla="+- 0 188 163"/>
                                    <a:gd name="T25" fmla="*/ T24 w 26"/>
                                    <a:gd name="T26" fmla="+- 0 106 94"/>
                                    <a:gd name="T27" fmla="*/ 106 h 26"/>
                                    <a:gd name="T28" fmla="+- 0 188 163"/>
                                    <a:gd name="T29" fmla="*/ T28 w 26"/>
                                    <a:gd name="T30" fmla="+- 0 113 94"/>
                                    <a:gd name="T31" fmla="*/ 113 h 26"/>
                                    <a:gd name="T32" fmla="+- 0 183 163"/>
                                    <a:gd name="T33" fmla="*/ T32 w 26"/>
                                    <a:gd name="T34" fmla="+- 0 119 94"/>
                                    <a:gd name="T35" fmla="*/ 119 h 26"/>
                                    <a:gd name="T36" fmla="+- 0 176 163"/>
                                    <a:gd name="T37" fmla="*/ T36 w 26"/>
                                    <a:gd name="T38" fmla="+- 0 119 94"/>
                                    <a:gd name="T39" fmla="*/ 119 h 26"/>
                                    <a:gd name="T40" fmla="+- 0 169 163"/>
                                    <a:gd name="T41" fmla="*/ T40 w 26"/>
                                    <a:gd name="T42" fmla="+- 0 119 94"/>
                                    <a:gd name="T43" fmla="*/ 119 h 26"/>
                                    <a:gd name="T44" fmla="+- 0 163 163"/>
                                    <a:gd name="T45" fmla="*/ T44 w 26"/>
                                    <a:gd name="T46" fmla="+- 0 113 94"/>
                                    <a:gd name="T47" fmla="*/ 113 h 26"/>
                                    <a:gd name="T48" fmla="+- 0 163 163"/>
                                    <a:gd name="T49" fmla="*/ T48 w 26"/>
                                    <a:gd name="T50" fmla="+- 0 106 94"/>
                                    <a:gd name="T51" fmla="*/ 106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3" y="0"/>
                                      </a:lnTo>
                                      <a:lnTo>
                                        <a:pt x="20" y="0"/>
                                      </a:lnTo>
                                      <a:lnTo>
                                        <a:pt x="25" y="5"/>
                                      </a:lnTo>
                                      <a:lnTo>
                                        <a:pt x="25" y="12"/>
                                      </a:lnTo>
                                      <a:lnTo>
                                        <a:pt x="25" y="19"/>
                                      </a:lnTo>
                                      <a:lnTo>
                                        <a:pt x="20" y="25"/>
                                      </a:lnTo>
                                      <a:lnTo>
                                        <a:pt x="13"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5" name="Freeform 4734"/>
                              <wps:cNvSpPr>
                                <a:spLocks/>
                              </wps:cNvSpPr>
                              <wps:spPr bwMode="auto">
                                <a:xfrm>
                                  <a:off x="288" y="4"/>
                                  <a:ext cx="26" cy="26"/>
                                </a:xfrm>
                                <a:custGeom>
                                  <a:avLst/>
                                  <a:gdLst>
                                    <a:gd name="T0" fmla="+- 0 289 289"/>
                                    <a:gd name="T1" fmla="*/ T0 w 26"/>
                                    <a:gd name="T2" fmla="+- 0 17 5"/>
                                    <a:gd name="T3" fmla="*/ 17 h 26"/>
                                    <a:gd name="T4" fmla="+- 0 289 289"/>
                                    <a:gd name="T5" fmla="*/ T4 w 26"/>
                                    <a:gd name="T6" fmla="+- 0 10 5"/>
                                    <a:gd name="T7" fmla="*/ 10 h 26"/>
                                    <a:gd name="T8" fmla="+- 0 294 289"/>
                                    <a:gd name="T9" fmla="*/ T8 w 26"/>
                                    <a:gd name="T10" fmla="+- 0 5 5"/>
                                    <a:gd name="T11" fmla="*/ 5 h 26"/>
                                    <a:gd name="T12" fmla="+- 0 301 289"/>
                                    <a:gd name="T13" fmla="*/ T12 w 26"/>
                                    <a:gd name="T14" fmla="+- 0 5 5"/>
                                    <a:gd name="T15" fmla="*/ 5 h 26"/>
                                    <a:gd name="T16" fmla="+- 0 308 289"/>
                                    <a:gd name="T17" fmla="*/ T16 w 26"/>
                                    <a:gd name="T18" fmla="+- 0 5 5"/>
                                    <a:gd name="T19" fmla="*/ 5 h 26"/>
                                    <a:gd name="T20" fmla="+- 0 314 289"/>
                                    <a:gd name="T21" fmla="*/ T20 w 26"/>
                                    <a:gd name="T22" fmla="+- 0 10 5"/>
                                    <a:gd name="T23" fmla="*/ 10 h 26"/>
                                    <a:gd name="T24" fmla="+- 0 314 289"/>
                                    <a:gd name="T25" fmla="*/ T24 w 26"/>
                                    <a:gd name="T26" fmla="+- 0 17 5"/>
                                    <a:gd name="T27" fmla="*/ 17 h 26"/>
                                    <a:gd name="T28" fmla="+- 0 314 289"/>
                                    <a:gd name="T29" fmla="*/ T28 w 26"/>
                                    <a:gd name="T30" fmla="+- 0 24 5"/>
                                    <a:gd name="T31" fmla="*/ 24 h 26"/>
                                    <a:gd name="T32" fmla="+- 0 308 289"/>
                                    <a:gd name="T33" fmla="*/ T32 w 26"/>
                                    <a:gd name="T34" fmla="+- 0 30 5"/>
                                    <a:gd name="T35" fmla="*/ 30 h 26"/>
                                    <a:gd name="T36" fmla="+- 0 301 289"/>
                                    <a:gd name="T37" fmla="*/ T36 w 26"/>
                                    <a:gd name="T38" fmla="+- 0 30 5"/>
                                    <a:gd name="T39" fmla="*/ 30 h 26"/>
                                    <a:gd name="T40" fmla="+- 0 294 289"/>
                                    <a:gd name="T41" fmla="*/ T40 w 26"/>
                                    <a:gd name="T42" fmla="+- 0 30 5"/>
                                    <a:gd name="T43" fmla="*/ 30 h 26"/>
                                    <a:gd name="T44" fmla="+- 0 289 289"/>
                                    <a:gd name="T45" fmla="*/ T44 w 26"/>
                                    <a:gd name="T46" fmla="+- 0 24 5"/>
                                    <a:gd name="T47" fmla="*/ 24 h 26"/>
                                    <a:gd name="T48" fmla="+- 0 289 289"/>
                                    <a:gd name="T49" fmla="*/ T48 w 26"/>
                                    <a:gd name="T50" fmla="+- 0 17 5"/>
                                    <a:gd name="T51" fmla="*/ 17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5" y="0"/>
                                      </a:lnTo>
                                      <a:lnTo>
                                        <a:pt x="12" y="0"/>
                                      </a:lnTo>
                                      <a:lnTo>
                                        <a:pt x="19" y="0"/>
                                      </a:lnTo>
                                      <a:lnTo>
                                        <a:pt x="25" y="5"/>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6" name="Freeform 4735"/>
                              <wps:cNvSpPr>
                                <a:spLocks/>
                              </wps:cNvSpPr>
                              <wps:spPr bwMode="auto">
                                <a:xfrm>
                                  <a:off x="396" y="1"/>
                                  <a:ext cx="26" cy="26"/>
                                </a:xfrm>
                                <a:custGeom>
                                  <a:avLst/>
                                  <a:gdLst>
                                    <a:gd name="T0" fmla="+- 0 396 396"/>
                                    <a:gd name="T1" fmla="*/ T0 w 26"/>
                                    <a:gd name="T2" fmla="+- 0 14 2"/>
                                    <a:gd name="T3" fmla="*/ 14 h 26"/>
                                    <a:gd name="T4" fmla="+- 0 396 396"/>
                                    <a:gd name="T5" fmla="*/ T4 w 26"/>
                                    <a:gd name="T6" fmla="+- 0 7 2"/>
                                    <a:gd name="T7" fmla="*/ 7 h 26"/>
                                    <a:gd name="T8" fmla="+- 0 402 396"/>
                                    <a:gd name="T9" fmla="*/ T8 w 26"/>
                                    <a:gd name="T10" fmla="+- 0 2 2"/>
                                    <a:gd name="T11" fmla="*/ 2 h 26"/>
                                    <a:gd name="T12" fmla="+- 0 409 396"/>
                                    <a:gd name="T13" fmla="*/ T12 w 26"/>
                                    <a:gd name="T14" fmla="+- 0 2 2"/>
                                    <a:gd name="T15" fmla="*/ 2 h 26"/>
                                    <a:gd name="T16" fmla="+- 0 416 396"/>
                                    <a:gd name="T17" fmla="*/ T16 w 26"/>
                                    <a:gd name="T18" fmla="+- 0 2 2"/>
                                    <a:gd name="T19" fmla="*/ 2 h 26"/>
                                    <a:gd name="T20" fmla="+- 0 421 396"/>
                                    <a:gd name="T21" fmla="*/ T20 w 26"/>
                                    <a:gd name="T22" fmla="+- 0 7 2"/>
                                    <a:gd name="T23" fmla="*/ 7 h 26"/>
                                    <a:gd name="T24" fmla="+- 0 421 396"/>
                                    <a:gd name="T25" fmla="*/ T24 w 26"/>
                                    <a:gd name="T26" fmla="+- 0 14 2"/>
                                    <a:gd name="T27" fmla="*/ 14 h 26"/>
                                    <a:gd name="T28" fmla="+- 0 421 396"/>
                                    <a:gd name="T29" fmla="*/ T28 w 26"/>
                                    <a:gd name="T30" fmla="+- 0 21 2"/>
                                    <a:gd name="T31" fmla="*/ 21 h 26"/>
                                    <a:gd name="T32" fmla="+- 0 416 396"/>
                                    <a:gd name="T33" fmla="*/ T32 w 26"/>
                                    <a:gd name="T34" fmla="+- 0 27 2"/>
                                    <a:gd name="T35" fmla="*/ 27 h 26"/>
                                    <a:gd name="T36" fmla="+- 0 409 396"/>
                                    <a:gd name="T37" fmla="*/ T36 w 26"/>
                                    <a:gd name="T38" fmla="+- 0 27 2"/>
                                    <a:gd name="T39" fmla="*/ 27 h 26"/>
                                    <a:gd name="T40" fmla="+- 0 402 396"/>
                                    <a:gd name="T41" fmla="*/ T40 w 26"/>
                                    <a:gd name="T42" fmla="+- 0 27 2"/>
                                    <a:gd name="T43" fmla="*/ 27 h 26"/>
                                    <a:gd name="T44" fmla="+- 0 396 396"/>
                                    <a:gd name="T45" fmla="*/ T44 w 26"/>
                                    <a:gd name="T46" fmla="+- 0 21 2"/>
                                    <a:gd name="T47" fmla="*/ 21 h 26"/>
                                    <a:gd name="T48" fmla="+- 0 396 396"/>
                                    <a:gd name="T49" fmla="*/ T48 w 26"/>
                                    <a:gd name="T50" fmla="+- 0 14 2"/>
                                    <a:gd name="T51" fmla="*/ 1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3" y="0"/>
                                      </a:lnTo>
                                      <a:lnTo>
                                        <a:pt x="20" y="0"/>
                                      </a:lnTo>
                                      <a:lnTo>
                                        <a:pt x="25" y="5"/>
                                      </a:lnTo>
                                      <a:lnTo>
                                        <a:pt x="25" y="12"/>
                                      </a:lnTo>
                                      <a:lnTo>
                                        <a:pt x="25" y="19"/>
                                      </a:lnTo>
                                      <a:lnTo>
                                        <a:pt x="20" y="25"/>
                                      </a:lnTo>
                                      <a:lnTo>
                                        <a:pt x="13"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7" name="Freeform 4736"/>
                              <wps:cNvSpPr>
                                <a:spLocks/>
                              </wps:cNvSpPr>
                              <wps:spPr bwMode="auto">
                                <a:xfrm>
                                  <a:off x="306" y="57"/>
                                  <a:ext cx="26" cy="26"/>
                                </a:xfrm>
                                <a:custGeom>
                                  <a:avLst/>
                                  <a:gdLst>
                                    <a:gd name="T0" fmla="+- 0 306 306"/>
                                    <a:gd name="T1" fmla="*/ T0 w 26"/>
                                    <a:gd name="T2" fmla="+- 0 70 58"/>
                                    <a:gd name="T3" fmla="*/ 70 h 26"/>
                                    <a:gd name="T4" fmla="+- 0 306 306"/>
                                    <a:gd name="T5" fmla="*/ T4 w 26"/>
                                    <a:gd name="T6" fmla="+- 0 63 58"/>
                                    <a:gd name="T7" fmla="*/ 63 h 26"/>
                                    <a:gd name="T8" fmla="+- 0 312 306"/>
                                    <a:gd name="T9" fmla="*/ T8 w 26"/>
                                    <a:gd name="T10" fmla="+- 0 58 58"/>
                                    <a:gd name="T11" fmla="*/ 58 h 26"/>
                                    <a:gd name="T12" fmla="+- 0 319 306"/>
                                    <a:gd name="T13" fmla="*/ T12 w 26"/>
                                    <a:gd name="T14" fmla="+- 0 58 58"/>
                                    <a:gd name="T15" fmla="*/ 58 h 26"/>
                                    <a:gd name="T16" fmla="+- 0 326 306"/>
                                    <a:gd name="T17" fmla="*/ T16 w 26"/>
                                    <a:gd name="T18" fmla="+- 0 58 58"/>
                                    <a:gd name="T19" fmla="*/ 58 h 26"/>
                                    <a:gd name="T20" fmla="+- 0 332 306"/>
                                    <a:gd name="T21" fmla="*/ T20 w 26"/>
                                    <a:gd name="T22" fmla="+- 0 63 58"/>
                                    <a:gd name="T23" fmla="*/ 63 h 26"/>
                                    <a:gd name="T24" fmla="+- 0 332 306"/>
                                    <a:gd name="T25" fmla="*/ T24 w 26"/>
                                    <a:gd name="T26" fmla="+- 0 70 58"/>
                                    <a:gd name="T27" fmla="*/ 70 h 26"/>
                                    <a:gd name="T28" fmla="+- 0 332 306"/>
                                    <a:gd name="T29" fmla="*/ T28 w 26"/>
                                    <a:gd name="T30" fmla="+- 0 77 58"/>
                                    <a:gd name="T31" fmla="*/ 77 h 26"/>
                                    <a:gd name="T32" fmla="+- 0 326 306"/>
                                    <a:gd name="T33" fmla="*/ T32 w 26"/>
                                    <a:gd name="T34" fmla="+- 0 83 58"/>
                                    <a:gd name="T35" fmla="*/ 83 h 26"/>
                                    <a:gd name="T36" fmla="+- 0 319 306"/>
                                    <a:gd name="T37" fmla="*/ T36 w 26"/>
                                    <a:gd name="T38" fmla="+- 0 83 58"/>
                                    <a:gd name="T39" fmla="*/ 83 h 26"/>
                                    <a:gd name="T40" fmla="+- 0 312 306"/>
                                    <a:gd name="T41" fmla="*/ T40 w 26"/>
                                    <a:gd name="T42" fmla="+- 0 83 58"/>
                                    <a:gd name="T43" fmla="*/ 83 h 26"/>
                                    <a:gd name="T44" fmla="+- 0 306 306"/>
                                    <a:gd name="T45" fmla="*/ T44 w 26"/>
                                    <a:gd name="T46" fmla="+- 0 77 58"/>
                                    <a:gd name="T47" fmla="*/ 77 h 26"/>
                                    <a:gd name="T48" fmla="+- 0 306 306"/>
                                    <a:gd name="T49" fmla="*/ T48 w 26"/>
                                    <a:gd name="T50" fmla="+- 0 70 58"/>
                                    <a:gd name="T51" fmla="*/ 7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3" y="0"/>
                                      </a:lnTo>
                                      <a:lnTo>
                                        <a:pt x="20" y="0"/>
                                      </a:lnTo>
                                      <a:lnTo>
                                        <a:pt x="26" y="5"/>
                                      </a:lnTo>
                                      <a:lnTo>
                                        <a:pt x="26" y="12"/>
                                      </a:lnTo>
                                      <a:lnTo>
                                        <a:pt x="26" y="19"/>
                                      </a:lnTo>
                                      <a:lnTo>
                                        <a:pt x="20" y="25"/>
                                      </a:lnTo>
                                      <a:lnTo>
                                        <a:pt x="13"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8" name="Freeform 4737"/>
                              <wps:cNvSpPr>
                                <a:spLocks/>
                              </wps:cNvSpPr>
                              <wps:spPr bwMode="auto">
                                <a:xfrm>
                                  <a:off x="172" y="206"/>
                                  <a:ext cx="26" cy="26"/>
                                </a:xfrm>
                                <a:custGeom>
                                  <a:avLst/>
                                  <a:gdLst>
                                    <a:gd name="T0" fmla="+- 0 172 172"/>
                                    <a:gd name="T1" fmla="*/ T0 w 26"/>
                                    <a:gd name="T2" fmla="+- 0 219 206"/>
                                    <a:gd name="T3" fmla="*/ 219 h 26"/>
                                    <a:gd name="T4" fmla="+- 0 172 172"/>
                                    <a:gd name="T5" fmla="*/ T4 w 26"/>
                                    <a:gd name="T6" fmla="+- 0 212 206"/>
                                    <a:gd name="T7" fmla="*/ 212 h 26"/>
                                    <a:gd name="T8" fmla="+- 0 178 172"/>
                                    <a:gd name="T9" fmla="*/ T8 w 26"/>
                                    <a:gd name="T10" fmla="+- 0 206 206"/>
                                    <a:gd name="T11" fmla="*/ 206 h 26"/>
                                    <a:gd name="T12" fmla="+- 0 185 172"/>
                                    <a:gd name="T13" fmla="*/ T12 w 26"/>
                                    <a:gd name="T14" fmla="+- 0 206 206"/>
                                    <a:gd name="T15" fmla="*/ 206 h 26"/>
                                    <a:gd name="T16" fmla="+- 0 192 172"/>
                                    <a:gd name="T17" fmla="*/ T16 w 26"/>
                                    <a:gd name="T18" fmla="+- 0 206 206"/>
                                    <a:gd name="T19" fmla="*/ 206 h 26"/>
                                    <a:gd name="T20" fmla="+- 0 197 172"/>
                                    <a:gd name="T21" fmla="*/ T20 w 26"/>
                                    <a:gd name="T22" fmla="+- 0 212 206"/>
                                    <a:gd name="T23" fmla="*/ 212 h 26"/>
                                    <a:gd name="T24" fmla="+- 0 197 172"/>
                                    <a:gd name="T25" fmla="*/ T24 w 26"/>
                                    <a:gd name="T26" fmla="+- 0 219 206"/>
                                    <a:gd name="T27" fmla="*/ 219 h 26"/>
                                    <a:gd name="T28" fmla="+- 0 197 172"/>
                                    <a:gd name="T29" fmla="*/ T28 w 26"/>
                                    <a:gd name="T30" fmla="+- 0 226 206"/>
                                    <a:gd name="T31" fmla="*/ 226 h 26"/>
                                    <a:gd name="T32" fmla="+- 0 192 172"/>
                                    <a:gd name="T33" fmla="*/ T32 w 26"/>
                                    <a:gd name="T34" fmla="+- 0 231 206"/>
                                    <a:gd name="T35" fmla="*/ 231 h 26"/>
                                    <a:gd name="T36" fmla="+- 0 185 172"/>
                                    <a:gd name="T37" fmla="*/ T36 w 26"/>
                                    <a:gd name="T38" fmla="+- 0 231 206"/>
                                    <a:gd name="T39" fmla="*/ 231 h 26"/>
                                    <a:gd name="T40" fmla="+- 0 178 172"/>
                                    <a:gd name="T41" fmla="*/ T40 w 26"/>
                                    <a:gd name="T42" fmla="+- 0 231 206"/>
                                    <a:gd name="T43" fmla="*/ 231 h 26"/>
                                    <a:gd name="T44" fmla="+- 0 172 172"/>
                                    <a:gd name="T45" fmla="*/ T44 w 26"/>
                                    <a:gd name="T46" fmla="+- 0 226 206"/>
                                    <a:gd name="T47" fmla="*/ 226 h 26"/>
                                    <a:gd name="T48" fmla="+- 0 172 172"/>
                                    <a:gd name="T49" fmla="*/ T48 w 26"/>
                                    <a:gd name="T50" fmla="+- 0 219 206"/>
                                    <a:gd name="T51" fmla="*/ 21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9" name="Freeform 4738"/>
                              <wps:cNvSpPr>
                                <a:spLocks/>
                              </wps:cNvSpPr>
                              <wps:spPr bwMode="auto">
                                <a:xfrm>
                                  <a:off x="73" y="147"/>
                                  <a:ext cx="26" cy="26"/>
                                </a:xfrm>
                                <a:custGeom>
                                  <a:avLst/>
                                  <a:gdLst>
                                    <a:gd name="T0" fmla="+- 0 73 73"/>
                                    <a:gd name="T1" fmla="*/ T0 w 26"/>
                                    <a:gd name="T2" fmla="+- 0 160 147"/>
                                    <a:gd name="T3" fmla="*/ 160 h 26"/>
                                    <a:gd name="T4" fmla="+- 0 73 73"/>
                                    <a:gd name="T5" fmla="*/ T4 w 26"/>
                                    <a:gd name="T6" fmla="+- 0 153 147"/>
                                    <a:gd name="T7" fmla="*/ 153 h 26"/>
                                    <a:gd name="T8" fmla="+- 0 79 73"/>
                                    <a:gd name="T9" fmla="*/ T8 w 26"/>
                                    <a:gd name="T10" fmla="+- 0 147 147"/>
                                    <a:gd name="T11" fmla="*/ 147 h 26"/>
                                    <a:gd name="T12" fmla="+- 0 86 73"/>
                                    <a:gd name="T13" fmla="*/ T12 w 26"/>
                                    <a:gd name="T14" fmla="+- 0 147 147"/>
                                    <a:gd name="T15" fmla="*/ 147 h 26"/>
                                    <a:gd name="T16" fmla="+- 0 93 73"/>
                                    <a:gd name="T17" fmla="*/ T16 w 26"/>
                                    <a:gd name="T18" fmla="+- 0 147 147"/>
                                    <a:gd name="T19" fmla="*/ 147 h 26"/>
                                    <a:gd name="T20" fmla="+- 0 99 73"/>
                                    <a:gd name="T21" fmla="*/ T20 w 26"/>
                                    <a:gd name="T22" fmla="+- 0 153 147"/>
                                    <a:gd name="T23" fmla="*/ 153 h 26"/>
                                    <a:gd name="T24" fmla="+- 0 99 73"/>
                                    <a:gd name="T25" fmla="*/ T24 w 26"/>
                                    <a:gd name="T26" fmla="+- 0 160 147"/>
                                    <a:gd name="T27" fmla="*/ 160 h 26"/>
                                    <a:gd name="T28" fmla="+- 0 99 73"/>
                                    <a:gd name="T29" fmla="*/ T28 w 26"/>
                                    <a:gd name="T30" fmla="+- 0 167 147"/>
                                    <a:gd name="T31" fmla="*/ 167 h 26"/>
                                    <a:gd name="T32" fmla="+- 0 93 73"/>
                                    <a:gd name="T33" fmla="*/ T32 w 26"/>
                                    <a:gd name="T34" fmla="+- 0 173 147"/>
                                    <a:gd name="T35" fmla="*/ 173 h 26"/>
                                    <a:gd name="T36" fmla="+- 0 86 73"/>
                                    <a:gd name="T37" fmla="*/ T36 w 26"/>
                                    <a:gd name="T38" fmla="+- 0 173 147"/>
                                    <a:gd name="T39" fmla="*/ 173 h 26"/>
                                    <a:gd name="T40" fmla="+- 0 79 73"/>
                                    <a:gd name="T41" fmla="*/ T40 w 26"/>
                                    <a:gd name="T42" fmla="+- 0 173 147"/>
                                    <a:gd name="T43" fmla="*/ 173 h 26"/>
                                    <a:gd name="T44" fmla="+- 0 73 73"/>
                                    <a:gd name="T45" fmla="*/ T44 w 26"/>
                                    <a:gd name="T46" fmla="+- 0 167 147"/>
                                    <a:gd name="T47" fmla="*/ 167 h 26"/>
                                    <a:gd name="T48" fmla="+- 0 73 73"/>
                                    <a:gd name="T49" fmla="*/ T48 w 26"/>
                                    <a:gd name="T50" fmla="+- 0 160 147"/>
                                    <a:gd name="T51" fmla="*/ 16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20"/>
                                      </a:lnTo>
                                      <a:lnTo>
                                        <a:pt x="20" y="26"/>
                                      </a:lnTo>
                                      <a:lnTo>
                                        <a:pt x="13" y="26"/>
                                      </a:lnTo>
                                      <a:lnTo>
                                        <a:pt x="6"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0" name="Freeform 4739"/>
                              <wps:cNvSpPr>
                                <a:spLocks/>
                              </wps:cNvSpPr>
                              <wps:spPr bwMode="auto">
                                <a:xfrm>
                                  <a:off x="73" y="125"/>
                                  <a:ext cx="26" cy="26"/>
                                </a:xfrm>
                                <a:custGeom>
                                  <a:avLst/>
                                  <a:gdLst>
                                    <a:gd name="T0" fmla="+- 0 73 73"/>
                                    <a:gd name="T1" fmla="*/ T0 w 26"/>
                                    <a:gd name="T2" fmla="+- 0 138 125"/>
                                    <a:gd name="T3" fmla="*/ 138 h 26"/>
                                    <a:gd name="T4" fmla="+- 0 73 73"/>
                                    <a:gd name="T5" fmla="*/ T4 w 26"/>
                                    <a:gd name="T6" fmla="+- 0 131 125"/>
                                    <a:gd name="T7" fmla="*/ 131 h 26"/>
                                    <a:gd name="T8" fmla="+- 0 79 73"/>
                                    <a:gd name="T9" fmla="*/ T8 w 26"/>
                                    <a:gd name="T10" fmla="+- 0 125 125"/>
                                    <a:gd name="T11" fmla="*/ 125 h 26"/>
                                    <a:gd name="T12" fmla="+- 0 86 73"/>
                                    <a:gd name="T13" fmla="*/ T12 w 26"/>
                                    <a:gd name="T14" fmla="+- 0 125 125"/>
                                    <a:gd name="T15" fmla="*/ 125 h 26"/>
                                    <a:gd name="T16" fmla="+- 0 93 73"/>
                                    <a:gd name="T17" fmla="*/ T16 w 26"/>
                                    <a:gd name="T18" fmla="+- 0 125 125"/>
                                    <a:gd name="T19" fmla="*/ 125 h 26"/>
                                    <a:gd name="T20" fmla="+- 0 99 73"/>
                                    <a:gd name="T21" fmla="*/ T20 w 26"/>
                                    <a:gd name="T22" fmla="+- 0 131 125"/>
                                    <a:gd name="T23" fmla="*/ 131 h 26"/>
                                    <a:gd name="T24" fmla="+- 0 99 73"/>
                                    <a:gd name="T25" fmla="*/ T24 w 26"/>
                                    <a:gd name="T26" fmla="+- 0 138 125"/>
                                    <a:gd name="T27" fmla="*/ 138 h 26"/>
                                    <a:gd name="T28" fmla="+- 0 99 73"/>
                                    <a:gd name="T29" fmla="*/ T28 w 26"/>
                                    <a:gd name="T30" fmla="+- 0 145 125"/>
                                    <a:gd name="T31" fmla="*/ 145 h 26"/>
                                    <a:gd name="T32" fmla="+- 0 93 73"/>
                                    <a:gd name="T33" fmla="*/ T32 w 26"/>
                                    <a:gd name="T34" fmla="+- 0 150 125"/>
                                    <a:gd name="T35" fmla="*/ 150 h 26"/>
                                    <a:gd name="T36" fmla="+- 0 86 73"/>
                                    <a:gd name="T37" fmla="*/ T36 w 26"/>
                                    <a:gd name="T38" fmla="+- 0 150 125"/>
                                    <a:gd name="T39" fmla="*/ 150 h 26"/>
                                    <a:gd name="T40" fmla="+- 0 79 73"/>
                                    <a:gd name="T41" fmla="*/ T40 w 26"/>
                                    <a:gd name="T42" fmla="+- 0 150 125"/>
                                    <a:gd name="T43" fmla="*/ 150 h 26"/>
                                    <a:gd name="T44" fmla="+- 0 73 73"/>
                                    <a:gd name="T45" fmla="*/ T44 w 26"/>
                                    <a:gd name="T46" fmla="+- 0 145 125"/>
                                    <a:gd name="T47" fmla="*/ 145 h 26"/>
                                    <a:gd name="T48" fmla="+- 0 73 73"/>
                                    <a:gd name="T49" fmla="*/ T48 w 26"/>
                                    <a:gd name="T50" fmla="+- 0 138 125"/>
                                    <a:gd name="T51" fmla="*/ 13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1" name="Freeform 4740"/>
                              <wps:cNvSpPr>
                                <a:spLocks/>
                              </wps:cNvSpPr>
                              <wps:spPr bwMode="auto">
                                <a:xfrm>
                                  <a:off x="234" y="106"/>
                                  <a:ext cx="26" cy="26"/>
                                </a:xfrm>
                                <a:custGeom>
                                  <a:avLst/>
                                  <a:gdLst>
                                    <a:gd name="T0" fmla="+- 0 235 235"/>
                                    <a:gd name="T1" fmla="*/ T0 w 26"/>
                                    <a:gd name="T2" fmla="+- 0 119 107"/>
                                    <a:gd name="T3" fmla="*/ 119 h 26"/>
                                    <a:gd name="T4" fmla="+- 0 235 235"/>
                                    <a:gd name="T5" fmla="*/ T4 w 26"/>
                                    <a:gd name="T6" fmla="+- 0 113 107"/>
                                    <a:gd name="T7" fmla="*/ 113 h 26"/>
                                    <a:gd name="T8" fmla="+- 0 240 235"/>
                                    <a:gd name="T9" fmla="*/ T8 w 26"/>
                                    <a:gd name="T10" fmla="+- 0 107 107"/>
                                    <a:gd name="T11" fmla="*/ 107 h 26"/>
                                    <a:gd name="T12" fmla="+- 0 247 235"/>
                                    <a:gd name="T13" fmla="*/ T12 w 26"/>
                                    <a:gd name="T14" fmla="+- 0 107 107"/>
                                    <a:gd name="T15" fmla="*/ 107 h 26"/>
                                    <a:gd name="T16" fmla="+- 0 254 235"/>
                                    <a:gd name="T17" fmla="*/ T16 w 26"/>
                                    <a:gd name="T18" fmla="+- 0 107 107"/>
                                    <a:gd name="T19" fmla="*/ 107 h 26"/>
                                    <a:gd name="T20" fmla="+- 0 260 235"/>
                                    <a:gd name="T21" fmla="*/ T20 w 26"/>
                                    <a:gd name="T22" fmla="+- 0 113 107"/>
                                    <a:gd name="T23" fmla="*/ 113 h 26"/>
                                    <a:gd name="T24" fmla="+- 0 260 235"/>
                                    <a:gd name="T25" fmla="*/ T24 w 26"/>
                                    <a:gd name="T26" fmla="+- 0 119 107"/>
                                    <a:gd name="T27" fmla="*/ 119 h 26"/>
                                    <a:gd name="T28" fmla="+- 0 260 235"/>
                                    <a:gd name="T29" fmla="*/ T28 w 26"/>
                                    <a:gd name="T30" fmla="+- 0 126 107"/>
                                    <a:gd name="T31" fmla="*/ 126 h 26"/>
                                    <a:gd name="T32" fmla="+- 0 254 235"/>
                                    <a:gd name="T33" fmla="*/ T32 w 26"/>
                                    <a:gd name="T34" fmla="+- 0 132 107"/>
                                    <a:gd name="T35" fmla="*/ 132 h 26"/>
                                    <a:gd name="T36" fmla="+- 0 247 235"/>
                                    <a:gd name="T37" fmla="*/ T36 w 26"/>
                                    <a:gd name="T38" fmla="+- 0 132 107"/>
                                    <a:gd name="T39" fmla="*/ 132 h 26"/>
                                    <a:gd name="T40" fmla="+- 0 240 235"/>
                                    <a:gd name="T41" fmla="*/ T40 w 26"/>
                                    <a:gd name="T42" fmla="+- 0 132 107"/>
                                    <a:gd name="T43" fmla="*/ 132 h 26"/>
                                    <a:gd name="T44" fmla="+- 0 235 235"/>
                                    <a:gd name="T45" fmla="*/ T44 w 26"/>
                                    <a:gd name="T46" fmla="+- 0 126 107"/>
                                    <a:gd name="T47" fmla="*/ 126 h 26"/>
                                    <a:gd name="T48" fmla="+- 0 235 235"/>
                                    <a:gd name="T49" fmla="*/ T48 w 26"/>
                                    <a:gd name="T50" fmla="+- 0 119 107"/>
                                    <a:gd name="T51" fmla="*/ 11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6"/>
                                      </a:lnTo>
                                      <a:lnTo>
                                        <a:pt x="5" y="0"/>
                                      </a:lnTo>
                                      <a:lnTo>
                                        <a:pt x="12" y="0"/>
                                      </a:lnTo>
                                      <a:lnTo>
                                        <a:pt x="19" y="0"/>
                                      </a:lnTo>
                                      <a:lnTo>
                                        <a:pt x="25" y="6"/>
                                      </a:lnTo>
                                      <a:lnTo>
                                        <a:pt x="25" y="12"/>
                                      </a:lnTo>
                                      <a:lnTo>
                                        <a:pt x="25" y="19"/>
                                      </a:lnTo>
                                      <a:lnTo>
                                        <a:pt x="19" y="25"/>
                                      </a:lnTo>
                                      <a:lnTo>
                                        <a:pt x="12" y="25"/>
                                      </a:lnTo>
                                      <a:lnTo>
                                        <a:pt x="5"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 name="Freeform 4741"/>
                              <wps:cNvSpPr>
                                <a:spLocks/>
                              </wps:cNvSpPr>
                              <wps:spPr bwMode="auto">
                                <a:xfrm>
                                  <a:off x="109" y="145"/>
                                  <a:ext cx="26" cy="26"/>
                                </a:xfrm>
                                <a:custGeom>
                                  <a:avLst/>
                                  <a:gdLst>
                                    <a:gd name="T0" fmla="+- 0 109 109"/>
                                    <a:gd name="T1" fmla="*/ T0 w 26"/>
                                    <a:gd name="T2" fmla="+- 0 158 146"/>
                                    <a:gd name="T3" fmla="*/ 158 h 26"/>
                                    <a:gd name="T4" fmla="+- 0 109 109"/>
                                    <a:gd name="T5" fmla="*/ T4 w 26"/>
                                    <a:gd name="T6" fmla="+- 0 152 146"/>
                                    <a:gd name="T7" fmla="*/ 152 h 26"/>
                                    <a:gd name="T8" fmla="+- 0 115 109"/>
                                    <a:gd name="T9" fmla="*/ T8 w 26"/>
                                    <a:gd name="T10" fmla="+- 0 146 146"/>
                                    <a:gd name="T11" fmla="*/ 146 h 26"/>
                                    <a:gd name="T12" fmla="+- 0 122 109"/>
                                    <a:gd name="T13" fmla="*/ T12 w 26"/>
                                    <a:gd name="T14" fmla="+- 0 146 146"/>
                                    <a:gd name="T15" fmla="*/ 146 h 26"/>
                                    <a:gd name="T16" fmla="+- 0 129 109"/>
                                    <a:gd name="T17" fmla="*/ T16 w 26"/>
                                    <a:gd name="T18" fmla="+- 0 146 146"/>
                                    <a:gd name="T19" fmla="*/ 146 h 26"/>
                                    <a:gd name="T20" fmla="+- 0 134 109"/>
                                    <a:gd name="T21" fmla="*/ T20 w 26"/>
                                    <a:gd name="T22" fmla="+- 0 152 146"/>
                                    <a:gd name="T23" fmla="*/ 152 h 26"/>
                                    <a:gd name="T24" fmla="+- 0 134 109"/>
                                    <a:gd name="T25" fmla="*/ T24 w 26"/>
                                    <a:gd name="T26" fmla="+- 0 158 146"/>
                                    <a:gd name="T27" fmla="*/ 158 h 26"/>
                                    <a:gd name="T28" fmla="+- 0 134 109"/>
                                    <a:gd name="T29" fmla="*/ T28 w 26"/>
                                    <a:gd name="T30" fmla="+- 0 165 146"/>
                                    <a:gd name="T31" fmla="*/ 165 h 26"/>
                                    <a:gd name="T32" fmla="+- 0 129 109"/>
                                    <a:gd name="T33" fmla="*/ T32 w 26"/>
                                    <a:gd name="T34" fmla="+- 0 171 146"/>
                                    <a:gd name="T35" fmla="*/ 171 h 26"/>
                                    <a:gd name="T36" fmla="+- 0 122 109"/>
                                    <a:gd name="T37" fmla="*/ T36 w 26"/>
                                    <a:gd name="T38" fmla="+- 0 171 146"/>
                                    <a:gd name="T39" fmla="*/ 171 h 26"/>
                                    <a:gd name="T40" fmla="+- 0 115 109"/>
                                    <a:gd name="T41" fmla="*/ T40 w 26"/>
                                    <a:gd name="T42" fmla="+- 0 171 146"/>
                                    <a:gd name="T43" fmla="*/ 171 h 26"/>
                                    <a:gd name="T44" fmla="+- 0 109 109"/>
                                    <a:gd name="T45" fmla="*/ T44 w 26"/>
                                    <a:gd name="T46" fmla="+- 0 165 146"/>
                                    <a:gd name="T47" fmla="*/ 165 h 26"/>
                                    <a:gd name="T48" fmla="+- 0 109 109"/>
                                    <a:gd name="T49" fmla="*/ T48 w 26"/>
                                    <a:gd name="T50" fmla="+- 0 158 146"/>
                                    <a:gd name="T51" fmla="*/ 15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6"/>
                                      </a:lnTo>
                                      <a:lnTo>
                                        <a:pt x="6" y="0"/>
                                      </a:lnTo>
                                      <a:lnTo>
                                        <a:pt x="13" y="0"/>
                                      </a:lnTo>
                                      <a:lnTo>
                                        <a:pt x="20" y="0"/>
                                      </a:lnTo>
                                      <a:lnTo>
                                        <a:pt x="25" y="6"/>
                                      </a:lnTo>
                                      <a:lnTo>
                                        <a:pt x="25" y="12"/>
                                      </a:lnTo>
                                      <a:lnTo>
                                        <a:pt x="25" y="19"/>
                                      </a:lnTo>
                                      <a:lnTo>
                                        <a:pt x="20" y="25"/>
                                      </a:lnTo>
                                      <a:lnTo>
                                        <a:pt x="13"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4D2AFA" id="Group 4729" o:spid="_x0000_s1026" style="width:21.15pt;height:13.35pt;mso-position-horizontal-relative:char;mso-position-vertical-relative:line" coordsize="42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">
                      <v:shape id="Freeform 4730" o:spid="_x0000_s1027" style="position:absolute;left:46;top:224;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" path="m,12l,5,5,r7,l19,r6,5l25,12r,7l19,25r-7,l5,25,,19,,12e" filled="f" strokeweight=".06331mm">
                        <v:path arrowok="t" o:connecttype="custom" o:connectlocs="0,237;0,230;5,225;12,225;19,225;25,230;25,237;25,244;19,250;12,250;5,250;0,244;0,237" o:connectangles="0,0,0,0,0,0,0,0,0,0,0,0,0"/>
                      </v:shape>
                      <v:shape id="Freeform 4731" o:spid="_x0000_s1028" style="position:absolute;left:1;top:239;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" path="m,12l,5,5,r7,l19,r6,5l25,12r,7l19,25r-7,l5,25,,19,,12e" filled="f" strokeweight=".06331mm">
                        <v:path arrowok="t" o:connecttype="custom" o:connectlocs="0,252;0,245;5,240;12,240;19,240;25,245;25,252;25,259;19,265;12,265;5,265;0,259;0,252" o:connectangles="0,0,0,0,0,0,0,0,0,0,0,0,0"/>
                      </v:shape>
                      <v:shape id="Freeform 4732" o:spid="_x0000_s1029" style="position:absolute;left:207;top:12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" path="m,12l,5,6,r6,l19,r6,5l25,12r,7l19,25r-7,l6,25,,19,,12e" filled="f" strokeweight=".06331mm">
                        <v:path arrowok="t" o:connecttype="custom" o:connectlocs="0,141;0,134;6,129;12,129;19,129;25,134;25,141;25,148;19,154;12,154;6,154;0,148;0,141" o:connectangles="0,0,0,0,0,0,0,0,0,0,0,0,0"/>
                      </v:shape>
                      <v:shape id="Freeform 4733" o:spid="_x0000_s1030" style="position:absolute;left:163;top:9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" path="m,12l,5,6,r7,l20,r5,5l25,12r,7l20,25r-7,l6,25,,19,,12e" filled="f" strokeweight=".06331mm">
                        <v:path arrowok="t" o:connecttype="custom" o:connectlocs="0,106;0,99;6,94;13,94;20,94;25,99;25,106;25,113;20,119;13,119;6,119;0,113;0,106" o:connectangles="0,0,0,0,0,0,0,0,0,0,0,0,0"/>
                      </v:shape>
                      <v:shape id="Freeform 4734" o:spid="_x0000_s1031" style="position:absolute;left:288;top:4;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" path="m,12l,5,5,r7,l19,r6,5l25,12r,7l19,25r-7,l5,25,,19,,12e" filled="f" strokeweight=".06331mm">
                        <v:path arrowok="t" o:connecttype="custom" o:connectlocs="0,17;0,10;5,5;12,5;19,5;25,10;25,17;25,24;19,30;12,30;5,30;0,24;0,17" o:connectangles="0,0,0,0,0,0,0,0,0,0,0,0,0"/>
                      </v:shape>
                      <v:shape id="Freeform 4735" o:spid="_x0000_s1032" style="position:absolute;left:396;top: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" path="m,12l,5,6,r7,l20,r5,5l25,12r,7l20,25r-7,l6,25,,19,,12e" filled="f" strokeweight=".06331mm">
                        <v:path arrowok="t" o:connecttype="custom" o:connectlocs="0,14;0,7;6,2;13,2;20,2;25,7;25,14;25,21;20,27;13,27;6,27;0,21;0,14" o:connectangles="0,0,0,0,0,0,0,0,0,0,0,0,0"/>
                      </v:shape>
                      <v:shape id="Freeform 4736" o:spid="_x0000_s1033" style="position:absolute;left:306;top:57;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" path="m,12l,5,6,r7,l20,r6,5l26,12r,7l20,25r-7,l6,25,,19,,12e" filled="f" strokeweight=".06331mm">
                        <v:path arrowok="t" o:connecttype="custom" o:connectlocs="0,70;0,63;6,58;13,58;20,58;26,63;26,70;26,77;20,83;13,83;6,83;0,77;0,70" o:connectangles="0,0,0,0,0,0,0,0,0,0,0,0,0"/>
                      </v:shape>
                      <v:shape id="Freeform 4737" o:spid="_x0000_s1034" style="position:absolute;left:172;top:20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" path="m,13l,6,6,r7,l20,r5,6l25,13r,7l20,25r-7,l6,25,,20,,13e" filled="f" strokeweight=".06331mm">
                        <v:path arrowok="t" o:connecttype="custom" o:connectlocs="0,219;0,212;6,206;13,206;20,206;25,212;25,219;25,226;20,231;13,231;6,231;0,226;0,219" o:connectangles="0,0,0,0,0,0,0,0,0,0,0,0,0"/>
                      </v:shape>
                      <v:shape id="Freeform 4738" o:spid="_x0000_s1035" style="position:absolute;left:73;top:147;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" path="m,13l,6,6,r7,l20,r6,6l26,13r,7l20,26r-7,l6,26,,20,,13e" filled="f" strokeweight=".06331mm">
                        <v:path arrowok="t" o:connecttype="custom" o:connectlocs="0,160;0,153;6,147;13,147;20,147;26,153;26,160;26,167;20,173;13,173;6,173;0,167;0,160" o:connectangles="0,0,0,0,0,0,0,0,0,0,0,0,0"/>
                      </v:shape>
                      <v:shape id="Freeform 4739" o:spid="_x0000_s1036" style="position:absolute;left:73;top:125;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" path="m,13l,6,6,r7,l20,r6,6l26,13r,7l20,25r-7,l6,25,,20,,13e" filled="f" strokeweight=".06331mm">
                        <v:path arrowok="t" o:connecttype="custom" o:connectlocs="0,138;0,131;6,125;13,125;20,125;26,131;26,138;26,145;20,150;13,150;6,150;0,145;0,138" o:connectangles="0,0,0,0,0,0,0,0,0,0,0,0,0"/>
                      </v:shape>
                      <v:shape id="Freeform 4740" o:spid="_x0000_s1037" style="position:absolute;left:234;top:10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" path="m,12l,6,5,r7,l19,r6,6l25,12r,7l19,25r-7,l5,25,,19,,12e" filled="f" strokeweight=".06331mm">
                        <v:path arrowok="t" o:connecttype="custom" o:connectlocs="0,119;0,113;5,107;12,107;19,107;25,113;25,119;25,126;19,132;12,132;5,132;0,126;0,119" o:connectangles="0,0,0,0,0,0,0,0,0,0,0,0,0"/>
                      </v:shape>
                      <v:shape id="Freeform 4741" o:spid="_x0000_s1038" style="position:absolute;left:109;top:145;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" path="m,12l,6,6,r7,l20,r5,6l25,12r,7l20,25r-7,l6,25,,19,,12e" filled="f" strokeweight=".06331mm">
                        <v:path arrowok="t" o:connecttype="custom" o:connectlocs="0,158;0,152;6,146;13,146;20,146;25,152;25,158;25,165;20,171;13,171;6,171;0,165;0,158" o:connectangles="0,0,0,0,0,0,0,0,0,0,0,0,0"/>
                      </v:shape>
                      <w10:anchorlock/>
                    </v:group>
                  </w:pict>
                </mc:Fallback>
              </mc:AlternateContent>
            </w:r>
          </w:p>
          <w:p w14:paraId="2FADA7DB" w14:textId="77777777" w:rsidR="005313F1" w:rsidRDefault="005313F1">
            <w:pPr>
              <w:pStyle w:val="TableParagraph"/>
              <w:spacing w:before="9"/>
              <w:rPr>
                <w:sz w:val="9"/>
              </w:rPr>
            </w:pPr>
          </w:p>
          <w:p w14:paraId="340D5C65" w14:textId="77777777" w:rsidR="005313F1" w:rsidRDefault="009B75EF">
            <w:pPr>
              <w:pStyle w:val="TableParagraph"/>
              <w:spacing w:line="247" w:lineRule="auto"/>
              <w:ind w:left="3248" w:right="88" w:hanging="6"/>
              <w:rPr>
                <w:rFonts w:ascii="Arial"/>
                <w:b/>
                <w:sz w:val="9"/>
              </w:rPr>
            </w:pPr>
            <w:r>
              <w:rPr>
                <w:rFonts w:ascii="Arial"/>
                <w:b/>
                <w:sz w:val="9"/>
              </w:rPr>
              <w:t>Whole blood Other tissues</w:t>
            </w:r>
          </w:p>
        </w:tc>
        <w:tc>
          <w:tcPr>
            <w:tcW w:w="349" w:type="dxa"/>
            <w:tcBorders>
              <w:left w:val="single" w:sz="4" w:space="0" w:color="333333"/>
            </w:tcBorders>
          </w:tcPr>
          <w:p w14:paraId="7F9E4E60" w14:textId="77777777" w:rsidR="005313F1" w:rsidRDefault="005313F1">
            <w:pPr>
              <w:pStyle w:val="TableParagraph"/>
              <w:rPr>
                <w:sz w:val="8"/>
              </w:rPr>
            </w:pPr>
          </w:p>
          <w:p w14:paraId="7731C836" w14:textId="77777777" w:rsidR="005313F1" w:rsidRDefault="005313F1">
            <w:pPr>
              <w:pStyle w:val="TableParagraph"/>
              <w:rPr>
                <w:sz w:val="8"/>
              </w:rPr>
            </w:pPr>
          </w:p>
          <w:p w14:paraId="4BDAABE3" w14:textId="77777777" w:rsidR="005313F1" w:rsidRDefault="009B75EF">
            <w:pPr>
              <w:pStyle w:val="TableParagraph"/>
              <w:spacing w:before="68"/>
              <w:ind w:left="193"/>
              <w:rPr>
                <w:rFonts w:ascii="Arial"/>
                <w:sz w:val="8"/>
              </w:rPr>
            </w:pPr>
            <w:r>
              <w:rPr>
                <w:rFonts w:ascii="Arial"/>
                <w:color w:val="4D4D4D"/>
                <w:sz w:val="8"/>
              </w:rPr>
              <w:t>60</w:t>
            </w:r>
          </w:p>
          <w:p w14:paraId="1F010F70" w14:textId="77777777" w:rsidR="005313F1" w:rsidRDefault="005313F1">
            <w:pPr>
              <w:pStyle w:val="TableParagraph"/>
              <w:rPr>
                <w:sz w:val="8"/>
              </w:rPr>
            </w:pPr>
          </w:p>
          <w:p w14:paraId="06BA0BB7" w14:textId="77777777" w:rsidR="005313F1" w:rsidRDefault="005313F1">
            <w:pPr>
              <w:pStyle w:val="TableParagraph"/>
              <w:rPr>
                <w:sz w:val="8"/>
              </w:rPr>
            </w:pPr>
          </w:p>
          <w:p w14:paraId="2A601EA8" w14:textId="77777777" w:rsidR="005313F1" w:rsidRDefault="005313F1">
            <w:pPr>
              <w:pStyle w:val="TableParagraph"/>
              <w:spacing w:before="3"/>
              <w:rPr>
                <w:sz w:val="6"/>
              </w:rPr>
            </w:pPr>
          </w:p>
          <w:p w14:paraId="4484EF31" w14:textId="77777777" w:rsidR="005313F1" w:rsidRDefault="009B75EF">
            <w:pPr>
              <w:pStyle w:val="TableParagraph"/>
              <w:spacing w:before="1"/>
              <w:ind w:left="193"/>
              <w:rPr>
                <w:rFonts w:ascii="Arial"/>
                <w:sz w:val="8"/>
              </w:rPr>
            </w:pPr>
            <w:r>
              <w:rPr>
                <w:rFonts w:ascii="Arial"/>
                <w:color w:val="4D4D4D"/>
                <w:sz w:val="8"/>
              </w:rPr>
              <w:t>50</w:t>
            </w:r>
          </w:p>
          <w:p w14:paraId="3AD914AD" w14:textId="77777777" w:rsidR="005313F1" w:rsidRDefault="005313F1">
            <w:pPr>
              <w:pStyle w:val="TableParagraph"/>
              <w:rPr>
                <w:sz w:val="8"/>
              </w:rPr>
            </w:pPr>
          </w:p>
          <w:p w14:paraId="34FAFD93" w14:textId="77777777" w:rsidR="005313F1" w:rsidRDefault="005313F1">
            <w:pPr>
              <w:pStyle w:val="TableParagraph"/>
              <w:rPr>
                <w:sz w:val="8"/>
              </w:rPr>
            </w:pPr>
          </w:p>
          <w:p w14:paraId="1BDECA3E" w14:textId="77777777" w:rsidR="005313F1" w:rsidRDefault="005313F1">
            <w:pPr>
              <w:pStyle w:val="TableParagraph"/>
              <w:spacing w:before="3"/>
              <w:rPr>
                <w:sz w:val="6"/>
              </w:rPr>
            </w:pPr>
          </w:p>
          <w:p w14:paraId="4D017E32" w14:textId="77777777" w:rsidR="005313F1" w:rsidRDefault="009B75EF">
            <w:pPr>
              <w:pStyle w:val="TableParagraph"/>
              <w:ind w:left="193"/>
              <w:rPr>
                <w:rFonts w:ascii="Arial"/>
                <w:sz w:val="8"/>
              </w:rPr>
            </w:pPr>
            <w:r>
              <w:rPr>
                <w:rFonts w:ascii="Arial"/>
                <w:color w:val="4D4D4D"/>
                <w:sz w:val="8"/>
              </w:rPr>
              <w:t>40</w:t>
            </w:r>
          </w:p>
          <w:p w14:paraId="4D531D8E" w14:textId="77777777" w:rsidR="005313F1" w:rsidRDefault="005313F1">
            <w:pPr>
              <w:pStyle w:val="TableParagraph"/>
              <w:rPr>
                <w:sz w:val="8"/>
              </w:rPr>
            </w:pPr>
          </w:p>
          <w:p w14:paraId="08A19ED1" w14:textId="77777777" w:rsidR="005313F1" w:rsidRDefault="005313F1">
            <w:pPr>
              <w:pStyle w:val="TableParagraph"/>
              <w:rPr>
                <w:sz w:val="8"/>
              </w:rPr>
            </w:pPr>
          </w:p>
          <w:p w14:paraId="3B565D51" w14:textId="77777777" w:rsidR="005313F1" w:rsidRDefault="005313F1">
            <w:pPr>
              <w:pStyle w:val="TableParagraph"/>
              <w:spacing w:before="3"/>
              <w:rPr>
                <w:sz w:val="6"/>
              </w:rPr>
            </w:pPr>
          </w:p>
          <w:p w14:paraId="7B46B866" w14:textId="77777777" w:rsidR="005313F1" w:rsidRDefault="009B75EF">
            <w:pPr>
              <w:pStyle w:val="TableParagraph"/>
              <w:ind w:left="193"/>
              <w:rPr>
                <w:rFonts w:ascii="Arial"/>
                <w:sz w:val="8"/>
              </w:rPr>
            </w:pPr>
            <w:r>
              <w:rPr>
                <w:rFonts w:ascii="Arial"/>
                <w:color w:val="4D4D4D"/>
                <w:sz w:val="8"/>
              </w:rPr>
              <w:t>30</w:t>
            </w:r>
          </w:p>
          <w:p w14:paraId="631D284C" w14:textId="77777777" w:rsidR="005313F1" w:rsidRDefault="005313F1">
            <w:pPr>
              <w:pStyle w:val="TableParagraph"/>
              <w:rPr>
                <w:sz w:val="8"/>
              </w:rPr>
            </w:pPr>
          </w:p>
          <w:p w14:paraId="709FE690" w14:textId="77777777" w:rsidR="005313F1" w:rsidRDefault="005313F1">
            <w:pPr>
              <w:pStyle w:val="TableParagraph"/>
              <w:rPr>
                <w:sz w:val="8"/>
              </w:rPr>
            </w:pPr>
          </w:p>
          <w:p w14:paraId="415D254A" w14:textId="77777777" w:rsidR="005313F1" w:rsidRDefault="005313F1">
            <w:pPr>
              <w:pStyle w:val="TableParagraph"/>
              <w:spacing w:before="4"/>
              <w:rPr>
                <w:sz w:val="6"/>
              </w:rPr>
            </w:pPr>
          </w:p>
          <w:p w14:paraId="2D6C4ED7" w14:textId="77777777" w:rsidR="005313F1" w:rsidRDefault="009B75EF">
            <w:pPr>
              <w:pStyle w:val="TableParagraph"/>
              <w:ind w:left="193"/>
              <w:rPr>
                <w:rFonts w:ascii="Arial"/>
                <w:sz w:val="8"/>
              </w:rPr>
            </w:pPr>
            <w:r>
              <w:rPr>
                <w:rFonts w:ascii="Arial"/>
                <w:color w:val="4D4D4D"/>
                <w:sz w:val="8"/>
              </w:rPr>
              <w:t>20</w:t>
            </w:r>
          </w:p>
        </w:tc>
      </w:tr>
    </w:tbl>
    <w:p w14:paraId="7CC99FAD" w14:textId="77777777" w:rsidR="005313F1" w:rsidRDefault="005313F1">
      <w:pPr>
        <w:rPr>
          <w:rFonts w:ascii="Arial"/>
          <w:sz w:val="8"/>
        </w:rPr>
        <w:sectPr w:rsidR="005313F1">
          <w:pgSz w:w="11910" w:h="16840"/>
          <w:pgMar w:top="1800" w:right="0" w:bottom="560" w:left="1680" w:header="1482" w:footer="364" w:gutter="0"/>
          <w:cols w:space="720"/>
        </w:sectPr>
      </w:pPr>
    </w:p>
    <w:p w14:paraId="5DFFB91D" w14:textId="77777777" w:rsidR="005313F1" w:rsidRDefault="00090D17">
      <w:pPr>
        <w:tabs>
          <w:tab w:val="left" w:pos="1287"/>
          <w:tab w:val="left" w:pos="1735"/>
          <w:tab w:val="left" w:pos="2183"/>
          <w:tab w:val="left" w:pos="2631"/>
          <w:tab w:val="left" w:pos="3079"/>
          <w:tab w:val="left" w:pos="3527"/>
          <w:tab w:val="left" w:pos="3975"/>
          <w:tab w:val="left" w:pos="4423"/>
        </w:tabs>
        <w:spacing w:line="20" w:lineRule="exact"/>
        <w:ind w:left="839" w:right="-29"/>
        <w:rPr>
          <w:sz w:val="2"/>
        </w:rPr>
      </w:pPr>
      <w:r>
        <w:rPr>
          <w:noProof/>
        </w:rPr>
        <mc:AlternateContent>
          <mc:Choice Requires="wpg">
            <w:drawing>
              <wp:anchor distT="0" distB="0" distL="114300" distR="114300" simplePos="0" relativeHeight="503106464" behindDoc="1" locked="0" layoutInCell="1" allowOverlap="1" wp14:anchorId="2E1C5ECA" wp14:editId="116D47C6">
                <wp:simplePos x="0" y="0"/>
                <wp:positionH relativeFrom="page">
                  <wp:posOffset>2127250</wp:posOffset>
                </wp:positionH>
                <wp:positionV relativeFrom="paragraph">
                  <wp:posOffset>-295275</wp:posOffset>
                </wp:positionV>
                <wp:extent cx="132080" cy="137795"/>
                <wp:effectExtent l="0" t="0" r="0" b="1905"/>
                <wp:wrapNone/>
                <wp:docPr id="2159" name="Group 4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 cy="137795"/>
                          <a:chOff x="3350" y="-465"/>
                          <a:chExt cx="208" cy="217"/>
                        </a:xfrm>
                      </wpg:grpSpPr>
                      <wps:wsp>
                        <wps:cNvPr id="2160" name="Freeform 4719"/>
                        <wps:cNvSpPr>
                          <a:spLocks/>
                        </wps:cNvSpPr>
                        <wps:spPr bwMode="auto">
                          <a:xfrm>
                            <a:off x="3432" y="-398"/>
                            <a:ext cx="26" cy="26"/>
                          </a:xfrm>
                          <a:custGeom>
                            <a:avLst/>
                            <a:gdLst>
                              <a:gd name="T0" fmla="+- 0 3433 3433"/>
                              <a:gd name="T1" fmla="*/ T0 w 26"/>
                              <a:gd name="T2" fmla="+- 0 -385 -398"/>
                              <a:gd name="T3" fmla="*/ -385 h 26"/>
                              <a:gd name="T4" fmla="+- 0 3433 3433"/>
                              <a:gd name="T5" fmla="*/ T4 w 26"/>
                              <a:gd name="T6" fmla="+- 0 -392 -398"/>
                              <a:gd name="T7" fmla="*/ -392 h 26"/>
                              <a:gd name="T8" fmla="+- 0 3438 3433"/>
                              <a:gd name="T9" fmla="*/ T8 w 26"/>
                              <a:gd name="T10" fmla="+- 0 -398 -398"/>
                              <a:gd name="T11" fmla="*/ -398 h 26"/>
                              <a:gd name="T12" fmla="+- 0 3445 3433"/>
                              <a:gd name="T13" fmla="*/ T12 w 26"/>
                              <a:gd name="T14" fmla="+- 0 -398 -398"/>
                              <a:gd name="T15" fmla="*/ -398 h 26"/>
                              <a:gd name="T16" fmla="+- 0 3452 3433"/>
                              <a:gd name="T17" fmla="*/ T16 w 26"/>
                              <a:gd name="T18" fmla="+- 0 -398 -398"/>
                              <a:gd name="T19" fmla="*/ -398 h 26"/>
                              <a:gd name="T20" fmla="+- 0 3458 3433"/>
                              <a:gd name="T21" fmla="*/ T20 w 26"/>
                              <a:gd name="T22" fmla="+- 0 -392 -398"/>
                              <a:gd name="T23" fmla="*/ -392 h 26"/>
                              <a:gd name="T24" fmla="+- 0 3458 3433"/>
                              <a:gd name="T25" fmla="*/ T24 w 26"/>
                              <a:gd name="T26" fmla="+- 0 -385 -398"/>
                              <a:gd name="T27" fmla="*/ -385 h 26"/>
                              <a:gd name="T28" fmla="+- 0 3458 3433"/>
                              <a:gd name="T29" fmla="*/ T28 w 26"/>
                              <a:gd name="T30" fmla="+- 0 -378 -398"/>
                              <a:gd name="T31" fmla="*/ -378 h 26"/>
                              <a:gd name="T32" fmla="+- 0 3452 3433"/>
                              <a:gd name="T33" fmla="*/ T32 w 26"/>
                              <a:gd name="T34" fmla="+- 0 -373 -398"/>
                              <a:gd name="T35" fmla="*/ -373 h 26"/>
                              <a:gd name="T36" fmla="+- 0 3445 3433"/>
                              <a:gd name="T37" fmla="*/ T36 w 26"/>
                              <a:gd name="T38" fmla="+- 0 -373 -398"/>
                              <a:gd name="T39" fmla="*/ -373 h 26"/>
                              <a:gd name="T40" fmla="+- 0 3438 3433"/>
                              <a:gd name="T41" fmla="*/ T40 w 26"/>
                              <a:gd name="T42" fmla="+- 0 -373 -398"/>
                              <a:gd name="T43" fmla="*/ -373 h 26"/>
                              <a:gd name="T44" fmla="+- 0 3433 3433"/>
                              <a:gd name="T45" fmla="*/ T44 w 26"/>
                              <a:gd name="T46" fmla="+- 0 -378 -398"/>
                              <a:gd name="T47" fmla="*/ -378 h 26"/>
                              <a:gd name="T48" fmla="+- 0 3433 3433"/>
                              <a:gd name="T49" fmla="*/ T48 w 26"/>
                              <a:gd name="T50" fmla="+- 0 -385 -398"/>
                              <a:gd name="T51" fmla="*/ -38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20"/>
                                </a:lnTo>
                                <a:lnTo>
                                  <a:pt x="19" y="25"/>
                                </a:lnTo>
                                <a:lnTo>
                                  <a:pt x="12" y="25"/>
                                </a:lnTo>
                                <a:lnTo>
                                  <a:pt x="5"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1" name="Freeform 4720"/>
                        <wps:cNvSpPr>
                          <a:spLocks/>
                        </wps:cNvSpPr>
                        <wps:spPr bwMode="auto">
                          <a:xfrm>
                            <a:off x="3531" y="-369"/>
                            <a:ext cx="26" cy="26"/>
                          </a:xfrm>
                          <a:custGeom>
                            <a:avLst/>
                            <a:gdLst>
                              <a:gd name="T0" fmla="+- 0 3531 3531"/>
                              <a:gd name="T1" fmla="*/ T0 w 26"/>
                              <a:gd name="T2" fmla="+- 0 -356 -369"/>
                              <a:gd name="T3" fmla="*/ -356 h 26"/>
                              <a:gd name="T4" fmla="+- 0 3531 3531"/>
                              <a:gd name="T5" fmla="*/ T4 w 26"/>
                              <a:gd name="T6" fmla="+- 0 -363 -369"/>
                              <a:gd name="T7" fmla="*/ -363 h 26"/>
                              <a:gd name="T8" fmla="+- 0 3537 3531"/>
                              <a:gd name="T9" fmla="*/ T8 w 26"/>
                              <a:gd name="T10" fmla="+- 0 -369 -369"/>
                              <a:gd name="T11" fmla="*/ -369 h 26"/>
                              <a:gd name="T12" fmla="+- 0 3544 3531"/>
                              <a:gd name="T13" fmla="*/ T12 w 26"/>
                              <a:gd name="T14" fmla="+- 0 -369 -369"/>
                              <a:gd name="T15" fmla="*/ -369 h 26"/>
                              <a:gd name="T16" fmla="+- 0 3551 3531"/>
                              <a:gd name="T17" fmla="*/ T16 w 26"/>
                              <a:gd name="T18" fmla="+- 0 -369 -369"/>
                              <a:gd name="T19" fmla="*/ -369 h 26"/>
                              <a:gd name="T20" fmla="+- 0 3556 3531"/>
                              <a:gd name="T21" fmla="*/ T20 w 26"/>
                              <a:gd name="T22" fmla="+- 0 -363 -369"/>
                              <a:gd name="T23" fmla="*/ -363 h 26"/>
                              <a:gd name="T24" fmla="+- 0 3556 3531"/>
                              <a:gd name="T25" fmla="*/ T24 w 26"/>
                              <a:gd name="T26" fmla="+- 0 -356 -369"/>
                              <a:gd name="T27" fmla="*/ -356 h 26"/>
                              <a:gd name="T28" fmla="+- 0 3556 3531"/>
                              <a:gd name="T29" fmla="*/ T28 w 26"/>
                              <a:gd name="T30" fmla="+- 0 -349 -369"/>
                              <a:gd name="T31" fmla="*/ -349 h 26"/>
                              <a:gd name="T32" fmla="+- 0 3551 3531"/>
                              <a:gd name="T33" fmla="*/ T32 w 26"/>
                              <a:gd name="T34" fmla="+- 0 -344 -369"/>
                              <a:gd name="T35" fmla="*/ -344 h 26"/>
                              <a:gd name="T36" fmla="+- 0 3544 3531"/>
                              <a:gd name="T37" fmla="*/ T36 w 26"/>
                              <a:gd name="T38" fmla="+- 0 -344 -369"/>
                              <a:gd name="T39" fmla="*/ -344 h 26"/>
                              <a:gd name="T40" fmla="+- 0 3537 3531"/>
                              <a:gd name="T41" fmla="*/ T40 w 26"/>
                              <a:gd name="T42" fmla="+- 0 -344 -369"/>
                              <a:gd name="T43" fmla="*/ -344 h 26"/>
                              <a:gd name="T44" fmla="+- 0 3531 3531"/>
                              <a:gd name="T45" fmla="*/ T44 w 26"/>
                              <a:gd name="T46" fmla="+- 0 -349 -369"/>
                              <a:gd name="T47" fmla="*/ -349 h 26"/>
                              <a:gd name="T48" fmla="+- 0 3531 3531"/>
                              <a:gd name="T49" fmla="*/ T48 w 26"/>
                              <a:gd name="T50" fmla="+- 0 -356 -369"/>
                              <a:gd name="T51" fmla="*/ -356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2" name="Freeform 4721"/>
                        <wps:cNvSpPr>
                          <a:spLocks/>
                        </wps:cNvSpPr>
                        <wps:spPr bwMode="auto">
                          <a:xfrm>
                            <a:off x="3504" y="-398"/>
                            <a:ext cx="26" cy="26"/>
                          </a:xfrm>
                          <a:custGeom>
                            <a:avLst/>
                            <a:gdLst>
                              <a:gd name="T0" fmla="+- 0 3504 3504"/>
                              <a:gd name="T1" fmla="*/ T0 w 26"/>
                              <a:gd name="T2" fmla="+- 0 -385 -398"/>
                              <a:gd name="T3" fmla="*/ -385 h 26"/>
                              <a:gd name="T4" fmla="+- 0 3504 3504"/>
                              <a:gd name="T5" fmla="*/ T4 w 26"/>
                              <a:gd name="T6" fmla="+- 0 -392 -398"/>
                              <a:gd name="T7" fmla="*/ -392 h 26"/>
                              <a:gd name="T8" fmla="+- 0 3510 3504"/>
                              <a:gd name="T9" fmla="*/ T8 w 26"/>
                              <a:gd name="T10" fmla="+- 0 -398 -398"/>
                              <a:gd name="T11" fmla="*/ -398 h 26"/>
                              <a:gd name="T12" fmla="+- 0 3517 3504"/>
                              <a:gd name="T13" fmla="*/ T12 w 26"/>
                              <a:gd name="T14" fmla="+- 0 -398 -398"/>
                              <a:gd name="T15" fmla="*/ -398 h 26"/>
                              <a:gd name="T16" fmla="+- 0 3524 3504"/>
                              <a:gd name="T17" fmla="*/ T16 w 26"/>
                              <a:gd name="T18" fmla="+- 0 -398 -398"/>
                              <a:gd name="T19" fmla="*/ -398 h 26"/>
                              <a:gd name="T20" fmla="+- 0 3529 3504"/>
                              <a:gd name="T21" fmla="*/ T20 w 26"/>
                              <a:gd name="T22" fmla="+- 0 -392 -398"/>
                              <a:gd name="T23" fmla="*/ -392 h 26"/>
                              <a:gd name="T24" fmla="+- 0 3529 3504"/>
                              <a:gd name="T25" fmla="*/ T24 w 26"/>
                              <a:gd name="T26" fmla="+- 0 -385 -398"/>
                              <a:gd name="T27" fmla="*/ -385 h 26"/>
                              <a:gd name="T28" fmla="+- 0 3529 3504"/>
                              <a:gd name="T29" fmla="*/ T28 w 26"/>
                              <a:gd name="T30" fmla="+- 0 -378 -398"/>
                              <a:gd name="T31" fmla="*/ -378 h 26"/>
                              <a:gd name="T32" fmla="+- 0 3524 3504"/>
                              <a:gd name="T33" fmla="*/ T32 w 26"/>
                              <a:gd name="T34" fmla="+- 0 -373 -398"/>
                              <a:gd name="T35" fmla="*/ -373 h 26"/>
                              <a:gd name="T36" fmla="+- 0 3517 3504"/>
                              <a:gd name="T37" fmla="*/ T36 w 26"/>
                              <a:gd name="T38" fmla="+- 0 -373 -398"/>
                              <a:gd name="T39" fmla="*/ -373 h 26"/>
                              <a:gd name="T40" fmla="+- 0 3510 3504"/>
                              <a:gd name="T41" fmla="*/ T40 w 26"/>
                              <a:gd name="T42" fmla="+- 0 -373 -398"/>
                              <a:gd name="T43" fmla="*/ -373 h 26"/>
                              <a:gd name="T44" fmla="+- 0 3504 3504"/>
                              <a:gd name="T45" fmla="*/ T44 w 26"/>
                              <a:gd name="T46" fmla="+- 0 -378 -398"/>
                              <a:gd name="T47" fmla="*/ -378 h 26"/>
                              <a:gd name="T48" fmla="+- 0 3504 3504"/>
                              <a:gd name="T49" fmla="*/ T48 w 26"/>
                              <a:gd name="T50" fmla="+- 0 -385 -398"/>
                              <a:gd name="T51" fmla="*/ -385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Freeform 4722"/>
                        <wps:cNvSpPr>
                          <a:spLocks/>
                        </wps:cNvSpPr>
                        <wps:spPr bwMode="auto">
                          <a:xfrm>
                            <a:off x="3531" y="-464"/>
                            <a:ext cx="26" cy="26"/>
                          </a:xfrm>
                          <a:custGeom>
                            <a:avLst/>
                            <a:gdLst>
                              <a:gd name="T0" fmla="+- 0 3531 3531"/>
                              <a:gd name="T1" fmla="*/ T0 w 26"/>
                              <a:gd name="T2" fmla="+- 0 -451 -464"/>
                              <a:gd name="T3" fmla="*/ -451 h 26"/>
                              <a:gd name="T4" fmla="+- 0 3531 3531"/>
                              <a:gd name="T5" fmla="*/ T4 w 26"/>
                              <a:gd name="T6" fmla="+- 0 -458 -464"/>
                              <a:gd name="T7" fmla="*/ -458 h 26"/>
                              <a:gd name="T8" fmla="+- 0 3537 3531"/>
                              <a:gd name="T9" fmla="*/ T8 w 26"/>
                              <a:gd name="T10" fmla="+- 0 -464 -464"/>
                              <a:gd name="T11" fmla="*/ -464 h 26"/>
                              <a:gd name="T12" fmla="+- 0 3544 3531"/>
                              <a:gd name="T13" fmla="*/ T12 w 26"/>
                              <a:gd name="T14" fmla="+- 0 -464 -464"/>
                              <a:gd name="T15" fmla="*/ -464 h 26"/>
                              <a:gd name="T16" fmla="+- 0 3551 3531"/>
                              <a:gd name="T17" fmla="*/ T16 w 26"/>
                              <a:gd name="T18" fmla="+- 0 -464 -464"/>
                              <a:gd name="T19" fmla="*/ -464 h 26"/>
                              <a:gd name="T20" fmla="+- 0 3556 3531"/>
                              <a:gd name="T21" fmla="*/ T20 w 26"/>
                              <a:gd name="T22" fmla="+- 0 -458 -464"/>
                              <a:gd name="T23" fmla="*/ -458 h 26"/>
                              <a:gd name="T24" fmla="+- 0 3556 3531"/>
                              <a:gd name="T25" fmla="*/ T24 w 26"/>
                              <a:gd name="T26" fmla="+- 0 -451 -464"/>
                              <a:gd name="T27" fmla="*/ -451 h 26"/>
                              <a:gd name="T28" fmla="+- 0 3556 3531"/>
                              <a:gd name="T29" fmla="*/ T28 w 26"/>
                              <a:gd name="T30" fmla="+- 0 -444 -464"/>
                              <a:gd name="T31" fmla="*/ -444 h 26"/>
                              <a:gd name="T32" fmla="+- 0 3551 3531"/>
                              <a:gd name="T33" fmla="*/ T32 w 26"/>
                              <a:gd name="T34" fmla="+- 0 -438 -464"/>
                              <a:gd name="T35" fmla="*/ -438 h 26"/>
                              <a:gd name="T36" fmla="+- 0 3544 3531"/>
                              <a:gd name="T37" fmla="*/ T36 w 26"/>
                              <a:gd name="T38" fmla="+- 0 -438 -464"/>
                              <a:gd name="T39" fmla="*/ -438 h 26"/>
                              <a:gd name="T40" fmla="+- 0 3537 3531"/>
                              <a:gd name="T41" fmla="*/ T40 w 26"/>
                              <a:gd name="T42" fmla="+- 0 -438 -464"/>
                              <a:gd name="T43" fmla="*/ -438 h 26"/>
                              <a:gd name="T44" fmla="+- 0 3531 3531"/>
                              <a:gd name="T45" fmla="*/ T44 w 26"/>
                              <a:gd name="T46" fmla="+- 0 -444 -464"/>
                              <a:gd name="T47" fmla="*/ -444 h 26"/>
                              <a:gd name="T48" fmla="+- 0 3531 3531"/>
                              <a:gd name="T49" fmla="*/ T48 w 26"/>
                              <a:gd name="T50" fmla="+- 0 -451 -464"/>
                              <a:gd name="T51"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6"/>
                                </a:lnTo>
                                <a:lnTo>
                                  <a:pt x="13" y="26"/>
                                </a:lnTo>
                                <a:lnTo>
                                  <a:pt x="6" y="26"/>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4" name="Freeform 4723"/>
                        <wps:cNvSpPr>
                          <a:spLocks/>
                        </wps:cNvSpPr>
                        <wps:spPr bwMode="auto">
                          <a:xfrm>
                            <a:off x="3360" y="-297"/>
                            <a:ext cx="26" cy="26"/>
                          </a:xfrm>
                          <a:custGeom>
                            <a:avLst/>
                            <a:gdLst>
                              <a:gd name="T0" fmla="+- 0 3361 3361"/>
                              <a:gd name="T1" fmla="*/ T0 w 26"/>
                              <a:gd name="T2" fmla="+- 0 -284 -297"/>
                              <a:gd name="T3" fmla="*/ -284 h 26"/>
                              <a:gd name="T4" fmla="+- 0 3361 3361"/>
                              <a:gd name="T5" fmla="*/ T4 w 26"/>
                              <a:gd name="T6" fmla="+- 0 -291 -297"/>
                              <a:gd name="T7" fmla="*/ -291 h 26"/>
                              <a:gd name="T8" fmla="+- 0 3367 3361"/>
                              <a:gd name="T9" fmla="*/ T8 w 26"/>
                              <a:gd name="T10" fmla="+- 0 -297 -297"/>
                              <a:gd name="T11" fmla="*/ -297 h 26"/>
                              <a:gd name="T12" fmla="+- 0 3373 3361"/>
                              <a:gd name="T13" fmla="*/ T12 w 26"/>
                              <a:gd name="T14" fmla="+- 0 -297 -297"/>
                              <a:gd name="T15" fmla="*/ -297 h 26"/>
                              <a:gd name="T16" fmla="+- 0 3380 3361"/>
                              <a:gd name="T17" fmla="*/ T16 w 26"/>
                              <a:gd name="T18" fmla="+- 0 -297 -297"/>
                              <a:gd name="T19" fmla="*/ -297 h 26"/>
                              <a:gd name="T20" fmla="+- 0 3386 3361"/>
                              <a:gd name="T21" fmla="*/ T20 w 26"/>
                              <a:gd name="T22" fmla="+- 0 -291 -297"/>
                              <a:gd name="T23" fmla="*/ -291 h 26"/>
                              <a:gd name="T24" fmla="+- 0 3386 3361"/>
                              <a:gd name="T25" fmla="*/ T24 w 26"/>
                              <a:gd name="T26" fmla="+- 0 -284 -297"/>
                              <a:gd name="T27" fmla="*/ -284 h 26"/>
                              <a:gd name="T28" fmla="+- 0 3386 3361"/>
                              <a:gd name="T29" fmla="*/ T28 w 26"/>
                              <a:gd name="T30" fmla="+- 0 -277 -297"/>
                              <a:gd name="T31" fmla="*/ -277 h 26"/>
                              <a:gd name="T32" fmla="+- 0 3380 3361"/>
                              <a:gd name="T33" fmla="*/ T32 w 26"/>
                              <a:gd name="T34" fmla="+- 0 -272 -297"/>
                              <a:gd name="T35" fmla="*/ -272 h 26"/>
                              <a:gd name="T36" fmla="+- 0 3373 3361"/>
                              <a:gd name="T37" fmla="*/ T36 w 26"/>
                              <a:gd name="T38" fmla="+- 0 -272 -297"/>
                              <a:gd name="T39" fmla="*/ -272 h 26"/>
                              <a:gd name="T40" fmla="+- 0 3367 3361"/>
                              <a:gd name="T41" fmla="*/ T40 w 26"/>
                              <a:gd name="T42" fmla="+- 0 -272 -297"/>
                              <a:gd name="T43" fmla="*/ -272 h 26"/>
                              <a:gd name="T44" fmla="+- 0 3361 3361"/>
                              <a:gd name="T45" fmla="*/ T44 w 26"/>
                              <a:gd name="T46" fmla="+- 0 -277 -297"/>
                              <a:gd name="T47" fmla="*/ -277 h 26"/>
                              <a:gd name="T48" fmla="+- 0 3361 3361"/>
                              <a:gd name="T49" fmla="*/ T48 w 26"/>
                              <a:gd name="T50" fmla="+- 0 -284 -297"/>
                              <a:gd name="T51" fmla="*/ -284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2" y="0"/>
                                </a:lnTo>
                                <a:lnTo>
                                  <a:pt x="19" y="0"/>
                                </a:lnTo>
                                <a:lnTo>
                                  <a:pt x="25" y="6"/>
                                </a:lnTo>
                                <a:lnTo>
                                  <a:pt x="25" y="13"/>
                                </a:lnTo>
                                <a:lnTo>
                                  <a:pt x="25" y="20"/>
                                </a:lnTo>
                                <a:lnTo>
                                  <a:pt x="19" y="25"/>
                                </a:lnTo>
                                <a:lnTo>
                                  <a:pt x="12"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5" name="Freeform 4724"/>
                        <wps:cNvSpPr>
                          <a:spLocks/>
                        </wps:cNvSpPr>
                        <wps:spPr bwMode="auto">
                          <a:xfrm>
                            <a:off x="3360" y="-291"/>
                            <a:ext cx="26" cy="26"/>
                          </a:xfrm>
                          <a:custGeom>
                            <a:avLst/>
                            <a:gdLst>
                              <a:gd name="T0" fmla="+- 0 3361 3361"/>
                              <a:gd name="T1" fmla="*/ T0 w 26"/>
                              <a:gd name="T2" fmla="+- 0 -278 -291"/>
                              <a:gd name="T3" fmla="*/ -278 h 26"/>
                              <a:gd name="T4" fmla="+- 0 3361 3361"/>
                              <a:gd name="T5" fmla="*/ T4 w 26"/>
                              <a:gd name="T6" fmla="+- 0 -285 -291"/>
                              <a:gd name="T7" fmla="*/ -285 h 26"/>
                              <a:gd name="T8" fmla="+- 0 3367 3361"/>
                              <a:gd name="T9" fmla="*/ T8 w 26"/>
                              <a:gd name="T10" fmla="+- 0 -291 -291"/>
                              <a:gd name="T11" fmla="*/ -291 h 26"/>
                              <a:gd name="T12" fmla="+- 0 3373 3361"/>
                              <a:gd name="T13" fmla="*/ T12 w 26"/>
                              <a:gd name="T14" fmla="+- 0 -291 -291"/>
                              <a:gd name="T15" fmla="*/ -291 h 26"/>
                              <a:gd name="T16" fmla="+- 0 3380 3361"/>
                              <a:gd name="T17" fmla="*/ T16 w 26"/>
                              <a:gd name="T18" fmla="+- 0 -291 -291"/>
                              <a:gd name="T19" fmla="*/ -291 h 26"/>
                              <a:gd name="T20" fmla="+- 0 3386 3361"/>
                              <a:gd name="T21" fmla="*/ T20 w 26"/>
                              <a:gd name="T22" fmla="+- 0 -285 -291"/>
                              <a:gd name="T23" fmla="*/ -285 h 26"/>
                              <a:gd name="T24" fmla="+- 0 3386 3361"/>
                              <a:gd name="T25" fmla="*/ T24 w 26"/>
                              <a:gd name="T26" fmla="+- 0 -278 -291"/>
                              <a:gd name="T27" fmla="*/ -278 h 26"/>
                              <a:gd name="T28" fmla="+- 0 3386 3361"/>
                              <a:gd name="T29" fmla="*/ T28 w 26"/>
                              <a:gd name="T30" fmla="+- 0 -271 -291"/>
                              <a:gd name="T31" fmla="*/ -271 h 26"/>
                              <a:gd name="T32" fmla="+- 0 3380 3361"/>
                              <a:gd name="T33" fmla="*/ T32 w 26"/>
                              <a:gd name="T34" fmla="+- 0 -266 -291"/>
                              <a:gd name="T35" fmla="*/ -266 h 26"/>
                              <a:gd name="T36" fmla="+- 0 3373 3361"/>
                              <a:gd name="T37" fmla="*/ T36 w 26"/>
                              <a:gd name="T38" fmla="+- 0 -266 -291"/>
                              <a:gd name="T39" fmla="*/ -266 h 26"/>
                              <a:gd name="T40" fmla="+- 0 3367 3361"/>
                              <a:gd name="T41" fmla="*/ T40 w 26"/>
                              <a:gd name="T42" fmla="+- 0 -266 -291"/>
                              <a:gd name="T43" fmla="*/ -266 h 26"/>
                              <a:gd name="T44" fmla="+- 0 3361 3361"/>
                              <a:gd name="T45" fmla="*/ T44 w 26"/>
                              <a:gd name="T46" fmla="+- 0 -271 -291"/>
                              <a:gd name="T47" fmla="*/ -271 h 26"/>
                              <a:gd name="T48" fmla="+- 0 3361 3361"/>
                              <a:gd name="T49" fmla="*/ T48 w 26"/>
                              <a:gd name="T50" fmla="+- 0 -278 -291"/>
                              <a:gd name="T51" fmla="*/ -27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2" y="0"/>
                                </a:lnTo>
                                <a:lnTo>
                                  <a:pt x="19" y="0"/>
                                </a:lnTo>
                                <a:lnTo>
                                  <a:pt x="25" y="6"/>
                                </a:lnTo>
                                <a:lnTo>
                                  <a:pt x="25" y="13"/>
                                </a:lnTo>
                                <a:lnTo>
                                  <a:pt x="25" y="20"/>
                                </a:lnTo>
                                <a:lnTo>
                                  <a:pt x="19" y="25"/>
                                </a:lnTo>
                                <a:lnTo>
                                  <a:pt x="12"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 name="Freeform 4725"/>
                        <wps:cNvSpPr>
                          <a:spLocks/>
                        </wps:cNvSpPr>
                        <wps:spPr bwMode="auto">
                          <a:xfrm>
                            <a:off x="3405" y="-351"/>
                            <a:ext cx="26" cy="26"/>
                          </a:xfrm>
                          <a:custGeom>
                            <a:avLst/>
                            <a:gdLst>
                              <a:gd name="T0" fmla="+- 0 3406 3406"/>
                              <a:gd name="T1" fmla="*/ T0 w 26"/>
                              <a:gd name="T2" fmla="+- 0 -338 -351"/>
                              <a:gd name="T3" fmla="*/ -338 h 26"/>
                              <a:gd name="T4" fmla="+- 0 3406 3406"/>
                              <a:gd name="T5" fmla="*/ T4 w 26"/>
                              <a:gd name="T6" fmla="+- 0 -345 -351"/>
                              <a:gd name="T7" fmla="*/ -345 h 26"/>
                              <a:gd name="T8" fmla="+- 0 3411 3406"/>
                              <a:gd name="T9" fmla="*/ T8 w 26"/>
                              <a:gd name="T10" fmla="+- 0 -351 -351"/>
                              <a:gd name="T11" fmla="*/ -351 h 26"/>
                              <a:gd name="T12" fmla="+- 0 3418 3406"/>
                              <a:gd name="T13" fmla="*/ T12 w 26"/>
                              <a:gd name="T14" fmla="+- 0 -351 -351"/>
                              <a:gd name="T15" fmla="*/ -351 h 26"/>
                              <a:gd name="T16" fmla="+- 0 3425 3406"/>
                              <a:gd name="T17" fmla="*/ T16 w 26"/>
                              <a:gd name="T18" fmla="+- 0 -351 -351"/>
                              <a:gd name="T19" fmla="*/ -351 h 26"/>
                              <a:gd name="T20" fmla="+- 0 3431 3406"/>
                              <a:gd name="T21" fmla="*/ T20 w 26"/>
                              <a:gd name="T22" fmla="+- 0 -345 -351"/>
                              <a:gd name="T23" fmla="*/ -345 h 26"/>
                              <a:gd name="T24" fmla="+- 0 3431 3406"/>
                              <a:gd name="T25" fmla="*/ T24 w 26"/>
                              <a:gd name="T26" fmla="+- 0 -338 -351"/>
                              <a:gd name="T27" fmla="*/ -338 h 26"/>
                              <a:gd name="T28" fmla="+- 0 3431 3406"/>
                              <a:gd name="T29" fmla="*/ T28 w 26"/>
                              <a:gd name="T30" fmla="+- 0 -331 -351"/>
                              <a:gd name="T31" fmla="*/ -331 h 26"/>
                              <a:gd name="T32" fmla="+- 0 3425 3406"/>
                              <a:gd name="T33" fmla="*/ T32 w 26"/>
                              <a:gd name="T34" fmla="+- 0 -326 -351"/>
                              <a:gd name="T35" fmla="*/ -326 h 26"/>
                              <a:gd name="T36" fmla="+- 0 3418 3406"/>
                              <a:gd name="T37" fmla="*/ T36 w 26"/>
                              <a:gd name="T38" fmla="+- 0 -326 -351"/>
                              <a:gd name="T39" fmla="*/ -326 h 26"/>
                              <a:gd name="T40" fmla="+- 0 3411 3406"/>
                              <a:gd name="T41" fmla="*/ T40 w 26"/>
                              <a:gd name="T42" fmla="+- 0 -326 -351"/>
                              <a:gd name="T43" fmla="*/ -326 h 26"/>
                              <a:gd name="T44" fmla="+- 0 3406 3406"/>
                              <a:gd name="T45" fmla="*/ T44 w 26"/>
                              <a:gd name="T46" fmla="+- 0 -331 -351"/>
                              <a:gd name="T47" fmla="*/ -331 h 26"/>
                              <a:gd name="T48" fmla="+- 0 3406 3406"/>
                              <a:gd name="T49" fmla="*/ T48 w 26"/>
                              <a:gd name="T50" fmla="+- 0 -338 -351"/>
                              <a:gd name="T51" fmla="*/ -33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5" y="0"/>
                                </a:lnTo>
                                <a:lnTo>
                                  <a:pt x="12" y="0"/>
                                </a:lnTo>
                                <a:lnTo>
                                  <a:pt x="19" y="0"/>
                                </a:lnTo>
                                <a:lnTo>
                                  <a:pt x="25" y="6"/>
                                </a:lnTo>
                                <a:lnTo>
                                  <a:pt x="25" y="13"/>
                                </a:lnTo>
                                <a:lnTo>
                                  <a:pt x="25" y="20"/>
                                </a:lnTo>
                                <a:lnTo>
                                  <a:pt x="19" y="25"/>
                                </a:lnTo>
                                <a:lnTo>
                                  <a:pt x="12" y="25"/>
                                </a:lnTo>
                                <a:lnTo>
                                  <a:pt x="5"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7" name="Freeform 4726"/>
                        <wps:cNvSpPr>
                          <a:spLocks/>
                        </wps:cNvSpPr>
                        <wps:spPr bwMode="auto">
                          <a:xfrm>
                            <a:off x="3360" y="-311"/>
                            <a:ext cx="26" cy="26"/>
                          </a:xfrm>
                          <a:custGeom>
                            <a:avLst/>
                            <a:gdLst>
                              <a:gd name="T0" fmla="+- 0 3361 3361"/>
                              <a:gd name="T1" fmla="*/ T0 w 26"/>
                              <a:gd name="T2" fmla="+- 0 -298 -311"/>
                              <a:gd name="T3" fmla="*/ -298 h 26"/>
                              <a:gd name="T4" fmla="+- 0 3361 3361"/>
                              <a:gd name="T5" fmla="*/ T4 w 26"/>
                              <a:gd name="T6" fmla="+- 0 -305 -311"/>
                              <a:gd name="T7" fmla="*/ -305 h 26"/>
                              <a:gd name="T8" fmla="+- 0 3367 3361"/>
                              <a:gd name="T9" fmla="*/ T8 w 26"/>
                              <a:gd name="T10" fmla="+- 0 -311 -311"/>
                              <a:gd name="T11" fmla="*/ -311 h 26"/>
                              <a:gd name="T12" fmla="+- 0 3373 3361"/>
                              <a:gd name="T13" fmla="*/ T12 w 26"/>
                              <a:gd name="T14" fmla="+- 0 -311 -311"/>
                              <a:gd name="T15" fmla="*/ -311 h 26"/>
                              <a:gd name="T16" fmla="+- 0 3380 3361"/>
                              <a:gd name="T17" fmla="*/ T16 w 26"/>
                              <a:gd name="T18" fmla="+- 0 -311 -311"/>
                              <a:gd name="T19" fmla="*/ -311 h 26"/>
                              <a:gd name="T20" fmla="+- 0 3386 3361"/>
                              <a:gd name="T21" fmla="*/ T20 w 26"/>
                              <a:gd name="T22" fmla="+- 0 -305 -311"/>
                              <a:gd name="T23" fmla="*/ -305 h 26"/>
                              <a:gd name="T24" fmla="+- 0 3386 3361"/>
                              <a:gd name="T25" fmla="*/ T24 w 26"/>
                              <a:gd name="T26" fmla="+- 0 -298 -311"/>
                              <a:gd name="T27" fmla="*/ -298 h 26"/>
                              <a:gd name="T28" fmla="+- 0 3386 3361"/>
                              <a:gd name="T29" fmla="*/ T28 w 26"/>
                              <a:gd name="T30" fmla="+- 0 -291 -311"/>
                              <a:gd name="T31" fmla="*/ -291 h 26"/>
                              <a:gd name="T32" fmla="+- 0 3380 3361"/>
                              <a:gd name="T33" fmla="*/ T32 w 26"/>
                              <a:gd name="T34" fmla="+- 0 -286 -311"/>
                              <a:gd name="T35" fmla="*/ -286 h 26"/>
                              <a:gd name="T36" fmla="+- 0 3373 3361"/>
                              <a:gd name="T37" fmla="*/ T36 w 26"/>
                              <a:gd name="T38" fmla="+- 0 -286 -311"/>
                              <a:gd name="T39" fmla="*/ -286 h 26"/>
                              <a:gd name="T40" fmla="+- 0 3367 3361"/>
                              <a:gd name="T41" fmla="*/ T40 w 26"/>
                              <a:gd name="T42" fmla="+- 0 -286 -311"/>
                              <a:gd name="T43" fmla="*/ -286 h 26"/>
                              <a:gd name="T44" fmla="+- 0 3361 3361"/>
                              <a:gd name="T45" fmla="*/ T44 w 26"/>
                              <a:gd name="T46" fmla="+- 0 -291 -311"/>
                              <a:gd name="T47" fmla="*/ -291 h 26"/>
                              <a:gd name="T48" fmla="+- 0 3361 3361"/>
                              <a:gd name="T49" fmla="*/ T48 w 26"/>
                              <a:gd name="T50" fmla="+- 0 -298 -311"/>
                              <a:gd name="T51" fmla="*/ -29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2" y="0"/>
                                </a:lnTo>
                                <a:lnTo>
                                  <a:pt x="19" y="0"/>
                                </a:lnTo>
                                <a:lnTo>
                                  <a:pt x="25" y="6"/>
                                </a:lnTo>
                                <a:lnTo>
                                  <a:pt x="25" y="13"/>
                                </a:lnTo>
                                <a:lnTo>
                                  <a:pt x="25" y="20"/>
                                </a:lnTo>
                                <a:lnTo>
                                  <a:pt x="19" y="25"/>
                                </a:lnTo>
                                <a:lnTo>
                                  <a:pt x="12"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8" name="Freeform 4727"/>
                        <wps:cNvSpPr>
                          <a:spLocks/>
                        </wps:cNvSpPr>
                        <wps:spPr bwMode="auto">
                          <a:xfrm>
                            <a:off x="3360" y="-303"/>
                            <a:ext cx="26" cy="26"/>
                          </a:xfrm>
                          <a:custGeom>
                            <a:avLst/>
                            <a:gdLst>
                              <a:gd name="T0" fmla="+- 0 3361 3361"/>
                              <a:gd name="T1" fmla="*/ T0 w 26"/>
                              <a:gd name="T2" fmla="+- 0 -290 -302"/>
                              <a:gd name="T3" fmla="*/ -290 h 26"/>
                              <a:gd name="T4" fmla="+- 0 3361 3361"/>
                              <a:gd name="T5" fmla="*/ T4 w 26"/>
                              <a:gd name="T6" fmla="+- 0 -297 -302"/>
                              <a:gd name="T7" fmla="*/ -297 h 26"/>
                              <a:gd name="T8" fmla="+- 0 3367 3361"/>
                              <a:gd name="T9" fmla="*/ T8 w 26"/>
                              <a:gd name="T10" fmla="+- 0 -302 -302"/>
                              <a:gd name="T11" fmla="*/ -302 h 26"/>
                              <a:gd name="T12" fmla="+- 0 3373 3361"/>
                              <a:gd name="T13" fmla="*/ T12 w 26"/>
                              <a:gd name="T14" fmla="+- 0 -302 -302"/>
                              <a:gd name="T15" fmla="*/ -302 h 26"/>
                              <a:gd name="T16" fmla="+- 0 3380 3361"/>
                              <a:gd name="T17" fmla="*/ T16 w 26"/>
                              <a:gd name="T18" fmla="+- 0 -302 -302"/>
                              <a:gd name="T19" fmla="*/ -302 h 26"/>
                              <a:gd name="T20" fmla="+- 0 3386 3361"/>
                              <a:gd name="T21" fmla="*/ T20 w 26"/>
                              <a:gd name="T22" fmla="+- 0 -297 -302"/>
                              <a:gd name="T23" fmla="*/ -297 h 26"/>
                              <a:gd name="T24" fmla="+- 0 3386 3361"/>
                              <a:gd name="T25" fmla="*/ T24 w 26"/>
                              <a:gd name="T26" fmla="+- 0 -290 -302"/>
                              <a:gd name="T27" fmla="*/ -290 h 26"/>
                              <a:gd name="T28" fmla="+- 0 3386 3361"/>
                              <a:gd name="T29" fmla="*/ T28 w 26"/>
                              <a:gd name="T30" fmla="+- 0 -283 -302"/>
                              <a:gd name="T31" fmla="*/ -283 h 26"/>
                              <a:gd name="T32" fmla="+- 0 3380 3361"/>
                              <a:gd name="T33" fmla="*/ T32 w 26"/>
                              <a:gd name="T34" fmla="+- 0 -277 -302"/>
                              <a:gd name="T35" fmla="*/ -277 h 26"/>
                              <a:gd name="T36" fmla="+- 0 3373 3361"/>
                              <a:gd name="T37" fmla="*/ T36 w 26"/>
                              <a:gd name="T38" fmla="+- 0 -277 -302"/>
                              <a:gd name="T39" fmla="*/ -277 h 26"/>
                              <a:gd name="T40" fmla="+- 0 3367 3361"/>
                              <a:gd name="T41" fmla="*/ T40 w 26"/>
                              <a:gd name="T42" fmla="+- 0 -277 -302"/>
                              <a:gd name="T43" fmla="*/ -277 h 26"/>
                              <a:gd name="T44" fmla="+- 0 3361 3361"/>
                              <a:gd name="T45" fmla="*/ T44 w 26"/>
                              <a:gd name="T46" fmla="+- 0 -283 -302"/>
                              <a:gd name="T47" fmla="*/ -283 h 26"/>
                              <a:gd name="T48" fmla="+- 0 3361 3361"/>
                              <a:gd name="T49" fmla="*/ T48 w 26"/>
                              <a:gd name="T50" fmla="+- 0 -290 -302"/>
                              <a:gd name="T51" fmla="*/ -290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2"/>
                                </a:moveTo>
                                <a:lnTo>
                                  <a:pt x="0" y="5"/>
                                </a:lnTo>
                                <a:lnTo>
                                  <a:pt x="6" y="0"/>
                                </a:lnTo>
                                <a:lnTo>
                                  <a:pt x="12" y="0"/>
                                </a:lnTo>
                                <a:lnTo>
                                  <a:pt x="19" y="0"/>
                                </a:lnTo>
                                <a:lnTo>
                                  <a:pt x="25" y="5"/>
                                </a:lnTo>
                                <a:lnTo>
                                  <a:pt x="25" y="12"/>
                                </a:lnTo>
                                <a:lnTo>
                                  <a:pt x="25" y="19"/>
                                </a:lnTo>
                                <a:lnTo>
                                  <a:pt x="19" y="25"/>
                                </a:lnTo>
                                <a:lnTo>
                                  <a:pt x="12" y="25"/>
                                </a:lnTo>
                                <a:lnTo>
                                  <a:pt x="6" y="25"/>
                                </a:lnTo>
                                <a:lnTo>
                                  <a:pt x="0" y="19"/>
                                </a:lnTo>
                                <a:lnTo>
                                  <a:pt x="0" y="12"/>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9" name="Freeform 4728"/>
                        <wps:cNvSpPr>
                          <a:spLocks/>
                        </wps:cNvSpPr>
                        <wps:spPr bwMode="auto">
                          <a:xfrm>
                            <a:off x="3351" y="-276"/>
                            <a:ext cx="26" cy="26"/>
                          </a:xfrm>
                          <a:custGeom>
                            <a:avLst/>
                            <a:gdLst>
                              <a:gd name="T0" fmla="+- 0 3352 3352"/>
                              <a:gd name="T1" fmla="*/ T0 w 26"/>
                              <a:gd name="T2" fmla="+- 0 -263 -276"/>
                              <a:gd name="T3" fmla="*/ -263 h 26"/>
                              <a:gd name="T4" fmla="+- 0 3352 3352"/>
                              <a:gd name="T5" fmla="*/ T4 w 26"/>
                              <a:gd name="T6" fmla="+- 0 -270 -276"/>
                              <a:gd name="T7" fmla="*/ -270 h 26"/>
                              <a:gd name="T8" fmla="+- 0 3358 3352"/>
                              <a:gd name="T9" fmla="*/ T8 w 26"/>
                              <a:gd name="T10" fmla="+- 0 -276 -276"/>
                              <a:gd name="T11" fmla="*/ -276 h 26"/>
                              <a:gd name="T12" fmla="+- 0 3365 3352"/>
                              <a:gd name="T13" fmla="*/ T12 w 26"/>
                              <a:gd name="T14" fmla="+- 0 -276 -276"/>
                              <a:gd name="T15" fmla="*/ -276 h 26"/>
                              <a:gd name="T16" fmla="+- 0 3371 3352"/>
                              <a:gd name="T17" fmla="*/ T16 w 26"/>
                              <a:gd name="T18" fmla="+- 0 -276 -276"/>
                              <a:gd name="T19" fmla="*/ -276 h 26"/>
                              <a:gd name="T20" fmla="+- 0 3377 3352"/>
                              <a:gd name="T21" fmla="*/ T20 w 26"/>
                              <a:gd name="T22" fmla="+- 0 -270 -276"/>
                              <a:gd name="T23" fmla="*/ -270 h 26"/>
                              <a:gd name="T24" fmla="+- 0 3377 3352"/>
                              <a:gd name="T25" fmla="*/ T24 w 26"/>
                              <a:gd name="T26" fmla="+- 0 -263 -276"/>
                              <a:gd name="T27" fmla="*/ -263 h 26"/>
                              <a:gd name="T28" fmla="+- 0 3377 3352"/>
                              <a:gd name="T29" fmla="*/ T28 w 26"/>
                              <a:gd name="T30" fmla="+- 0 -256 -276"/>
                              <a:gd name="T31" fmla="*/ -256 h 26"/>
                              <a:gd name="T32" fmla="+- 0 3371 3352"/>
                              <a:gd name="T33" fmla="*/ T32 w 26"/>
                              <a:gd name="T34" fmla="+- 0 -251 -276"/>
                              <a:gd name="T35" fmla="*/ -251 h 26"/>
                              <a:gd name="T36" fmla="+- 0 3365 3352"/>
                              <a:gd name="T37" fmla="*/ T36 w 26"/>
                              <a:gd name="T38" fmla="+- 0 -251 -276"/>
                              <a:gd name="T39" fmla="*/ -251 h 26"/>
                              <a:gd name="T40" fmla="+- 0 3358 3352"/>
                              <a:gd name="T41" fmla="*/ T40 w 26"/>
                              <a:gd name="T42" fmla="+- 0 -251 -276"/>
                              <a:gd name="T43" fmla="*/ -251 h 26"/>
                              <a:gd name="T44" fmla="+- 0 3352 3352"/>
                              <a:gd name="T45" fmla="*/ T44 w 26"/>
                              <a:gd name="T46" fmla="+- 0 -256 -276"/>
                              <a:gd name="T47" fmla="*/ -256 h 26"/>
                              <a:gd name="T48" fmla="+- 0 3352 3352"/>
                              <a:gd name="T49" fmla="*/ T48 w 26"/>
                              <a:gd name="T50" fmla="+- 0 -263 -276"/>
                              <a:gd name="T51" fmla="*/ -26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19" y="0"/>
                                </a:lnTo>
                                <a:lnTo>
                                  <a:pt x="25" y="6"/>
                                </a:lnTo>
                                <a:lnTo>
                                  <a:pt x="25" y="13"/>
                                </a:lnTo>
                                <a:lnTo>
                                  <a:pt x="25" y="20"/>
                                </a:lnTo>
                                <a:lnTo>
                                  <a:pt x="19"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71E773" id="Group 4718" o:spid="_x0000_s1026" style="position:absolute;margin-left:167.5pt;margin-top:-23.25pt;width:10.4pt;height:10.85pt;z-index:-210016;mso-position-horizontal-relative:page" coordorigin="3350,-465" coordsize="208,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">
                <v:shape id="Freeform 4719" o:spid="_x0000_s1027" style="position:absolute;left:3432;top:-39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" path="m,13l,6,5,r7,l19,r6,6l25,13r,7l19,25r-7,l5,25,,20,,13e" filled="f" strokeweight=".06331mm">
                  <v:path arrowok="t" o:connecttype="custom" o:connectlocs="0,-385;0,-392;5,-398;12,-398;19,-398;25,-392;25,-385;25,-378;19,-373;12,-373;5,-373;0,-378;0,-385" o:connectangles="0,0,0,0,0,0,0,0,0,0,0,0,0"/>
                </v:shape>
                <v:shape id="Freeform 4720" o:spid="_x0000_s1028" style="position:absolute;left:3531;top:-369;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" path="m,13l,6,6,r7,l20,r5,6l25,13r,7l20,25r-7,l6,25,,20,,13e" filled="f" strokeweight=".06331mm">
                  <v:path arrowok="t" o:connecttype="custom" o:connectlocs="0,-356;0,-363;6,-369;13,-369;20,-369;25,-363;25,-356;25,-349;20,-344;13,-344;6,-344;0,-349;0,-356" o:connectangles="0,0,0,0,0,0,0,0,0,0,0,0,0"/>
                </v:shape>
                <v:shape id="Freeform 4721" o:spid="_x0000_s1029" style="position:absolute;left:3504;top:-39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" path="m,13l,6,6,r7,l20,r5,6l25,13r,7l20,25r-7,l6,25,,20,,13e" filled="f" strokeweight=".06331mm">
                  <v:path arrowok="t" o:connecttype="custom" o:connectlocs="0,-385;0,-392;6,-398;13,-398;20,-398;25,-392;25,-385;25,-378;20,-373;13,-373;6,-373;0,-378;0,-385" o:connectangles="0,0,0,0,0,0,0,0,0,0,0,0,0"/>
                </v:shape>
                <v:shape id="Freeform 4722" o:spid="_x0000_s1030" style="position:absolute;left:3531;top:-464;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" path="m,13l,6,6,r7,l20,r5,6l25,13r,7l20,26r-7,l6,26,,20,,13e" filled="f" strokeweight=".06331mm">
                  <v:path arrowok="t" o:connecttype="custom" o:connectlocs="0,-451;0,-458;6,-464;13,-464;20,-464;25,-458;25,-451;25,-444;20,-438;13,-438;6,-438;0,-444;0,-451" o:connectangles="0,0,0,0,0,0,0,0,0,0,0,0,0"/>
                </v:shape>
                <v:shape id="Freeform 4723" o:spid="_x0000_s1031" style="position:absolute;left:3360;top:-297;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" path="m,13l,6,6,r6,l19,r6,6l25,13r,7l19,25r-7,l6,25,,20,,13e" filled="f" strokeweight=".06331mm">
                  <v:path arrowok="t" o:connecttype="custom" o:connectlocs="0,-284;0,-291;6,-297;12,-297;19,-297;25,-291;25,-284;25,-277;19,-272;12,-272;6,-272;0,-277;0,-284" o:connectangles="0,0,0,0,0,0,0,0,0,0,0,0,0"/>
                </v:shape>
                <v:shape id="Freeform 4724" o:spid="_x0000_s1032" style="position:absolute;left:3360;top:-29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" path="m,13l,6,6,r6,l19,r6,6l25,13r,7l19,25r-7,l6,25,,20,,13e" filled="f" strokeweight=".06331mm">
                  <v:path arrowok="t" o:connecttype="custom" o:connectlocs="0,-278;0,-285;6,-291;12,-291;19,-291;25,-285;25,-278;25,-271;19,-266;12,-266;6,-266;0,-271;0,-278" o:connectangles="0,0,0,0,0,0,0,0,0,0,0,0,0"/>
                </v:shape>
                <v:shape id="Freeform 4725" o:spid="_x0000_s1033" style="position:absolute;left:3405;top:-35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" path="m,13l,6,5,r7,l19,r6,6l25,13r,7l19,25r-7,l5,25,,20,,13e" filled="f" strokeweight=".06331mm">
                  <v:path arrowok="t" o:connecttype="custom" o:connectlocs="0,-338;0,-345;5,-351;12,-351;19,-351;25,-345;25,-338;25,-331;19,-326;12,-326;5,-326;0,-331;0,-338" o:connectangles="0,0,0,0,0,0,0,0,0,0,0,0,0"/>
                </v:shape>
                <v:shape id="Freeform 4726" o:spid="_x0000_s1034" style="position:absolute;left:3360;top:-31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" path="m,13l,6,6,r6,l19,r6,6l25,13r,7l19,25r-7,l6,25,,20,,13e" filled="f" strokeweight=".06331mm">
                  <v:path arrowok="t" o:connecttype="custom" o:connectlocs="0,-298;0,-305;6,-311;12,-311;19,-311;25,-305;25,-298;25,-291;19,-286;12,-286;6,-286;0,-291;0,-298" o:connectangles="0,0,0,0,0,0,0,0,0,0,0,0,0"/>
                </v:shape>
                <v:shape id="Freeform 4727" o:spid="_x0000_s1035" style="position:absolute;left:3360;top:-303;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" path="m,12l,5,6,r6,l19,r6,5l25,12r,7l19,25r-7,l6,25,,19,,12e" filled="f" strokeweight=".06331mm">
                  <v:path arrowok="t" o:connecttype="custom" o:connectlocs="0,-290;0,-297;6,-302;12,-302;19,-302;25,-297;25,-290;25,-283;19,-277;12,-277;6,-277;0,-283;0,-290" o:connectangles="0,0,0,0,0,0,0,0,0,0,0,0,0"/>
                </v:shape>
                <v:shape id="Freeform 4728" o:spid="_x0000_s1036" style="position:absolute;left:3351;top:-27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" path="m,13l,6,6,r7,l19,r6,6l25,13r,7l19,25r-6,l6,25,,20,,13e" filled="f" strokeweight=".06331mm">
                  <v:path arrowok="t" o:connecttype="custom" o:connectlocs="0,-263;0,-270;6,-276;13,-276;19,-276;25,-270;25,-263;25,-256;19,-251;13,-251;6,-251;0,-256;0,-263" o:connectangles="0,0,0,0,0,0,0,0,0,0,0,0,0"/>
                </v:shape>
                <w10:wrap anchorx="page"/>
              </v:group>
            </w:pict>
          </mc:Fallback>
        </mc:AlternateContent>
      </w:r>
      <w:r>
        <w:rPr>
          <w:noProof/>
        </w:rPr>
        <mc:AlternateContent>
          <mc:Choice Requires="wps">
            <w:drawing>
              <wp:anchor distT="0" distB="0" distL="114300" distR="114300" simplePos="0" relativeHeight="503106488" behindDoc="1" locked="0" layoutInCell="1" allowOverlap="1" wp14:anchorId="286728FC" wp14:editId="189C0BEA">
                <wp:simplePos x="0" y="0"/>
                <wp:positionH relativeFrom="page">
                  <wp:posOffset>2042795</wp:posOffset>
                </wp:positionH>
                <wp:positionV relativeFrom="paragraph">
                  <wp:posOffset>-170180</wp:posOffset>
                </wp:positionV>
                <wp:extent cx="16510" cy="16510"/>
                <wp:effectExtent l="0" t="0" r="0" b="0"/>
                <wp:wrapNone/>
                <wp:docPr id="2158" name="Freeform 4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10" cy="16510"/>
                        </a:xfrm>
                        <a:custGeom>
                          <a:avLst/>
                          <a:gdLst>
                            <a:gd name="T0" fmla="*/ 0 w 26"/>
                            <a:gd name="T1" fmla="*/ -161925 h 26"/>
                            <a:gd name="T2" fmla="*/ 0 w 26"/>
                            <a:gd name="T3" fmla="*/ -166370 h 26"/>
                            <a:gd name="T4" fmla="*/ 3810 w 26"/>
                            <a:gd name="T5" fmla="*/ -170180 h 26"/>
                            <a:gd name="T6" fmla="*/ 8255 w 26"/>
                            <a:gd name="T7" fmla="*/ -170180 h 26"/>
                            <a:gd name="T8" fmla="*/ 12700 w 26"/>
                            <a:gd name="T9" fmla="*/ -170180 h 26"/>
                            <a:gd name="T10" fmla="*/ 16510 w 26"/>
                            <a:gd name="T11" fmla="*/ -166370 h 26"/>
                            <a:gd name="T12" fmla="*/ 16510 w 26"/>
                            <a:gd name="T13" fmla="*/ -161925 h 26"/>
                            <a:gd name="T14" fmla="*/ 16510 w 26"/>
                            <a:gd name="T15" fmla="*/ -157480 h 26"/>
                            <a:gd name="T16" fmla="*/ 12700 w 26"/>
                            <a:gd name="T17" fmla="*/ -154305 h 26"/>
                            <a:gd name="T18" fmla="*/ 8255 w 26"/>
                            <a:gd name="T19" fmla="*/ -154305 h 26"/>
                            <a:gd name="T20" fmla="*/ 3810 w 26"/>
                            <a:gd name="T21" fmla="*/ -154305 h 26"/>
                            <a:gd name="T22" fmla="*/ 0 w 26"/>
                            <a:gd name="T23" fmla="*/ -157480 h 26"/>
                            <a:gd name="T24" fmla="*/ 0 w 26"/>
                            <a:gd name="T25" fmla="*/ -161925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26">
                              <a:moveTo>
                                <a:pt x="0" y="13"/>
                              </a:moveTo>
                              <a:lnTo>
                                <a:pt x="0" y="6"/>
                              </a:lnTo>
                              <a:lnTo>
                                <a:pt x="6" y="0"/>
                              </a:lnTo>
                              <a:lnTo>
                                <a:pt x="13" y="0"/>
                              </a:lnTo>
                              <a:lnTo>
                                <a:pt x="20" y="0"/>
                              </a:lnTo>
                              <a:lnTo>
                                <a:pt x="26" y="6"/>
                              </a:lnTo>
                              <a:lnTo>
                                <a:pt x="26" y="13"/>
                              </a:lnTo>
                              <a:lnTo>
                                <a:pt x="26"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polyline w14:anchorId="5F13D8BC" id="Freeform 4717" o:spid="_x0000_s1026" style="position:absolute;z-index:-209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60.85pt,-12.75pt,160.85pt,-13.1pt,161.15pt,-13.4pt,161.5pt,-13.4pt,161.85pt,-13.4pt,162.15pt,-13.1pt,162.15pt,-12.75pt,162.15pt,-12.4pt,161.85pt,-12.15pt,161.5pt,-12.15pt,161.15pt,-12.15pt,160.85pt,-12.4pt,160.85pt,-12.75pt" coordsize="2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" filled="f" strokeweight=".06331mm">
                <v:path arrowok="t" o:connecttype="custom" o:connectlocs="0,-102822375;0,-105644950;2419350,-108064300;5241925,-108064300;8064500,-108064300;10483850,-105644950;10483850,-102822375;10483850,-99999800;8064500,-97983675;5241925,-97983675;2419350,-97983675;0,-99999800;0,-102822375" o:connectangles="0,0,0,0,0,0,0,0,0,0,0,0,0"/>
                <w10:wrap anchorx="page"/>
              </v:polyline>
            </w:pict>
          </mc:Fallback>
        </mc:AlternateContent>
      </w:r>
      <w:r>
        <w:rPr>
          <w:noProof/>
        </w:rPr>
        <mc:AlternateContent>
          <mc:Choice Requires="wpg">
            <w:drawing>
              <wp:anchor distT="0" distB="0" distL="114300" distR="114300" simplePos="0" relativeHeight="503106512" behindDoc="1" locked="0" layoutInCell="1" allowOverlap="1" wp14:anchorId="3581C49C" wp14:editId="4E605BC7">
                <wp:simplePos x="0" y="0"/>
                <wp:positionH relativeFrom="page">
                  <wp:posOffset>1852930</wp:posOffset>
                </wp:positionH>
                <wp:positionV relativeFrom="paragraph">
                  <wp:posOffset>-93980</wp:posOffset>
                </wp:positionV>
                <wp:extent cx="27940" cy="21590"/>
                <wp:effectExtent l="0" t="0" r="0" b="3810"/>
                <wp:wrapNone/>
                <wp:docPr id="2155" name="Group 4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21590"/>
                          <a:chOff x="2918" y="-148"/>
                          <a:chExt cx="44" cy="34"/>
                        </a:xfrm>
                      </wpg:grpSpPr>
                      <wps:wsp>
                        <wps:cNvPr id="2156" name="Freeform 4715"/>
                        <wps:cNvSpPr>
                          <a:spLocks/>
                        </wps:cNvSpPr>
                        <wps:spPr bwMode="auto">
                          <a:xfrm>
                            <a:off x="2920" y="-141"/>
                            <a:ext cx="26" cy="26"/>
                          </a:xfrm>
                          <a:custGeom>
                            <a:avLst/>
                            <a:gdLst>
                              <a:gd name="T0" fmla="+- 0 2920 2920"/>
                              <a:gd name="T1" fmla="*/ T0 w 26"/>
                              <a:gd name="T2" fmla="+- 0 -128 -141"/>
                              <a:gd name="T3" fmla="*/ -128 h 26"/>
                              <a:gd name="T4" fmla="+- 0 2920 2920"/>
                              <a:gd name="T5" fmla="*/ T4 w 26"/>
                              <a:gd name="T6" fmla="+- 0 -135 -141"/>
                              <a:gd name="T7" fmla="*/ -135 h 26"/>
                              <a:gd name="T8" fmla="+- 0 2926 2920"/>
                              <a:gd name="T9" fmla="*/ T8 w 26"/>
                              <a:gd name="T10" fmla="+- 0 -141 -141"/>
                              <a:gd name="T11" fmla="*/ -141 h 26"/>
                              <a:gd name="T12" fmla="+- 0 2933 2920"/>
                              <a:gd name="T13" fmla="*/ T12 w 26"/>
                              <a:gd name="T14" fmla="+- 0 -141 -141"/>
                              <a:gd name="T15" fmla="*/ -141 h 26"/>
                              <a:gd name="T16" fmla="+- 0 2940 2920"/>
                              <a:gd name="T17" fmla="*/ T16 w 26"/>
                              <a:gd name="T18" fmla="+- 0 -141 -141"/>
                              <a:gd name="T19" fmla="*/ -141 h 26"/>
                              <a:gd name="T20" fmla="+- 0 2945 2920"/>
                              <a:gd name="T21" fmla="*/ T20 w 26"/>
                              <a:gd name="T22" fmla="+- 0 -135 -141"/>
                              <a:gd name="T23" fmla="*/ -135 h 26"/>
                              <a:gd name="T24" fmla="+- 0 2945 2920"/>
                              <a:gd name="T25" fmla="*/ T24 w 26"/>
                              <a:gd name="T26" fmla="+- 0 -128 -141"/>
                              <a:gd name="T27" fmla="*/ -128 h 26"/>
                              <a:gd name="T28" fmla="+- 0 2945 2920"/>
                              <a:gd name="T29" fmla="*/ T28 w 26"/>
                              <a:gd name="T30" fmla="+- 0 -121 -141"/>
                              <a:gd name="T31" fmla="*/ -121 h 26"/>
                              <a:gd name="T32" fmla="+- 0 2940 2920"/>
                              <a:gd name="T33" fmla="*/ T32 w 26"/>
                              <a:gd name="T34" fmla="+- 0 -116 -141"/>
                              <a:gd name="T35" fmla="*/ -116 h 26"/>
                              <a:gd name="T36" fmla="+- 0 2933 2920"/>
                              <a:gd name="T37" fmla="*/ T36 w 26"/>
                              <a:gd name="T38" fmla="+- 0 -116 -141"/>
                              <a:gd name="T39" fmla="*/ -116 h 26"/>
                              <a:gd name="T40" fmla="+- 0 2926 2920"/>
                              <a:gd name="T41" fmla="*/ T40 w 26"/>
                              <a:gd name="T42" fmla="+- 0 -116 -141"/>
                              <a:gd name="T43" fmla="*/ -116 h 26"/>
                              <a:gd name="T44" fmla="+- 0 2920 2920"/>
                              <a:gd name="T45" fmla="*/ T44 w 26"/>
                              <a:gd name="T46" fmla="+- 0 -121 -141"/>
                              <a:gd name="T47" fmla="*/ -121 h 26"/>
                              <a:gd name="T48" fmla="+- 0 2920 2920"/>
                              <a:gd name="T49" fmla="*/ T48 w 26"/>
                              <a:gd name="T50" fmla="+- 0 -128 -141"/>
                              <a:gd name="T51" fmla="*/ -128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Freeform 4716"/>
                        <wps:cNvSpPr>
                          <a:spLocks/>
                        </wps:cNvSpPr>
                        <wps:spPr bwMode="auto">
                          <a:xfrm>
                            <a:off x="2934" y="-146"/>
                            <a:ext cx="26" cy="26"/>
                          </a:xfrm>
                          <a:custGeom>
                            <a:avLst/>
                            <a:gdLst>
                              <a:gd name="T0" fmla="+- 0 2934 2934"/>
                              <a:gd name="T1" fmla="*/ T0 w 26"/>
                              <a:gd name="T2" fmla="+- 0 -133 -146"/>
                              <a:gd name="T3" fmla="*/ -133 h 26"/>
                              <a:gd name="T4" fmla="+- 0 2934 2934"/>
                              <a:gd name="T5" fmla="*/ T4 w 26"/>
                              <a:gd name="T6" fmla="+- 0 -140 -146"/>
                              <a:gd name="T7" fmla="*/ -140 h 26"/>
                              <a:gd name="T8" fmla="+- 0 2940 2934"/>
                              <a:gd name="T9" fmla="*/ T8 w 26"/>
                              <a:gd name="T10" fmla="+- 0 -146 -146"/>
                              <a:gd name="T11" fmla="*/ -146 h 26"/>
                              <a:gd name="T12" fmla="+- 0 2947 2934"/>
                              <a:gd name="T13" fmla="*/ T12 w 26"/>
                              <a:gd name="T14" fmla="+- 0 -146 -146"/>
                              <a:gd name="T15" fmla="*/ -146 h 26"/>
                              <a:gd name="T16" fmla="+- 0 2954 2934"/>
                              <a:gd name="T17" fmla="*/ T16 w 26"/>
                              <a:gd name="T18" fmla="+- 0 -146 -146"/>
                              <a:gd name="T19" fmla="*/ -146 h 26"/>
                              <a:gd name="T20" fmla="+- 0 2960 2934"/>
                              <a:gd name="T21" fmla="*/ T20 w 26"/>
                              <a:gd name="T22" fmla="+- 0 -140 -146"/>
                              <a:gd name="T23" fmla="*/ -140 h 26"/>
                              <a:gd name="T24" fmla="+- 0 2960 2934"/>
                              <a:gd name="T25" fmla="*/ T24 w 26"/>
                              <a:gd name="T26" fmla="+- 0 -133 -146"/>
                              <a:gd name="T27" fmla="*/ -133 h 26"/>
                              <a:gd name="T28" fmla="+- 0 2960 2934"/>
                              <a:gd name="T29" fmla="*/ T28 w 26"/>
                              <a:gd name="T30" fmla="+- 0 -126 -146"/>
                              <a:gd name="T31" fmla="*/ -126 h 26"/>
                              <a:gd name="T32" fmla="+- 0 2954 2934"/>
                              <a:gd name="T33" fmla="*/ T32 w 26"/>
                              <a:gd name="T34" fmla="+- 0 -121 -146"/>
                              <a:gd name="T35" fmla="*/ -121 h 26"/>
                              <a:gd name="T36" fmla="+- 0 2947 2934"/>
                              <a:gd name="T37" fmla="*/ T36 w 26"/>
                              <a:gd name="T38" fmla="+- 0 -121 -146"/>
                              <a:gd name="T39" fmla="*/ -121 h 26"/>
                              <a:gd name="T40" fmla="+- 0 2940 2934"/>
                              <a:gd name="T41" fmla="*/ T40 w 26"/>
                              <a:gd name="T42" fmla="+- 0 -121 -146"/>
                              <a:gd name="T43" fmla="*/ -121 h 26"/>
                              <a:gd name="T44" fmla="+- 0 2934 2934"/>
                              <a:gd name="T45" fmla="*/ T44 w 26"/>
                              <a:gd name="T46" fmla="+- 0 -126 -146"/>
                              <a:gd name="T47" fmla="*/ -126 h 26"/>
                              <a:gd name="T48" fmla="+- 0 2934 2934"/>
                              <a:gd name="T49" fmla="*/ T48 w 26"/>
                              <a:gd name="T50" fmla="+- 0 -133 -146"/>
                              <a:gd name="T51" fmla="*/ -13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 h="26">
                                <a:moveTo>
                                  <a:pt x="0" y="13"/>
                                </a:moveTo>
                                <a:lnTo>
                                  <a:pt x="0" y="6"/>
                                </a:lnTo>
                                <a:lnTo>
                                  <a:pt x="6" y="0"/>
                                </a:lnTo>
                                <a:lnTo>
                                  <a:pt x="13" y="0"/>
                                </a:lnTo>
                                <a:lnTo>
                                  <a:pt x="20" y="0"/>
                                </a:lnTo>
                                <a:lnTo>
                                  <a:pt x="26" y="6"/>
                                </a:lnTo>
                                <a:lnTo>
                                  <a:pt x="26" y="13"/>
                                </a:lnTo>
                                <a:lnTo>
                                  <a:pt x="26"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65DD35" id="Group 4714" o:spid="_x0000_s1026" style="position:absolute;margin-left:145.9pt;margin-top:-7.4pt;width:2.2pt;height:1.7pt;z-index:-209968;mso-position-horizontal-relative:page" coordorigin="2918,-148" coordsize="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">
                <v:shape id="Freeform 4715" o:spid="_x0000_s1027" style="position:absolute;left:2920;top:-141;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" path="m,13l,6,6,r7,l20,r5,6l25,13r,7l20,25r-7,l6,25,,20,,13e" filled="f" strokeweight=".06331mm">
                  <v:path arrowok="t" o:connecttype="custom" o:connectlocs="0,-128;0,-135;6,-141;13,-141;20,-141;25,-135;25,-128;25,-121;20,-116;13,-116;6,-116;0,-121;0,-128" o:connectangles="0,0,0,0,0,0,0,0,0,0,0,0,0"/>
                </v:shape>
                <v:shape id="Freeform 4716" o:spid="_x0000_s1028" style="position:absolute;left:2934;top:-146;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" path="m,13l,6,6,r7,l20,r6,6l26,13r,7l20,25r-7,l6,25,,20,,13e" filled="f" strokeweight=".06331mm">
                  <v:path arrowok="t" o:connecttype="custom" o:connectlocs="0,-133;0,-140;6,-146;13,-146;20,-146;26,-140;26,-133;26,-126;20,-121;13,-121;6,-121;0,-126;0,-133" o:connectangles="0,0,0,0,0,0,0,0,0,0,0,0,0"/>
                </v:shape>
                <w10:wrap anchorx="page"/>
              </v:group>
            </w:pict>
          </mc:Fallback>
        </mc:AlternateContent>
      </w:r>
      <w:r>
        <w:rPr>
          <w:noProof/>
        </w:rPr>
        <mc:AlternateContent>
          <mc:Choice Requires="wps">
            <w:drawing>
              <wp:anchor distT="0" distB="0" distL="114300" distR="114300" simplePos="0" relativeHeight="503106536" behindDoc="1" locked="0" layoutInCell="1" allowOverlap="1" wp14:anchorId="61ADC997" wp14:editId="631BA010">
                <wp:simplePos x="0" y="0"/>
                <wp:positionH relativeFrom="page">
                  <wp:posOffset>1963420</wp:posOffset>
                </wp:positionH>
                <wp:positionV relativeFrom="paragraph">
                  <wp:posOffset>-113030</wp:posOffset>
                </wp:positionV>
                <wp:extent cx="16510" cy="16510"/>
                <wp:effectExtent l="0" t="0" r="0" b="0"/>
                <wp:wrapNone/>
                <wp:docPr id="2154" name="Freeform 4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10" cy="16510"/>
                        </a:xfrm>
                        <a:custGeom>
                          <a:avLst/>
                          <a:gdLst>
                            <a:gd name="T0" fmla="*/ 0 w 26"/>
                            <a:gd name="T1" fmla="*/ -104775 h 26"/>
                            <a:gd name="T2" fmla="*/ 0 w 26"/>
                            <a:gd name="T3" fmla="*/ -109220 h 26"/>
                            <a:gd name="T4" fmla="*/ 3810 w 26"/>
                            <a:gd name="T5" fmla="*/ -113030 h 26"/>
                            <a:gd name="T6" fmla="*/ 8255 w 26"/>
                            <a:gd name="T7" fmla="*/ -113030 h 26"/>
                            <a:gd name="T8" fmla="*/ 12700 w 26"/>
                            <a:gd name="T9" fmla="*/ -113030 h 26"/>
                            <a:gd name="T10" fmla="*/ 15875 w 26"/>
                            <a:gd name="T11" fmla="*/ -109220 h 26"/>
                            <a:gd name="T12" fmla="*/ 15875 w 26"/>
                            <a:gd name="T13" fmla="*/ -104775 h 26"/>
                            <a:gd name="T14" fmla="*/ 15875 w 26"/>
                            <a:gd name="T15" fmla="*/ -100330 h 26"/>
                            <a:gd name="T16" fmla="*/ 12700 w 26"/>
                            <a:gd name="T17" fmla="*/ -97155 h 26"/>
                            <a:gd name="T18" fmla="*/ 8255 w 26"/>
                            <a:gd name="T19" fmla="*/ -97155 h 26"/>
                            <a:gd name="T20" fmla="*/ 3810 w 26"/>
                            <a:gd name="T21" fmla="*/ -97155 h 26"/>
                            <a:gd name="T22" fmla="*/ 0 w 26"/>
                            <a:gd name="T23" fmla="*/ -100330 h 26"/>
                            <a:gd name="T24" fmla="*/ 0 w 26"/>
                            <a:gd name="T25" fmla="*/ -104775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26">
                              <a:moveTo>
                                <a:pt x="0" y="13"/>
                              </a:moveTo>
                              <a:lnTo>
                                <a:pt x="0" y="6"/>
                              </a:lnTo>
                              <a:lnTo>
                                <a:pt x="6" y="0"/>
                              </a:lnTo>
                              <a:lnTo>
                                <a:pt x="13" y="0"/>
                              </a:lnTo>
                              <a:lnTo>
                                <a:pt x="20" y="0"/>
                              </a:lnTo>
                              <a:lnTo>
                                <a:pt x="25" y="6"/>
                              </a:lnTo>
                              <a:lnTo>
                                <a:pt x="25" y="13"/>
                              </a:lnTo>
                              <a:lnTo>
                                <a:pt x="25" y="20"/>
                              </a:lnTo>
                              <a:lnTo>
                                <a:pt x="20" y="25"/>
                              </a:lnTo>
                              <a:lnTo>
                                <a:pt x="13" y="25"/>
                              </a:lnTo>
                              <a:lnTo>
                                <a:pt x="6" y="25"/>
                              </a:lnTo>
                              <a:lnTo>
                                <a:pt x="0" y="20"/>
                              </a:lnTo>
                              <a:lnTo>
                                <a:pt x="0" y="13"/>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polyline w14:anchorId="16B7CD8B" id="Freeform 4713" o:spid="_x0000_s1026" style="position:absolute;z-index:-209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54.6pt,-8.25pt,154.6pt,-8.6pt,154.9pt,-8.9pt,155.25pt,-8.9pt,155.6pt,-8.9pt,155.85pt,-8.6pt,155.85pt,-8.25pt,155.85pt,-7.9pt,155.6pt,-7.65pt,155.25pt,-7.65pt,154.9pt,-7.65pt,154.6pt,-7.9pt,154.6pt,-8.25pt" coordsize="2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" filled="f" strokeweight=".06331mm">
                <v:path arrowok="t" o:connecttype="custom" o:connectlocs="0,-66532125;0,-69354700;2419350,-71774050;5241925,-71774050;8064500,-71774050;10080625,-69354700;10080625,-66532125;10080625,-63709550;8064500,-61693425;5241925,-61693425;2419350,-61693425;0,-63709550;0,-66532125" o:connectangles="0,0,0,0,0,0,0,0,0,0,0,0,0"/>
                <w10:wrap anchorx="page"/>
              </v:polyline>
            </w:pict>
          </mc:Fallback>
        </mc:AlternateContent>
      </w:r>
      <w:r>
        <w:rPr>
          <w:noProof/>
        </w:rPr>
        <mc:AlternateContent>
          <mc:Choice Requires="wps">
            <w:drawing>
              <wp:anchor distT="0" distB="0" distL="114300" distR="114300" simplePos="0" relativeHeight="503106560" behindDoc="1" locked="0" layoutInCell="1" allowOverlap="1" wp14:anchorId="35D86978" wp14:editId="4A52EA66">
                <wp:simplePos x="0" y="0"/>
                <wp:positionH relativeFrom="page">
                  <wp:posOffset>1478915</wp:posOffset>
                </wp:positionH>
                <wp:positionV relativeFrom="paragraph">
                  <wp:posOffset>-78105</wp:posOffset>
                </wp:positionV>
                <wp:extent cx="8890" cy="0"/>
                <wp:effectExtent l="0" t="0" r="3810" b="0"/>
                <wp:wrapNone/>
                <wp:docPr id="2153" name="Line 4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758303" id="Line 4712" o:spid="_x0000_s1026" style="position:absolute;z-index:-20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6.15pt" to="117.1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NAdCgIAABU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584" behindDoc="1" locked="0" layoutInCell="1" allowOverlap="1" wp14:anchorId="69F721AB" wp14:editId="48D39C6D">
                <wp:simplePos x="0" y="0"/>
                <wp:positionH relativeFrom="page">
                  <wp:posOffset>1478915</wp:posOffset>
                </wp:positionH>
                <wp:positionV relativeFrom="paragraph">
                  <wp:posOffset>-249555</wp:posOffset>
                </wp:positionV>
                <wp:extent cx="8890" cy="0"/>
                <wp:effectExtent l="0" t="0" r="3810" b="0"/>
                <wp:wrapNone/>
                <wp:docPr id="2152" name="Line 4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116C96F" id="Line 4711" o:spid="_x0000_s1026" style="position:absolute;z-index:-209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19.65pt" to="117.1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4mCgIAABU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608" behindDoc="1" locked="0" layoutInCell="1" allowOverlap="1" wp14:anchorId="7924CC5F" wp14:editId="13C1635B">
                <wp:simplePos x="0" y="0"/>
                <wp:positionH relativeFrom="page">
                  <wp:posOffset>1478915</wp:posOffset>
                </wp:positionH>
                <wp:positionV relativeFrom="paragraph">
                  <wp:posOffset>-421005</wp:posOffset>
                </wp:positionV>
                <wp:extent cx="8890" cy="0"/>
                <wp:effectExtent l="0" t="0" r="3810" b="0"/>
                <wp:wrapNone/>
                <wp:docPr id="2151" name="Line 4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642075" id="Line 4710" o:spid="_x0000_s1026" style="position:absolute;z-index:-20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33.15pt" to="117.1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632" behindDoc="1" locked="0" layoutInCell="1" allowOverlap="1" wp14:anchorId="7D0D63DC" wp14:editId="05BCEBE8">
                <wp:simplePos x="0" y="0"/>
                <wp:positionH relativeFrom="page">
                  <wp:posOffset>1478915</wp:posOffset>
                </wp:positionH>
                <wp:positionV relativeFrom="paragraph">
                  <wp:posOffset>-592455</wp:posOffset>
                </wp:positionV>
                <wp:extent cx="8890" cy="0"/>
                <wp:effectExtent l="0" t="0" r="3810" b="0"/>
                <wp:wrapNone/>
                <wp:docPr id="2150" name="Line 4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F4CAA92" id="Line 4709" o:spid="_x0000_s1026" style="position:absolute;z-index:-209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46.65pt" to="117.1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ejCQIAABUEAAAOAAAAZHJzL2Uyb0RvYy54bWysU02P2yAQvVfqf0DcE9uJk3Ws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656" behindDoc="1" locked="0" layoutInCell="1" allowOverlap="1" wp14:anchorId="3BB2D5DC" wp14:editId="56C323B3">
                <wp:simplePos x="0" y="0"/>
                <wp:positionH relativeFrom="page">
                  <wp:posOffset>1478915</wp:posOffset>
                </wp:positionH>
                <wp:positionV relativeFrom="paragraph">
                  <wp:posOffset>-763905</wp:posOffset>
                </wp:positionV>
                <wp:extent cx="8890" cy="0"/>
                <wp:effectExtent l="0" t="0" r="3810" b="0"/>
                <wp:wrapNone/>
                <wp:docPr id="2149" name="Line 47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02A747" id="Line 4708" o:spid="_x0000_s1026" style="position:absolute;z-index:-20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60.15pt" to="117.1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" strokecolor="#333" strokeweight=".09542mm">
                <o:lock v:ext="edit" shapetype="f"/>
                <w10:wrap anchorx="page"/>
              </v:line>
            </w:pict>
          </mc:Fallback>
        </mc:AlternateContent>
      </w:r>
      <w:r>
        <w:rPr>
          <w:noProof/>
        </w:rPr>
        <mc:AlternateContent>
          <mc:Choice Requires="wps">
            <w:drawing>
              <wp:anchor distT="0" distB="0" distL="114300" distR="114300" simplePos="0" relativeHeight="503106680" behindDoc="1" locked="0" layoutInCell="1" allowOverlap="1" wp14:anchorId="173D6E82" wp14:editId="2AC53AF5">
                <wp:simplePos x="0" y="0"/>
                <wp:positionH relativeFrom="page">
                  <wp:posOffset>1478915</wp:posOffset>
                </wp:positionH>
                <wp:positionV relativeFrom="paragraph">
                  <wp:posOffset>-935355</wp:posOffset>
                </wp:positionV>
                <wp:extent cx="8890" cy="0"/>
                <wp:effectExtent l="0" t="0" r="3810" b="0"/>
                <wp:wrapNone/>
                <wp:docPr id="2148" name="Line 4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FACFA6D" id="Line 4707" o:spid="_x0000_s1026" style="position:absolute;z-index:-209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45pt,-73.65pt" to="117.1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" strokecolor="#333" strokeweight=".09542mm">
                <o:lock v:ext="edit" shapetype="f"/>
                <w10:wrap anchorx="page"/>
              </v:line>
            </w:pict>
          </mc:Fallback>
        </mc:AlternateContent>
      </w:r>
      <w:r>
        <w:rPr>
          <w:noProof/>
        </w:rPr>
        <mc:AlternateContent>
          <mc:Choice Requires="wpg">
            <w:drawing>
              <wp:anchor distT="0" distB="0" distL="114300" distR="114300" simplePos="0" relativeHeight="503106728" behindDoc="1" locked="0" layoutInCell="1" allowOverlap="1" wp14:anchorId="6B7398A6" wp14:editId="4CB41BBA">
                <wp:simplePos x="0" y="0"/>
                <wp:positionH relativeFrom="page">
                  <wp:posOffset>3484245</wp:posOffset>
                </wp:positionH>
                <wp:positionV relativeFrom="paragraph">
                  <wp:posOffset>-188595</wp:posOffset>
                </wp:positionV>
                <wp:extent cx="41910" cy="104140"/>
                <wp:effectExtent l="0" t="0" r="0" b="0"/>
                <wp:wrapNone/>
                <wp:docPr id="2143" name="Group 4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104140"/>
                          <a:chOff x="5487" y="-297"/>
                          <a:chExt cx="66" cy="164"/>
                        </a:xfrm>
                      </wpg:grpSpPr>
                      <wps:wsp>
                        <wps:cNvPr id="2144" name="Freeform 4703"/>
                        <wps:cNvSpPr>
                          <a:spLocks/>
                        </wps:cNvSpPr>
                        <wps:spPr bwMode="auto">
                          <a:xfrm>
                            <a:off x="5508" y="-276"/>
                            <a:ext cx="20" cy="20"/>
                          </a:xfrm>
                          <a:custGeom>
                            <a:avLst/>
                            <a:gdLst>
                              <a:gd name="T0" fmla="+- 0 5509 5509"/>
                              <a:gd name="T1" fmla="*/ T0 w 20"/>
                              <a:gd name="T2" fmla="+- 0 -265 -275"/>
                              <a:gd name="T3" fmla="*/ -265 h 20"/>
                              <a:gd name="T4" fmla="+- 0 5509 5509"/>
                              <a:gd name="T5" fmla="*/ T4 w 20"/>
                              <a:gd name="T6" fmla="+- 0 -271 -275"/>
                              <a:gd name="T7" fmla="*/ -271 h 20"/>
                              <a:gd name="T8" fmla="+- 0 5513 5509"/>
                              <a:gd name="T9" fmla="*/ T8 w 20"/>
                              <a:gd name="T10" fmla="+- 0 -275 -275"/>
                              <a:gd name="T11" fmla="*/ -275 h 20"/>
                              <a:gd name="T12" fmla="+- 0 5519 5509"/>
                              <a:gd name="T13" fmla="*/ T12 w 20"/>
                              <a:gd name="T14" fmla="+- 0 -275 -275"/>
                              <a:gd name="T15" fmla="*/ -275 h 20"/>
                              <a:gd name="T16" fmla="+- 0 5524 5509"/>
                              <a:gd name="T17" fmla="*/ T16 w 20"/>
                              <a:gd name="T18" fmla="+- 0 -275 -275"/>
                              <a:gd name="T19" fmla="*/ -275 h 20"/>
                              <a:gd name="T20" fmla="+- 0 5529 5509"/>
                              <a:gd name="T21" fmla="*/ T20 w 20"/>
                              <a:gd name="T22" fmla="+- 0 -271 -275"/>
                              <a:gd name="T23" fmla="*/ -271 h 20"/>
                              <a:gd name="T24" fmla="+- 0 5529 5509"/>
                              <a:gd name="T25" fmla="*/ T24 w 20"/>
                              <a:gd name="T26" fmla="+- 0 -265 -275"/>
                              <a:gd name="T27" fmla="*/ -265 h 20"/>
                              <a:gd name="T28" fmla="+- 0 5529 5509"/>
                              <a:gd name="T29" fmla="*/ T28 w 20"/>
                              <a:gd name="T30" fmla="+- 0 -260 -275"/>
                              <a:gd name="T31" fmla="*/ -260 h 20"/>
                              <a:gd name="T32" fmla="+- 0 5524 5509"/>
                              <a:gd name="T33" fmla="*/ T32 w 20"/>
                              <a:gd name="T34" fmla="+- 0 -256 -275"/>
                              <a:gd name="T35" fmla="*/ -256 h 20"/>
                              <a:gd name="T36" fmla="+- 0 5519 5509"/>
                              <a:gd name="T37" fmla="*/ T36 w 20"/>
                              <a:gd name="T38" fmla="+- 0 -256 -275"/>
                              <a:gd name="T39" fmla="*/ -256 h 20"/>
                              <a:gd name="T40" fmla="+- 0 5513 5509"/>
                              <a:gd name="T41" fmla="*/ T40 w 20"/>
                              <a:gd name="T42" fmla="+- 0 -256 -275"/>
                              <a:gd name="T43" fmla="*/ -256 h 20"/>
                              <a:gd name="T44" fmla="+- 0 5509 5509"/>
                              <a:gd name="T45" fmla="*/ T44 w 20"/>
                              <a:gd name="T46" fmla="+- 0 -260 -275"/>
                              <a:gd name="T47" fmla="*/ -260 h 20"/>
                              <a:gd name="T48" fmla="+- 0 5509 5509"/>
                              <a:gd name="T49" fmla="*/ T48 w 20"/>
                              <a:gd name="T50" fmla="+- 0 -265 -275"/>
                              <a:gd name="T51" fmla="*/ -26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19"/>
                                </a:lnTo>
                                <a:lnTo>
                                  <a:pt x="10" y="19"/>
                                </a:lnTo>
                                <a:lnTo>
                                  <a:pt x="4" y="19"/>
                                </a:lnTo>
                                <a:lnTo>
                                  <a:pt x="0" y="15"/>
                                </a:lnTo>
                                <a:lnTo>
                                  <a:pt x="0" y="10"/>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5" name="Freeform 4704"/>
                        <wps:cNvSpPr>
                          <a:spLocks/>
                        </wps:cNvSpPr>
                        <wps:spPr bwMode="auto">
                          <a:xfrm>
                            <a:off x="5489" y="-296"/>
                            <a:ext cx="59" cy="59"/>
                          </a:xfrm>
                          <a:custGeom>
                            <a:avLst/>
                            <a:gdLst>
                              <a:gd name="T0" fmla="+- 0 5519 5489"/>
                              <a:gd name="T1" fmla="*/ T0 w 59"/>
                              <a:gd name="T2" fmla="+- 0 -295 -295"/>
                              <a:gd name="T3" fmla="*/ -295 h 59"/>
                              <a:gd name="T4" fmla="+- 0 5507 5489"/>
                              <a:gd name="T5" fmla="*/ T4 w 59"/>
                              <a:gd name="T6" fmla="+- 0 -293 -295"/>
                              <a:gd name="T7" fmla="*/ -293 h 59"/>
                              <a:gd name="T8" fmla="+- 0 5498 5489"/>
                              <a:gd name="T9" fmla="*/ T8 w 59"/>
                              <a:gd name="T10" fmla="+- 0 -286 -295"/>
                              <a:gd name="T11" fmla="*/ -286 h 59"/>
                              <a:gd name="T12" fmla="+- 0 5492 5489"/>
                              <a:gd name="T13" fmla="*/ T12 w 59"/>
                              <a:gd name="T14" fmla="+- 0 -277 -295"/>
                              <a:gd name="T15" fmla="*/ -277 h 59"/>
                              <a:gd name="T16" fmla="+- 0 5489 5489"/>
                              <a:gd name="T17" fmla="*/ T16 w 59"/>
                              <a:gd name="T18" fmla="+- 0 -265 -295"/>
                              <a:gd name="T19" fmla="*/ -265 h 59"/>
                              <a:gd name="T20" fmla="+- 0 5492 5489"/>
                              <a:gd name="T21" fmla="*/ T20 w 59"/>
                              <a:gd name="T22" fmla="+- 0 -253 -295"/>
                              <a:gd name="T23" fmla="*/ -253 h 59"/>
                              <a:gd name="T24" fmla="+- 0 5500 5489"/>
                              <a:gd name="T25" fmla="*/ T24 w 59"/>
                              <a:gd name="T26" fmla="+- 0 -243 -295"/>
                              <a:gd name="T27" fmla="*/ -243 h 59"/>
                              <a:gd name="T28" fmla="+- 0 5511 5489"/>
                              <a:gd name="T29" fmla="*/ T28 w 59"/>
                              <a:gd name="T30" fmla="+- 0 -237 -295"/>
                              <a:gd name="T31" fmla="*/ -237 h 59"/>
                              <a:gd name="T32" fmla="+- 0 5525 5489"/>
                              <a:gd name="T33" fmla="*/ T32 w 59"/>
                              <a:gd name="T34" fmla="+- 0 -236 -295"/>
                              <a:gd name="T35" fmla="*/ -236 h 59"/>
                              <a:gd name="T36" fmla="+- 0 5536 5489"/>
                              <a:gd name="T37" fmla="*/ T36 w 59"/>
                              <a:gd name="T38" fmla="+- 0 -238 -295"/>
                              <a:gd name="T39" fmla="*/ -238 h 59"/>
                              <a:gd name="T40" fmla="+- 0 5545 5489"/>
                              <a:gd name="T41" fmla="*/ T40 w 59"/>
                              <a:gd name="T42" fmla="+- 0 -247 -295"/>
                              <a:gd name="T43" fmla="*/ -247 h 59"/>
                              <a:gd name="T44" fmla="+- 0 5548 5489"/>
                              <a:gd name="T45" fmla="*/ T44 w 59"/>
                              <a:gd name="T46" fmla="+- 0 -258 -295"/>
                              <a:gd name="T47" fmla="*/ -258 h 59"/>
                              <a:gd name="T48" fmla="+- 0 5548 5489"/>
                              <a:gd name="T49" fmla="*/ T48 w 59"/>
                              <a:gd name="T50" fmla="+- 0 -272 -295"/>
                              <a:gd name="T51" fmla="*/ -272 h 59"/>
                              <a:gd name="T52" fmla="+- 0 5542 5489"/>
                              <a:gd name="T53" fmla="*/ T52 w 59"/>
                              <a:gd name="T54" fmla="+- 0 -284 -295"/>
                              <a:gd name="T55" fmla="*/ -284 h 59"/>
                              <a:gd name="T56" fmla="+- 0 5532 5489"/>
                              <a:gd name="T57" fmla="*/ T56 w 59"/>
                              <a:gd name="T58" fmla="+- 0 -292 -295"/>
                              <a:gd name="T59" fmla="*/ -292 h 59"/>
                              <a:gd name="T60" fmla="+- 0 5519 5489"/>
                              <a:gd name="T61" fmla="*/ T60 w 59"/>
                              <a:gd name="T62" fmla="+- 0 -295 -295"/>
                              <a:gd name="T63" fmla="*/ -295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0" y="0"/>
                                </a:moveTo>
                                <a:lnTo>
                                  <a:pt x="18" y="2"/>
                                </a:lnTo>
                                <a:lnTo>
                                  <a:pt x="9" y="9"/>
                                </a:lnTo>
                                <a:lnTo>
                                  <a:pt x="3" y="18"/>
                                </a:lnTo>
                                <a:lnTo>
                                  <a:pt x="0" y="30"/>
                                </a:lnTo>
                                <a:lnTo>
                                  <a:pt x="3" y="42"/>
                                </a:lnTo>
                                <a:lnTo>
                                  <a:pt x="11" y="52"/>
                                </a:lnTo>
                                <a:lnTo>
                                  <a:pt x="22" y="58"/>
                                </a:lnTo>
                                <a:lnTo>
                                  <a:pt x="36" y="59"/>
                                </a:lnTo>
                                <a:lnTo>
                                  <a:pt x="47" y="57"/>
                                </a:lnTo>
                                <a:lnTo>
                                  <a:pt x="56" y="48"/>
                                </a:lnTo>
                                <a:lnTo>
                                  <a:pt x="59" y="37"/>
                                </a:lnTo>
                                <a:lnTo>
                                  <a:pt x="59" y="23"/>
                                </a:lnTo>
                                <a:lnTo>
                                  <a:pt x="53" y="11"/>
                                </a:lnTo>
                                <a:lnTo>
                                  <a:pt x="43" y="3"/>
                                </a:lnTo>
                                <a:lnTo>
                                  <a:pt x="3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6" name="Freeform 4705"/>
                        <wps:cNvSpPr>
                          <a:spLocks/>
                        </wps:cNvSpPr>
                        <wps:spPr bwMode="auto">
                          <a:xfrm>
                            <a:off x="5489" y="-296"/>
                            <a:ext cx="59" cy="59"/>
                          </a:xfrm>
                          <a:custGeom>
                            <a:avLst/>
                            <a:gdLst>
                              <a:gd name="T0" fmla="+- 0 5489 5489"/>
                              <a:gd name="T1" fmla="*/ T0 w 59"/>
                              <a:gd name="T2" fmla="+- 0 -265 -295"/>
                              <a:gd name="T3" fmla="*/ -265 h 59"/>
                              <a:gd name="T4" fmla="+- 0 5492 5489"/>
                              <a:gd name="T5" fmla="*/ T4 w 59"/>
                              <a:gd name="T6" fmla="+- 0 -277 -295"/>
                              <a:gd name="T7" fmla="*/ -277 h 59"/>
                              <a:gd name="T8" fmla="+- 0 5498 5489"/>
                              <a:gd name="T9" fmla="*/ T8 w 59"/>
                              <a:gd name="T10" fmla="+- 0 -286 -295"/>
                              <a:gd name="T11" fmla="*/ -286 h 59"/>
                              <a:gd name="T12" fmla="+- 0 5507 5489"/>
                              <a:gd name="T13" fmla="*/ T12 w 59"/>
                              <a:gd name="T14" fmla="+- 0 -293 -295"/>
                              <a:gd name="T15" fmla="*/ -293 h 59"/>
                              <a:gd name="T16" fmla="+- 0 5519 5489"/>
                              <a:gd name="T17" fmla="*/ T16 w 59"/>
                              <a:gd name="T18" fmla="+- 0 -295 -295"/>
                              <a:gd name="T19" fmla="*/ -295 h 59"/>
                              <a:gd name="T20" fmla="+- 0 5532 5489"/>
                              <a:gd name="T21" fmla="*/ T20 w 59"/>
                              <a:gd name="T22" fmla="+- 0 -292 -295"/>
                              <a:gd name="T23" fmla="*/ -292 h 59"/>
                              <a:gd name="T24" fmla="+- 0 5542 5489"/>
                              <a:gd name="T25" fmla="*/ T24 w 59"/>
                              <a:gd name="T26" fmla="+- 0 -284 -295"/>
                              <a:gd name="T27" fmla="*/ -284 h 59"/>
                              <a:gd name="T28" fmla="+- 0 5548 5489"/>
                              <a:gd name="T29" fmla="*/ T28 w 59"/>
                              <a:gd name="T30" fmla="+- 0 -272 -295"/>
                              <a:gd name="T31" fmla="*/ -272 h 59"/>
                              <a:gd name="T32" fmla="+- 0 5548 5489"/>
                              <a:gd name="T33" fmla="*/ T32 w 59"/>
                              <a:gd name="T34" fmla="+- 0 -258 -295"/>
                              <a:gd name="T35" fmla="*/ -258 h 59"/>
                              <a:gd name="T36" fmla="+- 0 5545 5489"/>
                              <a:gd name="T37" fmla="*/ T36 w 59"/>
                              <a:gd name="T38" fmla="+- 0 -247 -295"/>
                              <a:gd name="T39" fmla="*/ -247 h 59"/>
                              <a:gd name="T40" fmla="+- 0 5536 5489"/>
                              <a:gd name="T41" fmla="*/ T40 w 59"/>
                              <a:gd name="T42" fmla="+- 0 -238 -295"/>
                              <a:gd name="T43" fmla="*/ -238 h 59"/>
                              <a:gd name="T44" fmla="+- 0 5525 5489"/>
                              <a:gd name="T45" fmla="*/ T44 w 59"/>
                              <a:gd name="T46" fmla="+- 0 -236 -295"/>
                              <a:gd name="T47" fmla="*/ -236 h 59"/>
                              <a:gd name="T48" fmla="+- 0 5511 5489"/>
                              <a:gd name="T49" fmla="*/ T48 w 59"/>
                              <a:gd name="T50" fmla="+- 0 -237 -295"/>
                              <a:gd name="T51" fmla="*/ -237 h 59"/>
                              <a:gd name="T52" fmla="+- 0 5500 5489"/>
                              <a:gd name="T53" fmla="*/ T52 w 59"/>
                              <a:gd name="T54" fmla="+- 0 -243 -295"/>
                              <a:gd name="T55" fmla="*/ -243 h 59"/>
                              <a:gd name="T56" fmla="+- 0 5492 5489"/>
                              <a:gd name="T57" fmla="*/ T56 w 59"/>
                              <a:gd name="T58" fmla="+- 0 -253 -295"/>
                              <a:gd name="T59" fmla="*/ -253 h 59"/>
                              <a:gd name="T60" fmla="+- 0 5489 5489"/>
                              <a:gd name="T61" fmla="*/ T60 w 59"/>
                              <a:gd name="T62" fmla="+- 0 -265 -295"/>
                              <a:gd name="T63" fmla="*/ -265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0" y="30"/>
                                </a:moveTo>
                                <a:lnTo>
                                  <a:pt x="3" y="18"/>
                                </a:lnTo>
                                <a:lnTo>
                                  <a:pt x="9" y="9"/>
                                </a:lnTo>
                                <a:lnTo>
                                  <a:pt x="18" y="2"/>
                                </a:lnTo>
                                <a:lnTo>
                                  <a:pt x="30" y="0"/>
                                </a:lnTo>
                                <a:lnTo>
                                  <a:pt x="43" y="3"/>
                                </a:lnTo>
                                <a:lnTo>
                                  <a:pt x="53" y="11"/>
                                </a:lnTo>
                                <a:lnTo>
                                  <a:pt x="59" y="23"/>
                                </a:lnTo>
                                <a:lnTo>
                                  <a:pt x="59" y="37"/>
                                </a:lnTo>
                                <a:lnTo>
                                  <a:pt x="56" y="48"/>
                                </a:lnTo>
                                <a:lnTo>
                                  <a:pt x="47" y="57"/>
                                </a:lnTo>
                                <a:lnTo>
                                  <a:pt x="36" y="59"/>
                                </a:lnTo>
                                <a:lnTo>
                                  <a:pt x="22" y="58"/>
                                </a:lnTo>
                                <a:lnTo>
                                  <a:pt x="11" y="52"/>
                                </a:lnTo>
                                <a:lnTo>
                                  <a:pt x="3" y="42"/>
                                </a:lnTo>
                                <a:lnTo>
                                  <a:pt x="0" y="30"/>
                                </a:lnTo>
                              </a:path>
                            </a:pathLst>
                          </a:custGeom>
                          <a:noFill/>
                          <a:ln w="227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7" name="Freeform 4706"/>
                        <wps:cNvSpPr>
                          <a:spLocks/>
                        </wps:cNvSpPr>
                        <wps:spPr bwMode="auto">
                          <a:xfrm>
                            <a:off x="5501" y="-186"/>
                            <a:ext cx="51" cy="51"/>
                          </a:xfrm>
                          <a:custGeom>
                            <a:avLst/>
                            <a:gdLst>
                              <a:gd name="T0" fmla="+- 0 5501 5501"/>
                              <a:gd name="T1" fmla="*/ T0 w 51"/>
                              <a:gd name="T2" fmla="+- 0 -160 -185"/>
                              <a:gd name="T3" fmla="*/ -160 h 51"/>
                              <a:gd name="T4" fmla="+- 0 5505 5501"/>
                              <a:gd name="T5" fmla="*/ T4 w 51"/>
                              <a:gd name="T6" fmla="+- 0 -174 -185"/>
                              <a:gd name="T7" fmla="*/ -174 h 51"/>
                              <a:gd name="T8" fmla="+- 0 5515 5501"/>
                              <a:gd name="T9" fmla="*/ T8 w 51"/>
                              <a:gd name="T10" fmla="+- 0 -183 -185"/>
                              <a:gd name="T11" fmla="*/ -183 h 51"/>
                              <a:gd name="T12" fmla="+- 0 5529 5501"/>
                              <a:gd name="T13" fmla="*/ T12 w 51"/>
                              <a:gd name="T14" fmla="+- 0 -185 -185"/>
                              <a:gd name="T15" fmla="*/ -185 h 51"/>
                              <a:gd name="T16" fmla="+- 0 5545 5501"/>
                              <a:gd name="T17" fmla="*/ T16 w 51"/>
                              <a:gd name="T18" fmla="+- 0 -179 -185"/>
                              <a:gd name="T19" fmla="*/ -179 h 51"/>
                              <a:gd name="T20" fmla="+- 0 5552 5501"/>
                              <a:gd name="T21" fmla="*/ T20 w 51"/>
                              <a:gd name="T22" fmla="+- 0 -163 -185"/>
                              <a:gd name="T23" fmla="*/ -163 h 51"/>
                              <a:gd name="T24" fmla="+- 0 5549 5501"/>
                              <a:gd name="T25" fmla="*/ T24 w 51"/>
                              <a:gd name="T26" fmla="+- 0 -149 -185"/>
                              <a:gd name="T27" fmla="*/ -149 h 51"/>
                              <a:gd name="T28" fmla="+- 0 5540 5501"/>
                              <a:gd name="T29" fmla="*/ T28 w 51"/>
                              <a:gd name="T30" fmla="+- 0 -139 -185"/>
                              <a:gd name="T31" fmla="*/ -139 h 51"/>
                              <a:gd name="T32" fmla="+- 0 5527 5501"/>
                              <a:gd name="T33" fmla="*/ T32 w 51"/>
                              <a:gd name="T34" fmla="+- 0 -135 -185"/>
                              <a:gd name="T35" fmla="*/ -135 h 51"/>
                              <a:gd name="T36" fmla="+- 0 5513 5501"/>
                              <a:gd name="T37" fmla="*/ T36 w 51"/>
                              <a:gd name="T38" fmla="+- 0 -135 -185"/>
                              <a:gd name="T39" fmla="*/ -135 h 51"/>
                              <a:gd name="T40" fmla="+- 0 5501 5501"/>
                              <a:gd name="T41" fmla="*/ T40 w 51"/>
                              <a:gd name="T42" fmla="+- 0 -146 -185"/>
                              <a:gd name="T43" fmla="*/ -146 h 51"/>
                              <a:gd name="T44" fmla="+- 0 5501 5501"/>
                              <a:gd name="T45" fmla="*/ T44 w 51"/>
                              <a:gd name="T46" fmla="+- 0 -160 -185"/>
                              <a:gd name="T47" fmla="*/ -16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0" y="25"/>
                                </a:moveTo>
                                <a:lnTo>
                                  <a:pt x="4" y="11"/>
                                </a:lnTo>
                                <a:lnTo>
                                  <a:pt x="14" y="2"/>
                                </a:lnTo>
                                <a:lnTo>
                                  <a:pt x="28" y="0"/>
                                </a:lnTo>
                                <a:lnTo>
                                  <a:pt x="44" y="6"/>
                                </a:lnTo>
                                <a:lnTo>
                                  <a:pt x="51" y="22"/>
                                </a:lnTo>
                                <a:lnTo>
                                  <a:pt x="48" y="36"/>
                                </a:lnTo>
                                <a:lnTo>
                                  <a:pt x="39" y="46"/>
                                </a:lnTo>
                                <a:lnTo>
                                  <a:pt x="26" y="50"/>
                                </a:lnTo>
                                <a:lnTo>
                                  <a:pt x="12" y="50"/>
                                </a:lnTo>
                                <a:lnTo>
                                  <a:pt x="0" y="39"/>
                                </a:lnTo>
                                <a:lnTo>
                                  <a:pt x="0" y="25"/>
                                </a:lnTo>
                              </a:path>
                            </a:pathLst>
                          </a:custGeom>
                          <a:noFill/>
                          <a:ln w="22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181158" id="Group 4702" o:spid="_x0000_s1026" style="position:absolute;margin-left:274.35pt;margin-top:-14.85pt;width:3.3pt;height:8.2pt;z-index:-209752;mso-position-horizontal-relative:page" coordorigin="5487,-297" coordsize="66,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">
                <v:shape id="Freeform 4703" o:spid="_x0000_s1027" style="position:absolute;left:5508;top:-27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" path="m,10l,4,4,r6,l15,r5,4l20,10r,5l15,19r-5,l4,19,,15,,10e" filled="f" strokeweight=".06331mm">
                  <v:path arrowok="t" o:connecttype="custom" o:connectlocs="0,-265;0,-271;4,-275;10,-275;15,-275;20,-271;20,-265;20,-260;15,-256;10,-256;4,-256;0,-260;0,-265" o:connectangles="0,0,0,0,0,0,0,0,0,0,0,0,0"/>
                </v:shape>
                <v:shape id="Freeform 4704" o:spid="_x0000_s1028" style="position:absolute;left:5489;top:-296;width:59;height:59;visibility:visible;mso-wrap-style:square;v-text-anchor:top"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" path="m30,l18,2,9,9,3,18,,30,3,42r8,10l22,58r14,1l47,57r9,-9l59,37r,-14l53,11,43,3,30,xe" fillcolor="red" stroked="f">
                  <v:path arrowok="t" o:connecttype="custom" o:connectlocs="30,-295;18,-293;9,-286;3,-277;0,-265;3,-253;11,-243;22,-237;36,-236;47,-238;56,-247;59,-258;59,-272;53,-284;43,-292;30,-295" o:connectangles="0,0,0,0,0,0,0,0,0,0,0,0,0,0,0,0"/>
                </v:shape>
                <v:shape id="Freeform 4705" o:spid="_x0000_s1029" style="position:absolute;left:5489;top:-296;width:59;height:59;visibility:visible;mso-wrap-style:square;v-text-anchor:top"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" path="m,30l3,18,9,9,18,2,30,,43,3r10,8l59,23r,14l56,48r-9,9l36,59,22,58,11,52,3,42,,30e" filled="f" strokecolor="red" strokeweight=".06331mm">
                  <v:path arrowok="t" o:connecttype="custom" o:connectlocs="0,-265;3,-277;9,-286;18,-293;30,-295;43,-292;53,-284;59,-272;59,-258;56,-247;47,-238;36,-236;22,-237;11,-243;3,-253;0,-265" o:connectangles="0,0,0,0,0,0,0,0,0,0,0,0,0,0,0,0"/>
                </v:shape>
                <v:shape id="Freeform 4706" o:spid="_x0000_s1030" style="position:absolute;left:5501;top:-186;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" path="m,25l4,11,14,2,28,,44,6r7,16l48,36,39,46,26,50r-14,l,39,,25e" filled="f" strokeweight=".06331mm">
                  <v:path arrowok="t" o:connecttype="custom" o:connectlocs="0,-160;4,-174;14,-183;28,-185;44,-179;51,-163;48,-149;39,-139;26,-135;12,-135;0,-146;0,-160" o:connectangles="0,0,0,0,0,0,0,0,0,0,0,0"/>
                </v:shape>
                <w10:wrap anchorx="page"/>
              </v:group>
            </w:pict>
          </mc:Fallback>
        </mc:AlternateContent>
      </w:r>
      <w:r>
        <w:rPr>
          <w:noProof/>
        </w:rPr>
        <mc:AlternateContent>
          <mc:Choice Requires="wps">
            <w:drawing>
              <wp:anchor distT="0" distB="0" distL="114300" distR="114300" simplePos="0" relativeHeight="503106896" behindDoc="1" locked="0" layoutInCell="1" allowOverlap="1" wp14:anchorId="34989F7D" wp14:editId="5E2B4DFC">
                <wp:simplePos x="0" y="0"/>
                <wp:positionH relativeFrom="page">
                  <wp:posOffset>4178935</wp:posOffset>
                </wp:positionH>
                <wp:positionV relativeFrom="paragraph">
                  <wp:posOffset>-93345</wp:posOffset>
                </wp:positionV>
                <wp:extent cx="8890" cy="0"/>
                <wp:effectExtent l="0" t="0" r="3810" b="0"/>
                <wp:wrapNone/>
                <wp:docPr id="2142" name="Line 4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7F8A5F" id="Line 4701" o:spid="_x0000_s1026" style="position:absolute;z-index:-20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7.35pt" to="32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PCQIAABUEAAAOAAAAZHJzL2Uyb0RvYy54bWysU8uu2yAQ3VfqPyD2iR9xcx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6920" behindDoc="1" locked="0" layoutInCell="1" allowOverlap="1" wp14:anchorId="3E5B92A4" wp14:editId="5A156C1A">
                <wp:simplePos x="0" y="0"/>
                <wp:positionH relativeFrom="page">
                  <wp:posOffset>4178935</wp:posOffset>
                </wp:positionH>
                <wp:positionV relativeFrom="paragraph">
                  <wp:posOffset>-314960</wp:posOffset>
                </wp:positionV>
                <wp:extent cx="8890" cy="0"/>
                <wp:effectExtent l="0" t="0" r="3810" b="0"/>
                <wp:wrapNone/>
                <wp:docPr id="2141" name="Line 47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DE2A99" id="Line 4700" o:spid="_x0000_s1026" style="position:absolute;z-index:-209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24.8pt" to="329.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6944" behindDoc="1" locked="0" layoutInCell="1" allowOverlap="1" wp14:anchorId="02E10913" wp14:editId="0E25D966">
                <wp:simplePos x="0" y="0"/>
                <wp:positionH relativeFrom="page">
                  <wp:posOffset>4178935</wp:posOffset>
                </wp:positionH>
                <wp:positionV relativeFrom="paragraph">
                  <wp:posOffset>-535940</wp:posOffset>
                </wp:positionV>
                <wp:extent cx="8890" cy="0"/>
                <wp:effectExtent l="0" t="0" r="3810" b="0"/>
                <wp:wrapNone/>
                <wp:docPr id="2140" name="Line 46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15A778" id="Line 4699" o:spid="_x0000_s1026" style="position:absolute;z-index:-20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42.2pt" to="329.7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6968" behindDoc="1" locked="0" layoutInCell="1" allowOverlap="1" wp14:anchorId="5D11DA13" wp14:editId="10E7E857">
                <wp:simplePos x="0" y="0"/>
                <wp:positionH relativeFrom="page">
                  <wp:posOffset>4178935</wp:posOffset>
                </wp:positionH>
                <wp:positionV relativeFrom="paragraph">
                  <wp:posOffset>-756920</wp:posOffset>
                </wp:positionV>
                <wp:extent cx="8890" cy="0"/>
                <wp:effectExtent l="0" t="0" r="3810" b="0"/>
                <wp:wrapNone/>
                <wp:docPr id="2139" name="Line 46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2A19494" id="Line 4698" o:spid="_x0000_s1026" style="position:absolute;z-index:-209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05pt,-59.6pt" to="329.7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" strokecolor="#333" strokeweight=".09233mm">
                <o:lock v:ext="edit" shapetype="f"/>
                <w10:wrap anchorx="page"/>
              </v:line>
            </w:pict>
          </mc:Fallback>
        </mc:AlternateContent>
      </w:r>
      <w:r>
        <w:rPr>
          <w:noProof/>
        </w:rPr>
        <mc:AlternateContent>
          <mc:Choice Requires="wps">
            <w:drawing>
              <wp:anchor distT="0" distB="0" distL="114300" distR="114300" simplePos="0" relativeHeight="503107184" behindDoc="1" locked="0" layoutInCell="1" allowOverlap="1" wp14:anchorId="2BC9187D" wp14:editId="5CBD46CE">
                <wp:simplePos x="0" y="0"/>
                <wp:positionH relativeFrom="page">
                  <wp:posOffset>1299210</wp:posOffset>
                </wp:positionH>
                <wp:positionV relativeFrom="paragraph">
                  <wp:posOffset>-1078230</wp:posOffset>
                </wp:positionV>
                <wp:extent cx="97155" cy="405765"/>
                <wp:effectExtent l="0" t="0" r="0" b="0"/>
                <wp:wrapNone/>
                <wp:docPr id="2138" name="Text Box 4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155" cy="405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70E0C" w14:textId="77777777" w:rsidR="005A72E5" w:rsidRDefault="005A72E5">
                            <w:pPr>
                              <w:spacing w:before="17"/>
                              <w:ind w:left="20"/>
                              <w:rPr>
                                <w:rFonts w:ascii="Arial" w:hAnsi="Arial"/>
                                <w:b/>
                                <w:sz w:val="10"/>
                              </w:rPr>
                            </w:pPr>
                            <w:r>
                              <w:rPr>
                                <w:rFonts w:ascii="Arial" w:hAnsi="Arial"/>
                                <w:b/>
                                <w:sz w:val="10"/>
                              </w:rPr>
                              <w:t>−</w:t>
                            </w:r>
                            <w:proofErr w:type="gramStart"/>
                            <w:r>
                              <w:rPr>
                                <w:rFonts w:ascii="Arial" w:hAnsi="Arial"/>
                                <w:b/>
                                <w:sz w:val="10"/>
                              </w:rPr>
                              <w:t>log10(</w:t>
                            </w:r>
                            <w:proofErr w:type="gramEnd"/>
                            <w:r>
                              <w:rPr>
                                <w:rFonts w:ascii="Arial" w:hAnsi="Arial"/>
                                <w:b/>
                                <w:sz w:val="10"/>
                              </w:rPr>
                              <w:t>FDR)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9187D" id="Text Box 4697" o:spid="_x0000_s1311" type="#_x0000_t202" style="position:absolute;left:0;text-align:left;margin-left:102.3pt;margin-top:-84.9pt;width:7.65pt;height:31.95pt;z-index:-20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" filled="f" stroked="f">
                <v:path arrowok="t"/>
                <v:textbox style="layout-flow:vertical;mso-layout-flow-alt:bottom-to-top" inset="0,0,0,0">
                  <w:txbxContent>
                    <w:p w14:paraId="71570E0C" w14:textId="77777777" w:rsidR="005A72E5" w:rsidRDefault="005A72E5">
                      <w:pPr>
                        <w:spacing w:before="17"/>
                        <w:ind w:left="20"/>
                        <w:rPr>
                          <w:rFonts w:ascii="Arial" w:hAnsi="Arial"/>
                          <w:b/>
                          <w:sz w:val="10"/>
                        </w:rPr>
                      </w:pPr>
                      <w:r>
                        <w:rPr>
                          <w:rFonts w:ascii="Arial" w:hAnsi="Arial"/>
                          <w:b/>
                          <w:sz w:val="10"/>
                        </w:rPr>
                        <w:t>−</w:t>
                      </w:r>
                      <w:proofErr w:type="gramStart"/>
                      <w:r>
                        <w:rPr>
                          <w:rFonts w:ascii="Arial" w:hAnsi="Arial"/>
                          <w:b/>
                          <w:sz w:val="10"/>
                        </w:rPr>
                        <w:t>log10(</w:t>
                      </w:r>
                      <w:proofErr w:type="gramEnd"/>
                      <w:r>
                        <w:rPr>
                          <w:rFonts w:ascii="Arial" w:hAnsi="Arial"/>
                          <w:b/>
                          <w:sz w:val="10"/>
                        </w:rPr>
                        <w:t>FDR)</w:t>
                      </w:r>
                    </w:p>
                  </w:txbxContent>
                </v:textbox>
                <w10:wrap anchorx="page"/>
              </v:shape>
            </w:pict>
          </mc:Fallback>
        </mc:AlternateContent>
      </w:r>
      <w:r>
        <w:rPr>
          <w:noProof/>
        </w:rPr>
        <mc:AlternateContent>
          <mc:Choice Requires="wps">
            <w:drawing>
              <wp:anchor distT="0" distB="0" distL="114300" distR="114300" simplePos="0" relativeHeight="503107208" behindDoc="1" locked="0" layoutInCell="1" allowOverlap="1" wp14:anchorId="64522D0B" wp14:editId="3F96E187">
                <wp:simplePos x="0" y="0"/>
                <wp:positionH relativeFrom="page">
                  <wp:posOffset>4008755</wp:posOffset>
                </wp:positionH>
                <wp:positionV relativeFrom="paragraph">
                  <wp:posOffset>-1054735</wp:posOffset>
                </wp:positionV>
                <wp:extent cx="95250" cy="393700"/>
                <wp:effectExtent l="0" t="0" r="0" b="0"/>
                <wp:wrapNone/>
                <wp:docPr id="2137" name="Text Box 4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39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D4B33" w14:textId="77777777" w:rsidR="005A72E5" w:rsidRDefault="005A72E5">
                            <w:pPr>
                              <w:spacing w:before="24"/>
                              <w:ind w:left="20"/>
                              <w:rPr>
                                <w:rFonts w:ascii="Arial" w:hAnsi="Arial"/>
                                <w:b/>
                                <w:sz w:val="9"/>
                              </w:rPr>
                            </w:pPr>
                            <w:r>
                              <w:rPr>
                                <w:rFonts w:ascii="Arial" w:hAnsi="Arial"/>
                                <w:b/>
                                <w:w w:val="110"/>
                                <w:sz w:val="9"/>
                              </w:rPr>
                              <w:t>−</w:t>
                            </w:r>
                            <w:proofErr w:type="gramStart"/>
                            <w:r>
                              <w:rPr>
                                <w:rFonts w:ascii="Arial" w:hAnsi="Arial"/>
                                <w:b/>
                                <w:w w:val="110"/>
                                <w:sz w:val="9"/>
                              </w:rPr>
                              <w:t>log10(</w:t>
                            </w:r>
                            <w:proofErr w:type="gramEnd"/>
                            <w:r>
                              <w:rPr>
                                <w:rFonts w:ascii="Arial" w:hAnsi="Arial"/>
                                <w:b/>
                                <w:w w:val="110"/>
                                <w:sz w:val="9"/>
                              </w:rPr>
                              <w:t>FDR)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22D0B" id="Text Box 4696" o:spid="_x0000_s1312" type="#_x0000_t202" style="position:absolute;left:0;text-align:left;margin-left:315.65pt;margin-top:-83.05pt;width:7.5pt;height:31pt;z-index:-209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" filled="f" stroked="f">
                <v:path arrowok="t"/>
                <v:textbox style="layout-flow:vertical;mso-layout-flow-alt:bottom-to-top" inset="0,0,0,0">
                  <w:txbxContent>
                    <w:p w14:paraId="52BD4B33" w14:textId="77777777" w:rsidR="005A72E5" w:rsidRDefault="005A72E5">
                      <w:pPr>
                        <w:spacing w:before="24"/>
                        <w:ind w:left="20"/>
                        <w:rPr>
                          <w:rFonts w:ascii="Arial" w:hAnsi="Arial"/>
                          <w:b/>
                          <w:sz w:val="9"/>
                        </w:rPr>
                      </w:pPr>
                      <w:r>
                        <w:rPr>
                          <w:rFonts w:ascii="Arial" w:hAnsi="Arial"/>
                          <w:b/>
                          <w:w w:val="110"/>
                          <w:sz w:val="9"/>
                        </w:rPr>
                        <w:t>−</w:t>
                      </w:r>
                      <w:proofErr w:type="gramStart"/>
                      <w:r>
                        <w:rPr>
                          <w:rFonts w:ascii="Arial" w:hAnsi="Arial"/>
                          <w:b/>
                          <w:w w:val="110"/>
                          <w:sz w:val="9"/>
                        </w:rPr>
                        <w:t>log10(</w:t>
                      </w:r>
                      <w:proofErr w:type="gramEnd"/>
                      <w:r>
                        <w:rPr>
                          <w:rFonts w:ascii="Arial" w:hAnsi="Arial"/>
                          <w:b/>
                          <w:w w:val="110"/>
                          <w:sz w:val="9"/>
                        </w:rPr>
                        <w:t>FDR)</w:t>
                      </w:r>
                    </w:p>
                  </w:txbxContent>
                </v:textbox>
                <w10:wrap anchorx="page"/>
              </v:shape>
            </w:pict>
          </mc:Fallback>
        </mc:AlternateContent>
      </w:r>
      <w:r>
        <w:rPr>
          <w:noProof/>
          <w:sz w:val="2"/>
        </w:rPr>
        <mc:AlternateContent>
          <mc:Choice Requires="wpg">
            <w:drawing>
              <wp:inline distT="0" distB="0" distL="0" distR="0" wp14:anchorId="1A56CC6A" wp14:editId="0EECC638">
                <wp:extent cx="3810" cy="8890"/>
                <wp:effectExtent l="0" t="0" r="0" b="0"/>
                <wp:docPr id="2135" name="Group 4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36" name="Line 4695"/>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74730F" id="Group 46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PIrsZJrAgAAZQUAAA4AAAAAAAAAAAAAAAAALgIA&#10;AGRycy9lMm9Eb2MueG1sUEsBAi0AFAAGAAgAAAAhAHQPVVXcAAAABQEAAA8AAAAAAAAAAAAAAAAA&#10;xQQAAGRycy9kb3ducmV2LnhtbFBLBQYAAAAABAAEAPMAAADOBQAAAAA=&#10;">
                <v:line id="Line 469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2C7CFF4D" wp14:editId="525B0636">
                <wp:extent cx="3810" cy="8890"/>
                <wp:effectExtent l="0" t="0" r="0" b="0"/>
                <wp:docPr id="2133" name="Group 4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34" name="Line 4693"/>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6208A4" id="Group 46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M8le3trAgAAZQUAAA4AAAAAAAAAAAAAAAAALgIA&#10;AGRycy9lMm9Eb2MueG1sUEsBAi0AFAAGAAgAAAAhAHQPVVXcAAAABQEAAA8AAAAAAAAAAAAAAAAA&#10;xQQAAGRycy9kb3ducmV2LnhtbFBLBQYAAAAABAAEAPMAAADOBQAAAAA=&#10;">
                <v:line id="Line 469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090A2C46" wp14:editId="6651270F">
                <wp:extent cx="3810" cy="8890"/>
                <wp:effectExtent l="0" t="0" r="0" b="0"/>
                <wp:docPr id="2131" name="Group 4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32" name="Line 4691"/>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AA847A7" id="Group 46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4iSVZbAIAAGUFAAAOAAAAAAAAAAAAAAAAAC4C&#10;AABkcnMvZTJvRG9jLnhtbFBLAQItABQABgAIAAAAIQB0D1VV3AAAAAUBAAAPAAAAAAAAAAAAAAAA&#10;AMYEAABkcnMvZG93bnJldi54bWxQSwUGAAAAAAQABADzAAAAzwUAAAAA&#10;">
                <v:line id="Line 469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52545C0A" wp14:editId="095BD390">
                <wp:extent cx="3810" cy="8890"/>
                <wp:effectExtent l="0" t="0" r="0" b="0"/>
                <wp:docPr id="2129" name="Group 4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30" name="Line 4689"/>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21F6C7" id="Group 468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0sNbYbAIAAGUFAAAOAAAAAAAAAAAAAAAAAC4C&#10;AABkcnMvZTJvRG9jLnhtbFBLAQItABQABgAIAAAAIQB0D1VV3AAAAAUBAAAPAAAAAAAAAAAAAAAA&#10;AMYEAABkcnMvZG93bnJldi54bWxQSwUGAAAAAAQABADzAAAAzwUAAAAA&#10;">
                <v:line id="Line 468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22CFEC51" wp14:editId="1DA9B153">
                <wp:extent cx="3810" cy="8890"/>
                <wp:effectExtent l="0" t="0" r="0" b="0"/>
                <wp:docPr id="2127" name="Group 4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28" name="Line 4687"/>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12D0C8" id="Group 468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BsOvPG0CAABlBQAADgAAAAAAAAAAAAAAAAAu&#10;AgAAZHJzL2Uyb0RvYy54bWxQSwECLQAUAAYACAAAACEAdA9VVdwAAAAFAQAADwAAAAAAAAAAAAAA&#10;AADHBAAAZHJzL2Rvd25yZXYueG1sUEsFBgAAAAAEAAQA8wAAANAFAAAAAA==&#10;">
                <v:line id="Line 468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12048516" wp14:editId="52725EDA">
                <wp:extent cx="3810" cy="8890"/>
                <wp:effectExtent l="0" t="0" r="0" b="0"/>
                <wp:docPr id="2125" name="Group 4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26" name="Line 4685"/>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8B087E" id="Group 468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FWU2JFrAgAAZQUAAA4AAAAAAAAAAAAAAAAALgIA&#10;AGRycy9lMm9Eb2MueG1sUEsBAi0AFAAGAAgAAAAhAHQPVVXcAAAABQEAAA8AAAAAAAAAAAAAAAAA&#10;xQQAAGRycy9kb3ducmV2LnhtbFBLBQYAAAAABAAEAPMAAADOBQAAAAA=&#10;">
                <v:line id="Line 468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08ADC470" wp14:editId="0D55BE1A">
                <wp:extent cx="3810" cy="8890"/>
                <wp:effectExtent l="0" t="0" r="0" b="0"/>
                <wp:docPr id="2123" name="Group 4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24" name="Line 4683"/>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20E4FE" id="Group 468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GiaEnhrAgAAZQUAAA4AAAAAAAAAAAAAAAAALgIA&#10;AGRycy9lMm9Eb2MueG1sUEsBAi0AFAAGAAgAAAAhAHQPVVXcAAAABQEAAA8AAAAAAAAAAAAAAAAA&#10;xQQAAGRycy9kb3ducmV2LnhtbFBLBQYAAAAABAAEAPMAAADOBQAAAAA=&#10;">
                <v:line id="Line 468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2D6AB4E0" wp14:editId="71A9CF83">
                <wp:extent cx="3810" cy="8890"/>
                <wp:effectExtent l="0" t="0" r="0" b="0"/>
                <wp:docPr id="2121" name="Group 4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22" name="Line 4681"/>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8CFCAC" id="Group 468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fNkxabAIAAGUFAAAOAAAAAAAAAAAAAAAAAC4C&#10;AABkcnMvZTJvRG9jLnhtbFBLAQItABQABgAIAAAAIQB0D1VV3AAAAAUBAAAPAAAAAAAAAAAAAAAA&#10;AMYEAABkcnMvZG93bnJldi54bWxQSwUGAAAAAAQABADzAAAAzwUAAAAA&#10;">
                <v:line id="Line 468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" strokecolor="#333" strokeweight=".09542mm">
                  <o:lock v:ext="edit" shapetype="f"/>
                </v:line>
                <w10:anchorlock/>
              </v:group>
            </w:pict>
          </mc:Fallback>
        </mc:AlternateContent>
      </w:r>
      <w:r w:rsidR="009B75EF">
        <w:rPr>
          <w:sz w:val="2"/>
        </w:rPr>
        <w:tab/>
      </w:r>
      <w:r>
        <w:rPr>
          <w:noProof/>
          <w:sz w:val="2"/>
        </w:rPr>
        <mc:AlternateContent>
          <mc:Choice Requires="wpg">
            <w:drawing>
              <wp:inline distT="0" distB="0" distL="0" distR="0" wp14:anchorId="1A8AC223" wp14:editId="584681C5">
                <wp:extent cx="3810" cy="8890"/>
                <wp:effectExtent l="0" t="0" r="0" b="0"/>
                <wp:docPr id="2119" name="Group 4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2120" name="Line 4679"/>
                        <wps:cNvCnPr>
                          <a:cxnSpLocks/>
                        </wps:cNvCnPr>
                        <wps:spPr bwMode="auto">
                          <a:xfrm>
                            <a:off x="3" y="1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2BE8E1" id="Group 467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eZcARm0CAABlBQAADgAAAAAAAAAAAAAAAAAu&#10;AgAAZHJzL2Uyb0RvYy54bWxQSwECLQAUAAYACAAAACEAdA9VVdwAAAAFAQAADwAAAAAAAAAAAAAA&#10;AADHBAAAZHJzL2Rvd25yZXYueG1sUEsFBgAAAAAEAAQA8wAAANAFAAAAAA==&#10;">
                <v:line id="Line 467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" strokecolor="#333" strokeweight=".09542mm">
                  <o:lock v:ext="edit" shapetype="f"/>
                </v:line>
                <w10:anchorlock/>
              </v:group>
            </w:pict>
          </mc:Fallback>
        </mc:AlternateContent>
      </w:r>
    </w:p>
    <w:p w14:paraId="366D84BF" w14:textId="77777777" w:rsidR="005313F1" w:rsidRDefault="009B75EF">
      <w:pPr>
        <w:tabs>
          <w:tab w:val="left" w:pos="1245"/>
          <w:tab w:val="left" w:pos="1693"/>
          <w:tab w:val="left" w:pos="2141"/>
          <w:tab w:val="left" w:pos="2589"/>
          <w:tab w:val="left" w:pos="3037"/>
          <w:tab w:val="left" w:pos="3485"/>
          <w:tab w:val="left" w:pos="3932"/>
          <w:tab w:val="left" w:pos="4380"/>
        </w:tabs>
        <w:spacing w:before="7" w:line="86" w:lineRule="exact"/>
        <w:ind w:left="819"/>
        <w:jc w:val="center"/>
        <w:rPr>
          <w:rFonts w:ascii="Arial"/>
          <w:sz w:val="8"/>
        </w:rPr>
      </w:pPr>
      <w:r>
        <w:rPr>
          <w:rFonts w:ascii="Arial"/>
          <w:color w:val="4D4D4D"/>
          <w:sz w:val="8"/>
        </w:rPr>
        <w:t>5</w:t>
      </w:r>
      <w:r>
        <w:rPr>
          <w:rFonts w:ascii="Arial"/>
          <w:color w:val="4D4D4D"/>
          <w:sz w:val="8"/>
        </w:rPr>
        <w:tab/>
        <w:t>10</w:t>
      </w:r>
      <w:r>
        <w:rPr>
          <w:rFonts w:ascii="Arial"/>
          <w:color w:val="4D4D4D"/>
          <w:sz w:val="8"/>
        </w:rPr>
        <w:tab/>
        <w:t>15</w:t>
      </w:r>
      <w:r>
        <w:rPr>
          <w:rFonts w:ascii="Arial"/>
          <w:color w:val="4D4D4D"/>
          <w:sz w:val="8"/>
        </w:rPr>
        <w:tab/>
        <w:t>20</w:t>
      </w:r>
      <w:r>
        <w:rPr>
          <w:rFonts w:ascii="Arial"/>
          <w:color w:val="4D4D4D"/>
          <w:sz w:val="8"/>
        </w:rPr>
        <w:tab/>
        <w:t>25</w:t>
      </w:r>
      <w:r>
        <w:rPr>
          <w:rFonts w:ascii="Arial"/>
          <w:color w:val="4D4D4D"/>
          <w:sz w:val="8"/>
        </w:rPr>
        <w:tab/>
        <w:t>30</w:t>
      </w:r>
      <w:r>
        <w:rPr>
          <w:rFonts w:ascii="Arial"/>
          <w:color w:val="4D4D4D"/>
          <w:sz w:val="8"/>
        </w:rPr>
        <w:tab/>
        <w:t>35</w:t>
      </w:r>
      <w:r>
        <w:rPr>
          <w:rFonts w:ascii="Arial"/>
          <w:color w:val="4D4D4D"/>
          <w:sz w:val="8"/>
        </w:rPr>
        <w:tab/>
        <w:t>40</w:t>
      </w:r>
      <w:r>
        <w:rPr>
          <w:rFonts w:ascii="Arial"/>
          <w:color w:val="4D4D4D"/>
          <w:sz w:val="8"/>
        </w:rPr>
        <w:tab/>
      </w:r>
      <w:r>
        <w:rPr>
          <w:rFonts w:ascii="Arial"/>
          <w:color w:val="4D4D4D"/>
          <w:spacing w:val="-10"/>
          <w:sz w:val="8"/>
        </w:rPr>
        <w:t>45</w:t>
      </w:r>
    </w:p>
    <w:p w14:paraId="228A6CDA" w14:textId="77777777" w:rsidR="005313F1" w:rsidRDefault="009B75EF">
      <w:pPr>
        <w:spacing w:line="109" w:lineRule="exact"/>
        <w:ind w:left="797"/>
        <w:jc w:val="center"/>
        <w:rPr>
          <w:rFonts w:ascii="Arial" w:hAnsi="Arial"/>
          <w:b/>
          <w:sz w:val="10"/>
        </w:rPr>
      </w:pPr>
      <w:r>
        <w:rPr>
          <w:rFonts w:ascii="Arial" w:hAnsi="Arial"/>
          <w:b/>
          <w:sz w:val="10"/>
        </w:rPr>
        <w:t>z−score</w:t>
      </w:r>
    </w:p>
    <w:p w14:paraId="337EBC64" w14:textId="77777777" w:rsidR="005313F1" w:rsidRDefault="005313F1">
      <w:pPr>
        <w:pStyle w:val="BodyText"/>
        <w:spacing w:before="6"/>
        <w:rPr>
          <w:rFonts w:ascii="Arial"/>
          <w:b/>
          <w:sz w:val="10"/>
        </w:rPr>
      </w:pPr>
    </w:p>
    <w:p w14:paraId="200E0FF6" w14:textId="77777777" w:rsidR="005313F1" w:rsidRDefault="009B75EF">
      <w:pPr>
        <w:ind w:left="536"/>
        <w:jc w:val="center"/>
      </w:pPr>
      <w:r>
        <w:rPr>
          <w:w w:val="120"/>
        </w:rPr>
        <w:t>(a)</w:t>
      </w:r>
    </w:p>
    <w:p w14:paraId="56871CB8" w14:textId="77777777" w:rsidR="005313F1" w:rsidRDefault="009B75EF">
      <w:pPr>
        <w:tabs>
          <w:tab w:val="left" w:pos="677"/>
          <w:tab w:val="left" w:pos="1376"/>
          <w:tab w:val="left" w:pos="2075"/>
          <w:tab w:val="left" w:pos="2774"/>
          <w:tab w:val="left" w:pos="3473"/>
        </w:tabs>
        <w:spacing w:line="86" w:lineRule="exact"/>
        <w:ind w:right="1037"/>
        <w:jc w:val="center"/>
        <w:rPr>
          <w:rFonts w:ascii="Arial"/>
          <w:sz w:val="8"/>
        </w:rPr>
      </w:pPr>
      <w:r>
        <w:br w:type="column"/>
      </w:r>
      <w:r>
        <w:rPr>
          <w:rFonts w:ascii="Arial"/>
          <w:color w:val="4D4D4D"/>
          <w:sz w:val="8"/>
        </w:rPr>
        <w:t>5</w:t>
      </w:r>
      <w:r>
        <w:rPr>
          <w:rFonts w:ascii="Arial"/>
          <w:color w:val="4D4D4D"/>
          <w:sz w:val="8"/>
        </w:rPr>
        <w:tab/>
        <w:t>10</w:t>
      </w:r>
      <w:r>
        <w:rPr>
          <w:rFonts w:ascii="Arial"/>
          <w:color w:val="4D4D4D"/>
          <w:sz w:val="8"/>
        </w:rPr>
        <w:tab/>
        <w:t>15</w:t>
      </w:r>
      <w:r>
        <w:rPr>
          <w:rFonts w:ascii="Arial"/>
          <w:color w:val="4D4D4D"/>
          <w:sz w:val="8"/>
        </w:rPr>
        <w:tab/>
        <w:t>20</w:t>
      </w:r>
      <w:r>
        <w:rPr>
          <w:rFonts w:ascii="Arial"/>
          <w:color w:val="4D4D4D"/>
          <w:sz w:val="8"/>
        </w:rPr>
        <w:tab/>
        <w:t>25</w:t>
      </w:r>
      <w:r>
        <w:rPr>
          <w:rFonts w:ascii="Arial"/>
          <w:color w:val="4D4D4D"/>
          <w:sz w:val="8"/>
        </w:rPr>
        <w:tab/>
        <w:t>30</w:t>
      </w:r>
    </w:p>
    <w:p w14:paraId="18659C35" w14:textId="77777777" w:rsidR="005313F1" w:rsidRDefault="00090D17">
      <w:pPr>
        <w:spacing w:line="101" w:lineRule="exact"/>
        <w:ind w:right="1059"/>
        <w:jc w:val="center"/>
        <w:rPr>
          <w:rFonts w:ascii="Arial" w:hAnsi="Arial"/>
          <w:b/>
          <w:sz w:val="9"/>
        </w:rPr>
      </w:pPr>
      <w:r>
        <w:rPr>
          <w:noProof/>
        </w:rPr>
        <mc:AlternateContent>
          <mc:Choice Requires="wpg">
            <w:drawing>
              <wp:anchor distT="0" distB="0" distL="114300" distR="114300" simplePos="0" relativeHeight="503106872" behindDoc="1" locked="0" layoutInCell="1" allowOverlap="1" wp14:anchorId="23ED403B" wp14:editId="5FC5CCDB">
                <wp:simplePos x="0" y="0"/>
                <wp:positionH relativeFrom="page">
                  <wp:posOffset>4185920</wp:posOffset>
                </wp:positionH>
                <wp:positionV relativeFrom="paragraph">
                  <wp:posOffset>-1765300</wp:posOffset>
                </wp:positionV>
                <wp:extent cx="2445385" cy="1713865"/>
                <wp:effectExtent l="0" t="0" r="0" b="635"/>
                <wp:wrapNone/>
                <wp:docPr id="2065" name="Group 4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5385" cy="1713865"/>
                          <a:chOff x="6592" y="-2780"/>
                          <a:chExt cx="3851" cy="2699"/>
                        </a:xfrm>
                      </wpg:grpSpPr>
                      <wps:wsp>
                        <wps:cNvPr id="2066" name="Freeform 4625"/>
                        <wps:cNvSpPr>
                          <a:spLocks/>
                        </wps:cNvSpPr>
                        <wps:spPr bwMode="auto">
                          <a:xfrm>
                            <a:off x="8116" y="-574"/>
                            <a:ext cx="20" cy="20"/>
                          </a:xfrm>
                          <a:custGeom>
                            <a:avLst/>
                            <a:gdLst>
                              <a:gd name="T0" fmla="+- 0 8116 8116"/>
                              <a:gd name="T1" fmla="*/ T0 w 20"/>
                              <a:gd name="T2" fmla="+- 0 -564 -573"/>
                              <a:gd name="T3" fmla="*/ -564 h 20"/>
                              <a:gd name="T4" fmla="+- 0 8116 8116"/>
                              <a:gd name="T5" fmla="*/ T4 w 20"/>
                              <a:gd name="T6" fmla="+- 0 -569 -573"/>
                              <a:gd name="T7" fmla="*/ -569 h 20"/>
                              <a:gd name="T8" fmla="+- 0 8121 8116"/>
                              <a:gd name="T9" fmla="*/ T8 w 20"/>
                              <a:gd name="T10" fmla="+- 0 -573 -573"/>
                              <a:gd name="T11" fmla="*/ -573 h 20"/>
                              <a:gd name="T12" fmla="+- 0 8126 8116"/>
                              <a:gd name="T13" fmla="*/ T12 w 20"/>
                              <a:gd name="T14" fmla="+- 0 -573 -573"/>
                              <a:gd name="T15" fmla="*/ -573 h 20"/>
                              <a:gd name="T16" fmla="+- 0 8131 8116"/>
                              <a:gd name="T17" fmla="*/ T16 w 20"/>
                              <a:gd name="T18" fmla="+- 0 -573 -573"/>
                              <a:gd name="T19" fmla="*/ -573 h 20"/>
                              <a:gd name="T20" fmla="+- 0 8136 8116"/>
                              <a:gd name="T21" fmla="*/ T20 w 20"/>
                              <a:gd name="T22" fmla="+- 0 -569 -573"/>
                              <a:gd name="T23" fmla="*/ -569 h 20"/>
                              <a:gd name="T24" fmla="+- 0 8136 8116"/>
                              <a:gd name="T25" fmla="*/ T24 w 20"/>
                              <a:gd name="T26" fmla="+- 0 -564 -573"/>
                              <a:gd name="T27" fmla="*/ -564 h 20"/>
                              <a:gd name="T28" fmla="+- 0 8136 8116"/>
                              <a:gd name="T29" fmla="*/ T28 w 20"/>
                              <a:gd name="T30" fmla="+- 0 -558 -573"/>
                              <a:gd name="T31" fmla="*/ -558 h 20"/>
                              <a:gd name="T32" fmla="+- 0 8131 8116"/>
                              <a:gd name="T33" fmla="*/ T32 w 20"/>
                              <a:gd name="T34" fmla="+- 0 -554 -573"/>
                              <a:gd name="T35" fmla="*/ -554 h 20"/>
                              <a:gd name="T36" fmla="+- 0 8126 8116"/>
                              <a:gd name="T37" fmla="*/ T36 w 20"/>
                              <a:gd name="T38" fmla="+- 0 -554 -573"/>
                              <a:gd name="T39" fmla="*/ -554 h 20"/>
                              <a:gd name="T40" fmla="+- 0 8121 8116"/>
                              <a:gd name="T41" fmla="*/ T40 w 20"/>
                              <a:gd name="T42" fmla="+- 0 -554 -573"/>
                              <a:gd name="T43" fmla="*/ -554 h 20"/>
                              <a:gd name="T44" fmla="+- 0 8116 8116"/>
                              <a:gd name="T45" fmla="*/ T44 w 20"/>
                              <a:gd name="T46" fmla="+- 0 -558 -573"/>
                              <a:gd name="T47" fmla="*/ -558 h 20"/>
                              <a:gd name="T48" fmla="+- 0 8116 8116"/>
                              <a:gd name="T49" fmla="*/ T48 w 20"/>
                              <a:gd name="T50" fmla="+- 0 -564 -573"/>
                              <a:gd name="T51" fmla="*/ -56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5" y="0"/>
                                </a:lnTo>
                                <a:lnTo>
                                  <a:pt x="10" y="0"/>
                                </a:lnTo>
                                <a:lnTo>
                                  <a:pt x="15" y="0"/>
                                </a:lnTo>
                                <a:lnTo>
                                  <a:pt x="20" y="4"/>
                                </a:lnTo>
                                <a:lnTo>
                                  <a:pt x="20" y="9"/>
                                </a:lnTo>
                                <a:lnTo>
                                  <a:pt x="20" y="15"/>
                                </a:lnTo>
                                <a:lnTo>
                                  <a:pt x="15" y="19"/>
                                </a:lnTo>
                                <a:lnTo>
                                  <a:pt x="10" y="19"/>
                                </a:lnTo>
                                <a:lnTo>
                                  <a:pt x="5" y="19"/>
                                </a:lnTo>
                                <a:lnTo>
                                  <a:pt x="0" y="15"/>
                                </a:lnTo>
                                <a:lnTo>
                                  <a:pt x="0" y="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7" name="Freeform 4626"/>
                        <wps:cNvSpPr>
                          <a:spLocks/>
                        </wps:cNvSpPr>
                        <wps:spPr bwMode="auto">
                          <a:xfrm>
                            <a:off x="8097" y="-593"/>
                            <a:ext cx="58" cy="58"/>
                          </a:xfrm>
                          <a:custGeom>
                            <a:avLst/>
                            <a:gdLst>
                              <a:gd name="T0" fmla="+- 0 8126 8097"/>
                              <a:gd name="T1" fmla="*/ T0 w 58"/>
                              <a:gd name="T2" fmla="+- 0 -592 -592"/>
                              <a:gd name="T3" fmla="*/ -592 h 58"/>
                              <a:gd name="T4" fmla="+- 0 8115 8097"/>
                              <a:gd name="T5" fmla="*/ T4 w 58"/>
                              <a:gd name="T6" fmla="+- 0 -590 -592"/>
                              <a:gd name="T7" fmla="*/ -590 h 58"/>
                              <a:gd name="T8" fmla="+- 0 8106 8097"/>
                              <a:gd name="T9" fmla="*/ T8 w 58"/>
                              <a:gd name="T10" fmla="+- 0 -584 -592"/>
                              <a:gd name="T11" fmla="*/ -584 h 58"/>
                              <a:gd name="T12" fmla="+- 0 8100 8097"/>
                              <a:gd name="T13" fmla="*/ T12 w 58"/>
                              <a:gd name="T14" fmla="+- 0 -575 -592"/>
                              <a:gd name="T15" fmla="*/ -575 h 58"/>
                              <a:gd name="T16" fmla="+- 0 8097 8097"/>
                              <a:gd name="T17" fmla="*/ T16 w 58"/>
                              <a:gd name="T18" fmla="+- 0 -564 -592"/>
                              <a:gd name="T19" fmla="*/ -564 h 58"/>
                              <a:gd name="T20" fmla="+- 0 8100 8097"/>
                              <a:gd name="T21" fmla="*/ T20 w 58"/>
                              <a:gd name="T22" fmla="+- 0 -552 -592"/>
                              <a:gd name="T23" fmla="*/ -552 h 58"/>
                              <a:gd name="T24" fmla="+- 0 8106 8097"/>
                              <a:gd name="T25" fmla="*/ T24 w 58"/>
                              <a:gd name="T26" fmla="+- 0 -543 -592"/>
                              <a:gd name="T27" fmla="*/ -543 h 58"/>
                              <a:gd name="T28" fmla="+- 0 8115 8097"/>
                              <a:gd name="T29" fmla="*/ T28 w 58"/>
                              <a:gd name="T30" fmla="+- 0 -537 -592"/>
                              <a:gd name="T31" fmla="*/ -537 h 58"/>
                              <a:gd name="T32" fmla="+- 0 8126 8097"/>
                              <a:gd name="T33" fmla="*/ T32 w 58"/>
                              <a:gd name="T34" fmla="+- 0 -535 -592"/>
                              <a:gd name="T35" fmla="*/ -535 h 58"/>
                              <a:gd name="T36" fmla="+- 0 8137 8097"/>
                              <a:gd name="T37" fmla="*/ T36 w 58"/>
                              <a:gd name="T38" fmla="+- 0 -537 -592"/>
                              <a:gd name="T39" fmla="*/ -537 h 58"/>
                              <a:gd name="T40" fmla="+- 0 8146 8097"/>
                              <a:gd name="T41" fmla="*/ T40 w 58"/>
                              <a:gd name="T42" fmla="+- 0 -543 -592"/>
                              <a:gd name="T43" fmla="*/ -543 h 58"/>
                              <a:gd name="T44" fmla="+- 0 8152 8097"/>
                              <a:gd name="T45" fmla="*/ T44 w 58"/>
                              <a:gd name="T46" fmla="+- 0 -552 -592"/>
                              <a:gd name="T47" fmla="*/ -552 h 58"/>
                              <a:gd name="T48" fmla="+- 0 8155 8097"/>
                              <a:gd name="T49" fmla="*/ T48 w 58"/>
                              <a:gd name="T50" fmla="+- 0 -564 -592"/>
                              <a:gd name="T51" fmla="*/ -564 h 58"/>
                              <a:gd name="T52" fmla="+- 0 8152 8097"/>
                              <a:gd name="T53" fmla="*/ T52 w 58"/>
                              <a:gd name="T54" fmla="+- 0 -575 -592"/>
                              <a:gd name="T55" fmla="*/ -575 h 58"/>
                              <a:gd name="T56" fmla="+- 0 8146 8097"/>
                              <a:gd name="T57" fmla="*/ T56 w 58"/>
                              <a:gd name="T58" fmla="+- 0 -584 -592"/>
                              <a:gd name="T59" fmla="*/ -584 h 58"/>
                              <a:gd name="T60" fmla="+- 0 8137 8097"/>
                              <a:gd name="T61" fmla="*/ T60 w 58"/>
                              <a:gd name="T62" fmla="+- 0 -590 -592"/>
                              <a:gd name="T63" fmla="*/ -590 h 58"/>
                              <a:gd name="T64" fmla="+- 0 8126 8097"/>
                              <a:gd name="T65" fmla="*/ T64 w 58"/>
                              <a:gd name="T66" fmla="+- 0 -592 -592"/>
                              <a:gd name="T67" fmla="*/ -59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8" y="2"/>
                                </a:lnTo>
                                <a:lnTo>
                                  <a:pt x="9" y="8"/>
                                </a:lnTo>
                                <a:lnTo>
                                  <a:pt x="3" y="17"/>
                                </a:lnTo>
                                <a:lnTo>
                                  <a:pt x="0" y="28"/>
                                </a:lnTo>
                                <a:lnTo>
                                  <a:pt x="3" y="40"/>
                                </a:lnTo>
                                <a:lnTo>
                                  <a:pt x="9" y="49"/>
                                </a:lnTo>
                                <a:lnTo>
                                  <a:pt x="18" y="55"/>
                                </a:lnTo>
                                <a:lnTo>
                                  <a:pt x="29" y="57"/>
                                </a:lnTo>
                                <a:lnTo>
                                  <a:pt x="40" y="55"/>
                                </a:lnTo>
                                <a:lnTo>
                                  <a:pt x="49" y="49"/>
                                </a:lnTo>
                                <a:lnTo>
                                  <a:pt x="55" y="40"/>
                                </a:lnTo>
                                <a:lnTo>
                                  <a:pt x="58" y="28"/>
                                </a:lnTo>
                                <a:lnTo>
                                  <a:pt x="55" y="17"/>
                                </a:lnTo>
                                <a:lnTo>
                                  <a:pt x="49" y="8"/>
                                </a:lnTo>
                                <a:lnTo>
                                  <a:pt x="40" y="2"/>
                                </a:lnTo>
                                <a:lnTo>
                                  <a:pt x="29" y="0"/>
                                </a:lnTo>
                                <a:close/>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Freeform 4627"/>
                        <wps:cNvSpPr>
                          <a:spLocks/>
                        </wps:cNvSpPr>
                        <wps:spPr bwMode="auto">
                          <a:xfrm>
                            <a:off x="8097" y="-593"/>
                            <a:ext cx="58" cy="58"/>
                          </a:xfrm>
                          <a:custGeom>
                            <a:avLst/>
                            <a:gdLst>
                              <a:gd name="T0" fmla="+- 0 8097 8097"/>
                              <a:gd name="T1" fmla="*/ T0 w 58"/>
                              <a:gd name="T2" fmla="+- 0 -564 -592"/>
                              <a:gd name="T3" fmla="*/ -564 h 58"/>
                              <a:gd name="T4" fmla="+- 0 8100 8097"/>
                              <a:gd name="T5" fmla="*/ T4 w 58"/>
                              <a:gd name="T6" fmla="+- 0 -575 -592"/>
                              <a:gd name="T7" fmla="*/ -575 h 58"/>
                              <a:gd name="T8" fmla="+- 0 8106 8097"/>
                              <a:gd name="T9" fmla="*/ T8 w 58"/>
                              <a:gd name="T10" fmla="+- 0 -584 -592"/>
                              <a:gd name="T11" fmla="*/ -584 h 58"/>
                              <a:gd name="T12" fmla="+- 0 8115 8097"/>
                              <a:gd name="T13" fmla="*/ T12 w 58"/>
                              <a:gd name="T14" fmla="+- 0 -590 -592"/>
                              <a:gd name="T15" fmla="*/ -590 h 58"/>
                              <a:gd name="T16" fmla="+- 0 8126 8097"/>
                              <a:gd name="T17" fmla="*/ T16 w 58"/>
                              <a:gd name="T18" fmla="+- 0 -592 -592"/>
                              <a:gd name="T19" fmla="*/ -592 h 58"/>
                              <a:gd name="T20" fmla="+- 0 8137 8097"/>
                              <a:gd name="T21" fmla="*/ T20 w 58"/>
                              <a:gd name="T22" fmla="+- 0 -590 -592"/>
                              <a:gd name="T23" fmla="*/ -590 h 58"/>
                              <a:gd name="T24" fmla="+- 0 8146 8097"/>
                              <a:gd name="T25" fmla="*/ T24 w 58"/>
                              <a:gd name="T26" fmla="+- 0 -584 -592"/>
                              <a:gd name="T27" fmla="*/ -584 h 58"/>
                              <a:gd name="T28" fmla="+- 0 8152 8097"/>
                              <a:gd name="T29" fmla="*/ T28 w 58"/>
                              <a:gd name="T30" fmla="+- 0 -575 -592"/>
                              <a:gd name="T31" fmla="*/ -575 h 58"/>
                              <a:gd name="T32" fmla="+- 0 8155 8097"/>
                              <a:gd name="T33" fmla="*/ T32 w 58"/>
                              <a:gd name="T34" fmla="+- 0 -564 -592"/>
                              <a:gd name="T35" fmla="*/ -564 h 58"/>
                              <a:gd name="T36" fmla="+- 0 8152 8097"/>
                              <a:gd name="T37" fmla="*/ T36 w 58"/>
                              <a:gd name="T38" fmla="+- 0 -552 -592"/>
                              <a:gd name="T39" fmla="*/ -552 h 58"/>
                              <a:gd name="T40" fmla="+- 0 8146 8097"/>
                              <a:gd name="T41" fmla="*/ T40 w 58"/>
                              <a:gd name="T42" fmla="+- 0 -543 -592"/>
                              <a:gd name="T43" fmla="*/ -543 h 58"/>
                              <a:gd name="T44" fmla="+- 0 8137 8097"/>
                              <a:gd name="T45" fmla="*/ T44 w 58"/>
                              <a:gd name="T46" fmla="+- 0 -537 -592"/>
                              <a:gd name="T47" fmla="*/ -537 h 58"/>
                              <a:gd name="T48" fmla="+- 0 8126 8097"/>
                              <a:gd name="T49" fmla="*/ T48 w 58"/>
                              <a:gd name="T50" fmla="+- 0 -535 -592"/>
                              <a:gd name="T51" fmla="*/ -535 h 58"/>
                              <a:gd name="T52" fmla="+- 0 8115 8097"/>
                              <a:gd name="T53" fmla="*/ T52 w 58"/>
                              <a:gd name="T54" fmla="+- 0 -537 -592"/>
                              <a:gd name="T55" fmla="*/ -537 h 58"/>
                              <a:gd name="T56" fmla="+- 0 8106 8097"/>
                              <a:gd name="T57" fmla="*/ T56 w 58"/>
                              <a:gd name="T58" fmla="+- 0 -543 -592"/>
                              <a:gd name="T59" fmla="*/ -543 h 58"/>
                              <a:gd name="T60" fmla="+- 0 8100 8097"/>
                              <a:gd name="T61" fmla="*/ T60 w 58"/>
                              <a:gd name="T62" fmla="+- 0 -552 -592"/>
                              <a:gd name="T63" fmla="*/ -552 h 58"/>
                              <a:gd name="T64" fmla="+- 0 8097 8097"/>
                              <a:gd name="T65" fmla="*/ T64 w 58"/>
                              <a:gd name="T66" fmla="+- 0 -564 -592"/>
                              <a:gd name="T67" fmla="*/ -56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3" y="17"/>
                                </a:lnTo>
                                <a:lnTo>
                                  <a:pt x="9" y="8"/>
                                </a:lnTo>
                                <a:lnTo>
                                  <a:pt x="18" y="2"/>
                                </a:lnTo>
                                <a:lnTo>
                                  <a:pt x="29" y="0"/>
                                </a:lnTo>
                                <a:lnTo>
                                  <a:pt x="40" y="2"/>
                                </a:lnTo>
                                <a:lnTo>
                                  <a:pt x="49" y="8"/>
                                </a:lnTo>
                                <a:lnTo>
                                  <a:pt x="55" y="17"/>
                                </a:lnTo>
                                <a:lnTo>
                                  <a:pt x="58" y="28"/>
                                </a:lnTo>
                                <a:lnTo>
                                  <a:pt x="55" y="40"/>
                                </a:lnTo>
                                <a:lnTo>
                                  <a:pt x="49" y="49"/>
                                </a:lnTo>
                                <a:lnTo>
                                  <a:pt x="40" y="55"/>
                                </a:lnTo>
                                <a:lnTo>
                                  <a:pt x="29" y="57"/>
                                </a:lnTo>
                                <a:lnTo>
                                  <a:pt x="18" y="55"/>
                                </a:lnTo>
                                <a:lnTo>
                                  <a:pt x="9" y="49"/>
                                </a:lnTo>
                                <a:lnTo>
                                  <a:pt x="3" y="40"/>
                                </a:lnTo>
                                <a:lnTo>
                                  <a:pt x="0" y="28"/>
                                </a:lnTo>
                              </a:path>
                            </a:pathLst>
                          </a:custGeom>
                          <a:noFill/>
                          <a:ln w="2206">
                            <a:solidFill>
                              <a:srgbClr val="9F1F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9" name="Freeform 4628"/>
                        <wps:cNvSpPr>
                          <a:spLocks/>
                        </wps:cNvSpPr>
                        <wps:spPr bwMode="auto">
                          <a:xfrm>
                            <a:off x="7710" y="-363"/>
                            <a:ext cx="20" cy="20"/>
                          </a:xfrm>
                          <a:custGeom>
                            <a:avLst/>
                            <a:gdLst>
                              <a:gd name="T0" fmla="+- 0 7711 7711"/>
                              <a:gd name="T1" fmla="*/ T0 w 20"/>
                              <a:gd name="T2" fmla="+- 0 -352 -362"/>
                              <a:gd name="T3" fmla="*/ -352 h 20"/>
                              <a:gd name="T4" fmla="+- 0 7711 7711"/>
                              <a:gd name="T5" fmla="*/ T4 w 20"/>
                              <a:gd name="T6" fmla="+- 0 -358 -362"/>
                              <a:gd name="T7" fmla="*/ -358 h 20"/>
                              <a:gd name="T8" fmla="+- 0 7715 7711"/>
                              <a:gd name="T9" fmla="*/ T8 w 20"/>
                              <a:gd name="T10" fmla="+- 0 -362 -362"/>
                              <a:gd name="T11" fmla="*/ -362 h 20"/>
                              <a:gd name="T12" fmla="+- 0 7720 7711"/>
                              <a:gd name="T13" fmla="*/ T12 w 20"/>
                              <a:gd name="T14" fmla="+- 0 -362 -362"/>
                              <a:gd name="T15" fmla="*/ -362 h 20"/>
                              <a:gd name="T16" fmla="+- 0 7726 7711"/>
                              <a:gd name="T17" fmla="*/ T16 w 20"/>
                              <a:gd name="T18" fmla="+- 0 -362 -362"/>
                              <a:gd name="T19" fmla="*/ -362 h 20"/>
                              <a:gd name="T20" fmla="+- 0 7730 7711"/>
                              <a:gd name="T21" fmla="*/ T20 w 20"/>
                              <a:gd name="T22" fmla="+- 0 -358 -362"/>
                              <a:gd name="T23" fmla="*/ -358 h 20"/>
                              <a:gd name="T24" fmla="+- 0 7730 7711"/>
                              <a:gd name="T25" fmla="*/ T24 w 20"/>
                              <a:gd name="T26" fmla="+- 0 -352 -362"/>
                              <a:gd name="T27" fmla="*/ -352 h 20"/>
                              <a:gd name="T28" fmla="+- 0 7730 7711"/>
                              <a:gd name="T29" fmla="*/ T28 w 20"/>
                              <a:gd name="T30" fmla="+- 0 -347 -362"/>
                              <a:gd name="T31" fmla="*/ -347 h 20"/>
                              <a:gd name="T32" fmla="+- 0 7726 7711"/>
                              <a:gd name="T33" fmla="*/ T32 w 20"/>
                              <a:gd name="T34" fmla="+- 0 -343 -362"/>
                              <a:gd name="T35" fmla="*/ -343 h 20"/>
                              <a:gd name="T36" fmla="+- 0 7720 7711"/>
                              <a:gd name="T37" fmla="*/ T36 w 20"/>
                              <a:gd name="T38" fmla="+- 0 -343 -362"/>
                              <a:gd name="T39" fmla="*/ -343 h 20"/>
                              <a:gd name="T40" fmla="+- 0 7715 7711"/>
                              <a:gd name="T41" fmla="*/ T40 w 20"/>
                              <a:gd name="T42" fmla="+- 0 -343 -362"/>
                              <a:gd name="T43" fmla="*/ -343 h 20"/>
                              <a:gd name="T44" fmla="+- 0 7711 7711"/>
                              <a:gd name="T45" fmla="*/ T44 w 20"/>
                              <a:gd name="T46" fmla="+- 0 -347 -362"/>
                              <a:gd name="T47" fmla="*/ -347 h 20"/>
                              <a:gd name="T48" fmla="+- 0 7711 7711"/>
                              <a:gd name="T49" fmla="*/ T48 w 20"/>
                              <a:gd name="T50" fmla="+- 0 -352 -362"/>
                              <a:gd name="T51" fmla="*/ -35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9" y="0"/>
                                </a:lnTo>
                                <a:lnTo>
                                  <a:pt x="15" y="0"/>
                                </a:lnTo>
                                <a:lnTo>
                                  <a:pt x="19" y="4"/>
                                </a:lnTo>
                                <a:lnTo>
                                  <a:pt x="19" y="10"/>
                                </a:lnTo>
                                <a:lnTo>
                                  <a:pt x="19" y="15"/>
                                </a:lnTo>
                                <a:lnTo>
                                  <a:pt x="15" y="19"/>
                                </a:lnTo>
                                <a:lnTo>
                                  <a:pt x="9" y="19"/>
                                </a:lnTo>
                                <a:lnTo>
                                  <a:pt x="4" y="19"/>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0" name="Freeform 4629"/>
                        <wps:cNvSpPr>
                          <a:spLocks/>
                        </wps:cNvSpPr>
                        <wps:spPr bwMode="auto">
                          <a:xfrm>
                            <a:off x="7691" y="-382"/>
                            <a:ext cx="58" cy="58"/>
                          </a:xfrm>
                          <a:custGeom>
                            <a:avLst/>
                            <a:gdLst>
                              <a:gd name="T0" fmla="+- 0 7721 7692"/>
                              <a:gd name="T1" fmla="*/ T0 w 58"/>
                              <a:gd name="T2" fmla="+- 0 -381 -381"/>
                              <a:gd name="T3" fmla="*/ -381 h 58"/>
                              <a:gd name="T4" fmla="+- 0 7709 7692"/>
                              <a:gd name="T5" fmla="*/ T4 w 58"/>
                              <a:gd name="T6" fmla="+- 0 -379 -381"/>
                              <a:gd name="T7" fmla="*/ -379 h 58"/>
                              <a:gd name="T8" fmla="+- 0 7700 7692"/>
                              <a:gd name="T9" fmla="*/ T8 w 58"/>
                              <a:gd name="T10" fmla="+- 0 -373 -381"/>
                              <a:gd name="T11" fmla="*/ -373 h 58"/>
                              <a:gd name="T12" fmla="+- 0 7694 7692"/>
                              <a:gd name="T13" fmla="*/ T12 w 58"/>
                              <a:gd name="T14" fmla="+- 0 -364 -381"/>
                              <a:gd name="T15" fmla="*/ -364 h 58"/>
                              <a:gd name="T16" fmla="+- 0 7692 7692"/>
                              <a:gd name="T17" fmla="*/ T16 w 58"/>
                              <a:gd name="T18" fmla="+- 0 -352 -381"/>
                              <a:gd name="T19" fmla="*/ -352 h 58"/>
                              <a:gd name="T20" fmla="+- 0 7694 7692"/>
                              <a:gd name="T21" fmla="*/ T20 w 58"/>
                              <a:gd name="T22" fmla="+- 0 -341 -381"/>
                              <a:gd name="T23" fmla="*/ -341 h 58"/>
                              <a:gd name="T24" fmla="+- 0 7700 7692"/>
                              <a:gd name="T25" fmla="*/ T24 w 58"/>
                              <a:gd name="T26" fmla="+- 0 -332 -381"/>
                              <a:gd name="T27" fmla="*/ -332 h 58"/>
                              <a:gd name="T28" fmla="+- 0 7709 7692"/>
                              <a:gd name="T29" fmla="*/ T28 w 58"/>
                              <a:gd name="T30" fmla="+- 0 -326 -381"/>
                              <a:gd name="T31" fmla="*/ -326 h 58"/>
                              <a:gd name="T32" fmla="+- 0 7721 7692"/>
                              <a:gd name="T33" fmla="*/ T32 w 58"/>
                              <a:gd name="T34" fmla="+- 0 -324 -381"/>
                              <a:gd name="T35" fmla="*/ -324 h 58"/>
                              <a:gd name="T36" fmla="+- 0 7732 7692"/>
                              <a:gd name="T37" fmla="*/ T36 w 58"/>
                              <a:gd name="T38" fmla="+- 0 -326 -381"/>
                              <a:gd name="T39" fmla="*/ -326 h 58"/>
                              <a:gd name="T40" fmla="+- 0 7741 7692"/>
                              <a:gd name="T41" fmla="*/ T40 w 58"/>
                              <a:gd name="T42" fmla="+- 0 -332 -381"/>
                              <a:gd name="T43" fmla="*/ -332 h 58"/>
                              <a:gd name="T44" fmla="+- 0 7747 7692"/>
                              <a:gd name="T45" fmla="*/ T44 w 58"/>
                              <a:gd name="T46" fmla="+- 0 -341 -381"/>
                              <a:gd name="T47" fmla="*/ -341 h 58"/>
                              <a:gd name="T48" fmla="+- 0 7749 7692"/>
                              <a:gd name="T49" fmla="*/ T48 w 58"/>
                              <a:gd name="T50" fmla="+- 0 -352 -381"/>
                              <a:gd name="T51" fmla="*/ -352 h 58"/>
                              <a:gd name="T52" fmla="+- 0 7747 7692"/>
                              <a:gd name="T53" fmla="*/ T52 w 58"/>
                              <a:gd name="T54" fmla="+- 0 -364 -381"/>
                              <a:gd name="T55" fmla="*/ -364 h 58"/>
                              <a:gd name="T56" fmla="+- 0 7741 7692"/>
                              <a:gd name="T57" fmla="*/ T56 w 58"/>
                              <a:gd name="T58" fmla="+- 0 -373 -381"/>
                              <a:gd name="T59" fmla="*/ -373 h 58"/>
                              <a:gd name="T60" fmla="+- 0 7732 7692"/>
                              <a:gd name="T61" fmla="*/ T60 w 58"/>
                              <a:gd name="T62" fmla="+- 0 -379 -381"/>
                              <a:gd name="T63" fmla="*/ -379 h 58"/>
                              <a:gd name="T64" fmla="+- 0 7721 7692"/>
                              <a:gd name="T65" fmla="*/ T64 w 58"/>
                              <a:gd name="T66" fmla="+- 0 -381 -381"/>
                              <a:gd name="T67" fmla="*/ -381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7" y="2"/>
                                </a:lnTo>
                                <a:lnTo>
                                  <a:pt x="8" y="8"/>
                                </a:lnTo>
                                <a:lnTo>
                                  <a:pt x="2" y="17"/>
                                </a:lnTo>
                                <a:lnTo>
                                  <a:pt x="0" y="29"/>
                                </a:lnTo>
                                <a:lnTo>
                                  <a:pt x="2" y="40"/>
                                </a:lnTo>
                                <a:lnTo>
                                  <a:pt x="8" y="49"/>
                                </a:lnTo>
                                <a:lnTo>
                                  <a:pt x="17" y="55"/>
                                </a:lnTo>
                                <a:lnTo>
                                  <a:pt x="29" y="57"/>
                                </a:lnTo>
                                <a:lnTo>
                                  <a:pt x="40" y="55"/>
                                </a:lnTo>
                                <a:lnTo>
                                  <a:pt x="49" y="49"/>
                                </a:lnTo>
                                <a:lnTo>
                                  <a:pt x="55" y="40"/>
                                </a:lnTo>
                                <a:lnTo>
                                  <a:pt x="57" y="29"/>
                                </a:lnTo>
                                <a:lnTo>
                                  <a:pt x="55" y="17"/>
                                </a:lnTo>
                                <a:lnTo>
                                  <a:pt x="49" y="8"/>
                                </a:lnTo>
                                <a:lnTo>
                                  <a:pt x="40" y="2"/>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Freeform 4630"/>
                        <wps:cNvSpPr>
                          <a:spLocks/>
                        </wps:cNvSpPr>
                        <wps:spPr bwMode="auto">
                          <a:xfrm>
                            <a:off x="7691" y="-382"/>
                            <a:ext cx="58" cy="58"/>
                          </a:xfrm>
                          <a:custGeom>
                            <a:avLst/>
                            <a:gdLst>
                              <a:gd name="T0" fmla="+- 0 7692 7692"/>
                              <a:gd name="T1" fmla="*/ T0 w 58"/>
                              <a:gd name="T2" fmla="+- 0 -352 -381"/>
                              <a:gd name="T3" fmla="*/ -352 h 58"/>
                              <a:gd name="T4" fmla="+- 0 7694 7692"/>
                              <a:gd name="T5" fmla="*/ T4 w 58"/>
                              <a:gd name="T6" fmla="+- 0 -364 -381"/>
                              <a:gd name="T7" fmla="*/ -364 h 58"/>
                              <a:gd name="T8" fmla="+- 0 7700 7692"/>
                              <a:gd name="T9" fmla="*/ T8 w 58"/>
                              <a:gd name="T10" fmla="+- 0 -373 -381"/>
                              <a:gd name="T11" fmla="*/ -373 h 58"/>
                              <a:gd name="T12" fmla="+- 0 7709 7692"/>
                              <a:gd name="T13" fmla="*/ T12 w 58"/>
                              <a:gd name="T14" fmla="+- 0 -379 -381"/>
                              <a:gd name="T15" fmla="*/ -379 h 58"/>
                              <a:gd name="T16" fmla="+- 0 7721 7692"/>
                              <a:gd name="T17" fmla="*/ T16 w 58"/>
                              <a:gd name="T18" fmla="+- 0 -381 -381"/>
                              <a:gd name="T19" fmla="*/ -381 h 58"/>
                              <a:gd name="T20" fmla="+- 0 7732 7692"/>
                              <a:gd name="T21" fmla="*/ T20 w 58"/>
                              <a:gd name="T22" fmla="+- 0 -379 -381"/>
                              <a:gd name="T23" fmla="*/ -379 h 58"/>
                              <a:gd name="T24" fmla="+- 0 7741 7692"/>
                              <a:gd name="T25" fmla="*/ T24 w 58"/>
                              <a:gd name="T26" fmla="+- 0 -373 -381"/>
                              <a:gd name="T27" fmla="*/ -373 h 58"/>
                              <a:gd name="T28" fmla="+- 0 7747 7692"/>
                              <a:gd name="T29" fmla="*/ T28 w 58"/>
                              <a:gd name="T30" fmla="+- 0 -364 -381"/>
                              <a:gd name="T31" fmla="*/ -364 h 58"/>
                              <a:gd name="T32" fmla="+- 0 7749 7692"/>
                              <a:gd name="T33" fmla="*/ T32 w 58"/>
                              <a:gd name="T34" fmla="+- 0 -352 -381"/>
                              <a:gd name="T35" fmla="*/ -352 h 58"/>
                              <a:gd name="T36" fmla="+- 0 7747 7692"/>
                              <a:gd name="T37" fmla="*/ T36 w 58"/>
                              <a:gd name="T38" fmla="+- 0 -341 -381"/>
                              <a:gd name="T39" fmla="*/ -341 h 58"/>
                              <a:gd name="T40" fmla="+- 0 7741 7692"/>
                              <a:gd name="T41" fmla="*/ T40 w 58"/>
                              <a:gd name="T42" fmla="+- 0 -332 -381"/>
                              <a:gd name="T43" fmla="*/ -332 h 58"/>
                              <a:gd name="T44" fmla="+- 0 7732 7692"/>
                              <a:gd name="T45" fmla="*/ T44 w 58"/>
                              <a:gd name="T46" fmla="+- 0 -326 -381"/>
                              <a:gd name="T47" fmla="*/ -326 h 58"/>
                              <a:gd name="T48" fmla="+- 0 7721 7692"/>
                              <a:gd name="T49" fmla="*/ T48 w 58"/>
                              <a:gd name="T50" fmla="+- 0 -324 -381"/>
                              <a:gd name="T51" fmla="*/ -324 h 58"/>
                              <a:gd name="T52" fmla="+- 0 7709 7692"/>
                              <a:gd name="T53" fmla="*/ T52 w 58"/>
                              <a:gd name="T54" fmla="+- 0 -326 -381"/>
                              <a:gd name="T55" fmla="*/ -326 h 58"/>
                              <a:gd name="T56" fmla="+- 0 7700 7692"/>
                              <a:gd name="T57" fmla="*/ T56 w 58"/>
                              <a:gd name="T58" fmla="+- 0 -332 -381"/>
                              <a:gd name="T59" fmla="*/ -332 h 58"/>
                              <a:gd name="T60" fmla="+- 0 7694 7692"/>
                              <a:gd name="T61" fmla="*/ T60 w 58"/>
                              <a:gd name="T62" fmla="+- 0 -341 -381"/>
                              <a:gd name="T63" fmla="*/ -341 h 58"/>
                              <a:gd name="T64" fmla="+- 0 7692 7692"/>
                              <a:gd name="T65" fmla="*/ T64 w 58"/>
                              <a:gd name="T66" fmla="+- 0 -352 -381"/>
                              <a:gd name="T67" fmla="*/ -35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7"/>
                                </a:lnTo>
                                <a:lnTo>
                                  <a:pt x="8" y="8"/>
                                </a:lnTo>
                                <a:lnTo>
                                  <a:pt x="17" y="2"/>
                                </a:lnTo>
                                <a:lnTo>
                                  <a:pt x="29" y="0"/>
                                </a:lnTo>
                                <a:lnTo>
                                  <a:pt x="40" y="2"/>
                                </a:lnTo>
                                <a:lnTo>
                                  <a:pt x="49" y="8"/>
                                </a:lnTo>
                                <a:lnTo>
                                  <a:pt x="55" y="17"/>
                                </a:lnTo>
                                <a:lnTo>
                                  <a:pt x="57" y="29"/>
                                </a:lnTo>
                                <a:lnTo>
                                  <a:pt x="55" y="40"/>
                                </a:lnTo>
                                <a:lnTo>
                                  <a:pt x="49" y="49"/>
                                </a:lnTo>
                                <a:lnTo>
                                  <a:pt x="40" y="55"/>
                                </a:lnTo>
                                <a:lnTo>
                                  <a:pt x="29" y="57"/>
                                </a:lnTo>
                                <a:lnTo>
                                  <a:pt x="17" y="55"/>
                                </a:lnTo>
                                <a:lnTo>
                                  <a:pt x="8" y="49"/>
                                </a:lnTo>
                                <a:lnTo>
                                  <a:pt x="2" y="40"/>
                                </a:lnTo>
                                <a:lnTo>
                                  <a:pt x="0" y="2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2" name="Freeform 4631"/>
                        <wps:cNvSpPr>
                          <a:spLocks/>
                        </wps:cNvSpPr>
                        <wps:spPr bwMode="auto">
                          <a:xfrm>
                            <a:off x="8284" y="-697"/>
                            <a:ext cx="20" cy="20"/>
                          </a:xfrm>
                          <a:custGeom>
                            <a:avLst/>
                            <a:gdLst>
                              <a:gd name="T0" fmla="+- 0 8284 8284"/>
                              <a:gd name="T1" fmla="*/ T0 w 20"/>
                              <a:gd name="T2" fmla="+- 0 -686 -696"/>
                              <a:gd name="T3" fmla="*/ -686 h 20"/>
                              <a:gd name="T4" fmla="+- 0 8284 8284"/>
                              <a:gd name="T5" fmla="*/ T4 w 20"/>
                              <a:gd name="T6" fmla="+- 0 -692 -696"/>
                              <a:gd name="T7" fmla="*/ -692 h 20"/>
                              <a:gd name="T8" fmla="+- 0 8289 8284"/>
                              <a:gd name="T9" fmla="*/ T8 w 20"/>
                              <a:gd name="T10" fmla="+- 0 -696 -696"/>
                              <a:gd name="T11" fmla="*/ -696 h 20"/>
                              <a:gd name="T12" fmla="+- 0 8294 8284"/>
                              <a:gd name="T13" fmla="*/ T12 w 20"/>
                              <a:gd name="T14" fmla="+- 0 -696 -696"/>
                              <a:gd name="T15" fmla="*/ -696 h 20"/>
                              <a:gd name="T16" fmla="+- 0 8299 8284"/>
                              <a:gd name="T17" fmla="*/ T16 w 20"/>
                              <a:gd name="T18" fmla="+- 0 -696 -696"/>
                              <a:gd name="T19" fmla="*/ -696 h 20"/>
                              <a:gd name="T20" fmla="+- 0 8303 8284"/>
                              <a:gd name="T21" fmla="*/ T20 w 20"/>
                              <a:gd name="T22" fmla="+- 0 -692 -696"/>
                              <a:gd name="T23" fmla="*/ -692 h 20"/>
                              <a:gd name="T24" fmla="+- 0 8303 8284"/>
                              <a:gd name="T25" fmla="*/ T24 w 20"/>
                              <a:gd name="T26" fmla="+- 0 -686 -696"/>
                              <a:gd name="T27" fmla="*/ -686 h 20"/>
                              <a:gd name="T28" fmla="+- 0 8303 8284"/>
                              <a:gd name="T29" fmla="*/ T28 w 20"/>
                              <a:gd name="T30" fmla="+- 0 -681 -696"/>
                              <a:gd name="T31" fmla="*/ -681 h 20"/>
                              <a:gd name="T32" fmla="+- 0 8299 8284"/>
                              <a:gd name="T33" fmla="*/ T32 w 20"/>
                              <a:gd name="T34" fmla="+- 0 -677 -696"/>
                              <a:gd name="T35" fmla="*/ -677 h 20"/>
                              <a:gd name="T36" fmla="+- 0 8294 8284"/>
                              <a:gd name="T37" fmla="*/ T36 w 20"/>
                              <a:gd name="T38" fmla="+- 0 -677 -696"/>
                              <a:gd name="T39" fmla="*/ -677 h 20"/>
                              <a:gd name="T40" fmla="+- 0 8289 8284"/>
                              <a:gd name="T41" fmla="*/ T40 w 20"/>
                              <a:gd name="T42" fmla="+- 0 -677 -696"/>
                              <a:gd name="T43" fmla="*/ -677 h 20"/>
                              <a:gd name="T44" fmla="+- 0 8284 8284"/>
                              <a:gd name="T45" fmla="*/ T44 w 20"/>
                              <a:gd name="T46" fmla="+- 0 -681 -696"/>
                              <a:gd name="T47" fmla="*/ -681 h 20"/>
                              <a:gd name="T48" fmla="+- 0 8284 8284"/>
                              <a:gd name="T49" fmla="*/ T48 w 20"/>
                              <a:gd name="T50" fmla="+- 0 -686 -696"/>
                              <a:gd name="T51" fmla="*/ -68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5" y="0"/>
                                </a:lnTo>
                                <a:lnTo>
                                  <a:pt x="19" y="4"/>
                                </a:lnTo>
                                <a:lnTo>
                                  <a:pt x="19" y="10"/>
                                </a:lnTo>
                                <a:lnTo>
                                  <a:pt x="19" y="15"/>
                                </a:lnTo>
                                <a:lnTo>
                                  <a:pt x="15" y="19"/>
                                </a:lnTo>
                                <a:lnTo>
                                  <a:pt x="10" y="19"/>
                                </a:lnTo>
                                <a:lnTo>
                                  <a:pt x="5" y="19"/>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 name="Freeform 4632"/>
                        <wps:cNvSpPr>
                          <a:spLocks/>
                        </wps:cNvSpPr>
                        <wps:spPr bwMode="auto">
                          <a:xfrm>
                            <a:off x="8265" y="-716"/>
                            <a:ext cx="58" cy="58"/>
                          </a:xfrm>
                          <a:custGeom>
                            <a:avLst/>
                            <a:gdLst>
                              <a:gd name="T0" fmla="+- 0 8294 8265"/>
                              <a:gd name="T1" fmla="*/ T0 w 58"/>
                              <a:gd name="T2" fmla="+- 0 -715 -715"/>
                              <a:gd name="T3" fmla="*/ -715 h 58"/>
                              <a:gd name="T4" fmla="+- 0 8283 8265"/>
                              <a:gd name="T5" fmla="*/ T4 w 58"/>
                              <a:gd name="T6" fmla="+- 0 -713 -715"/>
                              <a:gd name="T7" fmla="*/ -713 h 58"/>
                              <a:gd name="T8" fmla="+- 0 8274 8265"/>
                              <a:gd name="T9" fmla="*/ T8 w 58"/>
                              <a:gd name="T10" fmla="+- 0 -707 -715"/>
                              <a:gd name="T11" fmla="*/ -707 h 58"/>
                              <a:gd name="T12" fmla="+- 0 8267 8265"/>
                              <a:gd name="T13" fmla="*/ T12 w 58"/>
                              <a:gd name="T14" fmla="+- 0 -698 -715"/>
                              <a:gd name="T15" fmla="*/ -698 h 58"/>
                              <a:gd name="T16" fmla="+- 0 8265 8265"/>
                              <a:gd name="T17" fmla="*/ T16 w 58"/>
                              <a:gd name="T18" fmla="+- 0 -687 -715"/>
                              <a:gd name="T19" fmla="*/ -687 h 58"/>
                              <a:gd name="T20" fmla="+- 0 8267 8265"/>
                              <a:gd name="T21" fmla="*/ T20 w 58"/>
                              <a:gd name="T22" fmla="+- 0 -675 -715"/>
                              <a:gd name="T23" fmla="*/ -675 h 58"/>
                              <a:gd name="T24" fmla="+- 0 8274 8265"/>
                              <a:gd name="T25" fmla="*/ T24 w 58"/>
                              <a:gd name="T26" fmla="+- 0 -666 -715"/>
                              <a:gd name="T27" fmla="*/ -666 h 58"/>
                              <a:gd name="T28" fmla="+- 0 8283 8265"/>
                              <a:gd name="T29" fmla="*/ T28 w 58"/>
                              <a:gd name="T30" fmla="+- 0 -660 -715"/>
                              <a:gd name="T31" fmla="*/ -660 h 58"/>
                              <a:gd name="T32" fmla="+- 0 8294 8265"/>
                              <a:gd name="T33" fmla="*/ T32 w 58"/>
                              <a:gd name="T34" fmla="+- 0 -658 -715"/>
                              <a:gd name="T35" fmla="*/ -658 h 58"/>
                              <a:gd name="T36" fmla="+- 0 8305 8265"/>
                              <a:gd name="T37" fmla="*/ T36 w 58"/>
                              <a:gd name="T38" fmla="+- 0 -660 -715"/>
                              <a:gd name="T39" fmla="*/ -660 h 58"/>
                              <a:gd name="T40" fmla="+- 0 8314 8265"/>
                              <a:gd name="T41" fmla="*/ T40 w 58"/>
                              <a:gd name="T42" fmla="+- 0 -666 -715"/>
                              <a:gd name="T43" fmla="*/ -666 h 58"/>
                              <a:gd name="T44" fmla="+- 0 8320 8265"/>
                              <a:gd name="T45" fmla="*/ T44 w 58"/>
                              <a:gd name="T46" fmla="+- 0 -675 -715"/>
                              <a:gd name="T47" fmla="*/ -675 h 58"/>
                              <a:gd name="T48" fmla="+- 0 8323 8265"/>
                              <a:gd name="T49" fmla="*/ T48 w 58"/>
                              <a:gd name="T50" fmla="+- 0 -687 -715"/>
                              <a:gd name="T51" fmla="*/ -687 h 58"/>
                              <a:gd name="T52" fmla="+- 0 8320 8265"/>
                              <a:gd name="T53" fmla="*/ T52 w 58"/>
                              <a:gd name="T54" fmla="+- 0 -698 -715"/>
                              <a:gd name="T55" fmla="*/ -698 h 58"/>
                              <a:gd name="T56" fmla="+- 0 8314 8265"/>
                              <a:gd name="T57" fmla="*/ T56 w 58"/>
                              <a:gd name="T58" fmla="+- 0 -707 -715"/>
                              <a:gd name="T59" fmla="*/ -707 h 58"/>
                              <a:gd name="T60" fmla="+- 0 8305 8265"/>
                              <a:gd name="T61" fmla="*/ T60 w 58"/>
                              <a:gd name="T62" fmla="+- 0 -713 -715"/>
                              <a:gd name="T63" fmla="*/ -713 h 58"/>
                              <a:gd name="T64" fmla="+- 0 8294 8265"/>
                              <a:gd name="T65" fmla="*/ T64 w 58"/>
                              <a:gd name="T66" fmla="+- 0 -715 -715"/>
                              <a:gd name="T67" fmla="*/ -71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8" y="2"/>
                                </a:lnTo>
                                <a:lnTo>
                                  <a:pt x="9" y="8"/>
                                </a:lnTo>
                                <a:lnTo>
                                  <a:pt x="2" y="17"/>
                                </a:lnTo>
                                <a:lnTo>
                                  <a:pt x="0" y="28"/>
                                </a:lnTo>
                                <a:lnTo>
                                  <a:pt x="2" y="40"/>
                                </a:lnTo>
                                <a:lnTo>
                                  <a:pt x="9" y="49"/>
                                </a:lnTo>
                                <a:lnTo>
                                  <a:pt x="18" y="55"/>
                                </a:lnTo>
                                <a:lnTo>
                                  <a:pt x="29" y="57"/>
                                </a:lnTo>
                                <a:lnTo>
                                  <a:pt x="40" y="55"/>
                                </a:lnTo>
                                <a:lnTo>
                                  <a:pt x="49" y="49"/>
                                </a:lnTo>
                                <a:lnTo>
                                  <a:pt x="55" y="40"/>
                                </a:lnTo>
                                <a:lnTo>
                                  <a:pt x="58" y="28"/>
                                </a:lnTo>
                                <a:lnTo>
                                  <a:pt x="55" y="17"/>
                                </a:lnTo>
                                <a:lnTo>
                                  <a:pt x="49" y="8"/>
                                </a:lnTo>
                                <a:lnTo>
                                  <a:pt x="40" y="2"/>
                                </a:lnTo>
                                <a:lnTo>
                                  <a:pt x="29"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 name="Freeform 4633"/>
                        <wps:cNvSpPr>
                          <a:spLocks/>
                        </wps:cNvSpPr>
                        <wps:spPr bwMode="auto">
                          <a:xfrm>
                            <a:off x="8265" y="-716"/>
                            <a:ext cx="58" cy="58"/>
                          </a:xfrm>
                          <a:custGeom>
                            <a:avLst/>
                            <a:gdLst>
                              <a:gd name="T0" fmla="+- 0 8265 8265"/>
                              <a:gd name="T1" fmla="*/ T0 w 58"/>
                              <a:gd name="T2" fmla="+- 0 -687 -715"/>
                              <a:gd name="T3" fmla="*/ -687 h 58"/>
                              <a:gd name="T4" fmla="+- 0 8267 8265"/>
                              <a:gd name="T5" fmla="*/ T4 w 58"/>
                              <a:gd name="T6" fmla="+- 0 -698 -715"/>
                              <a:gd name="T7" fmla="*/ -698 h 58"/>
                              <a:gd name="T8" fmla="+- 0 8274 8265"/>
                              <a:gd name="T9" fmla="*/ T8 w 58"/>
                              <a:gd name="T10" fmla="+- 0 -707 -715"/>
                              <a:gd name="T11" fmla="*/ -707 h 58"/>
                              <a:gd name="T12" fmla="+- 0 8283 8265"/>
                              <a:gd name="T13" fmla="*/ T12 w 58"/>
                              <a:gd name="T14" fmla="+- 0 -713 -715"/>
                              <a:gd name="T15" fmla="*/ -713 h 58"/>
                              <a:gd name="T16" fmla="+- 0 8294 8265"/>
                              <a:gd name="T17" fmla="*/ T16 w 58"/>
                              <a:gd name="T18" fmla="+- 0 -715 -715"/>
                              <a:gd name="T19" fmla="*/ -715 h 58"/>
                              <a:gd name="T20" fmla="+- 0 8305 8265"/>
                              <a:gd name="T21" fmla="*/ T20 w 58"/>
                              <a:gd name="T22" fmla="+- 0 -713 -715"/>
                              <a:gd name="T23" fmla="*/ -713 h 58"/>
                              <a:gd name="T24" fmla="+- 0 8314 8265"/>
                              <a:gd name="T25" fmla="*/ T24 w 58"/>
                              <a:gd name="T26" fmla="+- 0 -707 -715"/>
                              <a:gd name="T27" fmla="*/ -707 h 58"/>
                              <a:gd name="T28" fmla="+- 0 8320 8265"/>
                              <a:gd name="T29" fmla="*/ T28 w 58"/>
                              <a:gd name="T30" fmla="+- 0 -698 -715"/>
                              <a:gd name="T31" fmla="*/ -698 h 58"/>
                              <a:gd name="T32" fmla="+- 0 8323 8265"/>
                              <a:gd name="T33" fmla="*/ T32 w 58"/>
                              <a:gd name="T34" fmla="+- 0 -687 -715"/>
                              <a:gd name="T35" fmla="*/ -687 h 58"/>
                              <a:gd name="T36" fmla="+- 0 8320 8265"/>
                              <a:gd name="T37" fmla="*/ T36 w 58"/>
                              <a:gd name="T38" fmla="+- 0 -675 -715"/>
                              <a:gd name="T39" fmla="*/ -675 h 58"/>
                              <a:gd name="T40" fmla="+- 0 8314 8265"/>
                              <a:gd name="T41" fmla="*/ T40 w 58"/>
                              <a:gd name="T42" fmla="+- 0 -666 -715"/>
                              <a:gd name="T43" fmla="*/ -666 h 58"/>
                              <a:gd name="T44" fmla="+- 0 8305 8265"/>
                              <a:gd name="T45" fmla="*/ T44 w 58"/>
                              <a:gd name="T46" fmla="+- 0 -660 -715"/>
                              <a:gd name="T47" fmla="*/ -660 h 58"/>
                              <a:gd name="T48" fmla="+- 0 8294 8265"/>
                              <a:gd name="T49" fmla="*/ T48 w 58"/>
                              <a:gd name="T50" fmla="+- 0 -658 -715"/>
                              <a:gd name="T51" fmla="*/ -658 h 58"/>
                              <a:gd name="T52" fmla="+- 0 8283 8265"/>
                              <a:gd name="T53" fmla="*/ T52 w 58"/>
                              <a:gd name="T54" fmla="+- 0 -660 -715"/>
                              <a:gd name="T55" fmla="*/ -660 h 58"/>
                              <a:gd name="T56" fmla="+- 0 8274 8265"/>
                              <a:gd name="T57" fmla="*/ T56 w 58"/>
                              <a:gd name="T58" fmla="+- 0 -666 -715"/>
                              <a:gd name="T59" fmla="*/ -666 h 58"/>
                              <a:gd name="T60" fmla="+- 0 8267 8265"/>
                              <a:gd name="T61" fmla="*/ T60 w 58"/>
                              <a:gd name="T62" fmla="+- 0 -675 -715"/>
                              <a:gd name="T63" fmla="*/ -675 h 58"/>
                              <a:gd name="T64" fmla="+- 0 8265 8265"/>
                              <a:gd name="T65" fmla="*/ T64 w 58"/>
                              <a:gd name="T66" fmla="+- 0 -687 -715"/>
                              <a:gd name="T67" fmla="*/ -68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2" y="17"/>
                                </a:lnTo>
                                <a:lnTo>
                                  <a:pt x="9" y="8"/>
                                </a:lnTo>
                                <a:lnTo>
                                  <a:pt x="18" y="2"/>
                                </a:lnTo>
                                <a:lnTo>
                                  <a:pt x="29" y="0"/>
                                </a:lnTo>
                                <a:lnTo>
                                  <a:pt x="40" y="2"/>
                                </a:lnTo>
                                <a:lnTo>
                                  <a:pt x="49" y="8"/>
                                </a:lnTo>
                                <a:lnTo>
                                  <a:pt x="55" y="17"/>
                                </a:lnTo>
                                <a:lnTo>
                                  <a:pt x="58" y="28"/>
                                </a:lnTo>
                                <a:lnTo>
                                  <a:pt x="55" y="40"/>
                                </a:lnTo>
                                <a:lnTo>
                                  <a:pt x="49" y="49"/>
                                </a:lnTo>
                                <a:lnTo>
                                  <a:pt x="40" y="55"/>
                                </a:lnTo>
                                <a:lnTo>
                                  <a:pt x="29" y="57"/>
                                </a:lnTo>
                                <a:lnTo>
                                  <a:pt x="18" y="55"/>
                                </a:lnTo>
                                <a:lnTo>
                                  <a:pt x="9" y="49"/>
                                </a:lnTo>
                                <a:lnTo>
                                  <a:pt x="2" y="40"/>
                                </a:lnTo>
                                <a:lnTo>
                                  <a:pt x="0" y="28"/>
                                </a:lnTo>
                              </a:path>
                            </a:pathLst>
                          </a:custGeom>
                          <a:noFill/>
                          <a:ln w="2206">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Freeform 4634"/>
                        <wps:cNvSpPr>
                          <a:spLocks/>
                        </wps:cNvSpPr>
                        <wps:spPr bwMode="auto">
                          <a:xfrm>
                            <a:off x="9137" y="-1372"/>
                            <a:ext cx="20" cy="20"/>
                          </a:xfrm>
                          <a:custGeom>
                            <a:avLst/>
                            <a:gdLst>
                              <a:gd name="T0" fmla="+- 0 9137 9137"/>
                              <a:gd name="T1" fmla="*/ T0 w 20"/>
                              <a:gd name="T2" fmla="+- 0 -1362 -1372"/>
                              <a:gd name="T3" fmla="*/ -1362 h 20"/>
                              <a:gd name="T4" fmla="+- 0 9137 9137"/>
                              <a:gd name="T5" fmla="*/ T4 w 20"/>
                              <a:gd name="T6" fmla="+- 0 -1368 -1372"/>
                              <a:gd name="T7" fmla="*/ -1368 h 20"/>
                              <a:gd name="T8" fmla="+- 0 9141 9137"/>
                              <a:gd name="T9" fmla="*/ T8 w 20"/>
                              <a:gd name="T10" fmla="+- 0 -1372 -1372"/>
                              <a:gd name="T11" fmla="*/ -1372 h 20"/>
                              <a:gd name="T12" fmla="+- 0 9147 9137"/>
                              <a:gd name="T13" fmla="*/ T12 w 20"/>
                              <a:gd name="T14" fmla="+- 0 -1372 -1372"/>
                              <a:gd name="T15" fmla="*/ -1372 h 20"/>
                              <a:gd name="T16" fmla="+- 0 9152 9137"/>
                              <a:gd name="T17" fmla="*/ T16 w 20"/>
                              <a:gd name="T18" fmla="+- 0 -1372 -1372"/>
                              <a:gd name="T19" fmla="*/ -1372 h 20"/>
                              <a:gd name="T20" fmla="+- 0 9156 9137"/>
                              <a:gd name="T21" fmla="*/ T20 w 20"/>
                              <a:gd name="T22" fmla="+- 0 -1368 -1372"/>
                              <a:gd name="T23" fmla="*/ -1368 h 20"/>
                              <a:gd name="T24" fmla="+- 0 9156 9137"/>
                              <a:gd name="T25" fmla="*/ T24 w 20"/>
                              <a:gd name="T26" fmla="+- 0 -1362 -1372"/>
                              <a:gd name="T27" fmla="*/ -1362 h 20"/>
                              <a:gd name="T28" fmla="+- 0 9156 9137"/>
                              <a:gd name="T29" fmla="*/ T28 w 20"/>
                              <a:gd name="T30" fmla="+- 0 -1357 -1372"/>
                              <a:gd name="T31" fmla="*/ -1357 h 20"/>
                              <a:gd name="T32" fmla="+- 0 9152 9137"/>
                              <a:gd name="T33" fmla="*/ T32 w 20"/>
                              <a:gd name="T34" fmla="+- 0 -1353 -1372"/>
                              <a:gd name="T35" fmla="*/ -1353 h 20"/>
                              <a:gd name="T36" fmla="+- 0 9147 9137"/>
                              <a:gd name="T37" fmla="*/ T36 w 20"/>
                              <a:gd name="T38" fmla="+- 0 -1353 -1372"/>
                              <a:gd name="T39" fmla="*/ -1353 h 20"/>
                              <a:gd name="T40" fmla="+- 0 9141 9137"/>
                              <a:gd name="T41" fmla="*/ T40 w 20"/>
                              <a:gd name="T42" fmla="+- 0 -1353 -1372"/>
                              <a:gd name="T43" fmla="*/ -1353 h 20"/>
                              <a:gd name="T44" fmla="+- 0 9137 9137"/>
                              <a:gd name="T45" fmla="*/ T44 w 20"/>
                              <a:gd name="T46" fmla="+- 0 -1357 -1372"/>
                              <a:gd name="T47" fmla="*/ -1357 h 20"/>
                              <a:gd name="T48" fmla="+- 0 9137 9137"/>
                              <a:gd name="T49" fmla="*/ T48 w 20"/>
                              <a:gd name="T50" fmla="+- 0 -1362 -1372"/>
                              <a:gd name="T51" fmla="*/ -136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19" y="4"/>
                                </a:lnTo>
                                <a:lnTo>
                                  <a:pt x="19" y="10"/>
                                </a:lnTo>
                                <a:lnTo>
                                  <a:pt x="19" y="15"/>
                                </a:lnTo>
                                <a:lnTo>
                                  <a:pt x="15" y="19"/>
                                </a:lnTo>
                                <a:lnTo>
                                  <a:pt x="10" y="19"/>
                                </a:lnTo>
                                <a:lnTo>
                                  <a:pt x="4" y="19"/>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Freeform 4635"/>
                        <wps:cNvSpPr>
                          <a:spLocks/>
                        </wps:cNvSpPr>
                        <wps:spPr bwMode="auto">
                          <a:xfrm>
                            <a:off x="9118" y="-1392"/>
                            <a:ext cx="58" cy="58"/>
                          </a:xfrm>
                          <a:custGeom>
                            <a:avLst/>
                            <a:gdLst>
                              <a:gd name="T0" fmla="+- 0 9147 9118"/>
                              <a:gd name="T1" fmla="*/ T0 w 58"/>
                              <a:gd name="T2" fmla="+- 0 -1391 -1391"/>
                              <a:gd name="T3" fmla="*/ -1391 h 58"/>
                              <a:gd name="T4" fmla="+- 0 9136 9118"/>
                              <a:gd name="T5" fmla="*/ T4 w 58"/>
                              <a:gd name="T6" fmla="+- 0 -1389 -1391"/>
                              <a:gd name="T7" fmla="*/ -1389 h 58"/>
                              <a:gd name="T8" fmla="+- 0 9126 9118"/>
                              <a:gd name="T9" fmla="*/ T8 w 58"/>
                              <a:gd name="T10" fmla="+- 0 -1383 -1391"/>
                              <a:gd name="T11" fmla="*/ -1383 h 58"/>
                              <a:gd name="T12" fmla="+- 0 9120 9118"/>
                              <a:gd name="T13" fmla="*/ T12 w 58"/>
                              <a:gd name="T14" fmla="+- 0 -1374 -1391"/>
                              <a:gd name="T15" fmla="*/ -1374 h 58"/>
                              <a:gd name="T16" fmla="+- 0 9118 9118"/>
                              <a:gd name="T17" fmla="*/ T16 w 58"/>
                              <a:gd name="T18" fmla="+- 0 -1362 -1391"/>
                              <a:gd name="T19" fmla="*/ -1362 h 58"/>
                              <a:gd name="T20" fmla="+- 0 9120 9118"/>
                              <a:gd name="T21" fmla="*/ T20 w 58"/>
                              <a:gd name="T22" fmla="+- 0 -1351 -1391"/>
                              <a:gd name="T23" fmla="*/ -1351 h 58"/>
                              <a:gd name="T24" fmla="+- 0 9126 9118"/>
                              <a:gd name="T25" fmla="*/ T24 w 58"/>
                              <a:gd name="T26" fmla="+- 0 -1342 -1391"/>
                              <a:gd name="T27" fmla="*/ -1342 h 58"/>
                              <a:gd name="T28" fmla="+- 0 9136 9118"/>
                              <a:gd name="T29" fmla="*/ T28 w 58"/>
                              <a:gd name="T30" fmla="+- 0 -1336 -1391"/>
                              <a:gd name="T31" fmla="*/ -1336 h 58"/>
                              <a:gd name="T32" fmla="+- 0 9147 9118"/>
                              <a:gd name="T33" fmla="*/ T32 w 58"/>
                              <a:gd name="T34" fmla="+- 0 -1334 -1391"/>
                              <a:gd name="T35" fmla="*/ -1334 h 58"/>
                              <a:gd name="T36" fmla="+- 0 9158 9118"/>
                              <a:gd name="T37" fmla="*/ T36 w 58"/>
                              <a:gd name="T38" fmla="+- 0 -1336 -1391"/>
                              <a:gd name="T39" fmla="*/ -1336 h 58"/>
                              <a:gd name="T40" fmla="+- 0 9167 9118"/>
                              <a:gd name="T41" fmla="*/ T40 w 58"/>
                              <a:gd name="T42" fmla="+- 0 -1342 -1391"/>
                              <a:gd name="T43" fmla="*/ -1342 h 58"/>
                              <a:gd name="T44" fmla="+- 0 9173 9118"/>
                              <a:gd name="T45" fmla="*/ T44 w 58"/>
                              <a:gd name="T46" fmla="+- 0 -1351 -1391"/>
                              <a:gd name="T47" fmla="*/ -1351 h 58"/>
                              <a:gd name="T48" fmla="+- 0 9175 9118"/>
                              <a:gd name="T49" fmla="*/ T48 w 58"/>
                              <a:gd name="T50" fmla="+- 0 -1362 -1391"/>
                              <a:gd name="T51" fmla="*/ -1362 h 58"/>
                              <a:gd name="T52" fmla="+- 0 9173 9118"/>
                              <a:gd name="T53" fmla="*/ T52 w 58"/>
                              <a:gd name="T54" fmla="+- 0 -1374 -1391"/>
                              <a:gd name="T55" fmla="*/ -1374 h 58"/>
                              <a:gd name="T56" fmla="+- 0 9167 9118"/>
                              <a:gd name="T57" fmla="*/ T56 w 58"/>
                              <a:gd name="T58" fmla="+- 0 -1383 -1391"/>
                              <a:gd name="T59" fmla="*/ -1383 h 58"/>
                              <a:gd name="T60" fmla="+- 0 9158 9118"/>
                              <a:gd name="T61" fmla="*/ T60 w 58"/>
                              <a:gd name="T62" fmla="+- 0 -1389 -1391"/>
                              <a:gd name="T63" fmla="*/ -1389 h 58"/>
                              <a:gd name="T64" fmla="+- 0 9147 9118"/>
                              <a:gd name="T65" fmla="*/ T64 w 58"/>
                              <a:gd name="T66" fmla="+- 0 -1391 -1391"/>
                              <a:gd name="T67" fmla="*/ -1391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8" y="2"/>
                                </a:lnTo>
                                <a:lnTo>
                                  <a:pt x="8" y="8"/>
                                </a:lnTo>
                                <a:lnTo>
                                  <a:pt x="2" y="17"/>
                                </a:lnTo>
                                <a:lnTo>
                                  <a:pt x="0" y="29"/>
                                </a:lnTo>
                                <a:lnTo>
                                  <a:pt x="2" y="40"/>
                                </a:lnTo>
                                <a:lnTo>
                                  <a:pt x="8" y="49"/>
                                </a:lnTo>
                                <a:lnTo>
                                  <a:pt x="18" y="55"/>
                                </a:lnTo>
                                <a:lnTo>
                                  <a:pt x="29" y="57"/>
                                </a:lnTo>
                                <a:lnTo>
                                  <a:pt x="40" y="55"/>
                                </a:lnTo>
                                <a:lnTo>
                                  <a:pt x="49" y="49"/>
                                </a:lnTo>
                                <a:lnTo>
                                  <a:pt x="55" y="40"/>
                                </a:lnTo>
                                <a:lnTo>
                                  <a:pt x="57" y="29"/>
                                </a:lnTo>
                                <a:lnTo>
                                  <a:pt x="55" y="17"/>
                                </a:lnTo>
                                <a:lnTo>
                                  <a:pt x="49" y="8"/>
                                </a:lnTo>
                                <a:lnTo>
                                  <a:pt x="40" y="2"/>
                                </a:lnTo>
                                <a:lnTo>
                                  <a:pt x="29" y="0"/>
                                </a:lnTo>
                                <a:close/>
                              </a:path>
                            </a:pathLst>
                          </a:custGeom>
                          <a:solidFill>
                            <a:srgbClr val="FF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Freeform 4636"/>
                        <wps:cNvSpPr>
                          <a:spLocks/>
                        </wps:cNvSpPr>
                        <wps:spPr bwMode="auto">
                          <a:xfrm>
                            <a:off x="9118" y="-1392"/>
                            <a:ext cx="58" cy="58"/>
                          </a:xfrm>
                          <a:custGeom>
                            <a:avLst/>
                            <a:gdLst>
                              <a:gd name="T0" fmla="+- 0 9118 9118"/>
                              <a:gd name="T1" fmla="*/ T0 w 58"/>
                              <a:gd name="T2" fmla="+- 0 -1362 -1391"/>
                              <a:gd name="T3" fmla="*/ -1362 h 58"/>
                              <a:gd name="T4" fmla="+- 0 9120 9118"/>
                              <a:gd name="T5" fmla="*/ T4 w 58"/>
                              <a:gd name="T6" fmla="+- 0 -1374 -1391"/>
                              <a:gd name="T7" fmla="*/ -1374 h 58"/>
                              <a:gd name="T8" fmla="+- 0 9126 9118"/>
                              <a:gd name="T9" fmla="*/ T8 w 58"/>
                              <a:gd name="T10" fmla="+- 0 -1383 -1391"/>
                              <a:gd name="T11" fmla="*/ -1383 h 58"/>
                              <a:gd name="T12" fmla="+- 0 9136 9118"/>
                              <a:gd name="T13" fmla="*/ T12 w 58"/>
                              <a:gd name="T14" fmla="+- 0 -1389 -1391"/>
                              <a:gd name="T15" fmla="*/ -1389 h 58"/>
                              <a:gd name="T16" fmla="+- 0 9147 9118"/>
                              <a:gd name="T17" fmla="*/ T16 w 58"/>
                              <a:gd name="T18" fmla="+- 0 -1391 -1391"/>
                              <a:gd name="T19" fmla="*/ -1391 h 58"/>
                              <a:gd name="T20" fmla="+- 0 9158 9118"/>
                              <a:gd name="T21" fmla="*/ T20 w 58"/>
                              <a:gd name="T22" fmla="+- 0 -1389 -1391"/>
                              <a:gd name="T23" fmla="*/ -1389 h 58"/>
                              <a:gd name="T24" fmla="+- 0 9167 9118"/>
                              <a:gd name="T25" fmla="*/ T24 w 58"/>
                              <a:gd name="T26" fmla="+- 0 -1383 -1391"/>
                              <a:gd name="T27" fmla="*/ -1383 h 58"/>
                              <a:gd name="T28" fmla="+- 0 9173 9118"/>
                              <a:gd name="T29" fmla="*/ T28 w 58"/>
                              <a:gd name="T30" fmla="+- 0 -1374 -1391"/>
                              <a:gd name="T31" fmla="*/ -1374 h 58"/>
                              <a:gd name="T32" fmla="+- 0 9175 9118"/>
                              <a:gd name="T33" fmla="*/ T32 w 58"/>
                              <a:gd name="T34" fmla="+- 0 -1362 -1391"/>
                              <a:gd name="T35" fmla="*/ -1362 h 58"/>
                              <a:gd name="T36" fmla="+- 0 9173 9118"/>
                              <a:gd name="T37" fmla="*/ T36 w 58"/>
                              <a:gd name="T38" fmla="+- 0 -1351 -1391"/>
                              <a:gd name="T39" fmla="*/ -1351 h 58"/>
                              <a:gd name="T40" fmla="+- 0 9167 9118"/>
                              <a:gd name="T41" fmla="*/ T40 w 58"/>
                              <a:gd name="T42" fmla="+- 0 -1342 -1391"/>
                              <a:gd name="T43" fmla="*/ -1342 h 58"/>
                              <a:gd name="T44" fmla="+- 0 9158 9118"/>
                              <a:gd name="T45" fmla="*/ T44 w 58"/>
                              <a:gd name="T46" fmla="+- 0 -1336 -1391"/>
                              <a:gd name="T47" fmla="*/ -1336 h 58"/>
                              <a:gd name="T48" fmla="+- 0 9147 9118"/>
                              <a:gd name="T49" fmla="*/ T48 w 58"/>
                              <a:gd name="T50" fmla="+- 0 -1334 -1391"/>
                              <a:gd name="T51" fmla="*/ -1334 h 58"/>
                              <a:gd name="T52" fmla="+- 0 9136 9118"/>
                              <a:gd name="T53" fmla="*/ T52 w 58"/>
                              <a:gd name="T54" fmla="+- 0 -1336 -1391"/>
                              <a:gd name="T55" fmla="*/ -1336 h 58"/>
                              <a:gd name="T56" fmla="+- 0 9126 9118"/>
                              <a:gd name="T57" fmla="*/ T56 w 58"/>
                              <a:gd name="T58" fmla="+- 0 -1342 -1391"/>
                              <a:gd name="T59" fmla="*/ -1342 h 58"/>
                              <a:gd name="T60" fmla="+- 0 9120 9118"/>
                              <a:gd name="T61" fmla="*/ T60 w 58"/>
                              <a:gd name="T62" fmla="+- 0 -1351 -1391"/>
                              <a:gd name="T63" fmla="*/ -1351 h 58"/>
                              <a:gd name="T64" fmla="+- 0 9118 9118"/>
                              <a:gd name="T65" fmla="*/ T64 w 58"/>
                              <a:gd name="T66" fmla="+- 0 -1362 -1391"/>
                              <a:gd name="T67" fmla="*/ -136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7"/>
                                </a:lnTo>
                                <a:lnTo>
                                  <a:pt x="8" y="8"/>
                                </a:lnTo>
                                <a:lnTo>
                                  <a:pt x="18" y="2"/>
                                </a:lnTo>
                                <a:lnTo>
                                  <a:pt x="29" y="0"/>
                                </a:lnTo>
                                <a:lnTo>
                                  <a:pt x="40" y="2"/>
                                </a:lnTo>
                                <a:lnTo>
                                  <a:pt x="49" y="8"/>
                                </a:lnTo>
                                <a:lnTo>
                                  <a:pt x="55" y="17"/>
                                </a:lnTo>
                                <a:lnTo>
                                  <a:pt x="57" y="29"/>
                                </a:lnTo>
                                <a:lnTo>
                                  <a:pt x="55" y="40"/>
                                </a:lnTo>
                                <a:lnTo>
                                  <a:pt x="49" y="49"/>
                                </a:lnTo>
                                <a:lnTo>
                                  <a:pt x="40" y="55"/>
                                </a:lnTo>
                                <a:lnTo>
                                  <a:pt x="29" y="57"/>
                                </a:lnTo>
                                <a:lnTo>
                                  <a:pt x="18" y="55"/>
                                </a:lnTo>
                                <a:lnTo>
                                  <a:pt x="8" y="49"/>
                                </a:lnTo>
                                <a:lnTo>
                                  <a:pt x="2" y="40"/>
                                </a:lnTo>
                                <a:lnTo>
                                  <a:pt x="0" y="29"/>
                                </a:lnTo>
                              </a:path>
                            </a:pathLst>
                          </a:custGeom>
                          <a:noFill/>
                          <a:ln w="2206">
                            <a:solidFill>
                              <a:srgbClr val="FF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8" name="Freeform 4637"/>
                        <wps:cNvSpPr>
                          <a:spLocks/>
                        </wps:cNvSpPr>
                        <wps:spPr bwMode="auto">
                          <a:xfrm>
                            <a:off x="9654" y="-2477"/>
                            <a:ext cx="20" cy="20"/>
                          </a:xfrm>
                          <a:custGeom>
                            <a:avLst/>
                            <a:gdLst>
                              <a:gd name="T0" fmla="+- 0 9655 9655"/>
                              <a:gd name="T1" fmla="*/ T0 w 20"/>
                              <a:gd name="T2" fmla="+- 0 -2467 -2477"/>
                              <a:gd name="T3" fmla="*/ -2467 h 20"/>
                              <a:gd name="T4" fmla="+- 0 9655 9655"/>
                              <a:gd name="T5" fmla="*/ T4 w 20"/>
                              <a:gd name="T6" fmla="+- 0 -2473 -2477"/>
                              <a:gd name="T7" fmla="*/ -2473 h 20"/>
                              <a:gd name="T8" fmla="+- 0 9659 9655"/>
                              <a:gd name="T9" fmla="*/ T8 w 20"/>
                              <a:gd name="T10" fmla="+- 0 -2477 -2477"/>
                              <a:gd name="T11" fmla="*/ -2477 h 20"/>
                              <a:gd name="T12" fmla="+- 0 9664 9655"/>
                              <a:gd name="T13" fmla="*/ T12 w 20"/>
                              <a:gd name="T14" fmla="+- 0 -2477 -2477"/>
                              <a:gd name="T15" fmla="*/ -2477 h 20"/>
                              <a:gd name="T16" fmla="+- 0 9669 9655"/>
                              <a:gd name="T17" fmla="*/ T16 w 20"/>
                              <a:gd name="T18" fmla="+- 0 -2477 -2477"/>
                              <a:gd name="T19" fmla="*/ -2477 h 20"/>
                              <a:gd name="T20" fmla="+- 0 9674 9655"/>
                              <a:gd name="T21" fmla="*/ T20 w 20"/>
                              <a:gd name="T22" fmla="+- 0 -2473 -2477"/>
                              <a:gd name="T23" fmla="*/ -2473 h 20"/>
                              <a:gd name="T24" fmla="+- 0 9674 9655"/>
                              <a:gd name="T25" fmla="*/ T24 w 20"/>
                              <a:gd name="T26" fmla="+- 0 -2467 -2477"/>
                              <a:gd name="T27" fmla="*/ -2467 h 20"/>
                              <a:gd name="T28" fmla="+- 0 9674 9655"/>
                              <a:gd name="T29" fmla="*/ T28 w 20"/>
                              <a:gd name="T30" fmla="+- 0 -2462 -2477"/>
                              <a:gd name="T31" fmla="*/ -2462 h 20"/>
                              <a:gd name="T32" fmla="+- 0 9669 9655"/>
                              <a:gd name="T33" fmla="*/ T32 w 20"/>
                              <a:gd name="T34" fmla="+- 0 -2458 -2477"/>
                              <a:gd name="T35" fmla="*/ -2458 h 20"/>
                              <a:gd name="T36" fmla="+- 0 9664 9655"/>
                              <a:gd name="T37" fmla="*/ T36 w 20"/>
                              <a:gd name="T38" fmla="+- 0 -2458 -2477"/>
                              <a:gd name="T39" fmla="*/ -2458 h 20"/>
                              <a:gd name="T40" fmla="+- 0 9659 9655"/>
                              <a:gd name="T41" fmla="*/ T40 w 20"/>
                              <a:gd name="T42" fmla="+- 0 -2458 -2477"/>
                              <a:gd name="T43" fmla="*/ -2458 h 20"/>
                              <a:gd name="T44" fmla="+- 0 9655 9655"/>
                              <a:gd name="T45" fmla="*/ T44 w 20"/>
                              <a:gd name="T46" fmla="+- 0 -2462 -2477"/>
                              <a:gd name="T47" fmla="*/ -2462 h 20"/>
                              <a:gd name="T48" fmla="+- 0 9655 9655"/>
                              <a:gd name="T49" fmla="*/ T48 w 20"/>
                              <a:gd name="T50" fmla="+- 0 -2467 -2477"/>
                              <a:gd name="T51" fmla="*/ -2467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9" y="0"/>
                                </a:lnTo>
                                <a:lnTo>
                                  <a:pt x="14" y="0"/>
                                </a:lnTo>
                                <a:lnTo>
                                  <a:pt x="19" y="4"/>
                                </a:lnTo>
                                <a:lnTo>
                                  <a:pt x="19" y="10"/>
                                </a:lnTo>
                                <a:lnTo>
                                  <a:pt x="19" y="15"/>
                                </a:lnTo>
                                <a:lnTo>
                                  <a:pt x="14" y="19"/>
                                </a:lnTo>
                                <a:lnTo>
                                  <a:pt x="9" y="19"/>
                                </a:lnTo>
                                <a:lnTo>
                                  <a:pt x="4" y="19"/>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9" name="Freeform 4638"/>
                        <wps:cNvSpPr>
                          <a:spLocks/>
                        </wps:cNvSpPr>
                        <wps:spPr bwMode="auto">
                          <a:xfrm>
                            <a:off x="9635" y="-2497"/>
                            <a:ext cx="58" cy="58"/>
                          </a:xfrm>
                          <a:custGeom>
                            <a:avLst/>
                            <a:gdLst>
                              <a:gd name="T0" fmla="+- 0 9664 9635"/>
                              <a:gd name="T1" fmla="*/ T0 w 58"/>
                              <a:gd name="T2" fmla="+- 0 -2496 -2496"/>
                              <a:gd name="T3" fmla="*/ -2496 h 58"/>
                              <a:gd name="T4" fmla="+- 0 9653 9635"/>
                              <a:gd name="T5" fmla="*/ T4 w 58"/>
                              <a:gd name="T6" fmla="+- 0 -2494 -2496"/>
                              <a:gd name="T7" fmla="*/ -2494 h 58"/>
                              <a:gd name="T8" fmla="+- 0 9644 9635"/>
                              <a:gd name="T9" fmla="*/ T8 w 58"/>
                              <a:gd name="T10" fmla="+- 0 -2488 -2496"/>
                              <a:gd name="T11" fmla="*/ -2488 h 58"/>
                              <a:gd name="T12" fmla="+- 0 9638 9635"/>
                              <a:gd name="T13" fmla="*/ T12 w 58"/>
                              <a:gd name="T14" fmla="+- 0 -2479 -2496"/>
                              <a:gd name="T15" fmla="*/ -2479 h 58"/>
                              <a:gd name="T16" fmla="+- 0 9635 9635"/>
                              <a:gd name="T17" fmla="*/ T16 w 58"/>
                              <a:gd name="T18" fmla="+- 0 -2467 -2496"/>
                              <a:gd name="T19" fmla="*/ -2467 h 58"/>
                              <a:gd name="T20" fmla="+- 0 9638 9635"/>
                              <a:gd name="T21" fmla="*/ T20 w 58"/>
                              <a:gd name="T22" fmla="+- 0 -2456 -2496"/>
                              <a:gd name="T23" fmla="*/ -2456 h 58"/>
                              <a:gd name="T24" fmla="+- 0 9644 9635"/>
                              <a:gd name="T25" fmla="*/ T24 w 58"/>
                              <a:gd name="T26" fmla="+- 0 -2447 -2496"/>
                              <a:gd name="T27" fmla="*/ -2447 h 58"/>
                              <a:gd name="T28" fmla="+- 0 9653 9635"/>
                              <a:gd name="T29" fmla="*/ T28 w 58"/>
                              <a:gd name="T30" fmla="+- 0 -2441 -2496"/>
                              <a:gd name="T31" fmla="*/ -2441 h 58"/>
                              <a:gd name="T32" fmla="+- 0 9664 9635"/>
                              <a:gd name="T33" fmla="*/ T32 w 58"/>
                              <a:gd name="T34" fmla="+- 0 -2439 -2496"/>
                              <a:gd name="T35" fmla="*/ -2439 h 58"/>
                              <a:gd name="T36" fmla="+- 0 9675 9635"/>
                              <a:gd name="T37" fmla="*/ T36 w 58"/>
                              <a:gd name="T38" fmla="+- 0 -2441 -2496"/>
                              <a:gd name="T39" fmla="*/ -2441 h 58"/>
                              <a:gd name="T40" fmla="+- 0 9684 9635"/>
                              <a:gd name="T41" fmla="*/ T40 w 58"/>
                              <a:gd name="T42" fmla="+- 0 -2447 -2496"/>
                              <a:gd name="T43" fmla="*/ -2447 h 58"/>
                              <a:gd name="T44" fmla="+- 0 9690 9635"/>
                              <a:gd name="T45" fmla="*/ T44 w 58"/>
                              <a:gd name="T46" fmla="+- 0 -2456 -2496"/>
                              <a:gd name="T47" fmla="*/ -2456 h 58"/>
                              <a:gd name="T48" fmla="+- 0 9693 9635"/>
                              <a:gd name="T49" fmla="*/ T48 w 58"/>
                              <a:gd name="T50" fmla="+- 0 -2467 -2496"/>
                              <a:gd name="T51" fmla="*/ -2467 h 58"/>
                              <a:gd name="T52" fmla="+- 0 9690 9635"/>
                              <a:gd name="T53" fmla="*/ T52 w 58"/>
                              <a:gd name="T54" fmla="+- 0 -2479 -2496"/>
                              <a:gd name="T55" fmla="*/ -2479 h 58"/>
                              <a:gd name="T56" fmla="+- 0 9684 9635"/>
                              <a:gd name="T57" fmla="*/ T56 w 58"/>
                              <a:gd name="T58" fmla="+- 0 -2488 -2496"/>
                              <a:gd name="T59" fmla="*/ -2488 h 58"/>
                              <a:gd name="T60" fmla="+- 0 9675 9635"/>
                              <a:gd name="T61" fmla="*/ T60 w 58"/>
                              <a:gd name="T62" fmla="+- 0 -2494 -2496"/>
                              <a:gd name="T63" fmla="*/ -2494 h 58"/>
                              <a:gd name="T64" fmla="+- 0 9664 9635"/>
                              <a:gd name="T65" fmla="*/ T64 w 58"/>
                              <a:gd name="T66" fmla="+- 0 -2496 -2496"/>
                              <a:gd name="T67" fmla="*/ -2496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8" y="2"/>
                                </a:lnTo>
                                <a:lnTo>
                                  <a:pt x="9" y="8"/>
                                </a:lnTo>
                                <a:lnTo>
                                  <a:pt x="3" y="17"/>
                                </a:lnTo>
                                <a:lnTo>
                                  <a:pt x="0" y="29"/>
                                </a:lnTo>
                                <a:lnTo>
                                  <a:pt x="3" y="40"/>
                                </a:lnTo>
                                <a:lnTo>
                                  <a:pt x="9" y="49"/>
                                </a:lnTo>
                                <a:lnTo>
                                  <a:pt x="18" y="55"/>
                                </a:lnTo>
                                <a:lnTo>
                                  <a:pt x="29" y="57"/>
                                </a:lnTo>
                                <a:lnTo>
                                  <a:pt x="40" y="55"/>
                                </a:lnTo>
                                <a:lnTo>
                                  <a:pt x="49" y="49"/>
                                </a:lnTo>
                                <a:lnTo>
                                  <a:pt x="55" y="40"/>
                                </a:lnTo>
                                <a:lnTo>
                                  <a:pt x="58" y="29"/>
                                </a:lnTo>
                                <a:lnTo>
                                  <a:pt x="55" y="17"/>
                                </a:lnTo>
                                <a:lnTo>
                                  <a:pt x="49" y="8"/>
                                </a:lnTo>
                                <a:lnTo>
                                  <a:pt x="40" y="2"/>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0" name="Freeform 4639"/>
                        <wps:cNvSpPr>
                          <a:spLocks/>
                        </wps:cNvSpPr>
                        <wps:spPr bwMode="auto">
                          <a:xfrm>
                            <a:off x="9635" y="-2497"/>
                            <a:ext cx="58" cy="58"/>
                          </a:xfrm>
                          <a:custGeom>
                            <a:avLst/>
                            <a:gdLst>
                              <a:gd name="T0" fmla="+- 0 9635 9635"/>
                              <a:gd name="T1" fmla="*/ T0 w 58"/>
                              <a:gd name="T2" fmla="+- 0 -2467 -2496"/>
                              <a:gd name="T3" fmla="*/ -2467 h 58"/>
                              <a:gd name="T4" fmla="+- 0 9638 9635"/>
                              <a:gd name="T5" fmla="*/ T4 w 58"/>
                              <a:gd name="T6" fmla="+- 0 -2479 -2496"/>
                              <a:gd name="T7" fmla="*/ -2479 h 58"/>
                              <a:gd name="T8" fmla="+- 0 9644 9635"/>
                              <a:gd name="T9" fmla="*/ T8 w 58"/>
                              <a:gd name="T10" fmla="+- 0 -2488 -2496"/>
                              <a:gd name="T11" fmla="*/ -2488 h 58"/>
                              <a:gd name="T12" fmla="+- 0 9653 9635"/>
                              <a:gd name="T13" fmla="*/ T12 w 58"/>
                              <a:gd name="T14" fmla="+- 0 -2494 -2496"/>
                              <a:gd name="T15" fmla="*/ -2494 h 58"/>
                              <a:gd name="T16" fmla="+- 0 9664 9635"/>
                              <a:gd name="T17" fmla="*/ T16 w 58"/>
                              <a:gd name="T18" fmla="+- 0 -2496 -2496"/>
                              <a:gd name="T19" fmla="*/ -2496 h 58"/>
                              <a:gd name="T20" fmla="+- 0 9675 9635"/>
                              <a:gd name="T21" fmla="*/ T20 w 58"/>
                              <a:gd name="T22" fmla="+- 0 -2494 -2496"/>
                              <a:gd name="T23" fmla="*/ -2494 h 58"/>
                              <a:gd name="T24" fmla="+- 0 9684 9635"/>
                              <a:gd name="T25" fmla="*/ T24 w 58"/>
                              <a:gd name="T26" fmla="+- 0 -2488 -2496"/>
                              <a:gd name="T27" fmla="*/ -2488 h 58"/>
                              <a:gd name="T28" fmla="+- 0 9690 9635"/>
                              <a:gd name="T29" fmla="*/ T28 w 58"/>
                              <a:gd name="T30" fmla="+- 0 -2479 -2496"/>
                              <a:gd name="T31" fmla="*/ -2479 h 58"/>
                              <a:gd name="T32" fmla="+- 0 9693 9635"/>
                              <a:gd name="T33" fmla="*/ T32 w 58"/>
                              <a:gd name="T34" fmla="+- 0 -2467 -2496"/>
                              <a:gd name="T35" fmla="*/ -2467 h 58"/>
                              <a:gd name="T36" fmla="+- 0 9690 9635"/>
                              <a:gd name="T37" fmla="*/ T36 w 58"/>
                              <a:gd name="T38" fmla="+- 0 -2456 -2496"/>
                              <a:gd name="T39" fmla="*/ -2456 h 58"/>
                              <a:gd name="T40" fmla="+- 0 9684 9635"/>
                              <a:gd name="T41" fmla="*/ T40 w 58"/>
                              <a:gd name="T42" fmla="+- 0 -2447 -2496"/>
                              <a:gd name="T43" fmla="*/ -2447 h 58"/>
                              <a:gd name="T44" fmla="+- 0 9675 9635"/>
                              <a:gd name="T45" fmla="*/ T44 w 58"/>
                              <a:gd name="T46" fmla="+- 0 -2441 -2496"/>
                              <a:gd name="T47" fmla="*/ -2441 h 58"/>
                              <a:gd name="T48" fmla="+- 0 9664 9635"/>
                              <a:gd name="T49" fmla="*/ T48 w 58"/>
                              <a:gd name="T50" fmla="+- 0 -2439 -2496"/>
                              <a:gd name="T51" fmla="*/ -2439 h 58"/>
                              <a:gd name="T52" fmla="+- 0 9653 9635"/>
                              <a:gd name="T53" fmla="*/ T52 w 58"/>
                              <a:gd name="T54" fmla="+- 0 -2441 -2496"/>
                              <a:gd name="T55" fmla="*/ -2441 h 58"/>
                              <a:gd name="T56" fmla="+- 0 9644 9635"/>
                              <a:gd name="T57" fmla="*/ T56 w 58"/>
                              <a:gd name="T58" fmla="+- 0 -2447 -2496"/>
                              <a:gd name="T59" fmla="*/ -2447 h 58"/>
                              <a:gd name="T60" fmla="+- 0 9638 9635"/>
                              <a:gd name="T61" fmla="*/ T60 w 58"/>
                              <a:gd name="T62" fmla="+- 0 -2456 -2496"/>
                              <a:gd name="T63" fmla="*/ -2456 h 58"/>
                              <a:gd name="T64" fmla="+- 0 9635 9635"/>
                              <a:gd name="T65" fmla="*/ T64 w 58"/>
                              <a:gd name="T66" fmla="+- 0 -2467 -2496"/>
                              <a:gd name="T67" fmla="*/ -246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3" y="17"/>
                                </a:lnTo>
                                <a:lnTo>
                                  <a:pt x="9" y="8"/>
                                </a:lnTo>
                                <a:lnTo>
                                  <a:pt x="18" y="2"/>
                                </a:lnTo>
                                <a:lnTo>
                                  <a:pt x="29" y="0"/>
                                </a:lnTo>
                                <a:lnTo>
                                  <a:pt x="40" y="2"/>
                                </a:lnTo>
                                <a:lnTo>
                                  <a:pt x="49" y="8"/>
                                </a:lnTo>
                                <a:lnTo>
                                  <a:pt x="55" y="17"/>
                                </a:lnTo>
                                <a:lnTo>
                                  <a:pt x="58" y="29"/>
                                </a:lnTo>
                                <a:lnTo>
                                  <a:pt x="55" y="40"/>
                                </a:lnTo>
                                <a:lnTo>
                                  <a:pt x="49" y="49"/>
                                </a:lnTo>
                                <a:lnTo>
                                  <a:pt x="40" y="55"/>
                                </a:lnTo>
                                <a:lnTo>
                                  <a:pt x="29" y="57"/>
                                </a:lnTo>
                                <a:lnTo>
                                  <a:pt x="18" y="55"/>
                                </a:lnTo>
                                <a:lnTo>
                                  <a:pt x="9" y="49"/>
                                </a:lnTo>
                                <a:lnTo>
                                  <a:pt x="3" y="40"/>
                                </a:lnTo>
                                <a:lnTo>
                                  <a:pt x="0" y="29"/>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Freeform 4640"/>
                        <wps:cNvSpPr>
                          <a:spLocks/>
                        </wps:cNvSpPr>
                        <wps:spPr bwMode="auto">
                          <a:xfrm>
                            <a:off x="9402" y="-2187"/>
                            <a:ext cx="20" cy="20"/>
                          </a:xfrm>
                          <a:custGeom>
                            <a:avLst/>
                            <a:gdLst>
                              <a:gd name="T0" fmla="+- 0 9403 9403"/>
                              <a:gd name="T1" fmla="*/ T0 w 20"/>
                              <a:gd name="T2" fmla="+- 0 -2177 -2186"/>
                              <a:gd name="T3" fmla="*/ -2177 h 20"/>
                              <a:gd name="T4" fmla="+- 0 9403 9403"/>
                              <a:gd name="T5" fmla="*/ T4 w 20"/>
                              <a:gd name="T6" fmla="+- 0 -2182 -2186"/>
                              <a:gd name="T7" fmla="*/ -2182 h 20"/>
                              <a:gd name="T8" fmla="+- 0 9407 9403"/>
                              <a:gd name="T9" fmla="*/ T8 w 20"/>
                              <a:gd name="T10" fmla="+- 0 -2186 -2186"/>
                              <a:gd name="T11" fmla="*/ -2186 h 20"/>
                              <a:gd name="T12" fmla="+- 0 9412 9403"/>
                              <a:gd name="T13" fmla="*/ T12 w 20"/>
                              <a:gd name="T14" fmla="+- 0 -2186 -2186"/>
                              <a:gd name="T15" fmla="*/ -2186 h 20"/>
                              <a:gd name="T16" fmla="+- 0 9418 9403"/>
                              <a:gd name="T17" fmla="*/ T16 w 20"/>
                              <a:gd name="T18" fmla="+- 0 -2186 -2186"/>
                              <a:gd name="T19" fmla="*/ -2186 h 20"/>
                              <a:gd name="T20" fmla="+- 0 9422 9403"/>
                              <a:gd name="T21" fmla="*/ T20 w 20"/>
                              <a:gd name="T22" fmla="+- 0 -2182 -2186"/>
                              <a:gd name="T23" fmla="*/ -2182 h 20"/>
                              <a:gd name="T24" fmla="+- 0 9422 9403"/>
                              <a:gd name="T25" fmla="*/ T24 w 20"/>
                              <a:gd name="T26" fmla="+- 0 -2177 -2186"/>
                              <a:gd name="T27" fmla="*/ -2177 h 20"/>
                              <a:gd name="T28" fmla="+- 0 9422 9403"/>
                              <a:gd name="T29" fmla="*/ T28 w 20"/>
                              <a:gd name="T30" fmla="+- 0 -2171 -2186"/>
                              <a:gd name="T31" fmla="*/ -2171 h 20"/>
                              <a:gd name="T32" fmla="+- 0 9418 9403"/>
                              <a:gd name="T33" fmla="*/ T32 w 20"/>
                              <a:gd name="T34" fmla="+- 0 -2167 -2186"/>
                              <a:gd name="T35" fmla="*/ -2167 h 20"/>
                              <a:gd name="T36" fmla="+- 0 9412 9403"/>
                              <a:gd name="T37" fmla="*/ T36 w 20"/>
                              <a:gd name="T38" fmla="+- 0 -2167 -2186"/>
                              <a:gd name="T39" fmla="*/ -2167 h 20"/>
                              <a:gd name="T40" fmla="+- 0 9407 9403"/>
                              <a:gd name="T41" fmla="*/ T40 w 20"/>
                              <a:gd name="T42" fmla="+- 0 -2167 -2186"/>
                              <a:gd name="T43" fmla="*/ -2167 h 20"/>
                              <a:gd name="T44" fmla="+- 0 9403 9403"/>
                              <a:gd name="T45" fmla="*/ T44 w 20"/>
                              <a:gd name="T46" fmla="+- 0 -2171 -2186"/>
                              <a:gd name="T47" fmla="*/ -2171 h 20"/>
                              <a:gd name="T48" fmla="+- 0 9403 9403"/>
                              <a:gd name="T49" fmla="*/ T48 w 20"/>
                              <a:gd name="T50" fmla="+- 0 -2177 -2186"/>
                              <a:gd name="T51" fmla="*/ -2177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4" y="0"/>
                                </a:lnTo>
                                <a:lnTo>
                                  <a:pt x="9" y="0"/>
                                </a:lnTo>
                                <a:lnTo>
                                  <a:pt x="15" y="0"/>
                                </a:lnTo>
                                <a:lnTo>
                                  <a:pt x="19" y="4"/>
                                </a:lnTo>
                                <a:lnTo>
                                  <a:pt x="19" y="9"/>
                                </a:lnTo>
                                <a:lnTo>
                                  <a:pt x="19" y="15"/>
                                </a:lnTo>
                                <a:lnTo>
                                  <a:pt x="15" y="19"/>
                                </a:lnTo>
                                <a:lnTo>
                                  <a:pt x="9" y="19"/>
                                </a:lnTo>
                                <a:lnTo>
                                  <a:pt x="4" y="19"/>
                                </a:lnTo>
                                <a:lnTo>
                                  <a:pt x="0" y="15"/>
                                </a:lnTo>
                                <a:lnTo>
                                  <a:pt x="0" y="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2" name="Freeform 4641"/>
                        <wps:cNvSpPr>
                          <a:spLocks/>
                        </wps:cNvSpPr>
                        <wps:spPr bwMode="auto">
                          <a:xfrm>
                            <a:off x="9472" y="-2242"/>
                            <a:ext cx="20" cy="20"/>
                          </a:xfrm>
                          <a:custGeom>
                            <a:avLst/>
                            <a:gdLst>
                              <a:gd name="T0" fmla="+- 0 9473 9473"/>
                              <a:gd name="T1" fmla="*/ T0 w 20"/>
                              <a:gd name="T2" fmla="+- 0 -2232 -2242"/>
                              <a:gd name="T3" fmla="*/ -2232 h 20"/>
                              <a:gd name="T4" fmla="+- 0 9473 9473"/>
                              <a:gd name="T5" fmla="*/ T4 w 20"/>
                              <a:gd name="T6" fmla="+- 0 -2237 -2242"/>
                              <a:gd name="T7" fmla="*/ -2237 h 20"/>
                              <a:gd name="T8" fmla="+- 0 9477 9473"/>
                              <a:gd name="T9" fmla="*/ T8 w 20"/>
                              <a:gd name="T10" fmla="+- 0 -2242 -2242"/>
                              <a:gd name="T11" fmla="*/ -2242 h 20"/>
                              <a:gd name="T12" fmla="+- 0 9482 9473"/>
                              <a:gd name="T13" fmla="*/ T12 w 20"/>
                              <a:gd name="T14" fmla="+- 0 -2242 -2242"/>
                              <a:gd name="T15" fmla="*/ -2242 h 20"/>
                              <a:gd name="T16" fmla="+- 0 9488 9473"/>
                              <a:gd name="T17" fmla="*/ T16 w 20"/>
                              <a:gd name="T18" fmla="+- 0 -2242 -2242"/>
                              <a:gd name="T19" fmla="*/ -2242 h 20"/>
                              <a:gd name="T20" fmla="+- 0 9492 9473"/>
                              <a:gd name="T21" fmla="*/ T20 w 20"/>
                              <a:gd name="T22" fmla="+- 0 -2237 -2242"/>
                              <a:gd name="T23" fmla="*/ -2237 h 20"/>
                              <a:gd name="T24" fmla="+- 0 9492 9473"/>
                              <a:gd name="T25" fmla="*/ T24 w 20"/>
                              <a:gd name="T26" fmla="+- 0 -2232 -2242"/>
                              <a:gd name="T27" fmla="*/ -2232 h 20"/>
                              <a:gd name="T28" fmla="+- 0 9492 9473"/>
                              <a:gd name="T29" fmla="*/ T28 w 20"/>
                              <a:gd name="T30" fmla="+- 0 -2227 -2242"/>
                              <a:gd name="T31" fmla="*/ -2227 h 20"/>
                              <a:gd name="T32" fmla="+- 0 9488 9473"/>
                              <a:gd name="T33" fmla="*/ T32 w 20"/>
                              <a:gd name="T34" fmla="+- 0 -2222 -2242"/>
                              <a:gd name="T35" fmla="*/ -2222 h 20"/>
                              <a:gd name="T36" fmla="+- 0 9482 9473"/>
                              <a:gd name="T37" fmla="*/ T36 w 20"/>
                              <a:gd name="T38" fmla="+- 0 -2222 -2242"/>
                              <a:gd name="T39" fmla="*/ -2222 h 20"/>
                              <a:gd name="T40" fmla="+- 0 9477 9473"/>
                              <a:gd name="T41" fmla="*/ T40 w 20"/>
                              <a:gd name="T42" fmla="+- 0 -2222 -2242"/>
                              <a:gd name="T43" fmla="*/ -2222 h 20"/>
                              <a:gd name="T44" fmla="+- 0 9473 9473"/>
                              <a:gd name="T45" fmla="*/ T44 w 20"/>
                              <a:gd name="T46" fmla="+- 0 -2227 -2242"/>
                              <a:gd name="T47" fmla="*/ -2227 h 20"/>
                              <a:gd name="T48" fmla="+- 0 9473 9473"/>
                              <a:gd name="T49" fmla="*/ T48 w 20"/>
                              <a:gd name="T50" fmla="+- 0 -2232 -2242"/>
                              <a:gd name="T51" fmla="*/ -223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9" y="0"/>
                                </a:lnTo>
                                <a:lnTo>
                                  <a:pt x="15" y="0"/>
                                </a:lnTo>
                                <a:lnTo>
                                  <a:pt x="19" y="5"/>
                                </a:lnTo>
                                <a:lnTo>
                                  <a:pt x="19" y="10"/>
                                </a:lnTo>
                                <a:lnTo>
                                  <a:pt x="19" y="15"/>
                                </a:lnTo>
                                <a:lnTo>
                                  <a:pt x="15" y="20"/>
                                </a:lnTo>
                                <a:lnTo>
                                  <a:pt x="9" y="20"/>
                                </a:lnTo>
                                <a:lnTo>
                                  <a:pt x="4" y="20"/>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Freeform 4642"/>
                        <wps:cNvSpPr>
                          <a:spLocks/>
                        </wps:cNvSpPr>
                        <wps:spPr bwMode="auto">
                          <a:xfrm>
                            <a:off x="9383" y="-2206"/>
                            <a:ext cx="58" cy="58"/>
                          </a:xfrm>
                          <a:custGeom>
                            <a:avLst/>
                            <a:gdLst>
                              <a:gd name="T0" fmla="+- 0 9412 9384"/>
                              <a:gd name="T1" fmla="*/ T0 w 58"/>
                              <a:gd name="T2" fmla="+- 0 -2205 -2205"/>
                              <a:gd name="T3" fmla="*/ -2205 h 58"/>
                              <a:gd name="T4" fmla="+- 0 9401 9384"/>
                              <a:gd name="T5" fmla="*/ T4 w 58"/>
                              <a:gd name="T6" fmla="+- 0 -2203 -2205"/>
                              <a:gd name="T7" fmla="*/ -2203 h 58"/>
                              <a:gd name="T8" fmla="+- 0 9392 9384"/>
                              <a:gd name="T9" fmla="*/ T8 w 58"/>
                              <a:gd name="T10" fmla="+- 0 -2197 -2205"/>
                              <a:gd name="T11" fmla="*/ -2197 h 58"/>
                              <a:gd name="T12" fmla="+- 0 9386 9384"/>
                              <a:gd name="T13" fmla="*/ T12 w 58"/>
                              <a:gd name="T14" fmla="+- 0 -2188 -2205"/>
                              <a:gd name="T15" fmla="*/ -2188 h 58"/>
                              <a:gd name="T16" fmla="+- 0 9384 9384"/>
                              <a:gd name="T17" fmla="*/ T16 w 58"/>
                              <a:gd name="T18" fmla="+- 0 -2177 -2205"/>
                              <a:gd name="T19" fmla="*/ -2177 h 58"/>
                              <a:gd name="T20" fmla="+- 0 9386 9384"/>
                              <a:gd name="T21" fmla="*/ T20 w 58"/>
                              <a:gd name="T22" fmla="+- 0 -2166 -2205"/>
                              <a:gd name="T23" fmla="*/ -2166 h 58"/>
                              <a:gd name="T24" fmla="+- 0 9392 9384"/>
                              <a:gd name="T25" fmla="*/ T24 w 58"/>
                              <a:gd name="T26" fmla="+- 0 -2156 -2205"/>
                              <a:gd name="T27" fmla="*/ -2156 h 58"/>
                              <a:gd name="T28" fmla="+- 0 9401 9384"/>
                              <a:gd name="T29" fmla="*/ T28 w 58"/>
                              <a:gd name="T30" fmla="+- 0 -2150 -2205"/>
                              <a:gd name="T31" fmla="*/ -2150 h 58"/>
                              <a:gd name="T32" fmla="+- 0 9412 9384"/>
                              <a:gd name="T33" fmla="*/ T32 w 58"/>
                              <a:gd name="T34" fmla="+- 0 -2148 -2205"/>
                              <a:gd name="T35" fmla="*/ -2148 h 58"/>
                              <a:gd name="T36" fmla="+- 0 9424 9384"/>
                              <a:gd name="T37" fmla="*/ T36 w 58"/>
                              <a:gd name="T38" fmla="+- 0 -2150 -2205"/>
                              <a:gd name="T39" fmla="*/ -2150 h 58"/>
                              <a:gd name="T40" fmla="+- 0 9433 9384"/>
                              <a:gd name="T41" fmla="*/ T40 w 58"/>
                              <a:gd name="T42" fmla="+- 0 -2156 -2205"/>
                              <a:gd name="T43" fmla="*/ -2156 h 58"/>
                              <a:gd name="T44" fmla="+- 0 9439 9384"/>
                              <a:gd name="T45" fmla="*/ T44 w 58"/>
                              <a:gd name="T46" fmla="+- 0 -2166 -2205"/>
                              <a:gd name="T47" fmla="*/ -2166 h 58"/>
                              <a:gd name="T48" fmla="+- 0 9441 9384"/>
                              <a:gd name="T49" fmla="*/ T48 w 58"/>
                              <a:gd name="T50" fmla="+- 0 -2177 -2205"/>
                              <a:gd name="T51" fmla="*/ -2177 h 58"/>
                              <a:gd name="T52" fmla="+- 0 9439 9384"/>
                              <a:gd name="T53" fmla="*/ T52 w 58"/>
                              <a:gd name="T54" fmla="+- 0 -2188 -2205"/>
                              <a:gd name="T55" fmla="*/ -2188 h 58"/>
                              <a:gd name="T56" fmla="+- 0 9433 9384"/>
                              <a:gd name="T57" fmla="*/ T56 w 58"/>
                              <a:gd name="T58" fmla="+- 0 -2197 -2205"/>
                              <a:gd name="T59" fmla="*/ -2197 h 58"/>
                              <a:gd name="T60" fmla="+- 0 9424 9384"/>
                              <a:gd name="T61" fmla="*/ T60 w 58"/>
                              <a:gd name="T62" fmla="+- 0 -2203 -2205"/>
                              <a:gd name="T63" fmla="*/ -2203 h 58"/>
                              <a:gd name="T64" fmla="+- 0 9412 9384"/>
                              <a:gd name="T65" fmla="*/ T64 w 58"/>
                              <a:gd name="T66" fmla="+- 0 -2205 -2205"/>
                              <a:gd name="T67" fmla="*/ -220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8" y="0"/>
                                </a:moveTo>
                                <a:lnTo>
                                  <a:pt x="17" y="2"/>
                                </a:lnTo>
                                <a:lnTo>
                                  <a:pt x="8" y="8"/>
                                </a:lnTo>
                                <a:lnTo>
                                  <a:pt x="2" y="17"/>
                                </a:lnTo>
                                <a:lnTo>
                                  <a:pt x="0" y="28"/>
                                </a:lnTo>
                                <a:lnTo>
                                  <a:pt x="2" y="39"/>
                                </a:lnTo>
                                <a:lnTo>
                                  <a:pt x="8" y="49"/>
                                </a:lnTo>
                                <a:lnTo>
                                  <a:pt x="17" y="55"/>
                                </a:lnTo>
                                <a:lnTo>
                                  <a:pt x="28" y="57"/>
                                </a:lnTo>
                                <a:lnTo>
                                  <a:pt x="40" y="55"/>
                                </a:lnTo>
                                <a:lnTo>
                                  <a:pt x="49" y="49"/>
                                </a:lnTo>
                                <a:lnTo>
                                  <a:pt x="55" y="39"/>
                                </a:lnTo>
                                <a:lnTo>
                                  <a:pt x="57" y="28"/>
                                </a:lnTo>
                                <a:lnTo>
                                  <a:pt x="55" y="17"/>
                                </a:lnTo>
                                <a:lnTo>
                                  <a:pt x="49" y="8"/>
                                </a:lnTo>
                                <a:lnTo>
                                  <a:pt x="40" y="2"/>
                                </a:lnTo>
                                <a:lnTo>
                                  <a:pt x="2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4" name="Freeform 4643"/>
                        <wps:cNvSpPr>
                          <a:spLocks/>
                        </wps:cNvSpPr>
                        <wps:spPr bwMode="auto">
                          <a:xfrm>
                            <a:off x="9383" y="-2206"/>
                            <a:ext cx="58" cy="58"/>
                          </a:xfrm>
                          <a:custGeom>
                            <a:avLst/>
                            <a:gdLst>
                              <a:gd name="T0" fmla="+- 0 9384 9384"/>
                              <a:gd name="T1" fmla="*/ T0 w 58"/>
                              <a:gd name="T2" fmla="+- 0 -2177 -2205"/>
                              <a:gd name="T3" fmla="*/ -2177 h 58"/>
                              <a:gd name="T4" fmla="+- 0 9386 9384"/>
                              <a:gd name="T5" fmla="*/ T4 w 58"/>
                              <a:gd name="T6" fmla="+- 0 -2188 -2205"/>
                              <a:gd name="T7" fmla="*/ -2188 h 58"/>
                              <a:gd name="T8" fmla="+- 0 9392 9384"/>
                              <a:gd name="T9" fmla="*/ T8 w 58"/>
                              <a:gd name="T10" fmla="+- 0 -2197 -2205"/>
                              <a:gd name="T11" fmla="*/ -2197 h 58"/>
                              <a:gd name="T12" fmla="+- 0 9401 9384"/>
                              <a:gd name="T13" fmla="*/ T12 w 58"/>
                              <a:gd name="T14" fmla="+- 0 -2203 -2205"/>
                              <a:gd name="T15" fmla="*/ -2203 h 58"/>
                              <a:gd name="T16" fmla="+- 0 9412 9384"/>
                              <a:gd name="T17" fmla="*/ T16 w 58"/>
                              <a:gd name="T18" fmla="+- 0 -2205 -2205"/>
                              <a:gd name="T19" fmla="*/ -2205 h 58"/>
                              <a:gd name="T20" fmla="+- 0 9424 9384"/>
                              <a:gd name="T21" fmla="*/ T20 w 58"/>
                              <a:gd name="T22" fmla="+- 0 -2203 -2205"/>
                              <a:gd name="T23" fmla="*/ -2203 h 58"/>
                              <a:gd name="T24" fmla="+- 0 9433 9384"/>
                              <a:gd name="T25" fmla="*/ T24 w 58"/>
                              <a:gd name="T26" fmla="+- 0 -2197 -2205"/>
                              <a:gd name="T27" fmla="*/ -2197 h 58"/>
                              <a:gd name="T28" fmla="+- 0 9439 9384"/>
                              <a:gd name="T29" fmla="*/ T28 w 58"/>
                              <a:gd name="T30" fmla="+- 0 -2188 -2205"/>
                              <a:gd name="T31" fmla="*/ -2188 h 58"/>
                              <a:gd name="T32" fmla="+- 0 9441 9384"/>
                              <a:gd name="T33" fmla="*/ T32 w 58"/>
                              <a:gd name="T34" fmla="+- 0 -2177 -2205"/>
                              <a:gd name="T35" fmla="*/ -2177 h 58"/>
                              <a:gd name="T36" fmla="+- 0 9439 9384"/>
                              <a:gd name="T37" fmla="*/ T36 w 58"/>
                              <a:gd name="T38" fmla="+- 0 -2166 -2205"/>
                              <a:gd name="T39" fmla="*/ -2166 h 58"/>
                              <a:gd name="T40" fmla="+- 0 9433 9384"/>
                              <a:gd name="T41" fmla="*/ T40 w 58"/>
                              <a:gd name="T42" fmla="+- 0 -2156 -2205"/>
                              <a:gd name="T43" fmla="*/ -2156 h 58"/>
                              <a:gd name="T44" fmla="+- 0 9424 9384"/>
                              <a:gd name="T45" fmla="*/ T44 w 58"/>
                              <a:gd name="T46" fmla="+- 0 -2150 -2205"/>
                              <a:gd name="T47" fmla="*/ -2150 h 58"/>
                              <a:gd name="T48" fmla="+- 0 9412 9384"/>
                              <a:gd name="T49" fmla="*/ T48 w 58"/>
                              <a:gd name="T50" fmla="+- 0 -2148 -2205"/>
                              <a:gd name="T51" fmla="*/ -2148 h 58"/>
                              <a:gd name="T52" fmla="+- 0 9401 9384"/>
                              <a:gd name="T53" fmla="*/ T52 w 58"/>
                              <a:gd name="T54" fmla="+- 0 -2150 -2205"/>
                              <a:gd name="T55" fmla="*/ -2150 h 58"/>
                              <a:gd name="T56" fmla="+- 0 9392 9384"/>
                              <a:gd name="T57" fmla="*/ T56 w 58"/>
                              <a:gd name="T58" fmla="+- 0 -2156 -2205"/>
                              <a:gd name="T59" fmla="*/ -2156 h 58"/>
                              <a:gd name="T60" fmla="+- 0 9386 9384"/>
                              <a:gd name="T61" fmla="*/ T60 w 58"/>
                              <a:gd name="T62" fmla="+- 0 -2166 -2205"/>
                              <a:gd name="T63" fmla="*/ -2166 h 58"/>
                              <a:gd name="T64" fmla="+- 0 9384 9384"/>
                              <a:gd name="T65" fmla="*/ T64 w 58"/>
                              <a:gd name="T66" fmla="+- 0 -2177 -2205"/>
                              <a:gd name="T67" fmla="*/ -2177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2" y="17"/>
                                </a:lnTo>
                                <a:lnTo>
                                  <a:pt x="8" y="8"/>
                                </a:lnTo>
                                <a:lnTo>
                                  <a:pt x="17" y="2"/>
                                </a:lnTo>
                                <a:lnTo>
                                  <a:pt x="28" y="0"/>
                                </a:lnTo>
                                <a:lnTo>
                                  <a:pt x="40" y="2"/>
                                </a:lnTo>
                                <a:lnTo>
                                  <a:pt x="49" y="8"/>
                                </a:lnTo>
                                <a:lnTo>
                                  <a:pt x="55" y="17"/>
                                </a:lnTo>
                                <a:lnTo>
                                  <a:pt x="57" y="28"/>
                                </a:lnTo>
                                <a:lnTo>
                                  <a:pt x="55" y="39"/>
                                </a:lnTo>
                                <a:lnTo>
                                  <a:pt x="49" y="49"/>
                                </a:lnTo>
                                <a:lnTo>
                                  <a:pt x="40" y="55"/>
                                </a:lnTo>
                                <a:lnTo>
                                  <a:pt x="28" y="57"/>
                                </a:lnTo>
                                <a:lnTo>
                                  <a:pt x="17" y="55"/>
                                </a:lnTo>
                                <a:lnTo>
                                  <a:pt x="8" y="49"/>
                                </a:lnTo>
                                <a:lnTo>
                                  <a:pt x="2" y="39"/>
                                </a:lnTo>
                                <a:lnTo>
                                  <a:pt x="0" y="28"/>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5" name="Freeform 4644"/>
                        <wps:cNvSpPr>
                          <a:spLocks/>
                        </wps:cNvSpPr>
                        <wps:spPr bwMode="auto">
                          <a:xfrm>
                            <a:off x="9453" y="-2261"/>
                            <a:ext cx="58" cy="58"/>
                          </a:xfrm>
                          <a:custGeom>
                            <a:avLst/>
                            <a:gdLst>
                              <a:gd name="T0" fmla="+- 0 9482 9454"/>
                              <a:gd name="T1" fmla="*/ T0 w 58"/>
                              <a:gd name="T2" fmla="+- 0 -2261 -2261"/>
                              <a:gd name="T3" fmla="*/ -2261 h 58"/>
                              <a:gd name="T4" fmla="+- 0 9471 9454"/>
                              <a:gd name="T5" fmla="*/ T4 w 58"/>
                              <a:gd name="T6" fmla="+- 0 -2258 -2261"/>
                              <a:gd name="T7" fmla="*/ -2258 h 58"/>
                              <a:gd name="T8" fmla="+- 0 9462 9454"/>
                              <a:gd name="T9" fmla="*/ T8 w 58"/>
                              <a:gd name="T10" fmla="+- 0 -2252 -2261"/>
                              <a:gd name="T11" fmla="*/ -2252 h 58"/>
                              <a:gd name="T12" fmla="+- 0 9456 9454"/>
                              <a:gd name="T13" fmla="*/ T12 w 58"/>
                              <a:gd name="T14" fmla="+- 0 -2243 -2261"/>
                              <a:gd name="T15" fmla="*/ -2243 h 58"/>
                              <a:gd name="T16" fmla="+- 0 9454 9454"/>
                              <a:gd name="T17" fmla="*/ T16 w 58"/>
                              <a:gd name="T18" fmla="+- 0 -2232 -2261"/>
                              <a:gd name="T19" fmla="*/ -2232 h 58"/>
                              <a:gd name="T20" fmla="+- 0 9456 9454"/>
                              <a:gd name="T21" fmla="*/ T20 w 58"/>
                              <a:gd name="T22" fmla="+- 0 -2221 -2261"/>
                              <a:gd name="T23" fmla="*/ -2221 h 58"/>
                              <a:gd name="T24" fmla="+- 0 9462 9454"/>
                              <a:gd name="T25" fmla="*/ T24 w 58"/>
                              <a:gd name="T26" fmla="+- 0 -2212 -2261"/>
                              <a:gd name="T27" fmla="*/ -2212 h 58"/>
                              <a:gd name="T28" fmla="+- 0 9471 9454"/>
                              <a:gd name="T29" fmla="*/ T28 w 58"/>
                              <a:gd name="T30" fmla="+- 0 -2206 -2261"/>
                              <a:gd name="T31" fmla="*/ -2206 h 58"/>
                              <a:gd name="T32" fmla="+- 0 9482 9454"/>
                              <a:gd name="T33" fmla="*/ T32 w 58"/>
                              <a:gd name="T34" fmla="+- 0 -2203 -2261"/>
                              <a:gd name="T35" fmla="*/ -2203 h 58"/>
                              <a:gd name="T36" fmla="+- 0 9493 9454"/>
                              <a:gd name="T37" fmla="*/ T36 w 58"/>
                              <a:gd name="T38" fmla="+- 0 -2206 -2261"/>
                              <a:gd name="T39" fmla="*/ -2206 h 58"/>
                              <a:gd name="T40" fmla="+- 0 9503 9454"/>
                              <a:gd name="T41" fmla="*/ T40 w 58"/>
                              <a:gd name="T42" fmla="+- 0 -2212 -2261"/>
                              <a:gd name="T43" fmla="*/ -2212 h 58"/>
                              <a:gd name="T44" fmla="+- 0 9509 9454"/>
                              <a:gd name="T45" fmla="*/ T44 w 58"/>
                              <a:gd name="T46" fmla="+- 0 -2221 -2261"/>
                              <a:gd name="T47" fmla="*/ -2221 h 58"/>
                              <a:gd name="T48" fmla="+- 0 9511 9454"/>
                              <a:gd name="T49" fmla="*/ T48 w 58"/>
                              <a:gd name="T50" fmla="+- 0 -2232 -2261"/>
                              <a:gd name="T51" fmla="*/ -2232 h 58"/>
                              <a:gd name="T52" fmla="+- 0 9509 9454"/>
                              <a:gd name="T53" fmla="*/ T52 w 58"/>
                              <a:gd name="T54" fmla="+- 0 -2243 -2261"/>
                              <a:gd name="T55" fmla="*/ -2243 h 58"/>
                              <a:gd name="T56" fmla="+- 0 9503 9454"/>
                              <a:gd name="T57" fmla="*/ T56 w 58"/>
                              <a:gd name="T58" fmla="+- 0 -2252 -2261"/>
                              <a:gd name="T59" fmla="*/ -2252 h 58"/>
                              <a:gd name="T60" fmla="+- 0 9493 9454"/>
                              <a:gd name="T61" fmla="*/ T60 w 58"/>
                              <a:gd name="T62" fmla="+- 0 -2258 -2261"/>
                              <a:gd name="T63" fmla="*/ -2258 h 58"/>
                              <a:gd name="T64" fmla="+- 0 9482 9454"/>
                              <a:gd name="T65" fmla="*/ T64 w 58"/>
                              <a:gd name="T66" fmla="+- 0 -2261 -2261"/>
                              <a:gd name="T67" fmla="*/ -2261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8" y="0"/>
                                </a:moveTo>
                                <a:lnTo>
                                  <a:pt x="17" y="3"/>
                                </a:lnTo>
                                <a:lnTo>
                                  <a:pt x="8" y="9"/>
                                </a:lnTo>
                                <a:lnTo>
                                  <a:pt x="2" y="18"/>
                                </a:lnTo>
                                <a:lnTo>
                                  <a:pt x="0" y="29"/>
                                </a:lnTo>
                                <a:lnTo>
                                  <a:pt x="2" y="40"/>
                                </a:lnTo>
                                <a:lnTo>
                                  <a:pt x="8" y="49"/>
                                </a:lnTo>
                                <a:lnTo>
                                  <a:pt x="17" y="55"/>
                                </a:lnTo>
                                <a:lnTo>
                                  <a:pt x="28" y="58"/>
                                </a:lnTo>
                                <a:lnTo>
                                  <a:pt x="39" y="55"/>
                                </a:lnTo>
                                <a:lnTo>
                                  <a:pt x="49" y="49"/>
                                </a:lnTo>
                                <a:lnTo>
                                  <a:pt x="55" y="40"/>
                                </a:lnTo>
                                <a:lnTo>
                                  <a:pt x="57" y="29"/>
                                </a:lnTo>
                                <a:lnTo>
                                  <a:pt x="55" y="18"/>
                                </a:lnTo>
                                <a:lnTo>
                                  <a:pt x="49" y="9"/>
                                </a:lnTo>
                                <a:lnTo>
                                  <a:pt x="39" y="3"/>
                                </a:lnTo>
                                <a:lnTo>
                                  <a:pt x="2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6" name="Freeform 4645"/>
                        <wps:cNvSpPr>
                          <a:spLocks/>
                        </wps:cNvSpPr>
                        <wps:spPr bwMode="auto">
                          <a:xfrm>
                            <a:off x="9453" y="-2261"/>
                            <a:ext cx="58" cy="58"/>
                          </a:xfrm>
                          <a:custGeom>
                            <a:avLst/>
                            <a:gdLst>
                              <a:gd name="T0" fmla="+- 0 9454 9454"/>
                              <a:gd name="T1" fmla="*/ T0 w 58"/>
                              <a:gd name="T2" fmla="+- 0 -2232 -2261"/>
                              <a:gd name="T3" fmla="*/ -2232 h 58"/>
                              <a:gd name="T4" fmla="+- 0 9456 9454"/>
                              <a:gd name="T5" fmla="*/ T4 w 58"/>
                              <a:gd name="T6" fmla="+- 0 -2243 -2261"/>
                              <a:gd name="T7" fmla="*/ -2243 h 58"/>
                              <a:gd name="T8" fmla="+- 0 9462 9454"/>
                              <a:gd name="T9" fmla="*/ T8 w 58"/>
                              <a:gd name="T10" fmla="+- 0 -2252 -2261"/>
                              <a:gd name="T11" fmla="*/ -2252 h 58"/>
                              <a:gd name="T12" fmla="+- 0 9471 9454"/>
                              <a:gd name="T13" fmla="*/ T12 w 58"/>
                              <a:gd name="T14" fmla="+- 0 -2258 -2261"/>
                              <a:gd name="T15" fmla="*/ -2258 h 58"/>
                              <a:gd name="T16" fmla="+- 0 9482 9454"/>
                              <a:gd name="T17" fmla="*/ T16 w 58"/>
                              <a:gd name="T18" fmla="+- 0 -2261 -2261"/>
                              <a:gd name="T19" fmla="*/ -2261 h 58"/>
                              <a:gd name="T20" fmla="+- 0 9493 9454"/>
                              <a:gd name="T21" fmla="*/ T20 w 58"/>
                              <a:gd name="T22" fmla="+- 0 -2258 -2261"/>
                              <a:gd name="T23" fmla="*/ -2258 h 58"/>
                              <a:gd name="T24" fmla="+- 0 9503 9454"/>
                              <a:gd name="T25" fmla="*/ T24 w 58"/>
                              <a:gd name="T26" fmla="+- 0 -2252 -2261"/>
                              <a:gd name="T27" fmla="*/ -2252 h 58"/>
                              <a:gd name="T28" fmla="+- 0 9509 9454"/>
                              <a:gd name="T29" fmla="*/ T28 w 58"/>
                              <a:gd name="T30" fmla="+- 0 -2243 -2261"/>
                              <a:gd name="T31" fmla="*/ -2243 h 58"/>
                              <a:gd name="T32" fmla="+- 0 9511 9454"/>
                              <a:gd name="T33" fmla="*/ T32 w 58"/>
                              <a:gd name="T34" fmla="+- 0 -2232 -2261"/>
                              <a:gd name="T35" fmla="*/ -2232 h 58"/>
                              <a:gd name="T36" fmla="+- 0 9509 9454"/>
                              <a:gd name="T37" fmla="*/ T36 w 58"/>
                              <a:gd name="T38" fmla="+- 0 -2221 -2261"/>
                              <a:gd name="T39" fmla="*/ -2221 h 58"/>
                              <a:gd name="T40" fmla="+- 0 9503 9454"/>
                              <a:gd name="T41" fmla="*/ T40 w 58"/>
                              <a:gd name="T42" fmla="+- 0 -2212 -2261"/>
                              <a:gd name="T43" fmla="*/ -2212 h 58"/>
                              <a:gd name="T44" fmla="+- 0 9493 9454"/>
                              <a:gd name="T45" fmla="*/ T44 w 58"/>
                              <a:gd name="T46" fmla="+- 0 -2206 -2261"/>
                              <a:gd name="T47" fmla="*/ -2206 h 58"/>
                              <a:gd name="T48" fmla="+- 0 9482 9454"/>
                              <a:gd name="T49" fmla="*/ T48 w 58"/>
                              <a:gd name="T50" fmla="+- 0 -2203 -2261"/>
                              <a:gd name="T51" fmla="*/ -2203 h 58"/>
                              <a:gd name="T52" fmla="+- 0 9471 9454"/>
                              <a:gd name="T53" fmla="*/ T52 w 58"/>
                              <a:gd name="T54" fmla="+- 0 -2206 -2261"/>
                              <a:gd name="T55" fmla="*/ -2206 h 58"/>
                              <a:gd name="T56" fmla="+- 0 9462 9454"/>
                              <a:gd name="T57" fmla="*/ T56 w 58"/>
                              <a:gd name="T58" fmla="+- 0 -2212 -2261"/>
                              <a:gd name="T59" fmla="*/ -2212 h 58"/>
                              <a:gd name="T60" fmla="+- 0 9456 9454"/>
                              <a:gd name="T61" fmla="*/ T60 w 58"/>
                              <a:gd name="T62" fmla="+- 0 -2221 -2261"/>
                              <a:gd name="T63" fmla="*/ -2221 h 58"/>
                              <a:gd name="T64" fmla="+- 0 9454 9454"/>
                              <a:gd name="T65" fmla="*/ T64 w 58"/>
                              <a:gd name="T66" fmla="+- 0 -2232 -2261"/>
                              <a:gd name="T67" fmla="*/ -223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8" y="0"/>
                                </a:lnTo>
                                <a:lnTo>
                                  <a:pt x="39" y="3"/>
                                </a:lnTo>
                                <a:lnTo>
                                  <a:pt x="49" y="9"/>
                                </a:lnTo>
                                <a:lnTo>
                                  <a:pt x="55" y="18"/>
                                </a:lnTo>
                                <a:lnTo>
                                  <a:pt x="57" y="29"/>
                                </a:lnTo>
                                <a:lnTo>
                                  <a:pt x="55" y="40"/>
                                </a:lnTo>
                                <a:lnTo>
                                  <a:pt x="49" y="49"/>
                                </a:lnTo>
                                <a:lnTo>
                                  <a:pt x="39" y="55"/>
                                </a:lnTo>
                                <a:lnTo>
                                  <a:pt x="28" y="58"/>
                                </a:lnTo>
                                <a:lnTo>
                                  <a:pt x="17" y="55"/>
                                </a:lnTo>
                                <a:lnTo>
                                  <a:pt x="8" y="49"/>
                                </a:lnTo>
                                <a:lnTo>
                                  <a:pt x="2" y="40"/>
                                </a:lnTo>
                                <a:lnTo>
                                  <a:pt x="0" y="29"/>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Freeform 4646"/>
                        <wps:cNvSpPr>
                          <a:spLocks/>
                        </wps:cNvSpPr>
                        <wps:spPr bwMode="auto">
                          <a:xfrm>
                            <a:off x="8997" y="-1600"/>
                            <a:ext cx="20" cy="20"/>
                          </a:xfrm>
                          <a:custGeom>
                            <a:avLst/>
                            <a:gdLst>
                              <a:gd name="T0" fmla="+- 0 8997 8997"/>
                              <a:gd name="T1" fmla="*/ T0 w 20"/>
                              <a:gd name="T2" fmla="+- 0 -1590 -1600"/>
                              <a:gd name="T3" fmla="*/ -1590 h 20"/>
                              <a:gd name="T4" fmla="+- 0 8997 8997"/>
                              <a:gd name="T5" fmla="*/ T4 w 20"/>
                              <a:gd name="T6" fmla="+- 0 -1595 -1600"/>
                              <a:gd name="T7" fmla="*/ -1595 h 20"/>
                              <a:gd name="T8" fmla="+- 0 9002 8997"/>
                              <a:gd name="T9" fmla="*/ T8 w 20"/>
                              <a:gd name="T10" fmla="+- 0 -1600 -1600"/>
                              <a:gd name="T11" fmla="*/ -1600 h 20"/>
                              <a:gd name="T12" fmla="+- 0 9007 8997"/>
                              <a:gd name="T13" fmla="*/ T12 w 20"/>
                              <a:gd name="T14" fmla="+- 0 -1600 -1600"/>
                              <a:gd name="T15" fmla="*/ -1600 h 20"/>
                              <a:gd name="T16" fmla="+- 0 9012 8997"/>
                              <a:gd name="T17" fmla="*/ T16 w 20"/>
                              <a:gd name="T18" fmla="+- 0 -1600 -1600"/>
                              <a:gd name="T19" fmla="*/ -1600 h 20"/>
                              <a:gd name="T20" fmla="+- 0 9017 8997"/>
                              <a:gd name="T21" fmla="*/ T20 w 20"/>
                              <a:gd name="T22" fmla="+- 0 -1595 -1600"/>
                              <a:gd name="T23" fmla="*/ -1595 h 20"/>
                              <a:gd name="T24" fmla="+- 0 9017 8997"/>
                              <a:gd name="T25" fmla="*/ T24 w 20"/>
                              <a:gd name="T26" fmla="+- 0 -1590 -1600"/>
                              <a:gd name="T27" fmla="*/ -1590 h 20"/>
                              <a:gd name="T28" fmla="+- 0 9017 8997"/>
                              <a:gd name="T29" fmla="*/ T28 w 20"/>
                              <a:gd name="T30" fmla="+- 0 -1585 -1600"/>
                              <a:gd name="T31" fmla="*/ -1585 h 20"/>
                              <a:gd name="T32" fmla="+- 0 9012 8997"/>
                              <a:gd name="T33" fmla="*/ T32 w 20"/>
                              <a:gd name="T34" fmla="+- 0 -1580 -1600"/>
                              <a:gd name="T35" fmla="*/ -1580 h 20"/>
                              <a:gd name="T36" fmla="+- 0 9007 8997"/>
                              <a:gd name="T37" fmla="*/ T36 w 20"/>
                              <a:gd name="T38" fmla="+- 0 -1580 -1600"/>
                              <a:gd name="T39" fmla="*/ -1580 h 20"/>
                              <a:gd name="T40" fmla="+- 0 9002 8997"/>
                              <a:gd name="T41" fmla="*/ T40 w 20"/>
                              <a:gd name="T42" fmla="+- 0 -1580 -1600"/>
                              <a:gd name="T43" fmla="*/ -1580 h 20"/>
                              <a:gd name="T44" fmla="+- 0 8997 8997"/>
                              <a:gd name="T45" fmla="*/ T44 w 20"/>
                              <a:gd name="T46" fmla="+- 0 -1585 -1600"/>
                              <a:gd name="T47" fmla="*/ -1585 h 20"/>
                              <a:gd name="T48" fmla="+- 0 8997 8997"/>
                              <a:gd name="T49" fmla="*/ T48 w 20"/>
                              <a:gd name="T50" fmla="+- 0 -1590 -1600"/>
                              <a:gd name="T51" fmla="*/ -159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5" y="0"/>
                                </a:lnTo>
                                <a:lnTo>
                                  <a:pt x="20" y="5"/>
                                </a:lnTo>
                                <a:lnTo>
                                  <a:pt x="20" y="10"/>
                                </a:lnTo>
                                <a:lnTo>
                                  <a:pt x="20" y="15"/>
                                </a:lnTo>
                                <a:lnTo>
                                  <a:pt x="15" y="20"/>
                                </a:lnTo>
                                <a:lnTo>
                                  <a:pt x="10" y="20"/>
                                </a:lnTo>
                                <a:lnTo>
                                  <a:pt x="5" y="20"/>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8" name="Freeform 4647"/>
                        <wps:cNvSpPr>
                          <a:spLocks/>
                        </wps:cNvSpPr>
                        <wps:spPr bwMode="auto">
                          <a:xfrm>
                            <a:off x="8978" y="-1619"/>
                            <a:ext cx="58" cy="58"/>
                          </a:xfrm>
                          <a:custGeom>
                            <a:avLst/>
                            <a:gdLst>
                              <a:gd name="T0" fmla="+- 0 9007 8978"/>
                              <a:gd name="T1" fmla="*/ T0 w 58"/>
                              <a:gd name="T2" fmla="+- 0 -1619 -1619"/>
                              <a:gd name="T3" fmla="*/ -1619 h 58"/>
                              <a:gd name="T4" fmla="+- 0 8996 8978"/>
                              <a:gd name="T5" fmla="*/ T4 w 58"/>
                              <a:gd name="T6" fmla="+- 0 -1616 -1619"/>
                              <a:gd name="T7" fmla="*/ -1616 h 58"/>
                              <a:gd name="T8" fmla="+- 0 8987 8978"/>
                              <a:gd name="T9" fmla="*/ T8 w 58"/>
                              <a:gd name="T10" fmla="+- 0 -1610 -1619"/>
                              <a:gd name="T11" fmla="*/ -1610 h 58"/>
                              <a:gd name="T12" fmla="+- 0 8981 8978"/>
                              <a:gd name="T13" fmla="*/ T12 w 58"/>
                              <a:gd name="T14" fmla="+- 0 -1601 -1619"/>
                              <a:gd name="T15" fmla="*/ -1601 h 58"/>
                              <a:gd name="T16" fmla="+- 0 8978 8978"/>
                              <a:gd name="T17" fmla="*/ T16 w 58"/>
                              <a:gd name="T18" fmla="+- 0 -1590 -1619"/>
                              <a:gd name="T19" fmla="*/ -1590 h 58"/>
                              <a:gd name="T20" fmla="+- 0 8981 8978"/>
                              <a:gd name="T21" fmla="*/ T20 w 58"/>
                              <a:gd name="T22" fmla="+- 0 -1579 -1619"/>
                              <a:gd name="T23" fmla="*/ -1579 h 58"/>
                              <a:gd name="T24" fmla="+- 0 8987 8978"/>
                              <a:gd name="T25" fmla="*/ T24 w 58"/>
                              <a:gd name="T26" fmla="+- 0 -1570 -1619"/>
                              <a:gd name="T27" fmla="*/ -1570 h 58"/>
                              <a:gd name="T28" fmla="+- 0 8996 8978"/>
                              <a:gd name="T29" fmla="*/ T28 w 58"/>
                              <a:gd name="T30" fmla="+- 0 -1564 -1619"/>
                              <a:gd name="T31" fmla="*/ -1564 h 58"/>
                              <a:gd name="T32" fmla="+- 0 9007 8978"/>
                              <a:gd name="T33" fmla="*/ T32 w 58"/>
                              <a:gd name="T34" fmla="+- 0 -1561 -1619"/>
                              <a:gd name="T35" fmla="*/ -1561 h 58"/>
                              <a:gd name="T36" fmla="+- 0 9018 8978"/>
                              <a:gd name="T37" fmla="*/ T36 w 58"/>
                              <a:gd name="T38" fmla="+- 0 -1564 -1619"/>
                              <a:gd name="T39" fmla="*/ -1564 h 58"/>
                              <a:gd name="T40" fmla="+- 0 9027 8978"/>
                              <a:gd name="T41" fmla="*/ T40 w 58"/>
                              <a:gd name="T42" fmla="+- 0 -1570 -1619"/>
                              <a:gd name="T43" fmla="*/ -1570 h 58"/>
                              <a:gd name="T44" fmla="+- 0 9033 8978"/>
                              <a:gd name="T45" fmla="*/ T44 w 58"/>
                              <a:gd name="T46" fmla="+- 0 -1579 -1619"/>
                              <a:gd name="T47" fmla="*/ -1579 h 58"/>
                              <a:gd name="T48" fmla="+- 0 9036 8978"/>
                              <a:gd name="T49" fmla="*/ T48 w 58"/>
                              <a:gd name="T50" fmla="+- 0 -1590 -1619"/>
                              <a:gd name="T51" fmla="*/ -1590 h 58"/>
                              <a:gd name="T52" fmla="+- 0 9033 8978"/>
                              <a:gd name="T53" fmla="*/ T52 w 58"/>
                              <a:gd name="T54" fmla="+- 0 -1601 -1619"/>
                              <a:gd name="T55" fmla="*/ -1601 h 58"/>
                              <a:gd name="T56" fmla="+- 0 9027 8978"/>
                              <a:gd name="T57" fmla="*/ T56 w 58"/>
                              <a:gd name="T58" fmla="+- 0 -1610 -1619"/>
                              <a:gd name="T59" fmla="*/ -1610 h 58"/>
                              <a:gd name="T60" fmla="+- 0 9018 8978"/>
                              <a:gd name="T61" fmla="*/ T60 w 58"/>
                              <a:gd name="T62" fmla="+- 0 -1616 -1619"/>
                              <a:gd name="T63" fmla="*/ -1616 h 58"/>
                              <a:gd name="T64" fmla="+- 0 9007 8978"/>
                              <a:gd name="T65" fmla="*/ T64 w 58"/>
                              <a:gd name="T66" fmla="+- 0 -1619 -1619"/>
                              <a:gd name="T67" fmla="*/ -161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9" y="0"/>
                                </a:moveTo>
                                <a:lnTo>
                                  <a:pt x="18" y="3"/>
                                </a:lnTo>
                                <a:lnTo>
                                  <a:pt x="9" y="9"/>
                                </a:lnTo>
                                <a:lnTo>
                                  <a:pt x="3" y="18"/>
                                </a:lnTo>
                                <a:lnTo>
                                  <a:pt x="0" y="29"/>
                                </a:lnTo>
                                <a:lnTo>
                                  <a:pt x="3" y="40"/>
                                </a:lnTo>
                                <a:lnTo>
                                  <a:pt x="9" y="49"/>
                                </a:lnTo>
                                <a:lnTo>
                                  <a:pt x="18" y="55"/>
                                </a:lnTo>
                                <a:lnTo>
                                  <a:pt x="29" y="58"/>
                                </a:lnTo>
                                <a:lnTo>
                                  <a:pt x="40" y="55"/>
                                </a:lnTo>
                                <a:lnTo>
                                  <a:pt x="49" y="49"/>
                                </a:lnTo>
                                <a:lnTo>
                                  <a:pt x="55" y="40"/>
                                </a:lnTo>
                                <a:lnTo>
                                  <a:pt x="58" y="29"/>
                                </a:lnTo>
                                <a:lnTo>
                                  <a:pt x="55" y="18"/>
                                </a:lnTo>
                                <a:lnTo>
                                  <a:pt x="49" y="9"/>
                                </a:lnTo>
                                <a:lnTo>
                                  <a:pt x="40" y="3"/>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9" name="Freeform 4648"/>
                        <wps:cNvSpPr>
                          <a:spLocks/>
                        </wps:cNvSpPr>
                        <wps:spPr bwMode="auto">
                          <a:xfrm>
                            <a:off x="8978" y="-1619"/>
                            <a:ext cx="58" cy="58"/>
                          </a:xfrm>
                          <a:custGeom>
                            <a:avLst/>
                            <a:gdLst>
                              <a:gd name="T0" fmla="+- 0 8978 8978"/>
                              <a:gd name="T1" fmla="*/ T0 w 58"/>
                              <a:gd name="T2" fmla="+- 0 -1590 -1619"/>
                              <a:gd name="T3" fmla="*/ -1590 h 58"/>
                              <a:gd name="T4" fmla="+- 0 8981 8978"/>
                              <a:gd name="T5" fmla="*/ T4 w 58"/>
                              <a:gd name="T6" fmla="+- 0 -1601 -1619"/>
                              <a:gd name="T7" fmla="*/ -1601 h 58"/>
                              <a:gd name="T8" fmla="+- 0 8987 8978"/>
                              <a:gd name="T9" fmla="*/ T8 w 58"/>
                              <a:gd name="T10" fmla="+- 0 -1610 -1619"/>
                              <a:gd name="T11" fmla="*/ -1610 h 58"/>
                              <a:gd name="T12" fmla="+- 0 8996 8978"/>
                              <a:gd name="T13" fmla="*/ T12 w 58"/>
                              <a:gd name="T14" fmla="+- 0 -1616 -1619"/>
                              <a:gd name="T15" fmla="*/ -1616 h 58"/>
                              <a:gd name="T16" fmla="+- 0 9007 8978"/>
                              <a:gd name="T17" fmla="*/ T16 w 58"/>
                              <a:gd name="T18" fmla="+- 0 -1619 -1619"/>
                              <a:gd name="T19" fmla="*/ -1619 h 58"/>
                              <a:gd name="T20" fmla="+- 0 9018 8978"/>
                              <a:gd name="T21" fmla="*/ T20 w 58"/>
                              <a:gd name="T22" fmla="+- 0 -1616 -1619"/>
                              <a:gd name="T23" fmla="*/ -1616 h 58"/>
                              <a:gd name="T24" fmla="+- 0 9027 8978"/>
                              <a:gd name="T25" fmla="*/ T24 w 58"/>
                              <a:gd name="T26" fmla="+- 0 -1610 -1619"/>
                              <a:gd name="T27" fmla="*/ -1610 h 58"/>
                              <a:gd name="T28" fmla="+- 0 9033 8978"/>
                              <a:gd name="T29" fmla="*/ T28 w 58"/>
                              <a:gd name="T30" fmla="+- 0 -1601 -1619"/>
                              <a:gd name="T31" fmla="*/ -1601 h 58"/>
                              <a:gd name="T32" fmla="+- 0 9036 8978"/>
                              <a:gd name="T33" fmla="*/ T32 w 58"/>
                              <a:gd name="T34" fmla="+- 0 -1590 -1619"/>
                              <a:gd name="T35" fmla="*/ -1590 h 58"/>
                              <a:gd name="T36" fmla="+- 0 9033 8978"/>
                              <a:gd name="T37" fmla="*/ T36 w 58"/>
                              <a:gd name="T38" fmla="+- 0 -1579 -1619"/>
                              <a:gd name="T39" fmla="*/ -1579 h 58"/>
                              <a:gd name="T40" fmla="+- 0 9027 8978"/>
                              <a:gd name="T41" fmla="*/ T40 w 58"/>
                              <a:gd name="T42" fmla="+- 0 -1570 -1619"/>
                              <a:gd name="T43" fmla="*/ -1570 h 58"/>
                              <a:gd name="T44" fmla="+- 0 9018 8978"/>
                              <a:gd name="T45" fmla="*/ T44 w 58"/>
                              <a:gd name="T46" fmla="+- 0 -1564 -1619"/>
                              <a:gd name="T47" fmla="*/ -1564 h 58"/>
                              <a:gd name="T48" fmla="+- 0 9007 8978"/>
                              <a:gd name="T49" fmla="*/ T48 w 58"/>
                              <a:gd name="T50" fmla="+- 0 -1561 -1619"/>
                              <a:gd name="T51" fmla="*/ -1561 h 58"/>
                              <a:gd name="T52" fmla="+- 0 8996 8978"/>
                              <a:gd name="T53" fmla="*/ T52 w 58"/>
                              <a:gd name="T54" fmla="+- 0 -1564 -1619"/>
                              <a:gd name="T55" fmla="*/ -1564 h 58"/>
                              <a:gd name="T56" fmla="+- 0 8987 8978"/>
                              <a:gd name="T57" fmla="*/ T56 w 58"/>
                              <a:gd name="T58" fmla="+- 0 -1570 -1619"/>
                              <a:gd name="T59" fmla="*/ -1570 h 58"/>
                              <a:gd name="T60" fmla="+- 0 8981 8978"/>
                              <a:gd name="T61" fmla="*/ T60 w 58"/>
                              <a:gd name="T62" fmla="+- 0 -1579 -1619"/>
                              <a:gd name="T63" fmla="*/ -1579 h 58"/>
                              <a:gd name="T64" fmla="+- 0 8978 8978"/>
                              <a:gd name="T65" fmla="*/ T64 w 58"/>
                              <a:gd name="T66" fmla="+- 0 -1590 -1619"/>
                              <a:gd name="T67" fmla="*/ -1590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3" y="18"/>
                                </a:lnTo>
                                <a:lnTo>
                                  <a:pt x="9" y="9"/>
                                </a:lnTo>
                                <a:lnTo>
                                  <a:pt x="18" y="3"/>
                                </a:lnTo>
                                <a:lnTo>
                                  <a:pt x="29" y="0"/>
                                </a:lnTo>
                                <a:lnTo>
                                  <a:pt x="40" y="3"/>
                                </a:lnTo>
                                <a:lnTo>
                                  <a:pt x="49" y="9"/>
                                </a:lnTo>
                                <a:lnTo>
                                  <a:pt x="55" y="18"/>
                                </a:lnTo>
                                <a:lnTo>
                                  <a:pt x="58" y="29"/>
                                </a:lnTo>
                                <a:lnTo>
                                  <a:pt x="55" y="40"/>
                                </a:lnTo>
                                <a:lnTo>
                                  <a:pt x="49" y="49"/>
                                </a:lnTo>
                                <a:lnTo>
                                  <a:pt x="40" y="55"/>
                                </a:lnTo>
                                <a:lnTo>
                                  <a:pt x="29" y="58"/>
                                </a:lnTo>
                                <a:lnTo>
                                  <a:pt x="18" y="55"/>
                                </a:lnTo>
                                <a:lnTo>
                                  <a:pt x="9" y="49"/>
                                </a:lnTo>
                                <a:lnTo>
                                  <a:pt x="3" y="40"/>
                                </a:lnTo>
                                <a:lnTo>
                                  <a:pt x="0" y="29"/>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Rectangle 4649"/>
                        <wps:cNvSpPr>
                          <a:spLocks/>
                        </wps:cNvSpPr>
                        <wps:spPr bwMode="auto">
                          <a:xfrm>
                            <a:off x="6594" y="-2778"/>
                            <a:ext cx="3846" cy="2683"/>
                          </a:xfrm>
                          <a:prstGeom prst="rect">
                            <a:avLst/>
                          </a:prstGeom>
                          <a:noFill/>
                          <a:ln w="3324">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1" name="Line 4650"/>
                        <wps:cNvCnPr>
                          <a:cxnSpLocks/>
                        </wps:cNvCnPr>
                        <wps:spPr bwMode="auto">
                          <a:xfrm>
                            <a:off x="6770"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2" name="Line 4651"/>
                        <wps:cNvCnPr>
                          <a:cxnSpLocks/>
                        </wps:cNvCnPr>
                        <wps:spPr bwMode="auto">
                          <a:xfrm>
                            <a:off x="7469"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3" name="Line 4652"/>
                        <wps:cNvCnPr>
                          <a:cxnSpLocks/>
                        </wps:cNvCnPr>
                        <wps:spPr bwMode="auto">
                          <a:xfrm>
                            <a:off x="8168"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4" name="Line 4653"/>
                        <wps:cNvCnPr>
                          <a:cxnSpLocks/>
                        </wps:cNvCnPr>
                        <wps:spPr bwMode="auto">
                          <a:xfrm>
                            <a:off x="8867"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5" name="Line 4654"/>
                        <wps:cNvCnPr>
                          <a:cxnSpLocks/>
                        </wps:cNvCnPr>
                        <wps:spPr bwMode="auto">
                          <a:xfrm>
                            <a:off x="9566"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6" name="Line 4655"/>
                        <wps:cNvCnPr>
                          <a:cxnSpLocks/>
                        </wps:cNvCnPr>
                        <wps:spPr bwMode="auto">
                          <a:xfrm>
                            <a:off x="10265" y="-82"/>
                            <a:ext cx="0" cy="0"/>
                          </a:xfrm>
                          <a:prstGeom prst="line">
                            <a:avLst/>
                          </a:prstGeom>
                          <a:noFill/>
                          <a:ln w="3324">
                            <a:solidFill>
                              <a:srgbClr val="333333"/>
                            </a:solidFill>
                            <a:round/>
                            <a:headEnd/>
                            <a:tailEnd/>
                          </a:ln>
                          <a:extLst>
                            <a:ext uri="{909E8E84-426E-40DD-AFC4-6F175D3DCCD1}">
                              <a14:hiddenFill xmlns:a14="http://schemas.microsoft.com/office/drawing/2010/main">
                                <a:noFill/>
                              </a14:hiddenFill>
                            </a:ext>
                          </a:extLst>
                        </wps:spPr>
                        <wps:bodyPr/>
                      </wps:wsp>
                      <wps:wsp>
                        <wps:cNvPr id="2097" name="Freeform 4656"/>
                        <wps:cNvSpPr>
                          <a:spLocks/>
                        </wps:cNvSpPr>
                        <wps:spPr bwMode="auto">
                          <a:xfrm>
                            <a:off x="9801" y="-643"/>
                            <a:ext cx="20" cy="20"/>
                          </a:xfrm>
                          <a:custGeom>
                            <a:avLst/>
                            <a:gdLst>
                              <a:gd name="T0" fmla="+- 0 9801 9801"/>
                              <a:gd name="T1" fmla="*/ T0 w 20"/>
                              <a:gd name="T2" fmla="+- 0 -633 -642"/>
                              <a:gd name="T3" fmla="*/ -633 h 20"/>
                              <a:gd name="T4" fmla="+- 0 9801 9801"/>
                              <a:gd name="T5" fmla="*/ T4 w 20"/>
                              <a:gd name="T6" fmla="+- 0 -638 -642"/>
                              <a:gd name="T7" fmla="*/ -638 h 20"/>
                              <a:gd name="T8" fmla="+- 0 9806 9801"/>
                              <a:gd name="T9" fmla="*/ T8 w 20"/>
                              <a:gd name="T10" fmla="+- 0 -642 -642"/>
                              <a:gd name="T11" fmla="*/ -642 h 20"/>
                              <a:gd name="T12" fmla="+- 0 9811 9801"/>
                              <a:gd name="T13" fmla="*/ T12 w 20"/>
                              <a:gd name="T14" fmla="+- 0 -642 -642"/>
                              <a:gd name="T15" fmla="*/ -642 h 20"/>
                              <a:gd name="T16" fmla="+- 0 9816 9801"/>
                              <a:gd name="T17" fmla="*/ T16 w 20"/>
                              <a:gd name="T18" fmla="+- 0 -642 -642"/>
                              <a:gd name="T19" fmla="*/ -642 h 20"/>
                              <a:gd name="T20" fmla="+- 0 9820 9801"/>
                              <a:gd name="T21" fmla="*/ T20 w 20"/>
                              <a:gd name="T22" fmla="+- 0 -638 -642"/>
                              <a:gd name="T23" fmla="*/ -638 h 20"/>
                              <a:gd name="T24" fmla="+- 0 9820 9801"/>
                              <a:gd name="T25" fmla="*/ T24 w 20"/>
                              <a:gd name="T26" fmla="+- 0 -633 -642"/>
                              <a:gd name="T27" fmla="*/ -633 h 20"/>
                              <a:gd name="T28" fmla="+- 0 9820 9801"/>
                              <a:gd name="T29" fmla="*/ T28 w 20"/>
                              <a:gd name="T30" fmla="+- 0 -627 -642"/>
                              <a:gd name="T31" fmla="*/ -627 h 20"/>
                              <a:gd name="T32" fmla="+- 0 9816 9801"/>
                              <a:gd name="T33" fmla="*/ T32 w 20"/>
                              <a:gd name="T34" fmla="+- 0 -623 -642"/>
                              <a:gd name="T35" fmla="*/ -623 h 20"/>
                              <a:gd name="T36" fmla="+- 0 9811 9801"/>
                              <a:gd name="T37" fmla="*/ T36 w 20"/>
                              <a:gd name="T38" fmla="+- 0 -623 -642"/>
                              <a:gd name="T39" fmla="*/ -623 h 20"/>
                              <a:gd name="T40" fmla="+- 0 9806 9801"/>
                              <a:gd name="T41" fmla="*/ T40 w 20"/>
                              <a:gd name="T42" fmla="+- 0 -623 -642"/>
                              <a:gd name="T43" fmla="*/ -623 h 20"/>
                              <a:gd name="T44" fmla="+- 0 9801 9801"/>
                              <a:gd name="T45" fmla="*/ T44 w 20"/>
                              <a:gd name="T46" fmla="+- 0 -627 -642"/>
                              <a:gd name="T47" fmla="*/ -627 h 20"/>
                              <a:gd name="T48" fmla="+- 0 9801 9801"/>
                              <a:gd name="T49" fmla="*/ T48 w 20"/>
                              <a:gd name="T50" fmla="+- 0 -633 -642"/>
                              <a:gd name="T51" fmla="*/ -63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5" y="0"/>
                                </a:lnTo>
                                <a:lnTo>
                                  <a:pt x="10" y="0"/>
                                </a:lnTo>
                                <a:lnTo>
                                  <a:pt x="15" y="0"/>
                                </a:lnTo>
                                <a:lnTo>
                                  <a:pt x="19" y="4"/>
                                </a:lnTo>
                                <a:lnTo>
                                  <a:pt x="19" y="9"/>
                                </a:lnTo>
                                <a:lnTo>
                                  <a:pt x="19" y="15"/>
                                </a:lnTo>
                                <a:lnTo>
                                  <a:pt x="15" y="19"/>
                                </a:lnTo>
                                <a:lnTo>
                                  <a:pt x="10" y="19"/>
                                </a:lnTo>
                                <a:lnTo>
                                  <a:pt x="5" y="19"/>
                                </a:lnTo>
                                <a:lnTo>
                                  <a:pt x="0" y="15"/>
                                </a:lnTo>
                                <a:lnTo>
                                  <a:pt x="0" y="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Freeform 4657"/>
                        <wps:cNvSpPr>
                          <a:spLocks/>
                        </wps:cNvSpPr>
                        <wps:spPr bwMode="auto">
                          <a:xfrm>
                            <a:off x="9782" y="-662"/>
                            <a:ext cx="57" cy="57"/>
                          </a:xfrm>
                          <a:custGeom>
                            <a:avLst/>
                            <a:gdLst>
                              <a:gd name="T0" fmla="+- 0 9811 9782"/>
                              <a:gd name="T1" fmla="*/ T0 w 57"/>
                              <a:gd name="T2" fmla="+- 0 -661 -661"/>
                              <a:gd name="T3" fmla="*/ -661 h 57"/>
                              <a:gd name="T4" fmla="+- 0 9800 9782"/>
                              <a:gd name="T5" fmla="*/ T4 w 57"/>
                              <a:gd name="T6" fmla="+- 0 -659 -661"/>
                              <a:gd name="T7" fmla="*/ -659 h 57"/>
                              <a:gd name="T8" fmla="+- 0 9791 9782"/>
                              <a:gd name="T9" fmla="*/ T8 w 57"/>
                              <a:gd name="T10" fmla="+- 0 -653 -661"/>
                              <a:gd name="T11" fmla="*/ -653 h 57"/>
                              <a:gd name="T12" fmla="+- 0 9785 9782"/>
                              <a:gd name="T13" fmla="*/ T12 w 57"/>
                              <a:gd name="T14" fmla="+- 0 -644 -661"/>
                              <a:gd name="T15" fmla="*/ -644 h 57"/>
                              <a:gd name="T16" fmla="+- 0 9782 9782"/>
                              <a:gd name="T17" fmla="*/ T16 w 57"/>
                              <a:gd name="T18" fmla="+- 0 -633 -661"/>
                              <a:gd name="T19" fmla="*/ -633 h 57"/>
                              <a:gd name="T20" fmla="+- 0 9785 9782"/>
                              <a:gd name="T21" fmla="*/ T20 w 57"/>
                              <a:gd name="T22" fmla="+- 0 -620 -661"/>
                              <a:gd name="T23" fmla="*/ -620 h 57"/>
                              <a:gd name="T24" fmla="+- 0 9792 9782"/>
                              <a:gd name="T25" fmla="*/ T24 w 57"/>
                              <a:gd name="T26" fmla="+- 0 -611 -661"/>
                              <a:gd name="T27" fmla="*/ -611 h 57"/>
                              <a:gd name="T28" fmla="+- 0 9803 9782"/>
                              <a:gd name="T29" fmla="*/ T28 w 57"/>
                              <a:gd name="T30" fmla="+- 0 -605 -661"/>
                              <a:gd name="T31" fmla="*/ -605 h 57"/>
                              <a:gd name="T32" fmla="+- 0 9816 9782"/>
                              <a:gd name="T33" fmla="*/ T32 w 57"/>
                              <a:gd name="T34" fmla="+- 0 -604 -661"/>
                              <a:gd name="T35" fmla="*/ -604 h 57"/>
                              <a:gd name="T36" fmla="+- 0 9827 9782"/>
                              <a:gd name="T37" fmla="*/ T36 w 57"/>
                              <a:gd name="T38" fmla="+- 0 -606 -661"/>
                              <a:gd name="T39" fmla="*/ -606 h 57"/>
                              <a:gd name="T40" fmla="+- 0 9836 9782"/>
                              <a:gd name="T41" fmla="*/ T40 w 57"/>
                              <a:gd name="T42" fmla="+- 0 -615 -661"/>
                              <a:gd name="T43" fmla="*/ -615 h 57"/>
                              <a:gd name="T44" fmla="+- 0 9839 9782"/>
                              <a:gd name="T45" fmla="*/ T44 w 57"/>
                              <a:gd name="T46" fmla="+- 0 -626 -661"/>
                              <a:gd name="T47" fmla="*/ -626 h 57"/>
                              <a:gd name="T48" fmla="+- 0 9839 9782"/>
                              <a:gd name="T49" fmla="*/ T48 w 57"/>
                              <a:gd name="T50" fmla="+- 0 -639 -661"/>
                              <a:gd name="T51" fmla="*/ -639 h 57"/>
                              <a:gd name="T52" fmla="+- 0 9833 9782"/>
                              <a:gd name="T53" fmla="*/ T52 w 57"/>
                              <a:gd name="T54" fmla="+- 0 -650 -661"/>
                              <a:gd name="T55" fmla="*/ -650 h 57"/>
                              <a:gd name="T56" fmla="+- 0 9824 9782"/>
                              <a:gd name="T57" fmla="*/ T56 w 57"/>
                              <a:gd name="T58" fmla="+- 0 -658 -661"/>
                              <a:gd name="T59" fmla="*/ -658 h 57"/>
                              <a:gd name="T60" fmla="+- 0 9811 9782"/>
                              <a:gd name="T61" fmla="*/ T60 w 57"/>
                              <a:gd name="T62" fmla="+- 0 -661 -661"/>
                              <a:gd name="T63" fmla="*/ -661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29" y="0"/>
                                </a:moveTo>
                                <a:lnTo>
                                  <a:pt x="18" y="2"/>
                                </a:lnTo>
                                <a:lnTo>
                                  <a:pt x="9" y="8"/>
                                </a:lnTo>
                                <a:lnTo>
                                  <a:pt x="3" y="17"/>
                                </a:lnTo>
                                <a:lnTo>
                                  <a:pt x="0" y="28"/>
                                </a:lnTo>
                                <a:lnTo>
                                  <a:pt x="3" y="41"/>
                                </a:lnTo>
                                <a:lnTo>
                                  <a:pt x="10" y="50"/>
                                </a:lnTo>
                                <a:lnTo>
                                  <a:pt x="21" y="56"/>
                                </a:lnTo>
                                <a:lnTo>
                                  <a:pt x="34" y="57"/>
                                </a:lnTo>
                                <a:lnTo>
                                  <a:pt x="45" y="55"/>
                                </a:lnTo>
                                <a:lnTo>
                                  <a:pt x="54" y="46"/>
                                </a:lnTo>
                                <a:lnTo>
                                  <a:pt x="57" y="35"/>
                                </a:lnTo>
                                <a:lnTo>
                                  <a:pt x="57" y="22"/>
                                </a:lnTo>
                                <a:lnTo>
                                  <a:pt x="51" y="11"/>
                                </a:lnTo>
                                <a:lnTo>
                                  <a:pt x="42" y="3"/>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9" name="Freeform 4658"/>
                        <wps:cNvSpPr>
                          <a:spLocks/>
                        </wps:cNvSpPr>
                        <wps:spPr bwMode="auto">
                          <a:xfrm>
                            <a:off x="9782" y="-662"/>
                            <a:ext cx="57" cy="57"/>
                          </a:xfrm>
                          <a:custGeom>
                            <a:avLst/>
                            <a:gdLst>
                              <a:gd name="T0" fmla="+- 0 9782 9782"/>
                              <a:gd name="T1" fmla="*/ T0 w 57"/>
                              <a:gd name="T2" fmla="+- 0 -633 -661"/>
                              <a:gd name="T3" fmla="*/ -633 h 57"/>
                              <a:gd name="T4" fmla="+- 0 9785 9782"/>
                              <a:gd name="T5" fmla="*/ T4 w 57"/>
                              <a:gd name="T6" fmla="+- 0 -644 -661"/>
                              <a:gd name="T7" fmla="*/ -644 h 57"/>
                              <a:gd name="T8" fmla="+- 0 9791 9782"/>
                              <a:gd name="T9" fmla="*/ T8 w 57"/>
                              <a:gd name="T10" fmla="+- 0 -653 -661"/>
                              <a:gd name="T11" fmla="*/ -653 h 57"/>
                              <a:gd name="T12" fmla="+- 0 9800 9782"/>
                              <a:gd name="T13" fmla="*/ T12 w 57"/>
                              <a:gd name="T14" fmla="+- 0 -659 -661"/>
                              <a:gd name="T15" fmla="*/ -659 h 57"/>
                              <a:gd name="T16" fmla="+- 0 9811 9782"/>
                              <a:gd name="T17" fmla="*/ T16 w 57"/>
                              <a:gd name="T18" fmla="+- 0 -661 -661"/>
                              <a:gd name="T19" fmla="*/ -661 h 57"/>
                              <a:gd name="T20" fmla="+- 0 9824 9782"/>
                              <a:gd name="T21" fmla="*/ T20 w 57"/>
                              <a:gd name="T22" fmla="+- 0 -658 -661"/>
                              <a:gd name="T23" fmla="*/ -658 h 57"/>
                              <a:gd name="T24" fmla="+- 0 9833 9782"/>
                              <a:gd name="T25" fmla="*/ T24 w 57"/>
                              <a:gd name="T26" fmla="+- 0 -650 -661"/>
                              <a:gd name="T27" fmla="*/ -650 h 57"/>
                              <a:gd name="T28" fmla="+- 0 9839 9782"/>
                              <a:gd name="T29" fmla="*/ T28 w 57"/>
                              <a:gd name="T30" fmla="+- 0 -639 -661"/>
                              <a:gd name="T31" fmla="*/ -639 h 57"/>
                              <a:gd name="T32" fmla="+- 0 9839 9782"/>
                              <a:gd name="T33" fmla="*/ T32 w 57"/>
                              <a:gd name="T34" fmla="+- 0 -626 -661"/>
                              <a:gd name="T35" fmla="*/ -626 h 57"/>
                              <a:gd name="T36" fmla="+- 0 9836 9782"/>
                              <a:gd name="T37" fmla="*/ T36 w 57"/>
                              <a:gd name="T38" fmla="+- 0 -615 -661"/>
                              <a:gd name="T39" fmla="*/ -615 h 57"/>
                              <a:gd name="T40" fmla="+- 0 9827 9782"/>
                              <a:gd name="T41" fmla="*/ T40 w 57"/>
                              <a:gd name="T42" fmla="+- 0 -606 -661"/>
                              <a:gd name="T43" fmla="*/ -606 h 57"/>
                              <a:gd name="T44" fmla="+- 0 9816 9782"/>
                              <a:gd name="T45" fmla="*/ T44 w 57"/>
                              <a:gd name="T46" fmla="+- 0 -604 -661"/>
                              <a:gd name="T47" fmla="*/ -604 h 57"/>
                              <a:gd name="T48" fmla="+- 0 9803 9782"/>
                              <a:gd name="T49" fmla="*/ T48 w 57"/>
                              <a:gd name="T50" fmla="+- 0 -605 -661"/>
                              <a:gd name="T51" fmla="*/ -605 h 57"/>
                              <a:gd name="T52" fmla="+- 0 9792 9782"/>
                              <a:gd name="T53" fmla="*/ T52 w 57"/>
                              <a:gd name="T54" fmla="+- 0 -611 -661"/>
                              <a:gd name="T55" fmla="*/ -611 h 57"/>
                              <a:gd name="T56" fmla="+- 0 9785 9782"/>
                              <a:gd name="T57" fmla="*/ T56 w 57"/>
                              <a:gd name="T58" fmla="+- 0 -620 -661"/>
                              <a:gd name="T59" fmla="*/ -620 h 57"/>
                              <a:gd name="T60" fmla="+- 0 9782 9782"/>
                              <a:gd name="T61" fmla="*/ T60 w 57"/>
                              <a:gd name="T62" fmla="+- 0 -633 -661"/>
                              <a:gd name="T63" fmla="*/ -633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0" y="28"/>
                                </a:moveTo>
                                <a:lnTo>
                                  <a:pt x="3" y="17"/>
                                </a:lnTo>
                                <a:lnTo>
                                  <a:pt x="9" y="8"/>
                                </a:lnTo>
                                <a:lnTo>
                                  <a:pt x="18" y="2"/>
                                </a:lnTo>
                                <a:lnTo>
                                  <a:pt x="29" y="0"/>
                                </a:lnTo>
                                <a:lnTo>
                                  <a:pt x="42" y="3"/>
                                </a:lnTo>
                                <a:lnTo>
                                  <a:pt x="51" y="11"/>
                                </a:lnTo>
                                <a:lnTo>
                                  <a:pt x="57" y="22"/>
                                </a:lnTo>
                                <a:lnTo>
                                  <a:pt x="57" y="35"/>
                                </a:lnTo>
                                <a:lnTo>
                                  <a:pt x="54" y="46"/>
                                </a:lnTo>
                                <a:lnTo>
                                  <a:pt x="45" y="55"/>
                                </a:lnTo>
                                <a:lnTo>
                                  <a:pt x="34" y="57"/>
                                </a:lnTo>
                                <a:lnTo>
                                  <a:pt x="21" y="56"/>
                                </a:lnTo>
                                <a:lnTo>
                                  <a:pt x="10" y="50"/>
                                </a:lnTo>
                                <a:lnTo>
                                  <a:pt x="3" y="41"/>
                                </a:lnTo>
                                <a:lnTo>
                                  <a:pt x="0" y="28"/>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0" name="Freeform 4659"/>
                        <wps:cNvSpPr>
                          <a:spLocks/>
                        </wps:cNvSpPr>
                        <wps:spPr bwMode="auto">
                          <a:xfrm>
                            <a:off x="9806" y="-535"/>
                            <a:ext cx="20" cy="20"/>
                          </a:xfrm>
                          <a:custGeom>
                            <a:avLst/>
                            <a:gdLst>
                              <a:gd name="T0" fmla="+- 0 9806 9806"/>
                              <a:gd name="T1" fmla="*/ T0 w 20"/>
                              <a:gd name="T2" fmla="+- 0 -525 -535"/>
                              <a:gd name="T3" fmla="*/ -525 h 20"/>
                              <a:gd name="T4" fmla="+- 0 9806 9806"/>
                              <a:gd name="T5" fmla="*/ T4 w 20"/>
                              <a:gd name="T6" fmla="+- 0 -530 -535"/>
                              <a:gd name="T7" fmla="*/ -530 h 20"/>
                              <a:gd name="T8" fmla="+- 0 9811 9806"/>
                              <a:gd name="T9" fmla="*/ T8 w 20"/>
                              <a:gd name="T10" fmla="+- 0 -535 -535"/>
                              <a:gd name="T11" fmla="*/ -535 h 20"/>
                              <a:gd name="T12" fmla="+- 0 9816 9806"/>
                              <a:gd name="T13" fmla="*/ T12 w 20"/>
                              <a:gd name="T14" fmla="+- 0 -535 -535"/>
                              <a:gd name="T15" fmla="*/ -535 h 20"/>
                              <a:gd name="T16" fmla="+- 0 9821 9806"/>
                              <a:gd name="T17" fmla="*/ T16 w 20"/>
                              <a:gd name="T18" fmla="+- 0 -535 -535"/>
                              <a:gd name="T19" fmla="*/ -535 h 20"/>
                              <a:gd name="T20" fmla="+- 0 9825 9806"/>
                              <a:gd name="T21" fmla="*/ T20 w 20"/>
                              <a:gd name="T22" fmla="+- 0 -530 -535"/>
                              <a:gd name="T23" fmla="*/ -530 h 20"/>
                              <a:gd name="T24" fmla="+- 0 9825 9806"/>
                              <a:gd name="T25" fmla="*/ T24 w 20"/>
                              <a:gd name="T26" fmla="+- 0 -525 -535"/>
                              <a:gd name="T27" fmla="*/ -525 h 20"/>
                              <a:gd name="T28" fmla="+- 0 9825 9806"/>
                              <a:gd name="T29" fmla="*/ T28 w 20"/>
                              <a:gd name="T30" fmla="+- 0 -520 -535"/>
                              <a:gd name="T31" fmla="*/ -520 h 20"/>
                              <a:gd name="T32" fmla="+- 0 9821 9806"/>
                              <a:gd name="T33" fmla="*/ T32 w 20"/>
                              <a:gd name="T34" fmla="+- 0 -515 -535"/>
                              <a:gd name="T35" fmla="*/ -515 h 20"/>
                              <a:gd name="T36" fmla="+- 0 9816 9806"/>
                              <a:gd name="T37" fmla="*/ T36 w 20"/>
                              <a:gd name="T38" fmla="+- 0 -515 -535"/>
                              <a:gd name="T39" fmla="*/ -515 h 20"/>
                              <a:gd name="T40" fmla="+- 0 9811 9806"/>
                              <a:gd name="T41" fmla="*/ T40 w 20"/>
                              <a:gd name="T42" fmla="+- 0 -515 -535"/>
                              <a:gd name="T43" fmla="*/ -515 h 20"/>
                              <a:gd name="T44" fmla="+- 0 9806 9806"/>
                              <a:gd name="T45" fmla="*/ T44 w 20"/>
                              <a:gd name="T46" fmla="+- 0 -520 -535"/>
                              <a:gd name="T47" fmla="*/ -520 h 20"/>
                              <a:gd name="T48" fmla="+- 0 9806 9806"/>
                              <a:gd name="T49" fmla="*/ T48 w 20"/>
                              <a:gd name="T50" fmla="+- 0 -525 -535"/>
                              <a:gd name="T51" fmla="*/ -52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5" y="0"/>
                                </a:lnTo>
                                <a:lnTo>
                                  <a:pt x="19" y="5"/>
                                </a:lnTo>
                                <a:lnTo>
                                  <a:pt x="19" y="10"/>
                                </a:lnTo>
                                <a:lnTo>
                                  <a:pt x="19" y="15"/>
                                </a:lnTo>
                                <a:lnTo>
                                  <a:pt x="15" y="20"/>
                                </a:lnTo>
                                <a:lnTo>
                                  <a:pt x="10" y="20"/>
                                </a:lnTo>
                                <a:lnTo>
                                  <a:pt x="5" y="20"/>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Freeform 4660"/>
                        <wps:cNvSpPr>
                          <a:spLocks/>
                        </wps:cNvSpPr>
                        <wps:spPr bwMode="auto">
                          <a:xfrm>
                            <a:off x="9787" y="-554"/>
                            <a:ext cx="57" cy="57"/>
                          </a:xfrm>
                          <a:custGeom>
                            <a:avLst/>
                            <a:gdLst>
                              <a:gd name="T0" fmla="+- 0 9816 9787"/>
                              <a:gd name="T1" fmla="*/ T0 w 57"/>
                              <a:gd name="T2" fmla="+- 0 -554 -554"/>
                              <a:gd name="T3" fmla="*/ -554 h 57"/>
                              <a:gd name="T4" fmla="+- 0 9805 9787"/>
                              <a:gd name="T5" fmla="*/ T4 w 57"/>
                              <a:gd name="T6" fmla="+- 0 -551 -554"/>
                              <a:gd name="T7" fmla="*/ -551 h 57"/>
                              <a:gd name="T8" fmla="+- 0 9796 9787"/>
                              <a:gd name="T9" fmla="*/ T8 w 57"/>
                              <a:gd name="T10" fmla="+- 0 -545 -554"/>
                              <a:gd name="T11" fmla="*/ -545 h 57"/>
                              <a:gd name="T12" fmla="+- 0 9789 9787"/>
                              <a:gd name="T13" fmla="*/ T12 w 57"/>
                              <a:gd name="T14" fmla="+- 0 -536 -554"/>
                              <a:gd name="T15" fmla="*/ -536 h 57"/>
                              <a:gd name="T16" fmla="+- 0 9787 9787"/>
                              <a:gd name="T17" fmla="*/ T16 w 57"/>
                              <a:gd name="T18" fmla="+- 0 -525 -554"/>
                              <a:gd name="T19" fmla="*/ -525 h 57"/>
                              <a:gd name="T20" fmla="+- 0 9790 9787"/>
                              <a:gd name="T21" fmla="*/ T20 w 57"/>
                              <a:gd name="T22" fmla="+- 0 -513 -554"/>
                              <a:gd name="T23" fmla="*/ -513 h 57"/>
                              <a:gd name="T24" fmla="+- 0 9797 9787"/>
                              <a:gd name="T25" fmla="*/ T24 w 57"/>
                              <a:gd name="T26" fmla="+- 0 -503 -554"/>
                              <a:gd name="T27" fmla="*/ -503 h 57"/>
                              <a:gd name="T28" fmla="+- 0 9808 9787"/>
                              <a:gd name="T29" fmla="*/ T28 w 57"/>
                              <a:gd name="T30" fmla="+- 0 -497 -554"/>
                              <a:gd name="T31" fmla="*/ -497 h 57"/>
                              <a:gd name="T32" fmla="+- 0 9821 9787"/>
                              <a:gd name="T33" fmla="*/ T32 w 57"/>
                              <a:gd name="T34" fmla="+- 0 -497 -554"/>
                              <a:gd name="T35" fmla="*/ -497 h 57"/>
                              <a:gd name="T36" fmla="+- 0 9832 9787"/>
                              <a:gd name="T37" fmla="*/ T36 w 57"/>
                              <a:gd name="T38" fmla="+- 0 -499 -554"/>
                              <a:gd name="T39" fmla="*/ -499 h 57"/>
                              <a:gd name="T40" fmla="+- 0 9841 9787"/>
                              <a:gd name="T41" fmla="*/ T40 w 57"/>
                              <a:gd name="T42" fmla="+- 0 -507 -554"/>
                              <a:gd name="T43" fmla="*/ -507 h 57"/>
                              <a:gd name="T44" fmla="+- 0 9844 9787"/>
                              <a:gd name="T45" fmla="*/ T44 w 57"/>
                              <a:gd name="T46" fmla="+- 0 -518 -554"/>
                              <a:gd name="T47" fmla="*/ -518 h 57"/>
                              <a:gd name="T48" fmla="+- 0 9844 9787"/>
                              <a:gd name="T49" fmla="*/ T48 w 57"/>
                              <a:gd name="T50" fmla="+- 0 -531 -554"/>
                              <a:gd name="T51" fmla="*/ -531 h 57"/>
                              <a:gd name="T52" fmla="+- 0 9838 9787"/>
                              <a:gd name="T53" fmla="*/ T52 w 57"/>
                              <a:gd name="T54" fmla="+- 0 -543 -554"/>
                              <a:gd name="T55" fmla="*/ -543 h 57"/>
                              <a:gd name="T56" fmla="+- 0 9828 9787"/>
                              <a:gd name="T57" fmla="*/ T56 w 57"/>
                              <a:gd name="T58" fmla="+- 0 -551 -554"/>
                              <a:gd name="T59" fmla="*/ -551 h 57"/>
                              <a:gd name="T60" fmla="+- 0 9816 9787"/>
                              <a:gd name="T61" fmla="*/ T60 w 57"/>
                              <a:gd name="T62" fmla="+- 0 -554 -554"/>
                              <a:gd name="T63" fmla="*/ -55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29" y="0"/>
                                </a:moveTo>
                                <a:lnTo>
                                  <a:pt x="18" y="3"/>
                                </a:lnTo>
                                <a:lnTo>
                                  <a:pt x="9" y="9"/>
                                </a:lnTo>
                                <a:lnTo>
                                  <a:pt x="2" y="18"/>
                                </a:lnTo>
                                <a:lnTo>
                                  <a:pt x="0" y="29"/>
                                </a:lnTo>
                                <a:lnTo>
                                  <a:pt x="3" y="41"/>
                                </a:lnTo>
                                <a:lnTo>
                                  <a:pt x="10" y="51"/>
                                </a:lnTo>
                                <a:lnTo>
                                  <a:pt x="21" y="57"/>
                                </a:lnTo>
                                <a:lnTo>
                                  <a:pt x="34" y="57"/>
                                </a:lnTo>
                                <a:lnTo>
                                  <a:pt x="45" y="55"/>
                                </a:lnTo>
                                <a:lnTo>
                                  <a:pt x="54" y="47"/>
                                </a:lnTo>
                                <a:lnTo>
                                  <a:pt x="57" y="36"/>
                                </a:lnTo>
                                <a:lnTo>
                                  <a:pt x="57" y="23"/>
                                </a:lnTo>
                                <a:lnTo>
                                  <a:pt x="51" y="11"/>
                                </a:lnTo>
                                <a:lnTo>
                                  <a:pt x="41" y="3"/>
                                </a:lnTo>
                                <a:lnTo>
                                  <a:pt x="29" y="0"/>
                                </a:lnTo>
                                <a:close/>
                              </a:path>
                            </a:pathLst>
                          </a:custGeom>
                          <a:solidFill>
                            <a:srgbClr val="FF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2" name="Freeform 4661"/>
                        <wps:cNvSpPr>
                          <a:spLocks/>
                        </wps:cNvSpPr>
                        <wps:spPr bwMode="auto">
                          <a:xfrm>
                            <a:off x="9787" y="-554"/>
                            <a:ext cx="57" cy="57"/>
                          </a:xfrm>
                          <a:custGeom>
                            <a:avLst/>
                            <a:gdLst>
                              <a:gd name="T0" fmla="+- 0 9787 9787"/>
                              <a:gd name="T1" fmla="*/ T0 w 57"/>
                              <a:gd name="T2" fmla="+- 0 -525 -554"/>
                              <a:gd name="T3" fmla="*/ -525 h 57"/>
                              <a:gd name="T4" fmla="+- 0 9789 9787"/>
                              <a:gd name="T5" fmla="*/ T4 w 57"/>
                              <a:gd name="T6" fmla="+- 0 -536 -554"/>
                              <a:gd name="T7" fmla="*/ -536 h 57"/>
                              <a:gd name="T8" fmla="+- 0 9796 9787"/>
                              <a:gd name="T9" fmla="*/ T8 w 57"/>
                              <a:gd name="T10" fmla="+- 0 -545 -554"/>
                              <a:gd name="T11" fmla="*/ -545 h 57"/>
                              <a:gd name="T12" fmla="+- 0 9805 9787"/>
                              <a:gd name="T13" fmla="*/ T12 w 57"/>
                              <a:gd name="T14" fmla="+- 0 -551 -554"/>
                              <a:gd name="T15" fmla="*/ -551 h 57"/>
                              <a:gd name="T16" fmla="+- 0 9816 9787"/>
                              <a:gd name="T17" fmla="*/ T16 w 57"/>
                              <a:gd name="T18" fmla="+- 0 -554 -554"/>
                              <a:gd name="T19" fmla="*/ -554 h 57"/>
                              <a:gd name="T20" fmla="+- 0 9828 9787"/>
                              <a:gd name="T21" fmla="*/ T20 w 57"/>
                              <a:gd name="T22" fmla="+- 0 -551 -554"/>
                              <a:gd name="T23" fmla="*/ -551 h 57"/>
                              <a:gd name="T24" fmla="+- 0 9838 9787"/>
                              <a:gd name="T25" fmla="*/ T24 w 57"/>
                              <a:gd name="T26" fmla="+- 0 -543 -554"/>
                              <a:gd name="T27" fmla="*/ -543 h 57"/>
                              <a:gd name="T28" fmla="+- 0 9844 9787"/>
                              <a:gd name="T29" fmla="*/ T28 w 57"/>
                              <a:gd name="T30" fmla="+- 0 -531 -554"/>
                              <a:gd name="T31" fmla="*/ -531 h 57"/>
                              <a:gd name="T32" fmla="+- 0 9844 9787"/>
                              <a:gd name="T33" fmla="*/ T32 w 57"/>
                              <a:gd name="T34" fmla="+- 0 -518 -554"/>
                              <a:gd name="T35" fmla="*/ -518 h 57"/>
                              <a:gd name="T36" fmla="+- 0 9841 9787"/>
                              <a:gd name="T37" fmla="*/ T36 w 57"/>
                              <a:gd name="T38" fmla="+- 0 -507 -554"/>
                              <a:gd name="T39" fmla="*/ -507 h 57"/>
                              <a:gd name="T40" fmla="+- 0 9832 9787"/>
                              <a:gd name="T41" fmla="*/ T40 w 57"/>
                              <a:gd name="T42" fmla="+- 0 -499 -554"/>
                              <a:gd name="T43" fmla="*/ -499 h 57"/>
                              <a:gd name="T44" fmla="+- 0 9821 9787"/>
                              <a:gd name="T45" fmla="*/ T44 w 57"/>
                              <a:gd name="T46" fmla="+- 0 -497 -554"/>
                              <a:gd name="T47" fmla="*/ -497 h 57"/>
                              <a:gd name="T48" fmla="+- 0 9808 9787"/>
                              <a:gd name="T49" fmla="*/ T48 w 57"/>
                              <a:gd name="T50" fmla="+- 0 -497 -554"/>
                              <a:gd name="T51" fmla="*/ -497 h 57"/>
                              <a:gd name="T52" fmla="+- 0 9797 9787"/>
                              <a:gd name="T53" fmla="*/ T52 w 57"/>
                              <a:gd name="T54" fmla="+- 0 -503 -554"/>
                              <a:gd name="T55" fmla="*/ -503 h 57"/>
                              <a:gd name="T56" fmla="+- 0 9790 9787"/>
                              <a:gd name="T57" fmla="*/ T56 w 57"/>
                              <a:gd name="T58" fmla="+- 0 -513 -554"/>
                              <a:gd name="T59" fmla="*/ -513 h 57"/>
                              <a:gd name="T60" fmla="+- 0 9787 9787"/>
                              <a:gd name="T61" fmla="*/ T60 w 57"/>
                              <a:gd name="T62" fmla="+- 0 -525 -554"/>
                              <a:gd name="T63" fmla="*/ -52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0" y="29"/>
                                </a:moveTo>
                                <a:lnTo>
                                  <a:pt x="2" y="18"/>
                                </a:lnTo>
                                <a:lnTo>
                                  <a:pt x="9" y="9"/>
                                </a:lnTo>
                                <a:lnTo>
                                  <a:pt x="18" y="3"/>
                                </a:lnTo>
                                <a:lnTo>
                                  <a:pt x="29" y="0"/>
                                </a:lnTo>
                                <a:lnTo>
                                  <a:pt x="41" y="3"/>
                                </a:lnTo>
                                <a:lnTo>
                                  <a:pt x="51" y="11"/>
                                </a:lnTo>
                                <a:lnTo>
                                  <a:pt x="57" y="23"/>
                                </a:lnTo>
                                <a:lnTo>
                                  <a:pt x="57" y="36"/>
                                </a:lnTo>
                                <a:lnTo>
                                  <a:pt x="54" y="47"/>
                                </a:lnTo>
                                <a:lnTo>
                                  <a:pt x="45" y="55"/>
                                </a:lnTo>
                                <a:lnTo>
                                  <a:pt x="34" y="57"/>
                                </a:lnTo>
                                <a:lnTo>
                                  <a:pt x="21" y="57"/>
                                </a:lnTo>
                                <a:lnTo>
                                  <a:pt x="10" y="51"/>
                                </a:lnTo>
                                <a:lnTo>
                                  <a:pt x="3" y="41"/>
                                </a:lnTo>
                                <a:lnTo>
                                  <a:pt x="0" y="29"/>
                                </a:lnTo>
                              </a:path>
                            </a:pathLst>
                          </a:custGeom>
                          <a:noFill/>
                          <a:ln w="2206">
                            <a:solidFill>
                              <a:srgbClr val="FF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 name="Freeform 4662"/>
                        <wps:cNvSpPr>
                          <a:spLocks/>
                        </wps:cNvSpPr>
                        <wps:spPr bwMode="auto">
                          <a:xfrm>
                            <a:off x="9811" y="-432"/>
                            <a:ext cx="20" cy="20"/>
                          </a:xfrm>
                          <a:custGeom>
                            <a:avLst/>
                            <a:gdLst>
                              <a:gd name="T0" fmla="+- 0 9811 9811"/>
                              <a:gd name="T1" fmla="*/ T0 w 20"/>
                              <a:gd name="T2" fmla="+- 0 -422 -432"/>
                              <a:gd name="T3" fmla="*/ -422 h 20"/>
                              <a:gd name="T4" fmla="+- 0 9811 9811"/>
                              <a:gd name="T5" fmla="*/ T4 w 20"/>
                              <a:gd name="T6" fmla="+- 0 -427 -432"/>
                              <a:gd name="T7" fmla="*/ -427 h 20"/>
                              <a:gd name="T8" fmla="+- 0 9815 9811"/>
                              <a:gd name="T9" fmla="*/ T8 w 20"/>
                              <a:gd name="T10" fmla="+- 0 -432 -432"/>
                              <a:gd name="T11" fmla="*/ -432 h 20"/>
                              <a:gd name="T12" fmla="+- 0 9821 9811"/>
                              <a:gd name="T13" fmla="*/ T12 w 20"/>
                              <a:gd name="T14" fmla="+- 0 -432 -432"/>
                              <a:gd name="T15" fmla="*/ -432 h 20"/>
                              <a:gd name="T16" fmla="+- 0 9826 9811"/>
                              <a:gd name="T17" fmla="*/ T16 w 20"/>
                              <a:gd name="T18" fmla="+- 0 -432 -432"/>
                              <a:gd name="T19" fmla="*/ -432 h 20"/>
                              <a:gd name="T20" fmla="+- 0 9830 9811"/>
                              <a:gd name="T21" fmla="*/ T20 w 20"/>
                              <a:gd name="T22" fmla="+- 0 -427 -432"/>
                              <a:gd name="T23" fmla="*/ -427 h 20"/>
                              <a:gd name="T24" fmla="+- 0 9830 9811"/>
                              <a:gd name="T25" fmla="*/ T24 w 20"/>
                              <a:gd name="T26" fmla="+- 0 -422 -432"/>
                              <a:gd name="T27" fmla="*/ -422 h 20"/>
                              <a:gd name="T28" fmla="+- 0 9830 9811"/>
                              <a:gd name="T29" fmla="*/ T28 w 20"/>
                              <a:gd name="T30" fmla="+- 0 -417 -432"/>
                              <a:gd name="T31" fmla="*/ -417 h 20"/>
                              <a:gd name="T32" fmla="+- 0 9826 9811"/>
                              <a:gd name="T33" fmla="*/ T32 w 20"/>
                              <a:gd name="T34" fmla="+- 0 -413 -432"/>
                              <a:gd name="T35" fmla="*/ -413 h 20"/>
                              <a:gd name="T36" fmla="+- 0 9821 9811"/>
                              <a:gd name="T37" fmla="*/ T36 w 20"/>
                              <a:gd name="T38" fmla="+- 0 -413 -432"/>
                              <a:gd name="T39" fmla="*/ -413 h 20"/>
                              <a:gd name="T40" fmla="+- 0 9815 9811"/>
                              <a:gd name="T41" fmla="*/ T40 w 20"/>
                              <a:gd name="T42" fmla="+- 0 -413 -432"/>
                              <a:gd name="T43" fmla="*/ -413 h 20"/>
                              <a:gd name="T44" fmla="+- 0 9811 9811"/>
                              <a:gd name="T45" fmla="*/ T44 w 20"/>
                              <a:gd name="T46" fmla="+- 0 -417 -432"/>
                              <a:gd name="T47" fmla="*/ -417 h 20"/>
                              <a:gd name="T48" fmla="+- 0 9811 9811"/>
                              <a:gd name="T49" fmla="*/ T48 w 20"/>
                              <a:gd name="T50" fmla="+- 0 -422 -432"/>
                              <a:gd name="T51" fmla="*/ -42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10" y="0"/>
                                </a:lnTo>
                                <a:lnTo>
                                  <a:pt x="15" y="0"/>
                                </a:lnTo>
                                <a:lnTo>
                                  <a:pt x="19" y="5"/>
                                </a:lnTo>
                                <a:lnTo>
                                  <a:pt x="19" y="10"/>
                                </a:lnTo>
                                <a:lnTo>
                                  <a:pt x="19" y="15"/>
                                </a:lnTo>
                                <a:lnTo>
                                  <a:pt x="15" y="19"/>
                                </a:lnTo>
                                <a:lnTo>
                                  <a:pt x="10" y="19"/>
                                </a:lnTo>
                                <a:lnTo>
                                  <a:pt x="4" y="19"/>
                                </a:lnTo>
                                <a:lnTo>
                                  <a:pt x="0" y="15"/>
                                </a:lnTo>
                                <a:lnTo>
                                  <a:pt x="0" y="1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4" name="Freeform 4663"/>
                        <wps:cNvSpPr>
                          <a:spLocks/>
                        </wps:cNvSpPr>
                        <wps:spPr bwMode="auto">
                          <a:xfrm>
                            <a:off x="9792" y="-451"/>
                            <a:ext cx="57" cy="57"/>
                          </a:xfrm>
                          <a:custGeom>
                            <a:avLst/>
                            <a:gdLst>
                              <a:gd name="T0" fmla="+- 0 9821 9792"/>
                              <a:gd name="T1" fmla="*/ T0 w 57"/>
                              <a:gd name="T2" fmla="+- 0 -451 -451"/>
                              <a:gd name="T3" fmla="*/ -451 h 57"/>
                              <a:gd name="T4" fmla="+- 0 9810 9792"/>
                              <a:gd name="T5" fmla="*/ T4 w 57"/>
                              <a:gd name="T6" fmla="+- 0 -449 -451"/>
                              <a:gd name="T7" fmla="*/ -449 h 57"/>
                              <a:gd name="T8" fmla="+- 0 9800 9792"/>
                              <a:gd name="T9" fmla="*/ T8 w 57"/>
                              <a:gd name="T10" fmla="+- 0 -442 -451"/>
                              <a:gd name="T11" fmla="*/ -442 h 57"/>
                              <a:gd name="T12" fmla="+- 0 9794 9792"/>
                              <a:gd name="T13" fmla="*/ T12 w 57"/>
                              <a:gd name="T14" fmla="+- 0 -433 -451"/>
                              <a:gd name="T15" fmla="*/ -433 h 57"/>
                              <a:gd name="T16" fmla="+- 0 9792 9792"/>
                              <a:gd name="T17" fmla="*/ T16 w 57"/>
                              <a:gd name="T18" fmla="+- 0 -422 -451"/>
                              <a:gd name="T19" fmla="*/ -422 h 57"/>
                              <a:gd name="T20" fmla="+- 0 9795 9792"/>
                              <a:gd name="T21" fmla="*/ T20 w 57"/>
                              <a:gd name="T22" fmla="+- 0 -410 -451"/>
                              <a:gd name="T23" fmla="*/ -410 h 57"/>
                              <a:gd name="T24" fmla="+- 0 9802 9792"/>
                              <a:gd name="T25" fmla="*/ T24 w 57"/>
                              <a:gd name="T26" fmla="+- 0 -400 -451"/>
                              <a:gd name="T27" fmla="*/ -400 h 57"/>
                              <a:gd name="T28" fmla="+- 0 9813 9792"/>
                              <a:gd name="T29" fmla="*/ T28 w 57"/>
                              <a:gd name="T30" fmla="+- 0 -395 -451"/>
                              <a:gd name="T31" fmla="*/ -395 h 57"/>
                              <a:gd name="T32" fmla="+- 0 9826 9792"/>
                              <a:gd name="T33" fmla="*/ T32 w 57"/>
                              <a:gd name="T34" fmla="+- 0 -394 -451"/>
                              <a:gd name="T35" fmla="*/ -394 h 57"/>
                              <a:gd name="T36" fmla="+- 0 9837 9792"/>
                              <a:gd name="T37" fmla="*/ T36 w 57"/>
                              <a:gd name="T38" fmla="+- 0 -396 -451"/>
                              <a:gd name="T39" fmla="*/ -396 h 57"/>
                              <a:gd name="T40" fmla="+- 0 9846 9792"/>
                              <a:gd name="T41" fmla="*/ T40 w 57"/>
                              <a:gd name="T42" fmla="+- 0 -405 -451"/>
                              <a:gd name="T43" fmla="*/ -405 h 57"/>
                              <a:gd name="T44" fmla="+- 0 9848 9792"/>
                              <a:gd name="T45" fmla="*/ T44 w 57"/>
                              <a:gd name="T46" fmla="+- 0 -415 -451"/>
                              <a:gd name="T47" fmla="*/ -415 h 57"/>
                              <a:gd name="T48" fmla="+- 0 9849 9792"/>
                              <a:gd name="T49" fmla="*/ T48 w 57"/>
                              <a:gd name="T50" fmla="+- 0 -429 -451"/>
                              <a:gd name="T51" fmla="*/ -429 h 57"/>
                              <a:gd name="T52" fmla="+- 0 9843 9792"/>
                              <a:gd name="T53" fmla="*/ T52 w 57"/>
                              <a:gd name="T54" fmla="+- 0 -440 -451"/>
                              <a:gd name="T55" fmla="*/ -440 h 57"/>
                              <a:gd name="T56" fmla="+- 0 9833 9792"/>
                              <a:gd name="T57" fmla="*/ T56 w 57"/>
                              <a:gd name="T58" fmla="+- 0 -448 -451"/>
                              <a:gd name="T59" fmla="*/ -448 h 57"/>
                              <a:gd name="T60" fmla="+- 0 9821 9792"/>
                              <a:gd name="T61" fmla="*/ T60 w 57"/>
                              <a:gd name="T62" fmla="+- 0 -451 -451"/>
                              <a:gd name="T63" fmla="*/ -451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29" y="0"/>
                                </a:moveTo>
                                <a:lnTo>
                                  <a:pt x="18" y="2"/>
                                </a:lnTo>
                                <a:lnTo>
                                  <a:pt x="8" y="9"/>
                                </a:lnTo>
                                <a:lnTo>
                                  <a:pt x="2" y="18"/>
                                </a:lnTo>
                                <a:lnTo>
                                  <a:pt x="0" y="29"/>
                                </a:lnTo>
                                <a:lnTo>
                                  <a:pt x="3" y="41"/>
                                </a:lnTo>
                                <a:lnTo>
                                  <a:pt x="10" y="51"/>
                                </a:lnTo>
                                <a:lnTo>
                                  <a:pt x="21" y="56"/>
                                </a:lnTo>
                                <a:lnTo>
                                  <a:pt x="34" y="57"/>
                                </a:lnTo>
                                <a:lnTo>
                                  <a:pt x="45" y="55"/>
                                </a:lnTo>
                                <a:lnTo>
                                  <a:pt x="54" y="46"/>
                                </a:lnTo>
                                <a:lnTo>
                                  <a:pt x="56" y="36"/>
                                </a:lnTo>
                                <a:lnTo>
                                  <a:pt x="57" y="22"/>
                                </a:lnTo>
                                <a:lnTo>
                                  <a:pt x="51" y="11"/>
                                </a:lnTo>
                                <a:lnTo>
                                  <a:pt x="41" y="3"/>
                                </a:lnTo>
                                <a:lnTo>
                                  <a:pt x="29"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 name="Freeform 4664"/>
                        <wps:cNvSpPr>
                          <a:spLocks/>
                        </wps:cNvSpPr>
                        <wps:spPr bwMode="auto">
                          <a:xfrm>
                            <a:off x="9792" y="-451"/>
                            <a:ext cx="57" cy="57"/>
                          </a:xfrm>
                          <a:custGeom>
                            <a:avLst/>
                            <a:gdLst>
                              <a:gd name="T0" fmla="+- 0 9792 9792"/>
                              <a:gd name="T1" fmla="*/ T0 w 57"/>
                              <a:gd name="T2" fmla="+- 0 -422 -451"/>
                              <a:gd name="T3" fmla="*/ -422 h 57"/>
                              <a:gd name="T4" fmla="+- 0 9794 9792"/>
                              <a:gd name="T5" fmla="*/ T4 w 57"/>
                              <a:gd name="T6" fmla="+- 0 -433 -451"/>
                              <a:gd name="T7" fmla="*/ -433 h 57"/>
                              <a:gd name="T8" fmla="+- 0 9800 9792"/>
                              <a:gd name="T9" fmla="*/ T8 w 57"/>
                              <a:gd name="T10" fmla="+- 0 -442 -451"/>
                              <a:gd name="T11" fmla="*/ -442 h 57"/>
                              <a:gd name="T12" fmla="+- 0 9810 9792"/>
                              <a:gd name="T13" fmla="*/ T12 w 57"/>
                              <a:gd name="T14" fmla="+- 0 -449 -451"/>
                              <a:gd name="T15" fmla="*/ -449 h 57"/>
                              <a:gd name="T16" fmla="+- 0 9821 9792"/>
                              <a:gd name="T17" fmla="*/ T16 w 57"/>
                              <a:gd name="T18" fmla="+- 0 -451 -451"/>
                              <a:gd name="T19" fmla="*/ -451 h 57"/>
                              <a:gd name="T20" fmla="+- 0 9833 9792"/>
                              <a:gd name="T21" fmla="*/ T20 w 57"/>
                              <a:gd name="T22" fmla="+- 0 -448 -451"/>
                              <a:gd name="T23" fmla="*/ -448 h 57"/>
                              <a:gd name="T24" fmla="+- 0 9843 9792"/>
                              <a:gd name="T25" fmla="*/ T24 w 57"/>
                              <a:gd name="T26" fmla="+- 0 -440 -451"/>
                              <a:gd name="T27" fmla="*/ -440 h 57"/>
                              <a:gd name="T28" fmla="+- 0 9849 9792"/>
                              <a:gd name="T29" fmla="*/ T28 w 57"/>
                              <a:gd name="T30" fmla="+- 0 -429 -451"/>
                              <a:gd name="T31" fmla="*/ -429 h 57"/>
                              <a:gd name="T32" fmla="+- 0 9848 9792"/>
                              <a:gd name="T33" fmla="*/ T32 w 57"/>
                              <a:gd name="T34" fmla="+- 0 -415 -451"/>
                              <a:gd name="T35" fmla="*/ -415 h 57"/>
                              <a:gd name="T36" fmla="+- 0 9846 9792"/>
                              <a:gd name="T37" fmla="*/ T36 w 57"/>
                              <a:gd name="T38" fmla="+- 0 -405 -451"/>
                              <a:gd name="T39" fmla="*/ -405 h 57"/>
                              <a:gd name="T40" fmla="+- 0 9837 9792"/>
                              <a:gd name="T41" fmla="*/ T40 w 57"/>
                              <a:gd name="T42" fmla="+- 0 -396 -451"/>
                              <a:gd name="T43" fmla="*/ -396 h 57"/>
                              <a:gd name="T44" fmla="+- 0 9826 9792"/>
                              <a:gd name="T45" fmla="*/ T44 w 57"/>
                              <a:gd name="T46" fmla="+- 0 -394 -451"/>
                              <a:gd name="T47" fmla="*/ -394 h 57"/>
                              <a:gd name="T48" fmla="+- 0 9813 9792"/>
                              <a:gd name="T49" fmla="*/ T48 w 57"/>
                              <a:gd name="T50" fmla="+- 0 -395 -451"/>
                              <a:gd name="T51" fmla="*/ -395 h 57"/>
                              <a:gd name="T52" fmla="+- 0 9802 9792"/>
                              <a:gd name="T53" fmla="*/ T52 w 57"/>
                              <a:gd name="T54" fmla="+- 0 -400 -451"/>
                              <a:gd name="T55" fmla="*/ -400 h 57"/>
                              <a:gd name="T56" fmla="+- 0 9795 9792"/>
                              <a:gd name="T57" fmla="*/ T56 w 57"/>
                              <a:gd name="T58" fmla="+- 0 -410 -451"/>
                              <a:gd name="T59" fmla="*/ -410 h 57"/>
                              <a:gd name="T60" fmla="+- 0 9792 9792"/>
                              <a:gd name="T61" fmla="*/ T60 w 57"/>
                              <a:gd name="T62" fmla="+- 0 -422 -451"/>
                              <a:gd name="T63" fmla="*/ -422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0" y="29"/>
                                </a:moveTo>
                                <a:lnTo>
                                  <a:pt x="2" y="18"/>
                                </a:lnTo>
                                <a:lnTo>
                                  <a:pt x="8" y="9"/>
                                </a:lnTo>
                                <a:lnTo>
                                  <a:pt x="18" y="2"/>
                                </a:lnTo>
                                <a:lnTo>
                                  <a:pt x="29" y="0"/>
                                </a:lnTo>
                                <a:lnTo>
                                  <a:pt x="41" y="3"/>
                                </a:lnTo>
                                <a:lnTo>
                                  <a:pt x="51" y="11"/>
                                </a:lnTo>
                                <a:lnTo>
                                  <a:pt x="57" y="22"/>
                                </a:lnTo>
                                <a:lnTo>
                                  <a:pt x="56" y="36"/>
                                </a:lnTo>
                                <a:lnTo>
                                  <a:pt x="54" y="46"/>
                                </a:lnTo>
                                <a:lnTo>
                                  <a:pt x="45" y="55"/>
                                </a:lnTo>
                                <a:lnTo>
                                  <a:pt x="34" y="57"/>
                                </a:lnTo>
                                <a:lnTo>
                                  <a:pt x="21" y="56"/>
                                </a:lnTo>
                                <a:lnTo>
                                  <a:pt x="10" y="51"/>
                                </a:lnTo>
                                <a:lnTo>
                                  <a:pt x="3" y="41"/>
                                </a:lnTo>
                                <a:lnTo>
                                  <a:pt x="0" y="29"/>
                                </a:lnTo>
                              </a:path>
                            </a:pathLst>
                          </a:custGeom>
                          <a:noFill/>
                          <a:ln w="2206">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6" name="Freeform 4665"/>
                        <wps:cNvSpPr>
                          <a:spLocks/>
                        </wps:cNvSpPr>
                        <wps:spPr bwMode="auto">
                          <a:xfrm>
                            <a:off x="9811" y="-325"/>
                            <a:ext cx="20" cy="20"/>
                          </a:xfrm>
                          <a:custGeom>
                            <a:avLst/>
                            <a:gdLst>
                              <a:gd name="T0" fmla="+- 0 9811 9811"/>
                              <a:gd name="T1" fmla="*/ T0 w 20"/>
                              <a:gd name="T2" fmla="+- 0 -315 -324"/>
                              <a:gd name="T3" fmla="*/ -315 h 20"/>
                              <a:gd name="T4" fmla="+- 0 9811 9811"/>
                              <a:gd name="T5" fmla="*/ T4 w 20"/>
                              <a:gd name="T6" fmla="+- 0 -320 -324"/>
                              <a:gd name="T7" fmla="*/ -320 h 20"/>
                              <a:gd name="T8" fmla="+- 0 9815 9811"/>
                              <a:gd name="T9" fmla="*/ T8 w 20"/>
                              <a:gd name="T10" fmla="+- 0 -324 -324"/>
                              <a:gd name="T11" fmla="*/ -324 h 20"/>
                              <a:gd name="T12" fmla="+- 0 9821 9811"/>
                              <a:gd name="T13" fmla="*/ T12 w 20"/>
                              <a:gd name="T14" fmla="+- 0 -324 -324"/>
                              <a:gd name="T15" fmla="*/ -324 h 20"/>
                              <a:gd name="T16" fmla="+- 0 9826 9811"/>
                              <a:gd name="T17" fmla="*/ T16 w 20"/>
                              <a:gd name="T18" fmla="+- 0 -324 -324"/>
                              <a:gd name="T19" fmla="*/ -324 h 20"/>
                              <a:gd name="T20" fmla="+- 0 9830 9811"/>
                              <a:gd name="T21" fmla="*/ T20 w 20"/>
                              <a:gd name="T22" fmla="+- 0 -320 -324"/>
                              <a:gd name="T23" fmla="*/ -320 h 20"/>
                              <a:gd name="T24" fmla="+- 0 9830 9811"/>
                              <a:gd name="T25" fmla="*/ T24 w 20"/>
                              <a:gd name="T26" fmla="+- 0 -315 -324"/>
                              <a:gd name="T27" fmla="*/ -315 h 20"/>
                              <a:gd name="T28" fmla="+- 0 9830 9811"/>
                              <a:gd name="T29" fmla="*/ T28 w 20"/>
                              <a:gd name="T30" fmla="+- 0 -309 -324"/>
                              <a:gd name="T31" fmla="*/ -309 h 20"/>
                              <a:gd name="T32" fmla="+- 0 9826 9811"/>
                              <a:gd name="T33" fmla="*/ T32 w 20"/>
                              <a:gd name="T34" fmla="+- 0 -305 -324"/>
                              <a:gd name="T35" fmla="*/ -305 h 20"/>
                              <a:gd name="T36" fmla="+- 0 9821 9811"/>
                              <a:gd name="T37" fmla="*/ T36 w 20"/>
                              <a:gd name="T38" fmla="+- 0 -305 -324"/>
                              <a:gd name="T39" fmla="*/ -305 h 20"/>
                              <a:gd name="T40" fmla="+- 0 9815 9811"/>
                              <a:gd name="T41" fmla="*/ T40 w 20"/>
                              <a:gd name="T42" fmla="+- 0 -305 -324"/>
                              <a:gd name="T43" fmla="*/ -305 h 20"/>
                              <a:gd name="T44" fmla="+- 0 9811 9811"/>
                              <a:gd name="T45" fmla="*/ T44 w 20"/>
                              <a:gd name="T46" fmla="+- 0 -309 -324"/>
                              <a:gd name="T47" fmla="*/ -309 h 20"/>
                              <a:gd name="T48" fmla="+- 0 9811 9811"/>
                              <a:gd name="T49" fmla="*/ T48 w 20"/>
                              <a:gd name="T50" fmla="+- 0 -315 -324"/>
                              <a:gd name="T51" fmla="*/ -31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4" y="0"/>
                                </a:lnTo>
                                <a:lnTo>
                                  <a:pt x="10" y="0"/>
                                </a:lnTo>
                                <a:lnTo>
                                  <a:pt x="15" y="0"/>
                                </a:lnTo>
                                <a:lnTo>
                                  <a:pt x="19" y="4"/>
                                </a:lnTo>
                                <a:lnTo>
                                  <a:pt x="19" y="9"/>
                                </a:lnTo>
                                <a:lnTo>
                                  <a:pt x="19" y="15"/>
                                </a:lnTo>
                                <a:lnTo>
                                  <a:pt x="15" y="19"/>
                                </a:lnTo>
                                <a:lnTo>
                                  <a:pt x="10" y="19"/>
                                </a:lnTo>
                                <a:lnTo>
                                  <a:pt x="4" y="19"/>
                                </a:lnTo>
                                <a:lnTo>
                                  <a:pt x="0" y="15"/>
                                </a:lnTo>
                                <a:lnTo>
                                  <a:pt x="0" y="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 name="Freeform 4666"/>
                        <wps:cNvSpPr>
                          <a:spLocks/>
                        </wps:cNvSpPr>
                        <wps:spPr bwMode="auto">
                          <a:xfrm>
                            <a:off x="9792" y="-344"/>
                            <a:ext cx="57" cy="57"/>
                          </a:xfrm>
                          <a:custGeom>
                            <a:avLst/>
                            <a:gdLst>
                              <a:gd name="T0" fmla="+- 0 9821 9792"/>
                              <a:gd name="T1" fmla="*/ T0 w 57"/>
                              <a:gd name="T2" fmla="+- 0 -343 -343"/>
                              <a:gd name="T3" fmla="*/ -343 h 57"/>
                              <a:gd name="T4" fmla="+- 0 9810 9792"/>
                              <a:gd name="T5" fmla="*/ T4 w 57"/>
                              <a:gd name="T6" fmla="+- 0 -341 -343"/>
                              <a:gd name="T7" fmla="*/ -341 h 57"/>
                              <a:gd name="T8" fmla="+- 0 9800 9792"/>
                              <a:gd name="T9" fmla="*/ T8 w 57"/>
                              <a:gd name="T10" fmla="+- 0 -335 -343"/>
                              <a:gd name="T11" fmla="*/ -335 h 57"/>
                              <a:gd name="T12" fmla="+- 0 9794 9792"/>
                              <a:gd name="T13" fmla="*/ T12 w 57"/>
                              <a:gd name="T14" fmla="+- 0 -326 -343"/>
                              <a:gd name="T15" fmla="*/ -326 h 57"/>
                              <a:gd name="T16" fmla="+- 0 9792 9792"/>
                              <a:gd name="T17" fmla="*/ T16 w 57"/>
                              <a:gd name="T18" fmla="+- 0 -315 -343"/>
                              <a:gd name="T19" fmla="*/ -315 h 57"/>
                              <a:gd name="T20" fmla="+- 0 9795 9792"/>
                              <a:gd name="T21" fmla="*/ T20 w 57"/>
                              <a:gd name="T22" fmla="+- 0 -302 -343"/>
                              <a:gd name="T23" fmla="*/ -302 h 57"/>
                              <a:gd name="T24" fmla="+- 0 9802 9792"/>
                              <a:gd name="T25" fmla="*/ T24 w 57"/>
                              <a:gd name="T26" fmla="+- 0 -293 -343"/>
                              <a:gd name="T27" fmla="*/ -293 h 57"/>
                              <a:gd name="T28" fmla="+- 0 9813 9792"/>
                              <a:gd name="T29" fmla="*/ T28 w 57"/>
                              <a:gd name="T30" fmla="+- 0 -287 -343"/>
                              <a:gd name="T31" fmla="*/ -287 h 57"/>
                              <a:gd name="T32" fmla="+- 0 9826 9792"/>
                              <a:gd name="T33" fmla="*/ T32 w 57"/>
                              <a:gd name="T34" fmla="+- 0 -286 -343"/>
                              <a:gd name="T35" fmla="*/ -286 h 57"/>
                              <a:gd name="T36" fmla="+- 0 9837 9792"/>
                              <a:gd name="T37" fmla="*/ T36 w 57"/>
                              <a:gd name="T38" fmla="+- 0 -288 -343"/>
                              <a:gd name="T39" fmla="*/ -288 h 57"/>
                              <a:gd name="T40" fmla="+- 0 9846 9792"/>
                              <a:gd name="T41" fmla="*/ T40 w 57"/>
                              <a:gd name="T42" fmla="+- 0 -297 -343"/>
                              <a:gd name="T43" fmla="*/ -297 h 57"/>
                              <a:gd name="T44" fmla="+- 0 9848 9792"/>
                              <a:gd name="T45" fmla="*/ T44 w 57"/>
                              <a:gd name="T46" fmla="+- 0 -308 -343"/>
                              <a:gd name="T47" fmla="*/ -308 h 57"/>
                              <a:gd name="T48" fmla="+- 0 9849 9792"/>
                              <a:gd name="T49" fmla="*/ T48 w 57"/>
                              <a:gd name="T50" fmla="+- 0 -321 -343"/>
                              <a:gd name="T51" fmla="*/ -321 h 57"/>
                              <a:gd name="T52" fmla="+- 0 9843 9792"/>
                              <a:gd name="T53" fmla="*/ T52 w 57"/>
                              <a:gd name="T54" fmla="+- 0 -332 -343"/>
                              <a:gd name="T55" fmla="*/ -332 h 57"/>
                              <a:gd name="T56" fmla="+- 0 9833 9792"/>
                              <a:gd name="T57" fmla="*/ T56 w 57"/>
                              <a:gd name="T58" fmla="+- 0 -340 -343"/>
                              <a:gd name="T59" fmla="*/ -340 h 57"/>
                              <a:gd name="T60" fmla="+- 0 9821 9792"/>
                              <a:gd name="T61" fmla="*/ T60 w 57"/>
                              <a:gd name="T62" fmla="+- 0 -343 -343"/>
                              <a:gd name="T63" fmla="*/ -343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29" y="0"/>
                                </a:moveTo>
                                <a:lnTo>
                                  <a:pt x="18" y="2"/>
                                </a:lnTo>
                                <a:lnTo>
                                  <a:pt x="8" y="8"/>
                                </a:lnTo>
                                <a:lnTo>
                                  <a:pt x="2" y="17"/>
                                </a:lnTo>
                                <a:lnTo>
                                  <a:pt x="0" y="28"/>
                                </a:lnTo>
                                <a:lnTo>
                                  <a:pt x="3" y="41"/>
                                </a:lnTo>
                                <a:lnTo>
                                  <a:pt x="10" y="50"/>
                                </a:lnTo>
                                <a:lnTo>
                                  <a:pt x="21" y="56"/>
                                </a:lnTo>
                                <a:lnTo>
                                  <a:pt x="34" y="57"/>
                                </a:lnTo>
                                <a:lnTo>
                                  <a:pt x="45" y="55"/>
                                </a:lnTo>
                                <a:lnTo>
                                  <a:pt x="54" y="46"/>
                                </a:lnTo>
                                <a:lnTo>
                                  <a:pt x="56" y="35"/>
                                </a:lnTo>
                                <a:lnTo>
                                  <a:pt x="57" y="22"/>
                                </a:lnTo>
                                <a:lnTo>
                                  <a:pt x="51" y="11"/>
                                </a:lnTo>
                                <a:lnTo>
                                  <a:pt x="41" y="3"/>
                                </a:lnTo>
                                <a:lnTo>
                                  <a:pt x="29" y="0"/>
                                </a:lnTo>
                                <a:close/>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Freeform 4667"/>
                        <wps:cNvSpPr>
                          <a:spLocks/>
                        </wps:cNvSpPr>
                        <wps:spPr bwMode="auto">
                          <a:xfrm>
                            <a:off x="9792" y="-344"/>
                            <a:ext cx="57" cy="57"/>
                          </a:xfrm>
                          <a:custGeom>
                            <a:avLst/>
                            <a:gdLst>
                              <a:gd name="T0" fmla="+- 0 9792 9792"/>
                              <a:gd name="T1" fmla="*/ T0 w 57"/>
                              <a:gd name="T2" fmla="+- 0 -315 -343"/>
                              <a:gd name="T3" fmla="*/ -315 h 57"/>
                              <a:gd name="T4" fmla="+- 0 9794 9792"/>
                              <a:gd name="T5" fmla="*/ T4 w 57"/>
                              <a:gd name="T6" fmla="+- 0 -326 -343"/>
                              <a:gd name="T7" fmla="*/ -326 h 57"/>
                              <a:gd name="T8" fmla="+- 0 9800 9792"/>
                              <a:gd name="T9" fmla="*/ T8 w 57"/>
                              <a:gd name="T10" fmla="+- 0 -335 -343"/>
                              <a:gd name="T11" fmla="*/ -335 h 57"/>
                              <a:gd name="T12" fmla="+- 0 9810 9792"/>
                              <a:gd name="T13" fmla="*/ T12 w 57"/>
                              <a:gd name="T14" fmla="+- 0 -341 -343"/>
                              <a:gd name="T15" fmla="*/ -341 h 57"/>
                              <a:gd name="T16" fmla="+- 0 9821 9792"/>
                              <a:gd name="T17" fmla="*/ T16 w 57"/>
                              <a:gd name="T18" fmla="+- 0 -343 -343"/>
                              <a:gd name="T19" fmla="*/ -343 h 57"/>
                              <a:gd name="T20" fmla="+- 0 9833 9792"/>
                              <a:gd name="T21" fmla="*/ T20 w 57"/>
                              <a:gd name="T22" fmla="+- 0 -340 -343"/>
                              <a:gd name="T23" fmla="*/ -340 h 57"/>
                              <a:gd name="T24" fmla="+- 0 9843 9792"/>
                              <a:gd name="T25" fmla="*/ T24 w 57"/>
                              <a:gd name="T26" fmla="+- 0 -332 -343"/>
                              <a:gd name="T27" fmla="*/ -332 h 57"/>
                              <a:gd name="T28" fmla="+- 0 9849 9792"/>
                              <a:gd name="T29" fmla="*/ T28 w 57"/>
                              <a:gd name="T30" fmla="+- 0 -321 -343"/>
                              <a:gd name="T31" fmla="*/ -321 h 57"/>
                              <a:gd name="T32" fmla="+- 0 9848 9792"/>
                              <a:gd name="T33" fmla="*/ T32 w 57"/>
                              <a:gd name="T34" fmla="+- 0 -308 -343"/>
                              <a:gd name="T35" fmla="*/ -308 h 57"/>
                              <a:gd name="T36" fmla="+- 0 9846 9792"/>
                              <a:gd name="T37" fmla="*/ T36 w 57"/>
                              <a:gd name="T38" fmla="+- 0 -297 -343"/>
                              <a:gd name="T39" fmla="*/ -297 h 57"/>
                              <a:gd name="T40" fmla="+- 0 9837 9792"/>
                              <a:gd name="T41" fmla="*/ T40 w 57"/>
                              <a:gd name="T42" fmla="+- 0 -288 -343"/>
                              <a:gd name="T43" fmla="*/ -288 h 57"/>
                              <a:gd name="T44" fmla="+- 0 9826 9792"/>
                              <a:gd name="T45" fmla="*/ T44 w 57"/>
                              <a:gd name="T46" fmla="+- 0 -286 -343"/>
                              <a:gd name="T47" fmla="*/ -286 h 57"/>
                              <a:gd name="T48" fmla="+- 0 9813 9792"/>
                              <a:gd name="T49" fmla="*/ T48 w 57"/>
                              <a:gd name="T50" fmla="+- 0 -287 -343"/>
                              <a:gd name="T51" fmla="*/ -287 h 57"/>
                              <a:gd name="T52" fmla="+- 0 9802 9792"/>
                              <a:gd name="T53" fmla="*/ T52 w 57"/>
                              <a:gd name="T54" fmla="+- 0 -293 -343"/>
                              <a:gd name="T55" fmla="*/ -293 h 57"/>
                              <a:gd name="T56" fmla="+- 0 9795 9792"/>
                              <a:gd name="T57" fmla="*/ T56 w 57"/>
                              <a:gd name="T58" fmla="+- 0 -302 -343"/>
                              <a:gd name="T59" fmla="*/ -302 h 57"/>
                              <a:gd name="T60" fmla="+- 0 9792 9792"/>
                              <a:gd name="T61" fmla="*/ T60 w 57"/>
                              <a:gd name="T62" fmla="+- 0 -315 -343"/>
                              <a:gd name="T63" fmla="*/ -31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7" h="57">
                                <a:moveTo>
                                  <a:pt x="0" y="28"/>
                                </a:moveTo>
                                <a:lnTo>
                                  <a:pt x="2" y="17"/>
                                </a:lnTo>
                                <a:lnTo>
                                  <a:pt x="8" y="8"/>
                                </a:lnTo>
                                <a:lnTo>
                                  <a:pt x="18" y="2"/>
                                </a:lnTo>
                                <a:lnTo>
                                  <a:pt x="29" y="0"/>
                                </a:lnTo>
                                <a:lnTo>
                                  <a:pt x="41" y="3"/>
                                </a:lnTo>
                                <a:lnTo>
                                  <a:pt x="51" y="11"/>
                                </a:lnTo>
                                <a:lnTo>
                                  <a:pt x="57" y="22"/>
                                </a:lnTo>
                                <a:lnTo>
                                  <a:pt x="56" y="35"/>
                                </a:lnTo>
                                <a:lnTo>
                                  <a:pt x="54" y="46"/>
                                </a:lnTo>
                                <a:lnTo>
                                  <a:pt x="45" y="55"/>
                                </a:lnTo>
                                <a:lnTo>
                                  <a:pt x="34" y="57"/>
                                </a:lnTo>
                                <a:lnTo>
                                  <a:pt x="21" y="56"/>
                                </a:lnTo>
                                <a:lnTo>
                                  <a:pt x="10" y="50"/>
                                </a:lnTo>
                                <a:lnTo>
                                  <a:pt x="3" y="41"/>
                                </a:lnTo>
                                <a:lnTo>
                                  <a:pt x="0" y="28"/>
                                </a:lnTo>
                              </a:path>
                            </a:pathLst>
                          </a:custGeom>
                          <a:noFill/>
                          <a:ln w="2206">
                            <a:solidFill>
                              <a:srgbClr val="9F1FE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9" name="Freeform 4668"/>
                        <wps:cNvSpPr>
                          <a:spLocks/>
                        </wps:cNvSpPr>
                        <wps:spPr bwMode="auto">
                          <a:xfrm>
                            <a:off x="9813" y="-220"/>
                            <a:ext cx="20" cy="20"/>
                          </a:xfrm>
                          <a:custGeom>
                            <a:avLst/>
                            <a:gdLst>
                              <a:gd name="T0" fmla="+- 0 9813 9813"/>
                              <a:gd name="T1" fmla="*/ T0 w 20"/>
                              <a:gd name="T2" fmla="+- 0 -210 -219"/>
                              <a:gd name="T3" fmla="*/ -210 h 20"/>
                              <a:gd name="T4" fmla="+- 0 9813 9813"/>
                              <a:gd name="T5" fmla="*/ T4 w 20"/>
                              <a:gd name="T6" fmla="+- 0 -215 -219"/>
                              <a:gd name="T7" fmla="*/ -215 h 20"/>
                              <a:gd name="T8" fmla="+- 0 9817 9813"/>
                              <a:gd name="T9" fmla="*/ T8 w 20"/>
                              <a:gd name="T10" fmla="+- 0 -219 -219"/>
                              <a:gd name="T11" fmla="*/ -219 h 20"/>
                              <a:gd name="T12" fmla="+- 0 9823 9813"/>
                              <a:gd name="T13" fmla="*/ T12 w 20"/>
                              <a:gd name="T14" fmla="+- 0 -219 -219"/>
                              <a:gd name="T15" fmla="*/ -219 h 20"/>
                              <a:gd name="T16" fmla="+- 0 9828 9813"/>
                              <a:gd name="T17" fmla="*/ T16 w 20"/>
                              <a:gd name="T18" fmla="+- 0 -219 -219"/>
                              <a:gd name="T19" fmla="*/ -219 h 20"/>
                              <a:gd name="T20" fmla="+- 0 9832 9813"/>
                              <a:gd name="T21" fmla="*/ T20 w 20"/>
                              <a:gd name="T22" fmla="+- 0 -215 -219"/>
                              <a:gd name="T23" fmla="*/ -215 h 20"/>
                              <a:gd name="T24" fmla="+- 0 9832 9813"/>
                              <a:gd name="T25" fmla="*/ T24 w 20"/>
                              <a:gd name="T26" fmla="+- 0 -210 -219"/>
                              <a:gd name="T27" fmla="*/ -210 h 20"/>
                              <a:gd name="T28" fmla="+- 0 9832 9813"/>
                              <a:gd name="T29" fmla="*/ T28 w 20"/>
                              <a:gd name="T30" fmla="+- 0 -204 -219"/>
                              <a:gd name="T31" fmla="*/ -204 h 20"/>
                              <a:gd name="T32" fmla="+- 0 9828 9813"/>
                              <a:gd name="T33" fmla="*/ T32 w 20"/>
                              <a:gd name="T34" fmla="+- 0 -200 -219"/>
                              <a:gd name="T35" fmla="*/ -200 h 20"/>
                              <a:gd name="T36" fmla="+- 0 9823 9813"/>
                              <a:gd name="T37" fmla="*/ T36 w 20"/>
                              <a:gd name="T38" fmla="+- 0 -200 -219"/>
                              <a:gd name="T39" fmla="*/ -200 h 20"/>
                              <a:gd name="T40" fmla="+- 0 9817 9813"/>
                              <a:gd name="T41" fmla="*/ T40 w 20"/>
                              <a:gd name="T42" fmla="+- 0 -200 -219"/>
                              <a:gd name="T43" fmla="*/ -200 h 20"/>
                              <a:gd name="T44" fmla="+- 0 9813 9813"/>
                              <a:gd name="T45" fmla="*/ T44 w 20"/>
                              <a:gd name="T46" fmla="+- 0 -204 -219"/>
                              <a:gd name="T47" fmla="*/ -204 h 20"/>
                              <a:gd name="T48" fmla="+- 0 9813 9813"/>
                              <a:gd name="T49" fmla="*/ T48 w 20"/>
                              <a:gd name="T50" fmla="+- 0 -210 -219"/>
                              <a:gd name="T51" fmla="*/ -21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4" y="0"/>
                                </a:lnTo>
                                <a:lnTo>
                                  <a:pt x="10" y="0"/>
                                </a:lnTo>
                                <a:lnTo>
                                  <a:pt x="15" y="0"/>
                                </a:lnTo>
                                <a:lnTo>
                                  <a:pt x="19" y="4"/>
                                </a:lnTo>
                                <a:lnTo>
                                  <a:pt x="19" y="9"/>
                                </a:lnTo>
                                <a:lnTo>
                                  <a:pt x="19" y="15"/>
                                </a:lnTo>
                                <a:lnTo>
                                  <a:pt x="15" y="19"/>
                                </a:lnTo>
                                <a:lnTo>
                                  <a:pt x="10" y="19"/>
                                </a:lnTo>
                                <a:lnTo>
                                  <a:pt x="4" y="19"/>
                                </a:lnTo>
                                <a:lnTo>
                                  <a:pt x="0" y="15"/>
                                </a:lnTo>
                                <a:lnTo>
                                  <a:pt x="0" y="9"/>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0" name="Freeform 4669"/>
                        <wps:cNvSpPr>
                          <a:spLocks/>
                        </wps:cNvSpPr>
                        <wps:spPr bwMode="auto">
                          <a:xfrm>
                            <a:off x="9794" y="-239"/>
                            <a:ext cx="57" cy="57"/>
                          </a:xfrm>
                          <a:custGeom>
                            <a:avLst/>
                            <a:gdLst>
                              <a:gd name="T0" fmla="+- 0 9823 9794"/>
                              <a:gd name="T1" fmla="*/ T0 w 57"/>
                              <a:gd name="T2" fmla="+- 0 -238 -238"/>
                              <a:gd name="T3" fmla="*/ -238 h 57"/>
                              <a:gd name="T4" fmla="+- 0 9794 9794"/>
                              <a:gd name="T5" fmla="*/ T4 w 57"/>
                              <a:gd name="T6" fmla="+- 0 -210 -238"/>
                              <a:gd name="T7" fmla="*/ -210 h 57"/>
                              <a:gd name="T8" fmla="+- 0 9797 9794"/>
                              <a:gd name="T9" fmla="*/ T8 w 57"/>
                              <a:gd name="T10" fmla="+- 0 -197 -238"/>
                              <a:gd name="T11" fmla="*/ -197 h 57"/>
                              <a:gd name="T12" fmla="+- 0 9804 9794"/>
                              <a:gd name="T13" fmla="*/ T12 w 57"/>
                              <a:gd name="T14" fmla="+- 0 -188 -238"/>
                              <a:gd name="T15" fmla="*/ -188 h 57"/>
                              <a:gd name="T16" fmla="+- 0 9815 9794"/>
                              <a:gd name="T17" fmla="*/ T16 w 57"/>
                              <a:gd name="T18" fmla="+- 0 -182 -238"/>
                              <a:gd name="T19" fmla="*/ -182 h 57"/>
                              <a:gd name="T20" fmla="+- 0 9828 9794"/>
                              <a:gd name="T21" fmla="*/ T20 w 57"/>
                              <a:gd name="T22" fmla="+- 0 -181 -238"/>
                              <a:gd name="T23" fmla="*/ -181 h 57"/>
                              <a:gd name="T24" fmla="+- 0 9839 9794"/>
                              <a:gd name="T25" fmla="*/ T24 w 57"/>
                              <a:gd name="T26" fmla="+- 0 -183 -238"/>
                              <a:gd name="T27" fmla="*/ -183 h 57"/>
                              <a:gd name="T28" fmla="+- 0 9848 9794"/>
                              <a:gd name="T29" fmla="*/ T28 w 57"/>
                              <a:gd name="T30" fmla="+- 0 -192 -238"/>
                              <a:gd name="T31" fmla="*/ -192 h 57"/>
                              <a:gd name="T32" fmla="+- 0 9850 9794"/>
                              <a:gd name="T33" fmla="*/ T32 w 57"/>
                              <a:gd name="T34" fmla="+- 0 -203 -238"/>
                              <a:gd name="T35" fmla="*/ -203 h 57"/>
                              <a:gd name="T36" fmla="+- 0 9851 9794"/>
                              <a:gd name="T37" fmla="*/ T36 w 57"/>
                              <a:gd name="T38" fmla="+- 0 -216 -238"/>
                              <a:gd name="T39" fmla="*/ -216 h 57"/>
                              <a:gd name="T40" fmla="+- 0 9845 9794"/>
                              <a:gd name="T41" fmla="*/ T40 w 57"/>
                              <a:gd name="T42" fmla="+- 0 -227 -238"/>
                              <a:gd name="T43" fmla="*/ -227 h 57"/>
                              <a:gd name="T44" fmla="+- 0 9835 9794"/>
                              <a:gd name="T45" fmla="*/ T44 w 57"/>
                              <a:gd name="T46" fmla="+- 0 -235 -238"/>
                              <a:gd name="T47" fmla="*/ -235 h 57"/>
                              <a:gd name="T48" fmla="+- 0 9823 9794"/>
                              <a:gd name="T49" fmla="*/ T48 w 57"/>
                              <a:gd name="T50" fmla="+- 0 -238 -238"/>
                              <a:gd name="T51" fmla="*/ -238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7" h="57">
                                <a:moveTo>
                                  <a:pt x="29" y="0"/>
                                </a:moveTo>
                                <a:lnTo>
                                  <a:pt x="0" y="28"/>
                                </a:lnTo>
                                <a:lnTo>
                                  <a:pt x="3" y="41"/>
                                </a:lnTo>
                                <a:lnTo>
                                  <a:pt x="10" y="50"/>
                                </a:lnTo>
                                <a:lnTo>
                                  <a:pt x="21" y="56"/>
                                </a:lnTo>
                                <a:lnTo>
                                  <a:pt x="34" y="57"/>
                                </a:lnTo>
                                <a:lnTo>
                                  <a:pt x="45" y="55"/>
                                </a:lnTo>
                                <a:lnTo>
                                  <a:pt x="54" y="46"/>
                                </a:lnTo>
                                <a:lnTo>
                                  <a:pt x="56" y="35"/>
                                </a:lnTo>
                                <a:lnTo>
                                  <a:pt x="57" y="22"/>
                                </a:lnTo>
                                <a:lnTo>
                                  <a:pt x="51" y="11"/>
                                </a:lnTo>
                                <a:lnTo>
                                  <a:pt x="41" y="3"/>
                                </a:lnTo>
                                <a:lnTo>
                                  <a:pt x="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1" name="Freeform 4670"/>
                        <wps:cNvSpPr>
                          <a:spLocks/>
                        </wps:cNvSpPr>
                        <wps:spPr bwMode="auto">
                          <a:xfrm>
                            <a:off x="9794" y="-239"/>
                            <a:ext cx="29" cy="29"/>
                          </a:xfrm>
                          <a:custGeom>
                            <a:avLst/>
                            <a:gdLst>
                              <a:gd name="T0" fmla="+- 0 9823 9794"/>
                              <a:gd name="T1" fmla="*/ T0 w 29"/>
                              <a:gd name="T2" fmla="+- 0 -238 -238"/>
                              <a:gd name="T3" fmla="*/ -238 h 29"/>
                              <a:gd name="T4" fmla="+- 0 9812 9794"/>
                              <a:gd name="T5" fmla="*/ T4 w 29"/>
                              <a:gd name="T6" fmla="+- 0 -236 -238"/>
                              <a:gd name="T7" fmla="*/ -236 h 29"/>
                              <a:gd name="T8" fmla="+- 0 9802 9794"/>
                              <a:gd name="T9" fmla="*/ T8 w 29"/>
                              <a:gd name="T10" fmla="+- 0 -230 -238"/>
                              <a:gd name="T11" fmla="*/ -230 h 29"/>
                              <a:gd name="T12" fmla="+- 0 9796 9794"/>
                              <a:gd name="T13" fmla="*/ T12 w 29"/>
                              <a:gd name="T14" fmla="+- 0 -221 -238"/>
                              <a:gd name="T15" fmla="*/ -221 h 29"/>
                              <a:gd name="T16" fmla="+- 0 9794 9794"/>
                              <a:gd name="T17" fmla="*/ T16 w 29"/>
                              <a:gd name="T18" fmla="+- 0 -210 -238"/>
                              <a:gd name="T19" fmla="*/ -210 h 29"/>
                              <a:gd name="T20" fmla="+- 0 9823 9794"/>
                              <a:gd name="T21" fmla="*/ T20 w 29"/>
                              <a:gd name="T22" fmla="+- 0 -238 -238"/>
                              <a:gd name="T23" fmla="*/ -238 h 29"/>
                            </a:gdLst>
                            <a:ahLst/>
                            <a:cxnLst>
                              <a:cxn ang="0">
                                <a:pos x="T1" y="T3"/>
                              </a:cxn>
                              <a:cxn ang="0">
                                <a:pos x="T5" y="T7"/>
                              </a:cxn>
                              <a:cxn ang="0">
                                <a:pos x="T9" y="T11"/>
                              </a:cxn>
                              <a:cxn ang="0">
                                <a:pos x="T13" y="T15"/>
                              </a:cxn>
                              <a:cxn ang="0">
                                <a:pos x="T17" y="T19"/>
                              </a:cxn>
                              <a:cxn ang="0">
                                <a:pos x="T21" y="T23"/>
                              </a:cxn>
                            </a:cxnLst>
                            <a:rect l="0" t="0" r="r" b="b"/>
                            <a:pathLst>
                              <a:path w="29" h="29">
                                <a:moveTo>
                                  <a:pt x="29" y="0"/>
                                </a:moveTo>
                                <a:lnTo>
                                  <a:pt x="18" y="2"/>
                                </a:lnTo>
                                <a:lnTo>
                                  <a:pt x="8" y="8"/>
                                </a:lnTo>
                                <a:lnTo>
                                  <a:pt x="2" y="17"/>
                                </a:lnTo>
                                <a:lnTo>
                                  <a:pt x="0" y="28"/>
                                </a:lnTo>
                                <a:lnTo>
                                  <a:pt x="29"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 name="Freeform 4671"/>
                        <wps:cNvSpPr>
                          <a:spLocks/>
                        </wps:cNvSpPr>
                        <wps:spPr bwMode="auto">
                          <a:xfrm>
                            <a:off x="9794" y="-239"/>
                            <a:ext cx="57" cy="57"/>
                          </a:xfrm>
                          <a:custGeom>
                            <a:avLst/>
                            <a:gdLst>
                              <a:gd name="T0" fmla="+- 0 9823 9794"/>
                              <a:gd name="T1" fmla="*/ T0 w 57"/>
                              <a:gd name="T2" fmla="+- 0 -238 -238"/>
                              <a:gd name="T3" fmla="*/ -238 h 57"/>
                              <a:gd name="T4" fmla="+- 0 9835 9794"/>
                              <a:gd name="T5" fmla="*/ T4 w 57"/>
                              <a:gd name="T6" fmla="+- 0 -235 -238"/>
                              <a:gd name="T7" fmla="*/ -235 h 57"/>
                              <a:gd name="T8" fmla="+- 0 9845 9794"/>
                              <a:gd name="T9" fmla="*/ T8 w 57"/>
                              <a:gd name="T10" fmla="+- 0 -227 -238"/>
                              <a:gd name="T11" fmla="*/ -227 h 57"/>
                              <a:gd name="T12" fmla="+- 0 9851 9794"/>
                              <a:gd name="T13" fmla="*/ T12 w 57"/>
                              <a:gd name="T14" fmla="+- 0 -216 -238"/>
                              <a:gd name="T15" fmla="*/ -216 h 57"/>
                              <a:gd name="T16" fmla="+- 0 9850 9794"/>
                              <a:gd name="T17" fmla="*/ T16 w 57"/>
                              <a:gd name="T18" fmla="+- 0 -203 -238"/>
                              <a:gd name="T19" fmla="*/ -203 h 57"/>
                              <a:gd name="T20" fmla="+- 0 9848 9794"/>
                              <a:gd name="T21" fmla="*/ T20 w 57"/>
                              <a:gd name="T22" fmla="+- 0 -192 -238"/>
                              <a:gd name="T23" fmla="*/ -192 h 57"/>
                              <a:gd name="T24" fmla="+- 0 9839 9794"/>
                              <a:gd name="T25" fmla="*/ T24 w 57"/>
                              <a:gd name="T26" fmla="+- 0 -183 -238"/>
                              <a:gd name="T27" fmla="*/ -183 h 57"/>
                              <a:gd name="T28" fmla="+- 0 9828 9794"/>
                              <a:gd name="T29" fmla="*/ T28 w 57"/>
                              <a:gd name="T30" fmla="+- 0 -181 -238"/>
                              <a:gd name="T31" fmla="*/ -181 h 57"/>
                              <a:gd name="T32" fmla="+- 0 9815 9794"/>
                              <a:gd name="T33" fmla="*/ T32 w 57"/>
                              <a:gd name="T34" fmla="+- 0 -182 -238"/>
                              <a:gd name="T35" fmla="*/ -182 h 57"/>
                              <a:gd name="T36" fmla="+- 0 9804 9794"/>
                              <a:gd name="T37" fmla="*/ T36 w 57"/>
                              <a:gd name="T38" fmla="+- 0 -188 -238"/>
                              <a:gd name="T39" fmla="*/ -188 h 57"/>
                              <a:gd name="T40" fmla="+- 0 9797 9794"/>
                              <a:gd name="T41" fmla="*/ T40 w 57"/>
                              <a:gd name="T42" fmla="+- 0 -197 -238"/>
                              <a:gd name="T43" fmla="*/ -197 h 57"/>
                              <a:gd name="T44" fmla="+- 0 9794 9794"/>
                              <a:gd name="T45" fmla="*/ T44 w 57"/>
                              <a:gd name="T46" fmla="+- 0 -210 -238"/>
                              <a:gd name="T47" fmla="*/ -21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7" h="57">
                                <a:moveTo>
                                  <a:pt x="29" y="0"/>
                                </a:moveTo>
                                <a:lnTo>
                                  <a:pt x="41" y="3"/>
                                </a:lnTo>
                                <a:lnTo>
                                  <a:pt x="51" y="11"/>
                                </a:lnTo>
                                <a:lnTo>
                                  <a:pt x="57" y="22"/>
                                </a:lnTo>
                                <a:lnTo>
                                  <a:pt x="56" y="35"/>
                                </a:lnTo>
                                <a:lnTo>
                                  <a:pt x="54" y="46"/>
                                </a:lnTo>
                                <a:lnTo>
                                  <a:pt x="45" y="55"/>
                                </a:lnTo>
                                <a:lnTo>
                                  <a:pt x="34" y="57"/>
                                </a:lnTo>
                                <a:lnTo>
                                  <a:pt x="21" y="56"/>
                                </a:lnTo>
                                <a:lnTo>
                                  <a:pt x="10" y="50"/>
                                </a:lnTo>
                                <a:lnTo>
                                  <a:pt x="3" y="41"/>
                                </a:lnTo>
                                <a:lnTo>
                                  <a:pt x="0" y="28"/>
                                </a:lnTo>
                              </a:path>
                            </a:pathLst>
                          </a:custGeom>
                          <a:noFill/>
                          <a:ln w="220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Freeform 4672"/>
                        <wps:cNvSpPr>
                          <a:spLocks/>
                        </wps:cNvSpPr>
                        <wps:spPr bwMode="auto">
                          <a:xfrm>
                            <a:off x="9794" y="-239"/>
                            <a:ext cx="29" cy="29"/>
                          </a:xfrm>
                          <a:custGeom>
                            <a:avLst/>
                            <a:gdLst>
                              <a:gd name="T0" fmla="+- 0 9794 9794"/>
                              <a:gd name="T1" fmla="*/ T0 w 29"/>
                              <a:gd name="T2" fmla="+- 0 -210 -238"/>
                              <a:gd name="T3" fmla="*/ -210 h 29"/>
                              <a:gd name="T4" fmla="+- 0 9796 9794"/>
                              <a:gd name="T5" fmla="*/ T4 w 29"/>
                              <a:gd name="T6" fmla="+- 0 -221 -238"/>
                              <a:gd name="T7" fmla="*/ -221 h 29"/>
                              <a:gd name="T8" fmla="+- 0 9802 9794"/>
                              <a:gd name="T9" fmla="*/ T8 w 29"/>
                              <a:gd name="T10" fmla="+- 0 -230 -238"/>
                              <a:gd name="T11" fmla="*/ -230 h 29"/>
                              <a:gd name="T12" fmla="+- 0 9812 9794"/>
                              <a:gd name="T13" fmla="*/ T12 w 29"/>
                              <a:gd name="T14" fmla="+- 0 -236 -238"/>
                              <a:gd name="T15" fmla="*/ -236 h 29"/>
                              <a:gd name="T16" fmla="+- 0 9823 9794"/>
                              <a:gd name="T17" fmla="*/ T16 w 29"/>
                              <a:gd name="T18" fmla="+- 0 -238 -238"/>
                              <a:gd name="T19" fmla="*/ -238 h 29"/>
                            </a:gdLst>
                            <a:ahLst/>
                            <a:cxnLst>
                              <a:cxn ang="0">
                                <a:pos x="T1" y="T3"/>
                              </a:cxn>
                              <a:cxn ang="0">
                                <a:pos x="T5" y="T7"/>
                              </a:cxn>
                              <a:cxn ang="0">
                                <a:pos x="T9" y="T11"/>
                              </a:cxn>
                              <a:cxn ang="0">
                                <a:pos x="T13" y="T15"/>
                              </a:cxn>
                              <a:cxn ang="0">
                                <a:pos x="T17" y="T19"/>
                              </a:cxn>
                            </a:cxnLst>
                            <a:rect l="0" t="0" r="r" b="b"/>
                            <a:pathLst>
                              <a:path w="29" h="29">
                                <a:moveTo>
                                  <a:pt x="0" y="28"/>
                                </a:moveTo>
                                <a:lnTo>
                                  <a:pt x="2" y="17"/>
                                </a:lnTo>
                                <a:lnTo>
                                  <a:pt x="8" y="8"/>
                                </a:lnTo>
                                <a:lnTo>
                                  <a:pt x="18" y="2"/>
                                </a:lnTo>
                                <a:lnTo>
                                  <a:pt x="29" y="0"/>
                                </a:lnTo>
                              </a:path>
                            </a:pathLst>
                          </a:custGeom>
                          <a:noFill/>
                          <a:ln w="22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Text Box 4673"/>
                        <wps:cNvSpPr txBox="1">
                          <a:spLocks/>
                        </wps:cNvSpPr>
                        <wps:spPr bwMode="auto">
                          <a:xfrm>
                            <a:off x="9881" y="-685"/>
                            <a:ext cx="529"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4A8AD" w14:textId="77777777" w:rsidR="005A72E5" w:rsidRDefault="005A72E5">
                              <w:pPr>
                                <w:spacing w:line="247" w:lineRule="auto"/>
                                <w:ind w:left="4" w:right="63" w:hanging="5"/>
                                <w:rPr>
                                  <w:rFonts w:ascii="Arial"/>
                                  <w:b/>
                                  <w:sz w:val="5"/>
                                </w:rPr>
                              </w:pPr>
                              <w:r>
                                <w:rPr>
                                  <w:rFonts w:ascii="Arial"/>
                                  <w:b/>
                                  <w:w w:val="95"/>
                                  <w:sz w:val="9"/>
                                </w:rPr>
                                <w:t xml:space="preserve">Monocytes </w:t>
                              </w:r>
                              <w:r>
                                <w:rPr>
                                  <w:rFonts w:ascii="Arial"/>
                                  <w:b/>
                                  <w:sz w:val="9"/>
                                </w:rPr>
                                <w:t>tCD8</w:t>
                              </w:r>
                              <w:r>
                                <w:rPr>
                                  <w:rFonts w:ascii="Arial"/>
                                  <w:b/>
                                  <w:position w:val="3"/>
                                  <w:sz w:val="5"/>
                                </w:rPr>
                                <w:t xml:space="preserve">+ </w:t>
                              </w:r>
                              <w:r>
                                <w:rPr>
                                  <w:rFonts w:ascii="Arial"/>
                                  <w:b/>
                                  <w:sz w:val="9"/>
                                </w:rPr>
                                <w:t>tCD4</w:t>
                              </w:r>
                              <w:r>
                                <w:rPr>
                                  <w:rFonts w:ascii="Arial"/>
                                  <w:b/>
                                  <w:position w:val="3"/>
                                  <w:sz w:val="5"/>
                                </w:rPr>
                                <w:t>+</w:t>
                              </w:r>
                            </w:p>
                            <w:p w14:paraId="4CF7B0CA" w14:textId="77777777" w:rsidR="005A72E5" w:rsidRDefault="005A72E5">
                              <w:pPr>
                                <w:spacing w:before="1"/>
                                <w:ind w:left="14" w:right="16" w:firstLine="4"/>
                                <w:rPr>
                                  <w:rFonts w:ascii="Arial"/>
                                  <w:b/>
                                  <w:sz w:val="9"/>
                                </w:rPr>
                              </w:pPr>
                              <w:r>
                                <w:rPr>
                                  <w:rFonts w:ascii="Arial"/>
                                  <w:b/>
                                  <w:w w:val="95"/>
                                  <w:sz w:val="9"/>
                                </w:rPr>
                                <w:t xml:space="preserve">Neutrophils </w:t>
                              </w:r>
                              <w:r>
                                <w:rPr>
                                  <w:rFonts w:ascii="Arial"/>
                                  <w:b/>
                                  <w:sz w:val="9"/>
                                </w:rPr>
                                <w:t>B cells</w:t>
                              </w:r>
                            </w:p>
                          </w:txbxContent>
                        </wps:txbx>
                        <wps:bodyPr rot="0" vert="horz" wrap="square" lIns="0" tIns="0" rIns="0" bIns="0" anchor="t" anchorCtr="0" upright="1">
                          <a:noAutofit/>
                        </wps:bodyPr>
                      </wps:wsp>
                      <wps:wsp>
                        <wps:cNvPr id="2115" name="Text Box 4674"/>
                        <wps:cNvSpPr txBox="1">
                          <a:spLocks/>
                        </wps:cNvSpPr>
                        <wps:spPr bwMode="auto">
                          <a:xfrm>
                            <a:off x="9083" y="-1649"/>
                            <a:ext cx="35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EBAAF" w14:textId="77777777" w:rsidR="005A72E5" w:rsidRDefault="005A72E5">
                              <w:pPr>
                                <w:spacing w:line="98" w:lineRule="exact"/>
                                <w:rPr>
                                  <w:rFonts w:ascii="Arial"/>
                                  <w:sz w:val="9"/>
                                </w:rPr>
                              </w:pPr>
                              <w:r>
                                <w:rPr>
                                  <w:rFonts w:ascii="Arial"/>
                                  <w:sz w:val="9"/>
                                </w:rPr>
                                <w:t>LPS 24h</w:t>
                              </w:r>
                            </w:p>
                          </w:txbxContent>
                        </wps:txbx>
                        <wps:bodyPr rot="0" vert="horz" wrap="square" lIns="0" tIns="0" rIns="0" bIns="0" anchor="t" anchorCtr="0" upright="1">
                          <a:noAutofit/>
                        </wps:bodyPr>
                      </wps:wsp>
                      <wps:wsp>
                        <wps:cNvPr id="2116" name="Text Box 4675"/>
                        <wps:cNvSpPr txBox="1">
                          <a:spLocks/>
                        </wps:cNvSpPr>
                        <wps:spPr bwMode="auto">
                          <a:xfrm>
                            <a:off x="9558" y="-2266"/>
                            <a:ext cx="309"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D303C" w14:textId="77777777" w:rsidR="005A72E5" w:rsidRDefault="005A72E5">
                              <w:pPr>
                                <w:spacing w:line="98" w:lineRule="exact"/>
                                <w:rPr>
                                  <w:rFonts w:ascii="Arial"/>
                                  <w:sz w:val="9"/>
                                </w:rPr>
                              </w:pPr>
                              <w:r>
                                <w:rPr>
                                  <w:rFonts w:ascii="Arial"/>
                                  <w:sz w:val="9"/>
                                </w:rPr>
                                <w:t>LPS 2h</w:t>
                              </w:r>
                            </w:p>
                          </w:txbxContent>
                        </wps:txbx>
                        <wps:bodyPr rot="0" vert="horz" wrap="square" lIns="0" tIns="0" rIns="0" bIns="0" anchor="t" anchorCtr="0" upright="1">
                          <a:noAutofit/>
                        </wps:bodyPr>
                      </wps:wsp>
                      <wps:wsp>
                        <wps:cNvPr id="2117" name="Text Box 4676"/>
                        <wps:cNvSpPr txBox="1">
                          <a:spLocks/>
                        </wps:cNvSpPr>
                        <wps:spPr bwMode="auto">
                          <a:xfrm>
                            <a:off x="9201" y="-2212"/>
                            <a:ext cx="162"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423B2" w14:textId="77777777" w:rsidR="005A72E5" w:rsidRDefault="005A72E5">
                              <w:pPr>
                                <w:spacing w:line="98" w:lineRule="exact"/>
                                <w:rPr>
                                  <w:rFonts w:ascii="Arial"/>
                                  <w:sz w:val="9"/>
                                </w:rPr>
                              </w:pPr>
                              <w:r>
                                <w:rPr>
                                  <w:rFonts w:ascii="Arial"/>
                                  <w:sz w:val="9"/>
                                </w:rPr>
                                <w:t>IFN</w:t>
                              </w:r>
                            </w:p>
                          </w:txbxContent>
                        </wps:txbx>
                        <wps:bodyPr rot="0" vert="horz" wrap="square" lIns="0" tIns="0" rIns="0" bIns="0" anchor="t" anchorCtr="0" upright="1">
                          <a:noAutofit/>
                        </wps:bodyPr>
                      </wps:wsp>
                      <wps:wsp>
                        <wps:cNvPr id="2118" name="Text Box 4677"/>
                        <wps:cNvSpPr txBox="1">
                          <a:spLocks/>
                        </wps:cNvSpPr>
                        <wps:spPr bwMode="auto">
                          <a:xfrm>
                            <a:off x="9064" y="-2535"/>
                            <a:ext cx="534"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1CF05" w14:textId="77777777" w:rsidR="005A72E5" w:rsidRDefault="005A72E5">
                              <w:pPr>
                                <w:spacing w:line="98" w:lineRule="exact"/>
                                <w:rPr>
                                  <w:rFonts w:ascii="Arial"/>
                                  <w:sz w:val="9"/>
                                </w:rPr>
                              </w:pPr>
                              <w:r>
                                <w:rPr>
                                  <w:rFonts w:ascii="Arial"/>
                                  <w:sz w:val="9"/>
                                </w:rPr>
                                <w:t>Unstimulated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D403B" id="Group 4624" o:spid="_x0000_s1313" style="position:absolute;left:0;text-align:left;margin-left:329.6pt;margin-top:-139pt;width:192.55pt;height:134.95pt;z-index:-209608;mso-position-horizontal-relative:page" coordorigin="6592,-2780" coordsize="3851,2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">
                <v:shape id="Freeform 4625" o:spid="_x0000_s1314" style="position:absolute;left:8116;top:-57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" path="m,9l,4,5,r5,l15,r5,4l20,9r,6l15,19r-5,l5,19,,15,,9e" filled="f" strokeweight=".06128mm">
                  <v:path arrowok="t" o:connecttype="custom" o:connectlocs="0,-564;0,-569;5,-573;10,-573;15,-573;20,-569;20,-564;20,-558;15,-554;10,-554;5,-554;0,-558;0,-564" o:connectangles="0,0,0,0,0,0,0,0,0,0,0,0,0"/>
                </v:shape>
                <v:shape id="Freeform 4626" o:spid="_x0000_s1315" style="position:absolute;left:8097;top:-593;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" path="m29,l18,2,9,8,3,17,,28,3,40r6,9l18,55r11,2l40,55r9,-6l55,40,58,28,55,17,49,8,40,2,29,xe" fillcolor="#9f1fef" stroked="f">
                  <v:path arrowok="t" o:connecttype="custom" o:connectlocs="29,-592;18,-590;9,-584;3,-575;0,-564;3,-552;9,-543;18,-537;29,-535;40,-537;49,-543;55,-552;58,-564;55,-575;49,-584;40,-590;29,-592" o:connectangles="0,0,0,0,0,0,0,0,0,0,0,0,0,0,0,0,0"/>
                </v:shape>
                <v:shape id="Freeform 4627" o:spid="_x0000_s1316" style="position:absolute;left:8097;top:-593;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" path="m,28l3,17,9,8,18,2,29,,40,2r9,6l55,17r3,11l55,40r-6,9l40,55,29,57,18,55,9,49,3,40,,28e" filled="f" strokecolor="#9f1fef" strokeweight=".06128mm">
                  <v:path arrowok="t" o:connecttype="custom" o:connectlocs="0,-564;3,-575;9,-584;18,-590;29,-592;40,-590;49,-584;55,-575;58,-564;55,-552;49,-543;40,-537;29,-535;18,-537;9,-543;3,-552;0,-564" o:connectangles="0,0,0,0,0,0,0,0,0,0,0,0,0,0,0,0,0"/>
                </v:shape>
                <v:shape id="Freeform 4628" o:spid="_x0000_s1317" style="position:absolute;left:7710;top:-36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" path="m,10l,4,4,,9,r6,l19,4r,6l19,15r-4,4l9,19r-5,l,15,,10e" filled="f" strokeweight=".06128mm">
                  <v:path arrowok="t" o:connecttype="custom" o:connectlocs="0,-352;0,-358;4,-362;9,-362;15,-362;19,-358;19,-352;19,-347;15,-343;9,-343;4,-343;0,-347;0,-352" o:connectangles="0,0,0,0,0,0,0,0,0,0,0,0,0"/>
                </v:shape>
                <v:shape id="Freeform 4629" o:spid="_x0000_s1318" style="position:absolute;left:7691;top:-382;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" path="m29,l17,2,8,8,2,17,,29,2,40r6,9l17,55r12,2l40,55r9,-6l55,40,57,29,55,17,49,8,40,2,29,xe" fillcolor="black" stroked="f">
                  <v:path arrowok="t" o:connecttype="custom" o:connectlocs="29,-381;17,-379;8,-373;2,-364;0,-352;2,-341;8,-332;17,-326;29,-324;40,-326;49,-332;55,-341;57,-352;55,-364;49,-373;40,-379;29,-381" o:connectangles="0,0,0,0,0,0,0,0,0,0,0,0,0,0,0,0,0"/>
                </v:shape>
                <v:shape id="Freeform 4630" o:spid="_x0000_s1319" style="position:absolute;left:7691;top:-382;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" path="m,29l2,17,8,8,17,2,29,,40,2r9,6l55,17r2,12l55,40r-6,9l40,55,29,57,17,55,8,49,2,40,,29e" filled="f" strokeweight=".06128mm">
                  <v:path arrowok="t" o:connecttype="custom" o:connectlocs="0,-352;2,-364;8,-373;17,-379;29,-381;40,-379;49,-373;55,-364;57,-352;55,-341;49,-332;40,-326;29,-324;17,-326;8,-332;2,-341;0,-352" o:connectangles="0,0,0,0,0,0,0,0,0,0,0,0,0,0,0,0,0"/>
                </v:shape>
                <v:shape id="Freeform 4631" o:spid="_x0000_s1320" style="position:absolute;left:8284;top:-69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" path="m,10l,4,5,r5,l15,r4,4l19,10r,5l15,19r-5,l5,19,,15,,10e" filled="f" strokeweight=".06128mm">
                  <v:path arrowok="t" o:connecttype="custom" o:connectlocs="0,-686;0,-692;5,-696;10,-696;15,-696;19,-692;19,-686;19,-681;15,-677;10,-677;5,-677;0,-681;0,-686" o:connectangles="0,0,0,0,0,0,0,0,0,0,0,0,0"/>
                </v:shape>
                <v:shape id="Freeform 4632" o:spid="_x0000_s1321" style="position:absolute;left:8265;top:-71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" path="m29,l18,2,9,8,2,17,,28,2,40r7,9l18,55r11,2l40,55r9,-6l55,40,58,28,55,17,49,8,40,2,29,xe" fillcolor="lime" stroked="f">
                  <v:path arrowok="t" o:connecttype="custom" o:connectlocs="29,-715;18,-713;9,-707;2,-698;0,-687;2,-675;9,-666;18,-660;29,-658;40,-660;49,-666;55,-675;58,-687;55,-698;49,-707;40,-713;29,-715" o:connectangles="0,0,0,0,0,0,0,0,0,0,0,0,0,0,0,0,0"/>
                </v:shape>
                <v:shape id="Freeform 4633" o:spid="_x0000_s1322" style="position:absolute;left:8265;top:-71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" path="m,28l2,17,9,8,18,2,29,,40,2r9,6l55,17r3,11l55,40r-6,9l40,55,29,57,18,55,9,49,2,40,,28e" filled="f" strokecolor="lime" strokeweight=".06128mm">
                  <v:path arrowok="t" o:connecttype="custom" o:connectlocs="0,-687;2,-698;9,-707;18,-713;29,-715;40,-713;49,-707;55,-698;58,-687;55,-675;49,-666;40,-660;29,-658;18,-660;9,-666;2,-675;0,-687" o:connectangles="0,0,0,0,0,0,0,0,0,0,0,0,0,0,0,0,0"/>
                </v:shape>
                <v:shape id="Freeform 4634" o:spid="_x0000_s1323" style="position:absolute;left:9137;top:-137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" path="m,10l,4,4,r6,l15,r4,4l19,10r,5l15,19r-5,l4,19,,15,,10e" filled="f" strokeweight=".06128mm">
                  <v:path arrowok="t" o:connecttype="custom" o:connectlocs="0,-1362;0,-1368;4,-1372;10,-1372;15,-1372;19,-1368;19,-1362;19,-1357;15,-1353;10,-1353;4,-1353;0,-1357;0,-1362" o:connectangles="0,0,0,0,0,0,0,0,0,0,0,0,0"/>
                </v:shape>
                <v:shape id="Freeform 4635" o:spid="_x0000_s1324" style="position:absolute;left:9118;top:-1392;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" path="m29,l18,2,8,8,2,17,,29,2,40r6,9l18,55r11,2l40,55r9,-6l55,40,57,29,55,17,49,8,40,2,29,xe" fillcolor="#ffa400" stroked="f">
                  <v:path arrowok="t" o:connecttype="custom" o:connectlocs="29,-1391;18,-1389;8,-1383;2,-1374;0,-1362;2,-1351;8,-1342;18,-1336;29,-1334;40,-1336;49,-1342;55,-1351;57,-1362;55,-1374;49,-1383;40,-1389;29,-1391" o:connectangles="0,0,0,0,0,0,0,0,0,0,0,0,0,0,0,0,0"/>
                </v:shape>
                <v:shape id="Freeform 4636" o:spid="_x0000_s1325" style="position:absolute;left:9118;top:-1392;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" path="m,29l2,17,8,8,18,2,29,,40,2r9,6l55,17r2,12l55,40r-6,9l40,55,29,57,18,55,8,49,2,40,,29e" filled="f" strokecolor="#ffa400" strokeweight=".06128mm">
                  <v:path arrowok="t" o:connecttype="custom" o:connectlocs="0,-1362;2,-1374;8,-1383;18,-1389;29,-1391;40,-1389;49,-1383;55,-1374;57,-1362;55,-1351;49,-1342;40,-1336;29,-1334;18,-1336;8,-1342;2,-1351;0,-1362" o:connectangles="0,0,0,0,0,0,0,0,0,0,0,0,0,0,0,0,0"/>
                </v:shape>
                <v:shape id="Freeform 4637" o:spid="_x0000_s1326" style="position:absolute;left:9654;top:-24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" path="m,10l,4,4,,9,r5,l19,4r,6l19,15r-5,4l9,19r-5,l,15,,10e" filled="f" strokeweight=".06128mm">
                  <v:path arrowok="t" o:connecttype="custom" o:connectlocs="0,-2467;0,-2473;4,-2477;9,-2477;14,-2477;19,-2473;19,-2467;19,-2462;14,-2458;9,-2458;4,-2458;0,-2462;0,-2467" o:connectangles="0,0,0,0,0,0,0,0,0,0,0,0,0"/>
                </v:shape>
                <v:shape id="Freeform 4638" o:spid="_x0000_s1327" style="position:absolute;left:9635;top:-2497;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" path="m29,l18,2,9,8,3,17,,29,3,40r6,9l18,55r11,2l40,55r9,-6l55,40,58,29,55,17,49,8,40,2,29,xe" fillcolor="blue" stroked="f">
                  <v:path arrowok="t" o:connecttype="custom" o:connectlocs="29,-2496;18,-2494;9,-2488;3,-2479;0,-2467;3,-2456;9,-2447;18,-2441;29,-2439;40,-2441;49,-2447;55,-2456;58,-2467;55,-2479;49,-2488;40,-2494;29,-2496" o:connectangles="0,0,0,0,0,0,0,0,0,0,0,0,0,0,0,0,0"/>
                </v:shape>
                <v:shape id="Freeform 4639" o:spid="_x0000_s1328" style="position:absolute;left:9635;top:-2497;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" path="m,29l3,17,9,8,18,2,29,,40,2r9,6l55,17r3,12l55,40r-6,9l40,55,29,57,18,55,9,49,3,40,,29e" filled="f" strokecolor="blue" strokeweight=".06128mm">
                  <v:path arrowok="t" o:connecttype="custom" o:connectlocs="0,-2467;3,-2479;9,-2488;18,-2494;29,-2496;40,-2494;49,-2488;55,-2479;58,-2467;55,-2456;49,-2447;40,-2441;29,-2439;18,-2441;9,-2447;3,-2456;0,-2467" o:connectangles="0,0,0,0,0,0,0,0,0,0,0,0,0,0,0,0,0"/>
                </v:shape>
                <v:shape id="Freeform 4640" o:spid="_x0000_s1329" style="position:absolute;left:9402;top:-218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" path="m,9l,4,4,,9,r6,l19,4r,5l19,15r-4,4l9,19r-5,l,15,,9e" filled="f" strokeweight=".06128mm">
                  <v:path arrowok="t" o:connecttype="custom" o:connectlocs="0,-2177;0,-2182;4,-2186;9,-2186;15,-2186;19,-2182;19,-2177;19,-2171;15,-2167;9,-2167;4,-2167;0,-2171;0,-2177" o:connectangles="0,0,0,0,0,0,0,0,0,0,0,0,0"/>
                </v:shape>
                <v:shape id="Freeform 4641" o:spid="_x0000_s1330" style="position:absolute;left:9472;top:-224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" path="m,10l,5,4,,9,r6,l19,5r,5l19,15r-4,5l9,20r-5,l,15,,10e" filled="f" strokeweight=".06128mm">
                  <v:path arrowok="t" o:connecttype="custom" o:connectlocs="0,-2232;0,-2237;4,-2242;9,-2242;15,-2242;19,-2237;19,-2232;19,-2227;15,-2222;9,-2222;4,-2222;0,-2227;0,-2232" o:connectangles="0,0,0,0,0,0,0,0,0,0,0,0,0"/>
                </v:shape>
                <v:shape id="Freeform 4642" o:spid="_x0000_s1331" style="position:absolute;left:9383;top:-220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" path="m28,l17,2,8,8,2,17,,28,2,39,8,49r9,6l28,57,40,55r9,-6l55,39,57,28,55,17,49,8,40,2,28,xe" fillcolor="blue" stroked="f">
                  <v:path arrowok="t" o:connecttype="custom" o:connectlocs="28,-2205;17,-2203;8,-2197;2,-2188;0,-2177;2,-2166;8,-2156;17,-2150;28,-2148;40,-2150;49,-2156;55,-2166;57,-2177;55,-2188;49,-2197;40,-2203;28,-2205" o:connectangles="0,0,0,0,0,0,0,0,0,0,0,0,0,0,0,0,0"/>
                </v:shape>
                <v:shape id="Freeform 4643" o:spid="_x0000_s1332" style="position:absolute;left:9383;top:-220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" path="m,28l2,17,8,8,17,2,28,,40,2r9,6l55,17r2,11l55,39,49,49r-9,6l28,57,17,55,8,49,2,39,,28e" filled="f" strokecolor="blue" strokeweight=".06128mm">
                  <v:path arrowok="t" o:connecttype="custom" o:connectlocs="0,-2177;2,-2188;8,-2197;17,-2203;28,-2205;40,-2203;49,-2197;55,-2188;57,-2177;55,-2166;49,-2156;40,-2150;28,-2148;17,-2150;8,-2156;2,-2166;0,-2177" o:connectangles="0,0,0,0,0,0,0,0,0,0,0,0,0,0,0,0,0"/>
                </v:shape>
                <v:shape id="Freeform 4644" o:spid="_x0000_s1333" style="position:absolute;left:9453;top:-226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" path="m28,l17,3,8,9,2,18,,29,2,40r6,9l17,55r11,3l39,55,49,49r6,-9l57,29,55,18,49,9,39,3,28,xe" fillcolor="blue" stroked="f">
                  <v:path arrowok="t" o:connecttype="custom" o:connectlocs="28,-2261;17,-2258;8,-2252;2,-2243;0,-2232;2,-2221;8,-2212;17,-2206;28,-2203;39,-2206;49,-2212;55,-2221;57,-2232;55,-2243;49,-2252;39,-2258;28,-2261" o:connectangles="0,0,0,0,0,0,0,0,0,0,0,0,0,0,0,0,0"/>
                </v:shape>
                <v:shape id="Freeform 4645" o:spid="_x0000_s1334" style="position:absolute;left:9453;top:-226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" path="m,29l2,18,8,9,17,3,28,,39,3,49,9r6,9l57,29,55,40r-6,9l39,55,28,58,17,55,8,49,2,40,,29e" filled="f" strokecolor="blue" strokeweight=".06128mm">
                  <v:path arrowok="t" o:connecttype="custom" o:connectlocs="0,-2232;2,-2243;8,-2252;17,-2258;28,-2261;39,-2258;49,-2252;55,-2243;57,-2232;55,-2221;49,-2212;39,-2206;28,-2203;17,-2206;8,-2212;2,-2221;0,-2232" o:connectangles="0,0,0,0,0,0,0,0,0,0,0,0,0,0,0,0,0"/>
                </v:shape>
                <v:shape id="Freeform 4646" o:spid="_x0000_s1335" style="position:absolute;left:8997;top:-160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" path="m,10l,5,5,r5,l15,r5,5l20,10r,5l15,20r-5,l5,20,,15,,10e" filled="f" strokeweight=".06128mm">
                  <v:path arrowok="t" o:connecttype="custom" o:connectlocs="0,-1590;0,-1595;5,-1600;10,-1600;15,-1600;20,-1595;20,-1590;20,-1585;15,-1580;10,-1580;5,-1580;0,-1585;0,-1590" o:connectangles="0,0,0,0,0,0,0,0,0,0,0,0,0"/>
                </v:shape>
                <v:shape id="Freeform 4647" o:spid="_x0000_s1336" style="position:absolute;left:8978;top:-161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" path="m29,l18,3,9,9,3,18,,29,3,40r6,9l18,55r11,3l40,55r9,-6l55,40,58,29,55,18,49,9,40,3,29,xe" fillcolor="blue" stroked="f">
                  <v:path arrowok="t" o:connecttype="custom" o:connectlocs="29,-1619;18,-1616;9,-1610;3,-1601;0,-1590;3,-1579;9,-1570;18,-1564;29,-1561;40,-1564;49,-1570;55,-1579;58,-1590;55,-1601;49,-1610;40,-1616;29,-1619" o:connectangles="0,0,0,0,0,0,0,0,0,0,0,0,0,0,0,0,0"/>
                </v:shape>
                <v:shape id="Freeform 4648" o:spid="_x0000_s1337" style="position:absolute;left:8978;top:-161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" path="m,29l3,18,9,9,18,3,29,,40,3r9,6l55,18r3,11l55,40r-6,9l40,55,29,58,18,55,9,49,3,40,,29e" filled="f" strokecolor="blue" strokeweight=".06128mm">
                  <v:path arrowok="t" o:connecttype="custom" o:connectlocs="0,-1590;3,-1601;9,-1610;18,-1616;29,-1619;40,-1616;49,-1610;55,-1601;58,-1590;55,-1579;49,-1570;40,-1564;29,-1561;18,-1564;9,-1570;3,-1579;0,-1590" o:connectangles="0,0,0,0,0,0,0,0,0,0,0,0,0,0,0,0,0"/>
                </v:shape>
                <v:rect id="Rectangle 4649" o:spid="_x0000_s1338" style="position:absolute;left:6594;top:-2778;width:3846;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" filled="f" strokecolor="#333" strokeweight=".09233mm">
                  <v:path arrowok="t"/>
                </v:rect>
                <v:line id="Line 4650" o:spid="_x0000_s1339" style="position:absolute;visibility:visible;mso-wrap-style:square" from="6770,-82" to="677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" strokecolor="#333" strokeweight=".09233mm">
                  <o:lock v:ext="edit" shapetype="f"/>
                </v:line>
                <v:line id="Line 4651" o:spid="_x0000_s1340" style="position:absolute;visibility:visible;mso-wrap-style:square" from="7469,-82" to="746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" strokecolor="#333" strokeweight=".09233mm">
                  <o:lock v:ext="edit" shapetype="f"/>
                </v:line>
                <v:line id="Line 4652" o:spid="_x0000_s1341" style="position:absolute;visibility:visible;mso-wrap-style:square" from="8168,-82" to="816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" strokecolor="#333" strokeweight=".09233mm">
                  <o:lock v:ext="edit" shapetype="f"/>
                </v:line>
                <v:line id="Line 4653" o:spid="_x0000_s1342" style="position:absolute;visibility:visible;mso-wrap-style:square" from="8867,-82" to="886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" strokecolor="#333" strokeweight=".09233mm">
                  <o:lock v:ext="edit" shapetype="f"/>
                </v:line>
                <v:line id="Line 4654" o:spid="_x0000_s1343" style="position:absolute;visibility:visible;mso-wrap-style:square" from="9566,-82" to="95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" strokecolor="#333" strokeweight=".09233mm">
                  <o:lock v:ext="edit" shapetype="f"/>
                </v:line>
                <v:line id="Line 4655" o:spid="_x0000_s1344" style="position:absolute;visibility:visible;mso-wrap-style:square" from="10265,-82" to="102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" strokecolor="#333" strokeweight=".09233mm">
                  <o:lock v:ext="edit" shapetype="f"/>
                </v:line>
                <v:shape id="Freeform 4656" o:spid="_x0000_s1345" style="position:absolute;left:9801;top:-64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" path="m,9l,4,5,r5,l15,r4,4l19,9r,6l15,19r-5,l5,19,,15,,9e" filled="f" strokeweight=".06128mm">
                  <v:path arrowok="t" o:connecttype="custom" o:connectlocs="0,-633;0,-638;5,-642;10,-642;15,-642;19,-638;19,-633;19,-627;15,-623;10,-623;5,-623;0,-627;0,-633" o:connectangles="0,0,0,0,0,0,0,0,0,0,0,0,0"/>
                </v:shape>
                <v:shape id="Freeform 4657" o:spid="_x0000_s1346" style="position:absolute;left:9782;top:-662;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" path="m29,l18,2,9,8,3,17,,28,3,41r7,9l21,56r13,1l45,55r9,-9l57,35r,-13l51,11,42,3,29,xe" fillcolor="blue" stroked="f">
                  <v:path arrowok="t" o:connecttype="custom" o:connectlocs="29,-661;18,-659;9,-653;3,-644;0,-633;3,-620;10,-611;21,-605;34,-604;45,-606;54,-615;57,-626;57,-639;51,-650;42,-658;29,-661" o:connectangles="0,0,0,0,0,0,0,0,0,0,0,0,0,0,0,0"/>
                </v:shape>
                <v:shape id="Freeform 4658" o:spid="_x0000_s1347" style="position:absolute;left:9782;top:-662;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" path="m,28l3,17,9,8,18,2,29,,42,3r9,8l57,22r,13l54,46r-9,9l34,57,21,56,10,50,3,41,,28e" filled="f" strokecolor="blue" strokeweight=".06128mm">
                  <v:path arrowok="t" o:connecttype="custom" o:connectlocs="0,-633;3,-644;9,-653;18,-659;29,-661;42,-658;51,-650;57,-639;57,-626;54,-615;45,-606;34,-604;21,-605;10,-611;3,-620;0,-633" o:connectangles="0,0,0,0,0,0,0,0,0,0,0,0,0,0,0,0"/>
                </v:shape>
                <v:shape id="Freeform 4659" o:spid="_x0000_s1348" style="position:absolute;left:9806;top:-53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" path="m,10l,5,5,r5,l15,r4,5l19,10r,5l15,20r-5,l5,20,,15,,10e" filled="f" strokeweight=".06128mm">
                  <v:path arrowok="t" o:connecttype="custom" o:connectlocs="0,-525;0,-530;5,-535;10,-535;15,-535;19,-530;19,-525;19,-520;15,-515;10,-515;5,-515;0,-520;0,-525" o:connectangles="0,0,0,0,0,0,0,0,0,0,0,0,0"/>
                </v:shape>
                <v:shape id="Freeform 4660" o:spid="_x0000_s1349" style="position:absolute;left:9787;top:-554;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" path="m29,l18,3,9,9,2,18,,29,3,41r7,10l21,57r13,l45,55r9,-8l57,36r,-13l51,11,41,3,29,xe" fillcolor="#ffa400" stroked="f">
                  <v:path arrowok="t" o:connecttype="custom" o:connectlocs="29,-554;18,-551;9,-545;2,-536;0,-525;3,-513;10,-503;21,-497;34,-497;45,-499;54,-507;57,-518;57,-531;51,-543;41,-551;29,-554" o:connectangles="0,0,0,0,0,0,0,0,0,0,0,0,0,0,0,0"/>
                </v:shape>
                <v:shape id="Freeform 4661" o:spid="_x0000_s1350" style="position:absolute;left:9787;top:-554;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" path="m,29l2,18,9,9,18,3,29,,41,3r10,8l57,23r,13l54,47r-9,8l34,57r-13,l10,51,3,41,,29e" filled="f" strokecolor="#ffa400" strokeweight=".06128mm">
                  <v:path arrowok="t" o:connecttype="custom" o:connectlocs="0,-525;2,-536;9,-545;18,-551;29,-554;41,-551;51,-543;57,-531;57,-518;54,-507;45,-499;34,-497;21,-497;10,-503;3,-513;0,-525" o:connectangles="0,0,0,0,0,0,0,0,0,0,0,0,0,0,0,0"/>
                </v:shape>
                <v:shape id="Freeform 4662" o:spid="_x0000_s1351" style="position:absolute;left:9811;top:-43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" path="m,10l,5,4,r6,l15,r4,5l19,10r,5l15,19r-5,l4,19,,15,,10e" filled="f" strokeweight=".06128mm">
                  <v:path arrowok="t" o:connecttype="custom" o:connectlocs="0,-422;0,-427;4,-432;10,-432;15,-432;19,-427;19,-422;19,-417;15,-413;10,-413;4,-413;0,-417;0,-422" o:connectangles="0,0,0,0,0,0,0,0,0,0,0,0,0"/>
                </v:shape>
                <v:shape id="Freeform 4663" o:spid="_x0000_s1352" style="position:absolute;left:9792;top:-451;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" path="m29,l18,2,8,9,2,18,,29,3,41r7,10l21,56r13,1l45,55r9,-9l56,36,57,22,51,11,41,3,29,xe" fillcolor="lime" stroked="f">
                  <v:path arrowok="t" o:connecttype="custom" o:connectlocs="29,-451;18,-449;8,-442;2,-433;0,-422;3,-410;10,-400;21,-395;34,-394;45,-396;54,-405;56,-415;57,-429;51,-440;41,-448;29,-451" o:connectangles="0,0,0,0,0,0,0,0,0,0,0,0,0,0,0,0"/>
                </v:shape>
                <v:shape id="Freeform 4664" o:spid="_x0000_s1353" style="position:absolute;left:9792;top:-451;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" path="m,29l2,18,8,9,18,2,29,,41,3r10,8l57,22,56,36,54,46r-9,9l34,57,21,56,10,51,3,41,,29e" filled="f" strokecolor="lime" strokeweight=".06128mm">
                  <v:path arrowok="t" o:connecttype="custom" o:connectlocs="0,-422;2,-433;8,-442;18,-449;29,-451;41,-448;51,-440;57,-429;56,-415;54,-405;45,-396;34,-394;21,-395;10,-400;3,-410;0,-422" o:connectangles="0,0,0,0,0,0,0,0,0,0,0,0,0,0,0,0"/>
                </v:shape>
                <v:shape id="Freeform 4665" o:spid="_x0000_s1354" style="position:absolute;left:9811;top:-32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" path="m,9l,4,4,r6,l15,r4,4l19,9r,6l15,19r-5,l4,19,,15,,9e" filled="f" strokeweight=".06128mm">
                  <v:path arrowok="t" o:connecttype="custom" o:connectlocs="0,-315;0,-320;4,-324;10,-324;15,-324;19,-320;19,-315;19,-309;15,-305;10,-305;4,-305;0,-309;0,-315" o:connectangles="0,0,0,0,0,0,0,0,0,0,0,0,0"/>
                </v:shape>
                <v:shape id="Freeform 4666" o:spid="_x0000_s1355" style="position:absolute;left:9792;top:-344;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" path="m29,l18,2,8,8,2,17,,28,3,41r7,9l21,56r13,1l45,55r9,-9l56,35,57,22,51,11,41,3,29,xe" fillcolor="#9f1fef" stroked="f">
                  <v:path arrowok="t" o:connecttype="custom" o:connectlocs="29,-343;18,-341;8,-335;2,-326;0,-315;3,-302;10,-293;21,-287;34,-286;45,-288;54,-297;56,-308;57,-321;51,-332;41,-340;29,-343" o:connectangles="0,0,0,0,0,0,0,0,0,0,0,0,0,0,0,0"/>
                </v:shape>
                <v:shape id="Freeform 4667" o:spid="_x0000_s1356" style="position:absolute;left:9792;top:-344;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" path="m,28l2,17,8,8,18,2,29,,41,3r10,8l57,22,56,35,54,46r-9,9l34,57,21,56,10,50,3,41,,28e" filled="f" strokecolor="#9f1fef" strokeweight=".06128mm">
                  <v:path arrowok="t" o:connecttype="custom" o:connectlocs="0,-315;2,-326;8,-335;18,-341;29,-343;41,-340;51,-332;57,-321;56,-308;54,-297;45,-288;34,-286;21,-287;10,-293;3,-302;0,-315" o:connectangles="0,0,0,0,0,0,0,0,0,0,0,0,0,0,0,0"/>
                </v:shape>
                <v:shape id="Freeform 4668" o:spid="_x0000_s1357" style="position:absolute;left:9813;top:-22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" path="m,9l,4,4,r6,l15,r4,4l19,9r,6l15,19r-5,l4,19,,15,,9e" filled="f" strokeweight=".06128mm">
                  <v:path arrowok="t" o:connecttype="custom" o:connectlocs="0,-210;0,-215;4,-219;10,-219;15,-219;19,-215;19,-210;19,-204;15,-200;10,-200;4,-200;0,-204;0,-210" o:connectangles="0,0,0,0,0,0,0,0,0,0,0,0,0"/>
                </v:shape>
                <v:shape id="Freeform 4669" o:spid="_x0000_s1358" style="position:absolute;left:9794;top:-239;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" path="m29,l,28,3,41r7,9l21,56r13,1l45,55r9,-9l56,35,57,22,51,11,41,3,29,xe" fillcolor="black" stroked="f">
                  <v:path arrowok="t" o:connecttype="custom" o:connectlocs="29,-238;0,-210;3,-197;10,-188;21,-182;34,-181;45,-183;54,-192;56,-203;57,-216;51,-227;41,-235;29,-238" o:connectangles="0,0,0,0,0,0,0,0,0,0,0,0,0"/>
                </v:shape>
                <v:shape id="Freeform 4670" o:spid="_x0000_s1359" style="position:absolute;left:9794;top:-239;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" path="m29,l18,2,8,8,2,17,,28,29,xe" fillcolor="blue" stroked="f">
                  <v:path arrowok="t" o:connecttype="custom" o:connectlocs="29,-238;18,-236;8,-230;2,-221;0,-210;29,-238" o:connectangles="0,0,0,0,0,0"/>
                </v:shape>
                <v:shape id="Freeform 4671" o:spid="_x0000_s1360" style="position:absolute;left:9794;top:-239;width:57;height:57;visibility:visible;mso-wrap-style:square;v-text-anchor:top" coordsize="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" path="m29,l41,3r10,8l57,22,56,35,54,46r-9,9l34,57,21,56,10,50,3,41,,28e" filled="f" strokecolor="blue" strokeweight=".06128mm">
                  <v:path arrowok="t" o:connecttype="custom" o:connectlocs="29,-238;41,-235;51,-227;57,-216;56,-203;54,-192;45,-183;34,-181;21,-182;10,-188;3,-197;0,-210" o:connectangles="0,0,0,0,0,0,0,0,0,0,0,0"/>
                </v:shape>
                <v:shape id="Freeform 4672" o:spid="_x0000_s1361" style="position:absolute;left:9794;top:-239;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" path="m,28l2,17,8,8,18,2,29,e" filled="f" strokeweight=".06128mm">
                  <v:path arrowok="t" o:connecttype="custom" o:connectlocs="0,-210;2,-221;8,-230;18,-236;29,-238" o:connectangles="0,0,0,0,0"/>
                </v:shape>
                <v:shape id="Text Box 4673" o:spid="_x0000_s1362" type="#_x0000_t202" style="position:absolute;left:9881;top:-685;width:529;height: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" filled="f" stroked="f">
                  <v:path arrowok="t"/>
                  <v:textbox inset="0,0,0,0">
                    <w:txbxContent>
                      <w:p w14:paraId="28F4A8AD" w14:textId="77777777" w:rsidR="005A72E5" w:rsidRDefault="005A72E5">
                        <w:pPr>
                          <w:spacing w:line="247" w:lineRule="auto"/>
                          <w:ind w:left="4" w:right="63" w:hanging="5"/>
                          <w:rPr>
                            <w:rFonts w:ascii="Arial"/>
                            <w:b/>
                            <w:sz w:val="5"/>
                          </w:rPr>
                        </w:pPr>
                        <w:r>
                          <w:rPr>
                            <w:rFonts w:ascii="Arial"/>
                            <w:b/>
                            <w:w w:val="95"/>
                            <w:sz w:val="9"/>
                          </w:rPr>
                          <w:t xml:space="preserve">Monocytes </w:t>
                        </w:r>
                        <w:r>
                          <w:rPr>
                            <w:rFonts w:ascii="Arial"/>
                            <w:b/>
                            <w:sz w:val="9"/>
                          </w:rPr>
                          <w:t>tCD8</w:t>
                        </w:r>
                        <w:r>
                          <w:rPr>
                            <w:rFonts w:ascii="Arial"/>
                            <w:b/>
                            <w:position w:val="3"/>
                            <w:sz w:val="5"/>
                          </w:rPr>
                          <w:t xml:space="preserve">+ </w:t>
                        </w:r>
                        <w:r>
                          <w:rPr>
                            <w:rFonts w:ascii="Arial"/>
                            <w:b/>
                            <w:sz w:val="9"/>
                          </w:rPr>
                          <w:t>tCD4</w:t>
                        </w:r>
                        <w:r>
                          <w:rPr>
                            <w:rFonts w:ascii="Arial"/>
                            <w:b/>
                            <w:position w:val="3"/>
                            <w:sz w:val="5"/>
                          </w:rPr>
                          <w:t>+</w:t>
                        </w:r>
                      </w:p>
                      <w:p w14:paraId="4CF7B0CA" w14:textId="77777777" w:rsidR="005A72E5" w:rsidRDefault="005A72E5">
                        <w:pPr>
                          <w:spacing w:before="1"/>
                          <w:ind w:left="14" w:right="16" w:firstLine="4"/>
                          <w:rPr>
                            <w:rFonts w:ascii="Arial"/>
                            <w:b/>
                            <w:sz w:val="9"/>
                          </w:rPr>
                        </w:pPr>
                        <w:r>
                          <w:rPr>
                            <w:rFonts w:ascii="Arial"/>
                            <w:b/>
                            <w:w w:val="95"/>
                            <w:sz w:val="9"/>
                          </w:rPr>
                          <w:t xml:space="preserve">Neutrophils </w:t>
                        </w:r>
                        <w:r>
                          <w:rPr>
                            <w:rFonts w:ascii="Arial"/>
                            <w:b/>
                            <w:sz w:val="9"/>
                          </w:rPr>
                          <w:t>B cells</w:t>
                        </w:r>
                      </w:p>
                    </w:txbxContent>
                  </v:textbox>
                </v:shape>
                <v:shape id="Text Box 4674" o:spid="_x0000_s1363" type="#_x0000_t202" style="position:absolute;left:9083;top:-1649;width:35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" filled="f" stroked="f">
                  <v:path arrowok="t"/>
                  <v:textbox inset="0,0,0,0">
                    <w:txbxContent>
                      <w:p w14:paraId="7D8EBAAF" w14:textId="77777777" w:rsidR="005A72E5" w:rsidRDefault="005A72E5">
                        <w:pPr>
                          <w:spacing w:line="98" w:lineRule="exact"/>
                          <w:rPr>
                            <w:rFonts w:ascii="Arial"/>
                            <w:sz w:val="9"/>
                          </w:rPr>
                        </w:pPr>
                        <w:r>
                          <w:rPr>
                            <w:rFonts w:ascii="Arial"/>
                            <w:sz w:val="9"/>
                          </w:rPr>
                          <w:t>LPS 24h</w:t>
                        </w:r>
                      </w:p>
                    </w:txbxContent>
                  </v:textbox>
                </v:shape>
                <v:shape id="Text Box 4675" o:spid="_x0000_s1364" type="#_x0000_t202" style="position:absolute;left:9558;top:-2266;width:30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" filled="f" stroked="f">
                  <v:path arrowok="t"/>
                  <v:textbox inset="0,0,0,0">
                    <w:txbxContent>
                      <w:p w14:paraId="041D303C" w14:textId="77777777" w:rsidR="005A72E5" w:rsidRDefault="005A72E5">
                        <w:pPr>
                          <w:spacing w:line="98" w:lineRule="exact"/>
                          <w:rPr>
                            <w:rFonts w:ascii="Arial"/>
                            <w:sz w:val="9"/>
                          </w:rPr>
                        </w:pPr>
                        <w:r>
                          <w:rPr>
                            <w:rFonts w:ascii="Arial"/>
                            <w:sz w:val="9"/>
                          </w:rPr>
                          <w:t>LPS 2h</w:t>
                        </w:r>
                      </w:p>
                    </w:txbxContent>
                  </v:textbox>
                </v:shape>
                <v:shape id="Text Box 4676" o:spid="_x0000_s1365" type="#_x0000_t202" style="position:absolute;left:9201;top:-2212;width:162;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" filled="f" stroked="f">
                  <v:path arrowok="t"/>
                  <v:textbox inset="0,0,0,0">
                    <w:txbxContent>
                      <w:p w14:paraId="425423B2" w14:textId="77777777" w:rsidR="005A72E5" w:rsidRDefault="005A72E5">
                        <w:pPr>
                          <w:spacing w:line="98" w:lineRule="exact"/>
                          <w:rPr>
                            <w:rFonts w:ascii="Arial"/>
                            <w:sz w:val="9"/>
                          </w:rPr>
                        </w:pPr>
                        <w:r>
                          <w:rPr>
                            <w:rFonts w:ascii="Arial"/>
                            <w:sz w:val="9"/>
                          </w:rPr>
                          <w:t>IFN</w:t>
                        </w:r>
                      </w:p>
                    </w:txbxContent>
                  </v:textbox>
                </v:shape>
                <v:shape id="Text Box 4677" o:spid="_x0000_s1366" type="#_x0000_t202" style="position:absolute;left:9064;top:-2535;width:534;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" filled="f" stroked="f">
                  <v:path arrowok="t"/>
                  <v:textbox inset="0,0,0,0">
                    <w:txbxContent>
                      <w:p w14:paraId="2551CF05" w14:textId="77777777" w:rsidR="005A72E5" w:rsidRDefault="005A72E5">
                        <w:pPr>
                          <w:spacing w:line="98" w:lineRule="exact"/>
                          <w:rPr>
                            <w:rFonts w:ascii="Arial"/>
                            <w:sz w:val="9"/>
                          </w:rPr>
                        </w:pPr>
                        <w:r>
                          <w:rPr>
                            <w:rFonts w:ascii="Arial"/>
                            <w:sz w:val="9"/>
                          </w:rPr>
                          <w:t>Unstimulated</w:t>
                        </w:r>
                      </w:p>
                    </w:txbxContent>
                  </v:textbox>
                </v:shape>
                <w10:wrap anchorx="page"/>
              </v:group>
            </w:pict>
          </mc:Fallback>
        </mc:AlternateContent>
      </w:r>
      <w:r w:rsidR="009B75EF">
        <w:rPr>
          <w:rFonts w:ascii="Arial" w:hAnsi="Arial"/>
          <w:b/>
          <w:w w:val="110"/>
          <w:sz w:val="9"/>
        </w:rPr>
        <w:t>z−score</w:t>
      </w:r>
    </w:p>
    <w:p w14:paraId="0D265D2C" w14:textId="77777777" w:rsidR="005313F1" w:rsidRDefault="005313F1">
      <w:pPr>
        <w:pStyle w:val="BodyText"/>
        <w:spacing w:before="6"/>
        <w:rPr>
          <w:rFonts w:ascii="Arial"/>
          <w:b/>
          <w:sz w:val="13"/>
        </w:rPr>
      </w:pPr>
    </w:p>
    <w:p w14:paraId="13D11224" w14:textId="77777777" w:rsidR="005313F1" w:rsidRDefault="009B75EF">
      <w:pPr>
        <w:ind w:right="1223"/>
        <w:jc w:val="center"/>
      </w:pPr>
      <w:r>
        <w:rPr>
          <w:w w:val="120"/>
        </w:rPr>
        <w:t>(b)</w:t>
      </w:r>
    </w:p>
    <w:p w14:paraId="56B1A88C" w14:textId="77777777" w:rsidR="005313F1" w:rsidRDefault="005313F1">
      <w:pPr>
        <w:jc w:val="center"/>
        <w:sectPr w:rsidR="005313F1">
          <w:type w:val="continuous"/>
          <w:pgSz w:w="11910" w:h="16840"/>
          <w:pgMar w:top="1580" w:right="0" w:bottom="560" w:left="1680" w:header="720" w:footer="720" w:gutter="0"/>
          <w:cols w:num="2" w:space="720" w:equalWidth="0">
            <w:col w:w="4472" w:space="40"/>
            <w:col w:w="5718"/>
          </w:cols>
        </w:sectPr>
      </w:pPr>
    </w:p>
    <w:p w14:paraId="789BE8E9" w14:textId="77777777" w:rsidR="005313F1" w:rsidRDefault="005313F1">
      <w:pPr>
        <w:pStyle w:val="BodyText"/>
        <w:spacing w:before="5"/>
        <w:rPr>
          <w:sz w:val="10"/>
        </w:rPr>
      </w:pPr>
    </w:p>
    <w:p w14:paraId="10431B9F" w14:textId="77777777" w:rsidR="005313F1" w:rsidRDefault="009B75EF">
      <w:pPr>
        <w:spacing w:before="97" w:line="247" w:lineRule="auto"/>
        <w:ind w:left="377" w:right="1341"/>
        <w:jc w:val="both"/>
      </w:pPr>
      <w:r>
        <w:rPr>
          <w:w w:val="115"/>
        </w:rPr>
        <w:t xml:space="preserve">Figure 5.4: Enrichment of </w:t>
      </w:r>
      <w:proofErr w:type="spellStart"/>
      <w:r>
        <w:rPr>
          <w:w w:val="115"/>
        </w:rPr>
        <w:t>eQTLs</w:t>
      </w:r>
      <w:proofErr w:type="spellEnd"/>
      <w:r>
        <w:rPr>
          <w:w w:val="115"/>
        </w:rPr>
        <w:t xml:space="preserve"> publicly available data in the combined cell </w:t>
      </w:r>
      <w:r>
        <w:rPr>
          <w:spacing w:val="-3"/>
          <w:w w:val="115"/>
        </w:rPr>
        <w:t xml:space="preserve">type </w:t>
      </w:r>
      <w:r>
        <w:rPr>
          <w:w w:val="115"/>
        </w:rPr>
        <w:t xml:space="preserve">and </w:t>
      </w:r>
      <w:proofErr w:type="gramStart"/>
      <w:r>
        <w:rPr>
          <w:w w:val="115"/>
        </w:rPr>
        <w:t>tissue chromatin accessibility master list</w:t>
      </w:r>
      <w:proofErr w:type="gramEnd"/>
      <w:r>
        <w:rPr>
          <w:w w:val="115"/>
        </w:rPr>
        <w:t xml:space="preserve"> for the </w:t>
      </w:r>
      <w:proofErr w:type="spellStart"/>
      <w:r>
        <w:rPr>
          <w:spacing w:val="-3"/>
          <w:w w:val="115"/>
        </w:rPr>
        <w:t>PsA</w:t>
      </w:r>
      <w:proofErr w:type="spellEnd"/>
      <w:r>
        <w:rPr>
          <w:spacing w:val="-3"/>
          <w:w w:val="115"/>
        </w:rPr>
        <w:t xml:space="preserve"> </w:t>
      </w:r>
      <w:r>
        <w:rPr>
          <w:w w:val="115"/>
        </w:rPr>
        <w:t>cohort.</w:t>
      </w:r>
      <w:r>
        <w:rPr>
          <w:spacing w:val="63"/>
          <w:w w:val="115"/>
        </w:rPr>
        <w:t xml:space="preserve"> </w:t>
      </w:r>
      <w:r>
        <w:rPr>
          <w:w w:val="115"/>
        </w:rPr>
        <w:t>The dot plots showed</w:t>
      </w:r>
      <w:r>
        <w:rPr>
          <w:spacing w:val="-22"/>
          <w:w w:val="115"/>
        </w:rPr>
        <w:t xml:space="preserve"> </w:t>
      </w:r>
      <w:r>
        <w:rPr>
          <w:w w:val="115"/>
        </w:rPr>
        <w:t>the</w:t>
      </w:r>
      <w:r>
        <w:rPr>
          <w:spacing w:val="-21"/>
          <w:w w:val="115"/>
        </w:rPr>
        <w:t xml:space="preserve"> </w:t>
      </w:r>
      <w:r>
        <w:rPr>
          <w:w w:val="115"/>
        </w:rPr>
        <w:t>z-score</w:t>
      </w:r>
      <w:r>
        <w:rPr>
          <w:spacing w:val="-21"/>
          <w:w w:val="115"/>
        </w:rPr>
        <w:t xml:space="preserve"> </w:t>
      </w:r>
      <w:r>
        <w:rPr>
          <w:w w:val="115"/>
        </w:rPr>
        <w:t>values</w:t>
      </w:r>
      <w:r>
        <w:rPr>
          <w:spacing w:val="-22"/>
          <w:w w:val="115"/>
        </w:rPr>
        <w:t xml:space="preserve"> </w:t>
      </w:r>
      <w:r>
        <w:rPr>
          <w:w w:val="115"/>
        </w:rPr>
        <w:t>of</w:t>
      </w:r>
      <w:r>
        <w:rPr>
          <w:spacing w:val="-21"/>
          <w:w w:val="115"/>
        </w:rPr>
        <w:t xml:space="preserve"> </w:t>
      </w:r>
      <w:r>
        <w:rPr>
          <w:w w:val="115"/>
        </w:rPr>
        <w:t>the</w:t>
      </w:r>
      <w:r>
        <w:rPr>
          <w:spacing w:val="-21"/>
          <w:w w:val="115"/>
        </w:rPr>
        <w:t xml:space="preserve"> </w:t>
      </w:r>
      <w:r>
        <w:rPr>
          <w:w w:val="115"/>
        </w:rPr>
        <w:t>enrichment</w:t>
      </w:r>
      <w:r>
        <w:rPr>
          <w:spacing w:val="-22"/>
          <w:w w:val="115"/>
        </w:rPr>
        <w:t xml:space="preserve"> </w:t>
      </w:r>
      <w:r>
        <w:rPr>
          <w:w w:val="115"/>
        </w:rPr>
        <w:t>analysis</w:t>
      </w:r>
      <w:r>
        <w:rPr>
          <w:spacing w:val="-21"/>
          <w:w w:val="115"/>
        </w:rPr>
        <w:t xml:space="preserve"> </w:t>
      </w:r>
      <w:r>
        <w:rPr>
          <w:w w:val="115"/>
        </w:rPr>
        <w:t>in</w:t>
      </w:r>
      <w:r>
        <w:rPr>
          <w:spacing w:val="-21"/>
          <w:w w:val="115"/>
        </w:rPr>
        <w:t xml:space="preserve"> </w:t>
      </w:r>
      <w:r>
        <w:rPr>
          <w:w w:val="115"/>
        </w:rPr>
        <w:t>the</w:t>
      </w:r>
      <w:r>
        <w:rPr>
          <w:spacing w:val="-21"/>
          <w:w w:val="115"/>
        </w:rPr>
        <w:t xml:space="preserve"> </w:t>
      </w:r>
      <w:r>
        <w:rPr>
          <w:w w:val="115"/>
        </w:rPr>
        <w:t>x-axis</w:t>
      </w:r>
      <w:r>
        <w:rPr>
          <w:spacing w:val="-22"/>
          <w:w w:val="115"/>
        </w:rPr>
        <w:t xml:space="preserve"> </w:t>
      </w:r>
      <w:r>
        <w:rPr>
          <w:w w:val="115"/>
        </w:rPr>
        <w:t>and</w:t>
      </w:r>
      <w:r>
        <w:rPr>
          <w:spacing w:val="-21"/>
          <w:w w:val="115"/>
        </w:rPr>
        <w:t xml:space="preserve"> </w:t>
      </w:r>
      <w:r>
        <w:rPr>
          <w:w w:val="115"/>
        </w:rPr>
        <w:t>the</w:t>
      </w:r>
      <w:r>
        <w:rPr>
          <w:spacing w:val="-22"/>
          <w:w w:val="115"/>
        </w:rPr>
        <w:t xml:space="preserve"> </w:t>
      </w:r>
      <w:r>
        <w:rPr>
          <w:w w:val="115"/>
        </w:rPr>
        <w:t>significance (-log</w:t>
      </w:r>
      <w:r>
        <w:rPr>
          <w:w w:val="115"/>
          <w:vertAlign w:val="subscript"/>
        </w:rPr>
        <w:t>1</w:t>
      </w:r>
      <w:r>
        <w:rPr>
          <w:w w:val="115"/>
        </w:rPr>
        <w:t>0FDR)</w:t>
      </w:r>
      <w:r>
        <w:rPr>
          <w:spacing w:val="-37"/>
          <w:w w:val="115"/>
        </w:rPr>
        <w:t xml:space="preserve"> </w:t>
      </w:r>
      <w:r>
        <w:rPr>
          <w:w w:val="115"/>
        </w:rPr>
        <w:t>in</w:t>
      </w:r>
      <w:r>
        <w:rPr>
          <w:spacing w:val="-37"/>
          <w:w w:val="115"/>
        </w:rPr>
        <w:t xml:space="preserve"> </w:t>
      </w:r>
      <w:r>
        <w:rPr>
          <w:w w:val="115"/>
        </w:rPr>
        <w:t>the</w:t>
      </w:r>
      <w:r>
        <w:rPr>
          <w:spacing w:val="-37"/>
          <w:w w:val="115"/>
        </w:rPr>
        <w:t xml:space="preserve"> </w:t>
      </w:r>
      <w:r>
        <w:rPr>
          <w:w w:val="115"/>
        </w:rPr>
        <w:t>y-axis</w:t>
      </w:r>
      <w:r>
        <w:rPr>
          <w:spacing w:val="-36"/>
          <w:w w:val="115"/>
        </w:rPr>
        <w:t xml:space="preserve"> </w:t>
      </w:r>
      <w:r>
        <w:rPr>
          <w:w w:val="115"/>
        </w:rPr>
        <w:t>for</w:t>
      </w:r>
      <w:r>
        <w:rPr>
          <w:spacing w:val="-37"/>
          <w:w w:val="115"/>
        </w:rPr>
        <w:t xml:space="preserve"> </w:t>
      </w:r>
      <w:r>
        <w:rPr>
          <w:w w:val="115"/>
        </w:rPr>
        <w:t>a)</w:t>
      </w:r>
      <w:r>
        <w:rPr>
          <w:spacing w:val="-37"/>
          <w:w w:val="115"/>
        </w:rPr>
        <w:t xml:space="preserve"> </w:t>
      </w:r>
      <w:proofErr w:type="spellStart"/>
      <w:r>
        <w:rPr>
          <w:w w:val="115"/>
        </w:rPr>
        <w:t>GTEx</w:t>
      </w:r>
      <w:proofErr w:type="spellEnd"/>
      <w:r>
        <w:rPr>
          <w:spacing w:val="-36"/>
          <w:w w:val="115"/>
        </w:rPr>
        <w:t xml:space="preserve"> </w:t>
      </w:r>
      <w:proofErr w:type="spellStart"/>
      <w:r>
        <w:rPr>
          <w:w w:val="115"/>
        </w:rPr>
        <w:t>eQTL</w:t>
      </w:r>
      <w:proofErr w:type="spellEnd"/>
      <w:r>
        <w:rPr>
          <w:spacing w:val="-37"/>
          <w:w w:val="115"/>
        </w:rPr>
        <w:t xml:space="preserve"> </w:t>
      </w:r>
      <w:r>
        <w:rPr>
          <w:w w:val="115"/>
        </w:rPr>
        <w:t>datasets</w:t>
      </w:r>
      <w:r>
        <w:rPr>
          <w:spacing w:val="-37"/>
          <w:w w:val="115"/>
        </w:rPr>
        <w:t xml:space="preserve"> </w:t>
      </w:r>
      <w:r>
        <w:rPr>
          <w:w w:val="115"/>
        </w:rPr>
        <w:t>and</w:t>
      </w:r>
      <w:r>
        <w:rPr>
          <w:spacing w:val="-37"/>
          <w:w w:val="115"/>
        </w:rPr>
        <w:t xml:space="preserve"> </w:t>
      </w:r>
      <w:r>
        <w:rPr>
          <w:w w:val="115"/>
        </w:rPr>
        <w:t>b)</w:t>
      </w:r>
      <w:r>
        <w:rPr>
          <w:spacing w:val="-36"/>
          <w:w w:val="115"/>
        </w:rPr>
        <w:t xml:space="preserve"> </w:t>
      </w:r>
      <w:r>
        <w:rPr>
          <w:w w:val="115"/>
        </w:rPr>
        <w:t>non-</w:t>
      </w:r>
      <w:proofErr w:type="spellStart"/>
      <w:r>
        <w:rPr>
          <w:w w:val="115"/>
        </w:rPr>
        <w:t>GTEx</w:t>
      </w:r>
      <w:proofErr w:type="spellEnd"/>
      <w:r>
        <w:rPr>
          <w:spacing w:val="-37"/>
          <w:w w:val="115"/>
        </w:rPr>
        <w:t xml:space="preserve"> </w:t>
      </w:r>
      <w:r>
        <w:rPr>
          <w:w w:val="115"/>
        </w:rPr>
        <w:t>immune-related cell</w:t>
      </w:r>
      <w:r>
        <w:rPr>
          <w:spacing w:val="-19"/>
          <w:w w:val="115"/>
        </w:rPr>
        <w:t xml:space="preserve"> </w:t>
      </w:r>
      <w:r>
        <w:rPr>
          <w:w w:val="115"/>
        </w:rPr>
        <w:t>types</w:t>
      </w:r>
      <w:r>
        <w:rPr>
          <w:spacing w:val="-18"/>
          <w:w w:val="115"/>
        </w:rPr>
        <w:t xml:space="preserve"> </w:t>
      </w:r>
      <w:r>
        <w:rPr>
          <w:w w:val="115"/>
        </w:rPr>
        <w:t>including</w:t>
      </w:r>
      <w:r>
        <w:rPr>
          <w:spacing w:val="-18"/>
          <w:w w:val="115"/>
        </w:rPr>
        <w:t xml:space="preserve"> </w:t>
      </w:r>
      <w:r>
        <w:rPr>
          <w:w w:val="115"/>
        </w:rPr>
        <w:t>CD14</w:t>
      </w:r>
      <w:r>
        <w:rPr>
          <w:w w:val="115"/>
          <w:position w:val="8"/>
          <w:sz w:val="16"/>
        </w:rPr>
        <w:t>+</w:t>
      </w:r>
      <w:r>
        <w:rPr>
          <w:spacing w:val="5"/>
          <w:w w:val="115"/>
          <w:position w:val="8"/>
          <w:sz w:val="16"/>
        </w:rPr>
        <w:t xml:space="preserve"> </w:t>
      </w:r>
      <w:r>
        <w:rPr>
          <w:w w:val="115"/>
        </w:rPr>
        <w:t>monocytes</w:t>
      </w:r>
      <w:r>
        <w:rPr>
          <w:spacing w:val="-18"/>
          <w:w w:val="115"/>
        </w:rPr>
        <w:t xml:space="preserve"> </w:t>
      </w:r>
      <w:r>
        <w:rPr>
          <w:w w:val="115"/>
        </w:rPr>
        <w:t>(unstimulated,</w:t>
      </w:r>
      <w:r>
        <w:rPr>
          <w:spacing w:val="-15"/>
          <w:w w:val="115"/>
        </w:rPr>
        <w:t xml:space="preserve"> </w:t>
      </w:r>
      <w:r>
        <w:rPr>
          <w:w w:val="115"/>
        </w:rPr>
        <w:t>LPS</w:t>
      </w:r>
      <w:r>
        <w:rPr>
          <w:spacing w:val="-18"/>
          <w:w w:val="115"/>
        </w:rPr>
        <w:t xml:space="preserve"> </w:t>
      </w:r>
      <w:r>
        <w:rPr>
          <w:w w:val="115"/>
        </w:rPr>
        <w:t>2h,</w:t>
      </w:r>
      <w:r>
        <w:rPr>
          <w:spacing w:val="-15"/>
          <w:w w:val="115"/>
        </w:rPr>
        <w:t xml:space="preserve"> </w:t>
      </w:r>
      <w:r>
        <w:rPr>
          <w:w w:val="115"/>
        </w:rPr>
        <w:t>LPS</w:t>
      </w:r>
      <w:r>
        <w:rPr>
          <w:spacing w:val="-18"/>
          <w:w w:val="115"/>
        </w:rPr>
        <w:t xml:space="preserve"> </w:t>
      </w:r>
      <w:r>
        <w:rPr>
          <w:w w:val="115"/>
        </w:rPr>
        <w:t>24h</w:t>
      </w:r>
      <w:r>
        <w:rPr>
          <w:spacing w:val="-18"/>
          <w:w w:val="115"/>
        </w:rPr>
        <w:t xml:space="preserve"> </w:t>
      </w:r>
      <w:r>
        <w:rPr>
          <w:w w:val="115"/>
        </w:rPr>
        <w:t>and</w:t>
      </w:r>
      <w:r>
        <w:rPr>
          <w:spacing w:val="-18"/>
          <w:w w:val="115"/>
        </w:rPr>
        <w:t xml:space="preserve"> </w:t>
      </w:r>
      <w:r>
        <w:rPr>
          <w:w w:val="115"/>
        </w:rPr>
        <w:t>24h</w:t>
      </w:r>
      <w:r>
        <w:rPr>
          <w:spacing w:val="-18"/>
          <w:w w:val="115"/>
        </w:rPr>
        <w:t xml:space="preserve"> </w:t>
      </w:r>
      <w:proofErr w:type="spellStart"/>
      <w:r>
        <w:rPr>
          <w:w w:val="115"/>
        </w:rPr>
        <w:t>IFN</w:t>
      </w:r>
      <w:r>
        <w:rPr>
          <w:i/>
          <w:w w:val="115"/>
        </w:rPr>
        <w:t>γ</w:t>
      </w:r>
      <w:proofErr w:type="spellEnd"/>
      <w:r>
        <w:rPr>
          <w:i/>
          <w:w w:val="115"/>
        </w:rPr>
        <w:t xml:space="preserve"> </w:t>
      </w:r>
      <w:r>
        <w:rPr>
          <w:w w:val="115"/>
        </w:rPr>
        <w:t>stimulated),</w:t>
      </w:r>
      <w:r>
        <w:rPr>
          <w:spacing w:val="-33"/>
          <w:w w:val="115"/>
        </w:rPr>
        <w:t xml:space="preserve"> </w:t>
      </w:r>
      <w:r>
        <w:rPr>
          <w:w w:val="115"/>
        </w:rPr>
        <w:t>B</w:t>
      </w:r>
      <w:r>
        <w:rPr>
          <w:spacing w:val="-33"/>
          <w:w w:val="115"/>
        </w:rPr>
        <w:t xml:space="preserve"> </w:t>
      </w:r>
      <w:r>
        <w:rPr>
          <w:w w:val="115"/>
        </w:rPr>
        <w:t>cells,</w:t>
      </w:r>
      <w:r>
        <w:rPr>
          <w:spacing w:val="-33"/>
          <w:w w:val="115"/>
        </w:rPr>
        <w:t xml:space="preserve"> </w:t>
      </w:r>
      <w:r>
        <w:rPr>
          <w:w w:val="115"/>
        </w:rPr>
        <w:t>tCD4</w:t>
      </w:r>
      <w:r>
        <w:rPr>
          <w:w w:val="115"/>
          <w:position w:val="8"/>
          <w:sz w:val="16"/>
        </w:rPr>
        <w:t>+</w:t>
      </w:r>
      <w:r>
        <w:rPr>
          <w:w w:val="115"/>
        </w:rPr>
        <w:t>,</w:t>
      </w:r>
      <w:r>
        <w:rPr>
          <w:spacing w:val="-33"/>
          <w:w w:val="115"/>
        </w:rPr>
        <w:t xml:space="preserve"> </w:t>
      </w:r>
      <w:r>
        <w:rPr>
          <w:w w:val="115"/>
        </w:rPr>
        <w:t>tCD8</w:t>
      </w:r>
      <w:r>
        <w:rPr>
          <w:w w:val="115"/>
          <w:position w:val="8"/>
          <w:sz w:val="16"/>
        </w:rPr>
        <w:t>+</w:t>
      </w:r>
      <w:r>
        <w:rPr>
          <w:spacing w:val="-11"/>
          <w:w w:val="115"/>
          <w:position w:val="8"/>
          <w:sz w:val="16"/>
        </w:rPr>
        <w:t xml:space="preserve"> </w:t>
      </w:r>
      <w:r>
        <w:rPr>
          <w:w w:val="115"/>
        </w:rPr>
        <w:t>and</w:t>
      </w:r>
      <w:r>
        <w:rPr>
          <w:spacing w:val="-33"/>
          <w:w w:val="115"/>
        </w:rPr>
        <w:t xml:space="preserve"> </w:t>
      </w:r>
      <w:r>
        <w:rPr>
          <w:w w:val="115"/>
        </w:rPr>
        <w:t>neutrophils.</w:t>
      </w:r>
      <w:r>
        <w:rPr>
          <w:spacing w:val="-26"/>
          <w:w w:val="115"/>
        </w:rPr>
        <w:t xml:space="preserve"> </w:t>
      </w:r>
      <w:r>
        <w:rPr>
          <w:w w:val="115"/>
        </w:rPr>
        <w:t>Dots</w:t>
      </w:r>
      <w:r>
        <w:rPr>
          <w:spacing w:val="-33"/>
          <w:w w:val="115"/>
        </w:rPr>
        <w:t xml:space="preserve"> </w:t>
      </w:r>
      <w:r>
        <w:rPr>
          <w:w w:val="115"/>
        </w:rPr>
        <w:t>are</w:t>
      </w:r>
      <w:r>
        <w:rPr>
          <w:spacing w:val="-33"/>
          <w:w w:val="115"/>
        </w:rPr>
        <w:t xml:space="preserve"> </w:t>
      </w:r>
      <w:proofErr w:type="spellStart"/>
      <w:r>
        <w:rPr>
          <w:w w:val="115"/>
        </w:rPr>
        <w:t>colour</w:t>
      </w:r>
      <w:proofErr w:type="spellEnd"/>
      <w:r>
        <w:rPr>
          <w:w w:val="115"/>
        </w:rPr>
        <w:t>-coded</w:t>
      </w:r>
      <w:r>
        <w:rPr>
          <w:spacing w:val="-33"/>
          <w:w w:val="115"/>
        </w:rPr>
        <w:t xml:space="preserve"> </w:t>
      </w:r>
      <w:r>
        <w:rPr>
          <w:w w:val="115"/>
        </w:rPr>
        <w:t>by</w:t>
      </w:r>
      <w:r>
        <w:rPr>
          <w:spacing w:val="-33"/>
          <w:w w:val="115"/>
        </w:rPr>
        <w:t xml:space="preserve"> </w:t>
      </w:r>
      <w:r>
        <w:rPr>
          <w:w w:val="115"/>
        </w:rPr>
        <w:t>cell</w:t>
      </w:r>
      <w:r>
        <w:rPr>
          <w:spacing w:val="-33"/>
          <w:w w:val="115"/>
        </w:rPr>
        <w:t xml:space="preserve"> </w:t>
      </w:r>
      <w:r>
        <w:rPr>
          <w:w w:val="115"/>
        </w:rPr>
        <w:t>type.</w:t>
      </w:r>
      <w:commentRangeEnd w:id="304"/>
      <w:r w:rsidR="00537EA2">
        <w:rPr>
          <w:rStyle w:val="CommentReference"/>
        </w:rPr>
        <w:commentReference w:id="304"/>
      </w:r>
    </w:p>
    <w:p w14:paraId="798768AB" w14:textId="77777777" w:rsidR="005313F1" w:rsidRDefault="005313F1">
      <w:pPr>
        <w:pStyle w:val="BodyText"/>
        <w:rPr>
          <w:sz w:val="28"/>
        </w:rPr>
      </w:pPr>
    </w:p>
    <w:p w14:paraId="5AC75404" w14:textId="77777777" w:rsidR="005313F1" w:rsidRDefault="009B75EF">
      <w:pPr>
        <w:pStyle w:val="BodyText"/>
        <w:spacing w:before="247" w:line="415" w:lineRule="auto"/>
        <w:ind w:left="377" w:right="1342"/>
        <w:jc w:val="both"/>
      </w:pPr>
      <w:r>
        <w:rPr>
          <w:w w:val="115"/>
        </w:rPr>
        <w:t>CD14</w:t>
      </w:r>
      <w:r>
        <w:rPr>
          <w:w w:val="115"/>
          <w:position w:val="9"/>
          <w:sz w:val="18"/>
        </w:rPr>
        <w:t xml:space="preserve">+ </w:t>
      </w:r>
      <w:r>
        <w:rPr>
          <w:w w:val="115"/>
        </w:rPr>
        <w:t>monocytes present the greatest proportion of changes in chromatin accessibility</w:t>
      </w:r>
    </w:p>
    <w:p w14:paraId="2BEF0CDF" w14:textId="77777777" w:rsidR="005313F1" w:rsidRDefault="00090D17">
      <w:pPr>
        <w:pStyle w:val="BodyText"/>
        <w:spacing w:before="156" w:line="415" w:lineRule="auto"/>
        <w:ind w:left="377" w:right="1341" w:firstLine="566"/>
        <w:jc w:val="both"/>
      </w:pPr>
      <w:r>
        <w:rPr>
          <w:noProof/>
        </w:rPr>
        <mc:AlternateContent>
          <mc:Choice Requires="wps">
            <w:drawing>
              <wp:anchor distT="0" distB="0" distL="114300" distR="114300" simplePos="0" relativeHeight="503107088" behindDoc="1" locked="0" layoutInCell="1" allowOverlap="1" wp14:anchorId="4250DAF4" wp14:editId="32ECA3F9">
                <wp:simplePos x="0" y="0"/>
                <wp:positionH relativeFrom="page">
                  <wp:posOffset>3894455</wp:posOffset>
                </wp:positionH>
                <wp:positionV relativeFrom="paragraph">
                  <wp:posOffset>542290</wp:posOffset>
                </wp:positionV>
                <wp:extent cx="45720" cy="0"/>
                <wp:effectExtent l="0" t="0" r="5080" b="0"/>
                <wp:wrapNone/>
                <wp:docPr id="2064" name="Line 4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CF7786" id="Line 4623" o:spid="_x0000_s1026" style="position:absolute;z-index:-20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65pt,42.7pt" to="310.2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" strokeweight=".14042mm">
                <o:lock v:ext="edit" shapetype="f"/>
                <w10:wrap anchorx="page"/>
              </v:line>
            </w:pict>
          </mc:Fallback>
        </mc:AlternateContent>
      </w:r>
      <w:r>
        <w:rPr>
          <w:noProof/>
        </w:rPr>
        <mc:AlternateContent>
          <mc:Choice Requires="wps">
            <w:drawing>
              <wp:anchor distT="0" distB="0" distL="114300" distR="114300" simplePos="0" relativeHeight="503107112" behindDoc="1" locked="0" layoutInCell="1" allowOverlap="1" wp14:anchorId="3B5B5F6C" wp14:editId="3B689584">
                <wp:simplePos x="0" y="0"/>
                <wp:positionH relativeFrom="page">
                  <wp:posOffset>4676140</wp:posOffset>
                </wp:positionH>
                <wp:positionV relativeFrom="paragraph">
                  <wp:posOffset>542290</wp:posOffset>
                </wp:positionV>
                <wp:extent cx="45720" cy="0"/>
                <wp:effectExtent l="0" t="0" r="5080" b="0"/>
                <wp:wrapNone/>
                <wp:docPr id="2063" name="Line 4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9AB510" id="Line 4622" o:spid="_x0000_s1026" style="position:absolute;z-index:-209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8.2pt,42.7pt" to="371.8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503107136" behindDoc="1" locked="0" layoutInCell="1" allowOverlap="1" wp14:anchorId="363CB648" wp14:editId="5229AD04">
                <wp:simplePos x="0" y="0"/>
                <wp:positionH relativeFrom="page">
                  <wp:posOffset>5375275</wp:posOffset>
                </wp:positionH>
                <wp:positionV relativeFrom="paragraph">
                  <wp:posOffset>542290</wp:posOffset>
                </wp:positionV>
                <wp:extent cx="45720" cy="0"/>
                <wp:effectExtent l="0" t="0" r="5080" b="0"/>
                <wp:wrapNone/>
                <wp:docPr id="2062" name="Line 46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4AC5FF" id="Line 4621" o:spid="_x0000_s1026" style="position:absolute;z-index:-20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25pt,42.7pt" to="426.8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503107160" behindDoc="1" locked="0" layoutInCell="1" allowOverlap="1" wp14:anchorId="23DF4986" wp14:editId="48144FB4">
                <wp:simplePos x="0" y="0"/>
                <wp:positionH relativeFrom="page">
                  <wp:posOffset>6344285</wp:posOffset>
                </wp:positionH>
                <wp:positionV relativeFrom="paragraph">
                  <wp:posOffset>542290</wp:posOffset>
                </wp:positionV>
                <wp:extent cx="45720" cy="0"/>
                <wp:effectExtent l="0" t="0" r="5080" b="0"/>
                <wp:wrapNone/>
                <wp:docPr id="2061" name="Line 4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864A2C8" id="Line 4620" o:spid="_x0000_s1026" style="position:absolute;z-index:-209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9.55pt,42.7pt" to="503.1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" strokeweight=".14042mm">
                <o:lock v:ext="edit" shapetype="f"/>
                <w10:wrap anchorx="page"/>
              </v:line>
            </w:pict>
          </mc:Fallback>
        </mc:AlternateContent>
      </w:r>
      <w:r w:rsidR="009B75EF">
        <w:rPr>
          <w:w w:val="110"/>
        </w:rPr>
        <w:t xml:space="preserve">A consensus master list of chromatin accessible regions </w:t>
      </w:r>
      <w:proofErr w:type="gramStart"/>
      <w:r w:rsidR="009B75EF">
        <w:rPr>
          <w:w w:val="110"/>
        </w:rPr>
        <w:t>was built</w:t>
      </w:r>
      <w:proofErr w:type="gramEnd"/>
      <w:r w:rsidR="009B75EF">
        <w:rPr>
          <w:w w:val="110"/>
        </w:rPr>
        <w:t xml:space="preserve"> for each of the four cell types of interest (ML CD14, ML CD4, ML CD8 and ML NK). Di</w:t>
      </w:r>
      <w:r w:rsidR="009B75EF">
        <w:rPr>
          <w:rFonts w:ascii="Arial"/>
          <w:w w:val="110"/>
        </w:rPr>
        <w:t>ff</w:t>
      </w:r>
      <w:r w:rsidR="009B75EF">
        <w:rPr>
          <w:w w:val="110"/>
        </w:rPr>
        <w:t>erential chromatin accessibility analysis between</w:t>
      </w:r>
      <w:del w:id="305" w:author="Microsoft Office User" w:date="2018-12-24T10:32:00Z">
        <w:r w:rsidR="009B75EF" w:rsidDel="005C778C">
          <w:rPr>
            <w:w w:val="110"/>
          </w:rPr>
          <w:delText xml:space="preserve"> SF </w:delText>
        </w:r>
      </w:del>
      <w:ins w:id="306" w:author="Microsoft Office User" w:date="2018-12-24T10:32:00Z">
        <w:r w:rsidR="005C778C">
          <w:rPr>
            <w:w w:val="110"/>
          </w:rPr>
          <w:t xml:space="preserve"> synovial fluid </w:t>
        </w:r>
      </w:ins>
      <w:r w:rsidR="009B75EF">
        <w:rPr>
          <w:w w:val="110"/>
        </w:rPr>
        <w:t>and</w:t>
      </w:r>
      <w:del w:id="307" w:author="Microsoft Office User" w:date="2018-12-24T10:29:00Z">
        <w:r w:rsidR="009B75EF" w:rsidDel="005C778C">
          <w:rPr>
            <w:w w:val="110"/>
          </w:rPr>
          <w:delText xml:space="preserve"> PB </w:delText>
        </w:r>
      </w:del>
      <w:ins w:id="308" w:author="Microsoft Office User" w:date="2018-12-24T10:29:00Z">
        <w:r w:rsidR="005C778C">
          <w:rPr>
            <w:w w:val="110"/>
          </w:rPr>
          <w:t xml:space="preserve"> peripheral blood </w:t>
        </w:r>
      </w:ins>
      <w:proofErr w:type="gramStart"/>
      <w:r w:rsidR="009B75EF">
        <w:rPr>
          <w:w w:val="110"/>
        </w:rPr>
        <w:t>was performed</w:t>
      </w:r>
      <w:proofErr w:type="gramEnd"/>
      <w:r w:rsidR="009B75EF">
        <w:rPr>
          <w:w w:val="110"/>
        </w:rPr>
        <w:t xml:space="preserve"> on the </w:t>
      </w:r>
      <w:proofErr w:type="spellStart"/>
      <w:r w:rsidR="009B75EF">
        <w:rPr>
          <w:w w:val="110"/>
        </w:rPr>
        <w:t>normalised</w:t>
      </w:r>
      <w:proofErr w:type="spellEnd"/>
      <w:r w:rsidR="009B75EF">
        <w:rPr>
          <w:w w:val="110"/>
        </w:rPr>
        <w:t xml:space="preserve"> counts retrieved for each of </w:t>
      </w:r>
      <w:r w:rsidR="009B75EF">
        <w:rPr>
          <w:w w:val="110"/>
        </w:rPr>
        <w:lastRenderedPageBreak/>
        <w:t>the cell type master lists using</w:t>
      </w:r>
    </w:p>
    <w:p w14:paraId="0CCDA4AD" w14:textId="77777777" w:rsidR="005313F1" w:rsidRDefault="005313F1">
      <w:pPr>
        <w:spacing w:line="415" w:lineRule="auto"/>
        <w:jc w:val="both"/>
        <w:sectPr w:rsidR="005313F1">
          <w:type w:val="continuous"/>
          <w:pgSz w:w="11910" w:h="16840"/>
          <w:pgMar w:top="1580" w:right="0" w:bottom="560" w:left="1680" w:header="720" w:footer="720" w:gutter="0"/>
          <w:cols w:space="720"/>
        </w:sectPr>
      </w:pPr>
    </w:p>
    <w:p w14:paraId="48333645" w14:textId="77777777" w:rsidR="005313F1" w:rsidRDefault="005313F1">
      <w:pPr>
        <w:pStyle w:val="BodyText"/>
        <w:rPr>
          <w:sz w:val="20"/>
        </w:rPr>
      </w:pPr>
    </w:p>
    <w:p w14:paraId="6FB5E276" w14:textId="77777777" w:rsidR="005313F1" w:rsidRDefault="005313F1">
      <w:pPr>
        <w:pStyle w:val="BodyText"/>
        <w:spacing w:before="7"/>
        <w:rPr>
          <w:sz w:val="23"/>
        </w:rPr>
      </w:pPr>
    </w:p>
    <w:p w14:paraId="2FBDAA33" w14:textId="280F4303" w:rsidR="005313F1" w:rsidRDefault="009B75EF">
      <w:pPr>
        <w:pStyle w:val="BodyText"/>
        <w:spacing w:line="408" w:lineRule="auto"/>
        <w:ind w:left="377" w:right="1341"/>
        <w:jc w:val="both"/>
      </w:pPr>
      <w:r>
        <w:rPr>
          <w:w w:val="110"/>
        </w:rPr>
        <w:t xml:space="preserve">DESeq2 and a paired design </w:t>
      </w:r>
      <w:r>
        <w:rPr>
          <w:spacing w:val="-4"/>
          <w:w w:val="110"/>
        </w:rPr>
        <w:t xml:space="preserve">(Table </w:t>
      </w:r>
      <w:r>
        <w:rPr>
          <w:w w:val="110"/>
        </w:rPr>
        <w:t xml:space="preserve">5.3). </w:t>
      </w:r>
      <w:proofErr w:type="gramStart"/>
      <w:r>
        <w:rPr>
          <w:w w:val="110"/>
        </w:rPr>
        <w:t>A</w:t>
      </w:r>
      <w:proofErr w:type="gramEnd"/>
      <w:r>
        <w:rPr>
          <w:w w:val="110"/>
        </w:rPr>
        <w:t xml:space="preserve"> 80% cut-o</w:t>
      </w:r>
      <w:r>
        <w:rPr>
          <w:rFonts w:ascii="Arial"/>
          <w:w w:val="110"/>
        </w:rPr>
        <w:t xml:space="preserve">ff </w:t>
      </w:r>
      <w:r>
        <w:rPr>
          <w:w w:val="110"/>
        </w:rPr>
        <w:t xml:space="preserve">for background </w:t>
      </w:r>
      <w:r>
        <w:rPr>
          <w:spacing w:val="-3"/>
          <w:w w:val="110"/>
        </w:rPr>
        <w:t xml:space="preserve">noise </w:t>
      </w:r>
      <w:r>
        <w:rPr>
          <w:w w:val="110"/>
        </w:rPr>
        <w:t>was used to filter the count matrix</w:t>
      </w:r>
      <w:del w:id="309" w:author="Microsoft Office User" w:date="2018-12-24T11:10:00Z">
        <w:r w:rsidDel="00610F68">
          <w:rPr>
            <w:w w:val="110"/>
          </w:rPr>
          <w:delText>, as previously explained in</w:delText>
        </w:r>
      </w:del>
      <w:ins w:id="310" w:author="Microsoft Office User" w:date="2018-12-24T11:10:00Z">
        <w:r w:rsidR="00610F68">
          <w:rPr>
            <w:w w:val="110"/>
          </w:rPr>
          <w:t xml:space="preserve"> (</w:t>
        </w:r>
      </w:ins>
      <w:del w:id="311" w:author="Microsoft Office User" w:date="2018-12-24T11:10:00Z">
        <w:r w:rsidDel="00610F68">
          <w:rPr>
            <w:w w:val="110"/>
          </w:rPr>
          <w:delText xml:space="preserve"> </w:delText>
        </w:r>
      </w:del>
      <w:r>
        <w:rPr>
          <w:w w:val="110"/>
        </w:rPr>
        <w:t xml:space="preserve">Chapter </w:t>
      </w:r>
      <w:ins w:id="312" w:author="Microsoft Office User" w:date="2018-12-24T11:10:00Z">
        <w:r w:rsidR="00610F68">
          <w:rPr>
            <w:w w:val="110"/>
          </w:rPr>
          <w:t>3)</w:t>
        </w:r>
      </w:ins>
      <w:del w:id="313" w:author="Microsoft Office User" w:date="2018-12-24T11:10:00Z">
        <w:r w:rsidDel="00610F68">
          <w:rPr>
            <w:w w:val="110"/>
          </w:rPr>
          <w:delText>??</w:delText>
        </w:r>
      </w:del>
      <w:r>
        <w:rPr>
          <w:w w:val="110"/>
        </w:rPr>
        <w:t xml:space="preserve">. </w:t>
      </w:r>
      <w:del w:id="314" w:author="Microsoft Office User" w:date="2018-12-24T11:11:00Z">
        <w:r w:rsidDel="00DA2393">
          <w:rPr>
            <w:spacing w:val="-5"/>
            <w:w w:val="110"/>
          </w:rPr>
          <w:delText xml:space="preserve">The </w:delText>
        </w:r>
      </w:del>
      <w:r>
        <w:rPr>
          <w:w w:val="110"/>
        </w:rPr>
        <w:t>CD14</w:t>
      </w:r>
      <w:r>
        <w:rPr>
          <w:w w:val="110"/>
          <w:position w:val="9"/>
          <w:sz w:val="18"/>
        </w:rPr>
        <w:t xml:space="preserve">+ </w:t>
      </w:r>
      <w:r>
        <w:rPr>
          <w:w w:val="110"/>
        </w:rPr>
        <w:t xml:space="preserve">monocytes and NK were the two cell types presenting the greatest total number (5,285 and 2,314, respectively) and proportion of </w:t>
      </w:r>
      <w:r>
        <w:rPr>
          <w:spacing w:val="-4"/>
          <w:w w:val="110"/>
        </w:rPr>
        <w:t xml:space="preserve">DARs </w:t>
      </w:r>
      <w:r>
        <w:rPr>
          <w:w w:val="110"/>
        </w:rPr>
        <w:t>(23.3 and</w:t>
      </w:r>
      <w:r>
        <w:rPr>
          <w:spacing w:val="-29"/>
          <w:w w:val="110"/>
        </w:rPr>
        <w:t xml:space="preserve"> </w:t>
      </w:r>
      <w:r>
        <w:rPr>
          <w:w w:val="110"/>
        </w:rPr>
        <w:t xml:space="preserve">8.9%, respectively). </w:t>
      </w:r>
      <w:ins w:id="315" w:author="Microsoft Office User" w:date="2018-12-24T11:11:00Z">
        <w:r w:rsidR="00DA2393">
          <w:rPr>
            <w:w w:val="110"/>
          </w:rPr>
          <w:t xml:space="preserve">Considering </w:t>
        </w:r>
      </w:ins>
      <w:ins w:id="316" w:author="Microsoft Office User" w:date="2018-12-24T11:12:00Z">
        <w:r w:rsidR="00DA2393">
          <w:rPr>
            <w:w w:val="110"/>
          </w:rPr>
          <w:t>the origin</w:t>
        </w:r>
      </w:ins>
      <w:ins w:id="317" w:author="Microsoft Office User" w:date="2018-12-24T11:11:00Z">
        <w:r w:rsidR="00DA2393">
          <w:rPr>
            <w:w w:val="110"/>
          </w:rPr>
          <w:t xml:space="preserve"> </w:t>
        </w:r>
      </w:ins>
      <w:ins w:id="318" w:author="Microsoft Office User" w:date="2018-12-24T11:12:00Z">
        <w:r w:rsidR="00DA2393">
          <w:rPr>
            <w:w w:val="110"/>
          </w:rPr>
          <w:t xml:space="preserve">of cells, </w:t>
        </w:r>
      </w:ins>
      <w:del w:id="319" w:author="Microsoft Office User" w:date="2018-12-24T11:12:00Z">
        <w:r w:rsidDel="00DA2393">
          <w:rPr>
            <w:w w:val="110"/>
          </w:rPr>
          <w:delText xml:space="preserve">For each cell type, </w:delText>
        </w:r>
        <w:r w:rsidDel="00DA2393">
          <w:rPr>
            <w:spacing w:val="-4"/>
            <w:w w:val="110"/>
          </w:rPr>
          <w:delText xml:space="preserve">DARs </w:delText>
        </w:r>
        <w:r w:rsidDel="00DA2393">
          <w:rPr>
            <w:w w:val="110"/>
          </w:rPr>
          <w:delText xml:space="preserve">were divided in </w:delText>
        </w:r>
        <w:r w:rsidDel="00DA2393">
          <w:rPr>
            <w:spacing w:val="-4"/>
            <w:w w:val="110"/>
          </w:rPr>
          <w:delText xml:space="preserve">DARs </w:delText>
        </w:r>
        <w:r w:rsidDel="00DA2393">
          <w:rPr>
            <w:w w:val="110"/>
          </w:rPr>
          <w:delText>more open in</w:delText>
        </w:r>
      </w:del>
      <w:del w:id="320" w:author="Microsoft Office User" w:date="2018-12-24T10:32:00Z">
        <w:r w:rsidDel="005C778C">
          <w:rPr>
            <w:w w:val="110"/>
          </w:rPr>
          <w:delText xml:space="preserve"> SF </w:delText>
        </w:r>
      </w:del>
      <w:del w:id="321" w:author="Microsoft Office User" w:date="2018-12-24T11:12:00Z">
        <w:r w:rsidDel="00DA2393">
          <w:rPr>
            <w:w w:val="110"/>
          </w:rPr>
          <w:delText>compared</w:delText>
        </w:r>
        <w:r w:rsidDel="00DA2393">
          <w:rPr>
            <w:spacing w:val="-7"/>
            <w:w w:val="110"/>
          </w:rPr>
          <w:delText xml:space="preserve"> </w:delText>
        </w:r>
        <w:r w:rsidDel="00DA2393">
          <w:rPr>
            <w:w w:val="110"/>
          </w:rPr>
          <w:delText>to</w:delText>
        </w:r>
      </w:del>
      <w:del w:id="322" w:author="Microsoft Office User" w:date="2018-12-24T10:29:00Z">
        <w:r w:rsidDel="005C778C">
          <w:rPr>
            <w:spacing w:val="-7"/>
            <w:w w:val="110"/>
          </w:rPr>
          <w:delText xml:space="preserve"> </w:delText>
        </w:r>
        <w:r w:rsidDel="005C778C">
          <w:rPr>
            <w:w w:val="110"/>
          </w:rPr>
          <w:delText>PB</w:delText>
        </w:r>
        <w:r w:rsidDel="005C778C">
          <w:rPr>
            <w:spacing w:val="-7"/>
            <w:w w:val="110"/>
          </w:rPr>
          <w:delText xml:space="preserve"> </w:delText>
        </w:r>
      </w:del>
      <w:del w:id="323" w:author="Microsoft Office User" w:date="2018-12-24T11:12:00Z">
        <w:r w:rsidDel="00DA2393">
          <w:rPr>
            <w:w w:val="110"/>
          </w:rPr>
          <w:delText>(SF</w:delText>
        </w:r>
        <w:r w:rsidDel="00DA2393">
          <w:rPr>
            <w:spacing w:val="-7"/>
            <w:w w:val="110"/>
          </w:rPr>
          <w:delText xml:space="preserve"> </w:delText>
        </w:r>
        <w:r w:rsidDel="00DA2393">
          <w:rPr>
            <w:w w:val="110"/>
          </w:rPr>
          <w:delText>open</w:delText>
        </w:r>
        <w:r w:rsidDel="00DA2393">
          <w:rPr>
            <w:spacing w:val="-7"/>
            <w:w w:val="110"/>
          </w:rPr>
          <w:delText xml:space="preserve"> </w:delText>
        </w:r>
        <w:r w:rsidDel="00DA2393">
          <w:rPr>
            <w:spacing w:val="-3"/>
            <w:w w:val="110"/>
          </w:rPr>
          <w:delText>DARs)</w:delText>
        </w:r>
        <w:r w:rsidDel="00DA2393">
          <w:rPr>
            <w:spacing w:val="-6"/>
            <w:w w:val="110"/>
          </w:rPr>
          <w:delText xml:space="preserve"> </w:delText>
        </w:r>
        <w:r w:rsidDel="00DA2393">
          <w:rPr>
            <w:w w:val="110"/>
          </w:rPr>
          <w:delText>and</w:delText>
        </w:r>
        <w:r w:rsidDel="00DA2393">
          <w:rPr>
            <w:spacing w:val="-7"/>
            <w:w w:val="110"/>
          </w:rPr>
          <w:delText xml:space="preserve"> </w:delText>
        </w:r>
        <w:r w:rsidDel="00DA2393">
          <w:rPr>
            <w:spacing w:val="-4"/>
            <w:w w:val="110"/>
          </w:rPr>
          <w:delText>DARs</w:delText>
        </w:r>
        <w:r w:rsidDel="00DA2393">
          <w:rPr>
            <w:spacing w:val="-7"/>
            <w:w w:val="110"/>
          </w:rPr>
          <w:delText xml:space="preserve"> </w:delText>
        </w:r>
        <w:r w:rsidDel="00DA2393">
          <w:rPr>
            <w:w w:val="110"/>
          </w:rPr>
          <w:delText>less</w:delText>
        </w:r>
        <w:r w:rsidDel="00DA2393">
          <w:rPr>
            <w:spacing w:val="-7"/>
            <w:w w:val="110"/>
          </w:rPr>
          <w:delText xml:space="preserve"> </w:delText>
        </w:r>
        <w:r w:rsidDel="00DA2393">
          <w:rPr>
            <w:w w:val="110"/>
          </w:rPr>
          <w:delText>open</w:delText>
        </w:r>
        <w:r w:rsidDel="00DA2393">
          <w:rPr>
            <w:spacing w:val="-7"/>
            <w:w w:val="110"/>
          </w:rPr>
          <w:delText xml:space="preserve"> </w:delText>
        </w:r>
        <w:r w:rsidDel="00DA2393">
          <w:rPr>
            <w:w w:val="110"/>
          </w:rPr>
          <w:delText>in</w:delText>
        </w:r>
      </w:del>
      <w:del w:id="324" w:author="Microsoft Office User" w:date="2018-12-24T10:32:00Z">
        <w:r w:rsidDel="005C778C">
          <w:rPr>
            <w:spacing w:val="-7"/>
            <w:w w:val="110"/>
          </w:rPr>
          <w:delText xml:space="preserve"> </w:delText>
        </w:r>
        <w:r w:rsidDel="005C778C">
          <w:rPr>
            <w:w w:val="110"/>
          </w:rPr>
          <w:delText>SF</w:delText>
        </w:r>
        <w:r w:rsidDel="005C778C">
          <w:rPr>
            <w:spacing w:val="-6"/>
            <w:w w:val="110"/>
          </w:rPr>
          <w:delText xml:space="preserve"> </w:delText>
        </w:r>
      </w:del>
      <w:del w:id="325" w:author="Microsoft Office User" w:date="2018-12-24T11:12:00Z">
        <w:r w:rsidDel="00DA2393">
          <w:rPr>
            <w:w w:val="110"/>
          </w:rPr>
          <w:delText>compared</w:delText>
        </w:r>
        <w:r w:rsidDel="00DA2393">
          <w:rPr>
            <w:spacing w:val="-7"/>
            <w:w w:val="110"/>
          </w:rPr>
          <w:delText xml:space="preserve"> </w:delText>
        </w:r>
        <w:r w:rsidDel="00DA2393">
          <w:rPr>
            <w:w w:val="110"/>
          </w:rPr>
          <w:delText>to</w:delText>
        </w:r>
      </w:del>
      <w:del w:id="326" w:author="Microsoft Office User" w:date="2018-12-24T10:29:00Z">
        <w:r w:rsidDel="005C778C">
          <w:rPr>
            <w:spacing w:val="-7"/>
            <w:w w:val="110"/>
          </w:rPr>
          <w:delText xml:space="preserve"> </w:delText>
        </w:r>
        <w:r w:rsidDel="005C778C">
          <w:rPr>
            <w:w w:val="110"/>
          </w:rPr>
          <w:delText>PB</w:delText>
        </w:r>
        <w:r w:rsidDel="005C778C">
          <w:rPr>
            <w:spacing w:val="-7"/>
            <w:w w:val="110"/>
          </w:rPr>
          <w:delText xml:space="preserve"> </w:delText>
        </w:r>
      </w:del>
      <w:del w:id="327" w:author="Microsoft Office User" w:date="2018-12-24T11:12:00Z">
        <w:r w:rsidDel="00DA2393">
          <w:rPr>
            <w:w w:val="110"/>
          </w:rPr>
          <w:delText xml:space="preserve">(PB open </w:delText>
        </w:r>
        <w:r w:rsidDel="00DA2393">
          <w:rPr>
            <w:spacing w:val="-3"/>
            <w:w w:val="110"/>
          </w:rPr>
          <w:delText xml:space="preserve">DARs). </w:delText>
        </w:r>
        <w:r w:rsidDel="00DA2393">
          <w:rPr>
            <w:w w:val="110"/>
          </w:rPr>
          <w:delText>I</w:delText>
        </w:r>
      </w:del>
      <w:ins w:id="328" w:author="Microsoft Office User" w:date="2018-12-24T11:12:00Z">
        <w:r w:rsidR="00DA2393">
          <w:rPr>
            <w:w w:val="110"/>
          </w:rPr>
          <w:t>i</w:t>
        </w:r>
      </w:ins>
      <w:r>
        <w:rPr>
          <w:w w:val="110"/>
        </w:rPr>
        <w:t>n CD14</w:t>
      </w:r>
      <w:r>
        <w:rPr>
          <w:w w:val="110"/>
          <w:position w:val="9"/>
          <w:sz w:val="18"/>
        </w:rPr>
        <w:t xml:space="preserve">+ </w:t>
      </w:r>
      <w:r>
        <w:rPr>
          <w:w w:val="110"/>
        </w:rPr>
        <w:t>monocytes the number of</w:t>
      </w:r>
      <w:del w:id="329" w:author="Microsoft Office User" w:date="2018-12-24T10:32:00Z">
        <w:r w:rsidDel="005C778C">
          <w:rPr>
            <w:w w:val="110"/>
          </w:rPr>
          <w:delText xml:space="preserve"> SF </w:delText>
        </w:r>
      </w:del>
      <w:ins w:id="330" w:author="Microsoft Office User" w:date="2018-12-24T10:32:00Z">
        <w:r w:rsidR="005C778C">
          <w:rPr>
            <w:w w:val="110"/>
          </w:rPr>
          <w:t xml:space="preserve"> </w:t>
        </w:r>
      </w:ins>
      <w:r>
        <w:rPr>
          <w:w w:val="110"/>
        </w:rPr>
        <w:t xml:space="preserve">open </w:t>
      </w:r>
      <w:r>
        <w:rPr>
          <w:spacing w:val="-4"/>
          <w:w w:val="110"/>
        </w:rPr>
        <w:t xml:space="preserve">DARS </w:t>
      </w:r>
      <w:ins w:id="331" w:author="Microsoft Office User" w:date="2018-12-24T11:12:00Z">
        <w:r w:rsidR="00DA2393">
          <w:rPr>
            <w:spacing w:val="-4"/>
            <w:w w:val="110"/>
          </w:rPr>
          <w:t xml:space="preserve">in </w:t>
        </w:r>
        <w:r w:rsidR="00DA2393">
          <w:rPr>
            <w:w w:val="110"/>
          </w:rPr>
          <w:t xml:space="preserve">synovial fluid </w:t>
        </w:r>
      </w:ins>
      <w:r>
        <w:rPr>
          <w:w w:val="110"/>
        </w:rPr>
        <w:t xml:space="preserve">were </w:t>
      </w:r>
      <w:r>
        <w:rPr>
          <w:spacing w:val="-3"/>
          <w:w w:val="110"/>
        </w:rPr>
        <w:t xml:space="preserve">notably </w:t>
      </w:r>
      <w:r>
        <w:rPr>
          <w:w w:val="110"/>
        </w:rPr>
        <w:t xml:space="preserve">larger than </w:t>
      </w:r>
      <w:del w:id="332" w:author="Microsoft Office User" w:date="2018-12-24T11:12:00Z">
        <w:r w:rsidDel="00DA2393">
          <w:rPr>
            <w:w w:val="110"/>
          </w:rPr>
          <w:delText>the number of</w:delText>
        </w:r>
      </w:del>
      <w:ins w:id="333" w:author="Microsoft Office User" w:date="2018-12-24T11:12:00Z">
        <w:r w:rsidR="00DA2393">
          <w:rPr>
            <w:w w:val="110"/>
          </w:rPr>
          <w:t>in</w:t>
        </w:r>
      </w:ins>
      <w:del w:id="334" w:author="Microsoft Office User" w:date="2018-12-24T10:29:00Z">
        <w:r w:rsidDel="005C778C">
          <w:rPr>
            <w:w w:val="110"/>
          </w:rPr>
          <w:delText xml:space="preserve"> PB </w:delText>
        </w:r>
      </w:del>
      <w:ins w:id="335" w:author="Microsoft Office User" w:date="2018-12-24T10:29:00Z">
        <w:r w:rsidR="005C778C">
          <w:rPr>
            <w:w w:val="110"/>
          </w:rPr>
          <w:t xml:space="preserve"> peripheral blood </w:t>
        </w:r>
      </w:ins>
      <w:del w:id="336" w:author="Microsoft Office User" w:date="2018-12-24T11:12:00Z">
        <w:r w:rsidDel="00DA2393">
          <w:rPr>
            <w:w w:val="110"/>
          </w:rPr>
          <w:delText xml:space="preserve">open </w:delText>
        </w:r>
        <w:r w:rsidDel="00DA2393">
          <w:rPr>
            <w:spacing w:val="-4"/>
            <w:w w:val="110"/>
          </w:rPr>
          <w:delText xml:space="preserve">DARs </w:delText>
        </w:r>
      </w:del>
      <w:r>
        <w:rPr>
          <w:w w:val="110"/>
        </w:rPr>
        <w:t xml:space="preserve">(3,779 and 1,506DARs, respectively) </w:t>
      </w:r>
      <w:r>
        <w:rPr>
          <w:spacing w:val="-4"/>
          <w:w w:val="110"/>
        </w:rPr>
        <w:t>(Table</w:t>
      </w:r>
      <w:r>
        <w:rPr>
          <w:spacing w:val="-15"/>
          <w:w w:val="110"/>
        </w:rPr>
        <w:t xml:space="preserve"> </w:t>
      </w:r>
      <w:r>
        <w:rPr>
          <w:w w:val="110"/>
        </w:rPr>
        <w:t>5.3).</w:t>
      </w:r>
      <w:r>
        <w:rPr>
          <w:spacing w:val="2"/>
          <w:w w:val="110"/>
        </w:rPr>
        <w:t xml:space="preserve"> </w:t>
      </w:r>
      <w:del w:id="337" w:author="Microsoft Office User" w:date="2018-12-24T11:12:00Z">
        <w:r w:rsidDel="00DA2393">
          <w:rPr>
            <w:spacing w:val="-4"/>
            <w:w w:val="110"/>
          </w:rPr>
          <w:delText>Conversely,</w:delText>
        </w:r>
        <w:r w:rsidDel="00DA2393">
          <w:rPr>
            <w:spacing w:val="-14"/>
            <w:w w:val="110"/>
          </w:rPr>
          <w:delText xml:space="preserve"> </w:delText>
        </w:r>
        <w:r w:rsidDel="00DA2393">
          <w:rPr>
            <w:w w:val="110"/>
          </w:rPr>
          <w:delText>t</w:delText>
        </w:r>
      </w:del>
      <w:ins w:id="338" w:author="Microsoft Office User" w:date="2018-12-24T11:12:00Z">
        <w:r w:rsidR="00DA2393">
          <w:rPr>
            <w:spacing w:val="-4"/>
            <w:w w:val="110"/>
          </w:rPr>
          <w:t>T</w:t>
        </w:r>
      </w:ins>
      <w:r>
        <w:rPr>
          <w:w w:val="110"/>
        </w:rPr>
        <w:t>he</w:t>
      </w:r>
      <w:r>
        <w:rPr>
          <w:spacing w:val="-14"/>
          <w:w w:val="110"/>
        </w:rPr>
        <w:t xml:space="preserve"> </w:t>
      </w:r>
      <w:r>
        <w:rPr>
          <w:w w:val="110"/>
        </w:rPr>
        <w:t>number</w:t>
      </w:r>
      <w:r>
        <w:rPr>
          <w:spacing w:val="-15"/>
          <w:w w:val="110"/>
        </w:rPr>
        <w:t xml:space="preserve"> </w:t>
      </w:r>
      <w:r>
        <w:rPr>
          <w:w w:val="110"/>
        </w:rPr>
        <w:t>of</w:t>
      </w:r>
      <w:del w:id="339" w:author="Microsoft Office User" w:date="2018-12-24T10:32:00Z">
        <w:r w:rsidDel="005C778C">
          <w:rPr>
            <w:spacing w:val="-14"/>
            <w:w w:val="110"/>
          </w:rPr>
          <w:delText xml:space="preserve"> </w:delText>
        </w:r>
        <w:r w:rsidDel="005C778C">
          <w:rPr>
            <w:w w:val="110"/>
          </w:rPr>
          <w:delText>SF</w:delText>
        </w:r>
        <w:r w:rsidDel="005C778C">
          <w:rPr>
            <w:spacing w:val="-15"/>
            <w:w w:val="110"/>
          </w:rPr>
          <w:delText xml:space="preserve"> </w:delText>
        </w:r>
      </w:del>
      <w:ins w:id="340" w:author="Microsoft Office User" w:date="2018-12-24T10:32:00Z">
        <w:r w:rsidR="005C778C">
          <w:rPr>
            <w:spacing w:val="-14"/>
            <w:w w:val="110"/>
          </w:rPr>
          <w:t xml:space="preserve"> synovial fluid </w:t>
        </w:r>
      </w:ins>
      <w:r>
        <w:rPr>
          <w:w w:val="110"/>
        </w:rPr>
        <w:t>and</w:t>
      </w:r>
      <w:del w:id="341" w:author="Microsoft Office User" w:date="2018-12-24T10:29:00Z">
        <w:r w:rsidDel="005C778C">
          <w:rPr>
            <w:spacing w:val="-14"/>
            <w:w w:val="110"/>
          </w:rPr>
          <w:delText xml:space="preserve"> </w:delText>
        </w:r>
        <w:r w:rsidDel="005C778C">
          <w:rPr>
            <w:w w:val="110"/>
          </w:rPr>
          <w:delText>PB</w:delText>
        </w:r>
        <w:r w:rsidDel="005C778C">
          <w:rPr>
            <w:spacing w:val="-15"/>
            <w:w w:val="110"/>
          </w:rPr>
          <w:delText xml:space="preserve"> </w:delText>
        </w:r>
      </w:del>
      <w:ins w:id="342" w:author="Microsoft Office User" w:date="2018-12-24T10:29:00Z">
        <w:r w:rsidR="005C778C">
          <w:rPr>
            <w:spacing w:val="-14"/>
            <w:w w:val="110"/>
          </w:rPr>
          <w:t xml:space="preserve"> peripheral blood </w:t>
        </w:r>
      </w:ins>
      <w:r>
        <w:rPr>
          <w:w w:val="110"/>
        </w:rPr>
        <w:t>open</w:t>
      </w:r>
      <w:r>
        <w:rPr>
          <w:spacing w:val="-15"/>
          <w:w w:val="110"/>
        </w:rPr>
        <w:t xml:space="preserve"> </w:t>
      </w:r>
      <w:r>
        <w:rPr>
          <w:spacing w:val="-4"/>
          <w:w w:val="110"/>
        </w:rPr>
        <w:t>DARs</w:t>
      </w:r>
      <w:r>
        <w:rPr>
          <w:spacing w:val="-14"/>
          <w:w w:val="110"/>
        </w:rPr>
        <w:t xml:space="preserve"> </w:t>
      </w:r>
      <w:r>
        <w:rPr>
          <w:w w:val="110"/>
        </w:rPr>
        <w:t>were</w:t>
      </w:r>
      <w:r>
        <w:rPr>
          <w:spacing w:val="-15"/>
          <w:w w:val="110"/>
        </w:rPr>
        <w:t xml:space="preserve"> </w:t>
      </w:r>
      <w:r>
        <w:rPr>
          <w:w w:val="110"/>
        </w:rPr>
        <w:t>similar</w:t>
      </w:r>
      <w:r>
        <w:rPr>
          <w:spacing w:val="-14"/>
          <w:w w:val="110"/>
        </w:rPr>
        <w:t xml:space="preserve"> </w:t>
      </w:r>
      <w:r>
        <w:rPr>
          <w:w w:val="110"/>
        </w:rPr>
        <w:t>for</w:t>
      </w:r>
      <w:r>
        <w:rPr>
          <w:spacing w:val="-15"/>
          <w:w w:val="110"/>
        </w:rPr>
        <w:t xml:space="preserve"> </w:t>
      </w:r>
      <w:r>
        <w:rPr>
          <w:w w:val="110"/>
        </w:rPr>
        <w:t>the other three cell</w:t>
      </w:r>
      <w:r>
        <w:rPr>
          <w:spacing w:val="-18"/>
          <w:w w:val="110"/>
        </w:rPr>
        <w:t xml:space="preserve"> </w:t>
      </w:r>
      <w:r>
        <w:rPr>
          <w:w w:val="110"/>
        </w:rPr>
        <w:t>types.</w:t>
      </w:r>
    </w:p>
    <w:p w14:paraId="1A373E92" w14:textId="77777777" w:rsidR="005313F1" w:rsidRDefault="005313F1">
      <w:pPr>
        <w:pStyle w:val="BodyText"/>
        <w:spacing w:before="2"/>
        <w:rPr>
          <w:sz w:val="10"/>
        </w:rPr>
      </w:pPr>
    </w:p>
    <w:tbl>
      <w:tblPr>
        <w:tblW w:w="0" w:type="auto"/>
        <w:tblInd w:w="1449" w:type="dxa"/>
        <w:tblLayout w:type="fixed"/>
        <w:tblCellMar>
          <w:left w:w="0" w:type="dxa"/>
          <w:right w:w="0" w:type="dxa"/>
        </w:tblCellMar>
        <w:tblLook w:val="01E0" w:firstRow="1" w:lastRow="1" w:firstColumn="1" w:lastColumn="1" w:noHBand="0" w:noVBand="0"/>
      </w:tblPr>
      <w:tblGrid>
        <w:gridCol w:w="1121"/>
        <w:gridCol w:w="1489"/>
        <w:gridCol w:w="1441"/>
        <w:gridCol w:w="1115"/>
        <w:gridCol w:w="1149"/>
      </w:tblGrid>
      <w:tr w:rsidR="005313F1" w14:paraId="6E68ADB7" w14:textId="77777777">
        <w:trPr>
          <w:trHeight w:val="683"/>
        </w:trPr>
        <w:tc>
          <w:tcPr>
            <w:tcW w:w="1121" w:type="dxa"/>
            <w:tcBorders>
              <w:top w:val="single" w:sz="8" w:space="0" w:color="000000"/>
              <w:bottom w:val="single" w:sz="6" w:space="0" w:color="000000"/>
            </w:tcBorders>
          </w:tcPr>
          <w:p w14:paraId="54682AEC" w14:textId="77777777" w:rsidR="005313F1" w:rsidRDefault="009B75EF">
            <w:pPr>
              <w:pStyle w:val="TableParagraph"/>
              <w:spacing w:before="44"/>
              <w:ind w:right="117"/>
              <w:jc w:val="center"/>
              <w:rPr>
                <w:sz w:val="24"/>
              </w:rPr>
            </w:pPr>
            <w:r>
              <w:rPr>
                <w:w w:val="115"/>
                <w:sz w:val="24"/>
              </w:rPr>
              <w:t xml:space="preserve">Cell </w:t>
            </w:r>
            <w:r>
              <w:rPr>
                <w:spacing w:val="-5"/>
                <w:w w:val="115"/>
                <w:sz w:val="24"/>
              </w:rPr>
              <w:t>type</w:t>
            </w:r>
          </w:p>
        </w:tc>
        <w:tc>
          <w:tcPr>
            <w:tcW w:w="1489" w:type="dxa"/>
            <w:tcBorders>
              <w:top w:val="single" w:sz="8" w:space="0" w:color="000000"/>
              <w:bottom w:val="single" w:sz="6" w:space="0" w:color="000000"/>
            </w:tcBorders>
          </w:tcPr>
          <w:p w14:paraId="3B438F4E" w14:textId="77777777" w:rsidR="005313F1" w:rsidRDefault="009B75EF">
            <w:pPr>
              <w:pStyle w:val="TableParagraph"/>
              <w:spacing w:before="44"/>
              <w:ind w:left="82" w:right="82"/>
              <w:jc w:val="center"/>
              <w:rPr>
                <w:sz w:val="24"/>
              </w:rPr>
            </w:pPr>
            <w:r>
              <w:rPr>
                <w:w w:val="110"/>
                <w:sz w:val="24"/>
              </w:rPr>
              <w:t>Total DARs</w:t>
            </w:r>
          </w:p>
        </w:tc>
        <w:tc>
          <w:tcPr>
            <w:tcW w:w="1441" w:type="dxa"/>
            <w:tcBorders>
              <w:top w:val="single" w:sz="8" w:space="0" w:color="000000"/>
              <w:bottom w:val="single" w:sz="6" w:space="0" w:color="000000"/>
            </w:tcBorders>
          </w:tcPr>
          <w:p w14:paraId="29DD6892" w14:textId="77777777" w:rsidR="005313F1" w:rsidRDefault="009B75EF">
            <w:pPr>
              <w:pStyle w:val="TableParagraph"/>
              <w:spacing w:before="44" w:line="252" w:lineRule="auto"/>
              <w:ind w:left="170" w:hanging="51"/>
              <w:rPr>
                <w:sz w:val="24"/>
              </w:rPr>
            </w:pPr>
            <w:r>
              <w:rPr>
                <w:w w:val="115"/>
                <w:sz w:val="24"/>
              </w:rPr>
              <w:t>Proportion DARs (%)</w:t>
            </w:r>
          </w:p>
        </w:tc>
        <w:tc>
          <w:tcPr>
            <w:tcW w:w="1115" w:type="dxa"/>
            <w:tcBorders>
              <w:top w:val="single" w:sz="8" w:space="0" w:color="000000"/>
              <w:bottom w:val="single" w:sz="6" w:space="0" w:color="000000"/>
            </w:tcBorders>
          </w:tcPr>
          <w:p w14:paraId="2E017C96" w14:textId="77777777" w:rsidR="005313F1" w:rsidRDefault="009B75EF">
            <w:pPr>
              <w:pStyle w:val="TableParagraph"/>
              <w:spacing w:before="44" w:line="252" w:lineRule="auto"/>
              <w:ind w:left="241" w:right="103" w:hanging="122"/>
              <w:rPr>
                <w:sz w:val="24"/>
              </w:rPr>
            </w:pPr>
            <w:r>
              <w:rPr>
                <w:w w:val="110"/>
                <w:sz w:val="24"/>
              </w:rPr>
              <w:t>SF open DARs</w:t>
            </w:r>
          </w:p>
        </w:tc>
        <w:tc>
          <w:tcPr>
            <w:tcW w:w="1149" w:type="dxa"/>
            <w:tcBorders>
              <w:top w:val="single" w:sz="8" w:space="0" w:color="000000"/>
              <w:bottom w:val="single" w:sz="6" w:space="0" w:color="000000"/>
            </w:tcBorders>
          </w:tcPr>
          <w:p w14:paraId="0A154E47" w14:textId="77777777" w:rsidR="005313F1" w:rsidRDefault="009B75EF">
            <w:pPr>
              <w:pStyle w:val="TableParagraph"/>
              <w:spacing w:before="44" w:line="252" w:lineRule="auto"/>
              <w:ind w:left="258" w:right="107" w:hanging="139"/>
              <w:rPr>
                <w:sz w:val="24"/>
              </w:rPr>
            </w:pPr>
            <w:r>
              <w:rPr>
                <w:w w:val="110"/>
                <w:sz w:val="24"/>
              </w:rPr>
              <w:t>PB open DARs</w:t>
            </w:r>
          </w:p>
        </w:tc>
      </w:tr>
      <w:tr w:rsidR="005313F1" w14:paraId="679BFD35" w14:textId="77777777">
        <w:trPr>
          <w:trHeight w:val="36"/>
        </w:trPr>
        <w:tc>
          <w:tcPr>
            <w:tcW w:w="1121" w:type="dxa"/>
            <w:tcBorders>
              <w:top w:val="single" w:sz="6" w:space="0" w:color="000000"/>
              <w:bottom w:val="single" w:sz="6" w:space="0" w:color="000000"/>
            </w:tcBorders>
          </w:tcPr>
          <w:p w14:paraId="40DD40F6" w14:textId="77777777" w:rsidR="005313F1" w:rsidRDefault="005313F1">
            <w:pPr>
              <w:pStyle w:val="TableParagraph"/>
              <w:rPr>
                <w:sz w:val="2"/>
              </w:rPr>
            </w:pPr>
          </w:p>
        </w:tc>
        <w:tc>
          <w:tcPr>
            <w:tcW w:w="1489" w:type="dxa"/>
            <w:tcBorders>
              <w:top w:val="single" w:sz="6" w:space="0" w:color="000000"/>
              <w:bottom w:val="single" w:sz="6" w:space="0" w:color="000000"/>
            </w:tcBorders>
          </w:tcPr>
          <w:p w14:paraId="03120466" w14:textId="77777777" w:rsidR="005313F1" w:rsidRDefault="005313F1">
            <w:pPr>
              <w:pStyle w:val="TableParagraph"/>
              <w:rPr>
                <w:sz w:val="2"/>
              </w:rPr>
            </w:pPr>
          </w:p>
        </w:tc>
        <w:tc>
          <w:tcPr>
            <w:tcW w:w="1441" w:type="dxa"/>
            <w:tcBorders>
              <w:top w:val="single" w:sz="6" w:space="0" w:color="000000"/>
              <w:bottom w:val="single" w:sz="6" w:space="0" w:color="000000"/>
            </w:tcBorders>
          </w:tcPr>
          <w:p w14:paraId="653F672A" w14:textId="77777777" w:rsidR="005313F1" w:rsidRDefault="005313F1">
            <w:pPr>
              <w:pStyle w:val="TableParagraph"/>
              <w:rPr>
                <w:sz w:val="2"/>
              </w:rPr>
            </w:pPr>
          </w:p>
        </w:tc>
        <w:tc>
          <w:tcPr>
            <w:tcW w:w="1115" w:type="dxa"/>
            <w:tcBorders>
              <w:top w:val="single" w:sz="6" w:space="0" w:color="000000"/>
              <w:bottom w:val="single" w:sz="6" w:space="0" w:color="000000"/>
            </w:tcBorders>
          </w:tcPr>
          <w:p w14:paraId="4C65933F" w14:textId="77777777" w:rsidR="005313F1" w:rsidRDefault="005313F1">
            <w:pPr>
              <w:pStyle w:val="TableParagraph"/>
              <w:rPr>
                <w:sz w:val="2"/>
              </w:rPr>
            </w:pPr>
          </w:p>
        </w:tc>
        <w:tc>
          <w:tcPr>
            <w:tcW w:w="1149" w:type="dxa"/>
            <w:tcBorders>
              <w:top w:val="single" w:sz="6" w:space="0" w:color="000000"/>
              <w:bottom w:val="single" w:sz="6" w:space="0" w:color="000000"/>
            </w:tcBorders>
          </w:tcPr>
          <w:p w14:paraId="6FCEB253" w14:textId="77777777" w:rsidR="005313F1" w:rsidRDefault="005313F1">
            <w:pPr>
              <w:pStyle w:val="TableParagraph"/>
              <w:rPr>
                <w:sz w:val="2"/>
              </w:rPr>
            </w:pPr>
          </w:p>
        </w:tc>
      </w:tr>
      <w:tr w:rsidR="005313F1" w14:paraId="5F0714EF" w14:textId="77777777">
        <w:trPr>
          <w:trHeight w:val="317"/>
        </w:trPr>
        <w:tc>
          <w:tcPr>
            <w:tcW w:w="1121" w:type="dxa"/>
            <w:tcBorders>
              <w:top w:val="single" w:sz="6" w:space="0" w:color="000000"/>
            </w:tcBorders>
          </w:tcPr>
          <w:p w14:paraId="664DB930" w14:textId="77777777" w:rsidR="005313F1" w:rsidRDefault="009B75EF">
            <w:pPr>
              <w:pStyle w:val="TableParagraph"/>
              <w:spacing w:before="9" w:line="288" w:lineRule="exact"/>
              <w:ind w:right="127"/>
              <w:jc w:val="center"/>
              <w:rPr>
                <w:sz w:val="18"/>
              </w:rPr>
            </w:pPr>
            <w:r>
              <w:rPr>
                <w:w w:val="110"/>
                <w:sz w:val="24"/>
              </w:rPr>
              <w:t>CD14</w:t>
            </w:r>
            <w:r>
              <w:rPr>
                <w:w w:val="110"/>
                <w:position w:val="9"/>
                <w:sz w:val="18"/>
              </w:rPr>
              <w:t>+</w:t>
            </w:r>
          </w:p>
        </w:tc>
        <w:tc>
          <w:tcPr>
            <w:tcW w:w="1489" w:type="dxa"/>
            <w:tcBorders>
              <w:top w:val="single" w:sz="6" w:space="0" w:color="000000"/>
            </w:tcBorders>
          </w:tcPr>
          <w:p w14:paraId="4EC64599" w14:textId="77777777" w:rsidR="005313F1" w:rsidRDefault="009B75EF">
            <w:pPr>
              <w:pStyle w:val="TableParagraph"/>
              <w:spacing w:before="43" w:line="254" w:lineRule="exact"/>
              <w:ind w:left="82" w:right="82"/>
              <w:jc w:val="center"/>
              <w:rPr>
                <w:sz w:val="24"/>
              </w:rPr>
            </w:pPr>
            <w:r>
              <w:rPr>
                <w:w w:val="110"/>
                <w:sz w:val="24"/>
              </w:rPr>
              <w:t>5,285</w:t>
            </w:r>
          </w:p>
        </w:tc>
        <w:tc>
          <w:tcPr>
            <w:tcW w:w="1441" w:type="dxa"/>
            <w:tcBorders>
              <w:top w:val="single" w:sz="6" w:space="0" w:color="000000"/>
            </w:tcBorders>
          </w:tcPr>
          <w:p w14:paraId="2768CC49" w14:textId="77777777" w:rsidR="005313F1" w:rsidRDefault="009B75EF">
            <w:pPr>
              <w:pStyle w:val="TableParagraph"/>
              <w:spacing w:before="43" w:line="254" w:lineRule="exact"/>
              <w:ind w:right="491"/>
              <w:jc w:val="right"/>
              <w:rPr>
                <w:sz w:val="24"/>
              </w:rPr>
            </w:pPr>
            <w:r>
              <w:rPr>
                <w:w w:val="105"/>
                <w:sz w:val="24"/>
              </w:rPr>
              <w:t>23.3</w:t>
            </w:r>
          </w:p>
        </w:tc>
        <w:tc>
          <w:tcPr>
            <w:tcW w:w="1115" w:type="dxa"/>
            <w:tcBorders>
              <w:top w:val="single" w:sz="6" w:space="0" w:color="000000"/>
            </w:tcBorders>
          </w:tcPr>
          <w:p w14:paraId="7A71CDDB" w14:textId="77777777" w:rsidR="005313F1" w:rsidRDefault="009B75EF">
            <w:pPr>
              <w:pStyle w:val="TableParagraph"/>
              <w:spacing w:before="43" w:line="254" w:lineRule="exact"/>
              <w:ind w:left="240" w:right="240"/>
              <w:jc w:val="center"/>
              <w:rPr>
                <w:sz w:val="24"/>
              </w:rPr>
            </w:pPr>
            <w:r>
              <w:rPr>
                <w:w w:val="110"/>
                <w:sz w:val="24"/>
              </w:rPr>
              <w:t>3,779</w:t>
            </w:r>
          </w:p>
        </w:tc>
        <w:tc>
          <w:tcPr>
            <w:tcW w:w="1149" w:type="dxa"/>
            <w:tcBorders>
              <w:top w:val="single" w:sz="6" w:space="0" w:color="000000"/>
            </w:tcBorders>
          </w:tcPr>
          <w:p w14:paraId="7AF33361" w14:textId="77777777" w:rsidR="005313F1" w:rsidRDefault="009B75EF">
            <w:pPr>
              <w:pStyle w:val="TableParagraph"/>
              <w:spacing w:before="43" w:line="254" w:lineRule="exact"/>
              <w:ind w:left="257" w:right="257"/>
              <w:jc w:val="center"/>
              <w:rPr>
                <w:sz w:val="24"/>
              </w:rPr>
            </w:pPr>
            <w:r>
              <w:rPr>
                <w:w w:val="110"/>
                <w:sz w:val="24"/>
              </w:rPr>
              <w:t>1,506</w:t>
            </w:r>
          </w:p>
        </w:tc>
      </w:tr>
      <w:tr w:rsidR="005313F1" w14:paraId="571E2958" w14:textId="77777777">
        <w:trPr>
          <w:trHeight w:val="288"/>
        </w:trPr>
        <w:tc>
          <w:tcPr>
            <w:tcW w:w="1121" w:type="dxa"/>
          </w:tcPr>
          <w:p w14:paraId="2DBB090A" w14:textId="77777777" w:rsidR="005313F1" w:rsidRDefault="009B75EF">
            <w:pPr>
              <w:pStyle w:val="TableParagraph"/>
              <w:spacing w:line="269" w:lineRule="exact"/>
              <w:ind w:right="127"/>
              <w:jc w:val="center"/>
              <w:rPr>
                <w:sz w:val="18"/>
              </w:rPr>
            </w:pPr>
            <w:r>
              <w:rPr>
                <w:w w:val="110"/>
                <w:sz w:val="24"/>
              </w:rPr>
              <w:t>CD4</w:t>
            </w:r>
            <w:r>
              <w:rPr>
                <w:w w:val="110"/>
                <w:position w:val="9"/>
                <w:sz w:val="18"/>
              </w:rPr>
              <w:t>+</w:t>
            </w:r>
          </w:p>
        </w:tc>
        <w:tc>
          <w:tcPr>
            <w:tcW w:w="1489" w:type="dxa"/>
          </w:tcPr>
          <w:p w14:paraId="7B5693E7" w14:textId="77777777" w:rsidR="005313F1" w:rsidRDefault="009B75EF">
            <w:pPr>
              <w:pStyle w:val="TableParagraph"/>
              <w:spacing w:before="15" w:line="254" w:lineRule="exact"/>
              <w:ind w:left="82" w:right="82"/>
              <w:jc w:val="center"/>
              <w:rPr>
                <w:sz w:val="24"/>
              </w:rPr>
            </w:pPr>
            <w:r>
              <w:rPr>
                <w:w w:val="110"/>
                <w:sz w:val="24"/>
              </w:rPr>
              <w:t>1,329</w:t>
            </w:r>
          </w:p>
        </w:tc>
        <w:tc>
          <w:tcPr>
            <w:tcW w:w="1441" w:type="dxa"/>
          </w:tcPr>
          <w:p w14:paraId="43750BDD" w14:textId="77777777" w:rsidR="005313F1" w:rsidRDefault="009B75EF">
            <w:pPr>
              <w:pStyle w:val="TableParagraph"/>
              <w:spacing w:before="15" w:line="254" w:lineRule="exact"/>
              <w:ind w:right="556"/>
              <w:jc w:val="right"/>
              <w:rPr>
                <w:sz w:val="24"/>
              </w:rPr>
            </w:pPr>
            <w:r>
              <w:rPr>
                <w:w w:val="105"/>
                <w:sz w:val="24"/>
              </w:rPr>
              <w:t>4.3</w:t>
            </w:r>
          </w:p>
        </w:tc>
        <w:tc>
          <w:tcPr>
            <w:tcW w:w="1115" w:type="dxa"/>
          </w:tcPr>
          <w:p w14:paraId="7C54FC5E" w14:textId="77777777" w:rsidR="005313F1" w:rsidRDefault="009B75EF">
            <w:pPr>
              <w:pStyle w:val="TableParagraph"/>
              <w:spacing w:before="15" w:line="254" w:lineRule="exact"/>
              <w:ind w:left="240" w:right="240"/>
              <w:jc w:val="center"/>
              <w:rPr>
                <w:sz w:val="24"/>
              </w:rPr>
            </w:pPr>
            <w:r>
              <w:rPr>
                <w:w w:val="110"/>
                <w:sz w:val="24"/>
              </w:rPr>
              <w:t>621</w:t>
            </w:r>
          </w:p>
        </w:tc>
        <w:tc>
          <w:tcPr>
            <w:tcW w:w="1149" w:type="dxa"/>
          </w:tcPr>
          <w:p w14:paraId="63628F3E" w14:textId="77777777" w:rsidR="005313F1" w:rsidRDefault="009B75EF">
            <w:pPr>
              <w:pStyle w:val="TableParagraph"/>
              <w:spacing w:before="15" w:line="254" w:lineRule="exact"/>
              <w:ind w:left="257" w:right="257"/>
              <w:jc w:val="center"/>
              <w:rPr>
                <w:sz w:val="24"/>
              </w:rPr>
            </w:pPr>
            <w:r>
              <w:rPr>
                <w:w w:val="110"/>
                <w:sz w:val="24"/>
              </w:rPr>
              <w:t>708</w:t>
            </w:r>
          </w:p>
        </w:tc>
      </w:tr>
      <w:tr w:rsidR="005313F1" w14:paraId="43840566" w14:textId="77777777">
        <w:trPr>
          <w:trHeight w:val="304"/>
        </w:trPr>
        <w:tc>
          <w:tcPr>
            <w:tcW w:w="1121" w:type="dxa"/>
          </w:tcPr>
          <w:p w14:paraId="3B24FD6B" w14:textId="77777777" w:rsidR="005313F1" w:rsidRDefault="009B75EF">
            <w:pPr>
              <w:pStyle w:val="TableParagraph"/>
              <w:spacing w:line="285" w:lineRule="exact"/>
              <w:ind w:right="127"/>
              <w:jc w:val="center"/>
              <w:rPr>
                <w:sz w:val="18"/>
              </w:rPr>
            </w:pPr>
            <w:r>
              <w:rPr>
                <w:w w:val="110"/>
                <w:sz w:val="24"/>
              </w:rPr>
              <w:t>CD8</w:t>
            </w:r>
            <w:r>
              <w:rPr>
                <w:w w:val="110"/>
                <w:position w:val="9"/>
                <w:sz w:val="18"/>
              </w:rPr>
              <w:t>+</w:t>
            </w:r>
          </w:p>
        </w:tc>
        <w:tc>
          <w:tcPr>
            <w:tcW w:w="1489" w:type="dxa"/>
          </w:tcPr>
          <w:p w14:paraId="151AD3A8" w14:textId="77777777" w:rsidR="005313F1" w:rsidRDefault="009B75EF">
            <w:pPr>
              <w:pStyle w:val="TableParagraph"/>
              <w:spacing w:before="15" w:line="270" w:lineRule="exact"/>
              <w:ind w:left="82" w:right="82"/>
              <w:jc w:val="center"/>
              <w:rPr>
                <w:sz w:val="24"/>
              </w:rPr>
            </w:pPr>
            <w:r>
              <w:rPr>
                <w:w w:val="110"/>
                <w:sz w:val="24"/>
              </w:rPr>
              <w:t>1,570</w:t>
            </w:r>
          </w:p>
        </w:tc>
        <w:tc>
          <w:tcPr>
            <w:tcW w:w="1441" w:type="dxa"/>
          </w:tcPr>
          <w:p w14:paraId="41368915" w14:textId="77777777" w:rsidR="005313F1" w:rsidRDefault="009B75EF">
            <w:pPr>
              <w:pStyle w:val="TableParagraph"/>
              <w:spacing w:before="15" w:line="270" w:lineRule="exact"/>
              <w:ind w:right="556"/>
              <w:jc w:val="right"/>
              <w:rPr>
                <w:sz w:val="24"/>
              </w:rPr>
            </w:pPr>
            <w:r>
              <w:rPr>
                <w:w w:val="105"/>
                <w:sz w:val="24"/>
              </w:rPr>
              <w:t>4.5</w:t>
            </w:r>
          </w:p>
        </w:tc>
        <w:tc>
          <w:tcPr>
            <w:tcW w:w="1115" w:type="dxa"/>
          </w:tcPr>
          <w:p w14:paraId="6435B52E" w14:textId="77777777" w:rsidR="005313F1" w:rsidRDefault="009B75EF">
            <w:pPr>
              <w:pStyle w:val="TableParagraph"/>
              <w:spacing w:before="15" w:line="270" w:lineRule="exact"/>
              <w:ind w:left="240" w:right="240"/>
              <w:jc w:val="center"/>
              <w:rPr>
                <w:sz w:val="24"/>
              </w:rPr>
            </w:pPr>
            <w:r>
              <w:rPr>
                <w:w w:val="110"/>
                <w:sz w:val="24"/>
              </w:rPr>
              <w:t>807</w:t>
            </w:r>
          </w:p>
        </w:tc>
        <w:tc>
          <w:tcPr>
            <w:tcW w:w="1149" w:type="dxa"/>
          </w:tcPr>
          <w:p w14:paraId="7B749BA5" w14:textId="77777777" w:rsidR="005313F1" w:rsidRDefault="009B75EF">
            <w:pPr>
              <w:pStyle w:val="TableParagraph"/>
              <w:spacing w:before="15" w:line="270" w:lineRule="exact"/>
              <w:ind w:left="257" w:right="257"/>
              <w:jc w:val="center"/>
              <w:rPr>
                <w:sz w:val="24"/>
              </w:rPr>
            </w:pPr>
            <w:r>
              <w:rPr>
                <w:w w:val="110"/>
                <w:sz w:val="24"/>
              </w:rPr>
              <w:t>763</w:t>
            </w:r>
          </w:p>
        </w:tc>
      </w:tr>
      <w:tr w:rsidR="005313F1" w14:paraId="05B7B80C" w14:textId="77777777">
        <w:trPr>
          <w:trHeight w:val="350"/>
        </w:trPr>
        <w:tc>
          <w:tcPr>
            <w:tcW w:w="1121" w:type="dxa"/>
            <w:tcBorders>
              <w:bottom w:val="single" w:sz="8" w:space="0" w:color="000000"/>
            </w:tcBorders>
          </w:tcPr>
          <w:p w14:paraId="3ACFE8A8" w14:textId="77777777" w:rsidR="005313F1" w:rsidRDefault="009B75EF">
            <w:pPr>
              <w:pStyle w:val="TableParagraph"/>
              <w:spacing w:line="275" w:lineRule="exact"/>
              <w:ind w:right="117"/>
              <w:jc w:val="center"/>
              <w:rPr>
                <w:sz w:val="24"/>
              </w:rPr>
            </w:pPr>
            <w:r>
              <w:rPr>
                <w:w w:val="105"/>
                <w:sz w:val="24"/>
              </w:rPr>
              <w:t>NK</w:t>
            </w:r>
          </w:p>
        </w:tc>
        <w:tc>
          <w:tcPr>
            <w:tcW w:w="1489" w:type="dxa"/>
            <w:tcBorders>
              <w:bottom w:val="single" w:sz="8" w:space="0" w:color="000000"/>
            </w:tcBorders>
          </w:tcPr>
          <w:p w14:paraId="551D3D43" w14:textId="77777777" w:rsidR="005313F1" w:rsidRDefault="009B75EF">
            <w:pPr>
              <w:pStyle w:val="TableParagraph"/>
              <w:spacing w:line="275" w:lineRule="exact"/>
              <w:ind w:left="82" w:right="82"/>
              <w:jc w:val="center"/>
              <w:rPr>
                <w:sz w:val="24"/>
              </w:rPr>
            </w:pPr>
            <w:r>
              <w:rPr>
                <w:w w:val="110"/>
                <w:sz w:val="24"/>
              </w:rPr>
              <w:t>2,314</w:t>
            </w:r>
          </w:p>
        </w:tc>
        <w:tc>
          <w:tcPr>
            <w:tcW w:w="1441" w:type="dxa"/>
            <w:tcBorders>
              <w:bottom w:val="single" w:sz="8" w:space="0" w:color="000000"/>
            </w:tcBorders>
          </w:tcPr>
          <w:p w14:paraId="5DC41113" w14:textId="77777777" w:rsidR="005313F1" w:rsidRDefault="009B75EF">
            <w:pPr>
              <w:pStyle w:val="TableParagraph"/>
              <w:spacing w:line="275" w:lineRule="exact"/>
              <w:ind w:right="556"/>
              <w:jc w:val="right"/>
              <w:rPr>
                <w:sz w:val="24"/>
              </w:rPr>
            </w:pPr>
            <w:r>
              <w:rPr>
                <w:w w:val="105"/>
                <w:sz w:val="24"/>
              </w:rPr>
              <w:t>8.9</w:t>
            </w:r>
          </w:p>
        </w:tc>
        <w:tc>
          <w:tcPr>
            <w:tcW w:w="1115" w:type="dxa"/>
            <w:tcBorders>
              <w:bottom w:val="single" w:sz="8" w:space="0" w:color="000000"/>
            </w:tcBorders>
          </w:tcPr>
          <w:p w14:paraId="45CFE8A8" w14:textId="77777777" w:rsidR="005313F1" w:rsidRDefault="009B75EF">
            <w:pPr>
              <w:pStyle w:val="TableParagraph"/>
              <w:spacing w:line="275" w:lineRule="exact"/>
              <w:ind w:left="240" w:right="240"/>
              <w:jc w:val="center"/>
              <w:rPr>
                <w:sz w:val="24"/>
              </w:rPr>
            </w:pPr>
            <w:r>
              <w:rPr>
                <w:w w:val="110"/>
                <w:sz w:val="24"/>
              </w:rPr>
              <w:t>1,223</w:t>
            </w:r>
          </w:p>
        </w:tc>
        <w:tc>
          <w:tcPr>
            <w:tcW w:w="1149" w:type="dxa"/>
            <w:tcBorders>
              <w:bottom w:val="single" w:sz="8" w:space="0" w:color="000000"/>
            </w:tcBorders>
          </w:tcPr>
          <w:p w14:paraId="541D5E4E" w14:textId="77777777" w:rsidR="005313F1" w:rsidRDefault="009B75EF">
            <w:pPr>
              <w:pStyle w:val="TableParagraph"/>
              <w:spacing w:line="275" w:lineRule="exact"/>
              <w:ind w:left="257" w:right="257"/>
              <w:jc w:val="center"/>
              <w:rPr>
                <w:sz w:val="24"/>
              </w:rPr>
            </w:pPr>
            <w:r>
              <w:rPr>
                <w:w w:val="110"/>
                <w:sz w:val="24"/>
              </w:rPr>
              <w:t>1,091</w:t>
            </w:r>
          </w:p>
        </w:tc>
      </w:tr>
    </w:tbl>
    <w:p w14:paraId="741C5270" w14:textId="77777777" w:rsidR="005313F1" w:rsidRDefault="005313F1">
      <w:pPr>
        <w:pStyle w:val="BodyText"/>
        <w:spacing w:before="5"/>
        <w:rPr>
          <w:sz w:val="25"/>
        </w:rPr>
      </w:pPr>
    </w:p>
    <w:p w14:paraId="7D9387B9" w14:textId="77777777" w:rsidR="005313F1" w:rsidRDefault="009B75EF">
      <w:pPr>
        <w:spacing w:line="256" w:lineRule="auto"/>
        <w:ind w:left="377" w:right="1341"/>
        <w:jc w:val="both"/>
      </w:pPr>
      <w:r>
        <w:rPr>
          <w:spacing w:val="-4"/>
          <w:w w:val="110"/>
        </w:rPr>
        <w:t xml:space="preserve">Table </w:t>
      </w:r>
      <w:r>
        <w:rPr>
          <w:w w:val="110"/>
        </w:rPr>
        <w:t>5.3: Summary results of the di</w:t>
      </w:r>
      <w:r>
        <w:rPr>
          <w:rFonts w:ascii="Arial"/>
          <w:w w:val="110"/>
        </w:rPr>
        <w:t>ff</w:t>
      </w:r>
      <w:r>
        <w:rPr>
          <w:w w:val="110"/>
        </w:rPr>
        <w:t xml:space="preserve">erential </w:t>
      </w:r>
      <w:proofErr w:type="gramStart"/>
      <w:r>
        <w:rPr>
          <w:w w:val="110"/>
        </w:rPr>
        <w:t>chromatin  accessibility</w:t>
      </w:r>
      <w:proofErr w:type="gramEnd"/>
      <w:r>
        <w:rPr>
          <w:w w:val="110"/>
        </w:rPr>
        <w:t xml:space="preserve">  </w:t>
      </w:r>
      <w:r>
        <w:rPr>
          <w:spacing w:val="-3"/>
          <w:w w:val="110"/>
        </w:rPr>
        <w:t xml:space="preserve">analysis  </w:t>
      </w:r>
      <w:r>
        <w:rPr>
          <w:w w:val="110"/>
        </w:rPr>
        <w:t>between</w:t>
      </w:r>
      <w:del w:id="343" w:author="Microsoft Office User" w:date="2018-12-24T10:32:00Z">
        <w:r w:rsidDel="005C778C">
          <w:rPr>
            <w:spacing w:val="-8"/>
            <w:w w:val="110"/>
          </w:rPr>
          <w:delText xml:space="preserve"> </w:delText>
        </w:r>
        <w:r w:rsidDel="005C778C">
          <w:rPr>
            <w:w w:val="110"/>
          </w:rPr>
          <w:delText>SF</w:delText>
        </w:r>
        <w:r w:rsidDel="005C778C">
          <w:rPr>
            <w:spacing w:val="-8"/>
            <w:w w:val="110"/>
          </w:rPr>
          <w:delText xml:space="preserve"> </w:delText>
        </w:r>
      </w:del>
      <w:ins w:id="344" w:author="Microsoft Office User" w:date="2018-12-24T10:32:00Z">
        <w:r w:rsidR="005C778C">
          <w:rPr>
            <w:spacing w:val="-8"/>
            <w:w w:val="110"/>
          </w:rPr>
          <w:t xml:space="preserve"> synovial fluid </w:t>
        </w:r>
      </w:ins>
      <w:r>
        <w:rPr>
          <w:w w:val="110"/>
        </w:rPr>
        <w:t>and</w:t>
      </w:r>
      <w:del w:id="345" w:author="Microsoft Office User" w:date="2018-12-24T10:29:00Z">
        <w:r w:rsidDel="005C778C">
          <w:rPr>
            <w:spacing w:val="-8"/>
            <w:w w:val="110"/>
          </w:rPr>
          <w:delText xml:space="preserve"> </w:delText>
        </w:r>
        <w:r w:rsidDel="005C778C">
          <w:rPr>
            <w:w w:val="110"/>
          </w:rPr>
          <w:delText>PB</w:delText>
        </w:r>
        <w:r w:rsidDel="005C778C">
          <w:rPr>
            <w:spacing w:val="-7"/>
            <w:w w:val="110"/>
          </w:rPr>
          <w:delText xml:space="preserve"> </w:delText>
        </w:r>
      </w:del>
      <w:ins w:id="346" w:author="Microsoft Office User" w:date="2018-12-24T10:29:00Z">
        <w:r w:rsidR="005C778C">
          <w:rPr>
            <w:spacing w:val="-8"/>
            <w:w w:val="110"/>
          </w:rPr>
          <w:t xml:space="preserve"> peripheral blood </w:t>
        </w:r>
      </w:ins>
      <w:r>
        <w:rPr>
          <w:w w:val="110"/>
        </w:rPr>
        <w:t>in</w:t>
      </w:r>
      <w:r>
        <w:rPr>
          <w:spacing w:val="-8"/>
          <w:w w:val="110"/>
        </w:rPr>
        <w:t xml:space="preserve"> </w:t>
      </w:r>
      <w:proofErr w:type="spellStart"/>
      <w:r>
        <w:rPr>
          <w:spacing w:val="-3"/>
          <w:w w:val="110"/>
        </w:rPr>
        <w:t>PsA</w:t>
      </w:r>
      <w:proofErr w:type="spellEnd"/>
      <w:r>
        <w:rPr>
          <w:spacing w:val="-8"/>
          <w:w w:val="110"/>
        </w:rPr>
        <w:t xml:space="preserve"> </w:t>
      </w:r>
      <w:r>
        <w:rPr>
          <w:w w:val="110"/>
        </w:rPr>
        <w:t>samples.</w:t>
      </w:r>
      <w:r>
        <w:rPr>
          <w:spacing w:val="13"/>
          <w:w w:val="110"/>
        </w:rPr>
        <w:t xml:space="preserve"> </w:t>
      </w:r>
      <w:r>
        <w:rPr>
          <w:w w:val="110"/>
        </w:rPr>
        <w:t>For</w:t>
      </w:r>
      <w:r>
        <w:rPr>
          <w:spacing w:val="-4"/>
          <w:w w:val="110"/>
        </w:rPr>
        <w:t xml:space="preserve"> </w:t>
      </w:r>
      <w:r>
        <w:rPr>
          <w:w w:val="110"/>
        </w:rPr>
        <w:t>each</w:t>
      </w:r>
      <w:r>
        <w:rPr>
          <w:spacing w:val="-5"/>
          <w:w w:val="110"/>
        </w:rPr>
        <w:t xml:space="preserve"> </w:t>
      </w:r>
      <w:r>
        <w:rPr>
          <w:w w:val="110"/>
        </w:rPr>
        <w:t>of</w:t>
      </w:r>
      <w:r>
        <w:rPr>
          <w:spacing w:val="-4"/>
          <w:w w:val="110"/>
        </w:rPr>
        <w:t xml:space="preserve"> </w:t>
      </w:r>
      <w:r>
        <w:rPr>
          <w:w w:val="110"/>
        </w:rPr>
        <w:t>the</w:t>
      </w:r>
      <w:r>
        <w:rPr>
          <w:spacing w:val="-5"/>
          <w:w w:val="110"/>
        </w:rPr>
        <w:t xml:space="preserve"> </w:t>
      </w:r>
      <w:r>
        <w:rPr>
          <w:w w:val="110"/>
        </w:rPr>
        <w:t>cell</w:t>
      </w:r>
      <w:r>
        <w:rPr>
          <w:spacing w:val="-4"/>
          <w:w w:val="110"/>
        </w:rPr>
        <w:t xml:space="preserve"> </w:t>
      </w:r>
      <w:r>
        <w:rPr>
          <w:w w:val="110"/>
        </w:rPr>
        <w:t>types</w:t>
      </w:r>
      <w:r>
        <w:rPr>
          <w:spacing w:val="-5"/>
          <w:w w:val="110"/>
        </w:rPr>
        <w:t xml:space="preserve"> </w:t>
      </w:r>
      <w:r>
        <w:rPr>
          <w:w w:val="110"/>
        </w:rPr>
        <w:t>the</w:t>
      </w:r>
      <w:r>
        <w:rPr>
          <w:spacing w:val="-4"/>
          <w:w w:val="110"/>
        </w:rPr>
        <w:t xml:space="preserve"> </w:t>
      </w:r>
      <w:r>
        <w:rPr>
          <w:w w:val="110"/>
        </w:rPr>
        <w:t>total</w:t>
      </w:r>
      <w:r>
        <w:rPr>
          <w:spacing w:val="-4"/>
          <w:w w:val="110"/>
        </w:rPr>
        <w:t xml:space="preserve"> </w:t>
      </w:r>
      <w:r>
        <w:rPr>
          <w:w w:val="110"/>
        </w:rPr>
        <w:t>number</w:t>
      </w:r>
      <w:r>
        <w:rPr>
          <w:spacing w:val="-5"/>
          <w:w w:val="110"/>
        </w:rPr>
        <w:t xml:space="preserve"> </w:t>
      </w:r>
      <w:r>
        <w:rPr>
          <w:w w:val="110"/>
        </w:rPr>
        <w:t>of</w:t>
      </w:r>
      <w:r>
        <w:rPr>
          <w:spacing w:val="-4"/>
          <w:w w:val="110"/>
        </w:rPr>
        <w:t xml:space="preserve"> DARs </w:t>
      </w:r>
      <w:r>
        <w:rPr>
          <w:w w:val="110"/>
        </w:rPr>
        <w:t xml:space="preserve">and the proportion represented by </w:t>
      </w:r>
      <w:r>
        <w:rPr>
          <w:spacing w:val="-4"/>
          <w:w w:val="110"/>
        </w:rPr>
        <w:t xml:space="preserve">DARs </w:t>
      </w:r>
      <w:r>
        <w:rPr>
          <w:w w:val="110"/>
        </w:rPr>
        <w:t>over all the regions included in the di</w:t>
      </w:r>
      <w:r>
        <w:rPr>
          <w:rFonts w:ascii="Arial"/>
          <w:w w:val="110"/>
        </w:rPr>
        <w:t>ff</w:t>
      </w:r>
      <w:r>
        <w:rPr>
          <w:w w:val="110"/>
        </w:rPr>
        <w:t xml:space="preserve">erential analysis </w:t>
      </w:r>
      <w:proofErr w:type="gramStart"/>
      <w:r>
        <w:rPr>
          <w:w w:val="110"/>
        </w:rPr>
        <w:t>are reported</w:t>
      </w:r>
      <w:proofErr w:type="gramEnd"/>
      <w:r>
        <w:rPr>
          <w:w w:val="110"/>
        </w:rPr>
        <w:t xml:space="preserve">. The total number of </w:t>
      </w:r>
      <w:r>
        <w:rPr>
          <w:spacing w:val="-4"/>
          <w:w w:val="110"/>
        </w:rPr>
        <w:t xml:space="preserve">DARs </w:t>
      </w:r>
      <w:r>
        <w:rPr>
          <w:w w:val="110"/>
        </w:rPr>
        <w:t>are further divided in those more accessible in</w:t>
      </w:r>
      <w:del w:id="347" w:author="Microsoft Office User" w:date="2018-12-24T10:32:00Z">
        <w:r w:rsidDel="005C778C">
          <w:rPr>
            <w:w w:val="110"/>
          </w:rPr>
          <w:delText xml:space="preserve"> SF </w:delText>
        </w:r>
      </w:del>
      <w:ins w:id="348" w:author="Microsoft Office User" w:date="2018-12-24T10:32:00Z">
        <w:r w:rsidR="005C778C">
          <w:rPr>
            <w:w w:val="110"/>
          </w:rPr>
          <w:t xml:space="preserve"> synovial fluid </w:t>
        </w:r>
      </w:ins>
      <w:r>
        <w:rPr>
          <w:spacing w:val="-3"/>
          <w:w w:val="110"/>
        </w:rPr>
        <w:t xml:space="preserve">(DARs </w:t>
      </w:r>
      <w:r>
        <w:rPr>
          <w:w w:val="110"/>
        </w:rPr>
        <w:t>open in SF) when compared to</w:t>
      </w:r>
      <w:del w:id="349" w:author="Microsoft Office User" w:date="2018-12-24T10:29:00Z">
        <w:r w:rsidDel="005C778C">
          <w:rPr>
            <w:w w:val="110"/>
          </w:rPr>
          <w:delText xml:space="preserve"> PB </w:delText>
        </w:r>
      </w:del>
      <w:ins w:id="350" w:author="Microsoft Office User" w:date="2018-12-24T10:29:00Z">
        <w:r w:rsidR="005C778C">
          <w:rPr>
            <w:w w:val="110"/>
          </w:rPr>
          <w:t xml:space="preserve"> peripheral blood </w:t>
        </w:r>
      </w:ins>
      <w:r>
        <w:rPr>
          <w:w w:val="110"/>
        </w:rPr>
        <w:t>and those less accessible in</w:t>
      </w:r>
      <w:del w:id="351" w:author="Microsoft Office User" w:date="2018-12-24T10:32:00Z">
        <w:r w:rsidDel="005C778C">
          <w:rPr>
            <w:w w:val="110"/>
          </w:rPr>
          <w:delText xml:space="preserve"> SF</w:delText>
        </w:r>
        <w:r w:rsidDel="005C778C">
          <w:rPr>
            <w:spacing w:val="-7"/>
            <w:w w:val="110"/>
          </w:rPr>
          <w:delText xml:space="preserve"> </w:delText>
        </w:r>
      </w:del>
      <w:ins w:id="352" w:author="Microsoft Office User" w:date="2018-12-24T10:32:00Z">
        <w:r w:rsidR="005C778C">
          <w:rPr>
            <w:w w:val="110"/>
          </w:rPr>
          <w:t xml:space="preserve"> synovial fluid </w:t>
        </w:r>
      </w:ins>
      <w:r>
        <w:rPr>
          <w:w w:val="110"/>
        </w:rPr>
        <w:t>when</w:t>
      </w:r>
      <w:r>
        <w:rPr>
          <w:spacing w:val="-7"/>
          <w:w w:val="110"/>
        </w:rPr>
        <w:t xml:space="preserve"> </w:t>
      </w:r>
      <w:r>
        <w:rPr>
          <w:w w:val="110"/>
        </w:rPr>
        <w:t>compared</w:t>
      </w:r>
      <w:r>
        <w:rPr>
          <w:spacing w:val="-7"/>
          <w:w w:val="110"/>
        </w:rPr>
        <w:t xml:space="preserve"> </w:t>
      </w:r>
      <w:r>
        <w:rPr>
          <w:w w:val="110"/>
        </w:rPr>
        <w:t>to</w:t>
      </w:r>
      <w:del w:id="353" w:author="Microsoft Office User" w:date="2018-12-24T10:29:00Z">
        <w:r w:rsidDel="005C778C">
          <w:rPr>
            <w:spacing w:val="-7"/>
            <w:w w:val="110"/>
          </w:rPr>
          <w:delText xml:space="preserve"> </w:delText>
        </w:r>
        <w:r w:rsidDel="005C778C">
          <w:rPr>
            <w:w w:val="110"/>
          </w:rPr>
          <w:delText>PB</w:delText>
        </w:r>
        <w:r w:rsidDel="005C778C">
          <w:rPr>
            <w:spacing w:val="-7"/>
            <w:w w:val="110"/>
          </w:rPr>
          <w:delText xml:space="preserve"> </w:delText>
        </w:r>
      </w:del>
      <w:ins w:id="354" w:author="Microsoft Office User" w:date="2018-12-24T10:29:00Z">
        <w:r w:rsidR="005C778C">
          <w:rPr>
            <w:spacing w:val="-7"/>
            <w:w w:val="110"/>
          </w:rPr>
          <w:t xml:space="preserve"> peripheral blood </w:t>
        </w:r>
      </w:ins>
      <w:r>
        <w:rPr>
          <w:spacing w:val="-3"/>
          <w:w w:val="110"/>
        </w:rPr>
        <w:t>(DARs</w:t>
      </w:r>
      <w:r>
        <w:rPr>
          <w:spacing w:val="-7"/>
          <w:w w:val="110"/>
        </w:rPr>
        <w:t xml:space="preserve"> </w:t>
      </w:r>
      <w:r>
        <w:rPr>
          <w:w w:val="110"/>
        </w:rPr>
        <w:t>open</w:t>
      </w:r>
      <w:r>
        <w:rPr>
          <w:spacing w:val="-7"/>
          <w:w w:val="110"/>
        </w:rPr>
        <w:t xml:space="preserve"> </w:t>
      </w:r>
      <w:r>
        <w:rPr>
          <w:w w:val="110"/>
        </w:rPr>
        <w:t>in</w:t>
      </w:r>
      <w:r>
        <w:rPr>
          <w:spacing w:val="-6"/>
          <w:w w:val="110"/>
        </w:rPr>
        <w:t xml:space="preserve"> </w:t>
      </w:r>
      <w:r>
        <w:rPr>
          <w:w w:val="110"/>
        </w:rPr>
        <w:t>PB).</w:t>
      </w:r>
    </w:p>
    <w:p w14:paraId="1FCAB9EC" w14:textId="77777777" w:rsidR="005313F1" w:rsidRDefault="005313F1">
      <w:pPr>
        <w:pStyle w:val="BodyText"/>
        <w:rPr>
          <w:sz w:val="26"/>
        </w:rPr>
      </w:pPr>
    </w:p>
    <w:p w14:paraId="3F4B53FF" w14:textId="3EE8B6B1" w:rsidR="005313F1" w:rsidRDefault="009B75EF">
      <w:pPr>
        <w:pStyle w:val="BodyText"/>
        <w:spacing w:before="190" w:line="415" w:lineRule="auto"/>
        <w:ind w:left="377" w:right="1341" w:firstLine="566"/>
        <w:jc w:val="both"/>
        <w:pPrChange w:id="355" w:author="Microsoft Office User" w:date="2018-12-24T11:13:00Z">
          <w:pPr>
            <w:pStyle w:val="BodyText"/>
            <w:spacing w:before="190" w:line="415" w:lineRule="auto"/>
            <w:ind w:left="377" w:right="1341" w:firstLine="566"/>
            <w:jc w:val="right"/>
          </w:pPr>
        </w:pPrChange>
      </w:pPr>
      <w:r>
        <w:rPr>
          <w:w w:val="115"/>
        </w:rPr>
        <w:t>Permutation</w:t>
      </w:r>
      <w:r>
        <w:rPr>
          <w:spacing w:val="-12"/>
          <w:w w:val="115"/>
        </w:rPr>
        <w:t xml:space="preserve"> </w:t>
      </w:r>
      <w:r>
        <w:rPr>
          <w:w w:val="115"/>
        </w:rPr>
        <w:t>analysis</w:t>
      </w:r>
      <w:r>
        <w:rPr>
          <w:spacing w:val="-12"/>
          <w:w w:val="115"/>
        </w:rPr>
        <w:t xml:space="preserve"> </w:t>
      </w:r>
      <w:proofErr w:type="gramStart"/>
      <w:r>
        <w:rPr>
          <w:w w:val="115"/>
        </w:rPr>
        <w:t>was</w:t>
      </w:r>
      <w:r>
        <w:rPr>
          <w:spacing w:val="-12"/>
          <w:w w:val="115"/>
        </w:rPr>
        <w:t xml:space="preserve"> </w:t>
      </w:r>
      <w:r>
        <w:rPr>
          <w:w w:val="115"/>
        </w:rPr>
        <w:t>used</w:t>
      </w:r>
      <w:proofErr w:type="gramEnd"/>
      <w:r>
        <w:rPr>
          <w:spacing w:val="-11"/>
          <w:w w:val="115"/>
        </w:rPr>
        <w:t xml:space="preserve"> </w:t>
      </w:r>
      <w:r>
        <w:rPr>
          <w:w w:val="115"/>
        </w:rPr>
        <w:t>to</w:t>
      </w:r>
      <w:r>
        <w:rPr>
          <w:spacing w:val="-12"/>
          <w:w w:val="115"/>
        </w:rPr>
        <w:t xml:space="preserve"> </w:t>
      </w:r>
      <w:r>
        <w:rPr>
          <w:w w:val="115"/>
        </w:rPr>
        <w:t>determine</w:t>
      </w:r>
      <w:r>
        <w:rPr>
          <w:spacing w:val="-12"/>
          <w:w w:val="115"/>
        </w:rPr>
        <w:t xml:space="preserve"> </w:t>
      </w:r>
      <w:r>
        <w:rPr>
          <w:w w:val="115"/>
        </w:rPr>
        <w:t>if</w:t>
      </w:r>
      <w:r>
        <w:rPr>
          <w:spacing w:val="-11"/>
          <w:w w:val="115"/>
        </w:rPr>
        <w:t xml:space="preserve"> </w:t>
      </w:r>
      <w:r>
        <w:rPr>
          <w:w w:val="115"/>
        </w:rPr>
        <w:t>the</w:t>
      </w:r>
      <w:r>
        <w:rPr>
          <w:spacing w:val="-12"/>
          <w:w w:val="115"/>
        </w:rPr>
        <w:t xml:space="preserve"> </w:t>
      </w:r>
      <w:r>
        <w:rPr>
          <w:w w:val="115"/>
        </w:rPr>
        <w:t>large</w:t>
      </w:r>
      <w:r>
        <w:rPr>
          <w:spacing w:val="-12"/>
          <w:w w:val="115"/>
        </w:rPr>
        <w:t xml:space="preserve"> </w:t>
      </w:r>
      <w:r>
        <w:rPr>
          <w:w w:val="115"/>
        </w:rPr>
        <w:t>number</w:t>
      </w:r>
      <w:r>
        <w:rPr>
          <w:spacing w:val="-11"/>
          <w:w w:val="115"/>
        </w:rPr>
        <w:t xml:space="preserve"> </w:t>
      </w:r>
      <w:r>
        <w:rPr>
          <w:w w:val="115"/>
        </w:rPr>
        <w:t>of</w:t>
      </w:r>
      <w:r>
        <w:rPr>
          <w:spacing w:val="-12"/>
          <w:w w:val="115"/>
        </w:rPr>
        <w:t xml:space="preserve"> </w:t>
      </w:r>
      <w:r>
        <w:rPr>
          <w:spacing w:val="-4"/>
          <w:w w:val="115"/>
        </w:rPr>
        <w:t>DARs</w:t>
      </w:r>
      <w:r>
        <w:rPr>
          <w:w w:val="101"/>
        </w:rPr>
        <w:t xml:space="preserve"> </w:t>
      </w:r>
      <w:del w:id="356" w:author="Microsoft Office User" w:date="2018-12-24T11:13:00Z">
        <w:r w:rsidDel="00BA44A4">
          <w:rPr>
            <w:w w:val="115"/>
          </w:rPr>
          <w:delText>(particularly by comparison to limited finding in the psoriasis</w:delText>
        </w:r>
        <w:r w:rsidDel="00BA44A4">
          <w:rPr>
            <w:spacing w:val="51"/>
            <w:w w:val="115"/>
          </w:rPr>
          <w:delText xml:space="preserve"> </w:delText>
        </w:r>
        <w:r w:rsidDel="00BA44A4">
          <w:rPr>
            <w:w w:val="115"/>
          </w:rPr>
          <w:delText>analysis)</w:delText>
        </w:r>
        <w:r w:rsidDel="00BA44A4">
          <w:rPr>
            <w:spacing w:val="5"/>
            <w:w w:val="115"/>
          </w:rPr>
          <w:delText xml:space="preserve"> </w:delText>
        </w:r>
      </w:del>
      <w:r>
        <w:rPr>
          <w:spacing w:val="-4"/>
          <w:w w:val="115"/>
        </w:rPr>
        <w:t>were</w:t>
      </w:r>
      <w:r>
        <w:rPr>
          <w:w w:val="110"/>
        </w:rPr>
        <w:t xml:space="preserve"> </w:t>
      </w:r>
      <w:r>
        <w:rPr>
          <w:w w:val="115"/>
        </w:rPr>
        <w:t>more</w:t>
      </w:r>
      <w:r>
        <w:rPr>
          <w:spacing w:val="-24"/>
          <w:w w:val="115"/>
        </w:rPr>
        <w:t xml:space="preserve"> </w:t>
      </w:r>
      <w:r>
        <w:rPr>
          <w:w w:val="115"/>
        </w:rPr>
        <w:t>than</w:t>
      </w:r>
      <w:r>
        <w:rPr>
          <w:spacing w:val="-24"/>
          <w:w w:val="115"/>
        </w:rPr>
        <w:t xml:space="preserve"> </w:t>
      </w:r>
      <w:r>
        <w:rPr>
          <w:w w:val="115"/>
        </w:rPr>
        <w:t>would</w:t>
      </w:r>
      <w:r>
        <w:rPr>
          <w:spacing w:val="-24"/>
          <w:w w:val="115"/>
        </w:rPr>
        <w:t xml:space="preserve"> </w:t>
      </w:r>
      <w:r>
        <w:rPr>
          <w:w w:val="115"/>
        </w:rPr>
        <w:t>be</w:t>
      </w:r>
      <w:r>
        <w:rPr>
          <w:spacing w:val="-23"/>
          <w:w w:val="115"/>
        </w:rPr>
        <w:t xml:space="preserve"> </w:t>
      </w:r>
      <w:r>
        <w:rPr>
          <w:w w:val="115"/>
        </w:rPr>
        <w:t>expected</w:t>
      </w:r>
      <w:r>
        <w:rPr>
          <w:spacing w:val="-24"/>
          <w:w w:val="115"/>
        </w:rPr>
        <w:t xml:space="preserve"> </w:t>
      </w:r>
      <w:r>
        <w:rPr>
          <w:w w:val="115"/>
        </w:rPr>
        <w:t>by</w:t>
      </w:r>
      <w:r>
        <w:rPr>
          <w:spacing w:val="-24"/>
          <w:w w:val="115"/>
        </w:rPr>
        <w:t xml:space="preserve"> </w:t>
      </w:r>
      <w:r>
        <w:rPr>
          <w:w w:val="115"/>
        </w:rPr>
        <w:t>chance.</w:t>
      </w:r>
      <w:r>
        <w:rPr>
          <w:spacing w:val="-5"/>
          <w:w w:val="115"/>
        </w:rPr>
        <w:t xml:space="preserve"> </w:t>
      </w:r>
      <w:r>
        <w:rPr>
          <w:w w:val="115"/>
        </w:rPr>
        <w:t>None</w:t>
      </w:r>
      <w:r>
        <w:rPr>
          <w:spacing w:val="-24"/>
          <w:w w:val="115"/>
        </w:rPr>
        <w:t xml:space="preserve"> </w:t>
      </w:r>
      <w:r>
        <w:rPr>
          <w:w w:val="115"/>
        </w:rPr>
        <w:t>of</w:t>
      </w:r>
      <w:r>
        <w:rPr>
          <w:spacing w:val="-24"/>
          <w:w w:val="115"/>
        </w:rPr>
        <w:t xml:space="preserve"> </w:t>
      </w:r>
      <w:r>
        <w:rPr>
          <w:w w:val="115"/>
        </w:rPr>
        <w:t>the</w:t>
      </w:r>
      <w:r>
        <w:rPr>
          <w:spacing w:val="-23"/>
          <w:w w:val="115"/>
        </w:rPr>
        <w:t xml:space="preserve"> </w:t>
      </w:r>
      <w:ins w:id="357" w:author="Alicia Lledolara" w:date="2019-01-09T15:21:00Z">
        <w:r w:rsidR="00A6684B">
          <w:rPr>
            <w:spacing w:val="-23"/>
            <w:w w:val="115"/>
          </w:rPr>
          <w:t xml:space="preserve">unique </w:t>
        </w:r>
      </w:ins>
      <w:commentRangeStart w:id="358"/>
      <w:r>
        <w:rPr>
          <w:w w:val="115"/>
        </w:rPr>
        <w:t>ten</w:t>
      </w:r>
      <w:commentRangeEnd w:id="358"/>
      <w:r w:rsidR="00BA44A4">
        <w:rPr>
          <w:rStyle w:val="CommentReference"/>
        </w:rPr>
        <w:commentReference w:id="358"/>
      </w:r>
      <w:r>
        <w:rPr>
          <w:spacing w:val="-24"/>
          <w:w w:val="115"/>
        </w:rPr>
        <w:t xml:space="preserve"> </w:t>
      </w:r>
      <w:r>
        <w:rPr>
          <w:w w:val="115"/>
        </w:rPr>
        <w:t>possible</w:t>
      </w:r>
      <w:r>
        <w:rPr>
          <w:spacing w:val="-24"/>
          <w:w w:val="115"/>
        </w:rPr>
        <w:t xml:space="preserve"> </w:t>
      </w:r>
      <w:r>
        <w:rPr>
          <w:w w:val="115"/>
        </w:rPr>
        <w:t>permutations</w:t>
      </w:r>
      <w:r>
        <w:rPr>
          <w:w w:val="111"/>
        </w:rPr>
        <w:t xml:space="preserve"> </w:t>
      </w:r>
      <w:r>
        <w:rPr>
          <w:w w:val="115"/>
        </w:rPr>
        <w:t xml:space="preserve">demonstrated a greater number of </w:t>
      </w:r>
      <w:r>
        <w:rPr>
          <w:spacing w:val="-4"/>
          <w:w w:val="115"/>
        </w:rPr>
        <w:t xml:space="preserve">DARs </w:t>
      </w:r>
      <w:r>
        <w:rPr>
          <w:w w:val="115"/>
        </w:rPr>
        <w:t>than the ones identified for</w:t>
      </w:r>
      <w:r>
        <w:rPr>
          <w:spacing w:val="4"/>
          <w:w w:val="115"/>
        </w:rPr>
        <w:t xml:space="preserve"> </w:t>
      </w:r>
      <w:r>
        <w:rPr>
          <w:w w:val="115"/>
        </w:rPr>
        <w:t>the</w:t>
      </w:r>
      <w:r>
        <w:rPr>
          <w:spacing w:val="7"/>
          <w:w w:val="115"/>
        </w:rPr>
        <w:t xml:space="preserve"> </w:t>
      </w:r>
      <w:r>
        <w:rPr>
          <w:w w:val="115"/>
        </w:rPr>
        <w:t>true</w:t>
      </w:r>
      <w:r>
        <w:rPr>
          <w:w w:val="117"/>
        </w:rPr>
        <w:t xml:space="preserve"> </w:t>
      </w:r>
      <w:r>
        <w:rPr>
          <w:w w:val="115"/>
        </w:rPr>
        <w:t>groups,</w:t>
      </w:r>
      <w:r>
        <w:rPr>
          <w:spacing w:val="-47"/>
          <w:w w:val="115"/>
        </w:rPr>
        <w:t xml:space="preserve"> </w:t>
      </w:r>
      <w:r>
        <w:rPr>
          <w:w w:val="115"/>
        </w:rPr>
        <w:t>reinforcing</w:t>
      </w:r>
      <w:r>
        <w:rPr>
          <w:spacing w:val="-48"/>
          <w:w w:val="115"/>
        </w:rPr>
        <w:t xml:space="preserve"> </w:t>
      </w:r>
      <w:r>
        <w:rPr>
          <w:w w:val="115"/>
        </w:rPr>
        <w:t>the</w:t>
      </w:r>
      <w:r>
        <w:rPr>
          <w:spacing w:val="-47"/>
          <w:w w:val="115"/>
        </w:rPr>
        <w:t xml:space="preserve"> </w:t>
      </w:r>
      <w:r>
        <w:rPr>
          <w:w w:val="115"/>
        </w:rPr>
        <w:t>robustness</w:t>
      </w:r>
      <w:r>
        <w:rPr>
          <w:spacing w:val="-48"/>
          <w:w w:val="115"/>
        </w:rPr>
        <w:t xml:space="preserve"> </w:t>
      </w:r>
      <w:r>
        <w:rPr>
          <w:w w:val="115"/>
        </w:rPr>
        <w:t>of</w:t>
      </w:r>
      <w:r>
        <w:rPr>
          <w:spacing w:val="-47"/>
          <w:w w:val="115"/>
        </w:rPr>
        <w:t xml:space="preserve"> </w:t>
      </w:r>
      <w:r>
        <w:rPr>
          <w:w w:val="115"/>
        </w:rPr>
        <w:t>the</w:t>
      </w:r>
      <w:r>
        <w:rPr>
          <w:spacing w:val="-47"/>
          <w:w w:val="115"/>
        </w:rPr>
        <w:t xml:space="preserve"> </w:t>
      </w:r>
      <w:r>
        <w:rPr>
          <w:w w:val="115"/>
        </w:rPr>
        <w:t>di</w:t>
      </w:r>
      <w:r>
        <w:rPr>
          <w:rFonts w:ascii="Arial"/>
          <w:w w:val="115"/>
        </w:rPr>
        <w:t>ff</w:t>
      </w:r>
      <w:r>
        <w:rPr>
          <w:w w:val="115"/>
        </w:rPr>
        <w:t>erential</w:t>
      </w:r>
      <w:r>
        <w:rPr>
          <w:spacing w:val="-48"/>
          <w:w w:val="115"/>
        </w:rPr>
        <w:t xml:space="preserve"> </w:t>
      </w:r>
      <w:r>
        <w:rPr>
          <w:w w:val="115"/>
        </w:rPr>
        <w:t>analysis</w:t>
      </w:r>
      <w:r>
        <w:rPr>
          <w:spacing w:val="-47"/>
          <w:w w:val="115"/>
        </w:rPr>
        <w:t xml:space="preserve"> </w:t>
      </w:r>
      <w:r>
        <w:rPr>
          <w:w w:val="115"/>
        </w:rPr>
        <w:t>results</w:t>
      </w:r>
      <w:r>
        <w:rPr>
          <w:spacing w:val="-47"/>
          <w:w w:val="115"/>
        </w:rPr>
        <w:t xml:space="preserve"> </w:t>
      </w:r>
      <w:r>
        <w:rPr>
          <w:w w:val="115"/>
        </w:rPr>
        <w:t>(Figure</w:t>
      </w:r>
      <w:r>
        <w:rPr>
          <w:spacing w:val="-48"/>
          <w:w w:val="115"/>
        </w:rPr>
        <w:t xml:space="preserve"> </w:t>
      </w:r>
      <w:r>
        <w:rPr>
          <w:spacing w:val="-3"/>
          <w:w w:val="115"/>
        </w:rPr>
        <w:t>B.7).</w:t>
      </w:r>
    </w:p>
    <w:p w14:paraId="47E23F7E" w14:textId="77777777" w:rsidR="005313F1" w:rsidRDefault="009B75EF">
      <w:pPr>
        <w:pStyle w:val="BodyText"/>
        <w:spacing w:before="3" w:line="415" w:lineRule="auto"/>
        <w:ind w:left="377" w:right="1341" w:firstLine="566"/>
        <w:jc w:val="both"/>
      </w:pPr>
      <w:r>
        <w:rPr>
          <w:w w:val="110"/>
        </w:rPr>
        <w:t xml:space="preserve">Genomic annotation of the </w:t>
      </w:r>
      <w:r>
        <w:rPr>
          <w:spacing w:val="-4"/>
          <w:w w:val="110"/>
        </w:rPr>
        <w:t xml:space="preserve">DARs </w:t>
      </w:r>
      <w:r>
        <w:rPr>
          <w:w w:val="110"/>
        </w:rPr>
        <w:t>identified in each the cell types revealed that 80% or more of all regions with di</w:t>
      </w:r>
      <w:r>
        <w:rPr>
          <w:rFonts w:ascii="Arial"/>
          <w:w w:val="110"/>
        </w:rPr>
        <w:t>ff</w:t>
      </w:r>
      <w:r>
        <w:rPr>
          <w:w w:val="110"/>
        </w:rPr>
        <w:t xml:space="preserve">erential accessibility were located </w:t>
      </w:r>
      <w:r>
        <w:rPr>
          <w:spacing w:val="-10"/>
          <w:w w:val="110"/>
        </w:rPr>
        <w:t xml:space="preserve">at </w:t>
      </w:r>
      <w:proofErr w:type="spellStart"/>
      <w:r>
        <w:rPr>
          <w:w w:val="110"/>
        </w:rPr>
        <w:lastRenderedPageBreak/>
        <w:t>intronic</w:t>
      </w:r>
      <w:proofErr w:type="spellEnd"/>
      <w:r>
        <w:rPr>
          <w:w w:val="110"/>
        </w:rPr>
        <w:t xml:space="preserve"> and intergenic regions (Figure 5.5 a). Universal promoter regions was the</w:t>
      </w:r>
      <w:r>
        <w:rPr>
          <w:spacing w:val="44"/>
          <w:w w:val="110"/>
        </w:rPr>
        <w:t xml:space="preserve"> </w:t>
      </w:r>
      <w:r>
        <w:rPr>
          <w:w w:val="110"/>
        </w:rPr>
        <w:t>third</w:t>
      </w:r>
      <w:r>
        <w:rPr>
          <w:spacing w:val="44"/>
          <w:w w:val="110"/>
        </w:rPr>
        <w:t xml:space="preserve"> </w:t>
      </w:r>
      <w:r>
        <w:rPr>
          <w:w w:val="110"/>
        </w:rPr>
        <w:t>most</w:t>
      </w:r>
      <w:r>
        <w:rPr>
          <w:spacing w:val="45"/>
          <w:w w:val="110"/>
        </w:rPr>
        <w:t xml:space="preserve"> </w:t>
      </w:r>
      <w:r>
        <w:rPr>
          <w:w w:val="110"/>
        </w:rPr>
        <w:t>represented</w:t>
      </w:r>
      <w:r>
        <w:rPr>
          <w:spacing w:val="44"/>
          <w:w w:val="110"/>
        </w:rPr>
        <w:t xml:space="preserve"> </w:t>
      </w:r>
      <w:r>
        <w:rPr>
          <w:w w:val="110"/>
        </w:rPr>
        <w:t>genomic</w:t>
      </w:r>
      <w:r>
        <w:rPr>
          <w:spacing w:val="45"/>
          <w:w w:val="110"/>
        </w:rPr>
        <w:t xml:space="preserve"> </w:t>
      </w:r>
      <w:r>
        <w:rPr>
          <w:w w:val="110"/>
        </w:rPr>
        <w:t>feature,</w:t>
      </w:r>
      <w:r>
        <w:rPr>
          <w:spacing w:val="55"/>
          <w:w w:val="110"/>
        </w:rPr>
        <w:t xml:space="preserve"> </w:t>
      </w:r>
      <w:r>
        <w:rPr>
          <w:w w:val="110"/>
        </w:rPr>
        <w:t>accounting</w:t>
      </w:r>
      <w:r>
        <w:rPr>
          <w:spacing w:val="44"/>
          <w:w w:val="110"/>
        </w:rPr>
        <w:t xml:space="preserve"> </w:t>
      </w:r>
      <w:r>
        <w:rPr>
          <w:w w:val="110"/>
        </w:rPr>
        <w:t>for</w:t>
      </w:r>
      <w:r>
        <w:rPr>
          <w:spacing w:val="45"/>
          <w:w w:val="110"/>
        </w:rPr>
        <w:t xml:space="preserve"> </w:t>
      </w:r>
      <w:r>
        <w:rPr>
          <w:w w:val="110"/>
        </w:rPr>
        <w:t>the</w:t>
      </w:r>
      <w:r>
        <w:rPr>
          <w:spacing w:val="44"/>
          <w:w w:val="110"/>
        </w:rPr>
        <w:t xml:space="preserve"> </w:t>
      </w:r>
      <w:r>
        <w:rPr>
          <w:w w:val="110"/>
        </w:rPr>
        <w:t>annotation</w:t>
      </w:r>
      <w:r>
        <w:rPr>
          <w:spacing w:val="45"/>
          <w:w w:val="110"/>
        </w:rPr>
        <w:t xml:space="preserve"> </w:t>
      </w:r>
      <w:r>
        <w:rPr>
          <w:w w:val="110"/>
        </w:rPr>
        <w:t>of</w:t>
      </w:r>
    </w:p>
    <w:p w14:paraId="4DAAA727" w14:textId="77777777" w:rsidR="005313F1" w:rsidRDefault="005313F1">
      <w:pPr>
        <w:spacing w:line="415" w:lineRule="auto"/>
        <w:jc w:val="both"/>
        <w:sectPr w:rsidR="005313F1">
          <w:pgSz w:w="11910" w:h="16840"/>
          <w:pgMar w:top="1800" w:right="0" w:bottom="560" w:left="1680" w:header="1482" w:footer="364" w:gutter="0"/>
          <w:cols w:space="720"/>
        </w:sectPr>
      </w:pPr>
    </w:p>
    <w:p w14:paraId="26DB6FF7" w14:textId="77777777" w:rsidR="005313F1" w:rsidRDefault="005313F1">
      <w:pPr>
        <w:pStyle w:val="BodyText"/>
        <w:rPr>
          <w:sz w:val="20"/>
        </w:rPr>
      </w:pPr>
    </w:p>
    <w:p w14:paraId="4B6326AE" w14:textId="77777777" w:rsidR="005313F1" w:rsidRDefault="005313F1">
      <w:pPr>
        <w:pStyle w:val="BodyText"/>
        <w:spacing w:before="8"/>
        <w:rPr>
          <w:sz w:val="23"/>
        </w:rPr>
      </w:pPr>
    </w:p>
    <w:p w14:paraId="35CFB3C8" w14:textId="79F3460B" w:rsidR="005313F1" w:rsidRDefault="009B75EF">
      <w:pPr>
        <w:pStyle w:val="BodyText"/>
        <w:spacing w:line="415" w:lineRule="auto"/>
        <w:ind w:left="377" w:right="1342"/>
        <w:jc w:val="both"/>
      </w:pPr>
      <w:proofErr w:type="gramStart"/>
      <w:r>
        <w:rPr>
          <w:w w:val="110"/>
        </w:rPr>
        <w:t>approximately</w:t>
      </w:r>
      <w:proofErr w:type="gramEnd"/>
      <w:r>
        <w:rPr>
          <w:w w:val="110"/>
        </w:rPr>
        <w:t xml:space="preserve"> between 5 to 15% of the </w:t>
      </w:r>
      <w:r>
        <w:rPr>
          <w:spacing w:val="-4"/>
          <w:w w:val="110"/>
        </w:rPr>
        <w:t xml:space="preserve">DARs </w:t>
      </w:r>
      <w:r>
        <w:rPr>
          <w:w w:val="110"/>
        </w:rPr>
        <w:t xml:space="preserve">in each cell type. </w:t>
      </w:r>
      <w:del w:id="359" w:author="Microsoft Office User" w:date="2018-12-24T11:14:00Z">
        <w:r w:rsidDel="00BA44A4">
          <w:rPr>
            <w:w w:val="110"/>
          </w:rPr>
          <w:delText>In addition to this, t</w:delText>
        </w:r>
      </w:del>
      <w:ins w:id="360" w:author="Microsoft Office User" w:date="2018-12-24T11:14:00Z">
        <w:r w:rsidR="00BA44A4">
          <w:rPr>
            <w:w w:val="110"/>
          </w:rPr>
          <w:t>C</w:t>
        </w:r>
      </w:ins>
      <w:del w:id="361" w:author="Microsoft Office User" w:date="2018-12-24T11:14:00Z">
        <w:r w:rsidDel="00BA44A4">
          <w:rPr>
            <w:w w:val="110"/>
          </w:rPr>
          <w:delText>he c</w:delText>
        </w:r>
      </w:del>
      <w:r>
        <w:rPr>
          <w:w w:val="110"/>
        </w:rPr>
        <w:t xml:space="preserve">hromatin states from the Roadmap </w:t>
      </w:r>
      <w:proofErr w:type="spellStart"/>
      <w:r>
        <w:rPr>
          <w:w w:val="110"/>
        </w:rPr>
        <w:t>Epigenomics</w:t>
      </w:r>
      <w:proofErr w:type="spellEnd"/>
      <w:r>
        <w:rPr>
          <w:w w:val="110"/>
        </w:rPr>
        <w:t xml:space="preserve"> maps </w:t>
      </w:r>
      <w:proofErr w:type="gramStart"/>
      <w:r>
        <w:rPr>
          <w:w w:val="110"/>
        </w:rPr>
        <w:t>were also used</w:t>
      </w:r>
      <w:proofErr w:type="gramEnd"/>
      <w:r>
        <w:rPr>
          <w:w w:val="110"/>
        </w:rPr>
        <w:t xml:space="preserve"> for annotation (Figure 5.5 b). For all four cell types, between 44.96 and 72.11% of the </w:t>
      </w:r>
      <w:r>
        <w:rPr>
          <w:spacing w:val="-4"/>
          <w:w w:val="110"/>
        </w:rPr>
        <w:t xml:space="preserve">DARs </w:t>
      </w:r>
      <w:r>
        <w:rPr>
          <w:w w:val="110"/>
        </w:rPr>
        <w:t xml:space="preserve">were annotated as weak enhancers, which represented the most prominent category and the most significantly enriched </w:t>
      </w:r>
      <w:commentRangeStart w:id="362"/>
      <w:r>
        <w:rPr>
          <w:w w:val="110"/>
        </w:rPr>
        <w:t>(</w:t>
      </w:r>
      <w:ins w:id="363" w:author="Alicia Lledolara" w:date="2019-01-09T15:22:00Z">
        <w:r w:rsidR="00A45C8C">
          <w:rPr>
            <w:w w:val="110"/>
          </w:rPr>
          <w:t xml:space="preserve">p-value and fold change </w:t>
        </w:r>
        <w:proofErr w:type="gramStart"/>
        <w:r w:rsidR="00A45C8C">
          <w:rPr>
            <w:w w:val="110"/>
          </w:rPr>
          <w:t>and also</w:t>
        </w:r>
        <w:proofErr w:type="gramEnd"/>
        <w:r w:rsidR="00A45C8C">
          <w:rPr>
            <w:w w:val="110"/>
          </w:rPr>
          <w:t xml:space="preserve"> plot in appendix </w:t>
        </w:r>
      </w:ins>
      <w:r>
        <w:rPr>
          <w:w w:val="110"/>
        </w:rPr>
        <w:t>data not shown)</w:t>
      </w:r>
      <w:commentRangeEnd w:id="362"/>
      <w:r w:rsidR="00BA44A4">
        <w:rPr>
          <w:rStyle w:val="CommentReference"/>
        </w:rPr>
        <w:commentReference w:id="362"/>
      </w:r>
      <w:r>
        <w:rPr>
          <w:w w:val="110"/>
        </w:rPr>
        <w:t xml:space="preserve">. The over-representation of enhancers was consistent with large percentage of introns and intergenic regions found for the genomic features annotation, as those are the preferred location for enhancer elements. Modest percentages of </w:t>
      </w:r>
      <w:proofErr w:type="gramStart"/>
      <w:r>
        <w:rPr>
          <w:spacing w:val="-4"/>
          <w:w w:val="110"/>
        </w:rPr>
        <w:t xml:space="preserve">DARs  </w:t>
      </w:r>
      <w:r>
        <w:rPr>
          <w:w w:val="110"/>
        </w:rPr>
        <w:t>were</w:t>
      </w:r>
      <w:proofErr w:type="gramEnd"/>
      <w:r>
        <w:rPr>
          <w:w w:val="110"/>
        </w:rPr>
        <w:t xml:space="preserve"> annotated as heterochromatin and repetitive regions but not significant enrichment for these two chromatin states was found for any of the four cell types (Figure 5.5</w:t>
      </w:r>
      <w:r>
        <w:rPr>
          <w:spacing w:val="-19"/>
          <w:w w:val="110"/>
        </w:rPr>
        <w:t xml:space="preserve"> </w:t>
      </w:r>
      <w:r>
        <w:rPr>
          <w:w w:val="110"/>
        </w:rPr>
        <w:t>b).</w:t>
      </w:r>
    </w:p>
    <w:p w14:paraId="7C30DFF0" w14:textId="77777777" w:rsidR="005313F1" w:rsidRDefault="005313F1">
      <w:pPr>
        <w:spacing w:line="415" w:lineRule="auto"/>
        <w:jc w:val="both"/>
        <w:sectPr w:rsidR="005313F1">
          <w:pgSz w:w="11910" w:h="16840"/>
          <w:pgMar w:top="1800" w:right="0" w:bottom="560" w:left="1680" w:header="1482" w:footer="364" w:gutter="0"/>
          <w:cols w:space="720"/>
        </w:sectPr>
      </w:pPr>
    </w:p>
    <w:p w14:paraId="7A0BE3AF" w14:textId="77777777" w:rsidR="005313F1" w:rsidRDefault="005313F1">
      <w:pPr>
        <w:pStyle w:val="BodyText"/>
        <w:rPr>
          <w:sz w:val="20"/>
        </w:rPr>
      </w:pPr>
    </w:p>
    <w:p w14:paraId="352AA730" w14:textId="77777777" w:rsidR="005313F1" w:rsidRDefault="005313F1">
      <w:pPr>
        <w:pStyle w:val="BodyText"/>
        <w:rPr>
          <w:sz w:val="20"/>
        </w:rPr>
      </w:pPr>
    </w:p>
    <w:p w14:paraId="405CA498" w14:textId="77777777" w:rsidR="005313F1" w:rsidRDefault="005313F1">
      <w:pPr>
        <w:pStyle w:val="BodyText"/>
        <w:rPr>
          <w:sz w:val="8"/>
        </w:rPr>
      </w:pPr>
    </w:p>
    <w:p w14:paraId="3D2331FC" w14:textId="77777777" w:rsidR="005313F1" w:rsidRDefault="005313F1">
      <w:pPr>
        <w:pStyle w:val="BodyText"/>
        <w:rPr>
          <w:sz w:val="8"/>
        </w:rPr>
      </w:pPr>
    </w:p>
    <w:p w14:paraId="0A41776D" w14:textId="77777777" w:rsidR="005313F1" w:rsidRDefault="005313F1">
      <w:pPr>
        <w:pStyle w:val="BodyText"/>
        <w:spacing w:before="5"/>
        <w:rPr>
          <w:sz w:val="7"/>
        </w:rPr>
      </w:pPr>
    </w:p>
    <w:p w14:paraId="0C8F5323" w14:textId="77777777" w:rsidR="005313F1" w:rsidRDefault="00090D17">
      <w:pPr>
        <w:ind w:left="2713"/>
        <w:rPr>
          <w:rFonts w:ascii="Arial"/>
          <w:sz w:val="8"/>
        </w:rPr>
      </w:pPr>
      <w:r>
        <w:rPr>
          <w:noProof/>
        </w:rPr>
        <mc:AlternateContent>
          <mc:Choice Requires="wpg">
            <w:drawing>
              <wp:anchor distT="0" distB="0" distL="114300" distR="114300" simplePos="0" relativeHeight="4192" behindDoc="0" locked="0" layoutInCell="1" allowOverlap="1" wp14:anchorId="4E4284CE" wp14:editId="68EDB98F">
                <wp:simplePos x="0" y="0"/>
                <wp:positionH relativeFrom="page">
                  <wp:posOffset>2854960</wp:posOffset>
                </wp:positionH>
                <wp:positionV relativeFrom="paragraph">
                  <wp:posOffset>-37465</wp:posOffset>
                </wp:positionV>
                <wp:extent cx="2379345" cy="1431290"/>
                <wp:effectExtent l="0" t="0" r="0" b="3810"/>
                <wp:wrapNone/>
                <wp:docPr id="2019" name="Group 4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9345" cy="1431290"/>
                          <a:chOff x="4496" y="-59"/>
                          <a:chExt cx="3747" cy="2254"/>
                        </a:xfrm>
                      </wpg:grpSpPr>
                      <wps:wsp>
                        <wps:cNvPr id="2020" name="Line 4579"/>
                        <wps:cNvCnPr>
                          <a:cxnSpLocks/>
                        </wps:cNvCnPr>
                        <wps:spPr bwMode="auto">
                          <a:xfrm>
                            <a:off x="4996" y="1546"/>
                            <a:ext cx="0" cy="533"/>
                          </a:xfrm>
                          <a:prstGeom prst="line">
                            <a:avLst/>
                          </a:prstGeom>
                          <a:noFill/>
                          <a:ln w="74010">
                            <a:solidFill>
                              <a:srgbClr val="C67BFF"/>
                            </a:solidFill>
                            <a:round/>
                            <a:headEnd/>
                            <a:tailEnd/>
                          </a:ln>
                          <a:extLst>
                            <a:ext uri="{909E8E84-426E-40DD-AFC4-6F175D3DCCD1}">
                              <a14:hiddenFill xmlns:a14="http://schemas.microsoft.com/office/drawing/2010/main">
                                <a:noFill/>
                              </a14:hiddenFill>
                            </a:ext>
                          </a:extLst>
                        </wps:spPr>
                        <wps:bodyPr/>
                      </wps:wsp>
                      <wps:wsp>
                        <wps:cNvPr id="2021" name="Line 4580"/>
                        <wps:cNvCnPr>
                          <a:cxnSpLocks/>
                        </wps:cNvCnPr>
                        <wps:spPr bwMode="auto">
                          <a:xfrm>
                            <a:off x="4879" y="1734"/>
                            <a:ext cx="0" cy="345"/>
                          </a:xfrm>
                          <a:prstGeom prst="line">
                            <a:avLst/>
                          </a:prstGeom>
                          <a:noFill/>
                          <a:ln w="74010">
                            <a:solidFill>
                              <a:srgbClr val="00BEC4"/>
                            </a:solidFill>
                            <a:round/>
                            <a:headEnd/>
                            <a:tailEnd/>
                          </a:ln>
                          <a:extLst>
                            <a:ext uri="{909E8E84-426E-40DD-AFC4-6F175D3DCCD1}">
                              <a14:hiddenFill xmlns:a14="http://schemas.microsoft.com/office/drawing/2010/main">
                                <a:noFill/>
                              </a14:hiddenFill>
                            </a:ext>
                          </a:extLst>
                        </wps:spPr>
                        <wps:bodyPr/>
                      </wps:wsp>
                      <wps:wsp>
                        <wps:cNvPr id="2022" name="Rectangle 4581"/>
                        <wps:cNvSpPr>
                          <a:spLocks/>
                        </wps:cNvSpPr>
                        <wps:spPr bwMode="auto">
                          <a:xfrm>
                            <a:off x="4704" y="1821"/>
                            <a:ext cx="117" cy="257"/>
                          </a:xfrm>
                          <a:prstGeom prst="rect">
                            <a:avLst/>
                          </a:prstGeom>
                          <a:solidFill>
                            <a:srgbClr val="7BAD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3" name="Rectangle 4582"/>
                        <wps:cNvSpPr>
                          <a:spLocks/>
                        </wps:cNvSpPr>
                        <wps:spPr bwMode="auto">
                          <a:xfrm>
                            <a:off x="4588" y="1817"/>
                            <a:ext cx="117" cy="261"/>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4" name="Picture 458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5106" y="1972"/>
                            <a:ext cx="467"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458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5624" y="1976"/>
                            <a:ext cx="467"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6" name="Rectangle 4585"/>
                        <wps:cNvSpPr>
                          <a:spLocks/>
                        </wps:cNvSpPr>
                        <wps:spPr bwMode="auto">
                          <a:xfrm>
                            <a:off x="6491" y="2018"/>
                            <a:ext cx="117" cy="60"/>
                          </a:xfrm>
                          <a:prstGeom prst="rect">
                            <a:avLst/>
                          </a:prstGeom>
                          <a:solidFill>
                            <a:srgbClr val="C67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7" name="Rectangle 4586"/>
                        <wps:cNvSpPr>
                          <a:spLocks/>
                        </wps:cNvSpPr>
                        <wps:spPr bwMode="auto">
                          <a:xfrm>
                            <a:off x="6375" y="2044"/>
                            <a:ext cx="117" cy="34"/>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 name="Rectangle 4587"/>
                        <wps:cNvSpPr>
                          <a:spLocks/>
                        </wps:cNvSpPr>
                        <wps:spPr bwMode="auto">
                          <a:xfrm>
                            <a:off x="6258" y="2014"/>
                            <a:ext cx="117" cy="65"/>
                          </a:xfrm>
                          <a:prstGeom prst="rect">
                            <a:avLst/>
                          </a:prstGeom>
                          <a:solidFill>
                            <a:srgbClr val="7BAD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9" name="Rectangle 4588"/>
                        <wps:cNvSpPr>
                          <a:spLocks/>
                        </wps:cNvSpPr>
                        <wps:spPr bwMode="auto">
                          <a:xfrm>
                            <a:off x="6142" y="2017"/>
                            <a:ext cx="117" cy="61"/>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0" name="Line 4589"/>
                        <wps:cNvCnPr>
                          <a:cxnSpLocks/>
                        </wps:cNvCnPr>
                        <wps:spPr bwMode="auto">
                          <a:xfrm>
                            <a:off x="7068" y="1908"/>
                            <a:ext cx="0" cy="171"/>
                          </a:xfrm>
                          <a:prstGeom prst="line">
                            <a:avLst/>
                          </a:prstGeom>
                          <a:noFill/>
                          <a:ln w="74010">
                            <a:solidFill>
                              <a:srgbClr val="C67BFF"/>
                            </a:solidFill>
                            <a:round/>
                            <a:headEnd/>
                            <a:tailEnd/>
                          </a:ln>
                          <a:extLst>
                            <a:ext uri="{909E8E84-426E-40DD-AFC4-6F175D3DCCD1}">
                              <a14:hiddenFill xmlns:a14="http://schemas.microsoft.com/office/drawing/2010/main">
                                <a:noFill/>
                              </a14:hiddenFill>
                            </a:ext>
                          </a:extLst>
                        </wps:spPr>
                        <wps:bodyPr/>
                      </wps:wsp>
                      <wps:wsp>
                        <wps:cNvPr id="2031" name="Line 4590"/>
                        <wps:cNvCnPr>
                          <a:cxnSpLocks/>
                        </wps:cNvCnPr>
                        <wps:spPr bwMode="auto">
                          <a:xfrm>
                            <a:off x="6952" y="1939"/>
                            <a:ext cx="0" cy="140"/>
                          </a:xfrm>
                          <a:prstGeom prst="line">
                            <a:avLst/>
                          </a:prstGeom>
                          <a:noFill/>
                          <a:ln w="74010">
                            <a:solidFill>
                              <a:srgbClr val="00BEC4"/>
                            </a:solidFill>
                            <a:round/>
                            <a:headEnd/>
                            <a:tailEnd/>
                          </a:ln>
                          <a:extLst>
                            <a:ext uri="{909E8E84-426E-40DD-AFC4-6F175D3DCCD1}">
                              <a14:hiddenFill xmlns:a14="http://schemas.microsoft.com/office/drawing/2010/main">
                                <a:noFill/>
                              </a14:hiddenFill>
                            </a:ext>
                          </a:extLst>
                        </wps:spPr>
                        <wps:bodyPr/>
                      </wps:wsp>
                      <wps:wsp>
                        <wps:cNvPr id="2032" name="Line 4591"/>
                        <wps:cNvCnPr>
                          <a:cxnSpLocks/>
                        </wps:cNvCnPr>
                        <wps:spPr bwMode="auto">
                          <a:xfrm>
                            <a:off x="6835" y="1916"/>
                            <a:ext cx="0" cy="163"/>
                          </a:xfrm>
                          <a:prstGeom prst="line">
                            <a:avLst/>
                          </a:prstGeom>
                          <a:noFill/>
                          <a:ln w="74010">
                            <a:solidFill>
                              <a:srgbClr val="7BAD00"/>
                            </a:solidFill>
                            <a:round/>
                            <a:headEnd/>
                            <a:tailEnd/>
                          </a:ln>
                          <a:extLst>
                            <a:ext uri="{909E8E84-426E-40DD-AFC4-6F175D3DCCD1}">
                              <a14:hiddenFill xmlns:a14="http://schemas.microsoft.com/office/drawing/2010/main">
                                <a:noFill/>
                              </a14:hiddenFill>
                            </a:ext>
                          </a:extLst>
                        </wps:spPr>
                        <wps:bodyPr/>
                      </wps:wsp>
                      <wps:wsp>
                        <wps:cNvPr id="2033" name="Rectangle 4592"/>
                        <wps:cNvSpPr>
                          <a:spLocks/>
                        </wps:cNvSpPr>
                        <wps:spPr bwMode="auto">
                          <a:xfrm>
                            <a:off x="6660" y="1950"/>
                            <a:ext cx="117" cy="128"/>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4" name="Line 4593"/>
                        <wps:cNvCnPr>
                          <a:cxnSpLocks/>
                        </wps:cNvCnPr>
                        <wps:spPr bwMode="auto">
                          <a:xfrm>
                            <a:off x="7586" y="365"/>
                            <a:ext cx="0" cy="1714"/>
                          </a:xfrm>
                          <a:prstGeom prst="line">
                            <a:avLst/>
                          </a:prstGeom>
                          <a:noFill/>
                          <a:ln w="74010">
                            <a:solidFill>
                              <a:srgbClr val="C67BFF"/>
                            </a:solidFill>
                            <a:round/>
                            <a:headEnd/>
                            <a:tailEnd/>
                          </a:ln>
                          <a:extLst>
                            <a:ext uri="{909E8E84-426E-40DD-AFC4-6F175D3DCCD1}">
                              <a14:hiddenFill xmlns:a14="http://schemas.microsoft.com/office/drawing/2010/main">
                                <a:noFill/>
                              </a14:hiddenFill>
                            </a:ext>
                          </a:extLst>
                        </wps:spPr>
                        <wps:bodyPr/>
                      </wps:wsp>
                      <wps:wsp>
                        <wps:cNvPr id="2035" name="Rectangle 4594"/>
                        <wps:cNvSpPr>
                          <a:spLocks/>
                        </wps:cNvSpPr>
                        <wps:spPr bwMode="auto">
                          <a:xfrm>
                            <a:off x="7411" y="193"/>
                            <a:ext cx="117" cy="1886"/>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6" name="Rectangle 4595"/>
                        <wps:cNvSpPr>
                          <a:spLocks/>
                        </wps:cNvSpPr>
                        <wps:spPr bwMode="auto">
                          <a:xfrm>
                            <a:off x="7294" y="181"/>
                            <a:ext cx="117" cy="1897"/>
                          </a:xfrm>
                          <a:prstGeom prst="rect">
                            <a:avLst/>
                          </a:prstGeom>
                          <a:solidFill>
                            <a:srgbClr val="7BAD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7" name="Line 4596"/>
                        <wps:cNvCnPr>
                          <a:cxnSpLocks/>
                        </wps:cNvCnPr>
                        <wps:spPr bwMode="auto">
                          <a:xfrm>
                            <a:off x="7236" y="314"/>
                            <a:ext cx="0" cy="1765"/>
                          </a:xfrm>
                          <a:prstGeom prst="line">
                            <a:avLst/>
                          </a:prstGeom>
                          <a:noFill/>
                          <a:ln w="74010">
                            <a:solidFill>
                              <a:srgbClr val="F8766C"/>
                            </a:solidFill>
                            <a:round/>
                            <a:headEnd/>
                            <a:tailEnd/>
                          </a:ln>
                          <a:extLst>
                            <a:ext uri="{909E8E84-426E-40DD-AFC4-6F175D3DCCD1}">
                              <a14:hiddenFill xmlns:a14="http://schemas.microsoft.com/office/drawing/2010/main">
                                <a:noFill/>
                              </a14:hiddenFill>
                            </a:ext>
                          </a:extLst>
                        </wps:spPr>
                        <wps:bodyPr/>
                      </wps:wsp>
                      <wps:wsp>
                        <wps:cNvPr id="2038" name="Line 4597"/>
                        <wps:cNvCnPr>
                          <a:cxnSpLocks/>
                        </wps:cNvCnPr>
                        <wps:spPr bwMode="auto">
                          <a:xfrm>
                            <a:off x="8104" y="664"/>
                            <a:ext cx="0" cy="1415"/>
                          </a:xfrm>
                          <a:prstGeom prst="line">
                            <a:avLst/>
                          </a:prstGeom>
                          <a:noFill/>
                          <a:ln w="74010">
                            <a:solidFill>
                              <a:srgbClr val="C67BFF"/>
                            </a:solidFill>
                            <a:round/>
                            <a:headEnd/>
                            <a:tailEnd/>
                          </a:ln>
                          <a:extLst>
                            <a:ext uri="{909E8E84-426E-40DD-AFC4-6F175D3DCCD1}">
                              <a14:hiddenFill xmlns:a14="http://schemas.microsoft.com/office/drawing/2010/main">
                                <a:noFill/>
                              </a14:hiddenFill>
                            </a:ext>
                          </a:extLst>
                        </wps:spPr>
                        <wps:bodyPr/>
                      </wps:wsp>
                      <wps:wsp>
                        <wps:cNvPr id="2039" name="Line 4598"/>
                        <wps:cNvCnPr>
                          <a:cxnSpLocks/>
                        </wps:cNvCnPr>
                        <wps:spPr bwMode="auto">
                          <a:xfrm>
                            <a:off x="7988" y="530"/>
                            <a:ext cx="0" cy="1549"/>
                          </a:xfrm>
                          <a:prstGeom prst="line">
                            <a:avLst/>
                          </a:prstGeom>
                          <a:noFill/>
                          <a:ln w="74010">
                            <a:solidFill>
                              <a:srgbClr val="00BEC4"/>
                            </a:solidFill>
                            <a:round/>
                            <a:headEnd/>
                            <a:tailEnd/>
                          </a:ln>
                          <a:extLst>
                            <a:ext uri="{909E8E84-426E-40DD-AFC4-6F175D3DCCD1}">
                              <a14:hiddenFill xmlns:a14="http://schemas.microsoft.com/office/drawing/2010/main">
                                <a:noFill/>
                              </a14:hiddenFill>
                            </a:ext>
                          </a:extLst>
                        </wps:spPr>
                        <wps:bodyPr/>
                      </wps:wsp>
                      <wps:wsp>
                        <wps:cNvPr id="2040" name="Line 4599"/>
                        <wps:cNvCnPr>
                          <a:cxnSpLocks/>
                        </wps:cNvCnPr>
                        <wps:spPr bwMode="auto">
                          <a:xfrm>
                            <a:off x="7871" y="506"/>
                            <a:ext cx="0" cy="1573"/>
                          </a:xfrm>
                          <a:prstGeom prst="line">
                            <a:avLst/>
                          </a:prstGeom>
                          <a:noFill/>
                          <a:ln w="74010">
                            <a:solidFill>
                              <a:srgbClr val="7BAD00"/>
                            </a:solidFill>
                            <a:round/>
                            <a:headEnd/>
                            <a:tailEnd/>
                          </a:ln>
                          <a:extLst>
                            <a:ext uri="{909E8E84-426E-40DD-AFC4-6F175D3DCCD1}">
                              <a14:hiddenFill xmlns:a14="http://schemas.microsoft.com/office/drawing/2010/main">
                                <a:noFill/>
                              </a14:hiddenFill>
                            </a:ext>
                          </a:extLst>
                        </wps:spPr>
                        <wps:bodyPr/>
                      </wps:wsp>
                      <wps:wsp>
                        <wps:cNvPr id="2041" name="Line 4600"/>
                        <wps:cNvCnPr>
                          <a:cxnSpLocks/>
                        </wps:cNvCnPr>
                        <wps:spPr bwMode="auto">
                          <a:xfrm>
                            <a:off x="7754" y="372"/>
                            <a:ext cx="0" cy="1707"/>
                          </a:xfrm>
                          <a:prstGeom prst="line">
                            <a:avLst/>
                          </a:prstGeom>
                          <a:noFill/>
                          <a:ln w="74010">
                            <a:solidFill>
                              <a:srgbClr val="F8766C"/>
                            </a:solidFill>
                            <a:round/>
                            <a:headEnd/>
                            <a:tailEnd/>
                          </a:ln>
                          <a:extLst>
                            <a:ext uri="{909E8E84-426E-40DD-AFC4-6F175D3DCCD1}">
                              <a14:hiddenFill xmlns:a14="http://schemas.microsoft.com/office/drawing/2010/main">
                                <a:noFill/>
                              </a14:hiddenFill>
                            </a:ext>
                          </a:extLst>
                        </wps:spPr>
                        <wps:bodyPr/>
                      </wps:wsp>
                      <wps:wsp>
                        <wps:cNvPr id="2042" name="Rectangle 4601"/>
                        <wps:cNvSpPr>
                          <a:spLocks/>
                        </wps:cNvSpPr>
                        <wps:spPr bwMode="auto">
                          <a:xfrm>
                            <a:off x="4510" y="-57"/>
                            <a:ext cx="3730" cy="2237"/>
                          </a:xfrm>
                          <a:prstGeom prst="rect">
                            <a:avLst/>
                          </a:prstGeom>
                          <a:noFill/>
                          <a:ln w="3493">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 name="Line 4602"/>
                        <wps:cNvCnPr>
                          <a:cxnSpLocks/>
                        </wps:cNvCnPr>
                        <wps:spPr bwMode="auto">
                          <a:xfrm>
                            <a:off x="4496" y="2079"/>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4" name="Line 4603"/>
                        <wps:cNvCnPr>
                          <a:cxnSpLocks/>
                        </wps:cNvCnPr>
                        <wps:spPr bwMode="auto">
                          <a:xfrm>
                            <a:off x="4496" y="1672"/>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5" name="Line 4604"/>
                        <wps:cNvCnPr>
                          <a:cxnSpLocks/>
                        </wps:cNvCnPr>
                        <wps:spPr bwMode="auto">
                          <a:xfrm>
                            <a:off x="4496" y="1265"/>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6" name="Line 4605"/>
                        <wps:cNvCnPr>
                          <a:cxnSpLocks/>
                        </wps:cNvCnPr>
                        <wps:spPr bwMode="auto">
                          <a:xfrm>
                            <a:off x="4496" y="859"/>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7" name="Line 4606"/>
                        <wps:cNvCnPr>
                          <a:cxnSpLocks/>
                        </wps:cNvCnPr>
                        <wps:spPr bwMode="auto">
                          <a:xfrm>
                            <a:off x="4496" y="452"/>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8" name="Line 4607"/>
                        <wps:cNvCnPr>
                          <a:cxnSpLocks/>
                        </wps:cNvCnPr>
                        <wps:spPr bwMode="auto">
                          <a:xfrm>
                            <a:off x="4496" y="45"/>
                            <a:ext cx="14"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49" name="Line 4608"/>
                        <wps:cNvCnPr>
                          <a:cxnSpLocks/>
                        </wps:cNvCnPr>
                        <wps:spPr bwMode="auto">
                          <a:xfrm>
                            <a:off x="4821"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0" name="Line 4609"/>
                        <wps:cNvCnPr>
                          <a:cxnSpLocks/>
                        </wps:cNvCnPr>
                        <wps:spPr bwMode="auto">
                          <a:xfrm>
                            <a:off x="5339"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1" name="Line 4610"/>
                        <wps:cNvCnPr>
                          <a:cxnSpLocks/>
                        </wps:cNvCnPr>
                        <wps:spPr bwMode="auto">
                          <a:xfrm>
                            <a:off x="5857"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2" name="Line 4611"/>
                        <wps:cNvCnPr>
                          <a:cxnSpLocks/>
                        </wps:cNvCnPr>
                        <wps:spPr bwMode="auto">
                          <a:xfrm>
                            <a:off x="6375"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3" name="Line 4612"/>
                        <wps:cNvCnPr>
                          <a:cxnSpLocks/>
                        </wps:cNvCnPr>
                        <wps:spPr bwMode="auto">
                          <a:xfrm>
                            <a:off x="6893"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4" name="Line 4613"/>
                        <wps:cNvCnPr>
                          <a:cxnSpLocks/>
                        </wps:cNvCnPr>
                        <wps:spPr bwMode="auto">
                          <a:xfrm>
                            <a:off x="7411"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5" name="Line 4614"/>
                        <wps:cNvCnPr>
                          <a:cxnSpLocks/>
                        </wps:cNvCnPr>
                        <wps:spPr bwMode="auto">
                          <a:xfrm>
                            <a:off x="7929" y="2194"/>
                            <a:ext cx="0" cy="0"/>
                          </a:xfrm>
                          <a:prstGeom prst="line">
                            <a:avLst/>
                          </a:prstGeom>
                          <a:noFill/>
                          <a:ln w="3493">
                            <a:solidFill>
                              <a:srgbClr val="333333"/>
                            </a:solidFill>
                            <a:round/>
                            <a:headEnd/>
                            <a:tailEnd/>
                          </a:ln>
                          <a:extLst>
                            <a:ext uri="{909E8E84-426E-40DD-AFC4-6F175D3DCCD1}">
                              <a14:hiddenFill xmlns:a14="http://schemas.microsoft.com/office/drawing/2010/main">
                                <a:noFill/>
                              </a14:hiddenFill>
                            </a:ext>
                          </a:extLst>
                        </wps:spPr>
                        <wps:bodyPr/>
                      </wps:wsp>
                      <wps:wsp>
                        <wps:cNvPr id="2056" name="Rectangle 4615"/>
                        <wps:cNvSpPr>
                          <a:spLocks/>
                        </wps:cNvSpPr>
                        <wps:spPr bwMode="auto">
                          <a:xfrm>
                            <a:off x="4598" y="55"/>
                            <a:ext cx="82" cy="82"/>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7" name="Rectangle 4616"/>
                        <wps:cNvSpPr>
                          <a:spLocks/>
                        </wps:cNvSpPr>
                        <wps:spPr bwMode="auto">
                          <a:xfrm>
                            <a:off x="4598" y="143"/>
                            <a:ext cx="82" cy="82"/>
                          </a:xfrm>
                          <a:prstGeom prst="rect">
                            <a:avLst/>
                          </a:prstGeom>
                          <a:solidFill>
                            <a:srgbClr val="7BAD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8" name="Rectangle 4617"/>
                        <wps:cNvSpPr>
                          <a:spLocks/>
                        </wps:cNvSpPr>
                        <wps:spPr bwMode="auto">
                          <a:xfrm>
                            <a:off x="4598" y="232"/>
                            <a:ext cx="82" cy="82"/>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9" name="Rectangle 4618"/>
                        <wps:cNvSpPr>
                          <a:spLocks/>
                        </wps:cNvSpPr>
                        <wps:spPr bwMode="auto">
                          <a:xfrm>
                            <a:off x="4598" y="321"/>
                            <a:ext cx="82" cy="82"/>
                          </a:xfrm>
                          <a:prstGeom prst="rect">
                            <a:avLst/>
                          </a:prstGeom>
                          <a:solidFill>
                            <a:srgbClr val="C67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0" name="Text Box 4619"/>
                        <wps:cNvSpPr txBox="1">
                          <a:spLocks/>
                        </wps:cNvSpPr>
                        <wps:spPr bwMode="auto">
                          <a:xfrm>
                            <a:off x="4513" y="-54"/>
                            <a:ext cx="3725" cy="2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177EF" w14:textId="77777777" w:rsidR="005A72E5" w:rsidRDefault="005A72E5">
                              <w:pPr>
                                <w:spacing w:before="9"/>
                                <w:rPr>
                                  <w:sz w:val="8"/>
                                </w:rPr>
                              </w:pPr>
                            </w:p>
                            <w:p w14:paraId="7172C97D" w14:textId="77777777" w:rsidR="005A72E5" w:rsidRDefault="005A72E5">
                              <w:pPr>
                                <w:spacing w:before="1" w:line="211" w:lineRule="auto"/>
                                <w:ind w:left="196" w:right="3278"/>
                                <w:rPr>
                                  <w:rFonts w:ascii="Arial"/>
                                  <w:b/>
                                  <w:sz w:val="9"/>
                                </w:rPr>
                              </w:pPr>
                              <w:r>
                                <w:rPr>
                                  <w:rFonts w:ascii="Arial"/>
                                  <w:b/>
                                  <w:sz w:val="9"/>
                                </w:rPr>
                                <w:t xml:space="preserve">CD14 </w:t>
                              </w:r>
                              <w:r>
                                <w:rPr>
                                  <w:rFonts w:ascii="Arial"/>
                                  <w:b/>
                                  <w:w w:val="105"/>
                                  <w:sz w:val="9"/>
                                </w:rPr>
                                <w:t>CD4 CD8 NK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284CE" id="Group 4578" o:spid="_x0000_s1367" style="position:absolute;left:0;text-align:left;margin-left:224.8pt;margin-top:-2.95pt;width:187.35pt;height:112.7pt;z-index:4192;mso-position-horizontal-relative:page" coordorigin="4496,-59" coordsize="3747,2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">
                <v:line id="Line 4579" o:spid="_x0000_s1368" style="position:absolute;visibility:visible;mso-wrap-style:square" from="4996,1546" to="4996,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" strokecolor="#c67bff" strokeweight="2.05583mm">
                  <o:lock v:ext="edit" shapetype="f"/>
                </v:line>
                <v:line id="Line 4580" o:spid="_x0000_s1369" style="position:absolute;visibility:visible;mso-wrap-style:square" from="4879,1734" to="4879,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" strokecolor="#00bec4" strokeweight="2.05583mm">
                  <o:lock v:ext="edit" shapetype="f"/>
                </v:line>
                <v:rect id="Rectangle 4581" o:spid="_x0000_s1370" style="position:absolute;left:4704;top:1821;width:117;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" fillcolor="#7bad00" stroked="f">
                  <v:path arrowok="t"/>
                </v:rect>
                <v:rect id="Rectangle 4582" o:spid="_x0000_s1371" style="position:absolute;left:4588;top:1817;width:117;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" fillcolor="#f8766c" stroked="f">
                  <v:path arrowok="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83" o:spid="_x0000_s1372" type="#_x0000_t75" style="position:absolute;left:5106;top:1972;width:467;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">
                  <v:imagedata r:id="rId21" o:title=""/>
                  <v:path arrowok="t"/>
                  <o:lock v:ext="edit" aspectratio="f"/>
                </v:shape>
                <v:shape id="Picture 4584" o:spid="_x0000_s1373" type="#_x0000_t75" style="position:absolute;left:5624;top:1976;width:467;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">
                  <v:imagedata r:id="rId22" o:title=""/>
                  <v:path arrowok="t"/>
                  <o:lock v:ext="edit" aspectratio="f"/>
                </v:shape>
                <v:rect id="Rectangle 4585" o:spid="_x0000_s1374" style="position:absolute;left:6491;top:2018;width:117;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" fillcolor="#c67bff" stroked="f">
                  <v:path arrowok="t"/>
                </v:rect>
                <v:rect id="Rectangle 4586" o:spid="_x0000_s1375" style="position:absolute;left:6375;top:2044;width:117;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" fillcolor="#00bec4" stroked="f">
                  <v:path arrowok="t"/>
                </v:rect>
                <v:rect id="Rectangle 4587" o:spid="_x0000_s1376" style="position:absolute;left:6258;top:2014;width:117;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" fillcolor="#7bad00" stroked="f">
                  <v:path arrowok="t"/>
                </v:rect>
                <v:rect id="Rectangle 4588" o:spid="_x0000_s1377" style="position:absolute;left:6142;top:2017;width:117;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" fillcolor="#f8766c" stroked="f">
                  <v:path arrowok="t"/>
                </v:rect>
                <v:line id="Line 4589" o:spid="_x0000_s1378" style="position:absolute;visibility:visible;mso-wrap-style:square" from="7068,1908" to="7068,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" strokecolor="#c67bff" strokeweight="2.05583mm">
                  <o:lock v:ext="edit" shapetype="f"/>
                </v:line>
                <v:line id="Line 4590" o:spid="_x0000_s1379" style="position:absolute;visibility:visible;mso-wrap-style:square" from="6952,1939" to="6952,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" strokecolor="#00bec4" strokeweight="2.05583mm">
                  <o:lock v:ext="edit" shapetype="f"/>
                </v:line>
                <v:line id="Line 4591" o:spid="_x0000_s1380" style="position:absolute;visibility:visible;mso-wrap-style:square" from="6835,1916" to="6835,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" strokecolor="#7bad00" strokeweight="2.05583mm">
                  <o:lock v:ext="edit" shapetype="f"/>
                </v:line>
                <v:rect id="Rectangle 4592" o:spid="_x0000_s1381" style="position:absolute;left:6660;top:1950;width:117;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" fillcolor="#f8766c" stroked="f">
                  <v:path arrowok="t"/>
                </v:rect>
                <v:line id="Line 4593" o:spid="_x0000_s1382" style="position:absolute;visibility:visible;mso-wrap-style:square" from="7586,365" to="7586,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" strokecolor="#c67bff" strokeweight="2.05583mm">
                  <o:lock v:ext="edit" shapetype="f"/>
                </v:line>
                <v:rect id="Rectangle 4594" o:spid="_x0000_s1383" style="position:absolute;left:7411;top:193;width:11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" fillcolor="#00bec4" stroked="f">
                  <v:path arrowok="t"/>
                </v:rect>
                <v:rect id="Rectangle 4595" o:spid="_x0000_s1384" style="position:absolute;left:7294;top:181;width:11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" fillcolor="#7bad00" stroked="f">
                  <v:path arrowok="t"/>
                </v:rect>
                <v:line id="Line 4596" o:spid="_x0000_s1385" style="position:absolute;visibility:visible;mso-wrap-style:square" from="7236,314" to="7236,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" strokecolor="#f8766c" strokeweight="2.05583mm">
                  <o:lock v:ext="edit" shapetype="f"/>
                </v:line>
                <v:line id="Line 4597" o:spid="_x0000_s1386" style="position:absolute;visibility:visible;mso-wrap-style:square" from="8104,664" to="8104,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" strokecolor="#c67bff" strokeweight="2.05583mm">
                  <o:lock v:ext="edit" shapetype="f"/>
                </v:line>
                <v:line id="Line 4598" o:spid="_x0000_s1387" style="position:absolute;visibility:visible;mso-wrap-style:square" from="7988,530" to="7988,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" strokecolor="#00bec4" strokeweight="2.05583mm">
                  <o:lock v:ext="edit" shapetype="f"/>
                </v:line>
                <v:line id="Line 4599" o:spid="_x0000_s1388" style="position:absolute;visibility:visible;mso-wrap-style:square" from="7871,506" to="787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" strokecolor="#7bad00" strokeweight="2.05583mm">
                  <o:lock v:ext="edit" shapetype="f"/>
                </v:line>
                <v:line id="Line 4600" o:spid="_x0000_s1389" style="position:absolute;visibility:visible;mso-wrap-style:square" from="7754,372" to="7754,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" strokecolor="#f8766c" strokeweight="2.05583mm">
                  <o:lock v:ext="edit" shapetype="f"/>
                </v:line>
                <v:rect id="Rectangle 4601" o:spid="_x0000_s1390" style="position:absolute;left:4510;top:-57;width:373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" filled="f" strokecolor="#333" strokeweight=".09703mm">
                  <v:path arrowok="t"/>
                </v:rect>
                <v:line id="Line 4602" o:spid="_x0000_s1391" style="position:absolute;visibility:visible;mso-wrap-style:square" from="4496,2079" to="4510,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" strokecolor="#333" strokeweight=".09703mm">
                  <o:lock v:ext="edit" shapetype="f"/>
                </v:line>
                <v:line id="Line 4603" o:spid="_x0000_s1392" style="position:absolute;visibility:visible;mso-wrap-style:square" from="4496,1672" to="4510,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" strokecolor="#333" strokeweight=".09703mm">
                  <o:lock v:ext="edit" shapetype="f"/>
                </v:line>
                <v:line id="Line 4604" o:spid="_x0000_s1393" style="position:absolute;visibility:visible;mso-wrap-style:square" from="4496,1265" to="451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" strokecolor="#333" strokeweight=".09703mm">
                  <o:lock v:ext="edit" shapetype="f"/>
                </v:line>
                <v:line id="Line 4605" o:spid="_x0000_s1394" style="position:absolute;visibility:visible;mso-wrap-style:square" from="4496,859" to="451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" strokecolor="#333" strokeweight=".09703mm">
                  <o:lock v:ext="edit" shapetype="f"/>
                </v:line>
                <v:line id="Line 4606" o:spid="_x0000_s1395" style="position:absolute;visibility:visible;mso-wrap-style:square" from="4496,452" to="451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" strokecolor="#333" strokeweight=".09703mm">
                  <o:lock v:ext="edit" shapetype="f"/>
                </v:line>
                <v:line id="Line 4607" o:spid="_x0000_s1396" style="position:absolute;visibility:visible;mso-wrap-style:square" from="4496,45" to="45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" strokecolor="#333" strokeweight=".09703mm">
                  <o:lock v:ext="edit" shapetype="f"/>
                </v:line>
                <v:line id="Line 4608" o:spid="_x0000_s1397" style="position:absolute;visibility:visible;mso-wrap-style:square" from="4821,2194" to="4821,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" strokecolor="#333" strokeweight=".09703mm">
                  <o:lock v:ext="edit" shapetype="f"/>
                </v:line>
                <v:line id="Line 4609" o:spid="_x0000_s1398" style="position:absolute;visibility:visible;mso-wrap-style:square" from="5339,2194" to="5339,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" strokecolor="#333" strokeweight=".09703mm">
                  <o:lock v:ext="edit" shapetype="f"/>
                </v:line>
                <v:line id="Line 4610" o:spid="_x0000_s1399" style="position:absolute;visibility:visible;mso-wrap-style:square" from="5857,2194" to="5857,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" strokecolor="#333" strokeweight=".09703mm">
                  <o:lock v:ext="edit" shapetype="f"/>
                </v:line>
                <v:line id="Line 4611" o:spid="_x0000_s1400" style="position:absolute;visibility:visible;mso-wrap-style:square" from="6375,2194" to="6375,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" strokecolor="#333" strokeweight=".09703mm">
                  <o:lock v:ext="edit" shapetype="f"/>
                </v:line>
                <v:line id="Line 4612" o:spid="_x0000_s1401" style="position:absolute;visibility:visible;mso-wrap-style:square" from="6893,2194" to="6893,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" strokecolor="#333" strokeweight=".09703mm">
                  <o:lock v:ext="edit" shapetype="f"/>
                </v:line>
                <v:line id="Line 4613" o:spid="_x0000_s1402" style="position:absolute;visibility:visible;mso-wrap-style:square" from="7411,2194" to="7411,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" strokecolor="#333" strokeweight=".09703mm">
                  <o:lock v:ext="edit" shapetype="f"/>
                </v:line>
                <v:line id="Line 4614" o:spid="_x0000_s1403" style="position:absolute;visibility:visible;mso-wrap-style:square" from="7929,2194" to="7929,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" strokecolor="#333" strokeweight=".09703mm">
                  <o:lock v:ext="edit" shapetype="f"/>
                </v:line>
                <v:rect id="Rectangle 4615" o:spid="_x0000_s1404" style="position:absolute;left:4598;top:55;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" fillcolor="#f8766c" stroked="f">
                  <v:path arrowok="t"/>
                </v:rect>
                <v:rect id="Rectangle 4616" o:spid="_x0000_s1405" style="position:absolute;left:4598;top:143;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" fillcolor="#7bad00" stroked="f">
                  <v:path arrowok="t"/>
                </v:rect>
                <v:rect id="Rectangle 4617" o:spid="_x0000_s1406" style="position:absolute;left:4598;top:232;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" fillcolor="#00bec4" stroked="f">
                  <v:path arrowok="t"/>
                </v:rect>
                <v:rect id="Rectangle 4618" o:spid="_x0000_s1407" style="position:absolute;left:4598;top:321;width:82;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" fillcolor="#c67bff" stroked="f">
                  <v:path arrowok="t"/>
                </v:rect>
                <v:shape id="Text Box 4619" o:spid="_x0000_s1408" type="#_x0000_t202" style="position:absolute;left:4513;top:-54;width:3725;height:2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" filled="f" stroked="f">
                  <v:path arrowok="t"/>
                  <v:textbox inset="0,0,0,0">
                    <w:txbxContent>
                      <w:p w14:paraId="155177EF" w14:textId="77777777" w:rsidR="005A72E5" w:rsidRDefault="005A72E5">
                        <w:pPr>
                          <w:spacing w:before="9"/>
                          <w:rPr>
                            <w:sz w:val="8"/>
                          </w:rPr>
                        </w:pPr>
                      </w:p>
                      <w:p w14:paraId="7172C97D" w14:textId="77777777" w:rsidR="005A72E5" w:rsidRDefault="005A72E5">
                        <w:pPr>
                          <w:spacing w:before="1" w:line="211" w:lineRule="auto"/>
                          <w:ind w:left="196" w:right="3278"/>
                          <w:rPr>
                            <w:rFonts w:ascii="Arial"/>
                            <w:b/>
                            <w:sz w:val="9"/>
                          </w:rPr>
                        </w:pPr>
                        <w:r>
                          <w:rPr>
                            <w:rFonts w:ascii="Arial"/>
                            <w:b/>
                            <w:sz w:val="9"/>
                          </w:rPr>
                          <w:t xml:space="preserve">CD14 </w:t>
                        </w:r>
                        <w:r>
                          <w:rPr>
                            <w:rFonts w:ascii="Arial"/>
                            <w:b/>
                            <w:w w:val="105"/>
                            <w:sz w:val="9"/>
                          </w:rPr>
                          <w:t>CD4 CD8 NK</w:t>
                        </w:r>
                      </w:p>
                    </w:txbxContent>
                  </v:textbox>
                </v:shape>
                <w10:wrap anchorx="page"/>
              </v:group>
            </w:pict>
          </mc:Fallback>
        </mc:AlternateContent>
      </w:r>
      <w:r w:rsidR="009B75EF">
        <w:rPr>
          <w:rFonts w:ascii="Arial"/>
          <w:color w:val="4D4D4D"/>
          <w:w w:val="105"/>
          <w:sz w:val="8"/>
        </w:rPr>
        <w:t>50</w:t>
      </w:r>
    </w:p>
    <w:p w14:paraId="71752494" w14:textId="77777777" w:rsidR="005313F1" w:rsidRDefault="005313F1">
      <w:pPr>
        <w:pStyle w:val="BodyText"/>
        <w:spacing w:before="8"/>
        <w:rPr>
          <w:rFonts w:ascii="Arial"/>
          <w:sz w:val="18"/>
        </w:rPr>
      </w:pPr>
    </w:p>
    <w:p w14:paraId="36092AD1" w14:textId="77777777" w:rsidR="005313F1" w:rsidRDefault="005313F1">
      <w:pPr>
        <w:pStyle w:val="BodyText"/>
        <w:spacing w:before="7"/>
        <w:rPr>
          <w:rFonts w:ascii="Arial"/>
          <w:sz w:val="8"/>
        </w:rPr>
      </w:pPr>
    </w:p>
    <w:p w14:paraId="18BC60E1" w14:textId="77777777" w:rsidR="005313F1" w:rsidRDefault="009B75EF">
      <w:pPr>
        <w:spacing w:before="1"/>
        <w:ind w:left="2713"/>
        <w:rPr>
          <w:rFonts w:ascii="Arial"/>
          <w:sz w:val="8"/>
        </w:rPr>
      </w:pPr>
      <w:r>
        <w:rPr>
          <w:rFonts w:ascii="Arial"/>
          <w:color w:val="4D4D4D"/>
          <w:w w:val="105"/>
          <w:sz w:val="8"/>
        </w:rPr>
        <w:t>40</w:t>
      </w:r>
    </w:p>
    <w:p w14:paraId="0DDD601F" w14:textId="77777777" w:rsidR="005313F1" w:rsidRDefault="005313F1">
      <w:pPr>
        <w:pStyle w:val="BodyText"/>
        <w:spacing w:before="8"/>
        <w:rPr>
          <w:rFonts w:ascii="Arial"/>
          <w:sz w:val="18"/>
        </w:rPr>
      </w:pPr>
    </w:p>
    <w:p w14:paraId="00BD4A93" w14:textId="77777777" w:rsidR="005313F1" w:rsidRDefault="005313F1">
      <w:pPr>
        <w:pStyle w:val="BodyText"/>
        <w:spacing w:before="7"/>
        <w:rPr>
          <w:rFonts w:ascii="Arial"/>
          <w:sz w:val="8"/>
        </w:rPr>
      </w:pPr>
    </w:p>
    <w:p w14:paraId="78E29D8D" w14:textId="77777777" w:rsidR="005313F1" w:rsidRDefault="00090D17">
      <w:pPr>
        <w:ind w:left="2713"/>
        <w:rPr>
          <w:rFonts w:ascii="Arial"/>
          <w:sz w:val="8"/>
        </w:rPr>
      </w:pPr>
      <w:r>
        <w:rPr>
          <w:noProof/>
        </w:rPr>
        <mc:AlternateContent>
          <mc:Choice Requires="wps">
            <w:drawing>
              <wp:anchor distT="0" distB="0" distL="114300" distR="114300" simplePos="0" relativeHeight="4744" behindDoc="0" locked="0" layoutInCell="1" allowOverlap="1" wp14:anchorId="02F4A448" wp14:editId="7E4EFEE5">
                <wp:simplePos x="0" y="0"/>
                <wp:positionH relativeFrom="page">
                  <wp:posOffset>2665730</wp:posOffset>
                </wp:positionH>
                <wp:positionV relativeFrom="paragraph">
                  <wp:posOffset>-3810</wp:posOffset>
                </wp:positionV>
                <wp:extent cx="98425" cy="494030"/>
                <wp:effectExtent l="0" t="0" r="0" b="0"/>
                <wp:wrapNone/>
                <wp:docPr id="2018" name="Text Box 4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425" cy="49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3DA9C" w14:textId="77777777" w:rsidR="005A72E5" w:rsidRDefault="005A72E5">
                            <w:pPr>
                              <w:spacing w:before="19"/>
                              <w:ind w:left="20"/>
                              <w:rPr>
                                <w:rFonts w:ascii="Arial"/>
                                <w:b/>
                                <w:sz w:val="10"/>
                              </w:rPr>
                            </w:pPr>
                            <w:r>
                              <w:rPr>
                                <w:rFonts w:ascii="Arial"/>
                                <w:b/>
                                <w:w w:val="105"/>
                                <w:sz w:val="10"/>
                              </w:rPr>
                              <w:t>Percentage</w:t>
                            </w:r>
                            <w:r>
                              <w:rPr>
                                <w:rFonts w:ascii="Arial"/>
                                <w:b/>
                                <w:spacing w:val="-14"/>
                                <w:w w:val="105"/>
                                <w:sz w:val="10"/>
                              </w:rPr>
                              <w:t xml:space="preserve"> </w:t>
                            </w:r>
                            <w:r>
                              <w:rPr>
                                <w:rFonts w:ascii="Arial"/>
                                <w:b/>
                                <w:w w:val="105"/>
                                <w:sz w:val="10"/>
                              </w:rPr>
                              <w:t>(</w:t>
                            </w:r>
                            <w:proofErr w:type="gramStart"/>
                            <w:r>
                              <w:rPr>
                                <w:rFonts w:ascii="Arial"/>
                                <w:b/>
                                <w:w w:val="105"/>
                                <w:sz w:val="10"/>
                              </w:rPr>
                              <w:t>%</w:t>
                            </w:r>
                            <w:proofErr w:type="gramEnd"/>
                            <w:r>
                              <w:rPr>
                                <w:rFonts w:asci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4A448" id="Text Box 4577" o:spid="_x0000_s1409" type="#_x0000_t202" style="position:absolute;left:0;text-align:left;margin-left:209.9pt;margin-top:-.3pt;width:7.75pt;height:38.9pt;z-index:4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" filled="f" stroked="f">
                <v:path arrowok="t"/>
                <v:textbox style="layout-flow:vertical;mso-layout-flow-alt:bottom-to-top" inset="0,0,0,0">
                  <w:txbxContent>
                    <w:p w14:paraId="7103DA9C" w14:textId="77777777" w:rsidR="005A72E5" w:rsidRDefault="005A72E5">
                      <w:pPr>
                        <w:spacing w:before="19"/>
                        <w:ind w:left="20"/>
                        <w:rPr>
                          <w:rFonts w:ascii="Arial"/>
                          <w:b/>
                          <w:sz w:val="10"/>
                        </w:rPr>
                      </w:pPr>
                      <w:r>
                        <w:rPr>
                          <w:rFonts w:ascii="Arial"/>
                          <w:b/>
                          <w:w w:val="105"/>
                          <w:sz w:val="10"/>
                        </w:rPr>
                        <w:t>Percentage</w:t>
                      </w:r>
                      <w:r>
                        <w:rPr>
                          <w:rFonts w:ascii="Arial"/>
                          <w:b/>
                          <w:spacing w:val="-14"/>
                          <w:w w:val="105"/>
                          <w:sz w:val="10"/>
                        </w:rPr>
                        <w:t xml:space="preserve"> </w:t>
                      </w:r>
                      <w:r>
                        <w:rPr>
                          <w:rFonts w:ascii="Arial"/>
                          <w:b/>
                          <w:w w:val="105"/>
                          <w:sz w:val="10"/>
                        </w:rPr>
                        <w:t>(</w:t>
                      </w:r>
                      <w:proofErr w:type="gramStart"/>
                      <w:r>
                        <w:rPr>
                          <w:rFonts w:ascii="Arial"/>
                          <w:b/>
                          <w:w w:val="105"/>
                          <w:sz w:val="10"/>
                        </w:rPr>
                        <w:t>%</w:t>
                      </w:r>
                      <w:proofErr w:type="gramEnd"/>
                      <w:r>
                        <w:rPr>
                          <w:rFonts w:ascii="Arial"/>
                          <w:b/>
                          <w:w w:val="105"/>
                          <w:sz w:val="10"/>
                        </w:rPr>
                        <w:t>)</w:t>
                      </w:r>
                    </w:p>
                  </w:txbxContent>
                </v:textbox>
                <w10:wrap anchorx="page"/>
              </v:shape>
            </w:pict>
          </mc:Fallback>
        </mc:AlternateContent>
      </w:r>
      <w:r w:rsidR="009B75EF">
        <w:rPr>
          <w:rFonts w:ascii="Arial"/>
          <w:color w:val="4D4D4D"/>
          <w:w w:val="105"/>
          <w:sz w:val="8"/>
        </w:rPr>
        <w:t>30</w:t>
      </w:r>
    </w:p>
    <w:p w14:paraId="28C31440" w14:textId="77777777" w:rsidR="005313F1" w:rsidRDefault="005313F1">
      <w:pPr>
        <w:pStyle w:val="BodyText"/>
        <w:spacing w:before="8"/>
        <w:rPr>
          <w:rFonts w:ascii="Arial"/>
          <w:sz w:val="18"/>
        </w:rPr>
      </w:pPr>
    </w:p>
    <w:p w14:paraId="5EEC9B2A" w14:textId="77777777" w:rsidR="005313F1" w:rsidRDefault="005313F1">
      <w:pPr>
        <w:pStyle w:val="BodyText"/>
        <w:spacing w:before="8"/>
        <w:rPr>
          <w:rFonts w:ascii="Arial"/>
          <w:sz w:val="8"/>
        </w:rPr>
      </w:pPr>
    </w:p>
    <w:p w14:paraId="360971C6" w14:textId="77777777" w:rsidR="005313F1" w:rsidRDefault="009B75EF">
      <w:pPr>
        <w:ind w:left="2713"/>
        <w:rPr>
          <w:rFonts w:ascii="Arial"/>
          <w:sz w:val="8"/>
        </w:rPr>
      </w:pPr>
      <w:r>
        <w:rPr>
          <w:rFonts w:ascii="Arial"/>
          <w:color w:val="4D4D4D"/>
          <w:w w:val="105"/>
          <w:sz w:val="8"/>
        </w:rPr>
        <w:t>20</w:t>
      </w:r>
    </w:p>
    <w:p w14:paraId="235E98C4" w14:textId="77777777" w:rsidR="005313F1" w:rsidRDefault="005313F1">
      <w:pPr>
        <w:pStyle w:val="BodyText"/>
        <w:spacing w:before="8"/>
        <w:rPr>
          <w:rFonts w:ascii="Arial"/>
          <w:sz w:val="18"/>
        </w:rPr>
      </w:pPr>
    </w:p>
    <w:p w14:paraId="7F1756E3" w14:textId="77777777" w:rsidR="005313F1" w:rsidRDefault="005313F1">
      <w:pPr>
        <w:pStyle w:val="BodyText"/>
        <w:spacing w:before="7"/>
        <w:rPr>
          <w:rFonts w:ascii="Arial"/>
          <w:sz w:val="8"/>
        </w:rPr>
      </w:pPr>
    </w:p>
    <w:p w14:paraId="3D6D51CE" w14:textId="77777777" w:rsidR="005313F1" w:rsidRDefault="009B75EF">
      <w:pPr>
        <w:ind w:left="2713"/>
        <w:rPr>
          <w:rFonts w:ascii="Arial"/>
          <w:sz w:val="8"/>
        </w:rPr>
      </w:pPr>
      <w:r>
        <w:rPr>
          <w:rFonts w:ascii="Arial"/>
          <w:color w:val="4D4D4D"/>
          <w:w w:val="105"/>
          <w:sz w:val="8"/>
        </w:rPr>
        <w:t>10</w:t>
      </w:r>
    </w:p>
    <w:p w14:paraId="25E811BF" w14:textId="77777777" w:rsidR="005313F1" w:rsidRDefault="005313F1">
      <w:pPr>
        <w:pStyle w:val="BodyText"/>
        <w:spacing w:before="9"/>
        <w:rPr>
          <w:rFonts w:ascii="Arial"/>
          <w:sz w:val="18"/>
        </w:rPr>
      </w:pPr>
    </w:p>
    <w:p w14:paraId="52FD91EB" w14:textId="77777777" w:rsidR="005313F1" w:rsidRDefault="005313F1">
      <w:pPr>
        <w:pStyle w:val="BodyText"/>
        <w:spacing w:before="7"/>
        <w:rPr>
          <w:rFonts w:ascii="Arial"/>
          <w:sz w:val="8"/>
        </w:rPr>
      </w:pPr>
    </w:p>
    <w:p w14:paraId="64D3D3CA" w14:textId="77777777" w:rsidR="005313F1" w:rsidRDefault="00090D17">
      <w:pPr>
        <w:ind w:left="2759"/>
        <w:rPr>
          <w:rFonts w:ascii="Arial"/>
          <w:sz w:val="8"/>
        </w:rPr>
      </w:pPr>
      <w:r>
        <w:rPr>
          <w:noProof/>
        </w:rPr>
        <mc:AlternateContent>
          <mc:Choice Requires="wps">
            <w:drawing>
              <wp:anchor distT="0" distB="0" distL="114300" distR="114300" simplePos="0" relativeHeight="4768" behindDoc="0" locked="0" layoutInCell="1" allowOverlap="1" wp14:anchorId="3795A5DC" wp14:editId="0308AD7C">
                <wp:simplePos x="0" y="0"/>
                <wp:positionH relativeFrom="page">
                  <wp:posOffset>2869565</wp:posOffset>
                </wp:positionH>
                <wp:positionV relativeFrom="paragraph">
                  <wp:posOffset>182245</wp:posOffset>
                </wp:positionV>
                <wp:extent cx="241300" cy="52705"/>
                <wp:effectExtent l="0" t="0" r="0" b="0"/>
                <wp:wrapNone/>
                <wp:docPr id="2017" name="WordArt 4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1300"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8B7B6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Promoters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795A5DC" id="WordArt 4576" o:spid="_x0000_s1410" type="#_x0000_t202" style="position:absolute;left:0;text-align:left;margin-left:225.95pt;margin-top:14.35pt;width:19pt;height:4.15pt;rotation:-45;z-index: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" filled="f" stroked="f">
                <v:stroke joinstyle="round"/>
                <v:path arrowok="t"/>
                <v:textbox>
                  <w:txbxContent>
                    <w:p w14:paraId="508B7B61"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Promoters</w:t>
                      </w:r>
                    </w:p>
                  </w:txbxContent>
                </v:textbox>
                <w10:wrap anchorx="page"/>
              </v:shape>
            </w:pict>
          </mc:Fallback>
        </mc:AlternateContent>
      </w:r>
      <w:r>
        <w:rPr>
          <w:noProof/>
        </w:rPr>
        <mc:AlternateContent>
          <mc:Choice Requires="wps">
            <w:drawing>
              <wp:anchor distT="0" distB="0" distL="114300" distR="114300" simplePos="0" relativeHeight="4816" behindDoc="0" locked="0" layoutInCell="1" allowOverlap="1" wp14:anchorId="7EF4293D" wp14:editId="77DEF608">
                <wp:simplePos x="0" y="0"/>
                <wp:positionH relativeFrom="page">
                  <wp:posOffset>3554730</wp:posOffset>
                </wp:positionH>
                <wp:positionV relativeFrom="paragraph">
                  <wp:posOffset>181610</wp:posOffset>
                </wp:positionV>
                <wp:extent cx="188595" cy="52705"/>
                <wp:effectExtent l="0" t="0" r="0" b="0"/>
                <wp:wrapNone/>
                <wp:docPr id="2016" name="WordArt 4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8595"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3501DA"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5’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EF4293D" id="WordArt 4575" o:spid="_x0000_s1411" type="#_x0000_t202" style="position:absolute;left:0;text-align:left;margin-left:279.9pt;margin-top:14.3pt;width:14.85pt;height:4.15pt;rotation:-45;z-index: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" filled="f" stroked="f">
                <v:stroke joinstyle="round"/>
                <v:path arrowok="t"/>
                <v:textbox>
                  <w:txbxContent>
                    <w:p w14:paraId="033501DA"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5’ UTRs</w:t>
                      </w:r>
                    </w:p>
                  </w:txbxContent>
                </v:textbox>
                <w10:wrap anchorx="page"/>
              </v:shape>
            </w:pict>
          </mc:Fallback>
        </mc:AlternateContent>
      </w:r>
      <w:r>
        <w:rPr>
          <w:noProof/>
        </w:rPr>
        <mc:AlternateContent>
          <mc:Choice Requires="wps">
            <w:drawing>
              <wp:anchor distT="0" distB="0" distL="114300" distR="114300" simplePos="0" relativeHeight="4840" behindDoc="0" locked="0" layoutInCell="1" allowOverlap="1" wp14:anchorId="3F917ED4" wp14:editId="4BBB5079">
                <wp:simplePos x="0" y="0"/>
                <wp:positionH relativeFrom="page">
                  <wp:posOffset>3884930</wp:posOffset>
                </wp:positionH>
                <wp:positionV relativeFrom="paragraph">
                  <wp:posOffset>181610</wp:posOffset>
                </wp:positionV>
                <wp:extent cx="188595" cy="52705"/>
                <wp:effectExtent l="0" t="0" r="0" b="0"/>
                <wp:wrapNone/>
                <wp:docPr id="2015" name="WordArt 4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8595"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CCAFD55"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3’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F917ED4" id="WordArt 4574" o:spid="_x0000_s1412" type="#_x0000_t202" style="position:absolute;left:0;text-align:left;margin-left:305.9pt;margin-top:14.3pt;width:14.85pt;height:4.15pt;rotation:-45;z-index:4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" filled="f" stroked="f">
                <v:stroke joinstyle="round"/>
                <v:path arrowok="t"/>
                <v:textbox>
                  <w:txbxContent>
                    <w:p w14:paraId="1CCAFD55"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3’ UTRs</w:t>
                      </w:r>
                    </w:p>
                  </w:txbxContent>
                </v:textbox>
                <w10:wrap anchorx="page"/>
              </v:shape>
            </w:pict>
          </mc:Fallback>
        </mc:AlternateContent>
      </w:r>
      <w:r>
        <w:rPr>
          <w:noProof/>
        </w:rPr>
        <mc:AlternateContent>
          <mc:Choice Requires="wps">
            <w:drawing>
              <wp:anchor distT="0" distB="0" distL="114300" distR="114300" simplePos="0" relativeHeight="4864" behindDoc="0" locked="0" layoutInCell="1" allowOverlap="1" wp14:anchorId="6C0B1A68" wp14:editId="0100E991">
                <wp:simplePos x="0" y="0"/>
                <wp:positionH relativeFrom="page">
                  <wp:posOffset>4267200</wp:posOffset>
                </wp:positionH>
                <wp:positionV relativeFrom="paragraph">
                  <wp:posOffset>148590</wp:posOffset>
                </wp:positionV>
                <wp:extent cx="145415" cy="52705"/>
                <wp:effectExtent l="0" t="0" r="0" b="0"/>
                <wp:wrapNone/>
                <wp:docPr id="2014" name="WordArt 4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45415"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918DAA"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Exons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C0B1A68" id="WordArt 4573" o:spid="_x0000_s1413" type="#_x0000_t202" style="position:absolute;left:0;text-align:left;margin-left:336pt;margin-top:11.7pt;width:11.45pt;height:4.15pt;rotation:-45;z-index: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" filled="f" stroked="f">
                <v:stroke joinstyle="round"/>
                <v:path arrowok="t"/>
                <v:textbox>
                  <w:txbxContent>
                    <w:p w14:paraId="77918DAA"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Exons</w:t>
                      </w:r>
                    </w:p>
                  </w:txbxContent>
                </v:textbox>
                <w10:wrap anchorx="page"/>
              </v:shape>
            </w:pict>
          </mc:Fallback>
        </mc:AlternateContent>
      </w:r>
      <w:r>
        <w:rPr>
          <w:noProof/>
        </w:rPr>
        <mc:AlternateContent>
          <mc:Choice Requires="wps">
            <w:drawing>
              <wp:anchor distT="0" distB="0" distL="114300" distR="114300" simplePos="0" relativeHeight="4888" behindDoc="0" locked="0" layoutInCell="1" allowOverlap="1" wp14:anchorId="1B0D14CD" wp14:editId="5FE3CDFF">
                <wp:simplePos x="0" y="0"/>
                <wp:positionH relativeFrom="page">
                  <wp:posOffset>4583430</wp:posOffset>
                </wp:positionH>
                <wp:positionV relativeFrom="paragraph">
                  <wp:posOffset>153670</wp:posOffset>
                </wp:positionV>
                <wp:extent cx="160020" cy="52705"/>
                <wp:effectExtent l="0" t="0" r="0" b="0"/>
                <wp:wrapNone/>
                <wp:docPr id="2013" name="WordArt 4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60020"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5A80E87"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Introns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B0D14CD" id="WordArt 4572" o:spid="_x0000_s1414" type="#_x0000_t202" style="position:absolute;left:0;text-align:left;margin-left:360.9pt;margin-top:12.1pt;width:12.6pt;height:4.15pt;rotation:-45;z-index:4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" filled="f" stroked="f">
                <v:stroke joinstyle="round"/>
                <v:path arrowok="t"/>
                <v:textbox>
                  <w:txbxContent>
                    <w:p w14:paraId="35A80E87"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Introns</w:t>
                      </w:r>
                    </w:p>
                  </w:txbxContent>
                </v:textbox>
                <w10:wrap anchorx="page"/>
              </v:shape>
            </w:pict>
          </mc:Fallback>
        </mc:AlternateContent>
      </w:r>
      <w:r>
        <w:rPr>
          <w:noProof/>
        </w:rPr>
        <mc:AlternateContent>
          <mc:Choice Requires="wps">
            <w:drawing>
              <wp:anchor distT="0" distB="0" distL="114300" distR="114300" simplePos="0" relativeHeight="4912" behindDoc="0" locked="0" layoutInCell="1" allowOverlap="1" wp14:anchorId="41628697" wp14:editId="7BD23401">
                <wp:simplePos x="0" y="0"/>
                <wp:positionH relativeFrom="page">
                  <wp:posOffset>4839970</wp:posOffset>
                </wp:positionH>
                <wp:positionV relativeFrom="paragraph">
                  <wp:posOffset>186690</wp:posOffset>
                </wp:positionV>
                <wp:extent cx="229870" cy="52705"/>
                <wp:effectExtent l="0" t="0" r="0" b="0"/>
                <wp:wrapNone/>
                <wp:docPr id="2012" name="WordArt 4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29870"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4E40CB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Intergenic</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1628697" id="WordArt 4571" o:spid="_x0000_s1415" type="#_x0000_t202" style="position:absolute;left:0;text-align:left;margin-left:381.1pt;margin-top:14.7pt;width:18.1pt;height:4.15pt;rotation:-45;z-index: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" filled="f" stroked="f">
                <v:stroke joinstyle="round"/>
                <v:path arrowok="t"/>
                <v:textbox>
                  <w:txbxContent>
                    <w:p w14:paraId="04E40CB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Intergenic</w:t>
                      </w:r>
                    </w:p>
                  </w:txbxContent>
                </v:textbox>
                <w10:wrap anchorx="page"/>
              </v:shape>
            </w:pict>
          </mc:Fallback>
        </mc:AlternateContent>
      </w:r>
      <w:r w:rsidR="009B75EF">
        <w:rPr>
          <w:rFonts w:ascii="Arial"/>
          <w:color w:val="4D4D4D"/>
          <w:w w:val="102"/>
          <w:sz w:val="8"/>
        </w:rPr>
        <w:t>0</w:t>
      </w:r>
    </w:p>
    <w:p w14:paraId="2D70CA0B" w14:textId="77777777" w:rsidR="005313F1" w:rsidRDefault="005313F1">
      <w:pPr>
        <w:pStyle w:val="BodyText"/>
        <w:rPr>
          <w:rFonts w:ascii="Arial"/>
          <w:sz w:val="20"/>
        </w:rPr>
      </w:pPr>
    </w:p>
    <w:p w14:paraId="5B03E3C8" w14:textId="77777777" w:rsidR="005313F1" w:rsidRDefault="005313F1">
      <w:pPr>
        <w:pStyle w:val="BodyText"/>
        <w:rPr>
          <w:rFonts w:ascii="Arial"/>
          <w:sz w:val="10"/>
        </w:rPr>
      </w:pPr>
    </w:p>
    <w:p w14:paraId="3F465D0D" w14:textId="77777777" w:rsidR="005313F1" w:rsidRDefault="005313F1">
      <w:pPr>
        <w:pStyle w:val="BodyText"/>
        <w:spacing w:before="4"/>
        <w:rPr>
          <w:rFonts w:ascii="Arial"/>
          <w:sz w:val="12"/>
        </w:rPr>
      </w:pPr>
    </w:p>
    <w:p w14:paraId="096C9D0F" w14:textId="77777777" w:rsidR="005313F1" w:rsidRDefault="00090D17">
      <w:pPr>
        <w:ind w:right="833"/>
        <w:jc w:val="center"/>
        <w:rPr>
          <w:rFonts w:ascii="Arial"/>
          <w:b/>
          <w:sz w:val="10"/>
        </w:rPr>
      </w:pPr>
      <w:r>
        <w:rPr>
          <w:noProof/>
        </w:rPr>
        <mc:AlternateContent>
          <mc:Choice Requires="wps">
            <w:drawing>
              <wp:anchor distT="0" distB="0" distL="114300" distR="114300" simplePos="0" relativeHeight="4792" behindDoc="0" locked="0" layoutInCell="1" allowOverlap="1" wp14:anchorId="4A2212CF" wp14:editId="18386033">
                <wp:simplePos x="0" y="0"/>
                <wp:positionH relativeFrom="page">
                  <wp:posOffset>3137535</wp:posOffset>
                </wp:positionH>
                <wp:positionV relativeFrom="paragraph">
                  <wp:posOffset>-160020</wp:posOffset>
                </wp:positionV>
                <wp:extent cx="293370" cy="52705"/>
                <wp:effectExtent l="0" t="0" r="0" b="0"/>
                <wp:wrapNone/>
                <wp:docPr id="2011" name="WordArt 4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93370"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DED9E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Downstream</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A2212CF" id="WordArt 4570" o:spid="_x0000_s1416" type="#_x0000_t202" style="position:absolute;left:0;text-align:left;margin-left:247.05pt;margin-top:-12.6pt;width:23.1pt;height:4.15pt;rotation:-45;z-index:4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" filled="f" stroked="f">
                <v:stroke joinstyle="round"/>
                <v:path arrowok="t"/>
                <v:textbox>
                  <w:txbxContent>
                    <w:p w14:paraId="30DED9EC" w14:textId="77777777" w:rsidR="005A72E5" w:rsidRDefault="005A72E5" w:rsidP="00090D17">
                      <w:pPr>
                        <w:pStyle w:val="NormalWeb"/>
                        <w:spacing w:before="0" w:beforeAutospacing="0" w:after="0" w:afterAutospacing="0"/>
                        <w:jc w:val="center"/>
                      </w:pPr>
                      <w:r>
                        <w:rPr>
                          <w:rFonts w:ascii="&amp;quot" w:hAnsi="&amp;quot"/>
                          <w:color w:val="4D4D4D"/>
                          <w:sz w:val="16"/>
                          <w:szCs w:val="16"/>
                          <w:lang w:val="en-US"/>
                        </w:rPr>
                        <w:t>Downstream</w:t>
                      </w:r>
                    </w:p>
                  </w:txbxContent>
                </v:textbox>
                <w10:wrap anchorx="page"/>
              </v:shape>
            </w:pict>
          </mc:Fallback>
        </mc:AlternateContent>
      </w:r>
      <w:r>
        <w:rPr>
          <w:noProof/>
        </w:rPr>
        <mc:AlternateContent>
          <mc:Choice Requires="wps">
            <w:drawing>
              <wp:anchor distT="0" distB="0" distL="114300" distR="114300" simplePos="0" relativeHeight="4936" behindDoc="0" locked="0" layoutInCell="1" allowOverlap="1" wp14:anchorId="45CF4591" wp14:editId="3BAC98A1">
                <wp:simplePos x="0" y="0"/>
                <wp:positionH relativeFrom="page">
                  <wp:posOffset>4892675</wp:posOffset>
                </wp:positionH>
                <wp:positionV relativeFrom="paragraph">
                  <wp:posOffset>-116205</wp:posOffset>
                </wp:positionV>
                <wp:extent cx="171450" cy="52705"/>
                <wp:effectExtent l="0" t="0" r="0" b="0"/>
                <wp:wrapNone/>
                <wp:docPr id="2010" name="WordArt 4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71450" cy="5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4BD194"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5CF4591" id="WordArt 4569" o:spid="_x0000_s1417" type="#_x0000_t202" style="position:absolute;left:0;text-align:left;margin-left:385.25pt;margin-top:-9.15pt;width:13.5pt;height:4.15pt;rotation:-45;z-index:4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" filled="f" stroked="f">
                <v:stroke joinstyle="round"/>
                <v:path arrowok="t"/>
                <v:textbox>
                  <w:txbxContent>
                    <w:p w14:paraId="704BD194" w14:textId="77777777" w:rsidR="005A72E5" w:rsidRDefault="005A72E5" w:rsidP="00090D17">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v:textbox>
                <w10:wrap anchorx="page"/>
              </v:shape>
            </w:pict>
          </mc:Fallback>
        </mc:AlternateContent>
      </w:r>
      <w:r w:rsidR="009B75EF">
        <w:rPr>
          <w:rFonts w:ascii="Arial"/>
          <w:b/>
          <w:w w:val="105"/>
          <w:sz w:val="10"/>
        </w:rPr>
        <w:t>Annotation</w:t>
      </w:r>
    </w:p>
    <w:p w14:paraId="26D1FA0E" w14:textId="77777777" w:rsidR="005313F1" w:rsidRDefault="005313F1">
      <w:pPr>
        <w:pStyle w:val="BodyText"/>
        <w:rPr>
          <w:rFonts w:ascii="Arial"/>
          <w:b/>
          <w:sz w:val="10"/>
        </w:rPr>
      </w:pPr>
    </w:p>
    <w:p w14:paraId="6072A800" w14:textId="77777777" w:rsidR="005313F1" w:rsidRDefault="005313F1">
      <w:pPr>
        <w:pStyle w:val="BodyText"/>
        <w:spacing w:before="2"/>
        <w:rPr>
          <w:rFonts w:ascii="Arial"/>
          <w:b/>
          <w:sz w:val="9"/>
        </w:rPr>
      </w:pPr>
    </w:p>
    <w:p w14:paraId="29A3FBB1" w14:textId="77777777" w:rsidR="005313F1" w:rsidRDefault="009B75EF">
      <w:pPr>
        <w:ind w:right="964"/>
        <w:jc w:val="center"/>
      </w:pPr>
      <w:r>
        <w:rPr>
          <w:w w:val="120"/>
        </w:rPr>
        <w:t>(a)</w:t>
      </w:r>
    </w:p>
    <w:p w14:paraId="12FB7A2A" w14:textId="77777777" w:rsidR="005313F1" w:rsidRDefault="005313F1">
      <w:pPr>
        <w:pStyle w:val="BodyText"/>
        <w:spacing w:before="8"/>
        <w:rPr>
          <w:sz w:val="15"/>
        </w:rPr>
      </w:pPr>
    </w:p>
    <w:p w14:paraId="548A4DF6" w14:textId="77777777" w:rsidR="005313F1" w:rsidRDefault="005313F1">
      <w:pPr>
        <w:pStyle w:val="BodyText"/>
        <w:spacing w:before="9"/>
        <w:rPr>
          <w:sz w:val="8"/>
        </w:rPr>
      </w:pPr>
    </w:p>
    <w:p w14:paraId="58DDB2C1" w14:textId="77777777" w:rsidR="005313F1" w:rsidRDefault="00090D17">
      <w:pPr>
        <w:ind w:left="2275"/>
        <w:rPr>
          <w:rFonts w:ascii="Arial"/>
          <w:sz w:val="8"/>
        </w:rPr>
      </w:pPr>
      <w:r>
        <w:rPr>
          <w:noProof/>
        </w:rPr>
        <mc:AlternateContent>
          <mc:Choice Requires="wpg">
            <w:drawing>
              <wp:anchor distT="0" distB="0" distL="114300" distR="114300" simplePos="0" relativeHeight="503107736" behindDoc="1" locked="0" layoutInCell="1" allowOverlap="1" wp14:anchorId="676820DE" wp14:editId="20C1D053">
                <wp:simplePos x="0" y="0"/>
                <wp:positionH relativeFrom="page">
                  <wp:posOffset>2602230</wp:posOffset>
                </wp:positionH>
                <wp:positionV relativeFrom="paragraph">
                  <wp:posOffset>-57785</wp:posOffset>
                </wp:positionV>
                <wp:extent cx="2247265" cy="1873250"/>
                <wp:effectExtent l="0" t="0" r="13335" b="0"/>
                <wp:wrapNone/>
                <wp:docPr id="1931" name="Group 4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265" cy="1873250"/>
                          <a:chOff x="4098" y="-91"/>
                          <a:chExt cx="3539" cy="2950"/>
                        </a:xfrm>
                      </wpg:grpSpPr>
                      <wps:wsp>
                        <wps:cNvPr id="1932" name="Rectangle 4491"/>
                        <wps:cNvSpPr>
                          <a:spLocks/>
                        </wps:cNvSpPr>
                        <wps:spPr bwMode="auto">
                          <a:xfrm>
                            <a:off x="4112" y="-92"/>
                            <a:ext cx="3524" cy="2935"/>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3" name="AutoShape 4492"/>
                        <wps:cNvSpPr>
                          <a:spLocks/>
                        </wps:cNvSpPr>
                        <wps:spPr bwMode="auto">
                          <a:xfrm>
                            <a:off x="4112" y="1042"/>
                            <a:ext cx="3524" cy="1334"/>
                          </a:xfrm>
                          <a:custGeom>
                            <a:avLst/>
                            <a:gdLst>
                              <a:gd name="T0" fmla="+- 0 6672 4112"/>
                              <a:gd name="T1" fmla="*/ T0 w 3524"/>
                              <a:gd name="T2" fmla="+- 0 2377 1043"/>
                              <a:gd name="T3" fmla="*/ 2377 h 1334"/>
                              <a:gd name="T4" fmla="+- 0 7636 4112"/>
                              <a:gd name="T5" fmla="*/ T4 w 3524"/>
                              <a:gd name="T6" fmla="+- 0 2377 1043"/>
                              <a:gd name="T7" fmla="*/ 2377 h 1334"/>
                              <a:gd name="T8" fmla="+- 0 5833 4112"/>
                              <a:gd name="T9" fmla="*/ T8 w 3524"/>
                              <a:gd name="T10" fmla="+- 0 2377 1043"/>
                              <a:gd name="T11" fmla="*/ 2377 h 1334"/>
                              <a:gd name="T12" fmla="+- 0 5916 4112"/>
                              <a:gd name="T13" fmla="*/ T12 w 3524"/>
                              <a:gd name="T14" fmla="+- 0 2377 1043"/>
                              <a:gd name="T15" fmla="*/ 2377 h 1334"/>
                              <a:gd name="T16" fmla="+- 0 4112 4112"/>
                              <a:gd name="T17" fmla="*/ T16 w 3524"/>
                              <a:gd name="T18" fmla="+- 0 2377 1043"/>
                              <a:gd name="T19" fmla="*/ 2377 h 1334"/>
                              <a:gd name="T20" fmla="+- 0 5077 4112"/>
                              <a:gd name="T21" fmla="*/ T20 w 3524"/>
                              <a:gd name="T22" fmla="+- 0 2377 1043"/>
                              <a:gd name="T23" fmla="*/ 2377 h 1334"/>
                              <a:gd name="T24" fmla="+- 0 7511 4112"/>
                              <a:gd name="T25" fmla="*/ T24 w 3524"/>
                              <a:gd name="T26" fmla="+- 0 1710 1043"/>
                              <a:gd name="T27" fmla="*/ 1710 h 1334"/>
                              <a:gd name="T28" fmla="+- 0 7636 4112"/>
                              <a:gd name="T29" fmla="*/ T28 w 3524"/>
                              <a:gd name="T30" fmla="+- 0 1710 1043"/>
                              <a:gd name="T31" fmla="*/ 1710 h 1334"/>
                              <a:gd name="T32" fmla="+- 0 6672 4112"/>
                              <a:gd name="T33" fmla="*/ T32 w 3524"/>
                              <a:gd name="T34" fmla="+- 0 1710 1043"/>
                              <a:gd name="T35" fmla="*/ 1710 h 1334"/>
                              <a:gd name="T36" fmla="+- 0 6755 4112"/>
                              <a:gd name="T37" fmla="*/ T36 w 3524"/>
                              <a:gd name="T38" fmla="+- 0 1710 1043"/>
                              <a:gd name="T39" fmla="*/ 1710 h 1334"/>
                              <a:gd name="T40" fmla="+- 0 5833 4112"/>
                              <a:gd name="T41" fmla="*/ T40 w 3524"/>
                              <a:gd name="T42" fmla="+- 0 1710 1043"/>
                              <a:gd name="T43" fmla="*/ 1710 h 1334"/>
                              <a:gd name="T44" fmla="+- 0 5916 4112"/>
                              <a:gd name="T45" fmla="*/ T44 w 3524"/>
                              <a:gd name="T46" fmla="+- 0 1710 1043"/>
                              <a:gd name="T47" fmla="*/ 1710 h 1334"/>
                              <a:gd name="T48" fmla="+- 0 4993 4112"/>
                              <a:gd name="T49" fmla="*/ T48 w 3524"/>
                              <a:gd name="T50" fmla="+- 0 1710 1043"/>
                              <a:gd name="T51" fmla="*/ 1710 h 1334"/>
                              <a:gd name="T52" fmla="+- 0 5077 4112"/>
                              <a:gd name="T53" fmla="*/ T52 w 3524"/>
                              <a:gd name="T54" fmla="+- 0 1710 1043"/>
                              <a:gd name="T55" fmla="*/ 1710 h 1334"/>
                              <a:gd name="T56" fmla="+- 0 4112 4112"/>
                              <a:gd name="T57" fmla="*/ T56 w 3524"/>
                              <a:gd name="T58" fmla="+- 0 1710 1043"/>
                              <a:gd name="T59" fmla="*/ 1710 h 1334"/>
                              <a:gd name="T60" fmla="+- 0 4238 4112"/>
                              <a:gd name="T61" fmla="*/ T60 w 3524"/>
                              <a:gd name="T62" fmla="+- 0 1710 1043"/>
                              <a:gd name="T63" fmla="*/ 1710 h 1334"/>
                              <a:gd name="T64" fmla="+- 0 7511 4112"/>
                              <a:gd name="T65" fmla="*/ T64 w 3524"/>
                              <a:gd name="T66" fmla="+- 0 1043 1043"/>
                              <a:gd name="T67" fmla="*/ 1043 h 1334"/>
                              <a:gd name="T68" fmla="+- 0 7636 4112"/>
                              <a:gd name="T69" fmla="*/ T68 w 3524"/>
                              <a:gd name="T70" fmla="+- 0 1043 1043"/>
                              <a:gd name="T71" fmla="*/ 1043 h 1334"/>
                              <a:gd name="T72" fmla="+- 0 6672 4112"/>
                              <a:gd name="T73" fmla="*/ T72 w 3524"/>
                              <a:gd name="T74" fmla="+- 0 1043 1043"/>
                              <a:gd name="T75" fmla="*/ 1043 h 1334"/>
                              <a:gd name="T76" fmla="+- 0 6755 4112"/>
                              <a:gd name="T77" fmla="*/ T76 w 3524"/>
                              <a:gd name="T78" fmla="+- 0 1043 1043"/>
                              <a:gd name="T79" fmla="*/ 1043 h 1334"/>
                              <a:gd name="T80" fmla="+- 0 5833 4112"/>
                              <a:gd name="T81" fmla="*/ T80 w 3524"/>
                              <a:gd name="T82" fmla="+- 0 1043 1043"/>
                              <a:gd name="T83" fmla="*/ 1043 h 1334"/>
                              <a:gd name="T84" fmla="+- 0 5916 4112"/>
                              <a:gd name="T85" fmla="*/ T84 w 3524"/>
                              <a:gd name="T86" fmla="+- 0 1043 1043"/>
                              <a:gd name="T87" fmla="*/ 1043 h 1334"/>
                              <a:gd name="T88" fmla="+- 0 4993 4112"/>
                              <a:gd name="T89" fmla="*/ T88 w 3524"/>
                              <a:gd name="T90" fmla="+- 0 1043 1043"/>
                              <a:gd name="T91" fmla="*/ 1043 h 1334"/>
                              <a:gd name="T92" fmla="+- 0 5077 4112"/>
                              <a:gd name="T93" fmla="*/ T92 w 3524"/>
                              <a:gd name="T94" fmla="+- 0 1043 1043"/>
                              <a:gd name="T95" fmla="*/ 1043 h 1334"/>
                              <a:gd name="T96" fmla="+- 0 4112 4112"/>
                              <a:gd name="T97" fmla="*/ T96 w 3524"/>
                              <a:gd name="T98" fmla="+- 0 1043 1043"/>
                              <a:gd name="T99" fmla="*/ 1043 h 1334"/>
                              <a:gd name="T100" fmla="+- 0 4238 4112"/>
                              <a:gd name="T101" fmla="*/ T100 w 3524"/>
                              <a:gd name="T102" fmla="+- 0 1043 1043"/>
                              <a:gd name="T103" fmla="*/ 1043 h 1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524" h="1334">
                                <a:moveTo>
                                  <a:pt x="2560" y="1334"/>
                                </a:moveTo>
                                <a:lnTo>
                                  <a:pt x="3524" y="1334"/>
                                </a:lnTo>
                                <a:moveTo>
                                  <a:pt x="1721" y="1334"/>
                                </a:moveTo>
                                <a:lnTo>
                                  <a:pt x="1804" y="1334"/>
                                </a:lnTo>
                                <a:moveTo>
                                  <a:pt x="0" y="1334"/>
                                </a:moveTo>
                                <a:lnTo>
                                  <a:pt x="965" y="1334"/>
                                </a:lnTo>
                                <a:moveTo>
                                  <a:pt x="3399" y="667"/>
                                </a:moveTo>
                                <a:lnTo>
                                  <a:pt x="3524" y="667"/>
                                </a:lnTo>
                                <a:moveTo>
                                  <a:pt x="2560" y="667"/>
                                </a:moveTo>
                                <a:lnTo>
                                  <a:pt x="2643" y="667"/>
                                </a:lnTo>
                                <a:moveTo>
                                  <a:pt x="1721" y="667"/>
                                </a:moveTo>
                                <a:lnTo>
                                  <a:pt x="1804" y="667"/>
                                </a:lnTo>
                                <a:moveTo>
                                  <a:pt x="881" y="667"/>
                                </a:moveTo>
                                <a:lnTo>
                                  <a:pt x="965" y="667"/>
                                </a:lnTo>
                                <a:moveTo>
                                  <a:pt x="0" y="667"/>
                                </a:moveTo>
                                <a:lnTo>
                                  <a:pt x="126" y="667"/>
                                </a:lnTo>
                                <a:moveTo>
                                  <a:pt x="3399" y="0"/>
                                </a:moveTo>
                                <a:lnTo>
                                  <a:pt x="3524" y="0"/>
                                </a:lnTo>
                                <a:moveTo>
                                  <a:pt x="2560" y="0"/>
                                </a:moveTo>
                                <a:lnTo>
                                  <a:pt x="2643" y="0"/>
                                </a:lnTo>
                                <a:moveTo>
                                  <a:pt x="1721" y="0"/>
                                </a:moveTo>
                                <a:lnTo>
                                  <a:pt x="1804" y="0"/>
                                </a:lnTo>
                                <a:moveTo>
                                  <a:pt x="881" y="0"/>
                                </a:moveTo>
                                <a:lnTo>
                                  <a:pt x="965" y="0"/>
                                </a:lnTo>
                                <a:moveTo>
                                  <a:pt x="0" y="0"/>
                                </a:moveTo>
                                <a:lnTo>
                                  <a:pt x="126" y="0"/>
                                </a:lnTo>
                              </a:path>
                            </a:pathLst>
                          </a:custGeom>
                          <a:noFill/>
                          <a:ln w="177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 name="AutoShape 4493"/>
                        <wps:cNvSpPr>
                          <a:spLocks/>
                        </wps:cNvSpPr>
                        <wps:spPr bwMode="auto">
                          <a:xfrm>
                            <a:off x="4112" y="375"/>
                            <a:ext cx="3524" cy="2"/>
                          </a:xfrm>
                          <a:custGeom>
                            <a:avLst/>
                            <a:gdLst>
                              <a:gd name="T0" fmla="+- 0 7511 4112"/>
                              <a:gd name="T1" fmla="*/ T0 w 3524"/>
                              <a:gd name="T2" fmla="+- 0 7636 4112"/>
                              <a:gd name="T3" fmla="*/ T2 w 3524"/>
                              <a:gd name="T4" fmla="+- 0 6672 4112"/>
                              <a:gd name="T5" fmla="*/ T4 w 3524"/>
                              <a:gd name="T6" fmla="+- 0 6755 4112"/>
                              <a:gd name="T7" fmla="*/ T6 w 3524"/>
                              <a:gd name="T8" fmla="+- 0 4993 4112"/>
                              <a:gd name="T9" fmla="*/ T8 w 3524"/>
                              <a:gd name="T10" fmla="+- 0 5916 4112"/>
                              <a:gd name="T11" fmla="*/ T10 w 3524"/>
                              <a:gd name="T12" fmla="+- 0 4112 4112"/>
                              <a:gd name="T13" fmla="*/ T12 w 3524"/>
                              <a:gd name="T14" fmla="+- 0 4238 4112"/>
                              <a:gd name="T15" fmla="*/ T14 w 3524"/>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3524">
                                <a:moveTo>
                                  <a:pt x="3399" y="0"/>
                                </a:moveTo>
                                <a:lnTo>
                                  <a:pt x="3524" y="0"/>
                                </a:lnTo>
                                <a:moveTo>
                                  <a:pt x="2560" y="0"/>
                                </a:moveTo>
                                <a:lnTo>
                                  <a:pt x="2643" y="0"/>
                                </a:lnTo>
                                <a:moveTo>
                                  <a:pt x="881" y="0"/>
                                </a:moveTo>
                                <a:lnTo>
                                  <a:pt x="1804" y="0"/>
                                </a:lnTo>
                                <a:moveTo>
                                  <a:pt x="0" y="0"/>
                                </a:moveTo>
                                <a:lnTo>
                                  <a:pt x="126" y="0"/>
                                </a:lnTo>
                              </a:path>
                            </a:pathLst>
                          </a:custGeom>
                          <a:noFill/>
                          <a:ln w="177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 name="Line 4494"/>
                        <wps:cNvCnPr>
                          <a:cxnSpLocks/>
                        </wps:cNvCnPr>
                        <wps:spPr bwMode="auto">
                          <a:xfrm>
                            <a:off x="4112" y="2710"/>
                            <a:ext cx="3524" cy="0"/>
                          </a:xfrm>
                          <a:prstGeom prst="line">
                            <a:avLst/>
                          </a:prstGeom>
                          <a:noFill/>
                          <a:ln w="3574">
                            <a:solidFill>
                              <a:srgbClr val="FFFFFF"/>
                            </a:solidFill>
                            <a:round/>
                            <a:headEnd/>
                            <a:tailEnd/>
                          </a:ln>
                          <a:extLst>
                            <a:ext uri="{909E8E84-426E-40DD-AFC4-6F175D3DCCD1}">
                              <a14:hiddenFill xmlns:a14="http://schemas.microsoft.com/office/drawing/2010/main">
                                <a:noFill/>
                              </a14:hiddenFill>
                            </a:ext>
                          </a:extLst>
                        </wps:spPr>
                        <wps:bodyPr/>
                      </wps:wsp>
                      <wps:wsp>
                        <wps:cNvPr id="1936" name="AutoShape 4495"/>
                        <wps:cNvSpPr>
                          <a:spLocks/>
                        </wps:cNvSpPr>
                        <wps:spPr bwMode="auto">
                          <a:xfrm>
                            <a:off x="4112" y="709"/>
                            <a:ext cx="3524" cy="1334"/>
                          </a:xfrm>
                          <a:custGeom>
                            <a:avLst/>
                            <a:gdLst>
                              <a:gd name="T0" fmla="+- 0 7511 4112"/>
                              <a:gd name="T1" fmla="*/ T0 w 3524"/>
                              <a:gd name="T2" fmla="+- 0 2043 709"/>
                              <a:gd name="T3" fmla="*/ 2043 h 1334"/>
                              <a:gd name="T4" fmla="+- 0 7636 4112"/>
                              <a:gd name="T5" fmla="*/ T4 w 3524"/>
                              <a:gd name="T6" fmla="+- 0 2043 709"/>
                              <a:gd name="T7" fmla="*/ 2043 h 1334"/>
                              <a:gd name="T8" fmla="+- 0 5833 4112"/>
                              <a:gd name="T9" fmla="*/ T8 w 3524"/>
                              <a:gd name="T10" fmla="+- 0 2043 709"/>
                              <a:gd name="T11" fmla="*/ 2043 h 1334"/>
                              <a:gd name="T12" fmla="+- 0 6755 4112"/>
                              <a:gd name="T13" fmla="*/ T12 w 3524"/>
                              <a:gd name="T14" fmla="+- 0 2043 709"/>
                              <a:gd name="T15" fmla="*/ 2043 h 1334"/>
                              <a:gd name="T16" fmla="+- 0 4993 4112"/>
                              <a:gd name="T17" fmla="*/ T16 w 3524"/>
                              <a:gd name="T18" fmla="+- 0 2043 709"/>
                              <a:gd name="T19" fmla="*/ 2043 h 1334"/>
                              <a:gd name="T20" fmla="+- 0 5077 4112"/>
                              <a:gd name="T21" fmla="*/ T20 w 3524"/>
                              <a:gd name="T22" fmla="+- 0 2043 709"/>
                              <a:gd name="T23" fmla="*/ 2043 h 1334"/>
                              <a:gd name="T24" fmla="+- 0 4112 4112"/>
                              <a:gd name="T25" fmla="*/ T24 w 3524"/>
                              <a:gd name="T26" fmla="+- 0 2043 709"/>
                              <a:gd name="T27" fmla="*/ 2043 h 1334"/>
                              <a:gd name="T28" fmla="+- 0 4238 4112"/>
                              <a:gd name="T29" fmla="*/ T28 w 3524"/>
                              <a:gd name="T30" fmla="+- 0 2043 709"/>
                              <a:gd name="T31" fmla="*/ 2043 h 1334"/>
                              <a:gd name="T32" fmla="+- 0 7511 4112"/>
                              <a:gd name="T33" fmla="*/ T32 w 3524"/>
                              <a:gd name="T34" fmla="+- 0 1376 709"/>
                              <a:gd name="T35" fmla="*/ 1376 h 1334"/>
                              <a:gd name="T36" fmla="+- 0 7636 4112"/>
                              <a:gd name="T37" fmla="*/ T36 w 3524"/>
                              <a:gd name="T38" fmla="+- 0 1376 709"/>
                              <a:gd name="T39" fmla="*/ 1376 h 1334"/>
                              <a:gd name="T40" fmla="+- 0 6672 4112"/>
                              <a:gd name="T41" fmla="*/ T40 w 3524"/>
                              <a:gd name="T42" fmla="+- 0 1376 709"/>
                              <a:gd name="T43" fmla="*/ 1376 h 1334"/>
                              <a:gd name="T44" fmla="+- 0 6755 4112"/>
                              <a:gd name="T45" fmla="*/ T44 w 3524"/>
                              <a:gd name="T46" fmla="+- 0 1376 709"/>
                              <a:gd name="T47" fmla="*/ 1376 h 1334"/>
                              <a:gd name="T48" fmla="+- 0 5833 4112"/>
                              <a:gd name="T49" fmla="*/ T48 w 3524"/>
                              <a:gd name="T50" fmla="+- 0 1376 709"/>
                              <a:gd name="T51" fmla="*/ 1376 h 1334"/>
                              <a:gd name="T52" fmla="+- 0 5916 4112"/>
                              <a:gd name="T53" fmla="*/ T52 w 3524"/>
                              <a:gd name="T54" fmla="+- 0 1376 709"/>
                              <a:gd name="T55" fmla="*/ 1376 h 1334"/>
                              <a:gd name="T56" fmla="+- 0 4993 4112"/>
                              <a:gd name="T57" fmla="*/ T56 w 3524"/>
                              <a:gd name="T58" fmla="+- 0 1376 709"/>
                              <a:gd name="T59" fmla="*/ 1376 h 1334"/>
                              <a:gd name="T60" fmla="+- 0 5077 4112"/>
                              <a:gd name="T61" fmla="*/ T60 w 3524"/>
                              <a:gd name="T62" fmla="+- 0 1376 709"/>
                              <a:gd name="T63" fmla="*/ 1376 h 1334"/>
                              <a:gd name="T64" fmla="+- 0 4112 4112"/>
                              <a:gd name="T65" fmla="*/ T64 w 3524"/>
                              <a:gd name="T66" fmla="+- 0 1376 709"/>
                              <a:gd name="T67" fmla="*/ 1376 h 1334"/>
                              <a:gd name="T68" fmla="+- 0 4238 4112"/>
                              <a:gd name="T69" fmla="*/ T68 w 3524"/>
                              <a:gd name="T70" fmla="+- 0 1376 709"/>
                              <a:gd name="T71" fmla="*/ 1376 h 1334"/>
                              <a:gd name="T72" fmla="+- 0 7511 4112"/>
                              <a:gd name="T73" fmla="*/ T72 w 3524"/>
                              <a:gd name="T74" fmla="+- 0 709 709"/>
                              <a:gd name="T75" fmla="*/ 709 h 1334"/>
                              <a:gd name="T76" fmla="+- 0 7636 4112"/>
                              <a:gd name="T77" fmla="*/ T76 w 3524"/>
                              <a:gd name="T78" fmla="+- 0 709 709"/>
                              <a:gd name="T79" fmla="*/ 709 h 1334"/>
                              <a:gd name="T80" fmla="+- 0 6672 4112"/>
                              <a:gd name="T81" fmla="*/ T80 w 3524"/>
                              <a:gd name="T82" fmla="+- 0 709 709"/>
                              <a:gd name="T83" fmla="*/ 709 h 1334"/>
                              <a:gd name="T84" fmla="+- 0 6755 4112"/>
                              <a:gd name="T85" fmla="*/ T84 w 3524"/>
                              <a:gd name="T86" fmla="+- 0 709 709"/>
                              <a:gd name="T87" fmla="*/ 709 h 1334"/>
                              <a:gd name="T88" fmla="+- 0 5833 4112"/>
                              <a:gd name="T89" fmla="*/ T88 w 3524"/>
                              <a:gd name="T90" fmla="+- 0 709 709"/>
                              <a:gd name="T91" fmla="*/ 709 h 1334"/>
                              <a:gd name="T92" fmla="+- 0 5916 4112"/>
                              <a:gd name="T93" fmla="*/ T92 w 3524"/>
                              <a:gd name="T94" fmla="+- 0 709 709"/>
                              <a:gd name="T95" fmla="*/ 709 h 1334"/>
                              <a:gd name="T96" fmla="+- 0 4993 4112"/>
                              <a:gd name="T97" fmla="*/ T96 w 3524"/>
                              <a:gd name="T98" fmla="+- 0 709 709"/>
                              <a:gd name="T99" fmla="*/ 709 h 1334"/>
                              <a:gd name="T100" fmla="+- 0 5077 4112"/>
                              <a:gd name="T101" fmla="*/ T100 w 3524"/>
                              <a:gd name="T102" fmla="+- 0 709 709"/>
                              <a:gd name="T103" fmla="*/ 709 h 1334"/>
                              <a:gd name="T104" fmla="+- 0 4112 4112"/>
                              <a:gd name="T105" fmla="*/ T104 w 3524"/>
                              <a:gd name="T106" fmla="+- 0 709 709"/>
                              <a:gd name="T107" fmla="*/ 709 h 1334"/>
                              <a:gd name="T108" fmla="+- 0 4238 4112"/>
                              <a:gd name="T109" fmla="*/ T108 w 3524"/>
                              <a:gd name="T110" fmla="+- 0 709 709"/>
                              <a:gd name="T111" fmla="*/ 709 h 1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524" h="1334">
                                <a:moveTo>
                                  <a:pt x="3399" y="1334"/>
                                </a:moveTo>
                                <a:lnTo>
                                  <a:pt x="3524" y="1334"/>
                                </a:lnTo>
                                <a:moveTo>
                                  <a:pt x="1721" y="1334"/>
                                </a:moveTo>
                                <a:lnTo>
                                  <a:pt x="2643" y="1334"/>
                                </a:lnTo>
                                <a:moveTo>
                                  <a:pt x="881" y="1334"/>
                                </a:moveTo>
                                <a:lnTo>
                                  <a:pt x="965" y="1334"/>
                                </a:lnTo>
                                <a:moveTo>
                                  <a:pt x="0" y="1334"/>
                                </a:moveTo>
                                <a:lnTo>
                                  <a:pt x="126" y="1334"/>
                                </a:lnTo>
                                <a:moveTo>
                                  <a:pt x="3399" y="667"/>
                                </a:moveTo>
                                <a:lnTo>
                                  <a:pt x="3524" y="667"/>
                                </a:lnTo>
                                <a:moveTo>
                                  <a:pt x="2560" y="667"/>
                                </a:moveTo>
                                <a:lnTo>
                                  <a:pt x="2643" y="667"/>
                                </a:lnTo>
                                <a:moveTo>
                                  <a:pt x="1721" y="667"/>
                                </a:moveTo>
                                <a:lnTo>
                                  <a:pt x="1804" y="667"/>
                                </a:lnTo>
                                <a:moveTo>
                                  <a:pt x="881" y="667"/>
                                </a:moveTo>
                                <a:lnTo>
                                  <a:pt x="965" y="667"/>
                                </a:lnTo>
                                <a:moveTo>
                                  <a:pt x="0" y="667"/>
                                </a:moveTo>
                                <a:lnTo>
                                  <a:pt x="126" y="667"/>
                                </a:lnTo>
                                <a:moveTo>
                                  <a:pt x="3399" y="0"/>
                                </a:moveTo>
                                <a:lnTo>
                                  <a:pt x="3524" y="0"/>
                                </a:lnTo>
                                <a:moveTo>
                                  <a:pt x="2560" y="0"/>
                                </a:moveTo>
                                <a:lnTo>
                                  <a:pt x="2643" y="0"/>
                                </a:lnTo>
                                <a:moveTo>
                                  <a:pt x="1721" y="0"/>
                                </a:moveTo>
                                <a:lnTo>
                                  <a:pt x="1804" y="0"/>
                                </a:lnTo>
                                <a:moveTo>
                                  <a:pt x="881" y="0"/>
                                </a:moveTo>
                                <a:lnTo>
                                  <a:pt x="965" y="0"/>
                                </a:lnTo>
                                <a:moveTo>
                                  <a:pt x="0" y="0"/>
                                </a:moveTo>
                                <a:lnTo>
                                  <a:pt x="126" y="0"/>
                                </a:lnTo>
                              </a:path>
                            </a:pathLst>
                          </a:custGeom>
                          <a:noFill/>
                          <a:ln w="357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7" name="Line 4496"/>
                        <wps:cNvCnPr>
                          <a:cxnSpLocks/>
                        </wps:cNvCnPr>
                        <wps:spPr bwMode="auto">
                          <a:xfrm>
                            <a:off x="4112" y="42"/>
                            <a:ext cx="3524" cy="0"/>
                          </a:xfrm>
                          <a:prstGeom prst="line">
                            <a:avLst/>
                          </a:prstGeom>
                          <a:noFill/>
                          <a:ln w="3574">
                            <a:solidFill>
                              <a:srgbClr val="FFFFFF"/>
                            </a:solidFill>
                            <a:round/>
                            <a:headEnd/>
                            <a:tailEnd/>
                          </a:ln>
                          <a:extLst>
                            <a:ext uri="{909E8E84-426E-40DD-AFC4-6F175D3DCCD1}">
                              <a14:hiddenFill xmlns:a14="http://schemas.microsoft.com/office/drawing/2010/main">
                                <a:noFill/>
                              </a14:hiddenFill>
                            </a:ext>
                          </a:extLst>
                        </wps:spPr>
                        <wps:bodyPr/>
                      </wps:wsp>
                      <wps:wsp>
                        <wps:cNvPr id="1938" name="AutoShape 4497"/>
                        <wps:cNvSpPr>
                          <a:spLocks/>
                        </wps:cNvSpPr>
                        <wps:spPr bwMode="auto">
                          <a:xfrm>
                            <a:off x="4613" y="-92"/>
                            <a:ext cx="6" cy="360"/>
                          </a:xfrm>
                          <a:custGeom>
                            <a:avLst/>
                            <a:gdLst>
                              <a:gd name="T0" fmla="+- 0 4616 4613"/>
                              <a:gd name="T1" fmla="*/ T0 w 6"/>
                              <a:gd name="T2" fmla="+- 0 -91 -91"/>
                              <a:gd name="T3" fmla="*/ -91 h 360"/>
                              <a:gd name="T4" fmla="+- 0 4616 4613"/>
                              <a:gd name="T5" fmla="*/ T4 w 6"/>
                              <a:gd name="T6" fmla="+- 0 101 -91"/>
                              <a:gd name="T7" fmla="*/ 101 h 360"/>
                              <a:gd name="T8" fmla="+- 0 4613 4613"/>
                              <a:gd name="T9" fmla="*/ T8 w 6"/>
                              <a:gd name="T10" fmla="+- 0 269 -91"/>
                              <a:gd name="T11" fmla="*/ 269 h 360"/>
                              <a:gd name="T12" fmla="+- 0 4619 4613"/>
                              <a:gd name="T13" fmla="*/ T12 w 6"/>
                              <a:gd name="T14" fmla="+- 0 269 -91"/>
                              <a:gd name="T15" fmla="*/ 269 h 360"/>
                            </a:gdLst>
                            <a:ahLst/>
                            <a:cxnLst>
                              <a:cxn ang="0">
                                <a:pos x="T1" y="T3"/>
                              </a:cxn>
                              <a:cxn ang="0">
                                <a:pos x="T5" y="T7"/>
                              </a:cxn>
                              <a:cxn ang="0">
                                <a:pos x="T9" y="T11"/>
                              </a:cxn>
                              <a:cxn ang="0">
                                <a:pos x="T13" y="T15"/>
                              </a:cxn>
                            </a:cxnLst>
                            <a:rect l="0" t="0" r="r" b="b"/>
                            <a:pathLst>
                              <a:path w="6" h="360">
                                <a:moveTo>
                                  <a:pt x="3" y="0"/>
                                </a:moveTo>
                                <a:lnTo>
                                  <a:pt x="3" y="192"/>
                                </a:lnTo>
                                <a:moveTo>
                                  <a:pt x="0" y="360"/>
                                </a:moveTo>
                                <a:lnTo>
                                  <a:pt x="6" y="360"/>
                                </a:lnTo>
                              </a:path>
                            </a:pathLst>
                          </a:custGeom>
                          <a:noFill/>
                          <a:ln w="190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AutoShape 4498"/>
                        <wps:cNvSpPr>
                          <a:spLocks/>
                        </wps:cNvSpPr>
                        <wps:spPr bwMode="auto">
                          <a:xfrm>
                            <a:off x="4615" y="2303"/>
                            <a:ext cx="2" cy="541"/>
                          </a:xfrm>
                          <a:custGeom>
                            <a:avLst/>
                            <a:gdLst>
                              <a:gd name="T0" fmla="+- 0 2303 2303"/>
                              <a:gd name="T1" fmla="*/ 2303 h 541"/>
                              <a:gd name="T2" fmla="+- 0 2401 2303"/>
                              <a:gd name="T3" fmla="*/ 2401 h 541"/>
                              <a:gd name="T4" fmla="+- 0 2710 2303"/>
                              <a:gd name="T5" fmla="*/ 2710 h 541"/>
                              <a:gd name="T6" fmla="+- 0 2844 2303"/>
                              <a:gd name="T7" fmla="*/ 2844 h 541"/>
                            </a:gdLst>
                            <a:ahLst/>
                            <a:cxnLst>
                              <a:cxn ang="0">
                                <a:pos x="0" y="T1"/>
                              </a:cxn>
                              <a:cxn ang="0">
                                <a:pos x="0" y="T3"/>
                              </a:cxn>
                              <a:cxn ang="0">
                                <a:pos x="0" y="T5"/>
                              </a:cxn>
                              <a:cxn ang="0">
                                <a:pos x="0" y="T7"/>
                              </a:cxn>
                            </a:cxnLst>
                            <a:rect l="0" t="0" r="r" b="b"/>
                            <a:pathLst>
                              <a:path h="541">
                                <a:moveTo>
                                  <a:pt x="0" y="0"/>
                                </a:moveTo>
                                <a:lnTo>
                                  <a:pt x="0" y="98"/>
                                </a:lnTo>
                                <a:moveTo>
                                  <a:pt x="0" y="407"/>
                                </a:moveTo>
                                <a:lnTo>
                                  <a:pt x="0" y="541"/>
                                </a:lnTo>
                              </a:path>
                            </a:pathLst>
                          </a:custGeom>
                          <a:noFill/>
                          <a:ln w="357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0" name="AutoShape 4499"/>
                        <wps:cNvSpPr>
                          <a:spLocks/>
                        </wps:cNvSpPr>
                        <wps:spPr bwMode="auto">
                          <a:xfrm>
                            <a:off x="5454" y="-92"/>
                            <a:ext cx="2" cy="2935"/>
                          </a:xfrm>
                          <a:custGeom>
                            <a:avLst/>
                            <a:gdLst>
                              <a:gd name="T0" fmla="+- 0 -91 -91"/>
                              <a:gd name="T1" fmla="*/ -91 h 2935"/>
                              <a:gd name="T2" fmla="+- 0 119 -91"/>
                              <a:gd name="T3" fmla="*/ 119 h 2935"/>
                              <a:gd name="T4" fmla="+- 0 374 -91"/>
                              <a:gd name="T5" fmla="*/ 374 h 2935"/>
                              <a:gd name="T6" fmla="+- 0 382 -91"/>
                              <a:gd name="T7" fmla="*/ 382 h 2935"/>
                              <a:gd name="T8" fmla="+- 0 2317 -91"/>
                              <a:gd name="T9" fmla="*/ 2317 h 2935"/>
                              <a:gd name="T10" fmla="+- 0 2351 -91"/>
                              <a:gd name="T11" fmla="*/ 2351 h 2935"/>
                              <a:gd name="T12" fmla="+- 0 2710 -91"/>
                              <a:gd name="T13" fmla="*/ 2710 h 2935"/>
                              <a:gd name="T14" fmla="+- 0 2844 -91"/>
                              <a:gd name="T15" fmla="*/ 2844 h 2935"/>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2935">
                                <a:moveTo>
                                  <a:pt x="0" y="0"/>
                                </a:moveTo>
                                <a:lnTo>
                                  <a:pt x="0" y="210"/>
                                </a:lnTo>
                                <a:moveTo>
                                  <a:pt x="0" y="465"/>
                                </a:moveTo>
                                <a:lnTo>
                                  <a:pt x="0" y="473"/>
                                </a:lnTo>
                                <a:moveTo>
                                  <a:pt x="0" y="2408"/>
                                </a:moveTo>
                                <a:lnTo>
                                  <a:pt x="0" y="2442"/>
                                </a:lnTo>
                                <a:moveTo>
                                  <a:pt x="0" y="2801"/>
                                </a:moveTo>
                                <a:lnTo>
                                  <a:pt x="0" y="2935"/>
                                </a:lnTo>
                              </a:path>
                            </a:pathLst>
                          </a:custGeom>
                          <a:noFill/>
                          <a:ln w="357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AutoShape 4500"/>
                        <wps:cNvSpPr>
                          <a:spLocks/>
                        </wps:cNvSpPr>
                        <wps:spPr bwMode="auto">
                          <a:xfrm>
                            <a:off x="6291" y="-92"/>
                            <a:ext cx="6" cy="578"/>
                          </a:xfrm>
                          <a:custGeom>
                            <a:avLst/>
                            <a:gdLst>
                              <a:gd name="T0" fmla="+- 0 6294 6291"/>
                              <a:gd name="T1" fmla="*/ T0 w 6"/>
                              <a:gd name="T2" fmla="+- 0 -91 -91"/>
                              <a:gd name="T3" fmla="*/ -91 h 578"/>
                              <a:gd name="T4" fmla="+- 0 6294 6291"/>
                              <a:gd name="T5" fmla="*/ T4 w 6"/>
                              <a:gd name="T6" fmla="+- 0 42 -91"/>
                              <a:gd name="T7" fmla="*/ 42 h 578"/>
                              <a:gd name="T8" fmla="+- 0 6291 6291"/>
                              <a:gd name="T9" fmla="*/ T8 w 6"/>
                              <a:gd name="T10" fmla="+- 0 487 -91"/>
                              <a:gd name="T11" fmla="*/ 487 h 578"/>
                              <a:gd name="T12" fmla="+- 0 6297 6291"/>
                              <a:gd name="T13" fmla="*/ T12 w 6"/>
                              <a:gd name="T14" fmla="+- 0 487 -91"/>
                              <a:gd name="T15" fmla="*/ 487 h 578"/>
                            </a:gdLst>
                            <a:ahLst/>
                            <a:cxnLst>
                              <a:cxn ang="0">
                                <a:pos x="T1" y="T3"/>
                              </a:cxn>
                              <a:cxn ang="0">
                                <a:pos x="T5" y="T7"/>
                              </a:cxn>
                              <a:cxn ang="0">
                                <a:pos x="T9" y="T11"/>
                              </a:cxn>
                              <a:cxn ang="0">
                                <a:pos x="T13" y="T15"/>
                              </a:cxn>
                            </a:cxnLst>
                            <a:rect l="0" t="0" r="r" b="b"/>
                            <a:pathLst>
                              <a:path w="6" h="578">
                                <a:moveTo>
                                  <a:pt x="3" y="0"/>
                                </a:moveTo>
                                <a:lnTo>
                                  <a:pt x="3" y="133"/>
                                </a:lnTo>
                                <a:moveTo>
                                  <a:pt x="0" y="578"/>
                                </a:moveTo>
                                <a:lnTo>
                                  <a:pt x="6" y="578"/>
                                </a:lnTo>
                              </a:path>
                            </a:pathLst>
                          </a:custGeom>
                          <a:noFill/>
                          <a:ln w="106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AutoShape 4501"/>
                        <wps:cNvSpPr>
                          <a:spLocks/>
                        </wps:cNvSpPr>
                        <wps:spPr bwMode="auto">
                          <a:xfrm>
                            <a:off x="6294" y="-92"/>
                            <a:ext cx="840" cy="2935"/>
                          </a:xfrm>
                          <a:custGeom>
                            <a:avLst/>
                            <a:gdLst>
                              <a:gd name="T0" fmla="+- 0 6294 6294"/>
                              <a:gd name="T1" fmla="*/ T0 w 840"/>
                              <a:gd name="T2" fmla="+- 0 2026 -91"/>
                              <a:gd name="T3" fmla="*/ 2026 h 2935"/>
                              <a:gd name="T4" fmla="+- 0 6294 6294"/>
                              <a:gd name="T5" fmla="*/ T4 w 840"/>
                              <a:gd name="T6" fmla="+- 0 2046 -91"/>
                              <a:gd name="T7" fmla="*/ 2046 h 2935"/>
                              <a:gd name="T8" fmla="+- 0 6294 6294"/>
                              <a:gd name="T9" fmla="*/ T8 w 840"/>
                              <a:gd name="T10" fmla="+- 0 2710 -91"/>
                              <a:gd name="T11" fmla="*/ 2710 h 2935"/>
                              <a:gd name="T12" fmla="+- 0 6294 6294"/>
                              <a:gd name="T13" fmla="*/ T12 w 840"/>
                              <a:gd name="T14" fmla="+- 0 2844 -91"/>
                              <a:gd name="T15" fmla="*/ 2844 h 2935"/>
                              <a:gd name="T16" fmla="+- 0 7133 6294"/>
                              <a:gd name="T17" fmla="*/ T16 w 840"/>
                              <a:gd name="T18" fmla="+- 0 -91 -91"/>
                              <a:gd name="T19" fmla="*/ -91 h 2935"/>
                              <a:gd name="T20" fmla="+- 0 7133 6294"/>
                              <a:gd name="T21" fmla="*/ T20 w 840"/>
                              <a:gd name="T22" fmla="+- 0 42 -91"/>
                              <a:gd name="T23" fmla="*/ 42 h 2935"/>
                              <a:gd name="T24" fmla="+- 0 7133 6294"/>
                              <a:gd name="T25" fmla="*/ T24 w 840"/>
                              <a:gd name="T26" fmla="+- 0 470 -91"/>
                              <a:gd name="T27" fmla="*/ 470 h 2935"/>
                              <a:gd name="T28" fmla="+- 0 7133 6294"/>
                              <a:gd name="T29" fmla="*/ T28 w 840"/>
                              <a:gd name="T30" fmla="+- 0 486 -91"/>
                              <a:gd name="T31" fmla="*/ 486 h 2935"/>
                              <a:gd name="T32" fmla="+- 0 7133 6294"/>
                              <a:gd name="T33" fmla="*/ T32 w 840"/>
                              <a:gd name="T34" fmla="+- 0 2187 -91"/>
                              <a:gd name="T35" fmla="*/ 2187 h 2935"/>
                              <a:gd name="T36" fmla="+- 0 7133 6294"/>
                              <a:gd name="T37" fmla="*/ T36 w 840"/>
                              <a:gd name="T38" fmla="+- 0 2223 -91"/>
                              <a:gd name="T39" fmla="*/ 2223 h 2935"/>
                              <a:gd name="T40" fmla="+- 0 7133 6294"/>
                              <a:gd name="T41" fmla="*/ T40 w 840"/>
                              <a:gd name="T42" fmla="+- 0 2307 -91"/>
                              <a:gd name="T43" fmla="*/ 2307 h 2935"/>
                              <a:gd name="T44" fmla="+- 0 7133 6294"/>
                              <a:gd name="T45" fmla="*/ T44 w 840"/>
                              <a:gd name="T46" fmla="+- 0 2379 -91"/>
                              <a:gd name="T47" fmla="*/ 2379 h 2935"/>
                              <a:gd name="T48" fmla="+- 0 7133 6294"/>
                              <a:gd name="T49" fmla="*/ T48 w 840"/>
                              <a:gd name="T50" fmla="+- 0 2710 -91"/>
                              <a:gd name="T51" fmla="*/ 2710 h 2935"/>
                              <a:gd name="T52" fmla="+- 0 7133 6294"/>
                              <a:gd name="T53" fmla="*/ T52 w 840"/>
                              <a:gd name="T54" fmla="+- 0 2844 -91"/>
                              <a:gd name="T55" fmla="*/ 2844 h 29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40" h="2935">
                                <a:moveTo>
                                  <a:pt x="0" y="2117"/>
                                </a:moveTo>
                                <a:lnTo>
                                  <a:pt x="0" y="2137"/>
                                </a:lnTo>
                                <a:moveTo>
                                  <a:pt x="0" y="2801"/>
                                </a:moveTo>
                                <a:lnTo>
                                  <a:pt x="0" y="2935"/>
                                </a:lnTo>
                                <a:moveTo>
                                  <a:pt x="839" y="0"/>
                                </a:moveTo>
                                <a:lnTo>
                                  <a:pt x="839" y="133"/>
                                </a:lnTo>
                                <a:moveTo>
                                  <a:pt x="839" y="561"/>
                                </a:moveTo>
                                <a:lnTo>
                                  <a:pt x="839" y="577"/>
                                </a:lnTo>
                                <a:moveTo>
                                  <a:pt x="839" y="2278"/>
                                </a:moveTo>
                                <a:lnTo>
                                  <a:pt x="839" y="2314"/>
                                </a:lnTo>
                                <a:moveTo>
                                  <a:pt x="839" y="2398"/>
                                </a:moveTo>
                                <a:lnTo>
                                  <a:pt x="839" y="2470"/>
                                </a:lnTo>
                                <a:moveTo>
                                  <a:pt x="839" y="2801"/>
                                </a:moveTo>
                                <a:lnTo>
                                  <a:pt x="839" y="2935"/>
                                </a:lnTo>
                              </a:path>
                            </a:pathLst>
                          </a:custGeom>
                          <a:noFill/>
                          <a:ln w="357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3" name="Rectangle 4502"/>
                        <wps:cNvSpPr>
                          <a:spLocks/>
                        </wps:cNvSpPr>
                        <wps:spPr bwMode="auto">
                          <a:xfrm>
                            <a:off x="4238" y="2401"/>
                            <a:ext cx="756" cy="309"/>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4" name="Rectangle 4503"/>
                        <wps:cNvSpPr>
                          <a:spLocks/>
                        </wps:cNvSpPr>
                        <wps:spPr bwMode="auto">
                          <a:xfrm>
                            <a:off x="4238" y="2357"/>
                            <a:ext cx="756" cy="44"/>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5" name="Rectangle 4504"/>
                        <wps:cNvSpPr>
                          <a:spLocks/>
                        </wps:cNvSpPr>
                        <wps:spPr bwMode="auto">
                          <a:xfrm>
                            <a:off x="4238" y="2334"/>
                            <a:ext cx="756" cy="2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6" name="Rectangle 4505"/>
                        <wps:cNvSpPr>
                          <a:spLocks/>
                        </wps:cNvSpPr>
                        <wps:spPr bwMode="auto">
                          <a:xfrm>
                            <a:off x="4238" y="2312"/>
                            <a:ext cx="756" cy="23"/>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7" name="Line 4506"/>
                        <wps:cNvCnPr>
                          <a:cxnSpLocks/>
                        </wps:cNvCnPr>
                        <wps:spPr bwMode="auto">
                          <a:xfrm>
                            <a:off x="4238" y="2308"/>
                            <a:ext cx="755" cy="0"/>
                          </a:xfrm>
                          <a:prstGeom prst="line">
                            <a:avLst/>
                          </a:prstGeom>
                          <a:noFill/>
                          <a:ln w="5448">
                            <a:solidFill>
                              <a:srgbClr val="0080FF"/>
                            </a:solidFill>
                            <a:round/>
                            <a:headEnd/>
                            <a:tailEnd/>
                          </a:ln>
                          <a:extLst>
                            <a:ext uri="{909E8E84-426E-40DD-AFC4-6F175D3DCCD1}">
                              <a14:hiddenFill xmlns:a14="http://schemas.microsoft.com/office/drawing/2010/main">
                                <a:noFill/>
                              </a14:hiddenFill>
                            </a:ext>
                          </a:extLst>
                        </wps:spPr>
                        <wps:bodyPr/>
                      </wps:wsp>
                      <wps:wsp>
                        <wps:cNvPr id="1948" name="Rectangle 4507"/>
                        <wps:cNvSpPr>
                          <a:spLocks/>
                        </wps:cNvSpPr>
                        <wps:spPr bwMode="auto">
                          <a:xfrm>
                            <a:off x="4238" y="379"/>
                            <a:ext cx="756" cy="192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9" name="Rectangle 4508"/>
                        <wps:cNvSpPr>
                          <a:spLocks/>
                        </wps:cNvSpPr>
                        <wps:spPr bwMode="auto">
                          <a:xfrm>
                            <a:off x="4238" y="270"/>
                            <a:ext cx="756" cy="110"/>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0" name="Line 4509"/>
                        <wps:cNvCnPr>
                          <a:cxnSpLocks/>
                        </wps:cNvCnPr>
                        <wps:spPr bwMode="auto">
                          <a:xfrm>
                            <a:off x="4238" y="269"/>
                            <a:ext cx="755" cy="0"/>
                          </a:xfrm>
                          <a:prstGeom prst="line">
                            <a:avLst/>
                          </a:prstGeom>
                          <a:noFill/>
                          <a:ln w="1937">
                            <a:solidFill>
                              <a:srgbClr val="990099"/>
                            </a:solidFill>
                            <a:round/>
                            <a:headEnd/>
                            <a:tailEnd/>
                          </a:ln>
                          <a:extLst>
                            <a:ext uri="{909E8E84-426E-40DD-AFC4-6F175D3DCCD1}">
                              <a14:hiddenFill xmlns:a14="http://schemas.microsoft.com/office/drawing/2010/main">
                                <a:noFill/>
                              </a14:hiddenFill>
                            </a:ext>
                          </a:extLst>
                        </wps:spPr>
                        <wps:bodyPr/>
                      </wps:wsp>
                      <wps:wsp>
                        <wps:cNvPr id="1951" name="Rectangle 4510"/>
                        <wps:cNvSpPr>
                          <a:spLocks/>
                        </wps:cNvSpPr>
                        <wps:spPr bwMode="auto">
                          <a:xfrm>
                            <a:off x="4238" y="101"/>
                            <a:ext cx="756" cy="16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2" name="Rectangle 4511"/>
                        <wps:cNvSpPr>
                          <a:spLocks/>
                        </wps:cNvSpPr>
                        <wps:spPr bwMode="auto">
                          <a:xfrm>
                            <a:off x="4238" y="42"/>
                            <a:ext cx="756" cy="6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3" name="Rectangle 4512"/>
                        <wps:cNvSpPr>
                          <a:spLocks/>
                        </wps:cNvSpPr>
                        <wps:spPr bwMode="auto">
                          <a:xfrm>
                            <a:off x="5077" y="2351"/>
                            <a:ext cx="756" cy="36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4" name="Rectangle 4513"/>
                        <wps:cNvSpPr>
                          <a:spLocks/>
                        </wps:cNvSpPr>
                        <wps:spPr bwMode="auto">
                          <a:xfrm>
                            <a:off x="5077" y="2328"/>
                            <a:ext cx="756" cy="2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5" name="Line 4514"/>
                        <wps:cNvCnPr>
                          <a:cxnSpLocks/>
                        </wps:cNvCnPr>
                        <wps:spPr bwMode="auto">
                          <a:xfrm>
                            <a:off x="5077" y="2327"/>
                            <a:ext cx="756" cy="0"/>
                          </a:xfrm>
                          <a:prstGeom prst="line">
                            <a:avLst/>
                          </a:prstGeom>
                          <a:noFill/>
                          <a:ln w="2538">
                            <a:solidFill>
                              <a:srgbClr val="99FFCC"/>
                            </a:solidFill>
                            <a:round/>
                            <a:headEnd/>
                            <a:tailEnd/>
                          </a:ln>
                          <a:extLst>
                            <a:ext uri="{909E8E84-426E-40DD-AFC4-6F175D3DCCD1}">
                              <a14:hiddenFill xmlns:a14="http://schemas.microsoft.com/office/drawing/2010/main">
                                <a:noFill/>
                              </a14:hiddenFill>
                            </a:ext>
                          </a:extLst>
                        </wps:spPr>
                        <wps:bodyPr/>
                      </wps:wsp>
                      <wps:wsp>
                        <wps:cNvPr id="1956" name="Line 4515"/>
                        <wps:cNvCnPr>
                          <a:cxnSpLocks/>
                        </wps:cNvCnPr>
                        <wps:spPr bwMode="auto">
                          <a:xfrm>
                            <a:off x="5077" y="2322"/>
                            <a:ext cx="756" cy="0"/>
                          </a:xfrm>
                          <a:prstGeom prst="line">
                            <a:avLst/>
                          </a:prstGeom>
                          <a:noFill/>
                          <a:ln w="3808">
                            <a:solidFill>
                              <a:srgbClr val="009900"/>
                            </a:solidFill>
                            <a:round/>
                            <a:headEnd/>
                            <a:tailEnd/>
                          </a:ln>
                          <a:extLst>
                            <a:ext uri="{909E8E84-426E-40DD-AFC4-6F175D3DCCD1}">
                              <a14:hiddenFill xmlns:a14="http://schemas.microsoft.com/office/drawing/2010/main">
                                <a:noFill/>
                              </a14:hiddenFill>
                            </a:ext>
                          </a:extLst>
                        </wps:spPr>
                        <wps:bodyPr/>
                      </wps:wsp>
                      <wps:wsp>
                        <wps:cNvPr id="1957" name="Line 4516"/>
                        <wps:cNvCnPr>
                          <a:cxnSpLocks/>
                        </wps:cNvCnPr>
                        <wps:spPr bwMode="auto">
                          <a:xfrm>
                            <a:off x="5077" y="2318"/>
                            <a:ext cx="756" cy="0"/>
                          </a:xfrm>
                          <a:prstGeom prst="line">
                            <a:avLst/>
                          </a:prstGeom>
                          <a:noFill/>
                          <a:ln w="1269">
                            <a:solidFill>
                              <a:srgbClr val="0080FF"/>
                            </a:solidFill>
                            <a:round/>
                            <a:headEnd/>
                            <a:tailEnd/>
                          </a:ln>
                          <a:extLst>
                            <a:ext uri="{909E8E84-426E-40DD-AFC4-6F175D3DCCD1}">
                              <a14:hiddenFill xmlns:a14="http://schemas.microsoft.com/office/drawing/2010/main">
                                <a:noFill/>
                              </a14:hiddenFill>
                            </a:ext>
                          </a:extLst>
                        </wps:spPr>
                        <wps:bodyPr/>
                      </wps:wsp>
                      <wps:wsp>
                        <wps:cNvPr id="1958" name="Rectangle 4517"/>
                        <wps:cNvSpPr>
                          <a:spLocks/>
                        </wps:cNvSpPr>
                        <wps:spPr bwMode="auto">
                          <a:xfrm>
                            <a:off x="5077" y="480"/>
                            <a:ext cx="756" cy="18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9" name="Rectangle 4518"/>
                        <wps:cNvSpPr>
                          <a:spLocks/>
                        </wps:cNvSpPr>
                        <wps:spPr bwMode="auto">
                          <a:xfrm>
                            <a:off x="5077" y="381"/>
                            <a:ext cx="756" cy="99"/>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 name="Line 4519"/>
                        <wps:cNvCnPr>
                          <a:cxnSpLocks/>
                        </wps:cNvCnPr>
                        <wps:spPr bwMode="auto">
                          <a:xfrm>
                            <a:off x="5077" y="378"/>
                            <a:ext cx="756" cy="0"/>
                          </a:xfrm>
                          <a:prstGeom prst="line">
                            <a:avLst/>
                          </a:prstGeom>
                          <a:noFill/>
                          <a:ln w="5110">
                            <a:solidFill>
                              <a:srgbClr val="990099"/>
                            </a:solidFill>
                            <a:round/>
                            <a:headEnd/>
                            <a:tailEnd/>
                          </a:ln>
                          <a:extLst>
                            <a:ext uri="{909E8E84-426E-40DD-AFC4-6F175D3DCCD1}">
                              <a14:hiddenFill xmlns:a14="http://schemas.microsoft.com/office/drawing/2010/main">
                                <a:noFill/>
                              </a14:hiddenFill>
                            </a:ext>
                          </a:extLst>
                        </wps:spPr>
                        <wps:bodyPr/>
                      </wps:wsp>
                      <wps:wsp>
                        <wps:cNvPr id="1961" name="Rectangle 4520"/>
                        <wps:cNvSpPr>
                          <a:spLocks/>
                        </wps:cNvSpPr>
                        <wps:spPr bwMode="auto">
                          <a:xfrm>
                            <a:off x="5077" y="118"/>
                            <a:ext cx="756" cy="255"/>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2" name="Rectangle 4521"/>
                        <wps:cNvSpPr>
                          <a:spLocks/>
                        </wps:cNvSpPr>
                        <wps:spPr bwMode="auto">
                          <a:xfrm>
                            <a:off x="5077" y="42"/>
                            <a:ext cx="756" cy="7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3" name="Rectangle 4522"/>
                        <wps:cNvSpPr>
                          <a:spLocks/>
                        </wps:cNvSpPr>
                        <wps:spPr bwMode="auto">
                          <a:xfrm>
                            <a:off x="5916" y="2045"/>
                            <a:ext cx="756" cy="665"/>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4" name="Line 4523"/>
                        <wps:cNvCnPr>
                          <a:cxnSpLocks/>
                        </wps:cNvCnPr>
                        <wps:spPr bwMode="auto">
                          <a:xfrm>
                            <a:off x="5916" y="2040"/>
                            <a:ext cx="756" cy="0"/>
                          </a:xfrm>
                          <a:prstGeom prst="line">
                            <a:avLst/>
                          </a:prstGeom>
                          <a:noFill/>
                          <a:ln w="7549">
                            <a:solidFill>
                              <a:srgbClr val="9F9F9F"/>
                            </a:solidFill>
                            <a:round/>
                            <a:headEnd/>
                            <a:tailEnd/>
                          </a:ln>
                          <a:extLst>
                            <a:ext uri="{909E8E84-426E-40DD-AFC4-6F175D3DCCD1}">
                              <a14:hiddenFill xmlns:a14="http://schemas.microsoft.com/office/drawing/2010/main">
                                <a:noFill/>
                              </a14:hiddenFill>
                            </a:ext>
                          </a:extLst>
                        </wps:spPr>
                        <wps:bodyPr/>
                      </wps:wsp>
                      <wps:wsp>
                        <wps:cNvPr id="1965" name="Line 4524"/>
                        <wps:cNvCnPr>
                          <a:cxnSpLocks/>
                        </wps:cNvCnPr>
                        <wps:spPr bwMode="auto">
                          <a:xfrm>
                            <a:off x="5916" y="2031"/>
                            <a:ext cx="756" cy="0"/>
                          </a:xfrm>
                          <a:prstGeom prst="line">
                            <a:avLst/>
                          </a:prstGeom>
                          <a:noFill/>
                          <a:ln w="3237">
                            <a:solidFill>
                              <a:srgbClr val="99FFCC"/>
                            </a:solidFill>
                            <a:round/>
                            <a:headEnd/>
                            <a:tailEnd/>
                          </a:ln>
                          <a:extLst>
                            <a:ext uri="{909E8E84-426E-40DD-AFC4-6F175D3DCCD1}">
                              <a14:hiddenFill xmlns:a14="http://schemas.microsoft.com/office/drawing/2010/main">
                                <a:noFill/>
                              </a14:hiddenFill>
                            </a:ext>
                          </a:extLst>
                        </wps:spPr>
                        <wps:bodyPr/>
                      </wps:wsp>
                      <wps:wsp>
                        <wps:cNvPr id="1966" name="Line 4525"/>
                        <wps:cNvCnPr>
                          <a:cxnSpLocks/>
                        </wps:cNvCnPr>
                        <wps:spPr bwMode="auto">
                          <a:xfrm>
                            <a:off x="5916" y="2027"/>
                            <a:ext cx="756" cy="0"/>
                          </a:xfrm>
                          <a:prstGeom prst="line">
                            <a:avLst/>
                          </a:prstGeom>
                          <a:noFill/>
                          <a:ln w="2174">
                            <a:solidFill>
                              <a:srgbClr val="009900"/>
                            </a:solidFill>
                            <a:round/>
                            <a:headEnd/>
                            <a:tailEnd/>
                          </a:ln>
                          <a:extLst>
                            <a:ext uri="{909E8E84-426E-40DD-AFC4-6F175D3DCCD1}">
                              <a14:hiddenFill xmlns:a14="http://schemas.microsoft.com/office/drawing/2010/main">
                                <a:noFill/>
                              </a14:hiddenFill>
                            </a:ext>
                          </a:extLst>
                        </wps:spPr>
                        <wps:bodyPr/>
                      </wps:wsp>
                      <wps:wsp>
                        <wps:cNvPr id="1967" name="Rectangle 4526"/>
                        <wps:cNvSpPr>
                          <a:spLocks/>
                        </wps:cNvSpPr>
                        <wps:spPr bwMode="auto">
                          <a:xfrm>
                            <a:off x="5916" y="745"/>
                            <a:ext cx="756" cy="1280"/>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8" name="Rectangle 4527"/>
                        <wps:cNvSpPr>
                          <a:spLocks/>
                        </wps:cNvSpPr>
                        <wps:spPr bwMode="auto">
                          <a:xfrm>
                            <a:off x="5916" y="487"/>
                            <a:ext cx="756" cy="259"/>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9" name="Line 4528"/>
                        <wps:cNvCnPr>
                          <a:cxnSpLocks/>
                        </wps:cNvCnPr>
                        <wps:spPr bwMode="auto">
                          <a:xfrm>
                            <a:off x="5916" y="487"/>
                            <a:ext cx="756" cy="0"/>
                          </a:xfrm>
                          <a:prstGeom prst="line">
                            <a:avLst/>
                          </a:prstGeom>
                          <a:noFill/>
                          <a:ln w="1069">
                            <a:solidFill>
                              <a:srgbClr val="990099"/>
                            </a:solidFill>
                            <a:round/>
                            <a:headEnd/>
                            <a:tailEnd/>
                          </a:ln>
                          <a:extLst>
                            <a:ext uri="{909E8E84-426E-40DD-AFC4-6F175D3DCCD1}">
                              <a14:hiddenFill xmlns:a14="http://schemas.microsoft.com/office/drawing/2010/main">
                                <a:noFill/>
                              </a14:hiddenFill>
                            </a:ext>
                          </a:extLst>
                        </wps:spPr>
                        <wps:bodyPr/>
                      </wps:wsp>
                      <wps:wsp>
                        <wps:cNvPr id="1970" name="Rectangle 4529"/>
                        <wps:cNvSpPr>
                          <a:spLocks/>
                        </wps:cNvSpPr>
                        <wps:spPr bwMode="auto">
                          <a:xfrm>
                            <a:off x="5916" y="258"/>
                            <a:ext cx="756" cy="228"/>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1" name="Rectangle 4530"/>
                        <wps:cNvSpPr>
                          <a:spLocks/>
                        </wps:cNvSpPr>
                        <wps:spPr bwMode="auto">
                          <a:xfrm>
                            <a:off x="5916" y="42"/>
                            <a:ext cx="756" cy="21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2" name="Rectangle 4531"/>
                        <wps:cNvSpPr>
                          <a:spLocks/>
                        </wps:cNvSpPr>
                        <wps:spPr bwMode="auto">
                          <a:xfrm>
                            <a:off x="6755" y="2379"/>
                            <a:ext cx="756" cy="331"/>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3" name="Rectangle 4532"/>
                        <wps:cNvSpPr>
                          <a:spLocks/>
                        </wps:cNvSpPr>
                        <wps:spPr bwMode="auto">
                          <a:xfrm>
                            <a:off x="6755" y="2306"/>
                            <a:ext cx="756" cy="7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 name="Rectangle 4533"/>
                        <wps:cNvSpPr>
                          <a:spLocks/>
                        </wps:cNvSpPr>
                        <wps:spPr bwMode="auto">
                          <a:xfrm>
                            <a:off x="6755" y="2222"/>
                            <a:ext cx="756" cy="85"/>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5" name="Rectangle 4534"/>
                        <wps:cNvSpPr>
                          <a:spLocks/>
                        </wps:cNvSpPr>
                        <wps:spPr bwMode="auto">
                          <a:xfrm>
                            <a:off x="6755" y="2193"/>
                            <a:ext cx="756" cy="29"/>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 name="Line 4535"/>
                        <wps:cNvCnPr>
                          <a:cxnSpLocks/>
                        </wps:cNvCnPr>
                        <wps:spPr bwMode="auto">
                          <a:xfrm>
                            <a:off x="6755" y="2190"/>
                            <a:ext cx="756" cy="0"/>
                          </a:xfrm>
                          <a:prstGeom prst="line">
                            <a:avLst/>
                          </a:prstGeom>
                          <a:noFill/>
                          <a:ln w="4406">
                            <a:solidFill>
                              <a:srgbClr val="0080FF"/>
                            </a:solidFill>
                            <a:round/>
                            <a:headEnd/>
                            <a:tailEnd/>
                          </a:ln>
                          <a:extLst>
                            <a:ext uri="{909E8E84-426E-40DD-AFC4-6F175D3DCCD1}">
                              <a14:hiddenFill xmlns:a14="http://schemas.microsoft.com/office/drawing/2010/main">
                                <a:noFill/>
                              </a14:hiddenFill>
                            </a:ext>
                          </a:extLst>
                        </wps:spPr>
                        <wps:bodyPr/>
                      </wps:wsp>
                      <wps:wsp>
                        <wps:cNvPr id="1977" name="Rectangle 4536"/>
                        <wps:cNvSpPr>
                          <a:spLocks/>
                        </wps:cNvSpPr>
                        <wps:spPr bwMode="auto">
                          <a:xfrm>
                            <a:off x="6755" y="618"/>
                            <a:ext cx="756" cy="1569"/>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 name="Rectangle 4537"/>
                        <wps:cNvSpPr>
                          <a:spLocks/>
                        </wps:cNvSpPr>
                        <wps:spPr bwMode="auto">
                          <a:xfrm>
                            <a:off x="6755" y="486"/>
                            <a:ext cx="756" cy="133"/>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9" name="Line 4538"/>
                        <wps:cNvCnPr>
                          <a:cxnSpLocks/>
                        </wps:cNvCnPr>
                        <wps:spPr bwMode="auto">
                          <a:xfrm>
                            <a:off x="6755" y="478"/>
                            <a:ext cx="756" cy="0"/>
                          </a:xfrm>
                          <a:prstGeom prst="line">
                            <a:avLst/>
                          </a:prstGeom>
                          <a:noFill/>
                          <a:ln w="10254">
                            <a:solidFill>
                              <a:srgbClr val="990099"/>
                            </a:solidFill>
                            <a:round/>
                            <a:headEnd/>
                            <a:tailEnd/>
                          </a:ln>
                          <a:extLst>
                            <a:ext uri="{909E8E84-426E-40DD-AFC4-6F175D3DCCD1}">
                              <a14:hiddenFill xmlns:a14="http://schemas.microsoft.com/office/drawing/2010/main">
                                <a:noFill/>
                              </a14:hiddenFill>
                            </a:ext>
                          </a:extLst>
                        </wps:spPr>
                        <wps:bodyPr/>
                      </wps:wsp>
                      <wps:wsp>
                        <wps:cNvPr id="1980" name="Rectangle 4539"/>
                        <wps:cNvSpPr>
                          <a:spLocks/>
                        </wps:cNvSpPr>
                        <wps:spPr bwMode="auto">
                          <a:xfrm>
                            <a:off x="6755" y="183"/>
                            <a:ext cx="756" cy="288"/>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1" name="Rectangle 4540"/>
                        <wps:cNvSpPr>
                          <a:spLocks/>
                        </wps:cNvSpPr>
                        <wps:spPr bwMode="auto">
                          <a:xfrm>
                            <a:off x="6755" y="42"/>
                            <a:ext cx="756" cy="14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2" name="Line 4541"/>
                        <wps:cNvCnPr>
                          <a:cxnSpLocks/>
                        </wps:cNvCnPr>
                        <wps:spPr bwMode="auto">
                          <a:xfrm>
                            <a:off x="4098" y="2710"/>
                            <a:ext cx="14"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3" name="Line 4542"/>
                        <wps:cNvCnPr>
                          <a:cxnSpLocks/>
                        </wps:cNvCnPr>
                        <wps:spPr bwMode="auto">
                          <a:xfrm>
                            <a:off x="4098" y="2043"/>
                            <a:ext cx="14"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4" name="Line 4543"/>
                        <wps:cNvCnPr>
                          <a:cxnSpLocks/>
                        </wps:cNvCnPr>
                        <wps:spPr bwMode="auto">
                          <a:xfrm>
                            <a:off x="4098" y="1376"/>
                            <a:ext cx="14"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5" name="Line 4544"/>
                        <wps:cNvCnPr>
                          <a:cxnSpLocks/>
                        </wps:cNvCnPr>
                        <wps:spPr bwMode="auto">
                          <a:xfrm>
                            <a:off x="4098" y="709"/>
                            <a:ext cx="14"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6" name="Line 4545"/>
                        <wps:cNvCnPr>
                          <a:cxnSpLocks/>
                        </wps:cNvCnPr>
                        <wps:spPr bwMode="auto">
                          <a:xfrm>
                            <a:off x="4098" y="42"/>
                            <a:ext cx="14"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7" name="Line 4546"/>
                        <wps:cNvCnPr>
                          <a:cxnSpLocks/>
                        </wps:cNvCnPr>
                        <wps:spPr bwMode="auto">
                          <a:xfrm>
                            <a:off x="4616" y="2858"/>
                            <a:ext cx="0"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8" name="Line 4547"/>
                        <wps:cNvCnPr>
                          <a:cxnSpLocks/>
                        </wps:cNvCnPr>
                        <wps:spPr bwMode="auto">
                          <a:xfrm>
                            <a:off x="5455" y="2858"/>
                            <a:ext cx="0"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89" name="Line 4548"/>
                        <wps:cNvCnPr>
                          <a:cxnSpLocks/>
                        </wps:cNvCnPr>
                        <wps:spPr bwMode="auto">
                          <a:xfrm>
                            <a:off x="6294" y="2858"/>
                            <a:ext cx="0"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90" name="Line 4549"/>
                        <wps:cNvCnPr>
                          <a:cxnSpLocks/>
                        </wps:cNvCnPr>
                        <wps:spPr bwMode="auto">
                          <a:xfrm>
                            <a:off x="7133" y="2858"/>
                            <a:ext cx="0" cy="0"/>
                          </a:xfrm>
                          <a:prstGeom prst="line">
                            <a:avLst/>
                          </a:prstGeom>
                          <a:noFill/>
                          <a:ln w="3574">
                            <a:solidFill>
                              <a:srgbClr val="333333"/>
                            </a:solidFill>
                            <a:round/>
                            <a:headEnd/>
                            <a:tailEnd/>
                          </a:ln>
                          <a:extLst>
                            <a:ext uri="{909E8E84-426E-40DD-AFC4-6F175D3DCCD1}">
                              <a14:hiddenFill xmlns:a14="http://schemas.microsoft.com/office/drawing/2010/main">
                                <a:noFill/>
                              </a14:hiddenFill>
                            </a:ext>
                          </a:extLst>
                        </wps:spPr>
                        <wps:bodyPr/>
                      </wps:wsp>
                      <wps:wsp>
                        <wps:cNvPr id="1991" name="Text Box 4550"/>
                        <wps:cNvSpPr txBox="1">
                          <a:spLocks/>
                        </wps:cNvSpPr>
                        <wps:spPr bwMode="auto">
                          <a:xfrm>
                            <a:off x="7034" y="2499"/>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B5AE" w14:textId="77777777" w:rsidR="005A72E5" w:rsidRDefault="005A72E5">
                              <w:pPr>
                                <w:spacing w:before="1"/>
                                <w:rPr>
                                  <w:rFonts w:ascii="Arial"/>
                                  <w:b/>
                                  <w:sz w:val="7"/>
                                </w:rPr>
                              </w:pPr>
                              <w:r>
                                <w:rPr>
                                  <w:rFonts w:ascii="Arial"/>
                                  <w:b/>
                                  <w:w w:val="105"/>
                                  <w:sz w:val="7"/>
                                </w:rPr>
                                <w:t>12.40</w:t>
                              </w:r>
                            </w:p>
                          </w:txbxContent>
                        </wps:txbx>
                        <wps:bodyPr rot="0" vert="horz" wrap="square" lIns="0" tIns="0" rIns="0" bIns="0" anchor="t" anchorCtr="0" upright="1">
                          <a:noAutofit/>
                        </wps:bodyPr>
                      </wps:wsp>
                      <wps:wsp>
                        <wps:cNvPr id="1992" name="Text Box 4551"/>
                        <wps:cNvSpPr txBox="1">
                          <a:spLocks/>
                        </wps:cNvSpPr>
                        <wps:spPr bwMode="auto">
                          <a:xfrm>
                            <a:off x="5356" y="2484"/>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BDE4B" w14:textId="77777777" w:rsidR="005A72E5" w:rsidRDefault="005A72E5">
                              <w:pPr>
                                <w:spacing w:before="1"/>
                                <w:rPr>
                                  <w:rFonts w:ascii="Arial"/>
                                  <w:b/>
                                  <w:sz w:val="7"/>
                                </w:rPr>
                              </w:pPr>
                              <w:r>
                                <w:rPr>
                                  <w:rFonts w:ascii="Arial"/>
                                  <w:b/>
                                  <w:w w:val="105"/>
                                  <w:sz w:val="7"/>
                                </w:rPr>
                                <w:t>13.47</w:t>
                              </w:r>
                            </w:p>
                          </w:txbxContent>
                        </wps:txbx>
                        <wps:bodyPr rot="0" vert="horz" wrap="square" lIns="0" tIns="0" rIns="0" bIns="0" anchor="t" anchorCtr="0" upright="1">
                          <a:noAutofit/>
                        </wps:bodyPr>
                      </wps:wsp>
                      <wps:wsp>
                        <wps:cNvPr id="1993" name="Text Box 4552"/>
                        <wps:cNvSpPr txBox="1">
                          <a:spLocks/>
                        </wps:cNvSpPr>
                        <wps:spPr bwMode="auto">
                          <a:xfrm>
                            <a:off x="4517" y="2515"/>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84F66" w14:textId="77777777" w:rsidR="005A72E5" w:rsidRDefault="005A72E5">
                              <w:pPr>
                                <w:spacing w:before="1"/>
                                <w:rPr>
                                  <w:rFonts w:ascii="Arial"/>
                                  <w:b/>
                                  <w:sz w:val="7"/>
                                </w:rPr>
                              </w:pPr>
                              <w:r>
                                <w:rPr>
                                  <w:rFonts w:ascii="Arial"/>
                                  <w:b/>
                                  <w:w w:val="105"/>
                                  <w:sz w:val="7"/>
                                </w:rPr>
                                <w:t>11.58</w:t>
                              </w:r>
                            </w:p>
                          </w:txbxContent>
                        </wps:txbx>
                        <wps:bodyPr rot="0" vert="horz" wrap="square" lIns="0" tIns="0" rIns="0" bIns="0" anchor="t" anchorCtr="0" upright="1">
                          <a:noAutofit/>
                        </wps:bodyPr>
                      </wps:wsp>
                      <wps:wsp>
                        <wps:cNvPr id="1994" name="Text Box 4553"/>
                        <wps:cNvSpPr txBox="1">
                          <a:spLocks/>
                        </wps:cNvSpPr>
                        <wps:spPr bwMode="auto">
                          <a:xfrm>
                            <a:off x="7063" y="2218"/>
                            <a:ext cx="16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C6D28" w14:textId="77777777" w:rsidR="005A72E5" w:rsidRDefault="005A72E5">
                              <w:pPr>
                                <w:spacing w:before="1" w:line="79" w:lineRule="exact"/>
                                <w:rPr>
                                  <w:rFonts w:ascii="Arial"/>
                                  <w:b/>
                                  <w:sz w:val="7"/>
                                </w:rPr>
                              </w:pPr>
                              <w:r>
                                <w:rPr>
                                  <w:rFonts w:ascii="Arial"/>
                                  <w:b/>
                                  <w:w w:val="105"/>
                                  <w:sz w:val="7"/>
                                </w:rPr>
                                <w:t>3.15</w:t>
                              </w:r>
                            </w:p>
                            <w:p w14:paraId="2264866D" w14:textId="77777777" w:rsidR="005A72E5" w:rsidRDefault="005A72E5">
                              <w:pPr>
                                <w:spacing w:line="79" w:lineRule="exact"/>
                                <w:rPr>
                                  <w:rFonts w:ascii="Arial"/>
                                  <w:b/>
                                  <w:sz w:val="7"/>
                                </w:rPr>
                              </w:pPr>
                              <w:r>
                                <w:rPr>
                                  <w:rFonts w:ascii="Arial"/>
                                  <w:b/>
                                  <w:w w:val="105"/>
                                  <w:sz w:val="7"/>
                                </w:rPr>
                                <w:t>2.72</w:t>
                              </w:r>
                            </w:p>
                          </w:txbxContent>
                        </wps:txbx>
                        <wps:bodyPr rot="0" vert="horz" wrap="square" lIns="0" tIns="0" rIns="0" bIns="0" anchor="t" anchorCtr="0" upright="1">
                          <a:noAutofit/>
                        </wps:bodyPr>
                      </wps:wsp>
                      <wps:wsp>
                        <wps:cNvPr id="1995" name="Text Box 4554"/>
                        <wps:cNvSpPr txBox="1">
                          <a:spLocks/>
                        </wps:cNvSpPr>
                        <wps:spPr bwMode="auto">
                          <a:xfrm>
                            <a:off x="6195" y="2332"/>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FEEBD" w14:textId="77777777" w:rsidR="005A72E5" w:rsidRDefault="005A72E5">
                              <w:pPr>
                                <w:spacing w:before="1"/>
                                <w:rPr>
                                  <w:rFonts w:ascii="Arial"/>
                                  <w:b/>
                                  <w:sz w:val="7"/>
                                </w:rPr>
                              </w:pPr>
                              <w:r>
                                <w:rPr>
                                  <w:rFonts w:ascii="Arial"/>
                                  <w:b/>
                                  <w:w w:val="105"/>
                                  <w:sz w:val="7"/>
                                </w:rPr>
                                <w:t>24.90</w:t>
                              </w:r>
                            </w:p>
                          </w:txbxContent>
                        </wps:txbx>
                        <wps:bodyPr rot="0" vert="horz" wrap="square" lIns="0" tIns="0" rIns="0" bIns="0" anchor="t" anchorCtr="0" upright="1">
                          <a:noAutofit/>
                        </wps:bodyPr>
                      </wps:wsp>
                      <wps:wsp>
                        <wps:cNvPr id="1996" name="Text Box 4555"/>
                        <wps:cNvSpPr txBox="1">
                          <a:spLocks/>
                        </wps:cNvSpPr>
                        <wps:spPr bwMode="auto">
                          <a:xfrm>
                            <a:off x="7034" y="1357"/>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E7D05" w14:textId="77777777" w:rsidR="005A72E5" w:rsidRDefault="005A72E5">
                              <w:pPr>
                                <w:spacing w:before="1"/>
                                <w:rPr>
                                  <w:rFonts w:ascii="Arial"/>
                                  <w:b/>
                                  <w:sz w:val="7"/>
                                </w:rPr>
                              </w:pPr>
                              <w:r>
                                <w:rPr>
                                  <w:rFonts w:ascii="Arial"/>
                                  <w:b/>
                                  <w:w w:val="105"/>
                                  <w:sz w:val="7"/>
                                </w:rPr>
                                <w:t>58.77</w:t>
                              </w:r>
                            </w:p>
                          </w:txbxContent>
                        </wps:txbx>
                        <wps:bodyPr rot="0" vert="horz" wrap="square" lIns="0" tIns="0" rIns="0" bIns="0" anchor="t" anchorCtr="0" upright="1">
                          <a:noAutofit/>
                        </wps:bodyPr>
                      </wps:wsp>
                      <wps:wsp>
                        <wps:cNvPr id="1997" name="Text Box 4556"/>
                        <wps:cNvSpPr txBox="1">
                          <a:spLocks/>
                        </wps:cNvSpPr>
                        <wps:spPr bwMode="auto">
                          <a:xfrm>
                            <a:off x="6195" y="1339"/>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A7FB0" w14:textId="77777777" w:rsidR="005A72E5" w:rsidRDefault="005A72E5">
                              <w:pPr>
                                <w:spacing w:before="1"/>
                                <w:rPr>
                                  <w:rFonts w:ascii="Arial"/>
                                  <w:b/>
                                  <w:sz w:val="7"/>
                                </w:rPr>
                              </w:pPr>
                              <w:r>
                                <w:rPr>
                                  <w:rFonts w:ascii="Arial"/>
                                  <w:b/>
                                  <w:w w:val="105"/>
                                  <w:sz w:val="7"/>
                                </w:rPr>
                                <w:t>47.96</w:t>
                              </w:r>
                            </w:p>
                          </w:txbxContent>
                        </wps:txbx>
                        <wps:bodyPr rot="0" vert="horz" wrap="square" lIns="0" tIns="0" rIns="0" bIns="0" anchor="t" anchorCtr="0" upright="1">
                          <a:noAutofit/>
                        </wps:bodyPr>
                      </wps:wsp>
                      <wps:wsp>
                        <wps:cNvPr id="1998" name="Text Box 4557"/>
                        <wps:cNvSpPr txBox="1">
                          <a:spLocks/>
                        </wps:cNvSpPr>
                        <wps:spPr bwMode="auto">
                          <a:xfrm>
                            <a:off x="5356" y="1352"/>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A9DF0" w14:textId="77777777" w:rsidR="005A72E5" w:rsidRDefault="005A72E5">
                              <w:pPr>
                                <w:spacing w:before="1"/>
                                <w:rPr>
                                  <w:rFonts w:ascii="Arial"/>
                                  <w:b/>
                                  <w:sz w:val="7"/>
                                </w:rPr>
                              </w:pPr>
                              <w:r>
                                <w:rPr>
                                  <w:rFonts w:ascii="Arial"/>
                                  <w:b/>
                                  <w:w w:val="105"/>
                                  <w:sz w:val="7"/>
                                </w:rPr>
                                <w:t>68.85</w:t>
                              </w:r>
                            </w:p>
                          </w:txbxContent>
                        </wps:txbx>
                        <wps:bodyPr rot="0" vert="horz" wrap="square" lIns="0" tIns="0" rIns="0" bIns="0" anchor="t" anchorCtr="0" upright="1">
                          <a:noAutofit/>
                        </wps:bodyPr>
                      </wps:wsp>
                      <wps:wsp>
                        <wps:cNvPr id="1999" name="Text Box 4558"/>
                        <wps:cNvSpPr txBox="1">
                          <a:spLocks/>
                        </wps:cNvSpPr>
                        <wps:spPr bwMode="auto">
                          <a:xfrm>
                            <a:off x="4517" y="1300"/>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2AD97" w14:textId="77777777" w:rsidR="005A72E5" w:rsidRDefault="005A72E5">
                              <w:pPr>
                                <w:spacing w:before="1"/>
                                <w:rPr>
                                  <w:rFonts w:ascii="Arial"/>
                                  <w:b/>
                                  <w:sz w:val="7"/>
                                </w:rPr>
                              </w:pPr>
                              <w:r>
                                <w:rPr>
                                  <w:rFonts w:ascii="Arial"/>
                                  <w:b/>
                                  <w:w w:val="105"/>
                                  <w:sz w:val="7"/>
                                </w:rPr>
                                <w:t>72.11</w:t>
                              </w:r>
                            </w:p>
                          </w:txbxContent>
                        </wps:txbx>
                        <wps:bodyPr rot="0" vert="horz" wrap="square" lIns="0" tIns="0" rIns="0" bIns="0" anchor="t" anchorCtr="0" upright="1">
                          <a:noAutofit/>
                        </wps:bodyPr>
                      </wps:wsp>
                      <wps:wsp>
                        <wps:cNvPr id="2000" name="Text Box 4559"/>
                        <wps:cNvSpPr txBox="1">
                          <a:spLocks/>
                        </wps:cNvSpPr>
                        <wps:spPr bwMode="auto">
                          <a:xfrm>
                            <a:off x="6224" y="570"/>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13BA2" w14:textId="77777777" w:rsidR="005A72E5" w:rsidRDefault="005A72E5">
                              <w:pPr>
                                <w:spacing w:before="1"/>
                                <w:rPr>
                                  <w:rFonts w:ascii="Arial"/>
                                  <w:b/>
                                  <w:sz w:val="7"/>
                                </w:rPr>
                              </w:pPr>
                              <w:r>
                                <w:rPr>
                                  <w:rFonts w:ascii="Arial"/>
                                  <w:b/>
                                  <w:w w:val="105"/>
                                  <w:sz w:val="7"/>
                                </w:rPr>
                                <w:t>9.68</w:t>
                              </w:r>
                            </w:p>
                          </w:txbxContent>
                        </wps:txbx>
                        <wps:bodyPr rot="0" vert="horz" wrap="square" lIns="0" tIns="0" rIns="0" bIns="0" anchor="t" anchorCtr="0" upright="1">
                          <a:noAutofit/>
                        </wps:bodyPr>
                      </wps:wsp>
                      <wps:wsp>
                        <wps:cNvPr id="2001" name="Text Box 4560"/>
                        <wps:cNvSpPr txBox="1">
                          <a:spLocks/>
                        </wps:cNvSpPr>
                        <wps:spPr bwMode="auto">
                          <a:xfrm>
                            <a:off x="5385" y="384"/>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56D48" w14:textId="77777777" w:rsidR="005A72E5" w:rsidRDefault="005A72E5">
                              <w:pPr>
                                <w:spacing w:before="1"/>
                                <w:rPr>
                                  <w:rFonts w:ascii="Arial"/>
                                  <w:b/>
                                  <w:sz w:val="7"/>
                                </w:rPr>
                              </w:pPr>
                              <w:r>
                                <w:rPr>
                                  <w:rFonts w:ascii="Arial"/>
                                  <w:b/>
                                  <w:w w:val="105"/>
                                  <w:sz w:val="7"/>
                                </w:rPr>
                                <w:t>3.69</w:t>
                              </w:r>
                            </w:p>
                          </w:txbxContent>
                        </wps:txbx>
                        <wps:bodyPr rot="0" vert="horz" wrap="square" lIns="0" tIns="0" rIns="0" bIns="0" anchor="t" anchorCtr="0" upright="1">
                          <a:noAutofit/>
                        </wps:bodyPr>
                      </wps:wsp>
                      <wps:wsp>
                        <wps:cNvPr id="2002" name="Text Box 4561"/>
                        <wps:cNvSpPr txBox="1">
                          <a:spLocks/>
                        </wps:cNvSpPr>
                        <wps:spPr bwMode="auto">
                          <a:xfrm>
                            <a:off x="6224" y="326"/>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6A2A7" w14:textId="77777777" w:rsidR="005A72E5" w:rsidRDefault="005A72E5">
                              <w:pPr>
                                <w:spacing w:before="1"/>
                                <w:rPr>
                                  <w:rFonts w:ascii="Arial"/>
                                  <w:b/>
                                  <w:sz w:val="7"/>
                                </w:rPr>
                              </w:pPr>
                              <w:r>
                                <w:rPr>
                                  <w:rFonts w:ascii="Arial"/>
                                  <w:b/>
                                  <w:w w:val="105"/>
                                  <w:sz w:val="7"/>
                                </w:rPr>
                                <w:t>8.54</w:t>
                              </w:r>
                            </w:p>
                          </w:txbxContent>
                        </wps:txbx>
                        <wps:bodyPr rot="0" vert="horz" wrap="square" lIns="0" tIns="0" rIns="0" bIns="0" anchor="t" anchorCtr="0" upright="1">
                          <a:noAutofit/>
                        </wps:bodyPr>
                      </wps:wsp>
                      <wps:wsp>
                        <wps:cNvPr id="2003" name="Text Box 4562"/>
                        <wps:cNvSpPr txBox="1">
                          <a:spLocks/>
                        </wps:cNvSpPr>
                        <wps:spPr bwMode="auto">
                          <a:xfrm>
                            <a:off x="7034" y="280"/>
                            <a:ext cx="205"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0F271" w14:textId="77777777" w:rsidR="005A72E5" w:rsidRDefault="005A72E5">
                              <w:pPr>
                                <w:spacing w:before="1"/>
                                <w:rPr>
                                  <w:rFonts w:ascii="Arial"/>
                                  <w:b/>
                                  <w:sz w:val="7"/>
                                </w:rPr>
                              </w:pPr>
                              <w:r>
                                <w:rPr>
                                  <w:rFonts w:ascii="Arial"/>
                                  <w:b/>
                                  <w:w w:val="105"/>
                                  <w:sz w:val="7"/>
                                </w:rPr>
                                <w:t>10.76</w:t>
                              </w:r>
                            </w:p>
                          </w:txbxContent>
                        </wps:txbx>
                        <wps:bodyPr rot="0" vert="horz" wrap="square" lIns="0" tIns="0" rIns="0" bIns="0" anchor="t" anchorCtr="0" upright="1">
                          <a:noAutofit/>
                        </wps:bodyPr>
                      </wps:wsp>
                      <wps:wsp>
                        <wps:cNvPr id="2004" name="Text Box 4563"/>
                        <wps:cNvSpPr txBox="1">
                          <a:spLocks/>
                        </wps:cNvSpPr>
                        <wps:spPr bwMode="auto">
                          <a:xfrm>
                            <a:off x="5385" y="200"/>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C0D3A" w14:textId="77777777" w:rsidR="005A72E5" w:rsidRDefault="005A72E5">
                              <w:pPr>
                                <w:spacing w:before="1"/>
                                <w:rPr>
                                  <w:rFonts w:ascii="Arial"/>
                                  <w:b/>
                                  <w:sz w:val="7"/>
                                </w:rPr>
                              </w:pPr>
                              <w:r>
                                <w:rPr>
                                  <w:rFonts w:ascii="Arial"/>
                                  <w:b/>
                                  <w:w w:val="105"/>
                                  <w:sz w:val="7"/>
                                </w:rPr>
                                <w:t>9.56</w:t>
                              </w:r>
                            </w:p>
                          </w:txbxContent>
                        </wps:txbx>
                        <wps:bodyPr rot="0" vert="horz" wrap="square" lIns="0" tIns="0" rIns="0" bIns="0" anchor="t" anchorCtr="0" upright="1">
                          <a:noAutofit/>
                        </wps:bodyPr>
                      </wps:wsp>
                      <wps:wsp>
                        <wps:cNvPr id="2005" name="Text Box 4564"/>
                        <wps:cNvSpPr txBox="1">
                          <a:spLocks/>
                        </wps:cNvSpPr>
                        <wps:spPr bwMode="auto">
                          <a:xfrm>
                            <a:off x="7063" y="66"/>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A8B8E" w14:textId="77777777" w:rsidR="005A72E5" w:rsidRDefault="005A72E5">
                              <w:pPr>
                                <w:spacing w:before="1"/>
                                <w:rPr>
                                  <w:rFonts w:ascii="Arial"/>
                                  <w:b/>
                                  <w:sz w:val="7"/>
                                </w:rPr>
                              </w:pPr>
                              <w:r>
                                <w:rPr>
                                  <w:rFonts w:ascii="Arial"/>
                                  <w:b/>
                                  <w:w w:val="105"/>
                                  <w:sz w:val="7"/>
                                </w:rPr>
                                <w:t>5.27</w:t>
                              </w:r>
                            </w:p>
                          </w:txbxContent>
                        </wps:txbx>
                        <wps:bodyPr rot="0" vert="horz" wrap="square" lIns="0" tIns="0" rIns="0" bIns="0" anchor="t" anchorCtr="0" upright="1">
                          <a:noAutofit/>
                        </wps:bodyPr>
                      </wps:wsp>
                      <wps:wsp>
                        <wps:cNvPr id="2006" name="Text Box 4565"/>
                        <wps:cNvSpPr txBox="1">
                          <a:spLocks/>
                        </wps:cNvSpPr>
                        <wps:spPr bwMode="auto">
                          <a:xfrm>
                            <a:off x="6224" y="104"/>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E6364" w14:textId="77777777" w:rsidR="005A72E5" w:rsidRDefault="005A72E5">
                              <w:pPr>
                                <w:spacing w:before="1"/>
                                <w:rPr>
                                  <w:rFonts w:ascii="Arial"/>
                                  <w:b/>
                                  <w:sz w:val="7"/>
                                </w:rPr>
                              </w:pPr>
                              <w:r>
                                <w:rPr>
                                  <w:rFonts w:ascii="Arial"/>
                                  <w:b/>
                                  <w:w w:val="105"/>
                                  <w:sz w:val="7"/>
                                </w:rPr>
                                <w:t>8.09</w:t>
                              </w:r>
                            </w:p>
                          </w:txbxContent>
                        </wps:txbx>
                        <wps:bodyPr rot="0" vert="horz" wrap="square" lIns="0" tIns="0" rIns="0" bIns="0" anchor="t" anchorCtr="0" upright="1">
                          <a:noAutofit/>
                        </wps:bodyPr>
                      </wps:wsp>
                      <wps:wsp>
                        <wps:cNvPr id="2007" name="Text Box 4566"/>
                        <wps:cNvSpPr txBox="1">
                          <a:spLocks/>
                        </wps:cNvSpPr>
                        <wps:spPr bwMode="auto">
                          <a:xfrm>
                            <a:off x="5385" y="34"/>
                            <a:ext cx="16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CE7DC" w14:textId="77777777" w:rsidR="005A72E5" w:rsidRDefault="005A72E5">
                              <w:pPr>
                                <w:spacing w:before="1"/>
                                <w:rPr>
                                  <w:rFonts w:ascii="Arial"/>
                                  <w:b/>
                                  <w:sz w:val="7"/>
                                </w:rPr>
                              </w:pPr>
                              <w:r>
                                <w:rPr>
                                  <w:rFonts w:ascii="Arial"/>
                                  <w:b/>
                                  <w:w w:val="105"/>
                                  <w:sz w:val="7"/>
                                </w:rPr>
                                <w:t>2.86</w:t>
                              </w:r>
                            </w:p>
                          </w:txbxContent>
                        </wps:txbx>
                        <wps:bodyPr rot="0" vert="horz" wrap="square" lIns="0" tIns="0" rIns="0" bIns="0" anchor="t" anchorCtr="0" upright="1">
                          <a:noAutofit/>
                        </wps:bodyPr>
                      </wps:wsp>
                      <wps:wsp>
                        <wps:cNvPr id="2008" name="Text Box 4567"/>
                        <wps:cNvSpPr txBox="1">
                          <a:spLocks/>
                        </wps:cNvSpPr>
                        <wps:spPr bwMode="auto">
                          <a:xfrm>
                            <a:off x="4546" y="31"/>
                            <a:ext cx="164"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8557B" w14:textId="77777777" w:rsidR="005A72E5" w:rsidRDefault="005A72E5">
                              <w:pPr>
                                <w:spacing w:before="1"/>
                                <w:rPr>
                                  <w:rFonts w:ascii="Arial"/>
                                  <w:b/>
                                  <w:sz w:val="7"/>
                                </w:rPr>
                              </w:pPr>
                              <w:r>
                                <w:rPr>
                                  <w:rFonts w:ascii="Arial"/>
                                  <w:b/>
                                  <w:w w:val="105"/>
                                  <w:sz w:val="7"/>
                                </w:rPr>
                                <w:t>2.21</w:t>
                              </w:r>
                            </w:p>
                            <w:p w14:paraId="6924081A" w14:textId="77777777" w:rsidR="005A72E5" w:rsidRDefault="005A72E5">
                              <w:pPr>
                                <w:spacing w:before="32"/>
                                <w:rPr>
                                  <w:rFonts w:ascii="Arial"/>
                                  <w:b/>
                                  <w:sz w:val="7"/>
                                </w:rPr>
                              </w:pPr>
                              <w:r>
                                <w:rPr>
                                  <w:rFonts w:ascii="Arial"/>
                                  <w:b/>
                                  <w:w w:val="105"/>
                                  <w:sz w:val="7"/>
                                </w:rPr>
                                <w:t>6.21</w:t>
                              </w:r>
                            </w:p>
                            <w:p w14:paraId="2657C508" w14:textId="77777777" w:rsidR="005A72E5" w:rsidRDefault="005A72E5">
                              <w:pPr>
                                <w:spacing w:before="54"/>
                                <w:rPr>
                                  <w:rFonts w:ascii="Arial"/>
                                  <w:b/>
                                  <w:sz w:val="7"/>
                                </w:rPr>
                              </w:pPr>
                              <w:r>
                                <w:rPr>
                                  <w:rFonts w:ascii="Arial"/>
                                  <w:b/>
                                  <w:w w:val="105"/>
                                  <w:sz w:val="7"/>
                                </w:rPr>
                                <w:t>4.11</w:t>
                              </w:r>
                            </w:p>
                          </w:txbxContent>
                        </wps:txbx>
                        <wps:bodyPr rot="0" vert="horz" wrap="square" lIns="0" tIns="0" rIns="0" bIns="0" anchor="t" anchorCtr="0" upright="1">
                          <a:noAutofit/>
                        </wps:bodyPr>
                      </wps:wsp>
                      <wps:wsp>
                        <wps:cNvPr id="2009" name="Text Box 4568"/>
                        <wps:cNvSpPr txBox="1">
                          <a:spLocks/>
                        </wps:cNvSpPr>
                        <wps:spPr bwMode="auto">
                          <a:xfrm>
                            <a:off x="6755" y="478"/>
                            <a:ext cx="756" cy="75"/>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D100C8" w14:textId="77777777" w:rsidR="005A72E5" w:rsidRDefault="005A72E5">
                              <w:pPr>
                                <w:spacing w:before="29" w:line="45" w:lineRule="exact"/>
                                <w:ind w:left="287" w:right="284"/>
                                <w:jc w:val="center"/>
                                <w:rPr>
                                  <w:rFonts w:ascii="Arial"/>
                                  <w:b/>
                                  <w:sz w:val="7"/>
                                </w:rPr>
                              </w:pPr>
                              <w:r>
                                <w:rPr>
                                  <w:rFonts w:ascii="Arial"/>
                                  <w:b/>
                                  <w:w w:val="105"/>
                                  <w:sz w:val="7"/>
                                </w:rPr>
                                <w:t>4.97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6820DE" id="Group 4490" o:spid="_x0000_s1418" style="position:absolute;left:0;text-align:left;margin-left:204.9pt;margin-top:-4.55pt;width:176.95pt;height:147.5pt;z-index:-208744;mso-position-horizontal-relative:page" coordorigin="4098,-91" coordsize="3539,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">
                <v:rect id="Rectangle 4491" o:spid="_x0000_s1419" style="position:absolute;left:4112;top:-92;width:3524;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" fillcolor="#ebebeb" stroked="f">
                  <v:path arrowok="t"/>
                </v:rect>
                <v:shape id="AutoShape 4492" o:spid="_x0000_s1420" style="position:absolute;left:4112;top:1042;width:3524;height:1334;visibility:visible;mso-wrap-style:square;v-text-anchor:top" coordsize="3524,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" path="m2560,1334r964,m1721,1334r83,m,1334r965,m3399,667r125,m2560,667r83,m1721,667r83,m881,667r84,m,667r126,m3399,r125,m2560,r83,m1721,r83,m881,r84,m,l126,e" filled="f" strokecolor="white" strokeweight=".04917mm">
                  <v:path arrowok="t" o:connecttype="custom" o:connectlocs="2560,2377;3524,2377;1721,2377;1804,2377;0,2377;965,2377;3399,1710;3524,1710;2560,1710;2643,1710;1721,1710;1804,1710;881,1710;965,1710;0,1710;126,1710;3399,1043;3524,1043;2560,1043;2643,1043;1721,1043;1804,1043;881,1043;965,1043;0,1043;126,1043" o:connectangles="0,0,0,0,0,0,0,0,0,0,0,0,0,0,0,0,0,0,0,0,0,0,0,0,0,0"/>
                </v:shape>
                <v:shape id="AutoShape 4493" o:spid="_x0000_s1421" style="position:absolute;left:4112;top:375;width:3524;height:2;visibility:visible;mso-wrap-style:square;v-text-anchor:top" coordsize="3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" path="m3399,r125,m2560,r83,m881,r923,m,l126,e" filled="f" strokecolor="white" strokeweight=".04917mm">
                  <v:path arrowok="t" o:connecttype="custom" o:connectlocs="3399,0;3524,0;2560,0;2643,0;881,0;1804,0;0,0;126,0" o:connectangles="0,0,0,0,0,0,0,0"/>
                </v:shape>
                <v:line id="Line 4494" o:spid="_x0000_s1422" style="position:absolute;visibility:visible;mso-wrap-style:square" from="4112,2710" to="7636,2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" strokecolor="white" strokeweight=".09928mm">
                  <o:lock v:ext="edit" shapetype="f"/>
                </v:line>
                <v:shape id="AutoShape 4495" o:spid="_x0000_s1423" style="position:absolute;left:4112;top:709;width:3524;height:1334;visibility:visible;mso-wrap-style:square;v-text-anchor:top" coordsize="3524,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" path="m3399,1334r125,m1721,1334r922,m881,1334r84,m,1334r126,m3399,667r125,m2560,667r83,m1721,667r83,m881,667r84,m,667r126,m3399,r125,m2560,r83,m1721,r83,m881,r84,m,l126,e" filled="f" strokecolor="white" strokeweight=".09928mm">
                  <v:path arrowok="t" o:connecttype="custom" o:connectlocs="3399,2043;3524,2043;1721,2043;2643,2043;881,2043;965,2043;0,2043;126,2043;3399,1376;3524,1376;2560,1376;2643,1376;1721,1376;1804,1376;881,1376;965,1376;0,1376;126,1376;3399,709;3524,709;2560,709;2643,709;1721,709;1804,709;881,709;965,709;0,709;126,709" o:connectangles="0,0,0,0,0,0,0,0,0,0,0,0,0,0,0,0,0,0,0,0,0,0,0,0,0,0,0,0"/>
                </v:shape>
                <v:line id="Line 4496" o:spid="_x0000_s1424" style="position:absolute;visibility:visible;mso-wrap-style:square" from="4112,42" to="763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" strokecolor="white" strokeweight=".09928mm">
                  <o:lock v:ext="edit" shapetype="f"/>
                </v:line>
                <v:shape id="AutoShape 4497" o:spid="_x0000_s1425" style="position:absolute;left:4613;top:-92;width:6;height:360;visibility:visible;mso-wrap-style:square;v-text-anchor:top" coordsize="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" path="m3,r,192m,360r6,e" filled="f" strokecolor="white" strokeweight=".05289mm">
                  <v:path arrowok="t" o:connecttype="custom" o:connectlocs="3,-91;3,101;0,269;6,269" o:connectangles="0,0,0,0"/>
                </v:shape>
                <v:shape id="AutoShape 4498" o:spid="_x0000_s1426" style="position:absolute;left:4615;top:2303;width:2;height:541;visibility:visible;mso-wrap-style:square;v-text-anchor:top" coordsize="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" path="m,l,98m,407l,541e" filled="f" strokecolor="white" strokeweight=".09928mm">
                  <v:path arrowok="t" o:connecttype="custom" o:connectlocs="0,2303;0,2401;0,2710;0,2844" o:connectangles="0,0,0,0"/>
                </v:shape>
                <v:shape id="AutoShape 4499" o:spid="_x0000_s1427" style="position:absolute;left:5454;top:-92;width:2;height:2935;visibility:visible;mso-wrap-style:square;v-text-anchor:top" coordsize="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" path="m,l,210m,465r,8m,2408r,34m,2801r,134e" filled="f" strokecolor="white" strokeweight=".09928mm">
                  <v:path arrowok="t" o:connecttype="custom" o:connectlocs="0,-91;0,119;0,374;0,382;0,2317;0,2351;0,2710;0,2844" o:connectangles="0,0,0,0,0,0,0,0"/>
                </v:shape>
                <v:shape id="AutoShape 4500" o:spid="_x0000_s1428" style="position:absolute;left:6291;top:-92;width:6;height:578;visibility:visible;mso-wrap-style:square;v-text-anchor:top" coordsize="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" path="m3,r,133m,578r6,e" filled="f" strokecolor="white" strokeweight=".02969mm">
                  <v:path arrowok="t" o:connecttype="custom" o:connectlocs="3,-91;3,42;0,487;6,487" o:connectangles="0,0,0,0"/>
                </v:shape>
                <v:shape id="AutoShape 4501" o:spid="_x0000_s1429" style="position:absolute;left:6294;top:-92;width:840;height:2935;visibility:visible;mso-wrap-style:square;v-text-anchor:top" coordsize="840,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" path="m,2117r,20m,2801r,134m839,r,133m839,561r,16m839,2278r,36m839,2398r,72m839,2801r,134e" filled="f" strokecolor="white" strokeweight=".09928mm">
                  <v:path arrowok="t" o:connecttype="custom" o:connectlocs="0,2026;0,2046;0,2710;0,2844;839,-91;839,42;839,470;839,486;839,2187;839,2223;839,2307;839,2379;839,2710;839,2844" o:connectangles="0,0,0,0,0,0,0,0,0,0,0,0,0,0"/>
                </v:shape>
                <v:rect id="Rectangle 4502" o:spid="_x0000_s1430" style="position:absolute;left:4238;top:2401;width:75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" fillcolor="#00c" stroked="f">
                  <v:path arrowok="t"/>
                </v:rect>
                <v:rect id="Rectangle 4503" o:spid="_x0000_s1431" style="position:absolute;left:4238;top:2357;width:756;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" fillcolor="#9f9f9f" stroked="f">
                  <v:path arrowok="t"/>
                </v:rect>
                <v:rect id="Rectangle 4504" o:spid="_x0000_s1432" style="position:absolute;left:4238;top:2334;width:756;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" fillcolor="#9fc" stroked="f">
                  <v:path arrowok="t"/>
                </v:rect>
                <v:rect id="Rectangle 4505" o:spid="_x0000_s1433" style="position:absolute;left:4238;top:2312;width:75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" fillcolor="#090" stroked="f">
                  <v:path arrowok="t"/>
                </v:rect>
                <v:line id="Line 4506" o:spid="_x0000_s1434" style="position:absolute;visibility:visible;mso-wrap-style:square" from="4238,2308" to="4993,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" strokecolor="#0080ff" strokeweight=".15133mm">
                  <o:lock v:ext="edit" shapetype="f"/>
                </v:line>
                <v:rect id="Rectangle 4507" o:spid="_x0000_s1435" style="position:absolute;left:4238;top:379;width:75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" fillcolor="#cc0" stroked="f">
                  <v:path arrowok="t"/>
                </v:rect>
                <v:rect id="Rectangle 4508" o:spid="_x0000_s1436" style="position:absolute;left:4238;top:270;width:75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" fillcolor="#ff6" stroked="f">
                  <v:path arrowok="t"/>
                </v:rect>
                <v:line id="Line 4509" o:spid="_x0000_s1437" style="position:absolute;visibility:visible;mso-wrap-style:square" from="4238,269" to="4993,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" strokecolor="#909" strokeweight=".05381mm">
                  <o:lock v:ext="edit" shapetype="f"/>
                </v:line>
                <v:rect id="Rectangle 4510" o:spid="_x0000_s1438" style="position:absolute;left:4238;top:101;width:756;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" fillcolor="#f99" stroked="f">
                  <v:path arrowok="t"/>
                </v:rect>
                <v:rect id="Rectangle 4511" o:spid="_x0000_s1439" style="position:absolute;left:4238;top:42;width:756;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" fillcolor="red" stroked="f">
                  <v:path arrowok="t"/>
                </v:rect>
                <v:rect id="Rectangle 4512" o:spid="_x0000_s1440" style="position:absolute;left:5077;top:2351;width:756;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" fillcolor="#00c" stroked="f">
                  <v:path arrowok="t"/>
                </v:rect>
                <v:rect id="Rectangle 4513" o:spid="_x0000_s1441" style="position:absolute;left:5077;top:2328;width:756;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" fillcolor="#9f9f9f" stroked="f">
                  <v:path arrowok="t"/>
                </v:rect>
                <v:line id="Line 4514" o:spid="_x0000_s1442" style="position:absolute;visibility:visible;mso-wrap-style:square" from="5077,2327" to="5833,2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" strokecolor="#9fc" strokeweight=".0705mm">
                  <o:lock v:ext="edit" shapetype="f"/>
                </v:line>
                <v:line id="Line 4515" o:spid="_x0000_s1443" style="position:absolute;visibility:visible;mso-wrap-style:square" from="5077,2322" to="5833,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" strokecolor="#090" strokeweight=".1058mm">
                  <o:lock v:ext="edit" shapetype="f"/>
                </v:line>
                <v:line id="Line 4516" o:spid="_x0000_s1444" style="position:absolute;visibility:visible;mso-wrap-style:square" from="5077,2318" to="5833,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" strokecolor="#0080ff" strokeweight=".03525mm">
                  <o:lock v:ext="edit" shapetype="f"/>
                </v:line>
                <v:rect id="Rectangle 4517" o:spid="_x0000_s1445" style="position:absolute;left:5077;top:480;width:75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" fillcolor="#cc0" stroked="f">
                  <v:path arrowok="t"/>
                </v:rect>
                <v:rect id="Rectangle 4518" o:spid="_x0000_s1446" style="position:absolute;left:5077;top:381;width:756;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" fillcolor="#ff6" stroked="f">
                  <v:path arrowok="t"/>
                </v:rect>
                <v:line id="Line 4519" o:spid="_x0000_s1447" style="position:absolute;visibility:visible;mso-wrap-style:square" from="5077,378" to="583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" strokecolor="#909" strokeweight=".14194mm">
                  <o:lock v:ext="edit" shapetype="f"/>
                </v:line>
                <v:rect id="Rectangle 4520" o:spid="_x0000_s1448" style="position:absolute;left:5077;top:118;width:75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" fillcolor="#f99" stroked="f">
                  <v:path arrowok="t"/>
                </v:rect>
                <v:rect id="Rectangle 4521" o:spid="_x0000_s1449" style="position:absolute;left:5077;top:42;width:75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" fillcolor="red" stroked="f">
                  <v:path arrowok="t"/>
                </v:rect>
                <v:rect id="Rectangle 4522" o:spid="_x0000_s1450" style="position:absolute;left:5916;top:2045;width:756;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" fillcolor="#00c" stroked="f">
                  <v:path arrowok="t"/>
                </v:rect>
                <v:line id="Line 4523" o:spid="_x0000_s1451" style="position:absolute;visibility:visible;mso-wrap-style:square" from="5916,2040" to="6672,2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" strokecolor="#9f9f9f" strokeweight=".20969mm">
                  <o:lock v:ext="edit" shapetype="f"/>
                </v:line>
                <v:line id="Line 4524" o:spid="_x0000_s1452" style="position:absolute;visibility:visible;mso-wrap-style:square" from="5916,2031" to="6672,2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" strokecolor="#9fc" strokeweight=".08992mm">
                  <o:lock v:ext="edit" shapetype="f"/>
                </v:line>
                <v:line id="Line 4525" o:spid="_x0000_s1453" style="position:absolute;visibility:visible;mso-wrap-style:square" from="5916,2027" to="6672,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" strokecolor="#090" strokeweight=".06039mm">
                  <o:lock v:ext="edit" shapetype="f"/>
                </v:line>
                <v:rect id="Rectangle 4526" o:spid="_x0000_s1454" style="position:absolute;left:5916;top:745;width:75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" fillcolor="#cc0" stroked="f">
                  <v:path arrowok="t"/>
                </v:rect>
                <v:rect id="Rectangle 4527" o:spid="_x0000_s1455" style="position:absolute;left:5916;top:487;width:756;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" fillcolor="#ff6" stroked="f">
                  <v:path arrowok="t"/>
                </v:rect>
                <v:line id="Line 4528" o:spid="_x0000_s1456" style="position:absolute;visibility:visible;mso-wrap-style:square" from="5916,487" to="667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" strokecolor="#909" strokeweight=".02969mm">
                  <o:lock v:ext="edit" shapetype="f"/>
                </v:line>
                <v:rect id="Rectangle 4529" o:spid="_x0000_s1457" style="position:absolute;left:5916;top:258;width:75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" fillcolor="#f99" stroked="f">
                  <v:path arrowok="t"/>
                </v:rect>
                <v:rect id="Rectangle 4530" o:spid="_x0000_s1458" style="position:absolute;left:5916;top:42;width:756;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" fillcolor="red" stroked="f">
                  <v:path arrowok="t"/>
                </v:rect>
                <v:rect id="Rectangle 4531" o:spid="_x0000_s1459" style="position:absolute;left:6755;top:2379;width:756;height: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" fillcolor="#00c" stroked="f">
                  <v:path arrowok="t"/>
                </v:rect>
                <v:rect id="Rectangle 4532" o:spid="_x0000_s1460" style="position:absolute;left:6755;top:2306;width:756;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" fillcolor="#9f9f9f" stroked="f">
                  <v:path arrowok="t"/>
                </v:rect>
                <v:rect id="Rectangle 4533" o:spid="_x0000_s1461" style="position:absolute;left:6755;top:2222;width:756;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" fillcolor="#9fc" stroked="f">
                  <v:path arrowok="t"/>
                </v:rect>
                <v:rect id="Rectangle 4534" o:spid="_x0000_s1462" style="position:absolute;left:6755;top:2193;width:75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" fillcolor="#090" stroked="f">
                  <v:path arrowok="t"/>
                </v:rect>
                <v:line id="Line 4535" o:spid="_x0000_s1463" style="position:absolute;visibility:visible;mso-wrap-style:square" from="6755,2190" to="7511,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" strokecolor="#0080ff" strokeweight=".1224mm">
                  <o:lock v:ext="edit" shapetype="f"/>
                </v:line>
                <v:rect id="Rectangle 4536" o:spid="_x0000_s1464" style="position:absolute;left:6755;top:618;width:75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" fillcolor="#cc0" stroked="f">
                  <v:path arrowok="t"/>
                </v:rect>
                <v:rect id="Rectangle 4537" o:spid="_x0000_s1465" style="position:absolute;left:6755;top:486;width:756;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" fillcolor="#ff6" stroked="f">
                  <v:path arrowok="t"/>
                </v:rect>
                <v:line id="Line 4538" o:spid="_x0000_s1466" style="position:absolute;visibility:visible;mso-wrap-style:square" from="6755,478" to="751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" strokecolor="#909" strokeweight=".28483mm">
                  <o:lock v:ext="edit" shapetype="f"/>
                </v:line>
                <v:rect id="Rectangle 4539" o:spid="_x0000_s1467" style="position:absolute;left:6755;top:183;width:756;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" fillcolor="#f99" stroked="f">
                  <v:path arrowok="t"/>
                </v:rect>
                <v:rect id="Rectangle 4540" o:spid="_x0000_s1468" style="position:absolute;left:6755;top:42;width:756;height: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" fillcolor="red" stroked="f">
                  <v:path arrowok="t"/>
                </v:rect>
                <v:line id="Line 4541" o:spid="_x0000_s1469" style="position:absolute;visibility:visible;mso-wrap-style:square" from="4098,2710" to="4112,2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" strokecolor="#333" strokeweight=".09928mm">
                  <o:lock v:ext="edit" shapetype="f"/>
                </v:line>
                <v:line id="Line 4542" o:spid="_x0000_s1470" style="position:absolute;visibility:visible;mso-wrap-style:square" from="4098,2043" to="4112,2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" strokecolor="#333" strokeweight=".09928mm">
                  <o:lock v:ext="edit" shapetype="f"/>
                </v:line>
                <v:line id="Line 4543" o:spid="_x0000_s1471" style="position:absolute;visibility:visible;mso-wrap-style:square" from="4098,1376" to="4112,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" strokecolor="#333" strokeweight=".09928mm">
                  <o:lock v:ext="edit" shapetype="f"/>
                </v:line>
                <v:line id="Line 4544" o:spid="_x0000_s1472" style="position:absolute;visibility:visible;mso-wrap-style:square" from="4098,709" to="411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" strokecolor="#333" strokeweight=".09928mm">
                  <o:lock v:ext="edit" shapetype="f"/>
                </v:line>
                <v:line id="Line 4545" o:spid="_x0000_s1473" style="position:absolute;visibility:visible;mso-wrap-style:square" from="4098,42" to="41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" strokecolor="#333" strokeweight=".09928mm">
                  <o:lock v:ext="edit" shapetype="f"/>
                </v:line>
                <v:line id="Line 4546" o:spid="_x0000_s1474" style="position:absolute;visibility:visible;mso-wrap-style:square" from="4616,2858" to="4616,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" strokecolor="#333" strokeweight=".09928mm">
                  <o:lock v:ext="edit" shapetype="f"/>
                </v:line>
                <v:line id="Line 4547" o:spid="_x0000_s1475" style="position:absolute;visibility:visible;mso-wrap-style:square" from="5455,2858" to="5455,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" strokecolor="#333" strokeweight=".09928mm">
                  <o:lock v:ext="edit" shapetype="f"/>
                </v:line>
                <v:line id="Line 4548" o:spid="_x0000_s1476" style="position:absolute;visibility:visible;mso-wrap-style:square" from="6294,2858" to="6294,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" strokecolor="#333" strokeweight=".09928mm">
                  <o:lock v:ext="edit" shapetype="f"/>
                </v:line>
                <v:line id="Line 4549" o:spid="_x0000_s1477" style="position:absolute;visibility:visible;mso-wrap-style:square" from="7133,2858" to="7133,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" strokecolor="#333" strokeweight=".09928mm">
                  <o:lock v:ext="edit" shapetype="f"/>
                </v:line>
                <v:shape id="Text Box 4550" o:spid="_x0000_s1478" type="#_x0000_t202" style="position:absolute;left:7034;top:2499;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" filled="f" stroked="f">
                  <v:path arrowok="t"/>
                  <v:textbox inset="0,0,0,0">
                    <w:txbxContent>
                      <w:p w14:paraId="1419B5AE" w14:textId="77777777" w:rsidR="005A72E5" w:rsidRDefault="005A72E5">
                        <w:pPr>
                          <w:spacing w:before="1"/>
                          <w:rPr>
                            <w:rFonts w:ascii="Arial"/>
                            <w:b/>
                            <w:sz w:val="7"/>
                          </w:rPr>
                        </w:pPr>
                        <w:r>
                          <w:rPr>
                            <w:rFonts w:ascii="Arial"/>
                            <w:b/>
                            <w:w w:val="105"/>
                            <w:sz w:val="7"/>
                          </w:rPr>
                          <w:t>12.40</w:t>
                        </w:r>
                      </w:p>
                    </w:txbxContent>
                  </v:textbox>
                </v:shape>
                <v:shape id="Text Box 4551" o:spid="_x0000_s1479" type="#_x0000_t202" style="position:absolute;left:5356;top:2484;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" filled="f" stroked="f">
                  <v:path arrowok="t"/>
                  <v:textbox inset="0,0,0,0">
                    <w:txbxContent>
                      <w:p w14:paraId="074BDE4B" w14:textId="77777777" w:rsidR="005A72E5" w:rsidRDefault="005A72E5">
                        <w:pPr>
                          <w:spacing w:before="1"/>
                          <w:rPr>
                            <w:rFonts w:ascii="Arial"/>
                            <w:b/>
                            <w:sz w:val="7"/>
                          </w:rPr>
                        </w:pPr>
                        <w:r>
                          <w:rPr>
                            <w:rFonts w:ascii="Arial"/>
                            <w:b/>
                            <w:w w:val="105"/>
                            <w:sz w:val="7"/>
                          </w:rPr>
                          <w:t>13.47</w:t>
                        </w:r>
                      </w:p>
                    </w:txbxContent>
                  </v:textbox>
                </v:shape>
                <v:shape id="Text Box 4552" o:spid="_x0000_s1480" type="#_x0000_t202" style="position:absolute;left:4517;top:2515;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" filled="f" stroked="f">
                  <v:path arrowok="t"/>
                  <v:textbox inset="0,0,0,0">
                    <w:txbxContent>
                      <w:p w14:paraId="62284F66" w14:textId="77777777" w:rsidR="005A72E5" w:rsidRDefault="005A72E5">
                        <w:pPr>
                          <w:spacing w:before="1"/>
                          <w:rPr>
                            <w:rFonts w:ascii="Arial"/>
                            <w:b/>
                            <w:sz w:val="7"/>
                          </w:rPr>
                        </w:pPr>
                        <w:r>
                          <w:rPr>
                            <w:rFonts w:ascii="Arial"/>
                            <w:b/>
                            <w:w w:val="105"/>
                            <w:sz w:val="7"/>
                          </w:rPr>
                          <w:t>11.58</w:t>
                        </w:r>
                      </w:p>
                    </w:txbxContent>
                  </v:textbox>
                </v:shape>
                <v:shape id="Text Box 4553" o:spid="_x0000_s1481" type="#_x0000_t202" style="position:absolute;left:7063;top:2218;width:16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" filled="f" stroked="f">
                  <v:path arrowok="t"/>
                  <v:textbox inset="0,0,0,0">
                    <w:txbxContent>
                      <w:p w14:paraId="6B2C6D28" w14:textId="77777777" w:rsidR="005A72E5" w:rsidRDefault="005A72E5">
                        <w:pPr>
                          <w:spacing w:before="1" w:line="79" w:lineRule="exact"/>
                          <w:rPr>
                            <w:rFonts w:ascii="Arial"/>
                            <w:b/>
                            <w:sz w:val="7"/>
                          </w:rPr>
                        </w:pPr>
                        <w:r>
                          <w:rPr>
                            <w:rFonts w:ascii="Arial"/>
                            <w:b/>
                            <w:w w:val="105"/>
                            <w:sz w:val="7"/>
                          </w:rPr>
                          <w:t>3.15</w:t>
                        </w:r>
                      </w:p>
                      <w:p w14:paraId="2264866D" w14:textId="77777777" w:rsidR="005A72E5" w:rsidRDefault="005A72E5">
                        <w:pPr>
                          <w:spacing w:line="79" w:lineRule="exact"/>
                          <w:rPr>
                            <w:rFonts w:ascii="Arial"/>
                            <w:b/>
                            <w:sz w:val="7"/>
                          </w:rPr>
                        </w:pPr>
                        <w:r>
                          <w:rPr>
                            <w:rFonts w:ascii="Arial"/>
                            <w:b/>
                            <w:w w:val="105"/>
                            <w:sz w:val="7"/>
                          </w:rPr>
                          <w:t>2.72</w:t>
                        </w:r>
                      </w:p>
                    </w:txbxContent>
                  </v:textbox>
                </v:shape>
                <v:shape id="Text Box 4554" o:spid="_x0000_s1482" type="#_x0000_t202" style="position:absolute;left:6195;top:2332;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" filled="f" stroked="f">
                  <v:path arrowok="t"/>
                  <v:textbox inset="0,0,0,0">
                    <w:txbxContent>
                      <w:p w14:paraId="7A8FEEBD" w14:textId="77777777" w:rsidR="005A72E5" w:rsidRDefault="005A72E5">
                        <w:pPr>
                          <w:spacing w:before="1"/>
                          <w:rPr>
                            <w:rFonts w:ascii="Arial"/>
                            <w:b/>
                            <w:sz w:val="7"/>
                          </w:rPr>
                        </w:pPr>
                        <w:r>
                          <w:rPr>
                            <w:rFonts w:ascii="Arial"/>
                            <w:b/>
                            <w:w w:val="105"/>
                            <w:sz w:val="7"/>
                          </w:rPr>
                          <w:t>24.90</w:t>
                        </w:r>
                      </w:p>
                    </w:txbxContent>
                  </v:textbox>
                </v:shape>
                <v:shape id="Text Box 4555" o:spid="_x0000_s1483" type="#_x0000_t202" style="position:absolute;left:7034;top:1357;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" filled="f" stroked="f">
                  <v:path arrowok="t"/>
                  <v:textbox inset="0,0,0,0">
                    <w:txbxContent>
                      <w:p w14:paraId="27DE7D05" w14:textId="77777777" w:rsidR="005A72E5" w:rsidRDefault="005A72E5">
                        <w:pPr>
                          <w:spacing w:before="1"/>
                          <w:rPr>
                            <w:rFonts w:ascii="Arial"/>
                            <w:b/>
                            <w:sz w:val="7"/>
                          </w:rPr>
                        </w:pPr>
                        <w:r>
                          <w:rPr>
                            <w:rFonts w:ascii="Arial"/>
                            <w:b/>
                            <w:w w:val="105"/>
                            <w:sz w:val="7"/>
                          </w:rPr>
                          <w:t>58.77</w:t>
                        </w:r>
                      </w:p>
                    </w:txbxContent>
                  </v:textbox>
                </v:shape>
                <v:shape id="Text Box 4556" o:spid="_x0000_s1484" type="#_x0000_t202" style="position:absolute;left:6195;top:1339;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" filled="f" stroked="f">
                  <v:path arrowok="t"/>
                  <v:textbox inset="0,0,0,0">
                    <w:txbxContent>
                      <w:p w14:paraId="462A7FB0" w14:textId="77777777" w:rsidR="005A72E5" w:rsidRDefault="005A72E5">
                        <w:pPr>
                          <w:spacing w:before="1"/>
                          <w:rPr>
                            <w:rFonts w:ascii="Arial"/>
                            <w:b/>
                            <w:sz w:val="7"/>
                          </w:rPr>
                        </w:pPr>
                        <w:r>
                          <w:rPr>
                            <w:rFonts w:ascii="Arial"/>
                            <w:b/>
                            <w:w w:val="105"/>
                            <w:sz w:val="7"/>
                          </w:rPr>
                          <w:t>47.96</w:t>
                        </w:r>
                      </w:p>
                    </w:txbxContent>
                  </v:textbox>
                </v:shape>
                <v:shape id="Text Box 4557" o:spid="_x0000_s1485" type="#_x0000_t202" style="position:absolute;left:5356;top:1352;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" filled="f" stroked="f">
                  <v:path arrowok="t"/>
                  <v:textbox inset="0,0,0,0">
                    <w:txbxContent>
                      <w:p w14:paraId="01CA9DF0" w14:textId="77777777" w:rsidR="005A72E5" w:rsidRDefault="005A72E5">
                        <w:pPr>
                          <w:spacing w:before="1"/>
                          <w:rPr>
                            <w:rFonts w:ascii="Arial"/>
                            <w:b/>
                            <w:sz w:val="7"/>
                          </w:rPr>
                        </w:pPr>
                        <w:r>
                          <w:rPr>
                            <w:rFonts w:ascii="Arial"/>
                            <w:b/>
                            <w:w w:val="105"/>
                            <w:sz w:val="7"/>
                          </w:rPr>
                          <w:t>68.85</w:t>
                        </w:r>
                      </w:p>
                    </w:txbxContent>
                  </v:textbox>
                </v:shape>
                <v:shape id="Text Box 4558" o:spid="_x0000_s1486" type="#_x0000_t202" style="position:absolute;left:4517;top:1300;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" filled="f" stroked="f">
                  <v:path arrowok="t"/>
                  <v:textbox inset="0,0,0,0">
                    <w:txbxContent>
                      <w:p w14:paraId="53B2AD97" w14:textId="77777777" w:rsidR="005A72E5" w:rsidRDefault="005A72E5">
                        <w:pPr>
                          <w:spacing w:before="1"/>
                          <w:rPr>
                            <w:rFonts w:ascii="Arial"/>
                            <w:b/>
                            <w:sz w:val="7"/>
                          </w:rPr>
                        </w:pPr>
                        <w:r>
                          <w:rPr>
                            <w:rFonts w:ascii="Arial"/>
                            <w:b/>
                            <w:w w:val="105"/>
                            <w:sz w:val="7"/>
                          </w:rPr>
                          <w:t>72.11</w:t>
                        </w:r>
                      </w:p>
                    </w:txbxContent>
                  </v:textbox>
                </v:shape>
                <v:shape id="Text Box 4559" o:spid="_x0000_s1487" type="#_x0000_t202" style="position:absolute;left:6224;top:570;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" filled="f" stroked="f">
                  <v:path arrowok="t"/>
                  <v:textbox inset="0,0,0,0">
                    <w:txbxContent>
                      <w:p w14:paraId="70013BA2" w14:textId="77777777" w:rsidR="005A72E5" w:rsidRDefault="005A72E5">
                        <w:pPr>
                          <w:spacing w:before="1"/>
                          <w:rPr>
                            <w:rFonts w:ascii="Arial"/>
                            <w:b/>
                            <w:sz w:val="7"/>
                          </w:rPr>
                        </w:pPr>
                        <w:r>
                          <w:rPr>
                            <w:rFonts w:ascii="Arial"/>
                            <w:b/>
                            <w:w w:val="105"/>
                            <w:sz w:val="7"/>
                          </w:rPr>
                          <w:t>9.68</w:t>
                        </w:r>
                      </w:p>
                    </w:txbxContent>
                  </v:textbox>
                </v:shape>
                <v:shape id="Text Box 4560" o:spid="_x0000_s1488" type="#_x0000_t202" style="position:absolute;left:5385;top:384;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" filled="f" stroked="f">
                  <v:path arrowok="t"/>
                  <v:textbox inset="0,0,0,0">
                    <w:txbxContent>
                      <w:p w14:paraId="5E456D48" w14:textId="77777777" w:rsidR="005A72E5" w:rsidRDefault="005A72E5">
                        <w:pPr>
                          <w:spacing w:before="1"/>
                          <w:rPr>
                            <w:rFonts w:ascii="Arial"/>
                            <w:b/>
                            <w:sz w:val="7"/>
                          </w:rPr>
                        </w:pPr>
                        <w:r>
                          <w:rPr>
                            <w:rFonts w:ascii="Arial"/>
                            <w:b/>
                            <w:w w:val="105"/>
                            <w:sz w:val="7"/>
                          </w:rPr>
                          <w:t>3.69</w:t>
                        </w:r>
                      </w:p>
                    </w:txbxContent>
                  </v:textbox>
                </v:shape>
                <v:shape id="Text Box 4561" o:spid="_x0000_s1489" type="#_x0000_t202" style="position:absolute;left:6224;top:326;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" filled="f" stroked="f">
                  <v:path arrowok="t"/>
                  <v:textbox inset="0,0,0,0">
                    <w:txbxContent>
                      <w:p w14:paraId="1246A2A7" w14:textId="77777777" w:rsidR="005A72E5" w:rsidRDefault="005A72E5">
                        <w:pPr>
                          <w:spacing w:before="1"/>
                          <w:rPr>
                            <w:rFonts w:ascii="Arial"/>
                            <w:b/>
                            <w:sz w:val="7"/>
                          </w:rPr>
                        </w:pPr>
                        <w:r>
                          <w:rPr>
                            <w:rFonts w:ascii="Arial"/>
                            <w:b/>
                            <w:w w:val="105"/>
                            <w:sz w:val="7"/>
                          </w:rPr>
                          <w:t>8.54</w:t>
                        </w:r>
                      </w:p>
                    </w:txbxContent>
                  </v:textbox>
                </v:shape>
                <v:shape id="Text Box 4562" o:spid="_x0000_s1490" type="#_x0000_t202" style="position:absolute;left:7034;top:280;width:205;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" filled="f" stroked="f">
                  <v:path arrowok="t"/>
                  <v:textbox inset="0,0,0,0">
                    <w:txbxContent>
                      <w:p w14:paraId="6CF0F271" w14:textId="77777777" w:rsidR="005A72E5" w:rsidRDefault="005A72E5">
                        <w:pPr>
                          <w:spacing w:before="1"/>
                          <w:rPr>
                            <w:rFonts w:ascii="Arial"/>
                            <w:b/>
                            <w:sz w:val="7"/>
                          </w:rPr>
                        </w:pPr>
                        <w:r>
                          <w:rPr>
                            <w:rFonts w:ascii="Arial"/>
                            <w:b/>
                            <w:w w:val="105"/>
                            <w:sz w:val="7"/>
                          </w:rPr>
                          <w:t>10.76</w:t>
                        </w:r>
                      </w:p>
                    </w:txbxContent>
                  </v:textbox>
                </v:shape>
                <v:shape id="Text Box 4563" o:spid="_x0000_s1491" type="#_x0000_t202" style="position:absolute;left:5385;top:200;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" filled="f" stroked="f">
                  <v:path arrowok="t"/>
                  <v:textbox inset="0,0,0,0">
                    <w:txbxContent>
                      <w:p w14:paraId="5CBC0D3A" w14:textId="77777777" w:rsidR="005A72E5" w:rsidRDefault="005A72E5">
                        <w:pPr>
                          <w:spacing w:before="1"/>
                          <w:rPr>
                            <w:rFonts w:ascii="Arial"/>
                            <w:b/>
                            <w:sz w:val="7"/>
                          </w:rPr>
                        </w:pPr>
                        <w:r>
                          <w:rPr>
                            <w:rFonts w:ascii="Arial"/>
                            <w:b/>
                            <w:w w:val="105"/>
                            <w:sz w:val="7"/>
                          </w:rPr>
                          <w:t>9.56</w:t>
                        </w:r>
                      </w:p>
                    </w:txbxContent>
                  </v:textbox>
                </v:shape>
                <v:shape id="Text Box 4564" o:spid="_x0000_s1492" type="#_x0000_t202" style="position:absolute;left:7063;top:66;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" filled="f" stroked="f">
                  <v:path arrowok="t"/>
                  <v:textbox inset="0,0,0,0">
                    <w:txbxContent>
                      <w:p w14:paraId="7D6A8B8E" w14:textId="77777777" w:rsidR="005A72E5" w:rsidRDefault="005A72E5">
                        <w:pPr>
                          <w:spacing w:before="1"/>
                          <w:rPr>
                            <w:rFonts w:ascii="Arial"/>
                            <w:b/>
                            <w:sz w:val="7"/>
                          </w:rPr>
                        </w:pPr>
                        <w:r>
                          <w:rPr>
                            <w:rFonts w:ascii="Arial"/>
                            <w:b/>
                            <w:w w:val="105"/>
                            <w:sz w:val="7"/>
                          </w:rPr>
                          <w:t>5.27</w:t>
                        </w:r>
                      </w:p>
                    </w:txbxContent>
                  </v:textbox>
                </v:shape>
                <v:shape id="Text Box 4565" o:spid="_x0000_s1493" type="#_x0000_t202" style="position:absolute;left:6224;top:104;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" filled="f" stroked="f">
                  <v:path arrowok="t"/>
                  <v:textbox inset="0,0,0,0">
                    <w:txbxContent>
                      <w:p w14:paraId="60CE6364" w14:textId="77777777" w:rsidR="005A72E5" w:rsidRDefault="005A72E5">
                        <w:pPr>
                          <w:spacing w:before="1"/>
                          <w:rPr>
                            <w:rFonts w:ascii="Arial"/>
                            <w:b/>
                            <w:sz w:val="7"/>
                          </w:rPr>
                        </w:pPr>
                        <w:r>
                          <w:rPr>
                            <w:rFonts w:ascii="Arial"/>
                            <w:b/>
                            <w:w w:val="105"/>
                            <w:sz w:val="7"/>
                          </w:rPr>
                          <w:t>8.09</w:t>
                        </w:r>
                      </w:p>
                    </w:txbxContent>
                  </v:textbox>
                </v:shape>
                <v:shape id="Text Box 4566" o:spid="_x0000_s1494" type="#_x0000_t202" style="position:absolute;left:5385;top:34;width:164;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" filled="f" stroked="f">
                  <v:path arrowok="t"/>
                  <v:textbox inset="0,0,0,0">
                    <w:txbxContent>
                      <w:p w14:paraId="55DCE7DC" w14:textId="77777777" w:rsidR="005A72E5" w:rsidRDefault="005A72E5">
                        <w:pPr>
                          <w:spacing w:before="1"/>
                          <w:rPr>
                            <w:rFonts w:ascii="Arial"/>
                            <w:b/>
                            <w:sz w:val="7"/>
                          </w:rPr>
                        </w:pPr>
                        <w:r>
                          <w:rPr>
                            <w:rFonts w:ascii="Arial"/>
                            <w:b/>
                            <w:w w:val="105"/>
                            <w:sz w:val="7"/>
                          </w:rPr>
                          <w:t>2.86</w:t>
                        </w:r>
                      </w:p>
                    </w:txbxContent>
                  </v:textbox>
                </v:shape>
                <v:shape id="Text Box 4567" o:spid="_x0000_s1495" type="#_x0000_t202" style="position:absolute;left:4546;top:31;width:164;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" filled="f" stroked="f">
                  <v:path arrowok="t"/>
                  <v:textbox inset="0,0,0,0">
                    <w:txbxContent>
                      <w:p w14:paraId="21E8557B" w14:textId="77777777" w:rsidR="005A72E5" w:rsidRDefault="005A72E5">
                        <w:pPr>
                          <w:spacing w:before="1"/>
                          <w:rPr>
                            <w:rFonts w:ascii="Arial"/>
                            <w:b/>
                            <w:sz w:val="7"/>
                          </w:rPr>
                        </w:pPr>
                        <w:r>
                          <w:rPr>
                            <w:rFonts w:ascii="Arial"/>
                            <w:b/>
                            <w:w w:val="105"/>
                            <w:sz w:val="7"/>
                          </w:rPr>
                          <w:t>2.21</w:t>
                        </w:r>
                      </w:p>
                      <w:p w14:paraId="6924081A" w14:textId="77777777" w:rsidR="005A72E5" w:rsidRDefault="005A72E5">
                        <w:pPr>
                          <w:spacing w:before="32"/>
                          <w:rPr>
                            <w:rFonts w:ascii="Arial"/>
                            <w:b/>
                            <w:sz w:val="7"/>
                          </w:rPr>
                        </w:pPr>
                        <w:r>
                          <w:rPr>
                            <w:rFonts w:ascii="Arial"/>
                            <w:b/>
                            <w:w w:val="105"/>
                            <w:sz w:val="7"/>
                          </w:rPr>
                          <w:t>6.21</w:t>
                        </w:r>
                      </w:p>
                      <w:p w14:paraId="2657C508" w14:textId="77777777" w:rsidR="005A72E5" w:rsidRDefault="005A72E5">
                        <w:pPr>
                          <w:spacing w:before="54"/>
                          <w:rPr>
                            <w:rFonts w:ascii="Arial"/>
                            <w:b/>
                            <w:sz w:val="7"/>
                          </w:rPr>
                        </w:pPr>
                        <w:r>
                          <w:rPr>
                            <w:rFonts w:ascii="Arial"/>
                            <w:b/>
                            <w:w w:val="105"/>
                            <w:sz w:val="7"/>
                          </w:rPr>
                          <w:t>4.11</w:t>
                        </w:r>
                      </w:p>
                    </w:txbxContent>
                  </v:textbox>
                </v:shape>
                <v:shape id="Text Box 4568" o:spid="_x0000_s1496" type="#_x0000_t202" style="position:absolute;left:6755;top:478;width:756;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" fillcolor="#ff6" stroked="f">
                  <v:path arrowok="t"/>
                  <v:textbox inset="0,0,0,0">
                    <w:txbxContent>
                      <w:p w14:paraId="66D100C8" w14:textId="77777777" w:rsidR="005A72E5" w:rsidRDefault="005A72E5">
                        <w:pPr>
                          <w:spacing w:before="29" w:line="45" w:lineRule="exact"/>
                          <w:ind w:left="287" w:right="284"/>
                          <w:jc w:val="center"/>
                          <w:rPr>
                            <w:rFonts w:ascii="Arial"/>
                            <w:b/>
                            <w:sz w:val="7"/>
                          </w:rPr>
                        </w:pPr>
                        <w:r>
                          <w:rPr>
                            <w:rFonts w:ascii="Arial"/>
                            <w:b/>
                            <w:w w:val="105"/>
                            <w:sz w:val="7"/>
                          </w:rPr>
                          <w:t>4.97</w:t>
                        </w:r>
                      </w:p>
                    </w:txbxContent>
                  </v:textbox>
                </v:shape>
                <w10:wrap anchorx="page"/>
              </v:group>
            </w:pict>
          </mc:Fallback>
        </mc:AlternateContent>
      </w:r>
      <w:r w:rsidR="009B75EF">
        <w:rPr>
          <w:rFonts w:ascii="Arial"/>
          <w:color w:val="4D4D4D"/>
          <w:w w:val="105"/>
          <w:sz w:val="8"/>
        </w:rPr>
        <w:t>100</w:t>
      </w:r>
    </w:p>
    <w:p w14:paraId="4C1F6E87" w14:textId="77777777" w:rsidR="005313F1" w:rsidRDefault="005313F1">
      <w:pPr>
        <w:pStyle w:val="BodyText"/>
        <w:rPr>
          <w:rFonts w:ascii="Arial"/>
          <w:sz w:val="20"/>
        </w:rPr>
      </w:pPr>
    </w:p>
    <w:p w14:paraId="6CE017C4" w14:textId="77777777" w:rsidR="005313F1" w:rsidRDefault="005313F1">
      <w:pPr>
        <w:pStyle w:val="BodyText"/>
        <w:rPr>
          <w:rFonts w:ascii="Arial"/>
          <w:sz w:val="12"/>
        </w:rPr>
      </w:pPr>
    </w:p>
    <w:p w14:paraId="6BFCBB87" w14:textId="77777777" w:rsidR="005313F1" w:rsidRDefault="005313F1">
      <w:pPr>
        <w:pStyle w:val="BodyText"/>
        <w:spacing w:before="11"/>
        <w:rPr>
          <w:rFonts w:ascii="Arial"/>
          <w:sz w:val="10"/>
        </w:rPr>
      </w:pPr>
    </w:p>
    <w:p w14:paraId="59B317A9" w14:textId="77777777" w:rsidR="005313F1" w:rsidRDefault="009B75EF">
      <w:pPr>
        <w:spacing w:line="98" w:lineRule="exact"/>
        <w:ind w:left="3521" w:right="621"/>
        <w:jc w:val="center"/>
        <w:rPr>
          <w:rFonts w:ascii="Arial"/>
          <w:b/>
          <w:sz w:val="10"/>
        </w:rPr>
      </w:pPr>
      <w:r>
        <w:rPr>
          <w:rFonts w:ascii="Arial"/>
          <w:b/>
          <w:w w:val="105"/>
          <w:sz w:val="10"/>
        </w:rPr>
        <w:t>Chromatin state</w:t>
      </w:r>
    </w:p>
    <w:p w14:paraId="469FA4B5" w14:textId="77777777" w:rsidR="005313F1" w:rsidRDefault="00090D17">
      <w:pPr>
        <w:spacing w:line="59" w:lineRule="exact"/>
        <w:ind w:left="2301"/>
        <w:rPr>
          <w:rFonts w:ascii="Arial"/>
          <w:sz w:val="8"/>
        </w:rPr>
      </w:pPr>
      <w:r>
        <w:rPr>
          <w:noProof/>
        </w:rPr>
        <mc:AlternateContent>
          <mc:Choice Requires="wpg">
            <w:drawing>
              <wp:anchor distT="0" distB="0" distL="114300" distR="114300" simplePos="0" relativeHeight="503107760" behindDoc="1" locked="0" layoutInCell="1" allowOverlap="1" wp14:anchorId="4661B44D" wp14:editId="2D4ED7FF">
                <wp:simplePos x="0" y="0"/>
                <wp:positionH relativeFrom="page">
                  <wp:posOffset>4904105</wp:posOffset>
                </wp:positionH>
                <wp:positionV relativeFrom="paragraph">
                  <wp:posOffset>34925</wp:posOffset>
                </wp:positionV>
                <wp:extent cx="57785" cy="866140"/>
                <wp:effectExtent l="0" t="0" r="0" b="0"/>
                <wp:wrapNone/>
                <wp:docPr id="1900" name="Group 4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85" cy="866140"/>
                          <a:chOff x="7723" y="55"/>
                          <a:chExt cx="91" cy="1364"/>
                        </a:xfrm>
                      </wpg:grpSpPr>
                      <wps:wsp>
                        <wps:cNvPr id="1901" name="Rectangle 4460"/>
                        <wps:cNvSpPr>
                          <a:spLocks/>
                        </wps:cNvSpPr>
                        <wps:spPr bwMode="auto">
                          <a:xfrm>
                            <a:off x="7722" y="54"/>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2" name="Rectangle 4461"/>
                        <wps:cNvSpPr>
                          <a:spLocks/>
                        </wps:cNvSpPr>
                        <wps:spPr bwMode="auto">
                          <a:xfrm>
                            <a:off x="7726" y="58"/>
                            <a:ext cx="84" cy="84"/>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 name="Rectangle 4462"/>
                        <wps:cNvSpPr>
                          <a:spLocks/>
                        </wps:cNvSpPr>
                        <wps:spPr bwMode="auto">
                          <a:xfrm>
                            <a:off x="7722" y="145"/>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4" name="Rectangle 4463"/>
                        <wps:cNvSpPr>
                          <a:spLocks/>
                        </wps:cNvSpPr>
                        <wps:spPr bwMode="auto">
                          <a:xfrm>
                            <a:off x="7726" y="149"/>
                            <a:ext cx="84" cy="84"/>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5" name="Rectangle 4464"/>
                        <wps:cNvSpPr>
                          <a:spLocks/>
                        </wps:cNvSpPr>
                        <wps:spPr bwMode="auto">
                          <a:xfrm>
                            <a:off x="7722" y="236"/>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6" name="Rectangle 4465"/>
                        <wps:cNvSpPr>
                          <a:spLocks/>
                        </wps:cNvSpPr>
                        <wps:spPr bwMode="auto">
                          <a:xfrm>
                            <a:off x="7726" y="240"/>
                            <a:ext cx="84" cy="84"/>
                          </a:xfrm>
                          <a:prstGeom prst="rect">
                            <a:avLst/>
                          </a:prstGeom>
                          <a:solidFill>
                            <a:srgbClr val="9900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7" name="Rectangle 4466"/>
                        <wps:cNvSpPr>
                          <a:spLocks/>
                        </wps:cNvSpPr>
                        <wps:spPr bwMode="auto">
                          <a:xfrm>
                            <a:off x="7722" y="327"/>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8" name="Rectangle 4467"/>
                        <wps:cNvSpPr>
                          <a:spLocks/>
                        </wps:cNvSpPr>
                        <wps:spPr bwMode="auto">
                          <a:xfrm>
                            <a:off x="7726" y="330"/>
                            <a:ext cx="84" cy="84"/>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9" name="Rectangle 4468"/>
                        <wps:cNvSpPr>
                          <a:spLocks/>
                        </wps:cNvSpPr>
                        <wps:spPr bwMode="auto">
                          <a:xfrm>
                            <a:off x="7722" y="418"/>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0" name="Rectangle 4469"/>
                        <wps:cNvSpPr>
                          <a:spLocks/>
                        </wps:cNvSpPr>
                        <wps:spPr bwMode="auto">
                          <a:xfrm>
                            <a:off x="7726" y="421"/>
                            <a:ext cx="84" cy="84"/>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1" name="Rectangle 4470"/>
                        <wps:cNvSpPr>
                          <a:spLocks/>
                        </wps:cNvSpPr>
                        <wps:spPr bwMode="auto">
                          <a:xfrm>
                            <a:off x="7722" y="509"/>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2" name="Rectangle 4471"/>
                        <wps:cNvSpPr>
                          <a:spLocks/>
                        </wps:cNvSpPr>
                        <wps:spPr bwMode="auto">
                          <a:xfrm>
                            <a:off x="7726" y="512"/>
                            <a:ext cx="84" cy="8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3" name="Rectangle 4472"/>
                        <wps:cNvSpPr>
                          <a:spLocks/>
                        </wps:cNvSpPr>
                        <wps:spPr bwMode="auto">
                          <a:xfrm>
                            <a:off x="7722" y="599"/>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4" name="Rectangle 4473"/>
                        <wps:cNvSpPr>
                          <a:spLocks/>
                        </wps:cNvSpPr>
                        <wps:spPr bwMode="auto">
                          <a:xfrm>
                            <a:off x="7726" y="603"/>
                            <a:ext cx="84" cy="8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5" name="Rectangle 4474"/>
                        <wps:cNvSpPr>
                          <a:spLocks/>
                        </wps:cNvSpPr>
                        <wps:spPr bwMode="auto">
                          <a:xfrm>
                            <a:off x="7722" y="690"/>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6" name="Rectangle 4475"/>
                        <wps:cNvSpPr>
                          <a:spLocks/>
                        </wps:cNvSpPr>
                        <wps:spPr bwMode="auto">
                          <a:xfrm>
                            <a:off x="7726" y="694"/>
                            <a:ext cx="84" cy="84"/>
                          </a:xfrm>
                          <a:prstGeom prst="rect">
                            <a:avLst/>
                          </a:prstGeom>
                          <a:solidFill>
                            <a:srgbClr val="008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 name="Rectangle 4476"/>
                        <wps:cNvSpPr>
                          <a:spLocks/>
                        </wps:cNvSpPr>
                        <wps:spPr bwMode="auto">
                          <a:xfrm>
                            <a:off x="7722" y="781"/>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8" name="Rectangle 4477"/>
                        <wps:cNvSpPr>
                          <a:spLocks/>
                        </wps:cNvSpPr>
                        <wps:spPr bwMode="auto">
                          <a:xfrm>
                            <a:off x="7726" y="785"/>
                            <a:ext cx="84" cy="84"/>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9" name="Rectangle 4478"/>
                        <wps:cNvSpPr>
                          <a:spLocks/>
                        </wps:cNvSpPr>
                        <wps:spPr bwMode="auto">
                          <a:xfrm>
                            <a:off x="7722" y="872"/>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0" name="Rectangle 4479"/>
                        <wps:cNvSpPr>
                          <a:spLocks/>
                        </wps:cNvSpPr>
                        <wps:spPr bwMode="auto">
                          <a:xfrm>
                            <a:off x="7726" y="876"/>
                            <a:ext cx="84" cy="84"/>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 name="Rectangle 4480"/>
                        <wps:cNvSpPr>
                          <a:spLocks/>
                        </wps:cNvSpPr>
                        <wps:spPr bwMode="auto">
                          <a:xfrm>
                            <a:off x="7722" y="963"/>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2" name="Rectangle 4481"/>
                        <wps:cNvSpPr>
                          <a:spLocks/>
                        </wps:cNvSpPr>
                        <wps:spPr bwMode="auto">
                          <a:xfrm>
                            <a:off x="7726" y="967"/>
                            <a:ext cx="84" cy="8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3" name="Rectangle 4482"/>
                        <wps:cNvSpPr>
                          <a:spLocks/>
                        </wps:cNvSpPr>
                        <wps:spPr bwMode="auto">
                          <a:xfrm>
                            <a:off x="7722" y="1054"/>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4" name="Rectangle 4483"/>
                        <wps:cNvSpPr>
                          <a:spLocks/>
                        </wps:cNvSpPr>
                        <wps:spPr bwMode="auto">
                          <a:xfrm>
                            <a:off x="7726" y="1058"/>
                            <a:ext cx="84" cy="84"/>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5" name="Rectangle 4484"/>
                        <wps:cNvSpPr>
                          <a:spLocks/>
                        </wps:cNvSpPr>
                        <wps:spPr bwMode="auto">
                          <a:xfrm>
                            <a:off x="7722" y="1145"/>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6" name="Rectangle 4485"/>
                        <wps:cNvSpPr>
                          <a:spLocks/>
                        </wps:cNvSpPr>
                        <wps:spPr bwMode="auto">
                          <a:xfrm>
                            <a:off x="7726" y="1149"/>
                            <a:ext cx="84" cy="8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7" name="Rectangle 4486"/>
                        <wps:cNvSpPr>
                          <a:spLocks/>
                        </wps:cNvSpPr>
                        <wps:spPr bwMode="auto">
                          <a:xfrm>
                            <a:off x="7722" y="1236"/>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8" name="Rectangle 4487"/>
                        <wps:cNvSpPr>
                          <a:spLocks/>
                        </wps:cNvSpPr>
                        <wps:spPr bwMode="auto">
                          <a:xfrm>
                            <a:off x="7726" y="1239"/>
                            <a:ext cx="84" cy="8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9" name="Rectangle 4488"/>
                        <wps:cNvSpPr>
                          <a:spLocks/>
                        </wps:cNvSpPr>
                        <wps:spPr bwMode="auto">
                          <a:xfrm>
                            <a:off x="7722" y="1327"/>
                            <a:ext cx="91" cy="91"/>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0" name="Rectangle 4489"/>
                        <wps:cNvSpPr>
                          <a:spLocks/>
                        </wps:cNvSpPr>
                        <wps:spPr bwMode="auto">
                          <a:xfrm>
                            <a:off x="7726" y="1330"/>
                            <a:ext cx="84" cy="8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AE2159" id="Group 4459" o:spid="_x0000_s1026" style="position:absolute;margin-left:386.15pt;margin-top:2.75pt;width:4.55pt;height:68.2pt;z-index:-208720;mso-position-horizontal-relative:page" coordorigin="7723,55" coordsize="91,1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">
                <v:rect id="Rectangle 4460" o:spid="_x0000_s1027" style="position:absolute;left:7722;top:54;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" fillcolor="#f1f1f1" stroked="f">
                  <v:path arrowok="t"/>
                </v:rect>
                <v:rect id="Rectangle 4461" o:spid="_x0000_s1028" style="position:absolute;left:7726;top:58;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" fillcolor="red" stroked="f">
                  <v:path arrowok="t"/>
                </v:rect>
                <v:rect id="Rectangle 4462" o:spid="_x0000_s1029" style="position:absolute;left:7722;top:145;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" fillcolor="#f1f1f1" stroked="f">
                  <v:path arrowok="t"/>
                </v:rect>
                <v:rect id="Rectangle 4463" o:spid="_x0000_s1030" style="position:absolute;left:7726;top:149;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" fillcolor="#f99" stroked="f">
                  <v:path arrowok="t"/>
                </v:rect>
                <v:rect id="Rectangle 4464" o:spid="_x0000_s1031" style="position:absolute;left:7722;top:236;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" fillcolor="#f1f1f1" stroked="f">
                  <v:path arrowok="t"/>
                </v:rect>
                <v:rect id="Rectangle 4465" o:spid="_x0000_s1032" style="position:absolute;left:7726;top:240;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" fillcolor="#909" stroked="f">
                  <v:path arrowok="t"/>
                </v:rect>
                <v:rect id="Rectangle 4466" o:spid="_x0000_s1033" style="position:absolute;left:7722;top:327;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" fillcolor="#f1f1f1" stroked="f">
                  <v:path arrowok="t"/>
                </v:rect>
                <v:rect id="Rectangle 4467" o:spid="_x0000_s1034" style="position:absolute;left:7726;top:330;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" fillcolor="#ff6" stroked="f">
                  <v:path arrowok="t"/>
                </v:rect>
                <v:rect id="Rectangle 4468" o:spid="_x0000_s1035" style="position:absolute;left:7722;top:418;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" fillcolor="#f1f1f1" stroked="f">
                  <v:path arrowok="t"/>
                </v:rect>
                <v:rect id="Rectangle 4469" o:spid="_x0000_s1036" style="position:absolute;left:7726;top:421;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" fillcolor="#ff6" stroked="f">
                  <v:path arrowok="t"/>
                </v:rect>
                <v:rect id="Rectangle 4470" o:spid="_x0000_s1037" style="position:absolute;left:7722;top:509;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" fillcolor="#f1f1f1" stroked="f">
                  <v:path arrowok="t"/>
                </v:rect>
                <v:rect id="Rectangle 4471" o:spid="_x0000_s1038" style="position:absolute;left:7726;top:512;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" fillcolor="#cc0" stroked="f">
                  <v:path arrowok="t"/>
                </v:rect>
                <v:rect id="Rectangle 4472" o:spid="_x0000_s1039" style="position:absolute;left:7722;top:599;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" fillcolor="#f1f1f1" stroked="f">
                  <v:path arrowok="t"/>
                </v:rect>
                <v:rect id="Rectangle 4473" o:spid="_x0000_s1040" style="position:absolute;left:7726;top:603;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" fillcolor="#cc0" stroked="f">
                  <v:path arrowok="t"/>
                </v:rect>
                <v:rect id="Rectangle 4474" o:spid="_x0000_s1041" style="position:absolute;left:7722;top:690;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" fillcolor="#f1f1f1" stroked="f">
                  <v:path arrowok="t"/>
                </v:rect>
                <v:rect id="Rectangle 4475" o:spid="_x0000_s1042" style="position:absolute;left:7726;top:694;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" fillcolor="#0080ff" stroked="f">
                  <v:path arrowok="t"/>
                </v:rect>
                <v:rect id="Rectangle 4476" o:spid="_x0000_s1043" style="position:absolute;left:7722;top:781;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" fillcolor="#f1f1f1" stroked="f">
                  <v:path arrowok="t"/>
                </v:rect>
                <v:rect id="Rectangle 4477" o:spid="_x0000_s1044" style="position:absolute;left:7726;top:785;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" fillcolor="#090" stroked="f">
                  <v:path arrowok="t"/>
                </v:rect>
                <v:rect id="Rectangle 4478" o:spid="_x0000_s1045" style="position:absolute;left:7722;top:872;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" fillcolor="#f1f1f1" stroked="f">
                  <v:path arrowok="t"/>
                </v:rect>
                <v:rect id="Rectangle 4479" o:spid="_x0000_s1046" style="position:absolute;left:7726;top:876;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" fillcolor="#090" stroked="f">
                  <v:path arrowok="t"/>
                </v:rect>
                <v:rect id="Rectangle 4480" o:spid="_x0000_s1047" style="position:absolute;left:7722;top:963;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" fillcolor="#f1f1f1" stroked="f">
                  <v:path arrowok="t"/>
                </v:rect>
                <v:rect id="Rectangle 4481" o:spid="_x0000_s1048" style="position:absolute;left:7726;top:967;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" fillcolor="#9fc" stroked="f">
                  <v:path arrowok="t"/>
                </v:rect>
                <v:rect id="Rectangle 4482" o:spid="_x0000_s1049" style="position:absolute;left:7722;top:1054;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" fillcolor="#f1f1f1" stroked="f">
                  <v:path arrowok="t"/>
                </v:rect>
                <v:rect id="Rectangle 4483" o:spid="_x0000_s1050" style="position:absolute;left:7726;top:1058;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" fillcolor="#9f9f9f" stroked="f">
                  <v:path arrowok="t"/>
                </v:rect>
                <v:rect id="Rectangle 4484" o:spid="_x0000_s1051" style="position:absolute;left:7722;top:1145;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" fillcolor="#f1f1f1" stroked="f">
                  <v:path arrowok="t"/>
                </v:rect>
                <v:rect id="Rectangle 4485" o:spid="_x0000_s1052" style="position:absolute;left:7726;top:1149;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" fillcolor="#00c" stroked="f">
                  <v:path arrowok="t"/>
                </v:rect>
                <v:rect id="Rectangle 4486" o:spid="_x0000_s1053" style="position:absolute;left:7722;top:1236;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" fillcolor="#f1f1f1" stroked="f">
                  <v:path arrowok="t"/>
                </v:rect>
                <v:rect id="Rectangle 4487" o:spid="_x0000_s1054" style="position:absolute;left:7726;top:1239;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" fillcolor="#00c" stroked="f">
                  <v:path arrowok="t"/>
                </v:rect>
                <v:rect id="Rectangle 4488" o:spid="_x0000_s1055" style="position:absolute;left:7722;top:1327;width:91;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" fillcolor="#f1f1f1" stroked="f">
                  <v:path arrowok="t"/>
                </v:rect>
                <v:rect id="Rectangle 4489" o:spid="_x0000_s1056" style="position:absolute;left:7726;top:1330;width:84;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" fillcolor="#00c" stroked="f">
                  <v:path arrowok="t"/>
                </v:rect>
                <w10:wrap anchorx="page"/>
              </v:group>
            </w:pict>
          </mc:Fallback>
        </mc:AlternateContent>
      </w:r>
      <w:r w:rsidR="009B75EF">
        <w:rPr>
          <w:rFonts w:ascii="Arial"/>
          <w:color w:val="4D4D4D"/>
          <w:w w:val="105"/>
          <w:sz w:val="8"/>
        </w:rPr>
        <w:t>75</w:t>
      </w:r>
    </w:p>
    <w:p w14:paraId="757E8652" w14:textId="77777777" w:rsidR="005313F1" w:rsidRDefault="009B75EF">
      <w:pPr>
        <w:pStyle w:val="ListParagraph"/>
        <w:numPr>
          <w:ilvl w:val="0"/>
          <w:numId w:val="5"/>
        </w:numPr>
        <w:tabs>
          <w:tab w:val="left" w:pos="6242"/>
        </w:tabs>
        <w:spacing w:line="81" w:lineRule="exact"/>
        <w:rPr>
          <w:rFonts w:ascii="Arial"/>
          <w:b/>
          <w:sz w:val="9"/>
        </w:rPr>
      </w:pPr>
      <w:r>
        <w:rPr>
          <w:rFonts w:ascii="Arial"/>
          <w:b/>
          <w:w w:val="105"/>
          <w:sz w:val="9"/>
        </w:rPr>
        <w:t>Active</w:t>
      </w:r>
      <w:r>
        <w:rPr>
          <w:rFonts w:ascii="Arial"/>
          <w:b/>
          <w:spacing w:val="-2"/>
          <w:w w:val="105"/>
          <w:sz w:val="9"/>
        </w:rPr>
        <w:t xml:space="preserve"> </w:t>
      </w:r>
      <w:r>
        <w:rPr>
          <w:rFonts w:ascii="Arial"/>
          <w:b/>
          <w:w w:val="105"/>
          <w:sz w:val="9"/>
        </w:rPr>
        <w:t>Promoter</w:t>
      </w:r>
    </w:p>
    <w:p w14:paraId="11F3FE70" w14:textId="77777777" w:rsidR="005313F1" w:rsidRDefault="009B75EF">
      <w:pPr>
        <w:pStyle w:val="ListParagraph"/>
        <w:numPr>
          <w:ilvl w:val="0"/>
          <w:numId w:val="5"/>
        </w:numPr>
        <w:tabs>
          <w:tab w:val="left" w:pos="6239"/>
        </w:tabs>
        <w:spacing w:line="91" w:lineRule="exact"/>
        <w:ind w:left="6238" w:hanging="76"/>
        <w:rPr>
          <w:rFonts w:ascii="Arial"/>
          <w:b/>
          <w:sz w:val="9"/>
        </w:rPr>
      </w:pPr>
      <w:r>
        <w:rPr>
          <w:rFonts w:ascii="Arial"/>
          <w:b/>
          <w:w w:val="105"/>
          <w:sz w:val="9"/>
        </w:rPr>
        <w:t>Weak</w:t>
      </w:r>
      <w:r>
        <w:rPr>
          <w:rFonts w:ascii="Arial"/>
          <w:b/>
          <w:spacing w:val="-3"/>
          <w:w w:val="105"/>
          <w:sz w:val="9"/>
        </w:rPr>
        <w:t xml:space="preserve"> </w:t>
      </w:r>
      <w:r>
        <w:rPr>
          <w:rFonts w:ascii="Arial"/>
          <w:b/>
          <w:w w:val="105"/>
          <w:sz w:val="9"/>
        </w:rPr>
        <w:t>Promoter</w:t>
      </w:r>
    </w:p>
    <w:p w14:paraId="5874D1E6" w14:textId="77777777" w:rsidR="005313F1" w:rsidRDefault="009B75EF">
      <w:pPr>
        <w:pStyle w:val="ListParagraph"/>
        <w:numPr>
          <w:ilvl w:val="0"/>
          <w:numId w:val="5"/>
        </w:numPr>
        <w:tabs>
          <w:tab w:val="left" w:pos="6237"/>
        </w:tabs>
        <w:spacing w:line="91" w:lineRule="exact"/>
        <w:ind w:left="6236" w:hanging="74"/>
        <w:rPr>
          <w:rFonts w:ascii="Arial"/>
          <w:b/>
          <w:sz w:val="9"/>
        </w:rPr>
      </w:pPr>
      <w:r>
        <w:rPr>
          <w:rFonts w:ascii="Arial"/>
          <w:b/>
          <w:w w:val="105"/>
          <w:sz w:val="9"/>
        </w:rPr>
        <w:t>Poised</w:t>
      </w:r>
      <w:r>
        <w:rPr>
          <w:rFonts w:ascii="Arial"/>
          <w:b/>
          <w:spacing w:val="-4"/>
          <w:w w:val="105"/>
          <w:sz w:val="9"/>
        </w:rPr>
        <w:t xml:space="preserve"> </w:t>
      </w:r>
      <w:r>
        <w:rPr>
          <w:rFonts w:ascii="Arial"/>
          <w:b/>
          <w:w w:val="105"/>
          <w:sz w:val="9"/>
        </w:rPr>
        <w:t>Promoter</w:t>
      </w:r>
    </w:p>
    <w:p w14:paraId="14A53BC6" w14:textId="77777777" w:rsidR="005313F1" w:rsidRDefault="009B75EF">
      <w:pPr>
        <w:pStyle w:val="ListParagraph"/>
        <w:numPr>
          <w:ilvl w:val="0"/>
          <w:numId w:val="5"/>
        </w:numPr>
        <w:tabs>
          <w:tab w:val="left" w:pos="6242"/>
        </w:tabs>
        <w:spacing w:line="91" w:lineRule="exact"/>
        <w:rPr>
          <w:rFonts w:ascii="Arial"/>
          <w:b/>
          <w:sz w:val="9"/>
        </w:rPr>
      </w:pPr>
      <w:r>
        <w:rPr>
          <w:rFonts w:ascii="Arial"/>
          <w:b/>
          <w:w w:val="105"/>
          <w:sz w:val="9"/>
        </w:rPr>
        <w:t>Strong</w:t>
      </w:r>
      <w:r>
        <w:rPr>
          <w:rFonts w:ascii="Arial"/>
          <w:b/>
          <w:spacing w:val="1"/>
          <w:w w:val="105"/>
          <w:sz w:val="9"/>
        </w:rPr>
        <w:t xml:space="preserve"> </w:t>
      </w:r>
      <w:r>
        <w:rPr>
          <w:rFonts w:ascii="Arial"/>
          <w:b/>
          <w:w w:val="105"/>
          <w:sz w:val="9"/>
        </w:rPr>
        <w:t>Enhancer</w:t>
      </w:r>
    </w:p>
    <w:p w14:paraId="21F2DEE4" w14:textId="77777777" w:rsidR="005313F1" w:rsidRDefault="00090D17">
      <w:pPr>
        <w:pStyle w:val="ListParagraph"/>
        <w:numPr>
          <w:ilvl w:val="0"/>
          <w:numId w:val="5"/>
        </w:numPr>
        <w:tabs>
          <w:tab w:val="left" w:pos="6242"/>
        </w:tabs>
        <w:spacing w:line="91" w:lineRule="exact"/>
        <w:rPr>
          <w:rFonts w:ascii="Arial"/>
          <w:b/>
          <w:sz w:val="9"/>
        </w:rPr>
      </w:pPr>
      <w:r>
        <w:rPr>
          <w:noProof/>
        </w:rPr>
        <mc:AlternateContent>
          <mc:Choice Requires="wps">
            <w:drawing>
              <wp:anchor distT="0" distB="0" distL="114300" distR="114300" simplePos="0" relativeHeight="4720" behindDoc="0" locked="0" layoutInCell="1" allowOverlap="1" wp14:anchorId="44C12C4D" wp14:editId="41CD5792">
                <wp:simplePos x="0" y="0"/>
                <wp:positionH relativeFrom="page">
                  <wp:posOffset>2386965</wp:posOffset>
                </wp:positionH>
                <wp:positionV relativeFrom="paragraph">
                  <wp:posOffset>19050</wp:posOffset>
                </wp:positionV>
                <wp:extent cx="100330" cy="504825"/>
                <wp:effectExtent l="0" t="0" r="0" b="0"/>
                <wp:wrapNone/>
                <wp:docPr id="1899" name="Text Box 4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33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03DC9" w14:textId="77777777" w:rsidR="005A72E5" w:rsidRDefault="005A72E5">
                            <w:pPr>
                              <w:spacing w:before="21"/>
                              <w:ind w:left="20"/>
                              <w:rPr>
                                <w:rFonts w:ascii="Arial"/>
                                <w:b/>
                                <w:sz w:val="10"/>
                              </w:rPr>
                            </w:pPr>
                            <w:r>
                              <w:rPr>
                                <w:rFonts w:ascii="Arial"/>
                                <w:b/>
                                <w:w w:val="105"/>
                                <w:sz w:val="10"/>
                              </w:rPr>
                              <w:t>Percentage (</w:t>
                            </w:r>
                            <w:proofErr w:type="gramStart"/>
                            <w:r>
                              <w:rPr>
                                <w:rFonts w:ascii="Arial"/>
                                <w:b/>
                                <w:w w:val="105"/>
                                <w:sz w:val="10"/>
                              </w:rPr>
                              <w:t>%</w:t>
                            </w:r>
                            <w:proofErr w:type="gramEnd"/>
                            <w:r>
                              <w:rPr>
                                <w:rFonts w:asci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12C4D" id="Text Box 4458" o:spid="_x0000_s1497" type="#_x0000_t202" style="position:absolute;left:0;text-align:left;margin-left:187.95pt;margin-top:1.5pt;width:7.9pt;height:39.75pt;z-index: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" filled="f" stroked="f">
                <v:path arrowok="t"/>
                <v:textbox style="layout-flow:vertical;mso-layout-flow-alt:bottom-to-top" inset="0,0,0,0">
                  <w:txbxContent>
                    <w:p w14:paraId="5F403DC9" w14:textId="77777777" w:rsidR="005A72E5" w:rsidRDefault="005A72E5">
                      <w:pPr>
                        <w:spacing w:before="21"/>
                        <w:ind w:left="20"/>
                        <w:rPr>
                          <w:rFonts w:ascii="Arial"/>
                          <w:b/>
                          <w:sz w:val="10"/>
                        </w:rPr>
                      </w:pPr>
                      <w:r>
                        <w:rPr>
                          <w:rFonts w:ascii="Arial"/>
                          <w:b/>
                          <w:w w:val="105"/>
                          <w:sz w:val="10"/>
                        </w:rPr>
                        <w:t>Percentage (</w:t>
                      </w:r>
                      <w:proofErr w:type="gramStart"/>
                      <w:r>
                        <w:rPr>
                          <w:rFonts w:ascii="Arial"/>
                          <w:b/>
                          <w:w w:val="105"/>
                          <w:sz w:val="10"/>
                        </w:rPr>
                        <w:t>%</w:t>
                      </w:r>
                      <w:proofErr w:type="gramEnd"/>
                      <w:r>
                        <w:rPr>
                          <w:rFonts w:ascii="Arial"/>
                          <w:b/>
                          <w:w w:val="105"/>
                          <w:sz w:val="10"/>
                        </w:rPr>
                        <w:t>)</w:t>
                      </w:r>
                    </w:p>
                  </w:txbxContent>
                </v:textbox>
                <w10:wrap anchorx="page"/>
              </v:shape>
            </w:pict>
          </mc:Fallback>
        </mc:AlternateContent>
      </w:r>
      <w:r w:rsidR="009B75EF">
        <w:rPr>
          <w:rFonts w:ascii="Arial"/>
          <w:b/>
          <w:w w:val="105"/>
          <w:sz w:val="9"/>
        </w:rPr>
        <w:t>Strong</w:t>
      </w:r>
      <w:r w:rsidR="009B75EF">
        <w:rPr>
          <w:rFonts w:ascii="Arial"/>
          <w:b/>
          <w:spacing w:val="1"/>
          <w:w w:val="105"/>
          <w:sz w:val="9"/>
        </w:rPr>
        <w:t xml:space="preserve"> </w:t>
      </w:r>
      <w:r w:rsidR="009B75EF">
        <w:rPr>
          <w:rFonts w:ascii="Arial"/>
          <w:b/>
          <w:w w:val="105"/>
          <w:sz w:val="9"/>
        </w:rPr>
        <w:t>Enhancer</w:t>
      </w:r>
    </w:p>
    <w:p w14:paraId="7D5DA0FF" w14:textId="77777777" w:rsidR="005313F1" w:rsidRDefault="009B75EF">
      <w:pPr>
        <w:pStyle w:val="ListParagraph"/>
        <w:numPr>
          <w:ilvl w:val="0"/>
          <w:numId w:val="5"/>
        </w:numPr>
        <w:tabs>
          <w:tab w:val="left" w:pos="6239"/>
        </w:tabs>
        <w:spacing w:line="91" w:lineRule="exact"/>
        <w:ind w:left="6238" w:hanging="76"/>
        <w:rPr>
          <w:rFonts w:ascii="Arial"/>
          <w:b/>
          <w:sz w:val="9"/>
        </w:rPr>
      </w:pPr>
      <w:r>
        <w:rPr>
          <w:rFonts w:ascii="Arial"/>
          <w:b/>
          <w:w w:val="105"/>
          <w:sz w:val="9"/>
        </w:rPr>
        <w:t>Weak</w:t>
      </w:r>
      <w:r>
        <w:rPr>
          <w:rFonts w:ascii="Arial"/>
          <w:b/>
          <w:spacing w:val="-2"/>
          <w:w w:val="105"/>
          <w:sz w:val="9"/>
        </w:rPr>
        <w:t xml:space="preserve"> </w:t>
      </w:r>
      <w:r>
        <w:rPr>
          <w:rFonts w:ascii="Arial"/>
          <w:b/>
          <w:w w:val="105"/>
          <w:sz w:val="9"/>
        </w:rPr>
        <w:t>Enhancer</w:t>
      </w:r>
    </w:p>
    <w:p w14:paraId="0BF6647B" w14:textId="77777777" w:rsidR="005313F1" w:rsidRDefault="009B75EF">
      <w:pPr>
        <w:pStyle w:val="ListParagraph"/>
        <w:numPr>
          <w:ilvl w:val="0"/>
          <w:numId w:val="5"/>
        </w:numPr>
        <w:tabs>
          <w:tab w:val="left" w:pos="6239"/>
        </w:tabs>
        <w:spacing w:line="76" w:lineRule="exact"/>
        <w:ind w:left="6238" w:hanging="76"/>
        <w:rPr>
          <w:rFonts w:ascii="Arial"/>
          <w:b/>
          <w:sz w:val="9"/>
        </w:rPr>
      </w:pPr>
      <w:r>
        <w:rPr>
          <w:rFonts w:ascii="Arial"/>
          <w:b/>
          <w:w w:val="105"/>
          <w:sz w:val="9"/>
        </w:rPr>
        <w:t>Weak</w:t>
      </w:r>
      <w:r>
        <w:rPr>
          <w:rFonts w:ascii="Arial"/>
          <w:b/>
          <w:spacing w:val="-2"/>
          <w:w w:val="105"/>
          <w:sz w:val="9"/>
        </w:rPr>
        <w:t xml:space="preserve"> </w:t>
      </w:r>
      <w:r>
        <w:rPr>
          <w:rFonts w:ascii="Arial"/>
          <w:b/>
          <w:w w:val="105"/>
          <w:sz w:val="9"/>
        </w:rPr>
        <w:t>Enhancer</w:t>
      </w:r>
    </w:p>
    <w:p w14:paraId="06797052" w14:textId="77777777" w:rsidR="005313F1" w:rsidRDefault="009B75EF">
      <w:pPr>
        <w:tabs>
          <w:tab w:val="left" w:pos="6162"/>
        </w:tabs>
        <w:spacing w:line="106" w:lineRule="exact"/>
        <w:ind w:left="2301"/>
        <w:rPr>
          <w:rFonts w:ascii="Arial"/>
          <w:b/>
          <w:sz w:val="9"/>
        </w:rPr>
      </w:pPr>
      <w:r>
        <w:rPr>
          <w:rFonts w:ascii="Arial"/>
          <w:color w:val="4D4D4D"/>
          <w:w w:val="105"/>
          <w:position w:val="4"/>
          <w:sz w:val="8"/>
        </w:rPr>
        <w:t>50</w:t>
      </w:r>
      <w:r>
        <w:rPr>
          <w:rFonts w:ascii="Arial"/>
          <w:color w:val="4D4D4D"/>
          <w:w w:val="105"/>
          <w:position w:val="4"/>
          <w:sz w:val="8"/>
        </w:rPr>
        <w:tab/>
      </w:r>
      <w:r>
        <w:rPr>
          <w:rFonts w:ascii="Arial"/>
          <w:b/>
          <w:w w:val="105"/>
          <w:sz w:val="9"/>
        </w:rPr>
        <w:t>8</w:t>
      </w:r>
      <w:r>
        <w:rPr>
          <w:rFonts w:ascii="Arial"/>
          <w:b/>
          <w:spacing w:val="-1"/>
          <w:w w:val="105"/>
          <w:sz w:val="9"/>
        </w:rPr>
        <w:t xml:space="preserve"> </w:t>
      </w:r>
      <w:r>
        <w:rPr>
          <w:rFonts w:ascii="Arial"/>
          <w:b/>
          <w:w w:val="105"/>
          <w:sz w:val="9"/>
        </w:rPr>
        <w:t>Insulator</w:t>
      </w:r>
    </w:p>
    <w:p w14:paraId="7BD69EA7" w14:textId="77777777" w:rsidR="005313F1" w:rsidRDefault="009B75EF">
      <w:pPr>
        <w:pStyle w:val="ListParagraph"/>
        <w:numPr>
          <w:ilvl w:val="0"/>
          <w:numId w:val="1"/>
        </w:numPr>
        <w:tabs>
          <w:tab w:val="left" w:pos="6242"/>
        </w:tabs>
        <w:spacing w:line="91" w:lineRule="exact"/>
        <w:rPr>
          <w:rFonts w:ascii="Arial"/>
          <w:b/>
          <w:sz w:val="9"/>
        </w:rPr>
      </w:pPr>
      <w:proofErr w:type="spellStart"/>
      <w:r>
        <w:rPr>
          <w:rFonts w:ascii="Arial"/>
          <w:b/>
          <w:w w:val="105"/>
          <w:sz w:val="9"/>
        </w:rPr>
        <w:t>Txn</w:t>
      </w:r>
      <w:proofErr w:type="spellEnd"/>
      <w:r>
        <w:rPr>
          <w:rFonts w:ascii="Arial"/>
          <w:b/>
          <w:spacing w:val="-12"/>
          <w:w w:val="105"/>
          <w:sz w:val="9"/>
        </w:rPr>
        <w:t xml:space="preserve"> </w:t>
      </w:r>
      <w:r>
        <w:rPr>
          <w:rFonts w:ascii="Arial"/>
          <w:b/>
          <w:w w:val="105"/>
          <w:sz w:val="9"/>
        </w:rPr>
        <w:t>Transition</w:t>
      </w:r>
    </w:p>
    <w:p w14:paraId="73915497" w14:textId="77777777" w:rsidR="005313F1" w:rsidRDefault="009B75EF">
      <w:pPr>
        <w:pStyle w:val="ListParagraph"/>
        <w:numPr>
          <w:ilvl w:val="0"/>
          <w:numId w:val="1"/>
        </w:numPr>
        <w:tabs>
          <w:tab w:val="left" w:pos="6295"/>
        </w:tabs>
        <w:spacing w:line="91" w:lineRule="exact"/>
        <w:ind w:left="6294" w:hanging="132"/>
        <w:rPr>
          <w:rFonts w:ascii="Arial"/>
          <w:b/>
          <w:sz w:val="9"/>
        </w:rPr>
      </w:pPr>
      <w:proofErr w:type="spellStart"/>
      <w:r>
        <w:rPr>
          <w:rFonts w:ascii="Arial"/>
          <w:b/>
          <w:w w:val="105"/>
          <w:sz w:val="9"/>
        </w:rPr>
        <w:t>Txn</w:t>
      </w:r>
      <w:proofErr w:type="spellEnd"/>
      <w:r>
        <w:rPr>
          <w:rFonts w:ascii="Arial"/>
          <w:b/>
          <w:spacing w:val="-1"/>
          <w:w w:val="105"/>
          <w:sz w:val="9"/>
        </w:rPr>
        <w:t xml:space="preserve"> </w:t>
      </w:r>
      <w:r>
        <w:rPr>
          <w:rFonts w:ascii="Arial"/>
          <w:b/>
          <w:w w:val="105"/>
          <w:sz w:val="9"/>
        </w:rPr>
        <w:t>Elongation</w:t>
      </w:r>
    </w:p>
    <w:p w14:paraId="296722A9" w14:textId="77777777" w:rsidR="005313F1" w:rsidRDefault="009B75EF">
      <w:pPr>
        <w:pStyle w:val="ListParagraph"/>
        <w:numPr>
          <w:ilvl w:val="0"/>
          <w:numId w:val="1"/>
        </w:numPr>
        <w:tabs>
          <w:tab w:val="left" w:pos="6292"/>
        </w:tabs>
        <w:spacing w:line="91" w:lineRule="exact"/>
        <w:ind w:left="6291" w:hanging="129"/>
        <w:rPr>
          <w:rFonts w:ascii="Arial"/>
          <w:b/>
          <w:sz w:val="9"/>
        </w:rPr>
      </w:pPr>
      <w:r>
        <w:rPr>
          <w:rFonts w:ascii="Arial"/>
          <w:b/>
          <w:w w:val="105"/>
          <w:sz w:val="9"/>
        </w:rPr>
        <w:t>Weak</w:t>
      </w:r>
      <w:r>
        <w:rPr>
          <w:rFonts w:ascii="Arial"/>
          <w:b/>
          <w:spacing w:val="-1"/>
          <w:w w:val="105"/>
          <w:sz w:val="9"/>
        </w:rPr>
        <w:t xml:space="preserve"> </w:t>
      </w:r>
      <w:proofErr w:type="spellStart"/>
      <w:r>
        <w:rPr>
          <w:rFonts w:ascii="Arial"/>
          <w:b/>
          <w:w w:val="105"/>
          <w:sz w:val="9"/>
        </w:rPr>
        <w:t>Txn</w:t>
      </w:r>
      <w:proofErr w:type="spellEnd"/>
    </w:p>
    <w:p w14:paraId="74A98655" w14:textId="77777777" w:rsidR="005313F1" w:rsidRDefault="009B75EF">
      <w:pPr>
        <w:pStyle w:val="ListParagraph"/>
        <w:numPr>
          <w:ilvl w:val="0"/>
          <w:numId w:val="1"/>
        </w:numPr>
        <w:tabs>
          <w:tab w:val="left" w:pos="6295"/>
        </w:tabs>
        <w:spacing w:line="91" w:lineRule="exact"/>
        <w:ind w:left="6294" w:hanging="132"/>
        <w:rPr>
          <w:rFonts w:ascii="Arial"/>
          <w:b/>
          <w:sz w:val="9"/>
        </w:rPr>
      </w:pPr>
      <w:r>
        <w:rPr>
          <w:rFonts w:ascii="Arial"/>
          <w:b/>
          <w:w w:val="105"/>
          <w:sz w:val="9"/>
        </w:rPr>
        <w:t>Repressed</w:t>
      </w:r>
    </w:p>
    <w:p w14:paraId="26935C06" w14:textId="77777777" w:rsidR="005313F1" w:rsidRDefault="009B75EF">
      <w:pPr>
        <w:pStyle w:val="ListParagraph"/>
        <w:numPr>
          <w:ilvl w:val="0"/>
          <w:numId w:val="1"/>
        </w:numPr>
        <w:tabs>
          <w:tab w:val="left" w:pos="6295"/>
        </w:tabs>
        <w:spacing w:line="91" w:lineRule="exact"/>
        <w:ind w:left="6294" w:hanging="132"/>
        <w:rPr>
          <w:rFonts w:ascii="Arial"/>
          <w:b/>
          <w:sz w:val="9"/>
        </w:rPr>
      </w:pPr>
      <w:proofErr w:type="spellStart"/>
      <w:r>
        <w:rPr>
          <w:rFonts w:ascii="Arial"/>
          <w:b/>
          <w:w w:val="105"/>
          <w:sz w:val="9"/>
        </w:rPr>
        <w:t>Heterochrom</w:t>
      </w:r>
      <w:proofErr w:type="spellEnd"/>
      <w:r>
        <w:rPr>
          <w:rFonts w:ascii="Arial"/>
          <w:b/>
          <w:w w:val="105"/>
          <w:sz w:val="9"/>
        </w:rPr>
        <w:t>/lo</w:t>
      </w:r>
    </w:p>
    <w:p w14:paraId="7E3E1071" w14:textId="77777777" w:rsidR="005313F1" w:rsidRDefault="009B75EF">
      <w:pPr>
        <w:pStyle w:val="ListParagraph"/>
        <w:numPr>
          <w:ilvl w:val="0"/>
          <w:numId w:val="1"/>
        </w:numPr>
        <w:tabs>
          <w:tab w:val="left" w:pos="6295"/>
        </w:tabs>
        <w:spacing w:line="93" w:lineRule="exact"/>
        <w:ind w:left="6294" w:hanging="132"/>
        <w:rPr>
          <w:rFonts w:ascii="Arial"/>
          <w:b/>
          <w:sz w:val="9"/>
        </w:rPr>
      </w:pPr>
      <w:r>
        <w:rPr>
          <w:rFonts w:ascii="Arial"/>
          <w:b/>
          <w:w w:val="105"/>
          <w:sz w:val="9"/>
        </w:rPr>
        <w:t>Repetitive/CNV</w:t>
      </w:r>
    </w:p>
    <w:p w14:paraId="2E09BD15" w14:textId="77777777" w:rsidR="005313F1" w:rsidRDefault="009B75EF">
      <w:pPr>
        <w:tabs>
          <w:tab w:val="left" w:pos="6162"/>
        </w:tabs>
        <w:spacing w:line="100" w:lineRule="exact"/>
        <w:ind w:left="2301"/>
        <w:rPr>
          <w:rFonts w:ascii="Arial"/>
          <w:b/>
          <w:sz w:val="9"/>
        </w:rPr>
      </w:pPr>
      <w:r>
        <w:rPr>
          <w:rFonts w:ascii="Arial"/>
          <w:color w:val="4D4D4D"/>
          <w:w w:val="105"/>
          <w:position w:val="1"/>
          <w:sz w:val="8"/>
        </w:rPr>
        <w:t>25</w:t>
      </w:r>
      <w:r>
        <w:rPr>
          <w:rFonts w:ascii="Arial"/>
          <w:color w:val="4D4D4D"/>
          <w:w w:val="105"/>
          <w:position w:val="1"/>
          <w:sz w:val="8"/>
        </w:rPr>
        <w:tab/>
      </w:r>
      <w:r>
        <w:rPr>
          <w:rFonts w:ascii="Arial"/>
          <w:b/>
          <w:w w:val="105"/>
          <w:sz w:val="9"/>
        </w:rPr>
        <w:t>15</w:t>
      </w:r>
      <w:r>
        <w:rPr>
          <w:rFonts w:ascii="Arial"/>
          <w:b/>
          <w:spacing w:val="-2"/>
          <w:w w:val="105"/>
          <w:sz w:val="9"/>
        </w:rPr>
        <w:t xml:space="preserve"> </w:t>
      </w:r>
      <w:r>
        <w:rPr>
          <w:rFonts w:ascii="Arial"/>
          <w:b/>
          <w:w w:val="105"/>
          <w:sz w:val="9"/>
        </w:rPr>
        <w:t>Repetitive/CNV</w:t>
      </w:r>
    </w:p>
    <w:p w14:paraId="46A7962F" w14:textId="77777777" w:rsidR="005313F1" w:rsidRDefault="005313F1">
      <w:pPr>
        <w:pStyle w:val="BodyText"/>
        <w:rPr>
          <w:rFonts w:ascii="Arial"/>
          <w:b/>
          <w:sz w:val="20"/>
        </w:rPr>
      </w:pPr>
    </w:p>
    <w:p w14:paraId="263974D3" w14:textId="77777777" w:rsidR="005313F1" w:rsidRDefault="005313F1">
      <w:pPr>
        <w:pStyle w:val="BodyText"/>
        <w:spacing w:before="10"/>
        <w:rPr>
          <w:rFonts w:ascii="Arial"/>
          <w:b/>
          <w:sz w:val="19"/>
        </w:rPr>
      </w:pPr>
    </w:p>
    <w:p w14:paraId="05437DC6" w14:textId="77777777" w:rsidR="005313F1" w:rsidRDefault="005313F1">
      <w:pPr>
        <w:pStyle w:val="BodyText"/>
        <w:spacing w:before="9"/>
        <w:rPr>
          <w:rFonts w:ascii="Arial"/>
          <w:b/>
          <w:sz w:val="8"/>
        </w:rPr>
      </w:pPr>
    </w:p>
    <w:p w14:paraId="093CD479" w14:textId="77777777" w:rsidR="005313F1" w:rsidRDefault="009B75EF">
      <w:pPr>
        <w:ind w:left="2327"/>
        <w:rPr>
          <w:rFonts w:ascii="Arial"/>
          <w:sz w:val="8"/>
        </w:rPr>
      </w:pPr>
      <w:r>
        <w:rPr>
          <w:rFonts w:ascii="Arial"/>
          <w:color w:val="4D4D4D"/>
          <w:w w:val="105"/>
          <w:sz w:val="8"/>
        </w:rPr>
        <w:t>0</w:t>
      </w:r>
    </w:p>
    <w:p w14:paraId="7DAFDAA1" w14:textId="77777777" w:rsidR="005313F1" w:rsidRDefault="005313F1">
      <w:pPr>
        <w:pStyle w:val="BodyText"/>
        <w:spacing w:before="2"/>
        <w:rPr>
          <w:rFonts w:ascii="Arial"/>
          <w:sz w:val="9"/>
        </w:rPr>
      </w:pPr>
    </w:p>
    <w:p w14:paraId="5E6346ED" w14:textId="77777777" w:rsidR="005313F1" w:rsidRDefault="009B75EF">
      <w:pPr>
        <w:tabs>
          <w:tab w:val="left" w:pos="3701"/>
          <w:tab w:val="left" w:pos="4540"/>
          <w:tab w:val="left" w:pos="5393"/>
        </w:tabs>
        <w:ind w:left="2849"/>
        <w:rPr>
          <w:rFonts w:ascii="Arial"/>
          <w:sz w:val="8"/>
        </w:rPr>
      </w:pPr>
      <w:r>
        <w:rPr>
          <w:rFonts w:ascii="Arial"/>
          <w:color w:val="4D4D4D"/>
          <w:w w:val="105"/>
          <w:sz w:val="8"/>
        </w:rPr>
        <w:t>CD14</w:t>
      </w:r>
      <w:r>
        <w:rPr>
          <w:rFonts w:ascii="Arial"/>
          <w:color w:val="4D4D4D"/>
          <w:w w:val="105"/>
          <w:sz w:val="8"/>
        </w:rPr>
        <w:tab/>
        <w:t>CD4</w:t>
      </w:r>
      <w:r>
        <w:rPr>
          <w:rFonts w:ascii="Arial"/>
          <w:color w:val="4D4D4D"/>
          <w:w w:val="105"/>
          <w:sz w:val="8"/>
        </w:rPr>
        <w:tab/>
        <w:t>CD8</w:t>
      </w:r>
      <w:r>
        <w:rPr>
          <w:rFonts w:ascii="Arial"/>
          <w:color w:val="4D4D4D"/>
          <w:w w:val="105"/>
          <w:sz w:val="8"/>
        </w:rPr>
        <w:tab/>
        <w:t>NK</w:t>
      </w:r>
    </w:p>
    <w:p w14:paraId="21A4D66E" w14:textId="77777777" w:rsidR="005313F1" w:rsidRDefault="009B75EF">
      <w:pPr>
        <w:spacing w:before="36"/>
        <w:ind w:left="4078"/>
        <w:rPr>
          <w:rFonts w:ascii="Arial"/>
          <w:b/>
          <w:sz w:val="10"/>
        </w:rPr>
      </w:pPr>
      <w:r>
        <w:rPr>
          <w:rFonts w:ascii="Arial"/>
          <w:b/>
          <w:w w:val="105"/>
          <w:sz w:val="10"/>
        </w:rPr>
        <w:t>Cell type</w:t>
      </w:r>
    </w:p>
    <w:p w14:paraId="4BC2F5C1" w14:textId="77777777" w:rsidR="005313F1" w:rsidRDefault="005313F1">
      <w:pPr>
        <w:pStyle w:val="BodyText"/>
        <w:spacing w:before="4"/>
        <w:rPr>
          <w:rFonts w:ascii="Arial"/>
          <w:b/>
          <w:sz w:val="14"/>
        </w:rPr>
      </w:pPr>
    </w:p>
    <w:p w14:paraId="115AC502" w14:textId="77777777" w:rsidR="005313F1" w:rsidRDefault="009B75EF">
      <w:pPr>
        <w:spacing w:before="1"/>
        <w:ind w:left="4472"/>
      </w:pPr>
      <w:r>
        <w:rPr>
          <w:w w:val="120"/>
        </w:rPr>
        <w:t>(b)</w:t>
      </w:r>
    </w:p>
    <w:p w14:paraId="624493AC" w14:textId="77777777" w:rsidR="005313F1" w:rsidRDefault="00090D17">
      <w:pPr>
        <w:spacing w:before="217" w:line="256" w:lineRule="auto"/>
        <w:ind w:right="1341"/>
        <w:jc w:val="right"/>
      </w:pPr>
      <w:r>
        <w:rPr>
          <w:noProof/>
        </w:rPr>
        <mc:AlternateContent>
          <mc:Choice Requires="wps">
            <w:drawing>
              <wp:anchor distT="0" distB="0" distL="114300" distR="114300" simplePos="0" relativeHeight="503108024" behindDoc="1" locked="0" layoutInCell="1" allowOverlap="1" wp14:anchorId="7DA54E75" wp14:editId="49BFD737">
                <wp:simplePos x="0" y="0"/>
                <wp:positionH relativeFrom="page">
                  <wp:posOffset>1306830</wp:posOffset>
                </wp:positionH>
                <wp:positionV relativeFrom="paragraph">
                  <wp:posOffset>661035</wp:posOffset>
                </wp:positionV>
                <wp:extent cx="92710" cy="261620"/>
                <wp:effectExtent l="0" t="0" r="0" b="0"/>
                <wp:wrapNone/>
                <wp:docPr id="1898" name="Text Box 4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8ABB2" w14:textId="77777777" w:rsidR="005A72E5" w:rsidRDefault="005A72E5">
                            <w:pPr>
                              <w:spacing w:line="254" w:lineRule="exact"/>
                              <w:rPr>
                                <w:rFonts w:ascii="Arial Unicode MS" w:hAnsi="Arial Unicode MS"/>
                              </w:rPr>
                            </w:pPr>
                            <w:r>
                              <w:rPr>
                                <w:rFonts w:ascii="Arial Unicode MS" w:hAnsi="Arial Unicode MS"/>
                                <w:w w:val="11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54E75" id="Text Box 4457" o:spid="_x0000_s1498" type="#_x0000_t202" style="position:absolute;left:0;text-align:left;margin-left:102.9pt;margin-top:52.05pt;width:7.3pt;height:20.6pt;z-index:-208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" filled="f" stroked="f">
                <v:path arrowok="t"/>
                <v:textbox inset="0,0,0,0">
                  <w:txbxContent>
                    <w:p w14:paraId="1668ABB2" w14:textId="77777777" w:rsidR="005A72E5" w:rsidRDefault="005A72E5">
                      <w:pPr>
                        <w:spacing w:line="254" w:lineRule="exact"/>
                        <w:rPr>
                          <w:rFonts w:ascii="Arial Unicode MS" w:hAnsi="Arial Unicode MS"/>
                        </w:rPr>
                      </w:pPr>
                      <w:r>
                        <w:rPr>
                          <w:rFonts w:ascii="Arial Unicode MS" w:hAnsi="Arial Unicode MS"/>
                          <w:w w:val="113"/>
                        </w:rPr>
                        <w:t>≤</w:t>
                      </w:r>
                    </w:p>
                  </w:txbxContent>
                </v:textbox>
                <w10:wrap anchorx="page"/>
              </v:shape>
            </w:pict>
          </mc:Fallback>
        </mc:AlternateContent>
      </w:r>
      <w:r w:rsidR="009B75EF">
        <w:rPr>
          <w:w w:val="110"/>
        </w:rPr>
        <w:t xml:space="preserve">Figure 5.5: Annotation of the </w:t>
      </w:r>
      <w:proofErr w:type="spellStart"/>
      <w:r w:rsidR="009B75EF">
        <w:rPr>
          <w:spacing w:val="-3"/>
          <w:w w:val="110"/>
        </w:rPr>
        <w:t>PsA</w:t>
      </w:r>
      <w:proofErr w:type="spellEnd"/>
      <w:r w:rsidR="009B75EF">
        <w:rPr>
          <w:spacing w:val="-3"/>
          <w:w w:val="110"/>
        </w:rPr>
        <w:t xml:space="preserve"> </w:t>
      </w:r>
      <w:r w:rsidR="009B75EF">
        <w:rPr>
          <w:spacing w:val="-4"/>
          <w:w w:val="110"/>
        </w:rPr>
        <w:t xml:space="preserve">DARs </w:t>
      </w:r>
      <w:r w:rsidR="009B75EF">
        <w:rPr>
          <w:w w:val="110"/>
        </w:rPr>
        <w:t>identified in the four cell types with genomic</w:t>
      </w:r>
      <w:r w:rsidR="009B75EF">
        <w:rPr>
          <w:w w:val="112"/>
        </w:rPr>
        <w:t xml:space="preserve"> </w:t>
      </w:r>
      <w:r w:rsidR="009B75EF">
        <w:rPr>
          <w:w w:val="110"/>
        </w:rPr>
        <w:t>annotations and chromatin states.</w:t>
      </w:r>
      <w:r w:rsidR="009B75EF">
        <w:rPr>
          <w:spacing w:val="54"/>
          <w:w w:val="110"/>
        </w:rPr>
        <w:t xml:space="preserve"> </w:t>
      </w:r>
      <w:r w:rsidR="009B75EF">
        <w:rPr>
          <w:w w:val="110"/>
        </w:rPr>
        <w:t xml:space="preserve">a) </w:t>
      </w:r>
      <w:proofErr w:type="spellStart"/>
      <w:r w:rsidR="009B75EF">
        <w:rPr>
          <w:w w:val="110"/>
        </w:rPr>
        <w:t>Barplot</w:t>
      </w:r>
      <w:proofErr w:type="spellEnd"/>
      <w:r w:rsidR="009B75EF">
        <w:rPr>
          <w:w w:val="110"/>
        </w:rPr>
        <w:t xml:space="preserve"> illustrating the percentage of nucleotides within </w:t>
      </w:r>
      <w:r w:rsidR="009B75EF">
        <w:rPr>
          <w:spacing w:val="-4"/>
          <w:w w:val="110"/>
        </w:rPr>
        <w:t xml:space="preserve">DARs </w:t>
      </w:r>
      <w:r w:rsidR="009B75EF">
        <w:rPr>
          <w:w w:val="110"/>
        </w:rPr>
        <w:t>for each cell type that are annotated as promoters, downstream (regions at</w:t>
      </w:r>
      <w:r w:rsidR="009B75EF">
        <w:rPr>
          <w:w w:val="125"/>
        </w:rPr>
        <w:t xml:space="preserve"> </w:t>
      </w:r>
      <w:r w:rsidR="009B75EF">
        <w:rPr>
          <w:w w:val="110"/>
        </w:rPr>
        <w:t>1,000bp to a promoter), exons, introns, 5’ or 3’UTR and intergenic regions. b) Stacked</w:t>
      </w:r>
      <w:r w:rsidR="009B75EF">
        <w:rPr>
          <w:w w:val="111"/>
        </w:rPr>
        <w:t xml:space="preserve"> </w:t>
      </w:r>
      <w:proofErr w:type="spellStart"/>
      <w:r w:rsidR="009B75EF">
        <w:rPr>
          <w:w w:val="110"/>
        </w:rPr>
        <w:t>barplot</w:t>
      </w:r>
      <w:proofErr w:type="spellEnd"/>
      <w:r w:rsidR="009B75EF">
        <w:rPr>
          <w:w w:val="110"/>
        </w:rPr>
        <w:t xml:space="preserve"> representing the percentage of </w:t>
      </w:r>
      <w:r w:rsidR="009B75EF">
        <w:rPr>
          <w:spacing w:val="-4"/>
          <w:w w:val="110"/>
        </w:rPr>
        <w:t xml:space="preserve">DARs </w:t>
      </w:r>
      <w:r w:rsidR="009B75EF">
        <w:rPr>
          <w:w w:val="110"/>
        </w:rPr>
        <w:t xml:space="preserve">annotated for each of the </w:t>
      </w:r>
      <w:proofErr w:type="gramStart"/>
      <w:r w:rsidR="009B75EF">
        <w:rPr>
          <w:w w:val="110"/>
        </w:rPr>
        <w:t>fifteen chromatin</w:t>
      </w:r>
      <w:proofErr w:type="gramEnd"/>
      <w:r w:rsidR="009B75EF">
        <w:rPr>
          <w:w w:val="116"/>
        </w:rPr>
        <w:t xml:space="preserve"> </w:t>
      </w:r>
      <w:r w:rsidR="009B75EF">
        <w:rPr>
          <w:w w:val="110"/>
        </w:rPr>
        <w:t xml:space="preserve">states defined in each of the four relevant cell types by </w:t>
      </w:r>
      <w:proofErr w:type="spellStart"/>
      <w:r w:rsidR="009B75EF">
        <w:rPr>
          <w:w w:val="110"/>
        </w:rPr>
        <w:t>Epigenome</w:t>
      </w:r>
      <w:proofErr w:type="spellEnd"/>
      <w:r w:rsidR="009B75EF">
        <w:rPr>
          <w:w w:val="110"/>
        </w:rPr>
        <w:t xml:space="preserve"> Roadmap </w:t>
      </w:r>
      <w:r w:rsidR="009B75EF">
        <w:rPr>
          <w:spacing w:val="-3"/>
          <w:w w:val="110"/>
        </w:rPr>
        <w:t>chromatin</w:t>
      </w:r>
    </w:p>
    <w:p w14:paraId="7BE2254B" w14:textId="77777777" w:rsidR="005313F1" w:rsidRDefault="009B75EF">
      <w:pPr>
        <w:spacing w:line="255" w:lineRule="exact"/>
        <w:ind w:left="377"/>
      </w:pPr>
      <w:proofErr w:type="gramStart"/>
      <w:r>
        <w:rPr>
          <w:w w:val="110"/>
        </w:rPr>
        <w:t>segmentation</w:t>
      </w:r>
      <w:proofErr w:type="gramEnd"/>
      <w:r>
        <w:rPr>
          <w:w w:val="110"/>
        </w:rPr>
        <w:t xml:space="preserve"> maps (CD14</w:t>
      </w:r>
      <w:r>
        <w:rPr>
          <w:w w:val="110"/>
          <w:position w:val="8"/>
          <w:sz w:val="16"/>
        </w:rPr>
        <w:t>+</w:t>
      </w:r>
      <w:del w:id="364" w:author="Microsoft Office User" w:date="2018-12-24T10:29:00Z">
        <w:r w:rsidDel="005C778C">
          <w:rPr>
            <w:w w:val="110"/>
            <w:position w:val="8"/>
            <w:sz w:val="16"/>
          </w:rPr>
          <w:delText xml:space="preserve"> </w:delText>
        </w:r>
        <w:r w:rsidDel="005C778C">
          <w:rPr>
            <w:w w:val="110"/>
          </w:rPr>
          <w:delText xml:space="preserve">PB </w:delText>
        </w:r>
      </w:del>
      <w:ins w:id="365" w:author="Microsoft Office User" w:date="2018-12-24T10:29:00Z">
        <w:r w:rsidR="005C778C">
          <w:rPr>
            <w:w w:val="110"/>
            <w:position w:val="8"/>
            <w:sz w:val="16"/>
          </w:rPr>
          <w:t xml:space="preserve"> peripheral blood </w:t>
        </w:r>
      </w:ins>
      <w:r>
        <w:rPr>
          <w:w w:val="110"/>
        </w:rPr>
        <w:t>isolated monocytes, mCD4</w:t>
      </w:r>
      <w:r>
        <w:rPr>
          <w:w w:val="110"/>
          <w:position w:val="8"/>
          <w:sz w:val="16"/>
        </w:rPr>
        <w:t>+</w:t>
      </w:r>
      <w:r>
        <w:rPr>
          <w:w w:val="110"/>
        </w:rPr>
        <w:t>, mCD8</w:t>
      </w:r>
      <w:r>
        <w:rPr>
          <w:w w:val="110"/>
          <w:position w:val="8"/>
          <w:sz w:val="16"/>
        </w:rPr>
        <w:t xml:space="preserve">+ </w:t>
      </w:r>
      <w:r>
        <w:rPr>
          <w:w w:val="110"/>
        </w:rPr>
        <w:t>and NK cells).</w:t>
      </w:r>
    </w:p>
    <w:p w14:paraId="2DBD9918" w14:textId="77777777" w:rsidR="005313F1" w:rsidRDefault="005313F1">
      <w:pPr>
        <w:pStyle w:val="BodyText"/>
        <w:rPr>
          <w:sz w:val="28"/>
        </w:rPr>
      </w:pPr>
    </w:p>
    <w:p w14:paraId="5DA70875" w14:textId="1D5C995D" w:rsidR="005313F1" w:rsidRDefault="009B75EF">
      <w:pPr>
        <w:pStyle w:val="BodyText"/>
        <w:spacing w:before="244" w:line="415" w:lineRule="auto"/>
        <w:ind w:left="377" w:right="1341" w:firstLine="566"/>
        <w:jc w:val="both"/>
      </w:pPr>
      <w:r>
        <w:rPr>
          <w:w w:val="110"/>
        </w:rPr>
        <w:t>The functional relevance of the di</w:t>
      </w:r>
      <w:r>
        <w:rPr>
          <w:rFonts w:ascii="Arial"/>
          <w:w w:val="110"/>
        </w:rPr>
        <w:t>ff</w:t>
      </w:r>
      <w:r>
        <w:rPr>
          <w:w w:val="110"/>
        </w:rPr>
        <w:t xml:space="preserve">erential chromatin accessibility in terms of regulation of gene expression was further investigated by integration of the </w:t>
      </w:r>
      <w:proofErr w:type="spellStart"/>
      <w:proofErr w:type="gramStart"/>
      <w:r>
        <w:rPr>
          <w:w w:val="110"/>
        </w:rPr>
        <w:t>eRNA</w:t>
      </w:r>
      <w:proofErr w:type="spellEnd"/>
      <w:proofErr w:type="gramEnd"/>
      <w:r>
        <w:rPr>
          <w:w w:val="110"/>
        </w:rPr>
        <w:t xml:space="preserve"> data from the FANTOM5 project. Statistically significant enrichment for robust and permissive enhancers was found for the DARs in all four cell types (</w:t>
      </w:r>
      <w:proofErr w:type="gramStart"/>
      <w:r>
        <w:rPr>
          <w:w w:val="110"/>
        </w:rPr>
        <w:t>Figure ??</w:t>
      </w:r>
      <w:proofErr w:type="gramEnd"/>
      <w:r>
        <w:rPr>
          <w:w w:val="110"/>
        </w:rPr>
        <w:t xml:space="preserve">). Moreover, DARs from all </w:t>
      </w:r>
      <w:proofErr w:type="gramStart"/>
      <w:r>
        <w:rPr>
          <w:w w:val="110"/>
        </w:rPr>
        <w:t>four cell</w:t>
      </w:r>
      <w:proofErr w:type="gramEnd"/>
      <w:r>
        <w:rPr>
          <w:w w:val="110"/>
        </w:rPr>
        <w:t xml:space="preserve"> types also </w:t>
      </w:r>
      <w:del w:id="366" w:author="Microsoft Office User" w:date="2018-12-24T11:16:00Z">
        <w:r w:rsidDel="00667C25">
          <w:rPr>
            <w:w w:val="110"/>
          </w:rPr>
          <w:delText xml:space="preserve">presented </w:delText>
        </w:r>
      </w:del>
      <w:ins w:id="367" w:author="Microsoft Office User" w:date="2018-12-24T11:16:00Z">
        <w:r w:rsidR="00667C25">
          <w:rPr>
            <w:w w:val="110"/>
          </w:rPr>
          <w:t xml:space="preserve">showed </w:t>
        </w:r>
      </w:ins>
      <w:r>
        <w:rPr>
          <w:w w:val="110"/>
        </w:rPr>
        <w:t xml:space="preserve">significant enrichment for the corresponding cell type </w:t>
      </w:r>
      <w:proofErr w:type="spellStart"/>
      <w:r>
        <w:rPr>
          <w:w w:val="110"/>
        </w:rPr>
        <w:t>eRNA</w:t>
      </w:r>
      <w:proofErr w:type="spellEnd"/>
      <w:r>
        <w:rPr>
          <w:w w:val="110"/>
        </w:rPr>
        <w:t xml:space="preserve"> set. The proportion of DARs overlapping the appropriate cell type set of expressed </w:t>
      </w:r>
      <w:proofErr w:type="spellStart"/>
      <w:proofErr w:type="gramStart"/>
      <w:r>
        <w:rPr>
          <w:w w:val="110"/>
        </w:rPr>
        <w:t>eRNAs</w:t>
      </w:r>
      <w:proofErr w:type="spellEnd"/>
      <w:proofErr w:type="gramEnd"/>
      <w:r>
        <w:rPr>
          <w:w w:val="110"/>
        </w:rPr>
        <w:t xml:space="preserve"> ranged between</w:t>
      </w:r>
    </w:p>
    <w:p w14:paraId="6BFC4911" w14:textId="77777777" w:rsidR="005313F1" w:rsidRDefault="005313F1">
      <w:pPr>
        <w:spacing w:line="415" w:lineRule="auto"/>
        <w:jc w:val="both"/>
        <w:sectPr w:rsidR="005313F1">
          <w:pgSz w:w="11910" w:h="16840"/>
          <w:pgMar w:top="1800" w:right="0" w:bottom="560" w:left="1680" w:header="1482" w:footer="364" w:gutter="0"/>
          <w:cols w:space="720"/>
        </w:sectPr>
      </w:pPr>
    </w:p>
    <w:p w14:paraId="488C05D7" w14:textId="77777777" w:rsidR="005313F1" w:rsidRDefault="005313F1">
      <w:pPr>
        <w:pStyle w:val="BodyText"/>
        <w:rPr>
          <w:sz w:val="20"/>
        </w:rPr>
      </w:pPr>
    </w:p>
    <w:p w14:paraId="3EC8DBE7" w14:textId="77777777" w:rsidR="005313F1" w:rsidRDefault="005313F1">
      <w:pPr>
        <w:pStyle w:val="BodyText"/>
        <w:spacing w:before="8"/>
        <w:rPr>
          <w:sz w:val="23"/>
        </w:rPr>
      </w:pPr>
    </w:p>
    <w:p w14:paraId="3AA8FBBE" w14:textId="1A19D5D1" w:rsidR="005313F1" w:rsidRDefault="009B75EF">
      <w:pPr>
        <w:pStyle w:val="BodyText"/>
        <w:spacing w:line="386" w:lineRule="auto"/>
        <w:ind w:left="377" w:right="1241"/>
      </w:pPr>
      <w:r>
        <w:rPr>
          <w:w w:val="110"/>
        </w:rPr>
        <w:t>19.8% (83 open in</w:t>
      </w:r>
      <w:del w:id="368" w:author="Microsoft Office User" w:date="2018-12-24T10:32:00Z">
        <w:r w:rsidDel="005C778C">
          <w:rPr>
            <w:w w:val="110"/>
          </w:rPr>
          <w:delText xml:space="preserve"> SF </w:delText>
        </w:r>
      </w:del>
      <w:ins w:id="369" w:author="Microsoft Office User" w:date="2018-12-24T10:32:00Z">
        <w:r w:rsidR="005C778C">
          <w:rPr>
            <w:w w:val="110"/>
          </w:rPr>
          <w:t xml:space="preserve"> synovial fluid </w:t>
        </w:r>
      </w:ins>
      <w:r>
        <w:rPr>
          <w:w w:val="110"/>
        </w:rPr>
        <w:t xml:space="preserve">and 160 open in </w:t>
      </w:r>
      <w:del w:id="370" w:author="Microsoft Office User" w:date="2018-12-24T11:17:00Z">
        <w:r w:rsidDel="00667C25">
          <w:rPr>
            <w:w w:val="110"/>
          </w:rPr>
          <w:delText>PB</w:delText>
        </w:r>
      </w:del>
      <w:ins w:id="371" w:author="Microsoft Office User" w:date="2018-12-24T11:17:00Z">
        <w:r w:rsidR="00667C25">
          <w:rPr>
            <w:w w:val="110"/>
          </w:rPr>
          <w:t>peripheral blood</w:t>
        </w:r>
      </w:ins>
      <w:r>
        <w:rPr>
          <w:w w:val="110"/>
        </w:rPr>
        <w:t xml:space="preserve">) in NK and 31.8% </w:t>
      </w:r>
      <w:commentRangeStart w:id="372"/>
      <w:r>
        <w:rPr>
          <w:w w:val="110"/>
        </w:rPr>
        <w:t>(83 open in</w:t>
      </w:r>
      <w:del w:id="373" w:author="Microsoft Office User" w:date="2018-12-24T10:32:00Z">
        <w:r w:rsidDel="005C778C">
          <w:rPr>
            <w:w w:val="110"/>
          </w:rPr>
          <w:delText xml:space="preserve"> SF </w:delText>
        </w:r>
      </w:del>
      <w:ins w:id="374" w:author="Microsoft Office User" w:date="2018-12-24T10:32:00Z">
        <w:r w:rsidR="005C778C">
          <w:rPr>
            <w:w w:val="110"/>
          </w:rPr>
          <w:t xml:space="preserve"> synovial fluid </w:t>
        </w:r>
      </w:ins>
      <w:r>
        <w:rPr>
          <w:w w:val="110"/>
        </w:rPr>
        <w:t xml:space="preserve">and 160 open in </w:t>
      </w:r>
      <w:ins w:id="375" w:author="Microsoft Office User" w:date="2018-12-24T11:17:00Z">
        <w:r w:rsidR="00667C25">
          <w:rPr>
            <w:w w:val="110"/>
          </w:rPr>
          <w:t>peripheral blood</w:t>
        </w:r>
      </w:ins>
      <w:del w:id="376" w:author="Microsoft Office User" w:date="2018-12-24T11:17:00Z">
        <w:r w:rsidDel="00667C25">
          <w:rPr>
            <w:w w:val="110"/>
          </w:rPr>
          <w:delText>PB</w:delText>
        </w:r>
      </w:del>
      <w:r>
        <w:rPr>
          <w:w w:val="110"/>
        </w:rPr>
        <w:t xml:space="preserve">) </w:t>
      </w:r>
      <w:commentRangeEnd w:id="372"/>
      <w:r w:rsidR="00667C25">
        <w:rPr>
          <w:rStyle w:val="CommentReference"/>
        </w:rPr>
        <w:commentReference w:id="372"/>
      </w:r>
      <w:r>
        <w:rPr>
          <w:w w:val="110"/>
        </w:rPr>
        <w:t>in CD4</w:t>
      </w:r>
      <w:r>
        <w:rPr>
          <w:w w:val="110"/>
          <w:position w:val="9"/>
          <w:sz w:val="18"/>
        </w:rPr>
        <w:t xml:space="preserve">+ </w:t>
      </w:r>
      <w:r>
        <w:rPr>
          <w:w w:val="110"/>
        </w:rPr>
        <w:t>cells.</w:t>
      </w:r>
    </w:p>
    <w:p w14:paraId="7FCE8528" w14:textId="77777777" w:rsidR="005313F1" w:rsidRDefault="005313F1">
      <w:pPr>
        <w:pStyle w:val="BodyText"/>
        <w:spacing w:before="10"/>
        <w:rPr>
          <w:sz w:val="11"/>
        </w:rPr>
      </w:pPr>
    </w:p>
    <w:p w14:paraId="30D74745" w14:textId="77777777" w:rsidR="005313F1" w:rsidRDefault="009B75EF">
      <w:pPr>
        <w:tabs>
          <w:tab w:val="left" w:pos="4318"/>
          <w:tab w:val="left" w:pos="5319"/>
          <w:tab w:val="left" w:pos="6300"/>
        </w:tabs>
        <w:spacing w:before="100"/>
        <w:ind w:left="3340"/>
        <w:rPr>
          <w:rFonts w:ascii="Arial"/>
          <w:b/>
          <w:sz w:val="10"/>
        </w:rPr>
      </w:pPr>
      <w:r>
        <w:rPr>
          <w:rFonts w:ascii="Arial"/>
          <w:b/>
          <w:color w:val="1A1A1A"/>
          <w:w w:val="105"/>
          <w:sz w:val="10"/>
        </w:rPr>
        <w:t>NK</w:t>
      </w:r>
      <w:r>
        <w:rPr>
          <w:rFonts w:ascii="Arial"/>
          <w:b/>
          <w:color w:val="1A1A1A"/>
          <w:w w:val="105"/>
          <w:sz w:val="10"/>
        </w:rPr>
        <w:tab/>
        <w:t>CD8</w:t>
      </w:r>
      <w:r>
        <w:rPr>
          <w:rFonts w:ascii="Arial"/>
          <w:b/>
          <w:color w:val="1A1A1A"/>
          <w:w w:val="105"/>
          <w:sz w:val="10"/>
        </w:rPr>
        <w:tab/>
        <w:t>CD4</w:t>
      </w:r>
      <w:r>
        <w:rPr>
          <w:rFonts w:ascii="Arial"/>
          <w:b/>
          <w:color w:val="1A1A1A"/>
          <w:w w:val="105"/>
          <w:sz w:val="10"/>
        </w:rPr>
        <w:tab/>
        <w:t>CD14</w:t>
      </w:r>
    </w:p>
    <w:p w14:paraId="4DD5DFBB" w14:textId="77777777" w:rsidR="005313F1" w:rsidRDefault="005313F1">
      <w:pPr>
        <w:pStyle w:val="BodyText"/>
        <w:spacing w:before="5"/>
        <w:rPr>
          <w:rFonts w:ascii="Arial"/>
          <w:b/>
          <w:sz w:val="14"/>
        </w:rPr>
      </w:pPr>
    </w:p>
    <w:p w14:paraId="20F4F595" w14:textId="77777777" w:rsidR="005313F1" w:rsidRDefault="00090D17">
      <w:pPr>
        <w:spacing w:line="261" w:lineRule="auto"/>
        <w:ind w:left="2228" w:right="7403" w:hanging="32"/>
        <w:rPr>
          <w:rFonts w:ascii="Arial"/>
          <w:b/>
          <w:sz w:val="11"/>
        </w:rPr>
      </w:pPr>
      <w:r>
        <w:rPr>
          <w:noProof/>
        </w:rPr>
        <mc:AlternateContent>
          <mc:Choice Requires="wpg">
            <w:drawing>
              <wp:anchor distT="0" distB="0" distL="114300" distR="114300" simplePos="0" relativeHeight="5080" behindDoc="0" locked="0" layoutInCell="1" allowOverlap="1" wp14:anchorId="5FB0246F" wp14:editId="03728CCC">
                <wp:simplePos x="0" y="0"/>
                <wp:positionH relativeFrom="page">
                  <wp:posOffset>2900680</wp:posOffset>
                </wp:positionH>
                <wp:positionV relativeFrom="paragraph">
                  <wp:posOffset>-99060</wp:posOffset>
                </wp:positionV>
                <wp:extent cx="2532380" cy="1867535"/>
                <wp:effectExtent l="0" t="0" r="7620" b="0"/>
                <wp:wrapNone/>
                <wp:docPr id="1852" name="Group 4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2380" cy="1867535"/>
                          <a:chOff x="4568" y="-156"/>
                          <a:chExt cx="3988" cy="2941"/>
                        </a:xfrm>
                      </wpg:grpSpPr>
                      <wps:wsp>
                        <wps:cNvPr id="1853" name="Line 4412"/>
                        <wps:cNvCnPr>
                          <a:cxnSpLocks/>
                        </wps:cNvCnPr>
                        <wps:spPr bwMode="auto">
                          <a:xfrm>
                            <a:off x="4693" y="2275"/>
                            <a:ext cx="0" cy="424"/>
                          </a:xfrm>
                          <a:prstGeom prst="line">
                            <a:avLst/>
                          </a:prstGeom>
                          <a:noFill/>
                          <a:ln w="83257">
                            <a:solidFill>
                              <a:srgbClr val="C67BFF"/>
                            </a:solidFill>
                            <a:round/>
                            <a:headEnd/>
                            <a:tailEnd/>
                          </a:ln>
                          <a:extLst>
                            <a:ext uri="{909E8E84-426E-40DD-AFC4-6F175D3DCCD1}">
                              <a14:hiddenFill xmlns:a14="http://schemas.microsoft.com/office/drawing/2010/main">
                                <a:noFill/>
                              </a14:hiddenFill>
                            </a:ext>
                          </a:extLst>
                        </wps:spPr>
                        <wps:bodyPr/>
                      </wps:wsp>
                      <wps:wsp>
                        <wps:cNvPr id="1854" name="AutoShape 4413"/>
                        <wps:cNvSpPr>
                          <a:spLocks/>
                        </wps:cNvSpPr>
                        <wps:spPr bwMode="auto">
                          <a:xfrm>
                            <a:off x="4627" y="-82"/>
                            <a:ext cx="223" cy="2310"/>
                          </a:xfrm>
                          <a:custGeom>
                            <a:avLst/>
                            <a:gdLst>
                              <a:gd name="T0" fmla="+- 0 4763 4628"/>
                              <a:gd name="T1" fmla="*/ T0 w 223"/>
                              <a:gd name="T2" fmla="+- 0 1803 -82"/>
                              <a:gd name="T3" fmla="*/ 1803 h 2310"/>
                              <a:gd name="T4" fmla="+- 0 4628 4628"/>
                              <a:gd name="T5" fmla="*/ T4 w 223"/>
                              <a:gd name="T6" fmla="+- 0 1803 -82"/>
                              <a:gd name="T7" fmla="*/ 1803 h 2310"/>
                              <a:gd name="T8" fmla="+- 0 4628 4628"/>
                              <a:gd name="T9" fmla="*/ T8 w 223"/>
                              <a:gd name="T10" fmla="+- 0 2228 -82"/>
                              <a:gd name="T11" fmla="*/ 2228 h 2310"/>
                              <a:gd name="T12" fmla="+- 0 4763 4628"/>
                              <a:gd name="T13" fmla="*/ T12 w 223"/>
                              <a:gd name="T14" fmla="+- 0 2228 -82"/>
                              <a:gd name="T15" fmla="*/ 2228 h 2310"/>
                              <a:gd name="T16" fmla="+- 0 4763 4628"/>
                              <a:gd name="T17" fmla="*/ T16 w 223"/>
                              <a:gd name="T18" fmla="+- 0 1803 -82"/>
                              <a:gd name="T19" fmla="*/ 1803 h 2310"/>
                              <a:gd name="T20" fmla="+- 0 4840 4628"/>
                              <a:gd name="T21" fmla="*/ T20 w 223"/>
                              <a:gd name="T22" fmla="+- 0 390 -82"/>
                              <a:gd name="T23" fmla="*/ 390 h 2310"/>
                              <a:gd name="T24" fmla="+- 0 4628 4628"/>
                              <a:gd name="T25" fmla="*/ T24 w 223"/>
                              <a:gd name="T26" fmla="+- 0 390 -82"/>
                              <a:gd name="T27" fmla="*/ 390 h 2310"/>
                              <a:gd name="T28" fmla="+- 0 4628 4628"/>
                              <a:gd name="T29" fmla="*/ T28 w 223"/>
                              <a:gd name="T30" fmla="+- 0 814 -82"/>
                              <a:gd name="T31" fmla="*/ 814 h 2310"/>
                              <a:gd name="T32" fmla="+- 0 4840 4628"/>
                              <a:gd name="T33" fmla="*/ T32 w 223"/>
                              <a:gd name="T34" fmla="+- 0 814 -82"/>
                              <a:gd name="T35" fmla="*/ 814 h 2310"/>
                              <a:gd name="T36" fmla="+- 0 4840 4628"/>
                              <a:gd name="T37" fmla="*/ T36 w 223"/>
                              <a:gd name="T38" fmla="+- 0 390 -82"/>
                              <a:gd name="T39" fmla="*/ 390 h 2310"/>
                              <a:gd name="T40" fmla="+- 0 4850 4628"/>
                              <a:gd name="T41" fmla="*/ T40 w 223"/>
                              <a:gd name="T42" fmla="+- 0 -82 -82"/>
                              <a:gd name="T43" fmla="*/ -82 h 2310"/>
                              <a:gd name="T44" fmla="+- 0 4628 4628"/>
                              <a:gd name="T45" fmla="*/ T44 w 223"/>
                              <a:gd name="T46" fmla="+- 0 -82 -82"/>
                              <a:gd name="T47" fmla="*/ -82 h 2310"/>
                              <a:gd name="T48" fmla="+- 0 4628 4628"/>
                              <a:gd name="T49" fmla="*/ T48 w 223"/>
                              <a:gd name="T50" fmla="+- 0 342 -82"/>
                              <a:gd name="T51" fmla="*/ 342 h 2310"/>
                              <a:gd name="T52" fmla="+- 0 4850 4628"/>
                              <a:gd name="T53" fmla="*/ T52 w 223"/>
                              <a:gd name="T54" fmla="+- 0 342 -82"/>
                              <a:gd name="T55" fmla="*/ 342 h 2310"/>
                              <a:gd name="T56" fmla="+- 0 4850 4628"/>
                              <a:gd name="T57" fmla="*/ T56 w 223"/>
                              <a:gd name="T58" fmla="+- 0 -82 -82"/>
                              <a:gd name="T59" fmla="*/ -82 h 2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3" h="2310">
                                <a:moveTo>
                                  <a:pt x="135" y="1885"/>
                                </a:moveTo>
                                <a:lnTo>
                                  <a:pt x="0" y="1885"/>
                                </a:lnTo>
                                <a:lnTo>
                                  <a:pt x="0" y="2310"/>
                                </a:lnTo>
                                <a:lnTo>
                                  <a:pt x="135" y="2310"/>
                                </a:lnTo>
                                <a:lnTo>
                                  <a:pt x="135" y="1885"/>
                                </a:lnTo>
                                <a:moveTo>
                                  <a:pt x="212" y="472"/>
                                </a:moveTo>
                                <a:lnTo>
                                  <a:pt x="0" y="472"/>
                                </a:lnTo>
                                <a:lnTo>
                                  <a:pt x="0" y="896"/>
                                </a:lnTo>
                                <a:lnTo>
                                  <a:pt x="212" y="896"/>
                                </a:lnTo>
                                <a:lnTo>
                                  <a:pt x="212" y="472"/>
                                </a:lnTo>
                                <a:moveTo>
                                  <a:pt x="222" y="0"/>
                                </a:moveTo>
                                <a:lnTo>
                                  <a:pt x="0" y="0"/>
                                </a:lnTo>
                                <a:lnTo>
                                  <a:pt x="0" y="424"/>
                                </a:lnTo>
                                <a:lnTo>
                                  <a:pt x="222" y="424"/>
                                </a:lnTo>
                                <a:lnTo>
                                  <a:pt x="222" y="0"/>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5" name="Line 4414"/>
                        <wps:cNvCnPr>
                          <a:cxnSpLocks/>
                        </wps:cNvCnPr>
                        <wps:spPr bwMode="auto">
                          <a:xfrm>
                            <a:off x="4583" y="837"/>
                            <a:ext cx="969" cy="0"/>
                          </a:xfrm>
                          <a:prstGeom prst="line">
                            <a:avLst/>
                          </a:prstGeom>
                          <a:noFill/>
                          <a:ln w="3895">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56" name="Rectangle 4415"/>
                        <wps:cNvSpPr>
                          <a:spLocks/>
                        </wps:cNvSpPr>
                        <wps:spPr bwMode="auto">
                          <a:xfrm>
                            <a:off x="4583" y="-153"/>
                            <a:ext cx="969" cy="2923"/>
                          </a:xfrm>
                          <a:prstGeom prst="rect">
                            <a:avLst/>
                          </a:prstGeom>
                          <a:noFill/>
                          <a:ln w="389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Line 4416"/>
                        <wps:cNvCnPr>
                          <a:cxnSpLocks/>
                        </wps:cNvCnPr>
                        <wps:spPr bwMode="auto">
                          <a:xfrm>
                            <a:off x="5693" y="861"/>
                            <a:ext cx="0" cy="424"/>
                          </a:xfrm>
                          <a:prstGeom prst="line">
                            <a:avLst/>
                          </a:prstGeom>
                          <a:noFill/>
                          <a:ln w="83075">
                            <a:solidFill>
                              <a:srgbClr val="7BAD00"/>
                            </a:solidFill>
                            <a:round/>
                            <a:headEnd/>
                            <a:tailEnd/>
                          </a:ln>
                          <a:extLst>
                            <a:ext uri="{909E8E84-426E-40DD-AFC4-6F175D3DCCD1}">
                              <a14:hiddenFill xmlns:a14="http://schemas.microsoft.com/office/drawing/2010/main">
                                <a:noFill/>
                              </a14:hiddenFill>
                            </a:ext>
                          </a:extLst>
                        </wps:spPr>
                        <wps:bodyPr/>
                      </wps:wsp>
                      <wps:wsp>
                        <wps:cNvPr id="1858" name="AutoShape 4417"/>
                        <wps:cNvSpPr>
                          <a:spLocks/>
                        </wps:cNvSpPr>
                        <wps:spPr bwMode="auto">
                          <a:xfrm>
                            <a:off x="5627" y="-82"/>
                            <a:ext cx="223" cy="896"/>
                          </a:xfrm>
                          <a:custGeom>
                            <a:avLst/>
                            <a:gdLst>
                              <a:gd name="T0" fmla="+- 0 5848 5628"/>
                              <a:gd name="T1" fmla="*/ T0 w 223"/>
                              <a:gd name="T2" fmla="+- 0 -82 -82"/>
                              <a:gd name="T3" fmla="*/ -82 h 896"/>
                              <a:gd name="T4" fmla="+- 0 5628 5628"/>
                              <a:gd name="T5" fmla="*/ T4 w 223"/>
                              <a:gd name="T6" fmla="+- 0 -82 -82"/>
                              <a:gd name="T7" fmla="*/ -82 h 896"/>
                              <a:gd name="T8" fmla="+- 0 5628 5628"/>
                              <a:gd name="T9" fmla="*/ T8 w 223"/>
                              <a:gd name="T10" fmla="+- 0 342 -82"/>
                              <a:gd name="T11" fmla="*/ 342 h 896"/>
                              <a:gd name="T12" fmla="+- 0 5848 5628"/>
                              <a:gd name="T13" fmla="*/ T12 w 223"/>
                              <a:gd name="T14" fmla="+- 0 342 -82"/>
                              <a:gd name="T15" fmla="*/ 342 h 896"/>
                              <a:gd name="T16" fmla="+- 0 5848 5628"/>
                              <a:gd name="T17" fmla="*/ T16 w 223"/>
                              <a:gd name="T18" fmla="+- 0 -82 -82"/>
                              <a:gd name="T19" fmla="*/ -82 h 896"/>
                              <a:gd name="T20" fmla="+- 0 5850 5628"/>
                              <a:gd name="T21" fmla="*/ T20 w 223"/>
                              <a:gd name="T22" fmla="+- 0 390 -82"/>
                              <a:gd name="T23" fmla="*/ 390 h 896"/>
                              <a:gd name="T24" fmla="+- 0 5628 5628"/>
                              <a:gd name="T25" fmla="*/ T24 w 223"/>
                              <a:gd name="T26" fmla="+- 0 390 -82"/>
                              <a:gd name="T27" fmla="*/ 390 h 896"/>
                              <a:gd name="T28" fmla="+- 0 5628 5628"/>
                              <a:gd name="T29" fmla="*/ T28 w 223"/>
                              <a:gd name="T30" fmla="+- 0 814 -82"/>
                              <a:gd name="T31" fmla="*/ 814 h 896"/>
                              <a:gd name="T32" fmla="+- 0 5850 5628"/>
                              <a:gd name="T33" fmla="*/ T32 w 223"/>
                              <a:gd name="T34" fmla="+- 0 814 -82"/>
                              <a:gd name="T35" fmla="*/ 814 h 896"/>
                              <a:gd name="T36" fmla="+- 0 5850 5628"/>
                              <a:gd name="T37" fmla="*/ T36 w 223"/>
                              <a:gd name="T38" fmla="+- 0 390 -82"/>
                              <a:gd name="T39" fmla="*/ 390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3" h="896">
                                <a:moveTo>
                                  <a:pt x="220" y="0"/>
                                </a:moveTo>
                                <a:lnTo>
                                  <a:pt x="0" y="0"/>
                                </a:lnTo>
                                <a:lnTo>
                                  <a:pt x="0" y="424"/>
                                </a:lnTo>
                                <a:lnTo>
                                  <a:pt x="220" y="424"/>
                                </a:lnTo>
                                <a:lnTo>
                                  <a:pt x="220" y="0"/>
                                </a:lnTo>
                                <a:moveTo>
                                  <a:pt x="222" y="472"/>
                                </a:moveTo>
                                <a:lnTo>
                                  <a:pt x="0" y="472"/>
                                </a:lnTo>
                                <a:lnTo>
                                  <a:pt x="0" y="896"/>
                                </a:lnTo>
                                <a:lnTo>
                                  <a:pt x="222" y="896"/>
                                </a:lnTo>
                                <a:lnTo>
                                  <a:pt x="222" y="472"/>
                                </a:lnTo>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9" name="Line 4418"/>
                        <wps:cNvCnPr>
                          <a:cxnSpLocks/>
                        </wps:cNvCnPr>
                        <wps:spPr bwMode="auto">
                          <a:xfrm>
                            <a:off x="5584" y="837"/>
                            <a:ext cx="968" cy="0"/>
                          </a:xfrm>
                          <a:prstGeom prst="line">
                            <a:avLst/>
                          </a:prstGeom>
                          <a:noFill/>
                          <a:ln w="3895">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60" name="Rectangle 4419"/>
                        <wps:cNvSpPr>
                          <a:spLocks/>
                        </wps:cNvSpPr>
                        <wps:spPr bwMode="auto">
                          <a:xfrm>
                            <a:off x="5583" y="-153"/>
                            <a:ext cx="969" cy="2923"/>
                          </a:xfrm>
                          <a:prstGeom prst="rect">
                            <a:avLst/>
                          </a:prstGeom>
                          <a:noFill/>
                          <a:ln w="389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AutoShape 4420"/>
                        <wps:cNvSpPr>
                          <a:spLocks/>
                        </wps:cNvSpPr>
                        <wps:spPr bwMode="auto">
                          <a:xfrm>
                            <a:off x="6627" y="-82"/>
                            <a:ext cx="336" cy="896"/>
                          </a:xfrm>
                          <a:custGeom>
                            <a:avLst/>
                            <a:gdLst>
                              <a:gd name="T0" fmla="+- 0 6959 6628"/>
                              <a:gd name="T1" fmla="*/ T0 w 336"/>
                              <a:gd name="T2" fmla="+- 0 390 -82"/>
                              <a:gd name="T3" fmla="*/ 390 h 896"/>
                              <a:gd name="T4" fmla="+- 0 6628 6628"/>
                              <a:gd name="T5" fmla="*/ T4 w 336"/>
                              <a:gd name="T6" fmla="+- 0 390 -82"/>
                              <a:gd name="T7" fmla="*/ 390 h 896"/>
                              <a:gd name="T8" fmla="+- 0 6628 6628"/>
                              <a:gd name="T9" fmla="*/ T8 w 336"/>
                              <a:gd name="T10" fmla="+- 0 814 -82"/>
                              <a:gd name="T11" fmla="*/ 814 h 896"/>
                              <a:gd name="T12" fmla="+- 0 6959 6628"/>
                              <a:gd name="T13" fmla="*/ T12 w 336"/>
                              <a:gd name="T14" fmla="+- 0 814 -82"/>
                              <a:gd name="T15" fmla="*/ 814 h 896"/>
                              <a:gd name="T16" fmla="+- 0 6959 6628"/>
                              <a:gd name="T17" fmla="*/ T16 w 336"/>
                              <a:gd name="T18" fmla="+- 0 390 -82"/>
                              <a:gd name="T19" fmla="*/ 390 h 896"/>
                              <a:gd name="T20" fmla="+- 0 6963 6628"/>
                              <a:gd name="T21" fmla="*/ T20 w 336"/>
                              <a:gd name="T22" fmla="+- 0 -82 -82"/>
                              <a:gd name="T23" fmla="*/ -82 h 896"/>
                              <a:gd name="T24" fmla="+- 0 6628 6628"/>
                              <a:gd name="T25" fmla="*/ T24 w 336"/>
                              <a:gd name="T26" fmla="+- 0 -82 -82"/>
                              <a:gd name="T27" fmla="*/ -82 h 896"/>
                              <a:gd name="T28" fmla="+- 0 6628 6628"/>
                              <a:gd name="T29" fmla="*/ T28 w 336"/>
                              <a:gd name="T30" fmla="+- 0 342 -82"/>
                              <a:gd name="T31" fmla="*/ 342 h 896"/>
                              <a:gd name="T32" fmla="+- 0 6963 6628"/>
                              <a:gd name="T33" fmla="*/ T32 w 336"/>
                              <a:gd name="T34" fmla="+- 0 342 -82"/>
                              <a:gd name="T35" fmla="*/ 342 h 896"/>
                              <a:gd name="T36" fmla="+- 0 6963 6628"/>
                              <a:gd name="T37" fmla="*/ T36 w 336"/>
                              <a:gd name="T38" fmla="+- 0 -82 -82"/>
                              <a:gd name="T39" fmla="*/ -82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6" h="896">
                                <a:moveTo>
                                  <a:pt x="331" y="472"/>
                                </a:moveTo>
                                <a:lnTo>
                                  <a:pt x="0" y="472"/>
                                </a:lnTo>
                                <a:lnTo>
                                  <a:pt x="0" y="896"/>
                                </a:lnTo>
                                <a:lnTo>
                                  <a:pt x="331" y="896"/>
                                </a:lnTo>
                                <a:lnTo>
                                  <a:pt x="331" y="472"/>
                                </a:lnTo>
                                <a:moveTo>
                                  <a:pt x="335" y="0"/>
                                </a:moveTo>
                                <a:lnTo>
                                  <a:pt x="0" y="0"/>
                                </a:lnTo>
                                <a:lnTo>
                                  <a:pt x="0" y="424"/>
                                </a:lnTo>
                                <a:lnTo>
                                  <a:pt x="335" y="424"/>
                                </a:lnTo>
                                <a:lnTo>
                                  <a:pt x="335" y="0"/>
                                </a:lnTo>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2" name="Line 4421"/>
                        <wps:cNvCnPr>
                          <a:cxnSpLocks/>
                        </wps:cNvCnPr>
                        <wps:spPr bwMode="auto">
                          <a:xfrm>
                            <a:off x="6584" y="837"/>
                            <a:ext cx="968" cy="0"/>
                          </a:xfrm>
                          <a:prstGeom prst="line">
                            <a:avLst/>
                          </a:prstGeom>
                          <a:noFill/>
                          <a:ln w="3895">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63" name="Rectangle 4422"/>
                        <wps:cNvSpPr>
                          <a:spLocks/>
                        </wps:cNvSpPr>
                        <wps:spPr bwMode="auto">
                          <a:xfrm>
                            <a:off x="6583" y="-153"/>
                            <a:ext cx="969" cy="2923"/>
                          </a:xfrm>
                          <a:prstGeom prst="rect">
                            <a:avLst/>
                          </a:prstGeom>
                          <a:noFill/>
                          <a:ln w="389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 name="AutoShape 4423"/>
                        <wps:cNvSpPr>
                          <a:spLocks/>
                        </wps:cNvSpPr>
                        <wps:spPr bwMode="auto">
                          <a:xfrm>
                            <a:off x="7627" y="-82"/>
                            <a:ext cx="881" cy="896"/>
                          </a:xfrm>
                          <a:custGeom>
                            <a:avLst/>
                            <a:gdLst>
                              <a:gd name="T0" fmla="+- 0 8497 7628"/>
                              <a:gd name="T1" fmla="*/ T0 w 881"/>
                              <a:gd name="T2" fmla="+- 0 390 -82"/>
                              <a:gd name="T3" fmla="*/ 390 h 896"/>
                              <a:gd name="T4" fmla="+- 0 7628 7628"/>
                              <a:gd name="T5" fmla="*/ T4 w 881"/>
                              <a:gd name="T6" fmla="+- 0 390 -82"/>
                              <a:gd name="T7" fmla="*/ 390 h 896"/>
                              <a:gd name="T8" fmla="+- 0 7628 7628"/>
                              <a:gd name="T9" fmla="*/ T8 w 881"/>
                              <a:gd name="T10" fmla="+- 0 814 -82"/>
                              <a:gd name="T11" fmla="*/ 814 h 896"/>
                              <a:gd name="T12" fmla="+- 0 8497 7628"/>
                              <a:gd name="T13" fmla="*/ T12 w 881"/>
                              <a:gd name="T14" fmla="+- 0 814 -82"/>
                              <a:gd name="T15" fmla="*/ 814 h 896"/>
                              <a:gd name="T16" fmla="+- 0 8497 7628"/>
                              <a:gd name="T17" fmla="*/ T16 w 881"/>
                              <a:gd name="T18" fmla="+- 0 390 -82"/>
                              <a:gd name="T19" fmla="*/ 390 h 896"/>
                              <a:gd name="T20" fmla="+- 0 8508 7628"/>
                              <a:gd name="T21" fmla="*/ T20 w 881"/>
                              <a:gd name="T22" fmla="+- 0 -82 -82"/>
                              <a:gd name="T23" fmla="*/ -82 h 896"/>
                              <a:gd name="T24" fmla="+- 0 7628 7628"/>
                              <a:gd name="T25" fmla="*/ T24 w 881"/>
                              <a:gd name="T26" fmla="+- 0 -82 -82"/>
                              <a:gd name="T27" fmla="*/ -82 h 896"/>
                              <a:gd name="T28" fmla="+- 0 7628 7628"/>
                              <a:gd name="T29" fmla="*/ T28 w 881"/>
                              <a:gd name="T30" fmla="+- 0 342 -82"/>
                              <a:gd name="T31" fmla="*/ 342 h 896"/>
                              <a:gd name="T32" fmla="+- 0 8508 7628"/>
                              <a:gd name="T33" fmla="*/ T32 w 881"/>
                              <a:gd name="T34" fmla="+- 0 342 -82"/>
                              <a:gd name="T35" fmla="*/ 342 h 896"/>
                              <a:gd name="T36" fmla="+- 0 8508 7628"/>
                              <a:gd name="T37" fmla="*/ T36 w 881"/>
                              <a:gd name="T38" fmla="+- 0 -82 -82"/>
                              <a:gd name="T39" fmla="*/ -82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1" h="896">
                                <a:moveTo>
                                  <a:pt x="869" y="472"/>
                                </a:moveTo>
                                <a:lnTo>
                                  <a:pt x="0" y="472"/>
                                </a:lnTo>
                                <a:lnTo>
                                  <a:pt x="0" y="896"/>
                                </a:lnTo>
                                <a:lnTo>
                                  <a:pt x="869" y="896"/>
                                </a:lnTo>
                                <a:lnTo>
                                  <a:pt x="869" y="472"/>
                                </a:lnTo>
                                <a:moveTo>
                                  <a:pt x="880" y="0"/>
                                </a:moveTo>
                                <a:lnTo>
                                  <a:pt x="0" y="0"/>
                                </a:lnTo>
                                <a:lnTo>
                                  <a:pt x="0" y="424"/>
                                </a:lnTo>
                                <a:lnTo>
                                  <a:pt x="880" y="424"/>
                                </a:lnTo>
                                <a:lnTo>
                                  <a:pt x="880" y="0"/>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5" name="Line 4424"/>
                        <wps:cNvCnPr>
                          <a:cxnSpLocks/>
                        </wps:cNvCnPr>
                        <wps:spPr bwMode="auto">
                          <a:xfrm>
                            <a:off x="7584" y="837"/>
                            <a:ext cx="968" cy="0"/>
                          </a:xfrm>
                          <a:prstGeom prst="line">
                            <a:avLst/>
                          </a:prstGeom>
                          <a:noFill/>
                          <a:ln w="3895">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66" name="Rectangle 4425"/>
                        <wps:cNvSpPr>
                          <a:spLocks/>
                        </wps:cNvSpPr>
                        <wps:spPr bwMode="auto">
                          <a:xfrm>
                            <a:off x="7627" y="1332"/>
                            <a:ext cx="549" cy="425"/>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7" name="Rectangle 4426"/>
                        <wps:cNvSpPr>
                          <a:spLocks/>
                        </wps:cNvSpPr>
                        <wps:spPr bwMode="auto">
                          <a:xfrm>
                            <a:off x="7583" y="-153"/>
                            <a:ext cx="969" cy="2923"/>
                          </a:xfrm>
                          <a:prstGeom prst="rect">
                            <a:avLst/>
                          </a:prstGeom>
                          <a:noFill/>
                          <a:ln w="389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8" name="Line 4427"/>
                        <wps:cNvCnPr>
                          <a:cxnSpLocks/>
                        </wps:cNvCnPr>
                        <wps:spPr bwMode="auto">
                          <a:xfrm>
                            <a:off x="462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69" name="Line 4428"/>
                        <wps:cNvCnPr>
                          <a:cxnSpLocks/>
                        </wps:cNvCnPr>
                        <wps:spPr bwMode="auto">
                          <a:xfrm>
                            <a:off x="4843"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0" name="Line 4429"/>
                        <wps:cNvCnPr>
                          <a:cxnSpLocks/>
                        </wps:cNvCnPr>
                        <wps:spPr bwMode="auto">
                          <a:xfrm>
                            <a:off x="505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1" name="Line 4430"/>
                        <wps:cNvCnPr>
                          <a:cxnSpLocks/>
                        </wps:cNvCnPr>
                        <wps:spPr bwMode="auto">
                          <a:xfrm>
                            <a:off x="5274"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2" name="Line 4431"/>
                        <wps:cNvCnPr>
                          <a:cxnSpLocks/>
                        </wps:cNvCnPr>
                        <wps:spPr bwMode="auto">
                          <a:xfrm>
                            <a:off x="5489"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3" name="Line 4432"/>
                        <wps:cNvCnPr>
                          <a:cxnSpLocks/>
                        </wps:cNvCnPr>
                        <wps:spPr bwMode="auto">
                          <a:xfrm>
                            <a:off x="562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4" name="Line 4433"/>
                        <wps:cNvCnPr>
                          <a:cxnSpLocks/>
                        </wps:cNvCnPr>
                        <wps:spPr bwMode="auto">
                          <a:xfrm>
                            <a:off x="5843"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5" name="Line 4434"/>
                        <wps:cNvCnPr>
                          <a:cxnSpLocks/>
                        </wps:cNvCnPr>
                        <wps:spPr bwMode="auto">
                          <a:xfrm>
                            <a:off x="605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6" name="Line 4435"/>
                        <wps:cNvCnPr>
                          <a:cxnSpLocks/>
                        </wps:cNvCnPr>
                        <wps:spPr bwMode="auto">
                          <a:xfrm>
                            <a:off x="6274"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7" name="Line 4436"/>
                        <wps:cNvCnPr>
                          <a:cxnSpLocks/>
                        </wps:cNvCnPr>
                        <wps:spPr bwMode="auto">
                          <a:xfrm>
                            <a:off x="6489"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8" name="Line 4437"/>
                        <wps:cNvCnPr>
                          <a:cxnSpLocks/>
                        </wps:cNvCnPr>
                        <wps:spPr bwMode="auto">
                          <a:xfrm>
                            <a:off x="662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79" name="Line 4438"/>
                        <wps:cNvCnPr>
                          <a:cxnSpLocks/>
                        </wps:cNvCnPr>
                        <wps:spPr bwMode="auto">
                          <a:xfrm>
                            <a:off x="6843"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0" name="Line 4439"/>
                        <wps:cNvCnPr>
                          <a:cxnSpLocks/>
                        </wps:cNvCnPr>
                        <wps:spPr bwMode="auto">
                          <a:xfrm>
                            <a:off x="705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1" name="Line 4440"/>
                        <wps:cNvCnPr>
                          <a:cxnSpLocks/>
                        </wps:cNvCnPr>
                        <wps:spPr bwMode="auto">
                          <a:xfrm>
                            <a:off x="7274"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2" name="Line 4441"/>
                        <wps:cNvCnPr>
                          <a:cxnSpLocks/>
                        </wps:cNvCnPr>
                        <wps:spPr bwMode="auto">
                          <a:xfrm>
                            <a:off x="7489"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3" name="Line 4442"/>
                        <wps:cNvCnPr>
                          <a:cxnSpLocks/>
                        </wps:cNvCnPr>
                        <wps:spPr bwMode="auto">
                          <a:xfrm>
                            <a:off x="762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4" name="Line 4443"/>
                        <wps:cNvCnPr>
                          <a:cxnSpLocks/>
                        </wps:cNvCnPr>
                        <wps:spPr bwMode="auto">
                          <a:xfrm>
                            <a:off x="7843"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5" name="Line 4444"/>
                        <wps:cNvCnPr>
                          <a:cxnSpLocks/>
                        </wps:cNvCnPr>
                        <wps:spPr bwMode="auto">
                          <a:xfrm>
                            <a:off x="8058"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6" name="Line 4445"/>
                        <wps:cNvCnPr>
                          <a:cxnSpLocks/>
                        </wps:cNvCnPr>
                        <wps:spPr bwMode="auto">
                          <a:xfrm>
                            <a:off x="8274"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7" name="Line 4446"/>
                        <wps:cNvCnPr>
                          <a:cxnSpLocks/>
                        </wps:cNvCnPr>
                        <wps:spPr bwMode="auto">
                          <a:xfrm>
                            <a:off x="8489" y="2785"/>
                            <a:ext cx="0"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8" name="Line 4447"/>
                        <wps:cNvCnPr>
                          <a:cxnSpLocks/>
                        </wps:cNvCnPr>
                        <wps:spPr bwMode="auto">
                          <a:xfrm>
                            <a:off x="4568" y="2487"/>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89" name="Line 4448"/>
                        <wps:cNvCnPr>
                          <a:cxnSpLocks/>
                        </wps:cNvCnPr>
                        <wps:spPr bwMode="auto">
                          <a:xfrm>
                            <a:off x="4568" y="2016"/>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90" name="Line 4449"/>
                        <wps:cNvCnPr>
                          <a:cxnSpLocks/>
                        </wps:cNvCnPr>
                        <wps:spPr bwMode="auto">
                          <a:xfrm>
                            <a:off x="4568" y="1544"/>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91" name="Line 4450"/>
                        <wps:cNvCnPr>
                          <a:cxnSpLocks/>
                        </wps:cNvCnPr>
                        <wps:spPr bwMode="auto">
                          <a:xfrm>
                            <a:off x="4568" y="1073"/>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92" name="Line 4451"/>
                        <wps:cNvCnPr>
                          <a:cxnSpLocks/>
                        </wps:cNvCnPr>
                        <wps:spPr bwMode="auto">
                          <a:xfrm>
                            <a:off x="4568" y="602"/>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93" name="Line 4452"/>
                        <wps:cNvCnPr>
                          <a:cxnSpLocks/>
                        </wps:cNvCnPr>
                        <wps:spPr bwMode="auto">
                          <a:xfrm>
                            <a:off x="4568" y="130"/>
                            <a:ext cx="15" cy="0"/>
                          </a:xfrm>
                          <a:prstGeom prst="line">
                            <a:avLst/>
                          </a:prstGeom>
                          <a:noFill/>
                          <a:ln w="3895">
                            <a:solidFill>
                              <a:srgbClr val="333333"/>
                            </a:solidFill>
                            <a:round/>
                            <a:headEnd/>
                            <a:tailEnd/>
                          </a:ln>
                          <a:extLst>
                            <a:ext uri="{909E8E84-426E-40DD-AFC4-6F175D3DCCD1}">
                              <a14:hiddenFill xmlns:a14="http://schemas.microsoft.com/office/drawing/2010/main">
                                <a:noFill/>
                              </a14:hiddenFill>
                            </a:ext>
                          </a:extLst>
                        </wps:spPr>
                        <wps:bodyPr/>
                      </wps:wsp>
                      <wps:wsp>
                        <wps:cNvPr id="1894" name="Text Box 4453"/>
                        <wps:cNvSpPr txBox="1">
                          <a:spLocks/>
                        </wps:cNvSpPr>
                        <wps:spPr bwMode="auto">
                          <a:xfrm>
                            <a:off x="5802" y="911"/>
                            <a:ext cx="166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1EF13" w14:textId="77777777" w:rsidR="005A72E5" w:rsidRDefault="005A72E5">
                              <w:pPr>
                                <w:tabs>
                                  <w:tab w:val="left" w:pos="1006"/>
                                </w:tabs>
                                <w:spacing w:line="117" w:lineRule="exact"/>
                                <w:rPr>
                                  <w:rFonts w:ascii="Arial"/>
                                  <w:sz w:val="9"/>
                                </w:rPr>
                              </w:pPr>
                              <w:r>
                                <w:rPr>
                                  <w:rFonts w:ascii="Arial"/>
                                  <w:b/>
                                  <w:sz w:val="9"/>
                                </w:rPr>
                                <w:t>Total</w:t>
                              </w:r>
                              <w:r>
                                <w:rPr>
                                  <w:rFonts w:ascii="Arial"/>
                                  <w:b/>
                                  <w:spacing w:val="1"/>
                                  <w:sz w:val="9"/>
                                </w:rPr>
                                <w:t xml:space="preserve"> </w:t>
                              </w:r>
                              <w:r>
                                <w:rPr>
                                  <w:rFonts w:ascii="Arial"/>
                                  <w:b/>
                                  <w:sz w:val="9"/>
                                </w:rPr>
                                <w:t>DARs</w:t>
                              </w:r>
                              <w:r>
                                <w:rPr>
                                  <w:rFonts w:ascii="Arial"/>
                                  <w:sz w:val="9"/>
                                </w:rPr>
                                <w:t>:</w:t>
                              </w:r>
                              <w:r>
                                <w:rPr>
                                  <w:rFonts w:ascii="Arial"/>
                                  <w:spacing w:val="1"/>
                                  <w:sz w:val="9"/>
                                </w:rPr>
                                <w:t xml:space="preserve"> </w:t>
                              </w:r>
                              <w:r>
                                <w:rPr>
                                  <w:rFonts w:ascii="Arial"/>
                                  <w:sz w:val="9"/>
                                </w:rPr>
                                <w:t>221</w:t>
                              </w:r>
                              <w:r>
                                <w:rPr>
                                  <w:rFonts w:ascii="Arial"/>
                                  <w:sz w:val="9"/>
                                </w:rPr>
                                <w:tab/>
                              </w:r>
                              <w:proofErr w:type="spellStart"/>
                              <w:r>
                                <w:rPr>
                                  <w:rFonts w:ascii="Arial"/>
                                  <w:b/>
                                  <w:position w:val="2"/>
                                  <w:sz w:val="9"/>
                                </w:rPr>
                                <w:t>otal</w:t>
                              </w:r>
                              <w:proofErr w:type="spellEnd"/>
                              <w:r>
                                <w:rPr>
                                  <w:rFonts w:ascii="Arial"/>
                                  <w:b/>
                                  <w:position w:val="2"/>
                                  <w:sz w:val="9"/>
                                </w:rPr>
                                <w:t xml:space="preserve"> DARs</w:t>
                              </w:r>
                              <w:r>
                                <w:rPr>
                                  <w:rFonts w:ascii="Arial"/>
                                  <w:position w:val="2"/>
                                  <w:sz w:val="9"/>
                                </w:rPr>
                                <w:t>:</w:t>
                              </w:r>
                              <w:r>
                                <w:rPr>
                                  <w:rFonts w:ascii="Arial"/>
                                  <w:spacing w:val="11"/>
                                  <w:position w:val="2"/>
                                  <w:sz w:val="9"/>
                                </w:rPr>
                                <w:t xml:space="preserve"> </w:t>
                              </w:r>
                              <w:r>
                                <w:rPr>
                                  <w:rFonts w:ascii="Arial"/>
                                  <w:position w:val="2"/>
                                  <w:sz w:val="9"/>
                                </w:rPr>
                                <w:t>198</w:t>
                              </w:r>
                            </w:p>
                            <w:p w14:paraId="75FD740E" w14:textId="77777777" w:rsidR="005A72E5" w:rsidRDefault="005A72E5">
                              <w:pPr>
                                <w:tabs>
                                  <w:tab w:val="left" w:pos="1057"/>
                                </w:tabs>
                                <w:spacing w:line="121" w:lineRule="exact"/>
                                <w:ind w:left="83"/>
                                <w:rPr>
                                  <w:rFonts w:ascii="Arial"/>
                                  <w:sz w:val="9"/>
                                </w:rPr>
                              </w:pPr>
                              <w:r>
                                <w:rPr>
                                  <w:rFonts w:ascii="Arial"/>
                                  <w:sz w:val="9"/>
                                </w:rPr>
                                <w:t>SF</w:t>
                              </w:r>
                              <w:r>
                                <w:rPr>
                                  <w:rFonts w:ascii="Arial"/>
                                  <w:spacing w:val="1"/>
                                  <w:sz w:val="9"/>
                                </w:rPr>
                                <w:t xml:space="preserve"> </w:t>
                              </w:r>
                              <w:r>
                                <w:rPr>
                                  <w:rFonts w:ascii="Arial"/>
                                  <w:sz w:val="9"/>
                                </w:rPr>
                                <w:t>open:</w:t>
                              </w:r>
                              <w:r>
                                <w:rPr>
                                  <w:rFonts w:ascii="Arial"/>
                                  <w:spacing w:val="2"/>
                                  <w:sz w:val="9"/>
                                </w:rPr>
                                <w:t xml:space="preserve"> </w:t>
                              </w:r>
                              <w:r>
                                <w:rPr>
                                  <w:rFonts w:ascii="Arial"/>
                                  <w:sz w:val="9"/>
                                </w:rPr>
                                <w:t>95</w:t>
                              </w:r>
                              <w:r>
                                <w:rPr>
                                  <w:rFonts w:ascii="Arial"/>
                                  <w:sz w:val="9"/>
                                </w:rPr>
                                <w:tab/>
                              </w:r>
                              <w:r>
                                <w:rPr>
                                  <w:rFonts w:ascii="Arial"/>
                                  <w:position w:val="2"/>
                                  <w:sz w:val="9"/>
                                </w:rPr>
                                <w:t>Open SF:</w:t>
                              </w:r>
                              <w:r>
                                <w:rPr>
                                  <w:rFonts w:ascii="Arial"/>
                                  <w:spacing w:val="10"/>
                                  <w:position w:val="2"/>
                                  <w:sz w:val="9"/>
                                </w:rPr>
                                <w:t xml:space="preserve"> </w:t>
                              </w:r>
                              <w:r>
                                <w:rPr>
                                  <w:rFonts w:ascii="Arial"/>
                                  <w:position w:val="2"/>
                                  <w:sz w:val="9"/>
                                </w:rPr>
                                <w:t>122</w:t>
                              </w:r>
                            </w:p>
                            <w:p w14:paraId="175A3A38" w14:textId="77777777" w:rsidR="005A72E5" w:rsidRDefault="005A72E5">
                              <w:pPr>
                                <w:tabs>
                                  <w:tab w:val="left" w:pos="1063"/>
                                </w:tabs>
                                <w:spacing w:before="6"/>
                                <w:ind w:left="89"/>
                                <w:rPr>
                                  <w:rFonts w:ascii="Arial"/>
                                  <w:sz w:val="9"/>
                                </w:rPr>
                              </w:pPr>
                              <w:r>
                                <w:rPr>
                                  <w:rFonts w:ascii="Arial"/>
                                  <w:sz w:val="9"/>
                                </w:rPr>
                                <w:t xml:space="preserve">PB </w:t>
                              </w:r>
                              <w:proofErr w:type="gramStart"/>
                              <w:r>
                                <w:rPr>
                                  <w:rFonts w:ascii="Arial"/>
                                  <w:sz w:val="9"/>
                                </w:rPr>
                                <w:t>open</w:t>
                              </w:r>
                              <w:r>
                                <w:rPr>
                                  <w:rFonts w:ascii="Arial"/>
                                  <w:spacing w:val="3"/>
                                  <w:sz w:val="9"/>
                                </w:rPr>
                                <w:t xml:space="preserve"> </w:t>
                              </w:r>
                              <w:r>
                                <w:rPr>
                                  <w:rFonts w:ascii="Arial"/>
                                  <w:sz w:val="9"/>
                                </w:rPr>
                                <w:t>:</w:t>
                              </w:r>
                              <w:proofErr w:type="gramEnd"/>
                              <w:r>
                                <w:rPr>
                                  <w:rFonts w:ascii="Arial"/>
                                  <w:spacing w:val="2"/>
                                  <w:sz w:val="9"/>
                                </w:rPr>
                                <w:t xml:space="preserve"> </w:t>
                              </w:r>
                              <w:r>
                                <w:rPr>
                                  <w:rFonts w:ascii="Arial"/>
                                  <w:sz w:val="9"/>
                                </w:rPr>
                                <w:t>126</w:t>
                              </w:r>
                              <w:r>
                                <w:rPr>
                                  <w:rFonts w:ascii="Arial"/>
                                  <w:sz w:val="9"/>
                                </w:rPr>
                                <w:tab/>
                                <w:t>Open PB:</w:t>
                              </w:r>
                              <w:r>
                                <w:rPr>
                                  <w:rFonts w:ascii="Arial"/>
                                  <w:spacing w:val="9"/>
                                  <w:sz w:val="9"/>
                                </w:rPr>
                                <w:t xml:space="preserve"> </w:t>
                              </w:r>
                              <w:r>
                                <w:rPr>
                                  <w:rFonts w:ascii="Arial"/>
                                  <w:sz w:val="9"/>
                                </w:rPr>
                                <w:t>76</w:t>
                              </w:r>
                            </w:p>
                          </w:txbxContent>
                        </wps:txbx>
                        <wps:bodyPr rot="0" vert="horz" wrap="square" lIns="0" tIns="0" rIns="0" bIns="0" anchor="t" anchorCtr="0" upright="1">
                          <a:noAutofit/>
                        </wps:bodyPr>
                      </wps:wsp>
                      <wps:wsp>
                        <wps:cNvPr id="1895" name="Text Box 4454"/>
                        <wps:cNvSpPr txBox="1">
                          <a:spLocks/>
                        </wps:cNvSpPr>
                        <wps:spPr bwMode="auto">
                          <a:xfrm>
                            <a:off x="4758" y="1803"/>
                            <a:ext cx="807"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31833" w14:textId="77777777" w:rsidR="005A72E5" w:rsidRDefault="005A72E5">
                              <w:pPr>
                                <w:rPr>
                                  <w:sz w:val="10"/>
                                </w:rPr>
                              </w:pPr>
                            </w:p>
                            <w:p w14:paraId="1C2439AA" w14:textId="77777777" w:rsidR="005A72E5" w:rsidRDefault="005A72E5">
                              <w:pPr>
                                <w:rPr>
                                  <w:sz w:val="10"/>
                                </w:rPr>
                              </w:pPr>
                            </w:p>
                            <w:p w14:paraId="34C50022" w14:textId="77777777" w:rsidR="005A72E5" w:rsidRDefault="005A72E5">
                              <w:pPr>
                                <w:rPr>
                                  <w:sz w:val="10"/>
                                </w:rPr>
                              </w:pPr>
                            </w:p>
                            <w:p w14:paraId="04A2D5DF" w14:textId="77777777" w:rsidR="005A72E5" w:rsidRDefault="005A72E5">
                              <w:pPr>
                                <w:spacing w:before="11"/>
                                <w:rPr>
                                  <w:sz w:val="13"/>
                                </w:rPr>
                              </w:pPr>
                            </w:p>
                            <w:p w14:paraId="75F3845B" w14:textId="77777777" w:rsidR="005A72E5" w:rsidRDefault="005A72E5">
                              <w:pPr>
                                <w:ind w:left="44"/>
                                <w:rPr>
                                  <w:rFonts w:ascii="Arial"/>
                                  <w:sz w:val="9"/>
                                </w:rPr>
                              </w:pPr>
                              <w:r>
                                <w:rPr>
                                  <w:rFonts w:ascii="Arial"/>
                                  <w:b/>
                                  <w:sz w:val="9"/>
                                </w:rPr>
                                <w:t>Total DARs</w:t>
                              </w:r>
                              <w:r>
                                <w:rPr>
                                  <w:rFonts w:ascii="Arial"/>
                                  <w:sz w:val="9"/>
                                </w:rPr>
                                <w:t>: 243</w:t>
                              </w:r>
                            </w:p>
                            <w:p w14:paraId="1A2987AE" w14:textId="77777777" w:rsidR="005A72E5" w:rsidRDefault="005A72E5">
                              <w:pPr>
                                <w:spacing w:before="23"/>
                                <w:ind w:left="141"/>
                                <w:rPr>
                                  <w:rFonts w:ascii="Arial"/>
                                  <w:sz w:val="9"/>
                                </w:rPr>
                              </w:pPr>
                              <w:r>
                                <w:rPr>
                                  <w:rFonts w:ascii="Arial"/>
                                  <w:sz w:val="9"/>
                                </w:rPr>
                                <w:t>SF open: 83</w:t>
                              </w:r>
                            </w:p>
                            <w:p w14:paraId="4646D1FD" w14:textId="77777777" w:rsidR="005A72E5" w:rsidRDefault="005A72E5">
                              <w:pPr>
                                <w:spacing w:before="22"/>
                                <w:ind w:left="135"/>
                                <w:rPr>
                                  <w:rFonts w:ascii="Arial"/>
                                  <w:sz w:val="9"/>
                                </w:rPr>
                              </w:pPr>
                              <w:r>
                                <w:rPr>
                                  <w:rFonts w:ascii="Arial"/>
                                  <w:sz w:val="9"/>
                                </w:rPr>
                                <w:t>PB open: 160</w:t>
                              </w:r>
                            </w:p>
                          </w:txbxContent>
                        </wps:txbx>
                        <wps:bodyPr rot="0" vert="horz" wrap="square" lIns="0" tIns="0" rIns="0" bIns="0" anchor="t" anchorCtr="0" upright="1">
                          <a:noAutofit/>
                        </wps:bodyPr>
                      </wps:wsp>
                      <wps:wsp>
                        <wps:cNvPr id="1896" name="Text Box 4455"/>
                        <wps:cNvSpPr txBox="1">
                          <a:spLocks/>
                        </wps:cNvSpPr>
                        <wps:spPr bwMode="auto">
                          <a:xfrm>
                            <a:off x="7571" y="840"/>
                            <a:ext cx="979" cy="1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7C79F" w14:textId="77777777" w:rsidR="005A72E5" w:rsidRDefault="005A72E5">
                              <w:pPr>
                                <w:rPr>
                                  <w:sz w:val="10"/>
                                </w:rPr>
                              </w:pPr>
                            </w:p>
                            <w:p w14:paraId="2AA214DA" w14:textId="77777777" w:rsidR="005A72E5" w:rsidRDefault="005A72E5">
                              <w:pPr>
                                <w:rPr>
                                  <w:sz w:val="10"/>
                                </w:rPr>
                              </w:pPr>
                            </w:p>
                            <w:p w14:paraId="2706ACDD" w14:textId="77777777" w:rsidR="005A72E5" w:rsidRDefault="005A72E5">
                              <w:pPr>
                                <w:rPr>
                                  <w:sz w:val="10"/>
                                </w:rPr>
                              </w:pPr>
                            </w:p>
                            <w:p w14:paraId="46226091" w14:textId="77777777" w:rsidR="005A72E5" w:rsidRDefault="005A72E5">
                              <w:pPr>
                                <w:spacing w:before="11"/>
                                <w:rPr>
                                  <w:sz w:val="11"/>
                                </w:rPr>
                              </w:pPr>
                            </w:p>
                            <w:p w14:paraId="2FDF830D" w14:textId="77777777" w:rsidR="005A72E5" w:rsidRDefault="005A72E5">
                              <w:pPr>
                                <w:ind w:left="209"/>
                                <w:rPr>
                                  <w:rFonts w:ascii="Arial"/>
                                  <w:sz w:val="9"/>
                                </w:rPr>
                              </w:pPr>
                              <w:r>
                                <w:rPr>
                                  <w:rFonts w:ascii="Arial"/>
                                  <w:b/>
                                  <w:sz w:val="9"/>
                                </w:rPr>
                                <w:t>Total DARs</w:t>
                              </w:r>
                              <w:r>
                                <w:rPr>
                                  <w:rFonts w:ascii="Arial"/>
                                  <w:sz w:val="9"/>
                                </w:rPr>
                                <w:t>:</w:t>
                              </w:r>
                              <w:r>
                                <w:rPr>
                                  <w:rFonts w:ascii="Arial"/>
                                  <w:spacing w:val="5"/>
                                  <w:sz w:val="9"/>
                                </w:rPr>
                                <w:t xml:space="preserve"> </w:t>
                              </w:r>
                              <w:r>
                                <w:rPr>
                                  <w:rFonts w:ascii="Arial"/>
                                  <w:sz w:val="9"/>
                                </w:rPr>
                                <w:t>924</w:t>
                              </w:r>
                            </w:p>
                            <w:p w14:paraId="2CB3648A" w14:textId="77777777" w:rsidR="005A72E5" w:rsidRDefault="005A72E5">
                              <w:pPr>
                                <w:spacing w:before="12"/>
                                <w:ind w:left="298"/>
                                <w:rPr>
                                  <w:rFonts w:ascii="Arial"/>
                                  <w:sz w:val="9"/>
                                </w:rPr>
                              </w:pPr>
                              <w:r>
                                <w:rPr>
                                  <w:rFonts w:ascii="Arial"/>
                                  <w:sz w:val="9"/>
                                </w:rPr>
                                <w:t>Open SF:</w:t>
                              </w:r>
                              <w:r>
                                <w:rPr>
                                  <w:rFonts w:ascii="Arial"/>
                                  <w:spacing w:val="9"/>
                                  <w:sz w:val="9"/>
                                </w:rPr>
                                <w:t xml:space="preserve"> </w:t>
                              </w:r>
                              <w:r>
                                <w:rPr>
                                  <w:rFonts w:ascii="Arial"/>
                                  <w:sz w:val="9"/>
                                </w:rPr>
                                <w:t>690</w:t>
                              </w:r>
                            </w:p>
                            <w:p w14:paraId="7924BB4D" w14:textId="77777777" w:rsidR="005A72E5" w:rsidRDefault="005A72E5">
                              <w:pPr>
                                <w:spacing w:before="17"/>
                                <w:ind w:left="298"/>
                                <w:rPr>
                                  <w:rFonts w:ascii="Arial"/>
                                  <w:sz w:val="9"/>
                                </w:rPr>
                              </w:pPr>
                              <w:r>
                                <w:rPr>
                                  <w:rFonts w:ascii="Arial"/>
                                  <w:sz w:val="9"/>
                                </w:rPr>
                                <w:t>Open PB:</w:t>
                              </w:r>
                              <w:r>
                                <w:rPr>
                                  <w:rFonts w:ascii="Arial"/>
                                  <w:spacing w:val="9"/>
                                  <w:sz w:val="9"/>
                                </w:rPr>
                                <w:t xml:space="preserve"> </w:t>
                              </w:r>
                              <w:r>
                                <w:rPr>
                                  <w:rFonts w:ascii="Arial"/>
                                  <w:sz w:val="9"/>
                                </w:rPr>
                                <w:t>234</w:t>
                              </w:r>
                            </w:p>
                          </w:txbxContent>
                        </wps:txbx>
                        <wps:bodyPr rot="0" vert="horz" wrap="square" lIns="0" tIns="0" rIns="0" bIns="0" anchor="t" anchorCtr="0" upright="1">
                          <a:noAutofit/>
                        </wps:bodyPr>
                      </wps:wsp>
                      <wps:wsp>
                        <wps:cNvPr id="1897" name="Text Box 4456"/>
                        <wps:cNvSpPr txBox="1">
                          <a:spLocks/>
                        </wps:cNvSpPr>
                        <wps:spPr bwMode="auto">
                          <a:xfrm>
                            <a:off x="6570" y="840"/>
                            <a:ext cx="231" cy="445"/>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6C033" w14:textId="77777777" w:rsidR="005A72E5" w:rsidRDefault="005A72E5">
                              <w:pPr>
                                <w:spacing w:before="70"/>
                                <w:ind w:right="-29"/>
                                <w:jc w:val="right"/>
                                <w:rPr>
                                  <w:rFonts w:ascii="Arial"/>
                                  <w:b/>
                                  <w:sz w:val="9"/>
                                </w:rPr>
                              </w:pPr>
                              <w:r>
                                <w:rPr>
                                  <w:rFonts w:ascii="Arial"/>
                                  <w:b/>
                                  <w:w w:val="101"/>
                                  <w:sz w:val="9"/>
                                </w:rPr>
                                <w:t>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0246F" id="Group 4411" o:spid="_x0000_s1499" style="position:absolute;left:0;text-align:left;margin-left:228.4pt;margin-top:-7.8pt;width:199.4pt;height:147.05pt;z-index:5080;mso-position-horizontal-relative:page" coordorigin="4568,-156" coordsize="3988,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">
                <v:line id="Line 4412" o:spid="_x0000_s1500" style="position:absolute;visibility:visible;mso-wrap-style:square" from="4693,2275" to="4693,2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" strokecolor="#c67bff" strokeweight="2.31269mm">
                  <o:lock v:ext="edit" shapetype="f"/>
                </v:line>
                <v:shape id="AutoShape 4413" o:spid="_x0000_s1501" style="position:absolute;left:4627;top:-82;width:223;height:2310;visibility:visible;mso-wrap-style:square;v-text-anchor:top" coordsize="223,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" path="m135,1885l,1885r,425l135,2310r,-425m212,472l,472,,896r212,l212,472m222,l,,,424r222,l222,e" fillcolor="#c67bff" stroked="f">
                  <v:path arrowok="t" o:connecttype="custom" o:connectlocs="135,1803;0,1803;0,2228;135,2228;135,1803;212,390;0,390;0,814;212,814;212,390;222,-82;0,-82;0,342;222,342;222,-82" o:connectangles="0,0,0,0,0,0,0,0,0,0,0,0,0,0,0"/>
                </v:shape>
                <v:line id="Line 4414" o:spid="_x0000_s1502" style="position:absolute;visibility:visible;mso-wrap-style:square" from="4583,837" to="5552,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" strokeweight=".1082mm">
                  <v:stroke dashstyle="dot"/>
                  <o:lock v:ext="edit" shapetype="f"/>
                </v:line>
                <v:rect id="Rectangle 4415" o:spid="_x0000_s1503" style="position:absolute;left:4583;top:-153;width:9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" filled="f" strokecolor="#333" strokeweight=".1082mm">
                  <v:path arrowok="t"/>
                </v:rect>
                <v:line id="Line 4416" o:spid="_x0000_s1504" style="position:absolute;visibility:visible;mso-wrap-style:square" from="5693,861" to="5693,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" strokecolor="#7bad00" strokeweight="2.30764mm">
                  <o:lock v:ext="edit" shapetype="f"/>
                </v:line>
                <v:shape id="AutoShape 4417" o:spid="_x0000_s1505" style="position:absolute;left:5627;top:-82;width:223;height:896;visibility:visible;mso-wrap-style:square;v-text-anchor:top" coordsize="2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" path="m220,l,,,424r220,l220,t2,472l,472,,896r222,l222,472e" fillcolor="#7bad00" stroked="f">
                  <v:path arrowok="t" o:connecttype="custom" o:connectlocs="220,-82;0,-82;0,342;220,342;220,-82;222,390;0,390;0,814;222,814;222,390" o:connectangles="0,0,0,0,0,0,0,0,0,0"/>
                </v:shape>
                <v:line id="Line 4418" o:spid="_x0000_s1506" style="position:absolute;visibility:visible;mso-wrap-style:square" from="5584,837" to="6552,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" strokeweight=".1082mm">
                  <v:stroke dashstyle="dot"/>
                  <o:lock v:ext="edit" shapetype="f"/>
                </v:line>
                <v:rect id="Rectangle 4419" o:spid="_x0000_s1507" style="position:absolute;left:5583;top:-153;width:9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" filled="f" strokecolor="#333" strokeweight=".1082mm">
                  <v:path arrowok="t"/>
                </v:rect>
                <v:shape id="AutoShape 4420" o:spid="_x0000_s1508" style="position:absolute;left:6627;top:-82;width:336;height:896;visibility:visible;mso-wrap-style:square;v-text-anchor:top" coordsize="33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" path="m331,472l,472,,896r331,l331,472m335,l,,,424r335,l335,e" fillcolor="#00bec4" stroked="f">
                  <v:path arrowok="t" o:connecttype="custom" o:connectlocs="331,390;0,390;0,814;331,814;331,390;335,-82;0,-82;0,342;335,342;335,-82" o:connectangles="0,0,0,0,0,0,0,0,0,0"/>
                </v:shape>
                <v:line id="Line 4421" o:spid="_x0000_s1509" style="position:absolute;visibility:visible;mso-wrap-style:square" from="6584,837" to="7552,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" strokeweight=".1082mm">
                  <v:stroke dashstyle="dot"/>
                  <o:lock v:ext="edit" shapetype="f"/>
                </v:line>
                <v:rect id="Rectangle 4422" o:spid="_x0000_s1510" style="position:absolute;left:6583;top:-153;width:9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" filled="f" strokecolor="#333" strokeweight=".1082mm">
                  <v:path arrowok="t"/>
                </v:rect>
                <v:shape id="AutoShape 4423" o:spid="_x0000_s1511" style="position:absolute;left:7627;top:-82;width:881;height:896;visibility:visible;mso-wrap-style:square;v-text-anchor:top" coordsize="88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" path="m869,472l,472,,896r869,l869,472m880,l,,,424r880,l880,e" fillcolor="#f8766c" stroked="f">
                  <v:path arrowok="t" o:connecttype="custom" o:connectlocs="869,390;0,390;0,814;869,814;869,390;880,-82;0,-82;0,342;880,342;880,-82" o:connectangles="0,0,0,0,0,0,0,0,0,0"/>
                </v:shape>
                <v:line id="Line 4424" o:spid="_x0000_s1512" style="position:absolute;visibility:visible;mso-wrap-style:square" from="7584,837" to="8552,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" strokeweight=".1082mm">
                  <v:stroke dashstyle="dot"/>
                  <o:lock v:ext="edit" shapetype="f"/>
                </v:line>
                <v:rect id="Rectangle 4425" o:spid="_x0000_s1513" style="position:absolute;left:7627;top:1332;width:549;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" fillcolor="#f8766c" stroked="f">
                  <v:path arrowok="t"/>
                </v:rect>
                <v:rect id="Rectangle 4426" o:spid="_x0000_s1514" style="position:absolute;left:7583;top:-153;width:9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" filled="f" strokecolor="#333" strokeweight=".1082mm">
                  <v:path arrowok="t"/>
                </v:rect>
                <v:line id="Line 4427" o:spid="_x0000_s1515" style="position:absolute;visibility:visible;mso-wrap-style:square" from="4628,2785" to="462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" strokecolor="#333" strokeweight=".1082mm">
                  <o:lock v:ext="edit" shapetype="f"/>
                </v:line>
                <v:line id="Line 4428" o:spid="_x0000_s1516" style="position:absolute;visibility:visible;mso-wrap-style:square" from="4843,2785" to="4843,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" strokecolor="#333" strokeweight=".1082mm">
                  <o:lock v:ext="edit" shapetype="f"/>
                </v:line>
                <v:line id="Line 4429" o:spid="_x0000_s1517" style="position:absolute;visibility:visible;mso-wrap-style:square" from="5058,2785" to="505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" strokecolor="#333" strokeweight=".1082mm">
                  <o:lock v:ext="edit" shapetype="f"/>
                </v:line>
                <v:line id="Line 4430" o:spid="_x0000_s1518" style="position:absolute;visibility:visible;mso-wrap-style:square" from="5274,2785" to="527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" strokecolor="#333" strokeweight=".1082mm">
                  <o:lock v:ext="edit" shapetype="f"/>
                </v:line>
                <v:line id="Line 4431" o:spid="_x0000_s1519" style="position:absolute;visibility:visible;mso-wrap-style:square" from="5489,2785" to="5489,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" strokecolor="#333" strokeweight=".1082mm">
                  <o:lock v:ext="edit" shapetype="f"/>
                </v:line>
                <v:line id="Line 4432" o:spid="_x0000_s1520" style="position:absolute;visibility:visible;mso-wrap-style:square" from="5628,2785" to="562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" strokecolor="#333" strokeweight=".1082mm">
                  <o:lock v:ext="edit" shapetype="f"/>
                </v:line>
                <v:line id="Line 4433" o:spid="_x0000_s1521" style="position:absolute;visibility:visible;mso-wrap-style:square" from="5843,2785" to="5843,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" strokecolor="#333" strokeweight=".1082mm">
                  <o:lock v:ext="edit" shapetype="f"/>
                </v:line>
                <v:line id="Line 4434" o:spid="_x0000_s1522" style="position:absolute;visibility:visible;mso-wrap-style:square" from="6058,2785" to="605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" strokecolor="#333" strokeweight=".1082mm">
                  <o:lock v:ext="edit" shapetype="f"/>
                </v:line>
                <v:line id="Line 4435" o:spid="_x0000_s1523" style="position:absolute;visibility:visible;mso-wrap-style:square" from="6274,2785" to="627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" strokecolor="#333" strokeweight=".1082mm">
                  <o:lock v:ext="edit" shapetype="f"/>
                </v:line>
                <v:line id="Line 4436" o:spid="_x0000_s1524" style="position:absolute;visibility:visible;mso-wrap-style:square" from="6489,2785" to="6489,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" strokecolor="#333" strokeweight=".1082mm">
                  <o:lock v:ext="edit" shapetype="f"/>
                </v:line>
                <v:line id="Line 4437" o:spid="_x0000_s1525" style="position:absolute;visibility:visible;mso-wrap-style:square" from="6628,2785" to="662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" strokecolor="#333" strokeweight=".1082mm">
                  <o:lock v:ext="edit" shapetype="f"/>
                </v:line>
                <v:line id="Line 4438" o:spid="_x0000_s1526" style="position:absolute;visibility:visible;mso-wrap-style:square" from="6843,2785" to="6843,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" strokecolor="#333" strokeweight=".1082mm">
                  <o:lock v:ext="edit" shapetype="f"/>
                </v:line>
                <v:line id="Line 4439" o:spid="_x0000_s1527" style="position:absolute;visibility:visible;mso-wrap-style:square" from="7058,2785" to="705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" strokecolor="#333" strokeweight=".1082mm">
                  <o:lock v:ext="edit" shapetype="f"/>
                </v:line>
                <v:line id="Line 4440" o:spid="_x0000_s1528" style="position:absolute;visibility:visible;mso-wrap-style:square" from="7274,2785" to="727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" strokecolor="#333" strokeweight=".1082mm">
                  <o:lock v:ext="edit" shapetype="f"/>
                </v:line>
                <v:line id="Line 4441" o:spid="_x0000_s1529" style="position:absolute;visibility:visible;mso-wrap-style:square" from="7489,2785" to="7489,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" strokecolor="#333" strokeweight=".1082mm">
                  <o:lock v:ext="edit" shapetype="f"/>
                </v:line>
                <v:line id="Line 4442" o:spid="_x0000_s1530" style="position:absolute;visibility:visible;mso-wrap-style:square" from="7628,2785" to="762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" strokecolor="#333" strokeweight=".1082mm">
                  <o:lock v:ext="edit" shapetype="f"/>
                </v:line>
                <v:line id="Line 4443" o:spid="_x0000_s1531" style="position:absolute;visibility:visible;mso-wrap-style:square" from="7843,2785" to="7843,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" strokecolor="#333" strokeweight=".1082mm">
                  <o:lock v:ext="edit" shapetype="f"/>
                </v:line>
                <v:line id="Line 4444" o:spid="_x0000_s1532" style="position:absolute;visibility:visible;mso-wrap-style:square" from="8058,2785" to="8058,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" strokecolor="#333" strokeweight=".1082mm">
                  <o:lock v:ext="edit" shapetype="f"/>
                </v:line>
                <v:line id="Line 4445" o:spid="_x0000_s1533" style="position:absolute;visibility:visible;mso-wrap-style:square" from="8274,2785" to="8274,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" strokecolor="#333" strokeweight=".1082mm">
                  <o:lock v:ext="edit" shapetype="f"/>
                </v:line>
                <v:line id="Line 4446" o:spid="_x0000_s1534" style="position:absolute;visibility:visible;mso-wrap-style:square" from="8489,2785" to="8489,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" strokecolor="#333" strokeweight=".1082mm">
                  <o:lock v:ext="edit" shapetype="f"/>
                </v:line>
                <v:line id="Line 4447" o:spid="_x0000_s1535" style="position:absolute;visibility:visible;mso-wrap-style:square" from="4568,2487" to="458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" strokecolor="#333" strokeweight=".1082mm">
                  <o:lock v:ext="edit" shapetype="f"/>
                </v:line>
                <v:line id="Line 4448" o:spid="_x0000_s1536" style="position:absolute;visibility:visible;mso-wrap-style:square" from="4568,2016" to="4583,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" strokecolor="#333" strokeweight=".1082mm">
                  <o:lock v:ext="edit" shapetype="f"/>
                </v:line>
                <v:line id="Line 4449" o:spid="_x0000_s1537" style="position:absolute;visibility:visible;mso-wrap-style:square" from="4568,1544" to="4583,1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" strokecolor="#333" strokeweight=".1082mm">
                  <o:lock v:ext="edit" shapetype="f"/>
                </v:line>
                <v:line id="Line 4450" o:spid="_x0000_s1538" style="position:absolute;visibility:visible;mso-wrap-style:square" from="4568,1073" to="4583,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" strokecolor="#333" strokeweight=".1082mm">
                  <o:lock v:ext="edit" shapetype="f"/>
                </v:line>
                <v:line id="Line 4451" o:spid="_x0000_s1539" style="position:absolute;visibility:visible;mso-wrap-style:square" from="4568,602" to="4583,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" strokecolor="#333" strokeweight=".1082mm">
                  <o:lock v:ext="edit" shapetype="f"/>
                </v:line>
                <v:line id="Line 4452" o:spid="_x0000_s1540" style="position:absolute;visibility:visible;mso-wrap-style:square" from="4568,130" to="458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" strokecolor="#333" strokeweight=".1082mm">
                  <o:lock v:ext="edit" shapetype="f"/>
                </v:line>
                <v:shape id="Text Box 4453" o:spid="_x0000_s1541" type="#_x0000_t202" style="position:absolute;left:5802;top:911;width:1669;height: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" filled="f" stroked="f">
                  <v:path arrowok="t"/>
                  <v:textbox inset="0,0,0,0">
                    <w:txbxContent>
                      <w:p w14:paraId="47C1EF13" w14:textId="77777777" w:rsidR="005A72E5" w:rsidRDefault="005A72E5">
                        <w:pPr>
                          <w:tabs>
                            <w:tab w:val="left" w:pos="1006"/>
                          </w:tabs>
                          <w:spacing w:line="117" w:lineRule="exact"/>
                          <w:rPr>
                            <w:rFonts w:ascii="Arial"/>
                            <w:sz w:val="9"/>
                          </w:rPr>
                        </w:pPr>
                        <w:r>
                          <w:rPr>
                            <w:rFonts w:ascii="Arial"/>
                            <w:b/>
                            <w:sz w:val="9"/>
                          </w:rPr>
                          <w:t>Total</w:t>
                        </w:r>
                        <w:r>
                          <w:rPr>
                            <w:rFonts w:ascii="Arial"/>
                            <w:b/>
                            <w:spacing w:val="1"/>
                            <w:sz w:val="9"/>
                          </w:rPr>
                          <w:t xml:space="preserve"> </w:t>
                        </w:r>
                        <w:r>
                          <w:rPr>
                            <w:rFonts w:ascii="Arial"/>
                            <w:b/>
                            <w:sz w:val="9"/>
                          </w:rPr>
                          <w:t>DARs</w:t>
                        </w:r>
                        <w:r>
                          <w:rPr>
                            <w:rFonts w:ascii="Arial"/>
                            <w:sz w:val="9"/>
                          </w:rPr>
                          <w:t>:</w:t>
                        </w:r>
                        <w:r>
                          <w:rPr>
                            <w:rFonts w:ascii="Arial"/>
                            <w:spacing w:val="1"/>
                            <w:sz w:val="9"/>
                          </w:rPr>
                          <w:t xml:space="preserve"> </w:t>
                        </w:r>
                        <w:r>
                          <w:rPr>
                            <w:rFonts w:ascii="Arial"/>
                            <w:sz w:val="9"/>
                          </w:rPr>
                          <w:t>221</w:t>
                        </w:r>
                        <w:r>
                          <w:rPr>
                            <w:rFonts w:ascii="Arial"/>
                            <w:sz w:val="9"/>
                          </w:rPr>
                          <w:tab/>
                        </w:r>
                        <w:proofErr w:type="spellStart"/>
                        <w:r>
                          <w:rPr>
                            <w:rFonts w:ascii="Arial"/>
                            <w:b/>
                            <w:position w:val="2"/>
                            <w:sz w:val="9"/>
                          </w:rPr>
                          <w:t>otal</w:t>
                        </w:r>
                        <w:proofErr w:type="spellEnd"/>
                        <w:r>
                          <w:rPr>
                            <w:rFonts w:ascii="Arial"/>
                            <w:b/>
                            <w:position w:val="2"/>
                            <w:sz w:val="9"/>
                          </w:rPr>
                          <w:t xml:space="preserve"> DARs</w:t>
                        </w:r>
                        <w:r>
                          <w:rPr>
                            <w:rFonts w:ascii="Arial"/>
                            <w:position w:val="2"/>
                            <w:sz w:val="9"/>
                          </w:rPr>
                          <w:t>:</w:t>
                        </w:r>
                        <w:r>
                          <w:rPr>
                            <w:rFonts w:ascii="Arial"/>
                            <w:spacing w:val="11"/>
                            <w:position w:val="2"/>
                            <w:sz w:val="9"/>
                          </w:rPr>
                          <w:t xml:space="preserve"> </w:t>
                        </w:r>
                        <w:r>
                          <w:rPr>
                            <w:rFonts w:ascii="Arial"/>
                            <w:position w:val="2"/>
                            <w:sz w:val="9"/>
                          </w:rPr>
                          <w:t>198</w:t>
                        </w:r>
                      </w:p>
                      <w:p w14:paraId="75FD740E" w14:textId="77777777" w:rsidR="005A72E5" w:rsidRDefault="005A72E5">
                        <w:pPr>
                          <w:tabs>
                            <w:tab w:val="left" w:pos="1057"/>
                          </w:tabs>
                          <w:spacing w:line="121" w:lineRule="exact"/>
                          <w:ind w:left="83"/>
                          <w:rPr>
                            <w:rFonts w:ascii="Arial"/>
                            <w:sz w:val="9"/>
                          </w:rPr>
                        </w:pPr>
                        <w:r>
                          <w:rPr>
                            <w:rFonts w:ascii="Arial"/>
                            <w:sz w:val="9"/>
                          </w:rPr>
                          <w:t>SF</w:t>
                        </w:r>
                        <w:r>
                          <w:rPr>
                            <w:rFonts w:ascii="Arial"/>
                            <w:spacing w:val="1"/>
                            <w:sz w:val="9"/>
                          </w:rPr>
                          <w:t xml:space="preserve"> </w:t>
                        </w:r>
                        <w:r>
                          <w:rPr>
                            <w:rFonts w:ascii="Arial"/>
                            <w:sz w:val="9"/>
                          </w:rPr>
                          <w:t>open:</w:t>
                        </w:r>
                        <w:r>
                          <w:rPr>
                            <w:rFonts w:ascii="Arial"/>
                            <w:spacing w:val="2"/>
                            <w:sz w:val="9"/>
                          </w:rPr>
                          <w:t xml:space="preserve"> </w:t>
                        </w:r>
                        <w:r>
                          <w:rPr>
                            <w:rFonts w:ascii="Arial"/>
                            <w:sz w:val="9"/>
                          </w:rPr>
                          <w:t>95</w:t>
                        </w:r>
                        <w:r>
                          <w:rPr>
                            <w:rFonts w:ascii="Arial"/>
                            <w:sz w:val="9"/>
                          </w:rPr>
                          <w:tab/>
                        </w:r>
                        <w:r>
                          <w:rPr>
                            <w:rFonts w:ascii="Arial"/>
                            <w:position w:val="2"/>
                            <w:sz w:val="9"/>
                          </w:rPr>
                          <w:t>Open SF:</w:t>
                        </w:r>
                        <w:r>
                          <w:rPr>
                            <w:rFonts w:ascii="Arial"/>
                            <w:spacing w:val="10"/>
                            <w:position w:val="2"/>
                            <w:sz w:val="9"/>
                          </w:rPr>
                          <w:t xml:space="preserve"> </w:t>
                        </w:r>
                        <w:r>
                          <w:rPr>
                            <w:rFonts w:ascii="Arial"/>
                            <w:position w:val="2"/>
                            <w:sz w:val="9"/>
                          </w:rPr>
                          <w:t>122</w:t>
                        </w:r>
                      </w:p>
                      <w:p w14:paraId="175A3A38" w14:textId="77777777" w:rsidR="005A72E5" w:rsidRDefault="005A72E5">
                        <w:pPr>
                          <w:tabs>
                            <w:tab w:val="left" w:pos="1063"/>
                          </w:tabs>
                          <w:spacing w:before="6"/>
                          <w:ind w:left="89"/>
                          <w:rPr>
                            <w:rFonts w:ascii="Arial"/>
                            <w:sz w:val="9"/>
                          </w:rPr>
                        </w:pPr>
                        <w:r>
                          <w:rPr>
                            <w:rFonts w:ascii="Arial"/>
                            <w:sz w:val="9"/>
                          </w:rPr>
                          <w:t xml:space="preserve">PB </w:t>
                        </w:r>
                        <w:proofErr w:type="gramStart"/>
                        <w:r>
                          <w:rPr>
                            <w:rFonts w:ascii="Arial"/>
                            <w:sz w:val="9"/>
                          </w:rPr>
                          <w:t>open</w:t>
                        </w:r>
                        <w:r>
                          <w:rPr>
                            <w:rFonts w:ascii="Arial"/>
                            <w:spacing w:val="3"/>
                            <w:sz w:val="9"/>
                          </w:rPr>
                          <w:t xml:space="preserve"> </w:t>
                        </w:r>
                        <w:r>
                          <w:rPr>
                            <w:rFonts w:ascii="Arial"/>
                            <w:sz w:val="9"/>
                          </w:rPr>
                          <w:t>:</w:t>
                        </w:r>
                        <w:proofErr w:type="gramEnd"/>
                        <w:r>
                          <w:rPr>
                            <w:rFonts w:ascii="Arial"/>
                            <w:spacing w:val="2"/>
                            <w:sz w:val="9"/>
                          </w:rPr>
                          <w:t xml:space="preserve"> </w:t>
                        </w:r>
                        <w:r>
                          <w:rPr>
                            <w:rFonts w:ascii="Arial"/>
                            <w:sz w:val="9"/>
                          </w:rPr>
                          <w:t>126</w:t>
                        </w:r>
                        <w:r>
                          <w:rPr>
                            <w:rFonts w:ascii="Arial"/>
                            <w:sz w:val="9"/>
                          </w:rPr>
                          <w:tab/>
                          <w:t>Open PB:</w:t>
                        </w:r>
                        <w:r>
                          <w:rPr>
                            <w:rFonts w:ascii="Arial"/>
                            <w:spacing w:val="9"/>
                            <w:sz w:val="9"/>
                          </w:rPr>
                          <w:t xml:space="preserve"> </w:t>
                        </w:r>
                        <w:r>
                          <w:rPr>
                            <w:rFonts w:ascii="Arial"/>
                            <w:sz w:val="9"/>
                          </w:rPr>
                          <w:t>76</w:t>
                        </w:r>
                      </w:p>
                    </w:txbxContent>
                  </v:textbox>
                </v:shape>
                <v:shape id="Text Box 4454" o:spid="_x0000_s1542" type="#_x0000_t202" style="position:absolute;left:4758;top:1803;width:80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" filled="f" stroked="f">
                  <v:path arrowok="t"/>
                  <v:textbox inset="0,0,0,0">
                    <w:txbxContent>
                      <w:p w14:paraId="4DE31833" w14:textId="77777777" w:rsidR="005A72E5" w:rsidRDefault="005A72E5">
                        <w:pPr>
                          <w:rPr>
                            <w:sz w:val="10"/>
                          </w:rPr>
                        </w:pPr>
                      </w:p>
                      <w:p w14:paraId="1C2439AA" w14:textId="77777777" w:rsidR="005A72E5" w:rsidRDefault="005A72E5">
                        <w:pPr>
                          <w:rPr>
                            <w:sz w:val="10"/>
                          </w:rPr>
                        </w:pPr>
                      </w:p>
                      <w:p w14:paraId="34C50022" w14:textId="77777777" w:rsidR="005A72E5" w:rsidRDefault="005A72E5">
                        <w:pPr>
                          <w:rPr>
                            <w:sz w:val="10"/>
                          </w:rPr>
                        </w:pPr>
                      </w:p>
                      <w:p w14:paraId="04A2D5DF" w14:textId="77777777" w:rsidR="005A72E5" w:rsidRDefault="005A72E5">
                        <w:pPr>
                          <w:spacing w:before="11"/>
                          <w:rPr>
                            <w:sz w:val="13"/>
                          </w:rPr>
                        </w:pPr>
                      </w:p>
                      <w:p w14:paraId="75F3845B" w14:textId="77777777" w:rsidR="005A72E5" w:rsidRDefault="005A72E5">
                        <w:pPr>
                          <w:ind w:left="44"/>
                          <w:rPr>
                            <w:rFonts w:ascii="Arial"/>
                            <w:sz w:val="9"/>
                          </w:rPr>
                        </w:pPr>
                        <w:r>
                          <w:rPr>
                            <w:rFonts w:ascii="Arial"/>
                            <w:b/>
                            <w:sz w:val="9"/>
                          </w:rPr>
                          <w:t>Total DARs</w:t>
                        </w:r>
                        <w:r>
                          <w:rPr>
                            <w:rFonts w:ascii="Arial"/>
                            <w:sz w:val="9"/>
                          </w:rPr>
                          <w:t>: 243</w:t>
                        </w:r>
                      </w:p>
                      <w:p w14:paraId="1A2987AE" w14:textId="77777777" w:rsidR="005A72E5" w:rsidRDefault="005A72E5">
                        <w:pPr>
                          <w:spacing w:before="23"/>
                          <w:ind w:left="141"/>
                          <w:rPr>
                            <w:rFonts w:ascii="Arial"/>
                            <w:sz w:val="9"/>
                          </w:rPr>
                        </w:pPr>
                        <w:r>
                          <w:rPr>
                            <w:rFonts w:ascii="Arial"/>
                            <w:sz w:val="9"/>
                          </w:rPr>
                          <w:t>SF open: 83</w:t>
                        </w:r>
                      </w:p>
                      <w:p w14:paraId="4646D1FD" w14:textId="77777777" w:rsidR="005A72E5" w:rsidRDefault="005A72E5">
                        <w:pPr>
                          <w:spacing w:before="22"/>
                          <w:ind w:left="135"/>
                          <w:rPr>
                            <w:rFonts w:ascii="Arial"/>
                            <w:sz w:val="9"/>
                          </w:rPr>
                        </w:pPr>
                        <w:r>
                          <w:rPr>
                            <w:rFonts w:ascii="Arial"/>
                            <w:sz w:val="9"/>
                          </w:rPr>
                          <w:t>PB open: 160</w:t>
                        </w:r>
                      </w:p>
                    </w:txbxContent>
                  </v:textbox>
                </v:shape>
                <v:shape id="Text Box 4455" o:spid="_x0000_s1543" type="#_x0000_t202" style="position:absolute;left:7571;top:840;width:979;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" filled="f" stroked="f">
                  <v:path arrowok="t"/>
                  <v:textbox inset="0,0,0,0">
                    <w:txbxContent>
                      <w:p w14:paraId="67A7C79F" w14:textId="77777777" w:rsidR="005A72E5" w:rsidRDefault="005A72E5">
                        <w:pPr>
                          <w:rPr>
                            <w:sz w:val="10"/>
                          </w:rPr>
                        </w:pPr>
                      </w:p>
                      <w:p w14:paraId="2AA214DA" w14:textId="77777777" w:rsidR="005A72E5" w:rsidRDefault="005A72E5">
                        <w:pPr>
                          <w:rPr>
                            <w:sz w:val="10"/>
                          </w:rPr>
                        </w:pPr>
                      </w:p>
                      <w:p w14:paraId="2706ACDD" w14:textId="77777777" w:rsidR="005A72E5" w:rsidRDefault="005A72E5">
                        <w:pPr>
                          <w:rPr>
                            <w:sz w:val="10"/>
                          </w:rPr>
                        </w:pPr>
                      </w:p>
                      <w:p w14:paraId="46226091" w14:textId="77777777" w:rsidR="005A72E5" w:rsidRDefault="005A72E5">
                        <w:pPr>
                          <w:spacing w:before="11"/>
                          <w:rPr>
                            <w:sz w:val="11"/>
                          </w:rPr>
                        </w:pPr>
                      </w:p>
                      <w:p w14:paraId="2FDF830D" w14:textId="77777777" w:rsidR="005A72E5" w:rsidRDefault="005A72E5">
                        <w:pPr>
                          <w:ind w:left="209"/>
                          <w:rPr>
                            <w:rFonts w:ascii="Arial"/>
                            <w:sz w:val="9"/>
                          </w:rPr>
                        </w:pPr>
                        <w:r>
                          <w:rPr>
                            <w:rFonts w:ascii="Arial"/>
                            <w:b/>
                            <w:sz w:val="9"/>
                          </w:rPr>
                          <w:t>Total DARs</w:t>
                        </w:r>
                        <w:r>
                          <w:rPr>
                            <w:rFonts w:ascii="Arial"/>
                            <w:sz w:val="9"/>
                          </w:rPr>
                          <w:t>:</w:t>
                        </w:r>
                        <w:r>
                          <w:rPr>
                            <w:rFonts w:ascii="Arial"/>
                            <w:spacing w:val="5"/>
                            <w:sz w:val="9"/>
                          </w:rPr>
                          <w:t xml:space="preserve"> </w:t>
                        </w:r>
                        <w:r>
                          <w:rPr>
                            <w:rFonts w:ascii="Arial"/>
                            <w:sz w:val="9"/>
                          </w:rPr>
                          <w:t>924</w:t>
                        </w:r>
                      </w:p>
                      <w:p w14:paraId="2CB3648A" w14:textId="77777777" w:rsidR="005A72E5" w:rsidRDefault="005A72E5">
                        <w:pPr>
                          <w:spacing w:before="12"/>
                          <w:ind w:left="298"/>
                          <w:rPr>
                            <w:rFonts w:ascii="Arial"/>
                            <w:sz w:val="9"/>
                          </w:rPr>
                        </w:pPr>
                        <w:r>
                          <w:rPr>
                            <w:rFonts w:ascii="Arial"/>
                            <w:sz w:val="9"/>
                          </w:rPr>
                          <w:t>Open SF:</w:t>
                        </w:r>
                        <w:r>
                          <w:rPr>
                            <w:rFonts w:ascii="Arial"/>
                            <w:spacing w:val="9"/>
                            <w:sz w:val="9"/>
                          </w:rPr>
                          <w:t xml:space="preserve"> </w:t>
                        </w:r>
                        <w:r>
                          <w:rPr>
                            <w:rFonts w:ascii="Arial"/>
                            <w:sz w:val="9"/>
                          </w:rPr>
                          <w:t>690</w:t>
                        </w:r>
                      </w:p>
                      <w:p w14:paraId="7924BB4D" w14:textId="77777777" w:rsidR="005A72E5" w:rsidRDefault="005A72E5">
                        <w:pPr>
                          <w:spacing w:before="17"/>
                          <w:ind w:left="298"/>
                          <w:rPr>
                            <w:rFonts w:ascii="Arial"/>
                            <w:sz w:val="9"/>
                          </w:rPr>
                        </w:pPr>
                        <w:r>
                          <w:rPr>
                            <w:rFonts w:ascii="Arial"/>
                            <w:sz w:val="9"/>
                          </w:rPr>
                          <w:t>Open PB:</w:t>
                        </w:r>
                        <w:r>
                          <w:rPr>
                            <w:rFonts w:ascii="Arial"/>
                            <w:spacing w:val="9"/>
                            <w:sz w:val="9"/>
                          </w:rPr>
                          <w:t xml:space="preserve"> </w:t>
                        </w:r>
                        <w:r>
                          <w:rPr>
                            <w:rFonts w:ascii="Arial"/>
                            <w:sz w:val="9"/>
                          </w:rPr>
                          <w:t>234</w:t>
                        </w:r>
                      </w:p>
                    </w:txbxContent>
                  </v:textbox>
                </v:shape>
                <v:shape id="Text Box 4456" o:spid="_x0000_s1544" type="#_x0000_t202" style="position:absolute;left:6570;top:840;width:231;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" fillcolor="#00bec4" stroked="f">
                  <v:path arrowok="t"/>
                  <v:textbox inset="0,0,0,0">
                    <w:txbxContent>
                      <w:p w14:paraId="5606C033" w14:textId="77777777" w:rsidR="005A72E5" w:rsidRDefault="005A72E5">
                        <w:pPr>
                          <w:spacing w:before="70"/>
                          <w:ind w:right="-29"/>
                          <w:jc w:val="right"/>
                          <w:rPr>
                            <w:rFonts w:ascii="Arial"/>
                            <w:b/>
                            <w:sz w:val="9"/>
                          </w:rPr>
                        </w:pPr>
                        <w:r>
                          <w:rPr>
                            <w:rFonts w:ascii="Arial"/>
                            <w:b/>
                            <w:w w:val="101"/>
                            <w:sz w:val="9"/>
                          </w:rPr>
                          <w:t>T</w:t>
                        </w:r>
                      </w:p>
                    </w:txbxContent>
                  </v:textbox>
                </v:shape>
                <w10:wrap anchorx="page"/>
              </v:group>
            </w:pict>
          </mc:Fallback>
        </mc:AlternateContent>
      </w:r>
      <w:r w:rsidR="009B75EF">
        <w:rPr>
          <w:rFonts w:ascii="Arial"/>
          <w:b/>
          <w:w w:val="105"/>
          <w:sz w:val="11"/>
        </w:rPr>
        <w:t>Permissive enhancers</w:t>
      </w:r>
    </w:p>
    <w:p w14:paraId="707E1723" w14:textId="77777777" w:rsidR="005313F1" w:rsidRDefault="005313F1">
      <w:pPr>
        <w:pStyle w:val="BodyText"/>
        <w:spacing w:before="6"/>
        <w:rPr>
          <w:rFonts w:ascii="Arial"/>
          <w:b/>
          <w:sz w:val="14"/>
        </w:rPr>
      </w:pPr>
    </w:p>
    <w:p w14:paraId="304A9AE4" w14:textId="77777777" w:rsidR="005313F1" w:rsidRDefault="009B75EF">
      <w:pPr>
        <w:spacing w:line="261" w:lineRule="auto"/>
        <w:ind w:left="2169" w:right="7463" w:firstLine="74"/>
        <w:rPr>
          <w:rFonts w:ascii="Arial"/>
          <w:b/>
          <w:sz w:val="11"/>
        </w:rPr>
      </w:pPr>
      <w:r>
        <w:rPr>
          <w:rFonts w:ascii="Arial"/>
          <w:b/>
          <w:w w:val="105"/>
          <w:sz w:val="11"/>
        </w:rPr>
        <w:t>Robust enhancers</w:t>
      </w:r>
    </w:p>
    <w:p w14:paraId="3924FC5D" w14:textId="77777777" w:rsidR="005313F1" w:rsidRDefault="005313F1">
      <w:pPr>
        <w:pStyle w:val="BodyText"/>
        <w:spacing w:before="8"/>
        <w:rPr>
          <w:rFonts w:ascii="Arial"/>
          <w:b/>
          <w:sz w:val="17"/>
        </w:rPr>
      </w:pPr>
    </w:p>
    <w:p w14:paraId="5AF245F6" w14:textId="77777777" w:rsidR="005313F1" w:rsidRPr="005A72E5" w:rsidRDefault="009B75EF">
      <w:pPr>
        <w:spacing w:before="101"/>
        <w:ind w:left="2204"/>
        <w:rPr>
          <w:rFonts w:ascii="Arial"/>
          <w:b/>
          <w:sz w:val="11"/>
        </w:rPr>
      </w:pPr>
      <w:r w:rsidRPr="005A72E5">
        <w:rPr>
          <w:rFonts w:ascii="Arial"/>
          <w:b/>
          <w:w w:val="105"/>
          <w:sz w:val="11"/>
        </w:rPr>
        <w:t xml:space="preserve">T cell </w:t>
      </w:r>
      <w:proofErr w:type="spellStart"/>
      <w:proofErr w:type="gramStart"/>
      <w:r w:rsidRPr="005A72E5">
        <w:rPr>
          <w:rFonts w:ascii="Arial"/>
          <w:b/>
          <w:w w:val="105"/>
          <w:sz w:val="11"/>
        </w:rPr>
        <w:t>eRNA</w:t>
      </w:r>
      <w:proofErr w:type="spellEnd"/>
      <w:proofErr w:type="gramEnd"/>
    </w:p>
    <w:p w14:paraId="1B72E7D4" w14:textId="77777777" w:rsidR="005313F1" w:rsidRPr="00600D97" w:rsidRDefault="005313F1">
      <w:pPr>
        <w:pStyle w:val="BodyText"/>
        <w:spacing w:before="9"/>
        <w:rPr>
          <w:rFonts w:ascii="Arial"/>
          <w:b/>
          <w:sz w:val="12"/>
        </w:rPr>
      </w:pPr>
    </w:p>
    <w:p w14:paraId="2234745A" w14:textId="77777777" w:rsidR="005313F1" w:rsidRPr="005A72E5" w:rsidRDefault="009B75EF">
      <w:pPr>
        <w:spacing w:before="100" w:line="261" w:lineRule="auto"/>
        <w:ind w:left="2358" w:right="7440" w:hanging="128"/>
        <w:rPr>
          <w:rFonts w:ascii="Arial"/>
          <w:b/>
          <w:sz w:val="11"/>
          <w:rPrChange w:id="377" w:author="Alicia Lledolara" w:date="2019-01-16T12:20:00Z">
            <w:rPr>
              <w:rFonts w:ascii="Arial"/>
              <w:b/>
              <w:sz w:val="11"/>
            </w:rPr>
          </w:rPrChange>
        </w:rPr>
      </w:pPr>
      <w:r w:rsidRPr="005A72E5">
        <w:rPr>
          <w:rFonts w:ascii="Arial"/>
          <w:b/>
          <w:w w:val="105"/>
          <w:sz w:val="11"/>
          <w:rPrChange w:id="378" w:author="Alicia Lledolara" w:date="2019-01-16T12:20:00Z">
            <w:rPr>
              <w:rFonts w:ascii="Arial"/>
              <w:b/>
              <w:w w:val="105"/>
              <w:sz w:val="11"/>
            </w:rPr>
          </w:rPrChange>
        </w:rPr>
        <w:t xml:space="preserve">Monocyte </w:t>
      </w:r>
      <w:proofErr w:type="spellStart"/>
      <w:proofErr w:type="gramStart"/>
      <w:r w:rsidRPr="005A72E5">
        <w:rPr>
          <w:rFonts w:ascii="Arial"/>
          <w:b/>
          <w:w w:val="105"/>
          <w:sz w:val="11"/>
          <w:rPrChange w:id="379" w:author="Alicia Lledolara" w:date="2019-01-16T12:20:00Z">
            <w:rPr>
              <w:rFonts w:ascii="Arial"/>
              <w:b/>
              <w:w w:val="105"/>
              <w:sz w:val="11"/>
            </w:rPr>
          </w:rPrChange>
        </w:rPr>
        <w:t>eRNA</w:t>
      </w:r>
      <w:proofErr w:type="spellEnd"/>
      <w:proofErr w:type="gramEnd"/>
    </w:p>
    <w:p w14:paraId="51606D59" w14:textId="77777777" w:rsidR="005313F1" w:rsidRPr="005A72E5" w:rsidRDefault="005313F1">
      <w:pPr>
        <w:pStyle w:val="BodyText"/>
        <w:spacing w:before="8"/>
        <w:rPr>
          <w:rFonts w:ascii="Arial"/>
          <w:b/>
          <w:sz w:val="8"/>
          <w:rPrChange w:id="380" w:author="Alicia Lledolara" w:date="2019-01-16T12:20:00Z">
            <w:rPr>
              <w:rFonts w:ascii="Arial"/>
              <w:b/>
              <w:sz w:val="8"/>
            </w:rPr>
          </w:rPrChange>
        </w:rPr>
      </w:pPr>
    </w:p>
    <w:p w14:paraId="7B4FC233" w14:textId="77777777" w:rsidR="005313F1" w:rsidRPr="00BC0FCB" w:rsidRDefault="009B75EF">
      <w:pPr>
        <w:spacing w:before="100" w:line="261" w:lineRule="auto"/>
        <w:ind w:left="2358" w:right="7466" w:hanging="102"/>
        <w:rPr>
          <w:rFonts w:ascii="Arial"/>
          <w:b/>
          <w:sz w:val="11"/>
          <w:lang w:val="es-ES"/>
          <w:rPrChange w:id="381" w:author="Alicia Lledolara" w:date="2019-01-14T14:30:00Z">
            <w:rPr>
              <w:rFonts w:ascii="Arial"/>
              <w:b/>
              <w:sz w:val="11"/>
            </w:rPr>
          </w:rPrChange>
        </w:rPr>
      </w:pPr>
      <w:proofErr w:type="spellStart"/>
      <w:r w:rsidRPr="00BC0FCB">
        <w:rPr>
          <w:rFonts w:ascii="Arial"/>
          <w:b/>
          <w:w w:val="105"/>
          <w:sz w:val="11"/>
          <w:lang w:val="es-ES"/>
          <w:rPrChange w:id="382" w:author="Alicia Lledolara" w:date="2019-01-14T14:30:00Z">
            <w:rPr>
              <w:rFonts w:ascii="Arial"/>
              <w:b/>
              <w:w w:val="105"/>
              <w:sz w:val="11"/>
            </w:rPr>
          </w:rPrChange>
        </w:rPr>
        <w:t>Basophil</w:t>
      </w:r>
      <w:proofErr w:type="spellEnd"/>
      <w:r w:rsidRPr="00BC0FCB">
        <w:rPr>
          <w:rFonts w:ascii="Arial"/>
          <w:b/>
          <w:w w:val="105"/>
          <w:sz w:val="11"/>
          <w:lang w:val="es-ES"/>
          <w:rPrChange w:id="383" w:author="Alicia Lledolara" w:date="2019-01-14T14:30:00Z">
            <w:rPr>
              <w:rFonts w:ascii="Arial"/>
              <w:b/>
              <w:w w:val="105"/>
              <w:sz w:val="11"/>
            </w:rPr>
          </w:rPrChange>
        </w:rPr>
        <w:t xml:space="preserve"> </w:t>
      </w:r>
      <w:proofErr w:type="spellStart"/>
      <w:r w:rsidRPr="00BC0FCB">
        <w:rPr>
          <w:rFonts w:ascii="Arial"/>
          <w:b/>
          <w:w w:val="105"/>
          <w:sz w:val="11"/>
          <w:lang w:val="es-ES"/>
          <w:rPrChange w:id="384" w:author="Alicia Lledolara" w:date="2019-01-14T14:30:00Z">
            <w:rPr>
              <w:rFonts w:ascii="Arial"/>
              <w:b/>
              <w:w w:val="105"/>
              <w:sz w:val="11"/>
            </w:rPr>
          </w:rPrChange>
        </w:rPr>
        <w:t>eRNA</w:t>
      </w:r>
      <w:proofErr w:type="spellEnd"/>
    </w:p>
    <w:p w14:paraId="3DDA1AAF" w14:textId="77777777" w:rsidR="005313F1" w:rsidRPr="00BC0FCB" w:rsidRDefault="005313F1">
      <w:pPr>
        <w:pStyle w:val="BodyText"/>
        <w:spacing w:before="7"/>
        <w:rPr>
          <w:rFonts w:ascii="Arial"/>
          <w:b/>
          <w:sz w:val="14"/>
          <w:lang w:val="es-ES"/>
          <w:rPrChange w:id="385" w:author="Alicia Lledolara" w:date="2019-01-14T14:30:00Z">
            <w:rPr>
              <w:rFonts w:ascii="Arial"/>
              <w:b/>
              <w:sz w:val="14"/>
            </w:rPr>
          </w:rPrChange>
        </w:rPr>
      </w:pPr>
    </w:p>
    <w:p w14:paraId="733E84A9" w14:textId="77777777" w:rsidR="005313F1" w:rsidRDefault="009B75EF">
      <w:pPr>
        <w:spacing w:before="101"/>
        <w:ind w:left="2201"/>
        <w:rPr>
          <w:rFonts w:ascii="Arial"/>
          <w:b/>
          <w:sz w:val="11"/>
        </w:rPr>
      </w:pPr>
      <w:r>
        <w:rPr>
          <w:rFonts w:ascii="Arial"/>
          <w:b/>
          <w:w w:val="105"/>
          <w:sz w:val="11"/>
        </w:rPr>
        <w:t xml:space="preserve">NK </w:t>
      </w:r>
      <w:proofErr w:type="spellStart"/>
      <w:proofErr w:type="gramStart"/>
      <w:r>
        <w:rPr>
          <w:rFonts w:ascii="Arial"/>
          <w:b/>
          <w:w w:val="105"/>
          <w:sz w:val="11"/>
        </w:rPr>
        <w:t>eRNA</w:t>
      </w:r>
      <w:proofErr w:type="spellEnd"/>
      <w:proofErr w:type="gramEnd"/>
    </w:p>
    <w:p w14:paraId="40744679" w14:textId="77777777" w:rsidR="005313F1" w:rsidRDefault="005313F1">
      <w:pPr>
        <w:pStyle w:val="BodyText"/>
        <w:spacing w:before="5"/>
        <w:rPr>
          <w:rFonts w:ascii="Arial"/>
          <w:b/>
          <w:sz w:val="12"/>
        </w:rPr>
      </w:pPr>
    </w:p>
    <w:p w14:paraId="47C06C32" w14:textId="77777777" w:rsidR="005313F1" w:rsidRDefault="005313F1">
      <w:pPr>
        <w:pStyle w:val="BodyText"/>
        <w:spacing w:before="7"/>
        <w:rPr>
          <w:rFonts w:ascii="Arial"/>
          <w:b/>
          <w:sz w:val="8"/>
        </w:rPr>
      </w:pPr>
    </w:p>
    <w:p w14:paraId="3C0384A5" w14:textId="77777777" w:rsidR="005313F1" w:rsidRDefault="009B75EF">
      <w:pPr>
        <w:ind w:left="2921"/>
        <w:rPr>
          <w:rFonts w:ascii="Arial"/>
          <w:sz w:val="9"/>
        </w:rPr>
      </w:pPr>
      <w:r>
        <w:rPr>
          <w:rFonts w:ascii="Arial"/>
          <w:color w:val="4D4D4D"/>
          <w:sz w:val="9"/>
        </w:rPr>
        <w:t xml:space="preserve">0 50 100 150 200 0 50 100 150 200 0 </w:t>
      </w:r>
      <w:proofErr w:type="gramStart"/>
      <w:r>
        <w:rPr>
          <w:rFonts w:ascii="Arial"/>
          <w:color w:val="4D4D4D"/>
          <w:sz w:val="9"/>
        </w:rPr>
        <w:t>50  100</w:t>
      </w:r>
      <w:proofErr w:type="gramEnd"/>
      <w:r>
        <w:rPr>
          <w:rFonts w:ascii="Arial"/>
          <w:color w:val="4D4D4D"/>
          <w:sz w:val="9"/>
        </w:rPr>
        <w:t xml:space="preserve"> 150 200 0 50  100 150 200</w:t>
      </w:r>
    </w:p>
    <w:p w14:paraId="6E04768B" w14:textId="77777777" w:rsidR="005313F1" w:rsidRDefault="009B75EF">
      <w:pPr>
        <w:spacing w:before="61"/>
        <w:ind w:right="905"/>
        <w:jc w:val="center"/>
        <w:rPr>
          <w:rFonts w:ascii="Arial"/>
          <w:b/>
          <w:sz w:val="11"/>
        </w:rPr>
      </w:pPr>
      <w:r>
        <w:rPr>
          <w:rFonts w:ascii="Arial"/>
          <w:b/>
          <w:w w:val="105"/>
          <w:sz w:val="11"/>
        </w:rPr>
        <w:t>Enrichment significance (-log</w:t>
      </w:r>
      <w:r>
        <w:rPr>
          <w:rFonts w:ascii="Arial"/>
          <w:b/>
          <w:w w:val="105"/>
          <w:position w:val="-3"/>
          <w:sz w:val="6"/>
        </w:rPr>
        <w:t>10</w:t>
      </w:r>
      <w:r>
        <w:rPr>
          <w:rFonts w:ascii="Arial"/>
          <w:b/>
          <w:w w:val="105"/>
          <w:sz w:val="11"/>
        </w:rPr>
        <w:t>FDR)</w:t>
      </w:r>
    </w:p>
    <w:p w14:paraId="3C44B313" w14:textId="77777777" w:rsidR="005313F1" w:rsidRDefault="005313F1">
      <w:pPr>
        <w:pStyle w:val="BodyText"/>
        <w:spacing w:before="10"/>
        <w:rPr>
          <w:rFonts w:ascii="Arial"/>
          <w:b/>
          <w:sz w:val="16"/>
        </w:rPr>
      </w:pPr>
    </w:p>
    <w:p w14:paraId="3296AE0E" w14:textId="77777777" w:rsidR="005313F1" w:rsidRDefault="009B75EF">
      <w:pPr>
        <w:spacing w:before="98" w:line="256" w:lineRule="auto"/>
        <w:ind w:left="377" w:right="1341"/>
        <w:jc w:val="both"/>
      </w:pPr>
      <w:r>
        <w:rPr>
          <w:w w:val="110"/>
        </w:rPr>
        <w:t xml:space="preserve">Figure 5.6: Enrichment of </w:t>
      </w:r>
      <w:proofErr w:type="spellStart"/>
      <w:r>
        <w:rPr>
          <w:spacing w:val="-3"/>
          <w:w w:val="110"/>
        </w:rPr>
        <w:t>PsA</w:t>
      </w:r>
      <w:proofErr w:type="spellEnd"/>
      <w:r>
        <w:rPr>
          <w:spacing w:val="-3"/>
          <w:w w:val="110"/>
        </w:rPr>
        <w:t xml:space="preserve"> </w:t>
      </w:r>
      <w:r>
        <w:rPr>
          <w:w w:val="110"/>
        </w:rPr>
        <w:t xml:space="preserve">DOCs for the </w:t>
      </w:r>
      <w:r>
        <w:rPr>
          <w:spacing w:val="-4"/>
          <w:w w:val="110"/>
        </w:rPr>
        <w:t xml:space="preserve">FANTOM5 </w:t>
      </w:r>
      <w:proofErr w:type="spellStart"/>
      <w:proofErr w:type="gramStart"/>
      <w:r>
        <w:rPr>
          <w:w w:val="110"/>
        </w:rPr>
        <w:t>eRNA</w:t>
      </w:r>
      <w:proofErr w:type="spellEnd"/>
      <w:proofErr w:type="gramEnd"/>
      <w:r>
        <w:rPr>
          <w:w w:val="110"/>
        </w:rPr>
        <w:t xml:space="preserve"> dataset. Robust enhancers have been defined as those detected at the genome-wide significant level </w:t>
      </w:r>
      <w:r>
        <w:rPr>
          <w:spacing w:val="-6"/>
          <w:w w:val="110"/>
        </w:rPr>
        <w:t xml:space="preserve">in </w:t>
      </w:r>
      <w:r>
        <w:rPr>
          <w:w w:val="110"/>
        </w:rPr>
        <w:t xml:space="preserve">at least one primary cell type or tissue. Permissive enhancers are all detected </w:t>
      </w:r>
      <w:proofErr w:type="spellStart"/>
      <w:proofErr w:type="gramStart"/>
      <w:r>
        <w:rPr>
          <w:w w:val="110"/>
        </w:rPr>
        <w:t>eRNAs</w:t>
      </w:r>
      <w:proofErr w:type="spellEnd"/>
      <w:proofErr w:type="gramEnd"/>
      <w:r>
        <w:rPr>
          <w:w w:val="110"/>
        </w:rPr>
        <w:t xml:space="preserve"> but</w:t>
      </w:r>
      <w:r>
        <w:rPr>
          <w:spacing w:val="-11"/>
          <w:w w:val="110"/>
        </w:rPr>
        <w:t xml:space="preserve"> </w:t>
      </w:r>
      <w:r>
        <w:rPr>
          <w:w w:val="110"/>
        </w:rPr>
        <w:t>not</w:t>
      </w:r>
      <w:r>
        <w:rPr>
          <w:spacing w:val="-11"/>
          <w:w w:val="110"/>
        </w:rPr>
        <w:t xml:space="preserve"> </w:t>
      </w:r>
      <w:r>
        <w:rPr>
          <w:w w:val="110"/>
        </w:rPr>
        <w:t>passing</w:t>
      </w:r>
      <w:r>
        <w:rPr>
          <w:spacing w:val="-11"/>
          <w:w w:val="110"/>
        </w:rPr>
        <w:t xml:space="preserve"> </w:t>
      </w:r>
      <w:r>
        <w:rPr>
          <w:w w:val="110"/>
        </w:rPr>
        <w:t>genome-wide</w:t>
      </w:r>
      <w:r>
        <w:rPr>
          <w:spacing w:val="-11"/>
          <w:w w:val="110"/>
        </w:rPr>
        <w:t xml:space="preserve"> </w:t>
      </w:r>
      <w:r>
        <w:rPr>
          <w:w w:val="110"/>
        </w:rPr>
        <w:t>filtering</w:t>
      </w:r>
      <w:r>
        <w:rPr>
          <w:spacing w:val="-11"/>
          <w:w w:val="110"/>
        </w:rPr>
        <w:t xml:space="preserve"> </w:t>
      </w:r>
      <w:r>
        <w:rPr>
          <w:w w:val="110"/>
        </w:rPr>
        <w:t>criteria</w:t>
      </w:r>
      <w:r>
        <w:rPr>
          <w:spacing w:val="-10"/>
          <w:w w:val="110"/>
        </w:rPr>
        <w:t xml:space="preserve"> </w:t>
      </w:r>
      <w:r>
        <w:rPr>
          <w:w w:val="110"/>
        </w:rPr>
        <w:t>(</w:t>
      </w:r>
      <w:proofErr w:type="spellStart"/>
      <w:r>
        <w:rPr>
          <w:w w:val="110"/>
        </w:rPr>
        <w:t>Andersson</w:t>
      </w:r>
      <w:proofErr w:type="spellEnd"/>
      <w:r>
        <w:rPr>
          <w:spacing w:val="-11"/>
          <w:w w:val="110"/>
        </w:rPr>
        <w:t xml:space="preserve"> </w:t>
      </w:r>
      <w:r>
        <w:rPr>
          <w:w w:val="110"/>
        </w:rPr>
        <w:t>et</w:t>
      </w:r>
      <w:r>
        <w:rPr>
          <w:spacing w:val="-11"/>
          <w:w w:val="110"/>
        </w:rPr>
        <w:t xml:space="preserve"> </w:t>
      </w:r>
      <w:r>
        <w:rPr>
          <w:w w:val="110"/>
        </w:rPr>
        <w:t>al.</w:t>
      </w:r>
      <w:r>
        <w:rPr>
          <w:spacing w:val="-11"/>
          <w:w w:val="110"/>
        </w:rPr>
        <w:t xml:space="preserve"> </w:t>
      </w:r>
      <w:r>
        <w:rPr>
          <w:w w:val="110"/>
        </w:rPr>
        <w:t>2014).</w:t>
      </w:r>
      <w:r>
        <w:rPr>
          <w:spacing w:val="7"/>
          <w:w w:val="110"/>
        </w:rPr>
        <w:t xml:space="preserve"> </w:t>
      </w:r>
      <w:r>
        <w:rPr>
          <w:w w:val="110"/>
        </w:rPr>
        <w:t>Robust</w:t>
      </w:r>
      <w:r>
        <w:rPr>
          <w:spacing w:val="-11"/>
          <w:w w:val="110"/>
        </w:rPr>
        <w:t xml:space="preserve"> </w:t>
      </w:r>
      <w:r>
        <w:rPr>
          <w:w w:val="110"/>
        </w:rPr>
        <w:t>enhancers represent</w:t>
      </w:r>
      <w:r>
        <w:rPr>
          <w:spacing w:val="-16"/>
          <w:w w:val="110"/>
        </w:rPr>
        <w:t xml:space="preserve"> </w:t>
      </w:r>
      <w:r>
        <w:rPr>
          <w:w w:val="110"/>
        </w:rPr>
        <w:t>a</w:t>
      </w:r>
      <w:r>
        <w:rPr>
          <w:spacing w:val="-17"/>
          <w:w w:val="110"/>
        </w:rPr>
        <w:t xml:space="preserve"> </w:t>
      </w:r>
      <w:r>
        <w:rPr>
          <w:w w:val="110"/>
        </w:rPr>
        <w:t>subset</w:t>
      </w:r>
      <w:r>
        <w:rPr>
          <w:spacing w:val="-16"/>
          <w:w w:val="110"/>
        </w:rPr>
        <w:t xml:space="preserve"> </w:t>
      </w:r>
      <w:r>
        <w:rPr>
          <w:w w:val="110"/>
        </w:rPr>
        <w:t>of</w:t>
      </w:r>
      <w:r>
        <w:rPr>
          <w:spacing w:val="-17"/>
          <w:w w:val="110"/>
        </w:rPr>
        <w:t xml:space="preserve"> </w:t>
      </w:r>
      <w:r>
        <w:rPr>
          <w:w w:val="110"/>
        </w:rPr>
        <w:t>the</w:t>
      </w:r>
      <w:r>
        <w:rPr>
          <w:spacing w:val="-16"/>
          <w:w w:val="110"/>
        </w:rPr>
        <w:t xml:space="preserve"> </w:t>
      </w:r>
      <w:r>
        <w:rPr>
          <w:w w:val="110"/>
        </w:rPr>
        <w:t>permissive</w:t>
      </w:r>
      <w:r>
        <w:rPr>
          <w:spacing w:val="-16"/>
          <w:w w:val="110"/>
        </w:rPr>
        <w:t xml:space="preserve"> </w:t>
      </w:r>
      <w:r>
        <w:rPr>
          <w:w w:val="110"/>
        </w:rPr>
        <w:t>enhancers.</w:t>
      </w:r>
      <w:r>
        <w:rPr>
          <w:spacing w:val="-4"/>
          <w:w w:val="110"/>
        </w:rPr>
        <w:t xml:space="preserve"> </w:t>
      </w:r>
      <w:r>
        <w:rPr>
          <w:w w:val="110"/>
        </w:rPr>
        <w:t>Significance</w:t>
      </w:r>
      <w:r>
        <w:rPr>
          <w:spacing w:val="-16"/>
          <w:w w:val="110"/>
        </w:rPr>
        <w:t xml:space="preserve"> </w:t>
      </w:r>
      <w:r>
        <w:rPr>
          <w:w w:val="110"/>
        </w:rPr>
        <w:t>is</w:t>
      </w:r>
      <w:r>
        <w:rPr>
          <w:spacing w:val="-16"/>
          <w:w w:val="110"/>
        </w:rPr>
        <w:t xml:space="preserve"> </w:t>
      </w:r>
      <w:r>
        <w:rPr>
          <w:w w:val="110"/>
        </w:rPr>
        <w:t>considered</w:t>
      </w:r>
      <w:r>
        <w:rPr>
          <w:spacing w:val="-16"/>
          <w:w w:val="110"/>
        </w:rPr>
        <w:t xml:space="preserve"> </w:t>
      </w:r>
      <w:r>
        <w:rPr>
          <w:w w:val="110"/>
        </w:rPr>
        <w:t>for</w:t>
      </w:r>
      <w:r>
        <w:rPr>
          <w:spacing w:val="-17"/>
          <w:w w:val="110"/>
        </w:rPr>
        <w:t xml:space="preserve"> </w:t>
      </w:r>
      <w:r>
        <w:rPr>
          <w:w w:val="110"/>
        </w:rPr>
        <w:t>FDR</w:t>
      </w:r>
      <w:r>
        <w:rPr>
          <w:i/>
          <w:w w:val="110"/>
        </w:rPr>
        <w:t>&lt;</w:t>
      </w:r>
      <w:r>
        <w:rPr>
          <w:w w:val="110"/>
        </w:rPr>
        <w:t>0.01.</w:t>
      </w:r>
    </w:p>
    <w:p w14:paraId="59A013DE" w14:textId="77777777" w:rsidR="005313F1" w:rsidRDefault="005313F1">
      <w:pPr>
        <w:pStyle w:val="BodyText"/>
        <w:rPr>
          <w:sz w:val="26"/>
        </w:rPr>
      </w:pPr>
    </w:p>
    <w:p w14:paraId="6D27221C" w14:textId="7387248D" w:rsidR="005313F1" w:rsidRDefault="009B75EF">
      <w:pPr>
        <w:pStyle w:val="BodyText"/>
        <w:spacing w:before="189" w:line="415" w:lineRule="auto"/>
        <w:ind w:left="377" w:right="1342" w:firstLine="566"/>
        <w:jc w:val="both"/>
      </w:pPr>
      <w:r>
        <w:rPr>
          <w:w w:val="110"/>
        </w:rPr>
        <w:t>From the di</w:t>
      </w:r>
      <w:r>
        <w:rPr>
          <w:rFonts w:ascii="Arial"/>
          <w:w w:val="110"/>
        </w:rPr>
        <w:t>ff</w:t>
      </w:r>
      <w:r>
        <w:rPr>
          <w:w w:val="110"/>
        </w:rPr>
        <w:t>erential analysis between</w:t>
      </w:r>
      <w:del w:id="386" w:author="Microsoft Office User" w:date="2018-12-24T10:32:00Z">
        <w:r w:rsidDel="005C778C">
          <w:rPr>
            <w:w w:val="110"/>
          </w:rPr>
          <w:delText xml:space="preserve"> SF </w:delText>
        </w:r>
      </w:del>
      <w:ins w:id="387" w:author="Microsoft Office User" w:date="2018-12-24T10:32:00Z">
        <w:r w:rsidR="005C778C">
          <w:rPr>
            <w:w w:val="110"/>
          </w:rPr>
          <w:t xml:space="preserve"> synovial fluid </w:t>
        </w:r>
      </w:ins>
      <w:r>
        <w:rPr>
          <w:w w:val="110"/>
        </w:rPr>
        <w:t>and</w:t>
      </w:r>
      <w:del w:id="388" w:author="Microsoft Office User" w:date="2018-12-24T10:57:00Z">
        <w:r w:rsidDel="00F6443C">
          <w:rPr>
            <w:w w:val="110"/>
          </w:rPr>
          <w:delText xml:space="preserve"> PB,</w:delText>
        </w:r>
      </w:del>
      <w:ins w:id="389" w:author="Microsoft Office User" w:date="2018-12-24T10:57:00Z">
        <w:r w:rsidR="00F6443C">
          <w:rPr>
            <w:w w:val="110"/>
          </w:rPr>
          <w:t xml:space="preserve"> peripheral blood,</w:t>
        </w:r>
      </w:ins>
      <w:r>
        <w:rPr>
          <w:w w:val="110"/>
        </w:rPr>
        <w:t xml:space="preserve"> a number of </w:t>
      </w:r>
      <w:r>
        <w:rPr>
          <w:spacing w:val="-4"/>
          <w:w w:val="110"/>
        </w:rPr>
        <w:t xml:space="preserve">DARs were </w:t>
      </w:r>
      <w:r>
        <w:rPr>
          <w:w w:val="110"/>
        </w:rPr>
        <w:t xml:space="preserve">overlapping a gene body </w:t>
      </w:r>
      <w:r>
        <w:rPr>
          <w:spacing w:val="-4"/>
          <w:w w:val="110"/>
        </w:rPr>
        <w:t xml:space="preserve">(Table </w:t>
      </w:r>
      <w:r>
        <w:rPr>
          <w:w w:val="110"/>
        </w:rPr>
        <w:t xml:space="preserve">5.4). Interestingly, the majority were </w:t>
      </w:r>
      <w:r>
        <w:rPr>
          <w:spacing w:val="-3"/>
          <w:w w:val="110"/>
        </w:rPr>
        <w:t xml:space="preserve">located </w:t>
      </w:r>
      <w:r>
        <w:rPr>
          <w:w w:val="110"/>
        </w:rPr>
        <w:t>within introns instead of untranslated regions (UTRs) annotated as weak or strong enhancers according to the cell type specific chromatin segmentation</w:t>
      </w:r>
      <w:r>
        <w:rPr>
          <w:spacing w:val="-40"/>
          <w:w w:val="110"/>
        </w:rPr>
        <w:t xml:space="preserve"> </w:t>
      </w:r>
      <w:r>
        <w:rPr>
          <w:w w:val="110"/>
        </w:rPr>
        <w:t>map previously</w:t>
      </w:r>
      <w:r>
        <w:rPr>
          <w:spacing w:val="-6"/>
          <w:w w:val="110"/>
        </w:rPr>
        <w:t xml:space="preserve"> </w:t>
      </w:r>
      <w:r>
        <w:rPr>
          <w:w w:val="110"/>
        </w:rPr>
        <w:t>illustrated.</w:t>
      </w:r>
    </w:p>
    <w:p w14:paraId="11546CAF" w14:textId="77777777" w:rsidR="005313F1" w:rsidRDefault="005313F1">
      <w:pPr>
        <w:pStyle w:val="BodyText"/>
        <w:spacing w:before="6"/>
        <w:rPr>
          <w:sz w:val="8"/>
        </w:rPr>
      </w:pPr>
    </w:p>
    <w:tbl>
      <w:tblPr>
        <w:tblW w:w="0" w:type="auto"/>
        <w:tblInd w:w="1030" w:type="dxa"/>
        <w:tblLayout w:type="fixed"/>
        <w:tblCellMar>
          <w:left w:w="0" w:type="dxa"/>
          <w:right w:w="0" w:type="dxa"/>
        </w:tblCellMar>
        <w:tblLook w:val="01E0" w:firstRow="1" w:lastRow="1" w:firstColumn="1" w:lastColumn="1" w:noHBand="0" w:noVBand="0"/>
      </w:tblPr>
      <w:tblGrid>
        <w:gridCol w:w="1121"/>
        <w:gridCol w:w="1356"/>
        <w:gridCol w:w="2231"/>
        <w:gridCol w:w="1388"/>
        <w:gridCol w:w="1055"/>
      </w:tblGrid>
      <w:tr w:rsidR="005313F1" w14:paraId="24579C6F" w14:textId="77777777">
        <w:trPr>
          <w:trHeight w:val="683"/>
        </w:trPr>
        <w:tc>
          <w:tcPr>
            <w:tcW w:w="1121" w:type="dxa"/>
            <w:tcBorders>
              <w:top w:val="single" w:sz="8" w:space="0" w:color="000000"/>
              <w:bottom w:val="single" w:sz="6" w:space="0" w:color="000000"/>
            </w:tcBorders>
          </w:tcPr>
          <w:p w14:paraId="6EDA2740" w14:textId="77777777" w:rsidR="005313F1" w:rsidRDefault="009B75EF">
            <w:pPr>
              <w:pStyle w:val="TableParagraph"/>
              <w:spacing w:before="44"/>
              <w:ind w:right="117"/>
              <w:jc w:val="center"/>
              <w:rPr>
                <w:sz w:val="24"/>
              </w:rPr>
            </w:pPr>
            <w:r>
              <w:rPr>
                <w:w w:val="115"/>
                <w:sz w:val="24"/>
              </w:rPr>
              <w:t xml:space="preserve">Cell </w:t>
            </w:r>
            <w:r>
              <w:rPr>
                <w:spacing w:val="-5"/>
                <w:w w:val="115"/>
                <w:sz w:val="24"/>
              </w:rPr>
              <w:t>type</w:t>
            </w:r>
          </w:p>
        </w:tc>
        <w:tc>
          <w:tcPr>
            <w:tcW w:w="1356" w:type="dxa"/>
            <w:tcBorders>
              <w:top w:val="single" w:sz="8" w:space="0" w:color="000000"/>
              <w:bottom w:val="single" w:sz="6" w:space="0" w:color="000000"/>
            </w:tcBorders>
          </w:tcPr>
          <w:p w14:paraId="4220AC80" w14:textId="77777777" w:rsidR="005313F1" w:rsidRDefault="009B75EF">
            <w:pPr>
              <w:pStyle w:val="TableParagraph"/>
              <w:spacing w:before="44" w:line="252" w:lineRule="auto"/>
              <w:ind w:left="119" w:firstLine="98"/>
              <w:rPr>
                <w:sz w:val="24"/>
              </w:rPr>
            </w:pPr>
            <w:r>
              <w:rPr>
                <w:w w:val="115"/>
                <w:sz w:val="24"/>
              </w:rPr>
              <w:t>DARs in gene body</w:t>
            </w:r>
          </w:p>
        </w:tc>
        <w:tc>
          <w:tcPr>
            <w:tcW w:w="2231" w:type="dxa"/>
            <w:tcBorders>
              <w:top w:val="single" w:sz="8" w:space="0" w:color="000000"/>
              <w:bottom w:val="single" w:sz="6" w:space="0" w:color="000000"/>
            </w:tcBorders>
          </w:tcPr>
          <w:p w14:paraId="7A8673DA" w14:textId="77777777" w:rsidR="005313F1" w:rsidRDefault="009B75EF">
            <w:pPr>
              <w:pStyle w:val="TableParagraph"/>
              <w:spacing w:before="44" w:line="252" w:lineRule="auto"/>
              <w:ind w:left="120" w:right="29" w:firstLine="118"/>
              <w:rPr>
                <w:sz w:val="24"/>
              </w:rPr>
            </w:pPr>
            <w:r>
              <w:rPr>
                <w:w w:val="115"/>
                <w:sz w:val="24"/>
              </w:rPr>
              <w:t xml:space="preserve">Gene with more than one </w:t>
            </w:r>
            <w:proofErr w:type="spellStart"/>
            <w:r>
              <w:rPr>
                <w:w w:val="115"/>
                <w:sz w:val="24"/>
              </w:rPr>
              <w:t>one</w:t>
            </w:r>
            <w:proofErr w:type="spellEnd"/>
            <w:r>
              <w:rPr>
                <w:w w:val="115"/>
                <w:sz w:val="24"/>
              </w:rPr>
              <w:t xml:space="preserve"> DAR</w:t>
            </w:r>
          </w:p>
        </w:tc>
        <w:tc>
          <w:tcPr>
            <w:tcW w:w="1388" w:type="dxa"/>
            <w:tcBorders>
              <w:top w:val="single" w:sz="8" w:space="0" w:color="000000"/>
              <w:bottom w:val="single" w:sz="6" w:space="0" w:color="000000"/>
            </w:tcBorders>
          </w:tcPr>
          <w:p w14:paraId="13176BBB" w14:textId="77777777" w:rsidR="005313F1" w:rsidRDefault="009B75EF">
            <w:pPr>
              <w:pStyle w:val="TableParagraph"/>
              <w:spacing w:before="44"/>
              <w:ind w:left="99" w:right="98"/>
              <w:jc w:val="center"/>
              <w:rPr>
                <w:sz w:val="24"/>
              </w:rPr>
            </w:pPr>
            <w:r>
              <w:rPr>
                <w:w w:val="115"/>
                <w:sz w:val="24"/>
              </w:rPr>
              <w:t>Enhancers</w:t>
            </w:r>
          </w:p>
        </w:tc>
        <w:tc>
          <w:tcPr>
            <w:tcW w:w="1055" w:type="dxa"/>
            <w:tcBorders>
              <w:top w:val="single" w:sz="8" w:space="0" w:color="000000"/>
              <w:bottom w:val="single" w:sz="6" w:space="0" w:color="000000"/>
            </w:tcBorders>
          </w:tcPr>
          <w:p w14:paraId="048CB064" w14:textId="77777777" w:rsidR="005313F1" w:rsidRDefault="009B75EF">
            <w:pPr>
              <w:pStyle w:val="TableParagraph"/>
              <w:spacing w:before="44"/>
              <w:ind w:left="100" w:right="99"/>
              <w:jc w:val="center"/>
              <w:rPr>
                <w:sz w:val="24"/>
              </w:rPr>
            </w:pPr>
            <w:r>
              <w:rPr>
                <w:w w:val="120"/>
                <w:sz w:val="24"/>
              </w:rPr>
              <w:t>Introns</w:t>
            </w:r>
          </w:p>
        </w:tc>
      </w:tr>
      <w:tr w:rsidR="005313F1" w14:paraId="63DFA64D" w14:textId="77777777">
        <w:trPr>
          <w:trHeight w:val="36"/>
        </w:trPr>
        <w:tc>
          <w:tcPr>
            <w:tcW w:w="1121" w:type="dxa"/>
            <w:tcBorders>
              <w:top w:val="single" w:sz="6" w:space="0" w:color="000000"/>
              <w:bottom w:val="single" w:sz="6" w:space="0" w:color="000000"/>
            </w:tcBorders>
          </w:tcPr>
          <w:p w14:paraId="50191954" w14:textId="77777777" w:rsidR="005313F1" w:rsidRDefault="005313F1">
            <w:pPr>
              <w:pStyle w:val="TableParagraph"/>
              <w:rPr>
                <w:sz w:val="2"/>
              </w:rPr>
            </w:pPr>
          </w:p>
        </w:tc>
        <w:tc>
          <w:tcPr>
            <w:tcW w:w="1356" w:type="dxa"/>
            <w:tcBorders>
              <w:top w:val="single" w:sz="6" w:space="0" w:color="000000"/>
              <w:bottom w:val="single" w:sz="6" w:space="0" w:color="000000"/>
            </w:tcBorders>
          </w:tcPr>
          <w:p w14:paraId="6DED7E89" w14:textId="77777777" w:rsidR="005313F1" w:rsidRDefault="005313F1">
            <w:pPr>
              <w:pStyle w:val="TableParagraph"/>
              <w:rPr>
                <w:sz w:val="2"/>
              </w:rPr>
            </w:pPr>
          </w:p>
        </w:tc>
        <w:tc>
          <w:tcPr>
            <w:tcW w:w="2231" w:type="dxa"/>
            <w:tcBorders>
              <w:top w:val="single" w:sz="6" w:space="0" w:color="000000"/>
              <w:bottom w:val="single" w:sz="6" w:space="0" w:color="000000"/>
            </w:tcBorders>
          </w:tcPr>
          <w:p w14:paraId="4B1C3180" w14:textId="77777777" w:rsidR="005313F1" w:rsidRDefault="005313F1">
            <w:pPr>
              <w:pStyle w:val="TableParagraph"/>
              <w:rPr>
                <w:sz w:val="2"/>
              </w:rPr>
            </w:pPr>
          </w:p>
        </w:tc>
        <w:tc>
          <w:tcPr>
            <w:tcW w:w="1388" w:type="dxa"/>
            <w:tcBorders>
              <w:top w:val="single" w:sz="6" w:space="0" w:color="000000"/>
              <w:bottom w:val="single" w:sz="6" w:space="0" w:color="000000"/>
            </w:tcBorders>
          </w:tcPr>
          <w:p w14:paraId="13A3CC5A" w14:textId="77777777" w:rsidR="005313F1" w:rsidRDefault="005313F1">
            <w:pPr>
              <w:pStyle w:val="TableParagraph"/>
              <w:rPr>
                <w:sz w:val="2"/>
              </w:rPr>
            </w:pPr>
          </w:p>
        </w:tc>
        <w:tc>
          <w:tcPr>
            <w:tcW w:w="1055" w:type="dxa"/>
            <w:tcBorders>
              <w:top w:val="single" w:sz="6" w:space="0" w:color="000000"/>
              <w:bottom w:val="single" w:sz="6" w:space="0" w:color="000000"/>
            </w:tcBorders>
          </w:tcPr>
          <w:p w14:paraId="0DE34BCD" w14:textId="77777777" w:rsidR="005313F1" w:rsidRDefault="005313F1">
            <w:pPr>
              <w:pStyle w:val="TableParagraph"/>
              <w:rPr>
                <w:sz w:val="2"/>
              </w:rPr>
            </w:pPr>
          </w:p>
        </w:tc>
      </w:tr>
      <w:tr w:rsidR="005313F1" w14:paraId="2955742F" w14:textId="77777777">
        <w:trPr>
          <w:trHeight w:val="317"/>
        </w:trPr>
        <w:tc>
          <w:tcPr>
            <w:tcW w:w="1121" w:type="dxa"/>
            <w:tcBorders>
              <w:top w:val="single" w:sz="6" w:space="0" w:color="000000"/>
            </w:tcBorders>
          </w:tcPr>
          <w:p w14:paraId="15FBC5F8" w14:textId="77777777" w:rsidR="005313F1" w:rsidRDefault="009B75EF">
            <w:pPr>
              <w:pStyle w:val="TableParagraph"/>
              <w:spacing w:before="9" w:line="288" w:lineRule="exact"/>
              <w:ind w:right="127"/>
              <w:jc w:val="center"/>
              <w:rPr>
                <w:sz w:val="18"/>
              </w:rPr>
            </w:pPr>
            <w:r>
              <w:rPr>
                <w:w w:val="110"/>
                <w:sz w:val="24"/>
              </w:rPr>
              <w:t>CD14</w:t>
            </w:r>
            <w:r>
              <w:rPr>
                <w:w w:val="110"/>
                <w:position w:val="9"/>
                <w:sz w:val="18"/>
              </w:rPr>
              <w:t>+</w:t>
            </w:r>
          </w:p>
        </w:tc>
        <w:tc>
          <w:tcPr>
            <w:tcW w:w="1356" w:type="dxa"/>
            <w:tcBorders>
              <w:top w:val="single" w:sz="6" w:space="0" w:color="000000"/>
            </w:tcBorders>
          </w:tcPr>
          <w:p w14:paraId="76E68771" w14:textId="77777777" w:rsidR="005313F1" w:rsidRDefault="009B75EF">
            <w:pPr>
              <w:pStyle w:val="TableParagraph"/>
              <w:spacing w:before="43" w:line="254" w:lineRule="exact"/>
              <w:ind w:left="361" w:right="361"/>
              <w:jc w:val="center"/>
              <w:rPr>
                <w:sz w:val="24"/>
              </w:rPr>
            </w:pPr>
            <w:r>
              <w:rPr>
                <w:w w:val="110"/>
                <w:sz w:val="24"/>
              </w:rPr>
              <w:t>2,357</w:t>
            </w:r>
          </w:p>
        </w:tc>
        <w:tc>
          <w:tcPr>
            <w:tcW w:w="2231" w:type="dxa"/>
            <w:tcBorders>
              <w:top w:val="single" w:sz="6" w:space="0" w:color="000000"/>
            </w:tcBorders>
          </w:tcPr>
          <w:p w14:paraId="04E6FDC7" w14:textId="77777777" w:rsidR="005313F1" w:rsidRDefault="009B75EF">
            <w:pPr>
              <w:pStyle w:val="TableParagraph"/>
              <w:spacing w:before="43" w:line="254" w:lineRule="exact"/>
              <w:ind w:left="898" w:right="897"/>
              <w:jc w:val="center"/>
              <w:rPr>
                <w:sz w:val="24"/>
              </w:rPr>
            </w:pPr>
            <w:r>
              <w:rPr>
                <w:w w:val="110"/>
                <w:sz w:val="24"/>
              </w:rPr>
              <w:t>744</w:t>
            </w:r>
          </w:p>
        </w:tc>
        <w:tc>
          <w:tcPr>
            <w:tcW w:w="1388" w:type="dxa"/>
            <w:tcBorders>
              <w:top w:val="single" w:sz="6" w:space="0" w:color="000000"/>
            </w:tcBorders>
          </w:tcPr>
          <w:p w14:paraId="2CA27B5C" w14:textId="77777777" w:rsidR="005313F1" w:rsidRDefault="009B75EF">
            <w:pPr>
              <w:pStyle w:val="TableParagraph"/>
              <w:spacing w:before="43" w:line="254" w:lineRule="exact"/>
              <w:ind w:left="99" w:right="98"/>
              <w:jc w:val="center"/>
              <w:rPr>
                <w:sz w:val="24"/>
              </w:rPr>
            </w:pPr>
            <w:r>
              <w:rPr>
                <w:w w:val="110"/>
                <w:sz w:val="24"/>
              </w:rPr>
              <w:t>1,775</w:t>
            </w:r>
          </w:p>
        </w:tc>
        <w:tc>
          <w:tcPr>
            <w:tcW w:w="1055" w:type="dxa"/>
            <w:tcBorders>
              <w:top w:val="single" w:sz="6" w:space="0" w:color="000000"/>
            </w:tcBorders>
          </w:tcPr>
          <w:p w14:paraId="70633782" w14:textId="77777777" w:rsidR="005313F1" w:rsidRDefault="009B75EF">
            <w:pPr>
              <w:pStyle w:val="TableParagraph"/>
              <w:spacing w:before="43" w:line="254" w:lineRule="exact"/>
              <w:ind w:left="100" w:right="99"/>
              <w:jc w:val="center"/>
              <w:rPr>
                <w:sz w:val="24"/>
              </w:rPr>
            </w:pPr>
            <w:r>
              <w:rPr>
                <w:w w:val="110"/>
                <w:sz w:val="24"/>
              </w:rPr>
              <w:t>1,920</w:t>
            </w:r>
          </w:p>
        </w:tc>
      </w:tr>
      <w:tr w:rsidR="005313F1" w14:paraId="1EC92127" w14:textId="77777777">
        <w:trPr>
          <w:trHeight w:val="288"/>
        </w:trPr>
        <w:tc>
          <w:tcPr>
            <w:tcW w:w="1121" w:type="dxa"/>
          </w:tcPr>
          <w:p w14:paraId="4E56EF96" w14:textId="77777777" w:rsidR="005313F1" w:rsidRDefault="009B75EF">
            <w:pPr>
              <w:pStyle w:val="TableParagraph"/>
              <w:spacing w:line="269" w:lineRule="exact"/>
              <w:ind w:right="127"/>
              <w:jc w:val="center"/>
              <w:rPr>
                <w:sz w:val="18"/>
              </w:rPr>
            </w:pPr>
            <w:r>
              <w:rPr>
                <w:w w:val="110"/>
                <w:sz w:val="24"/>
              </w:rPr>
              <w:t>CD4</w:t>
            </w:r>
            <w:r>
              <w:rPr>
                <w:w w:val="110"/>
                <w:position w:val="9"/>
                <w:sz w:val="18"/>
              </w:rPr>
              <w:t>+</w:t>
            </w:r>
          </w:p>
        </w:tc>
        <w:tc>
          <w:tcPr>
            <w:tcW w:w="1356" w:type="dxa"/>
          </w:tcPr>
          <w:p w14:paraId="78323664" w14:textId="77777777" w:rsidR="005313F1" w:rsidRDefault="009B75EF">
            <w:pPr>
              <w:pStyle w:val="TableParagraph"/>
              <w:spacing w:before="15" w:line="254" w:lineRule="exact"/>
              <w:ind w:left="361" w:right="361"/>
              <w:jc w:val="center"/>
              <w:rPr>
                <w:sz w:val="24"/>
              </w:rPr>
            </w:pPr>
            <w:r>
              <w:rPr>
                <w:w w:val="110"/>
                <w:sz w:val="24"/>
              </w:rPr>
              <w:t>700</w:t>
            </w:r>
          </w:p>
        </w:tc>
        <w:tc>
          <w:tcPr>
            <w:tcW w:w="2231" w:type="dxa"/>
          </w:tcPr>
          <w:p w14:paraId="395D7F8F" w14:textId="77777777" w:rsidR="005313F1" w:rsidRDefault="009B75EF">
            <w:pPr>
              <w:pStyle w:val="TableParagraph"/>
              <w:spacing w:before="15" w:line="254" w:lineRule="exact"/>
              <w:ind w:left="898" w:right="897"/>
              <w:jc w:val="center"/>
              <w:rPr>
                <w:sz w:val="24"/>
              </w:rPr>
            </w:pPr>
            <w:r>
              <w:rPr>
                <w:w w:val="110"/>
                <w:sz w:val="24"/>
              </w:rPr>
              <w:t>99</w:t>
            </w:r>
          </w:p>
        </w:tc>
        <w:tc>
          <w:tcPr>
            <w:tcW w:w="1388" w:type="dxa"/>
          </w:tcPr>
          <w:p w14:paraId="52F353B6" w14:textId="77777777" w:rsidR="005313F1" w:rsidRDefault="009B75EF">
            <w:pPr>
              <w:pStyle w:val="TableParagraph"/>
              <w:spacing w:before="15" w:line="254" w:lineRule="exact"/>
              <w:ind w:left="99" w:right="98"/>
              <w:jc w:val="center"/>
              <w:rPr>
                <w:sz w:val="24"/>
              </w:rPr>
            </w:pPr>
            <w:r>
              <w:rPr>
                <w:w w:val="110"/>
                <w:sz w:val="24"/>
              </w:rPr>
              <w:t>504</w:t>
            </w:r>
          </w:p>
        </w:tc>
        <w:tc>
          <w:tcPr>
            <w:tcW w:w="1055" w:type="dxa"/>
          </w:tcPr>
          <w:p w14:paraId="5BDF40E3" w14:textId="77777777" w:rsidR="005313F1" w:rsidRDefault="009B75EF">
            <w:pPr>
              <w:pStyle w:val="TableParagraph"/>
              <w:spacing w:before="15" w:line="254" w:lineRule="exact"/>
              <w:ind w:left="100" w:right="99"/>
              <w:jc w:val="center"/>
              <w:rPr>
                <w:sz w:val="24"/>
              </w:rPr>
            </w:pPr>
            <w:r>
              <w:rPr>
                <w:w w:val="110"/>
                <w:sz w:val="24"/>
              </w:rPr>
              <w:t>577</w:t>
            </w:r>
          </w:p>
        </w:tc>
      </w:tr>
      <w:tr w:rsidR="005313F1" w14:paraId="1E3DB784" w14:textId="77777777">
        <w:trPr>
          <w:trHeight w:val="304"/>
        </w:trPr>
        <w:tc>
          <w:tcPr>
            <w:tcW w:w="1121" w:type="dxa"/>
          </w:tcPr>
          <w:p w14:paraId="2509A318" w14:textId="77777777" w:rsidR="005313F1" w:rsidRDefault="009B75EF">
            <w:pPr>
              <w:pStyle w:val="TableParagraph"/>
              <w:spacing w:line="285" w:lineRule="exact"/>
              <w:ind w:right="127"/>
              <w:jc w:val="center"/>
              <w:rPr>
                <w:sz w:val="18"/>
              </w:rPr>
            </w:pPr>
            <w:r>
              <w:rPr>
                <w:w w:val="110"/>
                <w:sz w:val="24"/>
              </w:rPr>
              <w:t>CD8</w:t>
            </w:r>
            <w:r>
              <w:rPr>
                <w:w w:val="110"/>
                <w:position w:val="9"/>
                <w:sz w:val="18"/>
              </w:rPr>
              <w:t>+</w:t>
            </w:r>
          </w:p>
        </w:tc>
        <w:tc>
          <w:tcPr>
            <w:tcW w:w="1356" w:type="dxa"/>
          </w:tcPr>
          <w:p w14:paraId="7DC2A5F5" w14:textId="77777777" w:rsidR="005313F1" w:rsidRDefault="009B75EF">
            <w:pPr>
              <w:pStyle w:val="TableParagraph"/>
              <w:spacing w:before="15" w:line="270" w:lineRule="exact"/>
              <w:ind w:left="361" w:right="361"/>
              <w:jc w:val="center"/>
              <w:rPr>
                <w:sz w:val="24"/>
              </w:rPr>
            </w:pPr>
            <w:r>
              <w:rPr>
                <w:w w:val="110"/>
                <w:sz w:val="24"/>
              </w:rPr>
              <w:t>831</w:t>
            </w:r>
          </w:p>
        </w:tc>
        <w:tc>
          <w:tcPr>
            <w:tcW w:w="2231" w:type="dxa"/>
          </w:tcPr>
          <w:p w14:paraId="2F65AAD4" w14:textId="77777777" w:rsidR="005313F1" w:rsidRDefault="009B75EF">
            <w:pPr>
              <w:pStyle w:val="TableParagraph"/>
              <w:spacing w:before="15" w:line="270" w:lineRule="exact"/>
              <w:ind w:left="898" w:right="897"/>
              <w:jc w:val="center"/>
              <w:rPr>
                <w:sz w:val="24"/>
              </w:rPr>
            </w:pPr>
            <w:r>
              <w:rPr>
                <w:w w:val="110"/>
                <w:sz w:val="24"/>
              </w:rPr>
              <w:t>118</w:t>
            </w:r>
          </w:p>
        </w:tc>
        <w:tc>
          <w:tcPr>
            <w:tcW w:w="1388" w:type="dxa"/>
          </w:tcPr>
          <w:p w14:paraId="6A57668C" w14:textId="77777777" w:rsidR="005313F1" w:rsidRDefault="009B75EF">
            <w:pPr>
              <w:pStyle w:val="TableParagraph"/>
              <w:spacing w:before="15" w:line="270" w:lineRule="exact"/>
              <w:ind w:left="99" w:right="98"/>
              <w:jc w:val="center"/>
              <w:rPr>
                <w:sz w:val="24"/>
              </w:rPr>
            </w:pPr>
            <w:r>
              <w:rPr>
                <w:w w:val="110"/>
                <w:sz w:val="24"/>
              </w:rPr>
              <w:t>503</w:t>
            </w:r>
          </w:p>
        </w:tc>
        <w:tc>
          <w:tcPr>
            <w:tcW w:w="1055" w:type="dxa"/>
          </w:tcPr>
          <w:p w14:paraId="3605F967" w14:textId="77777777" w:rsidR="005313F1" w:rsidRDefault="009B75EF">
            <w:pPr>
              <w:pStyle w:val="TableParagraph"/>
              <w:spacing w:before="15" w:line="270" w:lineRule="exact"/>
              <w:ind w:left="100" w:right="99"/>
              <w:jc w:val="center"/>
              <w:rPr>
                <w:sz w:val="24"/>
              </w:rPr>
            </w:pPr>
            <w:r>
              <w:rPr>
                <w:w w:val="110"/>
                <w:sz w:val="24"/>
              </w:rPr>
              <w:t>666</w:t>
            </w:r>
          </w:p>
        </w:tc>
      </w:tr>
      <w:tr w:rsidR="005313F1" w14:paraId="756EAEC9" w14:textId="77777777">
        <w:trPr>
          <w:trHeight w:val="350"/>
        </w:trPr>
        <w:tc>
          <w:tcPr>
            <w:tcW w:w="1121" w:type="dxa"/>
            <w:tcBorders>
              <w:bottom w:val="single" w:sz="8" w:space="0" w:color="000000"/>
            </w:tcBorders>
          </w:tcPr>
          <w:p w14:paraId="40B6074A" w14:textId="77777777" w:rsidR="005313F1" w:rsidRDefault="009B75EF">
            <w:pPr>
              <w:pStyle w:val="TableParagraph"/>
              <w:spacing w:line="275" w:lineRule="exact"/>
              <w:ind w:right="117"/>
              <w:jc w:val="center"/>
              <w:rPr>
                <w:sz w:val="24"/>
              </w:rPr>
            </w:pPr>
            <w:r>
              <w:rPr>
                <w:w w:val="105"/>
                <w:sz w:val="24"/>
              </w:rPr>
              <w:t>NK</w:t>
            </w:r>
          </w:p>
        </w:tc>
        <w:tc>
          <w:tcPr>
            <w:tcW w:w="1356" w:type="dxa"/>
            <w:tcBorders>
              <w:bottom w:val="single" w:sz="8" w:space="0" w:color="000000"/>
            </w:tcBorders>
          </w:tcPr>
          <w:p w14:paraId="22426E89" w14:textId="77777777" w:rsidR="005313F1" w:rsidRDefault="009B75EF">
            <w:pPr>
              <w:pStyle w:val="TableParagraph"/>
              <w:spacing w:line="275" w:lineRule="exact"/>
              <w:ind w:left="361" w:right="361"/>
              <w:jc w:val="center"/>
              <w:rPr>
                <w:sz w:val="24"/>
              </w:rPr>
            </w:pPr>
            <w:r>
              <w:rPr>
                <w:w w:val="110"/>
                <w:sz w:val="24"/>
              </w:rPr>
              <w:t>1,246</w:t>
            </w:r>
          </w:p>
        </w:tc>
        <w:tc>
          <w:tcPr>
            <w:tcW w:w="2231" w:type="dxa"/>
            <w:tcBorders>
              <w:bottom w:val="single" w:sz="8" w:space="0" w:color="000000"/>
            </w:tcBorders>
          </w:tcPr>
          <w:p w14:paraId="699750A3" w14:textId="77777777" w:rsidR="005313F1" w:rsidRDefault="009B75EF">
            <w:pPr>
              <w:pStyle w:val="TableParagraph"/>
              <w:spacing w:line="275" w:lineRule="exact"/>
              <w:ind w:left="898" w:right="897"/>
              <w:jc w:val="center"/>
              <w:rPr>
                <w:sz w:val="24"/>
              </w:rPr>
            </w:pPr>
            <w:r>
              <w:rPr>
                <w:w w:val="110"/>
                <w:sz w:val="24"/>
              </w:rPr>
              <w:t>235</w:t>
            </w:r>
          </w:p>
        </w:tc>
        <w:tc>
          <w:tcPr>
            <w:tcW w:w="1388" w:type="dxa"/>
            <w:tcBorders>
              <w:bottom w:val="single" w:sz="8" w:space="0" w:color="000000"/>
            </w:tcBorders>
          </w:tcPr>
          <w:p w14:paraId="6CFD795E" w14:textId="77777777" w:rsidR="005313F1" w:rsidRDefault="009B75EF">
            <w:pPr>
              <w:pStyle w:val="TableParagraph"/>
              <w:spacing w:line="275" w:lineRule="exact"/>
              <w:ind w:left="99" w:right="98"/>
              <w:jc w:val="center"/>
              <w:rPr>
                <w:sz w:val="24"/>
              </w:rPr>
            </w:pPr>
            <w:r>
              <w:rPr>
                <w:w w:val="110"/>
                <w:sz w:val="24"/>
              </w:rPr>
              <w:t>782</w:t>
            </w:r>
          </w:p>
        </w:tc>
        <w:tc>
          <w:tcPr>
            <w:tcW w:w="1055" w:type="dxa"/>
            <w:tcBorders>
              <w:bottom w:val="single" w:sz="8" w:space="0" w:color="000000"/>
            </w:tcBorders>
          </w:tcPr>
          <w:p w14:paraId="53260A87" w14:textId="77777777" w:rsidR="005313F1" w:rsidRDefault="009B75EF">
            <w:pPr>
              <w:pStyle w:val="TableParagraph"/>
              <w:spacing w:line="275" w:lineRule="exact"/>
              <w:ind w:left="100" w:right="99"/>
              <w:jc w:val="center"/>
              <w:rPr>
                <w:sz w:val="24"/>
              </w:rPr>
            </w:pPr>
            <w:r>
              <w:rPr>
                <w:w w:val="110"/>
                <w:sz w:val="24"/>
              </w:rPr>
              <w:t>937</w:t>
            </w:r>
          </w:p>
        </w:tc>
      </w:tr>
    </w:tbl>
    <w:p w14:paraId="32345BBE" w14:textId="77777777" w:rsidR="005313F1" w:rsidRDefault="005313F1">
      <w:pPr>
        <w:pStyle w:val="BodyText"/>
        <w:spacing w:before="7"/>
        <w:rPr>
          <w:sz w:val="25"/>
        </w:rPr>
      </w:pPr>
    </w:p>
    <w:p w14:paraId="1DB05248" w14:textId="77777777" w:rsidR="005313F1" w:rsidRDefault="009B75EF">
      <w:pPr>
        <w:spacing w:line="256" w:lineRule="auto"/>
        <w:ind w:left="377" w:right="1341"/>
        <w:jc w:val="both"/>
      </w:pPr>
      <w:r>
        <w:rPr>
          <w:spacing w:val="-4"/>
          <w:w w:val="115"/>
        </w:rPr>
        <w:t xml:space="preserve">Table </w:t>
      </w:r>
      <w:r>
        <w:rPr>
          <w:w w:val="115"/>
        </w:rPr>
        <w:t xml:space="preserve">5.4: </w:t>
      </w:r>
      <w:proofErr w:type="spellStart"/>
      <w:r>
        <w:rPr>
          <w:w w:val="115"/>
        </w:rPr>
        <w:t>Characterisation</w:t>
      </w:r>
      <w:proofErr w:type="spellEnd"/>
      <w:r>
        <w:rPr>
          <w:w w:val="115"/>
        </w:rPr>
        <w:t xml:space="preserve"> of the </w:t>
      </w:r>
      <w:r>
        <w:rPr>
          <w:spacing w:val="-4"/>
          <w:w w:val="115"/>
        </w:rPr>
        <w:t xml:space="preserve">DARs </w:t>
      </w:r>
      <w:r>
        <w:rPr>
          <w:w w:val="115"/>
        </w:rPr>
        <w:t>located within genes in each of the four cell</w:t>
      </w:r>
      <w:r>
        <w:rPr>
          <w:spacing w:val="-17"/>
          <w:w w:val="115"/>
        </w:rPr>
        <w:t xml:space="preserve"> </w:t>
      </w:r>
      <w:r>
        <w:rPr>
          <w:w w:val="115"/>
        </w:rPr>
        <w:t>types</w:t>
      </w:r>
      <w:r>
        <w:rPr>
          <w:spacing w:val="-16"/>
          <w:w w:val="115"/>
        </w:rPr>
        <w:t xml:space="preserve"> </w:t>
      </w:r>
      <w:r>
        <w:rPr>
          <w:w w:val="115"/>
        </w:rPr>
        <w:t>from</w:t>
      </w:r>
      <w:r>
        <w:rPr>
          <w:spacing w:val="-17"/>
          <w:w w:val="115"/>
        </w:rPr>
        <w:t xml:space="preserve"> </w:t>
      </w:r>
      <w:proofErr w:type="spellStart"/>
      <w:r>
        <w:rPr>
          <w:spacing w:val="-3"/>
          <w:w w:val="115"/>
        </w:rPr>
        <w:t>PsA</w:t>
      </w:r>
      <w:proofErr w:type="spellEnd"/>
      <w:r>
        <w:rPr>
          <w:spacing w:val="-16"/>
          <w:w w:val="115"/>
        </w:rPr>
        <w:t xml:space="preserve"> </w:t>
      </w:r>
      <w:r>
        <w:rPr>
          <w:w w:val="115"/>
        </w:rPr>
        <w:t>samples.</w:t>
      </w:r>
      <w:r>
        <w:rPr>
          <w:spacing w:val="16"/>
          <w:w w:val="115"/>
        </w:rPr>
        <w:t xml:space="preserve"> </w:t>
      </w:r>
      <w:r>
        <w:rPr>
          <w:w w:val="115"/>
        </w:rPr>
        <w:t>The</w:t>
      </w:r>
      <w:r>
        <w:rPr>
          <w:spacing w:val="-14"/>
          <w:w w:val="115"/>
        </w:rPr>
        <w:t xml:space="preserve"> </w:t>
      </w:r>
      <w:r>
        <w:rPr>
          <w:w w:val="115"/>
        </w:rPr>
        <w:t>numb</w:t>
      </w:r>
      <w:del w:id="390" w:author="Microsoft Office User" w:date="2018-12-24T11:25:00Z">
        <w:r w:rsidDel="00787E4A">
          <w:rPr>
            <w:w w:val="115"/>
          </w:rPr>
          <w:delText>v</w:delText>
        </w:r>
      </w:del>
      <w:r>
        <w:rPr>
          <w:w w:val="115"/>
        </w:rPr>
        <w:t>er</w:t>
      </w:r>
      <w:r>
        <w:rPr>
          <w:spacing w:val="-13"/>
          <w:w w:val="115"/>
        </w:rPr>
        <w:t xml:space="preserve"> </w:t>
      </w:r>
      <w:r>
        <w:rPr>
          <w:w w:val="115"/>
        </w:rPr>
        <w:t>of</w:t>
      </w:r>
      <w:r>
        <w:rPr>
          <w:spacing w:val="-13"/>
          <w:w w:val="115"/>
        </w:rPr>
        <w:t xml:space="preserve"> </w:t>
      </w:r>
      <w:r>
        <w:rPr>
          <w:spacing w:val="-4"/>
          <w:w w:val="115"/>
        </w:rPr>
        <w:t>DARs</w:t>
      </w:r>
      <w:r>
        <w:rPr>
          <w:spacing w:val="-14"/>
          <w:w w:val="115"/>
        </w:rPr>
        <w:t xml:space="preserve"> </w:t>
      </w:r>
      <w:r>
        <w:rPr>
          <w:w w:val="115"/>
        </w:rPr>
        <w:t>that</w:t>
      </w:r>
      <w:r>
        <w:rPr>
          <w:spacing w:val="-13"/>
          <w:w w:val="115"/>
        </w:rPr>
        <w:t xml:space="preserve"> </w:t>
      </w:r>
      <w:r>
        <w:rPr>
          <w:w w:val="115"/>
        </w:rPr>
        <w:t>overlapping</w:t>
      </w:r>
      <w:r>
        <w:rPr>
          <w:spacing w:val="-14"/>
          <w:w w:val="115"/>
        </w:rPr>
        <w:t xml:space="preserve"> </w:t>
      </w:r>
      <w:r>
        <w:rPr>
          <w:w w:val="115"/>
        </w:rPr>
        <w:t>a</w:t>
      </w:r>
      <w:r>
        <w:rPr>
          <w:spacing w:val="-13"/>
          <w:w w:val="115"/>
        </w:rPr>
        <w:t xml:space="preserve"> </w:t>
      </w:r>
      <w:r>
        <w:rPr>
          <w:w w:val="115"/>
        </w:rPr>
        <w:t>gene</w:t>
      </w:r>
      <w:r>
        <w:rPr>
          <w:spacing w:val="-14"/>
          <w:w w:val="115"/>
        </w:rPr>
        <w:t xml:space="preserve"> </w:t>
      </w:r>
      <w:r>
        <w:rPr>
          <w:w w:val="115"/>
        </w:rPr>
        <w:t>body</w:t>
      </w:r>
      <w:r>
        <w:rPr>
          <w:spacing w:val="-13"/>
          <w:w w:val="115"/>
        </w:rPr>
        <w:t xml:space="preserve"> </w:t>
      </w:r>
      <w:r>
        <w:rPr>
          <w:w w:val="115"/>
        </w:rPr>
        <w:t>for each</w:t>
      </w:r>
      <w:r>
        <w:rPr>
          <w:spacing w:val="-24"/>
          <w:w w:val="115"/>
        </w:rPr>
        <w:t xml:space="preserve"> </w:t>
      </w:r>
      <w:r>
        <w:rPr>
          <w:w w:val="115"/>
        </w:rPr>
        <w:t>of</w:t>
      </w:r>
      <w:r>
        <w:rPr>
          <w:spacing w:val="-23"/>
          <w:w w:val="115"/>
        </w:rPr>
        <w:t xml:space="preserve"> </w:t>
      </w:r>
      <w:r>
        <w:rPr>
          <w:w w:val="115"/>
        </w:rPr>
        <w:t>the</w:t>
      </w:r>
      <w:r>
        <w:rPr>
          <w:spacing w:val="-23"/>
          <w:w w:val="115"/>
        </w:rPr>
        <w:t xml:space="preserve"> </w:t>
      </w:r>
      <w:r>
        <w:rPr>
          <w:w w:val="115"/>
        </w:rPr>
        <w:t>cell</w:t>
      </w:r>
      <w:r>
        <w:rPr>
          <w:spacing w:val="-24"/>
          <w:w w:val="115"/>
        </w:rPr>
        <w:t xml:space="preserve"> </w:t>
      </w:r>
      <w:r>
        <w:rPr>
          <w:w w:val="115"/>
        </w:rPr>
        <w:t>types</w:t>
      </w:r>
      <w:r>
        <w:rPr>
          <w:spacing w:val="-23"/>
          <w:w w:val="115"/>
        </w:rPr>
        <w:t xml:space="preserve"> </w:t>
      </w:r>
      <w:proofErr w:type="gramStart"/>
      <w:r>
        <w:rPr>
          <w:w w:val="115"/>
        </w:rPr>
        <w:t>are</w:t>
      </w:r>
      <w:r>
        <w:rPr>
          <w:spacing w:val="-23"/>
          <w:w w:val="115"/>
        </w:rPr>
        <w:t xml:space="preserve"> </w:t>
      </w:r>
      <w:r>
        <w:rPr>
          <w:w w:val="115"/>
        </w:rPr>
        <w:t>indicated</w:t>
      </w:r>
      <w:proofErr w:type="gramEnd"/>
      <w:r>
        <w:rPr>
          <w:spacing w:val="-23"/>
          <w:w w:val="115"/>
        </w:rPr>
        <w:t xml:space="preserve"> </w:t>
      </w:r>
      <w:r>
        <w:rPr>
          <w:w w:val="115"/>
        </w:rPr>
        <w:t>together</w:t>
      </w:r>
      <w:r>
        <w:rPr>
          <w:spacing w:val="-24"/>
          <w:w w:val="115"/>
        </w:rPr>
        <w:t xml:space="preserve"> </w:t>
      </w:r>
      <w:r>
        <w:rPr>
          <w:w w:val="115"/>
        </w:rPr>
        <w:t>with</w:t>
      </w:r>
      <w:r>
        <w:rPr>
          <w:spacing w:val="-23"/>
          <w:w w:val="115"/>
        </w:rPr>
        <w:t xml:space="preserve"> </w:t>
      </w:r>
      <w:r>
        <w:rPr>
          <w:w w:val="115"/>
        </w:rPr>
        <w:t>those</w:t>
      </w:r>
      <w:r>
        <w:rPr>
          <w:spacing w:val="-23"/>
          <w:w w:val="115"/>
        </w:rPr>
        <w:t xml:space="preserve"> </w:t>
      </w:r>
      <w:r>
        <w:rPr>
          <w:w w:val="115"/>
        </w:rPr>
        <w:t>genes</w:t>
      </w:r>
      <w:r>
        <w:rPr>
          <w:spacing w:val="-23"/>
          <w:w w:val="115"/>
        </w:rPr>
        <w:t xml:space="preserve"> </w:t>
      </w:r>
      <w:proofErr w:type="spellStart"/>
      <w:r>
        <w:rPr>
          <w:w w:val="115"/>
        </w:rPr>
        <w:t>harbouring</w:t>
      </w:r>
      <w:proofErr w:type="spellEnd"/>
      <w:r>
        <w:rPr>
          <w:spacing w:val="-24"/>
          <w:w w:val="115"/>
        </w:rPr>
        <w:t xml:space="preserve"> </w:t>
      </w:r>
      <w:r>
        <w:rPr>
          <w:w w:val="115"/>
        </w:rPr>
        <w:t>more</w:t>
      </w:r>
      <w:r>
        <w:rPr>
          <w:spacing w:val="-23"/>
          <w:w w:val="115"/>
        </w:rPr>
        <w:t xml:space="preserve"> </w:t>
      </w:r>
      <w:r>
        <w:rPr>
          <w:w w:val="115"/>
        </w:rPr>
        <w:t>than</w:t>
      </w:r>
      <w:r>
        <w:rPr>
          <w:spacing w:val="-23"/>
          <w:w w:val="115"/>
        </w:rPr>
        <w:t xml:space="preserve"> </w:t>
      </w:r>
      <w:r>
        <w:rPr>
          <w:w w:val="115"/>
        </w:rPr>
        <w:t xml:space="preserve">one </w:t>
      </w:r>
      <w:r>
        <w:rPr>
          <w:spacing w:val="-3"/>
          <w:w w:val="115"/>
        </w:rPr>
        <w:t>DARs.</w:t>
      </w:r>
      <w:r>
        <w:rPr>
          <w:spacing w:val="-9"/>
          <w:w w:val="115"/>
        </w:rPr>
        <w:t xml:space="preserve"> </w:t>
      </w:r>
      <w:r>
        <w:rPr>
          <w:w w:val="115"/>
        </w:rPr>
        <w:t>Further</w:t>
      </w:r>
      <w:r>
        <w:rPr>
          <w:spacing w:val="-27"/>
          <w:w w:val="115"/>
        </w:rPr>
        <w:t xml:space="preserve"> </w:t>
      </w:r>
      <w:r>
        <w:rPr>
          <w:w w:val="115"/>
        </w:rPr>
        <w:t>details</w:t>
      </w:r>
      <w:r>
        <w:rPr>
          <w:spacing w:val="-27"/>
          <w:w w:val="115"/>
        </w:rPr>
        <w:t xml:space="preserve"> </w:t>
      </w:r>
      <w:r>
        <w:rPr>
          <w:w w:val="115"/>
        </w:rPr>
        <w:t>about</w:t>
      </w:r>
      <w:r>
        <w:rPr>
          <w:spacing w:val="-28"/>
          <w:w w:val="115"/>
        </w:rPr>
        <w:t xml:space="preserve"> </w:t>
      </w:r>
      <w:r>
        <w:rPr>
          <w:w w:val="115"/>
        </w:rPr>
        <w:t>those</w:t>
      </w:r>
      <w:r>
        <w:rPr>
          <w:spacing w:val="-27"/>
          <w:w w:val="115"/>
        </w:rPr>
        <w:t xml:space="preserve"> </w:t>
      </w:r>
      <w:r>
        <w:rPr>
          <w:w w:val="115"/>
        </w:rPr>
        <w:t>regions</w:t>
      </w:r>
      <w:r>
        <w:rPr>
          <w:spacing w:val="-27"/>
          <w:w w:val="115"/>
        </w:rPr>
        <w:t xml:space="preserve"> </w:t>
      </w:r>
      <w:r>
        <w:rPr>
          <w:w w:val="115"/>
        </w:rPr>
        <w:t>includes</w:t>
      </w:r>
      <w:r>
        <w:rPr>
          <w:spacing w:val="-27"/>
          <w:w w:val="115"/>
        </w:rPr>
        <w:t xml:space="preserve"> </w:t>
      </w:r>
      <w:r>
        <w:rPr>
          <w:w w:val="115"/>
        </w:rPr>
        <w:t>specification</w:t>
      </w:r>
      <w:r>
        <w:rPr>
          <w:spacing w:val="-28"/>
          <w:w w:val="115"/>
        </w:rPr>
        <w:t xml:space="preserve"> </w:t>
      </w:r>
      <w:r>
        <w:rPr>
          <w:w w:val="115"/>
        </w:rPr>
        <w:t>of</w:t>
      </w:r>
      <w:r>
        <w:rPr>
          <w:spacing w:val="-27"/>
          <w:w w:val="115"/>
        </w:rPr>
        <w:t xml:space="preserve"> </w:t>
      </w:r>
      <w:r>
        <w:rPr>
          <w:w w:val="115"/>
        </w:rPr>
        <w:t>the</w:t>
      </w:r>
      <w:r>
        <w:rPr>
          <w:spacing w:val="-27"/>
          <w:w w:val="115"/>
        </w:rPr>
        <w:t xml:space="preserve"> </w:t>
      </w:r>
      <w:r>
        <w:rPr>
          <w:w w:val="115"/>
        </w:rPr>
        <w:t>number</w:t>
      </w:r>
      <w:r>
        <w:rPr>
          <w:spacing w:val="-28"/>
          <w:w w:val="115"/>
        </w:rPr>
        <w:t xml:space="preserve"> </w:t>
      </w:r>
      <w:r>
        <w:rPr>
          <w:w w:val="115"/>
        </w:rPr>
        <w:t xml:space="preserve">located at introns and those annotated as enhancers according to the </w:t>
      </w:r>
      <w:proofErr w:type="spellStart"/>
      <w:r>
        <w:rPr>
          <w:w w:val="115"/>
        </w:rPr>
        <w:t>Epigenome</w:t>
      </w:r>
      <w:proofErr w:type="spellEnd"/>
      <w:r>
        <w:rPr>
          <w:w w:val="115"/>
        </w:rPr>
        <w:t xml:space="preserve"> Roadmap</w:t>
      </w:r>
      <w:r>
        <w:rPr>
          <w:spacing w:val="63"/>
          <w:w w:val="115"/>
        </w:rPr>
        <w:t xml:space="preserve"> </w:t>
      </w:r>
      <w:r>
        <w:rPr>
          <w:w w:val="115"/>
        </w:rPr>
        <w:t>chromatin</w:t>
      </w:r>
      <w:r>
        <w:rPr>
          <w:spacing w:val="-12"/>
          <w:w w:val="115"/>
        </w:rPr>
        <w:t xml:space="preserve"> </w:t>
      </w:r>
      <w:r>
        <w:rPr>
          <w:w w:val="115"/>
        </w:rPr>
        <w:t>segmentation</w:t>
      </w:r>
      <w:r>
        <w:rPr>
          <w:spacing w:val="-12"/>
          <w:w w:val="115"/>
        </w:rPr>
        <w:t xml:space="preserve"> </w:t>
      </w:r>
      <w:r>
        <w:rPr>
          <w:w w:val="115"/>
        </w:rPr>
        <w:t>maps</w:t>
      </w:r>
      <w:r>
        <w:rPr>
          <w:spacing w:val="-11"/>
          <w:w w:val="115"/>
        </w:rPr>
        <w:t xml:space="preserve"> </w:t>
      </w:r>
      <w:r>
        <w:rPr>
          <w:w w:val="115"/>
        </w:rPr>
        <w:t>of</w:t>
      </w:r>
      <w:r>
        <w:rPr>
          <w:spacing w:val="-12"/>
          <w:w w:val="115"/>
        </w:rPr>
        <w:t xml:space="preserve"> </w:t>
      </w:r>
      <w:r>
        <w:rPr>
          <w:w w:val="115"/>
        </w:rPr>
        <w:t>each</w:t>
      </w:r>
      <w:r>
        <w:rPr>
          <w:spacing w:val="-11"/>
          <w:w w:val="115"/>
        </w:rPr>
        <w:t xml:space="preserve"> </w:t>
      </w:r>
      <w:r>
        <w:rPr>
          <w:w w:val="115"/>
        </w:rPr>
        <w:t>appropriate</w:t>
      </w:r>
      <w:r>
        <w:rPr>
          <w:spacing w:val="-12"/>
          <w:w w:val="115"/>
        </w:rPr>
        <w:t xml:space="preserve"> </w:t>
      </w:r>
      <w:r>
        <w:rPr>
          <w:w w:val="115"/>
        </w:rPr>
        <w:t>cell</w:t>
      </w:r>
      <w:r>
        <w:rPr>
          <w:spacing w:val="-11"/>
          <w:w w:val="115"/>
        </w:rPr>
        <w:t xml:space="preserve"> </w:t>
      </w:r>
      <w:r>
        <w:rPr>
          <w:w w:val="115"/>
        </w:rPr>
        <w:t>type.</w:t>
      </w:r>
    </w:p>
    <w:p w14:paraId="105147DC" w14:textId="77777777" w:rsidR="005313F1" w:rsidRDefault="005313F1">
      <w:pPr>
        <w:spacing w:line="256" w:lineRule="auto"/>
        <w:jc w:val="both"/>
        <w:sectPr w:rsidR="005313F1">
          <w:pgSz w:w="11910" w:h="16840"/>
          <w:pgMar w:top="1800" w:right="0" w:bottom="560" w:left="1680" w:header="1482" w:footer="364" w:gutter="0"/>
          <w:cols w:space="720"/>
        </w:sectPr>
      </w:pPr>
    </w:p>
    <w:p w14:paraId="193E8323" w14:textId="77777777" w:rsidR="005313F1" w:rsidRDefault="005313F1">
      <w:pPr>
        <w:pStyle w:val="BodyText"/>
        <w:rPr>
          <w:sz w:val="20"/>
        </w:rPr>
      </w:pPr>
    </w:p>
    <w:p w14:paraId="0E39A2BF" w14:textId="77777777" w:rsidR="005313F1" w:rsidRDefault="005313F1">
      <w:pPr>
        <w:pStyle w:val="BodyText"/>
        <w:spacing w:before="8"/>
        <w:rPr>
          <w:sz w:val="23"/>
        </w:rPr>
      </w:pPr>
    </w:p>
    <w:p w14:paraId="5425225F" w14:textId="0E3AD2DB" w:rsidR="005313F1" w:rsidRDefault="009B75EF">
      <w:pPr>
        <w:pStyle w:val="BodyText"/>
        <w:spacing w:line="410" w:lineRule="auto"/>
        <w:ind w:left="377" w:right="1341" w:firstLine="566"/>
        <w:jc w:val="both"/>
      </w:pPr>
      <w:r>
        <w:rPr>
          <w:w w:val="110"/>
        </w:rPr>
        <w:t xml:space="preserve">For example, </w:t>
      </w:r>
      <w:ins w:id="391" w:author="Microsoft Office User" w:date="2018-12-24T11:18:00Z">
        <w:r w:rsidR="00667C25">
          <w:rPr>
            <w:w w:val="110"/>
          </w:rPr>
          <w:t xml:space="preserve">peripheral blood </w:t>
        </w:r>
      </w:ins>
      <w:r>
        <w:rPr>
          <w:w w:val="110"/>
        </w:rPr>
        <w:t>NK analysis identified a</w:t>
      </w:r>
      <w:ins w:id="392" w:author="Microsoft Office User" w:date="2018-12-24T11:18:00Z">
        <w:r w:rsidR="00667C25">
          <w:rPr>
            <w:w w:val="110"/>
          </w:rPr>
          <w:t>n</w:t>
        </w:r>
      </w:ins>
      <w:del w:id="393" w:author="Microsoft Office User" w:date="2018-12-24T10:29:00Z">
        <w:r w:rsidDel="005C778C">
          <w:rPr>
            <w:w w:val="110"/>
          </w:rPr>
          <w:delText xml:space="preserve"> PB </w:delText>
        </w:r>
      </w:del>
      <w:ins w:id="394" w:author="Microsoft Office User" w:date="2018-12-24T10:29:00Z">
        <w:r w:rsidR="005C778C">
          <w:rPr>
            <w:w w:val="110"/>
          </w:rPr>
          <w:t xml:space="preserve"> </w:t>
        </w:r>
      </w:ins>
      <w:r>
        <w:rPr>
          <w:w w:val="110"/>
        </w:rPr>
        <w:t xml:space="preserve">open </w:t>
      </w:r>
      <w:r>
        <w:rPr>
          <w:spacing w:val="-5"/>
          <w:w w:val="110"/>
        </w:rPr>
        <w:t xml:space="preserve">DAR </w:t>
      </w:r>
      <w:r>
        <w:rPr>
          <w:w w:val="110"/>
        </w:rPr>
        <w:t xml:space="preserve">located in an intron of the </w:t>
      </w:r>
      <w:r>
        <w:rPr>
          <w:i/>
          <w:spacing w:val="-16"/>
          <w:w w:val="110"/>
        </w:rPr>
        <w:t xml:space="preserve">VAV3 </w:t>
      </w:r>
      <w:r>
        <w:rPr>
          <w:w w:val="110"/>
        </w:rPr>
        <w:t xml:space="preserve">gene </w:t>
      </w:r>
      <w:ins w:id="395" w:author="Microsoft Office User" w:date="2018-12-24T11:20:00Z">
        <w:r w:rsidR="00667C25">
          <w:rPr>
            <w:w w:val="110"/>
          </w:rPr>
          <w:t xml:space="preserve">that was more accessible in peripheral blood </w:t>
        </w:r>
      </w:ins>
      <w:r>
        <w:rPr>
          <w:w w:val="110"/>
        </w:rPr>
        <w:t xml:space="preserve">and also significantly expressed as </w:t>
      </w:r>
      <w:ins w:id="396" w:author="Microsoft Office User" w:date="2018-12-24T11:18:00Z">
        <w:r w:rsidR="00667C25">
          <w:rPr>
            <w:w w:val="110"/>
          </w:rPr>
          <w:t xml:space="preserve">an </w:t>
        </w:r>
      </w:ins>
      <w:proofErr w:type="spellStart"/>
      <w:r>
        <w:rPr>
          <w:w w:val="110"/>
        </w:rPr>
        <w:t>eRNA</w:t>
      </w:r>
      <w:proofErr w:type="spellEnd"/>
      <w:r>
        <w:rPr>
          <w:w w:val="110"/>
        </w:rPr>
        <w:t xml:space="preserve"> (Figure 5.7 </w:t>
      </w:r>
      <w:r>
        <w:rPr>
          <w:spacing w:val="-5"/>
          <w:w w:val="110"/>
        </w:rPr>
        <w:t xml:space="preserve">a). </w:t>
      </w:r>
      <w:del w:id="397" w:author="Microsoft Office User" w:date="2018-12-24T11:20:00Z">
        <w:r w:rsidDel="00667C25">
          <w:rPr>
            <w:spacing w:val="-3"/>
            <w:w w:val="110"/>
          </w:rPr>
          <w:delText xml:space="preserve">Additionally, </w:delText>
        </w:r>
        <w:r w:rsidDel="00667C25">
          <w:rPr>
            <w:w w:val="110"/>
          </w:rPr>
          <w:delText xml:space="preserve">a number of gene entities contained more than one </w:delText>
        </w:r>
        <w:r w:rsidDel="00667C25">
          <w:rPr>
            <w:spacing w:val="-4"/>
            <w:w w:val="110"/>
          </w:rPr>
          <w:delText>DAR</w:delText>
        </w:r>
      </w:del>
      <w:del w:id="398" w:author="Microsoft Office User" w:date="2018-12-24T11:19:00Z">
        <w:r w:rsidDel="00667C25">
          <w:rPr>
            <w:spacing w:val="-4"/>
            <w:w w:val="110"/>
          </w:rPr>
          <w:delText xml:space="preserve">, </w:delText>
        </w:r>
        <w:r w:rsidDel="00667C25">
          <w:rPr>
            <w:w w:val="110"/>
          </w:rPr>
          <w:delText>showing the</w:delText>
        </w:r>
        <w:r w:rsidDel="00667C25">
          <w:rPr>
            <w:spacing w:val="-15"/>
            <w:w w:val="110"/>
          </w:rPr>
          <w:delText xml:space="preserve"> </w:delText>
        </w:r>
        <w:r w:rsidDel="00667C25">
          <w:rPr>
            <w:w w:val="110"/>
          </w:rPr>
          <w:delText>same</w:delText>
        </w:r>
        <w:r w:rsidDel="00667C25">
          <w:rPr>
            <w:spacing w:val="-14"/>
            <w:w w:val="110"/>
          </w:rPr>
          <w:delText xml:space="preserve"> </w:delText>
        </w:r>
        <w:r w:rsidDel="00667C25">
          <w:rPr>
            <w:w w:val="110"/>
          </w:rPr>
          <w:delText>direction</w:delText>
        </w:r>
        <w:r w:rsidDel="00667C25">
          <w:rPr>
            <w:spacing w:val="-15"/>
            <w:w w:val="110"/>
          </w:rPr>
          <w:delText xml:space="preserve"> </w:delText>
        </w:r>
        <w:r w:rsidDel="00667C25">
          <w:rPr>
            <w:w w:val="110"/>
          </w:rPr>
          <w:delText>of</w:delText>
        </w:r>
        <w:r w:rsidDel="00667C25">
          <w:rPr>
            <w:spacing w:val="-14"/>
            <w:w w:val="110"/>
          </w:rPr>
          <w:delText xml:space="preserve"> </w:delText>
        </w:r>
        <w:r w:rsidDel="00667C25">
          <w:rPr>
            <w:w w:val="110"/>
          </w:rPr>
          <w:delText>chromatin</w:delText>
        </w:r>
        <w:r w:rsidDel="00667C25">
          <w:rPr>
            <w:spacing w:val="-15"/>
            <w:w w:val="110"/>
          </w:rPr>
          <w:delText xml:space="preserve"> </w:delText>
        </w:r>
        <w:r w:rsidDel="00667C25">
          <w:rPr>
            <w:w w:val="110"/>
          </w:rPr>
          <w:delText>accessibility</w:delText>
        </w:r>
        <w:r w:rsidDel="00667C25">
          <w:rPr>
            <w:spacing w:val="-14"/>
            <w:w w:val="110"/>
          </w:rPr>
          <w:delText xml:space="preserve"> </w:delText>
        </w:r>
        <w:r w:rsidDel="00667C25">
          <w:rPr>
            <w:w w:val="110"/>
          </w:rPr>
          <w:delText>between</w:delText>
        </w:r>
      </w:del>
      <w:del w:id="399" w:author="Microsoft Office User" w:date="2018-12-24T10:32:00Z">
        <w:r w:rsidDel="005C778C">
          <w:rPr>
            <w:spacing w:val="-14"/>
            <w:w w:val="110"/>
          </w:rPr>
          <w:delText xml:space="preserve"> </w:delText>
        </w:r>
        <w:r w:rsidDel="005C778C">
          <w:rPr>
            <w:w w:val="110"/>
          </w:rPr>
          <w:delText>SF</w:delText>
        </w:r>
        <w:r w:rsidDel="005C778C">
          <w:rPr>
            <w:spacing w:val="-15"/>
            <w:w w:val="110"/>
          </w:rPr>
          <w:delText xml:space="preserve"> </w:delText>
        </w:r>
      </w:del>
      <w:del w:id="400" w:author="Microsoft Office User" w:date="2018-12-24T11:19:00Z">
        <w:r w:rsidDel="00667C25">
          <w:rPr>
            <w:w w:val="110"/>
          </w:rPr>
          <w:delText>and</w:delText>
        </w:r>
        <w:r w:rsidDel="00667C25">
          <w:rPr>
            <w:spacing w:val="-14"/>
            <w:w w:val="110"/>
          </w:rPr>
          <w:delText xml:space="preserve"> </w:delText>
        </w:r>
      </w:del>
      <w:del w:id="401" w:author="Microsoft Office User" w:date="2018-12-24T11:18:00Z">
        <w:r w:rsidDel="00667C25">
          <w:rPr>
            <w:w w:val="110"/>
          </w:rPr>
          <w:delText>PB</w:delText>
        </w:r>
      </w:del>
      <w:del w:id="402" w:author="Microsoft Office User" w:date="2018-12-24T11:20:00Z">
        <w:r w:rsidDel="00667C25">
          <w:rPr>
            <w:w w:val="110"/>
          </w:rPr>
          <w:delText>.</w:delText>
        </w:r>
        <w:r w:rsidDel="00667C25">
          <w:rPr>
            <w:spacing w:val="-15"/>
            <w:w w:val="110"/>
          </w:rPr>
          <w:delText xml:space="preserve"> </w:delText>
        </w:r>
        <w:r w:rsidDel="00667C25">
          <w:rPr>
            <w:w w:val="110"/>
          </w:rPr>
          <w:delText>For</w:delText>
        </w:r>
        <w:r w:rsidDel="00667C25">
          <w:rPr>
            <w:spacing w:val="-14"/>
            <w:w w:val="110"/>
          </w:rPr>
          <w:delText xml:space="preserve"> </w:delText>
        </w:r>
        <w:r w:rsidDel="00667C25">
          <w:rPr>
            <w:w w:val="110"/>
          </w:rPr>
          <w:delText>example,</w:delText>
        </w:r>
      </w:del>
      <w:ins w:id="403" w:author="Microsoft Office User" w:date="2018-12-24T11:20:00Z">
        <w:r w:rsidR="00667C25">
          <w:rPr>
            <w:spacing w:val="-3"/>
            <w:w w:val="110"/>
          </w:rPr>
          <w:t>By contrast</w:t>
        </w:r>
      </w:ins>
      <w:r>
        <w:rPr>
          <w:spacing w:val="-13"/>
          <w:w w:val="110"/>
        </w:rPr>
        <w:t xml:space="preserve"> </w:t>
      </w:r>
      <w:r>
        <w:rPr>
          <w:w w:val="110"/>
        </w:rPr>
        <w:t>in CD14</w:t>
      </w:r>
      <w:r>
        <w:rPr>
          <w:w w:val="110"/>
          <w:position w:val="9"/>
          <w:sz w:val="18"/>
        </w:rPr>
        <w:t>+</w:t>
      </w:r>
      <w:r>
        <w:rPr>
          <w:spacing w:val="-2"/>
          <w:w w:val="110"/>
          <w:position w:val="9"/>
          <w:sz w:val="18"/>
        </w:rPr>
        <w:t xml:space="preserve"> </w:t>
      </w:r>
      <w:ins w:id="404" w:author="Microsoft Office User" w:date="2018-12-24T11:19:00Z">
        <w:r w:rsidR="00667C25">
          <w:rPr>
            <w:spacing w:val="-2"/>
            <w:w w:val="110"/>
            <w:position w:val="9"/>
            <w:sz w:val="18"/>
          </w:rPr>
          <w:t xml:space="preserve">monocytes </w:t>
        </w:r>
      </w:ins>
      <w:r>
        <w:rPr>
          <w:w w:val="110"/>
        </w:rPr>
        <w:t>two</w:t>
      </w:r>
      <w:r>
        <w:rPr>
          <w:spacing w:val="-25"/>
          <w:w w:val="110"/>
        </w:rPr>
        <w:t xml:space="preserve"> </w:t>
      </w:r>
      <w:r>
        <w:rPr>
          <w:spacing w:val="-4"/>
          <w:w w:val="110"/>
        </w:rPr>
        <w:t>DARs</w:t>
      </w:r>
      <w:r>
        <w:rPr>
          <w:spacing w:val="-26"/>
          <w:w w:val="110"/>
        </w:rPr>
        <w:t xml:space="preserve"> </w:t>
      </w:r>
      <w:r>
        <w:rPr>
          <w:w w:val="110"/>
        </w:rPr>
        <w:t>located</w:t>
      </w:r>
      <w:r>
        <w:rPr>
          <w:spacing w:val="-25"/>
          <w:w w:val="110"/>
        </w:rPr>
        <w:t xml:space="preserve"> </w:t>
      </w:r>
      <w:r>
        <w:rPr>
          <w:w w:val="110"/>
        </w:rPr>
        <w:t>at</w:t>
      </w:r>
      <w:r>
        <w:rPr>
          <w:spacing w:val="-26"/>
          <w:w w:val="110"/>
        </w:rPr>
        <w:t xml:space="preserve"> </w:t>
      </w:r>
      <w:r>
        <w:rPr>
          <w:w w:val="110"/>
        </w:rPr>
        <w:t>the</w:t>
      </w:r>
      <w:r>
        <w:rPr>
          <w:spacing w:val="-26"/>
          <w:w w:val="110"/>
        </w:rPr>
        <w:t xml:space="preserve"> </w:t>
      </w:r>
      <w:r>
        <w:rPr>
          <w:w w:val="110"/>
        </w:rPr>
        <w:t>5’</w:t>
      </w:r>
      <w:r>
        <w:rPr>
          <w:spacing w:val="-25"/>
          <w:w w:val="110"/>
        </w:rPr>
        <w:t xml:space="preserve"> </w:t>
      </w:r>
      <w:r>
        <w:rPr>
          <w:w w:val="110"/>
        </w:rPr>
        <w:t>and</w:t>
      </w:r>
      <w:r>
        <w:rPr>
          <w:spacing w:val="-26"/>
          <w:w w:val="110"/>
        </w:rPr>
        <w:t xml:space="preserve"> </w:t>
      </w:r>
      <w:r>
        <w:rPr>
          <w:w w:val="110"/>
        </w:rPr>
        <w:t>3’</w:t>
      </w:r>
      <w:r>
        <w:rPr>
          <w:spacing w:val="-25"/>
          <w:w w:val="110"/>
        </w:rPr>
        <w:t xml:space="preserve"> </w:t>
      </w:r>
      <w:r>
        <w:rPr>
          <w:w w:val="110"/>
        </w:rPr>
        <w:t>UTRs</w:t>
      </w:r>
      <w:r>
        <w:rPr>
          <w:spacing w:val="-26"/>
          <w:w w:val="110"/>
        </w:rPr>
        <w:t xml:space="preserve"> </w:t>
      </w:r>
      <w:r>
        <w:rPr>
          <w:w w:val="110"/>
        </w:rPr>
        <w:t>of</w:t>
      </w:r>
      <w:r>
        <w:rPr>
          <w:spacing w:val="-26"/>
          <w:w w:val="110"/>
        </w:rPr>
        <w:t xml:space="preserve"> </w:t>
      </w:r>
      <w:r>
        <w:rPr>
          <w:i/>
          <w:w w:val="110"/>
        </w:rPr>
        <w:t>IL7R</w:t>
      </w:r>
      <w:r>
        <w:rPr>
          <w:i/>
          <w:spacing w:val="-25"/>
          <w:w w:val="110"/>
        </w:rPr>
        <w:t xml:space="preserve"> </w:t>
      </w:r>
      <w:r>
        <w:rPr>
          <w:w w:val="110"/>
        </w:rPr>
        <w:t>gene</w:t>
      </w:r>
      <w:r>
        <w:rPr>
          <w:spacing w:val="-26"/>
          <w:w w:val="110"/>
        </w:rPr>
        <w:t xml:space="preserve"> </w:t>
      </w:r>
      <w:r>
        <w:rPr>
          <w:w w:val="110"/>
        </w:rPr>
        <w:t>were</w:t>
      </w:r>
      <w:r>
        <w:rPr>
          <w:spacing w:val="-25"/>
          <w:w w:val="110"/>
        </w:rPr>
        <w:t xml:space="preserve"> </w:t>
      </w:r>
      <w:r>
        <w:rPr>
          <w:w w:val="110"/>
        </w:rPr>
        <w:t>more</w:t>
      </w:r>
      <w:r>
        <w:rPr>
          <w:spacing w:val="-26"/>
          <w:w w:val="110"/>
        </w:rPr>
        <w:t xml:space="preserve"> </w:t>
      </w:r>
      <w:r>
        <w:rPr>
          <w:w w:val="110"/>
        </w:rPr>
        <w:t>accessible in</w:t>
      </w:r>
      <w:del w:id="405" w:author="Microsoft Office User" w:date="2018-12-24T10:32:00Z">
        <w:r w:rsidDel="005C778C">
          <w:rPr>
            <w:w w:val="110"/>
          </w:rPr>
          <w:delText xml:space="preserve"> SF </w:delText>
        </w:r>
      </w:del>
      <w:ins w:id="406" w:author="Microsoft Office User" w:date="2018-12-24T10:32:00Z">
        <w:r w:rsidR="005C778C">
          <w:rPr>
            <w:w w:val="110"/>
          </w:rPr>
          <w:t xml:space="preserve"> synovial fluid </w:t>
        </w:r>
      </w:ins>
      <w:r>
        <w:rPr>
          <w:w w:val="110"/>
        </w:rPr>
        <w:t>compared to</w:t>
      </w:r>
      <w:del w:id="407" w:author="Microsoft Office User" w:date="2018-12-24T10:29:00Z">
        <w:r w:rsidDel="005C778C">
          <w:rPr>
            <w:w w:val="110"/>
          </w:rPr>
          <w:delText xml:space="preserve"> PB </w:delText>
        </w:r>
      </w:del>
      <w:ins w:id="408" w:author="Microsoft Office User" w:date="2018-12-24T10:29:00Z">
        <w:r w:rsidR="005C778C">
          <w:rPr>
            <w:w w:val="110"/>
          </w:rPr>
          <w:t xml:space="preserve"> peripheral blood </w:t>
        </w:r>
      </w:ins>
      <w:r>
        <w:rPr>
          <w:w w:val="110"/>
        </w:rPr>
        <w:t>(Figure 5.7</w:t>
      </w:r>
      <w:r>
        <w:rPr>
          <w:spacing w:val="-48"/>
          <w:w w:val="110"/>
        </w:rPr>
        <w:t xml:space="preserve"> </w:t>
      </w:r>
      <w:r>
        <w:rPr>
          <w:w w:val="110"/>
        </w:rPr>
        <w:t>b).</w:t>
      </w:r>
    </w:p>
    <w:p w14:paraId="2FA47E10" w14:textId="77777777" w:rsidR="005313F1" w:rsidRDefault="005313F1">
      <w:pPr>
        <w:pStyle w:val="BodyText"/>
        <w:spacing w:before="4"/>
        <w:rPr>
          <w:sz w:val="22"/>
        </w:rPr>
      </w:pPr>
    </w:p>
    <w:p w14:paraId="548506B3" w14:textId="77777777" w:rsidR="005313F1" w:rsidRDefault="005313F1">
      <w:pPr>
        <w:sectPr w:rsidR="005313F1">
          <w:pgSz w:w="11910" w:h="16840"/>
          <w:pgMar w:top="1800" w:right="0" w:bottom="560" w:left="1680" w:header="1482" w:footer="364" w:gutter="0"/>
          <w:cols w:space="720"/>
        </w:sectPr>
      </w:pPr>
    </w:p>
    <w:p w14:paraId="0E5EE788" w14:textId="77777777" w:rsidR="005313F1" w:rsidRDefault="005313F1">
      <w:pPr>
        <w:pStyle w:val="BodyText"/>
        <w:rPr>
          <w:sz w:val="10"/>
        </w:rPr>
      </w:pPr>
    </w:p>
    <w:p w14:paraId="69E51276" w14:textId="77777777" w:rsidR="005313F1" w:rsidRDefault="005313F1">
      <w:pPr>
        <w:pStyle w:val="BodyText"/>
        <w:spacing w:before="5"/>
        <w:rPr>
          <w:sz w:val="10"/>
        </w:rPr>
      </w:pPr>
    </w:p>
    <w:p w14:paraId="140232B4" w14:textId="77777777" w:rsidR="005313F1" w:rsidRDefault="009B75EF">
      <w:pPr>
        <w:spacing w:before="1"/>
        <w:jc w:val="right"/>
        <w:rPr>
          <w:rFonts w:ascii="Arial"/>
          <w:sz w:val="9"/>
        </w:rPr>
      </w:pPr>
      <w:r>
        <w:rPr>
          <w:rFonts w:ascii="Arial"/>
          <w:sz w:val="9"/>
        </w:rPr>
        <w:t>chr1:</w:t>
      </w:r>
    </w:p>
    <w:p w14:paraId="335FE434" w14:textId="77777777" w:rsidR="005313F1" w:rsidRDefault="009B75EF">
      <w:pPr>
        <w:tabs>
          <w:tab w:val="left" w:pos="2902"/>
        </w:tabs>
        <w:spacing w:before="96"/>
        <w:ind w:left="866"/>
        <w:rPr>
          <w:rFonts w:ascii="Arial"/>
          <w:sz w:val="9"/>
        </w:rPr>
      </w:pPr>
      <w:r>
        <w:br w:type="column"/>
      </w:r>
      <w:r>
        <w:rPr>
          <w:rFonts w:ascii="Arial"/>
          <w:w w:val="105"/>
          <w:sz w:val="9"/>
        </w:rPr>
        <w:t>5</w:t>
      </w:r>
      <w:r>
        <w:rPr>
          <w:rFonts w:ascii="Arial"/>
          <w:spacing w:val="-1"/>
          <w:w w:val="105"/>
          <w:sz w:val="9"/>
        </w:rPr>
        <w:t xml:space="preserve"> </w:t>
      </w:r>
      <w:r>
        <w:rPr>
          <w:rFonts w:ascii="Arial"/>
          <w:w w:val="105"/>
          <w:sz w:val="9"/>
        </w:rPr>
        <w:t>kb</w:t>
      </w:r>
      <w:r>
        <w:rPr>
          <w:rFonts w:ascii="Arial"/>
          <w:w w:val="105"/>
          <w:sz w:val="9"/>
        </w:rPr>
        <w:tab/>
      </w:r>
      <w:r>
        <w:rPr>
          <w:rFonts w:ascii="Arial"/>
          <w:w w:val="105"/>
          <w:position w:val="2"/>
          <w:sz w:val="9"/>
        </w:rPr>
        <w:t>hg19</w:t>
      </w:r>
    </w:p>
    <w:p w14:paraId="00C27D4E" w14:textId="77777777" w:rsidR="005313F1" w:rsidRDefault="00090D17">
      <w:pPr>
        <w:tabs>
          <w:tab w:val="left" w:pos="3317"/>
        </w:tabs>
        <w:spacing w:before="16"/>
        <w:ind w:left="1553"/>
        <w:rPr>
          <w:rFonts w:ascii="Arial"/>
          <w:sz w:val="9"/>
        </w:rPr>
      </w:pPr>
      <w:r>
        <w:rPr>
          <w:noProof/>
        </w:rPr>
        <mc:AlternateContent>
          <mc:Choice Requires="wpg">
            <w:drawing>
              <wp:anchor distT="0" distB="0" distL="114300" distR="114300" simplePos="0" relativeHeight="503108168" behindDoc="1" locked="0" layoutInCell="1" allowOverlap="1" wp14:anchorId="5C9012BF" wp14:editId="1E2C22C6">
                <wp:simplePos x="0" y="0"/>
                <wp:positionH relativeFrom="page">
                  <wp:posOffset>3067050</wp:posOffset>
                </wp:positionH>
                <wp:positionV relativeFrom="paragraph">
                  <wp:posOffset>-74930</wp:posOffset>
                </wp:positionV>
                <wp:extent cx="2555875" cy="2119630"/>
                <wp:effectExtent l="0" t="0" r="0" b="0"/>
                <wp:wrapNone/>
                <wp:docPr id="1847" name="Group 4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5875" cy="2119630"/>
                          <a:chOff x="4830" y="-118"/>
                          <a:chExt cx="4025" cy="3338"/>
                        </a:xfrm>
                      </wpg:grpSpPr>
                      <pic:pic xmlns:pic="http://schemas.openxmlformats.org/drawingml/2006/picture">
                        <pic:nvPicPr>
                          <pic:cNvPr id="1848" name="Picture 440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4829" y="-118"/>
                            <a:ext cx="4025" cy="3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9" name="Picture 4408"/>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5971" y="-91"/>
                            <a:ext cx="1761"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4409"/>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5244" y="14"/>
                            <a:ext cx="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4410"/>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8752" y="14"/>
                            <a:ext cx="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B9362B" id="Group 4406" o:spid="_x0000_s1026" style="position:absolute;margin-left:241.5pt;margin-top:-5.9pt;width:201.25pt;height:166.9pt;z-index:-208312;mso-position-horizontal-relative:page" coordorigin="4830,-118" coordsize="4025,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">
                <v:shape id="Picture 4407" o:spid="_x0000_s1027" type="#_x0000_t75" style="position:absolute;left:4829;top:-118;width:4025;height: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">
                  <v:imagedata r:id="rId27" o:title=""/>
                  <v:path arrowok="t"/>
                  <o:lock v:ext="edit" aspectratio="f"/>
                </v:shape>
                <v:shape id="Picture 4408" o:spid="_x0000_s1028" type="#_x0000_t75" style="position:absolute;left:5971;top:-91;width:1761;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">
                  <v:imagedata r:id="rId28" o:title=""/>
                  <v:path arrowok="t"/>
                  <o:lock v:ext="edit" aspectratio="f"/>
                </v:shape>
                <v:shape id="Picture 4409" o:spid="_x0000_s1029" type="#_x0000_t75" style="position:absolute;left:5244;top:14;width: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">
                  <v:imagedata r:id="rId29" o:title=""/>
                  <v:path arrowok="t"/>
                  <o:lock v:ext="edit" aspectratio="f"/>
                </v:shape>
                <v:shape id="Picture 4410" o:spid="_x0000_s1030" type="#_x0000_t75" style="position:absolute;left:8752;top:14;width: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">
                  <v:imagedata r:id="rId29" o:title=""/>
                  <v:path arrowok="t"/>
                  <o:lock v:ext="edit" aspectratio="f"/>
                </v:shape>
                <w10:wrap anchorx="page"/>
              </v:group>
            </w:pict>
          </mc:Fallback>
        </mc:AlternateContent>
      </w:r>
      <w:r w:rsidR="009B75EF">
        <w:rPr>
          <w:rFonts w:ascii="Arial"/>
          <w:w w:val="105"/>
          <w:sz w:val="9"/>
        </w:rPr>
        <w:t>108,480,000</w:t>
      </w:r>
      <w:r w:rsidR="009B75EF">
        <w:rPr>
          <w:rFonts w:ascii="Arial"/>
          <w:w w:val="105"/>
          <w:sz w:val="9"/>
        </w:rPr>
        <w:tab/>
        <w:t>108,485,000</w:t>
      </w:r>
    </w:p>
    <w:p w14:paraId="404DC7B8" w14:textId="77777777" w:rsidR="005313F1" w:rsidRDefault="005313F1">
      <w:pPr>
        <w:rPr>
          <w:rFonts w:ascii="Arial"/>
          <w:sz w:val="9"/>
        </w:rPr>
        <w:sectPr w:rsidR="005313F1">
          <w:type w:val="continuous"/>
          <w:pgSz w:w="11910" w:h="16840"/>
          <w:pgMar w:top="1580" w:right="0" w:bottom="560" w:left="1680" w:header="720" w:footer="720" w:gutter="0"/>
          <w:cols w:num="2" w:space="720" w:equalWidth="0">
            <w:col w:w="3170" w:space="40"/>
            <w:col w:w="7020"/>
          </w:cols>
        </w:sectPr>
      </w:pPr>
    </w:p>
    <w:p w14:paraId="02F3A209" w14:textId="77777777" w:rsidR="005313F1" w:rsidRDefault="009B75EF">
      <w:pPr>
        <w:tabs>
          <w:tab w:val="left" w:pos="5083"/>
        </w:tabs>
        <w:spacing w:before="86"/>
        <w:ind w:left="2371"/>
        <w:rPr>
          <w:rFonts w:ascii="Arial"/>
          <w:i/>
          <w:sz w:val="11"/>
        </w:rPr>
      </w:pPr>
      <w:r>
        <w:rPr>
          <w:rFonts w:ascii="Arial"/>
          <w:b/>
          <w:w w:val="105"/>
          <w:sz w:val="9"/>
        </w:rPr>
        <w:t>UCSC</w:t>
      </w:r>
      <w:r>
        <w:rPr>
          <w:rFonts w:ascii="Arial"/>
          <w:b/>
          <w:spacing w:val="-1"/>
          <w:w w:val="105"/>
          <w:sz w:val="9"/>
        </w:rPr>
        <w:t xml:space="preserve"> </w:t>
      </w:r>
      <w:r>
        <w:rPr>
          <w:rFonts w:ascii="Arial"/>
          <w:b/>
          <w:w w:val="105"/>
          <w:sz w:val="9"/>
        </w:rPr>
        <w:t>genes</w:t>
      </w:r>
      <w:r>
        <w:rPr>
          <w:rFonts w:ascii="Arial"/>
          <w:b/>
          <w:w w:val="105"/>
          <w:sz w:val="9"/>
        </w:rPr>
        <w:tab/>
      </w:r>
      <w:r>
        <w:rPr>
          <w:rFonts w:ascii="Arial"/>
          <w:i/>
          <w:spacing w:val="-4"/>
          <w:w w:val="105"/>
          <w:position w:val="5"/>
          <w:sz w:val="11"/>
        </w:rPr>
        <w:t>VAV3</w:t>
      </w:r>
    </w:p>
    <w:p w14:paraId="579BD716" w14:textId="77777777" w:rsidR="005313F1" w:rsidRDefault="009B75EF">
      <w:pPr>
        <w:spacing w:before="76"/>
        <w:ind w:right="4952"/>
        <w:jc w:val="center"/>
        <w:rPr>
          <w:rFonts w:ascii="Arial"/>
          <w:b/>
          <w:sz w:val="9"/>
        </w:rPr>
      </w:pPr>
      <w:proofErr w:type="spellStart"/>
      <w:r>
        <w:rPr>
          <w:rFonts w:ascii="Arial"/>
          <w:b/>
          <w:w w:val="105"/>
          <w:sz w:val="9"/>
        </w:rPr>
        <w:t>ChromHMM</w:t>
      </w:r>
      <w:proofErr w:type="spellEnd"/>
      <w:r>
        <w:rPr>
          <w:rFonts w:ascii="Arial"/>
          <w:b/>
          <w:w w:val="105"/>
          <w:sz w:val="9"/>
        </w:rPr>
        <w:t xml:space="preserve"> </w:t>
      </w:r>
      <w:proofErr w:type="spellStart"/>
      <w:r>
        <w:rPr>
          <w:rFonts w:ascii="Arial"/>
          <w:b/>
          <w:w w:val="105"/>
          <w:sz w:val="9"/>
        </w:rPr>
        <w:t>RoadMap</w:t>
      </w:r>
      <w:proofErr w:type="spellEnd"/>
    </w:p>
    <w:p w14:paraId="10973A18" w14:textId="77777777" w:rsidR="005313F1" w:rsidRDefault="009B75EF">
      <w:pPr>
        <w:spacing w:before="60" w:line="87" w:lineRule="exact"/>
        <w:ind w:left="2286"/>
        <w:rPr>
          <w:rFonts w:ascii="Arial"/>
          <w:b/>
          <w:sz w:val="8"/>
        </w:rPr>
      </w:pPr>
      <w:r>
        <w:rPr>
          <w:rFonts w:ascii="Arial"/>
          <w:b/>
          <w:w w:val="105"/>
          <w:sz w:val="8"/>
        </w:rPr>
        <w:t>Fast-ATAC peaks</w:t>
      </w:r>
    </w:p>
    <w:p w14:paraId="149C5FB2" w14:textId="77777777" w:rsidR="005313F1" w:rsidRDefault="009B75EF">
      <w:pPr>
        <w:spacing w:line="87" w:lineRule="exact"/>
        <w:ind w:left="2936"/>
        <w:rPr>
          <w:rFonts w:ascii="Arial"/>
          <w:sz w:val="8"/>
        </w:rPr>
      </w:pPr>
      <w:proofErr w:type="gramStart"/>
      <w:r>
        <w:rPr>
          <w:rFonts w:ascii="Arial"/>
          <w:color w:val="6600CC"/>
          <w:w w:val="105"/>
          <w:sz w:val="8"/>
        </w:rPr>
        <w:t>246</w:t>
      </w:r>
      <w:proofErr w:type="gramEnd"/>
      <w:r>
        <w:rPr>
          <w:rFonts w:ascii="Arial"/>
          <w:color w:val="6600CC"/>
          <w:w w:val="105"/>
          <w:sz w:val="8"/>
        </w:rPr>
        <w:t xml:space="preserve"> _</w:t>
      </w:r>
    </w:p>
    <w:p w14:paraId="4E0FF340" w14:textId="77777777" w:rsidR="005313F1" w:rsidRDefault="005313F1">
      <w:pPr>
        <w:spacing w:line="87" w:lineRule="exact"/>
        <w:rPr>
          <w:rFonts w:ascii="Arial"/>
          <w:sz w:val="8"/>
        </w:rPr>
        <w:sectPr w:rsidR="005313F1">
          <w:type w:val="continuous"/>
          <w:pgSz w:w="11910" w:h="16840"/>
          <w:pgMar w:top="1580" w:right="0" w:bottom="560" w:left="1680" w:header="720" w:footer="720" w:gutter="0"/>
          <w:cols w:space="720"/>
        </w:sectPr>
      </w:pPr>
    </w:p>
    <w:p w14:paraId="54F3B1F2" w14:textId="77777777" w:rsidR="005313F1" w:rsidRPr="00BC0FCB" w:rsidRDefault="009B75EF">
      <w:pPr>
        <w:spacing w:before="45"/>
        <w:ind w:right="7"/>
        <w:jc w:val="right"/>
        <w:rPr>
          <w:rFonts w:ascii="Arial"/>
          <w:b/>
          <w:sz w:val="8"/>
        </w:rPr>
      </w:pPr>
      <w:r w:rsidRPr="00BC0FCB">
        <w:rPr>
          <w:rFonts w:ascii="Arial"/>
          <w:b/>
          <w:color w:val="6600CC"/>
          <w:w w:val="105"/>
          <w:sz w:val="8"/>
        </w:rPr>
        <w:t>PSA1718 SF</w:t>
      </w:r>
    </w:p>
    <w:p w14:paraId="23FE66A2" w14:textId="77777777" w:rsidR="005313F1" w:rsidRPr="00E0762D" w:rsidRDefault="005313F1">
      <w:pPr>
        <w:pStyle w:val="BodyText"/>
        <w:rPr>
          <w:rFonts w:ascii="Arial"/>
          <w:b/>
          <w:sz w:val="8"/>
        </w:rPr>
      </w:pPr>
    </w:p>
    <w:p w14:paraId="71B426E5" w14:textId="77777777" w:rsidR="005313F1" w:rsidRPr="00BC0FCB" w:rsidRDefault="005313F1">
      <w:pPr>
        <w:pStyle w:val="BodyText"/>
        <w:rPr>
          <w:rFonts w:ascii="Arial"/>
          <w:b/>
          <w:sz w:val="8"/>
        </w:rPr>
      </w:pPr>
    </w:p>
    <w:p w14:paraId="27451B6D" w14:textId="77777777" w:rsidR="005313F1" w:rsidRPr="00BC0FCB" w:rsidRDefault="005313F1">
      <w:pPr>
        <w:pStyle w:val="BodyText"/>
        <w:rPr>
          <w:rFonts w:ascii="Arial"/>
          <w:b/>
          <w:sz w:val="8"/>
        </w:rPr>
      </w:pPr>
    </w:p>
    <w:p w14:paraId="2139DE5F" w14:textId="77777777" w:rsidR="005313F1" w:rsidRPr="00A6684B" w:rsidRDefault="009B75EF">
      <w:pPr>
        <w:spacing w:before="53"/>
        <w:ind w:right="7"/>
        <w:jc w:val="right"/>
        <w:rPr>
          <w:rFonts w:ascii="Arial"/>
          <w:b/>
          <w:sz w:val="8"/>
          <w:lang w:val="es-ES"/>
          <w:rPrChange w:id="409" w:author="Alicia Lledolara" w:date="2019-01-09T15:15:00Z">
            <w:rPr>
              <w:rFonts w:ascii="Arial"/>
              <w:b/>
              <w:sz w:val="8"/>
            </w:rPr>
          </w:rPrChange>
        </w:rPr>
      </w:pPr>
      <w:r w:rsidRPr="00A6684B">
        <w:rPr>
          <w:rFonts w:ascii="Arial"/>
          <w:b/>
          <w:color w:val="6600CC"/>
          <w:w w:val="105"/>
          <w:sz w:val="8"/>
          <w:lang w:val="es-ES"/>
          <w:rPrChange w:id="410" w:author="Alicia Lledolara" w:date="2019-01-09T15:15:00Z">
            <w:rPr>
              <w:rFonts w:ascii="Arial"/>
              <w:b/>
              <w:color w:val="6600CC"/>
              <w:w w:val="105"/>
              <w:sz w:val="8"/>
            </w:rPr>
          </w:rPrChange>
        </w:rPr>
        <w:t>PSA1719 SF</w:t>
      </w:r>
    </w:p>
    <w:p w14:paraId="441497B6" w14:textId="77777777" w:rsidR="005313F1" w:rsidRPr="00A6684B" w:rsidRDefault="005313F1">
      <w:pPr>
        <w:pStyle w:val="BodyText"/>
        <w:rPr>
          <w:rFonts w:ascii="Arial"/>
          <w:b/>
          <w:sz w:val="8"/>
          <w:lang w:val="es-ES"/>
          <w:rPrChange w:id="411" w:author="Alicia Lledolara" w:date="2019-01-09T15:15:00Z">
            <w:rPr>
              <w:rFonts w:ascii="Arial"/>
              <w:b/>
              <w:sz w:val="8"/>
            </w:rPr>
          </w:rPrChange>
        </w:rPr>
      </w:pPr>
    </w:p>
    <w:p w14:paraId="650CF99B" w14:textId="77777777" w:rsidR="005313F1" w:rsidRPr="00A6684B" w:rsidRDefault="005313F1">
      <w:pPr>
        <w:pStyle w:val="BodyText"/>
        <w:rPr>
          <w:rFonts w:ascii="Arial"/>
          <w:b/>
          <w:sz w:val="8"/>
          <w:lang w:val="es-ES"/>
          <w:rPrChange w:id="412" w:author="Alicia Lledolara" w:date="2019-01-09T15:15:00Z">
            <w:rPr>
              <w:rFonts w:ascii="Arial"/>
              <w:b/>
              <w:sz w:val="8"/>
            </w:rPr>
          </w:rPrChange>
        </w:rPr>
      </w:pPr>
    </w:p>
    <w:p w14:paraId="3DD09D01" w14:textId="77777777" w:rsidR="005313F1" w:rsidRPr="00A6684B" w:rsidRDefault="005313F1">
      <w:pPr>
        <w:pStyle w:val="BodyText"/>
        <w:rPr>
          <w:rFonts w:ascii="Arial"/>
          <w:b/>
          <w:sz w:val="8"/>
          <w:lang w:val="es-ES"/>
          <w:rPrChange w:id="413" w:author="Alicia Lledolara" w:date="2019-01-09T15:15:00Z">
            <w:rPr>
              <w:rFonts w:ascii="Arial"/>
              <w:b/>
              <w:sz w:val="8"/>
            </w:rPr>
          </w:rPrChange>
        </w:rPr>
      </w:pPr>
    </w:p>
    <w:p w14:paraId="07240635" w14:textId="77777777" w:rsidR="005313F1" w:rsidRPr="00A6684B" w:rsidRDefault="009B75EF">
      <w:pPr>
        <w:spacing w:before="53"/>
        <w:ind w:right="7"/>
        <w:jc w:val="right"/>
        <w:rPr>
          <w:rFonts w:ascii="Arial"/>
          <w:b/>
          <w:sz w:val="8"/>
          <w:lang w:val="es-ES"/>
          <w:rPrChange w:id="414" w:author="Alicia Lledolara" w:date="2019-01-09T15:15:00Z">
            <w:rPr>
              <w:rFonts w:ascii="Arial"/>
              <w:b/>
              <w:sz w:val="8"/>
            </w:rPr>
          </w:rPrChange>
        </w:rPr>
      </w:pPr>
      <w:r w:rsidRPr="00A6684B">
        <w:rPr>
          <w:rFonts w:ascii="Arial"/>
          <w:b/>
          <w:color w:val="6600CC"/>
          <w:w w:val="105"/>
          <w:sz w:val="8"/>
          <w:lang w:val="es-ES"/>
          <w:rPrChange w:id="415" w:author="Alicia Lledolara" w:date="2019-01-09T15:15:00Z">
            <w:rPr>
              <w:rFonts w:ascii="Arial"/>
              <w:b/>
              <w:color w:val="6600CC"/>
              <w:w w:val="105"/>
              <w:sz w:val="8"/>
            </w:rPr>
          </w:rPrChange>
        </w:rPr>
        <w:t>PSA1607 SF</w:t>
      </w:r>
    </w:p>
    <w:p w14:paraId="0C0EE6BD" w14:textId="77777777" w:rsidR="005313F1" w:rsidRPr="00A6684B" w:rsidRDefault="005313F1">
      <w:pPr>
        <w:pStyle w:val="BodyText"/>
        <w:rPr>
          <w:rFonts w:ascii="Arial"/>
          <w:b/>
          <w:sz w:val="8"/>
          <w:lang w:val="es-ES"/>
          <w:rPrChange w:id="416" w:author="Alicia Lledolara" w:date="2019-01-09T15:15:00Z">
            <w:rPr>
              <w:rFonts w:ascii="Arial"/>
              <w:b/>
              <w:sz w:val="8"/>
            </w:rPr>
          </w:rPrChange>
        </w:rPr>
      </w:pPr>
    </w:p>
    <w:p w14:paraId="32B69F14" w14:textId="77777777" w:rsidR="005313F1" w:rsidRPr="00A6684B" w:rsidRDefault="005313F1">
      <w:pPr>
        <w:pStyle w:val="BodyText"/>
        <w:rPr>
          <w:rFonts w:ascii="Arial"/>
          <w:b/>
          <w:sz w:val="8"/>
          <w:lang w:val="es-ES"/>
          <w:rPrChange w:id="417" w:author="Alicia Lledolara" w:date="2019-01-09T15:15:00Z">
            <w:rPr>
              <w:rFonts w:ascii="Arial"/>
              <w:b/>
              <w:sz w:val="8"/>
            </w:rPr>
          </w:rPrChange>
        </w:rPr>
      </w:pPr>
    </w:p>
    <w:p w14:paraId="23018182" w14:textId="77777777" w:rsidR="005313F1" w:rsidRPr="00A6684B" w:rsidRDefault="005313F1">
      <w:pPr>
        <w:pStyle w:val="BodyText"/>
        <w:rPr>
          <w:rFonts w:ascii="Arial"/>
          <w:b/>
          <w:sz w:val="8"/>
          <w:lang w:val="es-ES"/>
          <w:rPrChange w:id="418" w:author="Alicia Lledolara" w:date="2019-01-09T15:15:00Z">
            <w:rPr>
              <w:rFonts w:ascii="Arial"/>
              <w:b/>
              <w:sz w:val="8"/>
            </w:rPr>
          </w:rPrChange>
        </w:rPr>
      </w:pPr>
    </w:p>
    <w:p w14:paraId="0BD21765" w14:textId="77777777" w:rsidR="005313F1" w:rsidRPr="00A6684B" w:rsidRDefault="009B75EF">
      <w:pPr>
        <w:spacing w:before="53"/>
        <w:jc w:val="right"/>
        <w:rPr>
          <w:rFonts w:ascii="Arial"/>
          <w:b/>
          <w:sz w:val="8"/>
          <w:lang w:val="es-ES"/>
          <w:rPrChange w:id="419" w:author="Alicia Lledolara" w:date="2019-01-09T15:15:00Z">
            <w:rPr>
              <w:rFonts w:ascii="Arial"/>
              <w:b/>
              <w:sz w:val="8"/>
            </w:rPr>
          </w:rPrChange>
        </w:rPr>
      </w:pPr>
      <w:r w:rsidRPr="00A6684B">
        <w:rPr>
          <w:rFonts w:ascii="Arial"/>
          <w:b/>
          <w:color w:val="008081"/>
          <w:w w:val="105"/>
          <w:sz w:val="8"/>
          <w:lang w:val="es-ES"/>
          <w:rPrChange w:id="420" w:author="Alicia Lledolara" w:date="2019-01-09T15:15:00Z">
            <w:rPr>
              <w:rFonts w:ascii="Arial"/>
              <w:b/>
              <w:color w:val="008081"/>
              <w:w w:val="105"/>
              <w:sz w:val="8"/>
            </w:rPr>
          </w:rPrChange>
        </w:rPr>
        <w:t>PSA1718 PB</w:t>
      </w:r>
    </w:p>
    <w:p w14:paraId="15D835E4" w14:textId="77777777" w:rsidR="005313F1" w:rsidRPr="00A6684B" w:rsidRDefault="005313F1">
      <w:pPr>
        <w:pStyle w:val="BodyText"/>
        <w:rPr>
          <w:rFonts w:ascii="Arial"/>
          <w:b/>
          <w:sz w:val="8"/>
          <w:lang w:val="es-ES"/>
          <w:rPrChange w:id="421" w:author="Alicia Lledolara" w:date="2019-01-09T15:15:00Z">
            <w:rPr>
              <w:rFonts w:ascii="Arial"/>
              <w:b/>
              <w:sz w:val="8"/>
            </w:rPr>
          </w:rPrChange>
        </w:rPr>
      </w:pPr>
    </w:p>
    <w:p w14:paraId="22982826" w14:textId="77777777" w:rsidR="005313F1" w:rsidRPr="00A6684B" w:rsidRDefault="005313F1">
      <w:pPr>
        <w:pStyle w:val="BodyText"/>
        <w:rPr>
          <w:rFonts w:ascii="Arial"/>
          <w:b/>
          <w:sz w:val="8"/>
          <w:lang w:val="es-ES"/>
          <w:rPrChange w:id="422" w:author="Alicia Lledolara" w:date="2019-01-09T15:15:00Z">
            <w:rPr>
              <w:rFonts w:ascii="Arial"/>
              <w:b/>
              <w:sz w:val="8"/>
            </w:rPr>
          </w:rPrChange>
        </w:rPr>
      </w:pPr>
    </w:p>
    <w:p w14:paraId="4248F5BF" w14:textId="77777777" w:rsidR="005313F1" w:rsidRPr="00A6684B" w:rsidRDefault="005313F1">
      <w:pPr>
        <w:pStyle w:val="BodyText"/>
        <w:rPr>
          <w:rFonts w:ascii="Arial"/>
          <w:b/>
          <w:sz w:val="8"/>
          <w:lang w:val="es-ES"/>
          <w:rPrChange w:id="423" w:author="Alicia Lledolara" w:date="2019-01-09T15:15:00Z">
            <w:rPr>
              <w:rFonts w:ascii="Arial"/>
              <w:b/>
              <w:sz w:val="8"/>
            </w:rPr>
          </w:rPrChange>
        </w:rPr>
      </w:pPr>
    </w:p>
    <w:p w14:paraId="04088638" w14:textId="77777777" w:rsidR="005313F1" w:rsidRPr="00A6684B" w:rsidRDefault="009B75EF">
      <w:pPr>
        <w:spacing w:before="53"/>
        <w:jc w:val="right"/>
        <w:rPr>
          <w:rFonts w:ascii="Arial"/>
          <w:b/>
          <w:sz w:val="8"/>
          <w:lang w:val="es-ES"/>
          <w:rPrChange w:id="424" w:author="Alicia Lledolara" w:date="2019-01-09T15:15:00Z">
            <w:rPr>
              <w:rFonts w:ascii="Arial"/>
              <w:b/>
              <w:sz w:val="8"/>
            </w:rPr>
          </w:rPrChange>
        </w:rPr>
      </w:pPr>
      <w:r w:rsidRPr="00A6684B">
        <w:rPr>
          <w:rFonts w:ascii="Arial"/>
          <w:b/>
          <w:color w:val="008081"/>
          <w:w w:val="105"/>
          <w:sz w:val="8"/>
          <w:lang w:val="es-ES"/>
          <w:rPrChange w:id="425" w:author="Alicia Lledolara" w:date="2019-01-09T15:15:00Z">
            <w:rPr>
              <w:rFonts w:ascii="Arial"/>
              <w:b/>
              <w:color w:val="008081"/>
              <w:w w:val="105"/>
              <w:sz w:val="8"/>
            </w:rPr>
          </w:rPrChange>
        </w:rPr>
        <w:t>PSA1719 PB</w:t>
      </w:r>
    </w:p>
    <w:p w14:paraId="5611C00D" w14:textId="77777777" w:rsidR="005313F1" w:rsidRPr="00A6684B" w:rsidRDefault="005313F1">
      <w:pPr>
        <w:pStyle w:val="BodyText"/>
        <w:rPr>
          <w:rFonts w:ascii="Arial"/>
          <w:b/>
          <w:sz w:val="8"/>
          <w:lang w:val="es-ES"/>
          <w:rPrChange w:id="426" w:author="Alicia Lledolara" w:date="2019-01-09T15:15:00Z">
            <w:rPr>
              <w:rFonts w:ascii="Arial"/>
              <w:b/>
              <w:sz w:val="8"/>
            </w:rPr>
          </w:rPrChange>
        </w:rPr>
      </w:pPr>
    </w:p>
    <w:p w14:paraId="020184EC" w14:textId="77777777" w:rsidR="005313F1" w:rsidRPr="00A6684B" w:rsidRDefault="005313F1">
      <w:pPr>
        <w:pStyle w:val="BodyText"/>
        <w:rPr>
          <w:rFonts w:ascii="Arial"/>
          <w:b/>
          <w:sz w:val="8"/>
          <w:lang w:val="es-ES"/>
          <w:rPrChange w:id="427" w:author="Alicia Lledolara" w:date="2019-01-09T15:15:00Z">
            <w:rPr>
              <w:rFonts w:ascii="Arial"/>
              <w:b/>
              <w:sz w:val="8"/>
            </w:rPr>
          </w:rPrChange>
        </w:rPr>
      </w:pPr>
    </w:p>
    <w:p w14:paraId="0F550F2E" w14:textId="77777777" w:rsidR="005313F1" w:rsidRPr="00A6684B" w:rsidRDefault="005313F1">
      <w:pPr>
        <w:pStyle w:val="BodyText"/>
        <w:rPr>
          <w:rFonts w:ascii="Arial"/>
          <w:b/>
          <w:sz w:val="8"/>
          <w:lang w:val="es-ES"/>
          <w:rPrChange w:id="428" w:author="Alicia Lledolara" w:date="2019-01-09T15:15:00Z">
            <w:rPr>
              <w:rFonts w:ascii="Arial"/>
              <w:b/>
              <w:sz w:val="8"/>
            </w:rPr>
          </w:rPrChange>
        </w:rPr>
      </w:pPr>
    </w:p>
    <w:p w14:paraId="4D340917" w14:textId="77777777" w:rsidR="005313F1" w:rsidRPr="00A6684B" w:rsidRDefault="009B75EF">
      <w:pPr>
        <w:spacing w:before="53"/>
        <w:jc w:val="right"/>
        <w:rPr>
          <w:rFonts w:ascii="Arial"/>
          <w:b/>
          <w:sz w:val="8"/>
          <w:lang w:val="es-ES"/>
          <w:rPrChange w:id="429" w:author="Alicia Lledolara" w:date="2019-01-09T15:15:00Z">
            <w:rPr>
              <w:rFonts w:ascii="Arial"/>
              <w:b/>
              <w:sz w:val="8"/>
            </w:rPr>
          </w:rPrChange>
        </w:rPr>
      </w:pPr>
      <w:r w:rsidRPr="00A6684B">
        <w:rPr>
          <w:rFonts w:ascii="Arial"/>
          <w:b/>
          <w:color w:val="008081"/>
          <w:w w:val="105"/>
          <w:sz w:val="8"/>
          <w:lang w:val="es-ES"/>
          <w:rPrChange w:id="430" w:author="Alicia Lledolara" w:date="2019-01-09T15:15:00Z">
            <w:rPr>
              <w:rFonts w:ascii="Arial"/>
              <w:b/>
              <w:color w:val="008081"/>
              <w:w w:val="105"/>
              <w:sz w:val="8"/>
            </w:rPr>
          </w:rPrChange>
        </w:rPr>
        <w:t>PSA1607 PB</w:t>
      </w:r>
    </w:p>
    <w:p w14:paraId="604D9CBB" w14:textId="77777777" w:rsidR="005313F1" w:rsidRPr="00A6684B" w:rsidRDefault="009B75EF">
      <w:pPr>
        <w:pStyle w:val="BodyText"/>
        <w:rPr>
          <w:rFonts w:ascii="Arial"/>
          <w:b/>
          <w:sz w:val="8"/>
          <w:lang w:val="es-ES"/>
          <w:rPrChange w:id="431" w:author="Alicia Lledolara" w:date="2019-01-09T15:15:00Z">
            <w:rPr>
              <w:rFonts w:ascii="Arial"/>
              <w:b/>
              <w:sz w:val="8"/>
            </w:rPr>
          </w:rPrChange>
        </w:rPr>
      </w:pPr>
      <w:r w:rsidRPr="00A6684B">
        <w:rPr>
          <w:lang w:val="es-ES"/>
          <w:rPrChange w:id="432" w:author="Alicia Lledolara" w:date="2019-01-09T15:15:00Z">
            <w:rPr/>
          </w:rPrChange>
        </w:rPr>
        <w:br w:type="column"/>
      </w:r>
    </w:p>
    <w:p w14:paraId="1C82A8EC" w14:textId="77777777" w:rsidR="005313F1" w:rsidRPr="00A6684B" w:rsidRDefault="005313F1">
      <w:pPr>
        <w:pStyle w:val="BodyText"/>
        <w:spacing w:before="9"/>
        <w:rPr>
          <w:rFonts w:ascii="Arial"/>
          <w:b/>
          <w:sz w:val="11"/>
          <w:lang w:val="es-ES"/>
          <w:rPrChange w:id="433" w:author="Alicia Lledolara" w:date="2019-01-09T15:15:00Z">
            <w:rPr>
              <w:rFonts w:ascii="Arial"/>
              <w:b/>
              <w:sz w:val="11"/>
            </w:rPr>
          </w:rPrChange>
        </w:rPr>
      </w:pPr>
    </w:p>
    <w:p w14:paraId="5B972A4B" w14:textId="77777777" w:rsidR="005313F1" w:rsidRPr="00BC0FCB" w:rsidRDefault="009B75EF">
      <w:pPr>
        <w:ind w:left="183"/>
        <w:rPr>
          <w:rFonts w:ascii="Arial"/>
          <w:sz w:val="8"/>
          <w:lang w:val="es-ES"/>
          <w:rPrChange w:id="434" w:author="Alicia Lledolara" w:date="2019-01-14T16:44:00Z">
            <w:rPr>
              <w:rFonts w:ascii="Arial"/>
              <w:sz w:val="8"/>
            </w:rPr>
          </w:rPrChange>
        </w:rPr>
      </w:pPr>
      <w:r w:rsidRPr="00BC0FCB">
        <w:rPr>
          <w:rFonts w:ascii="Arial"/>
          <w:color w:val="6600CC"/>
          <w:w w:val="105"/>
          <w:sz w:val="8"/>
          <w:lang w:val="es-ES"/>
          <w:rPrChange w:id="435" w:author="Alicia Lledolara" w:date="2019-01-14T16:44:00Z">
            <w:rPr>
              <w:rFonts w:ascii="Arial"/>
              <w:color w:val="6600CC"/>
              <w:w w:val="105"/>
              <w:sz w:val="8"/>
            </w:rPr>
          </w:rPrChange>
        </w:rPr>
        <w:t>0</w:t>
      </w:r>
      <w:r w:rsidRPr="00BC0FCB">
        <w:rPr>
          <w:rFonts w:ascii="Arial"/>
          <w:color w:val="6600CC"/>
          <w:spacing w:val="1"/>
          <w:w w:val="105"/>
          <w:sz w:val="8"/>
          <w:lang w:val="es-ES"/>
          <w:rPrChange w:id="436" w:author="Alicia Lledolara" w:date="2019-01-14T16:44:00Z">
            <w:rPr>
              <w:rFonts w:ascii="Arial"/>
              <w:color w:val="6600CC"/>
              <w:spacing w:val="1"/>
              <w:w w:val="105"/>
              <w:sz w:val="8"/>
            </w:rPr>
          </w:rPrChange>
        </w:rPr>
        <w:t xml:space="preserve"> </w:t>
      </w:r>
      <w:r w:rsidRPr="00BC0FCB">
        <w:rPr>
          <w:rFonts w:ascii="Arial"/>
          <w:color w:val="6600CC"/>
          <w:spacing w:val="-20"/>
          <w:w w:val="105"/>
          <w:sz w:val="8"/>
          <w:lang w:val="es-ES"/>
          <w:rPrChange w:id="437" w:author="Alicia Lledolara" w:date="2019-01-14T16:44:00Z">
            <w:rPr>
              <w:rFonts w:ascii="Arial"/>
              <w:color w:val="6600CC"/>
              <w:spacing w:val="-20"/>
              <w:w w:val="105"/>
              <w:sz w:val="8"/>
            </w:rPr>
          </w:rPrChange>
        </w:rPr>
        <w:t>_</w:t>
      </w:r>
    </w:p>
    <w:p w14:paraId="513E60CD" w14:textId="77777777" w:rsidR="005313F1" w:rsidRPr="00BC0FCB" w:rsidRDefault="009B75EF">
      <w:pPr>
        <w:spacing w:before="10"/>
        <w:ind w:left="90"/>
        <w:rPr>
          <w:rFonts w:ascii="Arial"/>
          <w:sz w:val="8"/>
          <w:lang w:val="es-ES"/>
          <w:rPrChange w:id="438" w:author="Alicia Lledolara" w:date="2019-01-14T16:44:00Z">
            <w:rPr>
              <w:rFonts w:ascii="Arial"/>
              <w:sz w:val="8"/>
            </w:rPr>
          </w:rPrChange>
        </w:rPr>
      </w:pPr>
      <w:r w:rsidRPr="00BC0FCB">
        <w:rPr>
          <w:rFonts w:ascii="Arial"/>
          <w:color w:val="6600CC"/>
          <w:w w:val="105"/>
          <w:sz w:val="8"/>
          <w:lang w:val="es-ES"/>
          <w:rPrChange w:id="439" w:author="Alicia Lledolara" w:date="2019-01-14T16:44:00Z">
            <w:rPr>
              <w:rFonts w:ascii="Arial"/>
              <w:color w:val="6600CC"/>
              <w:w w:val="105"/>
              <w:sz w:val="8"/>
            </w:rPr>
          </w:rPrChange>
        </w:rPr>
        <w:t xml:space="preserve">246 </w:t>
      </w:r>
      <w:r w:rsidRPr="00BC0FCB">
        <w:rPr>
          <w:rFonts w:ascii="Arial"/>
          <w:color w:val="6600CC"/>
          <w:spacing w:val="-20"/>
          <w:w w:val="105"/>
          <w:sz w:val="8"/>
          <w:lang w:val="es-ES"/>
          <w:rPrChange w:id="440" w:author="Alicia Lledolara" w:date="2019-01-14T16:44:00Z">
            <w:rPr>
              <w:rFonts w:ascii="Arial"/>
              <w:color w:val="6600CC"/>
              <w:spacing w:val="-20"/>
              <w:w w:val="105"/>
              <w:sz w:val="8"/>
            </w:rPr>
          </w:rPrChange>
        </w:rPr>
        <w:t>_</w:t>
      </w:r>
    </w:p>
    <w:p w14:paraId="61148557" w14:textId="77777777" w:rsidR="005313F1" w:rsidRPr="00BC0FCB" w:rsidRDefault="005313F1">
      <w:pPr>
        <w:pStyle w:val="BodyText"/>
        <w:rPr>
          <w:rFonts w:ascii="Arial"/>
          <w:sz w:val="8"/>
          <w:lang w:val="es-ES"/>
          <w:rPrChange w:id="441" w:author="Alicia Lledolara" w:date="2019-01-14T16:44:00Z">
            <w:rPr>
              <w:rFonts w:ascii="Arial"/>
              <w:sz w:val="8"/>
            </w:rPr>
          </w:rPrChange>
        </w:rPr>
      </w:pPr>
    </w:p>
    <w:p w14:paraId="6B4C57E2" w14:textId="77777777" w:rsidR="005313F1" w:rsidRPr="00BC0FCB" w:rsidRDefault="005313F1">
      <w:pPr>
        <w:pStyle w:val="BodyText"/>
        <w:spacing w:before="8"/>
        <w:rPr>
          <w:rFonts w:ascii="Arial"/>
          <w:sz w:val="11"/>
          <w:lang w:val="es-ES"/>
          <w:rPrChange w:id="442" w:author="Alicia Lledolara" w:date="2019-01-14T16:44:00Z">
            <w:rPr>
              <w:rFonts w:ascii="Arial"/>
              <w:sz w:val="11"/>
            </w:rPr>
          </w:rPrChange>
        </w:rPr>
      </w:pPr>
    </w:p>
    <w:p w14:paraId="6AD46DEA" w14:textId="77777777" w:rsidR="005313F1" w:rsidRPr="00BC0FCB" w:rsidRDefault="009B75EF">
      <w:pPr>
        <w:ind w:left="183"/>
        <w:rPr>
          <w:rFonts w:ascii="Arial"/>
          <w:sz w:val="8"/>
          <w:lang w:val="es-ES"/>
          <w:rPrChange w:id="443" w:author="Alicia Lledolara" w:date="2019-01-14T16:44:00Z">
            <w:rPr>
              <w:rFonts w:ascii="Arial"/>
              <w:sz w:val="8"/>
            </w:rPr>
          </w:rPrChange>
        </w:rPr>
      </w:pPr>
      <w:r w:rsidRPr="00BC0FCB">
        <w:rPr>
          <w:rFonts w:ascii="Arial"/>
          <w:color w:val="6600CC"/>
          <w:w w:val="105"/>
          <w:sz w:val="8"/>
          <w:lang w:val="es-ES"/>
          <w:rPrChange w:id="444" w:author="Alicia Lledolara" w:date="2019-01-14T16:44:00Z">
            <w:rPr>
              <w:rFonts w:ascii="Arial"/>
              <w:color w:val="6600CC"/>
              <w:w w:val="105"/>
              <w:sz w:val="8"/>
            </w:rPr>
          </w:rPrChange>
        </w:rPr>
        <w:t>0</w:t>
      </w:r>
      <w:r w:rsidRPr="00BC0FCB">
        <w:rPr>
          <w:rFonts w:ascii="Arial"/>
          <w:color w:val="6600CC"/>
          <w:spacing w:val="1"/>
          <w:w w:val="105"/>
          <w:sz w:val="8"/>
          <w:lang w:val="es-ES"/>
          <w:rPrChange w:id="445" w:author="Alicia Lledolara" w:date="2019-01-14T16:44:00Z">
            <w:rPr>
              <w:rFonts w:ascii="Arial"/>
              <w:color w:val="6600CC"/>
              <w:spacing w:val="1"/>
              <w:w w:val="105"/>
              <w:sz w:val="8"/>
            </w:rPr>
          </w:rPrChange>
        </w:rPr>
        <w:t xml:space="preserve"> </w:t>
      </w:r>
      <w:r w:rsidRPr="00BC0FCB">
        <w:rPr>
          <w:rFonts w:ascii="Arial"/>
          <w:color w:val="6600CC"/>
          <w:spacing w:val="-20"/>
          <w:w w:val="105"/>
          <w:sz w:val="8"/>
          <w:lang w:val="es-ES"/>
          <w:rPrChange w:id="446" w:author="Alicia Lledolara" w:date="2019-01-14T16:44:00Z">
            <w:rPr>
              <w:rFonts w:ascii="Arial"/>
              <w:color w:val="6600CC"/>
              <w:spacing w:val="-20"/>
              <w:w w:val="105"/>
              <w:sz w:val="8"/>
            </w:rPr>
          </w:rPrChange>
        </w:rPr>
        <w:t>_</w:t>
      </w:r>
    </w:p>
    <w:p w14:paraId="72898ABD" w14:textId="77777777" w:rsidR="005313F1" w:rsidRPr="00BC0FCB" w:rsidRDefault="009B75EF">
      <w:pPr>
        <w:spacing w:before="10"/>
        <w:ind w:left="90"/>
        <w:rPr>
          <w:rFonts w:ascii="Arial"/>
          <w:sz w:val="8"/>
          <w:lang w:val="es-ES"/>
          <w:rPrChange w:id="447" w:author="Alicia Lledolara" w:date="2019-01-14T16:44:00Z">
            <w:rPr>
              <w:rFonts w:ascii="Arial"/>
              <w:sz w:val="8"/>
            </w:rPr>
          </w:rPrChange>
        </w:rPr>
      </w:pPr>
      <w:r w:rsidRPr="00BC0FCB">
        <w:rPr>
          <w:rFonts w:ascii="Arial"/>
          <w:color w:val="6600CC"/>
          <w:w w:val="105"/>
          <w:sz w:val="8"/>
          <w:lang w:val="es-ES"/>
          <w:rPrChange w:id="448" w:author="Alicia Lledolara" w:date="2019-01-14T16:44:00Z">
            <w:rPr>
              <w:rFonts w:ascii="Arial"/>
              <w:color w:val="6600CC"/>
              <w:w w:val="105"/>
              <w:sz w:val="8"/>
            </w:rPr>
          </w:rPrChange>
        </w:rPr>
        <w:t xml:space="preserve">246 </w:t>
      </w:r>
      <w:r w:rsidRPr="00BC0FCB">
        <w:rPr>
          <w:rFonts w:ascii="Arial"/>
          <w:color w:val="6600CC"/>
          <w:spacing w:val="-20"/>
          <w:w w:val="105"/>
          <w:sz w:val="8"/>
          <w:lang w:val="es-ES"/>
          <w:rPrChange w:id="449" w:author="Alicia Lledolara" w:date="2019-01-14T16:44:00Z">
            <w:rPr>
              <w:rFonts w:ascii="Arial"/>
              <w:color w:val="6600CC"/>
              <w:spacing w:val="-20"/>
              <w:w w:val="105"/>
              <w:sz w:val="8"/>
            </w:rPr>
          </w:rPrChange>
        </w:rPr>
        <w:t>_</w:t>
      </w:r>
    </w:p>
    <w:p w14:paraId="219C61AF" w14:textId="77777777" w:rsidR="005313F1" w:rsidRPr="00BC0FCB" w:rsidRDefault="005313F1">
      <w:pPr>
        <w:pStyle w:val="BodyText"/>
        <w:rPr>
          <w:rFonts w:ascii="Arial"/>
          <w:sz w:val="8"/>
          <w:lang w:val="es-ES"/>
          <w:rPrChange w:id="450" w:author="Alicia Lledolara" w:date="2019-01-14T16:44:00Z">
            <w:rPr>
              <w:rFonts w:ascii="Arial"/>
              <w:sz w:val="8"/>
            </w:rPr>
          </w:rPrChange>
        </w:rPr>
      </w:pPr>
    </w:p>
    <w:p w14:paraId="075C3525" w14:textId="77777777" w:rsidR="005313F1" w:rsidRPr="00BC0FCB" w:rsidRDefault="005313F1">
      <w:pPr>
        <w:pStyle w:val="BodyText"/>
        <w:spacing w:before="9"/>
        <w:rPr>
          <w:rFonts w:ascii="Arial"/>
          <w:sz w:val="11"/>
          <w:lang w:val="es-ES"/>
          <w:rPrChange w:id="451" w:author="Alicia Lledolara" w:date="2019-01-14T16:44:00Z">
            <w:rPr>
              <w:rFonts w:ascii="Arial"/>
              <w:sz w:val="11"/>
            </w:rPr>
          </w:rPrChange>
        </w:rPr>
      </w:pPr>
    </w:p>
    <w:p w14:paraId="776F7340" w14:textId="77777777" w:rsidR="005313F1" w:rsidRPr="00BC0FCB" w:rsidRDefault="009B75EF">
      <w:pPr>
        <w:ind w:left="183"/>
        <w:rPr>
          <w:rFonts w:ascii="Arial"/>
          <w:sz w:val="8"/>
          <w:lang w:val="es-ES"/>
          <w:rPrChange w:id="452" w:author="Alicia Lledolara" w:date="2019-01-14T16:44:00Z">
            <w:rPr>
              <w:rFonts w:ascii="Arial"/>
              <w:sz w:val="8"/>
            </w:rPr>
          </w:rPrChange>
        </w:rPr>
      </w:pPr>
      <w:r w:rsidRPr="00BC0FCB">
        <w:rPr>
          <w:rFonts w:ascii="Arial"/>
          <w:color w:val="6600CC"/>
          <w:w w:val="105"/>
          <w:sz w:val="8"/>
          <w:lang w:val="es-ES"/>
          <w:rPrChange w:id="453" w:author="Alicia Lledolara" w:date="2019-01-14T16:44:00Z">
            <w:rPr>
              <w:rFonts w:ascii="Arial"/>
              <w:color w:val="6600CC"/>
              <w:w w:val="105"/>
              <w:sz w:val="8"/>
            </w:rPr>
          </w:rPrChange>
        </w:rPr>
        <w:t>0</w:t>
      </w:r>
      <w:r w:rsidRPr="00BC0FCB">
        <w:rPr>
          <w:rFonts w:ascii="Arial"/>
          <w:color w:val="6600CC"/>
          <w:spacing w:val="1"/>
          <w:w w:val="105"/>
          <w:sz w:val="8"/>
          <w:lang w:val="es-ES"/>
          <w:rPrChange w:id="454" w:author="Alicia Lledolara" w:date="2019-01-14T16:44:00Z">
            <w:rPr>
              <w:rFonts w:ascii="Arial"/>
              <w:color w:val="6600CC"/>
              <w:spacing w:val="1"/>
              <w:w w:val="105"/>
              <w:sz w:val="8"/>
            </w:rPr>
          </w:rPrChange>
        </w:rPr>
        <w:t xml:space="preserve"> </w:t>
      </w:r>
      <w:r w:rsidRPr="00BC0FCB">
        <w:rPr>
          <w:rFonts w:ascii="Arial"/>
          <w:color w:val="6600CC"/>
          <w:spacing w:val="-20"/>
          <w:w w:val="105"/>
          <w:sz w:val="8"/>
          <w:lang w:val="es-ES"/>
          <w:rPrChange w:id="455" w:author="Alicia Lledolara" w:date="2019-01-14T16:44:00Z">
            <w:rPr>
              <w:rFonts w:ascii="Arial"/>
              <w:color w:val="6600CC"/>
              <w:spacing w:val="-20"/>
              <w:w w:val="105"/>
              <w:sz w:val="8"/>
            </w:rPr>
          </w:rPrChange>
        </w:rPr>
        <w:t>_</w:t>
      </w:r>
    </w:p>
    <w:p w14:paraId="09A561E7" w14:textId="77777777" w:rsidR="005313F1" w:rsidRPr="00BC0FCB" w:rsidRDefault="009B75EF">
      <w:pPr>
        <w:spacing w:before="10"/>
        <w:ind w:left="90"/>
        <w:rPr>
          <w:rFonts w:ascii="Arial"/>
          <w:sz w:val="8"/>
          <w:lang w:val="es-ES"/>
          <w:rPrChange w:id="456" w:author="Alicia Lledolara" w:date="2019-01-14T16:44:00Z">
            <w:rPr>
              <w:rFonts w:ascii="Arial"/>
              <w:sz w:val="8"/>
            </w:rPr>
          </w:rPrChange>
        </w:rPr>
      </w:pPr>
      <w:r w:rsidRPr="00BC0FCB">
        <w:rPr>
          <w:rFonts w:ascii="Arial"/>
          <w:color w:val="008081"/>
          <w:w w:val="105"/>
          <w:sz w:val="8"/>
          <w:lang w:val="es-ES"/>
          <w:rPrChange w:id="457" w:author="Alicia Lledolara" w:date="2019-01-14T16:44:00Z">
            <w:rPr>
              <w:rFonts w:ascii="Arial"/>
              <w:color w:val="008081"/>
              <w:w w:val="105"/>
              <w:sz w:val="8"/>
            </w:rPr>
          </w:rPrChange>
        </w:rPr>
        <w:t xml:space="preserve">246 </w:t>
      </w:r>
      <w:r w:rsidRPr="00BC0FCB">
        <w:rPr>
          <w:rFonts w:ascii="Arial"/>
          <w:color w:val="008081"/>
          <w:spacing w:val="-20"/>
          <w:w w:val="105"/>
          <w:sz w:val="8"/>
          <w:lang w:val="es-ES"/>
          <w:rPrChange w:id="458" w:author="Alicia Lledolara" w:date="2019-01-14T16:44:00Z">
            <w:rPr>
              <w:rFonts w:ascii="Arial"/>
              <w:color w:val="008081"/>
              <w:spacing w:val="-20"/>
              <w:w w:val="105"/>
              <w:sz w:val="8"/>
            </w:rPr>
          </w:rPrChange>
        </w:rPr>
        <w:t>_</w:t>
      </w:r>
    </w:p>
    <w:p w14:paraId="28A993F1" w14:textId="77777777" w:rsidR="005313F1" w:rsidRPr="00BC0FCB" w:rsidRDefault="005313F1">
      <w:pPr>
        <w:pStyle w:val="BodyText"/>
        <w:rPr>
          <w:rFonts w:ascii="Arial"/>
          <w:sz w:val="8"/>
          <w:lang w:val="es-ES"/>
          <w:rPrChange w:id="459" w:author="Alicia Lledolara" w:date="2019-01-14T16:44:00Z">
            <w:rPr>
              <w:rFonts w:ascii="Arial"/>
              <w:sz w:val="8"/>
            </w:rPr>
          </w:rPrChange>
        </w:rPr>
      </w:pPr>
    </w:p>
    <w:p w14:paraId="0C9D40CC" w14:textId="77777777" w:rsidR="005313F1" w:rsidRPr="00BC0FCB" w:rsidRDefault="005313F1">
      <w:pPr>
        <w:pStyle w:val="BodyText"/>
        <w:spacing w:before="8"/>
        <w:rPr>
          <w:rFonts w:ascii="Arial"/>
          <w:sz w:val="11"/>
          <w:lang w:val="es-ES"/>
          <w:rPrChange w:id="460" w:author="Alicia Lledolara" w:date="2019-01-14T16:44:00Z">
            <w:rPr>
              <w:rFonts w:ascii="Arial"/>
              <w:sz w:val="11"/>
            </w:rPr>
          </w:rPrChange>
        </w:rPr>
      </w:pPr>
    </w:p>
    <w:p w14:paraId="07CB8716" w14:textId="77777777" w:rsidR="005313F1" w:rsidRPr="00BC0FCB" w:rsidRDefault="009B75EF">
      <w:pPr>
        <w:ind w:left="183"/>
        <w:rPr>
          <w:rFonts w:ascii="Arial"/>
          <w:sz w:val="8"/>
          <w:lang w:val="es-ES"/>
          <w:rPrChange w:id="461" w:author="Alicia Lledolara" w:date="2019-01-14T16:44:00Z">
            <w:rPr>
              <w:rFonts w:ascii="Arial"/>
              <w:sz w:val="8"/>
            </w:rPr>
          </w:rPrChange>
        </w:rPr>
      </w:pPr>
      <w:r w:rsidRPr="00BC0FCB">
        <w:rPr>
          <w:rFonts w:ascii="Arial"/>
          <w:color w:val="008081"/>
          <w:w w:val="105"/>
          <w:sz w:val="8"/>
          <w:lang w:val="es-ES"/>
          <w:rPrChange w:id="462" w:author="Alicia Lledolara" w:date="2019-01-14T16:44:00Z">
            <w:rPr>
              <w:rFonts w:ascii="Arial"/>
              <w:color w:val="008081"/>
              <w:w w:val="105"/>
              <w:sz w:val="8"/>
            </w:rPr>
          </w:rPrChange>
        </w:rPr>
        <w:t>1</w:t>
      </w:r>
      <w:r w:rsidRPr="00BC0FCB">
        <w:rPr>
          <w:rFonts w:ascii="Arial"/>
          <w:color w:val="008081"/>
          <w:spacing w:val="1"/>
          <w:w w:val="105"/>
          <w:sz w:val="8"/>
          <w:lang w:val="es-ES"/>
          <w:rPrChange w:id="463" w:author="Alicia Lledolara" w:date="2019-01-14T16:44:00Z">
            <w:rPr>
              <w:rFonts w:ascii="Arial"/>
              <w:color w:val="008081"/>
              <w:spacing w:val="1"/>
              <w:w w:val="105"/>
              <w:sz w:val="8"/>
            </w:rPr>
          </w:rPrChange>
        </w:rPr>
        <w:t xml:space="preserve"> </w:t>
      </w:r>
      <w:r w:rsidRPr="00BC0FCB">
        <w:rPr>
          <w:rFonts w:ascii="Arial"/>
          <w:color w:val="008081"/>
          <w:spacing w:val="-20"/>
          <w:w w:val="105"/>
          <w:sz w:val="8"/>
          <w:lang w:val="es-ES"/>
          <w:rPrChange w:id="464" w:author="Alicia Lledolara" w:date="2019-01-14T16:44:00Z">
            <w:rPr>
              <w:rFonts w:ascii="Arial"/>
              <w:color w:val="008081"/>
              <w:spacing w:val="-20"/>
              <w:w w:val="105"/>
              <w:sz w:val="8"/>
            </w:rPr>
          </w:rPrChange>
        </w:rPr>
        <w:t>_</w:t>
      </w:r>
    </w:p>
    <w:p w14:paraId="260A1A94" w14:textId="77777777" w:rsidR="005313F1" w:rsidRPr="00BC0FCB" w:rsidRDefault="009B75EF">
      <w:pPr>
        <w:spacing w:before="10"/>
        <w:ind w:left="90"/>
        <w:rPr>
          <w:rFonts w:ascii="Arial"/>
          <w:sz w:val="8"/>
          <w:lang w:val="es-ES"/>
          <w:rPrChange w:id="465" w:author="Alicia Lledolara" w:date="2019-01-14T16:44:00Z">
            <w:rPr>
              <w:rFonts w:ascii="Arial"/>
              <w:sz w:val="8"/>
            </w:rPr>
          </w:rPrChange>
        </w:rPr>
      </w:pPr>
      <w:r w:rsidRPr="00BC0FCB">
        <w:rPr>
          <w:rFonts w:ascii="Arial"/>
          <w:color w:val="008081"/>
          <w:w w:val="105"/>
          <w:sz w:val="8"/>
          <w:lang w:val="es-ES"/>
          <w:rPrChange w:id="466" w:author="Alicia Lledolara" w:date="2019-01-14T16:44:00Z">
            <w:rPr>
              <w:rFonts w:ascii="Arial"/>
              <w:color w:val="008081"/>
              <w:w w:val="105"/>
              <w:sz w:val="8"/>
            </w:rPr>
          </w:rPrChange>
        </w:rPr>
        <w:t>246_</w:t>
      </w:r>
    </w:p>
    <w:p w14:paraId="6CAA7375" w14:textId="77777777" w:rsidR="005313F1" w:rsidRPr="00BC0FCB" w:rsidRDefault="005313F1">
      <w:pPr>
        <w:pStyle w:val="BodyText"/>
        <w:rPr>
          <w:rFonts w:ascii="Arial"/>
          <w:sz w:val="8"/>
          <w:lang w:val="es-ES"/>
          <w:rPrChange w:id="467" w:author="Alicia Lledolara" w:date="2019-01-14T16:44:00Z">
            <w:rPr>
              <w:rFonts w:ascii="Arial"/>
              <w:sz w:val="8"/>
            </w:rPr>
          </w:rPrChange>
        </w:rPr>
      </w:pPr>
    </w:p>
    <w:p w14:paraId="621C4B95" w14:textId="77777777" w:rsidR="005313F1" w:rsidRPr="00BC0FCB" w:rsidRDefault="005313F1">
      <w:pPr>
        <w:pStyle w:val="BodyText"/>
        <w:spacing w:before="9"/>
        <w:rPr>
          <w:rFonts w:ascii="Arial"/>
          <w:sz w:val="11"/>
          <w:lang w:val="es-ES"/>
          <w:rPrChange w:id="468" w:author="Alicia Lledolara" w:date="2019-01-14T16:44:00Z">
            <w:rPr>
              <w:rFonts w:ascii="Arial"/>
              <w:sz w:val="11"/>
            </w:rPr>
          </w:rPrChange>
        </w:rPr>
      </w:pPr>
    </w:p>
    <w:p w14:paraId="728C8B89" w14:textId="77777777" w:rsidR="005313F1" w:rsidRPr="00BC0FCB" w:rsidRDefault="009B75EF">
      <w:pPr>
        <w:ind w:left="183"/>
        <w:rPr>
          <w:rFonts w:ascii="Arial"/>
          <w:sz w:val="8"/>
          <w:lang w:val="es-ES"/>
          <w:rPrChange w:id="469" w:author="Alicia Lledolara" w:date="2019-01-14T16:44:00Z">
            <w:rPr>
              <w:rFonts w:ascii="Arial"/>
              <w:sz w:val="8"/>
            </w:rPr>
          </w:rPrChange>
        </w:rPr>
      </w:pPr>
      <w:r w:rsidRPr="00BC0FCB">
        <w:rPr>
          <w:rFonts w:ascii="Arial"/>
          <w:color w:val="008081"/>
          <w:w w:val="105"/>
          <w:sz w:val="8"/>
          <w:lang w:val="es-ES"/>
          <w:rPrChange w:id="470" w:author="Alicia Lledolara" w:date="2019-01-14T16:44:00Z">
            <w:rPr>
              <w:rFonts w:ascii="Arial"/>
              <w:color w:val="008081"/>
              <w:w w:val="105"/>
              <w:sz w:val="8"/>
            </w:rPr>
          </w:rPrChange>
        </w:rPr>
        <w:t>0</w:t>
      </w:r>
      <w:r w:rsidRPr="00BC0FCB">
        <w:rPr>
          <w:rFonts w:ascii="Arial"/>
          <w:color w:val="008081"/>
          <w:spacing w:val="1"/>
          <w:w w:val="105"/>
          <w:sz w:val="8"/>
          <w:lang w:val="es-ES"/>
          <w:rPrChange w:id="471" w:author="Alicia Lledolara" w:date="2019-01-14T16:44:00Z">
            <w:rPr>
              <w:rFonts w:ascii="Arial"/>
              <w:color w:val="008081"/>
              <w:spacing w:val="1"/>
              <w:w w:val="105"/>
              <w:sz w:val="8"/>
            </w:rPr>
          </w:rPrChange>
        </w:rPr>
        <w:t xml:space="preserve"> </w:t>
      </w:r>
      <w:r w:rsidRPr="00BC0FCB">
        <w:rPr>
          <w:rFonts w:ascii="Arial"/>
          <w:color w:val="008081"/>
          <w:spacing w:val="-20"/>
          <w:w w:val="105"/>
          <w:sz w:val="8"/>
          <w:lang w:val="es-ES"/>
          <w:rPrChange w:id="472" w:author="Alicia Lledolara" w:date="2019-01-14T16:44:00Z">
            <w:rPr>
              <w:rFonts w:ascii="Arial"/>
              <w:color w:val="008081"/>
              <w:spacing w:val="-20"/>
              <w:w w:val="105"/>
              <w:sz w:val="8"/>
            </w:rPr>
          </w:rPrChange>
        </w:rPr>
        <w:t>_</w:t>
      </w:r>
    </w:p>
    <w:p w14:paraId="14D20301" w14:textId="77777777" w:rsidR="005313F1" w:rsidRPr="00BC0FCB" w:rsidRDefault="009B75EF">
      <w:pPr>
        <w:spacing w:before="10"/>
        <w:ind w:left="90"/>
        <w:rPr>
          <w:rFonts w:ascii="Arial"/>
          <w:sz w:val="8"/>
          <w:lang w:val="es-ES"/>
          <w:rPrChange w:id="473" w:author="Alicia Lledolara" w:date="2019-01-14T16:44:00Z">
            <w:rPr>
              <w:rFonts w:ascii="Arial"/>
              <w:sz w:val="8"/>
            </w:rPr>
          </w:rPrChange>
        </w:rPr>
      </w:pPr>
      <w:r w:rsidRPr="00BC0FCB">
        <w:rPr>
          <w:rFonts w:ascii="Arial"/>
          <w:color w:val="008081"/>
          <w:w w:val="105"/>
          <w:sz w:val="8"/>
          <w:lang w:val="es-ES"/>
          <w:rPrChange w:id="474" w:author="Alicia Lledolara" w:date="2019-01-14T16:44:00Z">
            <w:rPr>
              <w:rFonts w:ascii="Arial"/>
              <w:color w:val="008081"/>
              <w:w w:val="105"/>
              <w:sz w:val="8"/>
            </w:rPr>
          </w:rPrChange>
        </w:rPr>
        <w:t xml:space="preserve">246 </w:t>
      </w:r>
      <w:r w:rsidRPr="00BC0FCB">
        <w:rPr>
          <w:rFonts w:ascii="Arial"/>
          <w:color w:val="008081"/>
          <w:spacing w:val="-20"/>
          <w:w w:val="105"/>
          <w:sz w:val="8"/>
          <w:lang w:val="es-ES"/>
          <w:rPrChange w:id="475" w:author="Alicia Lledolara" w:date="2019-01-14T16:44:00Z">
            <w:rPr>
              <w:rFonts w:ascii="Arial"/>
              <w:color w:val="008081"/>
              <w:spacing w:val="-20"/>
              <w:w w:val="105"/>
              <w:sz w:val="8"/>
            </w:rPr>
          </w:rPrChange>
        </w:rPr>
        <w:t>_</w:t>
      </w:r>
    </w:p>
    <w:p w14:paraId="57C9F722" w14:textId="77777777" w:rsidR="005313F1" w:rsidRPr="00BC0FCB" w:rsidRDefault="005313F1">
      <w:pPr>
        <w:pStyle w:val="BodyText"/>
        <w:rPr>
          <w:rFonts w:ascii="Arial"/>
          <w:sz w:val="8"/>
          <w:lang w:val="es-ES"/>
          <w:rPrChange w:id="476" w:author="Alicia Lledolara" w:date="2019-01-14T16:44:00Z">
            <w:rPr>
              <w:rFonts w:ascii="Arial"/>
              <w:sz w:val="8"/>
            </w:rPr>
          </w:rPrChange>
        </w:rPr>
      </w:pPr>
    </w:p>
    <w:p w14:paraId="7A1AAEE9" w14:textId="77777777" w:rsidR="005313F1" w:rsidRPr="00BC0FCB" w:rsidRDefault="005313F1">
      <w:pPr>
        <w:pStyle w:val="BodyText"/>
        <w:spacing w:before="8"/>
        <w:rPr>
          <w:rFonts w:ascii="Arial"/>
          <w:sz w:val="11"/>
          <w:lang w:val="es-ES"/>
          <w:rPrChange w:id="477" w:author="Alicia Lledolara" w:date="2019-01-14T16:44:00Z">
            <w:rPr>
              <w:rFonts w:ascii="Arial"/>
              <w:sz w:val="11"/>
            </w:rPr>
          </w:rPrChange>
        </w:rPr>
      </w:pPr>
    </w:p>
    <w:p w14:paraId="6CB51F7F" w14:textId="77777777" w:rsidR="005313F1" w:rsidRPr="00BC0FCB" w:rsidRDefault="009B75EF">
      <w:pPr>
        <w:ind w:left="183"/>
        <w:rPr>
          <w:rFonts w:ascii="Arial"/>
          <w:sz w:val="8"/>
          <w:lang w:val="es-ES"/>
          <w:rPrChange w:id="478" w:author="Alicia Lledolara" w:date="2019-01-14T16:44:00Z">
            <w:rPr>
              <w:rFonts w:ascii="Arial"/>
              <w:sz w:val="8"/>
            </w:rPr>
          </w:rPrChange>
        </w:rPr>
      </w:pPr>
      <w:r w:rsidRPr="00BC0FCB">
        <w:rPr>
          <w:rFonts w:ascii="Arial"/>
          <w:color w:val="008081"/>
          <w:w w:val="105"/>
          <w:sz w:val="8"/>
          <w:lang w:val="es-ES"/>
          <w:rPrChange w:id="479" w:author="Alicia Lledolara" w:date="2019-01-14T16:44:00Z">
            <w:rPr>
              <w:rFonts w:ascii="Arial"/>
              <w:color w:val="008081"/>
              <w:w w:val="105"/>
              <w:sz w:val="8"/>
            </w:rPr>
          </w:rPrChange>
        </w:rPr>
        <w:t>0</w:t>
      </w:r>
      <w:r w:rsidRPr="00BC0FCB">
        <w:rPr>
          <w:rFonts w:ascii="Arial"/>
          <w:color w:val="008081"/>
          <w:spacing w:val="1"/>
          <w:w w:val="105"/>
          <w:sz w:val="8"/>
          <w:lang w:val="es-ES"/>
          <w:rPrChange w:id="480" w:author="Alicia Lledolara" w:date="2019-01-14T16:44:00Z">
            <w:rPr>
              <w:rFonts w:ascii="Arial"/>
              <w:color w:val="008081"/>
              <w:spacing w:val="1"/>
              <w:w w:val="105"/>
              <w:sz w:val="8"/>
            </w:rPr>
          </w:rPrChange>
        </w:rPr>
        <w:t xml:space="preserve"> </w:t>
      </w:r>
      <w:r w:rsidRPr="00BC0FCB">
        <w:rPr>
          <w:rFonts w:ascii="Arial"/>
          <w:color w:val="008081"/>
          <w:spacing w:val="-20"/>
          <w:w w:val="105"/>
          <w:sz w:val="8"/>
          <w:lang w:val="es-ES"/>
          <w:rPrChange w:id="481" w:author="Alicia Lledolara" w:date="2019-01-14T16:44:00Z">
            <w:rPr>
              <w:rFonts w:ascii="Arial"/>
              <w:color w:val="008081"/>
              <w:spacing w:val="-20"/>
              <w:w w:val="105"/>
              <w:sz w:val="8"/>
            </w:rPr>
          </w:rPrChange>
        </w:rPr>
        <w:t>_</w:t>
      </w:r>
    </w:p>
    <w:p w14:paraId="7B8638E7" w14:textId="77777777" w:rsidR="005313F1" w:rsidRPr="00BC0FCB" w:rsidRDefault="005313F1">
      <w:pPr>
        <w:pStyle w:val="BodyText"/>
        <w:rPr>
          <w:rFonts w:ascii="Arial"/>
          <w:sz w:val="8"/>
          <w:lang w:val="es-ES"/>
          <w:rPrChange w:id="482" w:author="Alicia Lledolara" w:date="2019-01-14T16:44:00Z">
            <w:rPr>
              <w:rFonts w:ascii="Arial"/>
              <w:sz w:val="8"/>
            </w:rPr>
          </w:rPrChange>
        </w:rPr>
      </w:pPr>
    </w:p>
    <w:p w14:paraId="6741FA2A" w14:textId="77777777" w:rsidR="005313F1" w:rsidRPr="00BC0FCB" w:rsidRDefault="005313F1">
      <w:pPr>
        <w:pStyle w:val="BodyText"/>
        <w:rPr>
          <w:rFonts w:ascii="Arial"/>
          <w:sz w:val="8"/>
          <w:lang w:val="es-ES"/>
          <w:rPrChange w:id="483" w:author="Alicia Lledolara" w:date="2019-01-14T16:44:00Z">
            <w:rPr>
              <w:rFonts w:ascii="Arial"/>
              <w:sz w:val="8"/>
            </w:rPr>
          </w:rPrChange>
        </w:rPr>
      </w:pPr>
    </w:p>
    <w:p w14:paraId="69270E06" w14:textId="77777777" w:rsidR="005313F1" w:rsidRPr="00BC0FCB" w:rsidRDefault="005313F1">
      <w:pPr>
        <w:pStyle w:val="BodyText"/>
        <w:rPr>
          <w:rFonts w:ascii="Arial"/>
          <w:sz w:val="8"/>
          <w:lang w:val="es-ES"/>
          <w:rPrChange w:id="484" w:author="Alicia Lledolara" w:date="2019-01-14T16:44:00Z">
            <w:rPr>
              <w:rFonts w:ascii="Arial"/>
              <w:sz w:val="8"/>
            </w:rPr>
          </w:rPrChange>
        </w:rPr>
      </w:pPr>
    </w:p>
    <w:p w14:paraId="1A51E42F" w14:textId="77777777" w:rsidR="005313F1" w:rsidRPr="00BC0FCB" w:rsidRDefault="005313F1">
      <w:pPr>
        <w:pStyle w:val="BodyText"/>
        <w:rPr>
          <w:rFonts w:ascii="Arial"/>
          <w:sz w:val="8"/>
          <w:lang w:val="es-ES"/>
          <w:rPrChange w:id="485" w:author="Alicia Lledolara" w:date="2019-01-14T16:44:00Z">
            <w:rPr>
              <w:rFonts w:ascii="Arial"/>
              <w:sz w:val="8"/>
            </w:rPr>
          </w:rPrChange>
        </w:rPr>
      </w:pPr>
    </w:p>
    <w:p w14:paraId="52AB970B" w14:textId="77777777" w:rsidR="005313F1" w:rsidRPr="00BC0FCB" w:rsidRDefault="005313F1">
      <w:pPr>
        <w:pStyle w:val="BodyText"/>
        <w:rPr>
          <w:rFonts w:ascii="Arial"/>
          <w:sz w:val="8"/>
          <w:lang w:val="es-ES"/>
          <w:rPrChange w:id="486" w:author="Alicia Lledolara" w:date="2019-01-14T16:44:00Z">
            <w:rPr>
              <w:rFonts w:ascii="Arial"/>
              <w:sz w:val="8"/>
            </w:rPr>
          </w:rPrChange>
        </w:rPr>
      </w:pPr>
    </w:p>
    <w:p w14:paraId="1BCE7523" w14:textId="77777777" w:rsidR="005313F1" w:rsidRPr="00BC0FCB" w:rsidRDefault="005313F1">
      <w:pPr>
        <w:pStyle w:val="BodyText"/>
        <w:spacing w:before="8"/>
        <w:rPr>
          <w:rFonts w:ascii="Arial"/>
          <w:sz w:val="11"/>
          <w:lang w:val="es-ES"/>
          <w:rPrChange w:id="487" w:author="Alicia Lledolara" w:date="2019-01-14T16:44:00Z">
            <w:rPr>
              <w:rFonts w:ascii="Arial"/>
              <w:sz w:val="11"/>
            </w:rPr>
          </w:rPrChange>
        </w:rPr>
      </w:pPr>
    </w:p>
    <w:p w14:paraId="5A708805" w14:textId="77777777" w:rsidR="005313F1" w:rsidRPr="00BC0FCB" w:rsidRDefault="009B75EF">
      <w:pPr>
        <w:ind w:left="113"/>
        <w:rPr>
          <w:rFonts w:ascii="Arial"/>
          <w:sz w:val="8"/>
          <w:lang w:val="es-ES"/>
          <w:rPrChange w:id="488" w:author="Alicia Lledolara" w:date="2019-01-14T16:44:00Z">
            <w:rPr>
              <w:rFonts w:ascii="Arial"/>
              <w:sz w:val="8"/>
            </w:rPr>
          </w:rPrChange>
        </w:rPr>
      </w:pPr>
      <w:r w:rsidRPr="00BC0FCB">
        <w:rPr>
          <w:rFonts w:ascii="Arial"/>
          <w:w w:val="105"/>
          <w:sz w:val="8"/>
          <w:lang w:val="es-ES"/>
          <w:rPrChange w:id="489" w:author="Alicia Lledolara" w:date="2019-01-14T16:44:00Z">
            <w:rPr>
              <w:rFonts w:ascii="Arial"/>
              <w:w w:val="105"/>
              <w:sz w:val="8"/>
            </w:rPr>
          </w:rPrChange>
        </w:rPr>
        <w:t>chr5:</w:t>
      </w:r>
    </w:p>
    <w:p w14:paraId="2A1F0C86" w14:textId="77777777" w:rsidR="005313F1" w:rsidRPr="00BC0FCB" w:rsidRDefault="009B75EF">
      <w:pPr>
        <w:pStyle w:val="BodyText"/>
        <w:rPr>
          <w:rFonts w:ascii="Arial"/>
          <w:sz w:val="26"/>
          <w:lang w:val="es-ES"/>
          <w:rPrChange w:id="490" w:author="Alicia Lledolara" w:date="2019-01-14T16:44:00Z">
            <w:rPr>
              <w:rFonts w:ascii="Arial"/>
              <w:sz w:val="26"/>
            </w:rPr>
          </w:rPrChange>
        </w:rPr>
      </w:pPr>
      <w:r w:rsidRPr="00BC0FCB">
        <w:rPr>
          <w:lang w:val="es-ES"/>
          <w:rPrChange w:id="491" w:author="Alicia Lledolara" w:date="2019-01-14T16:44:00Z">
            <w:rPr/>
          </w:rPrChange>
        </w:rPr>
        <w:br w:type="column"/>
      </w:r>
    </w:p>
    <w:p w14:paraId="043028F4" w14:textId="77777777" w:rsidR="005313F1" w:rsidRPr="00BC0FCB" w:rsidRDefault="005313F1">
      <w:pPr>
        <w:pStyle w:val="BodyText"/>
        <w:rPr>
          <w:rFonts w:ascii="Arial"/>
          <w:sz w:val="26"/>
          <w:lang w:val="es-ES"/>
          <w:rPrChange w:id="492" w:author="Alicia Lledolara" w:date="2019-01-14T16:44:00Z">
            <w:rPr>
              <w:rFonts w:ascii="Arial"/>
              <w:sz w:val="26"/>
            </w:rPr>
          </w:rPrChange>
        </w:rPr>
      </w:pPr>
    </w:p>
    <w:p w14:paraId="469FDBED" w14:textId="77777777" w:rsidR="005313F1" w:rsidRPr="00BC0FCB" w:rsidRDefault="005313F1">
      <w:pPr>
        <w:pStyle w:val="BodyText"/>
        <w:rPr>
          <w:rFonts w:ascii="Arial"/>
          <w:sz w:val="26"/>
          <w:lang w:val="es-ES"/>
          <w:rPrChange w:id="493" w:author="Alicia Lledolara" w:date="2019-01-14T16:44:00Z">
            <w:rPr>
              <w:rFonts w:ascii="Arial"/>
              <w:sz w:val="26"/>
            </w:rPr>
          </w:rPrChange>
        </w:rPr>
      </w:pPr>
    </w:p>
    <w:p w14:paraId="7DC4F147" w14:textId="77777777" w:rsidR="005313F1" w:rsidRPr="00BC0FCB" w:rsidRDefault="005313F1">
      <w:pPr>
        <w:pStyle w:val="BodyText"/>
        <w:rPr>
          <w:rFonts w:ascii="Arial"/>
          <w:sz w:val="26"/>
          <w:lang w:val="es-ES"/>
          <w:rPrChange w:id="494" w:author="Alicia Lledolara" w:date="2019-01-14T16:44:00Z">
            <w:rPr>
              <w:rFonts w:ascii="Arial"/>
              <w:sz w:val="26"/>
            </w:rPr>
          </w:rPrChange>
        </w:rPr>
      </w:pPr>
    </w:p>
    <w:p w14:paraId="07693D5D" w14:textId="77777777" w:rsidR="005313F1" w:rsidRPr="00BC0FCB" w:rsidRDefault="005313F1">
      <w:pPr>
        <w:pStyle w:val="BodyText"/>
        <w:rPr>
          <w:rFonts w:ascii="Arial"/>
          <w:sz w:val="26"/>
          <w:lang w:val="es-ES"/>
          <w:rPrChange w:id="495" w:author="Alicia Lledolara" w:date="2019-01-14T16:44:00Z">
            <w:rPr>
              <w:rFonts w:ascii="Arial"/>
              <w:sz w:val="26"/>
            </w:rPr>
          </w:rPrChange>
        </w:rPr>
      </w:pPr>
    </w:p>
    <w:p w14:paraId="6B63C2F8" w14:textId="77777777" w:rsidR="005313F1" w:rsidRPr="00BC0FCB" w:rsidRDefault="005313F1">
      <w:pPr>
        <w:pStyle w:val="BodyText"/>
        <w:rPr>
          <w:rFonts w:ascii="Arial"/>
          <w:sz w:val="26"/>
          <w:lang w:val="es-ES"/>
          <w:rPrChange w:id="496" w:author="Alicia Lledolara" w:date="2019-01-14T16:44:00Z">
            <w:rPr>
              <w:rFonts w:ascii="Arial"/>
              <w:sz w:val="26"/>
            </w:rPr>
          </w:rPrChange>
        </w:rPr>
      </w:pPr>
    </w:p>
    <w:p w14:paraId="6D3B880C" w14:textId="77777777" w:rsidR="005313F1" w:rsidRPr="00BC0FCB" w:rsidRDefault="005313F1">
      <w:pPr>
        <w:pStyle w:val="BodyText"/>
        <w:rPr>
          <w:rFonts w:ascii="Arial"/>
          <w:sz w:val="26"/>
          <w:lang w:val="es-ES"/>
          <w:rPrChange w:id="497" w:author="Alicia Lledolara" w:date="2019-01-14T16:44:00Z">
            <w:rPr>
              <w:rFonts w:ascii="Arial"/>
              <w:sz w:val="26"/>
            </w:rPr>
          </w:rPrChange>
        </w:rPr>
      </w:pPr>
    </w:p>
    <w:p w14:paraId="1FDF1A30" w14:textId="77777777" w:rsidR="005313F1" w:rsidRPr="00BC0FCB" w:rsidRDefault="005313F1">
      <w:pPr>
        <w:pStyle w:val="BodyText"/>
        <w:spacing w:before="1"/>
        <w:rPr>
          <w:rFonts w:ascii="Arial"/>
          <w:sz w:val="38"/>
          <w:lang w:val="es-ES"/>
          <w:rPrChange w:id="498" w:author="Alicia Lledolara" w:date="2019-01-14T16:44:00Z">
            <w:rPr>
              <w:rFonts w:ascii="Arial"/>
              <w:sz w:val="38"/>
            </w:rPr>
          </w:rPrChange>
        </w:rPr>
      </w:pPr>
    </w:p>
    <w:p w14:paraId="4CFC7795" w14:textId="77777777" w:rsidR="005313F1" w:rsidRDefault="009B75EF">
      <w:pPr>
        <w:ind w:left="1296"/>
      </w:pPr>
      <w:r>
        <w:rPr>
          <w:w w:val="120"/>
        </w:rPr>
        <w:t>(a)</w:t>
      </w:r>
    </w:p>
    <w:p w14:paraId="0C84684C" w14:textId="77777777" w:rsidR="005313F1" w:rsidRDefault="00090D17">
      <w:pPr>
        <w:tabs>
          <w:tab w:val="left" w:pos="2760"/>
        </w:tabs>
        <w:spacing w:before="90"/>
        <w:ind w:left="978"/>
        <w:rPr>
          <w:rFonts w:ascii="Arial"/>
          <w:sz w:val="9"/>
        </w:rPr>
      </w:pPr>
      <w:r>
        <w:rPr>
          <w:noProof/>
        </w:rPr>
        <mc:AlternateContent>
          <mc:Choice Requires="wpg">
            <w:drawing>
              <wp:anchor distT="0" distB="0" distL="114300" distR="114300" simplePos="0" relativeHeight="503108192" behindDoc="1" locked="0" layoutInCell="1" allowOverlap="1" wp14:anchorId="1E3EC34C" wp14:editId="68D70B61">
                <wp:simplePos x="0" y="0"/>
                <wp:positionH relativeFrom="page">
                  <wp:posOffset>3067050</wp:posOffset>
                </wp:positionH>
                <wp:positionV relativeFrom="paragraph">
                  <wp:posOffset>75565</wp:posOffset>
                </wp:positionV>
                <wp:extent cx="2555875" cy="2177415"/>
                <wp:effectExtent l="0" t="0" r="0" b="0"/>
                <wp:wrapNone/>
                <wp:docPr id="1839" name="Group 4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5875" cy="2177415"/>
                          <a:chOff x="4830" y="119"/>
                          <a:chExt cx="4025" cy="3429"/>
                        </a:xfrm>
                      </wpg:grpSpPr>
                      <pic:pic xmlns:pic="http://schemas.openxmlformats.org/drawingml/2006/picture">
                        <pic:nvPicPr>
                          <pic:cNvPr id="1840" name="Picture 4399"/>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4829" y="223"/>
                            <a:ext cx="4025" cy="3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1" name="Picture 4400"/>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6060" y="118"/>
                            <a:ext cx="158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2" name="Picture 440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5659" y="223"/>
                            <a:ext cx="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440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8019" y="223"/>
                            <a:ext cx="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440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8809" y="223"/>
                            <a:ext cx="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5" name="Picture 440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5180" y="601"/>
                            <a:ext cx="3585"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6" name="Picture 4405"/>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8778" y="798"/>
                            <a:ext cx="7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9EDEBF" id="Group 4398" o:spid="_x0000_s1026" style="position:absolute;margin-left:241.5pt;margin-top:5.95pt;width:201.25pt;height:171.45pt;z-index:-208288;mso-position-horizontal-relative:page" coordorigin="4830,119" coordsize="4025,3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&#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">
                <v:shape id="Picture 4399" o:spid="_x0000_s1027" type="#_x0000_t75" style="position:absolute;left:4829;top:223;width:4025;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">
                  <v:imagedata r:id="rId34" o:title=""/>
                  <v:path arrowok="t"/>
                  <o:lock v:ext="edit" aspectratio="f"/>
                </v:shape>
                <v:shape id="Picture 4400" o:spid="_x0000_s1028" type="#_x0000_t75" style="position:absolute;left:6060;top:118;width:158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">
                  <v:imagedata r:id="rId35" o:title=""/>
                  <v:path arrowok="t"/>
                  <o:lock v:ext="edit" aspectratio="f"/>
                </v:shape>
                <v:shape id="Picture 4401" o:spid="_x0000_s1029" type="#_x0000_t75" style="position:absolute;left:5659;top:223;width: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">
                  <v:imagedata r:id="rId29" o:title=""/>
                  <v:path arrowok="t"/>
                  <o:lock v:ext="edit" aspectratio="f"/>
                </v:shape>
                <v:shape id="Picture 4402" o:spid="_x0000_s1030" type="#_x0000_t75" style="position:absolute;left:8019;top:223;width: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">
                  <v:imagedata r:id="rId29" o:title=""/>
                  <v:path arrowok="t"/>
                  <o:lock v:ext="edit" aspectratio="f"/>
                </v:shape>
                <v:shape id="Picture 4403" o:spid="_x0000_s1031" type="#_x0000_t75" style="position:absolute;left:8809;top:223;width: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">
                  <v:imagedata r:id="rId29" o:title=""/>
                  <v:path arrowok="t"/>
                  <o:lock v:ext="edit" aspectratio="f"/>
                </v:shape>
                <v:shape id="Picture 4404" o:spid="_x0000_s1032" type="#_x0000_t75" style="position:absolute;left:5180;top:601;width:3585;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">
                  <v:imagedata r:id="rId36" o:title=""/>
                  <v:path arrowok="t"/>
                  <o:lock v:ext="edit" aspectratio="f"/>
                </v:shape>
                <v:shape id="Picture 4405" o:spid="_x0000_s1033" type="#_x0000_t75" style="position:absolute;left:8778;top:798;width:7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">
                  <v:imagedata r:id="rId37" o:title=""/>
                  <v:path arrowok="t"/>
                  <o:lock v:ext="edit" aspectratio="f"/>
                </v:shape>
                <w10:wrap anchorx="page"/>
              </v:group>
            </w:pict>
          </mc:Fallback>
        </mc:AlternateContent>
      </w:r>
      <w:r w:rsidR="009B75EF">
        <w:rPr>
          <w:rFonts w:ascii="Arial"/>
          <w:w w:val="105"/>
          <w:sz w:val="8"/>
        </w:rPr>
        <w:t>10 kb</w:t>
      </w:r>
      <w:r w:rsidR="009B75EF">
        <w:rPr>
          <w:rFonts w:ascii="Arial"/>
          <w:w w:val="105"/>
          <w:sz w:val="8"/>
        </w:rPr>
        <w:tab/>
      </w:r>
      <w:r w:rsidR="009B75EF">
        <w:rPr>
          <w:rFonts w:ascii="Arial"/>
          <w:w w:val="105"/>
          <w:position w:val="2"/>
          <w:sz w:val="9"/>
        </w:rPr>
        <w:t>hg19</w:t>
      </w:r>
    </w:p>
    <w:p w14:paraId="4EA1E4EE" w14:textId="77777777" w:rsidR="005313F1" w:rsidRDefault="009B75EF">
      <w:pPr>
        <w:tabs>
          <w:tab w:val="left" w:pos="1076"/>
          <w:tab w:val="left" w:pos="1867"/>
          <w:tab w:val="left" w:pos="2652"/>
          <w:tab w:val="left" w:pos="3443"/>
        </w:tabs>
        <w:spacing w:before="14"/>
        <w:ind w:left="292"/>
        <w:rPr>
          <w:rFonts w:ascii="Arial"/>
          <w:sz w:val="9"/>
        </w:rPr>
      </w:pPr>
      <w:r>
        <w:rPr>
          <w:rFonts w:ascii="Arial"/>
          <w:w w:val="105"/>
          <w:sz w:val="9"/>
        </w:rPr>
        <w:t>35,860,000</w:t>
      </w:r>
      <w:r>
        <w:rPr>
          <w:rFonts w:ascii="Arial"/>
          <w:w w:val="105"/>
          <w:sz w:val="9"/>
        </w:rPr>
        <w:tab/>
        <w:t>35,865,000</w:t>
      </w:r>
      <w:r>
        <w:rPr>
          <w:rFonts w:ascii="Arial"/>
          <w:w w:val="105"/>
          <w:sz w:val="9"/>
        </w:rPr>
        <w:tab/>
        <w:t>35,870,000</w:t>
      </w:r>
      <w:r>
        <w:rPr>
          <w:rFonts w:ascii="Arial"/>
          <w:w w:val="105"/>
          <w:sz w:val="9"/>
        </w:rPr>
        <w:tab/>
        <w:t>35,875,000</w:t>
      </w:r>
      <w:r>
        <w:rPr>
          <w:rFonts w:ascii="Arial"/>
          <w:w w:val="105"/>
          <w:sz w:val="9"/>
        </w:rPr>
        <w:tab/>
        <w:t>35,880,000</w:t>
      </w:r>
    </w:p>
    <w:p w14:paraId="33D85694" w14:textId="77777777" w:rsidR="005313F1" w:rsidRDefault="005313F1">
      <w:pPr>
        <w:pStyle w:val="BodyText"/>
        <w:rPr>
          <w:rFonts w:ascii="Arial"/>
          <w:sz w:val="9"/>
        </w:rPr>
      </w:pPr>
    </w:p>
    <w:p w14:paraId="0D7E369F" w14:textId="77777777" w:rsidR="005313F1" w:rsidRDefault="009B75EF">
      <w:pPr>
        <w:ind w:left="129"/>
        <w:rPr>
          <w:rFonts w:ascii="Arial"/>
          <w:i/>
          <w:sz w:val="11"/>
        </w:rPr>
      </w:pPr>
      <w:r>
        <w:rPr>
          <w:rFonts w:ascii="Arial"/>
          <w:i/>
          <w:w w:val="105"/>
          <w:sz w:val="11"/>
        </w:rPr>
        <w:t>IL7R</w:t>
      </w:r>
    </w:p>
    <w:p w14:paraId="3E0236D9" w14:textId="77777777" w:rsidR="005313F1" w:rsidRDefault="005313F1">
      <w:pPr>
        <w:rPr>
          <w:rFonts w:ascii="Arial"/>
          <w:sz w:val="11"/>
        </w:rPr>
        <w:sectPr w:rsidR="005313F1">
          <w:type w:val="continuous"/>
          <w:pgSz w:w="11910" w:h="16840"/>
          <w:pgMar w:top="1580" w:right="0" w:bottom="560" w:left="1680" w:header="720" w:footer="720" w:gutter="0"/>
          <w:cols w:num="3" w:space="720" w:equalWidth="0">
            <w:col w:w="2807" w:space="40"/>
            <w:col w:w="301" w:space="39"/>
            <w:col w:w="7043"/>
          </w:cols>
        </w:sectPr>
      </w:pPr>
    </w:p>
    <w:p w14:paraId="75FEE870" w14:textId="77777777" w:rsidR="005313F1" w:rsidRDefault="009B75EF">
      <w:pPr>
        <w:spacing w:before="9"/>
        <w:ind w:left="2484"/>
        <w:rPr>
          <w:rFonts w:ascii="Arial"/>
          <w:b/>
          <w:sz w:val="9"/>
        </w:rPr>
      </w:pPr>
      <w:r>
        <w:rPr>
          <w:rFonts w:ascii="Arial"/>
          <w:b/>
          <w:w w:val="105"/>
          <w:sz w:val="9"/>
        </w:rPr>
        <w:t>UCSC genes</w:t>
      </w:r>
    </w:p>
    <w:p w14:paraId="4F280713" w14:textId="77777777" w:rsidR="005313F1" w:rsidRDefault="005313F1">
      <w:pPr>
        <w:pStyle w:val="BodyText"/>
        <w:spacing w:before="10"/>
        <w:rPr>
          <w:rFonts w:ascii="Arial"/>
          <w:b/>
          <w:sz w:val="9"/>
        </w:rPr>
      </w:pPr>
    </w:p>
    <w:p w14:paraId="4DA43D71" w14:textId="77777777" w:rsidR="005313F1" w:rsidRDefault="009B75EF">
      <w:pPr>
        <w:ind w:left="2144"/>
        <w:rPr>
          <w:rFonts w:ascii="Arial"/>
          <w:b/>
          <w:sz w:val="9"/>
        </w:rPr>
      </w:pPr>
      <w:proofErr w:type="spellStart"/>
      <w:r>
        <w:rPr>
          <w:rFonts w:ascii="Arial"/>
          <w:b/>
          <w:w w:val="105"/>
          <w:sz w:val="9"/>
        </w:rPr>
        <w:t>ChromHMM</w:t>
      </w:r>
      <w:proofErr w:type="spellEnd"/>
      <w:r>
        <w:rPr>
          <w:rFonts w:ascii="Arial"/>
          <w:b/>
          <w:spacing w:val="-1"/>
          <w:w w:val="105"/>
          <w:sz w:val="9"/>
        </w:rPr>
        <w:t xml:space="preserve"> </w:t>
      </w:r>
      <w:proofErr w:type="spellStart"/>
      <w:r>
        <w:rPr>
          <w:rFonts w:ascii="Arial"/>
          <w:b/>
          <w:w w:val="105"/>
          <w:sz w:val="9"/>
        </w:rPr>
        <w:t>RoadMap</w:t>
      </w:r>
      <w:proofErr w:type="spellEnd"/>
    </w:p>
    <w:p w14:paraId="30D5F437" w14:textId="77777777" w:rsidR="005313F1" w:rsidRPr="00BC0FCB" w:rsidRDefault="009B75EF">
      <w:pPr>
        <w:spacing w:before="20"/>
        <w:ind w:left="2936"/>
        <w:rPr>
          <w:rFonts w:ascii="Arial"/>
          <w:sz w:val="8"/>
          <w:lang w:val="es-ES"/>
          <w:rPrChange w:id="499" w:author="Alicia Lledolara" w:date="2019-01-14T16:44:00Z">
            <w:rPr>
              <w:rFonts w:ascii="Arial"/>
              <w:sz w:val="8"/>
            </w:rPr>
          </w:rPrChange>
        </w:rPr>
      </w:pPr>
      <w:r w:rsidRPr="00BC0FCB">
        <w:rPr>
          <w:rFonts w:ascii="Arial"/>
          <w:color w:val="6600CC"/>
          <w:w w:val="105"/>
          <w:sz w:val="8"/>
          <w:lang w:val="es-ES"/>
          <w:rPrChange w:id="500" w:author="Alicia Lledolara" w:date="2019-01-14T16:44:00Z">
            <w:rPr>
              <w:rFonts w:ascii="Arial"/>
              <w:color w:val="6600CC"/>
              <w:w w:val="105"/>
              <w:sz w:val="8"/>
            </w:rPr>
          </w:rPrChange>
        </w:rPr>
        <w:t>121 _</w:t>
      </w:r>
    </w:p>
    <w:p w14:paraId="1B06A57E" w14:textId="77777777" w:rsidR="005313F1" w:rsidRPr="00BC0FCB" w:rsidRDefault="005313F1">
      <w:pPr>
        <w:rPr>
          <w:rFonts w:ascii="Arial"/>
          <w:sz w:val="8"/>
          <w:lang w:val="es-ES"/>
          <w:rPrChange w:id="501" w:author="Alicia Lledolara" w:date="2019-01-14T16:44:00Z">
            <w:rPr>
              <w:rFonts w:ascii="Arial"/>
              <w:sz w:val="8"/>
            </w:rPr>
          </w:rPrChange>
        </w:rPr>
        <w:sectPr w:rsidR="005313F1" w:rsidRPr="00BC0FCB">
          <w:type w:val="continuous"/>
          <w:pgSz w:w="11910" w:h="16840"/>
          <w:pgMar w:top="1580" w:right="0" w:bottom="560" w:left="1680" w:header="720" w:footer="720" w:gutter="0"/>
          <w:cols w:space="720"/>
        </w:sectPr>
      </w:pPr>
    </w:p>
    <w:p w14:paraId="69079F7F" w14:textId="77777777" w:rsidR="005313F1" w:rsidRPr="00BC0FCB" w:rsidRDefault="005313F1">
      <w:pPr>
        <w:pStyle w:val="BodyText"/>
        <w:rPr>
          <w:rFonts w:ascii="Arial"/>
          <w:sz w:val="8"/>
          <w:lang w:val="es-ES"/>
          <w:rPrChange w:id="502" w:author="Alicia Lledolara" w:date="2019-01-14T16:44:00Z">
            <w:rPr>
              <w:rFonts w:ascii="Arial"/>
              <w:sz w:val="8"/>
            </w:rPr>
          </w:rPrChange>
        </w:rPr>
      </w:pPr>
    </w:p>
    <w:p w14:paraId="647ECB56" w14:textId="77777777" w:rsidR="005313F1" w:rsidRPr="00BC0FCB" w:rsidRDefault="005313F1">
      <w:pPr>
        <w:pStyle w:val="BodyText"/>
        <w:spacing w:before="4"/>
        <w:rPr>
          <w:rFonts w:ascii="Arial"/>
          <w:sz w:val="7"/>
          <w:lang w:val="es-ES"/>
          <w:rPrChange w:id="503" w:author="Alicia Lledolara" w:date="2019-01-14T16:44:00Z">
            <w:rPr>
              <w:rFonts w:ascii="Arial"/>
              <w:sz w:val="7"/>
            </w:rPr>
          </w:rPrChange>
        </w:rPr>
      </w:pPr>
    </w:p>
    <w:p w14:paraId="6F4B9A46" w14:textId="77777777" w:rsidR="005313F1" w:rsidRPr="00BC0FCB" w:rsidRDefault="009B75EF">
      <w:pPr>
        <w:ind w:right="7"/>
        <w:jc w:val="right"/>
        <w:rPr>
          <w:rFonts w:ascii="Arial"/>
          <w:b/>
          <w:sz w:val="8"/>
          <w:lang w:val="es-ES"/>
          <w:rPrChange w:id="504" w:author="Alicia Lledolara" w:date="2019-01-14T16:44:00Z">
            <w:rPr>
              <w:rFonts w:ascii="Arial"/>
              <w:b/>
              <w:sz w:val="8"/>
            </w:rPr>
          </w:rPrChange>
        </w:rPr>
      </w:pPr>
      <w:r w:rsidRPr="00BC0FCB">
        <w:rPr>
          <w:rFonts w:ascii="Arial"/>
          <w:b/>
          <w:color w:val="6600CC"/>
          <w:w w:val="105"/>
          <w:sz w:val="8"/>
          <w:lang w:val="es-ES"/>
          <w:rPrChange w:id="505" w:author="Alicia Lledolara" w:date="2019-01-14T16:44:00Z">
            <w:rPr>
              <w:rFonts w:ascii="Arial"/>
              <w:b/>
              <w:color w:val="6600CC"/>
              <w:w w:val="105"/>
              <w:sz w:val="8"/>
            </w:rPr>
          </w:rPrChange>
        </w:rPr>
        <w:t>PSA1718 SF</w:t>
      </w:r>
    </w:p>
    <w:p w14:paraId="426A6F2F" w14:textId="77777777" w:rsidR="005313F1" w:rsidRPr="00BC0FCB" w:rsidRDefault="005313F1">
      <w:pPr>
        <w:pStyle w:val="BodyText"/>
        <w:rPr>
          <w:rFonts w:ascii="Arial"/>
          <w:b/>
          <w:sz w:val="8"/>
          <w:lang w:val="es-ES"/>
          <w:rPrChange w:id="506" w:author="Alicia Lledolara" w:date="2019-01-14T16:44:00Z">
            <w:rPr>
              <w:rFonts w:ascii="Arial"/>
              <w:b/>
              <w:sz w:val="8"/>
            </w:rPr>
          </w:rPrChange>
        </w:rPr>
      </w:pPr>
    </w:p>
    <w:p w14:paraId="08382C61" w14:textId="77777777" w:rsidR="005313F1" w:rsidRPr="00BC0FCB" w:rsidRDefault="005313F1">
      <w:pPr>
        <w:pStyle w:val="BodyText"/>
        <w:rPr>
          <w:rFonts w:ascii="Arial"/>
          <w:b/>
          <w:sz w:val="8"/>
          <w:lang w:val="es-ES"/>
          <w:rPrChange w:id="507" w:author="Alicia Lledolara" w:date="2019-01-14T16:44:00Z">
            <w:rPr>
              <w:rFonts w:ascii="Arial"/>
              <w:b/>
              <w:sz w:val="8"/>
            </w:rPr>
          </w:rPrChange>
        </w:rPr>
      </w:pPr>
    </w:p>
    <w:p w14:paraId="6E0B3198" w14:textId="77777777" w:rsidR="005313F1" w:rsidRPr="00BC0FCB" w:rsidRDefault="005313F1">
      <w:pPr>
        <w:pStyle w:val="BodyText"/>
        <w:rPr>
          <w:rFonts w:ascii="Arial"/>
          <w:b/>
          <w:sz w:val="8"/>
          <w:lang w:val="es-ES"/>
          <w:rPrChange w:id="508" w:author="Alicia Lledolara" w:date="2019-01-14T16:44:00Z">
            <w:rPr>
              <w:rFonts w:ascii="Arial"/>
              <w:b/>
              <w:sz w:val="8"/>
            </w:rPr>
          </w:rPrChange>
        </w:rPr>
      </w:pPr>
    </w:p>
    <w:p w14:paraId="3E7A8270" w14:textId="77777777" w:rsidR="005313F1" w:rsidRPr="00BC0FCB" w:rsidRDefault="009B75EF">
      <w:pPr>
        <w:spacing w:before="53"/>
        <w:ind w:right="7"/>
        <w:jc w:val="right"/>
        <w:rPr>
          <w:rFonts w:ascii="Arial"/>
          <w:b/>
          <w:sz w:val="8"/>
          <w:lang w:val="es-ES"/>
          <w:rPrChange w:id="509" w:author="Alicia Lledolara" w:date="2019-01-14T16:44:00Z">
            <w:rPr>
              <w:rFonts w:ascii="Arial"/>
              <w:b/>
              <w:sz w:val="8"/>
            </w:rPr>
          </w:rPrChange>
        </w:rPr>
      </w:pPr>
      <w:r w:rsidRPr="00BC0FCB">
        <w:rPr>
          <w:rFonts w:ascii="Arial"/>
          <w:b/>
          <w:color w:val="6600CC"/>
          <w:w w:val="105"/>
          <w:sz w:val="8"/>
          <w:lang w:val="es-ES"/>
          <w:rPrChange w:id="510" w:author="Alicia Lledolara" w:date="2019-01-14T16:44:00Z">
            <w:rPr>
              <w:rFonts w:ascii="Arial"/>
              <w:b/>
              <w:color w:val="6600CC"/>
              <w:w w:val="105"/>
              <w:sz w:val="8"/>
            </w:rPr>
          </w:rPrChange>
        </w:rPr>
        <w:t>PSA1719 SF</w:t>
      </w:r>
    </w:p>
    <w:p w14:paraId="7CEAE404" w14:textId="77777777" w:rsidR="005313F1" w:rsidRPr="00BC0FCB" w:rsidRDefault="005313F1">
      <w:pPr>
        <w:pStyle w:val="BodyText"/>
        <w:rPr>
          <w:rFonts w:ascii="Arial"/>
          <w:b/>
          <w:sz w:val="8"/>
          <w:lang w:val="es-ES"/>
          <w:rPrChange w:id="511" w:author="Alicia Lledolara" w:date="2019-01-14T16:44:00Z">
            <w:rPr>
              <w:rFonts w:ascii="Arial"/>
              <w:b/>
              <w:sz w:val="8"/>
            </w:rPr>
          </w:rPrChange>
        </w:rPr>
      </w:pPr>
    </w:p>
    <w:p w14:paraId="5A3A6BC8" w14:textId="77777777" w:rsidR="005313F1" w:rsidRPr="00BC0FCB" w:rsidRDefault="005313F1">
      <w:pPr>
        <w:pStyle w:val="BodyText"/>
        <w:rPr>
          <w:rFonts w:ascii="Arial"/>
          <w:b/>
          <w:sz w:val="8"/>
          <w:lang w:val="es-ES"/>
          <w:rPrChange w:id="512" w:author="Alicia Lledolara" w:date="2019-01-14T16:44:00Z">
            <w:rPr>
              <w:rFonts w:ascii="Arial"/>
              <w:b/>
              <w:sz w:val="8"/>
            </w:rPr>
          </w:rPrChange>
        </w:rPr>
      </w:pPr>
    </w:p>
    <w:p w14:paraId="0E45BB17" w14:textId="77777777" w:rsidR="005313F1" w:rsidRPr="00BC0FCB" w:rsidRDefault="005313F1">
      <w:pPr>
        <w:pStyle w:val="BodyText"/>
        <w:rPr>
          <w:rFonts w:ascii="Arial"/>
          <w:b/>
          <w:sz w:val="8"/>
          <w:lang w:val="es-ES"/>
          <w:rPrChange w:id="513" w:author="Alicia Lledolara" w:date="2019-01-14T16:44:00Z">
            <w:rPr>
              <w:rFonts w:ascii="Arial"/>
              <w:b/>
              <w:sz w:val="8"/>
            </w:rPr>
          </w:rPrChange>
        </w:rPr>
      </w:pPr>
    </w:p>
    <w:p w14:paraId="24271642" w14:textId="77777777" w:rsidR="005313F1" w:rsidRPr="00A6684B" w:rsidRDefault="009B75EF">
      <w:pPr>
        <w:spacing w:before="53"/>
        <w:ind w:right="7"/>
        <w:jc w:val="right"/>
        <w:rPr>
          <w:rFonts w:ascii="Arial"/>
          <w:b/>
          <w:sz w:val="8"/>
          <w:lang w:val="es-ES"/>
          <w:rPrChange w:id="514" w:author="Alicia Lledolara" w:date="2019-01-09T15:16:00Z">
            <w:rPr>
              <w:rFonts w:ascii="Arial"/>
              <w:b/>
              <w:sz w:val="8"/>
            </w:rPr>
          </w:rPrChange>
        </w:rPr>
      </w:pPr>
      <w:r w:rsidRPr="00A6684B">
        <w:rPr>
          <w:rFonts w:ascii="Arial"/>
          <w:b/>
          <w:color w:val="6600CC"/>
          <w:w w:val="105"/>
          <w:sz w:val="8"/>
          <w:lang w:val="es-ES"/>
          <w:rPrChange w:id="515" w:author="Alicia Lledolara" w:date="2019-01-09T15:16:00Z">
            <w:rPr>
              <w:rFonts w:ascii="Arial"/>
              <w:b/>
              <w:color w:val="6600CC"/>
              <w:w w:val="105"/>
              <w:sz w:val="8"/>
            </w:rPr>
          </w:rPrChange>
        </w:rPr>
        <w:t>PSA1607 SF</w:t>
      </w:r>
    </w:p>
    <w:p w14:paraId="0A8D9E99" w14:textId="77777777" w:rsidR="005313F1" w:rsidRPr="00A6684B" w:rsidRDefault="005313F1">
      <w:pPr>
        <w:pStyle w:val="BodyText"/>
        <w:rPr>
          <w:rFonts w:ascii="Arial"/>
          <w:b/>
          <w:sz w:val="8"/>
          <w:lang w:val="es-ES"/>
          <w:rPrChange w:id="516" w:author="Alicia Lledolara" w:date="2019-01-09T15:16:00Z">
            <w:rPr>
              <w:rFonts w:ascii="Arial"/>
              <w:b/>
              <w:sz w:val="8"/>
            </w:rPr>
          </w:rPrChange>
        </w:rPr>
      </w:pPr>
    </w:p>
    <w:p w14:paraId="760A0508" w14:textId="77777777" w:rsidR="005313F1" w:rsidRPr="00A6684B" w:rsidRDefault="005313F1">
      <w:pPr>
        <w:pStyle w:val="BodyText"/>
        <w:rPr>
          <w:rFonts w:ascii="Arial"/>
          <w:b/>
          <w:sz w:val="8"/>
          <w:lang w:val="es-ES"/>
          <w:rPrChange w:id="517" w:author="Alicia Lledolara" w:date="2019-01-09T15:16:00Z">
            <w:rPr>
              <w:rFonts w:ascii="Arial"/>
              <w:b/>
              <w:sz w:val="8"/>
            </w:rPr>
          </w:rPrChange>
        </w:rPr>
      </w:pPr>
    </w:p>
    <w:p w14:paraId="796FFF9C" w14:textId="77777777" w:rsidR="005313F1" w:rsidRPr="00A6684B" w:rsidRDefault="005313F1">
      <w:pPr>
        <w:pStyle w:val="BodyText"/>
        <w:rPr>
          <w:rFonts w:ascii="Arial"/>
          <w:b/>
          <w:sz w:val="8"/>
          <w:lang w:val="es-ES"/>
          <w:rPrChange w:id="518" w:author="Alicia Lledolara" w:date="2019-01-09T15:16:00Z">
            <w:rPr>
              <w:rFonts w:ascii="Arial"/>
              <w:b/>
              <w:sz w:val="8"/>
            </w:rPr>
          </w:rPrChange>
        </w:rPr>
      </w:pPr>
    </w:p>
    <w:p w14:paraId="58ADFFAD" w14:textId="77777777" w:rsidR="005313F1" w:rsidRPr="00A6684B" w:rsidRDefault="009B75EF">
      <w:pPr>
        <w:spacing w:before="53"/>
        <w:jc w:val="right"/>
        <w:rPr>
          <w:rFonts w:ascii="Arial"/>
          <w:b/>
          <w:sz w:val="8"/>
          <w:lang w:val="es-ES"/>
          <w:rPrChange w:id="519" w:author="Alicia Lledolara" w:date="2019-01-09T15:16:00Z">
            <w:rPr>
              <w:rFonts w:ascii="Arial"/>
              <w:b/>
              <w:sz w:val="8"/>
            </w:rPr>
          </w:rPrChange>
        </w:rPr>
      </w:pPr>
      <w:r w:rsidRPr="00A6684B">
        <w:rPr>
          <w:rFonts w:ascii="Arial"/>
          <w:b/>
          <w:color w:val="008081"/>
          <w:w w:val="105"/>
          <w:sz w:val="8"/>
          <w:lang w:val="es-ES"/>
          <w:rPrChange w:id="520" w:author="Alicia Lledolara" w:date="2019-01-09T15:16:00Z">
            <w:rPr>
              <w:rFonts w:ascii="Arial"/>
              <w:b/>
              <w:color w:val="008081"/>
              <w:w w:val="105"/>
              <w:sz w:val="8"/>
            </w:rPr>
          </w:rPrChange>
        </w:rPr>
        <w:t>PSA1718 PB</w:t>
      </w:r>
    </w:p>
    <w:p w14:paraId="2636815E" w14:textId="77777777" w:rsidR="005313F1" w:rsidRPr="00A6684B" w:rsidRDefault="005313F1">
      <w:pPr>
        <w:pStyle w:val="BodyText"/>
        <w:rPr>
          <w:rFonts w:ascii="Arial"/>
          <w:b/>
          <w:sz w:val="8"/>
          <w:lang w:val="es-ES"/>
          <w:rPrChange w:id="521" w:author="Alicia Lledolara" w:date="2019-01-09T15:16:00Z">
            <w:rPr>
              <w:rFonts w:ascii="Arial"/>
              <w:b/>
              <w:sz w:val="8"/>
            </w:rPr>
          </w:rPrChange>
        </w:rPr>
      </w:pPr>
    </w:p>
    <w:p w14:paraId="140DADBF" w14:textId="77777777" w:rsidR="005313F1" w:rsidRPr="00A6684B" w:rsidRDefault="005313F1">
      <w:pPr>
        <w:pStyle w:val="BodyText"/>
        <w:rPr>
          <w:rFonts w:ascii="Arial"/>
          <w:b/>
          <w:sz w:val="8"/>
          <w:lang w:val="es-ES"/>
          <w:rPrChange w:id="522" w:author="Alicia Lledolara" w:date="2019-01-09T15:16:00Z">
            <w:rPr>
              <w:rFonts w:ascii="Arial"/>
              <w:b/>
              <w:sz w:val="8"/>
            </w:rPr>
          </w:rPrChange>
        </w:rPr>
      </w:pPr>
    </w:p>
    <w:p w14:paraId="6BCF2D82" w14:textId="77777777" w:rsidR="005313F1" w:rsidRPr="00A6684B" w:rsidRDefault="005313F1">
      <w:pPr>
        <w:pStyle w:val="BodyText"/>
        <w:rPr>
          <w:rFonts w:ascii="Arial"/>
          <w:b/>
          <w:sz w:val="8"/>
          <w:lang w:val="es-ES"/>
          <w:rPrChange w:id="523" w:author="Alicia Lledolara" w:date="2019-01-09T15:16:00Z">
            <w:rPr>
              <w:rFonts w:ascii="Arial"/>
              <w:b/>
              <w:sz w:val="8"/>
            </w:rPr>
          </w:rPrChange>
        </w:rPr>
      </w:pPr>
    </w:p>
    <w:p w14:paraId="0611CC1E" w14:textId="77777777" w:rsidR="005313F1" w:rsidRPr="00A6684B" w:rsidRDefault="009B75EF">
      <w:pPr>
        <w:spacing w:before="53"/>
        <w:jc w:val="right"/>
        <w:rPr>
          <w:rFonts w:ascii="Arial"/>
          <w:b/>
          <w:sz w:val="8"/>
          <w:lang w:val="es-ES"/>
          <w:rPrChange w:id="524" w:author="Alicia Lledolara" w:date="2019-01-09T15:16:00Z">
            <w:rPr>
              <w:rFonts w:ascii="Arial"/>
              <w:b/>
              <w:sz w:val="8"/>
            </w:rPr>
          </w:rPrChange>
        </w:rPr>
      </w:pPr>
      <w:r w:rsidRPr="00A6684B">
        <w:rPr>
          <w:rFonts w:ascii="Arial"/>
          <w:b/>
          <w:color w:val="008081"/>
          <w:w w:val="105"/>
          <w:sz w:val="8"/>
          <w:lang w:val="es-ES"/>
          <w:rPrChange w:id="525" w:author="Alicia Lledolara" w:date="2019-01-09T15:16:00Z">
            <w:rPr>
              <w:rFonts w:ascii="Arial"/>
              <w:b/>
              <w:color w:val="008081"/>
              <w:w w:val="105"/>
              <w:sz w:val="8"/>
            </w:rPr>
          </w:rPrChange>
        </w:rPr>
        <w:t>PSA1719 PB</w:t>
      </w:r>
    </w:p>
    <w:p w14:paraId="73D03FFC" w14:textId="77777777" w:rsidR="005313F1" w:rsidRPr="00A6684B" w:rsidRDefault="005313F1">
      <w:pPr>
        <w:pStyle w:val="BodyText"/>
        <w:rPr>
          <w:rFonts w:ascii="Arial"/>
          <w:b/>
          <w:sz w:val="8"/>
          <w:lang w:val="es-ES"/>
          <w:rPrChange w:id="526" w:author="Alicia Lledolara" w:date="2019-01-09T15:16:00Z">
            <w:rPr>
              <w:rFonts w:ascii="Arial"/>
              <w:b/>
              <w:sz w:val="8"/>
            </w:rPr>
          </w:rPrChange>
        </w:rPr>
      </w:pPr>
    </w:p>
    <w:p w14:paraId="1733A361" w14:textId="77777777" w:rsidR="005313F1" w:rsidRPr="00A6684B" w:rsidRDefault="005313F1">
      <w:pPr>
        <w:pStyle w:val="BodyText"/>
        <w:rPr>
          <w:rFonts w:ascii="Arial"/>
          <w:b/>
          <w:sz w:val="8"/>
          <w:lang w:val="es-ES"/>
          <w:rPrChange w:id="527" w:author="Alicia Lledolara" w:date="2019-01-09T15:16:00Z">
            <w:rPr>
              <w:rFonts w:ascii="Arial"/>
              <w:b/>
              <w:sz w:val="8"/>
            </w:rPr>
          </w:rPrChange>
        </w:rPr>
      </w:pPr>
    </w:p>
    <w:p w14:paraId="330F8B64" w14:textId="77777777" w:rsidR="005313F1" w:rsidRPr="00A6684B" w:rsidRDefault="005313F1">
      <w:pPr>
        <w:pStyle w:val="BodyText"/>
        <w:rPr>
          <w:rFonts w:ascii="Arial"/>
          <w:b/>
          <w:sz w:val="8"/>
          <w:lang w:val="es-ES"/>
          <w:rPrChange w:id="528" w:author="Alicia Lledolara" w:date="2019-01-09T15:16:00Z">
            <w:rPr>
              <w:rFonts w:ascii="Arial"/>
              <w:b/>
              <w:sz w:val="8"/>
            </w:rPr>
          </w:rPrChange>
        </w:rPr>
      </w:pPr>
    </w:p>
    <w:p w14:paraId="76635C48" w14:textId="77777777" w:rsidR="005313F1" w:rsidRPr="00BC0FCB" w:rsidRDefault="009B75EF">
      <w:pPr>
        <w:spacing w:before="53"/>
        <w:jc w:val="right"/>
        <w:rPr>
          <w:rFonts w:ascii="Arial"/>
          <w:b/>
          <w:sz w:val="8"/>
          <w:lang w:val="es-ES"/>
          <w:rPrChange w:id="529" w:author="Alicia Lledolara" w:date="2019-01-14T16:44:00Z">
            <w:rPr>
              <w:rFonts w:ascii="Arial"/>
              <w:b/>
              <w:sz w:val="8"/>
            </w:rPr>
          </w:rPrChange>
        </w:rPr>
      </w:pPr>
      <w:r w:rsidRPr="00BC0FCB">
        <w:rPr>
          <w:rFonts w:ascii="Arial"/>
          <w:b/>
          <w:color w:val="008081"/>
          <w:w w:val="105"/>
          <w:sz w:val="8"/>
          <w:lang w:val="es-ES"/>
          <w:rPrChange w:id="530" w:author="Alicia Lledolara" w:date="2019-01-14T16:44:00Z">
            <w:rPr>
              <w:rFonts w:ascii="Arial"/>
              <w:b/>
              <w:color w:val="008081"/>
              <w:w w:val="105"/>
              <w:sz w:val="8"/>
            </w:rPr>
          </w:rPrChange>
        </w:rPr>
        <w:t>PSA1607 PB</w:t>
      </w:r>
    </w:p>
    <w:p w14:paraId="5CD83801" w14:textId="77777777" w:rsidR="005313F1" w:rsidRPr="00BC0FCB" w:rsidRDefault="009B75EF">
      <w:pPr>
        <w:pStyle w:val="BodyText"/>
        <w:rPr>
          <w:rFonts w:ascii="Arial"/>
          <w:b/>
          <w:sz w:val="8"/>
          <w:lang w:val="es-ES"/>
          <w:rPrChange w:id="531" w:author="Alicia Lledolara" w:date="2019-01-14T16:44:00Z">
            <w:rPr>
              <w:rFonts w:ascii="Arial"/>
              <w:b/>
              <w:sz w:val="8"/>
            </w:rPr>
          </w:rPrChange>
        </w:rPr>
      </w:pPr>
      <w:r w:rsidRPr="00BC0FCB">
        <w:rPr>
          <w:lang w:val="es-ES"/>
          <w:rPrChange w:id="532" w:author="Alicia Lledolara" w:date="2019-01-14T16:44:00Z">
            <w:rPr/>
          </w:rPrChange>
        </w:rPr>
        <w:br w:type="column"/>
      </w:r>
    </w:p>
    <w:p w14:paraId="6DE97652" w14:textId="77777777" w:rsidR="005313F1" w:rsidRPr="00BC0FCB" w:rsidRDefault="005313F1">
      <w:pPr>
        <w:pStyle w:val="BodyText"/>
        <w:rPr>
          <w:rFonts w:ascii="Arial"/>
          <w:b/>
          <w:sz w:val="8"/>
          <w:lang w:val="es-ES"/>
          <w:rPrChange w:id="533" w:author="Alicia Lledolara" w:date="2019-01-14T16:44:00Z">
            <w:rPr>
              <w:rFonts w:ascii="Arial"/>
              <w:b/>
              <w:sz w:val="8"/>
            </w:rPr>
          </w:rPrChange>
        </w:rPr>
      </w:pPr>
    </w:p>
    <w:p w14:paraId="306D2093" w14:textId="77777777" w:rsidR="005313F1" w:rsidRPr="00BC0FCB" w:rsidRDefault="005313F1">
      <w:pPr>
        <w:pStyle w:val="BodyText"/>
        <w:rPr>
          <w:rFonts w:ascii="Arial"/>
          <w:b/>
          <w:sz w:val="8"/>
          <w:lang w:val="es-ES"/>
          <w:rPrChange w:id="534" w:author="Alicia Lledolara" w:date="2019-01-14T16:44:00Z">
            <w:rPr>
              <w:rFonts w:ascii="Arial"/>
              <w:b/>
              <w:sz w:val="8"/>
            </w:rPr>
          </w:rPrChange>
        </w:rPr>
      </w:pPr>
    </w:p>
    <w:p w14:paraId="658779BF" w14:textId="77777777" w:rsidR="005313F1" w:rsidRDefault="009B75EF">
      <w:pPr>
        <w:spacing w:before="64"/>
        <w:ind w:left="174"/>
        <w:rPr>
          <w:rFonts w:ascii="Arial"/>
          <w:sz w:val="8"/>
        </w:rPr>
      </w:pPr>
      <w:proofErr w:type="gramStart"/>
      <w:r>
        <w:rPr>
          <w:rFonts w:ascii="Arial"/>
          <w:color w:val="6600CC"/>
          <w:w w:val="105"/>
          <w:sz w:val="8"/>
        </w:rPr>
        <w:t>0</w:t>
      </w:r>
      <w:proofErr w:type="gramEnd"/>
      <w:r>
        <w:rPr>
          <w:rFonts w:ascii="Arial"/>
          <w:color w:val="6600CC"/>
          <w:w w:val="105"/>
          <w:sz w:val="8"/>
        </w:rPr>
        <w:t xml:space="preserve"> </w:t>
      </w:r>
      <w:r>
        <w:rPr>
          <w:rFonts w:ascii="Arial"/>
          <w:color w:val="6600CC"/>
          <w:spacing w:val="-20"/>
          <w:w w:val="105"/>
          <w:sz w:val="8"/>
        </w:rPr>
        <w:t>_</w:t>
      </w:r>
    </w:p>
    <w:p w14:paraId="19568621" w14:textId="77777777" w:rsidR="005313F1" w:rsidRDefault="009B75EF">
      <w:pPr>
        <w:spacing w:before="11"/>
        <w:ind w:left="80"/>
        <w:rPr>
          <w:rFonts w:ascii="Arial"/>
          <w:sz w:val="8"/>
        </w:rPr>
      </w:pPr>
      <w:proofErr w:type="gramStart"/>
      <w:r>
        <w:rPr>
          <w:rFonts w:ascii="Arial"/>
          <w:color w:val="6600CC"/>
          <w:w w:val="105"/>
          <w:sz w:val="8"/>
        </w:rPr>
        <w:t>121</w:t>
      </w:r>
      <w:proofErr w:type="gramEnd"/>
      <w:r>
        <w:rPr>
          <w:rFonts w:ascii="Arial"/>
          <w:color w:val="6600CC"/>
          <w:spacing w:val="1"/>
          <w:w w:val="105"/>
          <w:sz w:val="8"/>
        </w:rPr>
        <w:t xml:space="preserve"> </w:t>
      </w:r>
      <w:r>
        <w:rPr>
          <w:rFonts w:ascii="Arial"/>
          <w:color w:val="6600CC"/>
          <w:spacing w:val="-20"/>
          <w:w w:val="105"/>
          <w:sz w:val="8"/>
        </w:rPr>
        <w:t>_</w:t>
      </w:r>
    </w:p>
    <w:p w14:paraId="27646F7D" w14:textId="77777777" w:rsidR="005313F1" w:rsidRDefault="005313F1">
      <w:pPr>
        <w:pStyle w:val="BodyText"/>
        <w:rPr>
          <w:rFonts w:ascii="Arial"/>
          <w:sz w:val="8"/>
        </w:rPr>
      </w:pPr>
    </w:p>
    <w:p w14:paraId="5315DD89" w14:textId="77777777" w:rsidR="005313F1" w:rsidRDefault="005313F1">
      <w:pPr>
        <w:pStyle w:val="BodyText"/>
        <w:spacing w:before="8"/>
        <w:rPr>
          <w:rFonts w:ascii="Arial"/>
          <w:sz w:val="11"/>
        </w:rPr>
      </w:pPr>
    </w:p>
    <w:p w14:paraId="08E0A36B" w14:textId="77777777" w:rsidR="005313F1" w:rsidRDefault="009B75EF">
      <w:pPr>
        <w:ind w:left="174"/>
        <w:rPr>
          <w:rFonts w:ascii="Arial"/>
          <w:sz w:val="8"/>
        </w:rPr>
      </w:pPr>
      <w:proofErr w:type="gramStart"/>
      <w:r>
        <w:rPr>
          <w:rFonts w:ascii="Arial"/>
          <w:color w:val="6600CC"/>
          <w:w w:val="105"/>
          <w:sz w:val="8"/>
        </w:rPr>
        <w:t>0</w:t>
      </w:r>
      <w:proofErr w:type="gramEnd"/>
      <w:r>
        <w:rPr>
          <w:rFonts w:ascii="Arial"/>
          <w:color w:val="6600CC"/>
          <w:w w:val="105"/>
          <w:sz w:val="8"/>
        </w:rPr>
        <w:t xml:space="preserve"> </w:t>
      </w:r>
      <w:r>
        <w:rPr>
          <w:rFonts w:ascii="Arial"/>
          <w:color w:val="6600CC"/>
          <w:spacing w:val="-20"/>
          <w:w w:val="105"/>
          <w:sz w:val="8"/>
        </w:rPr>
        <w:t>_</w:t>
      </w:r>
    </w:p>
    <w:p w14:paraId="2CEA00C3" w14:textId="77777777" w:rsidR="005313F1" w:rsidRDefault="009B75EF">
      <w:pPr>
        <w:spacing w:before="10"/>
        <w:ind w:left="80"/>
        <w:rPr>
          <w:rFonts w:ascii="Arial"/>
          <w:sz w:val="8"/>
        </w:rPr>
      </w:pPr>
      <w:r>
        <w:rPr>
          <w:rFonts w:ascii="Arial"/>
          <w:color w:val="6600CC"/>
          <w:w w:val="105"/>
          <w:sz w:val="8"/>
        </w:rPr>
        <w:t>121</w:t>
      </w:r>
    </w:p>
    <w:p w14:paraId="282BF7DB" w14:textId="77777777" w:rsidR="005313F1" w:rsidRDefault="005313F1">
      <w:pPr>
        <w:pStyle w:val="BodyText"/>
        <w:rPr>
          <w:rFonts w:ascii="Arial"/>
          <w:sz w:val="8"/>
        </w:rPr>
      </w:pPr>
    </w:p>
    <w:p w14:paraId="39D05D2F" w14:textId="77777777" w:rsidR="005313F1" w:rsidRDefault="005313F1">
      <w:pPr>
        <w:pStyle w:val="BodyText"/>
        <w:spacing w:before="8"/>
        <w:rPr>
          <w:rFonts w:ascii="Arial"/>
          <w:sz w:val="11"/>
        </w:rPr>
      </w:pPr>
    </w:p>
    <w:p w14:paraId="099398A3" w14:textId="77777777" w:rsidR="005313F1" w:rsidRDefault="009B75EF">
      <w:pPr>
        <w:ind w:left="174"/>
        <w:rPr>
          <w:rFonts w:ascii="Arial"/>
          <w:sz w:val="8"/>
        </w:rPr>
      </w:pPr>
      <w:proofErr w:type="gramStart"/>
      <w:r>
        <w:rPr>
          <w:rFonts w:ascii="Arial"/>
          <w:color w:val="6600CC"/>
          <w:w w:val="105"/>
          <w:sz w:val="8"/>
        </w:rPr>
        <w:t>0</w:t>
      </w:r>
      <w:proofErr w:type="gramEnd"/>
      <w:r>
        <w:rPr>
          <w:rFonts w:ascii="Arial"/>
          <w:color w:val="6600CC"/>
          <w:w w:val="105"/>
          <w:sz w:val="8"/>
        </w:rPr>
        <w:t xml:space="preserve"> </w:t>
      </w:r>
      <w:r>
        <w:rPr>
          <w:rFonts w:ascii="Arial"/>
          <w:color w:val="6600CC"/>
          <w:spacing w:val="-20"/>
          <w:w w:val="105"/>
          <w:sz w:val="8"/>
        </w:rPr>
        <w:t>_</w:t>
      </w:r>
    </w:p>
    <w:p w14:paraId="7E536068" w14:textId="77777777" w:rsidR="005313F1" w:rsidRDefault="009B75EF">
      <w:pPr>
        <w:spacing w:before="11"/>
        <w:ind w:left="80"/>
        <w:rPr>
          <w:rFonts w:ascii="Arial"/>
          <w:sz w:val="8"/>
        </w:rPr>
      </w:pPr>
      <w:proofErr w:type="gramStart"/>
      <w:r>
        <w:rPr>
          <w:rFonts w:ascii="Arial"/>
          <w:color w:val="008081"/>
          <w:w w:val="105"/>
          <w:sz w:val="8"/>
        </w:rPr>
        <w:t>121</w:t>
      </w:r>
      <w:proofErr w:type="gramEnd"/>
      <w:r>
        <w:rPr>
          <w:rFonts w:ascii="Arial"/>
          <w:color w:val="008081"/>
          <w:spacing w:val="1"/>
          <w:w w:val="105"/>
          <w:sz w:val="8"/>
        </w:rPr>
        <w:t xml:space="preserve"> </w:t>
      </w:r>
      <w:r>
        <w:rPr>
          <w:rFonts w:ascii="Arial"/>
          <w:color w:val="008081"/>
          <w:spacing w:val="-20"/>
          <w:w w:val="105"/>
          <w:sz w:val="8"/>
        </w:rPr>
        <w:t>_</w:t>
      </w:r>
    </w:p>
    <w:p w14:paraId="5FA662A7" w14:textId="77777777" w:rsidR="005313F1" w:rsidRDefault="005313F1">
      <w:pPr>
        <w:pStyle w:val="BodyText"/>
        <w:rPr>
          <w:rFonts w:ascii="Arial"/>
          <w:sz w:val="8"/>
        </w:rPr>
      </w:pPr>
    </w:p>
    <w:p w14:paraId="0D2377AA" w14:textId="77777777" w:rsidR="005313F1" w:rsidRDefault="005313F1">
      <w:pPr>
        <w:pStyle w:val="BodyText"/>
        <w:spacing w:before="8"/>
        <w:rPr>
          <w:rFonts w:ascii="Arial"/>
          <w:sz w:val="11"/>
        </w:rPr>
      </w:pPr>
    </w:p>
    <w:p w14:paraId="24B263D1" w14:textId="77777777" w:rsidR="005313F1" w:rsidRDefault="009B75EF">
      <w:pPr>
        <w:ind w:left="174"/>
        <w:rPr>
          <w:rFonts w:ascii="Arial"/>
          <w:sz w:val="8"/>
        </w:rPr>
      </w:pPr>
      <w:proofErr w:type="gramStart"/>
      <w:r>
        <w:rPr>
          <w:rFonts w:ascii="Arial"/>
          <w:color w:val="008081"/>
          <w:w w:val="105"/>
          <w:sz w:val="8"/>
        </w:rPr>
        <w:t>0</w:t>
      </w:r>
      <w:proofErr w:type="gramEnd"/>
      <w:r>
        <w:rPr>
          <w:rFonts w:ascii="Arial"/>
          <w:color w:val="008081"/>
          <w:w w:val="105"/>
          <w:sz w:val="8"/>
        </w:rPr>
        <w:t xml:space="preserve"> </w:t>
      </w:r>
      <w:r>
        <w:rPr>
          <w:rFonts w:ascii="Arial"/>
          <w:color w:val="008081"/>
          <w:spacing w:val="-20"/>
          <w:w w:val="105"/>
          <w:sz w:val="8"/>
        </w:rPr>
        <w:t>_</w:t>
      </w:r>
    </w:p>
    <w:p w14:paraId="6AABFF19" w14:textId="77777777" w:rsidR="005313F1" w:rsidRDefault="009B75EF">
      <w:pPr>
        <w:spacing w:before="10"/>
        <w:ind w:left="80"/>
        <w:rPr>
          <w:rFonts w:ascii="Arial"/>
          <w:sz w:val="8"/>
        </w:rPr>
      </w:pPr>
      <w:proofErr w:type="gramStart"/>
      <w:r>
        <w:rPr>
          <w:rFonts w:ascii="Arial"/>
          <w:color w:val="008081"/>
          <w:w w:val="105"/>
          <w:sz w:val="8"/>
        </w:rPr>
        <w:t>121</w:t>
      </w:r>
      <w:proofErr w:type="gramEnd"/>
      <w:r>
        <w:rPr>
          <w:rFonts w:ascii="Arial"/>
          <w:color w:val="008081"/>
          <w:spacing w:val="1"/>
          <w:w w:val="105"/>
          <w:sz w:val="8"/>
        </w:rPr>
        <w:t xml:space="preserve"> </w:t>
      </w:r>
      <w:r>
        <w:rPr>
          <w:rFonts w:ascii="Arial"/>
          <w:color w:val="008081"/>
          <w:spacing w:val="-20"/>
          <w:w w:val="105"/>
          <w:sz w:val="8"/>
        </w:rPr>
        <w:t>_</w:t>
      </w:r>
    </w:p>
    <w:p w14:paraId="6366486F" w14:textId="77777777" w:rsidR="005313F1" w:rsidRDefault="005313F1">
      <w:pPr>
        <w:pStyle w:val="BodyText"/>
        <w:rPr>
          <w:rFonts w:ascii="Arial"/>
          <w:sz w:val="8"/>
        </w:rPr>
      </w:pPr>
    </w:p>
    <w:p w14:paraId="65F5A8CF" w14:textId="77777777" w:rsidR="005313F1" w:rsidRDefault="005313F1">
      <w:pPr>
        <w:pStyle w:val="BodyText"/>
        <w:spacing w:before="8"/>
        <w:rPr>
          <w:rFonts w:ascii="Arial"/>
          <w:sz w:val="11"/>
        </w:rPr>
      </w:pPr>
    </w:p>
    <w:p w14:paraId="1C59E8EA" w14:textId="77777777" w:rsidR="005313F1" w:rsidRDefault="009B75EF">
      <w:pPr>
        <w:ind w:left="174"/>
        <w:rPr>
          <w:rFonts w:ascii="Arial"/>
          <w:sz w:val="8"/>
        </w:rPr>
      </w:pPr>
      <w:proofErr w:type="gramStart"/>
      <w:r>
        <w:rPr>
          <w:rFonts w:ascii="Arial"/>
          <w:color w:val="008081"/>
          <w:w w:val="105"/>
          <w:sz w:val="8"/>
        </w:rPr>
        <w:t>0</w:t>
      </w:r>
      <w:proofErr w:type="gramEnd"/>
      <w:r>
        <w:rPr>
          <w:rFonts w:ascii="Arial"/>
          <w:color w:val="008081"/>
          <w:w w:val="105"/>
          <w:sz w:val="8"/>
        </w:rPr>
        <w:t xml:space="preserve"> </w:t>
      </w:r>
      <w:r>
        <w:rPr>
          <w:rFonts w:ascii="Arial"/>
          <w:color w:val="008081"/>
          <w:spacing w:val="-20"/>
          <w:w w:val="105"/>
          <w:sz w:val="8"/>
        </w:rPr>
        <w:t>_</w:t>
      </w:r>
    </w:p>
    <w:p w14:paraId="40491912" w14:textId="77777777" w:rsidR="005313F1" w:rsidRDefault="009B75EF">
      <w:pPr>
        <w:spacing w:before="11"/>
        <w:ind w:left="80"/>
        <w:rPr>
          <w:rFonts w:ascii="Arial"/>
          <w:sz w:val="8"/>
        </w:rPr>
      </w:pPr>
      <w:proofErr w:type="gramStart"/>
      <w:r>
        <w:rPr>
          <w:rFonts w:ascii="Arial"/>
          <w:color w:val="008081"/>
          <w:w w:val="105"/>
          <w:sz w:val="8"/>
        </w:rPr>
        <w:t>121</w:t>
      </w:r>
      <w:proofErr w:type="gramEnd"/>
      <w:r>
        <w:rPr>
          <w:rFonts w:ascii="Arial"/>
          <w:color w:val="008081"/>
          <w:spacing w:val="1"/>
          <w:w w:val="105"/>
          <w:sz w:val="8"/>
        </w:rPr>
        <w:t xml:space="preserve"> </w:t>
      </w:r>
      <w:r>
        <w:rPr>
          <w:rFonts w:ascii="Arial"/>
          <w:color w:val="008081"/>
          <w:spacing w:val="-20"/>
          <w:w w:val="105"/>
          <w:sz w:val="8"/>
        </w:rPr>
        <w:t>_</w:t>
      </w:r>
    </w:p>
    <w:p w14:paraId="4F53ACFE" w14:textId="77777777" w:rsidR="005313F1" w:rsidRDefault="005313F1">
      <w:pPr>
        <w:pStyle w:val="BodyText"/>
        <w:rPr>
          <w:rFonts w:ascii="Arial"/>
          <w:sz w:val="8"/>
        </w:rPr>
      </w:pPr>
    </w:p>
    <w:p w14:paraId="582063DD" w14:textId="77777777" w:rsidR="005313F1" w:rsidRDefault="005313F1">
      <w:pPr>
        <w:pStyle w:val="BodyText"/>
        <w:spacing w:before="8"/>
        <w:rPr>
          <w:rFonts w:ascii="Arial"/>
          <w:sz w:val="11"/>
        </w:rPr>
      </w:pPr>
    </w:p>
    <w:p w14:paraId="6DA3FC16" w14:textId="77777777" w:rsidR="005313F1" w:rsidRDefault="009B75EF">
      <w:pPr>
        <w:ind w:left="174"/>
        <w:rPr>
          <w:rFonts w:ascii="Arial"/>
          <w:sz w:val="8"/>
        </w:rPr>
      </w:pPr>
      <w:proofErr w:type="gramStart"/>
      <w:r>
        <w:rPr>
          <w:rFonts w:ascii="Arial"/>
          <w:color w:val="008081"/>
          <w:w w:val="105"/>
          <w:sz w:val="8"/>
        </w:rPr>
        <w:t>0</w:t>
      </w:r>
      <w:proofErr w:type="gramEnd"/>
      <w:r>
        <w:rPr>
          <w:rFonts w:ascii="Arial"/>
          <w:color w:val="008081"/>
          <w:w w:val="105"/>
          <w:sz w:val="8"/>
        </w:rPr>
        <w:t xml:space="preserve"> </w:t>
      </w:r>
      <w:r>
        <w:rPr>
          <w:rFonts w:ascii="Arial"/>
          <w:color w:val="008081"/>
          <w:spacing w:val="-20"/>
          <w:w w:val="105"/>
          <w:sz w:val="8"/>
        </w:rPr>
        <w:t>_</w:t>
      </w:r>
    </w:p>
    <w:p w14:paraId="470AB9EC" w14:textId="77777777" w:rsidR="005313F1" w:rsidRDefault="009B75EF">
      <w:pPr>
        <w:pStyle w:val="BodyText"/>
        <w:rPr>
          <w:rFonts w:ascii="Arial"/>
          <w:sz w:val="26"/>
        </w:rPr>
      </w:pPr>
      <w:r>
        <w:br w:type="column"/>
      </w:r>
    </w:p>
    <w:p w14:paraId="018B7C2A" w14:textId="77777777" w:rsidR="005313F1" w:rsidRDefault="005313F1">
      <w:pPr>
        <w:pStyle w:val="BodyText"/>
        <w:rPr>
          <w:rFonts w:ascii="Arial"/>
          <w:sz w:val="26"/>
        </w:rPr>
      </w:pPr>
    </w:p>
    <w:p w14:paraId="5F26FA2C" w14:textId="77777777" w:rsidR="005313F1" w:rsidRDefault="005313F1">
      <w:pPr>
        <w:pStyle w:val="BodyText"/>
        <w:rPr>
          <w:rFonts w:ascii="Arial"/>
          <w:sz w:val="26"/>
        </w:rPr>
      </w:pPr>
    </w:p>
    <w:p w14:paraId="75585C8C" w14:textId="77777777" w:rsidR="005313F1" w:rsidRDefault="005313F1">
      <w:pPr>
        <w:pStyle w:val="BodyText"/>
        <w:rPr>
          <w:rFonts w:ascii="Arial"/>
          <w:sz w:val="26"/>
        </w:rPr>
      </w:pPr>
    </w:p>
    <w:p w14:paraId="59E3681C" w14:textId="77777777" w:rsidR="005313F1" w:rsidRDefault="005313F1">
      <w:pPr>
        <w:pStyle w:val="BodyText"/>
        <w:rPr>
          <w:rFonts w:ascii="Arial"/>
          <w:sz w:val="26"/>
        </w:rPr>
      </w:pPr>
    </w:p>
    <w:p w14:paraId="041DE0C1" w14:textId="77777777" w:rsidR="005313F1" w:rsidRDefault="005313F1">
      <w:pPr>
        <w:pStyle w:val="BodyText"/>
        <w:rPr>
          <w:rFonts w:ascii="Arial"/>
          <w:sz w:val="26"/>
        </w:rPr>
      </w:pPr>
    </w:p>
    <w:p w14:paraId="0943F2C8" w14:textId="77777777" w:rsidR="005313F1" w:rsidRDefault="005313F1">
      <w:pPr>
        <w:pStyle w:val="BodyText"/>
        <w:rPr>
          <w:rFonts w:ascii="Arial"/>
          <w:sz w:val="26"/>
        </w:rPr>
      </w:pPr>
    </w:p>
    <w:p w14:paraId="0EC58BA5" w14:textId="77777777" w:rsidR="005313F1" w:rsidRDefault="005313F1">
      <w:pPr>
        <w:pStyle w:val="BodyText"/>
        <w:rPr>
          <w:rFonts w:ascii="Arial"/>
          <w:sz w:val="26"/>
        </w:rPr>
      </w:pPr>
    </w:p>
    <w:p w14:paraId="4B8AFA21" w14:textId="77777777" w:rsidR="005313F1" w:rsidRDefault="005313F1">
      <w:pPr>
        <w:pStyle w:val="BodyText"/>
        <w:spacing w:before="10"/>
        <w:rPr>
          <w:rFonts w:ascii="Arial"/>
          <w:sz w:val="21"/>
        </w:rPr>
      </w:pPr>
    </w:p>
    <w:p w14:paraId="2DAA9EE1" w14:textId="77777777" w:rsidR="005313F1" w:rsidRDefault="009B75EF">
      <w:pPr>
        <w:spacing w:before="1"/>
        <w:ind w:left="1285"/>
      </w:pPr>
      <w:r>
        <w:rPr>
          <w:w w:val="120"/>
        </w:rPr>
        <w:t>(b)</w:t>
      </w:r>
    </w:p>
    <w:p w14:paraId="059DDDE1" w14:textId="77777777" w:rsidR="005313F1" w:rsidRDefault="005313F1">
      <w:pPr>
        <w:sectPr w:rsidR="005313F1">
          <w:type w:val="continuous"/>
          <w:pgSz w:w="11910" w:h="16840"/>
          <w:pgMar w:top="1580" w:right="0" w:bottom="560" w:left="1680" w:header="720" w:footer="720" w:gutter="0"/>
          <w:cols w:num="3" w:space="720" w:equalWidth="0">
            <w:col w:w="2816" w:space="40"/>
            <w:col w:w="292" w:space="39"/>
            <w:col w:w="7043"/>
          </w:cols>
        </w:sectPr>
      </w:pPr>
    </w:p>
    <w:p w14:paraId="1455C6CD" w14:textId="77777777" w:rsidR="005313F1" w:rsidRDefault="009B75EF">
      <w:pPr>
        <w:spacing w:before="193" w:line="254" w:lineRule="auto"/>
        <w:ind w:left="377" w:right="1341"/>
        <w:jc w:val="both"/>
      </w:pPr>
      <w:commentRangeStart w:id="535"/>
      <w:r>
        <w:rPr>
          <w:w w:val="110"/>
        </w:rPr>
        <w:t>Figure 5.7</w:t>
      </w:r>
      <w:commentRangeEnd w:id="535"/>
      <w:r w:rsidR="00787E4A">
        <w:rPr>
          <w:rStyle w:val="CommentReference"/>
        </w:rPr>
        <w:commentReference w:id="535"/>
      </w:r>
      <w:r>
        <w:rPr>
          <w:w w:val="110"/>
        </w:rPr>
        <w:t>: Di</w:t>
      </w:r>
      <w:r>
        <w:rPr>
          <w:rFonts w:ascii="Arial" w:hAnsi="Arial"/>
          <w:w w:val="110"/>
        </w:rPr>
        <w:t>ff</w:t>
      </w:r>
      <w:r>
        <w:rPr>
          <w:w w:val="110"/>
        </w:rPr>
        <w:t>erentially accessible regions located within gene bodies in CD14</w:t>
      </w:r>
      <w:r>
        <w:rPr>
          <w:w w:val="110"/>
          <w:position w:val="8"/>
          <w:sz w:val="16"/>
        </w:rPr>
        <w:t xml:space="preserve">+ </w:t>
      </w:r>
      <w:r>
        <w:rPr>
          <w:w w:val="110"/>
        </w:rPr>
        <w:t xml:space="preserve">monocytes and NK cells from </w:t>
      </w:r>
      <w:proofErr w:type="spellStart"/>
      <w:r>
        <w:rPr>
          <w:spacing w:val="-3"/>
          <w:w w:val="110"/>
        </w:rPr>
        <w:t>PsA</w:t>
      </w:r>
      <w:proofErr w:type="spellEnd"/>
      <w:r>
        <w:rPr>
          <w:spacing w:val="-3"/>
          <w:w w:val="110"/>
        </w:rPr>
        <w:t xml:space="preserve"> </w:t>
      </w:r>
      <w:r>
        <w:rPr>
          <w:w w:val="110"/>
        </w:rPr>
        <w:t xml:space="preserve">patients. UCSC Genome Browser view illustrating the </w:t>
      </w:r>
      <w:proofErr w:type="spellStart"/>
      <w:r>
        <w:rPr>
          <w:w w:val="110"/>
        </w:rPr>
        <w:t>normalised</w:t>
      </w:r>
      <w:proofErr w:type="spellEnd"/>
      <w:r>
        <w:rPr>
          <w:w w:val="110"/>
        </w:rPr>
        <w:t xml:space="preserve"> </w:t>
      </w:r>
      <w:r>
        <w:rPr>
          <w:spacing w:val="-13"/>
          <w:w w:val="110"/>
        </w:rPr>
        <w:t xml:space="preserve">ATAC </w:t>
      </w:r>
      <w:r>
        <w:rPr>
          <w:w w:val="110"/>
        </w:rPr>
        <w:t xml:space="preserve">read density (y-axis) in a) </w:t>
      </w:r>
      <w:r>
        <w:rPr>
          <w:spacing w:val="-5"/>
          <w:w w:val="110"/>
        </w:rPr>
        <w:t xml:space="preserve">DAR </w:t>
      </w:r>
      <w:r>
        <w:rPr>
          <w:w w:val="110"/>
        </w:rPr>
        <w:t xml:space="preserve">located at an intron of </w:t>
      </w:r>
      <w:r>
        <w:rPr>
          <w:i/>
          <w:spacing w:val="-14"/>
          <w:w w:val="110"/>
        </w:rPr>
        <w:t xml:space="preserve">VAV3 </w:t>
      </w:r>
      <w:r>
        <w:rPr>
          <w:w w:val="110"/>
        </w:rPr>
        <w:t>gene (x-axis) in NK (less accessible in</w:t>
      </w:r>
      <w:del w:id="536" w:author="Microsoft Office User" w:date="2018-12-24T10:32:00Z">
        <w:r w:rsidDel="005C778C">
          <w:rPr>
            <w:w w:val="110"/>
          </w:rPr>
          <w:delText xml:space="preserve"> SF </w:delText>
        </w:r>
      </w:del>
      <w:ins w:id="537" w:author="Microsoft Office User" w:date="2018-12-24T10:32:00Z">
        <w:r w:rsidR="005C778C">
          <w:rPr>
            <w:w w:val="110"/>
          </w:rPr>
          <w:t xml:space="preserve"> synovial fluid </w:t>
        </w:r>
      </w:ins>
      <w:r>
        <w:rPr>
          <w:w w:val="110"/>
        </w:rPr>
        <w:t xml:space="preserve">compared to PB) and b) two </w:t>
      </w:r>
      <w:r>
        <w:rPr>
          <w:spacing w:val="-4"/>
          <w:w w:val="110"/>
        </w:rPr>
        <w:t xml:space="preserve">DARs </w:t>
      </w:r>
      <w:r>
        <w:rPr>
          <w:w w:val="110"/>
        </w:rPr>
        <w:t>mapping to the 5’</w:t>
      </w:r>
      <w:r>
        <w:rPr>
          <w:spacing w:val="-14"/>
          <w:w w:val="110"/>
        </w:rPr>
        <w:t xml:space="preserve"> </w:t>
      </w:r>
      <w:r>
        <w:rPr>
          <w:w w:val="110"/>
        </w:rPr>
        <w:t>and</w:t>
      </w:r>
      <w:r>
        <w:rPr>
          <w:spacing w:val="-13"/>
          <w:w w:val="110"/>
        </w:rPr>
        <w:t xml:space="preserve"> </w:t>
      </w:r>
      <w:r>
        <w:rPr>
          <w:w w:val="110"/>
        </w:rPr>
        <w:t>3’UTR</w:t>
      </w:r>
      <w:r>
        <w:rPr>
          <w:spacing w:val="-13"/>
          <w:w w:val="110"/>
        </w:rPr>
        <w:t xml:space="preserve"> </w:t>
      </w:r>
      <w:r>
        <w:rPr>
          <w:w w:val="110"/>
        </w:rPr>
        <w:t>of</w:t>
      </w:r>
      <w:r>
        <w:rPr>
          <w:spacing w:val="-14"/>
          <w:w w:val="110"/>
        </w:rPr>
        <w:t xml:space="preserve"> </w:t>
      </w:r>
      <w:r>
        <w:rPr>
          <w:w w:val="110"/>
        </w:rPr>
        <w:t>the</w:t>
      </w:r>
      <w:r>
        <w:rPr>
          <w:spacing w:val="-13"/>
          <w:w w:val="110"/>
        </w:rPr>
        <w:t xml:space="preserve"> </w:t>
      </w:r>
      <w:r>
        <w:rPr>
          <w:i/>
          <w:w w:val="110"/>
        </w:rPr>
        <w:t>IL7R</w:t>
      </w:r>
      <w:r>
        <w:rPr>
          <w:w w:val="110"/>
        </w:rPr>
        <w:t>,</w:t>
      </w:r>
      <w:r>
        <w:rPr>
          <w:spacing w:val="-13"/>
          <w:w w:val="110"/>
        </w:rPr>
        <w:t xml:space="preserve"> </w:t>
      </w:r>
      <w:r>
        <w:rPr>
          <w:spacing w:val="-3"/>
          <w:w w:val="110"/>
        </w:rPr>
        <w:t>respectively,</w:t>
      </w:r>
      <w:r>
        <w:rPr>
          <w:spacing w:val="-13"/>
          <w:w w:val="110"/>
        </w:rPr>
        <w:t xml:space="preserve"> </w:t>
      </w:r>
      <w:r>
        <w:rPr>
          <w:w w:val="110"/>
        </w:rPr>
        <w:t>in</w:t>
      </w:r>
      <w:r>
        <w:rPr>
          <w:spacing w:val="-13"/>
          <w:w w:val="110"/>
        </w:rPr>
        <w:t xml:space="preserve"> </w:t>
      </w:r>
      <w:r>
        <w:rPr>
          <w:w w:val="110"/>
        </w:rPr>
        <w:t>CD14</w:t>
      </w:r>
      <w:r>
        <w:rPr>
          <w:w w:val="110"/>
          <w:position w:val="8"/>
          <w:sz w:val="16"/>
        </w:rPr>
        <w:t>+</w:t>
      </w:r>
      <w:r>
        <w:rPr>
          <w:spacing w:val="12"/>
          <w:w w:val="110"/>
          <w:position w:val="8"/>
          <w:sz w:val="16"/>
        </w:rPr>
        <w:t xml:space="preserve"> </w:t>
      </w:r>
      <w:r>
        <w:rPr>
          <w:w w:val="110"/>
        </w:rPr>
        <w:t>monocytes</w:t>
      </w:r>
      <w:r>
        <w:rPr>
          <w:spacing w:val="-14"/>
          <w:w w:val="110"/>
        </w:rPr>
        <w:t xml:space="preserve"> </w:t>
      </w:r>
      <w:r>
        <w:rPr>
          <w:w w:val="110"/>
        </w:rPr>
        <w:t>(both</w:t>
      </w:r>
      <w:r>
        <w:rPr>
          <w:spacing w:val="-13"/>
          <w:w w:val="110"/>
        </w:rPr>
        <w:t xml:space="preserve"> </w:t>
      </w:r>
      <w:r>
        <w:rPr>
          <w:w w:val="110"/>
        </w:rPr>
        <w:t>more</w:t>
      </w:r>
      <w:r>
        <w:rPr>
          <w:spacing w:val="-13"/>
          <w:w w:val="110"/>
        </w:rPr>
        <w:t xml:space="preserve"> </w:t>
      </w:r>
      <w:r>
        <w:rPr>
          <w:w w:val="110"/>
        </w:rPr>
        <w:t>accessible</w:t>
      </w:r>
      <w:r>
        <w:rPr>
          <w:spacing w:val="-13"/>
          <w:w w:val="110"/>
        </w:rPr>
        <w:t xml:space="preserve"> </w:t>
      </w:r>
      <w:r>
        <w:rPr>
          <w:w w:val="110"/>
        </w:rPr>
        <w:t>in</w:t>
      </w:r>
      <w:del w:id="538" w:author="Microsoft Office User" w:date="2018-12-24T10:32:00Z">
        <w:r w:rsidDel="005C778C">
          <w:rPr>
            <w:spacing w:val="-14"/>
            <w:w w:val="110"/>
          </w:rPr>
          <w:delText xml:space="preserve"> </w:delText>
        </w:r>
        <w:r w:rsidDel="005C778C">
          <w:rPr>
            <w:w w:val="110"/>
          </w:rPr>
          <w:delText xml:space="preserve">SF </w:delText>
        </w:r>
      </w:del>
      <w:ins w:id="539" w:author="Microsoft Office User" w:date="2018-12-24T10:32:00Z">
        <w:r w:rsidR="005C778C">
          <w:rPr>
            <w:spacing w:val="-14"/>
            <w:w w:val="110"/>
          </w:rPr>
          <w:t xml:space="preserve"> synovial fluid </w:t>
        </w:r>
      </w:ins>
      <w:r>
        <w:rPr>
          <w:w w:val="110"/>
        </w:rPr>
        <w:t>compared</w:t>
      </w:r>
      <w:r>
        <w:rPr>
          <w:spacing w:val="-7"/>
          <w:w w:val="110"/>
        </w:rPr>
        <w:t xml:space="preserve"> </w:t>
      </w:r>
      <w:r>
        <w:rPr>
          <w:w w:val="110"/>
        </w:rPr>
        <w:t>to</w:t>
      </w:r>
      <w:r>
        <w:rPr>
          <w:spacing w:val="-7"/>
          <w:w w:val="110"/>
        </w:rPr>
        <w:t xml:space="preserve"> </w:t>
      </w:r>
      <w:r>
        <w:rPr>
          <w:w w:val="110"/>
        </w:rPr>
        <w:t>PB).</w:t>
      </w:r>
      <w:r>
        <w:rPr>
          <w:spacing w:val="-7"/>
          <w:w w:val="110"/>
        </w:rPr>
        <w:t xml:space="preserve"> </w:t>
      </w:r>
      <w:r>
        <w:rPr>
          <w:spacing w:val="-4"/>
          <w:w w:val="110"/>
        </w:rPr>
        <w:t>Tracks</w:t>
      </w:r>
      <w:r>
        <w:rPr>
          <w:spacing w:val="-6"/>
          <w:w w:val="110"/>
        </w:rPr>
        <w:t xml:space="preserve"> </w:t>
      </w:r>
      <w:r>
        <w:rPr>
          <w:w w:val="110"/>
        </w:rPr>
        <w:t>are</w:t>
      </w:r>
      <w:r>
        <w:rPr>
          <w:spacing w:val="-7"/>
          <w:w w:val="110"/>
        </w:rPr>
        <w:t xml:space="preserve"> </w:t>
      </w:r>
      <w:proofErr w:type="spellStart"/>
      <w:r>
        <w:rPr>
          <w:w w:val="110"/>
        </w:rPr>
        <w:t>colour</w:t>
      </w:r>
      <w:proofErr w:type="spellEnd"/>
      <w:r>
        <w:rPr>
          <w:w w:val="110"/>
        </w:rPr>
        <w:t>-coded</w:t>
      </w:r>
      <w:r>
        <w:rPr>
          <w:spacing w:val="-7"/>
          <w:w w:val="110"/>
        </w:rPr>
        <w:t xml:space="preserve"> </w:t>
      </w:r>
      <w:r>
        <w:rPr>
          <w:w w:val="110"/>
        </w:rPr>
        <w:t>by</w:t>
      </w:r>
      <w:r>
        <w:rPr>
          <w:spacing w:val="-6"/>
          <w:w w:val="110"/>
        </w:rPr>
        <w:t xml:space="preserve"> </w:t>
      </w:r>
      <w:r>
        <w:rPr>
          <w:w w:val="110"/>
        </w:rPr>
        <w:t>tissue</w:t>
      </w:r>
      <w:r>
        <w:rPr>
          <w:spacing w:val="-7"/>
          <w:w w:val="110"/>
        </w:rPr>
        <w:t xml:space="preserve"> </w:t>
      </w:r>
      <w:r>
        <w:rPr>
          <w:w w:val="110"/>
        </w:rPr>
        <w:t>(SF=purple</w:t>
      </w:r>
      <w:r>
        <w:rPr>
          <w:spacing w:val="-7"/>
          <w:w w:val="110"/>
        </w:rPr>
        <w:t xml:space="preserve"> </w:t>
      </w:r>
      <w:r>
        <w:rPr>
          <w:w w:val="110"/>
        </w:rPr>
        <w:t>and</w:t>
      </w:r>
      <w:r>
        <w:rPr>
          <w:spacing w:val="-6"/>
          <w:w w:val="110"/>
        </w:rPr>
        <w:t xml:space="preserve"> </w:t>
      </w:r>
      <w:r>
        <w:rPr>
          <w:w w:val="110"/>
        </w:rPr>
        <w:t>PB=turquoise).</w:t>
      </w:r>
      <w:r>
        <w:rPr>
          <w:spacing w:val="12"/>
          <w:w w:val="110"/>
        </w:rPr>
        <w:t xml:space="preserve"> </w:t>
      </w:r>
      <w:r>
        <w:rPr>
          <w:w w:val="110"/>
        </w:rPr>
        <w:t xml:space="preserve">The </w:t>
      </w:r>
      <w:proofErr w:type="spellStart"/>
      <w:r>
        <w:rPr>
          <w:w w:val="110"/>
        </w:rPr>
        <w:t>Epigenome</w:t>
      </w:r>
      <w:proofErr w:type="spellEnd"/>
      <w:r>
        <w:rPr>
          <w:spacing w:val="-8"/>
          <w:w w:val="110"/>
        </w:rPr>
        <w:t xml:space="preserve"> </w:t>
      </w:r>
      <w:r>
        <w:rPr>
          <w:w w:val="110"/>
        </w:rPr>
        <w:t>Roadmap</w:t>
      </w:r>
      <w:r>
        <w:rPr>
          <w:spacing w:val="-8"/>
          <w:w w:val="110"/>
        </w:rPr>
        <w:t xml:space="preserve"> </w:t>
      </w:r>
      <w:r>
        <w:rPr>
          <w:w w:val="110"/>
        </w:rPr>
        <w:t>chromatin</w:t>
      </w:r>
      <w:r>
        <w:rPr>
          <w:spacing w:val="-8"/>
          <w:w w:val="110"/>
        </w:rPr>
        <w:t xml:space="preserve"> </w:t>
      </w:r>
      <w:r>
        <w:rPr>
          <w:w w:val="110"/>
        </w:rPr>
        <w:t>segmentation</w:t>
      </w:r>
      <w:r>
        <w:rPr>
          <w:spacing w:val="-8"/>
          <w:w w:val="110"/>
        </w:rPr>
        <w:t xml:space="preserve"> </w:t>
      </w:r>
      <w:r>
        <w:rPr>
          <w:w w:val="110"/>
        </w:rPr>
        <w:t>track</w:t>
      </w:r>
      <w:r>
        <w:rPr>
          <w:spacing w:val="-7"/>
          <w:w w:val="110"/>
        </w:rPr>
        <w:t xml:space="preserve"> </w:t>
      </w:r>
      <w:r>
        <w:rPr>
          <w:w w:val="110"/>
        </w:rPr>
        <w:t>for</w:t>
      </w:r>
      <w:r>
        <w:rPr>
          <w:spacing w:val="-8"/>
          <w:w w:val="110"/>
        </w:rPr>
        <w:t xml:space="preserve"> </w:t>
      </w:r>
      <w:r>
        <w:rPr>
          <w:w w:val="110"/>
        </w:rPr>
        <w:t>the</w:t>
      </w:r>
      <w:r>
        <w:rPr>
          <w:spacing w:val="-8"/>
          <w:w w:val="110"/>
        </w:rPr>
        <w:t xml:space="preserve"> </w:t>
      </w:r>
      <w:r>
        <w:rPr>
          <w:w w:val="110"/>
        </w:rPr>
        <w:t>appropriate</w:t>
      </w:r>
      <w:r>
        <w:rPr>
          <w:spacing w:val="-8"/>
          <w:w w:val="110"/>
        </w:rPr>
        <w:t xml:space="preserve"> </w:t>
      </w:r>
      <w:r>
        <w:rPr>
          <w:w w:val="110"/>
        </w:rPr>
        <w:t>cell</w:t>
      </w:r>
      <w:r>
        <w:rPr>
          <w:spacing w:val="-8"/>
          <w:w w:val="110"/>
        </w:rPr>
        <w:t xml:space="preserve"> </w:t>
      </w:r>
      <w:r>
        <w:rPr>
          <w:w w:val="110"/>
        </w:rPr>
        <w:t>type</w:t>
      </w:r>
      <w:r>
        <w:rPr>
          <w:spacing w:val="-7"/>
          <w:w w:val="110"/>
        </w:rPr>
        <w:t xml:space="preserve"> </w:t>
      </w:r>
      <w:proofErr w:type="gramStart"/>
      <w:r>
        <w:rPr>
          <w:w w:val="110"/>
        </w:rPr>
        <w:t>are</w:t>
      </w:r>
      <w:r>
        <w:rPr>
          <w:spacing w:val="-8"/>
          <w:w w:val="110"/>
        </w:rPr>
        <w:t xml:space="preserve"> </w:t>
      </w:r>
      <w:r>
        <w:rPr>
          <w:w w:val="110"/>
        </w:rPr>
        <w:t>also shown</w:t>
      </w:r>
      <w:proofErr w:type="gramEnd"/>
      <w:r>
        <w:rPr>
          <w:w w:val="110"/>
        </w:rPr>
        <w:t>.</w:t>
      </w:r>
      <w:r>
        <w:rPr>
          <w:spacing w:val="2"/>
          <w:w w:val="110"/>
        </w:rPr>
        <w:t xml:space="preserve"> </w:t>
      </w:r>
      <w:r>
        <w:rPr>
          <w:w w:val="110"/>
        </w:rPr>
        <w:t>All</w:t>
      </w:r>
      <w:r>
        <w:rPr>
          <w:spacing w:val="-9"/>
          <w:w w:val="110"/>
        </w:rPr>
        <w:t xml:space="preserve"> </w:t>
      </w:r>
      <w:r>
        <w:rPr>
          <w:spacing w:val="-4"/>
          <w:w w:val="110"/>
        </w:rPr>
        <w:t>DARs</w:t>
      </w:r>
      <w:r>
        <w:rPr>
          <w:spacing w:val="-10"/>
          <w:w w:val="110"/>
        </w:rPr>
        <w:t xml:space="preserve"> </w:t>
      </w:r>
      <w:r>
        <w:rPr>
          <w:w w:val="110"/>
        </w:rPr>
        <w:t>were</w:t>
      </w:r>
      <w:r>
        <w:rPr>
          <w:spacing w:val="-9"/>
          <w:w w:val="110"/>
        </w:rPr>
        <w:t xml:space="preserve"> </w:t>
      </w:r>
      <w:r>
        <w:rPr>
          <w:w w:val="110"/>
        </w:rPr>
        <w:t>significant</w:t>
      </w:r>
      <w:r>
        <w:rPr>
          <w:spacing w:val="-10"/>
          <w:w w:val="110"/>
        </w:rPr>
        <w:t xml:space="preserve"> </w:t>
      </w:r>
      <w:r>
        <w:rPr>
          <w:w w:val="110"/>
        </w:rPr>
        <w:t>based</w:t>
      </w:r>
      <w:r>
        <w:rPr>
          <w:spacing w:val="-9"/>
          <w:w w:val="110"/>
        </w:rPr>
        <w:t xml:space="preserve"> </w:t>
      </w:r>
      <w:r>
        <w:rPr>
          <w:w w:val="110"/>
        </w:rPr>
        <w:t>on</w:t>
      </w:r>
      <w:r>
        <w:rPr>
          <w:spacing w:val="-10"/>
          <w:w w:val="110"/>
        </w:rPr>
        <w:t xml:space="preserve"> </w:t>
      </w:r>
      <w:r>
        <w:rPr>
          <w:w w:val="110"/>
        </w:rPr>
        <w:lastRenderedPageBreak/>
        <w:t>FDR</w:t>
      </w:r>
      <w:r>
        <w:rPr>
          <w:i/>
          <w:w w:val="110"/>
        </w:rPr>
        <w:t>&lt;</w:t>
      </w:r>
      <w:r>
        <w:rPr>
          <w:w w:val="110"/>
        </w:rPr>
        <w:t>0.01</w:t>
      </w:r>
      <w:r>
        <w:rPr>
          <w:spacing w:val="-9"/>
          <w:w w:val="110"/>
        </w:rPr>
        <w:t xml:space="preserve"> </w:t>
      </w:r>
      <w:r>
        <w:rPr>
          <w:w w:val="110"/>
        </w:rPr>
        <w:t>and</w:t>
      </w:r>
      <w:r>
        <w:rPr>
          <w:spacing w:val="-9"/>
          <w:w w:val="110"/>
        </w:rPr>
        <w:t xml:space="preserve"> </w:t>
      </w:r>
      <w:r>
        <w:rPr>
          <w:w w:val="110"/>
        </w:rPr>
        <w:t>FC</w:t>
      </w:r>
      <w:r>
        <w:rPr>
          <w:i/>
          <w:w w:val="110"/>
        </w:rPr>
        <w:t>&gt;</w:t>
      </w:r>
      <w:r>
        <w:rPr>
          <w:w w:val="110"/>
        </w:rPr>
        <w:t>1.5.</w:t>
      </w:r>
    </w:p>
    <w:p w14:paraId="39B85395" w14:textId="77777777" w:rsidR="005313F1" w:rsidRDefault="005313F1">
      <w:pPr>
        <w:spacing w:line="254" w:lineRule="auto"/>
        <w:jc w:val="both"/>
        <w:sectPr w:rsidR="005313F1">
          <w:type w:val="continuous"/>
          <w:pgSz w:w="11910" w:h="16840"/>
          <w:pgMar w:top="1580" w:right="0" w:bottom="560" w:left="1680" w:header="720" w:footer="720" w:gutter="0"/>
          <w:cols w:space="720"/>
        </w:sectPr>
      </w:pPr>
    </w:p>
    <w:p w14:paraId="6F6B3BF0" w14:textId="77777777" w:rsidR="005313F1" w:rsidRDefault="005313F1">
      <w:pPr>
        <w:pStyle w:val="BodyText"/>
        <w:rPr>
          <w:sz w:val="20"/>
        </w:rPr>
      </w:pPr>
    </w:p>
    <w:p w14:paraId="7FE76AF5" w14:textId="77777777" w:rsidR="005313F1" w:rsidRDefault="009B75EF">
      <w:pPr>
        <w:pStyle w:val="BodyText"/>
        <w:spacing w:before="115" w:line="478" w:lineRule="exact"/>
        <w:ind w:left="377" w:right="1341" w:firstLine="566"/>
        <w:jc w:val="both"/>
      </w:pPr>
      <w:r>
        <w:rPr>
          <w:w w:val="110"/>
        </w:rPr>
        <w:t xml:space="preserve">In all four cell types, overlap between putative psoriasis and </w:t>
      </w:r>
      <w:proofErr w:type="spellStart"/>
      <w:r>
        <w:rPr>
          <w:spacing w:val="-4"/>
          <w:w w:val="110"/>
        </w:rPr>
        <w:t>PsA</w:t>
      </w:r>
      <w:proofErr w:type="spellEnd"/>
      <w:r>
        <w:rPr>
          <w:spacing w:val="-4"/>
          <w:w w:val="110"/>
        </w:rPr>
        <w:t xml:space="preserve"> </w:t>
      </w:r>
      <w:r>
        <w:rPr>
          <w:spacing w:val="-8"/>
          <w:w w:val="110"/>
        </w:rPr>
        <w:t xml:space="preserve">GWAS </w:t>
      </w:r>
      <w:r>
        <w:rPr>
          <w:w w:val="110"/>
        </w:rPr>
        <w:t>genes and proximal (</w:t>
      </w:r>
      <w:r>
        <w:rPr>
          <w:rFonts w:ascii="Arial Unicode MS" w:hAnsi="Arial Unicode MS"/>
          <w:w w:val="110"/>
        </w:rPr>
        <w:t>≤</w:t>
      </w:r>
      <w:r>
        <w:rPr>
          <w:w w:val="110"/>
        </w:rPr>
        <w:t xml:space="preserve">5Kb) </w:t>
      </w:r>
      <w:r>
        <w:rPr>
          <w:spacing w:val="-4"/>
          <w:w w:val="110"/>
        </w:rPr>
        <w:t xml:space="preserve">DARs </w:t>
      </w:r>
      <w:r>
        <w:rPr>
          <w:w w:val="110"/>
        </w:rPr>
        <w:t>were found. CD14</w:t>
      </w:r>
      <w:r>
        <w:rPr>
          <w:w w:val="110"/>
          <w:position w:val="9"/>
          <w:sz w:val="18"/>
        </w:rPr>
        <w:t xml:space="preserve">+ </w:t>
      </w:r>
      <w:r>
        <w:rPr>
          <w:w w:val="110"/>
        </w:rPr>
        <w:t>monocytes presented the largest number of overlaps (12), followed by mCD8</w:t>
      </w:r>
      <w:r>
        <w:rPr>
          <w:w w:val="110"/>
          <w:position w:val="9"/>
          <w:sz w:val="18"/>
        </w:rPr>
        <w:t xml:space="preserve">+ </w:t>
      </w:r>
      <w:r>
        <w:rPr>
          <w:w w:val="110"/>
        </w:rPr>
        <w:t>(9), NK</w:t>
      </w:r>
      <w:r>
        <w:rPr>
          <w:w w:val="110"/>
          <w:position w:val="9"/>
          <w:sz w:val="18"/>
        </w:rPr>
        <w:t xml:space="preserve">+ </w:t>
      </w:r>
      <w:r>
        <w:rPr>
          <w:w w:val="110"/>
        </w:rPr>
        <w:t>(8) and mCD4</w:t>
      </w:r>
      <w:r>
        <w:rPr>
          <w:w w:val="110"/>
          <w:position w:val="9"/>
          <w:sz w:val="18"/>
        </w:rPr>
        <w:t xml:space="preserve">+ </w:t>
      </w:r>
      <w:r>
        <w:rPr>
          <w:w w:val="110"/>
        </w:rPr>
        <w:t xml:space="preserve">(4). For example, </w:t>
      </w:r>
      <w:r>
        <w:rPr>
          <w:spacing w:val="-4"/>
          <w:w w:val="110"/>
        </w:rPr>
        <w:t xml:space="preserve">DARs </w:t>
      </w:r>
      <w:r>
        <w:rPr>
          <w:w w:val="110"/>
        </w:rPr>
        <w:t xml:space="preserve">proximal to </w:t>
      </w:r>
      <w:r>
        <w:rPr>
          <w:i/>
          <w:w w:val="110"/>
        </w:rPr>
        <w:t xml:space="preserve">ELMO1 </w:t>
      </w:r>
      <w:r>
        <w:rPr>
          <w:w w:val="110"/>
        </w:rPr>
        <w:t xml:space="preserve">and </w:t>
      </w:r>
      <w:r>
        <w:rPr>
          <w:i/>
          <w:w w:val="110"/>
        </w:rPr>
        <w:t xml:space="preserve">RUNX3 </w:t>
      </w:r>
      <w:proofErr w:type="gramStart"/>
      <w:r>
        <w:rPr>
          <w:w w:val="110"/>
        </w:rPr>
        <w:t>were found</w:t>
      </w:r>
      <w:proofErr w:type="gramEnd"/>
      <w:r>
        <w:rPr>
          <w:w w:val="110"/>
        </w:rPr>
        <w:t xml:space="preserve"> for all the cell types. </w:t>
      </w:r>
      <w:commentRangeStart w:id="540"/>
      <w:r>
        <w:rPr>
          <w:w w:val="110"/>
        </w:rPr>
        <w:t>Co-</w:t>
      </w:r>
      <w:proofErr w:type="spellStart"/>
      <w:r>
        <w:rPr>
          <w:w w:val="110"/>
        </w:rPr>
        <w:t>localisation</w:t>
      </w:r>
      <w:proofErr w:type="spellEnd"/>
      <w:r>
        <w:rPr>
          <w:w w:val="110"/>
        </w:rPr>
        <w:t xml:space="preserve"> and permutation analysis </w:t>
      </w:r>
      <w:commentRangeEnd w:id="540"/>
      <w:r w:rsidR="00667C25">
        <w:rPr>
          <w:rStyle w:val="CommentReference"/>
        </w:rPr>
        <w:commentReference w:id="540"/>
      </w:r>
      <w:r>
        <w:rPr>
          <w:w w:val="110"/>
        </w:rPr>
        <w:t xml:space="preserve">to explore the enrichment </w:t>
      </w:r>
      <w:r>
        <w:rPr>
          <w:spacing w:val="-6"/>
          <w:w w:val="110"/>
        </w:rPr>
        <w:t xml:space="preserve">of </w:t>
      </w:r>
      <w:r>
        <w:rPr>
          <w:spacing w:val="-4"/>
          <w:w w:val="110"/>
        </w:rPr>
        <w:t>DARs</w:t>
      </w:r>
      <w:r>
        <w:rPr>
          <w:spacing w:val="-7"/>
          <w:w w:val="110"/>
        </w:rPr>
        <w:t xml:space="preserve"> </w:t>
      </w:r>
      <w:r>
        <w:rPr>
          <w:w w:val="110"/>
        </w:rPr>
        <w:t>for</w:t>
      </w:r>
      <w:r>
        <w:rPr>
          <w:spacing w:val="-7"/>
          <w:w w:val="110"/>
        </w:rPr>
        <w:t xml:space="preserve"> </w:t>
      </w:r>
      <w:proofErr w:type="spellStart"/>
      <w:r>
        <w:rPr>
          <w:spacing w:val="-4"/>
          <w:w w:val="110"/>
        </w:rPr>
        <w:t>PsA</w:t>
      </w:r>
      <w:proofErr w:type="spellEnd"/>
      <w:r>
        <w:rPr>
          <w:spacing w:val="-6"/>
          <w:w w:val="110"/>
        </w:rPr>
        <w:t xml:space="preserve"> </w:t>
      </w:r>
      <w:r>
        <w:rPr>
          <w:w w:val="110"/>
        </w:rPr>
        <w:t>and</w:t>
      </w:r>
      <w:r>
        <w:rPr>
          <w:spacing w:val="-7"/>
          <w:w w:val="110"/>
        </w:rPr>
        <w:t xml:space="preserve"> </w:t>
      </w:r>
      <w:r>
        <w:rPr>
          <w:w w:val="110"/>
        </w:rPr>
        <w:t>psoriasis</w:t>
      </w:r>
      <w:r>
        <w:rPr>
          <w:spacing w:val="-7"/>
          <w:w w:val="110"/>
        </w:rPr>
        <w:t xml:space="preserve"> </w:t>
      </w:r>
      <w:r>
        <w:rPr>
          <w:spacing w:val="-8"/>
          <w:w w:val="110"/>
        </w:rPr>
        <w:t>GWAS</w:t>
      </w:r>
      <w:r>
        <w:rPr>
          <w:spacing w:val="-6"/>
          <w:w w:val="110"/>
        </w:rPr>
        <w:t xml:space="preserve"> </w:t>
      </w:r>
      <w:r>
        <w:rPr>
          <w:w w:val="110"/>
        </w:rPr>
        <w:t>LD</w:t>
      </w:r>
      <w:r>
        <w:rPr>
          <w:spacing w:val="-7"/>
          <w:w w:val="110"/>
        </w:rPr>
        <w:t xml:space="preserve"> </w:t>
      </w:r>
      <w:r>
        <w:rPr>
          <w:w w:val="110"/>
        </w:rPr>
        <w:t>blocks</w:t>
      </w:r>
      <w:r>
        <w:rPr>
          <w:spacing w:val="-6"/>
          <w:w w:val="110"/>
        </w:rPr>
        <w:t xml:space="preserve"> </w:t>
      </w:r>
      <w:r>
        <w:rPr>
          <w:w w:val="110"/>
        </w:rPr>
        <w:t>only</w:t>
      </w:r>
      <w:r>
        <w:rPr>
          <w:spacing w:val="-7"/>
          <w:w w:val="110"/>
        </w:rPr>
        <w:t xml:space="preserve"> </w:t>
      </w:r>
      <w:r>
        <w:rPr>
          <w:w w:val="110"/>
        </w:rPr>
        <w:t>found</w:t>
      </w:r>
      <w:r>
        <w:rPr>
          <w:spacing w:val="-7"/>
          <w:w w:val="110"/>
        </w:rPr>
        <w:t xml:space="preserve"> </w:t>
      </w:r>
      <w:r>
        <w:rPr>
          <w:w w:val="110"/>
        </w:rPr>
        <w:t>significance</w:t>
      </w:r>
      <w:r>
        <w:rPr>
          <w:spacing w:val="-6"/>
          <w:w w:val="110"/>
        </w:rPr>
        <w:t xml:space="preserve"> </w:t>
      </w:r>
      <w:r>
        <w:rPr>
          <w:w w:val="110"/>
        </w:rPr>
        <w:t>in</w:t>
      </w:r>
      <w:r>
        <w:rPr>
          <w:spacing w:val="-7"/>
          <w:w w:val="110"/>
        </w:rPr>
        <w:t xml:space="preserve"> </w:t>
      </w:r>
      <w:r>
        <w:rPr>
          <w:w w:val="110"/>
        </w:rPr>
        <w:t>CD14</w:t>
      </w:r>
      <w:r>
        <w:rPr>
          <w:w w:val="110"/>
          <w:position w:val="9"/>
          <w:sz w:val="18"/>
        </w:rPr>
        <w:t xml:space="preserve">+ </w:t>
      </w:r>
      <w:r>
        <w:rPr>
          <w:w w:val="110"/>
        </w:rPr>
        <w:t>monocytes (empirical</w:t>
      </w:r>
      <w:r>
        <w:rPr>
          <w:spacing w:val="-13"/>
          <w:w w:val="110"/>
        </w:rPr>
        <w:t xml:space="preserve"> </w:t>
      </w:r>
      <w:proofErr w:type="spellStart"/>
      <w:r>
        <w:rPr>
          <w:w w:val="110"/>
        </w:rPr>
        <w:t>pval</w:t>
      </w:r>
      <w:proofErr w:type="spellEnd"/>
      <w:r>
        <w:rPr>
          <w:w w:val="110"/>
        </w:rPr>
        <w:t>=0.043).</w:t>
      </w:r>
    </w:p>
    <w:p w14:paraId="6BFF341C" w14:textId="77777777" w:rsidR="005313F1" w:rsidRDefault="005313F1">
      <w:pPr>
        <w:pStyle w:val="BodyText"/>
        <w:rPr>
          <w:sz w:val="28"/>
        </w:rPr>
      </w:pPr>
    </w:p>
    <w:p w14:paraId="387F00CC" w14:textId="0199F9E5" w:rsidR="005313F1" w:rsidRPr="005A72E5" w:rsidRDefault="009B75EF">
      <w:pPr>
        <w:pStyle w:val="Heading2"/>
        <w:numPr>
          <w:ilvl w:val="2"/>
          <w:numId w:val="4"/>
        </w:numPr>
        <w:tabs>
          <w:tab w:val="left" w:pos="1283"/>
          <w:tab w:val="left" w:pos="1285"/>
        </w:tabs>
        <w:spacing w:before="250" w:line="441" w:lineRule="auto"/>
        <w:ind w:right="1342"/>
        <w:rPr>
          <w:ins w:id="541" w:author="Alicia Lledolara" w:date="2019-01-16T12:20:00Z"/>
          <w:rPrChange w:id="542" w:author="Alicia Lledolara" w:date="2019-01-16T12:20:00Z">
            <w:rPr>
              <w:ins w:id="543" w:author="Alicia Lledolara" w:date="2019-01-16T12:20:00Z"/>
              <w:w w:val="120"/>
            </w:rPr>
          </w:rPrChange>
        </w:rPr>
      </w:pPr>
      <w:r>
        <w:rPr>
          <w:spacing w:val="-5"/>
          <w:w w:val="120"/>
        </w:rPr>
        <w:t xml:space="preserve">Pathway </w:t>
      </w:r>
      <w:r>
        <w:rPr>
          <w:w w:val="120"/>
        </w:rPr>
        <w:t>enrichment analysis highlights tissue</w:t>
      </w:r>
      <w:r>
        <w:rPr>
          <w:spacing w:val="-26"/>
          <w:w w:val="120"/>
        </w:rPr>
        <w:t xml:space="preserve"> </w:t>
      </w:r>
      <w:r>
        <w:rPr>
          <w:w w:val="120"/>
        </w:rPr>
        <w:t>functional di</w:t>
      </w:r>
      <w:r>
        <w:rPr>
          <w:rFonts w:ascii="Arial"/>
          <w:w w:val="120"/>
        </w:rPr>
        <w:t>ff</w:t>
      </w:r>
      <w:r>
        <w:rPr>
          <w:w w:val="120"/>
        </w:rPr>
        <w:t>erences in chromatin</w:t>
      </w:r>
      <w:r>
        <w:rPr>
          <w:spacing w:val="-49"/>
          <w:w w:val="120"/>
        </w:rPr>
        <w:t xml:space="preserve"> </w:t>
      </w:r>
      <w:r>
        <w:rPr>
          <w:w w:val="120"/>
        </w:rPr>
        <w:t>accessibility</w:t>
      </w:r>
    </w:p>
    <w:p w14:paraId="0B146EF5" w14:textId="77777777" w:rsidR="005A72E5" w:rsidRDefault="005A72E5" w:rsidP="005A72E5">
      <w:pPr>
        <w:pStyle w:val="Heading2"/>
        <w:numPr>
          <w:ilvl w:val="1"/>
          <w:numId w:val="4"/>
        </w:numPr>
        <w:tabs>
          <w:tab w:val="left" w:pos="1283"/>
          <w:tab w:val="left" w:pos="1285"/>
        </w:tabs>
        <w:spacing w:before="250" w:line="441" w:lineRule="auto"/>
        <w:ind w:right="1342"/>
        <w:pPrChange w:id="544" w:author="Alicia Lledolara" w:date="2019-01-16T12:20:00Z">
          <w:pPr>
            <w:pStyle w:val="Heading2"/>
            <w:numPr>
              <w:ilvl w:val="2"/>
              <w:numId w:val="4"/>
            </w:numPr>
            <w:tabs>
              <w:tab w:val="left" w:pos="1283"/>
              <w:tab w:val="left" w:pos="1285"/>
            </w:tabs>
            <w:spacing w:before="250" w:line="441" w:lineRule="auto"/>
            <w:ind w:right="1342"/>
          </w:pPr>
        </w:pPrChange>
      </w:pPr>
    </w:p>
    <w:p w14:paraId="63AFDB1E" w14:textId="10129A7B" w:rsidR="005313F1" w:rsidRDefault="009B75EF" w:rsidP="00600D97">
      <w:pPr>
        <w:pStyle w:val="BodyText"/>
        <w:spacing w:before="77" w:line="410" w:lineRule="auto"/>
        <w:ind w:left="377" w:right="1341" w:firstLine="566"/>
        <w:jc w:val="both"/>
      </w:pPr>
      <w:r>
        <w:rPr>
          <w:spacing w:val="-4"/>
          <w:w w:val="110"/>
        </w:rPr>
        <w:t xml:space="preserve">Pathway </w:t>
      </w:r>
      <w:r>
        <w:rPr>
          <w:w w:val="110"/>
        </w:rPr>
        <w:t xml:space="preserve">enrichment analysis </w:t>
      </w:r>
      <w:ins w:id="545" w:author="Microsoft Office User" w:date="2018-12-24T11:21:00Z">
        <w:r w:rsidR="008E1D26">
          <w:rPr>
            <w:w w:val="110"/>
          </w:rPr>
          <w:t xml:space="preserve">for </w:t>
        </w:r>
      </w:ins>
      <w:ins w:id="546" w:author="Alicia Lledolara" w:date="2019-01-09T15:36:00Z">
        <w:r w:rsidR="001F74E3">
          <w:rPr>
            <w:w w:val="110"/>
          </w:rPr>
          <w:t xml:space="preserve">differentially </w:t>
        </w:r>
      </w:ins>
      <w:ins w:id="547" w:author="Microsoft Office User" w:date="2018-12-24T11:21:00Z">
        <w:r w:rsidR="008E1D26">
          <w:rPr>
            <w:w w:val="110"/>
          </w:rPr>
          <w:t xml:space="preserve">open </w:t>
        </w:r>
        <w:r w:rsidR="008E1D26">
          <w:rPr>
            <w:spacing w:val="-4"/>
            <w:w w:val="110"/>
          </w:rPr>
          <w:t xml:space="preserve">DARs </w:t>
        </w:r>
      </w:ins>
      <w:ins w:id="548" w:author="Alicia Lledolara" w:date="2019-01-09T15:36:00Z">
        <w:r w:rsidR="001F74E3">
          <w:rPr>
            <w:spacing w:val="-4"/>
            <w:w w:val="110"/>
          </w:rPr>
          <w:t xml:space="preserve">in synovial fluid compared to peripheral blood </w:t>
        </w:r>
      </w:ins>
      <w:ins w:id="549" w:author="Alicia Lledolara" w:date="2019-01-09T15:38:00Z">
        <w:r w:rsidR="00943A6B">
          <w:rPr>
            <w:spacing w:val="-4"/>
            <w:w w:val="110"/>
          </w:rPr>
          <w:t xml:space="preserve">for each cell type </w:t>
        </w:r>
      </w:ins>
      <w:proofErr w:type="gramStart"/>
      <w:r>
        <w:rPr>
          <w:w w:val="110"/>
        </w:rPr>
        <w:t>was conducted</w:t>
      </w:r>
      <w:proofErr w:type="gramEnd"/>
      <w:r>
        <w:rPr>
          <w:w w:val="110"/>
        </w:rPr>
        <w:t xml:space="preserve"> </w:t>
      </w:r>
      <w:del w:id="550" w:author="Alicia Lledolara" w:date="2019-01-09T15:32:00Z">
        <w:r w:rsidDel="00823285">
          <w:rPr>
            <w:w w:val="110"/>
          </w:rPr>
          <w:delText>separately for</w:delText>
        </w:r>
      </w:del>
      <w:ins w:id="551" w:author="Alicia Lledolara" w:date="2019-01-09T15:32:00Z">
        <w:r w:rsidR="00823285">
          <w:rPr>
            <w:w w:val="110"/>
          </w:rPr>
          <w:t xml:space="preserve">by </w:t>
        </w:r>
      </w:ins>
      <w:ins w:id="552" w:author="Alicia Lledolara" w:date="2019-01-09T15:38:00Z">
        <w:r w:rsidR="00943A6B">
          <w:rPr>
            <w:w w:val="110"/>
          </w:rPr>
          <w:t xml:space="preserve">defining DARs for </w:t>
        </w:r>
      </w:ins>
      <w:ins w:id="553" w:author="Alicia Lledolara" w:date="2019-01-09T15:39:00Z">
        <w:r w:rsidR="00943A6B">
          <w:rPr>
            <w:w w:val="110"/>
          </w:rPr>
          <w:t xml:space="preserve">each of the two </w:t>
        </w:r>
        <w:r w:rsidR="00471E7D">
          <w:rPr>
            <w:w w:val="110"/>
          </w:rPr>
          <w:t xml:space="preserve">contexts and defining those DARs </w:t>
        </w:r>
      </w:ins>
      <w:ins w:id="554" w:author="Alicia Lledolara" w:date="2019-01-09T15:40:00Z">
        <w:r w:rsidR="00471E7D">
          <w:rPr>
            <w:w w:val="110"/>
          </w:rPr>
          <w:t xml:space="preserve">open to a greater or lesser extent </w:t>
        </w:r>
      </w:ins>
      <w:ins w:id="555" w:author="Alicia Lledolara" w:date="2019-01-09T15:42:00Z">
        <w:r w:rsidR="00E054AE">
          <w:rPr>
            <w:w w:val="110"/>
          </w:rPr>
          <w:t>in each tissue</w:t>
        </w:r>
      </w:ins>
      <w:ins w:id="556" w:author="Alicia Lledolara" w:date="2019-01-09T15:40:00Z">
        <w:r w:rsidR="00D973F9">
          <w:rPr>
            <w:w w:val="110"/>
          </w:rPr>
          <w:t>.</w:t>
        </w:r>
        <w:r w:rsidR="00471E7D">
          <w:rPr>
            <w:w w:val="110"/>
          </w:rPr>
          <w:t xml:space="preserve"> </w:t>
        </w:r>
      </w:ins>
      <w:ins w:id="557" w:author="Alicia Lledolara" w:date="2019-01-09T15:38:00Z">
        <w:r w:rsidR="00943A6B">
          <w:rPr>
            <w:w w:val="110"/>
          </w:rPr>
          <w:t xml:space="preserve"> </w:t>
        </w:r>
      </w:ins>
      <w:del w:id="558" w:author="Alicia Lledolara" w:date="2019-01-09T15:41:00Z">
        <w:r w:rsidDel="00D973F9">
          <w:rPr>
            <w:w w:val="110"/>
          </w:rPr>
          <w:delText xml:space="preserve"> SF </w:delText>
        </w:r>
      </w:del>
      <w:ins w:id="559" w:author="Microsoft Office User" w:date="2018-12-24T10:32:00Z">
        <w:del w:id="560" w:author="Alicia Lledolara" w:date="2019-01-09T15:41:00Z">
          <w:r w:rsidR="005C778C" w:rsidDel="00D973F9">
            <w:rPr>
              <w:w w:val="110"/>
            </w:rPr>
            <w:delText xml:space="preserve"> </w:delText>
          </w:r>
        </w:del>
      </w:ins>
      <w:ins w:id="561" w:author="Microsoft Office User" w:date="2018-12-24T11:21:00Z">
        <w:del w:id="562" w:author="Alicia Lledolara" w:date="2019-01-09T15:41:00Z">
          <w:r w:rsidR="008E1D26" w:rsidDel="00D973F9">
            <w:rPr>
              <w:w w:val="110"/>
            </w:rPr>
            <w:delText>each</w:delText>
          </w:r>
          <w:r w:rsidR="008E1D26" w:rsidDel="00D973F9">
            <w:rPr>
              <w:spacing w:val="-20"/>
              <w:w w:val="110"/>
            </w:rPr>
            <w:delText xml:space="preserve"> </w:delText>
          </w:r>
          <w:r w:rsidR="008E1D26" w:rsidDel="00D973F9">
            <w:rPr>
              <w:w w:val="110"/>
            </w:rPr>
            <w:delText>cell</w:delText>
          </w:r>
          <w:r w:rsidR="008E1D26" w:rsidDel="00D973F9">
            <w:rPr>
              <w:spacing w:val="-19"/>
              <w:w w:val="110"/>
            </w:rPr>
            <w:delText xml:space="preserve"> </w:delText>
          </w:r>
          <w:r w:rsidR="008E1D26" w:rsidDel="00D973F9">
            <w:rPr>
              <w:w w:val="110"/>
            </w:rPr>
            <w:delText xml:space="preserve">type in </w:delText>
          </w:r>
        </w:del>
      </w:ins>
      <w:ins w:id="563" w:author="Microsoft Office User" w:date="2018-12-24T10:32:00Z">
        <w:del w:id="564" w:author="Alicia Lledolara" w:date="2019-01-09T15:41:00Z">
          <w:r w:rsidR="005C778C" w:rsidDel="00D973F9">
            <w:rPr>
              <w:w w:val="110"/>
            </w:rPr>
            <w:delText xml:space="preserve">synovial fluid </w:delText>
          </w:r>
        </w:del>
      </w:ins>
      <w:del w:id="565" w:author="Alicia Lledolara" w:date="2019-01-09T15:41:00Z">
        <w:r w:rsidDel="00D973F9">
          <w:rPr>
            <w:w w:val="110"/>
          </w:rPr>
          <w:delText xml:space="preserve">open </w:delText>
        </w:r>
        <w:r w:rsidDel="00D973F9">
          <w:rPr>
            <w:spacing w:val="-4"/>
            <w:w w:val="110"/>
          </w:rPr>
          <w:delText xml:space="preserve">DARs </w:delText>
        </w:r>
        <w:r w:rsidDel="00D973F9">
          <w:rPr>
            <w:w w:val="110"/>
          </w:rPr>
          <w:delText>and</w:delText>
        </w:r>
        <w:r w:rsidDel="00D973F9">
          <w:rPr>
            <w:spacing w:val="-20"/>
            <w:w w:val="110"/>
          </w:rPr>
          <w:delText xml:space="preserve"> </w:delText>
        </w:r>
        <w:r w:rsidDel="00D973F9">
          <w:rPr>
            <w:w w:val="110"/>
          </w:rPr>
          <w:delText>PB</w:delText>
        </w:r>
        <w:r w:rsidDel="00D973F9">
          <w:rPr>
            <w:spacing w:val="-20"/>
            <w:w w:val="110"/>
          </w:rPr>
          <w:delText xml:space="preserve"> </w:delText>
        </w:r>
      </w:del>
      <w:ins w:id="566" w:author="Microsoft Office User" w:date="2018-12-24T10:29:00Z">
        <w:del w:id="567" w:author="Alicia Lledolara" w:date="2019-01-09T15:41:00Z">
          <w:r w:rsidR="005C778C" w:rsidDel="00D973F9">
            <w:rPr>
              <w:spacing w:val="-20"/>
              <w:w w:val="110"/>
            </w:rPr>
            <w:delText xml:space="preserve"> </w:delText>
          </w:r>
        </w:del>
      </w:ins>
      <w:ins w:id="568" w:author="Microsoft Office User" w:date="2018-12-24T11:21:00Z">
        <w:del w:id="569" w:author="Alicia Lledolara" w:date="2019-01-09T15:41:00Z">
          <w:r w:rsidR="008E1D26" w:rsidDel="00D973F9">
            <w:rPr>
              <w:spacing w:val="-20"/>
              <w:w w:val="110"/>
            </w:rPr>
            <w:delText xml:space="preserve">in </w:delText>
          </w:r>
        </w:del>
      </w:ins>
      <w:ins w:id="570" w:author="Microsoft Office User" w:date="2018-12-24T10:29:00Z">
        <w:del w:id="571" w:author="Alicia Lledolara" w:date="2019-01-09T15:41:00Z">
          <w:r w:rsidR="005C778C" w:rsidDel="00D973F9">
            <w:rPr>
              <w:spacing w:val="-20"/>
              <w:w w:val="110"/>
            </w:rPr>
            <w:delText xml:space="preserve">peripheral blood </w:delText>
          </w:r>
        </w:del>
      </w:ins>
      <w:del w:id="572" w:author="Microsoft Office User" w:date="2018-12-24T11:21:00Z">
        <w:r w:rsidDel="008E1D26">
          <w:rPr>
            <w:w w:val="110"/>
          </w:rPr>
          <w:delText>open</w:delText>
        </w:r>
        <w:r w:rsidDel="008E1D26">
          <w:rPr>
            <w:spacing w:val="-19"/>
            <w:w w:val="110"/>
          </w:rPr>
          <w:delText xml:space="preserve"> </w:delText>
        </w:r>
        <w:r w:rsidDel="008E1D26">
          <w:rPr>
            <w:spacing w:val="-4"/>
            <w:w w:val="110"/>
          </w:rPr>
          <w:delText>DARs</w:delText>
        </w:r>
        <w:r w:rsidDel="008E1D26">
          <w:rPr>
            <w:spacing w:val="-19"/>
            <w:w w:val="110"/>
          </w:rPr>
          <w:delText xml:space="preserve"> </w:delText>
        </w:r>
        <w:r w:rsidDel="008E1D26">
          <w:rPr>
            <w:w w:val="110"/>
          </w:rPr>
          <w:delText>in</w:delText>
        </w:r>
        <w:r w:rsidDel="008E1D26">
          <w:rPr>
            <w:spacing w:val="-20"/>
            <w:w w:val="110"/>
          </w:rPr>
          <w:delText xml:space="preserve"> </w:delText>
        </w:r>
        <w:r w:rsidDel="008E1D26">
          <w:rPr>
            <w:w w:val="110"/>
          </w:rPr>
          <w:delText>each</w:delText>
        </w:r>
        <w:r w:rsidDel="008E1D26">
          <w:rPr>
            <w:spacing w:val="-20"/>
            <w:w w:val="110"/>
          </w:rPr>
          <w:delText xml:space="preserve"> </w:delText>
        </w:r>
        <w:r w:rsidDel="008E1D26">
          <w:rPr>
            <w:w w:val="110"/>
          </w:rPr>
          <w:delText>cell</w:delText>
        </w:r>
        <w:r w:rsidDel="008E1D26">
          <w:rPr>
            <w:spacing w:val="-19"/>
            <w:w w:val="110"/>
          </w:rPr>
          <w:delText xml:space="preserve"> </w:delText>
        </w:r>
        <w:r w:rsidDel="008E1D26">
          <w:rPr>
            <w:w w:val="110"/>
          </w:rPr>
          <w:delText>type</w:delText>
        </w:r>
      </w:del>
      <w:r>
        <w:rPr>
          <w:w w:val="110"/>
        </w:rPr>
        <w:t>.</w:t>
      </w:r>
      <w:r>
        <w:rPr>
          <w:spacing w:val="2"/>
          <w:w w:val="110"/>
        </w:rPr>
        <w:t xml:space="preserve"> </w:t>
      </w:r>
      <w:r>
        <w:rPr>
          <w:w w:val="110"/>
        </w:rPr>
        <w:t>Gene</w:t>
      </w:r>
      <w:r>
        <w:rPr>
          <w:spacing w:val="-19"/>
          <w:w w:val="110"/>
        </w:rPr>
        <w:t xml:space="preserve"> </w:t>
      </w:r>
      <w:r>
        <w:rPr>
          <w:w w:val="110"/>
        </w:rPr>
        <w:t>annotation</w:t>
      </w:r>
      <w:r>
        <w:rPr>
          <w:spacing w:val="-20"/>
          <w:w w:val="110"/>
        </w:rPr>
        <w:t xml:space="preserve"> </w:t>
      </w:r>
      <w:r>
        <w:rPr>
          <w:w w:val="110"/>
        </w:rPr>
        <w:t>of</w:t>
      </w:r>
      <w:r>
        <w:rPr>
          <w:spacing w:val="-20"/>
          <w:w w:val="110"/>
        </w:rPr>
        <w:t xml:space="preserve"> </w:t>
      </w:r>
      <w:r>
        <w:rPr>
          <w:w w:val="110"/>
        </w:rPr>
        <w:t>the</w:t>
      </w:r>
      <w:r>
        <w:rPr>
          <w:spacing w:val="-18"/>
          <w:w w:val="110"/>
        </w:rPr>
        <w:t xml:space="preserve"> </w:t>
      </w:r>
      <w:r>
        <w:rPr>
          <w:spacing w:val="-4"/>
          <w:w w:val="110"/>
        </w:rPr>
        <w:t>DARs</w:t>
      </w:r>
      <w:r>
        <w:rPr>
          <w:spacing w:val="-20"/>
          <w:w w:val="110"/>
        </w:rPr>
        <w:t xml:space="preserve"> </w:t>
      </w:r>
      <w:proofErr w:type="gramStart"/>
      <w:r>
        <w:rPr>
          <w:w w:val="110"/>
        </w:rPr>
        <w:t>was</w:t>
      </w:r>
      <w:r>
        <w:rPr>
          <w:spacing w:val="-20"/>
          <w:w w:val="110"/>
        </w:rPr>
        <w:t xml:space="preserve"> </w:t>
      </w:r>
      <w:r>
        <w:rPr>
          <w:w w:val="110"/>
        </w:rPr>
        <w:t>performed</w:t>
      </w:r>
      <w:proofErr w:type="gramEnd"/>
      <w:r>
        <w:rPr>
          <w:w w:val="110"/>
        </w:rPr>
        <w:t xml:space="preserve"> </w:t>
      </w:r>
      <w:del w:id="573" w:author="Microsoft Office User" w:date="2018-12-24T11:22:00Z">
        <w:r w:rsidDel="008E1D26">
          <w:rPr>
            <w:w w:val="110"/>
          </w:rPr>
          <w:delText xml:space="preserve">by </w:delText>
        </w:r>
      </w:del>
      <w:ins w:id="574" w:author="Microsoft Office User" w:date="2018-12-24T11:22:00Z">
        <w:r w:rsidR="008E1D26">
          <w:rPr>
            <w:w w:val="110"/>
          </w:rPr>
          <w:t>based on location (</w:t>
        </w:r>
      </w:ins>
      <w:r>
        <w:rPr>
          <w:w w:val="110"/>
        </w:rPr>
        <w:t xml:space="preserve">physical </w:t>
      </w:r>
      <w:r>
        <w:rPr>
          <w:spacing w:val="-3"/>
          <w:w w:val="110"/>
        </w:rPr>
        <w:t>proximity</w:t>
      </w:r>
      <w:ins w:id="575" w:author="Microsoft Office User" w:date="2018-12-24T11:22:00Z">
        <w:r w:rsidR="008E1D26">
          <w:rPr>
            <w:spacing w:val="-3"/>
            <w:w w:val="110"/>
          </w:rPr>
          <w:t>)</w:t>
        </w:r>
      </w:ins>
      <w:del w:id="576" w:author="Microsoft Office User" w:date="2018-12-24T11:22:00Z">
        <w:r w:rsidDel="008E1D26">
          <w:rPr>
            <w:spacing w:val="-3"/>
            <w:w w:val="110"/>
          </w:rPr>
          <w:delText>,</w:delText>
        </w:r>
      </w:del>
      <w:r>
        <w:rPr>
          <w:spacing w:val="-3"/>
          <w:w w:val="110"/>
        </w:rPr>
        <w:t xml:space="preserve"> </w:t>
      </w:r>
      <w:r>
        <w:rPr>
          <w:w w:val="110"/>
        </w:rPr>
        <w:t xml:space="preserve">as detailed in Chapter 2. Despite commonalities, </w:t>
      </w:r>
      <w:commentRangeStart w:id="577"/>
      <w:r>
        <w:rPr>
          <w:w w:val="110"/>
        </w:rPr>
        <w:t>di</w:t>
      </w:r>
      <w:r>
        <w:rPr>
          <w:rFonts w:ascii="Arial"/>
          <w:w w:val="110"/>
        </w:rPr>
        <w:t>ff</w:t>
      </w:r>
      <w:r>
        <w:rPr>
          <w:w w:val="110"/>
        </w:rPr>
        <w:t>erences</w:t>
      </w:r>
      <w:commentRangeEnd w:id="577"/>
      <w:r w:rsidR="00787E4A">
        <w:rPr>
          <w:rStyle w:val="CommentReference"/>
        </w:rPr>
        <w:commentReference w:id="577"/>
      </w:r>
      <w:r>
        <w:rPr>
          <w:w w:val="110"/>
        </w:rPr>
        <w:t xml:space="preserve"> in significant enriched pathways (FDR</w:t>
      </w:r>
      <w:r>
        <w:rPr>
          <w:i/>
          <w:w w:val="110"/>
        </w:rPr>
        <w:t>&lt;</w:t>
      </w:r>
      <w:r>
        <w:rPr>
          <w:w w:val="110"/>
        </w:rPr>
        <w:t xml:space="preserve">0.01 or 0.05) were </w:t>
      </w:r>
      <w:del w:id="578" w:author="Microsoft Office User" w:date="2018-12-24T11:22:00Z">
        <w:r w:rsidDel="008E1D26">
          <w:rPr>
            <w:w w:val="110"/>
          </w:rPr>
          <w:delText xml:space="preserve">also </w:delText>
        </w:r>
      </w:del>
      <w:r>
        <w:rPr>
          <w:w w:val="110"/>
        </w:rPr>
        <w:t xml:space="preserve">identified </w:t>
      </w:r>
      <w:del w:id="579" w:author="Microsoft Office User" w:date="2018-12-24T11:22:00Z">
        <w:r w:rsidDel="008E1D26">
          <w:rPr>
            <w:w w:val="110"/>
          </w:rPr>
          <w:delText xml:space="preserve">within </w:delText>
        </w:r>
      </w:del>
      <w:ins w:id="580" w:author="Microsoft Office User" w:date="2018-12-24T11:22:00Z">
        <w:r w:rsidR="008E1D26">
          <w:rPr>
            <w:w w:val="110"/>
          </w:rPr>
          <w:t xml:space="preserve">for </w:t>
        </w:r>
      </w:ins>
      <w:r>
        <w:rPr>
          <w:w w:val="110"/>
        </w:rPr>
        <w:t>the same cell type between</w:t>
      </w:r>
      <w:del w:id="581" w:author="Microsoft Office User" w:date="2018-12-24T10:32:00Z">
        <w:r w:rsidDel="005C778C">
          <w:rPr>
            <w:w w:val="110"/>
          </w:rPr>
          <w:delText xml:space="preserve"> SF </w:delText>
        </w:r>
      </w:del>
      <w:ins w:id="582" w:author="Microsoft Office User" w:date="2018-12-24T10:32:00Z">
        <w:r w:rsidR="005C778C">
          <w:rPr>
            <w:w w:val="110"/>
          </w:rPr>
          <w:t xml:space="preserve"> synovial fluid </w:t>
        </w:r>
      </w:ins>
      <w:r>
        <w:rPr>
          <w:w w:val="110"/>
        </w:rPr>
        <w:t>and</w:t>
      </w:r>
      <w:del w:id="583" w:author="Microsoft Office User" w:date="2018-12-24T10:29:00Z">
        <w:r w:rsidDel="005C778C">
          <w:rPr>
            <w:w w:val="110"/>
          </w:rPr>
          <w:delText xml:space="preserve"> PB </w:delText>
        </w:r>
      </w:del>
      <w:ins w:id="584" w:author="Microsoft Office User" w:date="2018-12-24T10:29:00Z">
        <w:r w:rsidR="005C778C">
          <w:rPr>
            <w:w w:val="110"/>
          </w:rPr>
          <w:t xml:space="preserve"> peripheral blood </w:t>
        </w:r>
      </w:ins>
      <w:r>
        <w:rPr>
          <w:w w:val="110"/>
        </w:rPr>
        <w:t xml:space="preserve">open </w:t>
      </w:r>
      <w:r>
        <w:rPr>
          <w:spacing w:val="-4"/>
          <w:w w:val="110"/>
        </w:rPr>
        <w:t xml:space="preserve">DARs </w:t>
      </w:r>
      <w:r>
        <w:rPr>
          <w:w w:val="110"/>
        </w:rPr>
        <w:t>(Figure 5.8).   In CD14</w:t>
      </w:r>
      <w:r>
        <w:rPr>
          <w:w w:val="110"/>
          <w:position w:val="9"/>
          <w:sz w:val="18"/>
        </w:rPr>
        <w:t xml:space="preserve">+  </w:t>
      </w:r>
      <w:r>
        <w:rPr>
          <w:w w:val="110"/>
        </w:rPr>
        <w:t>monocytes</w:t>
      </w:r>
      <w:r w:rsidR="005C778C">
        <w:rPr>
          <w:w w:val="110"/>
        </w:rPr>
        <w:t xml:space="preserve"> synovial fluid </w:t>
      </w:r>
      <w:r>
        <w:rPr>
          <w:w w:val="110"/>
        </w:rPr>
        <w:t xml:space="preserve">open </w:t>
      </w:r>
      <w:r>
        <w:rPr>
          <w:spacing w:val="-4"/>
          <w:w w:val="110"/>
        </w:rPr>
        <w:t xml:space="preserve">DARs  </w:t>
      </w:r>
      <w:r w:rsidR="00787E4A">
        <w:rPr>
          <w:w w:val="110"/>
        </w:rPr>
        <w:t>showed</w:t>
      </w:r>
      <w:r>
        <w:rPr>
          <w:w w:val="110"/>
        </w:rPr>
        <w:t xml:space="preserve"> enrichment for </w:t>
      </w:r>
      <w:r>
        <w:rPr>
          <w:spacing w:val="1"/>
          <w:w w:val="110"/>
        </w:rPr>
        <w:t xml:space="preserve"> </w:t>
      </w:r>
      <w:r>
        <w:rPr>
          <w:w w:val="110"/>
        </w:rPr>
        <w:t>pathways</w:t>
      </w:r>
      <w:r w:rsidR="00787E4A">
        <w:rPr>
          <w:w w:val="110"/>
        </w:rPr>
        <w:t xml:space="preserve"> </w:t>
      </w:r>
      <w:r>
        <w:rPr>
          <w:w w:val="110"/>
        </w:rPr>
        <w:t xml:space="preserve">involved in </w:t>
      </w:r>
      <w:r w:rsidR="00787E4A">
        <w:rPr>
          <w:w w:val="110"/>
        </w:rPr>
        <w:t xml:space="preserve">hemostasis, integrin interactions, calcium signaling and </w:t>
      </w:r>
      <w:r>
        <w:rPr>
          <w:w w:val="110"/>
        </w:rPr>
        <w:t xml:space="preserve">regulation of </w:t>
      </w:r>
      <w:r>
        <w:rPr>
          <w:spacing w:val="-4"/>
          <w:w w:val="110"/>
        </w:rPr>
        <w:t xml:space="preserve">immunity, </w:t>
      </w:r>
      <w:r>
        <w:rPr>
          <w:w w:val="110"/>
        </w:rPr>
        <w:t>inflammation and cell survival such as the NF-</w:t>
      </w:r>
      <w:proofErr w:type="spellStart"/>
      <w:r>
        <w:rPr>
          <w:i/>
          <w:w w:val="110"/>
        </w:rPr>
        <w:t>κ</w:t>
      </w:r>
      <w:r>
        <w:rPr>
          <w:w w:val="110"/>
        </w:rPr>
        <w:t>B</w:t>
      </w:r>
      <w:proofErr w:type="spellEnd"/>
      <w:r>
        <w:rPr>
          <w:w w:val="110"/>
        </w:rPr>
        <w:t xml:space="preserve"> pathway and cytokine related pathways, including </w:t>
      </w:r>
      <w:r>
        <w:rPr>
          <w:spacing w:val="-6"/>
          <w:w w:val="110"/>
        </w:rPr>
        <w:t xml:space="preserve">IL-2 </w:t>
      </w:r>
      <w:r>
        <w:rPr>
          <w:w w:val="110"/>
        </w:rPr>
        <w:t xml:space="preserve">and </w:t>
      </w:r>
      <w:r>
        <w:rPr>
          <w:spacing w:val="-5"/>
          <w:w w:val="110"/>
        </w:rPr>
        <w:t xml:space="preserve">IL-3, </w:t>
      </w:r>
      <w:r>
        <w:rPr>
          <w:w w:val="110"/>
        </w:rPr>
        <w:t xml:space="preserve">5 and granulocyte-macrophage </w:t>
      </w:r>
      <w:proofErr w:type="spellStart"/>
      <w:r>
        <w:rPr>
          <w:w w:val="110"/>
        </w:rPr>
        <w:t>colonystimulating</w:t>
      </w:r>
      <w:proofErr w:type="spellEnd"/>
      <w:r>
        <w:rPr>
          <w:w w:val="110"/>
        </w:rPr>
        <w:t xml:space="preserve"> factor (GM-CSF) </w:t>
      </w:r>
      <w:proofErr w:type="spellStart"/>
      <w:r>
        <w:rPr>
          <w:w w:val="110"/>
        </w:rPr>
        <w:t>signalling</w:t>
      </w:r>
      <w:proofErr w:type="spellEnd"/>
      <w:r>
        <w:rPr>
          <w:spacing w:val="42"/>
          <w:w w:val="110"/>
        </w:rPr>
        <w:t xml:space="preserve"> </w:t>
      </w:r>
      <w:r>
        <w:rPr>
          <w:w w:val="110"/>
        </w:rPr>
        <w:t>(Figure</w:t>
      </w:r>
      <w:r w:rsidR="00787E4A">
        <w:rPr>
          <w:w w:val="105"/>
        </w:rPr>
        <w:t xml:space="preserve"> </w:t>
      </w:r>
      <w:r>
        <w:rPr>
          <w:w w:val="105"/>
        </w:rPr>
        <w:t>5.8 a).</w:t>
      </w:r>
      <w:r w:rsidR="00787E4A">
        <w:rPr>
          <w:w w:val="105"/>
        </w:rPr>
        <w:t xml:space="preserve"> </w:t>
      </w:r>
      <w:ins w:id="585" w:author="Microsoft Office User" w:date="2018-12-24T11:30:00Z">
        <w:r w:rsidR="00787E4A">
          <w:rPr>
            <w:w w:val="105"/>
          </w:rPr>
          <w:t>By contrast</w:t>
        </w:r>
      </w:ins>
      <w:ins w:id="586" w:author="Microsoft Office User" w:date="2018-12-24T11:31:00Z">
        <w:r w:rsidR="00787E4A">
          <w:rPr>
            <w:w w:val="105"/>
          </w:rPr>
          <w:t>,</w:t>
        </w:r>
      </w:ins>
      <w:ins w:id="587" w:author="Microsoft Office User" w:date="2018-12-24T11:30:00Z">
        <w:r w:rsidR="00787E4A">
          <w:rPr>
            <w:w w:val="105"/>
          </w:rPr>
          <w:t xml:space="preserve"> peripheral blood open DARs </w:t>
        </w:r>
      </w:ins>
      <w:ins w:id="588" w:author="Microsoft Office User" w:date="2018-12-24T11:31:00Z">
        <w:r w:rsidR="00787E4A">
          <w:rPr>
            <w:w w:val="105"/>
          </w:rPr>
          <w:t xml:space="preserve">in CD14+ monocytes </w:t>
        </w:r>
      </w:ins>
      <w:ins w:id="589" w:author="Microsoft Office User" w:date="2018-12-24T11:30:00Z">
        <w:r w:rsidR="00787E4A">
          <w:rPr>
            <w:w w:val="105"/>
          </w:rPr>
          <w:t>were not enriched for any of these pathways, showing enrichment rather for DAP12 interactions and regulation of PI3K/AKT network</w:t>
        </w:r>
      </w:ins>
    </w:p>
    <w:p w14:paraId="6C75F8BE" w14:textId="3EF9D119" w:rsidR="005313F1" w:rsidRDefault="009B75EF">
      <w:pPr>
        <w:pStyle w:val="BodyText"/>
        <w:spacing w:before="168" w:line="408" w:lineRule="auto"/>
        <w:ind w:left="377" w:right="1341" w:firstLine="566"/>
        <w:jc w:val="both"/>
      </w:pPr>
      <w:r>
        <w:rPr>
          <w:w w:val="110"/>
        </w:rPr>
        <w:lastRenderedPageBreak/>
        <w:t>mCD4</w:t>
      </w:r>
      <w:r>
        <w:rPr>
          <w:w w:val="110"/>
          <w:position w:val="9"/>
          <w:sz w:val="18"/>
        </w:rPr>
        <w:t>+</w:t>
      </w:r>
      <w:del w:id="590" w:author="Microsoft Office User" w:date="2018-12-24T10:32:00Z">
        <w:r w:rsidDel="005C778C">
          <w:rPr>
            <w:spacing w:val="15"/>
            <w:w w:val="110"/>
            <w:position w:val="9"/>
            <w:sz w:val="18"/>
          </w:rPr>
          <w:delText xml:space="preserve"> </w:delText>
        </w:r>
        <w:r w:rsidDel="005C778C">
          <w:rPr>
            <w:w w:val="110"/>
          </w:rPr>
          <w:delText>SF</w:delText>
        </w:r>
        <w:r w:rsidDel="005C778C">
          <w:rPr>
            <w:spacing w:val="-8"/>
            <w:w w:val="110"/>
          </w:rPr>
          <w:delText xml:space="preserve"> </w:delText>
        </w:r>
      </w:del>
      <w:ins w:id="591" w:author="Microsoft Office User" w:date="2018-12-24T10:32:00Z">
        <w:r w:rsidR="005C778C">
          <w:rPr>
            <w:spacing w:val="15"/>
            <w:w w:val="110"/>
            <w:position w:val="9"/>
            <w:sz w:val="18"/>
          </w:rPr>
          <w:t xml:space="preserve"> synovial fluid </w:t>
        </w:r>
      </w:ins>
      <w:r>
        <w:rPr>
          <w:w w:val="110"/>
        </w:rPr>
        <w:t>open</w:t>
      </w:r>
      <w:r>
        <w:rPr>
          <w:spacing w:val="-10"/>
          <w:w w:val="110"/>
        </w:rPr>
        <w:t xml:space="preserve"> </w:t>
      </w:r>
      <w:r>
        <w:rPr>
          <w:spacing w:val="-4"/>
          <w:w w:val="110"/>
        </w:rPr>
        <w:t>DARs</w:t>
      </w:r>
      <w:ins w:id="592" w:author="Microsoft Office User" w:date="2018-12-24T11:32:00Z">
        <w:r w:rsidR="0015462A">
          <w:rPr>
            <w:spacing w:val="-4"/>
            <w:w w:val="110"/>
          </w:rPr>
          <w:t xml:space="preserve">, in contrast </w:t>
        </w:r>
      </w:ins>
      <w:del w:id="593" w:author="Microsoft Office User" w:date="2018-12-24T11:32:00Z">
        <w:r w:rsidDel="0015462A">
          <w:rPr>
            <w:spacing w:val="-8"/>
            <w:w w:val="110"/>
          </w:rPr>
          <w:delText xml:space="preserve"> </w:delText>
        </w:r>
        <w:r w:rsidDel="0015462A">
          <w:rPr>
            <w:w w:val="110"/>
          </w:rPr>
          <w:delText>compared</w:delText>
        </w:r>
        <w:r w:rsidDel="0015462A">
          <w:rPr>
            <w:spacing w:val="-10"/>
            <w:w w:val="110"/>
          </w:rPr>
          <w:delText xml:space="preserve"> </w:delText>
        </w:r>
      </w:del>
      <w:r>
        <w:rPr>
          <w:w w:val="110"/>
        </w:rPr>
        <w:t>to</w:t>
      </w:r>
      <w:del w:id="594" w:author="Microsoft Office User" w:date="2018-12-24T10:29:00Z">
        <w:r w:rsidDel="005C778C">
          <w:rPr>
            <w:spacing w:val="-8"/>
            <w:w w:val="110"/>
          </w:rPr>
          <w:delText xml:space="preserve"> </w:delText>
        </w:r>
        <w:r w:rsidDel="005C778C">
          <w:rPr>
            <w:w w:val="110"/>
          </w:rPr>
          <w:delText>PB</w:delText>
        </w:r>
        <w:r w:rsidDel="005C778C">
          <w:rPr>
            <w:spacing w:val="-10"/>
            <w:w w:val="110"/>
          </w:rPr>
          <w:delText xml:space="preserve"> </w:delText>
        </w:r>
      </w:del>
      <w:ins w:id="595" w:author="Microsoft Office User" w:date="2018-12-24T10:29:00Z">
        <w:r w:rsidR="005C778C">
          <w:rPr>
            <w:spacing w:val="-8"/>
            <w:w w:val="110"/>
          </w:rPr>
          <w:t xml:space="preserve"> peripheral blood</w:t>
        </w:r>
      </w:ins>
      <w:ins w:id="596" w:author="Microsoft Office User" w:date="2018-12-24T11:32:00Z">
        <w:r w:rsidR="0015462A">
          <w:rPr>
            <w:spacing w:val="-8"/>
            <w:w w:val="110"/>
          </w:rPr>
          <w:t>,</w:t>
        </w:r>
      </w:ins>
      <w:ins w:id="597" w:author="Microsoft Office User" w:date="2018-12-24T10:29:00Z">
        <w:r w:rsidR="005C778C">
          <w:rPr>
            <w:spacing w:val="-8"/>
            <w:w w:val="110"/>
          </w:rPr>
          <w:t xml:space="preserve"> </w:t>
        </w:r>
      </w:ins>
      <w:del w:id="598" w:author="Microsoft Office User" w:date="2018-12-24T11:27:00Z">
        <w:r w:rsidDel="00787E4A">
          <w:rPr>
            <w:w w:val="110"/>
          </w:rPr>
          <w:delText>open</w:delText>
        </w:r>
        <w:r w:rsidDel="00787E4A">
          <w:rPr>
            <w:spacing w:val="-8"/>
            <w:w w:val="110"/>
          </w:rPr>
          <w:delText xml:space="preserve"> </w:delText>
        </w:r>
        <w:r w:rsidDel="00787E4A">
          <w:rPr>
            <w:spacing w:val="-4"/>
            <w:w w:val="110"/>
          </w:rPr>
          <w:delText>DARs</w:delText>
        </w:r>
        <w:r w:rsidDel="00787E4A">
          <w:rPr>
            <w:spacing w:val="-10"/>
            <w:w w:val="110"/>
          </w:rPr>
          <w:delText xml:space="preserve"> </w:delText>
        </w:r>
      </w:del>
      <w:r>
        <w:rPr>
          <w:w w:val="110"/>
        </w:rPr>
        <w:t>showed</w:t>
      </w:r>
      <w:r>
        <w:rPr>
          <w:spacing w:val="-8"/>
          <w:w w:val="110"/>
        </w:rPr>
        <w:t xml:space="preserve"> </w:t>
      </w:r>
      <w:r>
        <w:rPr>
          <w:w w:val="110"/>
        </w:rPr>
        <w:t>enrichment</w:t>
      </w:r>
      <w:r>
        <w:rPr>
          <w:spacing w:val="-10"/>
          <w:w w:val="110"/>
        </w:rPr>
        <w:t xml:space="preserve"> </w:t>
      </w:r>
      <w:r>
        <w:rPr>
          <w:w w:val="110"/>
        </w:rPr>
        <w:t>for TCR</w:t>
      </w:r>
      <w:r>
        <w:rPr>
          <w:spacing w:val="-11"/>
          <w:w w:val="110"/>
        </w:rPr>
        <w:t xml:space="preserve"> </w:t>
      </w:r>
      <w:proofErr w:type="spellStart"/>
      <w:r>
        <w:rPr>
          <w:w w:val="110"/>
        </w:rPr>
        <w:t>signalling</w:t>
      </w:r>
      <w:proofErr w:type="spellEnd"/>
      <w:r>
        <w:rPr>
          <w:spacing w:val="-11"/>
          <w:w w:val="110"/>
        </w:rPr>
        <w:t xml:space="preserve"> </w:t>
      </w:r>
      <w:r>
        <w:rPr>
          <w:w w:val="110"/>
        </w:rPr>
        <w:t>as</w:t>
      </w:r>
      <w:r>
        <w:rPr>
          <w:spacing w:val="-11"/>
          <w:w w:val="110"/>
        </w:rPr>
        <w:t xml:space="preserve"> </w:t>
      </w:r>
      <w:r>
        <w:rPr>
          <w:w w:val="110"/>
        </w:rPr>
        <w:t>well</w:t>
      </w:r>
      <w:r>
        <w:rPr>
          <w:spacing w:val="-10"/>
          <w:w w:val="110"/>
        </w:rPr>
        <w:t xml:space="preserve"> </w:t>
      </w:r>
      <w:r>
        <w:rPr>
          <w:w w:val="110"/>
        </w:rPr>
        <w:t>as</w:t>
      </w:r>
      <w:r>
        <w:rPr>
          <w:spacing w:val="-11"/>
          <w:w w:val="110"/>
        </w:rPr>
        <w:t xml:space="preserve"> </w:t>
      </w:r>
      <w:r>
        <w:rPr>
          <w:w w:val="110"/>
        </w:rPr>
        <w:t>chemokine</w:t>
      </w:r>
      <w:r>
        <w:rPr>
          <w:spacing w:val="-11"/>
          <w:w w:val="110"/>
        </w:rPr>
        <w:t xml:space="preserve"> </w:t>
      </w:r>
      <w:proofErr w:type="spellStart"/>
      <w:r>
        <w:rPr>
          <w:w w:val="110"/>
        </w:rPr>
        <w:t>signalling</w:t>
      </w:r>
      <w:proofErr w:type="spellEnd"/>
      <w:r>
        <w:rPr>
          <w:w w:val="110"/>
        </w:rPr>
        <w:t>,</w:t>
      </w:r>
      <w:r>
        <w:rPr>
          <w:spacing w:val="-9"/>
          <w:w w:val="110"/>
        </w:rPr>
        <w:t xml:space="preserve"> </w:t>
      </w:r>
      <w:r>
        <w:rPr>
          <w:w w:val="110"/>
        </w:rPr>
        <w:t>which</w:t>
      </w:r>
      <w:r>
        <w:rPr>
          <w:spacing w:val="-11"/>
          <w:w w:val="110"/>
        </w:rPr>
        <w:t xml:space="preserve"> </w:t>
      </w:r>
      <w:r>
        <w:rPr>
          <w:w w:val="110"/>
        </w:rPr>
        <w:t>included,</w:t>
      </w:r>
      <w:r>
        <w:rPr>
          <w:spacing w:val="-10"/>
          <w:w w:val="110"/>
        </w:rPr>
        <w:t xml:space="preserve"> </w:t>
      </w:r>
      <w:r>
        <w:rPr>
          <w:w w:val="110"/>
        </w:rPr>
        <w:t>amongst</w:t>
      </w:r>
      <w:r>
        <w:rPr>
          <w:spacing w:val="-10"/>
          <w:w w:val="110"/>
        </w:rPr>
        <w:t xml:space="preserve"> </w:t>
      </w:r>
      <w:r>
        <w:rPr>
          <w:w w:val="110"/>
        </w:rPr>
        <w:t xml:space="preserve">others, </w:t>
      </w:r>
      <w:r>
        <w:rPr>
          <w:spacing w:val="-4"/>
          <w:w w:val="110"/>
        </w:rPr>
        <w:t xml:space="preserve">DARs </w:t>
      </w:r>
      <w:r>
        <w:rPr>
          <w:w w:val="110"/>
        </w:rPr>
        <w:t>in proximity to IFN-</w:t>
      </w:r>
      <w:r>
        <w:rPr>
          <w:i/>
          <w:w w:val="110"/>
        </w:rPr>
        <w:t xml:space="preserve">γ </w:t>
      </w:r>
      <w:r>
        <w:rPr>
          <w:w w:val="110"/>
        </w:rPr>
        <w:t xml:space="preserve">or </w:t>
      </w:r>
      <w:r>
        <w:rPr>
          <w:i/>
          <w:spacing w:val="-3"/>
          <w:w w:val="110"/>
        </w:rPr>
        <w:t xml:space="preserve">CXCL13 </w:t>
      </w:r>
      <w:r>
        <w:rPr>
          <w:w w:val="110"/>
        </w:rPr>
        <w:t xml:space="preserve">and </w:t>
      </w:r>
      <w:r>
        <w:rPr>
          <w:i/>
          <w:spacing w:val="-3"/>
          <w:w w:val="110"/>
        </w:rPr>
        <w:t>CXCR6</w:t>
      </w:r>
      <w:r>
        <w:rPr>
          <w:spacing w:val="-3"/>
          <w:w w:val="110"/>
        </w:rPr>
        <w:t xml:space="preserve">, </w:t>
      </w:r>
      <w:r>
        <w:rPr>
          <w:w w:val="110"/>
        </w:rPr>
        <w:t>respectively (Figure 5.8</w:t>
      </w:r>
      <w:r>
        <w:rPr>
          <w:spacing w:val="-30"/>
          <w:w w:val="110"/>
        </w:rPr>
        <w:t xml:space="preserve"> </w:t>
      </w:r>
      <w:r>
        <w:rPr>
          <w:w w:val="110"/>
        </w:rPr>
        <w:t xml:space="preserve">b). </w:t>
      </w:r>
      <w:del w:id="599" w:author="Microsoft Office User" w:date="2018-12-24T11:33:00Z">
        <w:r w:rsidDel="0015462A">
          <w:rPr>
            <w:w w:val="110"/>
          </w:rPr>
          <w:delText xml:space="preserve">T cell signaling pathway </w:delText>
        </w:r>
      </w:del>
      <w:del w:id="600" w:author="Microsoft Office User" w:date="2018-12-24T11:27:00Z">
        <w:r w:rsidDel="00787E4A">
          <w:rPr>
            <w:w w:val="110"/>
          </w:rPr>
          <w:delText xml:space="preserve">appeared </w:delText>
        </w:r>
      </w:del>
      <w:del w:id="601" w:author="Microsoft Office User" w:date="2018-12-24T11:33:00Z">
        <w:r w:rsidDel="0015462A">
          <w:rPr>
            <w:w w:val="110"/>
          </w:rPr>
          <w:delText>only enriched for</w:delText>
        </w:r>
      </w:del>
      <w:del w:id="602" w:author="Microsoft Office User" w:date="2018-12-24T10:32:00Z">
        <w:r w:rsidDel="005C778C">
          <w:rPr>
            <w:w w:val="110"/>
          </w:rPr>
          <w:delText xml:space="preserve"> SF </w:delText>
        </w:r>
      </w:del>
      <w:del w:id="603" w:author="Microsoft Office User" w:date="2018-12-24T11:33:00Z">
        <w:r w:rsidDel="0015462A">
          <w:rPr>
            <w:w w:val="110"/>
          </w:rPr>
          <w:delText xml:space="preserve">open </w:delText>
        </w:r>
        <w:r w:rsidDel="0015462A">
          <w:rPr>
            <w:spacing w:val="-4"/>
            <w:w w:val="110"/>
          </w:rPr>
          <w:delText xml:space="preserve">DARs </w:delText>
        </w:r>
        <w:r w:rsidDel="0015462A">
          <w:rPr>
            <w:w w:val="110"/>
          </w:rPr>
          <w:delText>in mCD4</w:delText>
        </w:r>
        <w:r w:rsidDel="0015462A">
          <w:rPr>
            <w:w w:val="110"/>
            <w:position w:val="9"/>
            <w:sz w:val="18"/>
          </w:rPr>
          <w:delText>+</w:delText>
        </w:r>
        <w:r w:rsidDel="0015462A">
          <w:rPr>
            <w:w w:val="110"/>
          </w:rPr>
          <w:delText>; however</w:delText>
        </w:r>
      </w:del>
      <w:del w:id="604" w:author="Microsoft Office User" w:date="2018-12-24T10:29:00Z">
        <w:r w:rsidDel="005C778C">
          <w:rPr>
            <w:w w:val="110"/>
          </w:rPr>
          <w:delText xml:space="preserve"> PB </w:delText>
        </w:r>
      </w:del>
      <w:ins w:id="605" w:author="Microsoft Office User" w:date="2018-12-24T11:33:00Z">
        <w:r w:rsidR="0015462A">
          <w:rPr>
            <w:w w:val="110"/>
          </w:rPr>
          <w:t>P</w:t>
        </w:r>
      </w:ins>
      <w:ins w:id="606" w:author="Microsoft Office User" w:date="2018-12-24T10:29:00Z">
        <w:r w:rsidR="005C778C">
          <w:rPr>
            <w:w w:val="110"/>
          </w:rPr>
          <w:t xml:space="preserve">eripheral blood </w:t>
        </w:r>
      </w:ins>
      <w:r>
        <w:rPr>
          <w:w w:val="110"/>
        </w:rPr>
        <w:t xml:space="preserve">open </w:t>
      </w:r>
      <w:r>
        <w:rPr>
          <w:spacing w:val="-4"/>
          <w:w w:val="110"/>
        </w:rPr>
        <w:t xml:space="preserve">DARs </w:t>
      </w:r>
      <w:r>
        <w:rPr>
          <w:w w:val="110"/>
        </w:rPr>
        <w:t xml:space="preserve">in this cell type were </w:t>
      </w:r>
      <w:del w:id="607" w:author="Microsoft Office User" w:date="2018-12-24T11:33:00Z">
        <w:r w:rsidDel="0015462A">
          <w:rPr>
            <w:w w:val="110"/>
          </w:rPr>
          <w:delText xml:space="preserve">also </w:delText>
        </w:r>
      </w:del>
      <w:r>
        <w:rPr>
          <w:w w:val="110"/>
        </w:rPr>
        <w:t xml:space="preserve">enriched for </w:t>
      </w:r>
      <w:ins w:id="608" w:author="Microsoft Office User" w:date="2018-12-24T11:33:00Z">
        <w:r w:rsidR="0015462A">
          <w:rPr>
            <w:w w:val="110"/>
          </w:rPr>
          <w:t xml:space="preserve">signaling by receptor tyrosine kinases and </w:t>
        </w:r>
      </w:ins>
      <w:r>
        <w:rPr>
          <w:w w:val="110"/>
        </w:rPr>
        <w:t>focal adhesion members,</w:t>
      </w:r>
      <w:r>
        <w:rPr>
          <w:spacing w:val="-14"/>
          <w:w w:val="110"/>
        </w:rPr>
        <w:t xml:space="preserve"> </w:t>
      </w:r>
      <w:r>
        <w:rPr>
          <w:w w:val="110"/>
        </w:rPr>
        <w:t>also</w:t>
      </w:r>
      <w:r>
        <w:rPr>
          <w:spacing w:val="-16"/>
          <w:w w:val="110"/>
        </w:rPr>
        <w:t xml:space="preserve"> </w:t>
      </w:r>
      <w:r>
        <w:rPr>
          <w:w w:val="110"/>
        </w:rPr>
        <w:t>involved</w:t>
      </w:r>
      <w:r>
        <w:rPr>
          <w:spacing w:val="-16"/>
          <w:w w:val="110"/>
        </w:rPr>
        <w:t xml:space="preserve"> </w:t>
      </w:r>
      <w:r>
        <w:rPr>
          <w:w w:val="110"/>
        </w:rPr>
        <w:t>in</w:t>
      </w:r>
      <w:r>
        <w:rPr>
          <w:spacing w:val="-16"/>
          <w:w w:val="110"/>
        </w:rPr>
        <w:t xml:space="preserve"> </w:t>
      </w:r>
      <w:r>
        <w:rPr>
          <w:w w:val="110"/>
        </w:rPr>
        <w:t>the</w:t>
      </w:r>
      <w:r>
        <w:rPr>
          <w:spacing w:val="-16"/>
          <w:w w:val="110"/>
        </w:rPr>
        <w:t xml:space="preserve"> </w:t>
      </w:r>
      <w:r>
        <w:rPr>
          <w:w w:val="110"/>
        </w:rPr>
        <w:t>T</w:t>
      </w:r>
      <w:r>
        <w:rPr>
          <w:spacing w:val="-16"/>
          <w:w w:val="110"/>
        </w:rPr>
        <w:t xml:space="preserve"> </w:t>
      </w:r>
      <w:r>
        <w:rPr>
          <w:w w:val="110"/>
        </w:rPr>
        <w:t>cell</w:t>
      </w:r>
      <w:r>
        <w:rPr>
          <w:spacing w:val="-16"/>
          <w:w w:val="110"/>
        </w:rPr>
        <w:t xml:space="preserve"> </w:t>
      </w:r>
      <w:r>
        <w:rPr>
          <w:w w:val="110"/>
        </w:rPr>
        <w:t>activation</w:t>
      </w:r>
      <w:r>
        <w:rPr>
          <w:spacing w:val="-16"/>
          <w:w w:val="110"/>
        </w:rPr>
        <w:t xml:space="preserve"> </w:t>
      </w:r>
      <w:r>
        <w:rPr>
          <w:w w:val="110"/>
        </w:rPr>
        <w:t>(Dustin</w:t>
      </w:r>
      <w:r>
        <w:rPr>
          <w:spacing w:val="-16"/>
          <w:w w:val="110"/>
        </w:rPr>
        <w:t xml:space="preserve"> </w:t>
      </w:r>
      <w:r>
        <w:rPr>
          <w:w w:val="110"/>
        </w:rPr>
        <w:t>2001).</w:t>
      </w:r>
      <w:r>
        <w:rPr>
          <w:spacing w:val="7"/>
          <w:w w:val="110"/>
        </w:rPr>
        <w:t xml:space="preserve"> </w:t>
      </w:r>
      <w:r>
        <w:rPr>
          <w:w w:val="110"/>
        </w:rPr>
        <w:t>Enriched</w:t>
      </w:r>
      <w:r>
        <w:rPr>
          <w:spacing w:val="-16"/>
          <w:w w:val="110"/>
        </w:rPr>
        <w:t xml:space="preserve"> </w:t>
      </w:r>
      <w:r>
        <w:rPr>
          <w:w w:val="110"/>
        </w:rPr>
        <w:t>pathways for</w:t>
      </w:r>
      <w:del w:id="609" w:author="Microsoft Office User" w:date="2018-12-24T10:32:00Z">
        <w:r w:rsidDel="005C778C">
          <w:rPr>
            <w:spacing w:val="-29"/>
            <w:w w:val="110"/>
          </w:rPr>
          <w:delText xml:space="preserve"> </w:delText>
        </w:r>
        <w:r w:rsidDel="005C778C">
          <w:rPr>
            <w:w w:val="110"/>
          </w:rPr>
          <w:delText>SF</w:delText>
        </w:r>
        <w:r w:rsidDel="005C778C">
          <w:rPr>
            <w:spacing w:val="-28"/>
            <w:w w:val="110"/>
          </w:rPr>
          <w:delText xml:space="preserve"> </w:delText>
        </w:r>
      </w:del>
      <w:ins w:id="610" w:author="Microsoft Office User" w:date="2018-12-24T10:32:00Z">
        <w:r w:rsidR="005C778C">
          <w:rPr>
            <w:spacing w:val="-29"/>
            <w:w w:val="110"/>
          </w:rPr>
          <w:t xml:space="preserve"> synovial fluid </w:t>
        </w:r>
      </w:ins>
      <w:r>
        <w:rPr>
          <w:w w:val="110"/>
        </w:rPr>
        <w:t>or</w:t>
      </w:r>
      <w:del w:id="611" w:author="Microsoft Office User" w:date="2018-12-24T10:29:00Z">
        <w:r w:rsidDel="005C778C">
          <w:rPr>
            <w:spacing w:val="-29"/>
            <w:w w:val="110"/>
          </w:rPr>
          <w:delText xml:space="preserve"> </w:delText>
        </w:r>
        <w:r w:rsidDel="005C778C">
          <w:rPr>
            <w:w w:val="110"/>
          </w:rPr>
          <w:delText>PB</w:delText>
        </w:r>
        <w:r w:rsidDel="005C778C">
          <w:rPr>
            <w:spacing w:val="-28"/>
            <w:w w:val="110"/>
          </w:rPr>
          <w:delText xml:space="preserve"> </w:delText>
        </w:r>
      </w:del>
      <w:ins w:id="612" w:author="Microsoft Office User" w:date="2018-12-24T10:29:00Z">
        <w:r w:rsidR="005C778C">
          <w:rPr>
            <w:spacing w:val="-29"/>
            <w:w w:val="110"/>
          </w:rPr>
          <w:t xml:space="preserve"> peripheral blood </w:t>
        </w:r>
      </w:ins>
      <w:r>
        <w:rPr>
          <w:w w:val="110"/>
        </w:rPr>
        <w:t>open</w:t>
      </w:r>
      <w:r>
        <w:rPr>
          <w:spacing w:val="-29"/>
          <w:w w:val="110"/>
        </w:rPr>
        <w:t xml:space="preserve"> </w:t>
      </w:r>
      <w:r>
        <w:rPr>
          <w:spacing w:val="-4"/>
          <w:w w:val="110"/>
        </w:rPr>
        <w:t>DARs</w:t>
      </w:r>
      <w:r>
        <w:rPr>
          <w:spacing w:val="-28"/>
          <w:w w:val="110"/>
        </w:rPr>
        <w:t xml:space="preserve"> </w:t>
      </w:r>
      <w:r>
        <w:rPr>
          <w:w w:val="110"/>
        </w:rPr>
        <w:t>in</w:t>
      </w:r>
      <w:r>
        <w:rPr>
          <w:spacing w:val="-29"/>
          <w:w w:val="110"/>
        </w:rPr>
        <w:t xml:space="preserve"> </w:t>
      </w:r>
      <w:r>
        <w:rPr>
          <w:w w:val="110"/>
        </w:rPr>
        <w:t>mCD8</w:t>
      </w:r>
      <w:r>
        <w:rPr>
          <w:w w:val="110"/>
          <w:position w:val="9"/>
          <w:sz w:val="18"/>
        </w:rPr>
        <w:t>+</w:t>
      </w:r>
      <w:r>
        <w:rPr>
          <w:spacing w:val="-4"/>
          <w:w w:val="110"/>
          <w:position w:val="9"/>
          <w:sz w:val="18"/>
        </w:rPr>
        <w:t xml:space="preserve"> </w:t>
      </w:r>
      <w:r>
        <w:rPr>
          <w:w w:val="110"/>
        </w:rPr>
        <w:t>were</w:t>
      </w:r>
      <w:r>
        <w:rPr>
          <w:spacing w:val="-28"/>
          <w:w w:val="110"/>
        </w:rPr>
        <w:t xml:space="preserve"> </w:t>
      </w:r>
      <w:r>
        <w:rPr>
          <w:w w:val="110"/>
        </w:rPr>
        <w:t>only</w:t>
      </w:r>
      <w:r>
        <w:rPr>
          <w:spacing w:val="-29"/>
          <w:w w:val="110"/>
        </w:rPr>
        <w:t xml:space="preserve"> </w:t>
      </w:r>
      <w:r>
        <w:rPr>
          <w:w w:val="110"/>
        </w:rPr>
        <w:t>significant</w:t>
      </w:r>
      <w:r>
        <w:rPr>
          <w:spacing w:val="-28"/>
          <w:w w:val="110"/>
        </w:rPr>
        <w:t xml:space="preserve"> </w:t>
      </w:r>
      <w:r>
        <w:rPr>
          <w:w w:val="110"/>
        </w:rPr>
        <w:t>when</w:t>
      </w:r>
      <w:r>
        <w:rPr>
          <w:spacing w:val="-29"/>
          <w:w w:val="110"/>
        </w:rPr>
        <w:t xml:space="preserve"> </w:t>
      </w:r>
      <w:r>
        <w:rPr>
          <w:w w:val="110"/>
        </w:rPr>
        <w:t>using</w:t>
      </w:r>
      <w:r>
        <w:rPr>
          <w:spacing w:val="-28"/>
          <w:w w:val="110"/>
        </w:rPr>
        <w:t xml:space="preserve"> </w:t>
      </w:r>
      <w:r>
        <w:rPr>
          <w:w w:val="110"/>
        </w:rPr>
        <w:t>an</w:t>
      </w:r>
      <w:r>
        <w:rPr>
          <w:spacing w:val="-29"/>
          <w:w w:val="110"/>
        </w:rPr>
        <w:t xml:space="preserve"> </w:t>
      </w:r>
      <w:r>
        <w:rPr>
          <w:w w:val="110"/>
        </w:rPr>
        <w:t>FDR</w:t>
      </w:r>
      <w:r>
        <w:rPr>
          <w:i/>
          <w:w w:val="110"/>
        </w:rPr>
        <w:t>&lt;</w:t>
      </w:r>
      <w:r>
        <w:rPr>
          <w:w w:val="110"/>
        </w:rPr>
        <w:t>0.05 threshold.</w:t>
      </w:r>
      <w:r>
        <w:rPr>
          <w:spacing w:val="33"/>
          <w:w w:val="110"/>
        </w:rPr>
        <w:t xml:space="preserve"> </w:t>
      </w:r>
      <w:r>
        <w:rPr>
          <w:w w:val="110"/>
        </w:rPr>
        <w:t>(Figure</w:t>
      </w:r>
      <w:r>
        <w:rPr>
          <w:spacing w:val="24"/>
          <w:w w:val="110"/>
        </w:rPr>
        <w:t xml:space="preserve"> </w:t>
      </w:r>
      <w:r>
        <w:rPr>
          <w:w w:val="110"/>
        </w:rPr>
        <w:t>5.8</w:t>
      </w:r>
      <w:r>
        <w:rPr>
          <w:spacing w:val="23"/>
          <w:w w:val="110"/>
        </w:rPr>
        <w:t xml:space="preserve"> </w:t>
      </w:r>
      <w:r>
        <w:rPr>
          <w:w w:val="110"/>
        </w:rPr>
        <w:t>c).</w:t>
      </w:r>
      <w:r>
        <w:rPr>
          <w:spacing w:val="34"/>
          <w:w w:val="110"/>
        </w:rPr>
        <w:t xml:space="preserve"> </w:t>
      </w:r>
      <w:r>
        <w:rPr>
          <w:w w:val="110"/>
        </w:rPr>
        <w:t>The</w:t>
      </w:r>
      <w:r>
        <w:rPr>
          <w:spacing w:val="23"/>
          <w:w w:val="110"/>
        </w:rPr>
        <w:t xml:space="preserve"> </w:t>
      </w:r>
      <w:r>
        <w:rPr>
          <w:w w:val="110"/>
        </w:rPr>
        <w:t>G</w:t>
      </w:r>
      <w:r>
        <w:rPr>
          <w:spacing w:val="24"/>
          <w:w w:val="110"/>
        </w:rPr>
        <w:t xml:space="preserve"> </w:t>
      </w:r>
      <w:r>
        <w:rPr>
          <w:w w:val="110"/>
        </w:rPr>
        <w:t>protein</w:t>
      </w:r>
      <w:r>
        <w:rPr>
          <w:spacing w:val="23"/>
          <w:w w:val="110"/>
        </w:rPr>
        <w:t xml:space="preserve"> </w:t>
      </w:r>
      <w:r>
        <w:rPr>
          <w:w w:val="110"/>
        </w:rPr>
        <w:t>coupled</w:t>
      </w:r>
      <w:r>
        <w:rPr>
          <w:spacing w:val="24"/>
          <w:w w:val="110"/>
        </w:rPr>
        <w:t xml:space="preserve"> </w:t>
      </w:r>
      <w:r>
        <w:rPr>
          <w:w w:val="110"/>
        </w:rPr>
        <w:t>receptor</w:t>
      </w:r>
      <w:r>
        <w:rPr>
          <w:spacing w:val="24"/>
          <w:w w:val="110"/>
        </w:rPr>
        <w:t xml:space="preserve"> </w:t>
      </w:r>
      <w:r>
        <w:rPr>
          <w:w w:val="110"/>
        </w:rPr>
        <w:t>(GPCR)</w:t>
      </w:r>
      <w:r>
        <w:rPr>
          <w:spacing w:val="23"/>
          <w:w w:val="110"/>
        </w:rPr>
        <w:t xml:space="preserve"> </w:t>
      </w:r>
      <w:proofErr w:type="spellStart"/>
      <w:r>
        <w:rPr>
          <w:w w:val="110"/>
        </w:rPr>
        <w:t>signalling</w:t>
      </w:r>
      <w:proofErr w:type="spellEnd"/>
      <w:r>
        <w:rPr>
          <w:w w:val="110"/>
        </w:rPr>
        <w:t>,</w:t>
      </w:r>
    </w:p>
    <w:p w14:paraId="04D491FB" w14:textId="77777777" w:rsidR="005313F1" w:rsidRDefault="005313F1">
      <w:pPr>
        <w:spacing w:line="408" w:lineRule="auto"/>
        <w:jc w:val="both"/>
        <w:sectPr w:rsidR="005313F1">
          <w:pgSz w:w="11910" w:h="16840"/>
          <w:pgMar w:top="1800" w:right="0" w:bottom="560" w:left="1680" w:header="1482" w:footer="364" w:gutter="0"/>
          <w:cols w:space="720"/>
        </w:sectPr>
      </w:pPr>
    </w:p>
    <w:p w14:paraId="69F0EE86" w14:textId="77777777" w:rsidR="005313F1" w:rsidRDefault="005313F1">
      <w:pPr>
        <w:pStyle w:val="BodyText"/>
        <w:rPr>
          <w:sz w:val="20"/>
        </w:rPr>
      </w:pPr>
    </w:p>
    <w:p w14:paraId="5AFB6830" w14:textId="77777777" w:rsidR="005313F1" w:rsidRDefault="005313F1">
      <w:pPr>
        <w:pStyle w:val="BodyText"/>
        <w:spacing w:before="8"/>
        <w:rPr>
          <w:sz w:val="23"/>
        </w:rPr>
      </w:pPr>
    </w:p>
    <w:p w14:paraId="79D8EDA6" w14:textId="6833B336" w:rsidR="005313F1" w:rsidRDefault="009B75EF">
      <w:pPr>
        <w:pStyle w:val="BodyText"/>
        <w:spacing w:line="400" w:lineRule="auto"/>
        <w:ind w:left="377" w:right="1341"/>
        <w:jc w:val="both"/>
      </w:pPr>
      <w:proofErr w:type="gramStart"/>
      <w:r>
        <w:rPr>
          <w:w w:val="110"/>
        </w:rPr>
        <w:t>with</w:t>
      </w:r>
      <w:proofErr w:type="gramEnd"/>
      <w:r>
        <w:rPr>
          <w:spacing w:val="-6"/>
          <w:w w:val="110"/>
        </w:rPr>
        <w:t xml:space="preserve"> </w:t>
      </w:r>
      <w:r>
        <w:rPr>
          <w:w w:val="110"/>
        </w:rPr>
        <w:t>varied</w:t>
      </w:r>
      <w:r>
        <w:rPr>
          <w:spacing w:val="-5"/>
          <w:w w:val="110"/>
        </w:rPr>
        <w:t xml:space="preserve"> </w:t>
      </w:r>
      <w:r>
        <w:rPr>
          <w:w w:val="110"/>
        </w:rPr>
        <w:t>roles</w:t>
      </w:r>
      <w:r>
        <w:rPr>
          <w:spacing w:val="-5"/>
          <w:w w:val="110"/>
        </w:rPr>
        <w:t xml:space="preserve"> </w:t>
      </w:r>
      <w:r>
        <w:rPr>
          <w:w w:val="110"/>
        </w:rPr>
        <w:t>in</w:t>
      </w:r>
      <w:r>
        <w:rPr>
          <w:spacing w:val="-5"/>
          <w:w w:val="110"/>
        </w:rPr>
        <w:t xml:space="preserve"> </w:t>
      </w:r>
      <w:r>
        <w:rPr>
          <w:w w:val="110"/>
        </w:rPr>
        <w:t>regulation</w:t>
      </w:r>
      <w:r>
        <w:rPr>
          <w:spacing w:val="-5"/>
          <w:w w:val="110"/>
        </w:rPr>
        <w:t xml:space="preserve"> </w:t>
      </w:r>
      <w:r>
        <w:rPr>
          <w:w w:val="110"/>
        </w:rPr>
        <w:t>of</w:t>
      </w:r>
      <w:r>
        <w:rPr>
          <w:spacing w:val="-6"/>
          <w:w w:val="110"/>
        </w:rPr>
        <w:t xml:space="preserve"> </w:t>
      </w:r>
      <w:r>
        <w:rPr>
          <w:w w:val="110"/>
        </w:rPr>
        <w:t>inflammation</w:t>
      </w:r>
      <w:r>
        <w:rPr>
          <w:spacing w:val="-5"/>
          <w:w w:val="110"/>
        </w:rPr>
        <w:t xml:space="preserve"> </w:t>
      </w:r>
      <w:r>
        <w:rPr>
          <w:w w:val="110"/>
        </w:rPr>
        <w:t>and</w:t>
      </w:r>
      <w:r>
        <w:rPr>
          <w:spacing w:val="-5"/>
          <w:w w:val="110"/>
        </w:rPr>
        <w:t xml:space="preserve"> </w:t>
      </w:r>
      <w:r>
        <w:rPr>
          <w:w w:val="110"/>
        </w:rPr>
        <w:t>mediation</w:t>
      </w:r>
      <w:r>
        <w:rPr>
          <w:spacing w:val="-5"/>
          <w:w w:val="110"/>
        </w:rPr>
        <w:t xml:space="preserve"> </w:t>
      </w:r>
      <w:r>
        <w:rPr>
          <w:w w:val="110"/>
        </w:rPr>
        <w:t>of</w:t>
      </w:r>
      <w:r>
        <w:rPr>
          <w:spacing w:val="-5"/>
          <w:w w:val="110"/>
        </w:rPr>
        <w:t xml:space="preserve"> </w:t>
      </w:r>
      <w:r>
        <w:rPr>
          <w:w w:val="110"/>
        </w:rPr>
        <w:t>the</w:t>
      </w:r>
      <w:r>
        <w:rPr>
          <w:spacing w:val="-5"/>
          <w:w w:val="110"/>
        </w:rPr>
        <w:t xml:space="preserve"> </w:t>
      </w:r>
      <w:r>
        <w:rPr>
          <w:w w:val="110"/>
        </w:rPr>
        <w:t>chemotactic recruitment of T cells to the inflamed tissue, was enriched for mCD8</w:t>
      </w:r>
      <w:r>
        <w:rPr>
          <w:w w:val="110"/>
          <w:position w:val="9"/>
          <w:sz w:val="18"/>
        </w:rPr>
        <w:t>+</w:t>
      </w:r>
      <w:del w:id="613" w:author="Microsoft Office User" w:date="2018-12-24T10:29:00Z">
        <w:r w:rsidDel="005C778C">
          <w:rPr>
            <w:w w:val="110"/>
            <w:position w:val="9"/>
            <w:sz w:val="18"/>
          </w:rPr>
          <w:delText xml:space="preserve"> </w:delText>
        </w:r>
        <w:r w:rsidDel="005C778C">
          <w:rPr>
            <w:w w:val="110"/>
          </w:rPr>
          <w:delText xml:space="preserve">PB </w:delText>
        </w:r>
      </w:del>
      <w:ins w:id="614" w:author="Microsoft Office User" w:date="2018-12-24T10:29:00Z">
        <w:r w:rsidR="005C778C">
          <w:rPr>
            <w:w w:val="110"/>
            <w:position w:val="9"/>
            <w:sz w:val="18"/>
          </w:rPr>
          <w:t xml:space="preserve"> peripheral blood </w:t>
        </w:r>
      </w:ins>
      <w:r>
        <w:rPr>
          <w:w w:val="110"/>
        </w:rPr>
        <w:t xml:space="preserve">open </w:t>
      </w:r>
      <w:r>
        <w:rPr>
          <w:spacing w:val="-3"/>
          <w:w w:val="110"/>
        </w:rPr>
        <w:t>DARs.</w:t>
      </w:r>
      <w:r>
        <w:rPr>
          <w:w w:val="110"/>
        </w:rPr>
        <w:t xml:space="preserve"> </w:t>
      </w:r>
      <w:proofErr w:type="gramStart"/>
      <w:r>
        <w:rPr>
          <w:w w:val="110"/>
        </w:rPr>
        <w:t>mCD8</w:t>
      </w:r>
      <w:proofErr w:type="gramEnd"/>
      <w:r>
        <w:rPr>
          <w:w w:val="110"/>
          <w:position w:val="9"/>
          <w:sz w:val="18"/>
        </w:rPr>
        <w:t>+</w:t>
      </w:r>
      <w:del w:id="615" w:author="Microsoft Office User" w:date="2018-12-24T10:32:00Z">
        <w:r w:rsidDel="005C778C">
          <w:rPr>
            <w:spacing w:val="9"/>
            <w:w w:val="110"/>
            <w:position w:val="9"/>
            <w:sz w:val="18"/>
          </w:rPr>
          <w:delText xml:space="preserve"> </w:delText>
        </w:r>
        <w:r w:rsidDel="005C778C">
          <w:rPr>
            <w:w w:val="110"/>
          </w:rPr>
          <w:delText>SF</w:delText>
        </w:r>
        <w:r w:rsidDel="005C778C">
          <w:rPr>
            <w:spacing w:val="-15"/>
            <w:w w:val="110"/>
          </w:rPr>
          <w:delText xml:space="preserve"> </w:delText>
        </w:r>
      </w:del>
      <w:ins w:id="616" w:author="Microsoft Office User" w:date="2018-12-24T10:32:00Z">
        <w:r w:rsidR="005C778C">
          <w:rPr>
            <w:spacing w:val="9"/>
            <w:w w:val="110"/>
            <w:position w:val="9"/>
            <w:sz w:val="18"/>
          </w:rPr>
          <w:t xml:space="preserve"> synovial fluid </w:t>
        </w:r>
      </w:ins>
      <w:r>
        <w:rPr>
          <w:w w:val="110"/>
        </w:rPr>
        <w:t>open</w:t>
      </w:r>
      <w:r>
        <w:rPr>
          <w:spacing w:val="-16"/>
          <w:w w:val="110"/>
        </w:rPr>
        <w:t xml:space="preserve"> </w:t>
      </w:r>
      <w:r>
        <w:rPr>
          <w:spacing w:val="-4"/>
          <w:w w:val="110"/>
        </w:rPr>
        <w:t>DARs</w:t>
      </w:r>
      <w:r>
        <w:rPr>
          <w:spacing w:val="-16"/>
          <w:w w:val="110"/>
        </w:rPr>
        <w:t xml:space="preserve"> </w:t>
      </w:r>
      <w:r>
        <w:rPr>
          <w:w w:val="110"/>
        </w:rPr>
        <w:t>showed</w:t>
      </w:r>
      <w:r>
        <w:rPr>
          <w:spacing w:val="-15"/>
          <w:w w:val="110"/>
        </w:rPr>
        <w:t xml:space="preserve"> </w:t>
      </w:r>
      <w:r>
        <w:rPr>
          <w:w w:val="110"/>
        </w:rPr>
        <w:t>enrichment</w:t>
      </w:r>
      <w:r>
        <w:rPr>
          <w:spacing w:val="-16"/>
          <w:w w:val="110"/>
        </w:rPr>
        <w:t xml:space="preserve"> </w:t>
      </w:r>
      <w:r>
        <w:rPr>
          <w:w w:val="110"/>
        </w:rPr>
        <w:t>for</w:t>
      </w:r>
      <w:r>
        <w:rPr>
          <w:spacing w:val="-17"/>
          <w:w w:val="110"/>
        </w:rPr>
        <w:t xml:space="preserve"> </w:t>
      </w:r>
      <w:ins w:id="617" w:author="Microsoft Office User" w:date="2018-12-24T11:34:00Z">
        <w:r w:rsidR="0015462A">
          <w:rPr>
            <w:spacing w:val="-17"/>
            <w:w w:val="110"/>
          </w:rPr>
          <w:t xml:space="preserve">chemokine signaling </w:t>
        </w:r>
      </w:ins>
      <w:ins w:id="618" w:author="Microsoft Office User" w:date="2018-12-24T11:35:00Z">
        <w:r w:rsidR="0015462A">
          <w:rPr>
            <w:spacing w:val="-17"/>
            <w:w w:val="110"/>
          </w:rPr>
          <w:t>and regulation of stem cell pluripotency</w:t>
        </w:r>
      </w:ins>
      <w:del w:id="619" w:author="Microsoft Office User" w:date="2018-12-24T11:35:00Z">
        <w:r w:rsidDel="0015462A">
          <w:rPr>
            <w:w w:val="110"/>
          </w:rPr>
          <w:delText>the</w:delText>
        </w:r>
        <w:r w:rsidDel="0015462A">
          <w:rPr>
            <w:spacing w:val="-15"/>
            <w:w w:val="110"/>
          </w:rPr>
          <w:delText xml:space="preserve"> </w:delText>
        </w:r>
        <w:r w:rsidDel="0015462A">
          <w:rPr>
            <w:w w:val="110"/>
          </w:rPr>
          <w:delText>Wnt</w:delText>
        </w:r>
        <w:r w:rsidDel="0015462A">
          <w:rPr>
            <w:spacing w:val="-16"/>
            <w:w w:val="110"/>
          </w:rPr>
          <w:delText xml:space="preserve"> </w:delText>
        </w:r>
        <w:r w:rsidDel="0015462A">
          <w:rPr>
            <w:w w:val="110"/>
          </w:rPr>
          <w:delText>signaling</w:delText>
        </w:r>
        <w:r w:rsidDel="0015462A">
          <w:rPr>
            <w:spacing w:val="-16"/>
            <w:w w:val="110"/>
          </w:rPr>
          <w:delText xml:space="preserve"> </w:delText>
        </w:r>
        <w:r w:rsidDel="0015462A">
          <w:rPr>
            <w:w w:val="110"/>
          </w:rPr>
          <w:delText>pathway involved in the production of memory cells with enhanced proliferative</w:delText>
        </w:r>
        <w:r w:rsidDel="0015462A">
          <w:rPr>
            <w:spacing w:val="-44"/>
            <w:w w:val="110"/>
          </w:rPr>
          <w:delText xml:space="preserve"> </w:delText>
        </w:r>
        <w:r w:rsidDel="0015462A">
          <w:rPr>
            <w:w w:val="110"/>
          </w:rPr>
          <w:delText>potential and stronger protective capacity (Boudousqui et al.</w:delText>
        </w:r>
        <w:r w:rsidDel="0015462A">
          <w:rPr>
            <w:spacing w:val="-39"/>
            <w:w w:val="110"/>
          </w:rPr>
          <w:delText xml:space="preserve"> </w:delText>
        </w:r>
        <w:r w:rsidDel="0015462A">
          <w:rPr>
            <w:w w:val="110"/>
          </w:rPr>
          <w:delText>2014)</w:delText>
        </w:r>
      </w:del>
      <w:r>
        <w:rPr>
          <w:w w:val="110"/>
        </w:rPr>
        <w:t>.</w:t>
      </w:r>
    </w:p>
    <w:p w14:paraId="1221EEF2" w14:textId="243982CB" w:rsidR="005313F1" w:rsidRDefault="009B75EF">
      <w:pPr>
        <w:pStyle w:val="BodyText"/>
        <w:spacing w:before="19" w:line="415" w:lineRule="auto"/>
        <w:ind w:left="377" w:right="1341" w:firstLine="566"/>
        <w:jc w:val="both"/>
      </w:pPr>
      <w:r>
        <w:rPr>
          <w:w w:val="110"/>
        </w:rPr>
        <w:t>NK</w:t>
      </w:r>
      <w:del w:id="620" w:author="Microsoft Office User" w:date="2018-12-24T10:32:00Z">
        <w:r w:rsidDel="005C778C">
          <w:rPr>
            <w:w w:val="110"/>
          </w:rPr>
          <w:delText xml:space="preserve"> SF </w:delText>
        </w:r>
      </w:del>
      <w:ins w:id="621" w:author="Microsoft Office User" w:date="2018-12-24T10:32:00Z">
        <w:r w:rsidR="005C778C">
          <w:rPr>
            <w:w w:val="110"/>
          </w:rPr>
          <w:t xml:space="preserve"> synovial fluid </w:t>
        </w:r>
      </w:ins>
      <w:r>
        <w:rPr>
          <w:w w:val="110"/>
        </w:rPr>
        <w:t xml:space="preserve">open </w:t>
      </w:r>
      <w:r>
        <w:rPr>
          <w:spacing w:val="-4"/>
          <w:w w:val="110"/>
        </w:rPr>
        <w:t xml:space="preserve">DARs </w:t>
      </w:r>
      <w:del w:id="622" w:author="Microsoft Office User" w:date="2018-12-24T11:23:00Z">
        <w:r w:rsidDel="00787E4A">
          <w:rPr>
            <w:w w:val="110"/>
          </w:rPr>
          <w:delText>presented</w:delText>
        </w:r>
      </w:del>
      <w:ins w:id="623" w:author="Microsoft Office User" w:date="2018-12-24T11:23:00Z">
        <w:r w:rsidR="00787E4A">
          <w:rPr>
            <w:w w:val="110"/>
          </w:rPr>
          <w:t>showed</w:t>
        </w:r>
      </w:ins>
      <w:r>
        <w:rPr>
          <w:w w:val="110"/>
        </w:rPr>
        <w:t xml:space="preserve"> enrichment for </w:t>
      </w:r>
      <w:ins w:id="624" w:author="Microsoft Office User" w:date="2018-12-24T11:35:00Z">
        <w:r w:rsidR="0015462A">
          <w:rPr>
            <w:w w:val="110"/>
          </w:rPr>
          <w:t xml:space="preserve">extracellular matrix </w:t>
        </w:r>
      </w:ins>
      <w:ins w:id="625" w:author="Microsoft Office User" w:date="2018-12-24T11:36:00Z">
        <w:r w:rsidR="0015462A">
          <w:rPr>
            <w:w w:val="110"/>
          </w:rPr>
          <w:t>organization</w:t>
        </w:r>
      </w:ins>
      <w:ins w:id="626" w:author="Microsoft Office User" w:date="2018-12-24T11:35:00Z">
        <w:r w:rsidR="0015462A">
          <w:rPr>
            <w:w w:val="110"/>
          </w:rPr>
          <w:t xml:space="preserve"> and Rap1 </w:t>
        </w:r>
        <w:proofErr w:type="gramStart"/>
        <w:r w:rsidR="0015462A">
          <w:rPr>
            <w:w w:val="110"/>
          </w:rPr>
          <w:t xml:space="preserve">signaling </w:t>
        </w:r>
      </w:ins>
      <w:ins w:id="627" w:author="Microsoft Office User" w:date="2018-12-24T11:36:00Z">
        <w:r w:rsidR="0015462A">
          <w:rPr>
            <w:w w:val="110"/>
          </w:rPr>
          <w:t xml:space="preserve"> as</w:t>
        </w:r>
        <w:proofErr w:type="gramEnd"/>
        <w:r w:rsidR="0015462A">
          <w:rPr>
            <w:w w:val="110"/>
          </w:rPr>
          <w:t xml:space="preserve"> well as </w:t>
        </w:r>
      </w:ins>
      <w:r>
        <w:rPr>
          <w:w w:val="110"/>
        </w:rPr>
        <w:t xml:space="preserve">Fc-gamma receptor </w:t>
      </w:r>
      <w:r>
        <w:rPr>
          <w:spacing w:val="2"/>
          <w:w w:val="110"/>
        </w:rPr>
        <w:t>(</w:t>
      </w:r>
      <w:proofErr w:type="spellStart"/>
      <w:r>
        <w:rPr>
          <w:spacing w:val="2"/>
          <w:w w:val="110"/>
        </w:rPr>
        <w:t>FC</w:t>
      </w:r>
      <w:r>
        <w:rPr>
          <w:i/>
          <w:spacing w:val="2"/>
          <w:w w:val="110"/>
        </w:rPr>
        <w:t>γ</w:t>
      </w:r>
      <w:r>
        <w:rPr>
          <w:spacing w:val="2"/>
          <w:w w:val="110"/>
        </w:rPr>
        <w:t>R</w:t>
      </w:r>
      <w:proofErr w:type="spellEnd"/>
      <w:r>
        <w:rPr>
          <w:spacing w:val="2"/>
          <w:w w:val="110"/>
        </w:rPr>
        <w:t xml:space="preserve">)- </w:t>
      </w:r>
      <w:r>
        <w:rPr>
          <w:w w:val="110"/>
        </w:rPr>
        <w:t xml:space="preserve">mediated phagocytosis (Figure 5.8 d). </w:t>
      </w:r>
      <w:del w:id="628" w:author="Microsoft Office User" w:date="2018-12-24T11:36:00Z">
        <w:r w:rsidDel="0015462A">
          <w:rPr>
            <w:w w:val="110"/>
          </w:rPr>
          <w:delText>Moreover, m</w:delText>
        </w:r>
      </w:del>
      <w:ins w:id="629" w:author="Microsoft Office User" w:date="2018-12-24T11:36:00Z">
        <w:r w:rsidR="0015462A">
          <w:rPr>
            <w:w w:val="110"/>
          </w:rPr>
          <w:t>M</w:t>
        </w:r>
      </w:ins>
      <w:r>
        <w:rPr>
          <w:w w:val="110"/>
        </w:rPr>
        <w:t>embers of the HIF-1</w:t>
      </w:r>
      <w:r>
        <w:rPr>
          <w:spacing w:val="-41"/>
          <w:w w:val="110"/>
        </w:rPr>
        <w:t xml:space="preserve"> </w:t>
      </w:r>
      <w:r>
        <w:rPr>
          <w:spacing w:val="-4"/>
          <w:w w:val="110"/>
        </w:rPr>
        <w:t xml:space="preserve">pathway </w:t>
      </w:r>
      <w:r>
        <w:rPr>
          <w:w w:val="110"/>
        </w:rPr>
        <w:t xml:space="preserve">involved in oxygen homeostasis </w:t>
      </w:r>
      <w:proofErr w:type="gramStart"/>
      <w:r>
        <w:rPr>
          <w:w w:val="110"/>
        </w:rPr>
        <w:t>were also enriched</w:t>
      </w:r>
      <w:proofErr w:type="gramEnd"/>
      <w:r>
        <w:rPr>
          <w:w w:val="110"/>
        </w:rPr>
        <w:t xml:space="preserve"> in NK</w:t>
      </w:r>
      <w:del w:id="630" w:author="Microsoft Office User" w:date="2018-12-24T10:32:00Z">
        <w:r w:rsidDel="005C778C">
          <w:rPr>
            <w:w w:val="110"/>
          </w:rPr>
          <w:delText xml:space="preserve"> SF </w:delText>
        </w:r>
      </w:del>
      <w:ins w:id="631" w:author="Microsoft Office User" w:date="2018-12-24T10:32:00Z">
        <w:r w:rsidR="005C778C">
          <w:rPr>
            <w:w w:val="110"/>
          </w:rPr>
          <w:t xml:space="preserve"> synovial fluid </w:t>
        </w:r>
      </w:ins>
      <w:r>
        <w:rPr>
          <w:w w:val="110"/>
        </w:rPr>
        <w:t xml:space="preserve">open </w:t>
      </w:r>
      <w:r>
        <w:rPr>
          <w:spacing w:val="-3"/>
          <w:w w:val="110"/>
        </w:rPr>
        <w:t xml:space="preserve">DARs, </w:t>
      </w:r>
      <w:r>
        <w:rPr>
          <w:w w:val="110"/>
        </w:rPr>
        <w:t>in line with the hypoxic environment found in joint inflammation. Interestingly, enrichment</w:t>
      </w:r>
      <w:r>
        <w:rPr>
          <w:spacing w:val="-13"/>
          <w:w w:val="110"/>
        </w:rPr>
        <w:t xml:space="preserve"> </w:t>
      </w:r>
      <w:r>
        <w:rPr>
          <w:w w:val="110"/>
        </w:rPr>
        <w:t>of</w:t>
      </w:r>
      <w:r>
        <w:rPr>
          <w:spacing w:val="-11"/>
          <w:w w:val="110"/>
        </w:rPr>
        <w:t xml:space="preserve"> </w:t>
      </w:r>
      <w:r>
        <w:rPr>
          <w:w w:val="110"/>
        </w:rPr>
        <w:t>open</w:t>
      </w:r>
      <w:del w:id="632" w:author="Microsoft Office User" w:date="2018-12-24T10:29:00Z">
        <w:r w:rsidDel="005C778C">
          <w:rPr>
            <w:spacing w:val="-13"/>
            <w:w w:val="110"/>
          </w:rPr>
          <w:delText xml:space="preserve"> </w:delText>
        </w:r>
        <w:r w:rsidDel="005C778C">
          <w:rPr>
            <w:w w:val="110"/>
          </w:rPr>
          <w:delText>PB</w:delText>
        </w:r>
        <w:r w:rsidDel="005C778C">
          <w:rPr>
            <w:spacing w:val="-11"/>
            <w:w w:val="110"/>
          </w:rPr>
          <w:delText xml:space="preserve"> </w:delText>
        </w:r>
      </w:del>
      <w:ins w:id="633" w:author="Microsoft Office User" w:date="2018-12-24T10:29:00Z">
        <w:r w:rsidR="005C778C">
          <w:rPr>
            <w:spacing w:val="-13"/>
            <w:w w:val="110"/>
          </w:rPr>
          <w:t xml:space="preserve"> peripheral blood </w:t>
        </w:r>
      </w:ins>
      <w:r>
        <w:rPr>
          <w:spacing w:val="-4"/>
          <w:w w:val="110"/>
        </w:rPr>
        <w:t>DARs</w:t>
      </w:r>
      <w:r>
        <w:rPr>
          <w:spacing w:val="-12"/>
          <w:w w:val="110"/>
        </w:rPr>
        <w:t xml:space="preserve"> </w:t>
      </w:r>
      <w:r>
        <w:rPr>
          <w:w w:val="110"/>
        </w:rPr>
        <w:t>in</w:t>
      </w:r>
      <w:r>
        <w:rPr>
          <w:spacing w:val="-12"/>
          <w:w w:val="110"/>
        </w:rPr>
        <w:t xml:space="preserve"> </w:t>
      </w:r>
      <w:r>
        <w:rPr>
          <w:w w:val="110"/>
        </w:rPr>
        <w:t>the</w:t>
      </w:r>
      <w:r>
        <w:rPr>
          <w:spacing w:val="-12"/>
          <w:w w:val="110"/>
        </w:rPr>
        <w:t xml:space="preserve"> </w:t>
      </w:r>
      <w:r>
        <w:rPr>
          <w:w w:val="110"/>
        </w:rPr>
        <w:t>proximity</w:t>
      </w:r>
      <w:r>
        <w:rPr>
          <w:spacing w:val="-12"/>
          <w:w w:val="110"/>
        </w:rPr>
        <w:t xml:space="preserve"> </w:t>
      </w:r>
      <w:r>
        <w:rPr>
          <w:w w:val="110"/>
        </w:rPr>
        <w:t>of</w:t>
      </w:r>
      <w:r>
        <w:rPr>
          <w:spacing w:val="-12"/>
          <w:w w:val="110"/>
        </w:rPr>
        <w:t xml:space="preserve"> </w:t>
      </w:r>
      <w:r>
        <w:rPr>
          <w:w w:val="110"/>
        </w:rPr>
        <w:t>genes</w:t>
      </w:r>
      <w:r>
        <w:rPr>
          <w:spacing w:val="-12"/>
          <w:w w:val="110"/>
        </w:rPr>
        <w:t xml:space="preserve"> </w:t>
      </w:r>
      <w:r>
        <w:rPr>
          <w:w w:val="110"/>
        </w:rPr>
        <w:t>involved</w:t>
      </w:r>
      <w:r>
        <w:rPr>
          <w:spacing w:val="-12"/>
          <w:w w:val="110"/>
        </w:rPr>
        <w:t xml:space="preserve"> </w:t>
      </w:r>
      <w:r>
        <w:rPr>
          <w:w w:val="110"/>
        </w:rPr>
        <w:t>in</w:t>
      </w:r>
      <w:r>
        <w:rPr>
          <w:spacing w:val="-11"/>
          <w:w w:val="110"/>
        </w:rPr>
        <w:t xml:space="preserve"> </w:t>
      </w:r>
      <w:r>
        <w:rPr>
          <w:w w:val="110"/>
        </w:rPr>
        <w:t>NK-mediated toxicity</w:t>
      </w:r>
      <w:del w:id="634" w:author="Microsoft Office User" w:date="2018-12-24T11:36:00Z">
        <w:r w:rsidDel="0015462A">
          <w:rPr>
            <w:w w:val="110"/>
          </w:rPr>
          <w:delText xml:space="preserve"> was</w:delText>
        </w:r>
        <w:r w:rsidDel="0015462A">
          <w:rPr>
            <w:spacing w:val="-13"/>
            <w:w w:val="110"/>
          </w:rPr>
          <w:delText xml:space="preserve"> </w:delText>
        </w:r>
        <w:r w:rsidDel="0015462A">
          <w:rPr>
            <w:w w:val="110"/>
          </w:rPr>
          <w:delText>unveiled</w:delText>
        </w:r>
      </w:del>
      <w:r>
        <w:rPr>
          <w:w w:val="110"/>
        </w:rPr>
        <w:t>.</w:t>
      </w:r>
    </w:p>
    <w:p w14:paraId="3AD87449" w14:textId="77777777" w:rsidR="005313F1" w:rsidRDefault="005313F1">
      <w:pPr>
        <w:spacing w:line="415" w:lineRule="auto"/>
        <w:jc w:val="both"/>
        <w:sectPr w:rsidR="005313F1">
          <w:footerReference w:type="default" r:id="rId38"/>
          <w:pgSz w:w="11910" w:h="16840"/>
          <w:pgMar w:top="1800" w:right="0" w:bottom="560" w:left="1680" w:header="1482" w:footer="364" w:gutter="0"/>
          <w:cols w:space="720"/>
        </w:sectPr>
      </w:pPr>
    </w:p>
    <w:p w14:paraId="1CF1DB1B" w14:textId="77777777" w:rsidR="005313F1" w:rsidRDefault="005313F1">
      <w:pPr>
        <w:pStyle w:val="BodyText"/>
        <w:rPr>
          <w:sz w:val="20"/>
        </w:rPr>
      </w:pPr>
    </w:p>
    <w:p w14:paraId="056F5256" w14:textId="77777777" w:rsidR="005313F1" w:rsidRDefault="005313F1">
      <w:pPr>
        <w:pStyle w:val="BodyText"/>
        <w:spacing w:before="4"/>
        <w:rPr>
          <w:sz w:val="23"/>
        </w:rPr>
      </w:pPr>
    </w:p>
    <w:p w14:paraId="1AB65136" w14:textId="77777777" w:rsidR="005313F1" w:rsidRDefault="005313F1">
      <w:pPr>
        <w:rPr>
          <w:sz w:val="23"/>
        </w:rPr>
        <w:sectPr w:rsidR="005313F1">
          <w:footerReference w:type="default" r:id="rId39"/>
          <w:pgSz w:w="11910" w:h="16840"/>
          <w:pgMar w:top="1800" w:right="0" w:bottom="560" w:left="1680" w:header="1482" w:footer="364" w:gutter="0"/>
          <w:pgNumType w:start="231"/>
          <w:cols w:space="720"/>
        </w:sectPr>
      </w:pPr>
    </w:p>
    <w:p w14:paraId="5F563F49" w14:textId="77777777" w:rsidR="005313F1" w:rsidRDefault="005313F1">
      <w:pPr>
        <w:pStyle w:val="BodyText"/>
        <w:spacing w:before="7"/>
        <w:rPr>
          <w:sz w:val="8"/>
        </w:rPr>
      </w:pPr>
    </w:p>
    <w:p w14:paraId="0AC6B5FB" w14:textId="77777777" w:rsidR="005313F1" w:rsidRDefault="009B75EF">
      <w:pPr>
        <w:ind w:right="38"/>
        <w:jc w:val="right"/>
        <w:rPr>
          <w:rFonts w:ascii="Arial"/>
          <w:b/>
          <w:sz w:val="8"/>
        </w:rPr>
      </w:pPr>
      <w:r>
        <w:rPr>
          <w:rFonts w:ascii="Arial"/>
          <w:b/>
          <w:sz w:val="8"/>
        </w:rPr>
        <w:t>CD14</w:t>
      </w:r>
      <w:r>
        <w:rPr>
          <w:rFonts w:ascii="Arial"/>
          <w:b/>
          <w:position w:val="3"/>
          <w:sz w:val="4"/>
        </w:rPr>
        <w:t xml:space="preserve">+ </w:t>
      </w:r>
      <w:r>
        <w:rPr>
          <w:rFonts w:ascii="Arial"/>
          <w:b/>
          <w:sz w:val="8"/>
        </w:rPr>
        <w:t>monocytes</w:t>
      </w:r>
    </w:p>
    <w:p w14:paraId="0440053A" w14:textId="77777777" w:rsidR="005313F1" w:rsidRDefault="009B75EF">
      <w:pPr>
        <w:pStyle w:val="BodyText"/>
        <w:rPr>
          <w:rFonts w:ascii="Arial"/>
          <w:b/>
          <w:sz w:val="8"/>
        </w:rPr>
      </w:pPr>
      <w:r>
        <w:br w:type="column"/>
      </w:r>
    </w:p>
    <w:p w14:paraId="27152789" w14:textId="77777777" w:rsidR="005313F1" w:rsidRDefault="009B75EF">
      <w:pPr>
        <w:spacing w:before="62"/>
        <w:ind w:left="2874" w:right="2767"/>
        <w:jc w:val="center"/>
        <w:rPr>
          <w:rFonts w:ascii="Arial"/>
          <w:b/>
          <w:sz w:val="4"/>
        </w:rPr>
      </w:pPr>
      <w:proofErr w:type="gramStart"/>
      <w:r>
        <w:rPr>
          <w:rFonts w:ascii="Arial"/>
          <w:b/>
          <w:w w:val="105"/>
          <w:sz w:val="8"/>
        </w:rPr>
        <w:t>mCD4</w:t>
      </w:r>
      <w:proofErr w:type="gramEnd"/>
      <w:r>
        <w:rPr>
          <w:rFonts w:ascii="Arial"/>
          <w:b/>
          <w:w w:val="105"/>
          <w:position w:val="3"/>
          <w:sz w:val="4"/>
        </w:rPr>
        <w:t>+</w:t>
      </w:r>
    </w:p>
    <w:p w14:paraId="719A85B6" w14:textId="77777777" w:rsidR="005313F1" w:rsidRDefault="005313F1">
      <w:pPr>
        <w:jc w:val="center"/>
        <w:rPr>
          <w:rFonts w:ascii="Arial"/>
          <w:sz w:val="4"/>
        </w:rPr>
        <w:sectPr w:rsidR="005313F1">
          <w:type w:val="continuous"/>
          <w:pgSz w:w="11910" w:h="16840"/>
          <w:pgMar w:top="1580" w:right="0" w:bottom="560" w:left="1680" w:header="720" w:footer="720" w:gutter="0"/>
          <w:cols w:num="2" w:space="720" w:equalWidth="0">
            <w:col w:w="3627" w:space="653"/>
            <w:col w:w="5950"/>
          </w:cols>
        </w:sectPr>
      </w:pPr>
    </w:p>
    <w:p w14:paraId="50089A3E" w14:textId="77777777" w:rsidR="005313F1" w:rsidRDefault="005313F1">
      <w:pPr>
        <w:pStyle w:val="BodyText"/>
        <w:rPr>
          <w:rFonts w:ascii="Arial"/>
          <w:b/>
          <w:sz w:val="9"/>
        </w:rPr>
      </w:pPr>
    </w:p>
    <w:p w14:paraId="75121190" w14:textId="77777777" w:rsidR="005313F1" w:rsidRDefault="00090D17">
      <w:pPr>
        <w:spacing w:line="540" w:lineRule="auto"/>
        <w:ind w:left="824" w:right="5" w:firstLine="823"/>
        <w:rPr>
          <w:rFonts w:ascii="Arial"/>
          <w:sz w:val="7"/>
        </w:rPr>
      </w:pPr>
      <w:r>
        <w:rPr>
          <w:noProof/>
        </w:rPr>
        <mc:AlternateContent>
          <mc:Choice Requires="wpg">
            <w:drawing>
              <wp:anchor distT="0" distB="0" distL="114300" distR="114300" simplePos="0" relativeHeight="5152" behindDoc="0" locked="0" layoutInCell="1" allowOverlap="1" wp14:anchorId="1CDC811A" wp14:editId="52517565">
                <wp:simplePos x="0" y="0"/>
                <wp:positionH relativeFrom="page">
                  <wp:posOffset>2513330</wp:posOffset>
                </wp:positionH>
                <wp:positionV relativeFrom="paragraph">
                  <wp:posOffset>-45085</wp:posOffset>
                </wp:positionV>
                <wp:extent cx="1238885" cy="1526540"/>
                <wp:effectExtent l="0" t="0" r="0" b="0"/>
                <wp:wrapNone/>
                <wp:docPr id="1815" name="Group 4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8885" cy="1526540"/>
                          <a:chOff x="3958" y="-71"/>
                          <a:chExt cx="1951" cy="2404"/>
                        </a:xfrm>
                      </wpg:grpSpPr>
                      <wps:wsp>
                        <wps:cNvPr id="1816" name="AutoShape 4375"/>
                        <wps:cNvSpPr>
                          <a:spLocks/>
                        </wps:cNvSpPr>
                        <wps:spPr bwMode="auto">
                          <a:xfrm>
                            <a:off x="4057" y="681"/>
                            <a:ext cx="1540" cy="1611"/>
                          </a:xfrm>
                          <a:custGeom>
                            <a:avLst/>
                            <a:gdLst>
                              <a:gd name="T0" fmla="+- 0 4644 4058"/>
                              <a:gd name="T1" fmla="*/ T0 w 1540"/>
                              <a:gd name="T2" fmla="+- 0 2129 682"/>
                              <a:gd name="T3" fmla="*/ 2129 h 1611"/>
                              <a:gd name="T4" fmla="+- 0 4058 4058"/>
                              <a:gd name="T5" fmla="*/ T4 w 1540"/>
                              <a:gd name="T6" fmla="+- 0 2129 682"/>
                              <a:gd name="T7" fmla="*/ 2129 h 1611"/>
                              <a:gd name="T8" fmla="+- 0 4058 4058"/>
                              <a:gd name="T9" fmla="*/ T8 w 1540"/>
                              <a:gd name="T10" fmla="+- 0 2292 682"/>
                              <a:gd name="T11" fmla="*/ 2292 h 1611"/>
                              <a:gd name="T12" fmla="+- 0 4644 4058"/>
                              <a:gd name="T13" fmla="*/ T12 w 1540"/>
                              <a:gd name="T14" fmla="+- 0 2292 682"/>
                              <a:gd name="T15" fmla="*/ 2292 h 1611"/>
                              <a:gd name="T16" fmla="+- 0 4644 4058"/>
                              <a:gd name="T17" fmla="*/ T16 w 1540"/>
                              <a:gd name="T18" fmla="+- 0 2129 682"/>
                              <a:gd name="T19" fmla="*/ 2129 h 1611"/>
                              <a:gd name="T20" fmla="+- 0 4652 4058"/>
                              <a:gd name="T21" fmla="*/ T20 w 1540"/>
                              <a:gd name="T22" fmla="+- 0 1948 682"/>
                              <a:gd name="T23" fmla="*/ 1948 h 1611"/>
                              <a:gd name="T24" fmla="+- 0 4058 4058"/>
                              <a:gd name="T25" fmla="*/ T24 w 1540"/>
                              <a:gd name="T26" fmla="+- 0 1948 682"/>
                              <a:gd name="T27" fmla="*/ 1948 h 1611"/>
                              <a:gd name="T28" fmla="+- 0 4058 4058"/>
                              <a:gd name="T29" fmla="*/ T28 w 1540"/>
                              <a:gd name="T30" fmla="+- 0 2111 682"/>
                              <a:gd name="T31" fmla="*/ 2111 h 1611"/>
                              <a:gd name="T32" fmla="+- 0 4652 4058"/>
                              <a:gd name="T33" fmla="*/ T32 w 1540"/>
                              <a:gd name="T34" fmla="+- 0 2111 682"/>
                              <a:gd name="T35" fmla="*/ 2111 h 1611"/>
                              <a:gd name="T36" fmla="+- 0 4652 4058"/>
                              <a:gd name="T37" fmla="*/ T36 w 1540"/>
                              <a:gd name="T38" fmla="+- 0 1948 682"/>
                              <a:gd name="T39" fmla="*/ 1948 h 1611"/>
                              <a:gd name="T40" fmla="+- 0 4721 4058"/>
                              <a:gd name="T41" fmla="*/ T40 w 1540"/>
                              <a:gd name="T42" fmla="+- 0 1767 682"/>
                              <a:gd name="T43" fmla="*/ 1767 h 1611"/>
                              <a:gd name="T44" fmla="+- 0 4058 4058"/>
                              <a:gd name="T45" fmla="*/ T44 w 1540"/>
                              <a:gd name="T46" fmla="+- 0 1767 682"/>
                              <a:gd name="T47" fmla="*/ 1767 h 1611"/>
                              <a:gd name="T48" fmla="+- 0 4058 4058"/>
                              <a:gd name="T49" fmla="*/ T48 w 1540"/>
                              <a:gd name="T50" fmla="+- 0 1930 682"/>
                              <a:gd name="T51" fmla="*/ 1930 h 1611"/>
                              <a:gd name="T52" fmla="+- 0 4721 4058"/>
                              <a:gd name="T53" fmla="*/ T52 w 1540"/>
                              <a:gd name="T54" fmla="+- 0 1930 682"/>
                              <a:gd name="T55" fmla="*/ 1930 h 1611"/>
                              <a:gd name="T56" fmla="+- 0 4721 4058"/>
                              <a:gd name="T57" fmla="*/ T56 w 1540"/>
                              <a:gd name="T58" fmla="+- 0 1767 682"/>
                              <a:gd name="T59" fmla="*/ 1767 h 1611"/>
                              <a:gd name="T60" fmla="+- 0 4721 4058"/>
                              <a:gd name="T61" fmla="*/ T60 w 1540"/>
                              <a:gd name="T62" fmla="+- 0 1586 682"/>
                              <a:gd name="T63" fmla="*/ 1586 h 1611"/>
                              <a:gd name="T64" fmla="+- 0 4058 4058"/>
                              <a:gd name="T65" fmla="*/ T64 w 1540"/>
                              <a:gd name="T66" fmla="+- 0 1586 682"/>
                              <a:gd name="T67" fmla="*/ 1586 h 1611"/>
                              <a:gd name="T68" fmla="+- 0 4058 4058"/>
                              <a:gd name="T69" fmla="*/ T68 w 1540"/>
                              <a:gd name="T70" fmla="+- 0 1749 682"/>
                              <a:gd name="T71" fmla="*/ 1749 h 1611"/>
                              <a:gd name="T72" fmla="+- 0 4721 4058"/>
                              <a:gd name="T73" fmla="*/ T72 w 1540"/>
                              <a:gd name="T74" fmla="+- 0 1749 682"/>
                              <a:gd name="T75" fmla="*/ 1749 h 1611"/>
                              <a:gd name="T76" fmla="+- 0 4721 4058"/>
                              <a:gd name="T77" fmla="*/ T76 w 1540"/>
                              <a:gd name="T78" fmla="+- 0 1586 682"/>
                              <a:gd name="T79" fmla="*/ 1586 h 1611"/>
                              <a:gd name="T80" fmla="+- 0 4832 4058"/>
                              <a:gd name="T81" fmla="*/ T80 w 1540"/>
                              <a:gd name="T82" fmla="+- 0 1406 682"/>
                              <a:gd name="T83" fmla="*/ 1406 h 1611"/>
                              <a:gd name="T84" fmla="+- 0 4058 4058"/>
                              <a:gd name="T85" fmla="*/ T84 w 1540"/>
                              <a:gd name="T86" fmla="+- 0 1406 682"/>
                              <a:gd name="T87" fmla="*/ 1406 h 1611"/>
                              <a:gd name="T88" fmla="+- 0 4058 4058"/>
                              <a:gd name="T89" fmla="*/ T88 w 1540"/>
                              <a:gd name="T90" fmla="+- 0 1568 682"/>
                              <a:gd name="T91" fmla="*/ 1568 h 1611"/>
                              <a:gd name="T92" fmla="+- 0 4832 4058"/>
                              <a:gd name="T93" fmla="*/ T92 w 1540"/>
                              <a:gd name="T94" fmla="+- 0 1568 682"/>
                              <a:gd name="T95" fmla="*/ 1568 h 1611"/>
                              <a:gd name="T96" fmla="+- 0 4832 4058"/>
                              <a:gd name="T97" fmla="*/ T96 w 1540"/>
                              <a:gd name="T98" fmla="+- 0 1406 682"/>
                              <a:gd name="T99" fmla="*/ 1406 h 1611"/>
                              <a:gd name="T100" fmla="+- 0 4870 4058"/>
                              <a:gd name="T101" fmla="*/ T100 w 1540"/>
                              <a:gd name="T102" fmla="+- 0 1225 682"/>
                              <a:gd name="T103" fmla="*/ 1225 h 1611"/>
                              <a:gd name="T104" fmla="+- 0 4058 4058"/>
                              <a:gd name="T105" fmla="*/ T104 w 1540"/>
                              <a:gd name="T106" fmla="+- 0 1225 682"/>
                              <a:gd name="T107" fmla="*/ 1225 h 1611"/>
                              <a:gd name="T108" fmla="+- 0 4058 4058"/>
                              <a:gd name="T109" fmla="*/ T108 w 1540"/>
                              <a:gd name="T110" fmla="+- 0 1388 682"/>
                              <a:gd name="T111" fmla="*/ 1388 h 1611"/>
                              <a:gd name="T112" fmla="+- 0 4870 4058"/>
                              <a:gd name="T113" fmla="*/ T112 w 1540"/>
                              <a:gd name="T114" fmla="+- 0 1388 682"/>
                              <a:gd name="T115" fmla="*/ 1388 h 1611"/>
                              <a:gd name="T116" fmla="+- 0 4870 4058"/>
                              <a:gd name="T117" fmla="*/ T116 w 1540"/>
                              <a:gd name="T118" fmla="+- 0 1225 682"/>
                              <a:gd name="T119" fmla="*/ 1225 h 1611"/>
                              <a:gd name="T120" fmla="+- 0 5021 4058"/>
                              <a:gd name="T121" fmla="*/ T120 w 1540"/>
                              <a:gd name="T122" fmla="+- 0 1044 682"/>
                              <a:gd name="T123" fmla="*/ 1044 h 1611"/>
                              <a:gd name="T124" fmla="+- 0 4058 4058"/>
                              <a:gd name="T125" fmla="*/ T124 w 1540"/>
                              <a:gd name="T126" fmla="+- 0 1044 682"/>
                              <a:gd name="T127" fmla="*/ 1044 h 1611"/>
                              <a:gd name="T128" fmla="+- 0 4058 4058"/>
                              <a:gd name="T129" fmla="*/ T128 w 1540"/>
                              <a:gd name="T130" fmla="+- 0 1207 682"/>
                              <a:gd name="T131" fmla="*/ 1207 h 1611"/>
                              <a:gd name="T132" fmla="+- 0 5021 4058"/>
                              <a:gd name="T133" fmla="*/ T132 w 1540"/>
                              <a:gd name="T134" fmla="+- 0 1207 682"/>
                              <a:gd name="T135" fmla="*/ 1207 h 1611"/>
                              <a:gd name="T136" fmla="+- 0 5021 4058"/>
                              <a:gd name="T137" fmla="*/ T136 w 1540"/>
                              <a:gd name="T138" fmla="+- 0 1044 682"/>
                              <a:gd name="T139" fmla="*/ 1044 h 1611"/>
                              <a:gd name="T140" fmla="+- 0 5061 4058"/>
                              <a:gd name="T141" fmla="*/ T140 w 1540"/>
                              <a:gd name="T142" fmla="+- 0 863 682"/>
                              <a:gd name="T143" fmla="*/ 863 h 1611"/>
                              <a:gd name="T144" fmla="+- 0 4058 4058"/>
                              <a:gd name="T145" fmla="*/ T144 w 1540"/>
                              <a:gd name="T146" fmla="+- 0 863 682"/>
                              <a:gd name="T147" fmla="*/ 863 h 1611"/>
                              <a:gd name="T148" fmla="+- 0 4058 4058"/>
                              <a:gd name="T149" fmla="*/ T148 w 1540"/>
                              <a:gd name="T150" fmla="+- 0 1026 682"/>
                              <a:gd name="T151" fmla="*/ 1026 h 1611"/>
                              <a:gd name="T152" fmla="+- 0 5061 4058"/>
                              <a:gd name="T153" fmla="*/ T152 w 1540"/>
                              <a:gd name="T154" fmla="+- 0 1026 682"/>
                              <a:gd name="T155" fmla="*/ 1026 h 1611"/>
                              <a:gd name="T156" fmla="+- 0 5061 4058"/>
                              <a:gd name="T157" fmla="*/ T156 w 1540"/>
                              <a:gd name="T158" fmla="+- 0 863 682"/>
                              <a:gd name="T159" fmla="*/ 863 h 1611"/>
                              <a:gd name="T160" fmla="+- 0 5598 4058"/>
                              <a:gd name="T161" fmla="*/ T160 w 1540"/>
                              <a:gd name="T162" fmla="+- 0 682 682"/>
                              <a:gd name="T163" fmla="*/ 682 h 1611"/>
                              <a:gd name="T164" fmla="+- 0 4058 4058"/>
                              <a:gd name="T165" fmla="*/ T164 w 1540"/>
                              <a:gd name="T166" fmla="+- 0 682 682"/>
                              <a:gd name="T167" fmla="*/ 682 h 1611"/>
                              <a:gd name="T168" fmla="+- 0 4058 4058"/>
                              <a:gd name="T169" fmla="*/ T168 w 1540"/>
                              <a:gd name="T170" fmla="+- 0 845 682"/>
                              <a:gd name="T171" fmla="*/ 845 h 1611"/>
                              <a:gd name="T172" fmla="+- 0 5598 4058"/>
                              <a:gd name="T173" fmla="*/ T172 w 1540"/>
                              <a:gd name="T174" fmla="+- 0 845 682"/>
                              <a:gd name="T175" fmla="*/ 845 h 1611"/>
                              <a:gd name="T176" fmla="+- 0 5598 4058"/>
                              <a:gd name="T177" fmla="*/ T176 w 1540"/>
                              <a:gd name="T178" fmla="+- 0 682 682"/>
                              <a:gd name="T179" fmla="*/ 682 h 1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540" h="1611">
                                <a:moveTo>
                                  <a:pt x="586" y="1447"/>
                                </a:moveTo>
                                <a:lnTo>
                                  <a:pt x="0" y="1447"/>
                                </a:lnTo>
                                <a:lnTo>
                                  <a:pt x="0" y="1610"/>
                                </a:lnTo>
                                <a:lnTo>
                                  <a:pt x="586" y="1610"/>
                                </a:lnTo>
                                <a:lnTo>
                                  <a:pt x="586" y="1447"/>
                                </a:lnTo>
                                <a:moveTo>
                                  <a:pt x="594" y="1266"/>
                                </a:moveTo>
                                <a:lnTo>
                                  <a:pt x="0" y="1266"/>
                                </a:lnTo>
                                <a:lnTo>
                                  <a:pt x="0" y="1429"/>
                                </a:lnTo>
                                <a:lnTo>
                                  <a:pt x="594" y="1429"/>
                                </a:lnTo>
                                <a:lnTo>
                                  <a:pt x="594" y="1266"/>
                                </a:lnTo>
                                <a:moveTo>
                                  <a:pt x="663" y="1085"/>
                                </a:moveTo>
                                <a:lnTo>
                                  <a:pt x="0" y="1085"/>
                                </a:lnTo>
                                <a:lnTo>
                                  <a:pt x="0" y="1248"/>
                                </a:lnTo>
                                <a:lnTo>
                                  <a:pt x="663" y="1248"/>
                                </a:lnTo>
                                <a:lnTo>
                                  <a:pt x="663" y="1085"/>
                                </a:lnTo>
                                <a:moveTo>
                                  <a:pt x="663" y="904"/>
                                </a:moveTo>
                                <a:lnTo>
                                  <a:pt x="0" y="904"/>
                                </a:lnTo>
                                <a:lnTo>
                                  <a:pt x="0" y="1067"/>
                                </a:lnTo>
                                <a:lnTo>
                                  <a:pt x="663" y="1067"/>
                                </a:lnTo>
                                <a:lnTo>
                                  <a:pt x="663" y="904"/>
                                </a:lnTo>
                                <a:moveTo>
                                  <a:pt x="774" y="724"/>
                                </a:moveTo>
                                <a:lnTo>
                                  <a:pt x="0" y="724"/>
                                </a:lnTo>
                                <a:lnTo>
                                  <a:pt x="0" y="886"/>
                                </a:lnTo>
                                <a:lnTo>
                                  <a:pt x="774" y="886"/>
                                </a:lnTo>
                                <a:lnTo>
                                  <a:pt x="774" y="724"/>
                                </a:lnTo>
                                <a:moveTo>
                                  <a:pt x="812" y="543"/>
                                </a:moveTo>
                                <a:lnTo>
                                  <a:pt x="0" y="543"/>
                                </a:lnTo>
                                <a:lnTo>
                                  <a:pt x="0" y="706"/>
                                </a:lnTo>
                                <a:lnTo>
                                  <a:pt x="812" y="706"/>
                                </a:lnTo>
                                <a:lnTo>
                                  <a:pt x="812" y="543"/>
                                </a:lnTo>
                                <a:moveTo>
                                  <a:pt x="963" y="362"/>
                                </a:moveTo>
                                <a:lnTo>
                                  <a:pt x="0" y="362"/>
                                </a:lnTo>
                                <a:lnTo>
                                  <a:pt x="0" y="525"/>
                                </a:lnTo>
                                <a:lnTo>
                                  <a:pt x="963" y="525"/>
                                </a:lnTo>
                                <a:lnTo>
                                  <a:pt x="963" y="362"/>
                                </a:lnTo>
                                <a:moveTo>
                                  <a:pt x="1003" y="181"/>
                                </a:moveTo>
                                <a:lnTo>
                                  <a:pt x="0" y="181"/>
                                </a:lnTo>
                                <a:lnTo>
                                  <a:pt x="0" y="344"/>
                                </a:lnTo>
                                <a:lnTo>
                                  <a:pt x="1003" y="344"/>
                                </a:lnTo>
                                <a:lnTo>
                                  <a:pt x="1003" y="181"/>
                                </a:lnTo>
                                <a:moveTo>
                                  <a:pt x="1540" y="0"/>
                                </a:moveTo>
                                <a:lnTo>
                                  <a:pt x="0" y="0"/>
                                </a:lnTo>
                                <a:lnTo>
                                  <a:pt x="0" y="163"/>
                                </a:lnTo>
                                <a:lnTo>
                                  <a:pt x="1540" y="163"/>
                                </a:lnTo>
                                <a:lnTo>
                                  <a:pt x="1540" y="0"/>
                                </a:lnTo>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 name="AutoShape 4376"/>
                        <wps:cNvSpPr>
                          <a:spLocks/>
                        </wps:cNvSpPr>
                        <wps:spPr bwMode="auto">
                          <a:xfrm>
                            <a:off x="4057" y="-42"/>
                            <a:ext cx="1486" cy="706"/>
                          </a:xfrm>
                          <a:custGeom>
                            <a:avLst/>
                            <a:gdLst>
                              <a:gd name="T0" fmla="+- 0 4646 4058"/>
                              <a:gd name="T1" fmla="*/ T0 w 1486"/>
                              <a:gd name="T2" fmla="+- 0 501 -42"/>
                              <a:gd name="T3" fmla="*/ 501 h 706"/>
                              <a:gd name="T4" fmla="+- 0 4058 4058"/>
                              <a:gd name="T5" fmla="*/ T4 w 1486"/>
                              <a:gd name="T6" fmla="+- 0 501 -42"/>
                              <a:gd name="T7" fmla="*/ 501 h 706"/>
                              <a:gd name="T8" fmla="+- 0 4058 4058"/>
                              <a:gd name="T9" fmla="*/ T8 w 1486"/>
                              <a:gd name="T10" fmla="+- 0 664 -42"/>
                              <a:gd name="T11" fmla="*/ 664 h 706"/>
                              <a:gd name="T12" fmla="+- 0 4646 4058"/>
                              <a:gd name="T13" fmla="*/ T12 w 1486"/>
                              <a:gd name="T14" fmla="+- 0 664 -42"/>
                              <a:gd name="T15" fmla="*/ 664 h 706"/>
                              <a:gd name="T16" fmla="+- 0 4646 4058"/>
                              <a:gd name="T17" fmla="*/ T16 w 1486"/>
                              <a:gd name="T18" fmla="+- 0 501 -42"/>
                              <a:gd name="T19" fmla="*/ 501 h 706"/>
                              <a:gd name="T20" fmla="+- 0 4786 4058"/>
                              <a:gd name="T21" fmla="*/ T20 w 1486"/>
                              <a:gd name="T22" fmla="+- 0 320 -42"/>
                              <a:gd name="T23" fmla="*/ 320 h 706"/>
                              <a:gd name="T24" fmla="+- 0 4058 4058"/>
                              <a:gd name="T25" fmla="*/ T24 w 1486"/>
                              <a:gd name="T26" fmla="+- 0 320 -42"/>
                              <a:gd name="T27" fmla="*/ 320 h 706"/>
                              <a:gd name="T28" fmla="+- 0 4058 4058"/>
                              <a:gd name="T29" fmla="*/ T28 w 1486"/>
                              <a:gd name="T30" fmla="+- 0 483 -42"/>
                              <a:gd name="T31" fmla="*/ 483 h 706"/>
                              <a:gd name="T32" fmla="+- 0 4786 4058"/>
                              <a:gd name="T33" fmla="*/ T32 w 1486"/>
                              <a:gd name="T34" fmla="+- 0 483 -42"/>
                              <a:gd name="T35" fmla="*/ 483 h 706"/>
                              <a:gd name="T36" fmla="+- 0 4786 4058"/>
                              <a:gd name="T37" fmla="*/ T36 w 1486"/>
                              <a:gd name="T38" fmla="+- 0 320 -42"/>
                              <a:gd name="T39" fmla="*/ 320 h 706"/>
                              <a:gd name="T40" fmla="+- 0 4794 4058"/>
                              <a:gd name="T41" fmla="*/ T40 w 1486"/>
                              <a:gd name="T42" fmla="+- 0 139 -42"/>
                              <a:gd name="T43" fmla="*/ 139 h 706"/>
                              <a:gd name="T44" fmla="+- 0 4058 4058"/>
                              <a:gd name="T45" fmla="*/ T44 w 1486"/>
                              <a:gd name="T46" fmla="+- 0 139 -42"/>
                              <a:gd name="T47" fmla="*/ 139 h 706"/>
                              <a:gd name="T48" fmla="+- 0 4058 4058"/>
                              <a:gd name="T49" fmla="*/ T48 w 1486"/>
                              <a:gd name="T50" fmla="+- 0 302 -42"/>
                              <a:gd name="T51" fmla="*/ 302 h 706"/>
                              <a:gd name="T52" fmla="+- 0 4794 4058"/>
                              <a:gd name="T53" fmla="*/ T52 w 1486"/>
                              <a:gd name="T54" fmla="+- 0 302 -42"/>
                              <a:gd name="T55" fmla="*/ 302 h 706"/>
                              <a:gd name="T56" fmla="+- 0 4794 4058"/>
                              <a:gd name="T57" fmla="*/ T56 w 1486"/>
                              <a:gd name="T58" fmla="+- 0 139 -42"/>
                              <a:gd name="T59" fmla="*/ 139 h 706"/>
                              <a:gd name="T60" fmla="+- 0 5543 4058"/>
                              <a:gd name="T61" fmla="*/ T60 w 1486"/>
                              <a:gd name="T62" fmla="+- 0 -42 -42"/>
                              <a:gd name="T63" fmla="*/ -42 h 706"/>
                              <a:gd name="T64" fmla="+- 0 4058 4058"/>
                              <a:gd name="T65" fmla="*/ T64 w 1486"/>
                              <a:gd name="T66" fmla="+- 0 -42 -42"/>
                              <a:gd name="T67" fmla="*/ -42 h 706"/>
                              <a:gd name="T68" fmla="+- 0 4058 4058"/>
                              <a:gd name="T69" fmla="*/ T68 w 1486"/>
                              <a:gd name="T70" fmla="+- 0 121 -42"/>
                              <a:gd name="T71" fmla="*/ 121 h 706"/>
                              <a:gd name="T72" fmla="+- 0 5543 4058"/>
                              <a:gd name="T73" fmla="*/ T72 w 1486"/>
                              <a:gd name="T74" fmla="+- 0 121 -42"/>
                              <a:gd name="T75" fmla="*/ 121 h 706"/>
                              <a:gd name="T76" fmla="+- 0 5543 4058"/>
                              <a:gd name="T77" fmla="*/ T76 w 1486"/>
                              <a:gd name="T78" fmla="+- 0 -42 -42"/>
                              <a:gd name="T79" fmla="*/ -42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86" h="706">
                                <a:moveTo>
                                  <a:pt x="588" y="543"/>
                                </a:moveTo>
                                <a:lnTo>
                                  <a:pt x="0" y="543"/>
                                </a:lnTo>
                                <a:lnTo>
                                  <a:pt x="0" y="706"/>
                                </a:lnTo>
                                <a:lnTo>
                                  <a:pt x="588" y="706"/>
                                </a:lnTo>
                                <a:lnTo>
                                  <a:pt x="588" y="543"/>
                                </a:lnTo>
                                <a:moveTo>
                                  <a:pt x="728" y="362"/>
                                </a:moveTo>
                                <a:lnTo>
                                  <a:pt x="0" y="362"/>
                                </a:lnTo>
                                <a:lnTo>
                                  <a:pt x="0" y="525"/>
                                </a:lnTo>
                                <a:lnTo>
                                  <a:pt x="728" y="525"/>
                                </a:lnTo>
                                <a:lnTo>
                                  <a:pt x="728" y="362"/>
                                </a:lnTo>
                                <a:moveTo>
                                  <a:pt x="736" y="181"/>
                                </a:moveTo>
                                <a:lnTo>
                                  <a:pt x="0" y="181"/>
                                </a:lnTo>
                                <a:lnTo>
                                  <a:pt x="0" y="344"/>
                                </a:lnTo>
                                <a:lnTo>
                                  <a:pt x="736" y="344"/>
                                </a:lnTo>
                                <a:lnTo>
                                  <a:pt x="736" y="181"/>
                                </a:lnTo>
                                <a:moveTo>
                                  <a:pt x="1485" y="0"/>
                                </a:moveTo>
                                <a:lnTo>
                                  <a:pt x="0" y="0"/>
                                </a:lnTo>
                                <a:lnTo>
                                  <a:pt x="0" y="163"/>
                                </a:lnTo>
                                <a:lnTo>
                                  <a:pt x="1485" y="163"/>
                                </a:lnTo>
                                <a:lnTo>
                                  <a:pt x="1485" y="0"/>
                                </a:lnTo>
                              </a:path>
                            </a:pathLst>
                          </a:custGeom>
                          <a:solidFill>
                            <a:srgbClr val="40DF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Rectangle 4377"/>
                        <wps:cNvSpPr>
                          <a:spLocks/>
                        </wps:cNvSpPr>
                        <wps:spPr bwMode="auto">
                          <a:xfrm>
                            <a:off x="3970" y="-69"/>
                            <a:ext cx="1936" cy="2389"/>
                          </a:xfrm>
                          <a:prstGeom prst="rect">
                            <a:avLst/>
                          </a:prstGeom>
                          <a:noFill/>
                          <a:ln w="309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 name="Line 4378"/>
                        <wps:cNvCnPr>
                          <a:cxnSpLocks/>
                        </wps:cNvCnPr>
                        <wps:spPr bwMode="auto">
                          <a:xfrm>
                            <a:off x="3958" y="2211"/>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0" name="Line 4379"/>
                        <wps:cNvCnPr>
                          <a:cxnSpLocks/>
                        </wps:cNvCnPr>
                        <wps:spPr bwMode="auto">
                          <a:xfrm>
                            <a:off x="3958" y="2030"/>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1" name="Line 4380"/>
                        <wps:cNvCnPr>
                          <a:cxnSpLocks/>
                        </wps:cNvCnPr>
                        <wps:spPr bwMode="auto">
                          <a:xfrm>
                            <a:off x="3958" y="1849"/>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2" name="Line 4381"/>
                        <wps:cNvCnPr>
                          <a:cxnSpLocks/>
                        </wps:cNvCnPr>
                        <wps:spPr bwMode="auto">
                          <a:xfrm>
                            <a:off x="3958" y="1668"/>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3" name="Line 4382"/>
                        <wps:cNvCnPr>
                          <a:cxnSpLocks/>
                        </wps:cNvCnPr>
                        <wps:spPr bwMode="auto">
                          <a:xfrm>
                            <a:off x="3958" y="1487"/>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4" name="Line 4383"/>
                        <wps:cNvCnPr>
                          <a:cxnSpLocks/>
                        </wps:cNvCnPr>
                        <wps:spPr bwMode="auto">
                          <a:xfrm>
                            <a:off x="3958" y="1306"/>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5" name="Line 4384"/>
                        <wps:cNvCnPr>
                          <a:cxnSpLocks/>
                        </wps:cNvCnPr>
                        <wps:spPr bwMode="auto">
                          <a:xfrm>
                            <a:off x="3958" y="1125"/>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6" name="Line 4385"/>
                        <wps:cNvCnPr>
                          <a:cxnSpLocks/>
                        </wps:cNvCnPr>
                        <wps:spPr bwMode="auto">
                          <a:xfrm>
                            <a:off x="3958" y="944"/>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7" name="Line 4386"/>
                        <wps:cNvCnPr>
                          <a:cxnSpLocks/>
                        </wps:cNvCnPr>
                        <wps:spPr bwMode="auto">
                          <a:xfrm>
                            <a:off x="3958" y="763"/>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8" name="Line 4387"/>
                        <wps:cNvCnPr>
                          <a:cxnSpLocks/>
                        </wps:cNvCnPr>
                        <wps:spPr bwMode="auto">
                          <a:xfrm>
                            <a:off x="3958" y="582"/>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29" name="Line 4388"/>
                        <wps:cNvCnPr>
                          <a:cxnSpLocks/>
                        </wps:cNvCnPr>
                        <wps:spPr bwMode="auto">
                          <a:xfrm>
                            <a:off x="3958" y="401"/>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0" name="Line 4389"/>
                        <wps:cNvCnPr>
                          <a:cxnSpLocks/>
                        </wps:cNvCnPr>
                        <wps:spPr bwMode="auto">
                          <a:xfrm>
                            <a:off x="3958" y="221"/>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1" name="Line 4390"/>
                        <wps:cNvCnPr>
                          <a:cxnSpLocks/>
                        </wps:cNvCnPr>
                        <wps:spPr bwMode="auto">
                          <a:xfrm>
                            <a:off x="3958" y="40"/>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2" name="Line 4391"/>
                        <wps:cNvCnPr>
                          <a:cxnSpLocks/>
                        </wps:cNvCnPr>
                        <wps:spPr bwMode="auto">
                          <a:xfrm>
                            <a:off x="4058"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3" name="Line 4392"/>
                        <wps:cNvCnPr>
                          <a:cxnSpLocks/>
                        </wps:cNvCnPr>
                        <wps:spPr bwMode="auto">
                          <a:xfrm>
                            <a:off x="4351"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4" name="Line 4393"/>
                        <wps:cNvCnPr>
                          <a:cxnSpLocks/>
                        </wps:cNvCnPr>
                        <wps:spPr bwMode="auto">
                          <a:xfrm>
                            <a:off x="4644"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5" name="Line 4394"/>
                        <wps:cNvCnPr>
                          <a:cxnSpLocks/>
                        </wps:cNvCnPr>
                        <wps:spPr bwMode="auto">
                          <a:xfrm>
                            <a:off x="4938"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6" name="Line 4395"/>
                        <wps:cNvCnPr>
                          <a:cxnSpLocks/>
                        </wps:cNvCnPr>
                        <wps:spPr bwMode="auto">
                          <a:xfrm>
                            <a:off x="5231"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7" name="Line 4396"/>
                        <wps:cNvCnPr>
                          <a:cxnSpLocks/>
                        </wps:cNvCnPr>
                        <wps:spPr bwMode="auto">
                          <a:xfrm>
                            <a:off x="5524"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38" name="Line 4397"/>
                        <wps:cNvCnPr>
                          <a:cxnSpLocks/>
                        </wps:cNvCnPr>
                        <wps:spPr bwMode="auto">
                          <a:xfrm>
                            <a:off x="5817" y="2332"/>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0781F5" id="Group 4374" o:spid="_x0000_s1026" style="position:absolute;margin-left:197.9pt;margin-top:-3.55pt;width:97.55pt;height:120.2pt;z-index:5152;mso-position-horizontal-relative:page" coordorigin="3958,-71" coordsize="1951,2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">
                <v:shape id="AutoShape 4375" o:spid="_x0000_s1027" style="position:absolute;left:4057;top:681;width:1540;height:1611;visibility:visible;mso-wrap-style:square;v-text-anchor:top" coordsize="1540,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" path="m586,1447l,1447r,163l586,1610r,-163m594,1266l,1266r,163l594,1429r,-163m663,1085l,1085r,163l663,1248r,-163m663,904l,904r,163l663,1067r,-163m774,724l,724,,886r774,l774,724m812,543l,543,,706r812,l812,543m963,362l,362,,525r963,l963,362t40,-181l,181,,344r1003,l1003,181m1540,l,,,163r1540,l1540,e" fillcolor="#9f1fef" stroked="f">
                  <v:path arrowok="t" o:connecttype="custom" o:connectlocs="586,2129;0,2129;0,2292;586,2292;586,2129;594,1948;0,1948;0,2111;594,2111;594,1948;663,1767;0,1767;0,1930;663,1930;663,1767;663,1586;0,1586;0,1749;663,1749;663,1586;774,1406;0,1406;0,1568;774,1568;774,1406;812,1225;0,1225;0,1388;812,1388;812,1225;963,1044;0,1044;0,1207;963,1207;963,1044;1003,863;0,863;0,1026;1003,1026;1003,863;1540,682;0,682;0,845;1540,845;1540,682" o:connectangles="0,0,0,0,0,0,0,0,0,0,0,0,0,0,0,0,0,0,0,0,0,0,0,0,0,0,0,0,0,0,0,0,0,0,0,0,0,0,0,0,0,0,0,0,0"/>
                </v:shape>
                <v:shape id="AutoShape 4376" o:spid="_x0000_s1028" style="position:absolute;left:4057;top:-42;width:1486;height:706;visibility:visible;mso-wrap-style:square;v-text-anchor:top" coordsize="148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" path="m588,543l,543,,706r588,l588,543m728,362l,362,,525r728,l728,362t8,-181l,181,,344r736,l736,181m1485,l,,,163r1485,l1485,e" fillcolor="#40dfd0" stroked="f">
                  <v:path arrowok="t" o:connecttype="custom" o:connectlocs="588,501;0,501;0,664;588,664;588,501;728,320;0,320;0,483;728,483;728,320;736,139;0,139;0,302;736,302;736,139;1485,-42;0,-42;0,121;1485,121;1485,-42" o:connectangles="0,0,0,0,0,0,0,0,0,0,0,0,0,0,0,0,0,0,0,0"/>
                </v:shape>
                <v:rect id="Rectangle 4377" o:spid="_x0000_s1029" style="position:absolute;left:3970;top:-69;width:1936;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" filled="f" strokecolor="#333" strokeweight=".08589mm">
                  <v:path arrowok="t"/>
                </v:rect>
                <v:line id="Line 4378" o:spid="_x0000_s1030" style="position:absolute;visibility:visible;mso-wrap-style:square" from="3958,2211" to="3970,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" strokecolor="#333" strokeweight=".08589mm">
                  <o:lock v:ext="edit" shapetype="f"/>
                </v:line>
                <v:line id="Line 4379" o:spid="_x0000_s1031" style="position:absolute;visibility:visible;mso-wrap-style:square" from="3958,2030" to="3970,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" strokecolor="#333" strokeweight=".08589mm">
                  <o:lock v:ext="edit" shapetype="f"/>
                </v:line>
                <v:line id="Line 4380" o:spid="_x0000_s1032" style="position:absolute;visibility:visible;mso-wrap-style:square" from="3958,1849" to="397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" strokecolor="#333" strokeweight=".08589mm">
                  <o:lock v:ext="edit" shapetype="f"/>
                </v:line>
                <v:line id="Line 4381" o:spid="_x0000_s1033" style="position:absolute;visibility:visible;mso-wrap-style:square" from="3958,1668" to="3970,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" strokecolor="#333" strokeweight=".08589mm">
                  <o:lock v:ext="edit" shapetype="f"/>
                </v:line>
                <v:line id="Line 4382" o:spid="_x0000_s1034" style="position:absolute;visibility:visible;mso-wrap-style:square" from="3958,1487" to="3970,1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" strokecolor="#333" strokeweight=".08589mm">
                  <o:lock v:ext="edit" shapetype="f"/>
                </v:line>
                <v:line id="Line 4383" o:spid="_x0000_s1035" style="position:absolute;visibility:visible;mso-wrap-style:square" from="3958,1306" to="3970,1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" strokecolor="#333" strokeweight=".08589mm">
                  <o:lock v:ext="edit" shapetype="f"/>
                </v:line>
                <v:line id="Line 4384" o:spid="_x0000_s1036" style="position:absolute;visibility:visible;mso-wrap-style:square" from="3958,1125" to="3970,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" strokecolor="#333" strokeweight=".08589mm">
                  <o:lock v:ext="edit" shapetype="f"/>
                </v:line>
                <v:line id="Line 4385" o:spid="_x0000_s1037" style="position:absolute;visibility:visible;mso-wrap-style:square" from="3958,944" to="3970,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" strokecolor="#333" strokeweight=".08589mm">
                  <o:lock v:ext="edit" shapetype="f"/>
                </v:line>
                <v:line id="Line 4386" o:spid="_x0000_s1038" style="position:absolute;visibility:visible;mso-wrap-style:square" from="3958,763" to="397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" strokecolor="#333" strokeweight=".08589mm">
                  <o:lock v:ext="edit" shapetype="f"/>
                </v:line>
                <v:line id="Line 4387" o:spid="_x0000_s1039" style="position:absolute;visibility:visible;mso-wrap-style:square" from="3958,582" to="3970,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" strokecolor="#333" strokeweight=".08589mm">
                  <o:lock v:ext="edit" shapetype="f"/>
                </v:line>
                <v:line id="Line 4388" o:spid="_x0000_s1040" style="position:absolute;visibility:visible;mso-wrap-style:square" from="3958,401" to="3970,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" strokecolor="#333" strokeweight=".08589mm">
                  <o:lock v:ext="edit" shapetype="f"/>
                </v:line>
                <v:line id="Line 4389" o:spid="_x0000_s1041" style="position:absolute;visibility:visible;mso-wrap-style:square" from="3958,221" to="3970,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" strokecolor="#333" strokeweight=".08589mm">
                  <o:lock v:ext="edit" shapetype="f"/>
                </v:line>
                <v:line id="Line 4390" o:spid="_x0000_s1042" style="position:absolute;visibility:visible;mso-wrap-style:square" from="3958,40" to="397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" strokecolor="#333" strokeweight=".08589mm">
                  <o:lock v:ext="edit" shapetype="f"/>
                </v:line>
                <v:line id="Line 4391" o:spid="_x0000_s1043" style="position:absolute;visibility:visible;mso-wrap-style:square" from="4058,2332" to="4058,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" strokecolor="#333" strokeweight=".08589mm">
                  <o:lock v:ext="edit" shapetype="f"/>
                </v:line>
                <v:line id="Line 4392" o:spid="_x0000_s1044" style="position:absolute;visibility:visible;mso-wrap-style:square" from="4351,2332" to="4351,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" strokecolor="#333" strokeweight=".08589mm">
                  <o:lock v:ext="edit" shapetype="f"/>
                </v:line>
                <v:line id="Line 4393" o:spid="_x0000_s1045" style="position:absolute;visibility:visible;mso-wrap-style:square" from="4644,2332" to="4644,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" strokecolor="#333" strokeweight=".08589mm">
                  <o:lock v:ext="edit" shapetype="f"/>
                </v:line>
                <v:line id="Line 4394" o:spid="_x0000_s1046" style="position:absolute;visibility:visible;mso-wrap-style:square" from="4938,2332" to="4938,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" strokecolor="#333" strokeweight=".08589mm">
                  <o:lock v:ext="edit" shapetype="f"/>
                </v:line>
                <v:line id="Line 4395" o:spid="_x0000_s1047" style="position:absolute;visibility:visible;mso-wrap-style:square" from="5231,2332" to="5231,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" strokecolor="#333" strokeweight=".08589mm">
                  <o:lock v:ext="edit" shapetype="f"/>
                </v:line>
                <v:line id="Line 4396" o:spid="_x0000_s1048" style="position:absolute;visibility:visible;mso-wrap-style:square" from="5524,2332" to="5524,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" strokecolor="#333" strokeweight=".08589mm">
                  <o:lock v:ext="edit" shapetype="f"/>
                </v:line>
                <v:line id="Line 4397" o:spid="_x0000_s1049" style="position:absolute;visibility:visible;mso-wrap-style:square" from="5817,2332" to="5817,2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" strokecolor="#333" strokeweight=".08589mm">
                  <o:lock v:ext="edit" shapetype="f"/>
                </v:line>
                <w10:wrap anchorx="page"/>
              </v:group>
            </w:pict>
          </mc:Fallback>
        </mc:AlternateContent>
      </w:r>
      <w:r w:rsidR="009B75EF">
        <w:rPr>
          <w:rFonts w:ascii="Arial"/>
          <w:color w:val="4D4D4D"/>
          <w:w w:val="105"/>
          <w:sz w:val="7"/>
        </w:rPr>
        <w:t>DAP12 interactions Negative regulation of the PI3K/AKT network</w:t>
      </w:r>
    </w:p>
    <w:p w14:paraId="5138C7BC" w14:textId="77777777" w:rsidR="005313F1" w:rsidRDefault="009B75EF">
      <w:pPr>
        <w:pStyle w:val="BodyText"/>
        <w:rPr>
          <w:rFonts w:ascii="Arial"/>
          <w:sz w:val="8"/>
        </w:rPr>
      </w:pPr>
      <w:r>
        <w:br w:type="column"/>
      </w:r>
    </w:p>
    <w:p w14:paraId="0A534C0B" w14:textId="77777777" w:rsidR="005313F1" w:rsidRDefault="005313F1">
      <w:pPr>
        <w:pStyle w:val="BodyText"/>
        <w:spacing w:before="8"/>
        <w:rPr>
          <w:rFonts w:ascii="Arial"/>
          <w:sz w:val="9"/>
        </w:rPr>
      </w:pPr>
    </w:p>
    <w:p w14:paraId="3899062E" w14:textId="77777777" w:rsidR="005313F1" w:rsidRDefault="00090D17">
      <w:pPr>
        <w:ind w:left="824"/>
        <w:rPr>
          <w:rFonts w:ascii="Arial"/>
          <w:sz w:val="7"/>
        </w:rPr>
      </w:pPr>
      <w:r>
        <w:rPr>
          <w:noProof/>
        </w:rPr>
        <mc:AlternateContent>
          <mc:Choice Requires="wpg">
            <w:drawing>
              <wp:anchor distT="0" distB="0" distL="114300" distR="114300" simplePos="0" relativeHeight="503108264" behindDoc="1" locked="0" layoutInCell="1" allowOverlap="1" wp14:anchorId="1A119150" wp14:editId="2F0079F0">
                <wp:simplePos x="0" y="0"/>
                <wp:positionH relativeFrom="page">
                  <wp:posOffset>4966335</wp:posOffset>
                </wp:positionH>
                <wp:positionV relativeFrom="paragraph">
                  <wp:posOffset>-102870</wp:posOffset>
                </wp:positionV>
                <wp:extent cx="1331595" cy="1526540"/>
                <wp:effectExtent l="0" t="0" r="1905" b="0"/>
                <wp:wrapNone/>
                <wp:docPr id="1797" name="Group 4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1595" cy="1526540"/>
                          <a:chOff x="7821" y="-162"/>
                          <a:chExt cx="2097" cy="2404"/>
                        </a:xfrm>
                      </wpg:grpSpPr>
                      <wps:wsp>
                        <wps:cNvPr id="1798" name="AutoShape 4357"/>
                        <wps:cNvSpPr>
                          <a:spLocks/>
                        </wps:cNvSpPr>
                        <wps:spPr bwMode="auto">
                          <a:xfrm>
                            <a:off x="7927" y="553"/>
                            <a:ext cx="1360" cy="1626"/>
                          </a:xfrm>
                          <a:custGeom>
                            <a:avLst/>
                            <a:gdLst>
                              <a:gd name="T0" fmla="+- 0 8559 7928"/>
                              <a:gd name="T1" fmla="*/ T0 w 1360"/>
                              <a:gd name="T2" fmla="+- 0 1880 554"/>
                              <a:gd name="T3" fmla="*/ 1880 h 1626"/>
                              <a:gd name="T4" fmla="+- 0 7928 7928"/>
                              <a:gd name="T5" fmla="*/ T4 w 1360"/>
                              <a:gd name="T6" fmla="+- 0 1880 554"/>
                              <a:gd name="T7" fmla="*/ 1880 h 1626"/>
                              <a:gd name="T8" fmla="+- 0 7928 7928"/>
                              <a:gd name="T9" fmla="*/ T8 w 1360"/>
                              <a:gd name="T10" fmla="+- 0 2179 554"/>
                              <a:gd name="T11" fmla="*/ 2179 h 1626"/>
                              <a:gd name="T12" fmla="+- 0 8559 7928"/>
                              <a:gd name="T13" fmla="*/ T12 w 1360"/>
                              <a:gd name="T14" fmla="+- 0 2179 554"/>
                              <a:gd name="T15" fmla="*/ 2179 h 1626"/>
                              <a:gd name="T16" fmla="+- 0 8559 7928"/>
                              <a:gd name="T17" fmla="*/ T16 w 1360"/>
                              <a:gd name="T18" fmla="+- 0 1880 554"/>
                              <a:gd name="T19" fmla="*/ 1880 h 1626"/>
                              <a:gd name="T20" fmla="+- 0 8611 7928"/>
                              <a:gd name="T21" fmla="*/ T20 w 1360"/>
                              <a:gd name="T22" fmla="+- 0 1549 554"/>
                              <a:gd name="T23" fmla="*/ 1549 h 1626"/>
                              <a:gd name="T24" fmla="+- 0 7928 7928"/>
                              <a:gd name="T25" fmla="*/ T24 w 1360"/>
                              <a:gd name="T26" fmla="+- 0 1549 554"/>
                              <a:gd name="T27" fmla="*/ 1549 h 1626"/>
                              <a:gd name="T28" fmla="+- 0 7928 7928"/>
                              <a:gd name="T29" fmla="*/ T28 w 1360"/>
                              <a:gd name="T30" fmla="+- 0 1847 554"/>
                              <a:gd name="T31" fmla="*/ 1847 h 1626"/>
                              <a:gd name="T32" fmla="+- 0 8611 7928"/>
                              <a:gd name="T33" fmla="*/ T32 w 1360"/>
                              <a:gd name="T34" fmla="+- 0 1847 554"/>
                              <a:gd name="T35" fmla="*/ 1847 h 1626"/>
                              <a:gd name="T36" fmla="+- 0 8611 7928"/>
                              <a:gd name="T37" fmla="*/ T36 w 1360"/>
                              <a:gd name="T38" fmla="+- 0 1549 554"/>
                              <a:gd name="T39" fmla="*/ 1549 h 1626"/>
                              <a:gd name="T40" fmla="+- 0 8849 7928"/>
                              <a:gd name="T41" fmla="*/ T40 w 1360"/>
                              <a:gd name="T42" fmla="+- 0 1217 554"/>
                              <a:gd name="T43" fmla="*/ 1217 h 1626"/>
                              <a:gd name="T44" fmla="+- 0 7928 7928"/>
                              <a:gd name="T45" fmla="*/ T44 w 1360"/>
                              <a:gd name="T46" fmla="+- 0 1217 554"/>
                              <a:gd name="T47" fmla="*/ 1217 h 1626"/>
                              <a:gd name="T48" fmla="+- 0 7928 7928"/>
                              <a:gd name="T49" fmla="*/ T48 w 1360"/>
                              <a:gd name="T50" fmla="+- 0 1516 554"/>
                              <a:gd name="T51" fmla="*/ 1516 h 1626"/>
                              <a:gd name="T52" fmla="+- 0 8849 7928"/>
                              <a:gd name="T53" fmla="*/ T52 w 1360"/>
                              <a:gd name="T54" fmla="+- 0 1516 554"/>
                              <a:gd name="T55" fmla="*/ 1516 h 1626"/>
                              <a:gd name="T56" fmla="+- 0 8849 7928"/>
                              <a:gd name="T57" fmla="*/ T56 w 1360"/>
                              <a:gd name="T58" fmla="+- 0 1217 554"/>
                              <a:gd name="T59" fmla="*/ 1217 h 1626"/>
                              <a:gd name="T60" fmla="+- 0 9204 7928"/>
                              <a:gd name="T61" fmla="*/ T60 w 1360"/>
                              <a:gd name="T62" fmla="+- 0 885 554"/>
                              <a:gd name="T63" fmla="*/ 885 h 1626"/>
                              <a:gd name="T64" fmla="+- 0 7928 7928"/>
                              <a:gd name="T65" fmla="*/ T64 w 1360"/>
                              <a:gd name="T66" fmla="+- 0 885 554"/>
                              <a:gd name="T67" fmla="*/ 885 h 1626"/>
                              <a:gd name="T68" fmla="+- 0 7928 7928"/>
                              <a:gd name="T69" fmla="*/ T68 w 1360"/>
                              <a:gd name="T70" fmla="+- 0 1184 554"/>
                              <a:gd name="T71" fmla="*/ 1184 h 1626"/>
                              <a:gd name="T72" fmla="+- 0 9204 7928"/>
                              <a:gd name="T73" fmla="*/ T72 w 1360"/>
                              <a:gd name="T74" fmla="+- 0 1184 554"/>
                              <a:gd name="T75" fmla="*/ 1184 h 1626"/>
                              <a:gd name="T76" fmla="+- 0 9204 7928"/>
                              <a:gd name="T77" fmla="*/ T76 w 1360"/>
                              <a:gd name="T78" fmla="+- 0 885 554"/>
                              <a:gd name="T79" fmla="*/ 885 h 1626"/>
                              <a:gd name="T80" fmla="+- 0 9287 7928"/>
                              <a:gd name="T81" fmla="*/ T80 w 1360"/>
                              <a:gd name="T82" fmla="+- 0 554 554"/>
                              <a:gd name="T83" fmla="*/ 554 h 1626"/>
                              <a:gd name="T84" fmla="+- 0 7928 7928"/>
                              <a:gd name="T85" fmla="*/ T84 w 1360"/>
                              <a:gd name="T86" fmla="+- 0 554 554"/>
                              <a:gd name="T87" fmla="*/ 554 h 1626"/>
                              <a:gd name="T88" fmla="+- 0 7928 7928"/>
                              <a:gd name="T89" fmla="*/ T88 w 1360"/>
                              <a:gd name="T90" fmla="+- 0 852 554"/>
                              <a:gd name="T91" fmla="*/ 852 h 1626"/>
                              <a:gd name="T92" fmla="+- 0 9287 7928"/>
                              <a:gd name="T93" fmla="*/ T92 w 1360"/>
                              <a:gd name="T94" fmla="+- 0 852 554"/>
                              <a:gd name="T95" fmla="*/ 852 h 1626"/>
                              <a:gd name="T96" fmla="+- 0 9287 7928"/>
                              <a:gd name="T97" fmla="*/ T96 w 1360"/>
                              <a:gd name="T98" fmla="+- 0 554 554"/>
                              <a:gd name="T99" fmla="*/ 554 h 16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60" h="1626">
                                <a:moveTo>
                                  <a:pt x="631" y="1326"/>
                                </a:moveTo>
                                <a:lnTo>
                                  <a:pt x="0" y="1326"/>
                                </a:lnTo>
                                <a:lnTo>
                                  <a:pt x="0" y="1625"/>
                                </a:lnTo>
                                <a:lnTo>
                                  <a:pt x="631" y="1625"/>
                                </a:lnTo>
                                <a:lnTo>
                                  <a:pt x="631" y="1326"/>
                                </a:lnTo>
                                <a:moveTo>
                                  <a:pt x="683" y="995"/>
                                </a:moveTo>
                                <a:lnTo>
                                  <a:pt x="0" y="995"/>
                                </a:lnTo>
                                <a:lnTo>
                                  <a:pt x="0" y="1293"/>
                                </a:lnTo>
                                <a:lnTo>
                                  <a:pt x="683" y="1293"/>
                                </a:lnTo>
                                <a:lnTo>
                                  <a:pt x="683" y="995"/>
                                </a:lnTo>
                                <a:moveTo>
                                  <a:pt x="921" y="663"/>
                                </a:moveTo>
                                <a:lnTo>
                                  <a:pt x="0" y="663"/>
                                </a:lnTo>
                                <a:lnTo>
                                  <a:pt x="0" y="962"/>
                                </a:lnTo>
                                <a:lnTo>
                                  <a:pt x="921" y="962"/>
                                </a:lnTo>
                                <a:lnTo>
                                  <a:pt x="921" y="663"/>
                                </a:lnTo>
                                <a:moveTo>
                                  <a:pt x="1276" y="331"/>
                                </a:moveTo>
                                <a:lnTo>
                                  <a:pt x="0" y="331"/>
                                </a:lnTo>
                                <a:lnTo>
                                  <a:pt x="0" y="630"/>
                                </a:lnTo>
                                <a:lnTo>
                                  <a:pt x="1276" y="630"/>
                                </a:lnTo>
                                <a:lnTo>
                                  <a:pt x="1276" y="331"/>
                                </a:lnTo>
                                <a:moveTo>
                                  <a:pt x="1359" y="0"/>
                                </a:moveTo>
                                <a:lnTo>
                                  <a:pt x="0" y="0"/>
                                </a:lnTo>
                                <a:lnTo>
                                  <a:pt x="0" y="298"/>
                                </a:lnTo>
                                <a:lnTo>
                                  <a:pt x="1359" y="298"/>
                                </a:lnTo>
                                <a:lnTo>
                                  <a:pt x="1359" y="0"/>
                                </a:lnTo>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 name="AutoShape 4358"/>
                        <wps:cNvSpPr>
                          <a:spLocks/>
                        </wps:cNvSpPr>
                        <wps:spPr bwMode="auto">
                          <a:xfrm>
                            <a:off x="7927" y="-110"/>
                            <a:ext cx="783" cy="631"/>
                          </a:xfrm>
                          <a:custGeom>
                            <a:avLst/>
                            <a:gdLst>
                              <a:gd name="T0" fmla="+- 0 8706 7928"/>
                              <a:gd name="T1" fmla="*/ T0 w 783"/>
                              <a:gd name="T2" fmla="+- 0 222 -110"/>
                              <a:gd name="T3" fmla="*/ 222 h 631"/>
                              <a:gd name="T4" fmla="+- 0 7928 7928"/>
                              <a:gd name="T5" fmla="*/ T4 w 783"/>
                              <a:gd name="T6" fmla="+- 0 222 -110"/>
                              <a:gd name="T7" fmla="*/ 222 h 631"/>
                              <a:gd name="T8" fmla="+- 0 7928 7928"/>
                              <a:gd name="T9" fmla="*/ T8 w 783"/>
                              <a:gd name="T10" fmla="+- 0 520 -110"/>
                              <a:gd name="T11" fmla="*/ 520 h 631"/>
                              <a:gd name="T12" fmla="+- 0 8706 7928"/>
                              <a:gd name="T13" fmla="*/ T12 w 783"/>
                              <a:gd name="T14" fmla="+- 0 520 -110"/>
                              <a:gd name="T15" fmla="*/ 520 h 631"/>
                              <a:gd name="T16" fmla="+- 0 8706 7928"/>
                              <a:gd name="T17" fmla="*/ T16 w 783"/>
                              <a:gd name="T18" fmla="+- 0 222 -110"/>
                              <a:gd name="T19" fmla="*/ 222 h 631"/>
                              <a:gd name="T20" fmla="+- 0 8711 7928"/>
                              <a:gd name="T21" fmla="*/ T20 w 783"/>
                              <a:gd name="T22" fmla="+- 0 -110 -110"/>
                              <a:gd name="T23" fmla="*/ -110 h 631"/>
                              <a:gd name="T24" fmla="+- 0 7928 7928"/>
                              <a:gd name="T25" fmla="*/ T24 w 783"/>
                              <a:gd name="T26" fmla="+- 0 -110 -110"/>
                              <a:gd name="T27" fmla="*/ -110 h 631"/>
                              <a:gd name="T28" fmla="+- 0 7928 7928"/>
                              <a:gd name="T29" fmla="*/ T28 w 783"/>
                              <a:gd name="T30" fmla="+- 0 189 -110"/>
                              <a:gd name="T31" fmla="*/ 189 h 631"/>
                              <a:gd name="T32" fmla="+- 0 8711 7928"/>
                              <a:gd name="T33" fmla="*/ T32 w 783"/>
                              <a:gd name="T34" fmla="+- 0 189 -110"/>
                              <a:gd name="T35" fmla="*/ 189 h 631"/>
                              <a:gd name="T36" fmla="+- 0 8711 7928"/>
                              <a:gd name="T37" fmla="*/ T36 w 783"/>
                              <a:gd name="T38" fmla="+- 0 -110 -110"/>
                              <a:gd name="T39" fmla="*/ -110 h 6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3" h="631">
                                <a:moveTo>
                                  <a:pt x="778" y="332"/>
                                </a:moveTo>
                                <a:lnTo>
                                  <a:pt x="0" y="332"/>
                                </a:lnTo>
                                <a:lnTo>
                                  <a:pt x="0" y="630"/>
                                </a:lnTo>
                                <a:lnTo>
                                  <a:pt x="778" y="630"/>
                                </a:lnTo>
                                <a:lnTo>
                                  <a:pt x="778" y="332"/>
                                </a:lnTo>
                                <a:moveTo>
                                  <a:pt x="783" y="0"/>
                                </a:moveTo>
                                <a:lnTo>
                                  <a:pt x="0" y="0"/>
                                </a:lnTo>
                                <a:lnTo>
                                  <a:pt x="0" y="299"/>
                                </a:lnTo>
                                <a:lnTo>
                                  <a:pt x="783" y="299"/>
                                </a:lnTo>
                                <a:lnTo>
                                  <a:pt x="783" y="0"/>
                                </a:lnTo>
                              </a:path>
                            </a:pathLst>
                          </a:custGeom>
                          <a:solidFill>
                            <a:srgbClr val="40DF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0" name="Rectangle 4359"/>
                        <wps:cNvSpPr>
                          <a:spLocks/>
                        </wps:cNvSpPr>
                        <wps:spPr bwMode="auto">
                          <a:xfrm>
                            <a:off x="7833" y="-160"/>
                            <a:ext cx="2082" cy="2389"/>
                          </a:xfrm>
                          <a:prstGeom prst="rect">
                            <a:avLst/>
                          </a:prstGeom>
                          <a:noFill/>
                          <a:ln w="309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 name="Line 4360"/>
                        <wps:cNvCnPr>
                          <a:cxnSpLocks/>
                        </wps:cNvCnPr>
                        <wps:spPr bwMode="auto">
                          <a:xfrm>
                            <a:off x="7821" y="2030"/>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2" name="Line 4361"/>
                        <wps:cNvCnPr>
                          <a:cxnSpLocks/>
                        </wps:cNvCnPr>
                        <wps:spPr bwMode="auto">
                          <a:xfrm>
                            <a:off x="7821" y="1698"/>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3" name="Line 4362"/>
                        <wps:cNvCnPr>
                          <a:cxnSpLocks/>
                        </wps:cNvCnPr>
                        <wps:spPr bwMode="auto">
                          <a:xfrm>
                            <a:off x="7821" y="1366"/>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4" name="Line 4363"/>
                        <wps:cNvCnPr>
                          <a:cxnSpLocks/>
                        </wps:cNvCnPr>
                        <wps:spPr bwMode="auto">
                          <a:xfrm>
                            <a:off x="7821" y="1035"/>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5" name="Line 4364"/>
                        <wps:cNvCnPr>
                          <a:cxnSpLocks/>
                        </wps:cNvCnPr>
                        <wps:spPr bwMode="auto">
                          <a:xfrm>
                            <a:off x="7821" y="703"/>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6" name="Line 4365"/>
                        <wps:cNvCnPr>
                          <a:cxnSpLocks/>
                        </wps:cNvCnPr>
                        <wps:spPr bwMode="auto">
                          <a:xfrm>
                            <a:off x="7821" y="371"/>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7" name="Line 4366"/>
                        <wps:cNvCnPr>
                          <a:cxnSpLocks/>
                        </wps:cNvCnPr>
                        <wps:spPr bwMode="auto">
                          <a:xfrm>
                            <a:off x="7821" y="39"/>
                            <a:ext cx="12"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8" name="Line 4367"/>
                        <wps:cNvCnPr>
                          <a:cxnSpLocks/>
                        </wps:cNvCnPr>
                        <wps:spPr bwMode="auto">
                          <a:xfrm>
                            <a:off x="7928"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09" name="Line 4368"/>
                        <wps:cNvCnPr>
                          <a:cxnSpLocks/>
                        </wps:cNvCnPr>
                        <wps:spPr bwMode="auto">
                          <a:xfrm>
                            <a:off x="8243"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10" name="Line 4369"/>
                        <wps:cNvCnPr>
                          <a:cxnSpLocks/>
                        </wps:cNvCnPr>
                        <wps:spPr bwMode="auto">
                          <a:xfrm>
                            <a:off x="8559"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11" name="Line 4370"/>
                        <wps:cNvCnPr>
                          <a:cxnSpLocks/>
                        </wps:cNvCnPr>
                        <wps:spPr bwMode="auto">
                          <a:xfrm>
                            <a:off x="8874"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12" name="Line 4371"/>
                        <wps:cNvCnPr>
                          <a:cxnSpLocks/>
                        </wps:cNvCnPr>
                        <wps:spPr bwMode="auto">
                          <a:xfrm>
                            <a:off x="9190"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13" name="Line 4372"/>
                        <wps:cNvCnPr>
                          <a:cxnSpLocks/>
                        </wps:cNvCnPr>
                        <wps:spPr bwMode="auto">
                          <a:xfrm>
                            <a:off x="9505"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s:wsp>
                        <wps:cNvPr id="1814" name="Line 4373"/>
                        <wps:cNvCnPr>
                          <a:cxnSpLocks/>
                        </wps:cNvCnPr>
                        <wps:spPr bwMode="auto">
                          <a:xfrm>
                            <a:off x="9820" y="2241"/>
                            <a:ext cx="0" cy="0"/>
                          </a:xfrm>
                          <a:prstGeom prst="line">
                            <a:avLst/>
                          </a:prstGeom>
                          <a:noFill/>
                          <a:ln w="3092">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0ADC05" id="Group 4356" o:spid="_x0000_s1026" style="position:absolute;margin-left:391.05pt;margin-top:-8.1pt;width:104.85pt;height:120.2pt;z-index:-208216;mso-position-horizontal-relative:page" coordorigin="7821,-162" coordsize="2097,2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">
                <v:shape id="AutoShape 4357" o:spid="_x0000_s1027" style="position:absolute;left:7927;top:553;width:1360;height:1626;visibility:visible;mso-wrap-style:square;v-text-anchor:top" coordsize="1360,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" path="m631,1326l,1326r,299l631,1625r,-299m683,995l,995r,298l683,1293r,-298m921,663l,663,,962r921,l921,663m1276,331l,331,,630r1276,l1276,331m1359,l,,,298r1359,l1359,e" fillcolor="#9f1fef" stroked="f">
                  <v:path arrowok="t" o:connecttype="custom" o:connectlocs="631,1880;0,1880;0,2179;631,2179;631,1880;683,1549;0,1549;0,1847;683,1847;683,1549;921,1217;0,1217;0,1516;921,1516;921,1217;1276,885;0,885;0,1184;1276,1184;1276,885;1359,554;0,554;0,852;1359,852;1359,554" o:connectangles="0,0,0,0,0,0,0,0,0,0,0,0,0,0,0,0,0,0,0,0,0,0,0,0,0"/>
                </v:shape>
                <v:shape id="AutoShape 4358" o:spid="_x0000_s1028" style="position:absolute;left:7927;top:-110;width:783;height:631;visibility:visible;mso-wrap-style:square;v-text-anchor:top" coordsize="78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" path="m778,332l,332,,630r778,l778,332m783,l,,,299r783,l783,e" fillcolor="#40dfd0" stroked="f">
                  <v:path arrowok="t" o:connecttype="custom" o:connectlocs="778,222;0,222;0,520;778,520;778,222;783,-110;0,-110;0,189;783,189;783,-110" o:connectangles="0,0,0,0,0,0,0,0,0,0"/>
                </v:shape>
                <v:rect id="Rectangle 4359" o:spid="_x0000_s1029" style="position:absolute;left:7833;top:-160;width:208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" filled="f" strokecolor="#333" strokeweight=".08589mm">
                  <v:path arrowok="t"/>
                </v:rect>
                <v:line id="Line 4360" o:spid="_x0000_s1030" style="position:absolute;visibility:visible;mso-wrap-style:square" from="7821,2030" to="7833,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" strokecolor="#333" strokeweight=".08589mm">
                  <o:lock v:ext="edit" shapetype="f"/>
                </v:line>
                <v:line id="Line 4361" o:spid="_x0000_s1031" style="position:absolute;visibility:visible;mso-wrap-style:square" from="7821,1698" to="7833,1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" strokecolor="#333" strokeweight=".08589mm">
                  <o:lock v:ext="edit" shapetype="f"/>
                </v:line>
                <v:line id="Line 4362" o:spid="_x0000_s1032" style="position:absolute;visibility:visible;mso-wrap-style:square" from="7821,1366" to="7833,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" strokecolor="#333" strokeweight=".08589mm">
                  <o:lock v:ext="edit" shapetype="f"/>
                </v:line>
                <v:line id="Line 4363" o:spid="_x0000_s1033" style="position:absolute;visibility:visible;mso-wrap-style:square" from="7821,1035" to="78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" strokecolor="#333" strokeweight=".08589mm">
                  <o:lock v:ext="edit" shapetype="f"/>
                </v:line>
                <v:line id="Line 4364" o:spid="_x0000_s1034" style="position:absolute;visibility:visible;mso-wrap-style:square" from="7821,703" to="783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" strokecolor="#333" strokeweight=".08589mm">
                  <o:lock v:ext="edit" shapetype="f"/>
                </v:line>
                <v:line id="Line 4365" o:spid="_x0000_s1035" style="position:absolute;visibility:visible;mso-wrap-style:square" from="7821,371" to="783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" strokecolor="#333" strokeweight=".08589mm">
                  <o:lock v:ext="edit" shapetype="f"/>
                </v:line>
                <v:line id="Line 4366" o:spid="_x0000_s1036" style="position:absolute;visibility:visible;mso-wrap-style:square" from="7821,39" to="78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" strokecolor="#333" strokeweight=".08589mm">
                  <o:lock v:ext="edit" shapetype="f"/>
                </v:line>
                <v:line id="Line 4367" o:spid="_x0000_s1037" style="position:absolute;visibility:visible;mso-wrap-style:square" from="7928,2241" to="7928,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" strokecolor="#333" strokeweight=".08589mm">
                  <o:lock v:ext="edit" shapetype="f"/>
                </v:line>
                <v:line id="Line 4368" o:spid="_x0000_s1038" style="position:absolute;visibility:visible;mso-wrap-style:square" from="8243,2241" to="8243,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" strokecolor="#333" strokeweight=".08589mm">
                  <o:lock v:ext="edit" shapetype="f"/>
                </v:line>
                <v:line id="Line 4369" o:spid="_x0000_s1039" style="position:absolute;visibility:visible;mso-wrap-style:square" from="8559,2241" to="8559,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" strokecolor="#333" strokeweight=".08589mm">
                  <o:lock v:ext="edit" shapetype="f"/>
                </v:line>
                <v:line id="Line 4370" o:spid="_x0000_s1040" style="position:absolute;visibility:visible;mso-wrap-style:square" from="8874,2241" to="8874,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" strokecolor="#333" strokeweight=".08589mm">
                  <o:lock v:ext="edit" shapetype="f"/>
                </v:line>
                <v:line id="Line 4371" o:spid="_x0000_s1041" style="position:absolute;visibility:visible;mso-wrap-style:square" from="9190,2241" to="9190,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" strokecolor="#333" strokeweight=".08589mm">
                  <o:lock v:ext="edit" shapetype="f"/>
                </v:line>
                <v:line id="Line 4372" o:spid="_x0000_s1042" style="position:absolute;visibility:visible;mso-wrap-style:square" from="9505,2241" to="9505,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" strokecolor="#333" strokeweight=".08589mm">
                  <o:lock v:ext="edit" shapetype="f"/>
                </v:line>
                <v:line id="Line 4373" o:spid="_x0000_s1043" style="position:absolute;visibility:visible;mso-wrap-style:square" from="9820,2241" to="9820,2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" strokecolor="#333" strokeweight=".08589mm">
                  <o:lock v:ext="edit" shapetype="f"/>
                </v:line>
                <w10:wrap anchorx="page"/>
              </v:group>
            </w:pict>
          </mc:Fallback>
        </mc:AlternateContent>
      </w:r>
      <w:proofErr w:type="spellStart"/>
      <w:r w:rsidR="009B75EF">
        <w:rPr>
          <w:rFonts w:ascii="Arial"/>
          <w:color w:val="4D4D4D"/>
          <w:w w:val="105"/>
          <w:sz w:val="7"/>
        </w:rPr>
        <w:t>Signalling</w:t>
      </w:r>
      <w:proofErr w:type="spellEnd"/>
      <w:r w:rsidR="009B75EF">
        <w:rPr>
          <w:rFonts w:ascii="Arial"/>
          <w:color w:val="4D4D4D"/>
          <w:w w:val="105"/>
          <w:sz w:val="7"/>
        </w:rPr>
        <w:t xml:space="preserve"> by Receptor Tyrosine Kinases</w:t>
      </w:r>
    </w:p>
    <w:p w14:paraId="618EF7CA" w14:textId="77777777" w:rsidR="005313F1" w:rsidRDefault="005313F1">
      <w:pPr>
        <w:rPr>
          <w:rFonts w:ascii="Arial"/>
          <w:sz w:val="7"/>
        </w:rPr>
        <w:sectPr w:rsidR="005313F1">
          <w:type w:val="continuous"/>
          <w:pgSz w:w="11910" w:h="16840"/>
          <w:pgMar w:top="1580" w:right="0" w:bottom="560" w:left="1680" w:header="720" w:footer="720" w:gutter="0"/>
          <w:cols w:num="2" w:space="720" w:equalWidth="0">
            <w:col w:w="2308" w:space="1702"/>
            <w:col w:w="6220"/>
          </w:cols>
        </w:sectPr>
      </w:pPr>
    </w:p>
    <w:p w14:paraId="44C4DB7F" w14:textId="77777777" w:rsidR="005313F1" w:rsidRDefault="009B75EF">
      <w:pPr>
        <w:ind w:right="38"/>
        <w:jc w:val="right"/>
        <w:rPr>
          <w:rFonts w:ascii="Arial" w:hAnsi="Arial"/>
          <w:sz w:val="7"/>
        </w:rPr>
      </w:pPr>
      <w:r>
        <w:rPr>
          <w:rFonts w:ascii="Arial" w:hAnsi="Arial"/>
          <w:color w:val="4D4D4D"/>
          <w:w w:val="105"/>
          <w:sz w:val="7"/>
        </w:rPr>
        <w:t>Metabolism</w:t>
      </w:r>
      <w:r>
        <w:rPr>
          <w:rFonts w:ascii="Arial" w:hAnsi="Arial"/>
          <w:color w:val="4D4D4D"/>
          <w:spacing w:val="-6"/>
          <w:w w:val="105"/>
          <w:sz w:val="7"/>
        </w:rPr>
        <w:t xml:space="preserve"> </w:t>
      </w:r>
      <w:r>
        <w:rPr>
          <w:rFonts w:ascii="Arial" w:hAnsi="Arial"/>
          <w:color w:val="4D4D4D"/>
          <w:w w:val="105"/>
          <w:sz w:val="7"/>
        </w:rPr>
        <w:t>of</w:t>
      </w:r>
      <w:r>
        <w:rPr>
          <w:rFonts w:ascii="Arial" w:hAnsi="Arial"/>
          <w:color w:val="4D4D4D"/>
          <w:spacing w:val="-5"/>
          <w:w w:val="105"/>
          <w:sz w:val="7"/>
        </w:rPr>
        <w:t xml:space="preserve"> </w:t>
      </w:r>
      <w:r>
        <w:rPr>
          <w:rFonts w:ascii="Arial" w:hAnsi="Arial"/>
          <w:color w:val="4D4D4D"/>
          <w:w w:val="105"/>
          <w:sz w:val="7"/>
        </w:rPr>
        <w:t>vitamins</w:t>
      </w:r>
      <w:r>
        <w:rPr>
          <w:rFonts w:ascii="Arial" w:hAnsi="Arial"/>
          <w:color w:val="4D4D4D"/>
          <w:spacing w:val="-5"/>
          <w:w w:val="105"/>
          <w:sz w:val="7"/>
        </w:rPr>
        <w:t xml:space="preserve"> </w:t>
      </w:r>
      <w:r>
        <w:rPr>
          <w:rFonts w:ascii="Arial" w:hAnsi="Arial"/>
          <w:color w:val="4D4D4D"/>
          <w:w w:val="105"/>
          <w:sz w:val="7"/>
        </w:rPr>
        <w:t>and</w:t>
      </w:r>
      <w:r>
        <w:rPr>
          <w:rFonts w:ascii="Arial" w:hAnsi="Arial"/>
          <w:color w:val="4D4D4D"/>
          <w:spacing w:val="-5"/>
          <w:w w:val="105"/>
          <w:sz w:val="7"/>
        </w:rPr>
        <w:t xml:space="preserve"> </w:t>
      </w:r>
      <w:r>
        <w:rPr>
          <w:rFonts w:ascii="Arial" w:hAnsi="Arial"/>
          <w:color w:val="4D4D4D"/>
          <w:w w:val="105"/>
          <w:sz w:val="7"/>
        </w:rPr>
        <w:t>co−factors</w:t>
      </w:r>
    </w:p>
    <w:p w14:paraId="4F256C2E" w14:textId="77777777" w:rsidR="005313F1" w:rsidRDefault="005313F1">
      <w:pPr>
        <w:pStyle w:val="BodyText"/>
        <w:spacing w:before="8"/>
        <w:rPr>
          <w:rFonts w:ascii="Arial"/>
          <w:sz w:val="8"/>
        </w:rPr>
      </w:pPr>
    </w:p>
    <w:p w14:paraId="69B400C4" w14:textId="77777777" w:rsidR="005313F1" w:rsidRDefault="009B75EF">
      <w:pPr>
        <w:ind w:right="38"/>
        <w:jc w:val="right"/>
        <w:rPr>
          <w:rFonts w:ascii="Arial"/>
          <w:sz w:val="7"/>
        </w:rPr>
      </w:pPr>
      <w:r>
        <w:rPr>
          <w:rFonts w:ascii="Arial"/>
          <w:color w:val="4D4D4D"/>
          <w:w w:val="105"/>
          <w:sz w:val="7"/>
        </w:rPr>
        <w:t>Metabolism of</w:t>
      </w:r>
      <w:r>
        <w:rPr>
          <w:rFonts w:ascii="Arial"/>
          <w:color w:val="4D4D4D"/>
          <w:spacing w:val="-15"/>
          <w:w w:val="105"/>
          <w:sz w:val="7"/>
        </w:rPr>
        <w:t xml:space="preserve"> </w:t>
      </w:r>
      <w:r>
        <w:rPr>
          <w:rFonts w:ascii="Arial"/>
          <w:color w:val="4D4D4D"/>
          <w:w w:val="105"/>
          <w:sz w:val="7"/>
        </w:rPr>
        <w:t>lipids</w:t>
      </w:r>
    </w:p>
    <w:p w14:paraId="398E5A29" w14:textId="77777777" w:rsidR="005313F1" w:rsidRDefault="005313F1">
      <w:pPr>
        <w:pStyle w:val="BodyText"/>
        <w:spacing w:before="9"/>
        <w:rPr>
          <w:rFonts w:ascii="Arial"/>
          <w:sz w:val="8"/>
        </w:rPr>
      </w:pPr>
    </w:p>
    <w:p w14:paraId="2525B382" w14:textId="77777777" w:rsidR="005313F1" w:rsidRDefault="009B75EF">
      <w:pPr>
        <w:ind w:right="38"/>
        <w:jc w:val="right"/>
        <w:rPr>
          <w:rFonts w:ascii="Arial"/>
          <w:sz w:val="7"/>
        </w:rPr>
      </w:pPr>
      <w:r>
        <w:rPr>
          <w:rFonts w:ascii="Arial"/>
          <w:color w:val="4D4D4D"/>
          <w:spacing w:val="-1"/>
          <w:sz w:val="7"/>
        </w:rPr>
        <w:t>Hemostasis</w:t>
      </w:r>
    </w:p>
    <w:p w14:paraId="3264492F" w14:textId="77777777" w:rsidR="005313F1" w:rsidRDefault="005313F1">
      <w:pPr>
        <w:pStyle w:val="BodyText"/>
        <w:spacing w:before="8"/>
        <w:rPr>
          <w:rFonts w:ascii="Arial"/>
          <w:sz w:val="8"/>
        </w:rPr>
      </w:pPr>
    </w:p>
    <w:p w14:paraId="4C586A70" w14:textId="77777777" w:rsidR="005313F1" w:rsidRDefault="009B75EF">
      <w:pPr>
        <w:ind w:right="38"/>
        <w:jc w:val="right"/>
        <w:rPr>
          <w:rFonts w:ascii="Arial"/>
          <w:sz w:val="7"/>
        </w:rPr>
      </w:pPr>
      <w:r>
        <w:rPr>
          <w:rFonts w:ascii="Arial"/>
          <w:color w:val="4D4D4D"/>
          <w:w w:val="105"/>
          <w:sz w:val="7"/>
        </w:rPr>
        <w:t>Integrin</w:t>
      </w:r>
      <w:r>
        <w:rPr>
          <w:rFonts w:ascii="Arial"/>
          <w:color w:val="4D4D4D"/>
          <w:spacing w:val="-6"/>
          <w:w w:val="105"/>
          <w:sz w:val="7"/>
        </w:rPr>
        <w:t xml:space="preserve"> </w:t>
      </w:r>
      <w:r>
        <w:rPr>
          <w:rFonts w:ascii="Arial"/>
          <w:color w:val="4D4D4D"/>
          <w:w w:val="105"/>
          <w:sz w:val="7"/>
        </w:rPr>
        <w:t>cell</w:t>
      </w:r>
      <w:r>
        <w:rPr>
          <w:rFonts w:ascii="Arial"/>
          <w:color w:val="4D4D4D"/>
          <w:spacing w:val="-5"/>
          <w:w w:val="105"/>
          <w:sz w:val="7"/>
        </w:rPr>
        <w:t xml:space="preserve"> </w:t>
      </w:r>
      <w:r>
        <w:rPr>
          <w:rFonts w:ascii="Arial"/>
          <w:color w:val="4D4D4D"/>
          <w:w w:val="105"/>
          <w:sz w:val="7"/>
        </w:rPr>
        <w:t>surface</w:t>
      </w:r>
      <w:r>
        <w:rPr>
          <w:rFonts w:ascii="Arial"/>
          <w:color w:val="4D4D4D"/>
          <w:spacing w:val="-6"/>
          <w:w w:val="105"/>
          <w:sz w:val="7"/>
        </w:rPr>
        <w:t xml:space="preserve"> </w:t>
      </w:r>
      <w:r>
        <w:rPr>
          <w:rFonts w:ascii="Arial"/>
          <w:color w:val="4D4D4D"/>
          <w:w w:val="105"/>
          <w:sz w:val="7"/>
        </w:rPr>
        <w:t>interactions</w:t>
      </w:r>
    </w:p>
    <w:p w14:paraId="76F826C5" w14:textId="77777777" w:rsidR="005313F1" w:rsidRDefault="005313F1">
      <w:pPr>
        <w:pStyle w:val="BodyText"/>
        <w:spacing w:before="8"/>
        <w:rPr>
          <w:rFonts w:ascii="Arial"/>
          <w:sz w:val="8"/>
        </w:rPr>
      </w:pPr>
    </w:p>
    <w:p w14:paraId="28F45CD6" w14:textId="77777777" w:rsidR="005313F1" w:rsidRDefault="009B75EF">
      <w:pPr>
        <w:spacing w:before="1" w:line="540" w:lineRule="auto"/>
        <w:ind w:left="1587" w:right="38" w:firstLine="93"/>
        <w:jc w:val="right"/>
        <w:rPr>
          <w:rFonts w:ascii="Arial" w:hAnsi="Arial"/>
          <w:sz w:val="7"/>
        </w:rPr>
      </w:pPr>
      <w:r>
        <w:rPr>
          <w:rFonts w:ascii="Arial" w:hAnsi="Arial"/>
          <w:color w:val="4D4D4D"/>
          <w:spacing w:val="-1"/>
          <w:sz w:val="7"/>
        </w:rPr>
        <w:t>Calcium</w:t>
      </w:r>
      <w:r>
        <w:rPr>
          <w:rFonts w:ascii="Arial" w:hAnsi="Arial"/>
          <w:color w:val="4D4D4D"/>
          <w:spacing w:val="12"/>
          <w:sz w:val="7"/>
        </w:rPr>
        <w:t xml:space="preserve"> </w:t>
      </w:r>
      <w:proofErr w:type="spellStart"/>
      <w:r>
        <w:rPr>
          <w:rFonts w:ascii="Arial" w:hAnsi="Arial"/>
          <w:color w:val="4D4D4D"/>
          <w:sz w:val="7"/>
        </w:rPr>
        <w:t>signalling</w:t>
      </w:r>
      <w:proofErr w:type="spellEnd"/>
      <w:r>
        <w:rPr>
          <w:rFonts w:ascii="Arial" w:hAnsi="Arial"/>
          <w:color w:val="4D4D4D"/>
          <w:w w:val="104"/>
          <w:sz w:val="7"/>
        </w:rPr>
        <w:t xml:space="preserve"> </w:t>
      </w:r>
      <w:r>
        <w:rPr>
          <w:rFonts w:ascii="Arial" w:hAnsi="Arial"/>
          <w:color w:val="4D4D4D"/>
          <w:w w:val="105"/>
          <w:sz w:val="7"/>
        </w:rPr>
        <w:t>IL−2</w:t>
      </w:r>
      <w:r>
        <w:rPr>
          <w:rFonts w:ascii="Arial" w:hAnsi="Arial"/>
          <w:color w:val="4D4D4D"/>
          <w:spacing w:val="-6"/>
          <w:w w:val="105"/>
          <w:sz w:val="7"/>
        </w:rPr>
        <w:t xml:space="preserve"> </w:t>
      </w:r>
      <w:proofErr w:type="spellStart"/>
      <w:r>
        <w:rPr>
          <w:rFonts w:ascii="Arial" w:hAnsi="Arial"/>
          <w:color w:val="4D4D4D"/>
          <w:w w:val="105"/>
          <w:sz w:val="7"/>
        </w:rPr>
        <w:t>signalling</w:t>
      </w:r>
      <w:proofErr w:type="spellEnd"/>
      <w:r>
        <w:rPr>
          <w:rFonts w:ascii="Arial" w:hAnsi="Arial"/>
          <w:color w:val="4D4D4D"/>
          <w:w w:val="104"/>
          <w:sz w:val="7"/>
        </w:rPr>
        <w:t xml:space="preserve"> </w:t>
      </w:r>
      <w:r>
        <w:rPr>
          <w:rFonts w:ascii="Arial" w:hAnsi="Arial"/>
          <w:color w:val="4D4D4D"/>
          <w:w w:val="105"/>
          <w:sz w:val="7"/>
        </w:rPr>
        <w:t>GPCR</w:t>
      </w:r>
      <w:r>
        <w:rPr>
          <w:rFonts w:ascii="Arial" w:hAnsi="Arial"/>
          <w:color w:val="4D4D4D"/>
          <w:spacing w:val="-11"/>
          <w:w w:val="105"/>
          <w:sz w:val="7"/>
        </w:rPr>
        <w:t xml:space="preserve"> </w:t>
      </w:r>
      <w:r>
        <w:rPr>
          <w:rFonts w:ascii="Arial" w:hAnsi="Arial"/>
          <w:color w:val="4D4D4D"/>
          <w:w w:val="105"/>
          <w:sz w:val="7"/>
        </w:rPr>
        <w:t>ligand</w:t>
      </w:r>
      <w:r>
        <w:rPr>
          <w:rFonts w:ascii="Arial" w:hAnsi="Arial"/>
          <w:color w:val="4D4D4D"/>
          <w:spacing w:val="-10"/>
          <w:w w:val="105"/>
          <w:sz w:val="7"/>
        </w:rPr>
        <w:t xml:space="preserve"> </w:t>
      </w:r>
      <w:r>
        <w:rPr>
          <w:rFonts w:ascii="Arial" w:hAnsi="Arial"/>
          <w:color w:val="4D4D4D"/>
          <w:w w:val="105"/>
          <w:sz w:val="7"/>
        </w:rPr>
        <w:t>binding</w:t>
      </w:r>
    </w:p>
    <w:p w14:paraId="419A4E97" w14:textId="77777777" w:rsidR="005313F1" w:rsidRDefault="009B75EF">
      <w:pPr>
        <w:spacing w:before="69"/>
        <w:ind w:left="2280" w:right="4082"/>
        <w:jc w:val="center"/>
        <w:rPr>
          <w:rFonts w:ascii="Arial"/>
          <w:sz w:val="7"/>
        </w:rPr>
      </w:pPr>
      <w:r>
        <w:br w:type="column"/>
      </w:r>
      <w:r>
        <w:rPr>
          <w:rFonts w:ascii="Arial"/>
          <w:color w:val="4D4D4D"/>
          <w:spacing w:val="-1"/>
          <w:sz w:val="7"/>
        </w:rPr>
        <w:t>Focal</w:t>
      </w:r>
      <w:r>
        <w:rPr>
          <w:rFonts w:ascii="Arial"/>
          <w:color w:val="4D4D4D"/>
          <w:spacing w:val="9"/>
          <w:sz w:val="7"/>
        </w:rPr>
        <w:t xml:space="preserve"> </w:t>
      </w:r>
      <w:r>
        <w:rPr>
          <w:rFonts w:ascii="Arial"/>
          <w:color w:val="4D4D4D"/>
          <w:sz w:val="7"/>
        </w:rPr>
        <w:t>adhesion</w:t>
      </w:r>
    </w:p>
    <w:p w14:paraId="57C5D052" w14:textId="77777777" w:rsidR="005313F1" w:rsidRDefault="005313F1">
      <w:pPr>
        <w:pStyle w:val="BodyText"/>
        <w:rPr>
          <w:rFonts w:ascii="Arial"/>
          <w:sz w:val="8"/>
        </w:rPr>
      </w:pPr>
    </w:p>
    <w:p w14:paraId="5AD5AEFB" w14:textId="77777777" w:rsidR="005313F1" w:rsidRDefault="005313F1">
      <w:pPr>
        <w:pStyle w:val="BodyText"/>
        <w:rPr>
          <w:rFonts w:ascii="Arial"/>
          <w:sz w:val="8"/>
        </w:rPr>
      </w:pPr>
    </w:p>
    <w:p w14:paraId="52A6C12D" w14:textId="77777777" w:rsidR="005313F1" w:rsidRDefault="009B75EF">
      <w:pPr>
        <w:spacing w:before="68"/>
        <w:ind w:left="2280" w:right="4080"/>
        <w:jc w:val="center"/>
        <w:rPr>
          <w:rFonts w:ascii="Arial"/>
          <w:sz w:val="7"/>
        </w:rPr>
      </w:pPr>
      <w:r>
        <w:rPr>
          <w:rFonts w:ascii="Arial"/>
          <w:color w:val="4D4D4D"/>
          <w:w w:val="105"/>
          <w:sz w:val="7"/>
        </w:rPr>
        <w:t>TCR</w:t>
      </w:r>
      <w:r>
        <w:rPr>
          <w:rFonts w:ascii="Arial"/>
          <w:color w:val="4D4D4D"/>
          <w:spacing w:val="-6"/>
          <w:w w:val="105"/>
          <w:sz w:val="7"/>
        </w:rPr>
        <w:t xml:space="preserve"> </w:t>
      </w:r>
      <w:proofErr w:type="spellStart"/>
      <w:r>
        <w:rPr>
          <w:rFonts w:ascii="Arial"/>
          <w:color w:val="4D4D4D"/>
          <w:w w:val="105"/>
          <w:sz w:val="7"/>
        </w:rPr>
        <w:t>signalling</w:t>
      </w:r>
      <w:proofErr w:type="spellEnd"/>
    </w:p>
    <w:p w14:paraId="624DCE10" w14:textId="77777777" w:rsidR="005313F1" w:rsidRDefault="005313F1">
      <w:pPr>
        <w:pStyle w:val="BodyText"/>
        <w:rPr>
          <w:rFonts w:ascii="Arial"/>
          <w:sz w:val="8"/>
        </w:rPr>
      </w:pPr>
    </w:p>
    <w:p w14:paraId="5DE7192C" w14:textId="77777777" w:rsidR="005313F1" w:rsidRDefault="005313F1">
      <w:pPr>
        <w:pStyle w:val="BodyText"/>
        <w:spacing w:before="7"/>
        <w:rPr>
          <w:rFonts w:ascii="Arial"/>
          <w:sz w:val="8"/>
        </w:rPr>
      </w:pPr>
    </w:p>
    <w:p w14:paraId="05BD9344" w14:textId="77777777" w:rsidR="005313F1" w:rsidRDefault="00090D17">
      <w:pPr>
        <w:tabs>
          <w:tab w:val="left" w:pos="1897"/>
          <w:tab w:val="left" w:pos="5039"/>
        </w:tabs>
        <w:ind w:left="1029"/>
        <w:rPr>
          <w:rFonts w:ascii="Arial"/>
          <w:b/>
          <w:sz w:val="8"/>
        </w:rPr>
      </w:pPr>
      <w:r>
        <w:rPr>
          <w:noProof/>
        </w:rPr>
        <mc:AlternateContent>
          <mc:Choice Requires="wpg">
            <w:drawing>
              <wp:anchor distT="0" distB="0" distL="114300" distR="114300" simplePos="0" relativeHeight="5176" behindDoc="0" locked="0" layoutInCell="1" allowOverlap="1" wp14:anchorId="4052B7CA" wp14:editId="4061A4C9">
                <wp:simplePos x="0" y="0"/>
                <wp:positionH relativeFrom="page">
                  <wp:posOffset>3799205</wp:posOffset>
                </wp:positionH>
                <wp:positionV relativeFrom="paragraph">
                  <wp:posOffset>8890</wp:posOffset>
                </wp:positionV>
                <wp:extent cx="46355" cy="95885"/>
                <wp:effectExtent l="0" t="0" r="0" b="0"/>
                <wp:wrapNone/>
                <wp:docPr id="1794" name="Group 4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95885"/>
                          <a:chOff x="5983" y="14"/>
                          <a:chExt cx="73" cy="151"/>
                        </a:xfrm>
                      </wpg:grpSpPr>
                      <wps:wsp>
                        <wps:cNvPr id="1795" name="Rectangle 4354"/>
                        <wps:cNvSpPr>
                          <a:spLocks/>
                        </wps:cNvSpPr>
                        <wps:spPr bwMode="auto">
                          <a:xfrm>
                            <a:off x="5983" y="14"/>
                            <a:ext cx="73" cy="73"/>
                          </a:xfrm>
                          <a:prstGeom prst="rect">
                            <a:avLst/>
                          </a:prstGeom>
                          <a:solidFill>
                            <a:srgbClr val="40DF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4355"/>
                        <wps:cNvSpPr>
                          <a:spLocks/>
                        </wps:cNvSpPr>
                        <wps:spPr bwMode="auto">
                          <a:xfrm>
                            <a:off x="5983" y="93"/>
                            <a:ext cx="73" cy="73"/>
                          </a:xfrm>
                          <a:prstGeom prst="rect">
                            <a:avLst/>
                          </a:prstGeom>
                          <a:solidFill>
                            <a:srgbClr val="9F1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160085" id="Group 4353" o:spid="_x0000_s1026" style="position:absolute;margin-left:299.15pt;margin-top:.7pt;width:3.65pt;height:7.55pt;z-index:5176;mso-position-horizontal-relative:page" coordorigin="5983,14" coordsize="73,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">
                <v:rect id="Rectangle 4354" o:spid="_x0000_s1027" style="position:absolute;left:5983;top:14;width:7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" fillcolor="#40dfd0" stroked="f">
                  <v:path arrowok="t"/>
                </v:rect>
                <v:rect id="Rectangle 4355" o:spid="_x0000_s1028" style="position:absolute;left:5983;top:93;width:7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" fillcolor="#9f1fef" stroked="f">
                  <v:path arrowok="t"/>
                </v:rect>
                <w10:wrap anchorx="page"/>
              </v:group>
            </w:pict>
          </mc:Fallback>
        </mc:AlternateContent>
      </w:r>
      <w:r>
        <w:rPr>
          <w:noProof/>
        </w:rPr>
        <mc:AlternateContent>
          <mc:Choice Requires="wpg">
            <w:drawing>
              <wp:anchor distT="0" distB="0" distL="114300" distR="114300" simplePos="0" relativeHeight="503108288" behindDoc="1" locked="0" layoutInCell="1" allowOverlap="1" wp14:anchorId="7CFB9C24" wp14:editId="5BA20B36">
                <wp:simplePos x="0" y="0"/>
                <wp:positionH relativeFrom="page">
                  <wp:posOffset>6345555</wp:posOffset>
                </wp:positionH>
                <wp:positionV relativeFrom="paragraph">
                  <wp:posOffset>14605</wp:posOffset>
                </wp:positionV>
                <wp:extent cx="46355" cy="95885"/>
                <wp:effectExtent l="0" t="0" r="0" b="0"/>
                <wp:wrapNone/>
                <wp:docPr id="1791" name="Group 4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95885"/>
                          <a:chOff x="9993" y="23"/>
                          <a:chExt cx="73" cy="151"/>
                        </a:xfrm>
                      </wpg:grpSpPr>
                      <wps:wsp>
                        <wps:cNvPr id="1792" name="Rectangle 4351"/>
                        <wps:cNvSpPr>
                          <a:spLocks/>
                        </wps:cNvSpPr>
                        <wps:spPr bwMode="auto">
                          <a:xfrm>
                            <a:off x="9993" y="23"/>
                            <a:ext cx="73" cy="73"/>
                          </a:xfrm>
                          <a:prstGeom prst="rect">
                            <a:avLst/>
                          </a:prstGeom>
                          <a:solidFill>
                            <a:srgbClr val="40DF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 name="Rectangle 4352"/>
                        <wps:cNvSpPr>
                          <a:spLocks/>
                        </wps:cNvSpPr>
                        <wps:spPr bwMode="auto">
                          <a:xfrm>
                            <a:off x="9993" y="102"/>
                            <a:ext cx="73" cy="73"/>
                          </a:xfrm>
                          <a:prstGeom prst="rect">
                            <a:avLst/>
                          </a:prstGeom>
                          <a:solidFill>
                            <a:srgbClr val="9F1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1C5E57" id="Group 4350" o:spid="_x0000_s1026" style="position:absolute;margin-left:499.65pt;margin-top:1.15pt;width:3.65pt;height:7.55pt;z-index:-208192;mso-position-horizontal-relative:page" coordorigin="9993,23" coordsize="73,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">
                <v:rect id="Rectangle 4351" o:spid="_x0000_s1027" style="position:absolute;left:9993;top:23;width:7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" fillcolor="#40dfd0" stroked="f">
                  <v:path arrowok="t"/>
                </v:rect>
                <v:rect id="Rectangle 4352" o:spid="_x0000_s1028" style="position:absolute;left:9993;top:102;width:73;height: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" fillcolor="#9f1fef" stroked="f">
                  <v:path arrowok="t"/>
                </v:rect>
                <w10:wrap anchorx="page"/>
              </v:group>
            </w:pict>
          </mc:Fallback>
        </mc:AlternateContent>
      </w:r>
      <w:r>
        <w:rPr>
          <w:noProof/>
        </w:rPr>
        <mc:AlternateContent>
          <mc:Choice Requires="wps">
            <w:drawing>
              <wp:anchor distT="0" distB="0" distL="114300" distR="114300" simplePos="0" relativeHeight="503108408" behindDoc="1" locked="0" layoutInCell="1" allowOverlap="1" wp14:anchorId="7294F373" wp14:editId="574C8500">
                <wp:simplePos x="0" y="0"/>
                <wp:positionH relativeFrom="page">
                  <wp:posOffset>3847465</wp:posOffset>
                </wp:positionH>
                <wp:positionV relativeFrom="paragraph">
                  <wp:posOffset>53340</wp:posOffset>
                </wp:positionV>
                <wp:extent cx="66675" cy="58420"/>
                <wp:effectExtent l="0" t="0" r="0" b="0"/>
                <wp:wrapNone/>
                <wp:docPr id="1790" name="Text Box 4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6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B1AE2" w14:textId="77777777" w:rsidR="005A72E5" w:rsidRDefault="005A72E5">
                            <w:pPr>
                              <w:spacing w:line="91" w:lineRule="exact"/>
                              <w:rPr>
                                <w:rFonts w:ascii="Arial"/>
                                <w:b/>
                                <w:sz w:val="8"/>
                              </w:rPr>
                            </w:pPr>
                            <w:r>
                              <w:rPr>
                                <w:rFonts w:ascii="Arial"/>
                                <w:b/>
                                <w:sz w:val="8"/>
                              </w:rPr>
                              <w:t>SF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4F373" id="Text Box 4349" o:spid="_x0000_s1545" type="#_x0000_t202" style="position:absolute;left:0;text-align:left;margin-left:302.95pt;margin-top:4.2pt;width:5.25pt;height:4.6pt;z-index:-208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EfpQIAAJ0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" filled="f" stroked="f">
                <v:path arrowok="t"/>
                <v:textbox inset="0,0,0,0">
                  <w:txbxContent>
                    <w:p w14:paraId="422B1AE2" w14:textId="77777777" w:rsidR="005A72E5" w:rsidRDefault="005A72E5">
                      <w:pPr>
                        <w:spacing w:line="91" w:lineRule="exact"/>
                        <w:rPr>
                          <w:rFonts w:ascii="Arial"/>
                          <w:b/>
                          <w:sz w:val="8"/>
                        </w:rPr>
                      </w:pPr>
                      <w:r>
                        <w:rPr>
                          <w:rFonts w:ascii="Arial"/>
                          <w:b/>
                          <w:sz w:val="8"/>
                        </w:rPr>
                        <w:t>SF</w:t>
                      </w:r>
                    </w:p>
                  </w:txbxContent>
                </v:textbox>
                <w10:wrap anchorx="page"/>
              </v:shape>
            </w:pict>
          </mc:Fallback>
        </mc:AlternateContent>
      </w:r>
      <w:r>
        <w:rPr>
          <w:noProof/>
        </w:rPr>
        <mc:AlternateContent>
          <mc:Choice Requires="wps">
            <w:drawing>
              <wp:anchor distT="0" distB="0" distL="114300" distR="114300" simplePos="0" relativeHeight="503108432" behindDoc="1" locked="0" layoutInCell="1" allowOverlap="1" wp14:anchorId="2D974584" wp14:editId="1F529DBD">
                <wp:simplePos x="0" y="0"/>
                <wp:positionH relativeFrom="page">
                  <wp:posOffset>6393180</wp:posOffset>
                </wp:positionH>
                <wp:positionV relativeFrom="paragraph">
                  <wp:posOffset>59055</wp:posOffset>
                </wp:positionV>
                <wp:extent cx="66675" cy="58420"/>
                <wp:effectExtent l="0" t="0" r="0" b="0"/>
                <wp:wrapNone/>
                <wp:docPr id="1789" name="Text Box 4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6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E3EF6" w14:textId="77777777" w:rsidR="005A72E5" w:rsidRDefault="005A72E5">
                            <w:pPr>
                              <w:spacing w:line="91" w:lineRule="exact"/>
                              <w:rPr>
                                <w:rFonts w:ascii="Arial"/>
                                <w:b/>
                                <w:sz w:val="8"/>
                              </w:rPr>
                            </w:pPr>
                            <w:r>
                              <w:rPr>
                                <w:rFonts w:ascii="Arial"/>
                                <w:b/>
                                <w:sz w:val="8"/>
                              </w:rPr>
                              <w:t>SF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74584" id="Text Box 4348" o:spid="_x0000_s1546" type="#_x0000_t202" style="position:absolute;left:0;text-align:left;margin-left:503.4pt;margin-top:4.65pt;width:5.25pt;height:4.6pt;z-index:-20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7HrpQIAAJ0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" filled="f" stroked="f">
                <v:path arrowok="t"/>
                <v:textbox inset="0,0,0,0">
                  <w:txbxContent>
                    <w:p w14:paraId="156E3EF6" w14:textId="77777777" w:rsidR="005A72E5" w:rsidRDefault="005A72E5">
                      <w:pPr>
                        <w:spacing w:line="91" w:lineRule="exact"/>
                        <w:rPr>
                          <w:rFonts w:ascii="Arial"/>
                          <w:b/>
                          <w:sz w:val="8"/>
                        </w:rPr>
                      </w:pPr>
                      <w:r>
                        <w:rPr>
                          <w:rFonts w:ascii="Arial"/>
                          <w:b/>
                          <w:sz w:val="8"/>
                        </w:rPr>
                        <w:t>SF</w:t>
                      </w:r>
                    </w:p>
                  </w:txbxContent>
                </v:textbox>
                <w10:wrap anchorx="page"/>
              </v:shape>
            </w:pict>
          </mc:Fallback>
        </mc:AlternateContent>
      </w:r>
      <w:r w:rsidR="009B75EF">
        <w:rPr>
          <w:rFonts w:ascii="Arial"/>
          <w:b/>
          <w:w w:val="105"/>
          <w:position w:val="5"/>
          <w:sz w:val="8"/>
        </w:rPr>
        <w:t>PB</w:t>
      </w:r>
      <w:r w:rsidR="009B75EF">
        <w:rPr>
          <w:rFonts w:ascii="Arial"/>
          <w:b/>
          <w:w w:val="105"/>
          <w:position w:val="5"/>
          <w:sz w:val="8"/>
        </w:rPr>
        <w:tab/>
      </w:r>
      <w:r w:rsidR="009B75EF">
        <w:rPr>
          <w:rFonts w:ascii="Arial"/>
          <w:color w:val="4D4D4D"/>
          <w:w w:val="105"/>
          <w:sz w:val="7"/>
        </w:rPr>
        <w:t>Phospholipase</w:t>
      </w:r>
      <w:r w:rsidR="009B75EF">
        <w:rPr>
          <w:rFonts w:ascii="Arial"/>
          <w:color w:val="4D4D4D"/>
          <w:spacing w:val="-3"/>
          <w:w w:val="105"/>
          <w:sz w:val="7"/>
        </w:rPr>
        <w:t xml:space="preserve"> </w:t>
      </w:r>
      <w:r w:rsidR="009B75EF">
        <w:rPr>
          <w:rFonts w:ascii="Arial"/>
          <w:color w:val="4D4D4D"/>
          <w:w w:val="105"/>
          <w:sz w:val="7"/>
        </w:rPr>
        <w:t>D</w:t>
      </w:r>
      <w:r w:rsidR="009B75EF">
        <w:rPr>
          <w:rFonts w:ascii="Arial"/>
          <w:color w:val="4D4D4D"/>
          <w:spacing w:val="-2"/>
          <w:w w:val="105"/>
          <w:sz w:val="7"/>
        </w:rPr>
        <w:t xml:space="preserve"> </w:t>
      </w:r>
      <w:proofErr w:type="spellStart"/>
      <w:r w:rsidR="009B75EF">
        <w:rPr>
          <w:rFonts w:ascii="Arial"/>
          <w:color w:val="4D4D4D"/>
          <w:w w:val="105"/>
          <w:sz w:val="7"/>
        </w:rPr>
        <w:t>signalling</w:t>
      </w:r>
      <w:proofErr w:type="spellEnd"/>
      <w:r w:rsidR="009B75EF">
        <w:rPr>
          <w:rFonts w:ascii="Arial"/>
          <w:color w:val="4D4D4D"/>
          <w:w w:val="105"/>
          <w:sz w:val="7"/>
        </w:rPr>
        <w:tab/>
      </w:r>
      <w:r w:rsidR="009B75EF">
        <w:rPr>
          <w:rFonts w:ascii="Arial"/>
          <w:b/>
          <w:w w:val="105"/>
          <w:position w:val="4"/>
          <w:sz w:val="8"/>
        </w:rPr>
        <w:t>PB</w:t>
      </w:r>
    </w:p>
    <w:p w14:paraId="54C748DB" w14:textId="77777777" w:rsidR="005313F1" w:rsidRDefault="005313F1">
      <w:pPr>
        <w:pStyle w:val="BodyText"/>
        <w:rPr>
          <w:rFonts w:ascii="Arial"/>
          <w:b/>
          <w:sz w:val="12"/>
        </w:rPr>
      </w:pPr>
    </w:p>
    <w:p w14:paraId="7C42D963" w14:textId="77777777" w:rsidR="005313F1" w:rsidRDefault="005313F1">
      <w:pPr>
        <w:pStyle w:val="BodyText"/>
        <w:spacing w:before="10"/>
        <w:rPr>
          <w:rFonts w:ascii="Arial"/>
          <w:b/>
          <w:sz w:val="9"/>
        </w:rPr>
      </w:pPr>
    </w:p>
    <w:p w14:paraId="2B9AB762" w14:textId="77777777" w:rsidR="005313F1" w:rsidRDefault="009B75EF">
      <w:pPr>
        <w:ind w:left="2074"/>
        <w:rPr>
          <w:rFonts w:ascii="Arial"/>
          <w:sz w:val="7"/>
        </w:rPr>
      </w:pPr>
      <w:r>
        <w:rPr>
          <w:rFonts w:ascii="Arial"/>
          <w:color w:val="4D4D4D"/>
          <w:w w:val="105"/>
          <w:sz w:val="7"/>
        </w:rPr>
        <w:t xml:space="preserve">Chemokine </w:t>
      </w:r>
      <w:proofErr w:type="spellStart"/>
      <w:r>
        <w:rPr>
          <w:rFonts w:ascii="Arial"/>
          <w:color w:val="4D4D4D"/>
          <w:w w:val="105"/>
          <w:sz w:val="7"/>
        </w:rPr>
        <w:t>signalling</w:t>
      </w:r>
      <w:proofErr w:type="spellEnd"/>
    </w:p>
    <w:p w14:paraId="6979ED5C" w14:textId="77777777" w:rsidR="005313F1" w:rsidRDefault="005313F1">
      <w:pPr>
        <w:rPr>
          <w:rFonts w:ascii="Arial"/>
          <w:sz w:val="7"/>
        </w:rPr>
        <w:sectPr w:rsidR="005313F1">
          <w:type w:val="continuous"/>
          <w:pgSz w:w="11910" w:h="16840"/>
          <w:pgMar w:top="1580" w:right="0" w:bottom="560" w:left="1680" w:header="720" w:footer="720" w:gutter="0"/>
          <w:cols w:num="2" w:space="720" w:equalWidth="0">
            <w:col w:w="2308" w:space="1041"/>
            <w:col w:w="6881"/>
          </w:cols>
        </w:sectPr>
      </w:pPr>
    </w:p>
    <w:p w14:paraId="0593DC8F" w14:textId="77777777" w:rsidR="005313F1" w:rsidRDefault="009B75EF">
      <w:pPr>
        <w:spacing w:line="80" w:lineRule="exact"/>
        <w:ind w:right="38"/>
        <w:jc w:val="right"/>
        <w:rPr>
          <w:rFonts w:ascii="Arial" w:hAnsi="Arial"/>
          <w:sz w:val="7"/>
        </w:rPr>
      </w:pPr>
      <w:r>
        <w:rPr>
          <w:rFonts w:ascii="Arial" w:hAnsi="Arial"/>
          <w:color w:val="4D4D4D"/>
          <w:w w:val="105"/>
          <w:sz w:val="7"/>
        </w:rPr>
        <w:t>NF−kB</w:t>
      </w:r>
      <w:r>
        <w:rPr>
          <w:rFonts w:ascii="Arial" w:hAnsi="Arial"/>
          <w:color w:val="4D4D4D"/>
          <w:spacing w:val="-11"/>
          <w:w w:val="105"/>
          <w:sz w:val="7"/>
        </w:rPr>
        <w:t xml:space="preserve"> </w:t>
      </w:r>
      <w:proofErr w:type="spellStart"/>
      <w:r>
        <w:rPr>
          <w:rFonts w:ascii="Arial" w:hAnsi="Arial"/>
          <w:color w:val="4D4D4D"/>
          <w:w w:val="105"/>
          <w:sz w:val="7"/>
        </w:rPr>
        <w:t>signalling</w:t>
      </w:r>
      <w:proofErr w:type="spellEnd"/>
    </w:p>
    <w:p w14:paraId="14811046" w14:textId="77777777" w:rsidR="005313F1" w:rsidRDefault="005313F1">
      <w:pPr>
        <w:pStyle w:val="BodyText"/>
        <w:spacing w:before="8"/>
        <w:rPr>
          <w:rFonts w:ascii="Arial"/>
          <w:sz w:val="8"/>
        </w:rPr>
      </w:pPr>
    </w:p>
    <w:p w14:paraId="365A1B5B" w14:textId="77777777" w:rsidR="005313F1" w:rsidRDefault="009B75EF">
      <w:pPr>
        <w:ind w:right="42"/>
        <w:jc w:val="right"/>
        <w:rPr>
          <w:rFonts w:ascii="Arial"/>
          <w:sz w:val="7"/>
        </w:rPr>
      </w:pPr>
      <w:r>
        <w:rPr>
          <w:rFonts w:ascii="Arial"/>
          <w:color w:val="4D4D4D"/>
          <w:w w:val="105"/>
          <w:sz w:val="7"/>
        </w:rPr>
        <w:t>Platelet</w:t>
      </w:r>
      <w:r>
        <w:rPr>
          <w:rFonts w:ascii="Arial"/>
          <w:color w:val="4D4D4D"/>
          <w:spacing w:val="-10"/>
          <w:w w:val="105"/>
          <w:sz w:val="7"/>
        </w:rPr>
        <w:t xml:space="preserve"> </w:t>
      </w:r>
      <w:r>
        <w:rPr>
          <w:rFonts w:ascii="Arial"/>
          <w:color w:val="4D4D4D"/>
          <w:w w:val="105"/>
          <w:sz w:val="7"/>
        </w:rPr>
        <w:t>activation</w:t>
      </w:r>
    </w:p>
    <w:p w14:paraId="39D8484D" w14:textId="77777777" w:rsidR="005313F1" w:rsidRDefault="009B75EF">
      <w:pPr>
        <w:pStyle w:val="BodyText"/>
        <w:spacing w:before="2"/>
        <w:rPr>
          <w:rFonts w:ascii="Arial"/>
          <w:sz w:val="11"/>
        </w:rPr>
      </w:pPr>
      <w:r>
        <w:br w:type="column"/>
      </w:r>
    </w:p>
    <w:p w14:paraId="395A8E6F" w14:textId="77777777" w:rsidR="005313F1" w:rsidRDefault="009B75EF">
      <w:pPr>
        <w:ind w:left="1698"/>
        <w:rPr>
          <w:rFonts w:ascii="Arial" w:hAnsi="Arial"/>
          <w:sz w:val="7"/>
        </w:rPr>
      </w:pPr>
      <w:r>
        <w:rPr>
          <w:rFonts w:ascii="Arial" w:hAnsi="Arial"/>
          <w:color w:val="4D4D4D"/>
          <w:w w:val="105"/>
          <w:sz w:val="7"/>
        </w:rPr>
        <w:t xml:space="preserve">PI3K−Akt </w:t>
      </w:r>
      <w:proofErr w:type="spellStart"/>
      <w:r>
        <w:rPr>
          <w:rFonts w:ascii="Arial" w:hAnsi="Arial"/>
          <w:color w:val="4D4D4D"/>
          <w:w w:val="105"/>
          <w:sz w:val="7"/>
        </w:rPr>
        <w:t>signalling</w:t>
      </w:r>
      <w:proofErr w:type="spellEnd"/>
      <w:r>
        <w:rPr>
          <w:rFonts w:ascii="Arial" w:hAnsi="Arial"/>
          <w:color w:val="4D4D4D"/>
          <w:w w:val="105"/>
          <w:sz w:val="7"/>
        </w:rPr>
        <w:t xml:space="preserve"> pathway</w:t>
      </w:r>
    </w:p>
    <w:p w14:paraId="621717B5" w14:textId="77777777" w:rsidR="005313F1" w:rsidRDefault="005313F1">
      <w:pPr>
        <w:rPr>
          <w:rFonts w:ascii="Arial" w:hAnsi="Arial"/>
          <w:sz w:val="7"/>
        </w:rPr>
        <w:sectPr w:rsidR="005313F1">
          <w:type w:val="continuous"/>
          <w:pgSz w:w="11910" w:h="16840"/>
          <w:pgMar w:top="1580" w:right="0" w:bottom="560" w:left="1680" w:header="720" w:footer="720" w:gutter="0"/>
          <w:cols w:num="2" w:space="720" w:equalWidth="0">
            <w:col w:w="2313" w:space="1202"/>
            <w:col w:w="6715"/>
          </w:cols>
        </w:sectPr>
      </w:pPr>
    </w:p>
    <w:p w14:paraId="2AF55D5C" w14:textId="77777777" w:rsidR="005313F1" w:rsidRDefault="005313F1">
      <w:pPr>
        <w:pStyle w:val="BodyText"/>
        <w:spacing w:before="8"/>
        <w:rPr>
          <w:rFonts w:ascii="Arial"/>
          <w:sz w:val="8"/>
        </w:rPr>
      </w:pPr>
    </w:p>
    <w:p w14:paraId="220B6DC3" w14:textId="77777777" w:rsidR="005313F1" w:rsidRDefault="009B75EF">
      <w:pPr>
        <w:spacing w:before="1"/>
        <w:jc w:val="right"/>
        <w:rPr>
          <w:rFonts w:ascii="Arial" w:hAnsi="Arial"/>
          <w:sz w:val="7"/>
        </w:rPr>
      </w:pPr>
      <w:r>
        <w:rPr>
          <w:rFonts w:ascii="Arial" w:hAnsi="Arial"/>
          <w:color w:val="4D4D4D"/>
          <w:w w:val="105"/>
          <w:sz w:val="7"/>
        </w:rPr>
        <w:t>IL−3, 5 and GM−CSF</w:t>
      </w:r>
      <w:r>
        <w:rPr>
          <w:rFonts w:ascii="Arial" w:hAnsi="Arial"/>
          <w:color w:val="4D4D4D"/>
          <w:spacing w:val="-15"/>
          <w:w w:val="105"/>
          <w:sz w:val="7"/>
        </w:rPr>
        <w:t xml:space="preserve"> </w:t>
      </w:r>
      <w:proofErr w:type="spellStart"/>
      <w:r>
        <w:rPr>
          <w:rFonts w:ascii="Arial" w:hAnsi="Arial"/>
          <w:color w:val="4D4D4D"/>
          <w:w w:val="105"/>
          <w:sz w:val="7"/>
        </w:rPr>
        <w:t>signalling</w:t>
      </w:r>
      <w:proofErr w:type="spellEnd"/>
    </w:p>
    <w:p w14:paraId="2B7E956D" w14:textId="77777777" w:rsidR="005313F1" w:rsidRDefault="005313F1">
      <w:pPr>
        <w:pStyle w:val="BodyText"/>
        <w:spacing w:before="8"/>
        <w:rPr>
          <w:rFonts w:ascii="Arial"/>
          <w:sz w:val="8"/>
        </w:rPr>
      </w:pPr>
    </w:p>
    <w:p w14:paraId="32374A4B" w14:textId="77777777" w:rsidR="005313F1" w:rsidRDefault="009B75EF">
      <w:pPr>
        <w:ind w:right="1"/>
        <w:jc w:val="right"/>
        <w:rPr>
          <w:rFonts w:ascii="Arial"/>
          <w:sz w:val="7"/>
        </w:rPr>
      </w:pPr>
      <w:proofErr w:type="spellStart"/>
      <w:r>
        <w:rPr>
          <w:rFonts w:ascii="Arial"/>
          <w:color w:val="4D4D4D"/>
          <w:w w:val="105"/>
          <w:sz w:val="7"/>
        </w:rPr>
        <w:t>Signalling</w:t>
      </w:r>
      <w:proofErr w:type="spellEnd"/>
      <w:r>
        <w:rPr>
          <w:rFonts w:ascii="Arial"/>
          <w:color w:val="4D4D4D"/>
          <w:w w:val="105"/>
          <w:sz w:val="7"/>
        </w:rPr>
        <w:t xml:space="preserve"> by</w:t>
      </w:r>
      <w:r>
        <w:rPr>
          <w:rFonts w:ascii="Arial"/>
          <w:color w:val="4D4D4D"/>
          <w:spacing w:val="-9"/>
          <w:w w:val="105"/>
          <w:sz w:val="7"/>
        </w:rPr>
        <w:t xml:space="preserve"> </w:t>
      </w:r>
      <w:r>
        <w:rPr>
          <w:rFonts w:ascii="Arial"/>
          <w:color w:val="4D4D4D"/>
          <w:w w:val="105"/>
          <w:sz w:val="7"/>
        </w:rPr>
        <w:t>ILs</w:t>
      </w:r>
    </w:p>
    <w:p w14:paraId="0E29F4F8" w14:textId="77777777" w:rsidR="005313F1" w:rsidRDefault="009B75EF">
      <w:pPr>
        <w:pStyle w:val="BodyText"/>
        <w:rPr>
          <w:rFonts w:ascii="Arial"/>
          <w:sz w:val="8"/>
        </w:rPr>
      </w:pPr>
      <w:r>
        <w:br w:type="column"/>
      </w:r>
    </w:p>
    <w:p w14:paraId="7AA779C6" w14:textId="77777777" w:rsidR="005313F1" w:rsidRDefault="005313F1">
      <w:pPr>
        <w:pStyle w:val="BodyText"/>
        <w:rPr>
          <w:rFonts w:ascii="Arial"/>
          <w:sz w:val="8"/>
        </w:rPr>
      </w:pPr>
    </w:p>
    <w:p w14:paraId="05F79D2A" w14:textId="77777777" w:rsidR="005313F1" w:rsidRDefault="005313F1">
      <w:pPr>
        <w:pStyle w:val="BodyText"/>
        <w:rPr>
          <w:rFonts w:ascii="Arial"/>
          <w:sz w:val="8"/>
        </w:rPr>
      </w:pPr>
    </w:p>
    <w:p w14:paraId="07550E08" w14:textId="77777777" w:rsidR="005313F1" w:rsidRDefault="005313F1">
      <w:pPr>
        <w:pStyle w:val="BodyText"/>
        <w:rPr>
          <w:rFonts w:ascii="Arial"/>
          <w:sz w:val="8"/>
        </w:rPr>
      </w:pPr>
    </w:p>
    <w:p w14:paraId="6507FE1A" w14:textId="77777777" w:rsidR="005313F1" w:rsidRDefault="009B75EF">
      <w:pPr>
        <w:tabs>
          <w:tab w:val="left" w:pos="342"/>
          <w:tab w:val="left" w:pos="636"/>
          <w:tab w:val="left" w:pos="929"/>
          <w:tab w:val="left" w:pos="1222"/>
          <w:tab w:val="left" w:pos="1515"/>
          <w:tab w:val="left" w:pos="1809"/>
        </w:tabs>
        <w:spacing w:before="71"/>
        <w:ind w:left="49"/>
        <w:rPr>
          <w:rFonts w:ascii="Arial"/>
          <w:sz w:val="7"/>
        </w:rPr>
      </w:pPr>
      <w:r>
        <w:rPr>
          <w:rFonts w:ascii="Arial"/>
          <w:color w:val="4D4D4D"/>
          <w:w w:val="105"/>
          <w:sz w:val="7"/>
        </w:rPr>
        <w:t>0</w:t>
      </w:r>
      <w:r>
        <w:rPr>
          <w:rFonts w:ascii="Arial"/>
          <w:color w:val="4D4D4D"/>
          <w:w w:val="105"/>
          <w:sz w:val="7"/>
        </w:rPr>
        <w:tab/>
        <w:t>1</w:t>
      </w:r>
      <w:r>
        <w:rPr>
          <w:rFonts w:ascii="Arial"/>
          <w:color w:val="4D4D4D"/>
          <w:w w:val="105"/>
          <w:sz w:val="7"/>
        </w:rPr>
        <w:tab/>
        <w:t>2</w:t>
      </w:r>
      <w:r>
        <w:rPr>
          <w:rFonts w:ascii="Arial"/>
          <w:color w:val="4D4D4D"/>
          <w:w w:val="105"/>
          <w:sz w:val="7"/>
        </w:rPr>
        <w:tab/>
        <w:t>3</w:t>
      </w:r>
      <w:r>
        <w:rPr>
          <w:rFonts w:ascii="Arial"/>
          <w:color w:val="4D4D4D"/>
          <w:w w:val="105"/>
          <w:sz w:val="7"/>
        </w:rPr>
        <w:tab/>
        <w:t>4</w:t>
      </w:r>
      <w:r>
        <w:rPr>
          <w:rFonts w:ascii="Arial"/>
          <w:color w:val="4D4D4D"/>
          <w:w w:val="105"/>
          <w:sz w:val="7"/>
        </w:rPr>
        <w:tab/>
        <w:t>5</w:t>
      </w:r>
      <w:r>
        <w:rPr>
          <w:rFonts w:ascii="Arial"/>
          <w:color w:val="4D4D4D"/>
          <w:w w:val="105"/>
          <w:sz w:val="7"/>
        </w:rPr>
        <w:tab/>
        <w:t>6</w:t>
      </w:r>
    </w:p>
    <w:p w14:paraId="7EAC2A4C" w14:textId="77777777" w:rsidR="005313F1" w:rsidRDefault="009B75EF">
      <w:pPr>
        <w:spacing w:before="42" w:line="101" w:lineRule="exact"/>
        <w:ind w:left="571" w:right="238"/>
        <w:jc w:val="center"/>
        <w:rPr>
          <w:rFonts w:ascii="Arial"/>
          <w:b/>
          <w:sz w:val="9"/>
        </w:rPr>
      </w:pPr>
      <w:r>
        <w:rPr>
          <w:rFonts w:ascii="Arial"/>
          <w:b/>
          <w:sz w:val="9"/>
        </w:rPr>
        <w:t>Enrichment significance</w:t>
      </w:r>
    </w:p>
    <w:p w14:paraId="2DDF934E" w14:textId="77777777" w:rsidR="005313F1" w:rsidRDefault="009B75EF">
      <w:pPr>
        <w:spacing w:line="122" w:lineRule="exact"/>
        <w:ind w:left="571" w:right="229"/>
        <w:jc w:val="center"/>
        <w:rPr>
          <w:rFonts w:ascii="Arial" w:hAnsi="Arial"/>
          <w:b/>
          <w:sz w:val="9"/>
        </w:rPr>
      </w:pPr>
      <w:r>
        <w:rPr>
          <w:rFonts w:ascii="Arial" w:hAnsi="Arial"/>
          <w:b/>
          <w:sz w:val="9"/>
        </w:rPr>
        <w:t>(−log</w:t>
      </w:r>
      <w:r>
        <w:rPr>
          <w:rFonts w:ascii="Arial" w:hAnsi="Arial"/>
          <w:b/>
          <w:position w:val="-2"/>
          <w:sz w:val="5"/>
        </w:rPr>
        <w:t>10</w:t>
      </w:r>
      <w:r>
        <w:rPr>
          <w:rFonts w:ascii="Arial" w:hAnsi="Arial"/>
          <w:b/>
          <w:sz w:val="9"/>
        </w:rPr>
        <w:t>FDR)</w:t>
      </w:r>
    </w:p>
    <w:p w14:paraId="7522EE2D" w14:textId="77777777" w:rsidR="005313F1" w:rsidRDefault="005313F1">
      <w:pPr>
        <w:pStyle w:val="BodyText"/>
        <w:spacing w:before="2"/>
        <w:rPr>
          <w:rFonts w:ascii="Arial"/>
          <w:b/>
          <w:sz w:val="14"/>
        </w:rPr>
      </w:pPr>
    </w:p>
    <w:p w14:paraId="58182231" w14:textId="77777777" w:rsidR="005313F1" w:rsidRDefault="009B75EF">
      <w:pPr>
        <w:ind w:left="170"/>
      </w:pPr>
      <w:r>
        <w:rPr>
          <w:w w:val="120"/>
        </w:rPr>
        <w:t>(a)</w:t>
      </w:r>
    </w:p>
    <w:p w14:paraId="30E496BB" w14:textId="77777777" w:rsidR="005313F1" w:rsidRDefault="009B75EF">
      <w:pPr>
        <w:pStyle w:val="BodyText"/>
        <w:rPr>
          <w:sz w:val="8"/>
        </w:rPr>
      </w:pPr>
      <w:r>
        <w:br w:type="column"/>
      </w:r>
    </w:p>
    <w:p w14:paraId="4C77511C" w14:textId="77777777" w:rsidR="005313F1" w:rsidRDefault="005313F1">
      <w:pPr>
        <w:pStyle w:val="BodyText"/>
        <w:spacing w:before="5"/>
        <w:rPr>
          <w:sz w:val="9"/>
        </w:rPr>
      </w:pPr>
    </w:p>
    <w:p w14:paraId="186F7C76" w14:textId="77777777" w:rsidR="005313F1" w:rsidRDefault="009B75EF">
      <w:pPr>
        <w:jc w:val="right"/>
        <w:rPr>
          <w:rFonts w:ascii="Arial"/>
          <w:sz w:val="7"/>
        </w:rPr>
      </w:pPr>
      <w:proofErr w:type="spellStart"/>
      <w:r>
        <w:rPr>
          <w:rFonts w:ascii="Arial"/>
          <w:color w:val="4D4D4D"/>
          <w:w w:val="105"/>
          <w:sz w:val="7"/>
        </w:rPr>
        <w:t>Signalling</w:t>
      </w:r>
      <w:proofErr w:type="spellEnd"/>
      <w:r>
        <w:rPr>
          <w:rFonts w:ascii="Arial"/>
          <w:color w:val="4D4D4D"/>
          <w:w w:val="105"/>
          <w:sz w:val="7"/>
        </w:rPr>
        <w:t xml:space="preserve"> by ILs</w:t>
      </w:r>
    </w:p>
    <w:p w14:paraId="080673D1" w14:textId="77777777" w:rsidR="005313F1" w:rsidRDefault="009B75EF">
      <w:pPr>
        <w:pStyle w:val="BodyText"/>
        <w:rPr>
          <w:rFonts w:ascii="Arial"/>
          <w:sz w:val="8"/>
        </w:rPr>
      </w:pPr>
      <w:r>
        <w:br w:type="column"/>
      </w:r>
    </w:p>
    <w:p w14:paraId="7A95CE32" w14:textId="77777777" w:rsidR="005313F1" w:rsidRDefault="005313F1">
      <w:pPr>
        <w:pStyle w:val="BodyText"/>
        <w:rPr>
          <w:rFonts w:ascii="Arial"/>
          <w:sz w:val="8"/>
        </w:rPr>
      </w:pPr>
    </w:p>
    <w:p w14:paraId="601459FC" w14:textId="77777777" w:rsidR="005313F1" w:rsidRDefault="005313F1">
      <w:pPr>
        <w:pStyle w:val="BodyText"/>
        <w:rPr>
          <w:rFonts w:ascii="Arial"/>
          <w:sz w:val="8"/>
        </w:rPr>
      </w:pPr>
    </w:p>
    <w:p w14:paraId="07CD0246" w14:textId="77777777" w:rsidR="005313F1" w:rsidRDefault="005313F1">
      <w:pPr>
        <w:pStyle w:val="BodyText"/>
        <w:rPr>
          <w:rFonts w:ascii="Arial"/>
          <w:sz w:val="8"/>
        </w:rPr>
      </w:pPr>
    </w:p>
    <w:p w14:paraId="5EDCF638" w14:textId="77777777" w:rsidR="005313F1" w:rsidRDefault="005313F1">
      <w:pPr>
        <w:pStyle w:val="BodyText"/>
        <w:spacing w:before="11"/>
        <w:rPr>
          <w:rFonts w:ascii="Arial"/>
          <w:sz w:val="6"/>
        </w:rPr>
      </w:pPr>
    </w:p>
    <w:p w14:paraId="5DDEA46C" w14:textId="77777777" w:rsidR="005313F1" w:rsidRDefault="009B75EF">
      <w:pPr>
        <w:tabs>
          <w:tab w:val="left" w:pos="315"/>
          <w:tab w:val="left" w:pos="630"/>
          <w:tab w:val="left" w:pos="946"/>
          <w:tab w:val="left" w:pos="1261"/>
          <w:tab w:val="left" w:pos="1577"/>
          <w:tab w:val="left" w:pos="1892"/>
        </w:tabs>
        <w:ind w:right="1962"/>
        <w:jc w:val="center"/>
        <w:rPr>
          <w:rFonts w:ascii="Arial"/>
          <w:sz w:val="7"/>
        </w:rPr>
      </w:pPr>
      <w:r>
        <w:rPr>
          <w:rFonts w:ascii="Arial"/>
          <w:color w:val="4D4D4D"/>
          <w:w w:val="105"/>
          <w:sz w:val="7"/>
        </w:rPr>
        <w:t>0</w:t>
      </w:r>
      <w:r>
        <w:rPr>
          <w:rFonts w:ascii="Arial"/>
          <w:color w:val="4D4D4D"/>
          <w:w w:val="105"/>
          <w:sz w:val="7"/>
        </w:rPr>
        <w:tab/>
        <w:t>1</w:t>
      </w:r>
      <w:r>
        <w:rPr>
          <w:rFonts w:ascii="Arial"/>
          <w:color w:val="4D4D4D"/>
          <w:w w:val="105"/>
          <w:sz w:val="7"/>
        </w:rPr>
        <w:tab/>
        <w:t>2</w:t>
      </w:r>
      <w:r>
        <w:rPr>
          <w:rFonts w:ascii="Arial"/>
          <w:color w:val="4D4D4D"/>
          <w:w w:val="105"/>
          <w:sz w:val="7"/>
        </w:rPr>
        <w:tab/>
        <w:t>3</w:t>
      </w:r>
      <w:r>
        <w:rPr>
          <w:rFonts w:ascii="Arial"/>
          <w:color w:val="4D4D4D"/>
          <w:w w:val="105"/>
          <w:sz w:val="7"/>
        </w:rPr>
        <w:tab/>
        <w:t>4</w:t>
      </w:r>
      <w:r>
        <w:rPr>
          <w:rFonts w:ascii="Arial"/>
          <w:color w:val="4D4D4D"/>
          <w:w w:val="105"/>
          <w:sz w:val="7"/>
        </w:rPr>
        <w:tab/>
        <w:t>5</w:t>
      </w:r>
      <w:r>
        <w:rPr>
          <w:rFonts w:ascii="Arial"/>
          <w:color w:val="4D4D4D"/>
          <w:w w:val="105"/>
          <w:sz w:val="7"/>
        </w:rPr>
        <w:tab/>
        <w:t>6</w:t>
      </w:r>
    </w:p>
    <w:p w14:paraId="4156BA85" w14:textId="77777777" w:rsidR="005313F1" w:rsidRDefault="009B75EF">
      <w:pPr>
        <w:spacing w:before="42" w:line="101" w:lineRule="exact"/>
        <w:ind w:right="1840"/>
        <w:jc w:val="center"/>
        <w:rPr>
          <w:rFonts w:ascii="Arial"/>
          <w:b/>
          <w:sz w:val="9"/>
        </w:rPr>
      </w:pPr>
      <w:r>
        <w:rPr>
          <w:rFonts w:ascii="Arial"/>
          <w:b/>
          <w:sz w:val="9"/>
        </w:rPr>
        <w:t>Enrichment significance</w:t>
      </w:r>
    </w:p>
    <w:p w14:paraId="373E60C0" w14:textId="77777777" w:rsidR="005313F1" w:rsidRDefault="009B75EF">
      <w:pPr>
        <w:spacing w:line="122" w:lineRule="exact"/>
        <w:ind w:right="1831"/>
        <w:jc w:val="center"/>
        <w:rPr>
          <w:rFonts w:ascii="Arial" w:hAnsi="Arial"/>
          <w:b/>
          <w:sz w:val="9"/>
        </w:rPr>
      </w:pPr>
      <w:r>
        <w:rPr>
          <w:rFonts w:ascii="Arial" w:hAnsi="Arial"/>
          <w:b/>
          <w:sz w:val="9"/>
        </w:rPr>
        <w:t>(−log</w:t>
      </w:r>
      <w:r>
        <w:rPr>
          <w:rFonts w:ascii="Arial" w:hAnsi="Arial"/>
          <w:b/>
          <w:position w:val="-2"/>
          <w:sz w:val="5"/>
        </w:rPr>
        <w:t>10</w:t>
      </w:r>
      <w:r>
        <w:rPr>
          <w:rFonts w:ascii="Arial" w:hAnsi="Arial"/>
          <w:b/>
          <w:sz w:val="9"/>
        </w:rPr>
        <w:t>FDR)</w:t>
      </w:r>
    </w:p>
    <w:p w14:paraId="6F1276D2" w14:textId="77777777" w:rsidR="005313F1" w:rsidRDefault="005313F1">
      <w:pPr>
        <w:pStyle w:val="BodyText"/>
        <w:spacing w:before="5"/>
        <w:rPr>
          <w:rFonts w:ascii="Arial"/>
          <w:b/>
          <w:sz w:val="13"/>
        </w:rPr>
      </w:pPr>
    </w:p>
    <w:p w14:paraId="326544A9" w14:textId="77777777" w:rsidR="005313F1" w:rsidRDefault="009B75EF">
      <w:pPr>
        <w:ind w:left="350"/>
      </w:pPr>
      <w:r>
        <w:rPr>
          <w:w w:val="120"/>
        </w:rPr>
        <w:t>(b)</w:t>
      </w:r>
    </w:p>
    <w:p w14:paraId="7207D04C" w14:textId="77777777" w:rsidR="005313F1" w:rsidRDefault="005313F1">
      <w:pPr>
        <w:sectPr w:rsidR="005313F1">
          <w:type w:val="continuous"/>
          <w:pgSz w:w="11910" w:h="16840"/>
          <w:pgMar w:top="1580" w:right="0" w:bottom="560" w:left="1680" w:header="720" w:footer="720" w:gutter="0"/>
          <w:cols w:num="4" w:space="720" w:equalWidth="0">
            <w:col w:w="2268" w:space="40"/>
            <w:col w:w="1890" w:space="108"/>
            <w:col w:w="1781" w:space="40"/>
            <w:col w:w="4103"/>
          </w:cols>
        </w:sectPr>
      </w:pPr>
    </w:p>
    <w:p w14:paraId="30CEE9B3" w14:textId="77777777" w:rsidR="005313F1" w:rsidRDefault="005313F1">
      <w:pPr>
        <w:pStyle w:val="BodyText"/>
        <w:spacing w:before="10"/>
        <w:rPr>
          <w:sz w:val="11"/>
        </w:rPr>
      </w:pPr>
    </w:p>
    <w:p w14:paraId="0CE835B2" w14:textId="77777777" w:rsidR="005313F1" w:rsidRDefault="009B75EF">
      <w:pPr>
        <w:ind w:left="3324"/>
        <w:rPr>
          <w:rFonts w:ascii="Arial"/>
          <w:b/>
          <w:sz w:val="5"/>
        </w:rPr>
      </w:pPr>
      <w:proofErr w:type="gramStart"/>
      <w:r>
        <w:rPr>
          <w:rFonts w:ascii="Arial"/>
          <w:b/>
          <w:sz w:val="9"/>
        </w:rPr>
        <w:t>mCD8</w:t>
      </w:r>
      <w:proofErr w:type="gramEnd"/>
      <w:r>
        <w:rPr>
          <w:rFonts w:ascii="Arial"/>
          <w:b/>
          <w:position w:val="3"/>
          <w:sz w:val="5"/>
        </w:rPr>
        <w:t>+</w:t>
      </w:r>
    </w:p>
    <w:p w14:paraId="4360B3F2" w14:textId="77777777" w:rsidR="005313F1" w:rsidRDefault="005313F1">
      <w:pPr>
        <w:rPr>
          <w:rFonts w:ascii="Arial"/>
          <w:sz w:val="5"/>
        </w:rPr>
        <w:sectPr w:rsidR="005313F1">
          <w:type w:val="continuous"/>
          <w:pgSz w:w="11910" w:h="16840"/>
          <w:pgMar w:top="1580" w:right="0" w:bottom="560" w:left="1680" w:header="720" w:footer="720" w:gutter="0"/>
          <w:cols w:space="720"/>
        </w:sectPr>
      </w:pPr>
    </w:p>
    <w:p w14:paraId="6FE43349" w14:textId="77777777" w:rsidR="005313F1" w:rsidRDefault="005313F1">
      <w:pPr>
        <w:pStyle w:val="BodyText"/>
        <w:rPr>
          <w:rFonts w:ascii="Arial"/>
          <w:b/>
          <w:sz w:val="8"/>
        </w:rPr>
      </w:pPr>
    </w:p>
    <w:p w14:paraId="209078B3" w14:textId="77777777" w:rsidR="005313F1" w:rsidRDefault="005313F1">
      <w:pPr>
        <w:pStyle w:val="BodyText"/>
        <w:spacing w:before="10"/>
        <w:rPr>
          <w:rFonts w:ascii="Arial"/>
          <w:b/>
          <w:sz w:val="7"/>
        </w:rPr>
      </w:pPr>
    </w:p>
    <w:p w14:paraId="61732432" w14:textId="77777777" w:rsidR="005313F1" w:rsidRDefault="00090D17">
      <w:pPr>
        <w:ind w:right="38"/>
        <w:jc w:val="right"/>
        <w:rPr>
          <w:rFonts w:ascii="Arial"/>
          <w:sz w:val="8"/>
        </w:rPr>
      </w:pPr>
      <w:r>
        <w:rPr>
          <w:noProof/>
        </w:rPr>
        <mc:AlternateContent>
          <mc:Choice Requires="wpg">
            <w:drawing>
              <wp:anchor distT="0" distB="0" distL="114300" distR="114300" simplePos="0" relativeHeight="5248" behindDoc="0" locked="0" layoutInCell="1" allowOverlap="1" wp14:anchorId="3F7A2BC2" wp14:editId="4CED91FC">
                <wp:simplePos x="0" y="0"/>
                <wp:positionH relativeFrom="page">
                  <wp:posOffset>2674620</wp:posOffset>
                </wp:positionH>
                <wp:positionV relativeFrom="paragraph">
                  <wp:posOffset>-80645</wp:posOffset>
                </wp:positionV>
                <wp:extent cx="1096645" cy="1673860"/>
                <wp:effectExtent l="0" t="0" r="0" b="2540"/>
                <wp:wrapNone/>
                <wp:docPr id="1769" name="Group 4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6645" cy="1673860"/>
                          <a:chOff x="4212" y="-127"/>
                          <a:chExt cx="1727" cy="2636"/>
                        </a:xfrm>
                      </wpg:grpSpPr>
                      <wps:wsp>
                        <wps:cNvPr id="1770" name="AutoShape 4329"/>
                        <wps:cNvSpPr>
                          <a:spLocks/>
                        </wps:cNvSpPr>
                        <wps:spPr bwMode="auto">
                          <a:xfrm>
                            <a:off x="4303" y="1626"/>
                            <a:ext cx="586" cy="826"/>
                          </a:xfrm>
                          <a:custGeom>
                            <a:avLst/>
                            <a:gdLst>
                              <a:gd name="T0" fmla="+- 0 4733 4304"/>
                              <a:gd name="T1" fmla="*/ T0 w 586"/>
                              <a:gd name="T2" fmla="+- 0 2196 1626"/>
                              <a:gd name="T3" fmla="*/ 2196 h 826"/>
                              <a:gd name="T4" fmla="+- 0 4304 4304"/>
                              <a:gd name="T5" fmla="*/ T4 w 586"/>
                              <a:gd name="T6" fmla="+- 0 2196 1626"/>
                              <a:gd name="T7" fmla="*/ 2196 h 826"/>
                              <a:gd name="T8" fmla="+- 0 4304 4304"/>
                              <a:gd name="T9" fmla="*/ T8 w 586"/>
                              <a:gd name="T10" fmla="+- 0 2452 1626"/>
                              <a:gd name="T11" fmla="*/ 2452 h 826"/>
                              <a:gd name="T12" fmla="+- 0 4733 4304"/>
                              <a:gd name="T13" fmla="*/ T12 w 586"/>
                              <a:gd name="T14" fmla="+- 0 2452 1626"/>
                              <a:gd name="T15" fmla="*/ 2452 h 826"/>
                              <a:gd name="T16" fmla="+- 0 4733 4304"/>
                              <a:gd name="T17" fmla="*/ T16 w 586"/>
                              <a:gd name="T18" fmla="+- 0 2196 1626"/>
                              <a:gd name="T19" fmla="*/ 2196 h 826"/>
                              <a:gd name="T20" fmla="+- 0 4848 4304"/>
                              <a:gd name="T21" fmla="*/ T20 w 586"/>
                              <a:gd name="T22" fmla="+- 0 1911 1626"/>
                              <a:gd name="T23" fmla="*/ 1911 h 826"/>
                              <a:gd name="T24" fmla="+- 0 4304 4304"/>
                              <a:gd name="T25" fmla="*/ T24 w 586"/>
                              <a:gd name="T26" fmla="+- 0 1911 1626"/>
                              <a:gd name="T27" fmla="*/ 1911 h 826"/>
                              <a:gd name="T28" fmla="+- 0 4304 4304"/>
                              <a:gd name="T29" fmla="*/ T28 w 586"/>
                              <a:gd name="T30" fmla="+- 0 2167 1626"/>
                              <a:gd name="T31" fmla="*/ 2167 h 826"/>
                              <a:gd name="T32" fmla="+- 0 4848 4304"/>
                              <a:gd name="T33" fmla="*/ T32 w 586"/>
                              <a:gd name="T34" fmla="+- 0 2167 1626"/>
                              <a:gd name="T35" fmla="*/ 2167 h 826"/>
                              <a:gd name="T36" fmla="+- 0 4848 4304"/>
                              <a:gd name="T37" fmla="*/ T36 w 586"/>
                              <a:gd name="T38" fmla="+- 0 1911 1626"/>
                              <a:gd name="T39" fmla="*/ 1911 h 826"/>
                              <a:gd name="T40" fmla="+- 0 4889 4304"/>
                              <a:gd name="T41" fmla="*/ T40 w 586"/>
                              <a:gd name="T42" fmla="+- 0 1626 1626"/>
                              <a:gd name="T43" fmla="*/ 1626 h 826"/>
                              <a:gd name="T44" fmla="+- 0 4304 4304"/>
                              <a:gd name="T45" fmla="*/ T44 w 586"/>
                              <a:gd name="T46" fmla="+- 0 1626 1626"/>
                              <a:gd name="T47" fmla="*/ 1626 h 826"/>
                              <a:gd name="T48" fmla="+- 0 4304 4304"/>
                              <a:gd name="T49" fmla="*/ T48 w 586"/>
                              <a:gd name="T50" fmla="+- 0 1882 1626"/>
                              <a:gd name="T51" fmla="*/ 1882 h 826"/>
                              <a:gd name="T52" fmla="+- 0 4889 4304"/>
                              <a:gd name="T53" fmla="*/ T52 w 586"/>
                              <a:gd name="T54" fmla="+- 0 1882 1626"/>
                              <a:gd name="T55" fmla="*/ 1882 h 826"/>
                              <a:gd name="T56" fmla="+- 0 4889 4304"/>
                              <a:gd name="T57" fmla="*/ T56 w 586"/>
                              <a:gd name="T58" fmla="+- 0 1626 1626"/>
                              <a:gd name="T59" fmla="*/ 1626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6" h="826">
                                <a:moveTo>
                                  <a:pt x="429" y="570"/>
                                </a:moveTo>
                                <a:lnTo>
                                  <a:pt x="0" y="570"/>
                                </a:lnTo>
                                <a:lnTo>
                                  <a:pt x="0" y="826"/>
                                </a:lnTo>
                                <a:lnTo>
                                  <a:pt x="429" y="826"/>
                                </a:lnTo>
                                <a:lnTo>
                                  <a:pt x="429" y="570"/>
                                </a:lnTo>
                                <a:moveTo>
                                  <a:pt x="544" y="285"/>
                                </a:moveTo>
                                <a:lnTo>
                                  <a:pt x="0" y="285"/>
                                </a:lnTo>
                                <a:lnTo>
                                  <a:pt x="0" y="541"/>
                                </a:lnTo>
                                <a:lnTo>
                                  <a:pt x="544" y="541"/>
                                </a:lnTo>
                                <a:lnTo>
                                  <a:pt x="544" y="285"/>
                                </a:lnTo>
                                <a:moveTo>
                                  <a:pt x="585" y="0"/>
                                </a:moveTo>
                                <a:lnTo>
                                  <a:pt x="0" y="0"/>
                                </a:lnTo>
                                <a:lnTo>
                                  <a:pt x="0" y="256"/>
                                </a:lnTo>
                                <a:lnTo>
                                  <a:pt x="585" y="256"/>
                                </a:lnTo>
                                <a:lnTo>
                                  <a:pt x="585" y="0"/>
                                </a:lnTo>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AutoShape 4330"/>
                        <wps:cNvSpPr>
                          <a:spLocks/>
                        </wps:cNvSpPr>
                        <wps:spPr bwMode="auto">
                          <a:xfrm>
                            <a:off x="4303" y="-82"/>
                            <a:ext cx="899" cy="1680"/>
                          </a:xfrm>
                          <a:custGeom>
                            <a:avLst/>
                            <a:gdLst>
                              <a:gd name="T0" fmla="+- 0 4822 4304"/>
                              <a:gd name="T1" fmla="*/ T0 w 899"/>
                              <a:gd name="T2" fmla="+- 0 1342 -82"/>
                              <a:gd name="T3" fmla="*/ 1342 h 1680"/>
                              <a:gd name="T4" fmla="+- 0 4304 4304"/>
                              <a:gd name="T5" fmla="*/ T4 w 899"/>
                              <a:gd name="T6" fmla="+- 0 1342 -82"/>
                              <a:gd name="T7" fmla="*/ 1342 h 1680"/>
                              <a:gd name="T8" fmla="+- 0 4304 4304"/>
                              <a:gd name="T9" fmla="*/ T8 w 899"/>
                              <a:gd name="T10" fmla="+- 0 1598 -82"/>
                              <a:gd name="T11" fmla="*/ 1598 h 1680"/>
                              <a:gd name="T12" fmla="+- 0 4822 4304"/>
                              <a:gd name="T13" fmla="*/ T12 w 899"/>
                              <a:gd name="T14" fmla="+- 0 1598 -82"/>
                              <a:gd name="T15" fmla="*/ 1598 h 1680"/>
                              <a:gd name="T16" fmla="+- 0 4822 4304"/>
                              <a:gd name="T17" fmla="*/ T16 w 899"/>
                              <a:gd name="T18" fmla="+- 0 1342 -82"/>
                              <a:gd name="T19" fmla="*/ 1342 h 1680"/>
                              <a:gd name="T20" fmla="+- 0 4854 4304"/>
                              <a:gd name="T21" fmla="*/ T20 w 899"/>
                              <a:gd name="T22" fmla="+- 0 1057 -82"/>
                              <a:gd name="T23" fmla="*/ 1057 h 1680"/>
                              <a:gd name="T24" fmla="+- 0 4304 4304"/>
                              <a:gd name="T25" fmla="*/ T24 w 899"/>
                              <a:gd name="T26" fmla="+- 0 1057 -82"/>
                              <a:gd name="T27" fmla="*/ 1057 h 1680"/>
                              <a:gd name="T28" fmla="+- 0 4304 4304"/>
                              <a:gd name="T29" fmla="*/ T28 w 899"/>
                              <a:gd name="T30" fmla="+- 0 1313 -82"/>
                              <a:gd name="T31" fmla="*/ 1313 h 1680"/>
                              <a:gd name="T32" fmla="+- 0 4854 4304"/>
                              <a:gd name="T33" fmla="*/ T32 w 899"/>
                              <a:gd name="T34" fmla="+- 0 1313 -82"/>
                              <a:gd name="T35" fmla="*/ 1313 h 1680"/>
                              <a:gd name="T36" fmla="+- 0 4854 4304"/>
                              <a:gd name="T37" fmla="*/ T36 w 899"/>
                              <a:gd name="T38" fmla="+- 0 1057 -82"/>
                              <a:gd name="T39" fmla="*/ 1057 h 1680"/>
                              <a:gd name="T40" fmla="+- 0 4902 4304"/>
                              <a:gd name="T41" fmla="*/ T40 w 899"/>
                              <a:gd name="T42" fmla="+- 0 772 -82"/>
                              <a:gd name="T43" fmla="*/ 772 h 1680"/>
                              <a:gd name="T44" fmla="+- 0 4304 4304"/>
                              <a:gd name="T45" fmla="*/ T44 w 899"/>
                              <a:gd name="T46" fmla="+- 0 772 -82"/>
                              <a:gd name="T47" fmla="*/ 772 h 1680"/>
                              <a:gd name="T48" fmla="+- 0 4304 4304"/>
                              <a:gd name="T49" fmla="*/ T48 w 899"/>
                              <a:gd name="T50" fmla="+- 0 1029 -82"/>
                              <a:gd name="T51" fmla="*/ 1029 h 1680"/>
                              <a:gd name="T52" fmla="+- 0 4902 4304"/>
                              <a:gd name="T53" fmla="*/ T52 w 899"/>
                              <a:gd name="T54" fmla="+- 0 1029 -82"/>
                              <a:gd name="T55" fmla="*/ 1029 h 1680"/>
                              <a:gd name="T56" fmla="+- 0 4902 4304"/>
                              <a:gd name="T57" fmla="*/ T56 w 899"/>
                              <a:gd name="T58" fmla="+- 0 772 -82"/>
                              <a:gd name="T59" fmla="*/ 772 h 1680"/>
                              <a:gd name="T60" fmla="+- 0 4957 4304"/>
                              <a:gd name="T61" fmla="*/ T60 w 899"/>
                              <a:gd name="T62" fmla="+- 0 488 -82"/>
                              <a:gd name="T63" fmla="*/ 488 h 1680"/>
                              <a:gd name="T64" fmla="+- 0 4304 4304"/>
                              <a:gd name="T65" fmla="*/ T64 w 899"/>
                              <a:gd name="T66" fmla="+- 0 488 -82"/>
                              <a:gd name="T67" fmla="*/ 488 h 1680"/>
                              <a:gd name="T68" fmla="+- 0 4304 4304"/>
                              <a:gd name="T69" fmla="*/ T68 w 899"/>
                              <a:gd name="T70" fmla="+- 0 744 -82"/>
                              <a:gd name="T71" fmla="*/ 744 h 1680"/>
                              <a:gd name="T72" fmla="+- 0 4957 4304"/>
                              <a:gd name="T73" fmla="*/ T72 w 899"/>
                              <a:gd name="T74" fmla="+- 0 744 -82"/>
                              <a:gd name="T75" fmla="*/ 744 h 1680"/>
                              <a:gd name="T76" fmla="+- 0 4957 4304"/>
                              <a:gd name="T77" fmla="*/ T76 w 899"/>
                              <a:gd name="T78" fmla="+- 0 488 -82"/>
                              <a:gd name="T79" fmla="*/ 488 h 1680"/>
                              <a:gd name="T80" fmla="+- 0 5009 4304"/>
                              <a:gd name="T81" fmla="*/ T80 w 899"/>
                              <a:gd name="T82" fmla="+- 0 203 -82"/>
                              <a:gd name="T83" fmla="*/ 203 h 1680"/>
                              <a:gd name="T84" fmla="+- 0 4304 4304"/>
                              <a:gd name="T85" fmla="*/ T84 w 899"/>
                              <a:gd name="T86" fmla="+- 0 203 -82"/>
                              <a:gd name="T87" fmla="*/ 203 h 1680"/>
                              <a:gd name="T88" fmla="+- 0 4304 4304"/>
                              <a:gd name="T89" fmla="*/ T88 w 899"/>
                              <a:gd name="T90" fmla="+- 0 459 -82"/>
                              <a:gd name="T91" fmla="*/ 459 h 1680"/>
                              <a:gd name="T92" fmla="+- 0 5009 4304"/>
                              <a:gd name="T93" fmla="*/ T92 w 899"/>
                              <a:gd name="T94" fmla="+- 0 459 -82"/>
                              <a:gd name="T95" fmla="*/ 459 h 1680"/>
                              <a:gd name="T96" fmla="+- 0 5009 4304"/>
                              <a:gd name="T97" fmla="*/ T96 w 899"/>
                              <a:gd name="T98" fmla="+- 0 203 -82"/>
                              <a:gd name="T99" fmla="*/ 203 h 1680"/>
                              <a:gd name="T100" fmla="+- 0 5202 4304"/>
                              <a:gd name="T101" fmla="*/ T100 w 899"/>
                              <a:gd name="T102" fmla="+- 0 -82 -82"/>
                              <a:gd name="T103" fmla="*/ -82 h 1680"/>
                              <a:gd name="T104" fmla="+- 0 4304 4304"/>
                              <a:gd name="T105" fmla="*/ T104 w 899"/>
                              <a:gd name="T106" fmla="+- 0 -82 -82"/>
                              <a:gd name="T107" fmla="*/ -82 h 1680"/>
                              <a:gd name="T108" fmla="+- 0 4304 4304"/>
                              <a:gd name="T109" fmla="*/ T108 w 899"/>
                              <a:gd name="T110" fmla="+- 0 175 -82"/>
                              <a:gd name="T111" fmla="*/ 175 h 1680"/>
                              <a:gd name="T112" fmla="+- 0 5202 4304"/>
                              <a:gd name="T113" fmla="*/ T112 w 899"/>
                              <a:gd name="T114" fmla="+- 0 175 -82"/>
                              <a:gd name="T115" fmla="*/ 175 h 1680"/>
                              <a:gd name="T116" fmla="+- 0 5202 4304"/>
                              <a:gd name="T117" fmla="*/ T116 w 899"/>
                              <a:gd name="T118" fmla="+- 0 -82 -82"/>
                              <a:gd name="T119" fmla="*/ -82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99" h="1680">
                                <a:moveTo>
                                  <a:pt x="518" y="1424"/>
                                </a:moveTo>
                                <a:lnTo>
                                  <a:pt x="0" y="1424"/>
                                </a:lnTo>
                                <a:lnTo>
                                  <a:pt x="0" y="1680"/>
                                </a:lnTo>
                                <a:lnTo>
                                  <a:pt x="518" y="1680"/>
                                </a:lnTo>
                                <a:lnTo>
                                  <a:pt x="518" y="1424"/>
                                </a:lnTo>
                                <a:moveTo>
                                  <a:pt x="550" y="1139"/>
                                </a:moveTo>
                                <a:lnTo>
                                  <a:pt x="0" y="1139"/>
                                </a:lnTo>
                                <a:lnTo>
                                  <a:pt x="0" y="1395"/>
                                </a:lnTo>
                                <a:lnTo>
                                  <a:pt x="550" y="1395"/>
                                </a:lnTo>
                                <a:lnTo>
                                  <a:pt x="550" y="1139"/>
                                </a:lnTo>
                                <a:moveTo>
                                  <a:pt x="598" y="854"/>
                                </a:moveTo>
                                <a:lnTo>
                                  <a:pt x="0" y="854"/>
                                </a:lnTo>
                                <a:lnTo>
                                  <a:pt x="0" y="1111"/>
                                </a:lnTo>
                                <a:lnTo>
                                  <a:pt x="598" y="1111"/>
                                </a:lnTo>
                                <a:lnTo>
                                  <a:pt x="598" y="854"/>
                                </a:lnTo>
                                <a:moveTo>
                                  <a:pt x="653" y="570"/>
                                </a:moveTo>
                                <a:lnTo>
                                  <a:pt x="0" y="570"/>
                                </a:lnTo>
                                <a:lnTo>
                                  <a:pt x="0" y="826"/>
                                </a:lnTo>
                                <a:lnTo>
                                  <a:pt x="653" y="826"/>
                                </a:lnTo>
                                <a:lnTo>
                                  <a:pt x="653" y="570"/>
                                </a:lnTo>
                                <a:moveTo>
                                  <a:pt x="705" y="285"/>
                                </a:moveTo>
                                <a:lnTo>
                                  <a:pt x="0" y="285"/>
                                </a:lnTo>
                                <a:lnTo>
                                  <a:pt x="0" y="541"/>
                                </a:lnTo>
                                <a:lnTo>
                                  <a:pt x="705" y="541"/>
                                </a:lnTo>
                                <a:lnTo>
                                  <a:pt x="705" y="285"/>
                                </a:lnTo>
                                <a:moveTo>
                                  <a:pt x="898" y="0"/>
                                </a:moveTo>
                                <a:lnTo>
                                  <a:pt x="0" y="0"/>
                                </a:lnTo>
                                <a:lnTo>
                                  <a:pt x="0" y="257"/>
                                </a:lnTo>
                                <a:lnTo>
                                  <a:pt x="898" y="257"/>
                                </a:lnTo>
                                <a:lnTo>
                                  <a:pt x="898" y="0"/>
                                </a:lnTo>
                              </a:path>
                            </a:pathLst>
                          </a:custGeom>
                          <a:solidFill>
                            <a:srgbClr val="40DF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 name="Rectangle 4331"/>
                        <wps:cNvSpPr>
                          <a:spLocks/>
                        </wps:cNvSpPr>
                        <wps:spPr bwMode="auto">
                          <a:xfrm>
                            <a:off x="4225" y="-125"/>
                            <a:ext cx="1711" cy="2619"/>
                          </a:xfrm>
                          <a:prstGeom prst="rect">
                            <a:avLst/>
                          </a:prstGeom>
                          <a:noFill/>
                          <a:ln w="339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 name="Line 4332"/>
                        <wps:cNvCnPr>
                          <a:cxnSpLocks/>
                        </wps:cNvCnPr>
                        <wps:spPr bwMode="auto">
                          <a:xfrm>
                            <a:off x="4212" y="2324"/>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4" name="Line 4333"/>
                        <wps:cNvCnPr>
                          <a:cxnSpLocks/>
                        </wps:cNvCnPr>
                        <wps:spPr bwMode="auto">
                          <a:xfrm>
                            <a:off x="4212" y="2039"/>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5" name="Line 4334"/>
                        <wps:cNvCnPr>
                          <a:cxnSpLocks/>
                        </wps:cNvCnPr>
                        <wps:spPr bwMode="auto">
                          <a:xfrm>
                            <a:off x="4212" y="1754"/>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6" name="Line 4335"/>
                        <wps:cNvCnPr>
                          <a:cxnSpLocks/>
                        </wps:cNvCnPr>
                        <wps:spPr bwMode="auto">
                          <a:xfrm>
                            <a:off x="4212" y="1470"/>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7" name="Line 4336"/>
                        <wps:cNvCnPr>
                          <a:cxnSpLocks/>
                        </wps:cNvCnPr>
                        <wps:spPr bwMode="auto">
                          <a:xfrm>
                            <a:off x="4212" y="1185"/>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8" name="Line 4337"/>
                        <wps:cNvCnPr>
                          <a:cxnSpLocks/>
                        </wps:cNvCnPr>
                        <wps:spPr bwMode="auto">
                          <a:xfrm>
                            <a:off x="4212" y="900"/>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79" name="Line 4338"/>
                        <wps:cNvCnPr>
                          <a:cxnSpLocks/>
                        </wps:cNvCnPr>
                        <wps:spPr bwMode="auto">
                          <a:xfrm>
                            <a:off x="4212" y="616"/>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0" name="Line 4339"/>
                        <wps:cNvCnPr>
                          <a:cxnSpLocks/>
                        </wps:cNvCnPr>
                        <wps:spPr bwMode="auto">
                          <a:xfrm>
                            <a:off x="4212" y="331"/>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1" name="Line 4340"/>
                        <wps:cNvCnPr>
                          <a:cxnSpLocks/>
                        </wps:cNvCnPr>
                        <wps:spPr bwMode="auto">
                          <a:xfrm>
                            <a:off x="4212" y="47"/>
                            <a:ext cx="14"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2" name="Line 4341"/>
                        <wps:cNvCnPr>
                          <a:cxnSpLocks/>
                        </wps:cNvCnPr>
                        <wps:spPr bwMode="auto">
                          <a:xfrm>
                            <a:off x="4304"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3" name="Line 4342"/>
                        <wps:cNvCnPr>
                          <a:cxnSpLocks/>
                        </wps:cNvCnPr>
                        <wps:spPr bwMode="auto">
                          <a:xfrm>
                            <a:off x="4563"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4" name="Line 4343"/>
                        <wps:cNvCnPr>
                          <a:cxnSpLocks/>
                        </wps:cNvCnPr>
                        <wps:spPr bwMode="auto">
                          <a:xfrm>
                            <a:off x="4822"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5" name="Line 4344"/>
                        <wps:cNvCnPr>
                          <a:cxnSpLocks/>
                        </wps:cNvCnPr>
                        <wps:spPr bwMode="auto">
                          <a:xfrm>
                            <a:off x="5081"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6" name="Line 4345"/>
                        <wps:cNvCnPr>
                          <a:cxnSpLocks/>
                        </wps:cNvCnPr>
                        <wps:spPr bwMode="auto">
                          <a:xfrm>
                            <a:off x="5340"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7" name="Line 4346"/>
                        <wps:cNvCnPr>
                          <a:cxnSpLocks/>
                        </wps:cNvCnPr>
                        <wps:spPr bwMode="auto">
                          <a:xfrm>
                            <a:off x="5599"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s:wsp>
                        <wps:cNvPr id="1788" name="Line 4347"/>
                        <wps:cNvCnPr>
                          <a:cxnSpLocks/>
                        </wps:cNvCnPr>
                        <wps:spPr bwMode="auto">
                          <a:xfrm>
                            <a:off x="5859" y="2508"/>
                            <a:ext cx="0" cy="0"/>
                          </a:xfrm>
                          <a:prstGeom prst="line">
                            <a:avLst/>
                          </a:prstGeom>
                          <a:noFill/>
                          <a:ln w="3390">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82184E" id="Group 4328" o:spid="_x0000_s1026" style="position:absolute;margin-left:210.6pt;margin-top:-6.35pt;width:86.35pt;height:131.8pt;z-index:5248;mso-position-horizontal-relative:page" coordorigin="4212,-127" coordsize="1727,2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">
                <v:shape id="AutoShape 4329" o:spid="_x0000_s1027" style="position:absolute;left:4303;top:1626;width:586;height:826;visibility:visible;mso-wrap-style:square;v-text-anchor:top" coordsize="58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" path="m429,570l,570,,826r429,l429,570m544,285l,285,,541r544,l544,285m585,l,,,256r585,l585,e" fillcolor="#9f1fef" stroked="f">
                  <v:path arrowok="t" o:connecttype="custom" o:connectlocs="429,2196;0,2196;0,2452;429,2452;429,2196;544,1911;0,1911;0,2167;544,2167;544,1911;585,1626;0,1626;0,1882;585,1882;585,1626" o:connectangles="0,0,0,0,0,0,0,0,0,0,0,0,0,0,0"/>
                </v:shape>
                <v:shape id="AutoShape 4330" o:spid="_x0000_s1028" style="position:absolute;left:4303;top:-82;width:899;height:1680;visibility:visible;mso-wrap-style:square;v-text-anchor:top" coordsize="899,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" path="m518,1424l,1424r,256l518,1680r,-256m550,1139l,1139r,256l550,1395r,-256m598,854l,854r,257l598,1111r,-257m653,570l,570,,826r653,l653,570m705,285l,285,,541r705,l705,285m898,l,,,257r898,l898,e" fillcolor="#40dfd0" stroked="f">
                  <v:path arrowok="t" o:connecttype="custom" o:connectlocs="518,1342;0,1342;0,1598;518,1598;518,1342;550,1057;0,1057;0,1313;550,1313;550,1057;598,772;0,772;0,1029;598,1029;598,772;653,488;0,488;0,744;653,744;653,488;705,203;0,203;0,459;705,459;705,203;898,-82;0,-82;0,175;898,175;898,-82" o:connectangles="0,0,0,0,0,0,0,0,0,0,0,0,0,0,0,0,0,0,0,0,0,0,0,0,0,0,0,0,0,0"/>
                </v:shape>
                <v:rect id="Rectangle 4331" o:spid="_x0000_s1029" style="position:absolute;left:4225;top:-125;width:171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" filled="f" strokecolor="#333" strokeweight=".09417mm">
                  <v:path arrowok="t"/>
                </v:rect>
                <v:line id="Line 4332" o:spid="_x0000_s1030" style="position:absolute;visibility:visible;mso-wrap-style:square" from="4212,2324" to="4226,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" strokecolor="#333" strokeweight=".09417mm">
                  <o:lock v:ext="edit" shapetype="f"/>
                </v:line>
                <v:line id="Line 4333" o:spid="_x0000_s1031" style="position:absolute;visibility:visible;mso-wrap-style:square" from="4212,2039" to="4226,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" strokecolor="#333" strokeweight=".09417mm">
                  <o:lock v:ext="edit" shapetype="f"/>
                </v:line>
                <v:line id="Line 4334" o:spid="_x0000_s1032" style="position:absolute;visibility:visible;mso-wrap-style:square" from="4212,1754" to="4226,1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" strokecolor="#333" strokeweight=".09417mm">
                  <o:lock v:ext="edit" shapetype="f"/>
                </v:line>
                <v:line id="Line 4335" o:spid="_x0000_s1033" style="position:absolute;visibility:visible;mso-wrap-style:square" from="4212,1470" to="4226,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" strokecolor="#333" strokeweight=".09417mm">
                  <o:lock v:ext="edit" shapetype="f"/>
                </v:line>
                <v:line id="Line 4336" o:spid="_x0000_s1034" style="position:absolute;visibility:visible;mso-wrap-style:square" from="4212,1185" to="4226,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" strokecolor="#333" strokeweight=".09417mm">
                  <o:lock v:ext="edit" shapetype="f"/>
                </v:line>
                <v:line id="Line 4337" o:spid="_x0000_s1035" style="position:absolute;visibility:visible;mso-wrap-style:square" from="4212,900" to="422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" strokecolor="#333" strokeweight=".09417mm">
                  <o:lock v:ext="edit" shapetype="f"/>
                </v:line>
                <v:line id="Line 4338" o:spid="_x0000_s1036" style="position:absolute;visibility:visible;mso-wrap-style:square" from="4212,616" to="422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" strokecolor="#333" strokeweight=".09417mm">
                  <o:lock v:ext="edit" shapetype="f"/>
                </v:line>
                <v:line id="Line 4339" o:spid="_x0000_s1037" style="position:absolute;visibility:visible;mso-wrap-style:square" from="4212,331" to="4226,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" strokecolor="#333" strokeweight=".09417mm">
                  <o:lock v:ext="edit" shapetype="f"/>
                </v:line>
                <v:line id="Line 4340" o:spid="_x0000_s1038" style="position:absolute;visibility:visible;mso-wrap-style:square" from="4212,47" to="42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" strokecolor="#333" strokeweight=".09417mm">
                  <o:lock v:ext="edit" shapetype="f"/>
                </v:line>
                <v:line id="Line 4341" o:spid="_x0000_s1039" style="position:absolute;visibility:visible;mso-wrap-style:square" from="4304,2508" to="4304,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" strokecolor="#333" strokeweight=".09417mm">
                  <o:lock v:ext="edit" shapetype="f"/>
                </v:line>
                <v:line id="Line 4342" o:spid="_x0000_s1040" style="position:absolute;visibility:visible;mso-wrap-style:square" from="4563,2508" to="4563,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" strokecolor="#333" strokeweight=".09417mm">
                  <o:lock v:ext="edit" shapetype="f"/>
                </v:line>
                <v:line id="Line 4343" o:spid="_x0000_s1041" style="position:absolute;visibility:visible;mso-wrap-style:square" from="4822,2508" to="4822,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" strokecolor="#333" strokeweight=".09417mm">
                  <o:lock v:ext="edit" shapetype="f"/>
                </v:line>
                <v:line id="Line 4344" o:spid="_x0000_s1042" style="position:absolute;visibility:visible;mso-wrap-style:square" from="5081,2508" to="5081,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" strokecolor="#333" strokeweight=".09417mm">
                  <o:lock v:ext="edit" shapetype="f"/>
                </v:line>
                <v:line id="Line 4345" o:spid="_x0000_s1043" style="position:absolute;visibility:visible;mso-wrap-style:square" from="5340,2508" to="5340,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" strokecolor="#333" strokeweight=".09417mm">
                  <o:lock v:ext="edit" shapetype="f"/>
                </v:line>
                <v:line id="Line 4346" o:spid="_x0000_s1044" style="position:absolute;visibility:visible;mso-wrap-style:square" from="5599,2508" to="5599,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" strokecolor="#333" strokeweight=".09417mm">
                  <o:lock v:ext="edit" shapetype="f"/>
                </v:line>
                <v:line id="Line 4347" o:spid="_x0000_s1045" style="position:absolute;visibility:visible;mso-wrap-style:square" from="5859,2508" to="5859,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" strokecolor="#333" strokeweight=".09417mm">
                  <o:lock v:ext="edit" shapetype="f"/>
                </v:line>
                <w10:wrap anchorx="page"/>
              </v:group>
            </w:pict>
          </mc:Fallback>
        </mc:AlternateContent>
      </w:r>
      <w:proofErr w:type="spellStart"/>
      <w:r w:rsidR="009B75EF">
        <w:rPr>
          <w:rFonts w:ascii="Arial"/>
          <w:color w:val="4D4D4D"/>
          <w:sz w:val="8"/>
        </w:rPr>
        <w:t>Signalling</w:t>
      </w:r>
      <w:proofErr w:type="spellEnd"/>
      <w:r w:rsidR="009B75EF">
        <w:rPr>
          <w:rFonts w:ascii="Arial"/>
          <w:color w:val="4D4D4D"/>
          <w:sz w:val="8"/>
        </w:rPr>
        <w:t xml:space="preserve"> by</w:t>
      </w:r>
      <w:r w:rsidR="009B75EF">
        <w:rPr>
          <w:rFonts w:ascii="Arial"/>
          <w:color w:val="4D4D4D"/>
          <w:spacing w:val="-4"/>
          <w:sz w:val="8"/>
        </w:rPr>
        <w:t xml:space="preserve"> </w:t>
      </w:r>
      <w:r w:rsidR="009B75EF">
        <w:rPr>
          <w:rFonts w:ascii="Arial"/>
          <w:color w:val="4D4D4D"/>
          <w:sz w:val="8"/>
        </w:rPr>
        <w:t>GPCR</w:t>
      </w:r>
    </w:p>
    <w:p w14:paraId="194082B6" w14:textId="77777777" w:rsidR="005313F1" w:rsidRDefault="005313F1">
      <w:pPr>
        <w:pStyle w:val="BodyText"/>
        <w:rPr>
          <w:rFonts w:ascii="Arial"/>
          <w:sz w:val="8"/>
        </w:rPr>
      </w:pPr>
    </w:p>
    <w:p w14:paraId="5AE32CD9" w14:textId="77777777" w:rsidR="005313F1" w:rsidRDefault="005313F1">
      <w:pPr>
        <w:pStyle w:val="BodyText"/>
        <w:spacing w:before="8"/>
        <w:rPr>
          <w:rFonts w:ascii="Arial"/>
          <w:sz w:val="8"/>
        </w:rPr>
      </w:pPr>
    </w:p>
    <w:p w14:paraId="583C6B87" w14:textId="77777777" w:rsidR="005313F1" w:rsidRDefault="009B75EF">
      <w:pPr>
        <w:ind w:right="64"/>
        <w:jc w:val="right"/>
        <w:rPr>
          <w:rFonts w:ascii="Arial"/>
          <w:sz w:val="8"/>
        </w:rPr>
      </w:pPr>
      <w:r>
        <w:rPr>
          <w:rFonts w:ascii="Arial"/>
          <w:color w:val="4D4D4D"/>
          <w:sz w:val="8"/>
        </w:rPr>
        <w:t>Signal</w:t>
      </w:r>
      <w:r>
        <w:rPr>
          <w:rFonts w:ascii="Arial"/>
          <w:color w:val="4D4D4D"/>
          <w:spacing w:val="-12"/>
          <w:sz w:val="8"/>
        </w:rPr>
        <w:t xml:space="preserve"> </w:t>
      </w:r>
      <w:r>
        <w:rPr>
          <w:rFonts w:ascii="Arial"/>
          <w:color w:val="4D4D4D"/>
          <w:sz w:val="8"/>
        </w:rPr>
        <w:t>transduction</w:t>
      </w:r>
    </w:p>
    <w:p w14:paraId="20F60D0F" w14:textId="77777777" w:rsidR="005313F1" w:rsidRDefault="009B75EF">
      <w:pPr>
        <w:pStyle w:val="BodyText"/>
        <w:rPr>
          <w:rFonts w:ascii="Arial"/>
          <w:sz w:val="8"/>
        </w:rPr>
      </w:pPr>
      <w:r>
        <w:br w:type="column"/>
      </w:r>
    </w:p>
    <w:p w14:paraId="1A5FCB53" w14:textId="77777777" w:rsidR="005313F1" w:rsidRDefault="005313F1">
      <w:pPr>
        <w:pStyle w:val="BodyText"/>
        <w:rPr>
          <w:rFonts w:ascii="Arial"/>
          <w:sz w:val="8"/>
        </w:rPr>
      </w:pPr>
    </w:p>
    <w:p w14:paraId="6807DE94" w14:textId="77777777" w:rsidR="005313F1" w:rsidRDefault="005313F1">
      <w:pPr>
        <w:pStyle w:val="BodyText"/>
        <w:rPr>
          <w:rFonts w:ascii="Arial"/>
          <w:sz w:val="8"/>
        </w:rPr>
      </w:pPr>
    </w:p>
    <w:p w14:paraId="10F2D326" w14:textId="77777777" w:rsidR="005313F1" w:rsidRDefault="009B75EF">
      <w:pPr>
        <w:spacing w:before="66"/>
        <w:ind w:left="3821" w:right="2928"/>
        <w:jc w:val="center"/>
        <w:rPr>
          <w:rFonts w:ascii="Arial"/>
          <w:b/>
          <w:sz w:val="8"/>
        </w:rPr>
      </w:pPr>
      <w:r>
        <w:rPr>
          <w:rFonts w:ascii="Arial"/>
          <w:b/>
          <w:sz w:val="8"/>
        </w:rPr>
        <w:t>NK</w:t>
      </w:r>
    </w:p>
    <w:p w14:paraId="4E9B0430" w14:textId="77777777" w:rsidR="005313F1" w:rsidRDefault="005313F1">
      <w:pPr>
        <w:pStyle w:val="BodyText"/>
        <w:spacing w:before="3"/>
        <w:rPr>
          <w:rFonts w:ascii="Arial"/>
          <w:b/>
          <w:sz w:val="10"/>
        </w:rPr>
      </w:pPr>
    </w:p>
    <w:p w14:paraId="2BFC85CC" w14:textId="77777777" w:rsidR="005313F1" w:rsidRDefault="00090D17">
      <w:pPr>
        <w:ind w:left="1817"/>
        <w:rPr>
          <w:rFonts w:ascii="Arial"/>
          <w:sz w:val="7"/>
        </w:rPr>
      </w:pPr>
      <w:r>
        <w:rPr>
          <w:noProof/>
        </w:rPr>
        <mc:AlternateContent>
          <mc:Choice Requires="wpg">
            <w:drawing>
              <wp:anchor distT="0" distB="0" distL="114300" distR="114300" simplePos="0" relativeHeight="503108360" behindDoc="1" locked="0" layoutInCell="1" allowOverlap="1" wp14:anchorId="51064896" wp14:editId="791B8CBD">
                <wp:simplePos x="0" y="0"/>
                <wp:positionH relativeFrom="page">
                  <wp:posOffset>4900295</wp:posOffset>
                </wp:positionH>
                <wp:positionV relativeFrom="paragraph">
                  <wp:posOffset>-46990</wp:posOffset>
                </wp:positionV>
                <wp:extent cx="1333500" cy="1463675"/>
                <wp:effectExtent l="0" t="0" r="0" b="0"/>
                <wp:wrapNone/>
                <wp:docPr id="1746" name="Group 4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00" cy="1463675"/>
                          <a:chOff x="7717" y="-74"/>
                          <a:chExt cx="2100" cy="2305"/>
                        </a:xfrm>
                      </wpg:grpSpPr>
                      <wps:wsp>
                        <wps:cNvPr id="1747" name="AutoShape 4306"/>
                        <wps:cNvSpPr>
                          <a:spLocks/>
                        </wps:cNvSpPr>
                        <wps:spPr bwMode="auto">
                          <a:xfrm>
                            <a:off x="7823" y="1082"/>
                            <a:ext cx="990" cy="1108"/>
                          </a:xfrm>
                          <a:custGeom>
                            <a:avLst/>
                            <a:gdLst>
                              <a:gd name="T0" fmla="+- 0 8467 7824"/>
                              <a:gd name="T1" fmla="*/ T0 w 990"/>
                              <a:gd name="T2" fmla="+- 0 2021 1083"/>
                              <a:gd name="T3" fmla="*/ 2021 h 1108"/>
                              <a:gd name="T4" fmla="+- 0 7824 7824"/>
                              <a:gd name="T5" fmla="*/ T4 w 990"/>
                              <a:gd name="T6" fmla="+- 0 2021 1083"/>
                              <a:gd name="T7" fmla="*/ 2021 h 1108"/>
                              <a:gd name="T8" fmla="+- 0 7824 7824"/>
                              <a:gd name="T9" fmla="*/ T8 w 990"/>
                              <a:gd name="T10" fmla="+- 0 2190 1083"/>
                              <a:gd name="T11" fmla="*/ 2190 h 1108"/>
                              <a:gd name="T12" fmla="+- 0 8467 7824"/>
                              <a:gd name="T13" fmla="*/ T12 w 990"/>
                              <a:gd name="T14" fmla="+- 0 2190 1083"/>
                              <a:gd name="T15" fmla="*/ 2190 h 1108"/>
                              <a:gd name="T16" fmla="+- 0 8467 7824"/>
                              <a:gd name="T17" fmla="*/ T16 w 990"/>
                              <a:gd name="T18" fmla="+- 0 2021 1083"/>
                              <a:gd name="T19" fmla="*/ 2021 h 1108"/>
                              <a:gd name="T20" fmla="+- 0 8572 7824"/>
                              <a:gd name="T21" fmla="*/ T20 w 990"/>
                              <a:gd name="T22" fmla="+- 0 1833 1083"/>
                              <a:gd name="T23" fmla="*/ 1833 h 1108"/>
                              <a:gd name="T24" fmla="+- 0 7824 7824"/>
                              <a:gd name="T25" fmla="*/ T24 w 990"/>
                              <a:gd name="T26" fmla="+- 0 1833 1083"/>
                              <a:gd name="T27" fmla="*/ 1833 h 1108"/>
                              <a:gd name="T28" fmla="+- 0 7824 7824"/>
                              <a:gd name="T29" fmla="*/ T28 w 990"/>
                              <a:gd name="T30" fmla="+- 0 2002 1083"/>
                              <a:gd name="T31" fmla="*/ 2002 h 1108"/>
                              <a:gd name="T32" fmla="+- 0 8572 7824"/>
                              <a:gd name="T33" fmla="*/ T32 w 990"/>
                              <a:gd name="T34" fmla="+- 0 2002 1083"/>
                              <a:gd name="T35" fmla="*/ 2002 h 1108"/>
                              <a:gd name="T36" fmla="+- 0 8572 7824"/>
                              <a:gd name="T37" fmla="*/ T36 w 990"/>
                              <a:gd name="T38" fmla="+- 0 1833 1083"/>
                              <a:gd name="T39" fmla="*/ 1833 h 1108"/>
                              <a:gd name="T40" fmla="+- 0 8575 7824"/>
                              <a:gd name="T41" fmla="*/ T40 w 990"/>
                              <a:gd name="T42" fmla="+- 0 1646 1083"/>
                              <a:gd name="T43" fmla="*/ 1646 h 1108"/>
                              <a:gd name="T44" fmla="+- 0 7824 7824"/>
                              <a:gd name="T45" fmla="*/ T44 w 990"/>
                              <a:gd name="T46" fmla="+- 0 1646 1083"/>
                              <a:gd name="T47" fmla="*/ 1646 h 1108"/>
                              <a:gd name="T48" fmla="+- 0 7824 7824"/>
                              <a:gd name="T49" fmla="*/ T48 w 990"/>
                              <a:gd name="T50" fmla="+- 0 1815 1083"/>
                              <a:gd name="T51" fmla="*/ 1815 h 1108"/>
                              <a:gd name="T52" fmla="+- 0 8575 7824"/>
                              <a:gd name="T53" fmla="*/ T52 w 990"/>
                              <a:gd name="T54" fmla="+- 0 1815 1083"/>
                              <a:gd name="T55" fmla="*/ 1815 h 1108"/>
                              <a:gd name="T56" fmla="+- 0 8575 7824"/>
                              <a:gd name="T57" fmla="*/ T56 w 990"/>
                              <a:gd name="T58" fmla="+- 0 1646 1083"/>
                              <a:gd name="T59" fmla="*/ 1646 h 1108"/>
                              <a:gd name="T60" fmla="+- 0 8575 7824"/>
                              <a:gd name="T61" fmla="*/ T60 w 990"/>
                              <a:gd name="T62" fmla="+- 0 1458 1083"/>
                              <a:gd name="T63" fmla="*/ 1458 h 1108"/>
                              <a:gd name="T64" fmla="+- 0 7824 7824"/>
                              <a:gd name="T65" fmla="*/ T64 w 990"/>
                              <a:gd name="T66" fmla="+- 0 1458 1083"/>
                              <a:gd name="T67" fmla="*/ 1458 h 1108"/>
                              <a:gd name="T68" fmla="+- 0 7824 7824"/>
                              <a:gd name="T69" fmla="*/ T68 w 990"/>
                              <a:gd name="T70" fmla="+- 0 1627 1083"/>
                              <a:gd name="T71" fmla="*/ 1627 h 1108"/>
                              <a:gd name="T72" fmla="+- 0 8575 7824"/>
                              <a:gd name="T73" fmla="*/ T72 w 990"/>
                              <a:gd name="T74" fmla="+- 0 1627 1083"/>
                              <a:gd name="T75" fmla="*/ 1627 h 1108"/>
                              <a:gd name="T76" fmla="+- 0 8575 7824"/>
                              <a:gd name="T77" fmla="*/ T76 w 990"/>
                              <a:gd name="T78" fmla="+- 0 1458 1083"/>
                              <a:gd name="T79" fmla="*/ 1458 h 1108"/>
                              <a:gd name="T80" fmla="+- 0 8806 7824"/>
                              <a:gd name="T81" fmla="*/ T80 w 990"/>
                              <a:gd name="T82" fmla="+- 0 1270 1083"/>
                              <a:gd name="T83" fmla="*/ 1270 h 1108"/>
                              <a:gd name="T84" fmla="+- 0 7824 7824"/>
                              <a:gd name="T85" fmla="*/ T84 w 990"/>
                              <a:gd name="T86" fmla="+- 0 1270 1083"/>
                              <a:gd name="T87" fmla="*/ 1270 h 1108"/>
                              <a:gd name="T88" fmla="+- 0 7824 7824"/>
                              <a:gd name="T89" fmla="*/ T88 w 990"/>
                              <a:gd name="T90" fmla="+- 0 1439 1083"/>
                              <a:gd name="T91" fmla="*/ 1439 h 1108"/>
                              <a:gd name="T92" fmla="+- 0 8806 7824"/>
                              <a:gd name="T93" fmla="*/ T92 w 990"/>
                              <a:gd name="T94" fmla="+- 0 1439 1083"/>
                              <a:gd name="T95" fmla="*/ 1439 h 1108"/>
                              <a:gd name="T96" fmla="+- 0 8806 7824"/>
                              <a:gd name="T97" fmla="*/ T96 w 990"/>
                              <a:gd name="T98" fmla="+- 0 1270 1083"/>
                              <a:gd name="T99" fmla="*/ 1270 h 1108"/>
                              <a:gd name="T100" fmla="+- 0 8813 7824"/>
                              <a:gd name="T101" fmla="*/ T100 w 990"/>
                              <a:gd name="T102" fmla="+- 0 1083 1083"/>
                              <a:gd name="T103" fmla="*/ 1083 h 1108"/>
                              <a:gd name="T104" fmla="+- 0 7824 7824"/>
                              <a:gd name="T105" fmla="*/ T104 w 990"/>
                              <a:gd name="T106" fmla="+- 0 1083 1083"/>
                              <a:gd name="T107" fmla="*/ 1083 h 1108"/>
                              <a:gd name="T108" fmla="+- 0 7824 7824"/>
                              <a:gd name="T109" fmla="*/ T108 w 990"/>
                              <a:gd name="T110" fmla="+- 0 1252 1083"/>
                              <a:gd name="T111" fmla="*/ 1252 h 1108"/>
                              <a:gd name="T112" fmla="+- 0 8813 7824"/>
                              <a:gd name="T113" fmla="*/ T112 w 990"/>
                              <a:gd name="T114" fmla="+- 0 1252 1083"/>
                              <a:gd name="T115" fmla="*/ 1252 h 1108"/>
                              <a:gd name="T116" fmla="+- 0 8813 7824"/>
                              <a:gd name="T117" fmla="*/ T116 w 990"/>
                              <a:gd name="T118" fmla="+- 0 1083 1083"/>
                              <a:gd name="T119" fmla="*/ 1083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90" h="1108">
                                <a:moveTo>
                                  <a:pt x="643" y="938"/>
                                </a:moveTo>
                                <a:lnTo>
                                  <a:pt x="0" y="938"/>
                                </a:lnTo>
                                <a:lnTo>
                                  <a:pt x="0" y="1107"/>
                                </a:lnTo>
                                <a:lnTo>
                                  <a:pt x="643" y="1107"/>
                                </a:lnTo>
                                <a:lnTo>
                                  <a:pt x="643" y="938"/>
                                </a:lnTo>
                                <a:moveTo>
                                  <a:pt x="748" y="750"/>
                                </a:moveTo>
                                <a:lnTo>
                                  <a:pt x="0" y="750"/>
                                </a:lnTo>
                                <a:lnTo>
                                  <a:pt x="0" y="919"/>
                                </a:lnTo>
                                <a:lnTo>
                                  <a:pt x="748" y="919"/>
                                </a:lnTo>
                                <a:lnTo>
                                  <a:pt x="748" y="750"/>
                                </a:lnTo>
                                <a:moveTo>
                                  <a:pt x="751" y="563"/>
                                </a:moveTo>
                                <a:lnTo>
                                  <a:pt x="0" y="563"/>
                                </a:lnTo>
                                <a:lnTo>
                                  <a:pt x="0" y="732"/>
                                </a:lnTo>
                                <a:lnTo>
                                  <a:pt x="751" y="732"/>
                                </a:lnTo>
                                <a:lnTo>
                                  <a:pt x="751" y="563"/>
                                </a:lnTo>
                                <a:moveTo>
                                  <a:pt x="751" y="375"/>
                                </a:moveTo>
                                <a:lnTo>
                                  <a:pt x="0" y="375"/>
                                </a:lnTo>
                                <a:lnTo>
                                  <a:pt x="0" y="544"/>
                                </a:lnTo>
                                <a:lnTo>
                                  <a:pt x="751" y="544"/>
                                </a:lnTo>
                                <a:lnTo>
                                  <a:pt x="751" y="375"/>
                                </a:lnTo>
                                <a:moveTo>
                                  <a:pt x="982" y="187"/>
                                </a:moveTo>
                                <a:lnTo>
                                  <a:pt x="0" y="187"/>
                                </a:lnTo>
                                <a:lnTo>
                                  <a:pt x="0" y="356"/>
                                </a:lnTo>
                                <a:lnTo>
                                  <a:pt x="982" y="356"/>
                                </a:lnTo>
                                <a:lnTo>
                                  <a:pt x="982" y="187"/>
                                </a:lnTo>
                                <a:moveTo>
                                  <a:pt x="989" y="0"/>
                                </a:moveTo>
                                <a:lnTo>
                                  <a:pt x="0" y="0"/>
                                </a:lnTo>
                                <a:lnTo>
                                  <a:pt x="0" y="169"/>
                                </a:lnTo>
                                <a:lnTo>
                                  <a:pt x="989" y="169"/>
                                </a:lnTo>
                                <a:lnTo>
                                  <a:pt x="989" y="0"/>
                                </a:lnTo>
                              </a:path>
                            </a:pathLst>
                          </a:custGeom>
                          <a:solidFill>
                            <a:srgbClr val="9F1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8" name="AutoShape 4307"/>
                        <wps:cNvSpPr>
                          <a:spLocks/>
                        </wps:cNvSpPr>
                        <wps:spPr bwMode="auto">
                          <a:xfrm>
                            <a:off x="7823" y="-44"/>
                            <a:ext cx="1163" cy="1108"/>
                          </a:xfrm>
                          <a:custGeom>
                            <a:avLst/>
                            <a:gdLst>
                              <a:gd name="T0" fmla="+- 0 8456 7824"/>
                              <a:gd name="T1" fmla="*/ T0 w 1163"/>
                              <a:gd name="T2" fmla="+- 0 895 -44"/>
                              <a:gd name="T3" fmla="*/ 895 h 1108"/>
                              <a:gd name="T4" fmla="+- 0 7824 7824"/>
                              <a:gd name="T5" fmla="*/ T4 w 1163"/>
                              <a:gd name="T6" fmla="+- 0 895 -44"/>
                              <a:gd name="T7" fmla="*/ 895 h 1108"/>
                              <a:gd name="T8" fmla="+- 0 7824 7824"/>
                              <a:gd name="T9" fmla="*/ T8 w 1163"/>
                              <a:gd name="T10" fmla="+- 0 1064 -44"/>
                              <a:gd name="T11" fmla="*/ 1064 h 1108"/>
                              <a:gd name="T12" fmla="+- 0 8456 7824"/>
                              <a:gd name="T13" fmla="*/ T12 w 1163"/>
                              <a:gd name="T14" fmla="+- 0 1064 -44"/>
                              <a:gd name="T15" fmla="*/ 1064 h 1108"/>
                              <a:gd name="T16" fmla="+- 0 8456 7824"/>
                              <a:gd name="T17" fmla="*/ T16 w 1163"/>
                              <a:gd name="T18" fmla="+- 0 895 -44"/>
                              <a:gd name="T19" fmla="*/ 895 h 1108"/>
                              <a:gd name="T20" fmla="+- 0 8565 7824"/>
                              <a:gd name="T21" fmla="*/ T20 w 1163"/>
                              <a:gd name="T22" fmla="+- 0 707 -44"/>
                              <a:gd name="T23" fmla="*/ 707 h 1108"/>
                              <a:gd name="T24" fmla="+- 0 7824 7824"/>
                              <a:gd name="T25" fmla="*/ T24 w 1163"/>
                              <a:gd name="T26" fmla="+- 0 707 -44"/>
                              <a:gd name="T27" fmla="*/ 707 h 1108"/>
                              <a:gd name="T28" fmla="+- 0 7824 7824"/>
                              <a:gd name="T29" fmla="*/ T28 w 1163"/>
                              <a:gd name="T30" fmla="+- 0 876 -44"/>
                              <a:gd name="T31" fmla="*/ 876 h 1108"/>
                              <a:gd name="T32" fmla="+- 0 8565 7824"/>
                              <a:gd name="T33" fmla="*/ T32 w 1163"/>
                              <a:gd name="T34" fmla="+- 0 876 -44"/>
                              <a:gd name="T35" fmla="*/ 876 h 1108"/>
                              <a:gd name="T36" fmla="+- 0 8565 7824"/>
                              <a:gd name="T37" fmla="*/ T36 w 1163"/>
                              <a:gd name="T38" fmla="+- 0 707 -44"/>
                              <a:gd name="T39" fmla="*/ 707 h 1108"/>
                              <a:gd name="T40" fmla="+- 0 8646 7824"/>
                              <a:gd name="T41" fmla="*/ T40 w 1163"/>
                              <a:gd name="T42" fmla="+- 0 519 -44"/>
                              <a:gd name="T43" fmla="*/ 519 h 1108"/>
                              <a:gd name="T44" fmla="+- 0 7824 7824"/>
                              <a:gd name="T45" fmla="*/ T44 w 1163"/>
                              <a:gd name="T46" fmla="+- 0 519 -44"/>
                              <a:gd name="T47" fmla="*/ 519 h 1108"/>
                              <a:gd name="T48" fmla="+- 0 7824 7824"/>
                              <a:gd name="T49" fmla="*/ T48 w 1163"/>
                              <a:gd name="T50" fmla="+- 0 688 -44"/>
                              <a:gd name="T51" fmla="*/ 688 h 1108"/>
                              <a:gd name="T52" fmla="+- 0 8646 7824"/>
                              <a:gd name="T53" fmla="*/ T52 w 1163"/>
                              <a:gd name="T54" fmla="+- 0 688 -44"/>
                              <a:gd name="T55" fmla="*/ 688 h 1108"/>
                              <a:gd name="T56" fmla="+- 0 8646 7824"/>
                              <a:gd name="T57" fmla="*/ T56 w 1163"/>
                              <a:gd name="T58" fmla="+- 0 519 -44"/>
                              <a:gd name="T59" fmla="*/ 519 h 1108"/>
                              <a:gd name="T60" fmla="+- 0 8946 7824"/>
                              <a:gd name="T61" fmla="*/ T60 w 1163"/>
                              <a:gd name="T62" fmla="+- 0 332 -44"/>
                              <a:gd name="T63" fmla="*/ 332 h 1108"/>
                              <a:gd name="T64" fmla="+- 0 7824 7824"/>
                              <a:gd name="T65" fmla="*/ T64 w 1163"/>
                              <a:gd name="T66" fmla="+- 0 332 -44"/>
                              <a:gd name="T67" fmla="*/ 332 h 1108"/>
                              <a:gd name="T68" fmla="+- 0 7824 7824"/>
                              <a:gd name="T69" fmla="*/ T68 w 1163"/>
                              <a:gd name="T70" fmla="+- 0 501 -44"/>
                              <a:gd name="T71" fmla="*/ 501 h 1108"/>
                              <a:gd name="T72" fmla="+- 0 8946 7824"/>
                              <a:gd name="T73" fmla="*/ T72 w 1163"/>
                              <a:gd name="T74" fmla="+- 0 501 -44"/>
                              <a:gd name="T75" fmla="*/ 501 h 1108"/>
                              <a:gd name="T76" fmla="+- 0 8946 7824"/>
                              <a:gd name="T77" fmla="*/ T76 w 1163"/>
                              <a:gd name="T78" fmla="+- 0 332 -44"/>
                              <a:gd name="T79" fmla="*/ 332 h 1108"/>
                              <a:gd name="T80" fmla="+- 0 8986 7824"/>
                              <a:gd name="T81" fmla="*/ T80 w 1163"/>
                              <a:gd name="T82" fmla="+- 0 144 -44"/>
                              <a:gd name="T83" fmla="*/ 144 h 1108"/>
                              <a:gd name="T84" fmla="+- 0 7824 7824"/>
                              <a:gd name="T85" fmla="*/ T84 w 1163"/>
                              <a:gd name="T86" fmla="+- 0 144 -44"/>
                              <a:gd name="T87" fmla="*/ 144 h 1108"/>
                              <a:gd name="T88" fmla="+- 0 7824 7824"/>
                              <a:gd name="T89" fmla="*/ T88 w 1163"/>
                              <a:gd name="T90" fmla="+- 0 313 -44"/>
                              <a:gd name="T91" fmla="*/ 313 h 1108"/>
                              <a:gd name="T92" fmla="+- 0 8986 7824"/>
                              <a:gd name="T93" fmla="*/ T92 w 1163"/>
                              <a:gd name="T94" fmla="+- 0 313 -44"/>
                              <a:gd name="T95" fmla="*/ 313 h 1108"/>
                              <a:gd name="T96" fmla="+- 0 8986 7824"/>
                              <a:gd name="T97" fmla="*/ T96 w 1163"/>
                              <a:gd name="T98" fmla="+- 0 144 -44"/>
                              <a:gd name="T99" fmla="*/ 144 h 1108"/>
                              <a:gd name="T100" fmla="+- 0 8986 7824"/>
                              <a:gd name="T101" fmla="*/ T100 w 1163"/>
                              <a:gd name="T102" fmla="+- 0 -44 -44"/>
                              <a:gd name="T103" fmla="*/ -44 h 1108"/>
                              <a:gd name="T104" fmla="+- 0 7824 7824"/>
                              <a:gd name="T105" fmla="*/ T104 w 1163"/>
                              <a:gd name="T106" fmla="+- 0 -44 -44"/>
                              <a:gd name="T107" fmla="*/ -44 h 1108"/>
                              <a:gd name="T108" fmla="+- 0 7824 7824"/>
                              <a:gd name="T109" fmla="*/ T108 w 1163"/>
                              <a:gd name="T110" fmla="+- 0 125 -44"/>
                              <a:gd name="T111" fmla="*/ 125 h 1108"/>
                              <a:gd name="T112" fmla="+- 0 8986 7824"/>
                              <a:gd name="T113" fmla="*/ T112 w 1163"/>
                              <a:gd name="T114" fmla="+- 0 125 -44"/>
                              <a:gd name="T115" fmla="*/ 125 h 1108"/>
                              <a:gd name="T116" fmla="+- 0 8986 7824"/>
                              <a:gd name="T117" fmla="*/ T116 w 1163"/>
                              <a:gd name="T118" fmla="+- 0 -44 -44"/>
                              <a:gd name="T119" fmla="*/ -44 h 1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63" h="1108">
                                <a:moveTo>
                                  <a:pt x="632" y="939"/>
                                </a:moveTo>
                                <a:lnTo>
                                  <a:pt x="0" y="939"/>
                                </a:lnTo>
                                <a:lnTo>
                                  <a:pt x="0" y="1108"/>
                                </a:lnTo>
                                <a:lnTo>
                                  <a:pt x="632" y="1108"/>
                                </a:lnTo>
                                <a:lnTo>
                                  <a:pt x="632" y="939"/>
                                </a:lnTo>
                                <a:moveTo>
                                  <a:pt x="741" y="751"/>
                                </a:moveTo>
                                <a:lnTo>
                                  <a:pt x="0" y="751"/>
                                </a:lnTo>
                                <a:lnTo>
                                  <a:pt x="0" y="920"/>
                                </a:lnTo>
                                <a:lnTo>
                                  <a:pt x="741" y="920"/>
                                </a:lnTo>
                                <a:lnTo>
                                  <a:pt x="741" y="751"/>
                                </a:lnTo>
                                <a:moveTo>
                                  <a:pt x="822" y="563"/>
                                </a:moveTo>
                                <a:lnTo>
                                  <a:pt x="0" y="563"/>
                                </a:lnTo>
                                <a:lnTo>
                                  <a:pt x="0" y="732"/>
                                </a:lnTo>
                                <a:lnTo>
                                  <a:pt x="822" y="732"/>
                                </a:lnTo>
                                <a:lnTo>
                                  <a:pt x="822" y="563"/>
                                </a:lnTo>
                                <a:moveTo>
                                  <a:pt x="1122" y="376"/>
                                </a:moveTo>
                                <a:lnTo>
                                  <a:pt x="0" y="376"/>
                                </a:lnTo>
                                <a:lnTo>
                                  <a:pt x="0" y="545"/>
                                </a:lnTo>
                                <a:lnTo>
                                  <a:pt x="1122" y="545"/>
                                </a:lnTo>
                                <a:lnTo>
                                  <a:pt x="1122" y="376"/>
                                </a:lnTo>
                                <a:moveTo>
                                  <a:pt x="1162" y="188"/>
                                </a:moveTo>
                                <a:lnTo>
                                  <a:pt x="0" y="188"/>
                                </a:lnTo>
                                <a:lnTo>
                                  <a:pt x="0" y="357"/>
                                </a:lnTo>
                                <a:lnTo>
                                  <a:pt x="1162" y="357"/>
                                </a:lnTo>
                                <a:lnTo>
                                  <a:pt x="1162" y="188"/>
                                </a:lnTo>
                                <a:moveTo>
                                  <a:pt x="1162" y="0"/>
                                </a:moveTo>
                                <a:lnTo>
                                  <a:pt x="0" y="0"/>
                                </a:lnTo>
                                <a:lnTo>
                                  <a:pt x="0" y="169"/>
                                </a:lnTo>
                                <a:lnTo>
                                  <a:pt x="1162" y="169"/>
                                </a:lnTo>
                                <a:lnTo>
                                  <a:pt x="1162" y="0"/>
                                </a:lnTo>
                              </a:path>
                            </a:pathLst>
                          </a:custGeom>
                          <a:solidFill>
                            <a:srgbClr val="40DF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9" name="Rectangle 4308"/>
                        <wps:cNvSpPr>
                          <a:spLocks/>
                        </wps:cNvSpPr>
                        <wps:spPr bwMode="auto">
                          <a:xfrm>
                            <a:off x="7729" y="-72"/>
                            <a:ext cx="2086" cy="2291"/>
                          </a:xfrm>
                          <a:prstGeom prst="rect">
                            <a:avLst/>
                          </a:prstGeom>
                          <a:noFill/>
                          <a:ln w="296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 name="Line 4309"/>
                        <wps:cNvCnPr>
                          <a:cxnSpLocks/>
                        </wps:cNvCnPr>
                        <wps:spPr bwMode="auto">
                          <a:xfrm>
                            <a:off x="7717" y="2106"/>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1" name="Line 4310"/>
                        <wps:cNvCnPr>
                          <a:cxnSpLocks/>
                        </wps:cNvCnPr>
                        <wps:spPr bwMode="auto">
                          <a:xfrm>
                            <a:off x="7717" y="1918"/>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2" name="Line 4311"/>
                        <wps:cNvCnPr>
                          <a:cxnSpLocks/>
                        </wps:cNvCnPr>
                        <wps:spPr bwMode="auto">
                          <a:xfrm>
                            <a:off x="7717" y="1730"/>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3" name="Line 4312"/>
                        <wps:cNvCnPr>
                          <a:cxnSpLocks/>
                        </wps:cNvCnPr>
                        <wps:spPr bwMode="auto">
                          <a:xfrm>
                            <a:off x="7717" y="1542"/>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4" name="Line 4313"/>
                        <wps:cNvCnPr>
                          <a:cxnSpLocks/>
                        </wps:cNvCnPr>
                        <wps:spPr bwMode="auto">
                          <a:xfrm>
                            <a:off x="7717" y="1355"/>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5" name="Line 4314"/>
                        <wps:cNvCnPr>
                          <a:cxnSpLocks/>
                        </wps:cNvCnPr>
                        <wps:spPr bwMode="auto">
                          <a:xfrm>
                            <a:off x="7717" y="1167"/>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6" name="Line 4315"/>
                        <wps:cNvCnPr>
                          <a:cxnSpLocks/>
                        </wps:cNvCnPr>
                        <wps:spPr bwMode="auto">
                          <a:xfrm>
                            <a:off x="7717" y="979"/>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7" name="Line 4316"/>
                        <wps:cNvCnPr>
                          <a:cxnSpLocks/>
                        </wps:cNvCnPr>
                        <wps:spPr bwMode="auto">
                          <a:xfrm>
                            <a:off x="7717" y="792"/>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8" name="Line 4317"/>
                        <wps:cNvCnPr>
                          <a:cxnSpLocks/>
                        </wps:cNvCnPr>
                        <wps:spPr bwMode="auto">
                          <a:xfrm>
                            <a:off x="7717" y="604"/>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59" name="Line 4318"/>
                        <wps:cNvCnPr>
                          <a:cxnSpLocks/>
                        </wps:cNvCnPr>
                        <wps:spPr bwMode="auto">
                          <a:xfrm>
                            <a:off x="7717" y="416"/>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0" name="Line 4319"/>
                        <wps:cNvCnPr>
                          <a:cxnSpLocks/>
                        </wps:cNvCnPr>
                        <wps:spPr bwMode="auto">
                          <a:xfrm>
                            <a:off x="7717" y="228"/>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1" name="Line 4320"/>
                        <wps:cNvCnPr>
                          <a:cxnSpLocks/>
                        </wps:cNvCnPr>
                        <wps:spPr bwMode="auto">
                          <a:xfrm>
                            <a:off x="7717" y="41"/>
                            <a:ext cx="12"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2" name="Line 4321"/>
                        <wps:cNvCnPr>
                          <a:cxnSpLocks/>
                        </wps:cNvCnPr>
                        <wps:spPr bwMode="auto">
                          <a:xfrm>
                            <a:off x="7824"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3" name="Line 4322"/>
                        <wps:cNvCnPr>
                          <a:cxnSpLocks/>
                        </wps:cNvCnPr>
                        <wps:spPr bwMode="auto">
                          <a:xfrm>
                            <a:off x="8140"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4" name="Line 4323"/>
                        <wps:cNvCnPr>
                          <a:cxnSpLocks/>
                        </wps:cNvCnPr>
                        <wps:spPr bwMode="auto">
                          <a:xfrm>
                            <a:off x="8456"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5" name="Line 4324"/>
                        <wps:cNvCnPr>
                          <a:cxnSpLocks/>
                        </wps:cNvCnPr>
                        <wps:spPr bwMode="auto">
                          <a:xfrm>
                            <a:off x="8772"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6" name="Line 4325"/>
                        <wps:cNvCnPr>
                          <a:cxnSpLocks/>
                        </wps:cNvCnPr>
                        <wps:spPr bwMode="auto">
                          <a:xfrm>
                            <a:off x="9088"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7" name="Line 4326"/>
                        <wps:cNvCnPr>
                          <a:cxnSpLocks/>
                        </wps:cNvCnPr>
                        <wps:spPr bwMode="auto">
                          <a:xfrm>
                            <a:off x="9404"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s:wsp>
                        <wps:cNvPr id="1768" name="Line 4327"/>
                        <wps:cNvCnPr>
                          <a:cxnSpLocks/>
                        </wps:cNvCnPr>
                        <wps:spPr bwMode="auto">
                          <a:xfrm>
                            <a:off x="9720" y="2230"/>
                            <a:ext cx="0" cy="0"/>
                          </a:xfrm>
                          <a:prstGeom prst="line">
                            <a:avLst/>
                          </a:prstGeom>
                          <a:noFill/>
                          <a:ln w="296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E0133F" id="Group 4305" o:spid="_x0000_s1026" style="position:absolute;margin-left:385.85pt;margin-top:-3.7pt;width:105pt;height:115.25pt;z-index:-208120;mso-position-horizontal-relative:page" coordorigin="7717,-74" coordsize="2100,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">
                <v:shape id="AutoShape 4306" o:spid="_x0000_s1027" style="position:absolute;left:7823;top:1082;width:990;height:1108;visibility:visible;mso-wrap-style:square;v-text-anchor:top" coordsize="990,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" path="m643,938l,938r,169l643,1107r,-169m748,750l,750,,919r748,l748,750t3,-187l,563,,732r751,l751,563t,-188l,375,,544r751,l751,375m982,187l,187,,356r982,l982,187m989,l,,,169r989,l989,e" fillcolor="#9f1fef" stroked="f">
                  <v:path arrowok="t" o:connecttype="custom" o:connectlocs="643,2021;0,2021;0,2190;643,2190;643,2021;748,1833;0,1833;0,2002;748,2002;748,1833;751,1646;0,1646;0,1815;751,1815;751,1646;751,1458;0,1458;0,1627;751,1627;751,1458;982,1270;0,1270;0,1439;982,1439;982,1270;989,1083;0,1083;0,1252;989,1252;989,1083" o:connectangles="0,0,0,0,0,0,0,0,0,0,0,0,0,0,0,0,0,0,0,0,0,0,0,0,0,0,0,0,0,0"/>
                </v:shape>
                <v:shape id="AutoShape 4307" o:spid="_x0000_s1028" style="position:absolute;left:7823;top:-44;width:1163;height:1108;visibility:visible;mso-wrap-style:square;v-text-anchor:top" coordsize="1163,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" path="m632,939l,939r,169l632,1108r,-169m741,751l,751,,920r741,l741,751m822,563l,563,,732r822,l822,563m1122,376l,376,,545r1122,l1122,376t40,-188l,188,,357r1162,l1162,188m1162,l,,,169r1162,l1162,e" fillcolor="#40dfd0" stroked="f">
                  <v:path arrowok="t" o:connecttype="custom" o:connectlocs="632,895;0,895;0,1064;632,1064;632,895;741,707;0,707;0,876;741,876;741,707;822,519;0,519;0,688;822,688;822,519;1122,332;0,332;0,501;1122,501;1122,332;1162,144;0,144;0,313;1162,313;1162,144;1162,-44;0,-44;0,125;1162,125;1162,-44" o:connectangles="0,0,0,0,0,0,0,0,0,0,0,0,0,0,0,0,0,0,0,0,0,0,0,0,0,0,0,0,0,0"/>
                </v:shape>
                <v:rect id="Rectangle 4308" o:spid="_x0000_s1029" style="position:absolute;left:7729;top:-72;width:2086;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" filled="f" strokecolor="#333" strokeweight=".08236mm">
                  <v:path arrowok="t"/>
                </v:rect>
                <v:line id="Line 4309" o:spid="_x0000_s1030" style="position:absolute;visibility:visible;mso-wrap-style:square" from="7717,2106" to="7729,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" strokecolor="#333" strokeweight=".08236mm">
                  <o:lock v:ext="edit" shapetype="f"/>
                </v:line>
                <v:line id="Line 4310" o:spid="_x0000_s1031" style="position:absolute;visibility:visible;mso-wrap-style:square" from="7717,1918" to="7729,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" strokecolor="#333" strokeweight=".08236mm">
                  <o:lock v:ext="edit" shapetype="f"/>
                </v:line>
                <v:line id="Line 4311" o:spid="_x0000_s1032" style="position:absolute;visibility:visible;mso-wrap-style:square" from="7717,1730" to="7729,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" strokecolor="#333" strokeweight=".08236mm">
                  <o:lock v:ext="edit" shapetype="f"/>
                </v:line>
                <v:line id="Line 4312" o:spid="_x0000_s1033" style="position:absolute;visibility:visible;mso-wrap-style:square" from="7717,1542" to="7729,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" strokecolor="#333" strokeweight=".08236mm">
                  <o:lock v:ext="edit" shapetype="f"/>
                </v:line>
                <v:line id="Line 4313" o:spid="_x0000_s1034" style="position:absolute;visibility:visible;mso-wrap-style:square" from="7717,1355" to="7729,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" strokecolor="#333" strokeweight=".08236mm">
                  <o:lock v:ext="edit" shapetype="f"/>
                </v:line>
                <v:line id="Line 4314" o:spid="_x0000_s1035" style="position:absolute;visibility:visible;mso-wrap-style:square" from="7717,1167" to="7729,1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" strokecolor="#333" strokeweight=".08236mm">
                  <o:lock v:ext="edit" shapetype="f"/>
                </v:line>
                <v:line id="Line 4315" o:spid="_x0000_s1036" style="position:absolute;visibility:visible;mso-wrap-style:square" from="7717,979" to="772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" strokecolor="#333" strokeweight=".08236mm">
                  <o:lock v:ext="edit" shapetype="f"/>
                </v:line>
                <v:line id="Line 4316" o:spid="_x0000_s1037" style="position:absolute;visibility:visible;mso-wrap-style:square" from="7717,792" to="7729,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" strokecolor="#333" strokeweight=".08236mm">
                  <o:lock v:ext="edit" shapetype="f"/>
                </v:line>
                <v:line id="Line 4317" o:spid="_x0000_s1038" style="position:absolute;visibility:visible;mso-wrap-style:square" from="7717,604" to="772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" strokecolor="#333" strokeweight=".08236mm">
                  <o:lock v:ext="edit" shapetype="f"/>
                </v:line>
                <v:line id="Line 4318" o:spid="_x0000_s1039" style="position:absolute;visibility:visible;mso-wrap-style:square" from="7717,416" to="772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" strokecolor="#333" strokeweight=".08236mm">
                  <o:lock v:ext="edit" shapetype="f"/>
                </v:line>
                <v:line id="Line 4319" o:spid="_x0000_s1040" style="position:absolute;visibility:visible;mso-wrap-style:square" from="7717,228" to="7729,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" strokecolor="#333" strokeweight=".08236mm">
                  <o:lock v:ext="edit" shapetype="f"/>
                </v:line>
                <v:line id="Line 4320" o:spid="_x0000_s1041" style="position:absolute;visibility:visible;mso-wrap-style:square" from="7717,41" to="77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" strokecolor="#333" strokeweight=".08236mm">
                  <o:lock v:ext="edit" shapetype="f"/>
                </v:line>
                <v:line id="Line 4321" o:spid="_x0000_s1042" style="position:absolute;visibility:visible;mso-wrap-style:square" from="7824,2230" to="7824,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" strokecolor="#333" strokeweight=".08236mm">
                  <o:lock v:ext="edit" shapetype="f"/>
                </v:line>
                <v:line id="Line 4322" o:spid="_x0000_s1043" style="position:absolute;visibility:visible;mso-wrap-style:square" from="8140,2230" to="8140,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" strokecolor="#333" strokeweight=".08236mm">
                  <o:lock v:ext="edit" shapetype="f"/>
                </v:line>
                <v:line id="Line 4323" o:spid="_x0000_s1044" style="position:absolute;visibility:visible;mso-wrap-style:square" from="8456,2230" to="8456,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" strokecolor="#333" strokeweight=".08236mm">
                  <o:lock v:ext="edit" shapetype="f"/>
                </v:line>
                <v:line id="Line 4324" o:spid="_x0000_s1045" style="position:absolute;visibility:visible;mso-wrap-style:square" from="8772,2230" to="8772,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" strokecolor="#333" strokeweight=".08236mm">
                  <o:lock v:ext="edit" shapetype="f"/>
                </v:line>
                <v:line id="Line 4325" o:spid="_x0000_s1046" style="position:absolute;visibility:visible;mso-wrap-style:square" from="9088,2230" to="9088,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" strokecolor="#333" strokeweight=".08236mm">
                  <o:lock v:ext="edit" shapetype="f"/>
                </v:line>
                <v:line id="Line 4326" o:spid="_x0000_s1047" style="position:absolute;visibility:visible;mso-wrap-style:square" from="9404,2230" to="9404,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" strokecolor="#333" strokeweight=".08236mm">
                  <o:lock v:ext="edit" shapetype="f"/>
                </v:line>
                <v:line id="Line 4327" o:spid="_x0000_s1048" style="position:absolute;visibility:visible;mso-wrap-style:square" from="9720,2230" to="9720,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" strokecolor="#333" strokeweight=".08236mm">
                  <o:lock v:ext="edit" shapetype="f"/>
                </v:line>
                <w10:wrap anchorx="page"/>
              </v:group>
            </w:pict>
          </mc:Fallback>
        </mc:AlternateContent>
      </w:r>
      <w:r w:rsidR="009B75EF">
        <w:rPr>
          <w:rFonts w:ascii="Arial"/>
          <w:color w:val="4D4D4D"/>
          <w:sz w:val="7"/>
        </w:rPr>
        <w:t>NK cell mediated cytotoxicity</w:t>
      </w:r>
    </w:p>
    <w:p w14:paraId="11A5AD37" w14:textId="77777777" w:rsidR="005313F1" w:rsidRDefault="005313F1">
      <w:pPr>
        <w:rPr>
          <w:rFonts w:ascii="Arial"/>
          <w:sz w:val="7"/>
        </w:rPr>
        <w:sectPr w:rsidR="005313F1">
          <w:type w:val="continuous"/>
          <w:pgSz w:w="11910" w:h="16840"/>
          <w:pgMar w:top="1580" w:right="0" w:bottom="560" w:left="1680" w:header="720" w:footer="720" w:gutter="0"/>
          <w:cols w:num="2" w:space="720" w:equalWidth="0">
            <w:col w:w="2562" w:space="762"/>
            <w:col w:w="6906"/>
          </w:cols>
        </w:sectPr>
      </w:pPr>
    </w:p>
    <w:p w14:paraId="1BF2E31C" w14:textId="77777777" w:rsidR="005313F1" w:rsidRDefault="005313F1">
      <w:pPr>
        <w:pStyle w:val="BodyText"/>
        <w:spacing w:before="4"/>
        <w:rPr>
          <w:rFonts w:ascii="Arial"/>
          <w:sz w:val="10"/>
        </w:rPr>
      </w:pPr>
    </w:p>
    <w:p w14:paraId="4FFF71A0" w14:textId="77777777" w:rsidR="005313F1" w:rsidRDefault="009B75EF">
      <w:pPr>
        <w:ind w:right="38"/>
        <w:jc w:val="right"/>
        <w:rPr>
          <w:rFonts w:ascii="Arial"/>
          <w:sz w:val="8"/>
        </w:rPr>
      </w:pPr>
      <w:proofErr w:type="spellStart"/>
      <w:r>
        <w:rPr>
          <w:rFonts w:ascii="Arial"/>
          <w:color w:val="4D4D4D"/>
          <w:sz w:val="8"/>
        </w:rPr>
        <w:t>Wnt</w:t>
      </w:r>
      <w:proofErr w:type="spellEnd"/>
      <w:r>
        <w:rPr>
          <w:rFonts w:ascii="Arial"/>
          <w:color w:val="4D4D4D"/>
          <w:sz w:val="8"/>
        </w:rPr>
        <w:t xml:space="preserve"> </w:t>
      </w:r>
      <w:proofErr w:type="spellStart"/>
      <w:r>
        <w:rPr>
          <w:rFonts w:ascii="Arial"/>
          <w:color w:val="4D4D4D"/>
          <w:sz w:val="8"/>
        </w:rPr>
        <w:t>signalling</w:t>
      </w:r>
      <w:proofErr w:type="spellEnd"/>
    </w:p>
    <w:p w14:paraId="15B6F9C5" w14:textId="77777777" w:rsidR="005313F1" w:rsidRDefault="009B75EF">
      <w:pPr>
        <w:pStyle w:val="BodyText"/>
        <w:spacing w:before="4"/>
        <w:rPr>
          <w:rFonts w:ascii="Arial"/>
          <w:sz w:val="9"/>
        </w:rPr>
      </w:pPr>
      <w:r>
        <w:br w:type="column"/>
      </w:r>
    </w:p>
    <w:p w14:paraId="2798AA99" w14:textId="77777777" w:rsidR="005313F1" w:rsidRDefault="009B75EF">
      <w:pPr>
        <w:ind w:left="2024"/>
        <w:rPr>
          <w:rFonts w:ascii="Arial"/>
          <w:sz w:val="7"/>
        </w:rPr>
      </w:pPr>
      <w:r>
        <w:rPr>
          <w:rFonts w:ascii="Arial"/>
          <w:color w:val="4D4D4D"/>
          <w:sz w:val="7"/>
        </w:rPr>
        <w:t xml:space="preserve">T cell receptor </w:t>
      </w:r>
      <w:proofErr w:type="spellStart"/>
      <w:r>
        <w:rPr>
          <w:rFonts w:ascii="Arial"/>
          <w:color w:val="4D4D4D"/>
          <w:sz w:val="7"/>
        </w:rPr>
        <w:t>signalling</w:t>
      </w:r>
      <w:proofErr w:type="spellEnd"/>
    </w:p>
    <w:p w14:paraId="26D5739E" w14:textId="77777777" w:rsidR="005313F1" w:rsidRDefault="005313F1">
      <w:pPr>
        <w:rPr>
          <w:rFonts w:ascii="Arial"/>
          <w:sz w:val="7"/>
        </w:rPr>
        <w:sectPr w:rsidR="005313F1">
          <w:type w:val="continuous"/>
          <w:pgSz w:w="11910" w:h="16840"/>
          <w:pgMar w:top="1580" w:right="0" w:bottom="560" w:left="1680" w:header="720" w:footer="720" w:gutter="0"/>
          <w:cols w:num="2" w:space="720" w:equalWidth="0">
            <w:col w:w="2562" w:space="689"/>
            <w:col w:w="6979"/>
          </w:cols>
        </w:sectPr>
      </w:pPr>
    </w:p>
    <w:p w14:paraId="65C14B8A" w14:textId="77777777" w:rsidR="005313F1" w:rsidRDefault="005313F1">
      <w:pPr>
        <w:pStyle w:val="BodyText"/>
        <w:rPr>
          <w:rFonts w:ascii="Arial"/>
          <w:sz w:val="8"/>
        </w:rPr>
      </w:pPr>
    </w:p>
    <w:p w14:paraId="437BD07D" w14:textId="77777777" w:rsidR="005313F1" w:rsidRDefault="005313F1">
      <w:pPr>
        <w:pStyle w:val="BodyText"/>
        <w:spacing w:before="9"/>
        <w:rPr>
          <w:rFonts w:ascii="Arial"/>
          <w:sz w:val="8"/>
        </w:rPr>
      </w:pPr>
    </w:p>
    <w:p w14:paraId="7FFA1FB3" w14:textId="77777777" w:rsidR="005313F1" w:rsidRDefault="009B75EF">
      <w:pPr>
        <w:ind w:right="1"/>
        <w:jc w:val="right"/>
        <w:rPr>
          <w:rFonts w:ascii="Arial"/>
          <w:sz w:val="8"/>
        </w:rPr>
      </w:pPr>
      <w:r>
        <w:rPr>
          <w:rFonts w:ascii="Arial"/>
          <w:color w:val="4D4D4D"/>
          <w:sz w:val="8"/>
        </w:rPr>
        <w:t xml:space="preserve">Rho </w:t>
      </w:r>
      <w:proofErr w:type="spellStart"/>
      <w:r>
        <w:rPr>
          <w:rFonts w:ascii="Arial"/>
          <w:color w:val="4D4D4D"/>
          <w:sz w:val="8"/>
        </w:rPr>
        <w:t>GTPase</w:t>
      </w:r>
      <w:proofErr w:type="spellEnd"/>
      <w:r>
        <w:rPr>
          <w:rFonts w:ascii="Arial"/>
          <w:color w:val="4D4D4D"/>
          <w:spacing w:val="-7"/>
          <w:sz w:val="8"/>
        </w:rPr>
        <w:t xml:space="preserve"> </w:t>
      </w:r>
      <w:r>
        <w:rPr>
          <w:rFonts w:ascii="Arial"/>
          <w:color w:val="4D4D4D"/>
          <w:sz w:val="8"/>
        </w:rPr>
        <w:t>cycle</w:t>
      </w:r>
    </w:p>
    <w:p w14:paraId="399F237E" w14:textId="77777777" w:rsidR="005313F1" w:rsidRDefault="005313F1">
      <w:pPr>
        <w:pStyle w:val="BodyText"/>
        <w:rPr>
          <w:rFonts w:ascii="Arial"/>
          <w:sz w:val="8"/>
        </w:rPr>
      </w:pPr>
    </w:p>
    <w:p w14:paraId="29217037" w14:textId="77777777" w:rsidR="005313F1" w:rsidRDefault="005313F1">
      <w:pPr>
        <w:pStyle w:val="BodyText"/>
        <w:spacing w:before="8"/>
        <w:rPr>
          <w:rFonts w:ascii="Arial"/>
          <w:sz w:val="8"/>
        </w:rPr>
      </w:pPr>
    </w:p>
    <w:p w14:paraId="02DAC6D9" w14:textId="77777777" w:rsidR="005313F1" w:rsidRDefault="009B75EF">
      <w:pPr>
        <w:ind w:right="1"/>
        <w:jc w:val="right"/>
        <w:rPr>
          <w:rFonts w:ascii="Arial" w:hAnsi="Arial"/>
          <w:sz w:val="8"/>
        </w:rPr>
      </w:pPr>
      <w:r>
        <w:rPr>
          <w:rFonts w:ascii="Arial" w:hAnsi="Arial"/>
          <w:color w:val="4D4D4D"/>
          <w:sz w:val="8"/>
        </w:rPr>
        <w:t>PI3K−Akt</w:t>
      </w:r>
      <w:r>
        <w:rPr>
          <w:rFonts w:ascii="Arial" w:hAnsi="Arial"/>
          <w:color w:val="4D4D4D"/>
          <w:spacing w:val="-1"/>
          <w:sz w:val="8"/>
        </w:rPr>
        <w:t xml:space="preserve"> </w:t>
      </w:r>
      <w:proofErr w:type="spellStart"/>
      <w:r>
        <w:rPr>
          <w:rFonts w:ascii="Arial" w:hAnsi="Arial"/>
          <w:color w:val="4D4D4D"/>
          <w:sz w:val="8"/>
        </w:rPr>
        <w:t>signalling</w:t>
      </w:r>
      <w:proofErr w:type="spellEnd"/>
    </w:p>
    <w:p w14:paraId="1E0B36A5" w14:textId="77777777" w:rsidR="005313F1" w:rsidRDefault="005313F1">
      <w:pPr>
        <w:pStyle w:val="BodyText"/>
        <w:rPr>
          <w:rFonts w:ascii="Arial"/>
          <w:sz w:val="8"/>
        </w:rPr>
      </w:pPr>
    </w:p>
    <w:p w14:paraId="2F3C1A2F" w14:textId="77777777" w:rsidR="005313F1" w:rsidRDefault="005313F1">
      <w:pPr>
        <w:pStyle w:val="BodyText"/>
        <w:spacing w:before="9"/>
        <w:rPr>
          <w:rFonts w:ascii="Arial"/>
          <w:sz w:val="8"/>
        </w:rPr>
      </w:pPr>
    </w:p>
    <w:p w14:paraId="2FC53712" w14:textId="77777777" w:rsidR="005313F1" w:rsidRDefault="009B75EF">
      <w:pPr>
        <w:jc w:val="right"/>
        <w:rPr>
          <w:rFonts w:ascii="Arial"/>
          <w:sz w:val="8"/>
        </w:rPr>
      </w:pPr>
      <w:proofErr w:type="spellStart"/>
      <w:r>
        <w:rPr>
          <w:rFonts w:ascii="Arial"/>
          <w:color w:val="4D4D4D"/>
          <w:sz w:val="8"/>
        </w:rPr>
        <w:t>Signalling</w:t>
      </w:r>
      <w:proofErr w:type="spellEnd"/>
      <w:r>
        <w:rPr>
          <w:rFonts w:ascii="Arial"/>
          <w:color w:val="4D4D4D"/>
          <w:sz w:val="8"/>
        </w:rPr>
        <w:t xml:space="preserve"> by</w:t>
      </w:r>
      <w:r>
        <w:rPr>
          <w:rFonts w:ascii="Arial"/>
          <w:color w:val="4D4D4D"/>
          <w:spacing w:val="-4"/>
          <w:sz w:val="8"/>
        </w:rPr>
        <w:t xml:space="preserve"> </w:t>
      </w:r>
      <w:r>
        <w:rPr>
          <w:rFonts w:ascii="Arial"/>
          <w:color w:val="4D4D4D"/>
          <w:sz w:val="8"/>
        </w:rPr>
        <w:t>ILs</w:t>
      </w:r>
    </w:p>
    <w:p w14:paraId="3BDE77A5" w14:textId="77777777" w:rsidR="005313F1" w:rsidRDefault="005313F1">
      <w:pPr>
        <w:pStyle w:val="BodyText"/>
        <w:rPr>
          <w:rFonts w:ascii="Arial"/>
          <w:sz w:val="8"/>
        </w:rPr>
      </w:pPr>
    </w:p>
    <w:p w14:paraId="60A0C111" w14:textId="77777777" w:rsidR="005313F1" w:rsidRDefault="005313F1">
      <w:pPr>
        <w:pStyle w:val="BodyText"/>
        <w:spacing w:before="9"/>
        <w:rPr>
          <w:rFonts w:ascii="Arial"/>
          <w:sz w:val="8"/>
        </w:rPr>
      </w:pPr>
    </w:p>
    <w:p w14:paraId="121B97FF" w14:textId="77777777" w:rsidR="005313F1" w:rsidRDefault="009B75EF">
      <w:pPr>
        <w:ind w:right="1"/>
        <w:jc w:val="right"/>
        <w:rPr>
          <w:rFonts w:ascii="Arial"/>
          <w:sz w:val="8"/>
        </w:rPr>
      </w:pPr>
      <w:r>
        <w:rPr>
          <w:rFonts w:ascii="Arial"/>
          <w:color w:val="4D4D4D"/>
          <w:sz w:val="8"/>
        </w:rPr>
        <w:t>Chemokine</w:t>
      </w:r>
      <w:r>
        <w:rPr>
          <w:rFonts w:ascii="Arial"/>
          <w:color w:val="4D4D4D"/>
          <w:spacing w:val="-2"/>
          <w:sz w:val="8"/>
        </w:rPr>
        <w:t xml:space="preserve"> </w:t>
      </w:r>
      <w:proofErr w:type="spellStart"/>
      <w:r>
        <w:rPr>
          <w:rFonts w:ascii="Arial"/>
          <w:color w:val="4D4D4D"/>
          <w:sz w:val="8"/>
        </w:rPr>
        <w:t>signalling</w:t>
      </w:r>
      <w:proofErr w:type="spellEnd"/>
    </w:p>
    <w:p w14:paraId="47A2DDEA" w14:textId="77777777" w:rsidR="005313F1" w:rsidRDefault="005313F1">
      <w:pPr>
        <w:pStyle w:val="BodyText"/>
        <w:rPr>
          <w:rFonts w:ascii="Arial"/>
          <w:sz w:val="8"/>
        </w:rPr>
      </w:pPr>
    </w:p>
    <w:p w14:paraId="4E283066" w14:textId="77777777" w:rsidR="005313F1" w:rsidRDefault="005313F1">
      <w:pPr>
        <w:pStyle w:val="BodyText"/>
        <w:spacing w:before="8"/>
        <w:rPr>
          <w:rFonts w:ascii="Arial"/>
          <w:sz w:val="8"/>
        </w:rPr>
      </w:pPr>
    </w:p>
    <w:p w14:paraId="76D5A373" w14:textId="77777777" w:rsidR="005313F1" w:rsidRDefault="009B75EF">
      <w:pPr>
        <w:spacing w:before="1"/>
        <w:jc w:val="right"/>
        <w:rPr>
          <w:rFonts w:ascii="Arial"/>
          <w:sz w:val="8"/>
        </w:rPr>
      </w:pPr>
      <w:proofErr w:type="spellStart"/>
      <w:r>
        <w:rPr>
          <w:rFonts w:ascii="Arial"/>
          <w:color w:val="4D4D4D"/>
          <w:sz w:val="8"/>
        </w:rPr>
        <w:t>Signalling</w:t>
      </w:r>
      <w:proofErr w:type="spellEnd"/>
      <w:r>
        <w:rPr>
          <w:rFonts w:ascii="Arial"/>
          <w:color w:val="4D4D4D"/>
          <w:sz w:val="8"/>
        </w:rPr>
        <w:t xml:space="preserve"> regulating pluripotency of stem</w:t>
      </w:r>
      <w:r>
        <w:rPr>
          <w:rFonts w:ascii="Arial"/>
          <w:color w:val="4D4D4D"/>
          <w:spacing w:val="-5"/>
          <w:sz w:val="8"/>
        </w:rPr>
        <w:t xml:space="preserve"> </w:t>
      </w:r>
      <w:r>
        <w:rPr>
          <w:rFonts w:ascii="Arial"/>
          <w:color w:val="4D4D4D"/>
          <w:sz w:val="8"/>
        </w:rPr>
        <w:t>cells</w:t>
      </w:r>
    </w:p>
    <w:p w14:paraId="7CEC7047" w14:textId="77777777" w:rsidR="005313F1" w:rsidRDefault="005313F1">
      <w:pPr>
        <w:pStyle w:val="BodyText"/>
        <w:rPr>
          <w:rFonts w:ascii="Arial"/>
          <w:sz w:val="8"/>
        </w:rPr>
      </w:pPr>
    </w:p>
    <w:p w14:paraId="159C5D97" w14:textId="77777777" w:rsidR="005313F1" w:rsidRDefault="005313F1">
      <w:pPr>
        <w:pStyle w:val="BodyText"/>
        <w:spacing w:before="8"/>
        <w:rPr>
          <w:rFonts w:ascii="Arial"/>
          <w:sz w:val="8"/>
        </w:rPr>
      </w:pPr>
    </w:p>
    <w:p w14:paraId="2ABF1ED5" w14:textId="77777777" w:rsidR="005313F1" w:rsidRDefault="009B75EF">
      <w:pPr>
        <w:ind w:right="1"/>
        <w:jc w:val="right"/>
        <w:rPr>
          <w:rFonts w:ascii="Arial"/>
          <w:sz w:val="8"/>
        </w:rPr>
      </w:pPr>
      <w:r>
        <w:rPr>
          <w:rFonts w:ascii="Arial"/>
          <w:color w:val="4D4D4D"/>
          <w:sz w:val="8"/>
        </w:rPr>
        <w:t>Regulation of actin</w:t>
      </w:r>
      <w:r>
        <w:rPr>
          <w:rFonts w:ascii="Arial"/>
          <w:color w:val="4D4D4D"/>
          <w:spacing w:val="-6"/>
          <w:sz w:val="8"/>
        </w:rPr>
        <w:t xml:space="preserve"> </w:t>
      </w:r>
      <w:r>
        <w:rPr>
          <w:rFonts w:ascii="Arial"/>
          <w:color w:val="4D4D4D"/>
          <w:sz w:val="8"/>
        </w:rPr>
        <w:t>cytoskeleton</w:t>
      </w:r>
    </w:p>
    <w:p w14:paraId="010E94F8" w14:textId="77777777" w:rsidR="005313F1" w:rsidRDefault="009B75EF">
      <w:pPr>
        <w:pStyle w:val="BodyText"/>
        <w:rPr>
          <w:rFonts w:ascii="Arial"/>
          <w:sz w:val="10"/>
        </w:rPr>
      </w:pPr>
      <w:r>
        <w:br w:type="column"/>
      </w:r>
    </w:p>
    <w:p w14:paraId="27759B6D" w14:textId="77777777" w:rsidR="005313F1" w:rsidRDefault="005313F1">
      <w:pPr>
        <w:pStyle w:val="BodyText"/>
        <w:rPr>
          <w:rFonts w:ascii="Arial"/>
          <w:sz w:val="10"/>
        </w:rPr>
      </w:pPr>
    </w:p>
    <w:p w14:paraId="65D87A51" w14:textId="77777777" w:rsidR="005313F1" w:rsidRDefault="005313F1">
      <w:pPr>
        <w:pStyle w:val="BodyText"/>
        <w:rPr>
          <w:rFonts w:ascii="Arial"/>
          <w:sz w:val="10"/>
        </w:rPr>
      </w:pPr>
    </w:p>
    <w:p w14:paraId="3CD952F9" w14:textId="77777777" w:rsidR="005313F1" w:rsidRDefault="005313F1">
      <w:pPr>
        <w:pStyle w:val="BodyText"/>
        <w:spacing w:before="6"/>
        <w:rPr>
          <w:rFonts w:ascii="Arial"/>
          <w:sz w:val="8"/>
        </w:rPr>
      </w:pPr>
    </w:p>
    <w:p w14:paraId="7850FF02" w14:textId="77777777" w:rsidR="005313F1" w:rsidRDefault="009B75EF">
      <w:pPr>
        <w:spacing w:line="199" w:lineRule="auto"/>
        <w:ind w:left="1766"/>
        <w:jc w:val="right"/>
        <w:rPr>
          <w:rFonts w:ascii="Arial"/>
          <w:b/>
          <w:sz w:val="9"/>
        </w:rPr>
      </w:pPr>
      <w:r>
        <w:rPr>
          <w:rFonts w:ascii="Arial"/>
          <w:b/>
          <w:sz w:val="9"/>
        </w:rPr>
        <w:t>PB</w:t>
      </w:r>
      <w:r>
        <w:rPr>
          <w:rFonts w:ascii="Arial"/>
          <w:b/>
          <w:w w:val="99"/>
          <w:sz w:val="9"/>
        </w:rPr>
        <w:t xml:space="preserve"> </w:t>
      </w:r>
      <w:r>
        <w:rPr>
          <w:rFonts w:ascii="Arial"/>
          <w:b/>
          <w:sz w:val="9"/>
        </w:rPr>
        <w:t>SF</w:t>
      </w:r>
    </w:p>
    <w:p w14:paraId="5653E6C9" w14:textId="77777777" w:rsidR="005313F1" w:rsidRDefault="005313F1">
      <w:pPr>
        <w:pStyle w:val="BodyText"/>
        <w:rPr>
          <w:rFonts w:ascii="Arial"/>
          <w:b/>
          <w:sz w:val="10"/>
        </w:rPr>
      </w:pPr>
    </w:p>
    <w:p w14:paraId="6BC99EFC" w14:textId="77777777" w:rsidR="005313F1" w:rsidRDefault="005313F1">
      <w:pPr>
        <w:pStyle w:val="BodyText"/>
        <w:rPr>
          <w:rFonts w:ascii="Arial"/>
          <w:b/>
          <w:sz w:val="10"/>
        </w:rPr>
      </w:pPr>
    </w:p>
    <w:p w14:paraId="30E50DF4" w14:textId="77777777" w:rsidR="005313F1" w:rsidRDefault="005313F1">
      <w:pPr>
        <w:pStyle w:val="BodyText"/>
        <w:rPr>
          <w:rFonts w:ascii="Arial"/>
          <w:b/>
          <w:sz w:val="10"/>
        </w:rPr>
      </w:pPr>
    </w:p>
    <w:p w14:paraId="5E550C66" w14:textId="77777777" w:rsidR="005313F1" w:rsidRDefault="005313F1">
      <w:pPr>
        <w:pStyle w:val="BodyText"/>
        <w:rPr>
          <w:rFonts w:ascii="Arial"/>
          <w:b/>
          <w:sz w:val="10"/>
        </w:rPr>
      </w:pPr>
    </w:p>
    <w:p w14:paraId="7FC99F2F" w14:textId="77777777" w:rsidR="005313F1" w:rsidRDefault="005313F1">
      <w:pPr>
        <w:pStyle w:val="BodyText"/>
        <w:rPr>
          <w:rFonts w:ascii="Arial"/>
          <w:b/>
          <w:sz w:val="10"/>
        </w:rPr>
      </w:pPr>
    </w:p>
    <w:p w14:paraId="74ECD11F" w14:textId="77777777" w:rsidR="005313F1" w:rsidRDefault="005313F1">
      <w:pPr>
        <w:pStyle w:val="BodyText"/>
        <w:rPr>
          <w:rFonts w:ascii="Arial"/>
          <w:b/>
          <w:sz w:val="10"/>
        </w:rPr>
      </w:pPr>
    </w:p>
    <w:p w14:paraId="3C1F86A0" w14:textId="77777777" w:rsidR="005313F1" w:rsidRDefault="005313F1">
      <w:pPr>
        <w:pStyle w:val="BodyText"/>
        <w:rPr>
          <w:rFonts w:ascii="Arial"/>
          <w:b/>
          <w:sz w:val="10"/>
        </w:rPr>
      </w:pPr>
    </w:p>
    <w:p w14:paraId="207C856A" w14:textId="77777777" w:rsidR="005313F1" w:rsidRDefault="005313F1">
      <w:pPr>
        <w:pStyle w:val="BodyText"/>
        <w:rPr>
          <w:rFonts w:ascii="Arial"/>
          <w:b/>
          <w:sz w:val="10"/>
        </w:rPr>
      </w:pPr>
    </w:p>
    <w:p w14:paraId="6416EC74" w14:textId="77777777" w:rsidR="005313F1" w:rsidRDefault="005313F1">
      <w:pPr>
        <w:pStyle w:val="BodyText"/>
        <w:rPr>
          <w:rFonts w:ascii="Arial"/>
          <w:b/>
          <w:sz w:val="10"/>
        </w:rPr>
      </w:pPr>
    </w:p>
    <w:p w14:paraId="5E79F9C7" w14:textId="77777777" w:rsidR="005313F1" w:rsidRDefault="005313F1">
      <w:pPr>
        <w:pStyle w:val="BodyText"/>
        <w:rPr>
          <w:rFonts w:ascii="Arial"/>
          <w:b/>
          <w:sz w:val="10"/>
        </w:rPr>
      </w:pPr>
    </w:p>
    <w:p w14:paraId="087026C1" w14:textId="77777777" w:rsidR="005313F1" w:rsidRDefault="00090D17">
      <w:pPr>
        <w:tabs>
          <w:tab w:val="left" w:pos="259"/>
          <w:tab w:val="left" w:pos="518"/>
          <w:tab w:val="left" w:pos="777"/>
          <w:tab w:val="left" w:pos="1036"/>
          <w:tab w:val="left" w:pos="1295"/>
          <w:tab w:val="left" w:pos="1554"/>
        </w:tabs>
        <w:spacing w:before="76"/>
        <w:ind w:right="308"/>
        <w:jc w:val="center"/>
        <w:rPr>
          <w:rFonts w:ascii="Arial"/>
          <w:sz w:val="8"/>
        </w:rPr>
      </w:pPr>
      <w:r>
        <w:rPr>
          <w:noProof/>
        </w:rPr>
        <mc:AlternateContent>
          <mc:Choice Requires="wpg">
            <w:drawing>
              <wp:anchor distT="0" distB="0" distL="114300" distR="114300" simplePos="0" relativeHeight="5272" behindDoc="0" locked="0" layoutInCell="1" allowOverlap="1" wp14:anchorId="30F31E3B" wp14:editId="79DB82BD">
                <wp:simplePos x="0" y="0"/>
                <wp:positionH relativeFrom="page">
                  <wp:posOffset>3823970</wp:posOffset>
                </wp:positionH>
                <wp:positionV relativeFrom="paragraph">
                  <wp:posOffset>-840105</wp:posOffset>
                </wp:positionV>
                <wp:extent cx="50800" cy="105410"/>
                <wp:effectExtent l="0" t="0" r="0" b="0"/>
                <wp:wrapNone/>
                <wp:docPr id="1743" name="Group 4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 cy="105410"/>
                          <a:chOff x="6022" y="-1323"/>
                          <a:chExt cx="80" cy="166"/>
                        </a:xfrm>
                      </wpg:grpSpPr>
                      <wps:wsp>
                        <wps:cNvPr id="1744" name="Rectangle 4303"/>
                        <wps:cNvSpPr>
                          <a:spLocks/>
                        </wps:cNvSpPr>
                        <wps:spPr bwMode="auto">
                          <a:xfrm>
                            <a:off x="6021" y="-1323"/>
                            <a:ext cx="80" cy="80"/>
                          </a:xfrm>
                          <a:prstGeom prst="rect">
                            <a:avLst/>
                          </a:prstGeom>
                          <a:solidFill>
                            <a:srgbClr val="40DF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5" name="Rectangle 4304"/>
                        <wps:cNvSpPr>
                          <a:spLocks/>
                        </wps:cNvSpPr>
                        <wps:spPr bwMode="auto">
                          <a:xfrm>
                            <a:off x="6021" y="-1237"/>
                            <a:ext cx="80" cy="80"/>
                          </a:xfrm>
                          <a:prstGeom prst="rect">
                            <a:avLst/>
                          </a:prstGeom>
                          <a:solidFill>
                            <a:srgbClr val="9F1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5BFD1B" id="Group 4302" o:spid="_x0000_s1026" style="position:absolute;margin-left:301.1pt;margin-top:-66.15pt;width:4pt;height:8.3pt;z-index:5272;mso-position-horizontal-relative:page" coordorigin="6022,-1323" coordsize="8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">
                <v:rect id="Rectangle 4303" o:spid="_x0000_s1027" style="position:absolute;left:6021;top:-132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" fillcolor="#40dfd0" stroked="f">
                  <v:path arrowok="t"/>
                </v:rect>
                <v:rect id="Rectangle 4304" o:spid="_x0000_s1028" style="position:absolute;left:6021;top:-1237;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" fillcolor="#9f1fef" stroked="f">
                  <v:path arrowok="t"/>
                </v:rect>
                <w10:wrap anchorx="page"/>
              </v:group>
            </w:pict>
          </mc:Fallback>
        </mc:AlternateContent>
      </w:r>
      <w:r w:rsidR="009B75EF">
        <w:rPr>
          <w:rFonts w:ascii="Arial"/>
          <w:color w:val="4D4D4D"/>
          <w:sz w:val="8"/>
        </w:rPr>
        <w:t>0</w:t>
      </w:r>
      <w:r w:rsidR="009B75EF">
        <w:rPr>
          <w:rFonts w:ascii="Arial"/>
          <w:color w:val="4D4D4D"/>
          <w:sz w:val="8"/>
        </w:rPr>
        <w:tab/>
        <w:t>1</w:t>
      </w:r>
      <w:r w:rsidR="009B75EF">
        <w:rPr>
          <w:rFonts w:ascii="Arial"/>
          <w:color w:val="4D4D4D"/>
          <w:sz w:val="8"/>
        </w:rPr>
        <w:tab/>
        <w:t>2</w:t>
      </w:r>
      <w:r w:rsidR="009B75EF">
        <w:rPr>
          <w:rFonts w:ascii="Arial"/>
          <w:color w:val="4D4D4D"/>
          <w:sz w:val="8"/>
        </w:rPr>
        <w:tab/>
        <w:t>3</w:t>
      </w:r>
      <w:r w:rsidR="009B75EF">
        <w:rPr>
          <w:rFonts w:ascii="Arial"/>
          <w:color w:val="4D4D4D"/>
          <w:sz w:val="8"/>
        </w:rPr>
        <w:tab/>
        <w:t>4</w:t>
      </w:r>
      <w:r w:rsidR="009B75EF">
        <w:rPr>
          <w:rFonts w:ascii="Arial"/>
          <w:color w:val="4D4D4D"/>
          <w:sz w:val="8"/>
        </w:rPr>
        <w:tab/>
        <w:t>5</w:t>
      </w:r>
      <w:r w:rsidR="009B75EF">
        <w:rPr>
          <w:rFonts w:ascii="Arial"/>
          <w:color w:val="4D4D4D"/>
          <w:sz w:val="8"/>
        </w:rPr>
        <w:tab/>
        <w:t>6</w:t>
      </w:r>
    </w:p>
    <w:p w14:paraId="518B7D53" w14:textId="77777777" w:rsidR="005313F1" w:rsidRDefault="009B75EF">
      <w:pPr>
        <w:spacing w:before="39" w:line="111" w:lineRule="exact"/>
        <w:ind w:right="192"/>
        <w:jc w:val="center"/>
        <w:rPr>
          <w:rFonts w:ascii="Arial"/>
          <w:b/>
          <w:sz w:val="10"/>
        </w:rPr>
      </w:pPr>
      <w:r>
        <w:rPr>
          <w:rFonts w:ascii="Arial"/>
          <w:b/>
          <w:sz w:val="10"/>
        </w:rPr>
        <w:t>Enrichment significance</w:t>
      </w:r>
    </w:p>
    <w:p w14:paraId="6F53B05E" w14:textId="77777777" w:rsidR="005313F1" w:rsidRDefault="009B75EF">
      <w:pPr>
        <w:spacing w:line="133" w:lineRule="exact"/>
        <w:ind w:right="183"/>
        <w:jc w:val="center"/>
        <w:rPr>
          <w:rFonts w:ascii="Arial" w:hAnsi="Arial"/>
          <w:b/>
          <w:sz w:val="10"/>
        </w:rPr>
      </w:pPr>
      <w:r>
        <w:rPr>
          <w:rFonts w:ascii="Arial" w:hAnsi="Arial"/>
          <w:b/>
          <w:sz w:val="10"/>
        </w:rPr>
        <w:t>(−log</w:t>
      </w:r>
      <w:r>
        <w:rPr>
          <w:rFonts w:ascii="Arial" w:hAnsi="Arial"/>
          <w:b/>
          <w:position w:val="-2"/>
          <w:sz w:val="6"/>
        </w:rPr>
        <w:t>10</w:t>
      </w:r>
      <w:r>
        <w:rPr>
          <w:rFonts w:ascii="Arial" w:hAnsi="Arial"/>
          <w:b/>
          <w:sz w:val="10"/>
        </w:rPr>
        <w:t>FDR)</w:t>
      </w:r>
    </w:p>
    <w:p w14:paraId="78A1F078" w14:textId="77777777" w:rsidR="005313F1" w:rsidRDefault="005313F1">
      <w:pPr>
        <w:pStyle w:val="BodyText"/>
        <w:spacing w:before="7"/>
        <w:rPr>
          <w:rFonts w:ascii="Arial"/>
          <w:b/>
          <w:sz w:val="16"/>
        </w:rPr>
      </w:pPr>
    </w:p>
    <w:p w14:paraId="77932234" w14:textId="77777777" w:rsidR="005313F1" w:rsidRDefault="009B75EF">
      <w:pPr>
        <w:ind w:left="-19"/>
      </w:pPr>
      <w:r>
        <w:rPr>
          <w:w w:val="115"/>
        </w:rPr>
        <w:t>(c)</w:t>
      </w:r>
    </w:p>
    <w:p w14:paraId="62941368" w14:textId="77777777" w:rsidR="005313F1" w:rsidRDefault="009B75EF">
      <w:pPr>
        <w:pStyle w:val="BodyText"/>
        <w:spacing w:before="4"/>
        <w:rPr>
          <w:sz w:val="7"/>
        </w:rPr>
      </w:pPr>
      <w:r>
        <w:br w:type="column"/>
      </w:r>
    </w:p>
    <w:p w14:paraId="65B979FC" w14:textId="77777777" w:rsidR="005313F1" w:rsidRDefault="009B75EF">
      <w:pPr>
        <w:ind w:left="481"/>
        <w:rPr>
          <w:rFonts w:ascii="Arial"/>
          <w:sz w:val="7"/>
        </w:rPr>
      </w:pPr>
      <w:r>
        <w:rPr>
          <w:rFonts w:ascii="Arial"/>
          <w:color w:val="4D4D4D"/>
          <w:sz w:val="7"/>
        </w:rPr>
        <w:t>Th-1</w:t>
      </w:r>
      <w:r>
        <w:rPr>
          <w:rFonts w:ascii="Arial"/>
          <w:color w:val="4D4D4D"/>
          <w:spacing w:val="-5"/>
          <w:sz w:val="7"/>
        </w:rPr>
        <w:t xml:space="preserve"> </w:t>
      </w:r>
      <w:r>
        <w:rPr>
          <w:rFonts w:ascii="Arial"/>
          <w:color w:val="4D4D4D"/>
          <w:sz w:val="7"/>
        </w:rPr>
        <w:t>and</w:t>
      </w:r>
      <w:r>
        <w:rPr>
          <w:rFonts w:ascii="Arial"/>
          <w:color w:val="4D4D4D"/>
          <w:spacing w:val="-5"/>
          <w:sz w:val="7"/>
        </w:rPr>
        <w:t xml:space="preserve"> </w:t>
      </w:r>
      <w:r>
        <w:rPr>
          <w:rFonts w:ascii="Arial"/>
          <w:color w:val="4D4D4D"/>
          <w:sz w:val="7"/>
        </w:rPr>
        <w:t>Th-2</w:t>
      </w:r>
      <w:r>
        <w:rPr>
          <w:rFonts w:ascii="Arial"/>
          <w:color w:val="4D4D4D"/>
          <w:spacing w:val="-5"/>
          <w:sz w:val="7"/>
        </w:rPr>
        <w:t xml:space="preserve"> </w:t>
      </w:r>
      <w:r>
        <w:rPr>
          <w:rFonts w:ascii="Arial"/>
          <w:color w:val="4D4D4D"/>
          <w:sz w:val="7"/>
        </w:rPr>
        <w:t>cell</w:t>
      </w:r>
      <w:r>
        <w:rPr>
          <w:rFonts w:ascii="Arial"/>
          <w:color w:val="4D4D4D"/>
          <w:spacing w:val="-5"/>
          <w:sz w:val="7"/>
        </w:rPr>
        <w:t xml:space="preserve"> </w:t>
      </w:r>
      <w:r>
        <w:rPr>
          <w:rFonts w:ascii="Arial"/>
          <w:color w:val="4D4D4D"/>
          <w:sz w:val="7"/>
        </w:rPr>
        <w:t>differentiation</w:t>
      </w:r>
    </w:p>
    <w:p w14:paraId="1789A665" w14:textId="77777777" w:rsidR="005313F1" w:rsidRDefault="005313F1">
      <w:pPr>
        <w:pStyle w:val="BodyText"/>
        <w:spacing w:before="3"/>
        <w:rPr>
          <w:rFonts w:ascii="Arial"/>
          <w:sz w:val="9"/>
        </w:rPr>
      </w:pPr>
    </w:p>
    <w:p w14:paraId="16C12F1C" w14:textId="77777777" w:rsidR="005313F1" w:rsidRDefault="009B75EF">
      <w:pPr>
        <w:spacing w:before="1" w:line="559" w:lineRule="auto"/>
        <w:ind w:left="416" w:right="39" w:firstLine="414"/>
        <w:rPr>
          <w:rFonts w:ascii="Arial"/>
          <w:sz w:val="7"/>
        </w:rPr>
      </w:pPr>
      <w:r>
        <w:rPr>
          <w:rFonts w:ascii="Arial"/>
          <w:color w:val="4D4D4D"/>
          <w:sz w:val="7"/>
        </w:rPr>
        <w:t>Signal transduction MAPK</w:t>
      </w:r>
      <w:r>
        <w:rPr>
          <w:rFonts w:ascii="Arial"/>
          <w:color w:val="4D4D4D"/>
          <w:spacing w:val="-8"/>
          <w:sz w:val="7"/>
        </w:rPr>
        <w:t xml:space="preserve"> </w:t>
      </w:r>
      <w:r>
        <w:rPr>
          <w:rFonts w:ascii="Arial"/>
          <w:color w:val="4D4D4D"/>
          <w:sz w:val="7"/>
        </w:rPr>
        <w:t>family</w:t>
      </w:r>
      <w:r>
        <w:rPr>
          <w:rFonts w:ascii="Arial"/>
          <w:color w:val="4D4D4D"/>
          <w:spacing w:val="-7"/>
          <w:sz w:val="7"/>
        </w:rPr>
        <w:t xml:space="preserve"> </w:t>
      </w:r>
      <w:proofErr w:type="spellStart"/>
      <w:r>
        <w:rPr>
          <w:rFonts w:ascii="Arial"/>
          <w:color w:val="4D4D4D"/>
          <w:sz w:val="7"/>
        </w:rPr>
        <w:t>signalling</w:t>
      </w:r>
      <w:proofErr w:type="spellEnd"/>
      <w:r>
        <w:rPr>
          <w:rFonts w:ascii="Arial"/>
          <w:color w:val="4D4D4D"/>
          <w:spacing w:val="-8"/>
          <w:sz w:val="7"/>
        </w:rPr>
        <w:t xml:space="preserve"> </w:t>
      </w:r>
      <w:r>
        <w:rPr>
          <w:rFonts w:ascii="Arial"/>
          <w:color w:val="4D4D4D"/>
          <w:sz w:val="7"/>
        </w:rPr>
        <w:t>cascades</w:t>
      </w:r>
    </w:p>
    <w:p w14:paraId="0C39046A" w14:textId="77777777" w:rsidR="005313F1" w:rsidRDefault="009B75EF">
      <w:pPr>
        <w:spacing w:line="559" w:lineRule="auto"/>
        <w:ind w:left="444" w:right="44" w:firstLine="414"/>
        <w:jc w:val="right"/>
        <w:rPr>
          <w:rFonts w:ascii="Arial"/>
          <w:sz w:val="7"/>
        </w:rPr>
      </w:pPr>
      <w:r>
        <w:rPr>
          <w:rFonts w:ascii="Arial"/>
          <w:color w:val="4D4D4D"/>
          <w:sz w:val="7"/>
        </w:rPr>
        <w:t>Rho</w:t>
      </w:r>
      <w:r>
        <w:rPr>
          <w:rFonts w:ascii="Arial"/>
          <w:color w:val="4D4D4D"/>
          <w:spacing w:val="-3"/>
          <w:sz w:val="7"/>
        </w:rPr>
        <w:t xml:space="preserve"> </w:t>
      </w:r>
      <w:proofErr w:type="spellStart"/>
      <w:r>
        <w:rPr>
          <w:rFonts w:ascii="Arial"/>
          <w:color w:val="4D4D4D"/>
          <w:sz w:val="7"/>
        </w:rPr>
        <w:t>GTPase</w:t>
      </w:r>
      <w:proofErr w:type="spellEnd"/>
      <w:r>
        <w:rPr>
          <w:rFonts w:ascii="Arial"/>
          <w:color w:val="4D4D4D"/>
          <w:spacing w:val="-3"/>
          <w:sz w:val="7"/>
        </w:rPr>
        <w:t xml:space="preserve"> </w:t>
      </w:r>
      <w:proofErr w:type="gramStart"/>
      <w:r>
        <w:rPr>
          <w:rFonts w:ascii="Arial"/>
          <w:color w:val="4D4D4D"/>
          <w:spacing w:val="-3"/>
          <w:sz w:val="7"/>
        </w:rPr>
        <w:t>cycle</w:t>
      </w:r>
      <w:r>
        <w:rPr>
          <w:rFonts w:ascii="Arial"/>
          <w:color w:val="4D4D4D"/>
          <w:sz w:val="7"/>
        </w:rPr>
        <w:t xml:space="preserve"> Extracellular</w:t>
      </w:r>
      <w:r>
        <w:rPr>
          <w:rFonts w:ascii="Arial"/>
          <w:color w:val="4D4D4D"/>
          <w:spacing w:val="-12"/>
          <w:sz w:val="7"/>
        </w:rPr>
        <w:t xml:space="preserve"> </w:t>
      </w:r>
      <w:r>
        <w:rPr>
          <w:rFonts w:ascii="Arial"/>
          <w:color w:val="4D4D4D"/>
          <w:sz w:val="7"/>
        </w:rPr>
        <w:t>matrix</w:t>
      </w:r>
      <w:r>
        <w:rPr>
          <w:rFonts w:ascii="Arial"/>
          <w:color w:val="4D4D4D"/>
          <w:spacing w:val="-12"/>
          <w:sz w:val="7"/>
        </w:rPr>
        <w:t xml:space="preserve"> </w:t>
      </w:r>
      <w:r>
        <w:rPr>
          <w:rFonts w:ascii="Arial"/>
          <w:color w:val="4D4D4D"/>
          <w:sz w:val="7"/>
        </w:rPr>
        <w:t>organization</w:t>
      </w:r>
      <w:proofErr w:type="gramEnd"/>
    </w:p>
    <w:p w14:paraId="026B15AD" w14:textId="77777777" w:rsidR="005313F1" w:rsidRDefault="009B75EF">
      <w:pPr>
        <w:spacing w:line="559" w:lineRule="auto"/>
        <w:ind w:left="834" w:right="44" w:firstLine="126"/>
        <w:jc w:val="right"/>
        <w:rPr>
          <w:rFonts w:ascii="Arial" w:hAnsi="Arial"/>
          <w:sz w:val="7"/>
        </w:rPr>
      </w:pPr>
      <w:r>
        <w:rPr>
          <w:rFonts w:ascii="Arial" w:hAnsi="Arial"/>
          <w:color w:val="4D4D4D"/>
          <w:spacing w:val="-1"/>
          <w:sz w:val="7"/>
        </w:rPr>
        <w:t>Rap1</w:t>
      </w:r>
      <w:r>
        <w:rPr>
          <w:rFonts w:ascii="Arial" w:hAnsi="Arial"/>
          <w:color w:val="4D4D4D"/>
          <w:spacing w:val="-4"/>
          <w:sz w:val="7"/>
        </w:rPr>
        <w:t xml:space="preserve"> </w:t>
      </w:r>
      <w:proofErr w:type="spellStart"/>
      <w:r>
        <w:rPr>
          <w:rFonts w:ascii="Arial" w:hAnsi="Arial"/>
          <w:color w:val="4D4D4D"/>
          <w:spacing w:val="-1"/>
          <w:sz w:val="7"/>
        </w:rPr>
        <w:t>signalling</w:t>
      </w:r>
      <w:proofErr w:type="spellEnd"/>
      <w:r>
        <w:rPr>
          <w:rFonts w:ascii="Arial" w:hAnsi="Arial"/>
          <w:color w:val="4D4D4D"/>
          <w:sz w:val="7"/>
        </w:rPr>
        <w:t xml:space="preserve"> </w:t>
      </w:r>
      <w:r>
        <w:rPr>
          <w:rFonts w:ascii="Arial" w:hAnsi="Arial"/>
          <w:color w:val="4D4D4D"/>
          <w:spacing w:val="-1"/>
          <w:sz w:val="7"/>
        </w:rPr>
        <w:t>PI3K−Akt</w:t>
      </w:r>
      <w:r>
        <w:rPr>
          <w:rFonts w:ascii="Arial" w:hAnsi="Arial"/>
          <w:color w:val="4D4D4D"/>
          <w:spacing w:val="-11"/>
          <w:sz w:val="7"/>
        </w:rPr>
        <w:t xml:space="preserve"> </w:t>
      </w:r>
      <w:proofErr w:type="spellStart"/>
      <w:r>
        <w:rPr>
          <w:rFonts w:ascii="Arial" w:hAnsi="Arial"/>
          <w:color w:val="4D4D4D"/>
          <w:sz w:val="7"/>
        </w:rPr>
        <w:t>signalling</w:t>
      </w:r>
      <w:proofErr w:type="spellEnd"/>
      <w:r>
        <w:rPr>
          <w:rFonts w:ascii="Arial" w:hAnsi="Arial"/>
          <w:color w:val="4D4D4D"/>
          <w:sz w:val="7"/>
        </w:rPr>
        <w:t xml:space="preserve"> Calcium</w:t>
      </w:r>
      <w:r>
        <w:rPr>
          <w:rFonts w:ascii="Arial" w:hAnsi="Arial"/>
          <w:color w:val="4D4D4D"/>
          <w:spacing w:val="-7"/>
          <w:sz w:val="7"/>
        </w:rPr>
        <w:t xml:space="preserve"> </w:t>
      </w:r>
      <w:proofErr w:type="spellStart"/>
      <w:r>
        <w:rPr>
          <w:rFonts w:ascii="Arial" w:hAnsi="Arial"/>
          <w:color w:val="4D4D4D"/>
          <w:sz w:val="7"/>
        </w:rPr>
        <w:t>signalling</w:t>
      </w:r>
      <w:proofErr w:type="spellEnd"/>
    </w:p>
    <w:p w14:paraId="612B460B" w14:textId="77777777" w:rsidR="005313F1" w:rsidRDefault="009B75EF">
      <w:pPr>
        <w:spacing w:before="1"/>
        <w:ind w:right="44"/>
        <w:jc w:val="right"/>
        <w:rPr>
          <w:rFonts w:ascii="Arial" w:hAnsi="Arial"/>
          <w:sz w:val="7"/>
        </w:rPr>
      </w:pPr>
      <w:r>
        <w:rPr>
          <w:rFonts w:ascii="Arial" w:hAnsi="Arial"/>
          <w:color w:val="4D4D4D"/>
          <w:sz w:val="7"/>
        </w:rPr>
        <w:t>Fc</w:t>
      </w:r>
      <w:r>
        <w:rPr>
          <w:rFonts w:ascii="Arial" w:hAnsi="Arial"/>
          <w:color w:val="4D4D4D"/>
          <w:spacing w:val="-10"/>
          <w:sz w:val="7"/>
        </w:rPr>
        <w:t xml:space="preserve"> </w:t>
      </w:r>
      <w:r>
        <w:rPr>
          <w:rFonts w:ascii="Arial" w:hAnsi="Arial"/>
          <w:color w:val="4D4D4D"/>
          <w:sz w:val="7"/>
        </w:rPr>
        <w:t>gamma</w:t>
      </w:r>
      <w:r>
        <w:rPr>
          <w:rFonts w:ascii="Arial" w:hAnsi="Arial"/>
          <w:color w:val="4D4D4D"/>
          <w:spacing w:val="-9"/>
          <w:sz w:val="7"/>
        </w:rPr>
        <w:t xml:space="preserve"> </w:t>
      </w:r>
      <w:r>
        <w:rPr>
          <w:rFonts w:ascii="Arial" w:hAnsi="Arial"/>
          <w:color w:val="4D4D4D"/>
          <w:sz w:val="7"/>
        </w:rPr>
        <w:t>R−mediated</w:t>
      </w:r>
      <w:r>
        <w:rPr>
          <w:rFonts w:ascii="Arial" w:hAnsi="Arial"/>
          <w:color w:val="4D4D4D"/>
          <w:spacing w:val="-9"/>
          <w:sz w:val="7"/>
        </w:rPr>
        <w:t xml:space="preserve"> </w:t>
      </w:r>
      <w:r>
        <w:rPr>
          <w:rFonts w:ascii="Arial" w:hAnsi="Arial"/>
          <w:color w:val="4D4D4D"/>
          <w:sz w:val="7"/>
        </w:rPr>
        <w:t>phagocytosis</w:t>
      </w:r>
    </w:p>
    <w:p w14:paraId="542AF6AE" w14:textId="77777777" w:rsidR="005313F1" w:rsidRDefault="005313F1">
      <w:pPr>
        <w:pStyle w:val="BodyText"/>
        <w:spacing w:before="3"/>
        <w:rPr>
          <w:rFonts w:ascii="Arial"/>
          <w:sz w:val="9"/>
        </w:rPr>
      </w:pPr>
    </w:p>
    <w:p w14:paraId="0F464429" w14:textId="77777777" w:rsidR="005313F1" w:rsidRDefault="009B75EF">
      <w:pPr>
        <w:spacing w:before="1"/>
        <w:ind w:right="50"/>
        <w:jc w:val="right"/>
        <w:rPr>
          <w:rFonts w:ascii="Arial" w:hAnsi="Arial"/>
          <w:sz w:val="7"/>
        </w:rPr>
      </w:pPr>
      <w:r>
        <w:rPr>
          <w:rFonts w:ascii="Arial" w:hAnsi="Arial"/>
          <w:color w:val="4D4D4D"/>
          <w:sz w:val="7"/>
        </w:rPr>
        <w:t>HIF−1</w:t>
      </w:r>
      <w:r>
        <w:rPr>
          <w:rFonts w:ascii="Arial" w:hAnsi="Arial"/>
          <w:color w:val="4D4D4D"/>
          <w:spacing w:val="-5"/>
          <w:sz w:val="7"/>
        </w:rPr>
        <w:t xml:space="preserve"> </w:t>
      </w:r>
      <w:proofErr w:type="spellStart"/>
      <w:r>
        <w:rPr>
          <w:rFonts w:ascii="Arial" w:hAnsi="Arial"/>
          <w:color w:val="4D4D4D"/>
          <w:sz w:val="7"/>
        </w:rPr>
        <w:t>signalling</w:t>
      </w:r>
      <w:proofErr w:type="spellEnd"/>
    </w:p>
    <w:p w14:paraId="15B18F4C" w14:textId="77777777" w:rsidR="005313F1" w:rsidRDefault="009B75EF">
      <w:pPr>
        <w:pStyle w:val="BodyText"/>
        <w:rPr>
          <w:rFonts w:ascii="Arial"/>
          <w:sz w:val="8"/>
        </w:rPr>
      </w:pPr>
      <w:r>
        <w:br w:type="column"/>
      </w:r>
    </w:p>
    <w:p w14:paraId="57D30524" w14:textId="77777777" w:rsidR="005313F1" w:rsidRDefault="005313F1">
      <w:pPr>
        <w:pStyle w:val="BodyText"/>
        <w:rPr>
          <w:rFonts w:ascii="Arial"/>
          <w:sz w:val="8"/>
        </w:rPr>
      </w:pPr>
    </w:p>
    <w:p w14:paraId="55790833" w14:textId="77777777" w:rsidR="005313F1" w:rsidRDefault="005313F1">
      <w:pPr>
        <w:pStyle w:val="BodyText"/>
        <w:rPr>
          <w:rFonts w:ascii="Arial"/>
          <w:sz w:val="8"/>
        </w:rPr>
      </w:pPr>
    </w:p>
    <w:p w14:paraId="1F3C695E" w14:textId="77777777" w:rsidR="005313F1" w:rsidRDefault="005313F1">
      <w:pPr>
        <w:pStyle w:val="BodyText"/>
        <w:rPr>
          <w:rFonts w:ascii="Arial"/>
          <w:sz w:val="8"/>
        </w:rPr>
      </w:pPr>
    </w:p>
    <w:p w14:paraId="6BA2F0A5" w14:textId="77777777" w:rsidR="005313F1" w:rsidRDefault="005313F1">
      <w:pPr>
        <w:pStyle w:val="BodyText"/>
        <w:rPr>
          <w:rFonts w:ascii="Arial"/>
          <w:sz w:val="8"/>
        </w:rPr>
      </w:pPr>
    </w:p>
    <w:p w14:paraId="64F6DE4E" w14:textId="77777777" w:rsidR="005313F1" w:rsidRDefault="005313F1">
      <w:pPr>
        <w:pStyle w:val="BodyText"/>
        <w:rPr>
          <w:rFonts w:ascii="Arial"/>
          <w:sz w:val="8"/>
        </w:rPr>
      </w:pPr>
    </w:p>
    <w:p w14:paraId="6DBB339F" w14:textId="77777777" w:rsidR="005313F1" w:rsidRDefault="005313F1">
      <w:pPr>
        <w:pStyle w:val="BodyText"/>
        <w:rPr>
          <w:rFonts w:ascii="Arial"/>
          <w:sz w:val="8"/>
        </w:rPr>
      </w:pPr>
    </w:p>
    <w:p w14:paraId="41B83A12" w14:textId="77777777" w:rsidR="005313F1" w:rsidRDefault="009B75EF">
      <w:pPr>
        <w:spacing w:before="67" w:line="196" w:lineRule="auto"/>
        <w:ind w:left="2167" w:right="1832"/>
        <w:jc w:val="center"/>
        <w:rPr>
          <w:rFonts w:ascii="Arial"/>
          <w:b/>
          <w:sz w:val="8"/>
        </w:rPr>
      </w:pPr>
      <w:r>
        <w:rPr>
          <w:rFonts w:ascii="Arial"/>
          <w:b/>
          <w:sz w:val="8"/>
        </w:rPr>
        <w:t>PB</w:t>
      </w:r>
      <w:r>
        <w:rPr>
          <w:rFonts w:ascii="Arial"/>
          <w:b/>
          <w:w w:val="98"/>
          <w:sz w:val="8"/>
        </w:rPr>
        <w:t xml:space="preserve"> </w:t>
      </w:r>
      <w:r>
        <w:rPr>
          <w:rFonts w:ascii="Arial"/>
          <w:b/>
          <w:sz w:val="8"/>
        </w:rPr>
        <w:t>SF</w:t>
      </w:r>
    </w:p>
    <w:p w14:paraId="5398A02D" w14:textId="77777777" w:rsidR="005313F1" w:rsidRDefault="005313F1">
      <w:pPr>
        <w:pStyle w:val="BodyText"/>
        <w:rPr>
          <w:rFonts w:ascii="Arial"/>
          <w:b/>
          <w:sz w:val="8"/>
        </w:rPr>
      </w:pPr>
    </w:p>
    <w:p w14:paraId="2145BDCF" w14:textId="77777777" w:rsidR="005313F1" w:rsidRDefault="005313F1">
      <w:pPr>
        <w:pStyle w:val="BodyText"/>
        <w:rPr>
          <w:rFonts w:ascii="Arial"/>
          <w:b/>
          <w:sz w:val="8"/>
        </w:rPr>
      </w:pPr>
    </w:p>
    <w:p w14:paraId="0B8F716A" w14:textId="77777777" w:rsidR="005313F1" w:rsidRDefault="005313F1">
      <w:pPr>
        <w:pStyle w:val="BodyText"/>
        <w:rPr>
          <w:rFonts w:ascii="Arial"/>
          <w:b/>
          <w:sz w:val="8"/>
        </w:rPr>
      </w:pPr>
    </w:p>
    <w:p w14:paraId="18FEA05D" w14:textId="77777777" w:rsidR="005313F1" w:rsidRDefault="005313F1">
      <w:pPr>
        <w:pStyle w:val="BodyText"/>
        <w:rPr>
          <w:rFonts w:ascii="Arial"/>
          <w:b/>
          <w:sz w:val="8"/>
        </w:rPr>
      </w:pPr>
    </w:p>
    <w:p w14:paraId="7B5AD3BE" w14:textId="77777777" w:rsidR="005313F1" w:rsidRDefault="005313F1">
      <w:pPr>
        <w:pStyle w:val="BodyText"/>
        <w:rPr>
          <w:rFonts w:ascii="Arial"/>
          <w:b/>
          <w:sz w:val="8"/>
        </w:rPr>
      </w:pPr>
    </w:p>
    <w:p w14:paraId="667A168F" w14:textId="77777777" w:rsidR="005313F1" w:rsidRDefault="005313F1">
      <w:pPr>
        <w:pStyle w:val="BodyText"/>
        <w:rPr>
          <w:rFonts w:ascii="Arial"/>
          <w:b/>
          <w:sz w:val="8"/>
        </w:rPr>
      </w:pPr>
    </w:p>
    <w:p w14:paraId="74C05392" w14:textId="77777777" w:rsidR="005313F1" w:rsidRDefault="005313F1">
      <w:pPr>
        <w:pStyle w:val="BodyText"/>
        <w:rPr>
          <w:rFonts w:ascii="Arial"/>
          <w:b/>
          <w:sz w:val="8"/>
        </w:rPr>
      </w:pPr>
    </w:p>
    <w:p w14:paraId="11531043" w14:textId="77777777" w:rsidR="005313F1" w:rsidRDefault="005313F1">
      <w:pPr>
        <w:pStyle w:val="BodyText"/>
        <w:rPr>
          <w:rFonts w:ascii="Arial"/>
          <w:b/>
          <w:sz w:val="8"/>
        </w:rPr>
      </w:pPr>
    </w:p>
    <w:p w14:paraId="3AA39682" w14:textId="77777777" w:rsidR="005313F1" w:rsidRDefault="005313F1">
      <w:pPr>
        <w:pStyle w:val="BodyText"/>
        <w:rPr>
          <w:rFonts w:ascii="Arial"/>
          <w:b/>
          <w:sz w:val="8"/>
        </w:rPr>
      </w:pPr>
    </w:p>
    <w:p w14:paraId="30D1CD99" w14:textId="77777777" w:rsidR="005313F1" w:rsidRDefault="005313F1">
      <w:pPr>
        <w:pStyle w:val="BodyText"/>
        <w:rPr>
          <w:rFonts w:ascii="Arial"/>
          <w:b/>
          <w:sz w:val="8"/>
        </w:rPr>
      </w:pPr>
    </w:p>
    <w:p w14:paraId="7BC92E49" w14:textId="77777777" w:rsidR="005313F1" w:rsidRDefault="005313F1">
      <w:pPr>
        <w:pStyle w:val="BodyText"/>
        <w:rPr>
          <w:rFonts w:ascii="Arial"/>
          <w:b/>
          <w:sz w:val="8"/>
        </w:rPr>
      </w:pPr>
    </w:p>
    <w:p w14:paraId="7001A033" w14:textId="77777777" w:rsidR="005313F1" w:rsidRDefault="00090D17">
      <w:pPr>
        <w:tabs>
          <w:tab w:val="left" w:pos="326"/>
          <w:tab w:val="left" w:pos="642"/>
          <w:tab w:val="left" w:pos="958"/>
          <w:tab w:val="left" w:pos="1274"/>
          <w:tab w:val="left" w:pos="1590"/>
          <w:tab w:val="left" w:pos="1906"/>
        </w:tabs>
        <w:spacing w:before="59"/>
        <w:ind w:left="10"/>
        <w:rPr>
          <w:rFonts w:ascii="Arial"/>
          <w:sz w:val="7"/>
        </w:rPr>
      </w:pPr>
      <w:r>
        <w:rPr>
          <w:noProof/>
        </w:rPr>
        <mc:AlternateContent>
          <mc:Choice Requires="wpg">
            <w:drawing>
              <wp:anchor distT="0" distB="0" distL="114300" distR="114300" simplePos="0" relativeHeight="5320" behindDoc="0" locked="0" layoutInCell="1" allowOverlap="1" wp14:anchorId="75338D89" wp14:editId="55C9AACB">
                <wp:simplePos x="0" y="0"/>
                <wp:positionH relativeFrom="page">
                  <wp:posOffset>6279515</wp:posOffset>
                </wp:positionH>
                <wp:positionV relativeFrom="paragraph">
                  <wp:posOffset>-739140</wp:posOffset>
                </wp:positionV>
                <wp:extent cx="44450" cy="92075"/>
                <wp:effectExtent l="0" t="0" r="0" b="0"/>
                <wp:wrapNone/>
                <wp:docPr id="1740" name="Group 4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92075"/>
                          <a:chOff x="9889" y="-1164"/>
                          <a:chExt cx="70" cy="145"/>
                        </a:xfrm>
                      </wpg:grpSpPr>
                      <wps:wsp>
                        <wps:cNvPr id="1741" name="Rectangle 4300"/>
                        <wps:cNvSpPr>
                          <a:spLocks/>
                        </wps:cNvSpPr>
                        <wps:spPr bwMode="auto">
                          <a:xfrm>
                            <a:off x="9889" y="-1165"/>
                            <a:ext cx="70" cy="70"/>
                          </a:xfrm>
                          <a:prstGeom prst="rect">
                            <a:avLst/>
                          </a:prstGeom>
                          <a:solidFill>
                            <a:srgbClr val="40DF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2" name="Rectangle 4301"/>
                        <wps:cNvSpPr>
                          <a:spLocks/>
                        </wps:cNvSpPr>
                        <wps:spPr bwMode="auto">
                          <a:xfrm>
                            <a:off x="9889" y="-1089"/>
                            <a:ext cx="70" cy="70"/>
                          </a:xfrm>
                          <a:prstGeom prst="rect">
                            <a:avLst/>
                          </a:prstGeom>
                          <a:solidFill>
                            <a:srgbClr val="9F1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F9D2A9" id="Group 4299" o:spid="_x0000_s1026" style="position:absolute;margin-left:494.45pt;margin-top:-58.2pt;width:3.5pt;height:7.25pt;z-index:5320;mso-position-horizontal-relative:page" coordorigin="9889,-1164" coordsize="7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">
                <v:rect id="Rectangle 4300" o:spid="_x0000_s1027" style="position:absolute;left:9889;top:-1165;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" fillcolor="#40dfd0" stroked="f">
                  <v:path arrowok="t"/>
                </v:rect>
                <v:rect id="Rectangle 4301" o:spid="_x0000_s1028" style="position:absolute;left:9889;top:-1089;width:70;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" fillcolor="#9f1fef" stroked="f">
                  <v:path arrowok="t"/>
                </v:rect>
                <w10:wrap anchorx="page"/>
              </v:group>
            </w:pict>
          </mc:Fallback>
        </mc:AlternateContent>
      </w:r>
      <w:r w:rsidR="009B75EF">
        <w:rPr>
          <w:rFonts w:ascii="Arial"/>
          <w:color w:val="4D4D4D"/>
          <w:sz w:val="7"/>
        </w:rPr>
        <w:t>0</w:t>
      </w:r>
      <w:r w:rsidR="009B75EF">
        <w:rPr>
          <w:rFonts w:ascii="Arial"/>
          <w:color w:val="4D4D4D"/>
          <w:sz w:val="7"/>
        </w:rPr>
        <w:tab/>
        <w:t>1</w:t>
      </w:r>
      <w:r w:rsidR="009B75EF">
        <w:rPr>
          <w:rFonts w:ascii="Arial"/>
          <w:color w:val="4D4D4D"/>
          <w:sz w:val="7"/>
        </w:rPr>
        <w:tab/>
        <w:t>2</w:t>
      </w:r>
      <w:r w:rsidR="009B75EF">
        <w:rPr>
          <w:rFonts w:ascii="Arial"/>
          <w:color w:val="4D4D4D"/>
          <w:sz w:val="7"/>
        </w:rPr>
        <w:tab/>
        <w:t>3</w:t>
      </w:r>
      <w:r w:rsidR="009B75EF">
        <w:rPr>
          <w:rFonts w:ascii="Arial"/>
          <w:color w:val="4D4D4D"/>
          <w:sz w:val="7"/>
        </w:rPr>
        <w:tab/>
        <w:t>4</w:t>
      </w:r>
      <w:r w:rsidR="009B75EF">
        <w:rPr>
          <w:rFonts w:ascii="Arial"/>
          <w:color w:val="4D4D4D"/>
          <w:sz w:val="7"/>
        </w:rPr>
        <w:tab/>
        <w:t>5</w:t>
      </w:r>
      <w:r w:rsidR="009B75EF">
        <w:rPr>
          <w:rFonts w:ascii="Arial"/>
          <w:color w:val="4D4D4D"/>
          <w:sz w:val="7"/>
        </w:rPr>
        <w:tab/>
        <w:t>6</w:t>
      </w:r>
    </w:p>
    <w:p w14:paraId="096BC422" w14:textId="77777777" w:rsidR="005313F1" w:rsidRDefault="009B75EF">
      <w:pPr>
        <w:spacing w:before="46"/>
        <w:ind w:left="15" w:right="1832"/>
        <w:jc w:val="center"/>
        <w:rPr>
          <w:rFonts w:ascii="Arial"/>
          <w:b/>
          <w:sz w:val="8"/>
        </w:rPr>
      </w:pPr>
      <w:r>
        <w:rPr>
          <w:rFonts w:ascii="Arial"/>
          <w:b/>
          <w:w w:val="110"/>
          <w:sz w:val="8"/>
        </w:rPr>
        <w:t>Enrichment significance</w:t>
      </w:r>
    </w:p>
    <w:p w14:paraId="06500CB8" w14:textId="77777777" w:rsidR="005313F1" w:rsidRDefault="009B75EF">
      <w:pPr>
        <w:spacing w:before="2"/>
        <w:ind w:left="23" w:right="1832"/>
        <w:jc w:val="center"/>
        <w:rPr>
          <w:rFonts w:ascii="Arial" w:hAnsi="Arial"/>
          <w:b/>
          <w:sz w:val="8"/>
        </w:rPr>
      </w:pPr>
      <w:r>
        <w:rPr>
          <w:rFonts w:ascii="Arial" w:hAnsi="Arial"/>
          <w:b/>
          <w:w w:val="110"/>
          <w:sz w:val="8"/>
        </w:rPr>
        <w:t>(−log</w:t>
      </w:r>
      <w:r>
        <w:rPr>
          <w:rFonts w:ascii="Arial" w:hAnsi="Arial"/>
          <w:b/>
          <w:w w:val="110"/>
          <w:position w:val="-2"/>
          <w:sz w:val="5"/>
        </w:rPr>
        <w:t>10</w:t>
      </w:r>
      <w:r>
        <w:rPr>
          <w:rFonts w:ascii="Arial" w:hAnsi="Arial"/>
          <w:b/>
          <w:w w:val="110"/>
          <w:sz w:val="8"/>
        </w:rPr>
        <w:t>FDR)</w:t>
      </w:r>
    </w:p>
    <w:p w14:paraId="4804A371" w14:textId="77777777" w:rsidR="005313F1" w:rsidRDefault="005313F1">
      <w:pPr>
        <w:pStyle w:val="BodyText"/>
        <w:rPr>
          <w:rFonts w:ascii="Arial"/>
          <w:b/>
          <w:sz w:val="12"/>
        </w:rPr>
      </w:pPr>
    </w:p>
    <w:p w14:paraId="74FF1385" w14:textId="77777777" w:rsidR="005313F1" w:rsidRDefault="009B75EF">
      <w:pPr>
        <w:ind w:left="302"/>
      </w:pPr>
      <w:r>
        <w:rPr>
          <w:w w:val="120"/>
        </w:rPr>
        <w:t>(d)</w:t>
      </w:r>
    </w:p>
    <w:p w14:paraId="789CBD9D" w14:textId="77777777" w:rsidR="005313F1" w:rsidRDefault="005313F1">
      <w:pPr>
        <w:sectPr w:rsidR="005313F1">
          <w:type w:val="continuous"/>
          <w:pgSz w:w="11910" w:h="16840"/>
          <w:pgMar w:top="1580" w:right="0" w:bottom="560" w:left="1680" w:header="720" w:footer="720" w:gutter="0"/>
          <w:cols w:num="4" w:space="720" w:equalWidth="0">
            <w:col w:w="2523" w:space="40"/>
            <w:col w:w="1987" w:space="39"/>
            <w:col w:w="1485" w:space="40"/>
            <w:col w:w="4116"/>
          </w:cols>
        </w:sectPr>
      </w:pPr>
    </w:p>
    <w:p w14:paraId="30232A3F" w14:textId="77777777" w:rsidR="005313F1" w:rsidRDefault="005313F1">
      <w:pPr>
        <w:pStyle w:val="BodyText"/>
        <w:spacing w:before="5"/>
        <w:rPr>
          <w:sz w:val="10"/>
        </w:rPr>
      </w:pPr>
    </w:p>
    <w:p w14:paraId="50187041" w14:textId="77777777" w:rsidR="005313F1" w:rsidRDefault="009B75EF">
      <w:pPr>
        <w:spacing w:before="97"/>
        <w:ind w:left="377" w:right="1341"/>
        <w:jc w:val="both"/>
      </w:pPr>
      <w:r>
        <w:rPr>
          <w:w w:val="110"/>
        </w:rPr>
        <w:t xml:space="preserve">Figure 5.8:  Distinct functional pathways enriched for </w:t>
      </w:r>
      <w:proofErr w:type="gramStart"/>
      <w:r>
        <w:rPr>
          <w:spacing w:val="-4"/>
          <w:w w:val="110"/>
        </w:rPr>
        <w:t xml:space="preserve">DARs  </w:t>
      </w:r>
      <w:r>
        <w:rPr>
          <w:w w:val="110"/>
        </w:rPr>
        <w:t>open</w:t>
      </w:r>
      <w:proofErr w:type="gramEnd"/>
      <w:r>
        <w:rPr>
          <w:w w:val="110"/>
        </w:rPr>
        <w:t xml:space="preserve"> in</w:t>
      </w:r>
      <w:del w:id="635" w:author="Microsoft Office User" w:date="2018-12-24T10:32:00Z">
        <w:r w:rsidDel="005C778C">
          <w:rPr>
            <w:w w:val="110"/>
          </w:rPr>
          <w:delText xml:space="preserve"> SF </w:delText>
        </w:r>
      </w:del>
      <w:ins w:id="636" w:author="Microsoft Office User" w:date="2018-12-24T10:32:00Z">
        <w:r w:rsidR="005C778C">
          <w:rPr>
            <w:w w:val="110"/>
          </w:rPr>
          <w:t xml:space="preserve"> synovial fluid </w:t>
        </w:r>
      </w:ins>
      <w:r>
        <w:rPr>
          <w:w w:val="110"/>
        </w:rPr>
        <w:t xml:space="preserve">or open in  </w:t>
      </w:r>
      <w:del w:id="637" w:author="Microsoft Office User" w:date="2018-12-24T10:29:00Z">
        <w:r w:rsidDel="005C778C">
          <w:rPr>
            <w:w w:val="110"/>
          </w:rPr>
          <w:delText xml:space="preserve"> PB </w:delText>
        </w:r>
      </w:del>
      <w:ins w:id="638" w:author="Microsoft Office User" w:date="2018-12-24T10:29:00Z">
        <w:r w:rsidR="005C778C">
          <w:rPr>
            <w:w w:val="110"/>
          </w:rPr>
          <w:t xml:space="preserve"> peripheral blood </w:t>
        </w:r>
      </w:ins>
      <w:r>
        <w:rPr>
          <w:w w:val="110"/>
        </w:rPr>
        <w:t>in CD14</w:t>
      </w:r>
      <w:r>
        <w:rPr>
          <w:w w:val="110"/>
          <w:position w:val="8"/>
          <w:sz w:val="16"/>
        </w:rPr>
        <w:t xml:space="preserve">+ </w:t>
      </w:r>
      <w:r>
        <w:rPr>
          <w:w w:val="110"/>
        </w:rPr>
        <w:t>monocytes, CD4m</w:t>
      </w:r>
      <w:r>
        <w:rPr>
          <w:w w:val="110"/>
          <w:position w:val="8"/>
          <w:sz w:val="16"/>
        </w:rPr>
        <w:t>+</w:t>
      </w:r>
      <w:r>
        <w:rPr>
          <w:w w:val="110"/>
        </w:rPr>
        <w:t>,CD8m</w:t>
      </w:r>
      <w:r>
        <w:rPr>
          <w:w w:val="110"/>
          <w:position w:val="8"/>
          <w:sz w:val="16"/>
        </w:rPr>
        <w:t xml:space="preserve">+ </w:t>
      </w:r>
      <w:r>
        <w:rPr>
          <w:w w:val="110"/>
        </w:rPr>
        <w:t xml:space="preserve">and NK. Enrichment analysis </w:t>
      </w:r>
      <w:proofErr w:type="gramStart"/>
      <w:r>
        <w:rPr>
          <w:w w:val="110"/>
        </w:rPr>
        <w:t xml:space="preserve">was </w:t>
      </w:r>
      <w:r>
        <w:rPr>
          <w:spacing w:val="-3"/>
          <w:w w:val="110"/>
        </w:rPr>
        <w:t>performed</w:t>
      </w:r>
      <w:proofErr w:type="gramEnd"/>
      <w:r>
        <w:rPr>
          <w:spacing w:val="-3"/>
          <w:w w:val="110"/>
        </w:rPr>
        <w:t xml:space="preserve"> </w:t>
      </w:r>
      <w:r>
        <w:rPr>
          <w:w w:val="110"/>
        </w:rPr>
        <w:t xml:space="preserve">separately for the </w:t>
      </w:r>
      <w:r>
        <w:rPr>
          <w:spacing w:val="-4"/>
          <w:w w:val="110"/>
        </w:rPr>
        <w:t xml:space="preserve">DARs </w:t>
      </w:r>
      <w:r>
        <w:rPr>
          <w:w w:val="110"/>
        </w:rPr>
        <w:t>open in</w:t>
      </w:r>
      <w:del w:id="639" w:author="Microsoft Office User" w:date="2018-12-24T10:32:00Z">
        <w:r w:rsidDel="005C778C">
          <w:rPr>
            <w:w w:val="110"/>
          </w:rPr>
          <w:delText xml:space="preserve"> SF </w:delText>
        </w:r>
      </w:del>
      <w:ins w:id="640" w:author="Microsoft Office User" w:date="2018-12-24T10:32:00Z">
        <w:r w:rsidR="005C778C">
          <w:rPr>
            <w:w w:val="110"/>
          </w:rPr>
          <w:t xml:space="preserve"> synovial fluid </w:t>
        </w:r>
      </w:ins>
      <w:r>
        <w:rPr>
          <w:w w:val="110"/>
        </w:rPr>
        <w:t xml:space="preserve">and </w:t>
      </w:r>
      <w:r>
        <w:rPr>
          <w:spacing w:val="-4"/>
          <w:w w:val="110"/>
        </w:rPr>
        <w:t xml:space="preserve">DARs </w:t>
      </w:r>
      <w:r>
        <w:rPr>
          <w:w w:val="110"/>
        </w:rPr>
        <w:t>open in</w:t>
      </w:r>
      <w:del w:id="641" w:author="Microsoft Office User" w:date="2018-12-24T10:29:00Z">
        <w:r w:rsidDel="005C778C">
          <w:rPr>
            <w:w w:val="110"/>
          </w:rPr>
          <w:delText xml:space="preserve"> PB </w:delText>
        </w:r>
      </w:del>
      <w:ins w:id="642" w:author="Microsoft Office User" w:date="2018-12-24T10:29:00Z">
        <w:r w:rsidR="005C778C">
          <w:rPr>
            <w:w w:val="110"/>
          </w:rPr>
          <w:t xml:space="preserve"> peripheral blood </w:t>
        </w:r>
      </w:ins>
      <w:r>
        <w:rPr>
          <w:w w:val="110"/>
        </w:rPr>
        <w:t>separately in a) CD14</w:t>
      </w:r>
      <w:r>
        <w:rPr>
          <w:w w:val="110"/>
          <w:position w:val="8"/>
          <w:sz w:val="16"/>
        </w:rPr>
        <w:t xml:space="preserve">+ </w:t>
      </w:r>
      <w:r>
        <w:rPr>
          <w:w w:val="110"/>
        </w:rPr>
        <w:t>monocytes, b) mCD4</w:t>
      </w:r>
      <w:r>
        <w:rPr>
          <w:w w:val="110"/>
          <w:position w:val="8"/>
          <w:sz w:val="16"/>
        </w:rPr>
        <w:t>+</w:t>
      </w:r>
      <w:r>
        <w:rPr>
          <w:w w:val="110"/>
        </w:rPr>
        <w:t>, c) mCD8</w:t>
      </w:r>
      <w:r>
        <w:rPr>
          <w:w w:val="110"/>
          <w:position w:val="8"/>
          <w:sz w:val="16"/>
        </w:rPr>
        <w:t xml:space="preserve">+ </w:t>
      </w:r>
      <w:r>
        <w:rPr>
          <w:w w:val="110"/>
        </w:rPr>
        <w:t>and d) NK. The pathways presenting significant enrichment</w:t>
      </w:r>
      <w:r>
        <w:rPr>
          <w:spacing w:val="-10"/>
          <w:w w:val="110"/>
        </w:rPr>
        <w:t xml:space="preserve"> </w:t>
      </w:r>
      <w:r>
        <w:rPr>
          <w:w w:val="110"/>
        </w:rPr>
        <w:t>(FDR</w:t>
      </w:r>
      <w:r>
        <w:rPr>
          <w:spacing w:val="-9"/>
          <w:w w:val="110"/>
        </w:rPr>
        <w:t xml:space="preserve"> </w:t>
      </w:r>
      <w:r>
        <w:rPr>
          <w:i/>
          <w:w w:val="110"/>
        </w:rPr>
        <w:t>&lt;</w:t>
      </w:r>
      <w:r>
        <w:rPr>
          <w:w w:val="110"/>
        </w:rPr>
        <w:t>0.01)</w:t>
      </w:r>
      <w:r>
        <w:rPr>
          <w:spacing w:val="-9"/>
          <w:w w:val="110"/>
        </w:rPr>
        <w:t xml:space="preserve"> </w:t>
      </w:r>
      <w:r>
        <w:rPr>
          <w:w w:val="110"/>
        </w:rPr>
        <w:t>only</w:t>
      </w:r>
      <w:r>
        <w:rPr>
          <w:spacing w:val="-10"/>
          <w:w w:val="110"/>
        </w:rPr>
        <w:t xml:space="preserve"> </w:t>
      </w:r>
      <w:r>
        <w:rPr>
          <w:w w:val="110"/>
        </w:rPr>
        <w:t>in</w:t>
      </w:r>
      <w:r>
        <w:rPr>
          <w:spacing w:val="-9"/>
          <w:w w:val="110"/>
        </w:rPr>
        <w:t xml:space="preserve"> </w:t>
      </w:r>
      <w:r>
        <w:rPr>
          <w:w w:val="110"/>
        </w:rPr>
        <w:t>open</w:t>
      </w:r>
      <w:del w:id="643" w:author="Microsoft Office User" w:date="2018-12-24T10:32:00Z">
        <w:r w:rsidDel="005C778C">
          <w:rPr>
            <w:spacing w:val="-9"/>
            <w:w w:val="110"/>
          </w:rPr>
          <w:delText xml:space="preserve"> </w:delText>
        </w:r>
        <w:r w:rsidDel="005C778C">
          <w:rPr>
            <w:w w:val="110"/>
          </w:rPr>
          <w:delText>SF</w:delText>
        </w:r>
        <w:r w:rsidDel="005C778C">
          <w:rPr>
            <w:spacing w:val="-10"/>
            <w:w w:val="110"/>
          </w:rPr>
          <w:delText xml:space="preserve"> </w:delText>
        </w:r>
      </w:del>
      <w:ins w:id="644" w:author="Microsoft Office User" w:date="2018-12-24T10:32:00Z">
        <w:r w:rsidR="005C778C">
          <w:rPr>
            <w:spacing w:val="-9"/>
            <w:w w:val="110"/>
          </w:rPr>
          <w:t xml:space="preserve"> synovial fluid </w:t>
        </w:r>
      </w:ins>
      <w:r>
        <w:rPr>
          <w:w w:val="110"/>
        </w:rPr>
        <w:t>or</w:t>
      </w:r>
      <w:r>
        <w:rPr>
          <w:spacing w:val="-9"/>
          <w:w w:val="110"/>
        </w:rPr>
        <w:t xml:space="preserve"> </w:t>
      </w:r>
      <w:r>
        <w:rPr>
          <w:w w:val="110"/>
        </w:rPr>
        <w:t>open</w:t>
      </w:r>
      <w:del w:id="645" w:author="Microsoft Office User" w:date="2018-12-24T10:29:00Z">
        <w:r w:rsidDel="005C778C">
          <w:rPr>
            <w:spacing w:val="-9"/>
            <w:w w:val="110"/>
          </w:rPr>
          <w:delText xml:space="preserve"> </w:delText>
        </w:r>
        <w:r w:rsidDel="005C778C">
          <w:rPr>
            <w:w w:val="110"/>
          </w:rPr>
          <w:delText>PB</w:delText>
        </w:r>
        <w:r w:rsidDel="005C778C">
          <w:rPr>
            <w:spacing w:val="-10"/>
            <w:w w:val="110"/>
          </w:rPr>
          <w:delText xml:space="preserve"> </w:delText>
        </w:r>
      </w:del>
      <w:ins w:id="646" w:author="Microsoft Office User" w:date="2018-12-24T10:29:00Z">
        <w:r w:rsidR="005C778C">
          <w:rPr>
            <w:spacing w:val="-9"/>
            <w:w w:val="110"/>
          </w:rPr>
          <w:t xml:space="preserve"> peripheral blood </w:t>
        </w:r>
      </w:ins>
      <w:r>
        <w:rPr>
          <w:spacing w:val="-4"/>
          <w:w w:val="110"/>
        </w:rPr>
        <w:t>DARs</w:t>
      </w:r>
      <w:r>
        <w:rPr>
          <w:spacing w:val="-9"/>
          <w:w w:val="110"/>
        </w:rPr>
        <w:t xml:space="preserve"> </w:t>
      </w:r>
      <w:r>
        <w:rPr>
          <w:w w:val="110"/>
        </w:rPr>
        <w:t>are</w:t>
      </w:r>
      <w:r>
        <w:rPr>
          <w:spacing w:val="-9"/>
          <w:w w:val="110"/>
        </w:rPr>
        <w:t xml:space="preserve"> </w:t>
      </w:r>
      <w:r>
        <w:rPr>
          <w:w w:val="110"/>
        </w:rPr>
        <w:t>shown</w:t>
      </w:r>
      <w:r>
        <w:rPr>
          <w:spacing w:val="-10"/>
          <w:w w:val="110"/>
        </w:rPr>
        <w:t xml:space="preserve"> </w:t>
      </w:r>
      <w:r>
        <w:rPr>
          <w:w w:val="110"/>
        </w:rPr>
        <w:t>here.</w:t>
      </w:r>
    </w:p>
    <w:p w14:paraId="54973E63" w14:textId="77777777" w:rsidR="005313F1" w:rsidRDefault="005313F1">
      <w:pPr>
        <w:pStyle w:val="BodyText"/>
        <w:rPr>
          <w:sz w:val="26"/>
        </w:rPr>
      </w:pPr>
    </w:p>
    <w:p w14:paraId="49412E76" w14:textId="77777777" w:rsidR="005313F1" w:rsidRDefault="005313F1">
      <w:pPr>
        <w:pStyle w:val="BodyText"/>
        <w:spacing w:before="9"/>
        <w:rPr>
          <w:sz w:val="34"/>
        </w:rPr>
      </w:pPr>
    </w:p>
    <w:p w14:paraId="64A03E2E" w14:textId="77777777" w:rsidR="005313F1" w:rsidRDefault="009B75EF">
      <w:pPr>
        <w:pStyle w:val="Heading2"/>
        <w:numPr>
          <w:ilvl w:val="2"/>
          <w:numId w:val="4"/>
        </w:numPr>
        <w:tabs>
          <w:tab w:val="left" w:pos="1283"/>
          <w:tab w:val="left" w:pos="1285"/>
        </w:tabs>
        <w:spacing w:line="441" w:lineRule="auto"/>
        <w:ind w:right="1342"/>
      </w:pPr>
      <w:r>
        <w:rPr>
          <w:w w:val="120"/>
        </w:rPr>
        <w:t>Di</w:t>
      </w:r>
      <w:r>
        <w:rPr>
          <w:rFonts w:ascii="Arial"/>
          <w:w w:val="120"/>
        </w:rPr>
        <w:t>ff</w:t>
      </w:r>
      <w:r>
        <w:rPr>
          <w:w w:val="120"/>
        </w:rPr>
        <w:t>erential</w:t>
      </w:r>
      <w:r>
        <w:rPr>
          <w:spacing w:val="-25"/>
          <w:w w:val="120"/>
        </w:rPr>
        <w:t xml:space="preserve"> </w:t>
      </w:r>
      <w:r>
        <w:rPr>
          <w:w w:val="120"/>
        </w:rPr>
        <w:t>gene</w:t>
      </w:r>
      <w:r>
        <w:rPr>
          <w:spacing w:val="-24"/>
          <w:w w:val="120"/>
        </w:rPr>
        <w:t xml:space="preserve"> </w:t>
      </w:r>
      <w:r>
        <w:rPr>
          <w:w w:val="120"/>
        </w:rPr>
        <w:t>expression</w:t>
      </w:r>
      <w:r>
        <w:rPr>
          <w:spacing w:val="-24"/>
          <w:w w:val="120"/>
        </w:rPr>
        <w:t xml:space="preserve"> </w:t>
      </w:r>
      <w:r>
        <w:rPr>
          <w:w w:val="120"/>
        </w:rPr>
        <w:t>analysis</w:t>
      </w:r>
      <w:r>
        <w:rPr>
          <w:spacing w:val="-25"/>
          <w:w w:val="120"/>
        </w:rPr>
        <w:t xml:space="preserve"> </w:t>
      </w:r>
      <w:r>
        <w:rPr>
          <w:w w:val="120"/>
        </w:rPr>
        <w:t>in</w:t>
      </w:r>
      <w:r>
        <w:rPr>
          <w:spacing w:val="-24"/>
          <w:w w:val="120"/>
        </w:rPr>
        <w:t xml:space="preserve"> </w:t>
      </w:r>
      <w:r>
        <w:rPr>
          <w:w w:val="120"/>
        </w:rPr>
        <w:t>paired</w:t>
      </w:r>
      <w:r>
        <w:rPr>
          <w:spacing w:val="-24"/>
          <w:w w:val="120"/>
        </w:rPr>
        <w:t xml:space="preserve"> </w:t>
      </w:r>
      <w:r>
        <w:rPr>
          <w:w w:val="120"/>
        </w:rPr>
        <w:t>circulating and synovial immune</w:t>
      </w:r>
      <w:r>
        <w:rPr>
          <w:spacing w:val="-49"/>
          <w:w w:val="120"/>
        </w:rPr>
        <w:t xml:space="preserve"> </w:t>
      </w:r>
      <w:r>
        <w:rPr>
          <w:w w:val="120"/>
        </w:rPr>
        <w:t>cells</w:t>
      </w:r>
    </w:p>
    <w:p w14:paraId="727E5854" w14:textId="77777777" w:rsidR="005313F1" w:rsidRDefault="009B75EF">
      <w:pPr>
        <w:pStyle w:val="BodyText"/>
        <w:spacing w:before="134"/>
        <w:ind w:left="377"/>
      </w:pPr>
      <w:r>
        <w:rPr>
          <w:w w:val="115"/>
        </w:rPr>
        <w:t>Immune-relevant gene expression by qPCR</w:t>
      </w:r>
    </w:p>
    <w:p w14:paraId="740F84C0" w14:textId="77777777" w:rsidR="005313F1" w:rsidRDefault="005313F1">
      <w:pPr>
        <w:pStyle w:val="BodyText"/>
        <w:spacing w:before="11"/>
        <w:rPr>
          <w:sz w:val="30"/>
        </w:rPr>
      </w:pPr>
    </w:p>
    <w:p w14:paraId="1264ABDE" w14:textId="447917EC" w:rsidR="005313F1" w:rsidDel="006A3851" w:rsidRDefault="009B75EF">
      <w:pPr>
        <w:pStyle w:val="BodyText"/>
        <w:spacing w:line="415" w:lineRule="auto"/>
        <w:ind w:left="377" w:right="1341" w:firstLine="566"/>
        <w:jc w:val="both"/>
        <w:rPr>
          <w:del w:id="647" w:author="Microsoft Office User" w:date="2018-12-24T11:36:00Z"/>
        </w:rPr>
      </w:pPr>
      <w:del w:id="648" w:author="Microsoft Office User" w:date="2018-12-24T11:36:00Z">
        <w:r w:rsidDel="006A3851">
          <w:rPr>
            <w:w w:val="110"/>
          </w:rPr>
          <w:delText xml:space="preserve">Mapping chromatin accessibility represents an informative tool to identify </w:delText>
        </w:r>
        <w:r w:rsidDel="006A3851">
          <w:rPr>
            <w:w w:val="110"/>
          </w:rPr>
          <w:lastRenderedPageBreak/>
          <w:delText>regulatory elements undergoing histone modifications, DNA methylation and TF binding, as previously explained. All those elements are involved in the regulation</w:delText>
        </w:r>
        <w:r w:rsidDel="006A3851">
          <w:rPr>
            <w:spacing w:val="-13"/>
            <w:w w:val="110"/>
          </w:rPr>
          <w:delText xml:space="preserve"> </w:delText>
        </w:r>
        <w:r w:rsidDel="006A3851">
          <w:rPr>
            <w:w w:val="110"/>
          </w:rPr>
          <w:delText>of</w:delText>
        </w:r>
        <w:r w:rsidDel="006A3851">
          <w:rPr>
            <w:spacing w:val="-12"/>
            <w:w w:val="110"/>
          </w:rPr>
          <w:delText xml:space="preserve"> </w:delText>
        </w:r>
        <w:r w:rsidDel="006A3851">
          <w:rPr>
            <w:w w:val="110"/>
          </w:rPr>
          <w:delText>gene</w:delText>
        </w:r>
        <w:r w:rsidDel="006A3851">
          <w:rPr>
            <w:spacing w:val="-13"/>
            <w:w w:val="110"/>
          </w:rPr>
          <w:delText xml:space="preserve"> </w:delText>
        </w:r>
        <w:r w:rsidDel="006A3851">
          <w:rPr>
            <w:w w:val="110"/>
          </w:rPr>
          <w:delText>expression,</w:delText>
        </w:r>
        <w:r w:rsidDel="006A3851">
          <w:rPr>
            <w:spacing w:val="-10"/>
            <w:w w:val="110"/>
          </w:rPr>
          <w:delText xml:space="preserve"> </w:delText>
        </w:r>
        <w:r w:rsidDel="006A3851">
          <w:rPr>
            <w:w w:val="110"/>
          </w:rPr>
          <w:delText>making</w:delText>
        </w:r>
        <w:r w:rsidDel="006A3851">
          <w:rPr>
            <w:spacing w:val="-13"/>
            <w:w w:val="110"/>
          </w:rPr>
          <w:delText xml:space="preserve"> </w:delText>
        </w:r>
        <w:r w:rsidDel="006A3851">
          <w:rPr>
            <w:w w:val="110"/>
          </w:rPr>
          <w:delText>the</w:delText>
        </w:r>
        <w:r w:rsidDel="006A3851">
          <w:rPr>
            <w:spacing w:val="-12"/>
            <w:w w:val="110"/>
          </w:rPr>
          <w:delText xml:space="preserve"> </w:delText>
        </w:r>
        <w:r w:rsidDel="006A3851">
          <w:rPr>
            <w:w w:val="110"/>
          </w:rPr>
          <w:delText>study</w:delText>
        </w:r>
        <w:r w:rsidDel="006A3851">
          <w:rPr>
            <w:spacing w:val="-12"/>
            <w:w w:val="110"/>
          </w:rPr>
          <w:delText xml:space="preserve"> </w:delText>
        </w:r>
        <w:r w:rsidDel="006A3851">
          <w:rPr>
            <w:w w:val="110"/>
          </w:rPr>
          <w:delText>of</w:delText>
        </w:r>
        <w:r w:rsidDel="006A3851">
          <w:rPr>
            <w:spacing w:val="-13"/>
            <w:w w:val="110"/>
          </w:rPr>
          <w:delText xml:space="preserve"> </w:delText>
        </w:r>
        <w:r w:rsidDel="006A3851">
          <w:rPr>
            <w:w w:val="110"/>
          </w:rPr>
          <w:delText>chromatin</w:delText>
        </w:r>
        <w:r w:rsidDel="006A3851">
          <w:rPr>
            <w:spacing w:val="-12"/>
            <w:w w:val="110"/>
          </w:rPr>
          <w:delText xml:space="preserve"> </w:delText>
        </w:r>
        <w:r w:rsidDel="006A3851">
          <w:rPr>
            <w:w w:val="110"/>
          </w:rPr>
          <w:delText>accessibility</w:delText>
        </w:r>
        <w:r w:rsidDel="006A3851">
          <w:rPr>
            <w:spacing w:val="-13"/>
            <w:w w:val="110"/>
          </w:rPr>
          <w:delText xml:space="preserve"> </w:delText>
        </w:r>
        <w:r w:rsidDel="006A3851">
          <w:rPr>
            <w:w w:val="110"/>
          </w:rPr>
          <w:delText>a</w:delText>
        </w:r>
        <w:r w:rsidDel="006A3851">
          <w:rPr>
            <w:spacing w:val="-12"/>
            <w:w w:val="110"/>
          </w:rPr>
          <w:delText xml:space="preserve"> </w:delText>
        </w:r>
        <w:r w:rsidDel="006A3851">
          <w:rPr>
            <w:spacing w:val="-4"/>
            <w:w w:val="110"/>
          </w:rPr>
          <w:delText xml:space="preserve">good </w:delText>
        </w:r>
        <w:r w:rsidDel="006A3851">
          <w:rPr>
            <w:w w:val="110"/>
          </w:rPr>
          <w:delText>proxy</w:delText>
        </w:r>
        <w:r w:rsidDel="006A3851">
          <w:rPr>
            <w:spacing w:val="27"/>
            <w:w w:val="110"/>
          </w:rPr>
          <w:delText xml:space="preserve"> </w:delText>
        </w:r>
        <w:r w:rsidDel="006A3851">
          <w:rPr>
            <w:w w:val="110"/>
          </w:rPr>
          <w:delText>for</w:delText>
        </w:r>
        <w:r w:rsidDel="006A3851">
          <w:rPr>
            <w:spacing w:val="27"/>
            <w:w w:val="110"/>
          </w:rPr>
          <w:delText xml:space="preserve"> </w:delText>
        </w:r>
        <w:r w:rsidDel="006A3851">
          <w:rPr>
            <w:w w:val="110"/>
          </w:rPr>
          <w:delText>the</w:delText>
        </w:r>
        <w:r w:rsidDel="006A3851">
          <w:rPr>
            <w:spacing w:val="28"/>
            <w:w w:val="110"/>
          </w:rPr>
          <w:delText xml:space="preserve"> </w:delText>
        </w:r>
        <w:r w:rsidDel="006A3851">
          <w:rPr>
            <w:w w:val="110"/>
          </w:rPr>
          <w:delText>inference</w:delText>
        </w:r>
        <w:r w:rsidDel="006A3851">
          <w:rPr>
            <w:spacing w:val="27"/>
            <w:w w:val="110"/>
          </w:rPr>
          <w:delText xml:space="preserve"> </w:delText>
        </w:r>
        <w:r w:rsidDel="006A3851">
          <w:rPr>
            <w:w w:val="110"/>
          </w:rPr>
          <w:delText>of</w:delText>
        </w:r>
        <w:r w:rsidDel="006A3851">
          <w:rPr>
            <w:spacing w:val="28"/>
            <w:w w:val="110"/>
          </w:rPr>
          <w:delText xml:space="preserve"> </w:delText>
        </w:r>
        <w:r w:rsidDel="006A3851">
          <w:rPr>
            <w:w w:val="110"/>
          </w:rPr>
          <w:delText>gene</w:delText>
        </w:r>
        <w:r w:rsidDel="006A3851">
          <w:rPr>
            <w:spacing w:val="27"/>
            <w:w w:val="110"/>
          </w:rPr>
          <w:delText xml:space="preserve"> </w:delText>
        </w:r>
        <w:r w:rsidDel="006A3851">
          <w:rPr>
            <w:w w:val="110"/>
          </w:rPr>
          <w:delText>expression.</w:delText>
        </w:r>
        <w:r w:rsidDel="006A3851">
          <w:rPr>
            <w:spacing w:val="41"/>
            <w:w w:val="110"/>
          </w:rPr>
          <w:delText xml:space="preserve"> </w:delText>
        </w:r>
        <w:r w:rsidDel="006A3851">
          <w:rPr>
            <w:w w:val="110"/>
          </w:rPr>
          <w:delText>Nevertheless,</w:delText>
        </w:r>
        <w:r w:rsidDel="006A3851">
          <w:rPr>
            <w:spacing w:val="36"/>
            <w:w w:val="110"/>
          </w:rPr>
          <w:delText xml:space="preserve"> </w:delText>
        </w:r>
        <w:r w:rsidDel="006A3851">
          <w:rPr>
            <w:w w:val="110"/>
          </w:rPr>
          <w:delText>the</w:delText>
        </w:r>
        <w:r w:rsidDel="006A3851">
          <w:rPr>
            <w:spacing w:val="27"/>
            <w:w w:val="110"/>
          </w:rPr>
          <w:delText xml:space="preserve"> </w:delText>
        </w:r>
        <w:r w:rsidDel="006A3851">
          <w:rPr>
            <w:w w:val="110"/>
          </w:rPr>
          <w:delText>characterisation</w:delText>
        </w:r>
      </w:del>
    </w:p>
    <w:p w14:paraId="3B222FB4" w14:textId="74978229" w:rsidR="005313F1" w:rsidDel="006A3851" w:rsidRDefault="005313F1">
      <w:pPr>
        <w:spacing w:line="415" w:lineRule="auto"/>
        <w:jc w:val="both"/>
        <w:rPr>
          <w:del w:id="649" w:author="Microsoft Office User" w:date="2018-12-24T11:36:00Z"/>
        </w:rPr>
        <w:sectPr w:rsidR="005313F1" w:rsidDel="006A3851">
          <w:type w:val="continuous"/>
          <w:pgSz w:w="11910" w:h="16840"/>
          <w:pgMar w:top="1580" w:right="0" w:bottom="560" w:left="1680" w:header="720" w:footer="720" w:gutter="0"/>
          <w:cols w:space="720"/>
        </w:sectPr>
      </w:pPr>
    </w:p>
    <w:p w14:paraId="298CCDE1" w14:textId="73695F65" w:rsidR="005313F1" w:rsidDel="006A3851" w:rsidRDefault="005313F1">
      <w:pPr>
        <w:pStyle w:val="BodyText"/>
        <w:rPr>
          <w:del w:id="650" w:author="Microsoft Office User" w:date="2018-12-24T11:36:00Z"/>
          <w:sz w:val="20"/>
        </w:rPr>
      </w:pPr>
    </w:p>
    <w:p w14:paraId="19C30124" w14:textId="2C7D9350" w:rsidR="005313F1" w:rsidDel="006A3851" w:rsidRDefault="005313F1">
      <w:pPr>
        <w:pStyle w:val="BodyText"/>
        <w:spacing w:before="8"/>
        <w:rPr>
          <w:del w:id="651" w:author="Microsoft Office User" w:date="2018-12-24T11:36:00Z"/>
          <w:sz w:val="23"/>
        </w:rPr>
      </w:pPr>
    </w:p>
    <w:p w14:paraId="690F71BB" w14:textId="796DBBB1" w:rsidR="005313F1" w:rsidDel="006A3851" w:rsidRDefault="009B75EF">
      <w:pPr>
        <w:pStyle w:val="BodyText"/>
        <w:spacing w:line="415" w:lineRule="auto"/>
        <w:ind w:left="377" w:right="1342"/>
        <w:jc w:val="both"/>
        <w:rPr>
          <w:del w:id="652" w:author="Microsoft Office User" w:date="2018-12-24T11:36:00Z"/>
        </w:rPr>
      </w:pPr>
      <w:del w:id="653" w:author="Microsoft Office User" w:date="2018-12-24T11:36:00Z">
        <w:r w:rsidDel="006A3851">
          <w:rPr>
            <w:w w:val="110"/>
          </w:rPr>
          <w:delText xml:space="preserve">of the chromatin landscape also presents some limitations, including </w:delText>
        </w:r>
        <w:r w:rsidDel="006A3851">
          <w:rPr>
            <w:spacing w:val="-4"/>
            <w:w w:val="110"/>
          </w:rPr>
          <w:delText xml:space="preserve">the </w:delText>
        </w:r>
        <w:r w:rsidDel="006A3851">
          <w:rPr>
            <w:w w:val="110"/>
          </w:rPr>
          <w:delText xml:space="preserve">discordance between open chromatin and functionality of the </w:delText>
        </w:r>
        <w:r w:rsidDel="006A3851">
          <w:rPr>
            <w:spacing w:val="-3"/>
            <w:w w:val="110"/>
          </w:rPr>
          <w:delText xml:space="preserve">regulatory </w:delText>
        </w:r>
        <w:r w:rsidDel="006A3851">
          <w:rPr>
            <w:w w:val="110"/>
          </w:rPr>
          <w:delText xml:space="preserve">element, shown by </w:delText>
        </w:r>
        <w:r w:rsidDel="006A3851">
          <w:rPr>
            <w:spacing w:val="-5"/>
            <w:w w:val="110"/>
          </w:rPr>
          <w:delText xml:space="preserve">CAGE </w:delText>
        </w:r>
        <w:r w:rsidDel="006A3851">
          <w:rPr>
            <w:w w:val="110"/>
          </w:rPr>
          <w:delText>studies, as well as the identification of the target gene regulated by a particular</w:delText>
        </w:r>
        <w:r w:rsidDel="006A3851">
          <w:rPr>
            <w:spacing w:val="-21"/>
            <w:w w:val="110"/>
          </w:rPr>
          <w:delText xml:space="preserve"> </w:delText>
        </w:r>
        <w:r w:rsidDel="006A3851">
          <w:rPr>
            <w:w w:val="110"/>
          </w:rPr>
          <w:delText>element.</w:delText>
        </w:r>
      </w:del>
    </w:p>
    <w:p w14:paraId="108B00DB" w14:textId="3480F243" w:rsidR="005313F1" w:rsidRDefault="009B75EF">
      <w:pPr>
        <w:pStyle w:val="BodyText"/>
        <w:spacing w:before="3" w:line="410" w:lineRule="auto"/>
        <w:ind w:left="377" w:right="1341" w:firstLine="566"/>
        <w:jc w:val="both"/>
      </w:pPr>
      <w:r>
        <w:rPr>
          <w:w w:val="110"/>
        </w:rPr>
        <w:t>In</w:t>
      </w:r>
      <w:r>
        <w:rPr>
          <w:spacing w:val="-15"/>
          <w:w w:val="110"/>
        </w:rPr>
        <w:t xml:space="preserve"> </w:t>
      </w:r>
      <w:r>
        <w:rPr>
          <w:w w:val="110"/>
        </w:rPr>
        <w:t>order</w:t>
      </w:r>
      <w:r>
        <w:rPr>
          <w:spacing w:val="-15"/>
          <w:w w:val="110"/>
        </w:rPr>
        <w:t xml:space="preserve"> </w:t>
      </w:r>
      <w:r>
        <w:rPr>
          <w:w w:val="110"/>
        </w:rPr>
        <w:t>to</w:t>
      </w:r>
      <w:r>
        <w:rPr>
          <w:spacing w:val="-15"/>
          <w:w w:val="110"/>
        </w:rPr>
        <w:t xml:space="preserve"> </w:t>
      </w:r>
      <w:proofErr w:type="spellStart"/>
      <w:r>
        <w:rPr>
          <w:w w:val="110"/>
        </w:rPr>
        <w:t>contextualise</w:t>
      </w:r>
      <w:proofErr w:type="spellEnd"/>
      <w:r>
        <w:rPr>
          <w:spacing w:val="-15"/>
          <w:w w:val="110"/>
        </w:rPr>
        <w:t xml:space="preserve"> </w:t>
      </w:r>
      <w:r>
        <w:rPr>
          <w:w w:val="110"/>
        </w:rPr>
        <w:t>the</w:t>
      </w:r>
      <w:r>
        <w:rPr>
          <w:spacing w:val="-14"/>
          <w:w w:val="110"/>
        </w:rPr>
        <w:t xml:space="preserve"> </w:t>
      </w:r>
      <w:r>
        <w:rPr>
          <w:spacing w:val="-7"/>
          <w:w w:val="110"/>
        </w:rPr>
        <w:t>ATAC-</w:t>
      </w:r>
      <w:proofErr w:type="spellStart"/>
      <w:r>
        <w:rPr>
          <w:spacing w:val="-7"/>
          <w:w w:val="110"/>
        </w:rPr>
        <w:t>seq</w:t>
      </w:r>
      <w:proofErr w:type="spellEnd"/>
      <w:r>
        <w:rPr>
          <w:spacing w:val="-15"/>
          <w:w w:val="110"/>
        </w:rPr>
        <w:t xml:space="preserve"> </w:t>
      </w:r>
      <w:r>
        <w:rPr>
          <w:w w:val="110"/>
        </w:rPr>
        <w:t>data,</w:t>
      </w:r>
      <w:r>
        <w:rPr>
          <w:spacing w:val="-13"/>
          <w:w w:val="110"/>
        </w:rPr>
        <w:t xml:space="preserve"> </w:t>
      </w:r>
      <w:proofErr w:type="gramStart"/>
      <w:r>
        <w:rPr>
          <w:w w:val="110"/>
        </w:rPr>
        <w:t>qPCR</w:t>
      </w:r>
      <w:r>
        <w:rPr>
          <w:spacing w:val="-15"/>
          <w:w w:val="110"/>
        </w:rPr>
        <w:t xml:space="preserve"> </w:t>
      </w:r>
      <w:r>
        <w:rPr>
          <w:w w:val="110"/>
        </w:rPr>
        <w:t>gene</w:t>
      </w:r>
      <w:r>
        <w:rPr>
          <w:spacing w:val="-15"/>
          <w:w w:val="110"/>
        </w:rPr>
        <w:t xml:space="preserve"> </w:t>
      </w:r>
      <w:r>
        <w:rPr>
          <w:w w:val="110"/>
        </w:rPr>
        <w:t>expression</w:t>
      </w:r>
      <w:r>
        <w:rPr>
          <w:spacing w:val="-14"/>
          <w:w w:val="110"/>
        </w:rPr>
        <w:t xml:space="preserve"> </w:t>
      </w:r>
      <w:r>
        <w:rPr>
          <w:w w:val="110"/>
        </w:rPr>
        <w:t>analysis</w:t>
      </w:r>
      <w:proofErr w:type="gramEnd"/>
      <w:r>
        <w:rPr>
          <w:w w:val="110"/>
        </w:rPr>
        <w:t xml:space="preserve"> for 370 key genes in the inflammatory and autoimmune response was conducted in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 xml:space="preserve">+ </w:t>
      </w:r>
      <w:r>
        <w:rPr>
          <w:w w:val="110"/>
        </w:rPr>
        <w:t>cells isolated from</w:t>
      </w:r>
      <w:del w:id="654" w:author="Microsoft Office User" w:date="2018-12-24T10:32:00Z">
        <w:r w:rsidDel="005C778C">
          <w:rPr>
            <w:w w:val="110"/>
          </w:rPr>
          <w:delText xml:space="preserve"> SF </w:delText>
        </w:r>
      </w:del>
      <w:ins w:id="655" w:author="Microsoft Office User" w:date="2018-12-24T10:32:00Z">
        <w:r w:rsidR="005C778C">
          <w:rPr>
            <w:w w:val="110"/>
          </w:rPr>
          <w:t xml:space="preserve"> synovial fluid </w:t>
        </w:r>
      </w:ins>
      <w:r>
        <w:rPr>
          <w:w w:val="110"/>
        </w:rPr>
        <w:t>and</w:t>
      </w:r>
      <w:del w:id="656" w:author="Microsoft Office User" w:date="2018-12-24T10:29:00Z">
        <w:r w:rsidDel="005C778C">
          <w:rPr>
            <w:w w:val="110"/>
          </w:rPr>
          <w:delText xml:space="preserve"> PB </w:delText>
        </w:r>
      </w:del>
      <w:ins w:id="657" w:author="Microsoft Office User" w:date="2018-12-24T10:29:00Z">
        <w:r w:rsidR="005C778C">
          <w:rPr>
            <w:w w:val="110"/>
          </w:rPr>
          <w:t xml:space="preserve"> peripheral blood </w:t>
        </w:r>
      </w:ins>
      <w:r>
        <w:rPr>
          <w:w w:val="110"/>
        </w:rPr>
        <w:t>of</w:t>
      </w:r>
      <w:r>
        <w:rPr>
          <w:spacing w:val="-47"/>
          <w:w w:val="110"/>
        </w:rPr>
        <w:t xml:space="preserve"> </w:t>
      </w:r>
      <w:r>
        <w:rPr>
          <w:w w:val="110"/>
        </w:rPr>
        <w:t xml:space="preserve">three </w:t>
      </w:r>
      <w:proofErr w:type="spellStart"/>
      <w:r>
        <w:rPr>
          <w:spacing w:val="-4"/>
          <w:w w:val="110"/>
        </w:rPr>
        <w:t>PsA</w:t>
      </w:r>
      <w:proofErr w:type="spellEnd"/>
      <w:r>
        <w:rPr>
          <w:spacing w:val="-4"/>
          <w:w w:val="110"/>
        </w:rPr>
        <w:t xml:space="preserve"> </w:t>
      </w:r>
      <w:r>
        <w:rPr>
          <w:w w:val="110"/>
        </w:rPr>
        <w:t xml:space="preserve">patients </w:t>
      </w:r>
      <w:r>
        <w:rPr>
          <w:spacing w:val="-4"/>
          <w:w w:val="110"/>
        </w:rPr>
        <w:t xml:space="preserve">(Table </w:t>
      </w:r>
      <w:r>
        <w:rPr>
          <w:w w:val="110"/>
        </w:rPr>
        <w:t>5.2). Those appeared as the most abundant cell types in</w:t>
      </w:r>
      <w:del w:id="658" w:author="Microsoft Office User" w:date="2018-12-24T10:29:00Z">
        <w:r w:rsidDel="005C778C">
          <w:rPr>
            <w:w w:val="110"/>
          </w:rPr>
          <w:delText xml:space="preserve"> PB </w:delText>
        </w:r>
      </w:del>
      <w:ins w:id="659" w:author="Microsoft Office User" w:date="2018-12-24T10:29:00Z">
        <w:r w:rsidR="005C778C">
          <w:rPr>
            <w:w w:val="110"/>
          </w:rPr>
          <w:t xml:space="preserve"> peripheral blood </w:t>
        </w:r>
      </w:ins>
      <w:r>
        <w:rPr>
          <w:w w:val="110"/>
        </w:rPr>
        <w:t>and</w:t>
      </w:r>
      <w:del w:id="660" w:author="Microsoft Office User" w:date="2018-12-24T10:32:00Z">
        <w:r w:rsidDel="005C778C">
          <w:rPr>
            <w:spacing w:val="-16"/>
            <w:w w:val="110"/>
          </w:rPr>
          <w:delText xml:space="preserve"> </w:delText>
        </w:r>
        <w:r w:rsidDel="005C778C">
          <w:rPr>
            <w:w w:val="110"/>
          </w:rPr>
          <w:delText>SF</w:delText>
        </w:r>
        <w:r w:rsidDel="005C778C">
          <w:rPr>
            <w:spacing w:val="-15"/>
            <w:w w:val="110"/>
          </w:rPr>
          <w:delText xml:space="preserve"> </w:delText>
        </w:r>
      </w:del>
      <w:ins w:id="661" w:author="Microsoft Office User" w:date="2018-12-24T10:32:00Z">
        <w:r w:rsidR="005C778C">
          <w:rPr>
            <w:spacing w:val="-16"/>
            <w:w w:val="110"/>
          </w:rPr>
          <w:t xml:space="preserve"> synovial fluid </w:t>
        </w:r>
      </w:ins>
      <w:r>
        <w:rPr>
          <w:w w:val="110"/>
        </w:rPr>
        <w:t>from</w:t>
      </w:r>
      <w:r>
        <w:rPr>
          <w:spacing w:val="-16"/>
          <w:w w:val="110"/>
        </w:rPr>
        <w:t xml:space="preserve"> </w:t>
      </w:r>
      <w:r>
        <w:rPr>
          <w:w w:val="110"/>
        </w:rPr>
        <w:t>patients,</w:t>
      </w:r>
      <w:r>
        <w:rPr>
          <w:spacing w:val="-12"/>
          <w:w w:val="110"/>
        </w:rPr>
        <w:t xml:space="preserve"> </w:t>
      </w:r>
      <w:r>
        <w:rPr>
          <w:w w:val="110"/>
        </w:rPr>
        <w:t>and</w:t>
      </w:r>
      <w:r>
        <w:rPr>
          <w:spacing w:val="-14"/>
          <w:w w:val="110"/>
        </w:rPr>
        <w:t xml:space="preserve"> </w:t>
      </w:r>
      <w:r>
        <w:rPr>
          <w:w w:val="110"/>
        </w:rPr>
        <w:t>particularly</w:t>
      </w:r>
      <w:r>
        <w:rPr>
          <w:spacing w:val="-15"/>
          <w:w w:val="110"/>
        </w:rPr>
        <w:t xml:space="preserve"> </w:t>
      </w:r>
      <w:r>
        <w:rPr>
          <w:w w:val="110"/>
        </w:rPr>
        <w:t>mCD4</w:t>
      </w:r>
      <w:r>
        <w:rPr>
          <w:w w:val="110"/>
          <w:position w:val="9"/>
          <w:sz w:val="18"/>
        </w:rPr>
        <w:t>+</w:t>
      </w:r>
      <w:r>
        <w:rPr>
          <w:spacing w:val="12"/>
          <w:w w:val="110"/>
          <w:position w:val="9"/>
          <w:sz w:val="18"/>
        </w:rPr>
        <w:t xml:space="preserve"> </w:t>
      </w:r>
      <w:r>
        <w:rPr>
          <w:w w:val="110"/>
        </w:rPr>
        <w:t>and</w:t>
      </w:r>
      <w:r>
        <w:rPr>
          <w:spacing w:val="-15"/>
          <w:w w:val="110"/>
        </w:rPr>
        <w:t xml:space="preserve"> </w:t>
      </w:r>
      <w:r>
        <w:rPr>
          <w:w w:val="110"/>
        </w:rPr>
        <w:t>mCD8</w:t>
      </w:r>
      <w:r>
        <w:rPr>
          <w:w w:val="110"/>
          <w:position w:val="9"/>
          <w:sz w:val="18"/>
        </w:rPr>
        <w:t>+</w:t>
      </w:r>
      <w:r>
        <w:rPr>
          <w:spacing w:val="12"/>
          <w:w w:val="110"/>
          <w:position w:val="9"/>
          <w:sz w:val="18"/>
        </w:rPr>
        <w:t xml:space="preserve"> </w:t>
      </w:r>
      <w:r>
        <w:rPr>
          <w:w w:val="110"/>
        </w:rPr>
        <w:t>cells</w:t>
      </w:r>
      <w:r>
        <w:rPr>
          <w:spacing w:val="-15"/>
          <w:w w:val="110"/>
        </w:rPr>
        <w:t xml:space="preserve"> </w:t>
      </w:r>
      <w:proofErr w:type="gramStart"/>
      <w:r>
        <w:rPr>
          <w:w w:val="110"/>
        </w:rPr>
        <w:t>have</w:t>
      </w:r>
      <w:r>
        <w:rPr>
          <w:spacing w:val="-16"/>
          <w:w w:val="110"/>
        </w:rPr>
        <w:t xml:space="preserve"> </w:t>
      </w:r>
      <w:r>
        <w:rPr>
          <w:w w:val="110"/>
        </w:rPr>
        <w:t>been</w:t>
      </w:r>
      <w:r>
        <w:rPr>
          <w:spacing w:val="-15"/>
          <w:w w:val="110"/>
        </w:rPr>
        <w:t xml:space="preserve"> </w:t>
      </w:r>
      <w:r>
        <w:rPr>
          <w:w w:val="110"/>
        </w:rPr>
        <w:t>shown</w:t>
      </w:r>
      <w:proofErr w:type="gramEnd"/>
      <w:r>
        <w:rPr>
          <w:w w:val="110"/>
        </w:rPr>
        <w:t xml:space="preserve"> to expand in </w:t>
      </w:r>
      <w:proofErr w:type="spellStart"/>
      <w:r>
        <w:rPr>
          <w:spacing w:val="-4"/>
          <w:w w:val="110"/>
        </w:rPr>
        <w:t>PsA</w:t>
      </w:r>
      <w:proofErr w:type="spellEnd"/>
      <w:r>
        <w:rPr>
          <w:spacing w:val="-4"/>
          <w:w w:val="110"/>
        </w:rPr>
        <w:t xml:space="preserve"> </w:t>
      </w:r>
      <w:proofErr w:type="spellStart"/>
      <w:r>
        <w:rPr>
          <w:w w:val="110"/>
        </w:rPr>
        <w:t>inflammed</w:t>
      </w:r>
      <w:proofErr w:type="spellEnd"/>
      <w:r>
        <w:rPr>
          <w:w w:val="110"/>
        </w:rPr>
        <w:t xml:space="preserve"> synovium, as previously mentioned. The PCR array represented a cost-e</w:t>
      </w:r>
      <w:r>
        <w:rPr>
          <w:rFonts w:ascii="Arial"/>
          <w:w w:val="110"/>
        </w:rPr>
        <w:t>ff</w:t>
      </w:r>
      <w:r>
        <w:rPr>
          <w:w w:val="110"/>
        </w:rPr>
        <w:t>ective approach to study gene expression between</w:t>
      </w:r>
      <w:del w:id="662" w:author="Microsoft Office User" w:date="2018-12-24T10:29:00Z">
        <w:r w:rsidDel="005C778C">
          <w:rPr>
            <w:spacing w:val="66"/>
            <w:w w:val="110"/>
          </w:rPr>
          <w:delText xml:space="preserve"> </w:delText>
        </w:r>
        <w:r w:rsidDel="005C778C">
          <w:rPr>
            <w:w w:val="110"/>
          </w:rPr>
          <w:delText xml:space="preserve">PB </w:delText>
        </w:r>
      </w:del>
      <w:ins w:id="663" w:author="Microsoft Office User" w:date="2018-12-24T10:29:00Z">
        <w:r w:rsidR="005C778C">
          <w:rPr>
            <w:spacing w:val="66"/>
            <w:w w:val="110"/>
          </w:rPr>
          <w:t xml:space="preserve"> peripheral blood </w:t>
        </w:r>
      </w:ins>
      <w:r>
        <w:rPr>
          <w:w w:val="110"/>
        </w:rPr>
        <w:t>and</w:t>
      </w:r>
      <w:del w:id="664" w:author="Microsoft Office User" w:date="2018-12-24T10:32:00Z">
        <w:r w:rsidDel="005C778C">
          <w:rPr>
            <w:w w:val="110"/>
          </w:rPr>
          <w:delText xml:space="preserve"> SF </w:delText>
        </w:r>
      </w:del>
      <w:ins w:id="665" w:author="Microsoft Office User" w:date="2018-12-24T10:32:00Z">
        <w:r w:rsidR="005C778C">
          <w:rPr>
            <w:w w:val="110"/>
          </w:rPr>
          <w:t xml:space="preserve"> synovial fluid </w:t>
        </w:r>
      </w:ins>
      <w:r>
        <w:rPr>
          <w:w w:val="110"/>
        </w:rPr>
        <w:t xml:space="preserve">focusing </w:t>
      </w:r>
      <w:del w:id="666" w:author="Microsoft Office User" w:date="2018-12-24T11:37:00Z">
        <w:r w:rsidDel="006A3851">
          <w:rPr>
            <w:w w:val="110"/>
          </w:rPr>
          <w:delText xml:space="preserve">in </w:delText>
        </w:r>
      </w:del>
      <w:ins w:id="667" w:author="Microsoft Office User" w:date="2018-12-24T11:37:00Z">
        <w:r w:rsidR="006A3851">
          <w:rPr>
            <w:w w:val="110"/>
          </w:rPr>
          <w:t xml:space="preserve">on </w:t>
        </w:r>
      </w:ins>
      <w:r>
        <w:rPr>
          <w:w w:val="110"/>
        </w:rPr>
        <w:t xml:space="preserve">a relevant subset of genes </w:t>
      </w:r>
      <w:del w:id="668" w:author="Microsoft Office User" w:date="2018-12-24T11:38:00Z">
        <w:r w:rsidDel="006A3851">
          <w:rPr>
            <w:w w:val="110"/>
          </w:rPr>
          <w:delText xml:space="preserve">of notably importance, </w:delText>
        </w:r>
      </w:del>
      <w:r>
        <w:rPr>
          <w:w w:val="110"/>
        </w:rPr>
        <w:t xml:space="preserve">given the inflammatory component in </w:t>
      </w:r>
      <w:proofErr w:type="spellStart"/>
      <w:r>
        <w:rPr>
          <w:spacing w:val="-3"/>
          <w:w w:val="110"/>
        </w:rPr>
        <w:t>PsA.</w:t>
      </w:r>
      <w:proofErr w:type="spellEnd"/>
      <w:r>
        <w:rPr>
          <w:spacing w:val="-3"/>
          <w:w w:val="110"/>
        </w:rPr>
        <w:t xml:space="preserve"> </w:t>
      </w:r>
      <w:r>
        <w:rPr>
          <w:w w:val="110"/>
        </w:rPr>
        <w:t xml:space="preserve">For each cell types, FC in expression </w:t>
      </w:r>
      <w:proofErr w:type="gramStart"/>
      <w:r>
        <w:rPr>
          <w:w w:val="110"/>
        </w:rPr>
        <w:t>was calculated</w:t>
      </w:r>
      <w:proofErr w:type="gramEnd"/>
      <w:r>
        <w:rPr>
          <w:w w:val="110"/>
        </w:rPr>
        <w:t xml:space="preserve"> </w:t>
      </w:r>
      <w:r>
        <w:rPr>
          <w:spacing w:val="-3"/>
          <w:w w:val="110"/>
        </w:rPr>
        <w:t xml:space="preserve">pair-wise </w:t>
      </w:r>
      <w:r>
        <w:rPr>
          <w:w w:val="110"/>
        </w:rPr>
        <w:t>for</w:t>
      </w:r>
      <w:del w:id="669" w:author="Microsoft Office User" w:date="2018-12-24T10:32:00Z">
        <w:r w:rsidDel="005C778C">
          <w:rPr>
            <w:w w:val="110"/>
          </w:rPr>
          <w:delText xml:space="preserve"> SF </w:delText>
        </w:r>
      </w:del>
      <w:ins w:id="670" w:author="Microsoft Office User" w:date="2018-12-24T10:32:00Z">
        <w:r w:rsidR="005C778C">
          <w:rPr>
            <w:w w:val="110"/>
          </w:rPr>
          <w:t xml:space="preserve"> synovial fluid </w:t>
        </w:r>
      </w:ins>
      <w:r>
        <w:rPr>
          <w:w w:val="110"/>
        </w:rPr>
        <w:t>respect to</w:t>
      </w:r>
      <w:del w:id="671" w:author="Microsoft Office User" w:date="2018-12-24T10:29:00Z">
        <w:r w:rsidDel="005C778C">
          <w:rPr>
            <w:w w:val="110"/>
          </w:rPr>
          <w:delText xml:space="preserve"> PB </w:delText>
        </w:r>
      </w:del>
      <w:ins w:id="672" w:author="Microsoft Office User" w:date="2018-12-24T10:29:00Z">
        <w:r w:rsidR="005C778C">
          <w:rPr>
            <w:w w:val="110"/>
          </w:rPr>
          <w:t xml:space="preserve"> peripheral blood </w:t>
        </w:r>
      </w:ins>
      <w:r>
        <w:rPr>
          <w:w w:val="110"/>
        </w:rPr>
        <w:t xml:space="preserve">within each sample for each individual genes (detailed in Chapter 2). Likely due to the small sample </w:t>
      </w:r>
      <w:proofErr w:type="spellStart"/>
      <w:r>
        <w:rPr>
          <w:w w:val="110"/>
        </w:rPr>
        <w:t>size</w:t>
      </w:r>
      <w:proofErr w:type="gramStart"/>
      <w:r>
        <w:rPr>
          <w:w w:val="110"/>
        </w:rPr>
        <w:t>,the</w:t>
      </w:r>
      <w:proofErr w:type="spellEnd"/>
      <w:proofErr w:type="gramEnd"/>
      <w:r>
        <w:rPr>
          <w:w w:val="110"/>
        </w:rPr>
        <w:t xml:space="preserve"> majority</w:t>
      </w:r>
      <w:r>
        <w:rPr>
          <w:spacing w:val="-43"/>
          <w:w w:val="110"/>
        </w:rPr>
        <w:t xml:space="preserve"> </w:t>
      </w:r>
      <w:r>
        <w:rPr>
          <w:spacing w:val="-6"/>
          <w:w w:val="110"/>
        </w:rPr>
        <w:t>of</w:t>
      </w:r>
    </w:p>
    <w:p w14:paraId="3FAC96F1" w14:textId="51DAC39D" w:rsidR="005313F1" w:rsidRDefault="009B75EF">
      <w:pPr>
        <w:pStyle w:val="BodyText"/>
        <w:spacing w:line="415" w:lineRule="auto"/>
        <w:ind w:left="377" w:right="1342"/>
        <w:jc w:val="both"/>
      </w:pPr>
      <w:proofErr w:type="gramStart"/>
      <w:r>
        <w:rPr>
          <w:w w:val="110"/>
        </w:rPr>
        <w:t>the</w:t>
      </w:r>
      <w:proofErr w:type="gramEnd"/>
      <w:r>
        <w:rPr>
          <w:spacing w:val="-13"/>
          <w:w w:val="110"/>
        </w:rPr>
        <w:t xml:space="preserve"> </w:t>
      </w:r>
      <w:r>
        <w:rPr>
          <w:w w:val="110"/>
        </w:rPr>
        <w:t>modulated</w:t>
      </w:r>
      <w:r>
        <w:rPr>
          <w:spacing w:val="-13"/>
          <w:w w:val="110"/>
        </w:rPr>
        <w:t xml:space="preserve"> </w:t>
      </w:r>
      <w:r>
        <w:rPr>
          <w:w w:val="110"/>
        </w:rPr>
        <w:t>genes</w:t>
      </w:r>
      <w:r>
        <w:rPr>
          <w:spacing w:val="-13"/>
          <w:w w:val="110"/>
        </w:rPr>
        <w:t xml:space="preserve"> </w:t>
      </w:r>
      <w:r>
        <w:rPr>
          <w:w w:val="110"/>
        </w:rPr>
        <w:t>between</w:t>
      </w:r>
      <w:del w:id="673" w:author="Microsoft Office User" w:date="2018-12-24T10:32:00Z">
        <w:r w:rsidDel="005C778C">
          <w:rPr>
            <w:spacing w:val="-13"/>
            <w:w w:val="110"/>
          </w:rPr>
          <w:delText xml:space="preserve"> </w:delText>
        </w:r>
        <w:r w:rsidDel="005C778C">
          <w:rPr>
            <w:w w:val="110"/>
          </w:rPr>
          <w:delText>SF</w:delText>
        </w:r>
        <w:r w:rsidDel="005C778C">
          <w:rPr>
            <w:spacing w:val="-13"/>
            <w:w w:val="110"/>
          </w:rPr>
          <w:delText xml:space="preserve"> </w:delText>
        </w:r>
      </w:del>
      <w:ins w:id="674" w:author="Microsoft Office User" w:date="2018-12-24T10:32:00Z">
        <w:r w:rsidR="005C778C">
          <w:rPr>
            <w:spacing w:val="-13"/>
            <w:w w:val="110"/>
          </w:rPr>
          <w:t xml:space="preserve"> synovial fluid </w:t>
        </w:r>
      </w:ins>
      <w:r>
        <w:rPr>
          <w:w w:val="110"/>
        </w:rPr>
        <w:t>and</w:t>
      </w:r>
      <w:del w:id="675" w:author="Microsoft Office User" w:date="2018-12-24T10:29:00Z">
        <w:r w:rsidDel="005C778C">
          <w:rPr>
            <w:spacing w:val="-12"/>
            <w:w w:val="110"/>
          </w:rPr>
          <w:delText xml:space="preserve"> </w:delText>
        </w:r>
        <w:r w:rsidDel="005C778C">
          <w:rPr>
            <w:w w:val="110"/>
          </w:rPr>
          <w:delText>PB</w:delText>
        </w:r>
        <w:r w:rsidDel="005C778C">
          <w:rPr>
            <w:spacing w:val="-13"/>
            <w:w w:val="110"/>
          </w:rPr>
          <w:delText xml:space="preserve"> </w:delText>
        </w:r>
      </w:del>
      <w:ins w:id="676" w:author="Microsoft Office User" w:date="2018-12-24T10:29:00Z">
        <w:r w:rsidR="005C778C">
          <w:rPr>
            <w:spacing w:val="-12"/>
            <w:w w:val="110"/>
          </w:rPr>
          <w:t xml:space="preserve"> peripheral blood </w:t>
        </w:r>
      </w:ins>
      <w:r>
        <w:rPr>
          <w:w w:val="110"/>
        </w:rPr>
        <w:t>lacked</w:t>
      </w:r>
      <w:r>
        <w:rPr>
          <w:spacing w:val="-13"/>
          <w:w w:val="110"/>
        </w:rPr>
        <w:t xml:space="preserve"> </w:t>
      </w:r>
      <w:r>
        <w:rPr>
          <w:w w:val="110"/>
        </w:rPr>
        <w:t>of</w:t>
      </w:r>
      <w:r>
        <w:rPr>
          <w:spacing w:val="-13"/>
          <w:w w:val="110"/>
        </w:rPr>
        <w:t xml:space="preserve"> </w:t>
      </w:r>
      <w:r>
        <w:rPr>
          <w:w w:val="110"/>
        </w:rPr>
        <w:t>significance</w:t>
      </w:r>
      <w:r>
        <w:rPr>
          <w:spacing w:val="-13"/>
          <w:w w:val="110"/>
        </w:rPr>
        <w:t xml:space="preserve"> </w:t>
      </w:r>
      <w:r>
        <w:rPr>
          <w:w w:val="110"/>
        </w:rPr>
        <w:t>(FDR</w:t>
      </w:r>
      <w:r>
        <w:rPr>
          <w:i/>
          <w:w w:val="110"/>
        </w:rPr>
        <w:t>&lt;</w:t>
      </w:r>
      <w:r>
        <w:rPr>
          <w:w w:val="110"/>
        </w:rPr>
        <w:t>0.05)</w:t>
      </w:r>
      <w:r>
        <w:rPr>
          <w:spacing w:val="-13"/>
          <w:w w:val="110"/>
        </w:rPr>
        <w:t xml:space="preserve"> </w:t>
      </w:r>
      <w:r>
        <w:rPr>
          <w:w w:val="110"/>
        </w:rPr>
        <w:t xml:space="preserve">after multiple testing correction. Therefore, to explore the </w:t>
      </w:r>
      <w:ins w:id="677" w:author="Microsoft Office User" w:date="2018-12-24T11:38:00Z">
        <w:r w:rsidR="006A3851">
          <w:rPr>
            <w:w w:val="110"/>
          </w:rPr>
          <w:t xml:space="preserve">potential </w:t>
        </w:r>
      </w:ins>
      <w:r>
        <w:rPr>
          <w:w w:val="110"/>
        </w:rPr>
        <w:t xml:space="preserve">biological relevance of </w:t>
      </w:r>
      <w:r>
        <w:rPr>
          <w:spacing w:val="-3"/>
          <w:w w:val="110"/>
        </w:rPr>
        <w:t xml:space="preserve">this </w:t>
      </w:r>
      <w:r>
        <w:rPr>
          <w:w w:val="110"/>
        </w:rPr>
        <w:t xml:space="preserve">data, a less stringent </w:t>
      </w:r>
      <w:commentRangeStart w:id="678"/>
      <w:proofErr w:type="spellStart"/>
      <w:r>
        <w:rPr>
          <w:w w:val="110"/>
        </w:rPr>
        <w:t>pval</w:t>
      </w:r>
      <w:proofErr w:type="spellEnd"/>
      <w:r>
        <w:rPr>
          <w:i/>
          <w:w w:val="110"/>
        </w:rPr>
        <w:t>&lt;</w:t>
      </w:r>
      <w:r>
        <w:rPr>
          <w:w w:val="110"/>
        </w:rPr>
        <w:t xml:space="preserve">0.05 </w:t>
      </w:r>
      <w:commentRangeEnd w:id="678"/>
      <w:r w:rsidR="006A3851">
        <w:rPr>
          <w:rStyle w:val="CommentReference"/>
        </w:rPr>
        <w:commentReference w:id="678"/>
      </w:r>
      <w:r>
        <w:rPr>
          <w:w w:val="110"/>
        </w:rPr>
        <w:t>was used as the filtering</w:t>
      </w:r>
      <w:r>
        <w:rPr>
          <w:spacing w:val="-47"/>
          <w:w w:val="110"/>
        </w:rPr>
        <w:t xml:space="preserve"> </w:t>
      </w:r>
      <w:r>
        <w:rPr>
          <w:w w:val="110"/>
        </w:rPr>
        <w:t>threshold.</w:t>
      </w:r>
    </w:p>
    <w:p w14:paraId="5B277D08" w14:textId="7D6EEBC8" w:rsidR="005313F1" w:rsidRDefault="009B75EF">
      <w:pPr>
        <w:pStyle w:val="BodyText"/>
        <w:spacing w:before="2" w:line="415" w:lineRule="auto"/>
        <w:ind w:left="377" w:right="1341" w:firstLine="566"/>
        <w:jc w:val="both"/>
      </w:pPr>
      <w:r>
        <w:rPr>
          <w:w w:val="110"/>
        </w:rPr>
        <w:t>When considering the significantly modulated genes (</w:t>
      </w:r>
      <w:proofErr w:type="spellStart"/>
      <w:r>
        <w:rPr>
          <w:w w:val="110"/>
        </w:rPr>
        <w:t>pval</w:t>
      </w:r>
      <w:proofErr w:type="spellEnd"/>
      <w:r>
        <w:rPr>
          <w:i/>
          <w:w w:val="110"/>
        </w:rPr>
        <w:t>&lt;</w:t>
      </w:r>
      <w:r>
        <w:rPr>
          <w:w w:val="110"/>
        </w:rPr>
        <w:t>0.05) in at</w:t>
      </w:r>
      <w:r>
        <w:rPr>
          <w:spacing w:val="-38"/>
          <w:w w:val="110"/>
        </w:rPr>
        <w:t xml:space="preserve"> </w:t>
      </w:r>
      <w:r>
        <w:rPr>
          <w:w w:val="110"/>
        </w:rPr>
        <w:t>least one cell type, di</w:t>
      </w:r>
      <w:r>
        <w:rPr>
          <w:rFonts w:ascii="Arial"/>
          <w:w w:val="110"/>
        </w:rPr>
        <w:t>ff</w:t>
      </w:r>
      <w:r>
        <w:rPr>
          <w:w w:val="110"/>
        </w:rPr>
        <w:t>erences in magnitude and reproducibility in FCs were</w:t>
      </w:r>
      <w:r>
        <w:rPr>
          <w:spacing w:val="-25"/>
          <w:w w:val="110"/>
        </w:rPr>
        <w:t xml:space="preserve"> </w:t>
      </w:r>
      <w:r>
        <w:rPr>
          <w:w w:val="110"/>
        </w:rPr>
        <w:t>observed across</w:t>
      </w:r>
      <w:r>
        <w:rPr>
          <w:spacing w:val="-6"/>
          <w:w w:val="110"/>
        </w:rPr>
        <w:t xml:space="preserve"> </w:t>
      </w:r>
      <w:r>
        <w:rPr>
          <w:w w:val="110"/>
        </w:rPr>
        <w:t>samples</w:t>
      </w:r>
      <w:r>
        <w:rPr>
          <w:spacing w:val="-6"/>
          <w:w w:val="110"/>
        </w:rPr>
        <w:t xml:space="preserve"> </w:t>
      </w:r>
      <w:r>
        <w:rPr>
          <w:w w:val="110"/>
        </w:rPr>
        <w:t>and</w:t>
      </w:r>
      <w:r>
        <w:rPr>
          <w:spacing w:val="-6"/>
          <w:w w:val="110"/>
        </w:rPr>
        <w:t xml:space="preserve"> </w:t>
      </w:r>
      <w:r>
        <w:rPr>
          <w:w w:val="110"/>
        </w:rPr>
        <w:t>cell</w:t>
      </w:r>
      <w:r>
        <w:rPr>
          <w:spacing w:val="-6"/>
          <w:w w:val="110"/>
        </w:rPr>
        <w:t xml:space="preserve"> </w:t>
      </w:r>
      <w:r>
        <w:rPr>
          <w:w w:val="110"/>
        </w:rPr>
        <w:t>types</w:t>
      </w:r>
      <w:r>
        <w:rPr>
          <w:spacing w:val="-6"/>
          <w:w w:val="110"/>
        </w:rPr>
        <w:t xml:space="preserve"> </w:t>
      </w:r>
      <w:r>
        <w:rPr>
          <w:w w:val="110"/>
        </w:rPr>
        <w:t>(Figure</w:t>
      </w:r>
      <w:r>
        <w:rPr>
          <w:spacing w:val="-6"/>
          <w:w w:val="110"/>
        </w:rPr>
        <w:t xml:space="preserve"> </w:t>
      </w:r>
      <w:r>
        <w:rPr>
          <w:w w:val="110"/>
        </w:rPr>
        <w:t>5.9).</w:t>
      </w:r>
      <w:r>
        <w:rPr>
          <w:spacing w:val="11"/>
          <w:w w:val="110"/>
        </w:rPr>
        <w:t xml:space="preserve"> </w:t>
      </w:r>
      <w:r>
        <w:rPr>
          <w:w w:val="110"/>
        </w:rPr>
        <w:t>Some</w:t>
      </w:r>
      <w:r>
        <w:rPr>
          <w:spacing w:val="-6"/>
          <w:w w:val="110"/>
        </w:rPr>
        <w:t xml:space="preserve"> </w:t>
      </w:r>
      <w:r>
        <w:rPr>
          <w:w w:val="110"/>
        </w:rPr>
        <w:t>of</w:t>
      </w:r>
      <w:r>
        <w:rPr>
          <w:spacing w:val="-6"/>
          <w:w w:val="110"/>
        </w:rPr>
        <w:t xml:space="preserve"> </w:t>
      </w:r>
      <w:r>
        <w:rPr>
          <w:w w:val="110"/>
        </w:rPr>
        <w:t>the</w:t>
      </w:r>
      <w:r>
        <w:rPr>
          <w:spacing w:val="-6"/>
          <w:w w:val="110"/>
        </w:rPr>
        <w:t xml:space="preserve"> </w:t>
      </w:r>
      <w:r>
        <w:rPr>
          <w:w w:val="110"/>
        </w:rPr>
        <w:t>modulated</w:t>
      </w:r>
      <w:r>
        <w:rPr>
          <w:spacing w:val="-6"/>
          <w:w w:val="110"/>
        </w:rPr>
        <w:t xml:space="preserve"> </w:t>
      </w:r>
      <w:r>
        <w:rPr>
          <w:w w:val="110"/>
        </w:rPr>
        <w:t>genes</w:t>
      </w:r>
      <w:r>
        <w:rPr>
          <w:spacing w:val="-6"/>
          <w:w w:val="110"/>
        </w:rPr>
        <w:t xml:space="preserve"> </w:t>
      </w:r>
      <w:r>
        <w:rPr>
          <w:w w:val="110"/>
        </w:rPr>
        <w:t>showed up-regulation (FC</w:t>
      </w:r>
      <w:r>
        <w:rPr>
          <w:i/>
          <w:w w:val="110"/>
        </w:rPr>
        <w:t>&gt;</w:t>
      </w:r>
      <w:r>
        <w:rPr>
          <w:w w:val="110"/>
        </w:rPr>
        <w:t>1.5) in</w:t>
      </w:r>
      <w:del w:id="679" w:author="Microsoft Office User" w:date="2018-12-24T10:32:00Z">
        <w:r w:rsidDel="005C778C">
          <w:rPr>
            <w:w w:val="110"/>
          </w:rPr>
          <w:delText xml:space="preserve"> SF </w:delText>
        </w:r>
      </w:del>
      <w:ins w:id="680" w:author="Microsoft Office User" w:date="2018-12-24T10:32:00Z">
        <w:r w:rsidR="005C778C">
          <w:rPr>
            <w:w w:val="110"/>
          </w:rPr>
          <w:t xml:space="preserve"> synovial fluid </w:t>
        </w:r>
      </w:ins>
      <w:r>
        <w:rPr>
          <w:w w:val="110"/>
        </w:rPr>
        <w:t>compared to</w:t>
      </w:r>
      <w:del w:id="681" w:author="Microsoft Office User" w:date="2018-12-24T10:29:00Z">
        <w:r w:rsidDel="005C778C">
          <w:rPr>
            <w:w w:val="110"/>
          </w:rPr>
          <w:delText xml:space="preserve"> PB </w:delText>
        </w:r>
      </w:del>
      <w:ins w:id="682" w:author="Microsoft Office User" w:date="2018-12-24T10:29:00Z">
        <w:r w:rsidR="005C778C">
          <w:rPr>
            <w:w w:val="110"/>
          </w:rPr>
          <w:t xml:space="preserve"> peripheral blood </w:t>
        </w:r>
      </w:ins>
      <w:r>
        <w:rPr>
          <w:w w:val="110"/>
        </w:rPr>
        <w:t xml:space="preserve">across the three cell types, </w:t>
      </w:r>
      <w:r>
        <w:rPr>
          <w:spacing w:val="-5"/>
          <w:w w:val="110"/>
        </w:rPr>
        <w:t xml:space="preserve">for </w:t>
      </w:r>
      <w:r>
        <w:rPr>
          <w:w w:val="110"/>
        </w:rPr>
        <w:t xml:space="preserve">example </w:t>
      </w:r>
      <w:r>
        <w:rPr>
          <w:i/>
          <w:w w:val="110"/>
        </w:rPr>
        <w:t>FN1</w:t>
      </w:r>
      <w:r>
        <w:rPr>
          <w:w w:val="110"/>
        </w:rPr>
        <w:t xml:space="preserve">, </w:t>
      </w:r>
      <w:r>
        <w:rPr>
          <w:i/>
          <w:w w:val="110"/>
        </w:rPr>
        <w:t xml:space="preserve">SPP1 </w:t>
      </w:r>
      <w:r>
        <w:rPr>
          <w:w w:val="110"/>
        </w:rPr>
        <w:t xml:space="preserve">or </w:t>
      </w:r>
      <w:r>
        <w:rPr>
          <w:i/>
          <w:spacing w:val="-3"/>
          <w:w w:val="110"/>
        </w:rPr>
        <w:t>CCL2</w:t>
      </w:r>
      <w:r>
        <w:rPr>
          <w:spacing w:val="-3"/>
          <w:w w:val="110"/>
        </w:rPr>
        <w:t xml:space="preserve">, </w:t>
      </w:r>
      <w:r>
        <w:rPr>
          <w:w w:val="110"/>
        </w:rPr>
        <w:t>amongst others (Figure 5.9 orange box). On the other</w:t>
      </w:r>
      <w:r>
        <w:rPr>
          <w:spacing w:val="-8"/>
          <w:w w:val="110"/>
        </w:rPr>
        <w:t xml:space="preserve"> </w:t>
      </w:r>
      <w:r>
        <w:rPr>
          <w:w w:val="110"/>
        </w:rPr>
        <w:t>hand,</w:t>
      </w:r>
      <w:r>
        <w:rPr>
          <w:spacing w:val="-7"/>
          <w:w w:val="110"/>
        </w:rPr>
        <w:t xml:space="preserve"> </w:t>
      </w:r>
      <w:r>
        <w:rPr>
          <w:w w:val="110"/>
        </w:rPr>
        <w:t>a</w:t>
      </w:r>
      <w:r>
        <w:rPr>
          <w:spacing w:val="-8"/>
          <w:w w:val="110"/>
        </w:rPr>
        <w:t xml:space="preserve"> </w:t>
      </w:r>
      <w:r>
        <w:rPr>
          <w:w w:val="110"/>
        </w:rPr>
        <w:t>number</w:t>
      </w:r>
      <w:r>
        <w:rPr>
          <w:spacing w:val="-8"/>
          <w:w w:val="110"/>
        </w:rPr>
        <w:t xml:space="preserve"> </w:t>
      </w:r>
      <w:r>
        <w:rPr>
          <w:w w:val="110"/>
        </w:rPr>
        <w:t>of</w:t>
      </w:r>
      <w:r>
        <w:rPr>
          <w:spacing w:val="-8"/>
          <w:w w:val="110"/>
        </w:rPr>
        <w:t xml:space="preserve"> </w:t>
      </w:r>
      <w:r>
        <w:rPr>
          <w:w w:val="110"/>
        </w:rPr>
        <w:t>genes</w:t>
      </w:r>
      <w:r>
        <w:rPr>
          <w:spacing w:val="-7"/>
          <w:w w:val="110"/>
        </w:rPr>
        <w:t xml:space="preserve"> </w:t>
      </w:r>
      <w:del w:id="683" w:author="Microsoft Office User" w:date="2018-12-24T11:23:00Z">
        <w:r w:rsidDel="00787E4A">
          <w:rPr>
            <w:w w:val="110"/>
          </w:rPr>
          <w:delText>presented</w:delText>
        </w:r>
      </w:del>
      <w:ins w:id="684" w:author="Microsoft Office User" w:date="2018-12-24T11:23:00Z">
        <w:r w:rsidR="00787E4A">
          <w:rPr>
            <w:w w:val="110"/>
          </w:rPr>
          <w:t>showed</w:t>
        </w:r>
      </w:ins>
      <w:r>
        <w:rPr>
          <w:spacing w:val="-8"/>
          <w:w w:val="110"/>
        </w:rPr>
        <w:t xml:space="preserve"> </w:t>
      </w:r>
      <w:r>
        <w:rPr>
          <w:w w:val="110"/>
        </w:rPr>
        <w:t>reduced</w:t>
      </w:r>
      <w:r>
        <w:rPr>
          <w:spacing w:val="-8"/>
          <w:w w:val="110"/>
        </w:rPr>
        <w:t xml:space="preserve"> </w:t>
      </w:r>
      <w:r>
        <w:rPr>
          <w:w w:val="110"/>
        </w:rPr>
        <w:t>expression</w:t>
      </w:r>
      <w:r>
        <w:rPr>
          <w:spacing w:val="-8"/>
          <w:w w:val="110"/>
        </w:rPr>
        <w:t xml:space="preserve"> </w:t>
      </w:r>
      <w:r>
        <w:rPr>
          <w:w w:val="110"/>
        </w:rPr>
        <w:t>in</w:t>
      </w:r>
      <w:del w:id="685" w:author="Microsoft Office User" w:date="2018-12-24T10:32:00Z">
        <w:r w:rsidDel="005C778C">
          <w:rPr>
            <w:spacing w:val="-8"/>
            <w:w w:val="110"/>
          </w:rPr>
          <w:delText xml:space="preserve"> </w:delText>
        </w:r>
        <w:r w:rsidDel="005C778C">
          <w:rPr>
            <w:w w:val="110"/>
          </w:rPr>
          <w:delText>SF</w:delText>
        </w:r>
        <w:r w:rsidDel="005C778C">
          <w:rPr>
            <w:spacing w:val="-8"/>
            <w:w w:val="110"/>
          </w:rPr>
          <w:delText xml:space="preserve"> </w:delText>
        </w:r>
      </w:del>
      <w:ins w:id="686" w:author="Microsoft Office User" w:date="2018-12-24T10:32:00Z">
        <w:r w:rsidR="005C778C">
          <w:rPr>
            <w:spacing w:val="-8"/>
            <w:w w:val="110"/>
          </w:rPr>
          <w:t xml:space="preserve"> synovial fluid </w:t>
        </w:r>
      </w:ins>
      <w:r>
        <w:rPr>
          <w:w w:val="110"/>
        </w:rPr>
        <w:t>(FC</w:t>
      </w:r>
      <w:r>
        <w:rPr>
          <w:i/>
          <w:w w:val="110"/>
        </w:rPr>
        <w:t>&lt;</w:t>
      </w:r>
      <w:r>
        <w:rPr>
          <w:w w:val="110"/>
        </w:rPr>
        <w:t>1.5)</w:t>
      </w:r>
      <w:r>
        <w:rPr>
          <w:spacing w:val="-7"/>
          <w:w w:val="110"/>
        </w:rPr>
        <w:t xml:space="preserve"> </w:t>
      </w:r>
      <w:r>
        <w:rPr>
          <w:w w:val="110"/>
        </w:rPr>
        <w:t>in</w:t>
      </w:r>
      <w:r>
        <w:rPr>
          <w:spacing w:val="-8"/>
          <w:w w:val="110"/>
        </w:rPr>
        <w:t xml:space="preserve"> </w:t>
      </w:r>
      <w:r>
        <w:rPr>
          <w:spacing w:val="-10"/>
          <w:w w:val="110"/>
        </w:rPr>
        <w:t xml:space="preserve">at </w:t>
      </w:r>
      <w:r>
        <w:rPr>
          <w:w w:val="110"/>
        </w:rPr>
        <w:t xml:space="preserve">least one of the three cell types, including </w:t>
      </w:r>
      <w:r>
        <w:rPr>
          <w:i/>
          <w:spacing w:val="-3"/>
          <w:w w:val="110"/>
        </w:rPr>
        <w:t>FOS</w:t>
      </w:r>
      <w:r>
        <w:rPr>
          <w:spacing w:val="-3"/>
          <w:w w:val="110"/>
        </w:rPr>
        <w:t xml:space="preserve">, </w:t>
      </w:r>
      <w:r>
        <w:rPr>
          <w:i/>
          <w:w w:val="110"/>
        </w:rPr>
        <w:t>IL16</w:t>
      </w:r>
      <w:r>
        <w:rPr>
          <w:w w:val="110"/>
        </w:rPr>
        <w:t>,</w:t>
      </w:r>
      <w:r>
        <w:rPr>
          <w:spacing w:val="12"/>
          <w:w w:val="110"/>
        </w:rPr>
        <w:t xml:space="preserve"> </w:t>
      </w:r>
      <w:r>
        <w:rPr>
          <w:i/>
          <w:w w:val="110"/>
        </w:rPr>
        <w:t xml:space="preserve">PPBP </w:t>
      </w:r>
      <w:r>
        <w:rPr>
          <w:w w:val="110"/>
        </w:rPr>
        <w:t xml:space="preserve">and </w:t>
      </w:r>
      <w:r>
        <w:rPr>
          <w:i/>
          <w:w w:val="110"/>
        </w:rPr>
        <w:t xml:space="preserve">TPST1 </w:t>
      </w:r>
      <w:r>
        <w:rPr>
          <w:w w:val="110"/>
        </w:rPr>
        <w:t>(Figure</w:t>
      </w:r>
    </w:p>
    <w:p w14:paraId="14F481D0" w14:textId="77777777" w:rsidR="005313F1" w:rsidRDefault="009B75EF">
      <w:pPr>
        <w:pStyle w:val="BodyText"/>
        <w:spacing w:before="4" w:line="386" w:lineRule="auto"/>
        <w:ind w:left="377" w:right="1342"/>
        <w:jc w:val="both"/>
      </w:pPr>
      <w:r>
        <w:rPr>
          <w:w w:val="110"/>
        </w:rPr>
        <w:lastRenderedPageBreak/>
        <w:t>5.9</w:t>
      </w:r>
      <w:r>
        <w:rPr>
          <w:spacing w:val="-11"/>
          <w:w w:val="110"/>
        </w:rPr>
        <w:t xml:space="preserve"> </w:t>
      </w:r>
      <w:r>
        <w:rPr>
          <w:w w:val="110"/>
        </w:rPr>
        <w:t>purple</w:t>
      </w:r>
      <w:r>
        <w:rPr>
          <w:spacing w:val="-10"/>
          <w:w w:val="110"/>
        </w:rPr>
        <w:t xml:space="preserve"> </w:t>
      </w:r>
      <w:r>
        <w:rPr>
          <w:w w:val="110"/>
        </w:rPr>
        <w:t>box).</w:t>
      </w:r>
      <w:r>
        <w:rPr>
          <w:spacing w:val="11"/>
          <w:w w:val="110"/>
        </w:rPr>
        <w:t xml:space="preserve"> </w:t>
      </w:r>
      <w:proofErr w:type="gramStart"/>
      <w:r>
        <w:rPr>
          <w:w w:val="110"/>
        </w:rPr>
        <w:t>Also</w:t>
      </w:r>
      <w:proofErr w:type="gramEnd"/>
      <w:r>
        <w:rPr>
          <w:w w:val="110"/>
        </w:rPr>
        <w:t>,</w:t>
      </w:r>
      <w:r>
        <w:rPr>
          <w:spacing w:val="-9"/>
          <w:w w:val="110"/>
        </w:rPr>
        <w:t xml:space="preserve"> </w:t>
      </w:r>
      <w:r>
        <w:rPr>
          <w:w w:val="110"/>
        </w:rPr>
        <w:t>a</w:t>
      </w:r>
      <w:r>
        <w:rPr>
          <w:spacing w:val="-10"/>
          <w:w w:val="110"/>
        </w:rPr>
        <w:t xml:space="preserve"> </w:t>
      </w:r>
      <w:r>
        <w:rPr>
          <w:w w:val="110"/>
        </w:rPr>
        <w:t>number</w:t>
      </w:r>
      <w:r>
        <w:rPr>
          <w:spacing w:val="-10"/>
          <w:w w:val="110"/>
        </w:rPr>
        <w:t xml:space="preserve"> </w:t>
      </w:r>
      <w:r>
        <w:rPr>
          <w:w w:val="110"/>
        </w:rPr>
        <w:t>of</w:t>
      </w:r>
      <w:r>
        <w:rPr>
          <w:spacing w:val="-11"/>
          <w:w w:val="110"/>
        </w:rPr>
        <w:t xml:space="preserve"> </w:t>
      </w:r>
      <w:r>
        <w:rPr>
          <w:w w:val="110"/>
        </w:rPr>
        <w:t>genes</w:t>
      </w:r>
      <w:r>
        <w:rPr>
          <w:spacing w:val="-10"/>
          <w:w w:val="110"/>
        </w:rPr>
        <w:t xml:space="preserve"> </w:t>
      </w:r>
      <w:r>
        <w:rPr>
          <w:w w:val="110"/>
        </w:rPr>
        <w:t>were</w:t>
      </w:r>
      <w:r>
        <w:rPr>
          <w:spacing w:val="-10"/>
          <w:w w:val="110"/>
        </w:rPr>
        <w:t xml:space="preserve"> </w:t>
      </w:r>
      <w:r>
        <w:rPr>
          <w:w w:val="110"/>
        </w:rPr>
        <w:t>only</w:t>
      </w:r>
      <w:r>
        <w:rPr>
          <w:spacing w:val="-10"/>
          <w:w w:val="110"/>
        </w:rPr>
        <w:t xml:space="preserve"> </w:t>
      </w:r>
      <w:r>
        <w:rPr>
          <w:w w:val="110"/>
        </w:rPr>
        <w:t>consistently</w:t>
      </w:r>
      <w:r>
        <w:rPr>
          <w:spacing w:val="-10"/>
          <w:w w:val="110"/>
        </w:rPr>
        <w:t xml:space="preserve"> </w:t>
      </w:r>
      <w:r>
        <w:rPr>
          <w:w w:val="110"/>
        </w:rPr>
        <w:t>modulated</w:t>
      </w:r>
      <w:r>
        <w:rPr>
          <w:spacing w:val="-11"/>
          <w:w w:val="110"/>
        </w:rPr>
        <w:t xml:space="preserve"> </w:t>
      </w:r>
      <w:r>
        <w:rPr>
          <w:w w:val="110"/>
        </w:rPr>
        <w:t>in</w:t>
      </w:r>
      <w:r>
        <w:rPr>
          <w:spacing w:val="-10"/>
          <w:w w:val="110"/>
        </w:rPr>
        <w:t xml:space="preserve"> </w:t>
      </w:r>
      <w:r>
        <w:rPr>
          <w:spacing w:val="-4"/>
          <w:w w:val="110"/>
        </w:rPr>
        <w:t xml:space="preserve">the </w:t>
      </w:r>
      <w:r>
        <w:rPr>
          <w:w w:val="110"/>
        </w:rPr>
        <w:t>three</w:t>
      </w:r>
      <w:r>
        <w:rPr>
          <w:spacing w:val="-6"/>
          <w:w w:val="110"/>
        </w:rPr>
        <w:t xml:space="preserve"> </w:t>
      </w:r>
      <w:r>
        <w:rPr>
          <w:w w:val="110"/>
        </w:rPr>
        <w:t>CD14</w:t>
      </w:r>
      <w:r>
        <w:rPr>
          <w:w w:val="110"/>
          <w:position w:val="9"/>
          <w:sz w:val="18"/>
        </w:rPr>
        <w:t>+</w:t>
      </w:r>
      <w:r>
        <w:rPr>
          <w:spacing w:val="21"/>
          <w:w w:val="110"/>
          <w:position w:val="9"/>
          <w:sz w:val="18"/>
        </w:rPr>
        <w:t xml:space="preserve"> </w:t>
      </w:r>
      <w:r>
        <w:rPr>
          <w:w w:val="110"/>
        </w:rPr>
        <w:t>monocyte</w:t>
      </w:r>
      <w:r>
        <w:rPr>
          <w:spacing w:val="-6"/>
          <w:w w:val="110"/>
        </w:rPr>
        <w:t xml:space="preserve"> </w:t>
      </w:r>
      <w:r>
        <w:rPr>
          <w:w w:val="110"/>
        </w:rPr>
        <w:t>samples</w:t>
      </w:r>
      <w:r>
        <w:rPr>
          <w:spacing w:val="-6"/>
          <w:w w:val="110"/>
        </w:rPr>
        <w:t xml:space="preserve"> </w:t>
      </w:r>
      <w:r>
        <w:rPr>
          <w:w w:val="110"/>
        </w:rPr>
        <w:t>but</w:t>
      </w:r>
      <w:r>
        <w:rPr>
          <w:spacing w:val="-6"/>
          <w:w w:val="110"/>
        </w:rPr>
        <w:t xml:space="preserve"> </w:t>
      </w:r>
      <w:r>
        <w:rPr>
          <w:w w:val="110"/>
        </w:rPr>
        <w:t>not</w:t>
      </w:r>
      <w:r>
        <w:rPr>
          <w:spacing w:val="-5"/>
          <w:w w:val="110"/>
        </w:rPr>
        <w:t xml:space="preserve"> </w:t>
      </w:r>
      <w:r>
        <w:rPr>
          <w:w w:val="110"/>
        </w:rPr>
        <w:t>in</w:t>
      </w:r>
      <w:r>
        <w:rPr>
          <w:spacing w:val="-6"/>
          <w:w w:val="110"/>
        </w:rPr>
        <w:t xml:space="preserve"> </w:t>
      </w:r>
      <w:r>
        <w:rPr>
          <w:w w:val="110"/>
        </w:rPr>
        <w:t>T</w:t>
      </w:r>
      <w:r>
        <w:rPr>
          <w:spacing w:val="-6"/>
          <w:w w:val="110"/>
        </w:rPr>
        <w:t xml:space="preserve"> </w:t>
      </w:r>
      <w:r>
        <w:rPr>
          <w:w w:val="110"/>
        </w:rPr>
        <w:t>cells</w:t>
      </w:r>
      <w:r>
        <w:rPr>
          <w:spacing w:val="-6"/>
          <w:w w:val="110"/>
        </w:rPr>
        <w:t xml:space="preserve"> </w:t>
      </w:r>
      <w:r>
        <w:rPr>
          <w:w w:val="110"/>
        </w:rPr>
        <w:t>(Figure</w:t>
      </w:r>
      <w:r>
        <w:rPr>
          <w:spacing w:val="-5"/>
          <w:w w:val="110"/>
        </w:rPr>
        <w:t xml:space="preserve"> </w:t>
      </w:r>
      <w:r>
        <w:rPr>
          <w:w w:val="110"/>
        </w:rPr>
        <w:t>5.9</w:t>
      </w:r>
      <w:r>
        <w:rPr>
          <w:spacing w:val="-6"/>
          <w:w w:val="110"/>
        </w:rPr>
        <w:t xml:space="preserve"> </w:t>
      </w:r>
      <w:r>
        <w:rPr>
          <w:w w:val="110"/>
        </w:rPr>
        <w:t>dark</w:t>
      </w:r>
      <w:r>
        <w:rPr>
          <w:spacing w:val="-6"/>
          <w:w w:val="110"/>
        </w:rPr>
        <w:t xml:space="preserve"> </w:t>
      </w:r>
      <w:r>
        <w:rPr>
          <w:w w:val="110"/>
        </w:rPr>
        <w:t>blue</w:t>
      </w:r>
      <w:r>
        <w:rPr>
          <w:spacing w:val="-5"/>
          <w:w w:val="110"/>
        </w:rPr>
        <w:t xml:space="preserve"> </w:t>
      </w:r>
      <w:r>
        <w:rPr>
          <w:w w:val="110"/>
        </w:rPr>
        <w:t>box).</w:t>
      </w:r>
    </w:p>
    <w:p w14:paraId="0324BD3E" w14:textId="77777777" w:rsidR="005313F1" w:rsidRDefault="005313F1">
      <w:pPr>
        <w:spacing w:line="386" w:lineRule="auto"/>
        <w:jc w:val="both"/>
        <w:sectPr w:rsidR="005313F1">
          <w:pgSz w:w="11910" w:h="16840"/>
          <w:pgMar w:top="1800" w:right="0" w:bottom="560" w:left="1680" w:header="1482" w:footer="364" w:gutter="0"/>
          <w:cols w:space="720"/>
        </w:sectPr>
      </w:pPr>
    </w:p>
    <w:p w14:paraId="337C9B3D" w14:textId="77777777" w:rsidR="005313F1" w:rsidRDefault="005313F1">
      <w:pPr>
        <w:pStyle w:val="BodyText"/>
        <w:rPr>
          <w:sz w:val="20"/>
        </w:rPr>
      </w:pPr>
    </w:p>
    <w:p w14:paraId="4E5C30FA" w14:textId="77777777" w:rsidR="005313F1" w:rsidRDefault="005313F1">
      <w:pPr>
        <w:pStyle w:val="BodyText"/>
        <w:rPr>
          <w:sz w:val="20"/>
        </w:rPr>
      </w:pPr>
    </w:p>
    <w:p w14:paraId="41CFD20B" w14:textId="77777777" w:rsidR="005313F1" w:rsidRDefault="005313F1">
      <w:pPr>
        <w:pStyle w:val="BodyText"/>
        <w:rPr>
          <w:sz w:val="20"/>
        </w:rPr>
      </w:pPr>
    </w:p>
    <w:p w14:paraId="5CB9C710" w14:textId="77777777" w:rsidR="005313F1" w:rsidRDefault="005313F1">
      <w:pPr>
        <w:pStyle w:val="BodyText"/>
        <w:rPr>
          <w:sz w:val="20"/>
        </w:rPr>
      </w:pPr>
    </w:p>
    <w:p w14:paraId="5E168D33" w14:textId="77777777" w:rsidR="005313F1" w:rsidRDefault="005313F1">
      <w:pPr>
        <w:pStyle w:val="BodyText"/>
        <w:rPr>
          <w:sz w:val="20"/>
        </w:rPr>
      </w:pPr>
    </w:p>
    <w:p w14:paraId="2233B5F2" w14:textId="77777777" w:rsidR="005313F1" w:rsidRDefault="005313F1">
      <w:pPr>
        <w:pStyle w:val="BodyText"/>
        <w:rPr>
          <w:sz w:val="20"/>
        </w:rPr>
      </w:pPr>
    </w:p>
    <w:p w14:paraId="34D7C547" w14:textId="77777777" w:rsidR="005313F1" w:rsidRDefault="005313F1">
      <w:pPr>
        <w:pStyle w:val="BodyText"/>
        <w:rPr>
          <w:sz w:val="20"/>
        </w:rPr>
      </w:pPr>
    </w:p>
    <w:p w14:paraId="54B80FC1" w14:textId="77777777" w:rsidR="005313F1" w:rsidRDefault="005313F1">
      <w:pPr>
        <w:pStyle w:val="BodyText"/>
        <w:rPr>
          <w:sz w:val="20"/>
        </w:rPr>
      </w:pPr>
    </w:p>
    <w:p w14:paraId="34414C96" w14:textId="77777777" w:rsidR="005313F1" w:rsidRDefault="005313F1">
      <w:pPr>
        <w:pStyle w:val="BodyText"/>
        <w:rPr>
          <w:sz w:val="20"/>
        </w:rPr>
      </w:pPr>
    </w:p>
    <w:p w14:paraId="4823D86E" w14:textId="77777777" w:rsidR="005313F1" w:rsidRDefault="005313F1">
      <w:pPr>
        <w:pStyle w:val="BodyText"/>
        <w:spacing w:before="2"/>
        <w:rPr>
          <w:sz w:val="26"/>
        </w:rPr>
      </w:pPr>
    </w:p>
    <w:p w14:paraId="2232C7CF" w14:textId="77777777" w:rsidR="005313F1" w:rsidRDefault="005313F1">
      <w:pPr>
        <w:rPr>
          <w:sz w:val="26"/>
        </w:rPr>
        <w:sectPr w:rsidR="005313F1">
          <w:headerReference w:type="default" r:id="rId40"/>
          <w:footerReference w:type="default" r:id="rId41"/>
          <w:pgSz w:w="16840" w:h="11910" w:orient="landscape"/>
          <w:pgMar w:top="0" w:right="1240" w:bottom="0" w:left="840" w:header="0" w:footer="0" w:gutter="0"/>
          <w:cols w:space="720"/>
        </w:sectPr>
      </w:pPr>
    </w:p>
    <w:p w14:paraId="11280D7E" w14:textId="77777777" w:rsidR="005313F1" w:rsidRDefault="005313F1">
      <w:pPr>
        <w:pStyle w:val="BodyText"/>
        <w:spacing w:before="5"/>
        <w:rPr>
          <w:sz w:val="8"/>
        </w:rPr>
      </w:pPr>
    </w:p>
    <w:p w14:paraId="489A6494" w14:textId="77777777" w:rsidR="005313F1" w:rsidRDefault="00090D17">
      <w:pPr>
        <w:spacing w:line="95" w:lineRule="exact"/>
        <w:jc w:val="right"/>
        <w:rPr>
          <w:rFonts w:ascii="Arial"/>
          <w:b/>
          <w:sz w:val="9"/>
        </w:rPr>
      </w:pPr>
      <w:r>
        <w:rPr>
          <w:noProof/>
        </w:rPr>
        <mc:AlternateContent>
          <mc:Choice Requires="wpg">
            <w:drawing>
              <wp:anchor distT="0" distB="0" distL="114300" distR="114300" simplePos="0" relativeHeight="5416" behindDoc="0" locked="0" layoutInCell="1" allowOverlap="1" wp14:anchorId="34AA087C" wp14:editId="7A14559C">
                <wp:simplePos x="0" y="0"/>
                <wp:positionH relativeFrom="page">
                  <wp:posOffset>1197610</wp:posOffset>
                </wp:positionH>
                <wp:positionV relativeFrom="paragraph">
                  <wp:posOffset>-40005</wp:posOffset>
                </wp:positionV>
                <wp:extent cx="7694930" cy="526415"/>
                <wp:effectExtent l="0" t="0" r="1270" b="0"/>
                <wp:wrapNone/>
                <wp:docPr id="1572" name="Group 4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94930" cy="526415"/>
                          <a:chOff x="1886" y="-63"/>
                          <a:chExt cx="12118" cy="829"/>
                        </a:xfrm>
                      </wpg:grpSpPr>
                      <pic:pic xmlns:pic="http://schemas.openxmlformats.org/drawingml/2006/picture">
                        <pic:nvPicPr>
                          <pic:cNvPr id="1573" name="Picture 413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1937" y="-59"/>
                            <a:ext cx="12048" cy="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4" name="Rectangle 4133"/>
                        <wps:cNvSpPr>
                          <a:spLocks/>
                        </wps:cNvSpPr>
                        <wps:spPr bwMode="auto">
                          <a:xfrm>
                            <a:off x="1919" y="2"/>
                            <a:ext cx="12083" cy="730"/>
                          </a:xfrm>
                          <a:prstGeom prst="rect">
                            <a:avLst/>
                          </a:prstGeom>
                          <a:noFill/>
                          <a:ln w="203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Line 4134"/>
                        <wps:cNvCnPr>
                          <a:cxnSpLocks/>
                        </wps:cNvCnPr>
                        <wps:spPr bwMode="auto">
                          <a:xfrm>
                            <a:off x="196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76" name="Line 4135"/>
                        <wps:cNvCnPr>
                          <a:cxnSpLocks/>
                        </wps:cNvCnPr>
                        <wps:spPr bwMode="auto">
                          <a:xfrm>
                            <a:off x="204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77" name="Line 4136"/>
                        <wps:cNvCnPr>
                          <a:cxnSpLocks/>
                        </wps:cNvCnPr>
                        <wps:spPr bwMode="auto">
                          <a:xfrm>
                            <a:off x="212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78" name="Line 4137"/>
                        <wps:cNvCnPr>
                          <a:cxnSpLocks/>
                        </wps:cNvCnPr>
                        <wps:spPr bwMode="auto">
                          <a:xfrm>
                            <a:off x="220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79" name="Line 4138"/>
                        <wps:cNvCnPr>
                          <a:cxnSpLocks/>
                        </wps:cNvCnPr>
                        <wps:spPr bwMode="auto">
                          <a:xfrm>
                            <a:off x="229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0" name="Line 4139"/>
                        <wps:cNvCnPr>
                          <a:cxnSpLocks/>
                        </wps:cNvCnPr>
                        <wps:spPr bwMode="auto">
                          <a:xfrm>
                            <a:off x="237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1" name="Line 4140"/>
                        <wps:cNvCnPr>
                          <a:cxnSpLocks/>
                        </wps:cNvCnPr>
                        <wps:spPr bwMode="auto">
                          <a:xfrm>
                            <a:off x="245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2" name="Line 4141"/>
                        <wps:cNvCnPr>
                          <a:cxnSpLocks/>
                        </wps:cNvCnPr>
                        <wps:spPr bwMode="auto">
                          <a:xfrm>
                            <a:off x="253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3" name="Line 4142"/>
                        <wps:cNvCnPr>
                          <a:cxnSpLocks/>
                        </wps:cNvCnPr>
                        <wps:spPr bwMode="auto">
                          <a:xfrm>
                            <a:off x="261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4" name="Line 4143"/>
                        <wps:cNvCnPr>
                          <a:cxnSpLocks/>
                        </wps:cNvCnPr>
                        <wps:spPr bwMode="auto">
                          <a:xfrm>
                            <a:off x="269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5" name="Line 4144"/>
                        <wps:cNvCnPr>
                          <a:cxnSpLocks/>
                        </wps:cNvCnPr>
                        <wps:spPr bwMode="auto">
                          <a:xfrm>
                            <a:off x="277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6" name="Line 4145"/>
                        <wps:cNvCnPr>
                          <a:cxnSpLocks/>
                        </wps:cNvCnPr>
                        <wps:spPr bwMode="auto">
                          <a:xfrm>
                            <a:off x="285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7" name="Line 4146"/>
                        <wps:cNvCnPr>
                          <a:cxnSpLocks/>
                        </wps:cNvCnPr>
                        <wps:spPr bwMode="auto">
                          <a:xfrm>
                            <a:off x="293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8" name="Line 4147"/>
                        <wps:cNvCnPr>
                          <a:cxnSpLocks/>
                        </wps:cNvCnPr>
                        <wps:spPr bwMode="auto">
                          <a:xfrm>
                            <a:off x="301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89" name="Line 4148"/>
                        <wps:cNvCnPr>
                          <a:cxnSpLocks/>
                        </wps:cNvCnPr>
                        <wps:spPr bwMode="auto">
                          <a:xfrm>
                            <a:off x="309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0" name="Line 4149"/>
                        <wps:cNvCnPr>
                          <a:cxnSpLocks/>
                        </wps:cNvCnPr>
                        <wps:spPr bwMode="auto">
                          <a:xfrm>
                            <a:off x="317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1" name="Line 4150"/>
                        <wps:cNvCnPr>
                          <a:cxnSpLocks/>
                        </wps:cNvCnPr>
                        <wps:spPr bwMode="auto">
                          <a:xfrm>
                            <a:off x="325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2" name="Line 4151"/>
                        <wps:cNvCnPr>
                          <a:cxnSpLocks/>
                        </wps:cNvCnPr>
                        <wps:spPr bwMode="auto">
                          <a:xfrm>
                            <a:off x="333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3" name="Line 4152"/>
                        <wps:cNvCnPr>
                          <a:cxnSpLocks/>
                        </wps:cNvCnPr>
                        <wps:spPr bwMode="auto">
                          <a:xfrm>
                            <a:off x="341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4" name="Line 4153"/>
                        <wps:cNvCnPr>
                          <a:cxnSpLocks/>
                        </wps:cNvCnPr>
                        <wps:spPr bwMode="auto">
                          <a:xfrm>
                            <a:off x="349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5" name="Line 4154"/>
                        <wps:cNvCnPr>
                          <a:cxnSpLocks/>
                        </wps:cNvCnPr>
                        <wps:spPr bwMode="auto">
                          <a:xfrm>
                            <a:off x="357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6" name="Line 4155"/>
                        <wps:cNvCnPr>
                          <a:cxnSpLocks/>
                        </wps:cNvCnPr>
                        <wps:spPr bwMode="auto">
                          <a:xfrm>
                            <a:off x="365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7" name="Line 4156"/>
                        <wps:cNvCnPr>
                          <a:cxnSpLocks/>
                        </wps:cNvCnPr>
                        <wps:spPr bwMode="auto">
                          <a:xfrm>
                            <a:off x="373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8" name="Line 4157"/>
                        <wps:cNvCnPr>
                          <a:cxnSpLocks/>
                        </wps:cNvCnPr>
                        <wps:spPr bwMode="auto">
                          <a:xfrm>
                            <a:off x="381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599" name="Line 4158"/>
                        <wps:cNvCnPr>
                          <a:cxnSpLocks/>
                        </wps:cNvCnPr>
                        <wps:spPr bwMode="auto">
                          <a:xfrm>
                            <a:off x="389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0" name="Line 4159"/>
                        <wps:cNvCnPr>
                          <a:cxnSpLocks/>
                        </wps:cNvCnPr>
                        <wps:spPr bwMode="auto">
                          <a:xfrm>
                            <a:off x="397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1" name="Line 4160"/>
                        <wps:cNvCnPr>
                          <a:cxnSpLocks/>
                        </wps:cNvCnPr>
                        <wps:spPr bwMode="auto">
                          <a:xfrm>
                            <a:off x="405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2" name="Line 4161"/>
                        <wps:cNvCnPr>
                          <a:cxnSpLocks/>
                        </wps:cNvCnPr>
                        <wps:spPr bwMode="auto">
                          <a:xfrm>
                            <a:off x="414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3" name="Line 4162"/>
                        <wps:cNvCnPr>
                          <a:cxnSpLocks/>
                        </wps:cNvCnPr>
                        <wps:spPr bwMode="auto">
                          <a:xfrm>
                            <a:off x="422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4" name="Line 4163"/>
                        <wps:cNvCnPr>
                          <a:cxnSpLocks/>
                        </wps:cNvCnPr>
                        <wps:spPr bwMode="auto">
                          <a:xfrm>
                            <a:off x="430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5" name="Line 4164"/>
                        <wps:cNvCnPr>
                          <a:cxnSpLocks/>
                        </wps:cNvCnPr>
                        <wps:spPr bwMode="auto">
                          <a:xfrm>
                            <a:off x="438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6" name="Line 4165"/>
                        <wps:cNvCnPr>
                          <a:cxnSpLocks/>
                        </wps:cNvCnPr>
                        <wps:spPr bwMode="auto">
                          <a:xfrm>
                            <a:off x="446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7" name="Line 4166"/>
                        <wps:cNvCnPr>
                          <a:cxnSpLocks/>
                        </wps:cNvCnPr>
                        <wps:spPr bwMode="auto">
                          <a:xfrm>
                            <a:off x="454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8" name="Line 4167"/>
                        <wps:cNvCnPr>
                          <a:cxnSpLocks/>
                        </wps:cNvCnPr>
                        <wps:spPr bwMode="auto">
                          <a:xfrm>
                            <a:off x="462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09" name="Line 4168"/>
                        <wps:cNvCnPr>
                          <a:cxnSpLocks/>
                        </wps:cNvCnPr>
                        <wps:spPr bwMode="auto">
                          <a:xfrm>
                            <a:off x="470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0" name="Line 4169"/>
                        <wps:cNvCnPr>
                          <a:cxnSpLocks/>
                        </wps:cNvCnPr>
                        <wps:spPr bwMode="auto">
                          <a:xfrm>
                            <a:off x="478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1" name="Line 4170"/>
                        <wps:cNvCnPr>
                          <a:cxnSpLocks/>
                        </wps:cNvCnPr>
                        <wps:spPr bwMode="auto">
                          <a:xfrm>
                            <a:off x="486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2" name="Line 4171"/>
                        <wps:cNvCnPr>
                          <a:cxnSpLocks/>
                        </wps:cNvCnPr>
                        <wps:spPr bwMode="auto">
                          <a:xfrm>
                            <a:off x="494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3" name="Line 4172"/>
                        <wps:cNvCnPr>
                          <a:cxnSpLocks/>
                        </wps:cNvCnPr>
                        <wps:spPr bwMode="auto">
                          <a:xfrm>
                            <a:off x="502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4" name="Line 4173"/>
                        <wps:cNvCnPr>
                          <a:cxnSpLocks/>
                        </wps:cNvCnPr>
                        <wps:spPr bwMode="auto">
                          <a:xfrm>
                            <a:off x="510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5" name="Line 4174"/>
                        <wps:cNvCnPr>
                          <a:cxnSpLocks/>
                        </wps:cNvCnPr>
                        <wps:spPr bwMode="auto">
                          <a:xfrm>
                            <a:off x="518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6" name="Line 4175"/>
                        <wps:cNvCnPr>
                          <a:cxnSpLocks/>
                        </wps:cNvCnPr>
                        <wps:spPr bwMode="auto">
                          <a:xfrm>
                            <a:off x="526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7" name="Line 4176"/>
                        <wps:cNvCnPr>
                          <a:cxnSpLocks/>
                        </wps:cNvCnPr>
                        <wps:spPr bwMode="auto">
                          <a:xfrm>
                            <a:off x="534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8" name="Line 4177"/>
                        <wps:cNvCnPr>
                          <a:cxnSpLocks/>
                        </wps:cNvCnPr>
                        <wps:spPr bwMode="auto">
                          <a:xfrm>
                            <a:off x="542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19" name="Line 4178"/>
                        <wps:cNvCnPr>
                          <a:cxnSpLocks/>
                        </wps:cNvCnPr>
                        <wps:spPr bwMode="auto">
                          <a:xfrm>
                            <a:off x="550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0" name="Line 4179"/>
                        <wps:cNvCnPr>
                          <a:cxnSpLocks/>
                        </wps:cNvCnPr>
                        <wps:spPr bwMode="auto">
                          <a:xfrm>
                            <a:off x="558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1" name="Line 4180"/>
                        <wps:cNvCnPr>
                          <a:cxnSpLocks/>
                        </wps:cNvCnPr>
                        <wps:spPr bwMode="auto">
                          <a:xfrm>
                            <a:off x="566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2" name="Line 4181"/>
                        <wps:cNvCnPr>
                          <a:cxnSpLocks/>
                        </wps:cNvCnPr>
                        <wps:spPr bwMode="auto">
                          <a:xfrm>
                            <a:off x="574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3" name="Line 4182"/>
                        <wps:cNvCnPr>
                          <a:cxnSpLocks/>
                        </wps:cNvCnPr>
                        <wps:spPr bwMode="auto">
                          <a:xfrm>
                            <a:off x="582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4" name="Line 4183"/>
                        <wps:cNvCnPr>
                          <a:cxnSpLocks/>
                        </wps:cNvCnPr>
                        <wps:spPr bwMode="auto">
                          <a:xfrm>
                            <a:off x="591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5" name="Line 4184"/>
                        <wps:cNvCnPr>
                          <a:cxnSpLocks/>
                        </wps:cNvCnPr>
                        <wps:spPr bwMode="auto">
                          <a:xfrm>
                            <a:off x="599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6" name="Line 4185"/>
                        <wps:cNvCnPr>
                          <a:cxnSpLocks/>
                        </wps:cNvCnPr>
                        <wps:spPr bwMode="auto">
                          <a:xfrm>
                            <a:off x="607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7" name="Line 4186"/>
                        <wps:cNvCnPr>
                          <a:cxnSpLocks/>
                        </wps:cNvCnPr>
                        <wps:spPr bwMode="auto">
                          <a:xfrm>
                            <a:off x="615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8" name="Line 4187"/>
                        <wps:cNvCnPr>
                          <a:cxnSpLocks/>
                        </wps:cNvCnPr>
                        <wps:spPr bwMode="auto">
                          <a:xfrm>
                            <a:off x="623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29" name="Line 4188"/>
                        <wps:cNvCnPr>
                          <a:cxnSpLocks/>
                        </wps:cNvCnPr>
                        <wps:spPr bwMode="auto">
                          <a:xfrm>
                            <a:off x="631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0" name="Line 4189"/>
                        <wps:cNvCnPr>
                          <a:cxnSpLocks/>
                        </wps:cNvCnPr>
                        <wps:spPr bwMode="auto">
                          <a:xfrm>
                            <a:off x="639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1" name="Line 4190"/>
                        <wps:cNvCnPr>
                          <a:cxnSpLocks/>
                        </wps:cNvCnPr>
                        <wps:spPr bwMode="auto">
                          <a:xfrm>
                            <a:off x="647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2" name="Line 4191"/>
                        <wps:cNvCnPr>
                          <a:cxnSpLocks/>
                        </wps:cNvCnPr>
                        <wps:spPr bwMode="auto">
                          <a:xfrm>
                            <a:off x="655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3" name="Line 4192"/>
                        <wps:cNvCnPr>
                          <a:cxnSpLocks/>
                        </wps:cNvCnPr>
                        <wps:spPr bwMode="auto">
                          <a:xfrm>
                            <a:off x="663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4" name="Line 4193"/>
                        <wps:cNvCnPr>
                          <a:cxnSpLocks/>
                        </wps:cNvCnPr>
                        <wps:spPr bwMode="auto">
                          <a:xfrm>
                            <a:off x="671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5" name="Line 4194"/>
                        <wps:cNvCnPr>
                          <a:cxnSpLocks/>
                        </wps:cNvCnPr>
                        <wps:spPr bwMode="auto">
                          <a:xfrm>
                            <a:off x="679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6" name="Line 4195"/>
                        <wps:cNvCnPr>
                          <a:cxnSpLocks/>
                        </wps:cNvCnPr>
                        <wps:spPr bwMode="auto">
                          <a:xfrm>
                            <a:off x="687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7" name="Line 4196"/>
                        <wps:cNvCnPr>
                          <a:cxnSpLocks/>
                        </wps:cNvCnPr>
                        <wps:spPr bwMode="auto">
                          <a:xfrm>
                            <a:off x="695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8" name="Line 4197"/>
                        <wps:cNvCnPr>
                          <a:cxnSpLocks/>
                        </wps:cNvCnPr>
                        <wps:spPr bwMode="auto">
                          <a:xfrm>
                            <a:off x="703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39" name="Line 4198"/>
                        <wps:cNvCnPr>
                          <a:cxnSpLocks/>
                        </wps:cNvCnPr>
                        <wps:spPr bwMode="auto">
                          <a:xfrm>
                            <a:off x="711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0" name="Line 4199"/>
                        <wps:cNvCnPr>
                          <a:cxnSpLocks/>
                        </wps:cNvCnPr>
                        <wps:spPr bwMode="auto">
                          <a:xfrm>
                            <a:off x="719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1" name="Line 4200"/>
                        <wps:cNvCnPr>
                          <a:cxnSpLocks/>
                        </wps:cNvCnPr>
                        <wps:spPr bwMode="auto">
                          <a:xfrm>
                            <a:off x="727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2" name="Line 4201"/>
                        <wps:cNvCnPr>
                          <a:cxnSpLocks/>
                        </wps:cNvCnPr>
                        <wps:spPr bwMode="auto">
                          <a:xfrm>
                            <a:off x="735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3" name="Line 4202"/>
                        <wps:cNvCnPr>
                          <a:cxnSpLocks/>
                        </wps:cNvCnPr>
                        <wps:spPr bwMode="auto">
                          <a:xfrm>
                            <a:off x="743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4" name="Line 4203"/>
                        <wps:cNvCnPr>
                          <a:cxnSpLocks/>
                        </wps:cNvCnPr>
                        <wps:spPr bwMode="auto">
                          <a:xfrm>
                            <a:off x="751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5" name="Line 4204"/>
                        <wps:cNvCnPr>
                          <a:cxnSpLocks/>
                        </wps:cNvCnPr>
                        <wps:spPr bwMode="auto">
                          <a:xfrm>
                            <a:off x="759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6" name="Line 4205"/>
                        <wps:cNvCnPr>
                          <a:cxnSpLocks/>
                        </wps:cNvCnPr>
                        <wps:spPr bwMode="auto">
                          <a:xfrm>
                            <a:off x="767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7" name="Line 4206"/>
                        <wps:cNvCnPr>
                          <a:cxnSpLocks/>
                        </wps:cNvCnPr>
                        <wps:spPr bwMode="auto">
                          <a:xfrm>
                            <a:off x="776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8" name="Line 4207"/>
                        <wps:cNvCnPr>
                          <a:cxnSpLocks/>
                        </wps:cNvCnPr>
                        <wps:spPr bwMode="auto">
                          <a:xfrm>
                            <a:off x="784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49" name="Line 4208"/>
                        <wps:cNvCnPr>
                          <a:cxnSpLocks/>
                        </wps:cNvCnPr>
                        <wps:spPr bwMode="auto">
                          <a:xfrm>
                            <a:off x="792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0" name="Line 4209"/>
                        <wps:cNvCnPr>
                          <a:cxnSpLocks/>
                        </wps:cNvCnPr>
                        <wps:spPr bwMode="auto">
                          <a:xfrm>
                            <a:off x="800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1" name="Line 4210"/>
                        <wps:cNvCnPr>
                          <a:cxnSpLocks/>
                        </wps:cNvCnPr>
                        <wps:spPr bwMode="auto">
                          <a:xfrm>
                            <a:off x="808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2" name="Line 4211"/>
                        <wps:cNvCnPr>
                          <a:cxnSpLocks/>
                        </wps:cNvCnPr>
                        <wps:spPr bwMode="auto">
                          <a:xfrm>
                            <a:off x="816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3" name="Line 4212"/>
                        <wps:cNvCnPr>
                          <a:cxnSpLocks/>
                        </wps:cNvCnPr>
                        <wps:spPr bwMode="auto">
                          <a:xfrm>
                            <a:off x="824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4" name="Line 4213"/>
                        <wps:cNvCnPr>
                          <a:cxnSpLocks/>
                        </wps:cNvCnPr>
                        <wps:spPr bwMode="auto">
                          <a:xfrm>
                            <a:off x="832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5" name="Line 4214"/>
                        <wps:cNvCnPr>
                          <a:cxnSpLocks/>
                        </wps:cNvCnPr>
                        <wps:spPr bwMode="auto">
                          <a:xfrm>
                            <a:off x="840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6" name="Line 4215"/>
                        <wps:cNvCnPr>
                          <a:cxnSpLocks/>
                        </wps:cNvCnPr>
                        <wps:spPr bwMode="auto">
                          <a:xfrm>
                            <a:off x="848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7" name="Line 4216"/>
                        <wps:cNvCnPr>
                          <a:cxnSpLocks/>
                        </wps:cNvCnPr>
                        <wps:spPr bwMode="auto">
                          <a:xfrm>
                            <a:off x="856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8" name="Line 4217"/>
                        <wps:cNvCnPr>
                          <a:cxnSpLocks/>
                        </wps:cNvCnPr>
                        <wps:spPr bwMode="auto">
                          <a:xfrm>
                            <a:off x="864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59" name="Line 4218"/>
                        <wps:cNvCnPr>
                          <a:cxnSpLocks/>
                        </wps:cNvCnPr>
                        <wps:spPr bwMode="auto">
                          <a:xfrm>
                            <a:off x="872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0" name="Line 4219"/>
                        <wps:cNvCnPr>
                          <a:cxnSpLocks/>
                        </wps:cNvCnPr>
                        <wps:spPr bwMode="auto">
                          <a:xfrm>
                            <a:off x="880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1" name="Line 4220"/>
                        <wps:cNvCnPr>
                          <a:cxnSpLocks/>
                        </wps:cNvCnPr>
                        <wps:spPr bwMode="auto">
                          <a:xfrm>
                            <a:off x="888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2" name="Line 4221"/>
                        <wps:cNvCnPr>
                          <a:cxnSpLocks/>
                        </wps:cNvCnPr>
                        <wps:spPr bwMode="auto">
                          <a:xfrm>
                            <a:off x="896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3" name="Line 4222"/>
                        <wps:cNvCnPr>
                          <a:cxnSpLocks/>
                        </wps:cNvCnPr>
                        <wps:spPr bwMode="auto">
                          <a:xfrm>
                            <a:off x="904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4" name="Line 4223"/>
                        <wps:cNvCnPr>
                          <a:cxnSpLocks/>
                        </wps:cNvCnPr>
                        <wps:spPr bwMode="auto">
                          <a:xfrm>
                            <a:off x="912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5" name="Line 4224"/>
                        <wps:cNvCnPr>
                          <a:cxnSpLocks/>
                        </wps:cNvCnPr>
                        <wps:spPr bwMode="auto">
                          <a:xfrm>
                            <a:off x="920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6" name="Line 4225"/>
                        <wps:cNvCnPr>
                          <a:cxnSpLocks/>
                        </wps:cNvCnPr>
                        <wps:spPr bwMode="auto">
                          <a:xfrm>
                            <a:off x="928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7" name="Line 4226"/>
                        <wps:cNvCnPr>
                          <a:cxnSpLocks/>
                        </wps:cNvCnPr>
                        <wps:spPr bwMode="auto">
                          <a:xfrm>
                            <a:off x="936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8" name="Line 4227"/>
                        <wps:cNvCnPr>
                          <a:cxnSpLocks/>
                        </wps:cNvCnPr>
                        <wps:spPr bwMode="auto">
                          <a:xfrm>
                            <a:off x="944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69" name="Line 4228"/>
                        <wps:cNvCnPr>
                          <a:cxnSpLocks/>
                        </wps:cNvCnPr>
                        <wps:spPr bwMode="auto">
                          <a:xfrm>
                            <a:off x="952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0" name="Line 4229"/>
                        <wps:cNvCnPr>
                          <a:cxnSpLocks/>
                        </wps:cNvCnPr>
                        <wps:spPr bwMode="auto">
                          <a:xfrm>
                            <a:off x="961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1" name="Line 4230"/>
                        <wps:cNvCnPr>
                          <a:cxnSpLocks/>
                        </wps:cNvCnPr>
                        <wps:spPr bwMode="auto">
                          <a:xfrm>
                            <a:off x="969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2" name="Line 4231"/>
                        <wps:cNvCnPr>
                          <a:cxnSpLocks/>
                        </wps:cNvCnPr>
                        <wps:spPr bwMode="auto">
                          <a:xfrm>
                            <a:off x="977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3" name="Line 4232"/>
                        <wps:cNvCnPr>
                          <a:cxnSpLocks/>
                        </wps:cNvCnPr>
                        <wps:spPr bwMode="auto">
                          <a:xfrm>
                            <a:off x="985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4" name="Line 4233"/>
                        <wps:cNvCnPr>
                          <a:cxnSpLocks/>
                        </wps:cNvCnPr>
                        <wps:spPr bwMode="auto">
                          <a:xfrm>
                            <a:off x="993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5" name="Line 4234"/>
                        <wps:cNvCnPr>
                          <a:cxnSpLocks/>
                        </wps:cNvCnPr>
                        <wps:spPr bwMode="auto">
                          <a:xfrm>
                            <a:off x="1001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6" name="Line 4235"/>
                        <wps:cNvCnPr>
                          <a:cxnSpLocks/>
                        </wps:cNvCnPr>
                        <wps:spPr bwMode="auto">
                          <a:xfrm>
                            <a:off x="1009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7" name="Line 4236"/>
                        <wps:cNvCnPr>
                          <a:cxnSpLocks/>
                        </wps:cNvCnPr>
                        <wps:spPr bwMode="auto">
                          <a:xfrm>
                            <a:off x="1017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8" name="Line 4237"/>
                        <wps:cNvCnPr>
                          <a:cxnSpLocks/>
                        </wps:cNvCnPr>
                        <wps:spPr bwMode="auto">
                          <a:xfrm>
                            <a:off x="1025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79" name="Line 4238"/>
                        <wps:cNvCnPr>
                          <a:cxnSpLocks/>
                        </wps:cNvCnPr>
                        <wps:spPr bwMode="auto">
                          <a:xfrm>
                            <a:off x="1033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0" name="Line 4239"/>
                        <wps:cNvCnPr>
                          <a:cxnSpLocks/>
                        </wps:cNvCnPr>
                        <wps:spPr bwMode="auto">
                          <a:xfrm>
                            <a:off x="1041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1" name="Line 4240"/>
                        <wps:cNvCnPr>
                          <a:cxnSpLocks/>
                        </wps:cNvCnPr>
                        <wps:spPr bwMode="auto">
                          <a:xfrm>
                            <a:off x="1049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2" name="Line 4241"/>
                        <wps:cNvCnPr>
                          <a:cxnSpLocks/>
                        </wps:cNvCnPr>
                        <wps:spPr bwMode="auto">
                          <a:xfrm>
                            <a:off x="1057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3" name="Line 4242"/>
                        <wps:cNvCnPr>
                          <a:cxnSpLocks/>
                        </wps:cNvCnPr>
                        <wps:spPr bwMode="auto">
                          <a:xfrm>
                            <a:off x="1065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4" name="Line 4243"/>
                        <wps:cNvCnPr>
                          <a:cxnSpLocks/>
                        </wps:cNvCnPr>
                        <wps:spPr bwMode="auto">
                          <a:xfrm>
                            <a:off x="1073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5" name="Line 4244"/>
                        <wps:cNvCnPr>
                          <a:cxnSpLocks/>
                        </wps:cNvCnPr>
                        <wps:spPr bwMode="auto">
                          <a:xfrm>
                            <a:off x="1081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6" name="Line 4245"/>
                        <wps:cNvCnPr>
                          <a:cxnSpLocks/>
                        </wps:cNvCnPr>
                        <wps:spPr bwMode="auto">
                          <a:xfrm>
                            <a:off x="1089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7" name="Line 4246"/>
                        <wps:cNvCnPr>
                          <a:cxnSpLocks/>
                        </wps:cNvCnPr>
                        <wps:spPr bwMode="auto">
                          <a:xfrm>
                            <a:off x="1097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8" name="Line 4247"/>
                        <wps:cNvCnPr>
                          <a:cxnSpLocks/>
                        </wps:cNvCnPr>
                        <wps:spPr bwMode="auto">
                          <a:xfrm>
                            <a:off x="1105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89" name="Line 4248"/>
                        <wps:cNvCnPr>
                          <a:cxnSpLocks/>
                        </wps:cNvCnPr>
                        <wps:spPr bwMode="auto">
                          <a:xfrm>
                            <a:off x="1113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0" name="Line 4249"/>
                        <wps:cNvCnPr>
                          <a:cxnSpLocks/>
                        </wps:cNvCnPr>
                        <wps:spPr bwMode="auto">
                          <a:xfrm>
                            <a:off x="1121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1" name="Line 4250"/>
                        <wps:cNvCnPr>
                          <a:cxnSpLocks/>
                        </wps:cNvCnPr>
                        <wps:spPr bwMode="auto">
                          <a:xfrm>
                            <a:off x="1129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2" name="Line 4251"/>
                        <wps:cNvCnPr>
                          <a:cxnSpLocks/>
                        </wps:cNvCnPr>
                        <wps:spPr bwMode="auto">
                          <a:xfrm>
                            <a:off x="1138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3" name="Line 4252"/>
                        <wps:cNvCnPr>
                          <a:cxnSpLocks/>
                        </wps:cNvCnPr>
                        <wps:spPr bwMode="auto">
                          <a:xfrm>
                            <a:off x="1146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4" name="Line 4253"/>
                        <wps:cNvCnPr>
                          <a:cxnSpLocks/>
                        </wps:cNvCnPr>
                        <wps:spPr bwMode="auto">
                          <a:xfrm>
                            <a:off x="1154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5" name="Line 4254"/>
                        <wps:cNvCnPr>
                          <a:cxnSpLocks/>
                        </wps:cNvCnPr>
                        <wps:spPr bwMode="auto">
                          <a:xfrm>
                            <a:off x="1162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6" name="Line 4255"/>
                        <wps:cNvCnPr>
                          <a:cxnSpLocks/>
                        </wps:cNvCnPr>
                        <wps:spPr bwMode="auto">
                          <a:xfrm>
                            <a:off x="1170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7" name="Line 4256"/>
                        <wps:cNvCnPr>
                          <a:cxnSpLocks/>
                        </wps:cNvCnPr>
                        <wps:spPr bwMode="auto">
                          <a:xfrm>
                            <a:off x="1178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8" name="Line 4257"/>
                        <wps:cNvCnPr>
                          <a:cxnSpLocks/>
                        </wps:cNvCnPr>
                        <wps:spPr bwMode="auto">
                          <a:xfrm>
                            <a:off x="1186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699" name="Line 4258"/>
                        <wps:cNvCnPr>
                          <a:cxnSpLocks/>
                        </wps:cNvCnPr>
                        <wps:spPr bwMode="auto">
                          <a:xfrm>
                            <a:off x="1194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0" name="Line 4259"/>
                        <wps:cNvCnPr>
                          <a:cxnSpLocks/>
                        </wps:cNvCnPr>
                        <wps:spPr bwMode="auto">
                          <a:xfrm>
                            <a:off x="1202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1" name="Line 4260"/>
                        <wps:cNvCnPr>
                          <a:cxnSpLocks/>
                        </wps:cNvCnPr>
                        <wps:spPr bwMode="auto">
                          <a:xfrm>
                            <a:off x="1210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2" name="Line 4261"/>
                        <wps:cNvCnPr>
                          <a:cxnSpLocks/>
                        </wps:cNvCnPr>
                        <wps:spPr bwMode="auto">
                          <a:xfrm>
                            <a:off x="1218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3" name="Line 4262"/>
                        <wps:cNvCnPr>
                          <a:cxnSpLocks/>
                        </wps:cNvCnPr>
                        <wps:spPr bwMode="auto">
                          <a:xfrm>
                            <a:off x="1226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4" name="Line 4263"/>
                        <wps:cNvCnPr>
                          <a:cxnSpLocks/>
                        </wps:cNvCnPr>
                        <wps:spPr bwMode="auto">
                          <a:xfrm>
                            <a:off x="1234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5" name="Line 4264"/>
                        <wps:cNvCnPr>
                          <a:cxnSpLocks/>
                        </wps:cNvCnPr>
                        <wps:spPr bwMode="auto">
                          <a:xfrm>
                            <a:off x="12425"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6" name="Line 4265"/>
                        <wps:cNvCnPr>
                          <a:cxnSpLocks/>
                        </wps:cNvCnPr>
                        <wps:spPr bwMode="auto">
                          <a:xfrm>
                            <a:off x="1250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7" name="Line 4266"/>
                        <wps:cNvCnPr>
                          <a:cxnSpLocks/>
                        </wps:cNvCnPr>
                        <wps:spPr bwMode="auto">
                          <a:xfrm>
                            <a:off x="12586"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8" name="Line 4267"/>
                        <wps:cNvCnPr>
                          <a:cxnSpLocks/>
                        </wps:cNvCnPr>
                        <wps:spPr bwMode="auto">
                          <a:xfrm>
                            <a:off x="1266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09" name="Line 4268"/>
                        <wps:cNvCnPr>
                          <a:cxnSpLocks/>
                        </wps:cNvCnPr>
                        <wps:spPr bwMode="auto">
                          <a:xfrm>
                            <a:off x="12747"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0" name="Line 4269"/>
                        <wps:cNvCnPr>
                          <a:cxnSpLocks/>
                        </wps:cNvCnPr>
                        <wps:spPr bwMode="auto">
                          <a:xfrm>
                            <a:off x="1282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1" name="Line 4270"/>
                        <wps:cNvCnPr>
                          <a:cxnSpLocks/>
                        </wps:cNvCnPr>
                        <wps:spPr bwMode="auto">
                          <a:xfrm>
                            <a:off x="1290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2" name="Line 4271"/>
                        <wps:cNvCnPr>
                          <a:cxnSpLocks/>
                        </wps:cNvCnPr>
                        <wps:spPr bwMode="auto">
                          <a:xfrm>
                            <a:off x="12988"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3" name="Line 4272"/>
                        <wps:cNvCnPr>
                          <a:cxnSpLocks/>
                        </wps:cNvCnPr>
                        <wps:spPr bwMode="auto">
                          <a:xfrm>
                            <a:off x="1306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4" name="Line 4273"/>
                        <wps:cNvCnPr>
                          <a:cxnSpLocks/>
                        </wps:cNvCnPr>
                        <wps:spPr bwMode="auto">
                          <a:xfrm>
                            <a:off x="13149"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5" name="Line 4274"/>
                        <wps:cNvCnPr>
                          <a:cxnSpLocks/>
                        </wps:cNvCnPr>
                        <wps:spPr bwMode="auto">
                          <a:xfrm>
                            <a:off x="1323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6" name="Line 4275"/>
                        <wps:cNvCnPr>
                          <a:cxnSpLocks/>
                        </wps:cNvCnPr>
                        <wps:spPr bwMode="auto">
                          <a:xfrm>
                            <a:off x="13310"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7" name="Line 4276"/>
                        <wps:cNvCnPr>
                          <a:cxnSpLocks/>
                        </wps:cNvCnPr>
                        <wps:spPr bwMode="auto">
                          <a:xfrm>
                            <a:off x="1339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8" name="Line 4277"/>
                        <wps:cNvCnPr>
                          <a:cxnSpLocks/>
                        </wps:cNvCnPr>
                        <wps:spPr bwMode="auto">
                          <a:xfrm>
                            <a:off x="1347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19" name="Line 4278"/>
                        <wps:cNvCnPr>
                          <a:cxnSpLocks/>
                        </wps:cNvCnPr>
                        <wps:spPr bwMode="auto">
                          <a:xfrm>
                            <a:off x="13551"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0" name="Line 4279"/>
                        <wps:cNvCnPr>
                          <a:cxnSpLocks/>
                        </wps:cNvCnPr>
                        <wps:spPr bwMode="auto">
                          <a:xfrm>
                            <a:off x="1363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1" name="Line 4280"/>
                        <wps:cNvCnPr>
                          <a:cxnSpLocks/>
                        </wps:cNvCnPr>
                        <wps:spPr bwMode="auto">
                          <a:xfrm>
                            <a:off x="13712"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2" name="Line 4281"/>
                        <wps:cNvCnPr>
                          <a:cxnSpLocks/>
                        </wps:cNvCnPr>
                        <wps:spPr bwMode="auto">
                          <a:xfrm>
                            <a:off x="1379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3" name="Line 4282"/>
                        <wps:cNvCnPr>
                          <a:cxnSpLocks/>
                        </wps:cNvCnPr>
                        <wps:spPr bwMode="auto">
                          <a:xfrm>
                            <a:off x="13873"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4" name="Line 4283"/>
                        <wps:cNvCnPr>
                          <a:cxnSpLocks/>
                        </wps:cNvCnPr>
                        <wps:spPr bwMode="auto">
                          <a:xfrm>
                            <a:off x="13954" y="3"/>
                            <a:ext cx="0"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5" name="Line 4284"/>
                        <wps:cNvCnPr>
                          <a:cxnSpLocks/>
                        </wps:cNvCnPr>
                        <wps:spPr bwMode="auto">
                          <a:xfrm>
                            <a:off x="1886" y="685"/>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6" name="Line 4285"/>
                        <wps:cNvCnPr>
                          <a:cxnSpLocks/>
                        </wps:cNvCnPr>
                        <wps:spPr bwMode="auto">
                          <a:xfrm>
                            <a:off x="1886" y="606"/>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7" name="Line 4286"/>
                        <wps:cNvCnPr>
                          <a:cxnSpLocks/>
                        </wps:cNvCnPr>
                        <wps:spPr bwMode="auto">
                          <a:xfrm>
                            <a:off x="1886" y="526"/>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8" name="Line 4287"/>
                        <wps:cNvCnPr>
                          <a:cxnSpLocks/>
                        </wps:cNvCnPr>
                        <wps:spPr bwMode="auto">
                          <a:xfrm>
                            <a:off x="1886" y="447"/>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29" name="Line 4288"/>
                        <wps:cNvCnPr>
                          <a:cxnSpLocks/>
                        </wps:cNvCnPr>
                        <wps:spPr bwMode="auto">
                          <a:xfrm>
                            <a:off x="1886" y="368"/>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30" name="Line 4289"/>
                        <wps:cNvCnPr>
                          <a:cxnSpLocks/>
                        </wps:cNvCnPr>
                        <wps:spPr bwMode="auto">
                          <a:xfrm>
                            <a:off x="1886" y="288"/>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31" name="Line 4290"/>
                        <wps:cNvCnPr>
                          <a:cxnSpLocks/>
                        </wps:cNvCnPr>
                        <wps:spPr bwMode="auto">
                          <a:xfrm>
                            <a:off x="1886" y="209"/>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32" name="Line 4291"/>
                        <wps:cNvCnPr>
                          <a:cxnSpLocks/>
                        </wps:cNvCnPr>
                        <wps:spPr bwMode="auto">
                          <a:xfrm>
                            <a:off x="1886" y="130"/>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33" name="Line 4292"/>
                        <wps:cNvCnPr>
                          <a:cxnSpLocks/>
                        </wps:cNvCnPr>
                        <wps:spPr bwMode="auto">
                          <a:xfrm>
                            <a:off x="1886" y="51"/>
                            <a:ext cx="34" cy="0"/>
                          </a:xfrm>
                          <a:prstGeom prst="line">
                            <a:avLst/>
                          </a:prstGeom>
                          <a:noFill/>
                          <a:ln w="1007">
                            <a:solidFill>
                              <a:srgbClr val="333333"/>
                            </a:solidFill>
                            <a:round/>
                            <a:headEnd/>
                            <a:tailEnd/>
                          </a:ln>
                          <a:extLst>
                            <a:ext uri="{909E8E84-426E-40DD-AFC4-6F175D3DCCD1}">
                              <a14:hiddenFill xmlns:a14="http://schemas.microsoft.com/office/drawing/2010/main">
                                <a:noFill/>
                              </a14:hiddenFill>
                            </a:ext>
                          </a:extLst>
                        </wps:spPr>
                        <wps:bodyPr/>
                      </wps:wsp>
                      <wps:wsp>
                        <wps:cNvPr id="1734" name="Freeform 4293"/>
                        <wps:cNvSpPr>
                          <a:spLocks/>
                        </wps:cNvSpPr>
                        <wps:spPr bwMode="auto">
                          <a:xfrm>
                            <a:off x="5799" y="-47"/>
                            <a:ext cx="392" cy="797"/>
                          </a:xfrm>
                          <a:custGeom>
                            <a:avLst/>
                            <a:gdLst>
                              <a:gd name="T0" fmla="+- 0 6191 5800"/>
                              <a:gd name="T1" fmla="*/ T0 w 392"/>
                              <a:gd name="T2" fmla="+- 0 -47 -47"/>
                              <a:gd name="T3" fmla="*/ -47 h 797"/>
                              <a:gd name="T4" fmla="+- 0 6191 5800"/>
                              <a:gd name="T5" fmla="*/ T4 w 392"/>
                              <a:gd name="T6" fmla="+- 0 747 -47"/>
                              <a:gd name="T7" fmla="*/ 747 h 797"/>
                              <a:gd name="T8" fmla="+- 0 5800 5800"/>
                              <a:gd name="T9" fmla="*/ T8 w 392"/>
                              <a:gd name="T10" fmla="+- 0 750 -47"/>
                              <a:gd name="T11" fmla="*/ 750 h 797"/>
                              <a:gd name="T12" fmla="+- 0 5800 5800"/>
                              <a:gd name="T13" fmla="*/ T12 w 392"/>
                              <a:gd name="T14" fmla="+- 0 -44 -47"/>
                              <a:gd name="T15" fmla="*/ -44 h 797"/>
                              <a:gd name="T16" fmla="+- 0 6191 5800"/>
                              <a:gd name="T17" fmla="*/ T16 w 392"/>
                              <a:gd name="T18" fmla="+- 0 -47 -47"/>
                              <a:gd name="T19" fmla="*/ -47 h 797"/>
                            </a:gdLst>
                            <a:ahLst/>
                            <a:cxnLst>
                              <a:cxn ang="0">
                                <a:pos x="T1" y="T3"/>
                              </a:cxn>
                              <a:cxn ang="0">
                                <a:pos x="T5" y="T7"/>
                              </a:cxn>
                              <a:cxn ang="0">
                                <a:pos x="T9" y="T11"/>
                              </a:cxn>
                              <a:cxn ang="0">
                                <a:pos x="T13" y="T15"/>
                              </a:cxn>
                              <a:cxn ang="0">
                                <a:pos x="T17" y="T19"/>
                              </a:cxn>
                            </a:cxnLst>
                            <a:rect l="0" t="0" r="r" b="b"/>
                            <a:pathLst>
                              <a:path w="392" h="797">
                                <a:moveTo>
                                  <a:pt x="391" y="0"/>
                                </a:moveTo>
                                <a:lnTo>
                                  <a:pt x="391" y="794"/>
                                </a:lnTo>
                                <a:lnTo>
                                  <a:pt x="0" y="797"/>
                                </a:lnTo>
                                <a:lnTo>
                                  <a:pt x="0" y="3"/>
                                </a:lnTo>
                                <a:lnTo>
                                  <a:pt x="391" y="0"/>
                                </a:lnTo>
                                <a:close/>
                              </a:path>
                            </a:pathLst>
                          </a:custGeom>
                          <a:noFill/>
                          <a:ln w="15194">
                            <a:solidFill>
                              <a:srgbClr val="F662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5" name="Rectangle 4294"/>
                        <wps:cNvSpPr>
                          <a:spLocks/>
                        </wps:cNvSpPr>
                        <wps:spPr bwMode="auto">
                          <a:xfrm>
                            <a:off x="11665" y="-45"/>
                            <a:ext cx="1261" cy="796"/>
                          </a:xfrm>
                          <a:prstGeom prst="rect">
                            <a:avLst/>
                          </a:prstGeom>
                          <a:noFill/>
                          <a:ln w="15194">
                            <a:solidFill>
                              <a:srgbClr val="B854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6" name="Rectangle 4295"/>
                        <wps:cNvSpPr>
                          <a:spLocks/>
                        </wps:cNvSpPr>
                        <wps:spPr bwMode="auto">
                          <a:xfrm>
                            <a:off x="2814" y="-49"/>
                            <a:ext cx="479" cy="800"/>
                          </a:xfrm>
                          <a:prstGeom prst="rect">
                            <a:avLst/>
                          </a:prstGeom>
                          <a:noFill/>
                          <a:ln w="15194">
                            <a:solidFill>
                              <a:srgbClr val="0000E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Rectangle 4296"/>
                        <wps:cNvSpPr>
                          <a:spLocks/>
                        </wps:cNvSpPr>
                        <wps:spPr bwMode="auto">
                          <a:xfrm>
                            <a:off x="4488" y="-52"/>
                            <a:ext cx="110" cy="802"/>
                          </a:xfrm>
                          <a:prstGeom prst="rect">
                            <a:avLst/>
                          </a:prstGeom>
                          <a:noFill/>
                          <a:ln w="15194">
                            <a:solidFill>
                              <a:srgbClr val="00A7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8" name="Freeform 4297"/>
                        <wps:cNvSpPr>
                          <a:spLocks/>
                        </wps:cNvSpPr>
                        <wps:spPr bwMode="auto">
                          <a:xfrm>
                            <a:off x="6276" y="-52"/>
                            <a:ext cx="236" cy="804"/>
                          </a:xfrm>
                          <a:custGeom>
                            <a:avLst/>
                            <a:gdLst>
                              <a:gd name="T0" fmla="+- 0 6277 6277"/>
                              <a:gd name="T1" fmla="*/ T0 w 236"/>
                              <a:gd name="T2" fmla="+- 0 -51 -51"/>
                              <a:gd name="T3" fmla="*/ -51 h 804"/>
                              <a:gd name="T4" fmla="+- 0 6277 6277"/>
                              <a:gd name="T5" fmla="*/ T4 w 236"/>
                              <a:gd name="T6" fmla="+- 0 751 -51"/>
                              <a:gd name="T7" fmla="*/ 751 h 804"/>
                              <a:gd name="T8" fmla="+- 0 6513 6277"/>
                              <a:gd name="T9" fmla="*/ T8 w 236"/>
                              <a:gd name="T10" fmla="+- 0 752 -51"/>
                              <a:gd name="T11" fmla="*/ 752 h 804"/>
                              <a:gd name="T12" fmla="+- 0 6513 6277"/>
                              <a:gd name="T13" fmla="*/ T12 w 236"/>
                              <a:gd name="T14" fmla="+- 0 -49 -51"/>
                              <a:gd name="T15" fmla="*/ -49 h 804"/>
                              <a:gd name="T16" fmla="+- 0 6277 6277"/>
                              <a:gd name="T17" fmla="*/ T16 w 236"/>
                              <a:gd name="T18" fmla="+- 0 -51 -51"/>
                              <a:gd name="T19" fmla="*/ -51 h 804"/>
                            </a:gdLst>
                            <a:ahLst/>
                            <a:cxnLst>
                              <a:cxn ang="0">
                                <a:pos x="T1" y="T3"/>
                              </a:cxn>
                              <a:cxn ang="0">
                                <a:pos x="T5" y="T7"/>
                              </a:cxn>
                              <a:cxn ang="0">
                                <a:pos x="T9" y="T11"/>
                              </a:cxn>
                              <a:cxn ang="0">
                                <a:pos x="T13" y="T15"/>
                              </a:cxn>
                              <a:cxn ang="0">
                                <a:pos x="T17" y="T19"/>
                              </a:cxn>
                            </a:cxnLst>
                            <a:rect l="0" t="0" r="r" b="b"/>
                            <a:pathLst>
                              <a:path w="236" h="804">
                                <a:moveTo>
                                  <a:pt x="0" y="0"/>
                                </a:moveTo>
                                <a:lnTo>
                                  <a:pt x="0" y="802"/>
                                </a:lnTo>
                                <a:lnTo>
                                  <a:pt x="236" y="803"/>
                                </a:lnTo>
                                <a:lnTo>
                                  <a:pt x="236" y="2"/>
                                </a:lnTo>
                                <a:lnTo>
                                  <a:pt x="0" y="0"/>
                                </a:lnTo>
                                <a:close/>
                              </a:path>
                            </a:pathLst>
                          </a:custGeom>
                          <a:noFill/>
                          <a:ln w="15194">
                            <a:solidFill>
                              <a:srgbClr val="00A7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9" name="Rectangle 4298"/>
                        <wps:cNvSpPr>
                          <a:spLocks/>
                        </wps:cNvSpPr>
                        <wps:spPr bwMode="auto">
                          <a:xfrm>
                            <a:off x="4821" y="-49"/>
                            <a:ext cx="405" cy="802"/>
                          </a:xfrm>
                          <a:prstGeom prst="rect">
                            <a:avLst/>
                          </a:prstGeom>
                          <a:noFill/>
                          <a:ln w="15194">
                            <a:solidFill>
                              <a:srgbClr val="00A7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654329" id="Group 4131" o:spid="_x0000_s1026" style="position:absolute;margin-left:94.3pt;margin-top:-3.15pt;width:605.9pt;height:41.45pt;z-index:5416;mso-position-horizontal-relative:page" coordorigin="1886,-63" coordsize="1211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">
                <v:shape id="Picture 4132" o:spid="_x0000_s1027" type="#_x0000_t75" style="position:absolute;left:1937;top:-59;width:12048;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">
                  <v:imagedata r:id="rId43" o:title=""/>
                  <v:path arrowok="t"/>
                  <o:lock v:ext="edit" aspectratio="f"/>
                </v:shape>
                <v:rect id="Rectangle 4133" o:spid="_x0000_s1028" style="position:absolute;left:1919;top:2;width:1208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" filled="f" strokecolor="#333" strokeweight=".16pt">
                  <v:path arrowok="t"/>
                </v:rect>
                <v:line id="Line 4134" o:spid="_x0000_s1029" style="position:absolute;visibility:visible;mso-wrap-style:square" from="1968,3" to="19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" strokecolor="#333" strokeweight=".02797mm">
                  <o:lock v:ext="edit" shapetype="f"/>
                </v:line>
                <v:line id="Line 4135" o:spid="_x0000_s1030" style="position:absolute;visibility:visible;mso-wrap-style:square" from="2048,3" to="2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" strokecolor="#333" strokeweight=".02797mm">
                  <o:lock v:ext="edit" shapetype="f"/>
                </v:line>
                <v:line id="Line 4136" o:spid="_x0000_s1031" style="position:absolute;visibility:visible;mso-wrap-style:square" from="2129,3" to="2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" strokecolor="#333" strokeweight=".02797mm">
                  <o:lock v:ext="edit" shapetype="f"/>
                </v:line>
                <v:line id="Line 4137" o:spid="_x0000_s1032" style="position:absolute;visibility:visible;mso-wrap-style:square" from="2209,3" to="2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" strokecolor="#333" strokeweight=".02797mm">
                  <o:lock v:ext="edit" shapetype="f"/>
                </v:line>
                <v:line id="Line 4138" o:spid="_x0000_s1033" style="position:absolute;visibility:visible;mso-wrap-style:square" from="2290,3" to="22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" strokecolor="#333" strokeweight=".02797mm">
                  <o:lock v:ext="edit" shapetype="f"/>
                </v:line>
                <v:line id="Line 4139" o:spid="_x0000_s1034" style="position:absolute;visibility:visible;mso-wrap-style:square" from="2370,3" to="2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" strokecolor="#333" strokeweight=".02797mm">
                  <o:lock v:ext="edit" shapetype="f"/>
                </v:line>
                <v:line id="Line 4140" o:spid="_x0000_s1035" style="position:absolute;visibility:visible;mso-wrap-style:square" from="2451,3" to="24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" strokecolor="#333" strokeweight=".02797mm">
                  <o:lock v:ext="edit" shapetype="f"/>
                </v:line>
                <v:line id="Line 4141" o:spid="_x0000_s1036" style="position:absolute;visibility:visible;mso-wrap-style:square" from="2531,3" to="25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" strokecolor="#333" strokeweight=".02797mm">
                  <o:lock v:ext="edit" shapetype="f"/>
                </v:line>
                <v:line id="Line 4142" o:spid="_x0000_s1037" style="position:absolute;visibility:visible;mso-wrap-style:square" from="2611,3" to="26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" strokecolor="#333" strokeweight=".02797mm">
                  <o:lock v:ext="edit" shapetype="f"/>
                </v:line>
                <v:line id="Line 4143" o:spid="_x0000_s1038" style="position:absolute;visibility:visible;mso-wrap-style:square" from="2692,3" to="2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" strokecolor="#333" strokeweight=".02797mm">
                  <o:lock v:ext="edit" shapetype="f"/>
                </v:line>
                <v:line id="Line 4144" o:spid="_x0000_s1039" style="position:absolute;visibility:visible;mso-wrap-style:square" from="2772,3" to="2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" strokecolor="#333" strokeweight=".02797mm">
                  <o:lock v:ext="edit" shapetype="f"/>
                </v:line>
                <v:line id="Line 4145" o:spid="_x0000_s1040" style="position:absolute;visibility:visible;mso-wrap-style:square" from="2853,3" to="2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" strokecolor="#333" strokeweight=".02797mm">
                  <o:lock v:ext="edit" shapetype="f"/>
                </v:line>
                <v:line id="Line 4146" o:spid="_x0000_s1041" style="position:absolute;visibility:visible;mso-wrap-style:square" from="2933,3" to="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" strokecolor="#333" strokeweight=".02797mm">
                  <o:lock v:ext="edit" shapetype="f"/>
                </v:line>
                <v:line id="Line 4147" o:spid="_x0000_s1042" style="position:absolute;visibility:visible;mso-wrap-style:square" from="3014,3" to="30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" strokecolor="#333" strokeweight=".02797mm">
                  <o:lock v:ext="edit" shapetype="f"/>
                </v:line>
                <v:line id="Line 4148" o:spid="_x0000_s1043" style="position:absolute;visibility:visible;mso-wrap-style:square" from="3094,3" to="30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" strokecolor="#333" strokeweight=".02797mm">
                  <o:lock v:ext="edit" shapetype="f"/>
                </v:line>
                <v:line id="Line 4149" o:spid="_x0000_s1044" style="position:absolute;visibility:visible;mso-wrap-style:square" from="3174,3" to="31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" strokecolor="#333" strokeweight=".02797mm">
                  <o:lock v:ext="edit" shapetype="f"/>
                </v:line>
                <v:line id="Line 4150" o:spid="_x0000_s1045" style="position:absolute;visibility:visible;mso-wrap-style:square" from="3255,3" to="3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" strokecolor="#333" strokeweight=".02797mm">
                  <o:lock v:ext="edit" shapetype="f"/>
                </v:line>
                <v:line id="Line 4151" o:spid="_x0000_s1046" style="position:absolute;visibility:visible;mso-wrap-style:square" from="3335,3" to="3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" strokecolor="#333" strokeweight=".02797mm">
                  <o:lock v:ext="edit" shapetype="f"/>
                </v:line>
                <v:line id="Line 4152" o:spid="_x0000_s1047" style="position:absolute;visibility:visible;mso-wrap-style:square" from="3416,3" to="3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" strokecolor="#333" strokeweight=".02797mm">
                  <o:lock v:ext="edit" shapetype="f"/>
                </v:line>
                <v:line id="Line 4153" o:spid="_x0000_s1048" style="position:absolute;visibility:visible;mso-wrap-style:square" from="3496,3" to="3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" strokecolor="#333" strokeweight=".02797mm">
                  <o:lock v:ext="edit" shapetype="f"/>
                </v:line>
                <v:line id="Line 4154" o:spid="_x0000_s1049" style="position:absolute;visibility:visible;mso-wrap-style:square" from="3577,3" to="3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" strokecolor="#333" strokeweight=".02797mm">
                  <o:lock v:ext="edit" shapetype="f"/>
                </v:line>
                <v:line id="Line 4155" o:spid="_x0000_s1050" style="position:absolute;visibility:visible;mso-wrap-style:square" from="3657,3" to="3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" strokecolor="#333" strokeweight=".02797mm">
                  <o:lock v:ext="edit" shapetype="f"/>
                </v:line>
                <v:line id="Line 4156" o:spid="_x0000_s1051" style="position:absolute;visibility:visible;mso-wrap-style:square" from="3738,3" to="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" strokecolor="#333" strokeweight=".02797mm">
                  <o:lock v:ext="edit" shapetype="f"/>
                </v:line>
                <v:line id="Line 4157" o:spid="_x0000_s1052" style="position:absolute;visibility:visible;mso-wrap-style:square" from="3818,3" to="38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" strokecolor="#333" strokeweight=".02797mm">
                  <o:lock v:ext="edit" shapetype="f"/>
                </v:line>
                <v:line id="Line 4158" o:spid="_x0000_s1053" style="position:absolute;visibility:visible;mso-wrap-style:square" from="3899,3" to="38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" strokecolor="#333" strokeweight=".02797mm">
                  <o:lock v:ext="edit" shapetype="f"/>
                </v:line>
                <v:line id="Line 4159" o:spid="_x0000_s1054" style="position:absolute;visibility:visible;mso-wrap-style:square" from="3979,3" to="39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" strokecolor="#333" strokeweight=".02797mm">
                  <o:lock v:ext="edit" shapetype="f"/>
                </v:line>
                <v:line id="Line 4160" o:spid="_x0000_s1055" style="position:absolute;visibility:visible;mso-wrap-style:square" from="4059,3" to="40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" strokecolor="#333" strokeweight=".02797mm">
                  <o:lock v:ext="edit" shapetype="f"/>
                </v:line>
                <v:line id="Line 4161" o:spid="_x0000_s1056" style="position:absolute;visibility:visible;mso-wrap-style:square" from="4140,3" to="41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" strokecolor="#333" strokeweight=".02797mm">
                  <o:lock v:ext="edit" shapetype="f"/>
                </v:line>
                <v:line id="Line 4162" o:spid="_x0000_s1057" style="position:absolute;visibility:visible;mso-wrap-style:square" from="4220,3" to="4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" strokecolor="#333" strokeweight=".02797mm">
                  <o:lock v:ext="edit" shapetype="f"/>
                </v:line>
                <v:line id="Line 4163" o:spid="_x0000_s1058" style="position:absolute;visibility:visible;mso-wrap-style:square" from="4301,3" to="43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" strokecolor="#333" strokeweight=".02797mm">
                  <o:lock v:ext="edit" shapetype="f"/>
                </v:line>
                <v:line id="Line 4164" o:spid="_x0000_s1059" style="position:absolute;visibility:visible;mso-wrap-style:square" from="4381,3" to="4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" strokecolor="#333" strokeweight=".02797mm">
                  <o:lock v:ext="edit" shapetype="f"/>
                </v:line>
                <v:line id="Line 4165" o:spid="_x0000_s1060" style="position:absolute;visibility:visible;mso-wrap-style:square" from="4462,3" to="44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" strokecolor="#333" strokeweight=".02797mm">
                  <o:lock v:ext="edit" shapetype="f"/>
                </v:line>
                <v:line id="Line 4166" o:spid="_x0000_s1061" style="position:absolute;visibility:visible;mso-wrap-style:square" from="4542,3" to="45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" strokecolor="#333" strokeweight=".02797mm">
                  <o:lock v:ext="edit" shapetype="f"/>
                </v:line>
                <v:line id="Line 4167" o:spid="_x0000_s1062" style="position:absolute;visibility:visible;mso-wrap-style:square" from="4622,3" to="4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" strokecolor="#333" strokeweight=".02797mm">
                  <o:lock v:ext="edit" shapetype="f"/>
                </v:line>
                <v:line id="Line 4168" o:spid="_x0000_s1063" style="position:absolute;visibility:visible;mso-wrap-style:square" from="4703,3" to="47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" strokecolor="#333" strokeweight=".02797mm">
                  <o:lock v:ext="edit" shapetype="f"/>
                </v:line>
                <v:line id="Line 4169" o:spid="_x0000_s1064" style="position:absolute;visibility:visible;mso-wrap-style:square" from="4783,3" to="4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" strokecolor="#333" strokeweight=".02797mm">
                  <o:lock v:ext="edit" shapetype="f"/>
                </v:line>
                <v:line id="Line 4170" o:spid="_x0000_s1065" style="position:absolute;visibility:visible;mso-wrap-style:square" from="4864,3" to="4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" strokecolor="#333" strokeweight=".02797mm">
                  <o:lock v:ext="edit" shapetype="f"/>
                </v:line>
                <v:line id="Line 4171" o:spid="_x0000_s1066" style="position:absolute;visibility:visible;mso-wrap-style:square" from="4944,3" to="49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" strokecolor="#333" strokeweight=".02797mm">
                  <o:lock v:ext="edit" shapetype="f"/>
                </v:line>
                <v:line id="Line 4172" o:spid="_x0000_s1067" style="position:absolute;visibility:visible;mso-wrap-style:square" from="5025,3" to="50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" strokecolor="#333" strokeweight=".02797mm">
                  <o:lock v:ext="edit" shapetype="f"/>
                </v:line>
                <v:line id="Line 4173" o:spid="_x0000_s1068" style="position:absolute;visibility:visible;mso-wrap-style:square" from="5105,3" to="5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" strokecolor="#333" strokeweight=".02797mm">
                  <o:lock v:ext="edit" shapetype="f"/>
                </v:line>
                <v:line id="Line 4174" o:spid="_x0000_s1069" style="position:absolute;visibility:visible;mso-wrap-style:square" from="5186,3" to="51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" strokecolor="#333" strokeweight=".02797mm">
                  <o:lock v:ext="edit" shapetype="f"/>
                </v:line>
                <v:line id="Line 4175" o:spid="_x0000_s1070" style="position:absolute;visibility:visible;mso-wrap-style:square" from="5266,3" to="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" strokecolor="#333" strokeweight=".02797mm">
                  <o:lock v:ext="edit" shapetype="f"/>
                </v:line>
                <v:line id="Line 4176" o:spid="_x0000_s1071" style="position:absolute;visibility:visible;mso-wrap-style:square" from="5346,3" to="53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" strokecolor="#333" strokeweight=".02797mm">
                  <o:lock v:ext="edit" shapetype="f"/>
                </v:line>
                <v:line id="Line 4177" o:spid="_x0000_s1072" style="position:absolute;visibility:visible;mso-wrap-style:square" from="5427,3" to="5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" strokecolor="#333" strokeweight=".02797mm">
                  <o:lock v:ext="edit" shapetype="f"/>
                </v:line>
                <v:line id="Line 4178" o:spid="_x0000_s1073" style="position:absolute;visibility:visible;mso-wrap-style:square" from="5507,3" to="5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" strokecolor="#333" strokeweight=".02797mm">
                  <o:lock v:ext="edit" shapetype="f"/>
                </v:line>
                <v:line id="Line 4179" o:spid="_x0000_s1074" style="position:absolute;visibility:visible;mso-wrap-style:square" from="5588,3" to="5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" strokecolor="#333" strokeweight=".02797mm">
                  <o:lock v:ext="edit" shapetype="f"/>
                </v:line>
                <v:line id="Line 4180" o:spid="_x0000_s1075" style="position:absolute;visibility:visible;mso-wrap-style:square" from="5668,3" to="56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" strokecolor="#333" strokeweight=".02797mm">
                  <o:lock v:ext="edit" shapetype="f"/>
                </v:line>
                <v:line id="Line 4181" o:spid="_x0000_s1076" style="position:absolute;visibility:visible;mso-wrap-style:square" from="5749,3" to="5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" strokecolor="#333" strokeweight=".02797mm">
                  <o:lock v:ext="edit" shapetype="f"/>
                </v:line>
                <v:line id="Line 4182" o:spid="_x0000_s1077" style="position:absolute;visibility:visible;mso-wrap-style:square" from="5829,3" to="5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" strokecolor="#333" strokeweight=".02797mm">
                  <o:lock v:ext="edit" shapetype="f"/>
                </v:line>
                <v:line id="Line 4183" o:spid="_x0000_s1078" style="position:absolute;visibility:visible;mso-wrap-style:square" from="5910,3" to="59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" strokecolor="#333" strokeweight=".02797mm">
                  <o:lock v:ext="edit" shapetype="f"/>
                </v:line>
                <v:line id="Line 4184" o:spid="_x0000_s1079" style="position:absolute;visibility:visible;mso-wrap-style:square" from="5990,3" to="59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" strokecolor="#333" strokeweight=".02797mm">
                  <o:lock v:ext="edit" shapetype="f"/>
                </v:line>
                <v:line id="Line 4185" o:spid="_x0000_s1080" style="position:absolute;visibility:visible;mso-wrap-style:square" from="6070,3" to="6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" strokecolor="#333" strokeweight=".02797mm">
                  <o:lock v:ext="edit" shapetype="f"/>
                </v:line>
                <v:line id="Line 4186" o:spid="_x0000_s1081" style="position:absolute;visibility:visible;mso-wrap-style:square" from="6151,3" to="6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" strokecolor="#333" strokeweight=".02797mm">
                  <o:lock v:ext="edit" shapetype="f"/>
                </v:line>
                <v:line id="Line 4187" o:spid="_x0000_s1082" style="position:absolute;visibility:visible;mso-wrap-style:square" from="6231,3" to="62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" strokecolor="#333" strokeweight=".02797mm">
                  <o:lock v:ext="edit" shapetype="f"/>
                </v:line>
                <v:line id="Line 4188" o:spid="_x0000_s1083" style="position:absolute;visibility:visible;mso-wrap-style:square" from="6312,3" to="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" strokecolor="#333" strokeweight=".02797mm">
                  <o:lock v:ext="edit" shapetype="f"/>
                </v:line>
                <v:line id="Line 4189" o:spid="_x0000_s1084" style="position:absolute;visibility:visible;mso-wrap-style:square" from="6392,3" to="6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" strokecolor="#333" strokeweight=".02797mm">
                  <o:lock v:ext="edit" shapetype="f"/>
                </v:line>
                <v:line id="Line 4190" o:spid="_x0000_s1085" style="position:absolute;visibility:visible;mso-wrap-style:square" from="6473,3" to="6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" strokecolor="#333" strokeweight=".02797mm">
                  <o:lock v:ext="edit" shapetype="f"/>
                </v:line>
                <v:line id="Line 4191" o:spid="_x0000_s1086" style="position:absolute;visibility:visible;mso-wrap-style:square" from="6553,3" to="6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" strokecolor="#333" strokeweight=".02797mm">
                  <o:lock v:ext="edit" shapetype="f"/>
                </v:line>
                <v:line id="Line 4192" o:spid="_x0000_s1087" style="position:absolute;visibility:visible;mso-wrap-style:square" from="6634,3" to="66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" strokecolor="#333" strokeweight=".02797mm">
                  <o:lock v:ext="edit" shapetype="f"/>
                </v:line>
                <v:line id="Line 4193" o:spid="_x0000_s1088" style="position:absolute;visibility:visible;mso-wrap-style:square" from="6714,3" to="6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" strokecolor="#333" strokeweight=".02797mm">
                  <o:lock v:ext="edit" shapetype="f"/>
                </v:line>
                <v:line id="Line 4194" o:spid="_x0000_s1089" style="position:absolute;visibility:visible;mso-wrap-style:square" from="6794,3" to="6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" strokecolor="#333" strokeweight=".02797mm">
                  <o:lock v:ext="edit" shapetype="f"/>
                </v:line>
                <v:line id="Line 4195" o:spid="_x0000_s1090" style="position:absolute;visibility:visible;mso-wrap-style:square" from="6875,3" to="68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" strokecolor="#333" strokeweight=".02797mm">
                  <o:lock v:ext="edit" shapetype="f"/>
                </v:line>
                <v:line id="Line 4196" o:spid="_x0000_s1091" style="position:absolute;visibility:visible;mso-wrap-style:square" from="6955,3" to="69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" strokecolor="#333" strokeweight=".02797mm">
                  <o:lock v:ext="edit" shapetype="f"/>
                </v:line>
                <v:line id="Line 4197" o:spid="_x0000_s1092" style="position:absolute;visibility:visible;mso-wrap-style:square" from="7036,3" to="70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" strokecolor="#333" strokeweight=".02797mm">
                  <o:lock v:ext="edit" shapetype="f"/>
                </v:line>
                <v:line id="Line 4198" o:spid="_x0000_s1093" style="position:absolute;visibility:visible;mso-wrap-style:square" from="7116,3" to="7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" strokecolor="#333" strokeweight=".02797mm">
                  <o:lock v:ext="edit" shapetype="f"/>
                </v:line>
                <v:line id="Line 4199" o:spid="_x0000_s1094" style="position:absolute;visibility:visible;mso-wrap-style:square" from="7197,3" to="7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" strokecolor="#333" strokeweight=".02797mm">
                  <o:lock v:ext="edit" shapetype="f"/>
                </v:line>
                <v:line id="Line 4200" o:spid="_x0000_s1095" style="position:absolute;visibility:visible;mso-wrap-style:square" from="7277,3" to="7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" strokecolor="#333" strokeweight=".02797mm">
                  <o:lock v:ext="edit" shapetype="f"/>
                </v:line>
                <v:line id="Line 4201" o:spid="_x0000_s1096" style="position:absolute;visibility:visible;mso-wrap-style:square" from="7357,3" to="7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" strokecolor="#333" strokeweight=".02797mm">
                  <o:lock v:ext="edit" shapetype="f"/>
                </v:line>
                <v:line id="Line 4202" o:spid="_x0000_s1097" style="position:absolute;visibility:visible;mso-wrap-style:square" from="7438,3" to="7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" strokecolor="#333" strokeweight=".02797mm">
                  <o:lock v:ext="edit" shapetype="f"/>
                </v:line>
                <v:line id="Line 4203" o:spid="_x0000_s1098" style="position:absolute;visibility:visible;mso-wrap-style:square" from="7518,3" to="7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" strokecolor="#333" strokeweight=".02797mm">
                  <o:lock v:ext="edit" shapetype="f"/>
                </v:line>
                <v:line id="Line 4204" o:spid="_x0000_s1099" style="position:absolute;visibility:visible;mso-wrap-style:square" from="7599,3" to="75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" strokecolor="#333" strokeweight=".02797mm">
                  <o:lock v:ext="edit" shapetype="f"/>
                </v:line>
                <v:line id="Line 4205" o:spid="_x0000_s1100" style="position:absolute;visibility:visible;mso-wrap-style:square" from="7679,3" to="76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" strokecolor="#333" strokeweight=".02797mm">
                  <o:lock v:ext="edit" shapetype="f"/>
                </v:line>
                <v:line id="Line 4206" o:spid="_x0000_s1101" style="position:absolute;visibility:visible;mso-wrap-style:square" from="7760,3" to="7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" strokecolor="#333" strokeweight=".02797mm">
                  <o:lock v:ext="edit" shapetype="f"/>
                </v:line>
                <v:line id="Line 4207" o:spid="_x0000_s1102" style="position:absolute;visibility:visible;mso-wrap-style:square" from="7840,3" to="78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" strokecolor="#333" strokeweight=".02797mm">
                  <o:lock v:ext="edit" shapetype="f"/>
                </v:line>
                <v:line id="Line 4208" o:spid="_x0000_s1103" style="position:absolute;visibility:visible;mso-wrap-style:square" from="7921,3" to="7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" strokecolor="#333" strokeweight=".02797mm">
                  <o:lock v:ext="edit" shapetype="f"/>
                </v:line>
                <v:line id="Line 4209" o:spid="_x0000_s1104" style="position:absolute;visibility:visible;mso-wrap-style:square" from="8001,3" to="80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" strokecolor="#333" strokeweight=".02797mm">
                  <o:lock v:ext="edit" shapetype="f"/>
                </v:line>
                <v:line id="Line 4210" o:spid="_x0000_s1105" style="position:absolute;visibility:visible;mso-wrap-style:square" from="8082,3" to="80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" strokecolor="#333" strokeweight=".02797mm">
                  <o:lock v:ext="edit" shapetype="f"/>
                </v:line>
                <v:line id="Line 4211" o:spid="_x0000_s1106" style="position:absolute;visibility:visible;mso-wrap-style:square" from="8162,3" to="8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" strokecolor="#333" strokeweight=".02797mm">
                  <o:lock v:ext="edit" shapetype="f"/>
                </v:line>
                <v:line id="Line 4212" o:spid="_x0000_s1107" style="position:absolute;visibility:visible;mso-wrap-style:square" from="8242,3" to="8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" strokecolor="#333" strokeweight=".02797mm">
                  <o:lock v:ext="edit" shapetype="f"/>
                </v:line>
                <v:line id="Line 4213" o:spid="_x0000_s1108" style="position:absolute;visibility:visible;mso-wrap-style:square" from="8323,3" to="83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" strokecolor="#333" strokeweight=".02797mm">
                  <o:lock v:ext="edit" shapetype="f"/>
                </v:line>
                <v:line id="Line 4214" o:spid="_x0000_s1109" style="position:absolute;visibility:visible;mso-wrap-style:square" from="8403,3" to="8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" strokecolor="#333" strokeweight=".02797mm">
                  <o:lock v:ext="edit" shapetype="f"/>
                </v:line>
                <v:line id="Line 4215" o:spid="_x0000_s1110" style="position:absolute;visibility:visible;mso-wrap-style:square" from="8484,3" to="8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" strokecolor="#333" strokeweight=".02797mm">
                  <o:lock v:ext="edit" shapetype="f"/>
                </v:line>
                <v:line id="Line 4216" o:spid="_x0000_s1111" style="position:absolute;visibility:visible;mso-wrap-style:square" from="8564,3" to="85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" strokecolor="#333" strokeweight=".02797mm">
                  <o:lock v:ext="edit" shapetype="f"/>
                </v:line>
                <v:line id="Line 4217" o:spid="_x0000_s1112" style="position:absolute;visibility:visible;mso-wrap-style:square" from="8645,3" to="86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" strokecolor="#333" strokeweight=".02797mm">
                  <o:lock v:ext="edit" shapetype="f"/>
                </v:line>
                <v:line id="Line 4218" o:spid="_x0000_s1113" style="position:absolute;visibility:visible;mso-wrap-style:square" from="8725,3" to="87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" strokecolor="#333" strokeweight=".02797mm">
                  <o:lock v:ext="edit" shapetype="f"/>
                </v:line>
                <v:line id="Line 4219" o:spid="_x0000_s1114" style="position:absolute;visibility:visible;mso-wrap-style:square" from="8805,3" to="88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" strokecolor="#333" strokeweight=".02797mm">
                  <o:lock v:ext="edit" shapetype="f"/>
                </v:line>
                <v:line id="Line 4220" o:spid="_x0000_s1115" style="position:absolute;visibility:visible;mso-wrap-style:square" from="8886,3" to="88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" strokecolor="#333" strokeweight=".02797mm">
                  <o:lock v:ext="edit" shapetype="f"/>
                </v:line>
                <v:line id="Line 4221" o:spid="_x0000_s1116" style="position:absolute;visibility:visible;mso-wrap-style:square" from="8966,3" to="8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" strokecolor="#333" strokeweight=".02797mm">
                  <o:lock v:ext="edit" shapetype="f"/>
                </v:line>
                <v:line id="Line 4222" o:spid="_x0000_s1117" style="position:absolute;visibility:visible;mso-wrap-style:square" from="9047,3" to="90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" strokecolor="#333" strokeweight=".02797mm">
                  <o:lock v:ext="edit" shapetype="f"/>
                </v:line>
                <v:line id="Line 4223" o:spid="_x0000_s1118" style="position:absolute;visibility:visible;mso-wrap-style:square" from="9127,3" to="9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" strokecolor="#333" strokeweight=".02797mm">
                  <o:lock v:ext="edit" shapetype="f"/>
                </v:line>
                <v:line id="Line 4224" o:spid="_x0000_s1119" style="position:absolute;visibility:visible;mso-wrap-style:square" from="9208,3" to="9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" strokecolor="#333" strokeweight=".02797mm">
                  <o:lock v:ext="edit" shapetype="f"/>
                </v:line>
                <v:line id="Line 4225" o:spid="_x0000_s1120" style="position:absolute;visibility:visible;mso-wrap-style:square" from="9288,3" to="92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" strokecolor="#333" strokeweight=".02797mm">
                  <o:lock v:ext="edit" shapetype="f"/>
                </v:line>
                <v:line id="Line 4226" o:spid="_x0000_s1121" style="position:absolute;visibility:visible;mso-wrap-style:square" from="9368,3" to="9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" strokecolor="#333" strokeweight=".02797mm">
                  <o:lock v:ext="edit" shapetype="f"/>
                </v:line>
                <v:line id="Line 4227" o:spid="_x0000_s1122" style="position:absolute;visibility:visible;mso-wrap-style:square" from="9449,3" to="9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" strokecolor="#333" strokeweight=".02797mm">
                  <o:lock v:ext="edit" shapetype="f"/>
                </v:line>
                <v:line id="Line 4228" o:spid="_x0000_s1123" style="position:absolute;visibility:visible;mso-wrap-style:square" from="9529,3" to="95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" strokecolor="#333" strokeweight=".02797mm">
                  <o:lock v:ext="edit" shapetype="f"/>
                </v:line>
                <v:line id="Line 4229" o:spid="_x0000_s1124" style="position:absolute;visibility:visible;mso-wrap-style:square" from="9610,3" to="9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" strokecolor="#333" strokeweight=".02797mm">
                  <o:lock v:ext="edit" shapetype="f"/>
                </v:line>
                <v:line id="Line 4230" o:spid="_x0000_s1125" style="position:absolute;visibility:visible;mso-wrap-style:square" from="9690,3" to="96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" strokecolor="#333" strokeweight=".02797mm">
                  <o:lock v:ext="edit" shapetype="f"/>
                </v:line>
                <v:line id="Line 4231" o:spid="_x0000_s1126" style="position:absolute;visibility:visible;mso-wrap-style:square" from="9771,3" to="9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" strokecolor="#333" strokeweight=".02797mm">
                  <o:lock v:ext="edit" shapetype="f"/>
                </v:line>
                <v:line id="Line 4232" o:spid="_x0000_s1127" style="position:absolute;visibility:visible;mso-wrap-style:square" from="9851,3" to="98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" strokecolor="#333" strokeweight=".02797mm">
                  <o:lock v:ext="edit" shapetype="f"/>
                </v:line>
                <v:line id="Line 4233" o:spid="_x0000_s1128" style="position:absolute;visibility:visible;mso-wrap-style:square" from="9932,3" to="99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" strokecolor="#333" strokeweight=".02797mm">
                  <o:lock v:ext="edit" shapetype="f"/>
                </v:line>
                <v:line id="Line 4234" o:spid="_x0000_s1129" style="position:absolute;visibility:visible;mso-wrap-style:square" from="10012,3" to="100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" strokecolor="#333" strokeweight=".02797mm">
                  <o:lock v:ext="edit" shapetype="f"/>
                </v:line>
                <v:line id="Line 4235" o:spid="_x0000_s1130" style="position:absolute;visibility:visible;mso-wrap-style:square" from="10093,3" to="100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" strokecolor="#333" strokeweight=".02797mm">
                  <o:lock v:ext="edit" shapetype="f"/>
                </v:line>
                <v:line id="Line 4236" o:spid="_x0000_s1131" style="position:absolute;visibility:visible;mso-wrap-style:square" from="10173,3" to="10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" strokecolor="#333" strokeweight=".02797mm">
                  <o:lock v:ext="edit" shapetype="f"/>
                </v:line>
                <v:line id="Line 4237" o:spid="_x0000_s1132" style="position:absolute;visibility:visible;mso-wrap-style:square" from="10253,3" to="102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" strokecolor="#333" strokeweight=".02797mm">
                  <o:lock v:ext="edit" shapetype="f"/>
                </v:line>
                <v:line id="Line 4238" o:spid="_x0000_s1133" style="position:absolute;visibility:visible;mso-wrap-style:square" from="10334,3" to="10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" strokecolor="#333" strokeweight=".02797mm">
                  <o:lock v:ext="edit" shapetype="f"/>
                </v:line>
                <v:line id="Line 4239" o:spid="_x0000_s1134" style="position:absolute;visibility:visible;mso-wrap-style:square" from="10414,3" to="10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" strokecolor="#333" strokeweight=".02797mm">
                  <o:lock v:ext="edit" shapetype="f"/>
                </v:line>
                <v:line id="Line 4240" o:spid="_x0000_s1135" style="position:absolute;visibility:visible;mso-wrap-style:square" from="10495,3" to="10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" strokecolor="#333" strokeweight=".02797mm">
                  <o:lock v:ext="edit" shapetype="f"/>
                </v:line>
                <v:line id="Line 4241" o:spid="_x0000_s1136" style="position:absolute;visibility:visible;mso-wrap-style:square" from="10575,3" to="10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" strokecolor="#333" strokeweight=".02797mm">
                  <o:lock v:ext="edit" shapetype="f"/>
                </v:line>
                <v:line id="Line 4242" o:spid="_x0000_s1137" style="position:absolute;visibility:visible;mso-wrap-style:square" from="10656,3" to="10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" strokecolor="#333" strokeweight=".02797mm">
                  <o:lock v:ext="edit" shapetype="f"/>
                </v:line>
                <v:line id="Line 4243" o:spid="_x0000_s1138" style="position:absolute;visibility:visible;mso-wrap-style:square" from="10736,3" to="107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" strokecolor="#333" strokeweight=".02797mm">
                  <o:lock v:ext="edit" shapetype="f"/>
                </v:line>
                <v:line id="Line 4244" o:spid="_x0000_s1139" style="position:absolute;visibility:visible;mso-wrap-style:square" from="10816,3" to="108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" strokecolor="#333" strokeweight=".02797mm">
                  <o:lock v:ext="edit" shapetype="f"/>
                </v:line>
                <v:line id="Line 4245" o:spid="_x0000_s1140" style="position:absolute;visibility:visible;mso-wrap-style:square" from="10897,3" to="108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" strokecolor="#333" strokeweight=".02797mm">
                  <o:lock v:ext="edit" shapetype="f"/>
                </v:line>
                <v:line id="Line 4246" o:spid="_x0000_s1141" style="position:absolute;visibility:visible;mso-wrap-style:square" from="10977,3" to="109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" strokecolor="#333" strokeweight=".02797mm">
                  <o:lock v:ext="edit" shapetype="f"/>
                </v:line>
                <v:line id="Line 4247" o:spid="_x0000_s1142" style="position:absolute;visibility:visible;mso-wrap-style:square" from="11058,3" to="110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" strokecolor="#333" strokeweight=".02797mm">
                  <o:lock v:ext="edit" shapetype="f"/>
                </v:line>
                <v:line id="Line 4248" o:spid="_x0000_s1143" style="position:absolute;visibility:visible;mso-wrap-style:square" from="11138,3" to="111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" strokecolor="#333" strokeweight=".02797mm">
                  <o:lock v:ext="edit" shapetype="f"/>
                </v:line>
                <v:line id="Line 4249" o:spid="_x0000_s1144" style="position:absolute;visibility:visible;mso-wrap-style:square" from="11219,3" to="112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" strokecolor="#333" strokeweight=".02797mm">
                  <o:lock v:ext="edit" shapetype="f"/>
                </v:line>
                <v:line id="Line 4250" o:spid="_x0000_s1145" style="position:absolute;visibility:visible;mso-wrap-style:square" from="11299,3" to="112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" strokecolor="#333" strokeweight=".02797mm">
                  <o:lock v:ext="edit" shapetype="f"/>
                </v:line>
                <v:line id="Line 4251" o:spid="_x0000_s1146" style="position:absolute;visibility:visible;mso-wrap-style:square" from="11380,3" to="113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" strokecolor="#333" strokeweight=".02797mm">
                  <o:lock v:ext="edit" shapetype="f"/>
                </v:line>
                <v:line id="Line 4252" o:spid="_x0000_s1147" style="position:absolute;visibility:visible;mso-wrap-style:square" from="11460,3" to="114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" strokecolor="#333" strokeweight=".02797mm">
                  <o:lock v:ext="edit" shapetype="f"/>
                </v:line>
                <v:line id="Line 4253" o:spid="_x0000_s1148" style="position:absolute;visibility:visible;mso-wrap-style:square" from="11540,3" to="115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" strokecolor="#333" strokeweight=".02797mm">
                  <o:lock v:ext="edit" shapetype="f"/>
                </v:line>
                <v:line id="Line 4254" o:spid="_x0000_s1149" style="position:absolute;visibility:visible;mso-wrap-style:square" from="11621,3" to="116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" strokecolor="#333" strokeweight=".02797mm">
                  <o:lock v:ext="edit" shapetype="f"/>
                </v:line>
                <v:line id="Line 4255" o:spid="_x0000_s1150" style="position:absolute;visibility:visible;mso-wrap-style:square" from="11701,3" to="11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" strokecolor="#333" strokeweight=".02797mm">
                  <o:lock v:ext="edit" shapetype="f"/>
                </v:line>
                <v:line id="Line 4256" o:spid="_x0000_s1151" style="position:absolute;visibility:visible;mso-wrap-style:square" from="11782,3" to="117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" strokecolor="#333" strokeweight=".02797mm">
                  <o:lock v:ext="edit" shapetype="f"/>
                </v:line>
                <v:line id="Line 4257" o:spid="_x0000_s1152" style="position:absolute;visibility:visible;mso-wrap-style:square" from="11862,3" to="118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" strokecolor="#333" strokeweight=".02797mm">
                  <o:lock v:ext="edit" shapetype="f"/>
                </v:line>
                <v:line id="Line 4258" o:spid="_x0000_s1153" style="position:absolute;visibility:visible;mso-wrap-style:square" from="11943,3" to="119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" strokecolor="#333" strokeweight=".02797mm">
                  <o:lock v:ext="edit" shapetype="f"/>
                </v:line>
                <v:line id="Line 4259" o:spid="_x0000_s1154" style="position:absolute;visibility:visible;mso-wrap-style:square" from="12023,3" to="12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" strokecolor="#333" strokeweight=".02797mm">
                  <o:lock v:ext="edit" shapetype="f"/>
                </v:line>
                <v:line id="Line 4260" o:spid="_x0000_s1155" style="position:absolute;visibility:visible;mso-wrap-style:square" from="12104,3" to="1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" strokecolor="#333" strokeweight=".02797mm">
                  <o:lock v:ext="edit" shapetype="f"/>
                </v:line>
                <v:line id="Line 4261" o:spid="_x0000_s1156" style="position:absolute;visibility:visible;mso-wrap-style:square" from="12184,3" to="12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" strokecolor="#333" strokeweight=".02797mm">
                  <o:lock v:ext="edit" shapetype="f"/>
                </v:line>
                <v:line id="Line 4262" o:spid="_x0000_s1157" style="position:absolute;visibility:visible;mso-wrap-style:square" from="12264,3" to="12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" strokecolor="#333" strokeweight=".02797mm">
                  <o:lock v:ext="edit" shapetype="f"/>
                </v:line>
                <v:line id="Line 4263" o:spid="_x0000_s1158" style="position:absolute;visibility:visible;mso-wrap-style:square" from="12345,3" to="123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" strokecolor="#333" strokeweight=".02797mm">
                  <o:lock v:ext="edit" shapetype="f"/>
                </v:line>
                <v:line id="Line 4264" o:spid="_x0000_s1159" style="position:absolute;visibility:visible;mso-wrap-style:square" from="12425,3" to="12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" strokecolor="#333" strokeweight=".02797mm">
                  <o:lock v:ext="edit" shapetype="f"/>
                </v:line>
                <v:line id="Line 4265" o:spid="_x0000_s1160" style="position:absolute;visibility:visible;mso-wrap-style:square" from="12506,3" to="12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" strokecolor="#333" strokeweight=".02797mm">
                  <o:lock v:ext="edit" shapetype="f"/>
                </v:line>
                <v:line id="Line 4266" o:spid="_x0000_s1161" style="position:absolute;visibility:visible;mso-wrap-style:square" from="12586,3" to="125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" strokecolor="#333" strokeweight=".02797mm">
                  <o:lock v:ext="edit" shapetype="f"/>
                </v:line>
                <v:line id="Line 4267" o:spid="_x0000_s1162" style="position:absolute;visibility:visible;mso-wrap-style:square" from="12667,3" to="12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" strokecolor="#333" strokeweight=".02797mm">
                  <o:lock v:ext="edit" shapetype="f"/>
                </v:line>
                <v:line id="Line 4268" o:spid="_x0000_s1163" style="position:absolute;visibility:visible;mso-wrap-style:square" from="12747,3" to="127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" strokecolor="#333" strokeweight=".02797mm">
                  <o:lock v:ext="edit" shapetype="f"/>
                </v:line>
                <v:line id="Line 4269" o:spid="_x0000_s1164" style="position:absolute;visibility:visible;mso-wrap-style:square" from="12828,3" to="12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" strokecolor="#333" strokeweight=".02797mm">
                  <o:lock v:ext="edit" shapetype="f"/>
                </v:line>
                <v:line id="Line 4270" o:spid="_x0000_s1165" style="position:absolute;visibility:visible;mso-wrap-style:square" from="12908,3" to="12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" strokecolor="#333" strokeweight=".02797mm">
                  <o:lock v:ext="edit" shapetype="f"/>
                </v:line>
                <v:line id="Line 4271" o:spid="_x0000_s1166" style="position:absolute;visibility:visible;mso-wrap-style:square" from="12988,3" to="1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" strokecolor="#333" strokeweight=".02797mm">
                  <o:lock v:ext="edit" shapetype="f"/>
                </v:line>
                <v:line id="Line 4272" o:spid="_x0000_s1167" style="position:absolute;visibility:visible;mso-wrap-style:square" from="13069,3" to="130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" strokecolor="#333" strokeweight=".02797mm">
                  <o:lock v:ext="edit" shapetype="f"/>
                </v:line>
                <v:line id="Line 4273" o:spid="_x0000_s1168" style="position:absolute;visibility:visible;mso-wrap-style:square" from="13149,3" to="131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" strokecolor="#333" strokeweight=".02797mm">
                  <o:lock v:ext="edit" shapetype="f"/>
                </v:line>
                <v:line id="Line 4274" o:spid="_x0000_s1169" style="position:absolute;visibility:visible;mso-wrap-style:square" from="13230,3" to="132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" strokecolor="#333" strokeweight=".02797mm">
                  <o:lock v:ext="edit" shapetype="f"/>
                </v:line>
                <v:line id="Line 4275" o:spid="_x0000_s1170" style="position:absolute;visibility:visible;mso-wrap-style:square" from="13310,3" to="13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" strokecolor="#333" strokeweight=".02797mm">
                  <o:lock v:ext="edit" shapetype="f"/>
                </v:line>
                <v:line id="Line 4276" o:spid="_x0000_s1171" style="position:absolute;visibility:visible;mso-wrap-style:square" from="13391,3" to="133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" strokecolor="#333" strokeweight=".02797mm">
                  <o:lock v:ext="edit" shapetype="f"/>
                </v:line>
                <v:line id="Line 4277" o:spid="_x0000_s1172" style="position:absolute;visibility:visible;mso-wrap-style:square" from="13471,3" to="13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" strokecolor="#333" strokeweight=".02797mm">
                  <o:lock v:ext="edit" shapetype="f"/>
                </v:line>
                <v:line id="Line 4278" o:spid="_x0000_s1173" style="position:absolute;visibility:visible;mso-wrap-style:square" from="13551,3" to="13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" strokecolor="#333" strokeweight=".02797mm">
                  <o:lock v:ext="edit" shapetype="f"/>
                </v:line>
                <v:line id="Line 4279" o:spid="_x0000_s1174" style="position:absolute;visibility:visible;mso-wrap-style:square" from="13632,3" to="13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" strokecolor="#333" strokeweight=".02797mm">
                  <o:lock v:ext="edit" shapetype="f"/>
                </v:line>
                <v:line id="Line 4280" o:spid="_x0000_s1175" style="position:absolute;visibility:visible;mso-wrap-style:square" from="13712,3" to="137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" strokecolor="#333" strokeweight=".02797mm">
                  <o:lock v:ext="edit" shapetype="f"/>
                </v:line>
                <v:line id="Line 4281" o:spid="_x0000_s1176" style="position:absolute;visibility:visible;mso-wrap-style:square" from="13793,3" to="13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" strokecolor="#333" strokeweight=".02797mm">
                  <o:lock v:ext="edit" shapetype="f"/>
                </v:line>
                <v:line id="Line 4282" o:spid="_x0000_s1177" style="position:absolute;visibility:visible;mso-wrap-style:square" from="13873,3" to="138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" strokecolor="#333" strokeweight=".02797mm">
                  <o:lock v:ext="edit" shapetype="f"/>
                </v:line>
                <v:line id="Line 4283" o:spid="_x0000_s1178" style="position:absolute;visibility:visible;mso-wrap-style:square" from="13954,3" to="139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" strokecolor="#333" strokeweight=".02797mm">
                  <o:lock v:ext="edit" shapetype="f"/>
                </v:line>
                <v:line id="Line 4284" o:spid="_x0000_s1179" style="position:absolute;visibility:visible;mso-wrap-style:square" from="1886,685" to="1920,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" strokecolor="#333" strokeweight=".02797mm">
                  <o:lock v:ext="edit" shapetype="f"/>
                </v:line>
                <v:line id="Line 4285" o:spid="_x0000_s1180" style="position:absolute;visibility:visible;mso-wrap-style:square" from="1886,606" to="1920,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" strokecolor="#333" strokeweight=".02797mm">
                  <o:lock v:ext="edit" shapetype="f"/>
                </v:line>
                <v:line id="Line 4286" o:spid="_x0000_s1181" style="position:absolute;visibility:visible;mso-wrap-style:square" from="1886,526" to="1920,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" strokecolor="#333" strokeweight=".02797mm">
                  <o:lock v:ext="edit" shapetype="f"/>
                </v:line>
                <v:line id="Line 4287" o:spid="_x0000_s1182" style="position:absolute;visibility:visible;mso-wrap-style:square" from="1886,447" to="1920,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" strokecolor="#333" strokeweight=".02797mm">
                  <o:lock v:ext="edit" shapetype="f"/>
                </v:line>
                <v:line id="Line 4288" o:spid="_x0000_s1183" style="position:absolute;visibility:visible;mso-wrap-style:square" from="1886,368" to="192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" strokecolor="#333" strokeweight=".02797mm">
                  <o:lock v:ext="edit" shapetype="f"/>
                </v:line>
                <v:line id="Line 4289" o:spid="_x0000_s1184" style="position:absolute;visibility:visible;mso-wrap-style:square" from="1886,288" to="192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" strokecolor="#333" strokeweight=".02797mm">
                  <o:lock v:ext="edit" shapetype="f"/>
                </v:line>
                <v:line id="Line 4290" o:spid="_x0000_s1185" style="position:absolute;visibility:visible;mso-wrap-style:square" from="1886,209" to="1920,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" strokecolor="#333" strokeweight=".02797mm">
                  <o:lock v:ext="edit" shapetype="f"/>
                </v:line>
                <v:line id="Line 4291" o:spid="_x0000_s1186" style="position:absolute;visibility:visible;mso-wrap-style:square" from="1886,130" to="1920,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" strokecolor="#333" strokeweight=".02797mm">
                  <o:lock v:ext="edit" shapetype="f"/>
                </v:line>
                <v:line id="Line 4292" o:spid="_x0000_s1187" style="position:absolute;visibility:visible;mso-wrap-style:square" from="1886,51" to="19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" strokecolor="#333" strokeweight=".02797mm">
                  <o:lock v:ext="edit" shapetype="f"/>
                </v:line>
                <v:shape id="Freeform 4293" o:spid="_x0000_s1188" style="position:absolute;left:5799;top:-47;width:392;height:797;visibility:visible;mso-wrap-style:square;v-text-anchor:top" coordsize="39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" path="m391,r,794l,797,,3,391,xe" filled="f" strokecolor="#f66200" strokeweight=".42206mm">
                  <v:path arrowok="t" o:connecttype="custom" o:connectlocs="391,-47;391,747;0,750;0,-44;391,-47" o:connectangles="0,0,0,0,0"/>
                </v:shape>
                <v:rect id="Rectangle 4294" o:spid="_x0000_s1189" style="position:absolute;left:11665;top:-45;width:1261;height: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" filled="f" strokecolor="#b854ff" strokeweight=".42206mm">
                  <v:path arrowok="t"/>
                </v:rect>
                <v:rect id="Rectangle 4295" o:spid="_x0000_s1190" style="position:absolute;left:2814;top:-49;width:47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" filled="f" strokecolor="#0000e1" strokeweight=".42206mm">
                  <v:path arrowok="t"/>
                </v:rect>
                <v:rect id="Rectangle 4296" o:spid="_x0000_s1191" style="position:absolute;left:4488;top:-52;width:110;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" filled="f" strokecolor="#00a700" strokeweight=".42206mm">
                  <v:path arrowok="t"/>
                </v:rect>
                <v:shape id="Freeform 4297" o:spid="_x0000_s1192" style="position:absolute;left:6276;top:-52;width:236;height:804;visibility:visible;mso-wrap-style:square;v-text-anchor:top" coordsize="2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" path="m,l,802r236,1l236,2,,xe" filled="f" strokecolor="#00a700" strokeweight=".42206mm">
                  <v:path arrowok="t" o:connecttype="custom" o:connectlocs="0,-51;0,751;236,752;236,-49;0,-51" o:connectangles="0,0,0,0,0"/>
                </v:shape>
                <v:rect id="Rectangle 4298" o:spid="_x0000_s1193" style="position:absolute;left:4821;top:-49;width:40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" filled="f" strokecolor="#00a700" strokeweight=".42206mm">
                  <v:path arrowok="t"/>
                </v:rect>
                <w10:wrap anchorx="page"/>
              </v:group>
            </w:pict>
          </mc:Fallback>
        </mc:AlternateContent>
      </w:r>
      <w:r>
        <w:rPr>
          <w:noProof/>
        </w:rPr>
        <mc:AlternateContent>
          <mc:Choice Requires="wpg">
            <w:drawing>
              <wp:anchor distT="0" distB="0" distL="114300" distR="114300" simplePos="0" relativeHeight="503108504" behindDoc="1" locked="0" layoutInCell="1" allowOverlap="1" wp14:anchorId="79253655" wp14:editId="23A2540A">
                <wp:simplePos x="0" y="0"/>
                <wp:positionH relativeFrom="page">
                  <wp:posOffset>1132205</wp:posOffset>
                </wp:positionH>
                <wp:positionV relativeFrom="paragraph">
                  <wp:posOffset>17145</wp:posOffset>
                </wp:positionV>
                <wp:extent cx="1905" cy="463550"/>
                <wp:effectExtent l="0" t="0" r="0" b="0"/>
                <wp:wrapNone/>
                <wp:docPr id="1565" name="Group 4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463550"/>
                          <a:chOff x="1783" y="27"/>
                          <a:chExt cx="3" cy="730"/>
                        </a:xfrm>
                      </wpg:grpSpPr>
                      <wps:wsp>
                        <wps:cNvPr id="1566" name="Line 4125"/>
                        <wps:cNvCnPr>
                          <a:cxnSpLocks/>
                        </wps:cNvCnPr>
                        <wps:spPr bwMode="auto">
                          <a:xfrm>
                            <a:off x="1784" y="530"/>
                            <a:ext cx="0" cy="2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7" name="Line 4126"/>
                        <wps:cNvCnPr>
                          <a:cxnSpLocks/>
                        </wps:cNvCnPr>
                        <wps:spPr bwMode="auto">
                          <a:xfrm>
                            <a:off x="1784" y="756"/>
                            <a:ext cx="0" cy="0"/>
                          </a:xfrm>
                          <a:prstGeom prst="line">
                            <a:avLst/>
                          </a:prstGeom>
                          <a:noFill/>
                          <a:ln w="1899">
                            <a:solidFill>
                              <a:srgbClr val="000000"/>
                            </a:solidFill>
                            <a:round/>
                            <a:headEnd/>
                            <a:tailEnd/>
                          </a:ln>
                          <a:extLst>
                            <a:ext uri="{909E8E84-426E-40DD-AFC4-6F175D3DCCD1}">
                              <a14:hiddenFill xmlns:a14="http://schemas.microsoft.com/office/drawing/2010/main">
                                <a:noFill/>
                              </a14:hiddenFill>
                            </a:ext>
                          </a:extLst>
                        </wps:spPr>
                        <wps:bodyPr/>
                      </wps:wsp>
                      <wps:wsp>
                        <wps:cNvPr id="1568" name="Line 4127"/>
                        <wps:cNvCnPr>
                          <a:cxnSpLocks/>
                        </wps:cNvCnPr>
                        <wps:spPr bwMode="auto">
                          <a:xfrm>
                            <a:off x="1784" y="276"/>
                            <a:ext cx="0" cy="22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9" name="Line 4128"/>
                        <wps:cNvCnPr>
                          <a:cxnSpLocks/>
                        </wps:cNvCnPr>
                        <wps:spPr bwMode="auto">
                          <a:xfrm>
                            <a:off x="1784" y="503"/>
                            <a:ext cx="0" cy="0"/>
                          </a:xfrm>
                          <a:prstGeom prst="line">
                            <a:avLst/>
                          </a:prstGeom>
                          <a:noFill/>
                          <a:ln w="1899">
                            <a:solidFill>
                              <a:srgbClr val="000000"/>
                            </a:solidFill>
                            <a:round/>
                            <a:headEnd/>
                            <a:tailEnd/>
                          </a:ln>
                          <a:extLst>
                            <a:ext uri="{909E8E84-426E-40DD-AFC4-6F175D3DCCD1}">
                              <a14:hiddenFill xmlns:a14="http://schemas.microsoft.com/office/drawing/2010/main">
                                <a:noFill/>
                              </a14:hiddenFill>
                            </a:ext>
                          </a:extLst>
                        </wps:spPr>
                        <wps:bodyPr/>
                      </wps:wsp>
                      <wps:wsp>
                        <wps:cNvPr id="1570" name="Line 4129"/>
                        <wps:cNvCnPr>
                          <a:cxnSpLocks/>
                        </wps:cNvCnPr>
                        <wps:spPr bwMode="auto">
                          <a:xfrm>
                            <a:off x="1784" y="27"/>
                            <a:ext cx="0" cy="22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1" name="Line 4130"/>
                        <wps:cNvCnPr>
                          <a:cxnSpLocks/>
                        </wps:cNvCnPr>
                        <wps:spPr bwMode="auto">
                          <a:xfrm>
                            <a:off x="1784" y="253"/>
                            <a:ext cx="0" cy="0"/>
                          </a:xfrm>
                          <a:prstGeom prst="line">
                            <a:avLst/>
                          </a:prstGeom>
                          <a:noFill/>
                          <a:ln w="1899">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D60D1A" id="Group 4124" o:spid="_x0000_s1026" style="position:absolute;margin-left:89.15pt;margin-top:1.35pt;width:.15pt;height:36.5pt;z-index:-207976;mso-position-horizontal-relative:page" coordorigin="1783,27" coordsize="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">
                <v:line id="Line 4125" o:spid="_x0000_s1027" style="position:absolute;visibility:visible;mso-wrap-style:square" from="1784,530" to="178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" strokeweight="0">
                  <o:lock v:ext="edit" shapetype="f"/>
                </v:line>
                <v:line id="Line 4126" o:spid="_x0000_s1028" style="position:absolute;visibility:visible;mso-wrap-style:square" from="1784,756" to="178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" strokeweight=".05275mm">
                  <o:lock v:ext="edit" shapetype="f"/>
                </v:line>
                <v:line id="Line 4127" o:spid="_x0000_s1029" style="position:absolute;visibility:visible;mso-wrap-style:square" from="1784,276" to="178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" strokeweight="0">
                  <o:lock v:ext="edit" shapetype="f"/>
                </v:line>
                <v:line id="Line 4128" o:spid="_x0000_s1030" style="position:absolute;visibility:visible;mso-wrap-style:square" from="1784,503" to="178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" strokeweight=".05275mm">
                  <o:lock v:ext="edit" shapetype="f"/>
                </v:line>
                <v:line id="Line 4129" o:spid="_x0000_s1031" style="position:absolute;visibility:visible;mso-wrap-style:square" from="1784,27" to="178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" strokeweight="0">
                  <o:lock v:ext="edit" shapetype="f"/>
                </v:line>
                <v:line id="Line 4130" o:spid="_x0000_s1032" style="position:absolute;visibility:visible;mso-wrap-style:square" from="1784,253" to="178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" strokeweight=".05275mm">
                  <o:lock v:ext="edit" shapetype="f"/>
                </v:line>
                <w10:wrap anchorx="page"/>
              </v:group>
            </w:pict>
          </mc:Fallback>
        </mc:AlternateContent>
      </w:r>
      <w:r>
        <w:rPr>
          <w:noProof/>
        </w:rPr>
        <mc:AlternateContent>
          <mc:Choice Requires="wps">
            <w:drawing>
              <wp:anchor distT="0" distB="0" distL="114300" distR="114300" simplePos="0" relativeHeight="5560" behindDoc="0" locked="0" layoutInCell="1" allowOverlap="1" wp14:anchorId="257ED289" wp14:editId="0D5F8F84">
                <wp:simplePos x="0" y="0"/>
                <wp:positionH relativeFrom="page">
                  <wp:posOffset>1254125</wp:posOffset>
                </wp:positionH>
                <wp:positionV relativeFrom="paragraph">
                  <wp:posOffset>-221615</wp:posOffset>
                </wp:positionV>
                <wp:extent cx="53340" cy="189230"/>
                <wp:effectExtent l="0" t="0" r="0" b="0"/>
                <wp:wrapNone/>
                <wp:docPr id="1564" name="WordArt 4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9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FFA7E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CMTM1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57ED289" id="WordArt 4123" o:spid="_x0000_s1547" type="#_x0000_t202" style="position:absolute;left:0;text-align:left;margin-left:98.75pt;margin-top:-17.45pt;width:4.2pt;height:14.9pt;rotation:-60;z-index:5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" filled="f" stroked="f">
                <v:stroke joinstyle="round"/>
                <v:path arrowok="t"/>
                <v:textbox>
                  <w:txbxContent>
                    <w:p w14:paraId="43FFA7E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CMTM1</w:t>
                      </w:r>
                    </w:p>
                  </w:txbxContent>
                </v:textbox>
                <w10:wrap anchorx="page"/>
              </v:shape>
            </w:pict>
          </mc:Fallback>
        </mc:AlternateContent>
      </w:r>
      <w:r>
        <w:rPr>
          <w:noProof/>
        </w:rPr>
        <mc:AlternateContent>
          <mc:Choice Requires="wps">
            <w:drawing>
              <wp:anchor distT="0" distB="0" distL="114300" distR="114300" simplePos="0" relativeHeight="5584" behindDoc="0" locked="0" layoutInCell="1" allowOverlap="1" wp14:anchorId="261161D8" wp14:editId="03E3595D">
                <wp:simplePos x="0" y="0"/>
                <wp:positionH relativeFrom="page">
                  <wp:posOffset>1302385</wp:posOffset>
                </wp:positionH>
                <wp:positionV relativeFrom="paragraph">
                  <wp:posOffset>-208280</wp:posOffset>
                </wp:positionV>
                <wp:extent cx="53340" cy="174625"/>
                <wp:effectExtent l="0" t="0" r="0" b="0"/>
                <wp:wrapNone/>
                <wp:docPr id="1563" name="WordArt 4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2855A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PREX1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61161D8" id="WordArt 4122" o:spid="_x0000_s1548" type="#_x0000_t202" style="position:absolute;left:0;text-align:left;margin-left:102.55pt;margin-top:-16.4pt;width:4.2pt;height:13.75pt;rotation:-60;z-index: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" filled="f" stroked="f">
                <v:stroke joinstyle="round"/>
                <v:path arrowok="t"/>
                <v:textbox>
                  <w:txbxContent>
                    <w:p w14:paraId="322855A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PREX1</w:t>
                      </w:r>
                    </w:p>
                  </w:txbxContent>
                </v:textbox>
                <w10:wrap anchorx="page"/>
              </v:shape>
            </w:pict>
          </mc:Fallback>
        </mc:AlternateContent>
      </w:r>
      <w:r>
        <w:rPr>
          <w:noProof/>
        </w:rPr>
        <mc:AlternateContent>
          <mc:Choice Requires="wps">
            <w:drawing>
              <wp:anchor distT="0" distB="0" distL="114300" distR="114300" simplePos="0" relativeHeight="5608" behindDoc="0" locked="0" layoutInCell="1" allowOverlap="1" wp14:anchorId="43E7F99C" wp14:editId="355FB1AF">
                <wp:simplePos x="0" y="0"/>
                <wp:positionH relativeFrom="page">
                  <wp:posOffset>1355725</wp:posOffset>
                </wp:positionH>
                <wp:positionV relativeFrom="paragraph">
                  <wp:posOffset>-216535</wp:posOffset>
                </wp:positionV>
                <wp:extent cx="53340" cy="183515"/>
                <wp:effectExtent l="0" t="0" r="0" b="0"/>
                <wp:wrapNone/>
                <wp:docPr id="1562" name="WordArt 4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77E9A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IL10RA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3E7F99C" id="WordArt 4121" o:spid="_x0000_s1549" type="#_x0000_t202" style="position:absolute;left:0;text-align:left;margin-left:106.75pt;margin-top:-17.05pt;width:4.2pt;height:14.45pt;rotation:-60;z-index:5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" filled="f" stroked="f">
                <v:stroke joinstyle="round"/>
                <v:path arrowok="t"/>
                <v:textbox>
                  <w:txbxContent>
                    <w:p w14:paraId="3877E9A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IL10RA</w:t>
                      </w:r>
                    </w:p>
                  </w:txbxContent>
                </v:textbox>
                <w10:wrap anchorx="page"/>
              </v:shape>
            </w:pict>
          </mc:Fallback>
        </mc:AlternateContent>
      </w:r>
      <w:r>
        <w:rPr>
          <w:noProof/>
        </w:rPr>
        <mc:AlternateContent>
          <mc:Choice Requires="wps">
            <w:drawing>
              <wp:anchor distT="0" distB="0" distL="114300" distR="114300" simplePos="0" relativeHeight="5632" behindDoc="0" locked="0" layoutInCell="1" allowOverlap="1" wp14:anchorId="33306283" wp14:editId="6240108F">
                <wp:simplePos x="0" y="0"/>
                <wp:positionH relativeFrom="page">
                  <wp:posOffset>1395730</wp:posOffset>
                </wp:positionH>
                <wp:positionV relativeFrom="paragraph">
                  <wp:posOffset>-177800</wp:posOffset>
                </wp:positionV>
                <wp:extent cx="53340" cy="142240"/>
                <wp:effectExtent l="0" t="0" r="0" b="0"/>
                <wp:wrapNone/>
                <wp:docPr id="1561" name="WordArt 4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22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BEEBE5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CKLF</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3306283" id="WordArt 4120" o:spid="_x0000_s1550" type="#_x0000_t202" style="position:absolute;left:0;text-align:left;margin-left:109.9pt;margin-top:-14pt;width:4.2pt;height:11.2pt;rotation:-60;z-index: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" filled="f" stroked="f">
                <v:stroke joinstyle="round"/>
                <v:path arrowok="t"/>
                <v:textbox>
                  <w:txbxContent>
                    <w:p w14:paraId="5BEEBE5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CKLF</w:t>
                      </w:r>
                    </w:p>
                  </w:txbxContent>
                </v:textbox>
                <w10:wrap anchorx="page"/>
              </v:shape>
            </w:pict>
          </mc:Fallback>
        </mc:AlternateContent>
      </w:r>
      <w:r>
        <w:rPr>
          <w:noProof/>
        </w:rPr>
        <mc:AlternateContent>
          <mc:Choice Requires="wps">
            <w:drawing>
              <wp:anchor distT="0" distB="0" distL="114300" distR="114300" simplePos="0" relativeHeight="5656" behindDoc="0" locked="0" layoutInCell="1" allowOverlap="1" wp14:anchorId="4EC8170A" wp14:editId="6D28B358">
                <wp:simplePos x="0" y="0"/>
                <wp:positionH relativeFrom="page">
                  <wp:posOffset>1438275</wp:posOffset>
                </wp:positionH>
                <wp:positionV relativeFrom="paragraph">
                  <wp:posOffset>-144780</wp:posOffset>
                </wp:positionV>
                <wp:extent cx="53340" cy="106680"/>
                <wp:effectExtent l="0" t="0" r="0" b="0"/>
                <wp:wrapNone/>
                <wp:docPr id="1560" name="WordArt 4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66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99434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EC8170A" id="WordArt 4119" o:spid="_x0000_s1551" type="#_x0000_t202" style="position:absolute;left:0;text-align:left;margin-left:113.25pt;margin-top:-11.4pt;width:4.2pt;height:8.4pt;rotation:-60;z-index:5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" filled="f" stroked="f">
                <v:stroke joinstyle="round"/>
                <v:path arrowok="t"/>
                <v:textbox>
                  <w:txbxContent>
                    <w:p w14:paraId="2599434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IL26</w:t>
                      </w:r>
                    </w:p>
                  </w:txbxContent>
                </v:textbox>
                <w10:wrap anchorx="page"/>
              </v:shape>
            </w:pict>
          </mc:Fallback>
        </mc:AlternateContent>
      </w:r>
      <w:r>
        <w:rPr>
          <w:noProof/>
        </w:rPr>
        <mc:AlternateContent>
          <mc:Choice Requires="wps">
            <w:drawing>
              <wp:anchor distT="0" distB="0" distL="114300" distR="114300" simplePos="0" relativeHeight="5680" behindDoc="0" locked="0" layoutInCell="1" allowOverlap="1" wp14:anchorId="4D753991" wp14:editId="252E6098">
                <wp:simplePos x="0" y="0"/>
                <wp:positionH relativeFrom="page">
                  <wp:posOffset>1506855</wp:posOffset>
                </wp:positionH>
                <wp:positionV relativeFrom="paragraph">
                  <wp:posOffset>-210820</wp:posOffset>
                </wp:positionV>
                <wp:extent cx="53340" cy="177800"/>
                <wp:effectExtent l="0" t="0" r="0" b="0"/>
                <wp:wrapNone/>
                <wp:docPr id="1559" name="WordArt 4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9926B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NFKB1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D753991" id="WordArt 4118" o:spid="_x0000_s1552" type="#_x0000_t202" style="position:absolute;left:0;text-align:left;margin-left:118.65pt;margin-top:-16.6pt;width:4.2pt;height:14pt;rotation:-60;z-index: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" filled="f" stroked="f">
                <v:stroke joinstyle="round"/>
                <v:path arrowok="t"/>
                <v:textbox>
                  <w:txbxContent>
                    <w:p w14:paraId="439926B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NFKB1</w:t>
                      </w:r>
                    </w:p>
                  </w:txbxContent>
                </v:textbox>
                <w10:wrap anchorx="page"/>
              </v:shape>
            </w:pict>
          </mc:Fallback>
        </mc:AlternateContent>
      </w:r>
      <w:r>
        <w:rPr>
          <w:noProof/>
        </w:rPr>
        <mc:AlternateContent>
          <mc:Choice Requires="wps">
            <w:drawing>
              <wp:anchor distT="0" distB="0" distL="114300" distR="114300" simplePos="0" relativeHeight="5704" behindDoc="0" locked="0" layoutInCell="1" allowOverlap="1" wp14:anchorId="7F3C76CA" wp14:editId="4DA61FD7">
                <wp:simplePos x="0" y="0"/>
                <wp:positionH relativeFrom="page">
                  <wp:posOffset>1548130</wp:posOffset>
                </wp:positionH>
                <wp:positionV relativeFrom="paragraph">
                  <wp:posOffset>-172720</wp:posOffset>
                </wp:positionV>
                <wp:extent cx="53340" cy="136525"/>
                <wp:effectExtent l="0" t="0" r="0" b="0"/>
                <wp:wrapNone/>
                <wp:docPr id="1558" name="WordArt 4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03858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NFX1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F3C76CA" id="WordArt 4117" o:spid="_x0000_s1553" type="#_x0000_t202" style="position:absolute;left:0;text-align:left;margin-left:121.9pt;margin-top:-13.6pt;width:4.2pt;height:10.75pt;rotation:-60;z-index:5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" filled="f" stroked="f">
                <v:stroke joinstyle="round"/>
                <v:path arrowok="t"/>
                <v:textbox>
                  <w:txbxContent>
                    <w:p w14:paraId="1503858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NFX1</w:t>
                      </w:r>
                    </w:p>
                  </w:txbxContent>
                </v:textbox>
                <w10:wrap anchorx="page"/>
              </v:shape>
            </w:pict>
          </mc:Fallback>
        </mc:AlternateContent>
      </w:r>
      <w:r>
        <w:rPr>
          <w:noProof/>
        </w:rPr>
        <mc:AlternateContent>
          <mc:Choice Requires="wps">
            <w:drawing>
              <wp:anchor distT="0" distB="0" distL="114300" distR="114300" simplePos="0" relativeHeight="5728" behindDoc="0" locked="0" layoutInCell="1" allowOverlap="1" wp14:anchorId="792049B4" wp14:editId="66B86CFC">
                <wp:simplePos x="0" y="0"/>
                <wp:positionH relativeFrom="page">
                  <wp:posOffset>1608455</wp:posOffset>
                </wp:positionH>
                <wp:positionV relativeFrom="paragraph">
                  <wp:posOffset>-208280</wp:posOffset>
                </wp:positionV>
                <wp:extent cx="53340" cy="174625"/>
                <wp:effectExtent l="0" t="0" r="0" b="0"/>
                <wp:wrapNone/>
                <wp:docPr id="1557" name="WordArt 4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7C7D3F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92049B4" id="WordArt 4116" o:spid="_x0000_s1554" type="#_x0000_t202" style="position:absolute;left:0;text-align:left;margin-left:126.65pt;margin-top:-16.4pt;width:4.2pt;height:13.75pt;rotation:-60;z-index: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" filled="f" stroked="f">
                <v:stroke joinstyle="round"/>
                <v:path arrowok="t"/>
                <v:textbox>
                  <w:txbxContent>
                    <w:p w14:paraId="07C7D3F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CXCL5</w:t>
                      </w:r>
                    </w:p>
                  </w:txbxContent>
                </v:textbox>
                <w10:wrap anchorx="page"/>
              </v:shape>
            </w:pict>
          </mc:Fallback>
        </mc:AlternateContent>
      </w:r>
      <w:r>
        <w:rPr>
          <w:noProof/>
        </w:rPr>
        <mc:AlternateContent>
          <mc:Choice Requires="wps">
            <w:drawing>
              <wp:anchor distT="0" distB="0" distL="114300" distR="114300" simplePos="0" relativeHeight="5752" behindDoc="0" locked="0" layoutInCell="1" allowOverlap="1" wp14:anchorId="4C39DD48" wp14:editId="62EAF5E9">
                <wp:simplePos x="0" y="0"/>
                <wp:positionH relativeFrom="page">
                  <wp:posOffset>1661160</wp:posOffset>
                </wp:positionH>
                <wp:positionV relativeFrom="paragraph">
                  <wp:posOffset>-213360</wp:posOffset>
                </wp:positionV>
                <wp:extent cx="53340" cy="180340"/>
                <wp:effectExtent l="0" t="0" r="0" b="0"/>
                <wp:wrapNone/>
                <wp:docPr id="1556" name="WordArt 4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03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227A5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GFRA2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C39DD48" id="WordArt 4115" o:spid="_x0000_s1555" type="#_x0000_t202" style="position:absolute;left:0;text-align:left;margin-left:130.8pt;margin-top:-16.8pt;width:4.2pt;height:14.2pt;rotation:-60;z-index:5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" filled="f" stroked="f">
                <v:stroke joinstyle="round"/>
                <v:path arrowok="t"/>
                <v:textbox>
                  <w:txbxContent>
                    <w:p w14:paraId="7C227A5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GFRA2</w:t>
                      </w:r>
                    </w:p>
                  </w:txbxContent>
                </v:textbox>
                <w10:wrap anchorx="page"/>
              </v:shape>
            </w:pict>
          </mc:Fallback>
        </mc:AlternateContent>
      </w:r>
      <w:r>
        <w:rPr>
          <w:noProof/>
        </w:rPr>
        <mc:AlternateContent>
          <mc:Choice Requires="wps">
            <w:drawing>
              <wp:anchor distT="0" distB="0" distL="114300" distR="114300" simplePos="0" relativeHeight="5776" behindDoc="0" locked="0" layoutInCell="1" allowOverlap="1" wp14:anchorId="6AE8D4EB" wp14:editId="013D1D15">
                <wp:simplePos x="0" y="0"/>
                <wp:positionH relativeFrom="page">
                  <wp:posOffset>1693545</wp:posOffset>
                </wp:positionH>
                <wp:positionV relativeFrom="paragraph">
                  <wp:posOffset>-144780</wp:posOffset>
                </wp:positionV>
                <wp:extent cx="53340" cy="106680"/>
                <wp:effectExtent l="0" t="0" r="0" b="0"/>
                <wp:wrapNone/>
                <wp:docPr id="1555" name="WordArt 4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66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6D6C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AE8D4EB" id="WordArt 4114" o:spid="_x0000_s1556" type="#_x0000_t202" style="position:absolute;left:0;text-align:left;margin-left:133.35pt;margin-top:-11.4pt;width:4.2pt;height:8.4pt;rotation:-60;z-index: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" filled="f" stroked="f">
                <v:stroke joinstyle="round"/>
                <v:path arrowok="t"/>
                <v:textbox>
                  <w:txbxContent>
                    <w:p w14:paraId="366D6C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IL18</w:t>
                      </w:r>
                    </w:p>
                  </w:txbxContent>
                </v:textbox>
                <w10:wrap anchorx="page"/>
              </v:shape>
            </w:pict>
          </mc:Fallback>
        </mc:AlternateContent>
      </w:r>
      <w:r>
        <w:rPr>
          <w:noProof/>
        </w:rPr>
        <mc:AlternateContent>
          <mc:Choice Requires="wps">
            <w:drawing>
              <wp:anchor distT="0" distB="0" distL="114300" distR="114300" simplePos="0" relativeHeight="5800" behindDoc="0" locked="0" layoutInCell="1" allowOverlap="1" wp14:anchorId="20915CB6" wp14:editId="039E80CC">
                <wp:simplePos x="0" y="0"/>
                <wp:positionH relativeFrom="page">
                  <wp:posOffset>1758315</wp:posOffset>
                </wp:positionH>
                <wp:positionV relativeFrom="paragraph">
                  <wp:posOffset>-194310</wp:posOffset>
                </wp:positionV>
                <wp:extent cx="53340" cy="159385"/>
                <wp:effectExtent l="0" t="0" r="0" b="0"/>
                <wp:wrapNone/>
                <wp:docPr id="1554" name="WordArt 4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93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7255A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STAT3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0915CB6" id="WordArt 4113" o:spid="_x0000_s1557" type="#_x0000_t202" style="position:absolute;left:0;text-align:left;margin-left:138.45pt;margin-top:-15.3pt;width:4.2pt;height:12.55pt;rotation:-60;z-index:5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" filled="f" stroked="f">
                <v:stroke joinstyle="round"/>
                <v:path arrowok="t"/>
                <v:textbox>
                  <w:txbxContent>
                    <w:p w14:paraId="7E7255A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STAT3</w:t>
                      </w:r>
                    </w:p>
                  </w:txbxContent>
                </v:textbox>
                <w10:wrap anchorx="page"/>
              </v:shape>
            </w:pict>
          </mc:Fallback>
        </mc:AlternateContent>
      </w:r>
      <w:r>
        <w:rPr>
          <w:noProof/>
        </w:rPr>
        <mc:AlternateContent>
          <mc:Choice Requires="wps">
            <w:drawing>
              <wp:anchor distT="0" distB="0" distL="114300" distR="114300" simplePos="0" relativeHeight="5824" behindDoc="0" locked="0" layoutInCell="1" allowOverlap="1" wp14:anchorId="72BFC672" wp14:editId="422CEBAD">
                <wp:simplePos x="0" y="0"/>
                <wp:positionH relativeFrom="page">
                  <wp:posOffset>1811020</wp:posOffset>
                </wp:positionH>
                <wp:positionV relativeFrom="paragraph">
                  <wp:posOffset>-202565</wp:posOffset>
                </wp:positionV>
                <wp:extent cx="53340" cy="168910"/>
                <wp:effectExtent l="0" t="0" r="0" b="0"/>
                <wp:wrapNone/>
                <wp:docPr id="1553" name="WordArt 4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89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0C005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CCL17</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2BFC672" id="WordArt 4112" o:spid="_x0000_s1558" type="#_x0000_t202" style="position:absolute;left:0;text-align:left;margin-left:142.6pt;margin-top:-15.95pt;width:4.2pt;height:13.3pt;rotation:-60;z-index: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" filled="f" stroked="f">
                <v:stroke joinstyle="round"/>
                <v:path arrowok="t"/>
                <v:textbox>
                  <w:txbxContent>
                    <w:p w14:paraId="390C005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CCL17</w:t>
                      </w:r>
                    </w:p>
                  </w:txbxContent>
                </v:textbox>
                <w10:wrap anchorx="page"/>
              </v:shape>
            </w:pict>
          </mc:Fallback>
        </mc:AlternateContent>
      </w:r>
      <w:r>
        <w:rPr>
          <w:noProof/>
        </w:rPr>
        <mc:AlternateContent>
          <mc:Choice Requires="wps">
            <w:drawing>
              <wp:anchor distT="0" distB="0" distL="114300" distR="114300" simplePos="0" relativeHeight="5848" behindDoc="0" locked="0" layoutInCell="1" allowOverlap="1" wp14:anchorId="505A2F6D" wp14:editId="2EDA51CC">
                <wp:simplePos x="0" y="0"/>
                <wp:positionH relativeFrom="page">
                  <wp:posOffset>1853565</wp:posOffset>
                </wp:positionH>
                <wp:positionV relativeFrom="paragraph">
                  <wp:posOffset>-169545</wp:posOffset>
                </wp:positionV>
                <wp:extent cx="53340" cy="133350"/>
                <wp:effectExtent l="0" t="0" r="0" b="0"/>
                <wp:wrapNone/>
                <wp:docPr id="1552" name="WordArt 4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33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9EED8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05A2F6D" id="WordArt 4111" o:spid="_x0000_s1559" type="#_x0000_t202" style="position:absolute;left:0;text-align:left;margin-left:145.95pt;margin-top:-13.35pt;width:4.2pt;height:10.5pt;rotation:-60;z-index:5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" filled="f" stroked="f">
                <v:stroke joinstyle="round"/>
                <v:path arrowok="t"/>
                <v:textbox>
                  <w:txbxContent>
                    <w:p w14:paraId="489EED8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TLR3</w:t>
                      </w:r>
                    </w:p>
                  </w:txbxContent>
                </v:textbox>
                <w10:wrap anchorx="page"/>
              </v:shape>
            </w:pict>
          </mc:Fallback>
        </mc:AlternateContent>
      </w:r>
      <w:r>
        <w:rPr>
          <w:noProof/>
        </w:rPr>
        <mc:AlternateContent>
          <mc:Choice Requires="wps">
            <w:drawing>
              <wp:anchor distT="0" distB="0" distL="114300" distR="114300" simplePos="0" relativeHeight="5872" behindDoc="0" locked="0" layoutInCell="1" allowOverlap="1" wp14:anchorId="0880D9DA" wp14:editId="52323266">
                <wp:simplePos x="0" y="0"/>
                <wp:positionH relativeFrom="page">
                  <wp:posOffset>1915795</wp:posOffset>
                </wp:positionH>
                <wp:positionV relativeFrom="paragraph">
                  <wp:posOffset>-210820</wp:posOffset>
                </wp:positionV>
                <wp:extent cx="53340" cy="177800"/>
                <wp:effectExtent l="0" t="0" r="0" b="0"/>
                <wp:wrapNone/>
                <wp:docPr id="1551" name="WordArt 4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B9E448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IL1RL2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880D9DA" id="WordArt 4110" o:spid="_x0000_s1560" type="#_x0000_t202" style="position:absolute;left:0;text-align:left;margin-left:150.85pt;margin-top:-16.6pt;width:4.2pt;height:14pt;rotation:-60;z-index: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" filled="f" stroked="f">
                <v:stroke joinstyle="round"/>
                <v:path arrowok="t"/>
                <v:textbox>
                  <w:txbxContent>
                    <w:p w14:paraId="7B9E448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IL1RL2</w:t>
                      </w:r>
                    </w:p>
                  </w:txbxContent>
                </v:textbox>
                <w10:wrap anchorx="page"/>
              </v:shape>
            </w:pict>
          </mc:Fallback>
        </mc:AlternateContent>
      </w:r>
      <w:r>
        <w:rPr>
          <w:noProof/>
        </w:rPr>
        <mc:AlternateContent>
          <mc:Choice Requires="wps">
            <w:drawing>
              <wp:anchor distT="0" distB="0" distL="114300" distR="114300" simplePos="0" relativeHeight="5896" behindDoc="0" locked="0" layoutInCell="1" allowOverlap="1" wp14:anchorId="6AC4415A" wp14:editId="060C12C9">
                <wp:simplePos x="0" y="0"/>
                <wp:positionH relativeFrom="page">
                  <wp:posOffset>1969135</wp:posOffset>
                </wp:positionH>
                <wp:positionV relativeFrom="paragraph">
                  <wp:posOffset>-219075</wp:posOffset>
                </wp:positionV>
                <wp:extent cx="53340" cy="186690"/>
                <wp:effectExtent l="0" t="0" r="0" b="0"/>
                <wp:wrapNone/>
                <wp:docPr id="1550" name="WordArt 4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66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AACCAA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PDGFB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AC4415A" id="WordArt 4109" o:spid="_x0000_s1561" type="#_x0000_t202" style="position:absolute;left:0;text-align:left;margin-left:155.05pt;margin-top:-17.25pt;width:4.2pt;height:14.7pt;rotation:-60;z-index:5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" filled="f" stroked="f">
                <v:stroke joinstyle="round"/>
                <v:path arrowok="t"/>
                <v:textbox>
                  <w:txbxContent>
                    <w:p w14:paraId="2AACCAA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PDGFB</w:t>
                      </w:r>
                    </w:p>
                  </w:txbxContent>
                </v:textbox>
                <w10:wrap anchorx="page"/>
              </v:shape>
            </w:pict>
          </mc:Fallback>
        </mc:AlternateContent>
      </w:r>
      <w:r>
        <w:rPr>
          <w:noProof/>
        </w:rPr>
        <mc:AlternateContent>
          <mc:Choice Requires="wps">
            <w:drawing>
              <wp:anchor distT="0" distB="0" distL="114300" distR="114300" simplePos="0" relativeHeight="5920" behindDoc="0" locked="0" layoutInCell="1" allowOverlap="1" wp14:anchorId="18394A84" wp14:editId="68EC64D8">
                <wp:simplePos x="0" y="0"/>
                <wp:positionH relativeFrom="page">
                  <wp:posOffset>2008505</wp:posOffset>
                </wp:positionH>
                <wp:positionV relativeFrom="paragraph">
                  <wp:posOffset>-175260</wp:posOffset>
                </wp:positionV>
                <wp:extent cx="53340" cy="139065"/>
                <wp:effectExtent l="0" t="0" r="0" b="0"/>
                <wp:wrapNone/>
                <wp:docPr id="1549" name="WordArt 4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D466B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CCL7</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8394A84" id="WordArt 4108" o:spid="_x0000_s1562" type="#_x0000_t202" style="position:absolute;left:0;text-align:left;margin-left:158.15pt;margin-top:-13.8pt;width:4.2pt;height:10.95pt;rotation:-60;z-index: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" filled="f" stroked="f">
                <v:stroke joinstyle="round"/>
                <v:path arrowok="t"/>
                <v:textbox>
                  <w:txbxContent>
                    <w:p w14:paraId="7D466B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CCL7</w:t>
                      </w:r>
                    </w:p>
                  </w:txbxContent>
                </v:textbox>
                <w10:wrap anchorx="page"/>
              </v:shape>
            </w:pict>
          </mc:Fallback>
        </mc:AlternateContent>
      </w:r>
      <w:r>
        <w:rPr>
          <w:noProof/>
        </w:rPr>
        <mc:AlternateContent>
          <mc:Choice Requires="wps">
            <w:drawing>
              <wp:anchor distT="0" distB="0" distL="114300" distR="114300" simplePos="0" relativeHeight="5944" behindDoc="0" locked="0" layoutInCell="1" allowOverlap="1" wp14:anchorId="4FE5A9D4" wp14:editId="38B1116B">
                <wp:simplePos x="0" y="0"/>
                <wp:positionH relativeFrom="page">
                  <wp:posOffset>2053590</wp:posOffset>
                </wp:positionH>
                <wp:positionV relativeFrom="paragraph">
                  <wp:posOffset>-153035</wp:posOffset>
                </wp:positionV>
                <wp:extent cx="53340" cy="115570"/>
                <wp:effectExtent l="0" t="0" r="0" b="0"/>
                <wp:wrapNone/>
                <wp:docPr id="1548" name="WordArt 4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2CB67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IL7R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FE5A9D4" id="WordArt 4107" o:spid="_x0000_s1563" type="#_x0000_t202" style="position:absolute;left:0;text-align:left;margin-left:161.7pt;margin-top:-12.05pt;width:4.2pt;height:9.1pt;rotation:-60;z-index:5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" filled="f" stroked="f">
                <v:stroke joinstyle="round"/>
                <v:path arrowok="t"/>
                <v:textbox>
                  <w:txbxContent>
                    <w:p w14:paraId="1D2CB67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IL7R</w:t>
                      </w:r>
                    </w:p>
                  </w:txbxContent>
                </v:textbox>
                <w10:wrap anchorx="page"/>
              </v:shape>
            </w:pict>
          </mc:Fallback>
        </mc:AlternateContent>
      </w:r>
      <w:r>
        <w:rPr>
          <w:noProof/>
        </w:rPr>
        <mc:AlternateContent>
          <mc:Choice Requires="wps">
            <w:drawing>
              <wp:anchor distT="0" distB="0" distL="114300" distR="114300" simplePos="0" relativeHeight="5968" behindDoc="0" locked="0" layoutInCell="1" allowOverlap="1" wp14:anchorId="7BF602D2" wp14:editId="27D72109">
                <wp:simplePos x="0" y="0"/>
                <wp:positionH relativeFrom="page">
                  <wp:posOffset>2110105</wp:posOffset>
                </wp:positionH>
                <wp:positionV relativeFrom="paragraph">
                  <wp:posOffset>-172720</wp:posOffset>
                </wp:positionV>
                <wp:extent cx="53340" cy="136525"/>
                <wp:effectExtent l="0" t="0" r="0" b="0"/>
                <wp:wrapNone/>
                <wp:docPr id="1547" name="WordArt 4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999A0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CD28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BF602D2" id="WordArt 4106" o:spid="_x0000_s1564" type="#_x0000_t202" style="position:absolute;left:0;text-align:left;margin-left:166.15pt;margin-top:-13.6pt;width:4.2pt;height:10.75pt;rotation:-60;z-index: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" filled="f" stroked="f">
                <v:stroke joinstyle="round"/>
                <v:path arrowok="t"/>
                <v:textbox>
                  <w:txbxContent>
                    <w:p w14:paraId="48999A0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CD28</w:t>
                      </w:r>
                    </w:p>
                  </w:txbxContent>
                </v:textbox>
                <w10:wrap anchorx="page"/>
              </v:shape>
            </w:pict>
          </mc:Fallback>
        </mc:AlternateContent>
      </w:r>
      <w:r>
        <w:rPr>
          <w:noProof/>
        </w:rPr>
        <mc:AlternateContent>
          <mc:Choice Requires="wps">
            <w:drawing>
              <wp:anchor distT="0" distB="0" distL="114300" distR="114300" simplePos="0" relativeHeight="5992" behindDoc="0" locked="0" layoutInCell="1" allowOverlap="1" wp14:anchorId="031B1BBB" wp14:editId="42039705">
                <wp:simplePos x="0" y="0"/>
                <wp:positionH relativeFrom="page">
                  <wp:posOffset>2152015</wp:posOffset>
                </wp:positionH>
                <wp:positionV relativeFrom="paragraph">
                  <wp:posOffset>-139700</wp:posOffset>
                </wp:positionV>
                <wp:extent cx="53340" cy="100965"/>
                <wp:effectExtent l="0" t="0" r="0" b="0"/>
                <wp:wrapNone/>
                <wp:docPr id="1546" name="WordArt 4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0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F20EE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FN1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31B1BBB" id="WordArt 4105" o:spid="_x0000_s1565" type="#_x0000_t202" style="position:absolute;left:0;text-align:left;margin-left:169.45pt;margin-top:-11pt;width:4.2pt;height:7.95pt;rotation:-60;z-index:5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" filled="f" stroked="f">
                <v:stroke joinstyle="round"/>
                <v:path arrowok="t"/>
                <v:textbox>
                  <w:txbxContent>
                    <w:p w14:paraId="79F20EE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FN1</w:t>
                      </w:r>
                    </w:p>
                  </w:txbxContent>
                </v:textbox>
                <w10:wrap anchorx="page"/>
              </v:shape>
            </w:pict>
          </mc:Fallback>
        </mc:AlternateContent>
      </w:r>
      <w:r>
        <w:rPr>
          <w:noProof/>
        </w:rPr>
        <mc:AlternateContent>
          <mc:Choice Requires="wps">
            <w:drawing>
              <wp:anchor distT="0" distB="0" distL="114300" distR="114300" simplePos="0" relativeHeight="6016" behindDoc="0" locked="0" layoutInCell="1" allowOverlap="1" wp14:anchorId="1EC57C9A" wp14:editId="1949EC00">
                <wp:simplePos x="0" y="0"/>
                <wp:positionH relativeFrom="page">
                  <wp:posOffset>2212340</wp:posOffset>
                </wp:positionH>
                <wp:positionV relativeFrom="paragraph">
                  <wp:posOffset>-172720</wp:posOffset>
                </wp:positionV>
                <wp:extent cx="53340" cy="136525"/>
                <wp:effectExtent l="0" t="0" r="0" b="0"/>
                <wp:wrapNone/>
                <wp:docPr id="1545" name="WordArt 4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F97687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SPP1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EC57C9A" id="WordArt 4104" o:spid="_x0000_s1566" type="#_x0000_t202" style="position:absolute;left:0;text-align:left;margin-left:174.2pt;margin-top:-13.6pt;width:4.2pt;height:10.75pt;rotation:-60;z-index: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" filled="f" stroked="f">
                <v:stroke joinstyle="round"/>
                <v:path arrowok="t"/>
                <v:textbox>
                  <w:txbxContent>
                    <w:p w14:paraId="0F97687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SPP1</w:t>
                      </w:r>
                    </w:p>
                  </w:txbxContent>
                </v:textbox>
                <w10:wrap anchorx="page"/>
              </v:shape>
            </w:pict>
          </mc:Fallback>
        </mc:AlternateContent>
      </w:r>
      <w:r>
        <w:rPr>
          <w:noProof/>
        </w:rPr>
        <mc:AlternateContent>
          <mc:Choice Requires="wps">
            <w:drawing>
              <wp:anchor distT="0" distB="0" distL="114300" distR="114300" simplePos="0" relativeHeight="6040" behindDoc="0" locked="0" layoutInCell="1" allowOverlap="1" wp14:anchorId="43EF7D7D" wp14:editId="55ADF4CF">
                <wp:simplePos x="0" y="0"/>
                <wp:positionH relativeFrom="page">
                  <wp:posOffset>2270760</wp:posOffset>
                </wp:positionH>
                <wp:positionV relativeFrom="paragraph">
                  <wp:posOffset>-202565</wp:posOffset>
                </wp:positionV>
                <wp:extent cx="53340" cy="168910"/>
                <wp:effectExtent l="0" t="0" r="0" b="0"/>
                <wp:wrapNone/>
                <wp:docPr id="1544" name="WordArt 4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89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8FDAD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CCL18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3EF7D7D" id="WordArt 4103" o:spid="_x0000_s1567" type="#_x0000_t202" style="position:absolute;left:0;text-align:left;margin-left:178.8pt;margin-top:-15.95pt;width:4.2pt;height:13.3pt;rotation:-60;z-index:6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" filled="f" stroked="f">
                <v:stroke joinstyle="round"/>
                <v:path arrowok="t"/>
                <v:textbox>
                  <w:txbxContent>
                    <w:p w14:paraId="428FDAD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CCL18</w:t>
                      </w:r>
                    </w:p>
                  </w:txbxContent>
                </v:textbox>
                <w10:wrap anchorx="page"/>
              </v:shape>
            </w:pict>
          </mc:Fallback>
        </mc:AlternateContent>
      </w:r>
      <w:r>
        <w:rPr>
          <w:noProof/>
        </w:rPr>
        <mc:AlternateContent>
          <mc:Choice Requires="wps">
            <w:drawing>
              <wp:anchor distT="0" distB="0" distL="114300" distR="114300" simplePos="0" relativeHeight="6064" behindDoc="0" locked="0" layoutInCell="1" allowOverlap="1" wp14:anchorId="0D957F38" wp14:editId="3B3E4EE7">
                <wp:simplePos x="0" y="0"/>
                <wp:positionH relativeFrom="page">
                  <wp:posOffset>2315210</wp:posOffset>
                </wp:positionH>
                <wp:positionV relativeFrom="paragraph">
                  <wp:posOffset>-175260</wp:posOffset>
                </wp:positionV>
                <wp:extent cx="53340" cy="139065"/>
                <wp:effectExtent l="0" t="0" r="0" b="0"/>
                <wp:wrapNone/>
                <wp:docPr id="1543" name="WordArt 4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076FD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D957F38" id="WordArt 4102" o:spid="_x0000_s1568" type="#_x0000_t202" style="position:absolute;left:0;text-align:left;margin-left:182.3pt;margin-top:-13.8pt;width:4.2pt;height:10.95pt;rotation:-60;z-index: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" filled="f" stroked="f">
                <v:stroke joinstyle="round"/>
                <v:path arrowok="t"/>
                <v:textbox>
                  <w:txbxContent>
                    <w:p w14:paraId="50076FD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w:t>
                      </w:r>
                    </w:p>
                  </w:txbxContent>
                </v:textbox>
                <w10:wrap anchorx="page"/>
              </v:shape>
            </w:pict>
          </mc:Fallback>
        </mc:AlternateContent>
      </w:r>
      <w:r>
        <w:rPr>
          <w:noProof/>
        </w:rPr>
        <mc:AlternateContent>
          <mc:Choice Requires="wps">
            <w:drawing>
              <wp:anchor distT="0" distB="0" distL="114300" distR="114300" simplePos="0" relativeHeight="6088" behindDoc="0" locked="0" layoutInCell="1" allowOverlap="1" wp14:anchorId="6065B94D" wp14:editId="3982A075">
                <wp:simplePos x="0" y="0"/>
                <wp:positionH relativeFrom="page">
                  <wp:posOffset>2366645</wp:posOffset>
                </wp:positionH>
                <wp:positionV relativeFrom="paragraph">
                  <wp:posOffset>-177800</wp:posOffset>
                </wp:positionV>
                <wp:extent cx="53340" cy="142240"/>
                <wp:effectExtent l="0" t="0" r="0" b="0"/>
                <wp:wrapNone/>
                <wp:docPr id="1542" name="WordArt 4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22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B6D40B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OLR1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065B94D" id="WordArt 4101" o:spid="_x0000_s1569" type="#_x0000_t202" style="position:absolute;left:0;text-align:left;margin-left:186.35pt;margin-top:-14pt;width:4.2pt;height:11.2pt;rotation:-60;z-index:6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" filled="f" stroked="f">
                <v:stroke joinstyle="round"/>
                <v:path arrowok="t"/>
                <v:textbox>
                  <w:txbxContent>
                    <w:p w14:paraId="6B6D40B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OLR1</w:t>
                      </w:r>
                    </w:p>
                  </w:txbxContent>
                </v:textbox>
                <w10:wrap anchorx="page"/>
              </v:shape>
            </w:pict>
          </mc:Fallback>
        </mc:AlternateContent>
      </w:r>
      <w:r>
        <w:rPr>
          <w:noProof/>
        </w:rPr>
        <mc:AlternateContent>
          <mc:Choice Requires="wps">
            <w:drawing>
              <wp:anchor distT="0" distB="0" distL="114300" distR="114300" simplePos="0" relativeHeight="6112" behindDoc="0" locked="0" layoutInCell="1" allowOverlap="1" wp14:anchorId="6352680B" wp14:editId="6B6E4908">
                <wp:simplePos x="0" y="0"/>
                <wp:positionH relativeFrom="page">
                  <wp:posOffset>2426335</wp:posOffset>
                </wp:positionH>
                <wp:positionV relativeFrom="paragraph">
                  <wp:posOffset>-208280</wp:posOffset>
                </wp:positionV>
                <wp:extent cx="53340" cy="174625"/>
                <wp:effectExtent l="0" t="0" r="0" b="0"/>
                <wp:wrapNone/>
                <wp:docPr id="1541" name="WordArt 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54F7F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CXCL9</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352680B" id="WordArt 4100" o:spid="_x0000_s1570" type="#_x0000_t202" style="position:absolute;left:0;text-align:left;margin-left:191.05pt;margin-top:-16.4pt;width:4.2pt;height:13.75pt;rotation:-60;z-index: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" filled="f" stroked="f">
                <v:stroke joinstyle="round"/>
                <v:path arrowok="t"/>
                <v:textbox>
                  <w:txbxContent>
                    <w:p w14:paraId="2D54F7F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CXCL9</w:t>
                      </w:r>
                    </w:p>
                  </w:txbxContent>
                </v:textbox>
                <w10:wrap anchorx="page"/>
              </v:shape>
            </w:pict>
          </mc:Fallback>
        </mc:AlternateContent>
      </w:r>
      <w:r>
        <w:rPr>
          <w:noProof/>
        </w:rPr>
        <mc:AlternateContent>
          <mc:Choice Requires="wps">
            <w:drawing>
              <wp:anchor distT="0" distB="0" distL="114300" distR="114300" simplePos="0" relativeHeight="6136" behindDoc="0" locked="0" layoutInCell="1" allowOverlap="1" wp14:anchorId="00F4AC59" wp14:editId="4584904C">
                <wp:simplePos x="0" y="0"/>
                <wp:positionH relativeFrom="page">
                  <wp:posOffset>2467610</wp:posOffset>
                </wp:positionH>
                <wp:positionV relativeFrom="paragraph">
                  <wp:posOffset>-172720</wp:posOffset>
                </wp:positionV>
                <wp:extent cx="53340" cy="136525"/>
                <wp:effectExtent l="0" t="0" r="0" b="0"/>
                <wp:wrapNone/>
                <wp:docPr id="1540" name="WordArt 4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7BC01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0F4AC59" id="WordArt 4099" o:spid="_x0000_s1571" type="#_x0000_t202" style="position:absolute;left:0;text-align:left;margin-left:194.3pt;margin-top:-13.6pt;width:4.2pt;height:10.75pt;rotation:-60;z-index:6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" filled="f" stroked="f">
                <v:stroke joinstyle="round"/>
                <v:path arrowok="t"/>
                <v:textbox>
                  <w:txbxContent>
                    <w:p w14:paraId="797BC01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CSF1</w:t>
                      </w:r>
                    </w:p>
                  </w:txbxContent>
                </v:textbox>
                <w10:wrap anchorx="page"/>
              </v:shape>
            </w:pict>
          </mc:Fallback>
        </mc:AlternateContent>
      </w:r>
      <w:r>
        <w:rPr>
          <w:noProof/>
        </w:rPr>
        <mc:AlternateContent>
          <mc:Choice Requires="wps">
            <w:drawing>
              <wp:anchor distT="0" distB="0" distL="114300" distR="114300" simplePos="0" relativeHeight="6160" behindDoc="0" locked="0" layoutInCell="1" allowOverlap="1" wp14:anchorId="09A095C5" wp14:editId="709E638E">
                <wp:simplePos x="0" y="0"/>
                <wp:positionH relativeFrom="page">
                  <wp:posOffset>2529840</wp:posOffset>
                </wp:positionH>
                <wp:positionV relativeFrom="paragraph">
                  <wp:posOffset>-215900</wp:posOffset>
                </wp:positionV>
                <wp:extent cx="53340" cy="182245"/>
                <wp:effectExtent l="0" t="0" r="0" b="0"/>
                <wp:wrapNone/>
                <wp:docPr id="1539" name="WordArt 4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22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A37E2B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PDGFA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9A095C5" id="WordArt 4098" o:spid="_x0000_s1572" type="#_x0000_t202" style="position:absolute;left:0;text-align:left;margin-left:199.2pt;margin-top:-17pt;width:4.2pt;height:14.35pt;rotation:-60;z-index: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" filled="f" stroked="f">
                <v:stroke joinstyle="round"/>
                <v:path arrowok="t"/>
                <v:textbox>
                  <w:txbxContent>
                    <w:p w14:paraId="0A37E2B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PDGFA</w:t>
                      </w:r>
                    </w:p>
                  </w:txbxContent>
                </v:textbox>
                <w10:wrap anchorx="page"/>
              </v:shape>
            </w:pict>
          </mc:Fallback>
        </mc:AlternateContent>
      </w:r>
      <w:r>
        <w:rPr>
          <w:noProof/>
        </w:rPr>
        <mc:AlternateContent>
          <mc:Choice Requires="wps">
            <w:drawing>
              <wp:anchor distT="0" distB="0" distL="114300" distR="114300" simplePos="0" relativeHeight="6184" behindDoc="0" locked="0" layoutInCell="1" allowOverlap="1" wp14:anchorId="075E393F" wp14:editId="44C6E6B3">
                <wp:simplePos x="0" y="0"/>
                <wp:positionH relativeFrom="page">
                  <wp:posOffset>2593340</wp:posOffset>
                </wp:positionH>
                <wp:positionV relativeFrom="paragraph">
                  <wp:posOffset>-260985</wp:posOffset>
                </wp:positionV>
                <wp:extent cx="53340" cy="230505"/>
                <wp:effectExtent l="0" t="0" r="0" b="0"/>
                <wp:wrapNone/>
                <wp:docPr id="1538" name="WordArt 4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305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7B7BC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75E393F" id="WordArt 4097" o:spid="_x0000_s1573" type="#_x0000_t202" style="position:absolute;left:0;text-align:left;margin-left:204.2pt;margin-top:-20.55pt;width:4.2pt;height:18.15pt;rotation:-60;z-index:6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" filled="f" stroked="f">
                <v:stroke joinstyle="round"/>
                <v:path arrowok="t"/>
                <v:textbox>
                  <w:txbxContent>
                    <w:p w14:paraId="507B7BC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TNFSF18</w:t>
                      </w:r>
                    </w:p>
                  </w:txbxContent>
                </v:textbox>
                <w10:wrap anchorx="page"/>
              </v:shape>
            </w:pict>
          </mc:Fallback>
        </mc:AlternateContent>
      </w:r>
      <w:r>
        <w:rPr>
          <w:noProof/>
        </w:rPr>
        <mc:AlternateContent>
          <mc:Choice Requires="wps">
            <w:drawing>
              <wp:anchor distT="0" distB="0" distL="114300" distR="114300" simplePos="0" relativeHeight="6208" behindDoc="0" locked="0" layoutInCell="1" allowOverlap="1" wp14:anchorId="1D8D3F70" wp14:editId="4EC7806E">
                <wp:simplePos x="0" y="0"/>
                <wp:positionH relativeFrom="page">
                  <wp:posOffset>2603500</wp:posOffset>
                </wp:positionH>
                <wp:positionV relativeFrom="paragraph">
                  <wp:posOffset>-109220</wp:posOffset>
                </wp:positionV>
                <wp:extent cx="53340" cy="68580"/>
                <wp:effectExtent l="0" t="0" r="0" b="0"/>
                <wp:wrapNone/>
                <wp:docPr id="1537" name="WordArt 4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68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CF4C62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D8D3F70" id="WordArt 4096" o:spid="_x0000_s1574" type="#_x0000_t202" style="position:absolute;left:0;text-align:left;margin-left:205pt;margin-top:-8.6pt;width:4.2pt;height:5.4pt;rotation:-60;z-index: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" filled="f" stroked="f">
                <v:stroke joinstyle="round"/>
                <v:path arrowok="t"/>
                <v:textbox>
                  <w:txbxContent>
                    <w:p w14:paraId="1CF4C62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C3</w:t>
                      </w:r>
                    </w:p>
                  </w:txbxContent>
                </v:textbox>
                <w10:wrap anchorx="page"/>
              </v:shape>
            </w:pict>
          </mc:Fallback>
        </mc:AlternateContent>
      </w:r>
      <w:r>
        <w:rPr>
          <w:noProof/>
        </w:rPr>
        <mc:AlternateContent>
          <mc:Choice Requires="wps">
            <w:drawing>
              <wp:anchor distT="0" distB="0" distL="114300" distR="114300" simplePos="0" relativeHeight="6232" behindDoc="0" locked="0" layoutInCell="1" allowOverlap="1" wp14:anchorId="5696E682" wp14:editId="7615EE4D">
                <wp:simplePos x="0" y="0"/>
                <wp:positionH relativeFrom="page">
                  <wp:posOffset>2688590</wp:posOffset>
                </wp:positionH>
                <wp:positionV relativeFrom="paragraph">
                  <wp:posOffset>-235585</wp:posOffset>
                </wp:positionV>
                <wp:extent cx="53340" cy="204470"/>
                <wp:effectExtent l="0" t="0" r="0" b="0"/>
                <wp:wrapNone/>
                <wp:docPr id="1536" name="WordArt 4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04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281A39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CXCL10</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696E682" id="WordArt 4095" o:spid="_x0000_s1575" type="#_x0000_t202" style="position:absolute;left:0;text-align:left;margin-left:211.7pt;margin-top:-18.55pt;width:4.2pt;height:16.1pt;rotation:-60;z-index:6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" filled="f" stroked="f">
                <v:stroke joinstyle="round"/>
                <v:path arrowok="t"/>
                <v:textbox>
                  <w:txbxContent>
                    <w:p w14:paraId="5281A39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CXCL10</w:t>
                      </w:r>
                    </w:p>
                  </w:txbxContent>
                </v:textbox>
                <w10:wrap anchorx="page"/>
              </v:shape>
            </w:pict>
          </mc:Fallback>
        </mc:AlternateContent>
      </w:r>
      <w:r>
        <w:rPr>
          <w:noProof/>
        </w:rPr>
        <mc:AlternateContent>
          <mc:Choice Requires="wps">
            <w:drawing>
              <wp:anchor distT="0" distB="0" distL="114300" distR="114300" simplePos="0" relativeHeight="6256" behindDoc="0" locked="0" layoutInCell="1" allowOverlap="1" wp14:anchorId="42640173" wp14:editId="11986DD3">
                <wp:simplePos x="0" y="0"/>
                <wp:positionH relativeFrom="page">
                  <wp:posOffset>2730500</wp:posOffset>
                </wp:positionH>
                <wp:positionV relativeFrom="paragraph">
                  <wp:posOffset>-201295</wp:posOffset>
                </wp:positionV>
                <wp:extent cx="53340" cy="167005"/>
                <wp:effectExtent l="0" t="0" r="0" b="0"/>
                <wp:wrapNone/>
                <wp:docPr id="1535" name="WordArt 4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70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22B064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INHBA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2640173" id="WordArt 4094" o:spid="_x0000_s1576" type="#_x0000_t202" style="position:absolute;left:0;text-align:left;margin-left:215pt;margin-top:-15.85pt;width:4.2pt;height:13.15pt;rotation:-60;z-index: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" filled="f" stroked="f">
                <v:stroke joinstyle="round"/>
                <v:path arrowok="t"/>
                <v:textbox>
                  <w:txbxContent>
                    <w:p w14:paraId="022B064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INHBA</w:t>
                      </w:r>
                    </w:p>
                  </w:txbxContent>
                </v:textbox>
                <w10:wrap anchorx="page"/>
              </v:shape>
            </w:pict>
          </mc:Fallback>
        </mc:AlternateContent>
      </w:r>
      <w:r>
        <w:rPr>
          <w:noProof/>
        </w:rPr>
        <mc:AlternateContent>
          <mc:Choice Requires="wps">
            <w:drawing>
              <wp:anchor distT="0" distB="0" distL="114300" distR="114300" simplePos="0" relativeHeight="6280" behindDoc="0" locked="0" layoutInCell="1" allowOverlap="1" wp14:anchorId="1FB9F159" wp14:editId="3B6CB7ED">
                <wp:simplePos x="0" y="0"/>
                <wp:positionH relativeFrom="page">
                  <wp:posOffset>2792730</wp:posOffset>
                </wp:positionH>
                <wp:positionV relativeFrom="paragraph">
                  <wp:posOffset>-243840</wp:posOffset>
                </wp:positionV>
                <wp:extent cx="53340" cy="213360"/>
                <wp:effectExtent l="0" t="0" r="0" b="0"/>
                <wp:wrapNone/>
                <wp:docPr id="1534" name="WordArt 4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33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4A74EB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SPRED1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FB9F159" id="WordArt 4093" o:spid="_x0000_s1577" type="#_x0000_t202" style="position:absolute;left:0;text-align:left;margin-left:219.9pt;margin-top:-19.2pt;width:4.2pt;height:16.8pt;rotation:-60;z-index:6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" filled="f" stroked="f">
                <v:stroke joinstyle="round"/>
                <v:path arrowok="t"/>
                <v:textbox>
                  <w:txbxContent>
                    <w:p w14:paraId="74A74EB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SPRED1</w:t>
                      </w:r>
                    </w:p>
                  </w:txbxContent>
                </v:textbox>
                <w10:wrap anchorx="page"/>
              </v:shape>
            </w:pict>
          </mc:Fallback>
        </mc:AlternateContent>
      </w:r>
      <w:r>
        <w:rPr>
          <w:noProof/>
        </w:rPr>
        <mc:AlternateContent>
          <mc:Choice Requires="wps">
            <w:drawing>
              <wp:anchor distT="0" distB="0" distL="114300" distR="114300" simplePos="0" relativeHeight="6304" behindDoc="0" locked="0" layoutInCell="1" allowOverlap="1" wp14:anchorId="54D8DBB5" wp14:editId="1E719C14">
                <wp:simplePos x="0" y="0"/>
                <wp:positionH relativeFrom="page">
                  <wp:posOffset>2841625</wp:posOffset>
                </wp:positionH>
                <wp:positionV relativeFrom="paragraph">
                  <wp:posOffset>-235585</wp:posOffset>
                </wp:positionV>
                <wp:extent cx="53340" cy="204470"/>
                <wp:effectExtent l="0" t="0" r="0" b="0"/>
                <wp:wrapNone/>
                <wp:docPr id="1533" name="WordArt 4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04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DF8B0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4D8DBB5" id="WordArt 4092" o:spid="_x0000_s1578" type="#_x0000_t202" style="position:absolute;left:0;text-align:left;margin-left:223.75pt;margin-top:-18.55pt;width:4.2pt;height:16.1pt;rotation:-60;z-index: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" filled="f" stroked="f">
                <v:stroke joinstyle="round"/>
                <v:path arrowok="t"/>
                <v:textbox>
                  <w:txbxContent>
                    <w:p w14:paraId="64DF8B0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CXCL12</w:t>
                      </w:r>
                    </w:p>
                  </w:txbxContent>
                </v:textbox>
                <w10:wrap anchorx="page"/>
              </v:shape>
            </w:pict>
          </mc:Fallback>
        </mc:AlternateContent>
      </w:r>
      <w:r>
        <w:rPr>
          <w:noProof/>
        </w:rPr>
        <mc:AlternateContent>
          <mc:Choice Requires="wps">
            <w:drawing>
              <wp:anchor distT="0" distB="0" distL="114300" distR="114300" simplePos="0" relativeHeight="6328" behindDoc="0" locked="0" layoutInCell="1" allowOverlap="1" wp14:anchorId="077D5F45" wp14:editId="6FBC8FCA">
                <wp:simplePos x="0" y="0"/>
                <wp:positionH relativeFrom="page">
                  <wp:posOffset>2887980</wp:posOffset>
                </wp:positionH>
                <wp:positionV relativeFrom="paragraph">
                  <wp:posOffset>-216535</wp:posOffset>
                </wp:positionV>
                <wp:extent cx="53340" cy="183515"/>
                <wp:effectExtent l="0" t="0" r="0" b="0"/>
                <wp:wrapNone/>
                <wp:docPr id="1532" name="WordArt 4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5186FD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VEGFB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77D5F45" id="WordArt 4091" o:spid="_x0000_s1579" type="#_x0000_t202" style="position:absolute;left:0;text-align:left;margin-left:227.4pt;margin-top:-17.05pt;width:4.2pt;height:14.45pt;rotation:-60;z-index:6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" filled="f" stroked="f">
                <v:stroke joinstyle="round"/>
                <v:path arrowok="t"/>
                <v:textbox>
                  <w:txbxContent>
                    <w:p w14:paraId="05186FD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VEGFB</w:t>
                      </w:r>
                    </w:p>
                  </w:txbxContent>
                </v:textbox>
                <w10:wrap anchorx="page"/>
              </v:shape>
            </w:pict>
          </mc:Fallback>
        </mc:AlternateContent>
      </w:r>
      <w:r>
        <w:rPr>
          <w:noProof/>
        </w:rPr>
        <mc:AlternateContent>
          <mc:Choice Requires="wps">
            <w:drawing>
              <wp:anchor distT="0" distB="0" distL="114300" distR="114300" simplePos="0" relativeHeight="6352" behindDoc="0" locked="0" layoutInCell="1" allowOverlap="1" wp14:anchorId="2FE51B4A" wp14:editId="0354B6BC">
                <wp:simplePos x="0" y="0"/>
                <wp:positionH relativeFrom="page">
                  <wp:posOffset>2929255</wp:posOffset>
                </wp:positionH>
                <wp:positionV relativeFrom="paragraph">
                  <wp:posOffset>-180340</wp:posOffset>
                </wp:positionV>
                <wp:extent cx="53340" cy="144780"/>
                <wp:effectExtent l="0" t="0" r="0" b="0"/>
                <wp:wrapNone/>
                <wp:docPr id="1531" name="WordArt 4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E9E396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CCR7</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FE51B4A" id="WordArt 4090" o:spid="_x0000_s1580" type="#_x0000_t202" style="position:absolute;left:0;text-align:left;margin-left:230.65pt;margin-top:-14.2pt;width:4.2pt;height:11.4pt;rotation:-60;z-index: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" filled="f" stroked="f">
                <v:stroke joinstyle="round"/>
                <v:path arrowok="t"/>
                <v:textbox>
                  <w:txbxContent>
                    <w:p w14:paraId="6E9E396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CCR7</w:t>
                      </w:r>
                    </w:p>
                  </w:txbxContent>
                </v:textbox>
                <w10:wrap anchorx="page"/>
              </v:shape>
            </w:pict>
          </mc:Fallback>
        </mc:AlternateContent>
      </w:r>
      <w:r>
        <w:rPr>
          <w:noProof/>
        </w:rPr>
        <mc:AlternateContent>
          <mc:Choice Requires="wps">
            <w:drawing>
              <wp:anchor distT="0" distB="0" distL="114300" distR="114300" simplePos="0" relativeHeight="6376" behindDoc="0" locked="0" layoutInCell="1" allowOverlap="1" wp14:anchorId="63F2FD65" wp14:editId="7BF0073F">
                <wp:simplePos x="0" y="0"/>
                <wp:positionH relativeFrom="page">
                  <wp:posOffset>2982595</wp:posOffset>
                </wp:positionH>
                <wp:positionV relativeFrom="paragraph">
                  <wp:posOffset>-188595</wp:posOffset>
                </wp:positionV>
                <wp:extent cx="53340" cy="153670"/>
                <wp:effectExtent l="0" t="0" r="0" b="0"/>
                <wp:wrapNone/>
                <wp:docPr id="1530" name="WordArt 4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3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8ABA2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3F2FD65" id="WordArt 4089" o:spid="_x0000_s1581" type="#_x0000_t202" style="position:absolute;left:0;text-align:left;margin-left:234.85pt;margin-top:-14.85pt;width:4.2pt;height:12.1pt;rotation:-60;z-index:6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" filled="f" stroked="f">
                <v:stroke joinstyle="round"/>
                <v:path arrowok="t"/>
                <v:textbox>
                  <w:txbxContent>
                    <w:p w14:paraId="7F8ABA2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IL3RA</w:t>
                      </w:r>
                    </w:p>
                  </w:txbxContent>
                </v:textbox>
                <w10:wrap anchorx="page"/>
              </v:shape>
            </w:pict>
          </mc:Fallback>
        </mc:AlternateContent>
      </w:r>
      <w:r>
        <w:rPr>
          <w:noProof/>
        </w:rPr>
        <mc:AlternateContent>
          <mc:Choice Requires="wps">
            <w:drawing>
              <wp:anchor distT="0" distB="0" distL="114300" distR="114300" simplePos="0" relativeHeight="6400" behindDoc="0" locked="0" layoutInCell="1" allowOverlap="1" wp14:anchorId="425300E2" wp14:editId="0555C7D4">
                <wp:simplePos x="0" y="0"/>
                <wp:positionH relativeFrom="page">
                  <wp:posOffset>3042920</wp:posOffset>
                </wp:positionH>
                <wp:positionV relativeFrom="paragraph">
                  <wp:posOffset>-224155</wp:posOffset>
                </wp:positionV>
                <wp:extent cx="53340" cy="191135"/>
                <wp:effectExtent l="0" t="0" r="0" b="0"/>
                <wp:wrapNone/>
                <wp:docPr id="1529" name="WordArt 4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1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EF2DB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PROCR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25300E2" id="WordArt 4088" o:spid="_x0000_s1582" type="#_x0000_t202" style="position:absolute;left:0;text-align:left;margin-left:239.6pt;margin-top:-17.65pt;width:4.2pt;height:15.05pt;rotation:-60;z-index: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" filled="f" stroked="f">
                <v:stroke joinstyle="round"/>
                <v:path arrowok="t"/>
                <v:textbox>
                  <w:txbxContent>
                    <w:p w14:paraId="3EEF2DB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PROCR</w:t>
                      </w:r>
                    </w:p>
                  </w:txbxContent>
                </v:textbox>
                <w10:wrap anchorx="page"/>
              </v:shape>
            </w:pict>
          </mc:Fallback>
        </mc:AlternateContent>
      </w:r>
      <w:r>
        <w:rPr>
          <w:noProof/>
        </w:rPr>
        <mc:AlternateContent>
          <mc:Choice Requires="wps">
            <w:drawing>
              <wp:anchor distT="0" distB="0" distL="114300" distR="114300" simplePos="0" relativeHeight="6424" behindDoc="0" locked="0" layoutInCell="1" allowOverlap="1" wp14:anchorId="46DFCECE" wp14:editId="130D96EC">
                <wp:simplePos x="0" y="0"/>
                <wp:positionH relativeFrom="page">
                  <wp:posOffset>3088005</wp:posOffset>
                </wp:positionH>
                <wp:positionV relativeFrom="paragraph">
                  <wp:posOffset>-202565</wp:posOffset>
                </wp:positionV>
                <wp:extent cx="53340" cy="168910"/>
                <wp:effectExtent l="0" t="0" r="0" b="0"/>
                <wp:wrapNone/>
                <wp:docPr id="1528" name="WordArt 4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89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A9F20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6DFCECE" id="WordArt 4087" o:spid="_x0000_s1583" type="#_x0000_t202" style="position:absolute;left:0;text-align:left;margin-left:243.15pt;margin-top:-15.95pt;width:4.2pt;height:13.3pt;rotation:-60;z-index:6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" filled="f" stroked="f">
                <v:stroke joinstyle="round"/>
                <v:path arrowok="t"/>
                <v:textbox>
                  <w:txbxContent>
                    <w:p w14:paraId="31A9F20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CCL28</w:t>
                      </w:r>
                    </w:p>
                  </w:txbxContent>
                </v:textbox>
                <w10:wrap anchorx="page"/>
              </v:shape>
            </w:pict>
          </mc:Fallback>
        </mc:AlternateContent>
      </w:r>
      <w:r>
        <w:rPr>
          <w:noProof/>
        </w:rPr>
        <mc:AlternateContent>
          <mc:Choice Requires="wps">
            <w:drawing>
              <wp:anchor distT="0" distB="0" distL="114300" distR="114300" simplePos="0" relativeHeight="6448" behindDoc="0" locked="0" layoutInCell="1" allowOverlap="1" wp14:anchorId="0B63864C" wp14:editId="0423CBAF">
                <wp:simplePos x="0" y="0"/>
                <wp:positionH relativeFrom="page">
                  <wp:posOffset>3120390</wp:posOffset>
                </wp:positionH>
                <wp:positionV relativeFrom="paragraph">
                  <wp:posOffset>-131445</wp:posOffset>
                </wp:positionV>
                <wp:extent cx="53340" cy="92075"/>
                <wp:effectExtent l="0" t="0" r="0" b="0"/>
                <wp:wrapNone/>
                <wp:docPr id="1527" name="WordArt 4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920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CA8AE4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GPI</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B63864C" id="WordArt 4086" o:spid="_x0000_s1584" type="#_x0000_t202" style="position:absolute;left:0;text-align:left;margin-left:245.7pt;margin-top:-10.35pt;width:4.2pt;height:7.25pt;rotation:-60;z-index: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" filled="f" stroked="f">
                <v:stroke joinstyle="round"/>
                <v:path arrowok="t"/>
                <v:textbox>
                  <w:txbxContent>
                    <w:p w14:paraId="1CA8AE4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GPI</w:t>
                      </w:r>
                    </w:p>
                  </w:txbxContent>
                </v:textbox>
                <w10:wrap anchorx="page"/>
              </v:shape>
            </w:pict>
          </mc:Fallback>
        </mc:AlternateContent>
      </w:r>
      <w:r>
        <w:rPr>
          <w:noProof/>
        </w:rPr>
        <mc:AlternateContent>
          <mc:Choice Requires="wps">
            <w:drawing>
              <wp:anchor distT="0" distB="0" distL="114300" distR="114300" simplePos="0" relativeHeight="6472" behindDoc="0" locked="0" layoutInCell="1" allowOverlap="1" wp14:anchorId="6C49A348" wp14:editId="6009EF86">
                <wp:simplePos x="0" y="0"/>
                <wp:positionH relativeFrom="page">
                  <wp:posOffset>3199130</wp:posOffset>
                </wp:positionH>
                <wp:positionV relativeFrom="paragraph">
                  <wp:posOffset>-235585</wp:posOffset>
                </wp:positionV>
                <wp:extent cx="53340" cy="204470"/>
                <wp:effectExtent l="0" t="0" r="0" b="0"/>
                <wp:wrapNone/>
                <wp:docPr id="1526" name="WordArt 4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04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0AC5B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C49A348" id="WordArt 4085" o:spid="_x0000_s1585" type="#_x0000_t202" style="position:absolute;left:0;text-align:left;margin-left:251.9pt;margin-top:-18.55pt;width:4.2pt;height:16.1pt;rotation:-60;z-index:6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" filled="f" stroked="f">
                <v:stroke joinstyle="round"/>
                <v:path arrowok="t"/>
                <v:textbox>
                  <w:txbxContent>
                    <w:p w14:paraId="5D0AC5B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CXCL16</w:t>
                      </w:r>
                    </w:p>
                  </w:txbxContent>
                </v:textbox>
                <w10:wrap anchorx="page"/>
              </v:shape>
            </w:pict>
          </mc:Fallback>
        </mc:AlternateContent>
      </w:r>
      <w:r>
        <w:rPr>
          <w:noProof/>
        </w:rPr>
        <mc:AlternateContent>
          <mc:Choice Requires="wps">
            <w:drawing>
              <wp:anchor distT="0" distB="0" distL="114300" distR="114300" simplePos="0" relativeHeight="6496" behindDoc="0" locked="0" layoutInCell="1" allowOverlap="1" wp14:anchorId="7836D6F2" wp14:editId="6AE0F800">
                <wp:simplePos x="0" y="0"/>
                <wp:positionH relativeFrom="page">
                  <wp:posOffset>3239135</wp:posOffset>
                </wp:positionH>
                <wp:positionV relativeFrom="paragraph">
                  <wp:posOffset>-191770</wp:posOffset>
                </wp:positionV>
                <wp:extent cx="53340" cy="156845"/>
                <wp:effectExtent l="0" t="0" r="0" b="0"/>
                <wp:wrapNone/>
                <wp:docPr id="1525" name="WordArt 4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68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06E33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IL2RG</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836D6F2" id="WordArt 4084" o:spid="_x0000_s1586" type="#_x0000_t202" style="position:absolute;left:0;text-align:left;margin-left:255.05pt;margin-top:-15.1pt;width:4.2pt;height:12.35pt;rotation:-60;z-index: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" filled="f" stroked="f">
                <v:stroke joinstyle="round"/>
                <v:path arrowok="t"/>
                <v:textbox>
                  <w:txbxContent>
                    <w:p w14:paraId="1206E33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IL2RG</w:t>
                      </w:r>
                    </w:p>
                  </w:txbxContent>
                </v:textbox>
                <w10:wrap anchorx="page"/>
              </v:shape>
            </w:pict>
          </mc:Fallback>
        </mc:AlternateContent>
      </w:r>
      <w:r>
        <w:rPr>
          <w:noProof/>
        </w:rPr>
        <mc:AlternateContent>
          <mc:Choice Requires="wps">
            <w:drawing>
              <wp:anchor distT="0" distB="0" distL="114300" distR="114300" simplePos="0" relativeHeight="6520" behindDoc="0" locked="0" layoutInCell="1" allowOverlap="1" wp14:anchorId="5396FC07" wp14:editId="624F8543">
                <wp:simplePos x="0" y="0"/>
                <wp:positionH relativeFrom="page">
                  <wp:posOffset>3300095</wp:posOffset>
                </wp:positionH>
                <wp:positionV relativeFrom="paragraph">
                  <wp:posOffset>-230505</wp:posOffset>
                </wp:positionV>
                <wp:extent cx="53340" cy="198120"/>
                <wp:effectExtent l="0" t="0" r="0" b="0"/>
                <wp:wrapNone/>
                <wp:docPr id="1524" name="WordArt 4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81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0363E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NFE2L1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396FC07" id="WordArt 4083" o:spid="_x0000_s1587" type="#_x0000_t202" style="position:absolute;left:0;text-align:left;margin-left:259.85pt;margin-top:-18.15pt;width:4.2pt;height:15.6pt;rotation:-60;z-index:6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" filled="f" stroked="f">
                <v:stroke joinstyle="round"/>
                <v:path arrowok="t"/>
                <v:textbox>
                  <w:txbxContent>
                    <w:p w14:paraId="390363E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NFE2L1</w:t>
                      </w:r>
                    </w:p>
                  </w:txbxContent>
                </v:textbox>
                <w10:wrap anchorx="page"/>
              </v:shape>
            </w:pict>
          </mc:Fallback>
        </mc:AlternateContent>
      </w:r>
      <w:r>
        <w:rPr>
          <w:noProof/>
        </w:rPr>
        <mc:AlternateContent>
          <mc:Choice Requires="wps">
            <w:drawing>
              <wp:anchor distT="0" distB="0" distL="114300" distR="114300" simplePos="0" relativeHeight="6544" behindDoc="0" locked="0" layoutInCell="1" allowOverlap="1" wp14:anchorId="1FB84AB0" wp14:editId="7C15F243">
                <wp:simplePos x="0" y="0"/>
                <wp:positionH relativeFrom="page">
                  <wp:posOffset>3345815</wp:posOffset>
                </wp:positionH>
                <wp:positionV relativeFrom="paragraph">
                  <wp:posOffset>-210820</wp:posOffset>
                </wp:positionV>
                <wp:extent cx="53340" cy="177800"/>
                <wp:effectExtent l="0" t="0" r="0" b="0"/>
                <wp:wrapNone/>
                <wp:docPr id="1523" name="WordArt 4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DDE87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APOL2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FB84AB0" id="WordArt 4082" o:spid="_x0000_s1588" type="#_x0000_t202" style="position:absolute;left:0;text-align:left;margin-left:263.45pt;margin-top:-16.6pt;width:4.2pt;height:14pt;rotation:-60;z-index: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" filled="f" stroked="f">
                <v:stroke joinstyle="round"/>
                <v:path arrowok="t"/>
                <v:textbox>
                  <w:txbxContent>
                    <w:p w14:paraId="4EDDE87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APOL2</w:t>
                      </w:r>
                    </w:p>
                  </w:txbxContent>
                </v:textbox>
                <w10:wrap anchorx="page"/>
              </v:shape>
            </w:pict>
          </mc:Fallback>
        </mc:AlternateContent>
      </w:r>
      <w:r>
        <w:rPr>
          <w:noProof/>
        </w:rPr>
        <mc:AlternateContent>
          <mc:Choice Requires="wps">
            <w:drawing>
              <wp:anchor distT="0" distB="0" distL="114300" distR="114300" simplePos="0" relativeHeight="6568" behindDoc="0" locked="0" layoutInCell="1" allowOverlap="1" wp14:anchorId="70FBFA9C" wp14:editId="0DCA1FB2">
                <wp:simplePos x="0" y="0"/>
                <wp:positionH relativeFrom="page">
                  <wp:posOffset>3396615</wp:posOffset>
                </wp:positionH>
                <wp:positionV relativeFrom="paragraph">
                  <wp:posOffset>-210820</wp:posOffset>
                </wp:positionV>
                <wp:extent cx="53340" cy="177800"/>
                <wp:effectExtent l="0" t="0" r="0" b="0"/>
                <wp:wrapNone/>
                <wp:docPr id="1522" name="WordArt 4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D6FA37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MYD88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0FBFA9C" id="WordArt 4081" o:spid="_x0000_s1589" type="#_x0000_t202" style="position:absolute;left:0;text-align:left;margin-left:267.45pt;margin-top:-16.6pt;width:4.2pt;height:14pt;rotation:-60;z-index:6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" filled="f" stroked="f">
                <v:stroke joinstyle="round"/>
                <v:path arrowok="t"/>
                <v:textbox>
                  <w:txbxContent>
                    <w:p w14:paraId="4D6FA37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MYD88</w:t>
                      </w:r>
                    </w:p>
                  </w:txbxContent>
                </v:textbox>
                <w10:wrap anchorx="page"/>
              </v:shape>
            </w:pict>
          </mc:Fallback>
        </mc:AlternateContent>
      </w:r>
      <w:r>
        <w:rPr>
          <w:noProof/>
        </w:rPr>
        <mc:AlternateContent>
          <mc:Choice Requires="wps">
            <w:drawing>
              <wp:anchor distT="0" distB="0" distL="114300" distR="114300" simplePos="0" relativeHeight="6592" behindDoc="0" locked="0" layoutInCell="1" allowOverlap="1" wp14:anchorId="1E2EAE3B" wp14:editId="7FDEDA9B">
                <wp:simplePos x="0" y="0"/>
                <wp:positionH relativeFrom="page">
                  <wp:posOffset>3459480</wp:posOffset>
                </wp:positionH>
                <wp:positionV relativeFrom="paragraph">
                  <wp:posOffset>-252730</wp:posOffset>
                </wp:positionV>
                <wp:extent cx="53340" cy="221615"/>
                <wp:effectExtent l="0" t="0" r="0" b="0"/>
                <wp:wrapNone/>
                <wp:docPr id="1521" name="WordArt 4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216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4F3D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ADGRE5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E2EAE3B" id="WordArt 4080" o:spid="_x0000_s1590" type="#_x0000_t202" style="position:absolute;left:0;text-align:left;margin-left:272.4pt;margin-top:-19.9pt;width:4.2pt;height:17.45pt;rotation:-60;z-index: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" filled="f" stroked="f">
                <v:stroke joinstyle="round"/>
                <v:path arrowok="t"/>
                <v:textbox>
                  <w:txbxContent>
                    <w:p w14:paraId="494F3D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ADGRE5</w:t>
                      </w:r>
                    </w:p>
                  </w:txbxContent>
                </v:textbox>
                <w10:wrap anchorx="page"/>
              </v:shape>
            </w:pict>
          </mc:Fallback>
        </mc:AlternateContent>
      </w:r>
      <w:r>
        <w:rPr>
          <w:noProof/>
        </w:rPr>
        <mc:AlternateContent>
          <mc:Choice Requires="wps">
            <w:drawing>
              <wp:anchor distT="0" distB="0" distL="114300" distR="114300" simplePos="0" relativeHeight="6616" behindDoc="0" locked="0" layoutInCell="1" allowOverlap="1" wp14:anchorId="23756FF6" wp14:editId="6B54E963">
                <wp:simplePos x="0" y="0"/>
                <wp:positionH relativeFrom="page">
                  <wp:posOffset>3483610</wp:posOffset>
                </wp:positionH>
                <wp:positionV relativeFrom="paragraph">
                  <wp:posOffset>-153035</wp:posOffset>
                </wp:positionV>
                <wp:extent cx="53340" cy="115570"/>
                <wp:effectExtent l="0" t="0" r="0" b="0"/>
                <wp:wrapNone/>
                <wp:docPr id="1520" name="WordArt 4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E6CFD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IRF7</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3756FF6" id="WordArt 4079" o:spid="_x0000_s1591" type="#_x0000_t202" style="position:absolute;left:0;text-align:left;margin-left:274.3pt;margin-top:-12.05pt;width:4.2pt;height:9.1pt;rotation:-60;z-index:6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" filled="f" stroked="f">
                <v:stroke joinstyle="round"/>
                <v:path arrowok="t"/>
                <v:textbox>
                  <w:txbxContent>
                    <w:p w14:paraId="6E6CFD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IRF7</w:t>
                      </w:r>
                    </w:p>
                  </w:txbxContent>
                </v:textbox>
                <w10:wrap anchorx="page"/>
              </v:shape>
            </w:pict>
          </mc:Fallback>
        </mc:AlternateContent>
      </w:r>
      <w:r>
        <w:rPr>
          <w:noProof/>
        </w:rPr>
        <mc:AlternateContent>
          <mc:Choice Requires="wps">
            <w:drawing>
              <wp:anchor distT="0" distB="0" distL="114300" distR="114300" simplePos="0" relativeHeight="6640" behindDoc="0" locked="0" layoutInCell="1" allowOverlap="1" wp14:anchorId="338A5D92" wp14:editId="5E348560">
                <wp:simplePos x="0" y="0"/>
                <wp:positionH relativeFrom="page">
                  <wp:posOffset>3542030</wp:posOffset>
                </wp:positionH>
                <wp:positionV relativeFrom="paragraph">
                  <wp:posOffset>-180340</wp:posOffset>
                </wp:positionV>
                <wp:extent cx="53340" cy="144780"/>
                <wp:effectExtent l="0" t="0" r="0" b="0"/>
                <wp:wrapNone/>
                <wp:docPr id="1519" name="WordArt 4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06239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38A5D92" id="WordArt 4078" o:spid="_x0000_s1592" type="#_x0000_t202" style="position:absolute;left:0;text-align:left;margin-left:278.9pt;margin-top:-14.2pt;width:4.2pt;height:11.4pt;rotation:-60;z-index: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" filled="f" stroked="f">
                <v:stroke joinstyle="round"/>
                <v:path arrowok="t"/>
                <v:textbox>
                  <w:txbxContent>
                    <w:p w14:paraId="1406239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CCR2</w:t>
                      </w:r>
                    </w:p>
                  </w:txbxContent>
                </v:textbox>
                <w10:wrap anchorx="page"/>
              </v:shape>
            </w:pict>
          </mc:Fallback>
        </mc:AlternateContent>
      </w:r>
      <w:r>
        <w:rPr>
          <w:noProof/>
        </w:rPr>
        <mc:AlternateContent>
          <mc:Choice Requires="wps">
            <w:drawing>
              <wp:anchor distT="0" distB="0" distL="114300" distR="114300" simplePos="0" relativeHeight="6664" behindDoc="0" locked="0" layoutInCell="1" allowOverlap="1" wp14:anchorId="1FED9DD3" wp14:editId="79CC7B58">
                <wp:simplePos x="0" y="0"/>
                <wp:positionH relativeFrom="page">
                  <wp:posOffset>3610610</wp:posOffset>
                </wp:positionH>
                <wp:positionV relativeFrom="paragraph">
                  <wp:posOffset>-247015</wp:posOffset>
                </wp:positionV>
                <wp:extent cx="53340" cy="215900"/>
                <wp:effectExtent l="0" t="0" r="0" b="0"/>
                <wp:wrapNone/>
                <wp:docPr id="1518" name="WordArt 4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59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F6CAE9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SCUBE1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FED9DD3" id="WordArt 4077" o:spid="_x0000_s1593" type="#_x0000_t202" style="position:absolute;left:0;text-align:left;margin-left:284.3pt;margin-top:-19.45pt;width:4.2pt;height:17pt;rotation:-60;z-index:6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" filled="f" stroked="f">
                <v:stroke joinstyle="round"/>
                <v:path arrowok="t"/>
                <v:textbox>
                  <w:txbxContent>
                    <w:p w14:paraId="3F6CAE9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SCUBE1</w:t>
                      </w:r>
                    </w:p>
                  </w:txbxContent>
                </v:textbox>
                <w10:wrap anchorx="page"/>
              </v:shape>
            </w:pict>
          </mc:Fallback>
        </mc:AlternateContent>
      </w:r>
      <w:r>
        <w:rPr>
          <w:noProof/>
        </w:rPr>
        <mc:AlternateContent>
          <mc:Choice Requires="wps">
            <w:drawing>
              <wp:anchor distT="0" distB="0" distL="114300" distR="114300" simplePos="0" relativeHeight="6688" behindDoc="0" locked="0" layoutInCell="1" allowOverlap="1" wp14:anchorId="34A4DB0D" wp14:editId="337453C5">
                <wp:simplePos x="0" y="0"/>
                <wp:positionH relativeFrom="page">
                  <wp:posOffset>3651885</wp:posOffset>
                </wp:positionH>
                <wp:positionV relativeFrom="paragraph">
                  <wp:posOffset>-209550</wp:posOffset>
                </wp:positionV>
                <wp:extent cx="53340" cy="176530"/>
                <wp:effectExtent l="0" t="0" r="0" b="0"/>
                <wp:wrapNone/>
                <wp:docPr id="1517" name="WordArt 4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65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DB0AD6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FASLG</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4A4DB0D" id="WordArt 4076" o:spid="_x0000_s1594" type="#_x0000_t202" style="position:absolute;left:0;text-align:left;margin-left:287.55pt;margin-top:-16.5pt;width:4.2pt;height:13.9pt;rotation:-60;z-index: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" filled="f" stroked="f">
                <v:stroke joinstyle="round"/>
                <v:path arrowok="t"/>
                <v:textbox>
                  <w:txbxContent>
                    <w:p w14:paraId="0DB0AD6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FASLG</w:t>
                      </w:r>
                    </w:p>
                  </w:txbxContent>
                </v:textbox>
                <w10:wrap anchorx="page"/>
              </v:shape>
            </w:pict>
          </mc:Fallback>
        </mc:AlternateContent>
      </w:r>
      <w:r>
        <w:rPr>
          <w:noProof/>
        </w:rPr>
        <mc:AlternateContent>
          <mc:Choice Requires="wps">
            <w:drawing>
              <wp:anchor distT="0" distB="0" distL="114300" distR="114300" simplePos="0" relativeHeight="6712" behindDoc="0" locked="0" layoutInCell="1" allowOverlap="1" wp14:anchorId="10BE8270" wp14:editId="779EBC4E">
                <wp:simplePos x="0" y="0"/>
                <wp:positionH relativeFrom="page">
                  <wp:posOffset>3697605</wp:posOffset>
                </wp:positionH>
                <wp:positionV relativeFrom="paragraph">
                  <wp:posOffset>-188595</wp:posOffset>
                </wp:positionV>
                <wp:extent cx="53340" cy="153670"/>
                <wp:effectExtent l="0" t="0" r="0" b="0"/>
                <wp:wrapNone/>
                <wp:docPr id="1516" name="WordArt 4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3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117A0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0BE8270" id="WordArt 4075" o:spid="_x0000_s1595" type="#_x0000_t202" style="position:absolute;left:0;text-align:left;margin-left:291.15pt;margin-top:-14.85pt;width:4.2pt;height:12.1pt;rotation:-60;z-index:6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" filled="f" stroked="f">
                <v:stroke joinstyle="round"/>
                <v:path arrowok="t"/>
                <v:textbox>
                  <w:txbxContent>
                    <w:p w14:paraId="58117A0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IL2RB</w:t>
                      </w:r>
                    </w:p>
                  </w:txbxContent>
                </v:textbox>
                <w10:wrap anchorx="page"/>
              </v:shape>
            </w:pict>
          </mc:Fallback>
        </mc:AlternateContent>
      </w:r>
      <w:r>
        <w:rPr>
          <w:noProof/>
        </w:rPr>
        <mc:AlternateContent>
          <mc:Choice Requires="wps">
            <w:drawing>
              <wp:anchor distT="0" distB="0" distL="114300" distR="114300" simplePos="0" relativeHeight="6736" behindDoc="0" locked="0" layoutInCell="1" allowOverlap="1" wp14:anchorId="1FAAF054" wp14:editId="7BD280E2">
                <wp:simplePos x="0" y="0"/>
                <wp:positionH relativeFrom="page">
                  <wp:posOffset>3745230</wp:posOffset>
                </wp:positionH>
                <wp:positionV relativeFrom="paragraph">
                  <wp:posOffset>-175260</wp:posOffset>
                </wp:positionV>
                <wp:extent cx="53340" cy="139065"/>
                <wp:effectExtent l="0" t="0" r="0" b="0"/>
                <wp:wrapNone/>
                <wp:docPr id="1515" name="WordArt 4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9AE299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FAAF054" id="WordArt 4074" o:spid="_x0000_s1596" type="#_x0000_t202" style="position:absolute;left:0;text-align:left;margin-left:294.9pt;margin-top:-13.8pt;width:4.2pt;height:10.95pt;rotation:-60;z-index: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" filled="f" stroked="f">
                <v:stroke joinstyle="round"/>
                <v:path arrowok="t"/>
                <v:textbox>
                  <w:txbxContent>
                    <w:p w14:paraId="29AE299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CCL5</w:t>
                      </w:r>
                    </w:p>
                  </w:txbxContent>
                </v:textbox>
                <w10:wrap anchorx="page"/>
              </v:shape>
            </w:pict>
          </mc:Fallback>
        </mc:AlternateContent>
      </w:r>
      <w:r>
        <w:rPr>
          <w:noProof/>
        </w:rPr>
        <mc:AlternateContent>
          <mc:Choice Requires="wps">
            <w:drawing>
              <wp:anchor distT="0" distB="0" distL="114300" distR="114300" simplePos="0" relativeHeight="6760" behindDoc="0" locked="0" layoutInCell="1" allowOverlap="1" wp14:anchorId="55A74B0C" wp14:editId="0DF6E966">
                <wp:simplePos x="0" y="0"/>
                <wp:positionH relativeFrom="page">
                  <wp:posOffset>3798570</wp:posOffset>
                </wp:positionH>
                <wp:positionV relativeFrom="paragraph">
                  <wp:posOffset>-183515</wp:posOffset>
                </wp:positionV>
                <wp:extent cx="53340" cy="147955"/>
                <wp:effectExtent l="0" t="0" r="0" b="0"/>
                <wp:wrapNone/>
                <wp:docPr id="1514" name="WordArt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79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DE1F8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TYMP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5A74B0C" id="WordArt 4073" o:spid="_x0000_s1597" type="#_x0000_t202" style="position:absolute;left:0;text-align:left;margin-left:299.1pt;margin-top:-14.45pt;width:4.2pt;height:11.65pt;rotation:-60;z-index:6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" filled="f" stroked="f">
                <v:stroke joinstyle="round"/>
                <v:path arrowok="t"/>
                <v:textbox>
                  <w:txbxContent>
                    <w:p w14:paraId="73DE1F8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TYMP</w:t>
                      </w:r>
                    </w:p>
                  </w:txbxContent>
                </v:textbox>
                <w10:wrap anchorx="page"/>
              </v:shape>
            </w:pict>
          </mc:Fallback>
        </mc:AlternateContent>
      </w:r>
      <w:r>
        <w:rPr>
          <w:noProof/>
        </w:rPr>
        <mc:AlternateContent>
          <mc:Choice Requires="wps">
            <w:drawing>
              <wp:anchor distT="0" distB="0" distL="114300" distR="114300" simplePos="0" relativeHeight="6784" behindDoc="0" locked="0" layoutInCell="1" allowOverlap="1" wp14:anchorId="54649FF5" wp14:editId="335952CC">
                <wp:simplePos x="0" y="0"/>
                <wp:positionH relativeFrom="page">
                  <wp:posOffset>3856990</wp:posOffset>
                </wp:positionH>
                <wp:positionV relativeFrom="paragraph">
                  <wp:posOffset>-210820</wp:posOffset>
                </wp:positionV>
                <wp:extent cx="53340" cy="177800"/>
                <wp:effectExtent l="0" t="0" r="0" b="0"/>
                <wp:wrapNone/>
                <wp:docPr id="1513" name="WordArt 4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1E3A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CCRL2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4649FF5" id="WordArt 4072" o:spid="_x0000_s1598" type="#_x0000_t202" style="position:absolute;left:0;text-align:left;margin-left:303.7pt;margin-top:-16.6pt;width:4.2pt;height:14pt;rotation:-60;z-index: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" filled="f" stroked="f">
                <v:stroke joinstyle="round"/>
                <v:path arrowok="t"/>
                <v:textbox>
                  <w:txbxContent>
                    <w:p w14:paraId="751E3A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CCRL2</w:t>
                      </w:r>
                    </w:p>
                  </w:txbxContent>
                </v:textbox>
                <w10:wrap anchorx="page"/>
              </v:shape>
            </w:pict>
          </mc:Fallback>
        </mc:AlternateContent>
      </w:r>
      <w:r>
        <w:rPr>
          <w:noProof/>
        </w:rPr>
        <mc:AlternateContent>
          <mc:Choice Requires="wps">
            <w:drawing>
              <wp:anchor distT="0" distB="0" distL="114300" distR="114300" simplePos="0" relativeHeight="6808" behindDoc="0" locked="0" layoutInCell="1" allowOverlap="1" wp14:anchorId="04CA18F5" wp14:editId="582C0EFF">
                <wp:simplePos x="0" y="0"/>
                <wp:positionH relativeFrom="page">
                  <wp:posOffset>3899535</wp:posOffset>
                </wp:positionH>
                <wp:positionV relativeFrom="paragraph">
                  <wp:posOffset>-180340</wp:posOffset>
                </wp:positionV>
                <wp:extent cx="53340" cy="144780"/>
                <wp:effectExtent l="0" t="0" r="0" b="0"/>
                <wp:wrapNone/>
                <wp:docPr id="1512" name="WordArt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2C03B0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4CA18F5" id="WordArt 4071" o:spid="_x0000_s1599" type="#_x0000_t202" style="position:absolute;left:0;text-align:left;margin-left:307.05pt;margin-top:-14.2pt;width:4.2pt;height:11.4pt;rotation:-60;z-index:6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" filled="f" stroked="f">
                <v:stroke joinstyle="round"/>
                <v:path arrowok="t"/>
                <v:textbox>
                  <w:txbxContent>
                    <w:p w14:paraId="52C03B0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CCR1</w:t>
                      </w:r>
                    </w:p>
                  </w:txbxContent>
                </v:textbox>
                <w10:wrap anchorx="page"/>
              </v:shape>
            </w:pict>
          </mc:Fallback>
        </mc:AlternateContent>
      </w:r>
      <w:r>
        <w:rPr>
          <w:noProof/>
        </w:rPr>
        <mc:AlternateContent>
          <mc:Choice Requires="wps">
            <w:drawing>
              <wp:anchor distT="0" distB="0" distL="114300" distR="114300" simplePos="0" relativeHeight="6832" behindDoc="0" locked="0" layoutInCell="1" allowOverlap="1" wp14:anchorId="2D483BFB" wp14:editId="4731E2E0">
                <wp:simplePos x="0" y="0"/>
                <wp:positionH relativeFrom="page">
                  <wp:posOffset>3949065</wp:posOffset>
                </wp:positionH>
                <wp:positionV relativeFrom="paragraph">
                  <wp:posOffset>-172720</wp:posOffset>
                </wp:positionV>
                <wp:extent cx="53340" cy="136525"/>
                <wp:effectExtent l="0" t="0" r="0" b="0"/>
                <wp:wrapNone/>
                <wp:docPr id="1511" name="WordArt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D3032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CD70</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D483BFB" id="WordArt 4070" o:spid="_x0000_s1600" type="#_x0000_t202" style="position:absolute;left:0;text-align:left;margin-left:310.95pt;margin-top:-13.6pt;width:4.2pt;height:10.75pt;rotation:-60;z-index: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" filled="f" stroked="f">
                <v:stroke joinstyle="round"/>
                <v:path arrowok="t"/>
                <v:textbox>
                  <w:txbxContent>
                    <w:p w14:paraId="73D3032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CD70</w:t>
                      </w:r>
                    </w:p>
                  </w:txbxContent>
                </v:textbox>
                <w10:wrap anchorx="page"/>
              </v:shape>
            </w:pict>
          </mc:Fallback>
        </mc:AlternateContent>
      </w:r>
      <w:r>
        <w:rPr>
          <w:noProof/>
        </w:rPr>
        <mc:AlternateContent>
          <mc:Choice Requires="wps">
            <w:drawing>
              <wp:anchor distT="0" distB="0" distL="114300" distR="114300" simplePos="0" relativeHeight="6856" behindDoc="0" locked="0" layoutInCell="1" allowOverlap="1" wp14:anchorId="5FD98B48" wp14:editId="37C1362E">
                <wp:simplePos x="0" y="0"/>
                <wp:positionH relativeFrom="page">
                  <wp:posOffset>3999865</wp:posOffset>
                </wp:positionH>
                <wp:positionV relativeFrom="paragraph">
                  <wp:posOffset>-172720</wp:posOffset>
                </wp:positionV>
                <wp:extent cx="53340" cy="136525"/>
                <wp:effectExtent l="0" t="0" r="0" b="0"/>
                <wp:wrapNone/>
                <wp:docPr id="1510" name="WordArt 4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4EA6DD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FPR1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FD98B48" id="WordArt 4069" o:spid="_x0000_s1601" type="#_x0000_t202" style="position:absolute;left:0;text-align:left;margin-left:314.95pt;margin-top:-13.6pt;width:4.2pt;height:10.75pt;rotation:-60;z-index:6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" filled="f" stroked="f">
                <v:stroke joinstyle="round"/>
                <v:path arrowok="t"/>
                <v:textbox>
                  <w:txbxContent>
                    <w:p w14:paraId="24EA6DD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FPR1</w:t>
                      </w:r>
                    </w:p>
                  </w:txbxContent>
                </v:textbox>
                <w10:wrap anchorx="page"/>
              </v:shape>
            </w:pict>
          </mc:Fallback>
        </mc:AlternateContent>
      </w:r>
      <w:r>
        <w:rPr>
          <w:noProof/>
        </w:rPr>
        <mc:AlternateContent>
          <mc:Choice Requires="wps">
            <w:drawing>
              <wp:anchor distT="0" distB="0" distL="114300" distR="114300" simplePos="0" relativeHeight="6880" behindDoc="0" locked="0" layoutInCell="1" allowOverlap="1" wp14:anchorId="0A484134" wp14:editId="10FA2E1A">
                <wp:simplePos x="0" y="0"/>
                <wp:positionH relativeFrom="page">
                  <wp:posOffset>4071620</wp:posOffset>
                </wp:positionH>
                <wp:positionV relativeFrom="paragraph">
                  <wp:posOffset>-249555</wp:posOffset>
                </wp:positionV>
                <wp:extent cx="53340" cy="219075"/>
                <wp:effectExtent l="0" t="0" r="0" b="0"/>
                <wp:wrapNone/>
                <wp:docPr id="1509" name="WordArt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90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66ED4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SRGAP1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A484134" id="WordArt 4068" o:spid="_x0000_s1602" type="#_x0000_t202" style="position:absolute;left:0;text-align:left;margin-left:320.6pt;margin-top:-19.65pt;width:4.2pt;height:17.25pt;rotation:-60;z-index: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" filled="f" stroked="f">
                <v:stroke joinstyle="round"/>
                <v:path arrowok="t"/>
                <v:textbox>
                  <w:txbxContent>
                    <w:p w14:paraId="0366ED4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SRGAP1</w:t>
                      </w:r>
                    </w:p>
                  </w:txbxContent>
                </v:textbox>
                <w10:wrap anchorx="page"/>
              </v:shape>
            </w:pict>
          </mc:Fallback>
        </mc:AlternateContent>
      </w:r>
      <w:r>
        <w:rPr>
          <w:noProof/>
        </w:rPr>
        <mc:AlternateContent>
          <mc:Choice Requires="wps">
            <w:drawing>
              <wp:anchor distT="0" distB="0" distL="114300" distR="114300" simplePos="0" relativeHeight="6904" behindDoc="0" locked="0" layoutInCell="1" allowOverlap="1" wp14:anchorId="68C7567D" wp14:editId="424DD858">
                <wp:simplePos x="0" y="0"/>
                <wp:positionH relativeFrom="page">
                  <wp:posOffset>4112895</wp:posOffset>
                </wp:positionH>
                <wp:positionV relativeFrom="paragraph">
                  <wp:posOffset>-213360</wp:posOffset>
                </wp:positionV>
                <wp:extent cx="53340" cy="180340"/>
                <wp:effectExtent l="0" t="0" r="0" b="0"/>
                <wp:wrapNone/>
                <wp:docPr id="1508" name="WordArt 4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03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445A0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CXCR6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8C7567D" id="WordArt 4067" o:spid="_x0000_s1603" type="#_x0000_t202" style="position:absolute;left:0;text-align:left;margin-left:323.85pt;margin-top:-16.8pt;width:4.2pt;height:14.2pt;rotation:-60;z-index:6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" filled="f" stroked="f">
                <v:stroke joinstyle="round"/>
                <v:path arrowok="t"/>
                <v:textbox>
                  <w:txbxContent>
                    <w:p w14:paraId="57445A0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CXCR6</w:t>
                      </w:r>
                    </w:p>
                  </w:txbxContent>
                </v:textbox>
                <w10:wrap anchorx="page"/>
              </v:shape>
            </w:pict>
          </mc:Fallback>
        </mc:AlternateContent>
      </w:r>
      <w:r>
        <w:rPr>
          <w:noProof/>
        </w:rPr>
        <mc:AlternateContent>
          <mc:Choice Requires="wps">
            <w:drawing>
              <wp:anchor distT="0" distB="0" distL="114300" distR="114300" simplePos="0" relativeHeight="6928" behindDoc="0" locked="0" layoutInCell="1" allowOverlap="1" wp14:anchorId="3F718721" wp14:editId="0159CAB1">
                <wp:simplePos x="0" y="0"/>
                <wp:positionH relativeFrom="page">
                  <wp:posOffset>4150995</wp:posOffset>
                </wp:positionH>
                <wp:positionV relativeFrom="paragraph">
                  <wp:posOffset>-164465</wp:posOffset>
                </wp:positionV>
                <wp:extent cx="53340" cy="127635"/>
                <wp:effectExtent l="0" t="0" r="0" b="0"/>
                <wp:wrapNone/>
                <wp:docPr id="1507" name="WordArt 4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276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356A81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F718721" id="WordArt 4066" o:spid="_x0000_s1604" type="#_x0000_t202" style="position:absolute;left:0;text-align:left;margin-left:326.85pt;margin-top:-12.95pt;width:4.2pt;height:10.05pt;rotation:-60;z-index: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" filled="f" stroked="f">
                <v:stroke joinstyle="round"/>
                <v:path arrowok="t"/>
                <v:textbox>
                  <w:txbxContent>
                    <w:p w14:paraId="0356A81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w:t>
                      </w:r>
                    </w:p>
                  </w:txbxContent>
                </v:textbox>
                <w10:wrap anchorx="page"/>
              </v:shape>
            </w:pict>
          </mc:Fallback>
        </mc:AlternateContent>
      </w:r>
      <w:r>
        <w:rPr>
          <w:noProof/>
        </w:rPr>
        <mc:AlternateContent>
          <mc:Choice Requires="wps">
            <w:drawing>
              <wp:anchor distT="0" distB="0" distL="114300" distR="114300" simplePos="0" relativeHeight="6952" behindDoc="0" locked="0" layoutInCell="1" allowOverlap="1" wp14:anchorId="6CC1A9A3" wp14:editId="5C95BB0A">
                <wp:simplePos x="0" y="0"/>
                <wp:positionH relativeFrom="page">
                  <wp:posOffset>4204970</wp:posOffset>
                </wp:positionH>
                <wp:positionV relativeFrom="paragraph">
                  <wp:posOffset>-175260</wp:posOffset>
                </wp:positionV>
                <wp:extent cx="53340" cy="139065"/>
                <wp:effectExtent l="0" t="0" r="0" b="0"/>
                <wp:wrapNone/>
                <wp:docPr id="1506" name="WordArt 4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74886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BCL6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CC1A9A3" id="WordArt 4065" o:spid="_x0000_s1605" type="#_x0000_t202" style="position:absolute;left:0;text-align:left;margin-left:331.1pt;margin-top:-13.8pt;width:4.2pt;height:10.95pt;rotation:-60;z-index:6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" filled="f" stroked="f">
                <v:stroke joinstyle="round"/>
                <v:path arrowok="t"/>
                <v:textbox>
                  <w:txbxContent>
                    <w:p w14:paraId="5874886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BCL6</w:t>
                      </w:r>
                    </w:p>
                  </w:txbxContent>
                </v:textbox>
                <w10:wrap anchorx="page"/>
              </v:shape>
            </w:pict>
          </mc:Fallback>
        </mc:AlternateContent>
      </w:r>
      <w:r>
        <w:rPr>
          <w:noProof/>
        </w:rPr>
        <mc:AlternateContent>
          <mc:Choice Requires="wps">
            <w:drawing>
              <wp:anchor distT="0" distB="0" distL="114300" distR="114300" simplePos="0" relativeHeight="6976" behindDoc="0" locked="0" layoutInCell="1" allowOverlap="1" wp14:anchorId="77355881" wp14:editId="54913FF4">
                <wp:simplePos x="0" y="0"/>
                <wp:positionH relativeFrom="page">
                  <wp:posOffset>4257675</wp:posOffset>
                </wp:positionH>
                <wp:positionV relativeFrom="paragraph">
                  <wp:posOffset>-180340</wp:posOffset>
                </wp:positionV>
                <wp:extent cx="53340" cy="144780"/>
                <wp:effectExtent l="0" t="0" r="0" b="0"/>
                <wp:wrapNone/>
                <wp:docPr id="1505" name="WordArt 4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ECAB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7355881" id="WordArt 4064" o:spid="_x0000_s1606" type="#_x0000_t202" style="position:absolute;left:0;text-align:left;margin-left:335.25pt;margin-top:-14.2pt;width:4.2pt;height:11.4pt;rotation:-60;z-index: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" filled="f" stroked="f">
                <v:stroke joinstyle="round"/>
                <v:path arrowok="t"/>
                <v:textbox>
                  <w:txbxContent>
                    <w:p w14:paraId="38ECAB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CCR5</w:t>
                      </w:r>
                    </w:p>
                  </w:txbxContent>
                </v:textbox>
                <w10:wrap anchorx="page"/>
              </v:shape>
            </w:pict>
          </mc:Fallback>
        </mc:AlternateContent>
      </w:r>
      <w:r>
        <w:rPr>
          <w:noProof/>
        </w:rPr>
        <mc:AlternateContent>
          <mc:Choice Requires="wps">
            <w:drawing>
              <wp:anchor distT="0" distB="0" distL="114300" distR="114300" simplePos="0" relativeHeight="7000" behindDoc="0" locked="0" layoutInCell="1" allowOverlap="1" wp14:anchorId="634F4D7A" wp14:editId="745C395A">
                <wp:simplePos x="0" y="0"/>
                <wp:positionH relativeFrom="page">
                  <wp:posOffset>4309110</wp:posOffset>
                </wp:positionH>
                <wp:positionV relativeFrom="paragraph">
                  <wp:posOffset>-180975</wp:posOffset>
                </wp:positionV>
                <wp:extent cx="53340" cy="145415"/>
                <wp:effectExtent l="0" t="0" r="0" b="0"/>
                <wp:wrapNone/>
                <wp:docPr id="1504" name="WordArt 4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54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F75C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34F4D7A" id="WordArt 4063" o:spid="_x0000_s1607" type="#_x0000_t202" style="position:absolute;left:0;text-align:left;margin-left:339.3pt;margin-top:-14.25pt;width:4.2pt;height:11.45pt;rotation:-60;z-index:7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" filled="f" stroked="f">
                <v:stroke joinstyle="round"/>
                <v:path arrowok="t"/>
                <v:textbox>
                  <w:txbxContent>
                    <w:p w14:paraId="41F75C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IL1R2</w:t>
                      </w:r>
                    </w:p>
                  </w:txbxContent>
                </v:textbox>
                <w10:wrap anchorx="page"/>
              </v:shape>
            </w:pict>
          </mc:Fallback>
        </mc:AlternateContent>
      </w:r>
      <w:r>
        <w:rPr>
          <w:noProof/>
        </w:rPr>
        <mc:AlternateContent>
          <mc:Choice Requires="wps">
            <w:drawing>
              <wp:anchor distT="0" distB="0" distL="114300" distR="114300" simplePos="0" relativeHeight="7024" behindDoc="0" locked="0" layoutInCell="1" allowOverlap="1" wp14:anchorId="11113174" wp14:editId="5BA2D713">
                <wp:simplePos x="0" y="0"/>
                <wp:positionH relativeFrom="page">
                  <wp:posOffset>4373880</wp:posOffset>
                </wp:positionH>
                <wp:positionV relativeFrom="paragraph">
                  <wp:posOffset>-233045</wp:posOffset>
                </wp:positionV>
                <wp:extent cx="53340" cy="201295"/>
                <wp:effectExtent l="0" t="0" r="0" b="0"/>
                <wp:wrapNone/>
                <wp:docPr id="1503" name="WordArt 4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012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0BAE9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TNFSF9</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1113174" id="WordArt 4062" o:spid="_x0000_s1608" type="#_x0000_t202" style="position:absolute;left:0;text-align:left;margin-left:344.4pt;margin-top:-18.35pt;width:4.2pt;height:15.85pt;rotation:-60;z-index: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" filled="f" stroked="f">
                <v:stroke joinstyle="round"/>
                <v:path arrowok="t"/>
                <v:textbox>
                  <w:txbxContent>
                    <w:p w14:paraId="680BAE9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TNFSF9</w:t>
                      </w:r>
                    </w:p>
                  </w:txbxContent>
                </v:textbox>
                <w10:wrap anchorx="page"/>
              </v:shape>
            </w:pict>
          </mc:Fallback>
        </mc:AlternateContent>
      </w:r>
      <w:r>
        <w:rPr>
          <w:noProof/>
        </w:rPr>
        <mc:AlternateContent>
          <mc:Choice Requires="wps">
            <w:drawing>
              <wp:anchor distT="0" distB="0" distL="114300" distR="114300" simplePos="0" relativeHeight="7048" behindDoc="0" locked="0" layoutInCell="1" allowOverlap="1" wp14:anchorId="1121ECFD" wp14:editId="5D8D6DC4">
                <wp:simplePos x="0" y="0"/>
                <wp:positionH relativeFrom="page">
                  <wp:posOffset>4416425</wp:posOffset>
                </wp:positionH>
                <wp:positionV relativeFrom="paragraph">
                  <wp:posOffset>-202565</wp:posOffset>
                </wp:positionV>
                <wp:extent cx="53340" cy="168910"/>
                <wp:effectExtent l="0" t="0" r="0" b="0"/>
                <wp:wrapNone/>
                <wp:docPr id="1502" name="WordArt 4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891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89299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121ECFD" id="WordArt 4061" o:spid="_x0000_s1609" type="#_x0000_t202" style="position:absolute;left:0;text-align:left;margin-left:347.75pt;margin-top:-15.95pt;width:4.2pt;height:13.3pt;rotation:-60;z-index:7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" filled="f" stroked="f">
                <v:stroke joinstyle="round"/>
                <v:path arrowok="t"/>
                <v:textbox>
                  <w:txbxContent>
                    <w:p w14:paraId="7F89299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CCL23</w:t>
                      </w:r>
                    </w:p>
                  </w:txbxContent>
                </v:textbox>
                <w10:wrap anchorx="page"/>
              </v:shape>
            </w:pict>
          </mc:Fallback>
        </mc:AlternateContent>
      </w:r>
      <w:r>
        <w:rPr>
          <w:noProof/>
        </w:rPr>
        <mc:AlternateContent>
          <mc:Choice Requires="wps">
            <w:drawing>
              <wp:anchor distT="0" distB="0" distL="114300" distR="114300" simplePos="0" relativeHeight="7072" behindDoc="0" locked="0" layoutInCell="1" allowOverlap="1" wp14:anchorId="15B8D977" wp14:editId="6F7B54DD">
                <wp:simplePos x="0" y="0"/>
                <wp:positionH relativeFrom="page">
                  <wp:posOffset>4476750</wp:posOffset>
                </wp:positionH>
                <wp:positionV relativeFrom="paragraph">
                  <wp:posOffset>-235585</wp:posOffset>
                </wp:positionV>
                <wp:extent cx="53340" cy="204470"/>
                <wp:effectExtent l="0" t="0" r="0" b="0"/>
                <wp:wrapNone/>
                <wp:docPr id="1501" name="WordArt 4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044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1080A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5B8D977" id="WordArt 4060" o:spid="_x0000_s1610" type="#_x0000_t202" style="position:absolute;left:0;text-align:left;margin-left:352.5pt;margin-top:-18.55pt;width:4.2pt;height:16.1pt;rotation:-60;z-index: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" filled="f" stroked="f">
                <v:stroke joinstyle="round"/>
                <v:path arrowok="t"/>
                <v:textbox>
                  <w:txbxContent>
                    <w:p w14:paraId="2D1080A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CXCL13</w:t>
                      </w:r>
                    </w:p>
                  </w:txbxContent>
                </v:textbox>
                <w10:wrap anchorx="page"/>
              </v:shape>
            </w:pict>
          </mc:Fallback>
        </mc:AlternateContent>
      </w:r>
      <w:r>
        <w:rPr>
          <w:noProof/>
        </w:rPr>
        <mc:AlternateContent>
          <mc:Choice Requires="wps">
            <w:drawing>
              <wp:anchor distT="0" distB="0" distL="114300" distR="114300" simplePos="0" relativeHeight="7096" behindDoc="0" locked="0" layoutInCell="1" allowOverlap="1" wp14:anchorId="697389AF" wp14:editId="1075F1E4">
                <wp:simplePos x="0" y="0"/>
                <wp:positionH relativeFrom="page">
                  <wp:posOffset>4503420</wp:posOffset>
                </wp:positionH>
                <wp:positionV relativeFrom="paragraph">
                  <wp:posOffset>-144780</wp:posOffset>
                </wp:positionV>
                <wp:extent cx="53340" cy="106680"/>
                <wp:effectExtent l="0" t="0" r="0" b="0"/>
                <wp:wrapNone/>
                <wp:docPr id="1500" name="WordArt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66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DB4C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97389AF" id="WordArt 4059" o:spid="_x0000_s1611" type="#_x0000_t202" style="position:absolute;left:0;text-align:left;margin-left:354.6pt;margin-top:-11.4pt;width:4.2pt;height:8.4pt;rotation:-60;z-index:7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" filled="f" stroked="f">
                <v:stroke joinstyle="round"/>
                <v:path arrowok="t"/>
                <v:textbox>
                  <w:txbxContent>
                    <w:p w14:paraId="3DDB4C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IL21</w:t>
                      </w:r>
                    </w:p>
                  </w:txbxContent>
                </v:textbox>
                <w10:wrap anchorx="page"/>
              </v:shape>
            </w:pict>
          </mc:Fallback>
        </mc:AlternateContent>
      </w:r>
      <w:r>
        <w:rPr>
          <w:noProof/>
        </w:rPr>
        <mc:AlternateContent>
          <mc:Choice Requires="wps">
            <w:drawing>
              <wp:anchor distT="0" distB="0" distL="114300" distR="114300" simplePos="0" relativeHeight="7120" behindDoc="0" locked="0" layoutInCell="1" allowOverlap="1" wp14:anchorId="17CD8036" wp14:editId="41BC5CED">
                <wp:simplePos x="0" y="0"/>
                <wp:positionH relativeFrom="page">
                  <wp:posOffset>4572635</wp:posOffset>
                </wp:positionH>
                <wp:positionV relativeFrom="paragraph">
                  <wp:posOffset>-212725</wp:posOffset>
                </wp:positionV>
                <wp:extent cx="53340" cy="179070"/>
                <wp:effectExtent l="0" t="0" r="0" b="0"/>
                <wp:wrapNone/>
                <wp:docPr id="1499" name="WordArt 4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90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292D01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VEGFA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7CD8036" id="WordArt 4058" o:spid="_x0000_s1612" type="#_x0000_t202" style="position:absolute;left:0;text-align:left;margin-left:360.05pt;margin-top:-16.75pt;width:4.2pt;height:14.1pt;rotation:-60;z-index: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" filled="f" stroked="f">
                <v:stroke joinstyle="round"/>
                <v:path arrowok="t"/>
                <v:textbox>
                  <w:txbxContent>
                    <w:p w14:paraId="1292D01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VEGFA</w:t>
                      </w:r>
                    </w:p>
                  </w:txbxContent>
                </v:textbox>
                <w10:wrap anchorx="page"/>
              </v:shape>
            </w:pict>
          </mc:Fallback>
        </mc:AlternateContent>
      </w:r>
      <w:r>
        <w:rPr>
          <w:noProof/>
        </w:rPr>
        <mc:AlternateContent>
          <mc:Choice Requires="wps">
            <w:drawing>
              <wp:anchor distT="0" distB="0" distL="114300" distR="114300" simplePos="0" relativeHeight="7144" behindDoc="0" locked="0" layoutInCell="1" allowOverlap="1" wp14:anchorId="7245CA9C" wp14:editId="7A7AACB1">
                <wp:simplePos x="0" y="0"/>
                <wp:positionH relativeFrom="page">
                  <wp:posOffset>4613910</wp:posOffset>
                </wp:positionH>
                <wp:positionV relativeFrom="paragraph">
                  <wp:posOffset>-175260</wp:posOffset>
                </wp:positionV>
                <wp:extent cx="53340" cy="139065"/>
                <wp:effectExtent l="0" t="0" r="0" b="0"/>
                <wp:wrapNone/>
                <wp:docPr id="1498" name="WordArt 4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B1590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245CA9C" id="WordArt 4057" o:spid="_x0000_s1613" type="#_x0000_t202" style="position:absolute;left:0;text-align:left;margin-left:363.3pt;margin-top:-13.8pt;width:4.2pt;height:10.95pt;rotation:-60;z-index:7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" filled="f" stroked="f">
                <v:stroke joinstyle="round"/>
                <v:path arrowok="t"/>
                <v:textbox>
                  <w:txbxContent>
                    <w:p w14:paraId="0CB1590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CCL3</w:t>
                      </w:r>
                    </w:p>
                  </w:txbxContent>
                </v:textbox>
                <w10:wrap anchorx="page"/>
              </v:shape>
            </w:pict>
          </mc:Fallback>
        </mc:AlternateContent>
      </w:r>
      <w:r>
        <w:rPr>
          <w:noProof/>
        </w:rPr>
        <mc:AlternateContent>
          <mc:Choice Requires="wps">
            <w:drawing>
              <wp:anchor distT="0" distB="0" distL="114300" distR="114300" simplePos="0" relativeHeight="7168" behindDoc="0" locked="0" layoutInCell="1" allowOverlap="1" wp14:anchorId="4F400367" wp14:editId="65CF5F0E">
                <wp:simplePos x="0" y="0"/>
                <wp:positionH relativeFrom="page">
                  <wp:posOffset>4673600</wp:posOffset>
                </wp:positionH>
                <wp:positionV relativeFrom="paragraph">
                  <wp:posOffset>-208280</wp:posOffset>
                </wp:positionV>
                <wp:extent cx="53340" cy="174625"/>
                <wp:effectExtent l="0" t="0" r="0" b="0"/>
                <wp:wrapNone/>
                <wp:docPr id="1497" name="WordArt 4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186F3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C3AR1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F400367" id="WordArt 4056" o:spid="_x0000_s1614" type="#_x0000_t202" style="position:absolute;left:0;text-align:left;margin-left:368pt;margin-top:-16.4pt;width:4.2pt;height:13.75pt;rotation:-60;z-index: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" filled="f" stroked="f">
                <v:stroke joinstyle="round"/>
                <v:path arrowok="t"/>
                <v:textbox>
                  <w:txbxContent>
                    <w:p w14:paraId="5186F3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C3AR1</w:t>
                      </w:r>
                    </w:p>
                  </w:txbxContent>
                </v:textbox>
                <w10:wrap anchorx="page"/>
              </v:shape>
            </w:pict>
          </mc:Fallback>
        </mc:AlternateContent>
      </w:r>
      <w:r>
        <w:rPr>
          <w:noProof/>
        </w:rPr>
        <mc:AlternateContent>
          <mc:Choice Requires="wps">
            <w:drawing>
              <wp:anchor distT="0" distB="0" distL="114300" distR="114300" simplePos="0" relativeHeight="7192" behindDoc="0" locked="0" layoutInCell="1" allowOverlap="1" wp14:anchorId="5F7E97B7" wp14:editId="168F3C72">
                <wp:simplePos x="0" y="0"/>
                <wp:positionH relativeFrom="page">
                  <wp:posOffset>4722495</wp:posOffset>
                </wp:positionH>
                <wp:positionV relativeFrom="paragraph">
                  <wp:posOffset>-200025</wp:posOffset>
                </wp:positionV>
                <wp:extent cx="53340" cy="165735"/>
                <wp:effectExtent l="0" t="0" r="0" b="0"/>
                <wp:wrapNone/>
                <wp:docPr id="1496" name="WordArt 4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5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9E933D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CD180</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F7E97B7" id="WordArt 4055" o:spid="_x0000_s1615" type="#_x0000_t202" style="position:absolute;left:0;text-align:left;margin-left:371.85pt;margin-top:-15.75pt;width:4.2pt;height:13.05pt;rotation:-60;z-index:7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" filled="f" stroked="f">
                <v:stroke joinstyle="round"/>
                <v:path arrowok="t"/>
                <v:textbox>
                  <w:txbxContent>
                    <w:p w14:paraId="19E933D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CD180</w:t>
                      </w:r>
                    </w:p>
                  </w:txbxContent>
                </v:textbox>
                <w10:wrap anchorx="page"/>
              </v:shape>
            </w:pict>
          </mc:Fallback>
        </mc:AlternateContent>
      </w:r>
      <w:r>
        <w:rPr>
          <w:noProof/>
        </w:rPr>
        <mc:AlternateContent>
          <mc:Choice Requires="wps">
            <w:drawing>
              <wp:anchor distT="0" distB="0" distL="114300" distR="114300" simplePos="0" relativeHeight="7216" behindDoc="0" locked="0" layoutInCell="1" allowOverlap="1" wp14:anchorId="100EA9A6" wp14:editId="1D8EFCAE">
                <wp:simplePos x="0" y="0"/>
                <wp:positionH relativeFrom="page">
                  <wp:posOffset>4767580</wp:posOffset>
                </wp:positionH>
                <wp:positionV relativeFrom="paragraph">
                  <wp:posOffset>-177800</wp:posOffset>
                </wp:positionV>
                <wp:extent cx="53340" cy="142240"/>
                <wp:effectExtent l="0" t="0" r="0" b="0"/>
                <wp:wrapNone/>
                <wp:docPr id="1495" name="WordArt 4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22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66BCC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XCR1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00EA9A6" id="WordArt 4054" o:spid="_x0000_s1616" type="#_x0000_t202" style="position:absolute;left:0;text-align:left;margin-left:375.4pt;margin-top:-14pt;width:4.2pt;height:11.2pt;rotation:-60;z-index: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" filled="f" stroked="f">
                <v:stroke joinstyle="round"/>
                <v:path arrowok="t"/>
                <v:textbox>
                  <w:txbxContent>
                    <w:p w14:paraId="1566BCC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XCR1</w:t>
                      </w:r>
                    </w:p>
                  </w:txbxContent>
                </v:textbox>
                <w10:wrap anchorx="page"/>
              </v:shape>
            </w:pict>
          </mc:Fallback>
        </mc:AlternateContent>
      </w:r>
      <w:r>
        <w:rPr>
          <w:noProof/>
        </w:rPr>
        <mc:AlternateContent>
          <mc:Choice Requires="wps">
            <w:drawing>
              <wp:anchor distT="0" distB="0" distL="114300" distR="114300" simplePos="0" relativeHeight="7240" behindDoc="0" locked="0" layoutInCell="1" allowOverlap="1" wp14:anchorId="11805B9B" wp14:editId="04470C39">
                <wp:simplePos x="0" y="0"/>
                <wp:positionH relativeFrom="page">
                  <wp:posOffset>4818380</wp:posOffset>
                </wp:positionH>
                <wp:positionV relativeFrom="paragraph">
                  <wp:posOffset>-175260</wp:posOffset>
                </wp:positionV>
                <wp:extent cx="53340" cy="139065"/>
                <wp:effectExtent l="0" t="0" r="0" b="0"/>
                <wp:wrapNone/>
                <wp:docPr id="1494" name="WordArt 4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94C44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1805B9B" id="WordArt 4053" o:spid="_x0000_s1617" type="#_x0000_t202" style="position:absolute;left:0;text-align:left;margin-left:379.4pt;margin-top:-13.8pt;width:4.2pt;height:10.95pt;rotation:-60;z-index:7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" filled="f" stroked="f">
                <v:stroke joinstyle="round"/>
                <v:path arrowok="t"/>
                <v:textbox>
                  <w:txbxContent>
                    <w:p w14:paraId="1D94C44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CCL4</w:t>
                      </w:r>
                    </w:p>
                  </w:txbxContent>
                </v:textbox>
                <w10:wrap anchorx="page"/>
              </v:shape>
            </w:pict>
          </mc:Fallback>
        </mc:AlternateContent>
      </w:r>
      <w:r>
        <w:rPr>
          <w:noProof/>
        </w:rPr>
        <mc:AlternateContent>
          <mc:Choice Requires="wps">
            <w:drawing>
              <wp:anchor distT="0" distB="0" distL="114300" distR="114300" simplePos="0" relativeHeight="7264" behindDoc="0" locked="0" layoutInCell="1" allowOverlap="1" wp14:anchorId="34ACA20D" wp14:editId="5DD1A12A">
                <wp:simplePos x="0" y="0"/>
                <wp:positionH relativeFrom="page">
                  <wp:posOffset>4860290</wp:posOffset>
                </wp:positionH>
                <wp:positionV relativeFrom="paragraph">
                  <wp:posOffset>-142240</wp:posOffset>
                </wp:positionV>
                <wp:extent cx="53340" cy="103505"/>
                <wp:effectExtent l="0" t="0" r="0" b="0"/>
                <wp:wrapNone/>
                <wp:docPr id="1493" name="WordArt 4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35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29EA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4ACA20D" id="WordArt 4052" o:spid="_x0000_s1618" type="#_x0000_t202" style="position:absolute;left:0;text-align:left;margin-left:382.7pt;margin-top:-11.2pt;width:4.2pt;height:8.15pt;rotation:-60;z-index: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" filled="f" stroked="f">
                <v:stroke joinstyle="round"/>
                <v:path arrowok="t"/>
                <v:textbox>
                  <w:txbxContent>
                    <w:p w14:paraId="6029EA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w:t>
                      </w:r>
                    </w:p>
                  </w:txbxContent>
                </v:textbox>
                <w10:wrap anchorx="page"/>
              </v:shape>
            </w:pict>
          </mc:Fallback>
        </mc:AlternateContent>
      </w:r>
      <w:r>
        <w:rPr>
          <w:noProof/>
        </w:rPr>
        <mc:AlternateContent>
          <mc:Choice Requires="wps">
            <w:drawing>
              <wp:anchor distT="0" distB="0" distL="114300" distR="114300" simplePos="0" relativeHeight="7288" behindDoc="0" locked="0" layoutInCell="1" allowOverlap="1" wp14:anchorId="4E20BD4C" wp14:editId="590ADBCF">
                <wp:simplePos x="0" y="0"/>
                <wp:positionH relativeFrom="page">
                  <wp:posOffset>4908550</wp:posOffset>
                </wp:positionH>
                <wp:positionV relativeFrom="paragraph">
                  <wp:posOffset>-131445</wp:posOffset>
                </wp:positionV>
                <wp:extent cx="53340" cy="92075"/>
                <wp:effectExtent l="0" t="0" r="0" b="0"/>
                <wp:wrapNone/>
                <wp:docPr id="1492" name="WordArt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920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B759A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MIF</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E20BD4C" id="WordArt 4051" o:spid="_x0000_s1619" type="#_x0000_t202" style="position:absolute;left:0;text-align:left;margin-left:386.5pt;margin-top:-10.35pt;width:4.2pt;height:7.25pt;rotation:-60;z-index:7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" filled="f" stroked="f">
                <v:stroke joinstyle="round"/>
                <v:path arrowok="t"/>
                <v:textbox>
                  <w:txbxContent>
                    <w:p w14:paraId="73B759A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MIF</w:t>
                      </w:r>
                    </w:p>
                  </w:txbxContent>
                </v:textbox>
                <w10:wrap anchorx="page"/>
              </v:shape>
            </w:pict>
          </mc:Fallback>
        </mc:AlternateContent>
      </w:r>
      <w:r>
        <w:rPr>
          <w:noProof/>
        </w:rPr>
        <mc:AlternateContent>
          <mc:Choice Requires="wps">
            <w:drawing>
              <wp:anchor distT="0" distB="0" distL="114300" distR="114300" simplePos="0" relativeHeight="7312" behindDoc="0" locked="0" layoutInCell="1" allowOverlap="1" wp14:anchorId="109F6DD1" wp14:editId="4F44A7B1">
                <wp:simplePos x="0" y="0"/>
                <wp:positionH relativeFrom="page">
                  <wp:posOffset>4973955</wp:posOffset>
                </wp:positionH>
                <wp:positionV relativeFrom="paragraph">
                  <wp:posOffset>-183515</wp:posOffset>
                </wp:positionV>
                <wp:extent cx="53340" cy="147955"/>
                <wp:effectExtent l="0" t="0" r="0" b="0"/>
                <wp:wrapNone/>
                <wp:docPr id="1491" name="WordArt 4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79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33B9E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BLNK</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09F6DD1" id="WordArt 4050" o:spid="_x0000_s1620" type="#_x0000_t202" style="position:absolute;left:0;text-align:left;margin-left:391.65pt;margin-top:-14.45pt;width:4.2pt;height:11.65pt;rotation:-60;z-index: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" filled="f" stroked="f">
                <v:stroke joinstyle="round"/>
                <v:path arrowok="t"/>
                <v:textbox>
                  <w:txbxContent>
                    <w:p w14:paraId="1633B9E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BLNK</w:t>
                      </w:r>
                    </w:p>
                  </w:txbxContent>
                </v:textbox>
                <w10:wrap anchorx="page"/>
              </v:shape>
            </w:pict>
          </mc:Fallback>
        </mc:AlternateContent>
      </w:r>
      <w:r>
        <w:rPr>
          <w:noProof/>
        </w:rPr>
        <mc:AlternateContent>
          <mc:Choice Requires="wps">
            <w:drawing>
              <wp:anchor distT="0" distB="0" distL="114300" distR="114300" simplePos="0" relativeHeight="7336" behindDoc="0" locked="0" layoutInCell="1" allowOverlap="1" wp14:anchorId="17E2170E" wp14:editId="579B4130">
                <wp:simplePos x="0" y="0"/>
                <wp:positionH relativeFrom="page">
                  <wp:posOffset>5024120</wp:posOffset>
                </wp:positionH>
                <wp:positionV relativeFrom="paragraph">
                  <wp:posOffset>-180975</wp:posOffset>
                </wp:positionV>
                <wp:extent cx="53340" cy="145415"/>
                <wp:effectExtent l="0" t="0" r="0" b="0"/>
                <wp:wrapNone/>
                <wp:docPr id="1490" name="WordArt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54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361A6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PRG2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7E2170E" id="WordArt 4049" o:spid="_x0000_s1621" type="#_x0000_t202" style="position:absolute;left:0;text-align:left;margin-left:395.6pt;margin-top:-14.25pt;width:4.2pt;height:11.45pt;rotation:-60;z-index:7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" filled="f" stroked="f">
                <v:stroke joinstyle="round"/>
                <v:path arrowok="t"/>
                <v:textbox>
                  <w:txbxContent>
                    <w:p w14:paraId="2361A67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PRG2</w:t>
                      </w:r>
                    </w:p>
                  </w:txbxContent>
                </v:textbox>
                <w10:wrap anchorx="page"/>
              </v:shape>
            </w:pict>
          </mc:Fallback>
        </mc:AlternateContent>
      </w:r>
      <w:r>
        <w:rPr>
          <w:noProof/>
        </w:rPr>
        <mc:AlternateContent>
          <mc:Choice Requires="wps">
            <w:drawing>
              <wp:anchor distT="0" distB="0" distL="114300" distR="114300" simplePos="0" relativeHeight="7360" behindDoc="0" locked="0" layoutInCell="1" allowOverlap="1" wp14:anchorId="7A20A4C0" wp14:editId="515D638B">
                <wp:simplePos x="0" y="0"/>
                <wp:positionH relativeFrom="page">
                  <wp:posOffset>5073015</wp:posOffset>
                </wp:positionH>
                <wp:positionV relativeFrom="paragraph">
                  <wp:posOffset>-172720</wp:posOffset>
                </wp:positionV>
                <wp:extent cx="53340" cy="136525"/>
                <wp:effectExtent l="0" t="0" r="0" b="0"/>
                <wp:wrapNone/>
                <wp:docPr id="1489" name="WordArt 4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6D5B0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CD74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A20A4C0" id="WordArt 4048" o:spid="_x0000_s1622" type="#_x0000_t202" style="position:absolute;left:0;text-align:left;margin-left:399.45pt;margin-top:-13.6pt;width:4.2pt;height:10.75pt;rotation:-60;z-index: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" filled="f" stroked="f">
                <v:stroke joinstyle="round"/>
                <v:path arrowok="t"/>
                <v:textbox>
                  <w:txbxContent>
                    <w:p w14:paraId="1F6D5B0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CD74</w:t>
                      </w:r>
                    </w:p>
                  </w:txbxContent>
                </v:textbox>
                <w10:wrap anchorx="page"/>
              </v:shape>
            </w:pict>
          </mc:Fallback>
        </mc:AlternateContent>
      </w:r>
      <w:r>
        <w:rPr>
          <w:noProof/>
        </w:rPr>
        <mc:AlternateContent>
          <mc:Choice Requires="wps">
            <w:drawing>
              <wp:anchor distT="0" distB="0" distL="114300" distR="114300" simplePos="0" relativeHeight="7384" behindDoc="0" locked="0" layoutInCell="1" allowOverlap="1" wp14:anchorId="06C0A6D6" wp14:editId="27CD2354">
                <wp:simplePos x="0" y="0"/>
                <wp:positionH relativeFrom="page">
                  <wp:posOffset>5133975</wp:posOffset>
                </wp:positionH>
                <wp:positionV relativeFrom="paragraph">
                  <wp:posOffset>-208280</wp:posOffset>
                </wp:positionV>
                <wp:extent cx="53340" cy="174625"/>
                <wp:effectExtent l="0" t="0" r="0" b="0"/>
                <wp:wrapNone/>
                <wp:docPr id="1488" name="WordArt 4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683817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GPR68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6C0A6D6" id="WordArt 4047" o:spid="_x0000_s1623" type="#_x0000_t202" style="position:absolute;left:0;text-align:left;margin-left:404.25pt;margin-top:-16.4pt;width:4.2pt;height:13.75pt;rotation:-60;z-index:7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" filled="f" stroked="f">
                <v:stroke joinstyle="round"/>
                <v:path arrowok="t"/>
                <v:textbox>
                  <w:txbxContent>
                    <w:p w14:paraId="2683817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GPR68</w:t>
                      </w:r>
                    </w:p>
                  </w:txbxContent>
                </v:textbox>
                <w10:wrap anchorx="page"/>
              </v:shape>
            </w:pict>
          </mc:Fallback>
        </mc:AlternateContent>
      </w:r>
      <w:r>
        <w:rPr>
          <w:noProof/>
        </w:rPr>
        <mc:AlternateContent>
          <mc:Choice Requires="wps">
            <w:drawing>
              <wp:anchor distT="0" distB="0" distL="114300" distR="114300" simplePos="0" relativeHeight="7408" behindDoc="0" locked="0" layoutInCell="1" allowOverlap="1" wp14:anchorId="03D12137" wp14:editId="08F3EA57">
                <wp:simplePos x="0" y="0"/>
                <wp:positionH relativeFrom="page">
                  <wp:posOffset>5194300</wp:posOffset>
                </wp:positionH>
                <wp:positionV relativeFrom="paragraph">
                  <wp:posOffset>-243840</wp:posOffset>
                </wp:positionV>
                <wp:extent cx="53340" cy="213360"/>
                <wp:effectExtent l="0" t="0" r="0" b="0"/>
                <wp:wrapNone/>
                <wp:docPr id="1487" name="WordArt 4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33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F46395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IL12RB2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3D12137" id="WordArt 4046" o:spid="_x0000_s1624" type="#_x0000_t202" style="position:absolute;left:0;text-align:left;margin-left:409pt;margin-top:-19.2pt;width:4.2pt;height:16.8pt;rotation:-60;z-index: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" filled="f" stroked="f">
                <v:stroke joinstyle="round"/>
                <v:path arrowok="t"/>
                <v:textbox>
                  <w:txbxContent>
                    <w:p w14:paraId="2F46395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IL12RB2</w:t>
                      </w:r>
                    </w:p>
                  </w:txbxContent>
                </v:textbox>
                <w10:wrap anchorx="page"/>
              </v:shape>
            </w:pict>
          </mc:Fallback>
        </mc:AlternateContent>
      </w:r>
      <w:r>
        <w:rPr>
          <w:noProof/>
        </w:rPr>
        <mc:AlternateContent>
          <mc:Choice Requires="wps">
            <w:drawing>
              <wp:anchor distT="0" distB="0" distL="114300" distR="114300" simplePos="0" relativeHeight="7432" behindDoc="0" locked="0" layoutInCell="1" allowOverlap="1" wp14:anchorId="1071B74B" wp14:editId="759167BF">
                <wp:simplePos x="0" y="0"/>
                <wp:positionH relativeFrom="page">
                  <wp:posOffset>5228590</wp:posOffset>
                </wp:positionH>
                <wp:positionV relativeFrom="paragraph">
                  <wp:posOffset>-180975</wp:posOffset>
                </wp:positionV>
                <wp:extent cx="53340" cy="145415"/>
                <wp:effectExtent l="0" t="0" r="0" b="0"/>
                <wp:wrapNone/>
                <wp:docPr id="1486" name="WordArt 4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54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450564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071B74B" id="WordArt 4045" o:spid="_x0000_s1625" type="#_x0000_t202" style="position:absolute;left:0;text-align:left;margin-left:411.7pt;margin-top:-14.25pt;width:4.2pt;height:11.45pt;rotation:-60;z-index:7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" filled="f" stroked="f">
                <v:stroke joinstyle="round"/>
                <v:path arrowok="t"/>
                <v:textbox>
                  <w:txbxContent>
                    <w:p w14:paraId="5450564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IL1R1</w:t>
                      </w:r>
                    </w:p>
                  </w:txbxContent>
                </v:textbox>
                <w10:wrap anchorx="page"/>
              </v:shape>
            </w:pict>
          </mc:Fallback>
        </mc:AlternateContent>
      </w:r>
      <w:r>
        <w:rPr>
          <w:noProof/>
        </w:rPr>
        <mc:AlternateContent>
          <mc:Choice Requires="wps">
            <w:drawing>
              <wp:anchor distT="0" distB="0" distL="114300" distR="114300" simplePos="0" relativeHeight="7456" behindDoc="0" locked="0" layoutInCell="1" allowOverlap="1" wp14:anchorId="664610BB" wp14:editId="28FCCA00">
                <wp:simplePos x="0" y="0"/>
                <wp:positionH relativeFrom="page">
                  <wp:posOffset>5290185</wp:posOffset>
                </wp:positionH>
                <wp:positionV relativeFrom="paragraph">
                  <wp:posOffset>-221615</wp:posOffset>
                </wp:positionV>
                <wp:extent cx="53340" cy="189230"/>
                <wp:effectExtent l="0" t="0" r="0" b="0"/>
                <wp:wrapNone/>
                <wp:docPr id="1485" name="WordArt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9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0FCBC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NAMPT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64610BB" id="WordArt 4044" o:spid="_x0000_s1626" type="#_x0000_t202" style="position:absolute;left:0;text-align:left;margin-left:416.55pt;margin-top:-17.45pt;width:4.2pt;height:14.9pt;rotation:-60;z-index: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" filled="f" stroked="f">
                <v:stroke joinstyle="round"/>
                <v:path arrowok="t"/>
                <v:textbox>
                  <w:txbxContent>
                    <w:p w14:paraId="00FCBC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NAMPT</w:t>
                      </w:r>
                    </w:p>
                  </w:txbxContent>
                </v:textbox>
                <w10:wrap anchorx="page"/>
              </v:shape>
            </w:pict>
          </mc:Fallback>
        </mc:AlternateContent>
      </w:r>
      <w:r>
        <w:rPr>
          <w:noProof/>
        </w:rPr>
        <mc:AlternateContent>
          <mc:Choice Requires="wps">
            <w:drawing>
              <wp:anchor distT="0" distB="0" distL="114300" distR="114300" simplePos="0" relativeHeight="7480" behindDoc="0" locked="0" layoutInCell="1" allowOverlap="1" wp14:anchorId="04DE2357" wp14:editId="58FE8311">
                <wp:simplePos x="0" y="0"/>
                <wp:positionH relativeFrom="page">
                  <wp:posOffset>5329555</wp:posOffset>
                </wp:positionH>
                <wp:positionV relativeFrom="paragraph">
                  <wp:posOffset>-177800</wp:posOffset>
                </wp:positionV>
                <wp:extent cx="53340" cy="142240"/>
                <wp:effectExtent l="0" t="0" r="0" b="0"/>
                <wp:wrapNone/>
                <wp:docPr id="1484" name="WordArt 4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22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0A3519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YARS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4DE2357" id="WordArt 4043" o:spid="_x0000_s1627" type="#_x0000_t202" style="position:absolute;left:0;text-align:left;margin-left:419.65pt;margin-top:-14pt;width:4.2pt;height:11.2pt;rotation:-60;z-index:7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" filled="f" stroked="f">
                <v:stroke joinstyle="round"/>
                <v:path arrowok="t"/>
                <v:textbox>
                  <w:txbxContent>
                    <w:p w14:paraId="00A3519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YARS</w:t>
                      </w:r>
                    </w:p>
                  </w:txbxContent>
                </v:textbox>
                <w10:wrap anchorx="page"/>
              </v:shape>
            </w:pict>
          </mc:Fallback>
        </mc:AlternateContent>
      </w:r>
      <w:r>
        <w:rPr>
          <w:noProof/>
        </w:rPr>
        <mc:AlternateContent>
          <mc:Choice Requires="wps">
            <w:drawing>
              <wp:anchor distT="0" distB="0" distL="114300" distR="114300" simplePos="0" relativeHeight="7504" behindDoc="0" locked="0" layoutInCell="1" allowOverlap="1" wp14:anchorId="36F70170" wp14:editId="3CFEEC7F">
                <wp:simplePos x="0" y="0"/>
                <wp:positionH relativeFrom="page">
                  <wp:posOffset>5389245</wp:posOffset>
                </wp:positionH>
                <wp:positionV relativeFrom="paragraph">
                  <wp:posOffset>-208280</wp:posOffset>
                </wp:positionV>
                <wp:extent cx="53340" cy="174625"/>
                <wp:effectExtent l="0" t="0" r="0" b="0"/>
                <wp:wrapNone/>
                <wp:docPr id="1483" name="WordArt 4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0531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NR3C1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6F70170" id="WordArt 4042" o:spid="_x0000_s1628" type="#_x0000_t202" style="position:absolute;left:0;text-align:left;margin-left:424.35pt;margin-top:-16.4pt;width:4.2pt;height:13.75pt;rotation:-60;z-index: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" filled="f" stroked="f">
                <v:stroke joinstyle="round"/>
                <v:path arrowok="t"/>
                <v:textbox>
                  <w:txbxContent>
                    <w:p w14:paraId="1005317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NR3C1</w:t>
                      </w:r>
                    </w:p>
                  </w:txbxContent>
                </v:textbox>
                <w10:wrap anchorx="page"/>
              </v:shape>
            </w:pict>
          </mc:Fallback>
        </mc:AlternateContent>
      </w:r>
      <w:r>
        <w:rPr>
          <w:noProof/>
        </w:rPr>
        <mc:AlternateContent>
          <mc:Choice Requires="wps">
            <w:drawing>
              <wp:anchor distT="0" distB="0" distL="114300" distR="114300" simplePos="0" relativeHeight="7528" behindDoc="0" locked="0" layoutInCell="1" allowOverlap="1" wp14:anchorId="1AC39091" wp14:editId="5B8DC8A4">
                <wp:simplePos x="0" y="0"/>
                <wp:positionH relativeFrom="page">
                  <wp:posOffset>5443220</wp:posOffset>
                </wp:positionH>
                <wp:positionV relativeFrom="paragraph">
                  <wp:posOffset>-219075</wp:posOffset>
                </wp:positionV>
                <wp:extent cx="53340" cy="186690"/>
                <wp:effectExtent l="0" t="0" r="0" b="0"/>
                <wp:wrapNone/>
                <wp:docPr id="1482" name="WordArt 4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66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A20FEB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CEBPB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AC39091" id="WordArt 4041" o:spid="_x0000_s1629" type="#_x0000_t202" style="position:absolute;left:0;text-align:left;margin-left:428.6pt;margin-top:-17.25pt;width:4.2pt;height:14.7pt;rotation:-60;z-index:7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" filled="f" stroked="f">
                <v:stroke joinstyle="round"/>
                <v:path arrowok="t"/>
                <v:textbox>
                  <w:txbxContent>
                    <w:p w14:paraId="1A20FEB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CEBPB</w:t>
                      </w:r>
                    </w:p>
                  </w:txbxContent>
                </v:textbox>
                <w10:wrap anchorx="page"/>
              </v:shape>
            </w:pict>
          </mc:Fallback>
        </mc:AlternateContent>
      </w:r>
      <w:r>
        <w:rPr>
          <w:noProof/>
        </w:rPr>
        <mc:AlternateContent>
          <mc:Choice Requires="wps">
            <w:drawing>
              <wp:anchor distT="0" distB="0" distL="114300" distR="114300" simplePos="0" relativeHeight="7552" behindDoc="0" locked="0" layoutInCell="1" allowOverlap="1" wp14:anchorId="69571DBB" wp14:editId="4E1C8D30">
                <wp:simplePos x="0" y="0"/>
                <wp:positionH relativeFrom="page">
                  <wp:posOffset>5500370</wp:posOffset>
                </wp:positionH>
                <wp:positionV relativeFrom="paragraph">
                  <wp:posOffset>-243840</wp:posOffset>
                </wp:positionV>
                <wp:extent cx="53340" cy="213360"/>
                <wp:effectExtent l="0" t="0" r="0" b="0"/>
                <wp:wrapNone/>
                <wp:docPr id="1481" name="WordArt 4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33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B11A3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IL12RB1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9571DBB" id="WordArt 4040" o:spid="_x0000_s1630" type="#_x0000_t202" style="position:absolute;left:0;text-align:left;margin-left:433.1pt;margin-top:-19.2pt;width:4.2pt;height:16.8pt;rotation:-60;z-index: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" filled="f" stroked="f">
                <v:stroke joinstyle="round"/>
                <v:path arrowok="t"/>
                <v:textbox>
                  <w:txbxContent>
                    <w:p w14:paraId="3CB11A3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IL12RB1</w:t>
                      </w:r>
                    </w:p>
                  </w:txbxContent>
                </v:textbox>
                <w10:wrap anchorx="page"/>
              </v:shape>
            </w:pict>
          </mc:Fallback>
        </mc:AlternateContent>
      </w:r>
      <w:r>
        <w:rPr>
          <w:noProof/>
        </w:rPr>
        <mc:AlternateContent>
          <mc:Choice Requires="wps">
            <w:drawing>
              <wp:anchor distT="0" distB="0" distL="114300" distR="114300" simplePos="0" relativeHeight="7576" behindDoc="0" locked="0" layoutInCell="1" allowOverlap="1" wp14:anchorId="386146C0" wp14:editId="06E40533">
                <wp:simplePos x="0" y="0"/>
                <wp:positionH relativeFrom="page">
                  <wp:posOffset>5528945</wp:posOffset>
                </wp:positionH>
                <wp:positionV relativeFrom="paragraph">
                  <wp:posOffset>-158750</wp:posOffset>
                </wp:positionV>
                <wp:extent cx="53340" cy="121285"/>
                <wp:effectExtent l="0" t="0" r="0" b="0"/>
                <wp:wrapNone/>
                <wp:docPr id="1480" name="WordArt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212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ECFE2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LY75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86146C0" id="WordArt 4039" o:spid="_x0000_s1631" type="#_x0000_t202" style="position:absolute;left:0;text-align:left;margin-left:435.35pt;margin-top:-12.5pt;width:4.2pt;height:9.55pt;rotation:-60;z-index:7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" filled="f" stroked="f">
                <v:stroke joinstyle="round"/>
                <v:path arrowok="t"/>
                <v:textbox>
                  <w:txbxContent>
                    <w:p w14:paraId="5ECFE2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LY75</w:t>
                      </w:r>
                    </w:p>
                  </w:txbxContent>
                </v:textbox>
                <w10:wrap anchorx="page"/>
              </v:shape>
            </w:pict>
          </mc:Fallback>
        </mc:AlternateContent>
      </w:r>
      <w:r>
        <w:rPr>
          <w:noProof/>
        </w:rPr>
        <mc:AlternateContent>
          <mc:Choice Requires="wps">
            <w:drawing>
              <wp:anchor distT="0" distB="0" distL="114300" distR="114300" simplePos="0" relativeHeight="7600" behindDoc="0" locked="0" layoutInCell="1" allowOverlap="1" wp14:anchorId="74A83A02" wp14:editId="74C65FAD">
                <wp:simplePos x="0" y="0"/>
                <wp:positionH relativeFrom="page">
                  <wp:posOffset>5580380</wp:posOffset>
                </wp:positionH>
                <wp:positionV relativeFrom="paragraph">
                  <wp:posOffset>-161290</wp:posOffset>
                </wp:positionV>
                <wp:extent cx="53340" cy="124460"/>
                <wp:effectExtent l="0" t="0" r="0" b="0"/>
                <wp:wrapNone/>
                <wp:docPr id="1479" name="WordArt 4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24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19DFE4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IFNK</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4A83A02" id="WordArt 4038" o:spid="_x0000_s1632" type="#_x0000_t202" style="position:absolute;left:0;text-align:left;margin-left:439.4pt;margin-top:-12.7pt;width:4.2pt;height:9.8pt;rotation:-60;z-index: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" filled="f" stroked="f">
                <v:stroke joinstyle="round"/>
                <v:path arrowok="t"/>
                <v:textbox>
                  <w:txbxContent>
                    <w:p w14:paraId="719DFE4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IFNK</w:t>
                      </w:r>
                    </w:p>
                  </w:txbxContent>
                </v:textbox>
                <w10:wrap anchorx="page"/>
              </v:shape>
            </w:pict>
          </mc:Fallback>
        </mc:AlternateContent>
      </w:r>
      <w:r>
        <w:rPr>
          <w:noProof/>
        </w:rPr>
        <mc:AlternateContent>
          <mc:Choice Requires="wps">
            <w:drawing>
              <wp:anchor distT="0" distB="0" distL="114300" distR="114300" simplePos="0" relativeHeight="7624" behindDoc="0" locked="0" layoutInCell="1" allowOverlap="1" wp14:anchorId="795160E9" wp14:editId="41FFCE98">
                <wp:simplePos x="0" y="0"/>
                <wp:positionH relativeFrom="page">
                  <wp:posOffset>5641975</wp:posOffset>
                </wp:positionH>
                <wp:positionV relativeFrom="paragraph">
                  <wp:posOffset>-197485</wp:posOffset>
                </wp:positionV>
                <wp:extent cx="53340" cy="163195"/>
                <wp:effectExtent l="0" t="0" r="0" b="0"/>
                <wp:wrapNone/>
                <wp:docPr id="1478" name="WordArt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31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9D908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95160E9" id="WordArt 4037" o:spid="_x0000_s1633" type="#_x0000_t202" style="position:absolute;left:0;text-align:left;margin-left:444.25pt;margin-top:-15.55pt;width:4.2pt;height:12.85pt;rotation:-60;z-index:7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" filled="f" stroked="f">
                <v:stroke joinstyle="round"/>
                <v:path arrowok="t"/>
                <v:textbox>
                  <w:txbxContent>
                    <w:p w14:paraId="589D908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S100B</w:t>
                      </w:r>
                    </w:p>
                  </w:txbxContent>
                </v:textbox>
                <w10:wrap anchorx="page"/>
              </v:shape>
            </w:pict>
          </mc:Fallback>
        </mc:AlternateContent>
      </w:r>
      <w:r>
        <w:rPr>
          <w:noProof/>
        </w:rPr>
        <mc:AlternateContent>
          <mc:Choice Requires="wps">
            <w:drawing>
              <wp:anchor distT="0" distB="0" distL="114300" distR="114300" simplePos="0" relativeHeight="7648" behindDoc="0" locked="0" layoutInCell="1" allowOverlap="1" wp14:anchorId="0DA5721E" wp14:editId="1F1794A9">
                <wp:simplePos x="0" y="0"/>
                <wp:positionH relativeFrom="page">
                  <wp:posOffset>5700395</wp:posOffset>
                </wp:positionH>
                <wp:positionV relativeFrom="paragraph">
                  <wp:posOffset>-227330</wp:posOffset>
                </wp:positionV>
                <wp:extent cx="53340" cy="195580"/>
                <wp:effectExtent l="0" t="0" r="0" b="0"/>
                <wp:wrapNone/>
                <wp:docPr id="1477" name="WordArt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5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66D610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IFNGR2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DA5721E" id="WordArt 4036" o:spid="_x0000_s1634" type="#_x0000_t202" style="position:absolute;left:0;text-align:left;margin-left:448.85pt;margin-top:-17.9pt;width:4.2pt;height:15.4pt;rotation:-60;z-index: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" filled="f" stroked="f">
                <v:stroke joinstyle="round"/>
                <v:path arrowok="t"/>
                <v:textbox>
                  <w:txbxContent>
                    <w:p w14:paraId="366D610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IFNGR2</w:t>
                      </w:r>
                    </w:p>
                  </w:txbxContent>
                </v:textbox>
                <w10:wrap anchorx="page"/>
              </v:shape>
            </w:pict>
          </mc:Fallback>
        </mc:AlternateContent>
      </w:r>
      <w:r>
        <w:rPr>
          <w:noProof/>
        </w:rPr>
        <mc:AlternateContent>
          <mc:Choice Requires="wps">
            <w:drawing>
              <wp:anchor distT="0" distB="0" distL="114300" distR="114300" simplePos="0" relativeHeight="7672" behindDoc="0" locked="0" layoutInCell="1" allowOverlap="1" wp14:anchorId="66AECDDE" wp14:editId="5B1C9982">
                <wp:simplePos x="0" y="0"/>
                <wp:positionH relativeFrom="page">
                  <wp:posOffset>5733415</wp:posOffset>
                </wp:positionH>
                <wp:positionV relativeFrom="paragraph">
                  <wp:posOffset>-158750</wp:posOffset>
                </wp:positionV>
                <wp:extent cx="53340" cy="121285"/>
                <wp:effectExtent l="0" t="0" r="0" b="0"/>
                <wp:wrapNone/>
                <wp:docPr id="1476" name="WordArt 4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212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73E584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LY86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6AECDDE" id="WordArt 4035" o:spid="_x0000_s1635" type="#_x0000_t202" style="position:absolute;left:0;text-align:left;margin-left:451.45pt;margin-top:-12.5pt;width:4.2pt;height:9.55pt;rotation:-60;z-index:7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" filled="f" stroked="f">
                <v:stroke joinstyle="round"/>
                <v:path arrowok="t"/>
                <v:textbox>
                  <w:txbxContent>
                    <w:p w14:paraId="073E584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LY86</w:t>
                      </w:r>
                    </w:p>
                  </w:txbxContent>
                </v:textbox>
                <w10:wrap anchorx="page"/>
              </v:shape>
            </w:pict>
          </mc:Fallback>
        </mc:AlternateContent>
      </w:r>
      <w:r>
        <w:rPr>
          <w:noProof/>
        </w:rPr>
        <mc:AlternateContent>
          <mc:Choice Requires="wps">
            <w:drawing>
              <wp:anchor distT="0" distB="0" distL="114300" distR="114300" simplePos="0" relativeHeight="7696" behindDoc="0" locked="0" layoutInCell="1" allowOverlap="1" wp14:anchorId="733A0496" wp14:editId="13CEF212">
                <wp:simplePos x="0" y="0"/>
                <wp:positionH relativeFrom="page">
                  <wp:posOffset>5782945</wp:posOffset>
                </wp:positionH>
                <wp:positionV relativeFrom="paragraph">
                  <wp:posOffset>-153035</wp:posOffset>
                </wp:positionV>
                <wp:extent cx="53340" cy="115570"/>
                <wp:effectExtent l="0" t="0" r="0" b="0"/>
                <wp:wrapNone/>
                <wp:docPr id="1475" name="WordArt 4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6B4CF4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AIF1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33A0496" id="WordArt 4034" o:spid="_x0000_s1636" type="#_x0000_t202" style="position:absolute;left:0;text-align:left;margin-left:455.35pt;margin-top:-12.05pt;width:4.2pt;height:9.1pt;rotation:-60;z-index: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" filled="f" stroked="f">
                <v:stroke joinstyle="round"/>
                <v:path arrowok="t"/>
                <v:textbox>
                  <w:txbxContent>
                    <w:p w14:paraId="46B4CF4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AIF1</w:t>
                      </w:r>
                    </w:p>
                  </w:txbxContent>
                </v:textbox>
                <w10:wrap anchorx="page"/>
              </v:shape>
            </w:pict>
          </mc:Fallback>
        </mc:AlternateContent>
      </w:r>
      <w:r>
        <w:rPr>
          <w:noProof/>
        </w:rPr>
        <mc:AlternateContent>
          <mc:Choice Requires="wps">
            <w:drawing>
              <wp:anchor distT="0" distB="0" distL="114300" distR="114300" simplePos="0" relativeHeight="7720" behindDoc="0" locked="0" layoutInCell="1" allowOverlap="1" wp14:anchorId="05294E85" wp14:editId="1CB5FDB7">
                <wp:simplePos x="0" y="0"/>
                <wp:positionH relativeFrom="page">
                  <wp:posOffset>5839460</wp:posOffset>
                </wp:positionH>
                <wp:positionV relativeFrom="paragraph">
                  <wp:posOffset>-172720</wp:posOffset>
                </wp:positionV>
                <wp:extent cx="53340" cy="136525"/>
                <wp:effectExtent l="0" t="0" r="0" b="0"/>
                <wp:wrapNone/>
                <wp:docPr id="1474" name="WordArt 4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FC413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FGF7</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5294E85" id="WordArt 4033" o:spid="_x0000_s1637" type="#_x0000_t202" style="position:absolute;left:0;text-align:left;margin-left:459.8pt;margin-top:-13.6pt;width:4.2pt;height:10.75pt;rotation:-60;z-index:7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" filled="f" stroked="f">
                <v:stroke joinstyle="round"/>
                <v:path arrowok="t"/>
                <v:textbox>
                  <w:txbxContent>
                    <w:p w14:paraId="50FC413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FGF7</w:t>
                      </w:r>
                    </w:p>
                  </w:txbxContent>
                </v:textbox>
                <w10:wrap anchorx="page"/>
              </v:shape>
            </w:pict>
          </mc:Fallback>
        </mc:AlternateContent>
      </w:r>
      <w:r>
        <w:rPr>
          <w:noProof/>
        </w:rPr>
        <mc:AlternateContent>
          <mc:Choice Requires="wps">
            <w:drawing>
              <wp:anchor distT="0" distB="0" distL="114300" distR="114300" simplePos="0" relativeHeight="7744" behindDoc="0" locked="0" layoutInCell="1" allowOverlap="1" wp14:anchorId="0CD30E34" wp14:editId="17D4A7A0">
                <wp:simplePos x="0" y="0"/>
                <wp:positionH relativeFrom="page">
                  <wp:posOffset>5885180</wp:posOffset>
                </wp:positionH>
                <wp:positionV relativeFrom="paragraph">
                  <wp:posOffset>-153035</wp:posOffset>
                </wp:positionV>
                <wp:extent cx="53340" cy="115570"/>
                <wp:effectExtent l="0" t="0" r="0" b="0"/>
                <wp:wrapNone/>
                <wp:docPr id="1473" name="WordArt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85DD3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IL6R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CD30E34" id="WordArt 4032" o:spid="_x0000_s1638" type="#_x0000_t202" style="position:absolute;left:0;text-align:left;margin-left:463.4pt;margin-top:-12.05pt;width:4.2pt;height:9.1pt;rotation:-60;z-index: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" filled="f" stroked="f">
                <v:stroke joinstyle="round"/>
                <v:path arrowok="t"/>
                <v:textbox>
                  <w:txbxContent>
                    <w:p w14:paraId="4F85DD3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IL6R</w:t>
                      </w:r>
                    </w:p>
                  </w:txbxContent>
                </v:textbox>
                <w10:wrap anchorx="page"/>
              </v:shape>
            </w:pict>
          </mc:Fallback>
        </mc:AlternateContent>
      </w:r>
      <w:r>
        <w:rPr>
          <w:noProof/>
        </w:rPr>
        <mc:AlternateContent>
          <mc:Choice Requires="wps">
            <w:drawing>
              <wp:anchor distT="0" distB="0" distL="114300" distR="114300" simplePos="0" relativeHeight="7768" behindDoc="0" locked="0" layoutInCell="1" allowOverlap="1" wp14:anchorId="542F6A95" wp14:editId="3A18BE94">
                <wp:simplePos x="0" y="0"/>
                <wp:positionH relativeFrom="page">
                  <wp:posOffset>5940425</wp:posOffset>
                </wp:positionH>
                <wp:positionV relativeFrom="paragraph">
                  <wp:posOffset>-169545</wp:posOffset>
                </wp:positionV>
                <wp:extent cx="53340" cy="133350"/>
                <wp:effectExtent l="0" t="0" r="0" b="0"/>
                <wp:wrapNone/>
                <wp:docPr id="1472" name="WordArt 4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33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E53C9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42F6A95" id="WordArt 4031" o:spid="_x0000_s1639" type="#_x0000_t202" style="position:absolute;left:0;text-align:left;margin-left:467.75pt;margin-top:-13.35pt;width:4.2pt;height:10.5pt;rotation:-60;z-index:7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" filled="f" stroked="f">
                <v:stroke joinstyle="round"/>
                <v:path arrowok="t"/>
                <v:textbox>
                  <w:txbxContent>
                    <w:p w14:paraId="38E53C9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TLR2</w:t>
                      </w:r>
                    </w:p>
                  </w:txbxContent>
                </v:textbox>
                <w10:wrap anchorx="page"/>
              </v:shape>
            </w:pict>
          </mc:Fallback>
        </mc:AlternateContent>
      </w:r>
      <w:r>
        <w:rPr>
          <w:noProof/>
        </w:rPr>
        <mc:AlternateContent>
          <mc:Choice Requires="wps">
            <w:drawing>
              <wp:anchor distT="0" distB="0" distL="114300" distR="114300" simplePos="0" relativeHeight="7792" behindDoc="0" locked="0" layoutInCell="1" allowOverlap="1" wp14:anchorId="6254158C" wp14:editId="4ECB7745">
                <wp:simplePos x="0" y="0"/>
                <wp:positionH relativeFrom="page">
                  <wp:posOffset>5997575</wp:posOffset>
                </wp:positionH>
                <wp:positionV relativeFrom="paragraph">
                  <wp:posOffset>-191770</wp:posOffset>
                </wp:positionV>
                <wp:extent cx="53340" cy="156845"/>
                <wp:effectExtent l="0" t="0" r="0" b="0"/>
                <wp:wrapNone/>
                <wp:docPr id="1471" name="WordArt 4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68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F90128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RIPK2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254158C" id="WordArt 4030" o:spid="_x0000_s1640" type="#_x0000_t202" style="position:absolute;left:0;text-align:left;margin-left:472.25pt;margin-top:-15.1pt;width:4.2pt;height:12.35pt;rotation:-60;z-index: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" filled="f" stroked="f">
                <v:stroke joinstyle="round"/>
                <v:path arrowok="t"/>
                <v:textbox>
                  <w:txbxContent>
                    <w:p w14:paraId="5F90128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RIPK2</w:t>
                      </w:r>
                    </w:p>
                  </w:txbxContent>
                </v:textbox>
                <w10:wrap anchorx="page"/>
              </v:shape>
            </w:pict>
          </mc:Fallback>
        </mc:AlternateContent>
      </w:r>
      <w:r>
        <w:rPr>
          <w:noProof/>
        </w:rPr>
        <mc:AlternateContent>
          <mc:Choice Requires="wps">
            <w:drawing>
              <wp:anchor distT="0" distB="0" distL="114300" distR="114300" simplePos="0" relativeHeight="7816" behindDoc="0" locked="0" layoutInCell="1" allowOverlap="1" wp14:anchorId="6EAB82FB" wp14:editId="44CCCD1F">
                <wp:simplePos x="0" y="0"/>
                <wp:positionH relativeFrom="page">
                  <wp:posOffset>6054725</wp:posOffset>
                </wp:positionH>
                <wp:positionV relativeFrom="paragraph">
                  <wp:posOffset>-213995</wp:posOffset>
                </wp:positionV>
                <wp:extent cx="53340" cy="180340"/>
                <wp:effectExtent l="0" t="0" r="0" b="0"/>
                <wp:wrapNone/>
                <wp:docPr id="1470" name="WordArt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03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F3A2CE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ERBB2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EAB82FB" id="WordArt 4029" o:spid="_x0000_s1641" type="#_x0000_t202" style="position:absolute;left:0;text-align:left;margin-left:476.75pt;margin-top:-16.85pt;width:4.2pt;height:14.2pt;rotation:-60;z-index:7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" filled="f" stroked="f">
                <v:stroke joinstyle="round"/>
                <v:path arrowok="t"/>
                <v:textbox>
                  <w:txbxContent>
                    <w:p w14:paraId="0F3A2CE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ERBB2</w:t>
                      </w:r>
                    </w:p>
                  </w:txbxContent>
                </v:textbox>
                <w10:wrap anchorx="page"/>
              </v:shape>
            </w:pict>
          </mc:Fallback>
        </mc:AlternateContent>
      </w:r>
      <w:r>
        <w:rPr>
          <w:noProof/>
        </w:rPr>
        <mc:AlternateContent>
          <mc:Choice Requires="wps">
            <w:drawing>
              <wp:anchor distT="0" distB="0" distL="114300" distR="114300" simplePos="0" relativeHeight="7840" behindDoc="0" locked="0" layoutInCell="1" allowOverlap="1" wp14:anchorId="7FE5F480" wp14:editId="33E1D553">
                <wp:simplePos x="0" y="0"/>
                <wp:positionH relativeFrom="page">
                  <wp:posOffset>6121400</wp:posOffset>
                </wp:positionH>
                <wp:positionV relativeFrom="paragraph">
                  <wp:posOffset>-274955</wp:posOffset>
                </wp:positionV>
                <wp:extent cx="53340" cy="245745"/>
                <wp:effectExtent l="0" t="0" r="0" b="0"/>
                <wp:wrapNone/>
                <wp:docPr id="1469" name="WordArt 4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457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DBA7B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SLCO1A2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FE5F480" id="WordArt 4028" o:spid="_x0000_s1642" type="#_x0000_t202" style="position:absolute;left:0;text-align:left;margin-left:482pt;margin-top:-21.65pt;width:4.2pt;height:19.35pt;rotation:-60;z-index: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" filled="f" stroked="f">
                <v:stroke joinstyle="round"/>
                <v:path arrowok="t"/>
                <v:textbox>
                  <w:txbxContent>
                    <w:p w14:paraId="31DBA7B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SLCO1A2</w:t>
                      </w:r>
                    </w:p>
                  </w:txbxContent>
                </v:textbox>
                <w10:wrap anchorx="page"/>
              </v:shape>
            </w:pict>
          </mc:Fallback>
        </mc:AlternateContent>
      </w:r>
      <w:r>
        <w:rPr>
          <w:noProof/>
        </w:rPr>
        <mc:AlternateContent>
          <mc:Choice Requires="wps">
            <w:drawing>
              <wp:anchor distT="0" distB="0" distL="114300" distR="114300" simplePos="0" relativeHeight="7864" behindDoc="0" locked="0" layoutInCell="1" allowOverlap="1" wp14:anchorId="79C1B0AF" wp14:editId="16A41A1F">
                <wp:simplePos x="0" y="0"/>
                <wp:positionH relativeFrom="page">
                  <wp:posOffset>6156960</wp:posOffset>
                </wp:positionH>
                <wp:positionV relativeFrom="paragraph">
                  <wp:posOffset>-216535</wp:posOffset>
                </wp:positionV>
                <wp:extent cx="53340" cy="183515"/>
                <wp:effectExtent l="0" t="0" r="0" b="0"/>
                <wp:wrapNone/>
                <wp:docPr id="1468" name="WordArt 4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2146C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IL31RA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9C1B0AF" id="WordArt 4027" o:spid="_x0000_s1643" type="#_x0000_t202" style="position:absolute;left:0;text-align:left;margin-left:484.8pt;margin-top:-17.05pt;width:4.2pt;height:14.45pt;rotation:-60;z-index:7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" filled="f" stroked="f">
                <v:stroke joinstyle="round"/>
                <v:path arrowok="t"/>
                <v:textbox>
                  <w:txbxContent>
                    <w:p w14:paraId="4E2146C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IL31RA</w:t>
                      </w:r>
                    </w:p>
                  </w:txbxContent>
                </v:textbox>
                <w10:wrap anchorx="page"/>
              </v:shape>
            </w:pict>
          </mc:Fallback>
        </mc:AlternateContent>
      </w:r>
      <w:r>
        <w:rPr>
          <w:noProof/>
        </w:rPr>
        <mc:AlternateContent>
          <mc:Choice Requires="wps">
            <w:drawing>
              <wp:anchor distT="0" distB="0" distL="114300" distR="114300" simplePos="0" relativeHeight="7888" behindDoc="0" locked="0" layoutInCell="1" allowOverlap="1" wp14:anchorId="308AC425" wp14:editId="569391B6">
                <wp:simplePos x="0" y="0"/>
                <wp:positionH relativeFrom="page">
                  <wp:posOffset>6195060</wp:posOffset>
                </wp:positionH>
                <wp:positionV relativeFrom="paragraph">
                  <wp:posOffset>-169545</wp:posOffset>
                </wp:positionV>
                <wp:extent cx="53340" cy="133350"/>
                <wp:effectExtent l="0" t="0" r="0" b="0"/>
                <wp:wrapNone/>
                <wp:docPr id="1467" name="WordArt 4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33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2218A0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08AC425" id="WordArt 4026" o:spid="_x0000_s1644" type="#_x0000_t202" style="position:absolute;left:0;text-align:left;margin-left:487.8pt;margin-top:-13.35pt;width:4.2pt;height:10.5pt;rotation:-60;z-index: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" filled="f" stroked="f">
                <v:stroke joinstyle="round"/>
                <v:path arrowok="t"/>
                <v:textbox>
                  <w:txbxContent>
                    <w:p w14:paraId="52218A0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TLR1</w:t>
                      </w:r>
                    </w:p>
                  </w:txbxContent>
                </v:textbox>
                <w10:wrap anchorx="page"/>
              </v:shape>
            </w:pict>
          </mc:Fallback>
        </mc:AlternateContent>
      </w:r>
      <w:r>
        <w:rPr>
          <w:noProof/>
        </w:rPr>
        <mc:AlternateContent>
          <mc:Choice Requires="wps">
            <w:drawing>
              <wp:anchor distT="0" distB="0" distL="114300" distR="114300" simplePos="0" relativeHeight="7912" behindDoc="0" locked="0" layoutInCell="1" allowOverlap="1" wp14:anchorId="7649DDE3" wp14:editId="0AD24774">
                <wp:simplePos x="0" y="0"/>
                <wp:positionH relativeFrom="page">
                  <wp:posOffset>6261100</wp:posOffset>
                </wp:positionH>
                <wp:positionV relativeFrom="paragraph">
                  <wp:posOffset>-224790</wp:posOffset>
                </wp:positionV>
                <wp:extent cx="53340" cy="192405"/>
                <wp:effectExtent l="0" t="0" r="0" b="0"/>
                <wp:wrapNone/>
                <wp:docPr id="1466" name="WordArt 4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2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338B0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IFNAR1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649DDE3" id="WordArt 4025" o:spid="_x0000_s1645" type="#_x0000_t202" style="position:absolute;left:0;text-align:left;margin-left:493pt;margin-top:-17.7pt;width:4.2pt;height:15.15pt;rotation:-60;z-index:7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" filled="f" stroked="f">
                <v:stroke joinstyle="round"/>
                <v:path arrowok="t"/>
                <v:textbox>
                  <w:txbxContent>
                    <w:p w14:paraId="2338B07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IFNAR1</w:t>
                      </w:r>
                    </w:p>
                  </w:txbxContent>
                </v:textbox>
                <w10:wrap anchorx="page"/>
              </v:shape>
            </w:pict>
          </mc:Fallback>
        </mc:AlternateContent>
      </w:r>
      <w:r>
        <w:rPr>
          <w:noProof/>
        </w:rPr>
        <mc:AlternateContent>
          <mc:Choice Requires="wps">
            <w:drawing>
              <wp:anchor distT="0" distB="0" distL="114300" distR="114300" simplePos="0" relativeHeight="7936" behindDoc="0" locked="0" layoutInCell="1" allowOverlap="1" wp14:anchorId="400BD587" wp14:editId="210B7236">
                <wp:simplePos x="0" y="0"/>
                <wp:positionH relativeFrom="page">
                  <wp:posOffset>6308090</wp:posOffset>
                </wp:positionH>
                <wp:positionV relativeFrom="paragraph">
                  <wp:posOffset>-208280</wp:posOffset>
                </wp:positionV>
                <wp:extent cx="53340" cy="174625"/>
                <wp:effectExtent l="0" t="0" r="0" b="0"/>
                <wp:wrapNone/>
                <wp:docPr id="1465" name="WordArt 4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9103CF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TRAP1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00BD587" id="WordArt 4024" o:spid="_x0000_s1646" type="#_x0000_t202" style="position:absolute;left:0;text-align:left;margin-left:496.7pt;margin-top:-16.4pt;width:4.2pt;height:13.75pt;rotation:-60;z-index: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" filled="f" stroked="f">
                <v:stroke joinstyle="round"/>
                <v:path arrowok="t"/>
                <v:textbox>
                  <w:txbxContent>
                    <w:p w14:paraId="29103CF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TRAP1</w:t>
                      </w:r>
                    </w:p>
                  </w:txbxContent>
                </v:textbox>
                <w10:wrap anchorx="page"/>
              </v:shape>
            </w:pict>
          </mc:Fallback>
        </mc:AlternateContent>
      </w:r>
      <w:r>
        <w:rPr>
          <w:noProof/>
        </w:rPr>
        <mc:AlternateContent>
          <mc:Choice Requires="wps">
            <w:drawing>
              <wp:anchor distT="0" distB="0" distL="114300" distR="114300" simplePos="0" relativeHeight="7960" behindDoc="0" locked="0" layoutInCell="1" allowOverlap="1" wp14:anchorId="4F29571C" wp14:editId="7FFFB0AC">
                <wp:simplePos x="0" y="0"/>
                <wp:positionH relativeFrom="page">
                  <wp:posOffset>6344285</wp:posOffset>
                </wp:positionH>
                <wp:positionV relativeFrom="paragraph">
                  <wp:posOffset>-153035</wp:posOffset>
                </wp:positionV>
                <wp:extent cx="53340" cy="115570"/>
                <wp:effectExtent l="0" t="0" r="0" b="0"/>
                <wp:wrapNone/>
                <wp:docPr id="1464" name="WordArt 4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DDAD43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IL4R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F29571C" id="WordArt 4023" o:spid="_x0000_s1647" type="#_x0000_t202" style="position:absolute;left:0;text-align:left;margin-left:499.55pt;margin-top:-12.05pt;width:4.2pt;height:9.1pt;rotation:-60;z-index:7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" filled="f" stroked="f">
                <v:stroke joinstyle="round"/>
                <v:path arrowok="t"/>
                <v:textbox>
                  <w:txbxContent>
                    <w:p w14:paraId="0DDAD43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IL4R</w:t>
                      </w:r>
                    </w:p>
                  </w:txbxContent>
                </v:textbox>
                <w10:wrap anchorx="page"/>
              </v:shape>
            </w:pict>
          </mc:Fallback>
        </mc:AlternateContent>
      </w:r>
      <w:r>
        <w:rPr>
          <w:noProof/>
        </w:rPr>
        <mc:AlternateContent>
          <mc:Choice Requires="wps">
            <w:drawing>
              <wp:anchor distT="0" distB="0" distL="114300" distR="114300" simplePos="0" relativeHeight="7984" behindDoc="0" locked="0" layoutInCell="1" allowOverlap="1" wp14:anchorId="0F29BF15" wp14:editId="4F944133">
                <wp:simplePos x="0" y="0"/>
                <wp:positionH relativeFrom="page">
                  <wp:posOffset>6403975</wp:posOffset>
                </wp:positionH>
                <wp:positionV relativeFrom="paragraph">
                  <wp:posOffset>-186055</wp:posOffset>
                </wp:positionV>
                <wp:extent cx="53340" cy="151130"/>
                <wp:effectExtent l="0" t="0" r="0" b="0"/>
                <wp:wrapNone/>
                <wp:docPr id="1463" name="WordArt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11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33463A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EPOR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F29BF15" id="WordArt 4022" o:spid="_x0000_s1648" type="#_x0000_t202" style="position:absolute;left:0;text-align:left;margin-left:504.25pt;margin-top:-14.65pt;width:4.2pt;height:11.9pt;rotation:-60;z-index: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" filled="f" stroked="f">
                <v:stroke joinstyle="round"/>
                <v:path arrowok="t"/>
                <v:textbox>
                  <w:txbxContent>
                    <w:p w14:paraId="333463A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EPOR</w:t>
                      </w:r>
                    </w:p>
                  </w:txbxContent>
                </v:textbox>
                <w10:wrap anchorx="page"/>
              </v:shape>
            </w:pict>
          </mc:Fallback>
        </mc:AlternateContent>
      </w:r>
      <w:r>
        <w:rPr>
          <w:noProof/>
        </w:rPr>
        <mc:AlternateContent>
          <mc:Choice Requires="wps">
            <w:drawing>
              <wp:anchor distT="0" distB="0" distL="114300" distR="114300" simplePos="0" relativeHeight="8008" behindDoc="0" locked="0" layoutInCell="1" allowOverlap="1" wp14:anchorId="059620B1" wp14:editId="6B70CDA3">
                <wp:simplePos x="0" y="0"/>
                <wp:positionH relativeFrom="page">
                  <wp:posOffset>6446520</wp:posOffset>
                </wp:positionH>
                <wp:positionV relativeFrom="paragraph">
                  <wp:posOffset>-153035</wp:posOffset>
                </wp:positionV>
                <wp:extent cx="53340" cy="115570"/>
                <wp:effectExtent l="0" t="0" r="0" b="0"/>
                <wp:wrapNone/>
                <wp:docPr id="1462" name="WordArt 4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155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0CEA3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IRF4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59620B1" id="WordArt 4021" o:spid="_x0000_s1649" type="#_x0000_t202" style="position:absolute;left:0;text-align:left;margin-left:507.6pt;margin-top:-12.05pt;width:4.2pt;height:9.1pt;rotation:-60;z-index:8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" filled="f" stroked="f">
                <v:stroke joinstyle="round"/>
                <v:path arrowok="t"/>
                <v:textbox>
                  <w:txbxContent>
                    <w:p w14:paraId="7C0CEA3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IRF4</w:t>
                      </w:r>
                    </w:p>
                  </w:txbxContent>
                </v:textbox>
                <w10:wrap anchorx="page"/>
              </v:shape>
            </w:pict>
          </mc:Fallback>
        </mc:AlternateContent>
      </w:r>
      <w:r>
        <w:rPr>
          <w:noProof/>
        </w:rPr>
        <mc:AlternateContent>
          <mc:Choice Requires="wps">
            <w:drawing>
              <wp:anchor distT="0" distB="0" distL="114300" distR="114300" simplePos="0" relativeHeight="8032" behindDoc="0" locked="0" layoutInCell="1" allowOverlap="1" wp14:anchorId="618DCDEA" wp14:editId="182172D6">
                <wp:simplePos x="0" y="0"/>
                <wp:positionH relativeFrom="page">
                  <wp:posOffset>6513195</wp:posOffset>
                </wp:positionH>
                <wp:positionV relativeFrom="paragraph">
                  <wp:posOffset>-212725</wp:posOffset>
                </wp:positionV>
                <wp:extent cx="53340" cy="179070"/>
                <wp:effectExtent l="0" t="0" r="0" b="0"/>
                <wp:wrapNone/>
                <wp:docPr id="1461" name="WordArt 4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90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F4F9BF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HDAC4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18DCDEA" id="WordArt 4020" o:spid="_x0000_s1650" type="#_x0000_t202" style="position:absolute;left:0;text-align:left;margin-left:512.85pt;margin-top:-16.75pt;width:4.2pt;height:14.1pt;rotation:-60;z-index: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" filled="f" stroked="f">
                <v:stroke joinstyle="round"/>
                <v:path arrowok="t"/>
                <v:textbox>
                  <w:txbxContent>
                    <w:p w14:paraId="3F4F9BF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HDAC4</w:t>
                      </w:r>
                    </w:p>
                  </w:txbxContent>
                </v:textbox>
                <w10:wrap anchorx="page"/>
              </v:shape>
            </w:pict>
          </mc:Fallback>
        </mc:AlternateContent>
      </w:r>
      <w:r>
        <w:rPr>
          <w:noProof/>
        </w:rPr>
        <mc:AlternateContent>
          <mc:Choice Requires="wps">
            <w:drawing>
              <wp:anchor distT="0" distB="0" distL="114300" distR="114300" simplePos="0" relativeHeight="8056" behindDoc="0" locked="0" layoutInCell="1" allowOverlap="1" wp14:anchorId="563F33A3" wp14:editId="51ACE162">
                <wp:simplePos x="0" y="0"/>
                <wp:positionH relativeFrom="page">
                  <wp:posOffset>6567805</wp:posOffset>
                </wp:positionH>
                <wp:positionV relativeFrom="paragraph">
                  <wp:posOffset>-224790</wp:posOffset>
                </wp:positionV>
                <wp:extent cx="53340" cy="192405"/>
                <wp:effectExtent l="0" t="0" r="0" b="0"/>
                <wp:wrapNone/>
                <wp:docPr id="1460" name="WordArt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2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04F9D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IFNAR2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63F33A3" id="WordArt 4019" o:spid="_x0000_s1651" type="#_x0000_t202" style="position:absolute;left:0;text-align:left;margin-left:517.15pt;margin-top:-17.7pt;width:4.2pt;height:15.15pt;rotation:-60;z-index:8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" filled="f" stroked="f">
                <v:stroke joinstyle="round"/>
                <v:path arrowok="t"/>
                <v:textbox>
                  <w:txbxContent>
                    <w:p w14:paraId="6904F9D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IFNAR2</w:t>
                      </w:r>
                    </w:p>
                  </w:txbxContent>
                </v:textbox>
                <w10:wrap anchorx="page"/>
              </v:shape>
            </w:pict>
          </mc:Fallback>
        </mc:AlternateContent>
      </w:r>
      <w:r>
        <w:rPr>
          <w:noProof/>
        </w:rPr>
        <mc:AlternateContent>
          <mc:Choice Requires="wps">
            <w:drawing>
              <wp:anchor distT="0" distB="0" distL="114300" distR="114300" simplePos="0" relativeHeight="8080" behindDoc="0" locked="0" layoutInCell="1" allowOverlap="1" wp14:anchorId="704F5F64" wp14:editId="300B63A9">
                <wp:simplePos x="0" y="0"/>
                <wp:positionH relativeFrom="page">
                  <wp:posOffset>6604000</wp:posOffset>
                </wp:positionH>
                <wp:positionV relativeFrom="paragraph">
                  <wp:posOffset>-169545</wp:posOffset>
                </wp:positionV>
                <wp:extent cx="53340" cy="133350"/>
                <wp:effectExtent l="0" t="0" r="0" b="0"/>
                <wp:wrapNone/>
                <wp:docPr id="1459" name="WordArt 4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33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73655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04F5F64" id="WordArt 4018" o:spid="_x0000_s1652" type="#_x0000_t202" style="position:absolute;left:0;text-align:left;margin-left:520pt;margin-top:-13.35pt;width:4.2pt;height:10.5pt;rotation:-60;z-index: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" filled="f" stroked="f">
                <v:stroke joinstyle="round"/>
                <v:path arrowok="t"/>
                <v:textbox>
                  <w:txbxContent>
                    <w:p w14:paraId="1573655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TLR6</w:t>
                      </w:r>
                    </w:p>
                  </w:txbxContent>
                </v:textbox>
                <w10:wrap anchorx="page"/>
              </v:shape>
            </w:pict>
          </mc:Fallback>
        </mc:AlternateContent>
      </w:r>
      <w:r>
        <w:rPr>
          <w:noProof/>
        </w:rPr>
        <mc:AlternateContent>
          <mc:Choice Requires="wps">
            <w:drawing>
              <wp:anchor distT="0" distB="0" distL="114300" distR="114300" simplePos="0" relativeHeight="8104" behindDoc="0" locked="0" layoutInCell="1" allowOverlap="1" wp14:anchorId="3FFB0643" wp14:editId="1C2C1734">
                <wp:simplePos x="0" y="0"/>
                <wp:positionH relativeFrom="page">
                  <wp:posOffset>6668135</wp:posOffset>
                </wp:positionH>
                <wp:positionV relativeFrom="paragraph">
                  <wp:posOffset>-216535</wp:posOffset>
                </wp:positionV>
                <wp:extent cx="53340" cy="183515"/>
                <wp:effectExtent l="0" t="0" r="0" b="0"/>
                <wp:wrapNone/>
                <wp:docPr id="1458" name="WordArt 4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7893DC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IL10RB</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FFB0643" id="WordArt 4017" o:spid="_x0000_s1653" type="#_x0000_t202" style="position:absolute;left:0;text-align:left;margin-left:525.05pt;margin-top:-17.05pt;width:4.2pt;height:14.45pt;rotation:-60;z-index:8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" filled="f" stroked="f">
                <v:stroke joinstyle="round"/>
                <v:path arrowok="t"/>
                <v:textbox>
                  <w:txbxContent>
                    <w:p w14:paraId="17893DC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IL10RB</w:t>
                      </w:r>
                    </w:p>
                  </w:txbxContent>
                </v:textbox>
                <w10:wrap anchorx="page"/>
              </v:shape>
            </w:pict>
          </mc:Fallback>
        </mc:AlternateContent>
      </w:r>
      <w:r>
        <w:rPr>
          <w:noProof/>
        </w:rPr>
        <mc:AlternateContent>
          <mc:Choice Requires="wps">
            <w:drawing>
              <wp:anchor distT="0" distB="0" distL="114300" distR="114300" simplePos="0" relativeHeight="8128" behindDoc="0" locked="0" layoutInCell="1" allowOverlap="1" wp14:anchorId="6282D7B7" wp14:editId="509A7FAA">
                <wp:simplePos x="0" y="0"/>
                <wp:positionH relativeFrom="page">
                  <wp:posOffset>6720205</wp:posOffset>
                </wp:positionH>
                <wp:positionV relativeFrom="paragraph">
                  <wp:posOffset>-220345</wp:posOffset>
                </wp:positionV>
                <wp:extent cx="53340" cy="187325"/>
                <wp:effectExtent l="0" t="0" r="0" b="0"/>
                <wp:wrapNone/>
                <wp:docPr id="1457" name="WordArt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73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A04C32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TOLLIP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282D7B7" id="WordArt 4016" o:spid="_x0000_s1654" type="#_x0000_t202" style="position:absolute;left:0;text-align:left;margin-left:529.15pt;margin-top:-17.35pt;width:4.2pt;height:14.75pt;rotation:-60;z-index: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" filled="f" stroked="f">
                <v:stroke joinstyle="round"/>
                <v:path arrowok="t"/>
                <v:textbox>
                  <w:txbxContent>
                    <w:p w14:paraId="1A04C32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TOLLIP</w:t>
                      </w:r>
                    </w:p>
                  </w:txbxContent>
                </v:textbox>
                <w10:wrap anchorx="page"/>
              </v:shape>
            </w:pict>
          </mc:Fallback>
        </mc:AlternateContent>
      </w:r>
      <w:r>
        <w:rPr>
          <w:noProof/>
        </w:rPr>
        <mc:AlternateContent>
          <mc:Choice Requires="wps">
            <w:drawing>
              <wp:anchor distT="0" distB="0" distL="114300" distR="114300" simplePos="0" relativeHeight="8152" behindDoc="0" locked="0" layoutInCell="1" allowOverlap="1" wp14:anchorId="52208415" wp14:editId="447805FA">
                <wp:simplePos x="0" y="0"/>
                <wp:positionH relativeFrom="page">
                  <wp:posOffset>6770370</wp:posOffset>
                </wp:positionH>
                <wp:positionV relativeFrom="paragraph">
                  <wp:posOffset>-219075</wp:posOffset>
                </wp:positionV>
                <wp:extent cx="53340" cy="186690"/>
                <wp:effectExtent l="0" t="0" r="0" b="0"/>
                <wp:wrapNone/>
                <wp:docPr id="1456" name="WordArt 4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66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3B8FD4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SDCBP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2208415" id="WordArt 4015" o:spid="_x0000_s1655" type="#_x0000_t202" style="position:absolute;left:0;text-align:left;margin-left:533.1pt;margin-top:-17.25pt;width:4.2pt;height:14.7pt;rotation:-60;z-index:8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" filled="f" stroked="f">
                <v:stroke joinstyle="round"/>
                <v:path arrowok="t"/>
                <v:textbox>
                  <w:txbxContent>
                    <w:p w14:paraId="23B8FD4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SDCBP</w:t>
                      </w:r>
                    </w:p>
                  </w:txbxContent>
                </v:textbox>
                <w10:wrap anchorx="page"/>
              </v:shape>
            </w:pict>
          </mc:Fallback>
        </mc:AlternateContent>
      </w:r>
      <w:r>
        <w:rPr>
          <w:noProof/>
        </w:rPr>
        <mc:AlternateContent>
          <mc:Choice Requires="wps">
            <w:drawing>
              <wp:anchor distT="0" distB="0" distL="114300" distR="114300" simplePos="0" relativeHeight="8176" behindDoc="0" locked="0" layoutInCell="1" allowOverlap="1" wp14:anchorId="4B8A1452" wp14:editId="0B3A7917">
                <wp:simplePos x="0" y="0"/>
                <wp:positionH relativeFrom="page">
                  <wp:posOffset>6832600</wp:posOffset>
                </wp:positionH>
                <wp:positionV relativeFrom="paragraph">
                  <wp:posOffset>-260985</wp:posOffset>
                </wp:positionV>
                <wp:extent cx="53340" cy="230505"/>
                <wp:effectExtent l="0" t="0" r="0" b="0"/>
                <wp:wrapNone/>
                <wp:docPr id="1455" name="WordArt 4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305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FBD01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B8A1452" id="WordArt 4014" o:spid="_x0000_s1656" type="#_x0000_t202" style="position:absolute;left:0;text-align:left;margin-left:538pt;margin-top:-20.55pt;width:4.2pt;height:18.15pt;rotation:-60;z-index: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" filled="f" stroked="f">
                <v:stroke joinstyle="round"/>
                <v:path arrowok="t"/>
                <v:textbox>
                  <w:txbxContent>
                    <w:p w14:paraId="3CFBD016"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TNFSF14</w:t>
                      </w:r>
                    </w:p>
                  </w:txbxContent>
                </v:textbox>
                <w10:wrap anchorx="page"/>
              </v:shape>
            </w:pict>
          </mc:Fallback>
        </mc:AlternateContent>
      </w:r>
      <w:r>
        <w:rPr>
          <w:noProof/>
        </w:rPr>
        <mc:AlternateContent>
          <mc:Choice Requires="wps">
            <w:drawing>
              <wp:anchor distT="0" distB="0" distL="114300" distR="114300" simplePos="0" relativeHeight="8200" behindDoc="0" locked="0" layoutInCell="1" allowOverlap="1" wp14:anchorId="5D441F07" wp14:editId="196727D0">
                <wp:simplePos x="0" y="0"/>
                <wp:positionH relativeFrom="page">
                  <wp:posOffset>6874510</wp:posOffset>
                </wp:positionH>
                <wp:positionV relativeFrom="paragraph">
                  <wp:posOffset>-227330</wp:posOffset>
                </wp:positionV>
                <wp:extent cx="53340" cy="195580"/>
                <wp:effectExtent l="0" t="0" r="0" b="0"/>
                <wp:wrapNone/>
                <wp:docPr id="1454" name="WordArt 4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5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C2FE9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D441F07" id="WordArt 4013" o:spid="_x0000_s1657" type="#_x0000_t202" style="position:absolute;left:0;text-align:left;margin-left:541.3pt;margin-top:-17.9pt;width:4.2pt;height:15.4pt;rotation:-60;z-index:8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" filled="f" stroked="f">
                <v:stroke joinstyle="round"/>
                <v:path arrowok="t"/>
                <v:textbox>
                  <w:txbxContent>
                    <w:p w14:paraId="4FC2FE9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IFNGR1</w:t>
                      </w:r>
                    </w:p>
                  </w:txbxContent>
                </v:textbox>
                <w10:wrap anchorx="page"/>
              </v:shape>
            </w:pict>
          </mc:Fallback>
        </mc:AlternateContent>
      </w:r>
      <w:r>
        <w:rPr>
          <w:noProof/>
        </w:rPr>
        <mc:AlternateContent>
          <mc:Choice Requires="wps">
            <w:drawing>
              <wp:anchor distT="0" distB="0" distL="114300" distR="114300" simplePos="0" relativeHeight="8224" behindDoc="0" locked="0" layoutInCell="1" allowOverlap="1" wp14:anchorId="256F08FE" wp14:editId="2FB8B51E">
                <wp:simplePos x="0" y="0"/>
                <wp:positionH relativeFrom="page">
                  <wp:posOffset>6921500</wp:posOffset>
                </wp:positionH>
                <wp:positionV relativeFrom="paragraph">
                  <wp:posOffset>-210820</wp:posOffset>
                </wp:positionV>
                <wp:extent cx="53340" cy="177800"/>
                <wp:effectExtent l="0" t="0" r="0" b="0"/>
                <wp:wrapNone/>
                <wp:docPr id="1453" name="WordArt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78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2AEEFF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PRDX5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56F08FE" id="WordArt 4012" o:spid="_x0000_s1658" type="#_x0000_t202" style="position:absolute;left:0;text-align:left;margin-left:545pt;margin-top:-16.6pt;width:4.2pt;height:14pt;rotation:-60;z-index: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" filled="f" stroked="f">
                <v:stroke joinstyle="round"/>
                <v:path arrowok="t"/>
                <v:textbox>
                  <w:txbxContent>
                    <w:p w14:paraId="32AEEFF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PRDX5</w:t>
                      </w:r>
                    </w:p>
                  </w:txbxContent>
                </v:textbox>
                <w10:wrap anchorx="page"/>
              </v:shape>
            </w:pict>
          </mc:Fallback>
        </mc:AlternateContent>
      </w:r>
      <w:r>
        <w:rPr>
          <w:noProof/>
        </w:rPr>
        <mc:AlternateContent>
          <mc:Choice Requires="wps">
            <w:drawing>
              <wp:anchor distT="0" distB="0" distL="114300" distR="114300" simplePos="0" relativeHeight="8248" behindDoc="0" locked="0" layoutInCell="1" allowOverlap="1" wp14:anchorId="5C090641" wp14:editId="6141DAF4">
                <wp:simplePos x="0" y="0"/>
                <wp:positionH relativeFrom="page">
                  <wp:posOffset>6955790</wp:posOffset>
                </wp:positionH>
                <wp:positionV relativeFrom="paragraph">
                  <wp:posOffset>-147955</wp:posOffset>
                </wp:positionV>
                <wp:extent cx="53340" cy="109855"/>
                <wp:effectExtent l="0" t="0" r="0" b="0"/>
                <wp:wrapNone/>
                <wp:docPr id="1452" name="WordArt 4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98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EDBAB9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SYK</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C090641" id="WordArt 4011" o:spid="_x0000_s1659" type="#_x0000_t202" style="position:absolute;left:0;text-align:left;margin-left:547.7pt;margin-top:-11.65pt;width:4.2pt;height:8.65pt;rotation:-60;z-index: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" filled="f" stroked="f">
                <v:stroke joinstyle="round"/>
                <v:path arrowok="t"/>
                <v:textbox>
                  <w:txbxContent>
                    <w:p w14:paraId="0EDBAB9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SYK</w:t>
                      </w:r>
                    </w:p>
                  </w:txbxContent>
                </v:textbox>
                <w10:wrap anchorx="page"/>
              </v:shape>
            </w:pict>
          </mc:Fallback>
        </mc:AlternateContent>
      </w:r>
      <w:r>
        <w:rPr>
          <w:noProof/>
        </w:rPr>
        <mc:AlternateContent>
          <mc:Choice Requires="wps">
            <w:drawing>
              <wp:anchor distT="0" distB="0" distL="114300" distR="114300" simplePos="0" relativeHeight="8272" behindDoc="0" locked="0" layoutInCell="1" allowOverlap="1" wp14:anchorId="3679BFB2" wp14:editId="77BBEF92">
                <wp:simplePos x="0" y="0"/>
                <wp:positionH relativeFrom="page">
                  <wp:posOffset>7009765</wp:posOffset>
                </wp:positionH>
                <wp:positionV relativeFrom="paragraph">
                  <wp:posOffset>-158750</wp:posOffset>
                </wp:positionV>
                <wp:extent cx="53340" cy="121285"/>
                <wp:effectExtent l="0" t="0" r="0" b="0"/>
                <wp:wrapNone/>
                <wp:docPr id="1451" name="WordArt 4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212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B14DEE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LY96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679BFB2" id="WordArt 4010" o:spid="_x0000_s1660" type="#_x0000_t202" style="position:absolute;left:0;text-align:left;margin-left:551.95pt;margin-top:-12.5pt;width:4.2pt;height:9.55pt;rotation:-60;z-index: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" filled="f" stroked="f">
                <v:stroke joinstyle="round"/>
                <v:path arrowok="t"/>
                <v:textbox>
                  <w:txbxContent>
                    <w:p w14:paraId="0B14DEE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LY96</w:t>
                      </w:r>
                    </w:p>
                  </w:txbxContent>
                </v:textbox>
                <w10:wrap anchorx="page"/>
              </v:shape>
            </w:pict>
          </mc:Fallback>
        </mc:AlternateContent>
      </w:r>
      <w:r>
        <w:rPr>
          <w:noProof/>
        </w:rPr>
        <mc:AlternateContent>
          <mc:Choice Requires="wps">
            <w:drawing>
              <wp:anchor distT="0" distB="0" distL="114300" distR="114300" simplePos="0" relativeHeight="8296" behindDoc="0" locked="0" layoutInCell="1" allowOverlap="1" wp14:anchorId="7FE2A10E" wp14:editId="3449A161">
                <wp:simplePos x="0" y="0"/>
                <wp:positionH relativeFrom="page">
                  <wp:posOffset>7054850</wp:posOffset>
                </wp:positionH>
                <wp:positionV relativeFrom="paragraph">
                  <wp:posOffset>-136525</wp:posOffset>
                </wp:positionV>
                <wp:extent cx="53340" cy="97790"/>
                <wp:effectExtent l="0" t="0" r="0" b="0"/>
                <wp:wrapNone/>
                <wp:docPr id="1450" name="WordArt 4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977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40042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NMI</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FE2A10E" id="WordArt 4009" o:spid="_x0000_s1661" type="#_x0000_t202" style="position:absolute;left:0;text-align:left;margin-left:555.5pt;margin-top:-10.75pt;width:4.2pt;height:7.7pt;rotation:-60;z-index:8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" filled="f" stroked="f">
                <v:stroke joinstyle="round"/>
                <v:path arrowok="t"/>
                <v:textbox>
                  <w:txbxContent>
                    <w:p w14:paraId="6940042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NMI</w:t>
                      </w:r>
                    </w:p>
                  </w:txbxContent>
                </v:textbox>
                <w10:wrap anchorx="page"/>
              </v:shape>
            </w:pict>
          </mc:Fallback>
        </mc:AlternateContent>
      </w:r>
      <w:r>
        <w:rPr>
          <w:noProof/>
        </w:rPr>
        <mc:AlternateContent>
          <mc:Choice Requires="wps">
            <w:drawing>
              <wp:anchor distT="0" distB="0" distL="114300" distR="114300" simplePos="0" relativeHeight="8320" behindDoc="0" locked="0" layoutInCell="1" allowOverlap="1" wp14:anchorId="07C0D37E" wp14:editId="0B7E46AB">
                <wp:simplePos x="0" y="0"/>
                <wp:positionH relativeFrom="page">
                  <wp:posOffset>7117715</wp:posOffset>
                </wp:positionH>
                <wp:positionV relativeFrom="paragraph">
                  <wp:posOffset>-180340</wp:posOffset>
                </wp:positionV>
                <wp:extent cx="53340" cy="144780"/>
                <wp:effectExtent l="0" t="0" r="0" b="0"/>
                <wp:wrapNone/>
                <wp:docPr id="1449" name="WordArt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78DAA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7C0D37E" id="WordArt 4008" o:spid="_x0000_s1662" type="#_x0000_t202" style="position:absolute;left:0;text-align:left;margin-left:560.45pt;margin-top:-14.2pt;width:4.2pt;height:11.4pt;rotation:-60;z-index: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" filled="f" stroked="f">
                <v:stroke joinstyle="round"/>
                <v:path arrowok="t"/>
                <v:textbox>
                  <w:txbxContent>
                    <w:p w14:paraId="4778DAA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CCR4</w:t>
                      </w:r>
                    </w:p>
                  </w:txbxContent>
                </v:textbox>
                <w10:wrap anchorx="page"/>
              </v:shape>
            </w:pict>
          </mc:Fallback>
        </mc:AlternateContent>
      </w:r>
      <w:r>
        <w:rPr>
          <w:noProof/>
        </w:rPr>
        <mc:AlternateContent>
          <mc:Choice Requires="wps">
            <w:drawing>
              <wp:anchor distT="0" distB="0" distL="114300" distR="114300" simplePos="0" relativeHeight="8344" behindDoc="0" locked="0" layoutInCell="1" allowOverlap="1" wp14:anchorId="0669C2F3" wp14:editId="226899EE">
                <wp:simplePos x="0" y="0"/>
                <wp:positionH relativeFrom="page">
                  <wp:posOffset>7178675</wp:posOffset>
                </wp:positionH>
                <wp:positionV relativeFrom="paragraph">
                  <wp:posOffset>-216535</wp:posOffset>
                </wp:positionV>
                <wp:extent cx="53340" cy="183515"/>
                <wp:effectExtent l="0" t="0" r="0" b="0"/>
                <wp:wrapNone/>
                <wp:docPr id="1448" name="WordArt 4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24C82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IL17RA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669C2F3" id="WordArt 4007" o:spid="_x0000_s1663" type="#_x0000_t202" style="position:absolute;left:0;text-align:left;margin-left:565.25pt;margin-top:-17.05pt;width:4.2pt;height:14.45pt;rotation:-60;z-index:8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" filled="f" stroked="f">
                <v:stroke joinstyle="round"/>
                <v:path arrowok="t"/>
                <v:textbox>
                  <w:txbxContent>
                    <w:p w14:paraId="3C24C82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IL17RA</w:t>
                      </w:r>
                    </w:p>
                  </w:txbxContent>
                </v:textbox>
                <w10:wrap anchorx="page"/>
              </v:shape>
            </w:pict>
          </mc:Fallback>
        </mc:AlternateContent>
      </w:r>
      <w:r>
        <w:rPr>
          <w:noProof/>
        </w:rPr>
        <mc:AlternateContent>
          <mc:Choice Requires="wps">
            <w:drawing>
              <wp:anchor distT="0" distB="0" distL="114300" distR="114300" simplePos="0" relativeHeight="8368" behindDoc="0" locked="0" layoutInCell="1" allowOverlap="1" wp14:anchorId="21E5F509" wp14:editId="0DF62F3E">
                <wp:simplePos x="0" y="0"/>
                <wp:positionH relativeFrom="page">
                  <wp:posOffset>7210425</wp:posOffset>
                </wp:positionH>
                <wp:positionV relativeFrom="paragraph">
                  <wp:posOffset>-144780</wp:posOffset>
                </wp:positionV>
                <wp:extent cx="53340" cy="106680"/>
                <wp:effectExtent l="0" t="0" r="0" b="0"/>
                <wp:wrapNone/>
                <wp:docPr id="1447" name="WordArt 4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66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A6F34A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1E5F509" id="WordArt 4006" o:spid="_x0000_s1664" type="#_x0000_t202" style="position:absolute;left:0;text-align:left;margin-left:567.75pt;margin-top:-11.4pt;width:4.2pt;height:8.4pt;rotation:-60;z-index: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" filled="f" stroked="f">
                <v:stroke joinstyle="round"/>
                <v:path arrowok="t"/>
                <v:textbox>
                  <w:txbxContent>
                    <w:p w14:paraId="6A6F34A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IL32</w:t>
                      </w:r>
                    </w:p>
                  </w:txbxContent>
                </v:textbox>
                <w10:wrap anchorx="page"/>
              </v:shape>
            </w:pict>
          </mc:Fallback>
        </mc:AlternateContent>
      </w:r>
      <w:r>
        <w:rPr>
          <w:noProof/>
        </w:rPr>
        <mc:AlternateContent>
          <mc:Choice Requires="wps">
            <w:drawing>
              <wp:anchor distT="0" distB="0" distL="114300" distR="114300" simplePos="0" relativeHeight="8392" behindDoc="0" locked="0" layoutInCell="1" allowOverlap="1" wp14:anchorId="387F1040" wp14:editId="7D9F3FF6">
                <wp:simplePos x="0" y="0"/>
                <wp:positionH relativeFrom="page">
                  <wp:posOffset>7289800</wp:posOffset>
                </wp:positionH>
                <wp:positionV relativeFrom="paragraph">
                  <wp:posOffset>-250190</wp:posOffset>
                </wp:positionV>
                <wp:extent cx="53340" cy="219075"/>
                <wp:effectExtent l="0" t="0" r="0" b="0"/>
                <wp:wrapNone/>
                <wp:docPr id="1446" name="WordArt 4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90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49AB0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IL18RAP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87F1040" id="WordArt 4005" o:spid="_x0000_s1665" type="#_x0000_t202" style="position:absolute;left:0;text-align:left;margin-left:574pt;margin-top:-19.7pt;width:4.2pt;height:17.25pt;rotation:-60;z-index:8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" filled="f" stroked="f">
                <v:stroke joinstyle="round"/>
                <v:path arrowok="t"/>
                <v:textbox>
                  <w:txbxContent>
                    <w:p w14:paraId="7C49AB0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IL18RAP</w:t>
                      </w:r>
                    </w:p>
                  </w:txbxContent>
                </v:textbox>
                <w10:wrap anchorx="page"/>
              </v:shape>
            </w:pict>
          </mc:Fallback>
        </mc:AlternateContent>
      </w:r>
      <w:r>
        <w:rPr>
          <w:noProof/>
        </w:rPr>
        <mc:AlternateContent>
          <mc:Choice Requires="wps">
            <w:drawing>
              <wp:anchor distT="0" distB="0" distL="114300" distR="114300" simplePos="0" relativeHeight="8416" behindDoc="0" locked="0" layoutInCell="1" allowOverlap="1" wp14:anchorId="6165C2F7" wp14:editId="17F56EA6">
                <wp:simplePos x="0" y="0"/>
                <wp:positionH relativeFrom="page">
                  <wp:posOffset>7338695</wp:posOffset>
                </wp:positionH>
                <wp:positionV relativeFrom="paragraph">
                  <wp:posOffset>-243840</wp:posOffset>
                </wp:positionV>
                <wp:extent cx="53340" cy="213360"/>
                <wp:effectExtent l="0" t="0" r="0" b="0"/>
                <wp:wrapNone/>
                <wp:docPr id="1445" name="WordArt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33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83DF55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CSF2RA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165C2F7" id="WordArt 4004" o:spid="_x0000_s1666" type="#_x0000_t202" style="position:absolute;left:0;text-align:left;margin-left:577.85pt;margin-top:-19.2pt;width:4.2pt;height:16.8pt;rotation:-60;z-index: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" filled="f" stroked="f">
                <v:stroke joinstyle="round"/>
                <v:path arrowok="t"/>
                <v:textbox>
                  <w:txbxContent>
                    <w:p w14:paraId="183DF55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CSF2RA</w:t>
                      </w:r>
                    </w:p>
                  </w:txbxContent>
                </v:textbox>
                <w10:wrap anchorx="page"/>
              </v:shape>
            </w:pict>
          </mc:Fallback>
        </mc:AlternateContent>
      </w:r>
      <w:r>
        <w:rPr>
          <w:noProof/>
        </w:rPr>
        <mc:AlternateContent>
          <mc:Choice Requires="wps">
            <w:drawing>
              <wp:anchor distT="0" distB="0" distL="114300" distR="114300" simplePos="0" relativeHeight="8440" behindDoc="0" locked="0" layoutInCell="1" allowOverlap="1" wp14:anchorId="3DA2A5E1" wp14:editId="23C27ED5">
                <wp:simplePos x="0" y="0"/>
                <wp:positionH relativeFrom="page">
                  <wp:posOffset>7381240</wp:posOffset>
                </wp:positionH>
                <wp:positionV relativeFrom="paragraph">
                  <wp:posOffset>-212725</wp:posOffset>
                </wp:positionV>
                <wp:extent cx="53340" cy="179070"/>
                <wp:effectExtent l="0" t="0" r="0" b="0"/>
                <wp:wrapNone/>
                <wp:docPr id="1444" name="WordArt 4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90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1F6AE6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HDAC9</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DA2A5E1" id="WordArt 4003" o:spid="_x0000_s1667" type="#_x0000_t202" style="position:absolute;left:0;text-align:left;margin-left:581.2pt;margin-top:-16.75pt;width:4.2pt;height:14.1pt;rotation:-60;z-index:8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" filled="f" stroked="f">
                <v:stroke joinstyle="round"/>
                <v:path arrowok="t"/>
                <v:textbox>
                  <w:txbxContent>
                    <w:p w14:paraId="01F6AE6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HDAC9</w:t>
                      </w:r>
                    </w:p>
                  </w:txbxContent>
                </v:textbox>
                <w10:wrap anchorx="page"/>
              </v:shape>
            </w:pict>
          </mc:Fallback>
        </mc:AlternateContent>
      </w:r>
      <w:r>
        <w:rPr>
          <w:noProof/>
        </w:rPr>
        <mc:AlternateContent>
          <mc:Choice Requires="wps">
            <w:drawing>
              <wp:anchor distT="0" distB="0" distL="114300" distR="114300" simplePos="0" relativeHeight="8464" behindDoc="0" locked="0" layoutInCell="1" allowOverlap="1" wp14:anchorId="77887FE7" wp14:editId="4A9FA88B">
                <wp:simplePos x="0" y="0"/>
                <wp:positionH relativeFrom="page">
                  <wp:posOffset>7430135</wp:posOffset>
                </wp:positionH>
                <wp:positionV relativeFrom="paragraph">
                  <wp:posOffset>-201295</wp:posOffset>
                </wp:positionV>
                <wp:extent cx="53340" cy="167005"/>
                <wp:effectExtent l="0" t="0" r="0" b="0"/>
                <wp:wrapNone/>
                <wp:docPr id="1443" name="WordArt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70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B051F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LTB4R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7887FE7" id="WordArt 4002" o:spid="_x0000_s1668" type="#_x0000_t202" style="position:absolute;left:0;text-align:left;margin-left:585.05pt;margin-top:-15.85pt;width:4.2pt;height:13.15pt;rotation:-60;z-index: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" filled="f" stroked="f">
                <v:stroke joinstyle="round"/>
                <v:path arrowok="t"/>
                <v:textbox>
                  <w:txbxContent>
                    <w:p w14:paraId="73B051F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LTB4R</w:t>
                      </w:r>
                    </w:p>
                  </w:txbxContent>
                </v:textbox>
                <w10:wrap anchorx="page"/>
              </v:shape>
            </w:pict>
          </mc:Fallback>
        </mc:AlternateContent>
      </w:r>
      <w:r>
        <w:rPr>
          <w:noProof/>
        </w:rPr>
        <mc:AlternateContent>
          <mc:Choice Requires="wps">
            <w:drawing>
              <wp:anchor distT="0" distB="0" distL="114300" distR="114300" simplePos="0" relativeHeight="8488" behindDoc="0" locked="0" layoutInCell="1" allowOverlap="1" wp14:anchorId="6A11BE6D" wp14:editId="45C344F2">
                <wp:simplePos x="0" y="0"/>
                <wp:positionH relativeFrom="page">
                  <wp:posOffset>7485380</wp:posOffset>
                </wp:positionH>
                <wp:positionV relativeFrom="paragraph">
                  <wp:posOffset>-216535</wp:posOffset>
                </wp:positionV>
                <wp:extent cx="53340" cy="183515"/>
                <wp:effectExtent l="0" t="0" r="0" b="0"/>
                <wp:wrapNone/>
                <wp:docPr id="1442" name="WordArt 4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69B05C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MMP25</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A11BE6D" id="WordArt 4001" o:spid="_x0000_s1669" type="#_x0000_t202" style="position:absolute;left:0;text-align:left;margin-left:589.4pt;margin-top:-17.05pt;width:4.2pt;height:14.45pt;rotation:-60;z-index:8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" filled="f" stroked="f">
                <v:stroke joinstyle="round"/>
                <v:path arrowok="t"/>
                <v:textbox>
                  <w:txbxContent>
                    <w:p w14:paraId="069B05C5"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MMP25</w:t>
                      </w:r>
                    </w:p>
                  </w:txbxContent>
                </v:textbox>
                <w10:wrap anchorx="page"/>
              </v:shape>
            </w:pict>
          </mc:Fallback>
        </mc:AlternateContent>
      </w:r>
      <w:r>
        <w:rPr>
          <w:noProof/>
        </w:rPr>
        <mc:AlternateContent>
          <mc:Choice Requires="wps">
            <w:drawing>
              <wp:anchor distT="0" distB="0" distL="114300" distR="114300" simplePos="0" relativeHeight="8512" behindDoc="0" locked="0" layoutInCell="1" allowOverlap="1" wp14:anchorId="6F38E096" wp14:editId="740CD12D">
                <wp:simplePos x="0" y="0"/>
                <wp:positionH relativeFrom="page">
                  <wp:posOffset>7517765</wp:posOffset>
                </wp:positionH>
                <wp:positionV relativeFrom="paragraph">
                  <wp:posOffset>-147955</wp:posOffset>
                </wp:positionV>
                <wp:extent cx="53340" cy="109855"/>
                <wp:effectExtent l="0" t="0" r="0" b="0"/>
                <wp:wrapNone/>
                <wp:docPr id="1441" name="WordArt 4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98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CB5E8F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CLC</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F38E096" id="WordArt 4000" o:spid="_x0000_s1670" type="#_x0000_t202" style="position:absolute;left:0;text-align:left;margin-left:591.95pt;margin-top:-11.65pt;width:4.2pt;height:8.65pt;rotation:-60;z-index: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" filled="f" stroked="f">
                <v:stroke joinstyle="round"/>
                <v:path arrowok="t"/>
                <v:textbox>
                  <w:txbxContent>
                    <w:p w14:paraId="1CB5E8F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CLC</w:t>
                      </w:r>
                    </w:p>
                  </w:txbxContent>
                </v:textbox>
                <w10:wrap anchorx="page"/>
              </v:shape>
            </w:pict>
          </mc:Fallback>
        </mc:AlternateContent>
      </w:r>
      <w:r>
        <w:rPr>
          <w:noProof/>
        </w:rPr>
        <mc:AlternateContent>
          <mc:Choice Requires="wps">
            <w:drawing>
              <wp:anchor distT="0" distB="0" distL="114300" distR="114300" simplePos="0" relativeHeight="8536" behindDoc="0" locked="0" layoutInCell="1" allowOverlap="1" wp14:anchorId="2AC1A0C3" wp14:editId="61412497">
                <wp:simplePos x="0" y="0"/>
                <wp:positionH relativeFrom="page">
                  <wp:posOffset>7577455</wp:posOffset>
                </wp:positionH>
                <wp:positionV relativeFrom="paragraph">
                  <wp:posOffset>-180975</wp:posOffset>
                </wp:positionV>
                <wp:extent cx="53340" cy="145415"/>
                <wp:effectExtent l="0" t="0" r="0" b="0"/>
                <wp:wrapNone/>
                <wp:docPr id="1440" name="WordArt 3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54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FA86F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PPBP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AC1A0C3" id="WordArt 3999" o:spid="_x0000_s1671" type="#_x0000_t202" style="position:absolute;left:0;text-align:left;margin-left:596.65pt;margin-top:-14.25pt;width:4.2pt;height:11.45pt;rotation:-60;z-index:8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" filled="f" stroked="f">
                <v:stroke joinstyle="round"/>
                <v:path arrowok="t"/>
                <v:textbox>
                  <w:txbxContent>
                    <w:p w14:paraId="6FA86FF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PPBP</w:t>
                      </w:r>
                    </w:p>
                  </w:txbxContent>
                </v:textbox>
                <w10:wrap anchorx="page"/>
              </v:shape>
            </w:pict>
          </mc:Fallback>
        </mc:AlternateContent>
      </w:r>
      <w:r>
        <w:rPr>
          <w:noProof/>
        </w:rPr>
        <mc:AlternateContent>
          <mc:Choice Requires="wps">
            <w:drawing>
              <wp:anchor distT="0" distB="0" distL="114300" distR="114300" simplePos="0" relativeHeight="8560" behindDoc="0" locked="0" layoutInCell="1" allowOverlap="1" wp14:anchorId="1B25A733" wp14:editId="0E8C0A0D">
                <wp:simplePos x="0" y="0"/>
                <wp:positionH relativeFrom="page">
                  <wp:posOffset>7633970</wp:posOffset>
                </wp:positionH>
                <wp:positionV relativeFrom="paragraph">
                  <wp:posOffset>-200025</wp:posOffset>
                </wp:positionV>
                <wp:extent cx="53340" cy="165735"/>
                <wp:effectExtent l="0" t="0" r="0" b="0"/>
                <wp:wrapNone/>
                <wp:docPr id="1439" name="WordArt 3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57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8C0C1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TPST1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B25A733" id="WordArt 3998" o:spid="_x0000_s1672" type="#_x0000_t202" style="position:absolute;left:0;text-align:left;margin-left:601.1pt;margin-top:-15.75pt;width:4.2pt;height:13.05pt;rotation:-60;z-index: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" filled="f" stroked="f">
                <v:stroke joinstyle="round"/>
                <v:path arrowok="t"/>
                <v:textbox>
                  <w:txbxContent>
                    <w:p w14:paraId="438C0C1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TPST1</w:t>
                      </w:r>
                    </w:p>
                  </w:txbxContent>
                </v:textbox>
                <w10:wrap anchorx="page"/>
              </v:shape>
            </w:pict>
          </mc:Fallback>
        </mc:AlternateContent>
      </w:r>
      <w:r>
        <w:rPr>
          <w:noProof/>
        </w:rPr>
        <mc:AlternateContent>
          <mc:Choice Requires="wps">
            <w:drawing>
              <wp:anchor distT="0" distB="0" distL="114300" distR="114300" simplePos="0" relativeHeight="8584" behindDoc="0" locked="0" layoutInCell="1" allowOverlap="1" wp14:anchorId="2D6A42E1" wp14:editId="60948761">
                <wp:simplePos x="0" y="0"/>
                <wp:positionH relativeFrom="page">
                  <wp:posOffset>7687310</wp:posOffset>
                </wp:positionH>
                <wp:positionV relativeFrom="paragraph">
                  <wp:posOffset>-208280</wp:posOffset>
                </wp:positionV>
                <wp:extent cx="53340" cy="174625"/>
                <wp:effectExtent l="0" t="0" r="0" b="0"/>
                <wp:wrapNone/>
                <wp:docPr id="1438" name="WordArt 3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1D886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EPHX2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D6A42E1" id="WordArt 3997" o:spid="_x0000_s1673" type="#_x0000_t202" style="position:absolute;left:0;text-align:left;margin-left:605.3pt;margin-top:-16.4pt;width:4.2pt;height:13.75pt;rotation:-60;z-index:8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" filled="f" stroked="f">
                <v:stroke joinstyle="round"/>
                <v:path arrowok="t"/>
                <v:textbox>
                  <w:txbxContent>
                    <w:p w14:paraId="681D8863"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EPHX2</w:t>
                      </w:r>
                    </w:p>
                  </w:txbxContent>
                </v:textbox>
                <w10:wrap anchorx="page"/>
              </v:shape>
            </w:pict>
          </mc:Fallback>
        </mc:AlternateContent>
      </w:r>
      <w:r>
        <w:rPr>
          <w:noProof/>
        </w:rPr>
        <mc:AlternateContent>
          <mc:Choice Requires="wps">
            <w:drawing>
              <wp:anchor distT="0" distB="0" distL="114300" distR="114300" simplePos="0" relativeHeight="8608" behindDoc="0" locked="0" layoutInCell="1" allowOverlap="1" wp14:anchorId="3D1A85AE" wp14:editId="3D873E33">
                <wp:simplePos x="0" y="0"/>
                <wp:positionH relativeFrom="page">
                  <wp:posOffset>7733030</wp:posOffset>
                </wp:positionH>
                <wp:positionV relativeFrom="paragraph">
                  <wp:posOffset>-189230</wp:posOffset>
                </wp:positionV>
                <wp:extent cx="53340" cy="153670"/>
                <wp:effectExtent l="0" t="0" r="0" b="0"/>
                <wp:wrapNone/>
                <wp:docPr id="1437" name="WordArt 3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3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76CAD4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AREG</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D1A85AE" id="WordArt 3996" o:spid="_x0000_s1674" type="#_x0000_t202" style="position:absolute;left:0;text-align:left;margin-left:608.9pt;margin-top:-14.9pt;width:4.2pt;height:12.1pt;rotation:-60;z-index: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" filled="f" stroked="f">
                <v:stroke joinstyle="round"/>
                <v:path arrowok="t"/>
                <v:textbox>
                  <w:txbxContent>
                    <w:p w14:paraId="176CAD40"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AREG</w:t>
                      </w:r>
                    </w:p>
                  </w:txbxContent>
                </v:textbox>
                <w10:wrap anchorx="page"/>
              </v:shape>
            </w:pict>
          </mc:Fallback>
        </mc:AlternateContent>
      </w:r>
      <w:r>
        <w:rPr>
          <w:noProof/>
        </w:rPr>
        <mc:AlternateContent>
          <mc:Choice Requires="wps">
            <w:drawing>
              <wp:anchor distT="0" distB="0" distL="114300" distR="114300" simplePos="0" relativeHeight="8632" behindDoc="0" locked="0" layoutInCell="1" allowOverlap="1" wp14:anchorId="086A0A24" wp14:editId="6713B1DC">
                <wp:simplePos x="0" y="0"/>
                <wp:positionH relativeFrom="page">
                  <wp:posOffset>7789545</wp:posOffset>
                </wp:positionH>
                <wp:positionV relativeFrom="paragraph">
                  <wp:posOffset>-208915</wp:posOffset>
                </wp:positionV>
                <wp:extent cx="53340" cy="174625"/>
                <wp:effectExtent l="0" t="0" r="0" b="0"/>
                <wp:wrapNone/>
                <wp:docPr id="1436" name="WordArt 3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6FF21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PTGS2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86A0A24" id="WordArt 3995" o:spid="_x0000_s1675" type="#_x0000_t202" style="position:absolute;left:0;text-align:left;margin-left:613.35pt;margin-top:-16.45pt;width:4.2pt;height:13.75pt;rotation:-60;z-index:8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" filled="f" stroked="f">
                <v:stroke joinstyle="round"/>
                <v:path arrowok="t"/>
                <v:textbox>
                  <w:txbxContent>
                    <w:p w14:paraId="736FF21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PTGS2</w:t>
                      </w:r>
                    </w:p>
                  </w:txbxContent>
                </v:textbox>
                <w10:wrap anchorx="page"/>
              </v:shape>
            </w:pict>
          </mc:Fallback>
        </mc:AlternateContent>
      </w:r>
      <w:r>
        <w:rPr>
          <w:noProof/>
        </w:rPr>
        <mc:AlternateContent>
          <mc:Choice Requires="wps">
            <w:drawing>
              <wp:anchor distT="0" distB="0" distL="114300" distR="114300" simplePos="0" relativeHeight="8656" behindDoc="0" locked="0" layoutInCell="1" allowOverlap="1" wp14:anchorId="799B3A42" wp14:editId="5316E10C">
                <wp:simplePos x="0" y="0"/>
                <wp:positionH relativeFrom="page">
                  <wp:posOffset>7851775</wp:posOffset>
                </wp:positionH>
                <wp:positionV relativeFrom="paragraph">
                  <wp:posOffset>-252730</wp:posOffset>
                </wp:positionV>
                <wp:extent cx="53340" cy="222250"/>
                <wp:effectExtent l="0" t="0" r="0" b="0"/>
                <wp:wrapNone/>
                <wp:docPr id="1435" name="WordArt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222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F86EE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S100A12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99B3A42" id="WordArt 3994" o:spid="_x0000_s1676" type="#_x0000_t202" style="position:absolute;left:0;text-align:left;margin-left:618.25pt;margin-top:-19.9pt;width:4.2pt;height:17.5pt;rotation:-60;z-index: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" filled="f" stroked="f">
                <v:stroke joinstyle="round"/>
                <v:path arrowok="t"/>
                <v:textbox>
                  <w:txbxContent>
                    <w:p w14:paraId="15F86EE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S100A12</w:t>
                      </w:r>
                    </w:p>
                  </w:txbxContent>
                </v:textbox>
                <w10:wrap anchorx="page"/>
              </v:shape>
            </w:pict>
          </mc:Fallback>
        </mc:AlternateContent>
      </w:r>
      <w:r>
        <w:rPr>
          <w:noProof/>
        </w:rPr>
        <mc:AlternateContent>
          <mc:Choice Requires="wps">
            <w:drawing>
              <wp:anchor distT="0" distB="0" distL="114300" distR="114300" simplePos="0" relativeHeight="8680" behindDoc="0" locked="0" layoutInCell="1" allowOverlap="1" wp14:anchorId="2FC478EE" wp14:editId="1F6007B2">
                <wp:simplePos x="0" y="0"/>
                <wp:positionH relativeFrom="page">
                  <wp:posOffset>7888605</wp:posOffset>
                </wp:positionH>
                <wp:positionV relativeFrom="paragraph">
                  <wp:posOffset>-197485</wp:posOffset>
                </wp:positionV>
                <wp:extent cx="53340" cy="163195"/>
                <wp:effectExtent l="0" t="0" r="0" b="0"/>
                <wp:wrapNone/>
                <wp:docPr id="1434" name="WordArt 3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631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B632D3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PF4V1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FC478EE" id="WordArt 3993" o:spid="_x0000_s1677" type="#_x0000_t202" style="position:absolute;left:0;text-align:left;margin-left:621.15pt;margin-top:-15.55pt;width:4.2pt;height:12.85pt;rotation:-60;z-index:8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" filled="f" stroked="f">
                <v:stroke joinstyle="round"/>
                <v:path arrowok="t"/>
                <v:textbox>
                  <w:txbxContent>
                    <w:p w14:paraId="3B632D34"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PF4V1</w:t>
                      </w:r>
                    </w:p>
                  </w:txbxContent>
                </v:textbox>
                <w10:wrap anchorx="page"/>
              </v:shape>
            </w:pict>
          </mc:Fallback>
        </mc:AlternateContent>
      </w:r>
      <w:r>
        <w:rPr>
          <w:noProof/>
        </w:rPr>
        <mc:AlternateContent>
          <mc:Choice Requires="wps">
            <w:drawing>
              <wp:anchor distT="0" distB="0" distL="114300" distR="114300" simplePos="0" relativeHeight="8704" behindDoc="0" locked="0" layoutInCell="1" allowOverlap="1" wp14:anchorId="42140B36" wp14:editId="15FEDE67">
                <wp:simplePos x="0" y="0"/>
                <wp:positionH relativeFrom="page">
                  <wp:posOffset>7944485</wp:posOffset>
                </wp:positionH>
                <wp:positionV relativeFrom="paragraph">
                  <wp:posOffset>-215900</wp:posOffset>
                </wp:positionV>
                <wp:extent cx="53340" cy="182245"/>
                <wp:effectExtent l="0" t="0" r="0" b="0"/>
                <wp:wrapNone/>
                <wp:docPr id="1433" name="WordArt 3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22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B20E2B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PROK2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2140B36" id="WordArt 3992" o:spid="_x0000_s1678" type="#_x0000_t202" style="position:absolute;left:0;text-align:left;margin-left:625.55pt;margin-top:-17pt;width:4.2pt;height:14.35pt;rotation:-60;z-index: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" filled="f" stroked="f">
                <v:stroke joinstyle="round"/>
                <v:path arrowok="t"/>
                <v:textbox>
                  <w:txbxContent>
                    <w:p w14:paraId="6B20E2B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PROK2</w:t>
                      </w:r>
                    </w:p>
                  </w:txbxContent>
                </v:textbox>
                <w10:wrap anchorx="page"/>
              </v:shape>
            </w:pict>
          </mc:Fallback>
        </mc:AlternateContent>
      </w:r>
      <w:r>
        <w:rPr>
          <w:noProof/>
        </w:rPr>
        <mc:AlternateContent>
          <mc:Choice Requires="wps">
            <w:drawing>
              <wp:anchor distT="0" distB="0" distL="114300" distR="114300" simplePos="0" relativeHeight="8728" behindDoc="0" locked="0" layoutInCell="1" allowOverlap="1" wp14:anchorId="6DA6C957" wp14:editId="32870A17">
                <wp:simplePos x="0" y="0"/>
                <wp:positionH relativeFrom="page">
                  <wp:posOffset>7987030</wp:posOffset>
                </wp:positionH>
                <wp:positionV relativeFrom="paragraph">
                  <wp:posOffset>-183515</wp:posOffset>
                </wp:positionV>
                <wp:extent cx="53340" cy="147955"/>
                <wp:effectExtent l="0" t="0" r="0" b="0"/>
                <wp:wrapNone/>
                <wp:docPr id="1432" name="WordArt 3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79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4C792C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MEFV</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DA6C957" id="WordArt 3991" o:spid="_x0000_s1679" type="#_x0000_t202" style="position:absolute;left:0;text-align:left;margin-left:628.9pt;margin-top:-14.45pt;width:4.2pt;height:11.65pt;rotation:-60;z-index:8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" filled="f" stroked="f">
                <v:stroke joinstyle="round"/>
                <v:path arrowok="t"/>
                <v:textbox>
                  <w:txbxContent>
                    <w:p w14:paraId="24C792CD"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MEFV</w:t>
                      </w:r>
                    </w:p>
                  </w:txbxContent>
                </v:textbox>
                <w10:wrap anchorx="page"/>
              </v:shape>
            </w:pict>
          </mc:Fallback>
        </mc:AlternateContent>
      </w:r>
      <w:r>
        <w:rPr>
          <w:noProof/>
        </w:rPr>
        <mc:AlternateContent>
          <mc:Choice Requires="wps">
            <w:drawing>
              <wp:anchor distT="0" distB="0" distL="114300" distR="114300" simplePos="0" relativeHeight="8752" behindDoc="0" locked="0" layoutInCell="1" allowOverlap="1" wp14:anchorId="019AD506" wp14:editId="2BEAF14A">
                <wp:simplePos x="0" y="0"/>
                <wp:positionH relativeFrom="page">
                  <wp:posOffset>8049260</wp:posOffset>
                </wp:positionH>
                <wp:positionV relativeFrom="paragraph">
                  <wp:posOffset>-225425</wp:posOffset>
                </wp:positionV>
                <wp:extent cx="53340" cy="192405"/>
                <wp:effectExtent l="0" t="0" r="0" b="0"/>
                <wp:wrapNone/>
                <wp:docPr id="1431" name="WordArt 3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924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19C99B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S100A8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19AD506" id="WordArt 3990" o:spid="_x0000_s1680" type="#_x0000_t202" style="position:absolute;left:0;text-align:left;margin-left:633.8pt;margin-top:-17.75pt;width:4.2pt;height:15.15pt;rotation:-60;z-index: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" filled="f" stroked="f">
                <v:stroke joinstyle="round"/>
                <v:path arrowok="t"/>
                <v:textbox>
                  <w:txbxContent>
                    <w:p w14:paraId="119C99B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S100A8</w:t>
                      </w:r>
                    </w:p>
                  </w:txbxContent>
                </v:textbox>
                <w10:wrap anchorx="page"/>
              </v:shape>
            </w:pict>
          </mc:Fallback>
        </mc:AlternateContent>
      </w:r>
      <w:r>
        <w:rPr>
          <w:noProof/>
        </w:rPr>
        <mc:AlternateContent>
          <mc:Choice Requires="wps">
            <w:drawing>
              <wp:anchor distT="0" distB="0" distL="114300" distR="114300" simplePos="0" relativeHeight="8776" behindDoc="0" locked="0" layoutInCell="1" allowOverlap="1" wp14:anchorId="6F3780DE" wp14:editId="3F57B9F3">
                <wp:simplePos x="0" y="0"/>
                <wp:positionH relativeFrom="page">
                  <wp:posOffset>8098155</wp:posOffset>
                </wp:positionH>
                <wp:positionV relativeFrom="paragraph">
                  <wp:posOffset>-216535</wp:posOffset>
                </wp:positionV>
                <wp:extent cx="53340" cy="183515"/>
                <wp:effectExtent l="0" t="0" r="0" b="0"/>
                <wp:wrapNone/>
                <wp:docPr id="1430" name="WordArt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351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C5366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SIGIRR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F3780DE" id="WordArt 3989" o:spid="_x0000_s1681" type="#_x0000_t202" style="position:absolute;left:0;text-align:left;margin-left:637.65pt;margin-top:-17.05pt;width:4.2pt;height:14.45pt;rotation:-60;z-index:8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" filled="f" stroked="f">
                <v:stroke joinstyle="round"/>
                <v:path arrowok="t"/>
                <v:textbox>
                  <w:txbxContent>
                    <w:p w14:paraId="0CC5366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SIGIRR</w:t>
                      </w:r>
                    </w:p>
                  </w:txbxContent>
                </v:textbox>
                <w10:wrap anchorx="page"/>
              </v:shape>
            </w:pict>
          </mc:Fallback>
        </mc:AlternateContent>
      </w:r>
      <w:r>
        <w:rPr>
          <w:noProof/>
        </w:rPr>
        <mc:AlternateContent>
          <mc:Choice Requires="wps">
            <w:drawing>
              <wp:anchor distT="0" distB="0" distL="114300" distR="114300" simplePos="0" relativeHeight="8800" behindDoc="0" locked="0" layoutInCell="1" allowOverlap="1" wp14:anchorId="238573B9" wp14:editId="51B54EE2">
                <wp:simplePos x="0" y="0"/>
                <wp:positionH relativeFrom="page">
                  <wp:posOffset>8130540</wp:posOffset>
                </wp:positionH>
                <wp:positionV relativeFrom="paragraph">
                  <wp:posOffset>-147955</wp:posOffset>
                </wp:positionV>
                <wp:extent cx="53340" cy="109855"/>
                <wp:effectExtent l="0" t="0" r="0" b="0"/>
                <wp:wrapNone/>
                <wp:docPr id="1429" name="WordArt 3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98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41923A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FOS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38573B9" id="WordArt 3988" o:spid="_x0000_s1682" type="#_x0000_t202" style="position:absolute;left:0;text-align:left;margin-left:640.2pt;margin-top:-11.65pt;width:4.2pt;height:8.65pt;rotation:-60;z-index: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" filled="f" stroked="f">
                <v:stroke joinstyle="round"/>
                <v:path arrowok="t"/>
                <v:textbox>
                  <w:txbxContent>
                    <w:p w14:paraId="241923A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FOS</w:t>
                      </w:r>
                    </w:p>
                  </w:txbxContent>
                </v:textbox>
                <w10:wrap anchorx="page"/>
              </v:shape>
            </w:pict>
          </mc:Fallback>
        </mc:AlternateContent>
      </w:r>
      <w:r>
        <w:rPr>
          <w:noProof/>
        </w:rPr>
        <mc:AlternateContent>
          <mc:Choice Requires="wps">
            <w:drawing>
              <wp:anchor distT="0" distB="0" distL="114300" distR="114300" simplePos="0" relativeHeight="8824" behindDoc="0" locked="0" layoutInCell="1" allowOverlap="1" wp14:anchorId="33A0034D" wp14:editId="1CAB7A97">
                <wp:simplePos x="0" y="0"/>
                <wp:positionH relativeFrom="page">
                  <wp:posOffset>8180705</wp:posOffset>
                </wp:positionH>
                <wp:positionV relativeFrom="paragraph">
                  <wp:posOffset>-144780</wp:posOffset>
                </wp:positionV>
                <wp:extent cx="53340" cy="106680"/>
                <wp:effectExtent l="0" t="0" r="0" b="0"/>
                <wp:wrapNone/>
                <wp:docPr id="1428" name="WordArt 3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066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8ABA6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3A0034D" id="WordArt 3987" o:spid="_x0000_s1683" type="#_x0000_t202" style="position:absolute;left:0;text-align:left;margin-left:644.15pt;margin-top:-11.4pt;width:4.2pt;height:8.4pt;rotation:-60;z-index:8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" filled="f" stroked="f">
                <v:stroke joinstyle="round"/>
                <v:path arrowok="t"/>
                <v:textbox>
                  <w:txbxContent>
                    <w:p w14:paraId="7A8ABA6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IL16</w:t>
                      </w:r>
                    </w:p>
                  </w:txbxContent>
                </v:textbox>
                <w10:wrap anchorx="page"/>
              </v:shape>
            </w:pict>
          </mc:Fallback>
        </mc:AlternateContent>
      </w:r>
      <w:r>
        <w:rPr>
          <w:noProof/>
        </w:rPr>
        <mc:AlternateContent>
          <mc:Choice Requires="wps">
            <w:drawing>
              <wp:anchor distT="0" distB="0" distL="114300" distR="114300" simplePos="0" relativeHeight="8848" behindDoc="0" locked="0" layoutInCell="1" allowOverlap="1" wp14:anchorId="798AAF9E" wp14:editId="58804C83">
                <wp:simplePos x="0" y="0"/>
                <wp:positionH relativeFrom="page">
                  <wp:posOffset>8263255</wp:posOffset>
                </wp:positionH>
                <wp:positionV relativeFrom="paragraph">
                  <wp:posOffset>-260985</wp:posOffset>
                </wp:positionV>
                <wp:extent cx="53340" cy="230505"/>
                <wp:effectExtent l="0" t="0" r="0" b="0"/>
                <wp:wrapNone/>
                <wp:docPr id="1427" name="WordArt 3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305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5060C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TNFSF10</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98AAF9E" id="WordArt 3986" o:spid="_x0000_s1684" type="#_x0000_t202" style="position:absolute;left:0;text-align:left;margin-left:650.65pt;margin-top:-20.55pt;width:4.2pt;height:18.15pt;rotation:-60;z-index: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" filled="f" stroked="f">
                <v:stroke joinstyle="round"/>
                <v:path arrowok="t"/>
                <v:textbox>
                  <w:txbxContent>
                    <w:p w14:paraId="25060C29"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TNFSF10</w:t>
                      </w:r>
                    </w:p>
                  </w:txbxContent>
                </v:textbox>
                <w10:wrap anchorx="page"/>
              </v:shape>
            </w:pict>
          </mc:Fallback>
        </mc:AlternateContent>
      </w:r>
      <w:r>
        <w:rPr>
          <w:noProof/>
        </w:rPr>
        <mc:AlternateContent>
          <mc:Choice Requires="wps">
            <w:drawing>
              <wp:anchor distT="0" distB="0" distL="114300" distR="114300" simplePos="0" relativeHeight="8872" behindDoc="0" locked="0" layoutInCell="1" allowOverlap="1" wp14:anchorId="4D043134" wp14:editId="34E07C25">
                <wp:simplePos x="0" y="0"/>
                <wp:positionH relativeFrom="page">
                  <wp:posOffset>8291195</wp:posOffset>
                </wp:positionH>
                <wp:positionV relativeFrom="paragraph">
                  <wp:posOffset>-175260</wp:posOffset>
                </wp:positionV>
                <wp:extent cx="53340" cy="139065"/>
                <wp:effectExtent l="0" t="0" r="0" b="0"/>
                <wp:wrapNone/>
                <wp:docPr id="1426" name="WordArt 3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90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ACA37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AZU1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D043134" id="WordArt 3985" o:spid="_x0000_s1685" type="#_x0000_t202" style="position:absolute;left:0;text-align:left;margin-left:652.85pt;margin-top:-13.8pt;width:4.2pt;height:10.95pt;rotation:-60;z-index:8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" filled="f" stroked="f">
                <v:stroke joinstyle="round"/>
                <v:path arrowok="t"/>
                <v:textbox>
                  <w:txbxContent>
                    <w:p w14:paraId="3DACA37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AZU1</w:t>
                      </w:r>
                    </w:p>
                  </w:txbxContent>
                </v:textbox>
                <w10:wrap anchorx="page"/>
              </v:shape>
            </w:pict>
          </mc:Fallback>
        </mc:AlternateContent>
      </w:r>
      <w:r>
        <w:rPr>
          <w:noProof/>
        </w:rPr>
        <mc:AlternateContent>
          <mc:Choice Requires="wps">
            <w:drawing>
              <wp:anchor distT="0" distB="0" distL="114300" distR="114300" simplePos="0" relativeHeight="8896" behindDoc="0" locked="0" layoutInCell="1" allowOverlap="1" wp14:anchorId="230772A2" wp14:editId="6FC5667F">
                <wp:simplePos x="0" y="0"/>
                <wp:positionH relativeFrom="page">
                  <wp:posOffset>8352155</wp:posOffset>
                </wp:positionH>
                <wp:positionV relativeFrom="paragraph">
                  <wp:posOffset>-212725</wp:posOffset>
                </wp:positionV>
                <wp:extent cx="53340" cy="179070"/>
                <wp:effectExtent l="0" t="0" r="0" b="0"/>
                <wp:wrapNone/>
                <wp:docPr id="1425" name="WordArt 3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90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46728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NFAM1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30772A2" id="WordArt 3984" o:spid="_x0000_s1686" type="#_x0000_t202" style="position:absolute;left:0;text-align:left;margin-left:657.65pt;margin-top:-16.75pt;width:4.2pt;height:14.1pt;rotation:-60;z-index: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" filled="f" stroked="f">
                <v:stroke joinstyle="round"/>
                <v:path arrowok="t"/>
                <v:textbox>
                  <w:txbxContent>
                    <w:p w14:paraId="30467287"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NFAM1</w:t>
                      </w:r>
                    </w:p>
                  </w:txbxContent>
                </v:textbox>
                <w10:wrap anchorx="page"/>
              </v:shape>
            </w:pict>
          </mc:Fallback>
        </mc:AlternateContent>
      </w:r>
      <w:r>
        <w:rPr>
          <w:noProof/>
        </w:rPr>
        <mc:AlternateContent>
          <mc:Choice Requires="wps">
            <w:drawing>
              <wp:anchor distT="0" distB="0" distL="114300" distR="114300" simplePos="0" relativeHeight="8920" behindDoc="0" locked="0" layoutInCell="1" allowOverlap="1" wp14:anchorId="02FA1871" wp14:editId="4F8855BB">
                <wp:simplePos x="0" y="0"/>
                <wp:positionH relativeFrom="page">
                  <wp:posOffset>8396605</wp:posOffset>
                </wp:positionH>
                <wp:positionV relativeFrom="paragraph">
                  <wp:posOffset>-189230</wp:posOffset>
                </wp:positionV>
                <wp:extent cx="53340" cy="153670"/>
                <wp:effectExtent l="0" t="0" r="0" b="0"/>
                <wp:wrapNone/>
                <wp:docPr id="1424" name="WordArt 3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36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31DDE6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2FA1871" id="WordArt 3983" o:spid="_x0000_s1687" type="#_x0000_t202" style="position:absolute;left:0;text-align:left;margin-left:661.15pt;margin-top:-14.9pt;width:4.2pt;height:12.1pt;rotation:-60;z-index:8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" filled="f" stroked="f">
                <v:stroke joinstyle="round"/>
                <v:path arrowok="t"/>
                <v:textbox>
                  <w:txbxContent>
                    <w:p w14:paraId="531DDE6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IL2RA</w:t>
                      </w:r>
                    </w:p>
                  </w:txbxContent>
                </v:textbox>
                <w10:wrap anchorx="page"/>
              </v:shape>
            </w:pict>
          </mc:Fallback>
        </mc:AlternateContent>
      </w:r>
      <w:r>
        <w:rPr>
          <w:noProof/>
        </w:rPr>
        <mc:AlternateContent>
          <mc:Choice Requires="wps">
            <w:drawing>
              <wp:anchor distT="0" distB="0" distL="114300" distR="114300" simplePos="0" relativeHeight="8944" behindDoc="0" locked="0" layoutInCell="1" allowOverlap="1" wp14:anchorId="3C4DC6FF" wp14:editId="0ED7E9E0">
                <wp:simplePos x="0" y="0"/>
                <wp:positionH relativeFrom="page">
                  <wp:posOffset>8442960</wp:posOffset>
                </wp:positionH>
                <wp:positionV relativeFrom="paragraph">
                  <wp:posOffset>-169545</wp:posOffset>
                </wp:positionV>
                <wp:extent cx="53340" cy="133350"/>
                <wp:effectExtent l="0" t="0" r="0" b="0"/>
                <wp:wrapNone/>
                <wp:docPr id="1423" name="WordArt 3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33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2FE65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C4DC6FF" id="WordArt 3982" o:spid="_x0000_s1688" type="#_x0000_t202" style="position:absolute;left:0;text-align:left;margin-left:664.8pt;margin-top:-13.35pt;width:4.2pt;height:10.5pt;rotation:-60;z-index: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" filled="f" stroked="f">
                <v:stroke joinstyle="round"/>
                <v:path arrowok="t"/>
                <v:textbox>
                  <w:txbxContent>
                    <w:p w14:paraId="7A2FE658"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TLR8</w:t>
                      </w:r>
                    </w:p>
                  </w:txbxContent>
                </v:textbox>
                <w10:wrap anchorx="page"/>
              </v:shape>
            </w:pict>
          </mc:Fallback>
        </mc:AlternateContent>
      </w:r>
      <w:r>
        <w:rPr>
          <w:noProof/>
        </w:rPr>
        <mc:AlternateContent>
          <mc:Choice Requires="wps">
            <w:drawing>
              <wp:anchor distT="0" distB="0" distL="114300" distR="114300" simplePos="0" relativeHeight="8968" behindDoc="0" locked="0" layoutInCell="1" allowOverlap="1" wp14:anchorId="0C33E38F" wp14:editId="3DADACBB">
                <wp:simplePos x="0" y="0"/>
                <wp:positionH relativeFrom="page">
                  <wp:posOffset>8504555</wp:posOffset>
                </wp:positionH>
                <wp:positionV relativeFrom="paragraph">
                  <wp:posOffset>-208280</wp:posOffset>
                </wp:positionV>
                <wp:extent cx="53340" cy="174625"/>
                <wp:effectExtent l="0" t="0" r="0" b="0"/>
                <wp:wrapNone/>
                <wp:docPr id="1422" name="WordArt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46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A0153A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CSF3R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C33E38F" id="WordArt 3981" o:spid="_x0000_s1689" type="#_x0000_t202" style="position:absolute;left:0;text-align:left;margin-left:669.65pt;margin-top:-16.4pt;width:4.2pt;height:13.75pt;rotation:-60;z-index:8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" filled="f" stroked="f">
                <v:stroke joinstyle="round"/>
                <v:path arrowok="t"/>
                <v:textbox>
                  <w:txbxContent>
                    <w:p w14:paraId="3A0153A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CSF3R</w:t>
                      </w:r>
                    </w:p>
                  </w:txbxContent>
                </v:textbox>
                <w10:wrap anchorx="page"/>
              </v:shape>
            </w:pict>
          </mc:Fallback>
        </mc:AlternateContent>
      </w:r>
      <w:r>
        <w:rPr>
          <w:noProof/>
        </w:rPr>
        <mc:AlternateContent>
          <mc:Choice Requires="wps">
            <w:drawing>
              <wp:anchor distT="0" distB="0" distL="114300" distR="114300" simplePos="0" relativeHeight="8992" behindDoc="0" locked="0" layoutInCell="1" allowOverlap="1" wp14:anchorId="4AC85C39" wp14:editId="0386CBD4">
                <wp:simplePos x="0" y="0"/>
                <wp:positionH relativeFrom="page">
                  <wp:posOffset>8564880</wp:posOffset>
                </wp:positionH>
                <wp:positionV relativeFrom="paragraph">
                  <wp:posOffset>-243840</wp:posOffset>
                </wp:positionV>
                <wp:extent cx="53340" cy="213360"/>
                <wp:effectExtent l="0" t="0" r="0" b="0"/>
                <wp:wrapNone/>
                <wp:docPr id="1421" name="WordArt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2133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A2A3F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IL13RA1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AC85C39" id="WordArt 3980" o:spid="_x0000_s1690" type="#_x0000_t202" style="position:absolute;left:0;text-align:left;margin-left:674.4pt;margin-top:-19.2pt;width:4.2pt;height:16.8pt;rotation:-60;z-index: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" filled="f" stroked="f">
                <v:stroke joinstyle="round"/>
                <v:path arrowok="t"/>
                <v:textbox>
                  <w:txbxContent>
                    <w:p w14:paraId="37A2A3FB"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IL13RA1</w:t>
                      </w:r>
                    </w:p>
                  </w:txbxContent>
                </v:textbox>
                <w10:wrap anchorx="page"/>
              </v:shape>
            </w:pict>
          </mc:Fallback>
        </mc:AlternateContent>
      </w:r>
      <w:r>
        <w:rPr>
          <w:noProof/>
        </w:rPr>
        <mc:AlternateContent>
          <mc:Choice Requires="wps">
            <w:drawing>
              <wp:anchor distT="0" distB="0" distL="114300" distR="114300" simplePos="0" relativeHeight="9016" behindDoc="0" locked="0" layoutInCell="1" allowOverlap="1" wp14:anchorId="654644AD" wp14:editId="53C597AF">
                <wp:simplePos x="0" y="0"/>
                <wp:positionH relativeFrom="page">
                  <wp:posOffset>8597265</wp:posOffset>
                </wp:positionH>
                <wp:positionV relativeFrom="paragraph">
                  <wp:posOffset>-172720</wp:posOffset>
                </wp:positionV>
                <wp:extent cx="53340" cy="136525"/>
                <wp:effectExtent l="0" t="0" r="0" b="0"/>
                <wp:wrapNone/>
                <wp:docPr id="1420" name="WordArt 3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3652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904831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CSF3</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54644AD" id="WordArt 3979" o:spid="_x0000_s1691" type="#_x0000_t202" style="position:absolute;left:0;text-align:left;margin-left:676.95pt;margin-top:-13.6pt;width:4.2pt;height:10.75pt;rotation:-60;z-index:9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" filled="f" stroked="f">
                <v:stroke joinstyle="round"/>
                <v:path arrowok="t"/>
                <v:textbox>
                  <w:txbxContent>
                    <w:p w14:paraId="5904831E"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CSF3</w:t>
                      </w:r>
                    </w:p>
                  </w:txbxContent>
                </v:textbox>
                <w10:wrap anchorx="page"/>
              </v:shape>
            </w:pict>
          </mc:Fallback>
        </mc:AlternateContent>
      </w:r>
      <w:r>
        <w:rPr>
          <w:noProof/>
        </w:rPr>
        <mc:AlternateContent>
          <mc:Choice Requires="wps">
            <w:drawing>
              <wp:anchor distT="0" distB="0" distL="114300" distR="114300" simplePos="0" relativeHeight="9040" behindDoc="0" locked="0" layoutInCell="1" allowOverlap="1" wp14:anchorId="5E58F18F" wp14:editId="1537E4C0">
                <wp:simplePos x="0" y="0"/>
                <wp:positionH relativeFrom="page">
                  <wp:posOffset>8651240</wp:posOffset>
                </wp:positionH>
                <wp:positionV relativeFrom="paragraph">
                  <wp:posOffset>-183515</wp:posOffset>
                </wp:positionV>
                <wp:extent cx="53340" cy="147955"/>
                <wp:effectExtent l="0" t="0" r="0" b="0"/>
                <wp:wrapNone/>
                <wp:docPr id="1419" name="WordArt 3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79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A35326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IFNL1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E58F18F" id="WordArt 3978" o:spid="_x0000_s1692" type="#_x0000_t202" style="position:absolute;left:0;text-align:left;margin-left:681.2pt;margin-top:-14.45pt;width:4.2pt;height:11.65pt;rotation:-60;z-index: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" filled="f" stroked="f">
                <v:stroke joinstyle="round"/>
                <v:path arrowok="t"/>
                <v:textbox>
                  <w:txbxContent>
                    <w:p w14:paraId="7A35326A"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IFNL1</w:t>
                      </w:r>
                    </w:p>
                  </w:txbxContent>
                </v:textbox>
                <w10:wrap anchorx="page"/>
              </v:shape>
            </w:pict>
          </mc:Fallback>
        </mc:AlternateContent>
      </w:r>
      <w:r>
        <w:rPr>
          <w:noProof/>
        </w:rPr>
        <mc:AlternateContent>
          <mc:Choice Requires="wps">
            <w:drawing>
              <wp:anchor distT="0" distB="0" distL="114300" distR="114300" simplePos="0" relativeHeight="9064" behindDoc="0" locked="0" layoutInCell="1" allowOverlap="1" wp14:anchorId="1C4F5F83" wp14:editId="2C0FDC30">
                <wp:simplePos x="0" y="0"/>
                <wp:positionH relativeFrom="page">
                  <wp:posOffset>8701405</wp:posOffset>
                </wp:positionH>
                <wp:positionV relativeFrom="paragraph">
                  <wp:posOffset>-180340</wp:posOffset>
                </wp:positionV>
                <wp:extent cx="53340" cy="144780"/>
                <wp:effectExtent l="0" t="0" r="0" b="0"/>
                <wp:wrapNone/>
                <wp:docPr id="1418" name="WordArt 3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447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567A1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CAST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C4F5F83" id="WordArt 3977" o:spid="_x0000_s1693" type="#_x0000_t202" style="position:absolute;left:0;text-align:left;margin-left:685.15pt;margin-top:-14.2pt;width:4.2pt;height:11.4pt;rotation:-60;z-index:9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" filled="f" stroked="f">
                <v:stroke joinstyle="round"/>
                <v:path arrowok="t"/>
                <v:textbox>
                  <w:txbxContent>
                    <w:p w14:paraId="45567A12"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CAST</w:t>
                      </w:r>
                    </w:p>
                  </w:txbxContent>
                </v:textbox>
                <w10:wrap anchorx="page"/>
              </v:shape>
            </w:pict>
          </mc:Fallback>
        </mc:AlternateContent>
      </w:r>
      <w:r>
        <w:rPr>
          <w:noProof/>
        </w:rPr>
        <mc:AlternateContent>
          <mc:Choice Requires="wps">
            <w:drawing>
              <wp:anchor distT="0" distB="0" distL="114300" distR="114300" simplePos="0" relativeHeight="9088" behindDoc="0" locked="0" layoutInCell="1" allowOverlap="1" wp14:anchorId="777EEEBB" wp14:editId="5B997F35">
                <wp:simplePos x="0" y="0"/>
                <wp:positionH relativeFrom="page">
                  <wp:posOffset>8762365</wp:posOffset>
                </wp:positionH>
                <wp:positionV relativeFrom="paragraph">
                  <wp:posOffset>-219075</wp:posOffset>
                </wp:positionV>
                <wp:extent cx="53340" cy="186690"/>
                <wp:effectExtent l="0" t="0" r="0" b="0"/>
                <wp:wrapNone/>
                <wp:docPr id="1417" name="WordArt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8669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F610B5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DOCK2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77EEEBB" id="WordArt 3976" o:spid="_x0000_s1694" type="#_x0000_t202" style="position:absolute;left:0;text-align:left;margin-left:689.95pt;margin-top:-17.25pt;width:4.2pt;height:14.7pt;rotation:-60;z-index: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" filled="f" stroked="f">
                <v:stroke joinstyle="round"/>
                <v:path arrowok="t"/>
                <v:textbox>
                  <w:txbxContent>
                    <w:p w14:paraId="0F610B51"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DOCK2</w:t>
                      </w:r>
                    </w:p>
                  </w:txbxContent>
                </v:textbox>
                <w10:wrap anchorx="page"/>
              </v:shape>
            </w:pict>
          </mc:Fallback>
        </mc:AlternateContent>
      </w:r>
      <w:r>
        <w:rPr>
          <w:noProof/>
        </w:rPr>
        <mc:AlternateContent>
          <mc:Choice Requires="wps">
            <w:drawing>
              <wp:anchor distT="0" distB="0" distL="114300" distR="114300" simplePos="0" relativeHeight="9112" behindDoc="0" locked="0" layoutInCell="1" allowOverlap="1" wp14:anchorId="2AB1F716" wp14:editId="0860D0E0">
                <wp:simplePos x="0" y="0"/>
                <wp:positionH relativeFrom="page">
                  <wp:posOffset>8806815</wp:posOffset>
                </wp:positionH>
                <wp:positionV relativeFrom="paragraph">
                  <wp:posOffset>-191770</wp:posOffset>
                </wp:positionV>
                <wp:extent cx="53340" cy="156845"/>
                <wp:effectExtent l="0" t="0" r="0" b="0"/>
                <wp:wrapNone/>
                <wp:docPr id="1416" name="WordArt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568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91AD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ITGB2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AB1F716" id="WordArt 3975" o:spid="_x0000_s1695" type="#_x0000_t202" style="position:absolute;left:0;text-align:left;margin-left:693.45pt;margin-top:-15.1pt;width:4.2pt;height:12.35pt;rotation:-60;z-index:9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" filled="f" stroked="f">
                <v:stroke joinstyle="round"/>
                <v:path arrowok="t"/>
                <v:textbox>
                  <w:txbxContent>
                    <w:p w14:paraId="1091AD5C"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ITGB2</w:t>
                      </w:r>
                    </w:p>
                  </w:txbxContent>
                </v:textbox>
                <w10:wrap anchorx="page"/>
              </v:shape>
            </w:pict>
          </mc:Fallback>
        </mc:AlternateContent>
      </w:r>
      <w:r>
        <w:rPr>
          <w:noProof/>
        </w:rPr>
        <mc:AlternateContent>
          <mc:Choice Requires="wps">
            <w:drawing>
              <wp:anchor distT="0" distB="0" distL="114300" distR="114300" simplePos="0" relativeHeight="9136" behindDoc="0" locked="0" layoutInCell="1" allowOverlap="1" wp14:anchorId="0539D89A" wp14:editId="17373A67">
                <wp:simplePos x="0" y="0"/>
                <wp:positionH relativeFrom="page">
                  <wp:posOffset>8861425</wp:posOffset>
                </wp:positionH>
                <wp:positionV relativeFrom="paragraph">
                  <wp:posOffset>-206375</wp:posOffset>
                </wp:positionV>
                <wp:extent cx="53340" cy="172085"/>
                <wp:effectExtent l="0" t="0" r="0" b="0"/>
                <wp:wrapNone/>
                <wp:docPr id="1415" name="WordArt 3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000000">
                          <a:off x="0" y="0"/>
                          <a:ext cx="53340" cy="1720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60DB62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PARP4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539D89A" id="WordArt 3974" o:spid="_x0000_s1696" type="#_x0000_t202" style="position:absolute;left:0;text-align:left;margin-left:697.75pt;margin-top:-16.25pt;width:4.2pt;height:13.55pt;rotation:-60;z-index: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" filled="f" stroked="f">
                <v:stroke joinstyle="round"/>
                <v:path arrowok="t"/>
                <v:textbox>
                  <w:txbxContent>
                    <w:p w14:paraId="060DB62F" w14:textId="77777777" w:rsidR="005A72E5" w:rsidRDefault="005A72E5" w:rsidP="00090D17">
                      <w:pPr>
                        <w:pStyle w:val="NormalWeb"/>
                        <w:spacing w:before="0" w:beforeAutospacing="0" w:after="0" w:afterAutospacing="0"/>
                        <w:jc w:val="center"/>
                      </w:pPr>
                      <w:r>
                        <w:rPr>
                          <w:rFonts w:ascii="&amp;quot" w:hAnsi="&amp;quot"/>
                          <w:b/>
                          <w:bCs/>
                          <w:i/>
                          <w:iCs/>
                          <w:color w:val="000000"/>
                          <w:sz w:val="16"/>
                          <w:szCs w:val="16"/>
                          <w:lang w:val="en-US"/>
                        </w:rPr>
                        <w:t>PARP4</w:t>
                      </w:r>
                    </w:p>
                  </w:txbxContent>
                </v:textbox>
                <w10:wrap anchorx="page"/>
              </v:shape>
            </w:pict>
          </mc:Fallback>
        </mc:AlternateContent>
      </w:r>
      <w:r w:rsidR="009B75EF">
        <w:rPr>
          <w:rFonts w:ascii="Arial"/>
          <w:b/>
          <w:w w:val="99"/>
          <w:sz w:val="9"/>
        </w:rPr>
        <w:t>1</w:t>
      </w:r>
    </w:p>
    <w:p w14:paraId="66115861" w14:textId="77777777" w:rsidR="005313F1" w:rsidRDefault="009B75EF">
      <w:pPr>
        <w:spacing w:line="91" w:lineRule="exact"/>
        <w:jc w:val="right"/>
        <w:rPr>
          <w:rFonts w:ascii="Arial"/>
          <w:b/>
          <w:sz w:val="9"/>
        </w:rPr>
      </w:pPr>
      <w:r>
        <w:rPr>
          <w:rFonts w:ascii="Arial"/>
          <w:b/>
          <w:sz w:val="9"/>
        </w:rPr>
        <w:t>mCD4</w:t>
      </w:r>
      <w:r>
        <w:rPr>
          <w:rFonts w:ascii="Arial"/>
          <w:b/>
          <w:position w:val="3"/>
          <w:sz w:val="5"/>
        </w:rPr>
        <w:t xml:space="preserve">+    </w:t>
      </w:r>
      <w:r>
        <w:rPr>
          <w:rFonts w:ascii="Arial"/>
          <w:b/>
          <w:spacing w:val="7"/>
          <w:position w:val="3"/>
          <w:sz w:val="5"/>
        </w:rPr>
        <w:t xml:space="preserve"> </w:t>
      </w:r>
      <w:proofErr w:type="gramStart"/>
      <w:r>
        <w:rPr>
          <w:rFonts w:ascii="Arial"/>
          <w:b/>
          <w:position w:val="2"/>
          <w:sz w:val="9"/>
        </w:rPr>
        <w:t>2</w:t>
      </w:r>
      <w:proofErr w:type="gramEnd"/>
    </w:p>
    <w:p w14:paraId="4278808B" w14:textId="77777777" w:rsidR="005313F1" w:rsidRDefault="009B75EF">
      <w:pPr>
        <w:spacing w:line="69" w:lineRule="exact"/>
        <w:jc w:val="right"/>
        <w:rPr>
          <w:rFonts w:ascii="Arial"/>
          <w:b/>
          <w:sz w:val="9"/>
        </w:rPr>
      </w:pPr>
      <w:r>
        <w:rPr>
          <w:rFonts w:ascii="Arial"/>
          <w:b/>
          <w:w w:val="99"/>
          <w:sz w:val="9"/>
        </w:rPr>
        <w:t>3</w:t>
      </w:r>
    </w:p>
    <w:p w14:paraId="23E81F47" w14:textId="77777777" w:rsidR="005313F1" w:rsidRDefault="009B75EF">
      <w:pPr>
        <w:spacing w:line="84" w:lineRule="exact"/>
        <w:jc w:val="right"/>
        <w:rPr>
          <w:rFonts w:ascii="Arial"/>
          <w:b/>
          <w:sz w:val="9"/>
        </w:rPr>
      </w:pPr>
      <w:r>
        <w:rPr>
          <w:rFonts w:ascii="Arial"/>
          <w:b/>
          <w:w w:val="99"/>
          <w:sz w:val="9"/>
        </w:rPr>
        <w:t>1</w:t>
      </w:r>
    </w:p>
    <w:p w14:paraId="1B04A4E9" w14:textId="77777777" w:rsidR="005313F1" w:rsidRDefault="009B75EF">
      <w:pPr>
        <w:spacing w:line="81" w:lineRule="exact"/>
        <w:jc w:val="right"/>
        <w:rPr>
          <w:rFonts w:ascii="Arial"/>
          <w:b/>
          <w:sz w:val="9"/>
        </w:rPr>
      </w:pPr>
      <w:r>
        <w:rPr>
          <w:rFonts w:ascii="Arial"/>
          <w:b/>
          <w:sz w:val="9"/>
        </w:rPr>
        <w:t>mCD8</w:t>
      </w:r>
      <w:r>
        <w:rPr>
          <w:rFonts w:ascii="Arial"/>
          <w:b/>
          <w:position w:val="3"/>
          <w:sz w:val="5"/>
        </w:rPr>
        <w:t xml:space="preserve">+     </w:t>
      </w:r>
      <w:r>
        <w:rPr>
          <w:rFonts w:ascii="Arial"/>
          <w:b/>
          <w:spacing w:val="5"/>
          <w:position w:val="3"/>
          <w:sz w:val="5"/>
        </w:rPr>
        <w:t xml:space="preserve"> </w:t>
      </w:r>
      <w:proofErr w:type="gramStart"/>
      <w:r>
        <w:rPr>
          <w:rFonts w:ascii="Arial"/>
          <w:b/>
          <w:sz w:val="9"/>
        </w:rPr>
        <w:t>2</w:t>
      </w:r>
      <w:proofErr w:type="gramEnd"/>
    </w:p>
    <w:p w14:paraId="1C374860" w14:textId="77777777" w:rsidR="005313F1" w:rsidRDefault="009B75EF">
      <w:pPr>
        <w:spacing w:line="81" w:lineRule="exact"/>
        <w:jc w:val="right"/>
        <w:rPr>
          <w:rFonts w:ascii="Arial"/>
          <w:b/>
          <w:sz w:val="9"/>
        </w:rPr>
      </w:pPr>
      <w:r>
        <w:rPr>
          <w:rFonts w:ascii="Arial"/>
          <w:b/>
          <w:w w:val="99"/>
          <w:sz w:val="9"/>
        </w:rPr>
        <w:t>3</w:t>
      </w:r>
    </w:p>
    <w:p w14:paraId="0FE05A87" w14:textId="77777777" w:rsidR="005313F1" w:rsidRDefault="009B75EF">
      <w:pPr>
        <w:spacing w:line="86" w:lineRule="exact"/>
        <w:jc w:val="right"/>
        <w:rPr>
          <w:rFonts w:ascii="Arial"/>
          <w:b/>
          <w:sz w:val="9"/>
        </w:rPr>
      </w:pPr>
      <w:r>
        <w:rPr>
          <w:rFonts w:ascii="Arial"/>
          <w:b/>
          <w:w w:val="99"/>
          <w:sz w:val="9"/>
        </w:rPr>
        <w:t>1</w:t>
      </w:r>
    </w:p>
    <w:p w14:paraId="2CFDA3BE" w14:textId="77777777" w:rsidR="005313F1" w:rsidRDefault="009B75EF">
      <w:pPr>
        <w:spacing w:line="81" w:lineRule="exact"/>
        <w:jc w:val="right"/>
        <w:rPr>
          <w:rFonts w:ascii="Arial"/>
          <w:b/>
          <w:sz w:val="9"/>
        </w:rPr>
      </w:pPr>
      <w:r>
        <w:rPr>
          <w:rFonts w:ascii="Arial"/>
          <w:b/>
          <w:sz w:val="9"/>
        </w:rPr>
        <w:t>CD14</w:t>
      </w:r>
      <w:r>
        <w:rPr>
          <w:rFonts w:ascii="Arial"/>
          <w:b/>
          <w:position w:val="3"/>
          <w:sz w:val="5"/>
        </w:rPr>
        <w:t xml:space="preserve">+     </w:t>
      </w:r>
      <w:r>
        <w:rPr>
          <w:rFonts w:ascii="Arial"/>
          <w:b/>
          <w:spacing w:val="11"/>
          <w:position w:val="3"/>
          <w:sz w:val="5"/>
        </w:rPr>
        <w:t xml:space="preserve"> </w:t>
      </w:r>
      <w:proofErr w:type="gramStart"/>
      <w:r>
        <w:rPr>
          <w:rFonts w:ascii="Arial"/>
          <w:b/>
          <w:sz w:val="9"/>
        </w:rPr>
        <w:t>2</w:t>
      </w:r>
      <w:proofErr w:type="gramEnd"/>
    </w:p>
    <w:p w14:paraId="197F7A6E" w14:textId="77777777" w:rsidR="005313F1" w:rsidRDefault="009B75EF">
      <w:pPr>
        <w:spacing w:line="90" w:lineRule="exact"/>
        <w:jc w:val="right"/>
        <w:rPr>
          <w:rFonts w:ascii="Arial"/>
          <w:b/>
          <w:sz w:val="9"/>
        </w:rPr>
      </w:pPr>
      <w:r>
        <w:rPr>
          <w:rFonts w:ascii="Arial"/>
          <w:b/>
          <w:w w:val="99"/>
          <w:sz w:val="9"/>
        </w:rPr>
        <w:t>3</w:t>
      </w:r>
    </w:p>
    <w:p w14:paraId="4A888F99" w14:textId="77777777" w:rsidR="005313F1" w:rsidRDefault="009B75EF">
      <w:pPr>
        <w:pStyle w:val="BodyText"/>
        <w:rPr>
          <w:rFonts w:ascii="Arial"/>
          <w:b/>
          <w:sz w:val="12"/>
        </w:rPr>
      </w:pPr>
      <w:r>
        <w:br w:type="column"/>
      </w:r>
    </w:p>
    <w:p w14:paraId="73F9BEEA" w14:textId="77777777" w:rsidR="005313F1" w:rsidRDefault="005313F1">
      <w:pPr>
        <w:pStyle w:val="BodyText"/>
        <w:rPr>
          <w:rFonts w:ascii="Arial"/>
          <w:b/>
          <w:sz w:val="12"/>
        </w:rPr>
      </w:pPr>
    </w:p>
    <w:p w14:paraId="4F1E0B25" w14:textId="77777777" w:rsidR="005313F1" w:rsidRDefault="005313F1">
      <w:pPr>
        <w:pStyle w:val="BodyText"/>
        <w:rPr>
          <w:rFonts w:ascii="Arial"/>
          <w:b/>
          <w:sz w:val="12"/>
        </w:rPr>
      </w:pPr>
    </w:p>
    <w:p w14:paraId="4E9E7943" w14:textId="77777777" w:rsidR="005313F1" w:rsidRDefault="005313F1">
      <w:pPr>
        <w:pStyle w:val="BodyText"/>
        <w:rPr>
          <w:rFonts w:ascii="Arial"/>
          <w:b/>
          <w:sz w:val="12"/>
        </w:rPr>
      </w:pPr>
    </w:p>
    <w:p w14:paraId="309ECB9E" w14:textId="77777777" w:rsidR="005313F1" w:rsidRDefault="005313F1">
      <w:pPr>
        <w:pStyle w:val="BodyText"/>
        <w:rPr>
          <w:rFonts w:ascii="Arial"/>
          <w:b/>
          <w:sz w:val="12"/>
        </w:rPr>
      </w:pPr>
    </w:p>
    <w:p w14:paraId="56F642CA" w14:textId="77777777" w:rsidR="005313F1" w:rsidRDefault="005313F1">
      <w:pPr>
        <w:pStyle w:val="BodyText"/>
        <w:rPr>
          <w:rFonts w:ascii="Arial"/>
          <w:b/>
          <w:sz w:val="12"/>
        </w:rPr>
      </w:pPr>
    </w:p>
    <w:p w14:paraId="406D29C8" w14:textId="77777777" w:rsidR="005313F1" w:rsidRDefault="005313F1">
      <w:pPr>
        <w:pStyle w:val="BodyText"/>
        <w:rPr>
          <w:rFonts w:ascii="Arial"/>
          <w:b/>
          <w:sz w:val="12"/>
        </w:rPr>
      </w:pPr>
    </w:p>
    <w:p w14:paraId="36E8B4CC" w14:textId="77777777" w:rsidR="005313F1" w:rsidRDefault="005313F1">
      <w:pPr>
        <w:pStyle w:val="BodyText"/>
        <w:rPr>
          <w:rFonts w:ascii="Arial"/>
          <w:b/>
          <w:sz w:val="12"/>
        </w:rPr>
      </w:pPr>
    </w:p>
    <w:p w14:paraId="186CD978" w14:textId="77777777" w:rsidR="005313F1" w:rsidRDefault="009B75EF">
      <w:pPr>
        <w:spacing w:before="76"/>
        <w:ind w:left="-9"/>
        <w:rPr>
          <w:rFonts w:ascii="Arial"/>
          <w:b/>
          <w:sz w:val="10"/>
        </w:rPr>
      </w:pPr>
      <w:r>
        <w:rPr>
          <w:rFonts w:ascii="Arial"/>
          <w:b/>
          <w:w w:val="110"/>
          <w:sz w:val="10"/>
        </w:rPr>
        <w:t>Patients key:</w:t>
      </w:r>
    </w:p>
    <w:p w14:paraId="22DF7E87" w14:textId="77777777" w:rsidR="005313F1" w:rsidRPr="00A6684B" w:rsidRDefault="009B75EF">
      <w:pPr>
        <w:spacing w:before="42"/>
        <w:ind w:left="-9"/>
        <w:rPr>
          <w:rFonts w:ascii="Arial"/>
          <w:b/>
          <w:sz w:val="9"/>
          <w:lang w:val="es-ES"/>
          <w:rPrChange w:id="687" w:author="Alicia Lledolara" w:date="2019-01-09T15:16:00Z">
            <w:rPr>
              <w:rFonts w:ascii="Arial"/>
              <w:b/>
              <w:sz w:val="9"/>
            </w:rPr>
          </w:rPrChange>
        </w:rPr>
      </w:pPr>
      <w:r w:rsidRPr="00A6684B">
        <w:rPr>
          <w:rFonts w:ascii="Arial"/>
          <w:b/>
          <w:w w:val="105"/>
          <w:sz w:val="9"/>
          <w:lang w:val="es-ES"/>
          <w:rPrChange w:id="688" w:author="Alicia Lledolara" w:date="2019-01-09T15:16:00Z">
            <w:rPr>
              <w:rFonts w:ascii="Arial"/>
              <w:b/>
              <w:w w:val="105"/>
              <w:sz w:val="9"/>
            </w:rPr>
          </w:rPrChange>
        </w:rPr>
        <w:t>1=PsA1607</w:t>
      </w:r>
    </w:p>
    <w:p w14:paraId="7305C1C7" w14:textId="77777777" w:rsidR="005313F1" w:rsidRPr="00A6684B" w:rsidRDefault="009B75EF">
      <w:pPr>
        <w:spacing w:before="11"/>
        <w:ind w:left="-9"/>
        <w:rPr>
          <w:rFonts w:ascii="Arial"/>
          <w:b/>
          <w:sz w:val="9"/>
          <w:lang w:val="es-ES"/>
          <w:rPrChange w:id="689" w:author="Alicia Lledolara" w:date="2019-01-09T15:16:00Z">
            <w:rPr>
              <w:rFonts w:ascii="Arial"/>
              <w:b/>
              <w:sz w:val="9"/>
            </w:rPr>
          </w:rPrChange>
        </w:rPr>
      </w:pPr>
      <w:r w:rsidRPr="00A6684B">
        <w:rPr>
          <w:rFonts w:ascii="Arial"/>
          <w:b/>
          <w:w w:val="105"/>
          <w:sz w:val="9"/>
          <w:lang w:val="es-ES"/>
          <w:rPrChange w:id="690" w:author="Alicia Lledolara" w:date="2019-01-09T15:16:00Z">
            <w:rPr>
              <w:rFonts w:ascii="Arial"/>
              <w:b/>
              <w:w w:val="105"/>
              <w:sz w:val="9"/>
            </w:rPr>
          </w:rPrChange>
        </w:rPr>
        <w:t>2=PsA1719</w:t>
      </w:r>
    </w:p>
    <w:p w14:paraId="3EE7ED19" w14:textId="77777777" w:rsidR="005313F1" w:rsidRPr="00A6684B" w:rsidRDefault="009B75EF">
      <w:pPr>
        <w:spacing w:before="12"/>
        <w:ind w:left="-9"/>
        <w:rPr>
          <w:rFonts w:ascii="Arial"/>
          <w:b/>
          <w:sz w:val="9"/>
          <w:lang w:val="es-ES"/>
          <w:rPrChange w:id="691" w:author="Alicia Lledolara" w:date="2019-01-09T15:16:00Z">
            <w:rPr>
              <w:rFonts w:ascii="Arial"/>
              <w:b/>
              <w:sz w:val="9"/>
            </w:rPr>
          </w:rPrChange>
        </w:rPr>
      </w:pPr>
      <w:r w:rsidRPr="00A6684B">
        <w:rPr>
          <w:rFonts w:ascii="Arial"/>
          <w:b/>
          <w:w w:val="105"/>
          <w:sz w:val="9"/>
          <w:lang w:val="es-ES"/>
          <w:rPrChange w:id="692" w:author="Alicia Lledolara" w:date="2019-01-09T15:16:00Z">
            <w:rPr>
              <w:rFonts w:ascii="Arial"/>
              <w:b/>
              <w:w w:val="105"/>
              <w:sz w:val="9"/>
            </w:rPr>
          </w:rPrChange>
        </w:rPr>
        <w:t>3=PsA1728</w:t>
      </w:r>
    </w:p>
    <w:p w14:paraId="627FB105" w14:textId="77777777" w:rsidR="005313F1" w:rsidRPr="00A6684B" w:rsidRDefault="009B75EF">
      <w:pPr>
        <w:pStyle w:val="BodyText"/>
        <w:rPr>
          <w:rFonts w:ascii="Arial"/>
          <w:b/>
          <w:sz w:val="12"/>
          <w:lang w:val="es-ES"/>
          <w:rPrChange w:id="693" w:author="Alicia Lledolara" w:date="2019-01-09T15:16:00Z">
            <w:rPr>
              <w:rFonts w:ascii="Arial"/>
              <w:b/>
              <w:sz w:val="12"/>
            </w:rPr>
          </w:rPrChange>
        </w:rPr>
      </w:pPr>
      <w:r w:rsidRPr="00A6684B">
        <w:rPr>
          <w:lang w:val="es-ES"/>
          <w:rPrChange w:id="694" w:author="Alicia Lledolara" w:date="2019-01-09T15:16:00Z">
            <w:rPr/>
          </w:rPrChange>
        </w:rPr>
        <w:br w:type="column"/>
      </w:r>
    </w:p>
    <w:p w14:paraId="57B6FDF5" w14:textId="77777777" w:rsidR="005313F1" w:rsidRPr="00A6684B" w:rsidRDefault="005313F1">
      <w:pPr>
        <w:pStyle w:val="BodyText"/>
        <w:rPr>
          <w:rFonts w:ascii="Arial"/>
          <w:b/>
          <w:sz w:val="12"/>
          <w:lang w:val="es-ES"/>
          <w:rPrChange w:id="695" w:author="Alicia Lledolara" w:date="2019-01-09T15:16:00Z">
            <w:rPr>
              <w:rFonts w:ascii="Arial"/>
              <w:b/>
              <w:sz w:val="12"/>
            </w:rPr>
          </w:rPrChange>
        </w:rPr>
      </w:pPr>
    </w:p>
    <w:p w14:paraId="2239847C" w14:textId="77777777" w:rsidR="005313F1" w:rsidRPr="00A6684B" w:rsidRDefault="005313F1">
      <w:pPr>
        <w:pStyle w:val="BodyText"/>
        <w:rPr>
          <w:rFonts w:ascii="Arial"/>
          <w:b/>
          <w:sz w:val="12"/>
          <w:lang w:val="es-ES"/>
          <w:rPrChange w:id="696" w:author="Alicia Lledolara" w:date="2019-01-09T15:16:00Z">
            <w:rPr>
              <w:rFonts w:ascii="Arial"/>
              <w:b/>
              <w:sz w:val="12"/>
            </w:rPr>
          </w:rPrChange>
        </w:rPr>
      </w:pPr>
    </w:p>
    <w:p w14:paraId="139C52C8" w14:textId="77777777" w:rsidR="005313F1" w:rsidRPr="00A6684B" w:rsidRDefault="005313F1">
      <w:pPr>
        <w:pStyle w:val="BodyText"/>
        <w:rPr>
          <w:rFonts w:ascii="Arial"/>
          <w:b/>
          <w:sz w:val="12"/>
          <w:lang w:val="es-ES"/>
          <w:rPrChange w:id="697" w:author="Alicia Lledolara" w:date="2019-01-09T15:16:00Z">
            <w:rPr>
              <w:rFonts w:ascii="Arial"/>
              <w:b/>
              <w:sz w:val="12"/>
            </w:rPr>
          </w:rPrChange>
        </w:rPr>
      </w:pPr>
    </w:p>
    <w:p w14:paraId="6F206BF0" w14:textId="77777777" w:rsidR="005313F1" w:rsidRPr="00A6684B" w:rsidRDefault="005313F1">
      <w:pPr>
        <w:pStyle w:val="BodyText"/>
        <w:rPr>
          <w:rFonts w:ascii="Arial"/>
          <w:b/>
          <w:sz w:val="12"/>
          <w:lang w:val="es-ES"/>
          <w:rPrChange w:id="698" w:author="Alicia Lledolara" w:date="2019-01-09T15:16:00Z">
            <w:rPr>
              <w:rFonts w:ascii="Arial"/>
              <w:b/>
              <w:sz w:val="12"/>
            </w:rPr>
          </w:rPrChange>
        </w:rPr>
      </w:pPr>
    </w:p>
    <w:p w14:paraId="49D9D99D" w14:textId="77777777" w:rsidR="005313F1" w:rsidRPr="00A6684B" w:rsidRDefault="005313F1">
      <w:pPr>
        <w:pStyle w:val="BodyText"/>
        <w:rPr>
          <w:rFonts w:ascii="Arial"/>
          <w:b/>
          <w:sz w:val="12"/>
          <w:lang w:val="es-ES"/>
          <w:rPrChange w:id="699" w:author="Alicia Lledolara" w:date="2019-01-09T15:16:00Z">
            <w:rPr>
              <w:rFonts w:ascii="Arial"/>
              <w:b/>
              <w:sz w:val="12"/>
            </w:rPr>
          </w:rPrChange>
        </w:rPr>
      </w:pPr>
    </w:p>
    <w:p w14:paraId="457E2697" w14:textId="77777777" w:rsidR="005313F1" w:rsidRPr="00A6684B" w:rsidRDefault="009B75EF">
      <w:pPr>
        <w:spacing w:before="91" w:line="123" w:lineRule="exact"/>
        <w:ind w:left="619"/>
        <w:rPr>
          <w:rFonts w:ascii="Arial"/>
          <w:b/>
          <w:sz w:val="12"/>
          <w:lang w:val="es-ES"/>
          <w:rPrChange w:id="700" w:author="Alicia Lledolara" w:date="2019-01-09T15:16:00Z">
            <w:rPr>
              <w:rFonts w:ascii="Arial"/>
              <w:b/>
              <w:sz w:val="12"/>
            </w:rPr>
          </w:rPrChange>
        </w:rPr>
      </w:pPr>
      <w:r w:rsidRPr="00A6684B">
        <w:rPr>
          <w:rFonts w:ascii="Arial"/>
          <w:b/>
          <w:sz w:val="12"/>
          <w:lang w:val="es-ES"/>
          <w:rPrChange w:id="701" w:author="Alicia Lledolara" w:date="2019-01-09T15:16:00Z">
            <w:rPr>
              <w:rFonts w:ascii="Arial"/>
              <w:b/>
              <w:sz w:val="12"/>
            </w:rPr>
          </w:rPrChange>
        </w:rPr>
        <w:t>log</w:t>
      </w:r>
      <w:r w:rsidRPr="00A6684B">
        <w:rPr>
          <w:rFonts w:ascii="Arial"/>
          <w:b/>
          <w:spacing w:val="3"/>
          <w:sz w:val="12"/>
          <w:lang w:val="es-ES"/>
          <w:rPrChange w:id="702" w:author="Alicia Lledolara" w:date="2019-01-09T15:16:00Z">
            <w:rPr>
              <w:rFonts w:ascii="Arial"/>
              <w:b/>
              <w:spacing w:val="3"/>
              <w:sz w:val="12"/>
            </w:rPr>
          </w:rPrChange>
        </w:rPr>
        <w:t xml:space="preserve"> </w:t>
      </w:r>
      <w:r w:rsidRPr="00A6684B">
        <w:rPr>
          <w:rFonts w:ascii="Arial"/>
          <w:b/>
          <w:sz w:val="12"/>
          <w:lang w:val="es-ES"/>
          <w:rPrChange w:id="703" w:author="Alicia Lledolara" w:date="2019-01-09T15:16:00Z">
            <w:rPr>
              <w:rFonts w:ascii="Arial"/>
              <w:b/>
              <w:sz w:val="12"/>
            </w:rPr>
          </w:rPrChange>
        </w:rPr>
        <w:t>(FC)</w:t>
      </w:r>
    </w:p>
    <w:p w14:paraId="139B3E6F" w14:textId="77777777" w:rsidR="005313F1" w:rsidRDefault="00090D17">
      <w:pPr>
        <w:spacing w:line="100" w:lineRule="exact"/>
        <w:ind w:right="735"/>
        <w:jc w:val="center"/>
        <w:rPr>
          <w:rFonts w:ascii="Arial"/>
          <w:b/>
          <w:sz w:val="10"/>
        </w:rPr>
      </w:pPr>
      <w:r>
        <w:rPr>
          <w:noProof/>
        </w:rPr>
        <mc:AlternateContent>
          <mc:Choice Requires="wps">
            <w:drawing>
              <wp:anchor distT="0" distB="0" distL="114300" distR="114300" simplePos="0" relativeHeight="5392" behindDoc="0" locked="0" layoutInCell="1" allowOverlap="1" wp14:anchorId="3CC84C92" wp14:editId="6B2E5DFE">
                <wp:simplePos x="0" y="0"/>
                <wp:positionH relativeFrom="page">
                  <wp:posOffset>9552305</wp:posOffset>
                </wp:positionH>
                <wp:positionV relativeFrom="paragraph">
                  <wp:posOffset>-864235</wp:posOffset>
                </wp:positionV>
                <wp:extent cx="0" cy="5400040"/>
                <wp:effectExtent l="0" t="0" r="0" b="0"/>
                <wp:wrapNone/>
                <wp:docPr id="1414" name="Line 39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F5070C" id="Line 3973" o:spid="_x0000_s1026" style="position:absolute;z-index: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52.15pt,-68.05pt" to="752.15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" strokeweight=".17569mm">
                <o:lock v:ext="edit" shapetype="f"/>
                <w10:wrap anchorx="page"/>
              </v:line>
            </w:pict>
          </mc:Fallback>
        </mc:AlternateContent>
      </w:r>
      <w:r>
        <w:rPr>
          <w:noProof/>
        </w:rPr>
        <mc:AlternateContent>
          <mc:Choice Requires="wpg">
            <w:drawing>
              <wp:anchor distT="0" distB="0" distL="114300" distR="114300" simplePos="0" relativeHeight="5464" behindDoc="0" locked="0" layoutInCell="1" allowOverlap="1" wp14:anchorId="6CD8DB1F" wp14:editId="565B2C39">
                <wp:simplePos x="0" y="0"/>
                <wp:positionH relativeFrom="page">
                  <wp:posOffset>8750300</wp:posOffset>
                </wp:positionH>
                <wp:positionV relativeFrom="paragraph">
                  <wp:posOffset>35560</wp:posOffset>
                </wp:positionV>
                <wp:extent cx="33020" cy="438150"/>
                <wp:effectExtent l="0" t="0" r="5080" b="0"/>
                <wp:wrapNone/>
                <wp:docPr id="1402" name="Group 3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 cy="438150"/>
                          <a:chOff x="13780" y="56"/>
                          <a:chExt cx="52" cy="690"/>
                        </a:xfrm>
                      </wpg:grpSpPr>
                      <pic:pic xmlns:pic="http://schemas.openxmlformats.org/drawingml/2006/picture">
                        <pic:nvPicPr>
                          <pic:cNvPr id="1403" name="Picture 3962"/>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13780" y="56"/>
                            <a:ext cx="52"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4" name="Line 3963"/>
                        <wps:cNvCnPr>
                          <a:cxnSpLocks/>
                        </wps:cNvCnPr>
                        <wps:spPr bwMode="auto">
                          <a:xfrm>
                            <a:off x="13780" y="570"/>
                            <a:ext cx="11"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05" name="Line 3964"/>
                        <wps:cNvCnPr>
                          <a:cxnSpLocks/>
                        </wps:cNvCnPr>
                        <wps:spPr bwMode="auto">
                          <a:xfrm>
                            <a:off x="13780" y="401"/>
                            <a:ext cx="11"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06" name="Line 3965"/>
                        <wps:cNvCnPr>
                          <a:cxnSpLocks/>
                        </wps:cNvCnPr>
                        <wps:spPr bwMode="auto">
                          <a:xfrm>
                            <a:off x="13780" y="231"/>
                            <a:ext cx="11"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07" name="Line 3966"/>
                        <wps:cNvCnPr>
                          <a:cxnSpLocks/>
                        </wps:cNvCnPr>
                        <wps:spPr bwMode="auto">
                          <a:xfrm>
                            <a:off x="13780" y="570"/>
                            <a:ext cx="11"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08" name="Line 3967"/>
                        <wps:cNvCnPr>
                          <a:cxnSpLocks/>
                        </wps:cNvCnPr>
                        <wps:spPr bwMode="auto">
                          <a:xfrm>
                            <a:off x="13780" y="401"/>
                            <a:ext cx="11"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09" name="Line 3968"/>
                        <wps:cNvCnPr>
                          <a:cxnSpLocks/>
                        </wps:cNvCnPr>
                        <wps:spPr bwMode="auto">
                          <a:xfrm>
                            <a:off x="13822" y="231"/>
                            <a:ext cx="10"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10" name="Line 3969"/>
                        <wps:cNvCnPr>
                          <a:cxnSpLocks/>
                        </wps:cNvCnPr>
                        <wps:spPr bwMode="auto">
                          <a:xfrm>
                            <a:off x="13822" y="570"/>
                            <a:ext cx="10"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11" name="Line 3970"/>
                        <wps:cNvCnPr>
                          <a:cxnSpLocks/>
                        </wps:cNvCnPr>
                        <wps:spPr bwMode="auto">
                          <a:xfrm>
                            <a:off x="13822" y="401"/>
                            <a:ext cx="10"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12" name="Line 3971"/>
                        <wps:cNvCnPr>
                          <a:cxnSpLocks/>
                        </wps:cNvCnPr>
                        <wps:spPr bwMode="auto">
                          <a:xfrm>
                            <a:off x="13822" y="231"/>
                            <a:ext cx="10"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s:wsp>
                        <wps:cNvPr id="1413" name="Line 3972"/>
                        <wps:cNvCnPr>
                          <a:cxnSpLocks/>
                        </wps:cNvCnPr>
                        <wps:spPr bwMode="auto">
                          <a:xfrm>
                            <a:off x="13822" y="570"/>
                            <a:ext cx="10" cy="0"/>
                          </a:xfrm>
                          <a:prstGeom prst="line">
                            <a:avLst/>
                          </a:prstGeom>
                          <a:noFill/>
                          <a:ln w="722">
                            <a:solidFill>
                              <a:srgbClr val="FFFF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FEA13A" id="Group 3961" o:spid="_x0000_s1026" style="position:absolute;margin-left:689pt;margin-top:2.8pt;width:2.6pt;height:34.5pt;z-index:5464;mso-position-horizontal-relative:page" coordorigin="13780,56" coordsize="52,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&#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">
                <v:shape id="Picture 3962" o:spid="_x0000_s1027" type="#_x0000_t75" style="position:absolute;left:13780;top:56;width:52;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">
                  <v:imagedata r:id="rId45" o:title=""/>
                  <v:path arrowok="t"/>
                  <o:lock v:ext="edit" aspectratio="f"/>
                </v:shape>
                <v:line id="Line 3963" o:spid="_x0000_s1028" style="position:absolute;visibility:visible;mso-wrap-style:square" from="13780,570" to="13791,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" strokecolor="white" strokeweight=".02006mm">
                  <o:lock v:ext="edit" shapetype="f"/>
                </v:line>
                <v:line id="Line 3964" o:spid="_x0000_s1029" style="position:absolute;visibility:visible;mso-wrap-style:square" from="13780,401" to="1379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" strokecolor="white" strokeweight=".02006mm">
                  <o:lock v:ext="edit" shapetype="f"/>
                </v:line>
                <v:line id="Line 3965" o:spid="_x0000_s1030" style="position:absolute;visibility:visible;mso-wrap-style:square" from="13780,231" to="13791,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" strokecolor="white" strokeweight=".02006mm">
                  <o:lock v:ext="edit" shapetype="f"/>
                </v:line>
                <v:line id="Line 3966" o:spid="_x0000_s1031" style="position:absolute;visibility:visible;mso-wrap-style:square" from="13780,570" to="13791,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" strokecolor="white" strokeweight=".02006mm">
                  <o:lock v:ext="edit" shapetype="f"/>
                </v:line>
                <v:line id="Line 3967" o:spid="_x0000_s1032" style="position:absolute;visibility:visible;mso-wrap-style:square" from="13780,401" to="1379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" strokecolor="white" strokeweight=".02006mm">
                  <o:lock v:ext="edit" shapetype="f"/>
                </v:line>
                <v:line id="Line 3968" o:spid="_x0000_s1033" style="position:absolute;visibility:visible;mso-wrap-style:square" from="13822,231" to="1383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" strokecolor="white" strokeweight=".02006mm">
                  <o:lock v:ext="edit" shapetype="f"/>
                </v:line>
                <v:line id="Line 3969" o:spid="_x0000_s1034" style="position:absolute;visibility:visible;mso-wrap-style:square" from="13822,570" to="1383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" strokecolor="white" strokeweight=".02006mm">
                  <o:lock v:ext="edit" shapetype="f"/>
                </v:line>
                <v:line id="Line 3970" o:spid="_x0000_s1035" style="position:absolute;visibility:visible;mso-wrap-style:square" from="13822,401" to="1383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" strokecolor="white" strokeweight=".02006mm">
                  <o:lock v:ext="edit" shapetype="f"/>
                </v:line>
                <v:line id="Line 3971" o:spid="_x0000_s1036" style="position:absolute;visibility:visible;mso-wrap-style:square" from="13822,231" to="1383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" strokecolor="white" strokeweight=".02006mm">
                  <o:lock v:ext="edit" shapetype="f"/>
                </v:line>
                <v:line id="Line 3972" o:spid="_x0000_s1037" style="position:absolute;visibility:visible;mso-wrap-style:square" from="13822,570" to="1383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" strokecolor="white" strokeweight=".02006mm">
                  <o:lock v:ext="edit" shapetype="f"/>
                </v:line>
                <w10:wrap anchorx="page"/>
              </v:group>
            </w:pict>
          </mc:Fallback>
        </mc:AlternateContent>
      </w:r>
      <w:r>
        <w:rPr>
          <w:noProof/>
        </w:rPr>
        <mc:AlternateContent>
          <mc:Choice Requires="wps">
            <w:drawing>
              <wp:anchor distT="0" distB="0" distL="114300" distR="114300" simplePos="0" relativeHeight="5512" behindDoc="0" locked="0" layoutInCell="1" allowOverlap="1" wp14:anchorId="02BC5935" wp14:editId="0EB6F935">
                <wp:simplePos x="0" y="0"/>
                <wp:positionH relativeFrom="page">
                  <wp:posOffset>9555480</wp:posOffset>
                </wp:positionH>
                <wp:positionV relativeFrom="paragraph">
                  <wp:posOffset>-876935</wp:posOffset>
                </wp:positionV>
                <wp:extent cx="208280" cy="2829560"/>
                <wp:effectExtent l="0" t="0" r="0" b="0"/>
                <wp:wrapNone/>
                <wp:docPr id="1401" name="Text Box 3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82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6547A"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C5935" id="Text Box 3960" o:spid="_x0000_s1697" type="#_x0000_t202" style="position:absolute;left:0;text-align:left;margin-left:752.4pt;margin-top:-69.05pt;width:16.4pt;height:222.8pt;z-index:5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" filled="f" stroked="f">
                <v:path arrowok="t"/>
                <v:textbox style="layout-flow:vertical" inset="0,0,0,0">
                  <w:txbxContent>
                    <w:p w14:paraId="5056547A"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v:shape>
            </w:pict>
          </mc:Fallback>
        </mc:AlternateContent>
      </w:r>
      <w:r>
        <w:rPr>
          <w:noProof/>
        </w:rPr>
        <mc:AlternateContent>
          <mc:Choice Requires="wps">
            <w:drawing>
              <wp:anchor distT="0" distB="0" distL="114300" distR="114300" simplePos="0" relativeHeight="503112224" behindDoc="1" locked="0" layoutInCell="1" allowOverlap="1" wp14:anchorId="1C832D84" wp14:editId="6F75E177">
                <wp:simplePos x="0" y="0"/>
                <wp:positionH relativeFrom="page">
                  <wp:posOffset>8721090</wp:posOffset>
                </wp:positionH>
                <wp:positionV relativeFrom="paragraph">
                  <wp:posOffset>-21590</wp:posOffset>
                </wp:positionV>
                <wp:extent cx="24765" cy="49530"/>
                <wp:effectExtent l="0" t="0" r="0" b="0"/>
                <wp:wrapNone/>
                <wp:docPr id="1400" name="Text Box 3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765" cy="49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13E3" w14:textId="77777777" w:rsidR="005A72E5" w:rsidRDefault="005A72E5">
                            <w:pPr>
                              <w:spacing w:line="78" w:lineRule="exact"/>
                              <w:rPr>
                                <w:rFonts w:ascii="Arial"/>
                                <w:b/>
                                <w:sz w:val="7"/>
                              </w:rPr>
                            </w:pPr>
                            <w:r>
                              <w:rPr>
                                <w:rFonts w:ascii="Arial"/>
                                <w:b/>
                                <w:w w:val="99"/>
                                <w:sz w:val="7"/>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32D84" id="Text Box 3959" o:spid="_x0000_s1698" type="#_x0000_t202" style="position:absolute;left:0;text-align:left;margin-left:686.7pt;margin-top:-1.7pt;width:1.95pt;height:3.9pt;z-index:-20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" filled="f" stroked="f">
                <v:path arrowok="t"/>
                <v:textbox inset="0,0,0,0">
                  <w:txbxContent>
                    <w:p w14:paraId="11AD13E3" w14:textId="77777777" w:rsidR="005A72E5" w:rsidRDefault="005A72E5">
                      <w:pPr>
                        <w:spacing w:line="78" w:lineRule="exact"/>
                        <w:rPr>
                          <w:rFonts w:ascii="Arial"/>
                          <w:b/>
                          <w:sz w:val="7"/>
                        </w:rPr>
                      </w:pPr>
                      <w:r>
                        <w:rPr>
                          <w:rFonts w:ascii="Arial"/>
                          <w:b/>
                          <w:w w:val="99"/>
                          <w:sz w:val="7"/>
                        </w:rPr>
                        <w:t>2</w:t>
                      </w:r>
                    </w:p>
                  </w:txbxContent>
                </v:textbox>
                <w10:wrap anchorx="page"/>
              </v:shape>
            </w:pict>
          </mc:Fallback>
        </mc:AlternateContent>
      </w:r>
      <w:r w:rsidR="009B75EF">
        <w:rPr>
          <w:rFonts w:ascii="Arial"/>
          <w:b/>
          <w:w w:val="107"/>
          <w:sz w:val="10"/>
        </w:rPr>
        <w:t>4</w:t>
      </w:r>
    </w:p>
    <w:p w14:paraId="45B6D80E" w14:textId="77777777" w:rsidR="005313F1" w:rsidRDefault="009B75EF">
      <w:pPr>
        <w:spacing w:before="55"/>
        <w:ind w:right="735"/>
        <w:jc w:val="center"/>
        <w:rPr>
          <w:rFonts w:ascii="Arial"/>
          <w:b/>
          <w:sz w:val="10"/>
        </w:rPr>
      </w:pPr>
      <w:r>
        <w:rPr>
          <w:rFonts w:ascii="Arial"/>
          <w:b/>
          <w:w w:val="107"/>
          <w:sz w:val="10"/>
        </w:rPr>
        <w:t>2</w:t>
      </w:r>
    </w:p>
    <w:p w14:paraId="128B5F9D" w14:textId="77777777" w:rsidR="005313F1" w:rsidRDefault="009B75EF">
      <w:pPr>
        <w:spacing w:before="55"/>
        <w:ind w:right="735"/>
        <w:jc w:val="center"/>
        <w:rPr>
          <w:rFonts w:ascii="Arial"/>
          <w:b/>
          <w:sz w:val="10"/>
        </w:rPr>
      </w:pPr>
      <w:r>
        <w:rPr>
          <w:rFonts w:ascii="Arial"/>
          <w:b/>
          <w:w w:val="107"/>
          <w:sz w:val="10"/>
        </w:rPr>
        <w:t>0</w:t>
      </w:r>
    </w:p>
    <w:p w14:paraId="07DFCB4D" w14:textId="77777777" w:rsidR="005313F1" w:rsidRDefault="009B75EF">
      <w:pPr>
        <w:spacing w:before="54"/>
        <w:ind w:left="913" w:right="1585"/>
        <w:jc w:val="center"/>
        <w:rPr>
          <w:rFonts w:ascii="Arial" w:hAnsi="Arial"/>
          <w:b/>
          <w:sz w:val="10"/>
        </w:rPr>
      </w:pPr>
      <w:r>
        <w:rPr>
          <w:rFonts w:ascii="Arial" w:hAnsi="Arial"/>
          <w:b/>
          <w:w w:val="110"/>
          <w:sz w:val="10"/>
        </w:rPr>
        <w:t>−2</w:t>
      </w:r>
    </w:p>
    <w:p w14:paraId="2F870478" w14:textId="77777777" w:rsidR="005313F1" w:rsidRDefault="009B75EF">
      <w:pPr>
        <w:spacing w:before="55"/>
        <w:ind w:left="913" w:right="1585"/>
        <w:jc w:val="center"/>
        <w:rPr>
          <w:rFonts w:ascii="Arial" w:hAnsi="Arial"/>
          <w:b/>
          <w:sz w:val="10"/>
        </w:rPr>
      </w:pPr>
      <w:r>
        <w:rPr>
          <w:rFonts w:ascii="Arial" w:hAnsi="Arial"/>
          <w:b/>
          <w:w w:val="110"/>
          <w:sz w:val="10"/>
        </w:rPr>
        <w:t>−4</w:t>
      </w:r>
    </w:p>
    <w:p w14:paraId="69C32B9C" w14:textId="77777777" w:rsidR="005313F1" w:rsidRDefault="005313F1">
      <w:pPr>
        <w:jc w:val="center"/>
        <w:rPr>
          <w:rFonts w:ascii="Arial" w:hAnsi="Arial"/>
          <w:sz w:val="10"/>
        </w:rPr>
        <w:sectPr w:rsidR="005313F1">
          <w:type w:val="continuous"/>
          <w:pgSz w:w="16840" w:h="11910" w:orient="landscape"/>
          <w:pgMar w:top="1580" w:right="1240" w:bottom="560" w:left="840" w:header="720" w:footer="720" w:gutter="0"/>
          <w:cols w:num="3" w:space="720" w:equalWidth="0">
            <w:col w:w="1048" w:space="40"/>
            <w:col w:w="697" w:space="10310"/>
            <w:col w:w="2665"/>
          </w:cols>
        </w:sectPr>
      </w:pPr>
    </w:p>
    <w:p w14:paraId="7F6CEC77" w14:textId="77777777" w:rsidR="005313F1" w:rsidRDefault="00090D17">
      <w:pPr>
        <w:pStyle w:val="BodyText"/>
        <w:spacing w:before="2"/>
        <w:rPr>
          <w:rFonts w:ascii="Arial"/>
          <w:b/>
          <w:sz w:val="10"/>
        </w:rPr>
      </w:pPr>
      <w:r>
        <w:rPr>
          <w:noProof/>
        </w:rPr>
        <mc:AlternateContent>
          <mc:Choice Requires="wps">
            <w:drawing>
              <wp:anchor distT="0" distB="0" distL="114300" distR="114300" simplePos="0" relativeHeight="5488" behindDoc="0" locked="0" layoutInCell="1" allowOverlap="1" wp14:anchorId="18577B22" wp14:editId="6F1B8637">
                <wp:simplePos x="0" y="0"/>
                <wp:positionH relativeFrom="page">
                  <wp:posOffset>405765</wp:posOffset>
                </wp:positionH>
                <wp:positionV relativeFrom="page">
                  <wp:posOffset>1306830</wp:posOffset>
                </wp:positionV>
                <wp:extent cx="0" cy="5400040"/>
                <wp:effectExtent l="0" t="0" r="0" b="0"/>
                <wp:wrapNone/>
                <wp:docPr id="1399" name="Line 3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7DEC52" id="Line 3958" o:spid="_x0000_s1026" style="position:absolute;z-index: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1.95pt,102.9pt" to="31.9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" strokeweight=".17569mm">
                <o:lock v:ext="edit" shapetype="f"/>
                <w10:wrap anchorx="page" anchory="page"/>
              </v:line>
            </w:pict>
          </mc:Fallback>
        </mc:AlternateContent>
      </w:r>
      <w:r>
        <w:rPr>
          <w:noProof/>
        </w:rPr>
        <mc:AlternateContent>
          <mc:Choice Requires="wps">
            <w:drawing>
              <wp:anchor distT="0" distB="0" distL="114300" distR="114300" simplePos="0" relativeHeight="5536" behindDoc="0" locked="0" layoutInCell="1" allowOverlap="1" wp14:anchorId="0DF8D509" wp14:editId="1E1160DC">
                <wp:simplePos x="0" y="0"/>
                <wp:positionH relativeFrom="page">
                  <wp:posOffset>164465</wp:posOffset>
                </wp:positionH>
                <wp:positionV relativeFrom="page">
                  <wp:posOffset>6445885</wp:posOffset>
                </wp:positionV>
                <wp:extent cx="208280" cy="273685"/>
                <wp:effectExtent l="0" t="0" r="0" b="0"/>
                <wp:wrapNone/>
                <wp:docPr id="1398" name="Text Box 3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EEC8F" w14:textId="77777777" w:rsidR="005A72E5" w:rsidRDefault="005A72E5">
                            <w:pPr>
                              <w:pStyle w:val="BodyText"/>
                              <w:spacing w:before="18"/>
                              <w:ind w:left="20"/>
                            </w:pPr>
                            <w:r>
                              <w:rPr>
                                <w:w w:val="110"/>
                              </w:rPr>
                              <w:t>233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8D509" id="Text Box 3957" o:spid="_x0000_s1699" type="#_x0000_t202" style="position:absolute;margin-left:12.95pt;margin-top:507.55pt;width:16.4pt;height:21.55pt;z-index: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" filled="f" stroked="f">
                <v:path arrowok="t"/>
                <v:textbox style="layout-flow:vertical" inset="0,0,0,0">
                  <w:txbxContent>
                    <w:p w14:paraId="3FFEEC8F" w14:textId="77777777" w:rsidR="005A72E5" w:rsidRDefault="005A72E5">
                      <w:pPr>
                        <w:pStyle w:val="BodyText"/>
                        <w:spacing w:before="18"/>
                        <w:ind w:left="20"/>
                      </w:pPr>
                      <w:r>
                        <w:rPr>
                          <w:w w:val="110"/>
                        </w:rPr>
                        <w:t>233</w:t>
                      </w:r>
                    </w:p>
                  </w:txbxContent>
                </v:textbox>
                <w10:wrap anchorx="page" anchory="page"/>
              </v:shape>
            </w:pict>
          </mc:Fallback>
        </mc:AlternateContent>
      </w:r>
    </w:p>
    <w:p w14:paraId="10B8878C" w14:textId="77777777" w:rsidR="005313F1" w:rsidRDefault="009B75EF">
      <w:pPr>
        <w:spacing w:before="98" w:line="252" w:lineRule="auto"/>
        <w:ind w:left="103" w:right="1046"/>
        <w:jc w:val="both"/>
      </w:pPr>
      <w:commentRangeStart w:id="704"/>
      <w:r>
        <w:rPr>
          <w:w w:val="110"/>
        </w:rPr>
        <w:t>Figure 5.9</w:t>
      </w:r>
      <w:commentRangeEnd w:id="704"/>
      <w:r w:rsidR="006A3851">
        <w:rPr>
          <w:rStyle w:val="CommentReference"/>
        </w:rPr>
        <w:commentReference w:id="704"/>
      </w:r>
      <w:r>
        <w:rPr>
          <w:w w:val="110"/>
        </w:rPr>
        <w:t xml:space="preserve">: </w:t>
      </w:r>
      <w:proofErr w:type="spellStart"/>
      <w:r>
        <w:rPr>
          <w:w w:val="110"/>
        </w:rPr>
        <w:t>Heatmap</w:t>
      </w:r>
      <w:proofErr w:type="spellEnd"/>
      <w:r>
        <w:rPr>
          <w:w w:val="110"/>
        </w:rPr>
        <w:t xml:space="preserve"> of gene expression FCs between</w:t>
      </w:r>
      <w:del w:id="705" w:author="Microsoft Office User" w:date="2018-12-24T10:32:00Z">
        <w:r w:rsidDel="005C778C">
          <w:rPr>
            <w:w w:val="110"/>
          </w:rPr>
          <w:delText xml:space="preserve"> SF </w:delText>
        </w:r>
      </w:del>
      <w:ins w:id="706" w:author="Microsoft Office User" w:date="2018-12-24T10:32:00Z">
        <w:r w:rsidR="005C778C">
          <w:rPr>
            <w:w w:val="110"/>
          </w:rPr>
          <w:t xml:space="preserve"> synovial fluid </w:t>
        </w:r>
      </w:ins>
      <w:r>
        <w:rPr>
          <w:w w:val="110"/>
        </w:rPr>
        <w:t>and</w:t>
      </w:r>
      <w:del w:id="707" w:author="Microsoft Office User" w:date="2018-12-24T10:29:00Z">
        <w:r w:rsidDel="005C778C">
          <w:rPr>
            <w:w w:val="110"/>
          </w:rPr>
          <w:delText xml:space="preserve"> PB </w:delText>
        </w:r>
      </w:del>
      <w:ins w:id="708" w:author="Microsoft Office User" w:date="2018-12-24T10:29:00Z">
        <w:r w:rsidR="005C778C">
          <w:rPr>
            <w:w w:val="110"/>
          </w:rPr>
          <w:t xml:space="preserve"> peripheral blood </w:t>
        </w:r>
      </w:ins>
      <w:r>
        <w:rPr>
          <w:w w:val="110"/>
        </w:rPr>
        <w:t xml:space="preserve">for </w:t>
      </w:r>
      <w:proofErr w:type="gramStart"/>
      <w:r>
        <w:rPr>
          <w:w w:val="110"/>
        </w:rPr>
        <w:t>those gene</w:t>
      </w:r>
      <w:proofErr w:type="gramEnd"/>
      <w:r>
        <w:rPr>
          <w:w w:val="110"/>
        </w:rPr>
        <w:t xml:space="preserve"> significantly modulated (</w:t>
      </w:r>
      <w:proofErr w:type="spellStart"/>
      <w:r>
        <w:rPr>
          <w:w w:val="110"/>
        </w:rPr>
        <w:t>pval</w:t>
      </w:r>
      <w:proofErr w:type="spellEnd"/>
      <w:r>
        <w:rPr>
          <w:i/>
          <w:w w:val="110"/>
        </w:rPr>
        <w:t>&lt;</w:t>
      </w:r>
      <w:r>
        <w:rPr>
          <w:w w:val="110"/>
        </w:rPr>
        <w:t>0.05) in at least one cell type. Amongst the 370 genes measured by qPCR, the FC in gene expression between the</w:t>
      </w:r>
      <w:del w:id="709" w:author="Microsoft Office User" w:date="2018-12-24T10:32:00Z">
        <w:r w:rsidDel="005C778C">
          <w:rPr>
            <w:w w:val="110"/>
          </w:rPr>
          <w:delText xml:space="preserve"> SF </w:delText>
        </w:r>
      </w:del>
      <w:ins w:id="710" w:author="Microsoft Office User" w:date="2018-12-24T10:32:00Z">
        <w:r w:rsidR="005C778C">
          <w:rPr>
            <w:w w:val="110"/>
          </w:rPr>
          <w:t xml:space="preserve"> synovial fluid </w:t>
        </w:r>
      </w:ins>
      <w:r>
        <w:rPr>
          <w:w w:val="110"/>
        </w:rPr>
        <w:t>and</w:t>
      </w:r>
      <w:del w:id="711" w:author="Microsoft Office User" w:date="2018-12-24T10:29:00Z">
        <w:r w:rsidDel="005C778C">
          <w:rPr>
            <w:w w:val="110"/>
          </w:rPr>
          <w:delText xml:space="preserve"> PB </w:delText>
        </w:r>
      </w:del>
      <w:ins w:id="712" w:author="Microsoft Office User" w:date="2018-12-24T10:29:00Z">
        <w:r w:rsidR="005C778C">
          <w:rPr>
            <w:w w:val="110"/>
          </w:rPr>
          <w:t xml:space="preserve"> peripheral blood </w:t>
        </w:r>
      </w:ins>
      <w:r>
        <w:rPr>
          <w:w w:val="110"/>
        </w:rPr>
        <w:t xml:space="preserve">for each pair of samples has been represented only those genes which were consistently modulated across the three </w:t>
      </w:r>
      <w:proofErr w:type="spellStart"/>
      <w:r>
        <w:rPr>
          <w:spacing w:val="-3"/>
          <w:w w:val="110"/>
        </w:rPr>
        <w:t>PsA</w:t>
      </w:r>
      <w:proofErr w:type="spellEnd"/>
      <w:r>
        <w:rPr>
          <w:spacing w:val="-3"/>
          <w:w w:val="110"/>
        </w:rPr>
        <w:t xml:space="preserve"> </w:t>
      </w:r>
      <w:r>
        <w:rPr>
          <w:w w:val="110"/>
        </w:rPr>
        <w:t>samples (</w:t>
      </w:r>
      <w:proofErr w:type="spellStart"/>
      <w:r>
        <w:rPr>
          <w:w w:val="110"/>
        </w:rPr>
        <w:t>pval</w:t>
      </w:r>
      <w:proofErr w:type="spellEnd"/>
      <w:r>
        <w:rPr>
          <w:i/>
          <w:w w:val="110"/>
        </w:rPr>
        <w:t>&lt;</w:t>
      </w:r>
      <w:r>
        <w:rPr>
          <w:w w:val="110"/>
        </w:rPr>
        <w:t>0.05) in at least one of the cell types. Each</w:t>
      </w:r>
      <w:r>
        <w:rPr>
          <w:spacing w:val="-21"/>
          <w:w w:val="110"/>
        </w:rPr>
        <w:t xml:space="preserve"> </w:t>
      </w:r>
      <w:r>
        <w:rPr>
          <w:w w:val="110"/>
        </w:rPr>
        <w:t>column</w:t>
      </w:r>
      <w:r>
        <w:rPr>
          <w:spacing w:val="-19"/>
          <w:w w:val="110"/>
        </w:rPr>
        <w:t xml:space="preserve"> </w:t>
      </w:r>
      <w:r>
        <w:rPr>
          <w:w w:val="110"/>
        </w:rPr>
        <w:t>represents</w:t>
      </w:r>
      <w:r>
        <w:rPr>
          <w:spacing w:val="-21"/>
          <w:w w:val="110"/>
        </w:rPr>
        <w:t xml:space="preserve"> </w:t>
      </w:r>
      <w:r>
        <w:rPr>
          <w:w w:val="110"/>
        </w:rPr>
        <w:t>a</w:t>
      </w:r>
      <w:r>
        <w:rPr>
          <w:spacing w:val="-19"/>
          <w:w w:val="110"/>
        </w:rPr>
        <w:t xml:space="preserve"> </w:t>
      </w:r>
      <w:r>
        <w:rPr>
          <w:w w:val="110"/>
        </w:rPr>
        <w:t>genes</w:t>
      </w:r>
      <w:r>
        <w:rPr>
          <w:spacing w:val="-21"/>
          <w:w w:val="110"/>
        </w:rPr>
        <w:t xml:space="preserve"> </w:t>
      </w:r>
      <w:r>
        <w:rPr>
          <w:w w:val="110"/>
        </w:rPr>
        <w:t>and</w:t>
      </w:r>
      <w:r>
        <w:rPr>
          <w:spacing w:val="-20"/>
          <w:w w:val="110"/>
        </w:rPr>
        <w:t xml:space="preserve"> </w:t>
      </w:r>
      <w:r>
        <w:rPr>
          <w:w w:val="110"/>
        </w:rPr>
        <w:t>each</w:t>
      </w:r>
      <w:r>
        <w:rPr>
          <w:spacing w:val="-20"/>
          <w:w w:val="110"/>
        </w:rPr>
        <w:t xml:space="preserve"> </w:t>
      </w:r>
      <w:r>
        <w:rPr>
          <w:w w:val="110"/>
        </w:rPr>
        <w:t>row</w:t>
      </w:r>
      <w:r>
        <w:rPr>
          <w:spacing w:val="-20"/>
          <w:w w:val="110"/>
        </w:rPr>
        <w:t xml:space="preserve"> </w:t>
      </w:r>
      <w:r>
        <w:rPr>
          <w:w w:val="110"/>
        </w:rPr>
        <w:t>a</w:t>
      </w:r>
      <w:r>
        <w:rPr>
          <w:spacing w:val="-20"/>
          <w:w w:val="110"/>
        </w:rPr>
        <w:t xml:space="preserve"> </w:t>
      </w:r>
      <w:r>
        <w:rPr>
          <w:w w:val="110"/>
        </w:rPr>
        <w:t>pair</w:t>
      </w:r>
      <w:r>
        <w:rPr>
          <w:spacing w:val="-20"/>
          <w:w w:val="110"/>
        </w:rPr>
        <w:t xml:space="preserve"> </w:t>
      </w:r>
      <w:r>
        <w:rPr>
          <w:w w:val="110"/>
        </w:rPr>
        <w:t>of</w:t>
      </w:r>
      <w:r>
        <w:rPr>
          <w:spacing w:val="-21"/>
          <w:w w:val="110"/>
        </w:rPr>
        <w:t xml:space="preserve"> </w:t>
      </w:r>
      <w:r>
        <w:rPr>
          <w:w w:val="110"/>
        </w:rPr>
        <w:t>SF-PB</w:t>
      </w:r>
      <w:r>
        <w:rPr>
          <w:spacing w:val="-19"/>
          <w:w w:val="110"/>
        </w:rPr>
        <w:t xml:space="preserve"> </w:t>
      </w:r>
      <w:proofErr w:type="spellStart"/>
      <w:r>
        <w:rPr>
          <w:spacing w:val="-3"/>
          <w:w w:val="110"/>
        </w:rPr>
        <w:t>PsA</w:t>
      </w:r>
      <w:proofErr w:type="spellEnd"/>
      <w:r>
        <w:rPr>
          <w:spacing w:val="-21"/>
          <w:w w:val="110"/>
        </w:rPr>
        <w:t xml:space="preserve"> </w:t>
      </w:r>
      <w:r>
        <w:rPr>
          <w:w w:val="110"/>
        </w:rPr>
        <w:t>samples.</w:t>
      </w:r>
      <w:r>
        <w:rPr>
          <w:spacing w:val="-5"/>
          <w:w w:val="110"/>
        </w:rPr>
        <w:t xml:space="preserve"> </w:t>
      </w:r>
      <w:r>
        <w:rPr>
          <w:w w:val="110"/>
        </w:rPr>
        <w:t>The</w:t>
      </w:r>
      <w:r>
        <w:rPr>
          <w:spacing w:val="-21"/>
          <w:w w:val="110"/>
        </w:rPr>
        <w:t xml:space="preserve"> </w:t>
      </w:r>
      <w:r>
        <w:rPr>
          <w:spacing w:val="3"/>
          <w:w w:val="110"/>
        </w:rPr>
        <w:t>log</w:t>
      </w:r>
      <w:r>
        <w:rPr>
          <w:spacing w:val="3"/>
          <w:w w:val="110"/>
          <w:vertAlign w:val="subscript"/>
        </w:rPr>
        <w:t>2</w:t>
      </w:r>
      <w:r>
        <w:rPr>
          <w:i/>
          <w:spacing w:val="3"/>
          <w:w w:val="110"/>
        </w:rPr>
        <w:t>FC</w:t>
      </w:r>
      <w:r>
        <w:rPr>
          <w:i/>
          <w:spacing w:val="-7"/>
          <w:w w:val="110"/>
        </w:rPr>
        <w:t xml:space="preserve"> </w:t>
      </w:r>
      <w:r>
        <w:rPr>
          <w:w w:val="110"/>
        </w:rPr>
        <w:t>in</w:t>
      </w:r>
      <w:r>
        <w:rPr>
          <w:spacing w:val="-20"/>
          <w:w w:val="110"/>
        </w:rPr>
        <w:t xml:space="preserve"> </w:t>
      </w:r>
      <w:r>
        <w:rPr>
          <w:w w:val="110"/>
        </w:rPr>
        <w:t>gene</w:t>
      </w:r>
      <w:r>
        <w:rPr>
          <w:spacing w:val="-20"/>
          <w:w w:val="110"/>
        </w:rPr>
        <w:t xml:space="preserve"> </w:t>
      </w:r>
      <w:r>
        <w:rPr>
          <w:w w:val="110"/>
        </w:rPr>
        <w:t>expression</w:t>
      </w:r>
      <w:r>
        <w:rPr>
          <w:spacing w:val="-20"/>
          <w:w w:val="110"/>
        </w:rPr>
        <w:t xml:space="preserve"> </w:t>
      </w:r>
      <w:r>
        <w:rPr>
          <w:w w:val="110"/>
        </w:rPr>
        <w:t>between</w:t>
      </w:r>
      <w:del w:id="713" w:author="Microsoft Office User" w:date="2018-12-24T10:32:00Z">
        <w:r w:rsidDel="005C778C">
          <w:rPr>
            <w:spacing w:val="-20"/>
            <w:w w:val="110"/>
          </w:rPr>
          <w:delText xml:space="preserve"> </w:delText>
        </w:r>
        <w:r w:rsidDel="005C778C">
          <w:rPr>
            <w:w w:val="110"/>
          </w:rPr>
          <w:delText>SF</w:delText>
        </w:r>
        <w:r w:rsidDel="005C778C">
          <w:rPr>
            <w:spacing w:val="-20"/>
            <w:w w:val="110"/>
          </w:rPr>
          <w:delText xml:space="preserve"> </w:delText>
        </w:r>
      </w:del>
      <w:ins w:id="714" w:author="Microsoft Office User" w:date="2018-12-24T10:32:00Z">
        <w:r w:rsidR="005C778C">
          <w:rPr>
            <w:spacing w:val="-20"/>
            <w:w w:val="110"/>
          </w:rPr>
          <w:t xml:space="preserve"> synovial fluid </w:t>
        </w:r>
      </w:ins>
      <w:r>
        <w:rPr>
          <w:w w:val="110"/>
        </w:rPr>
        <w:t>and</w:t>
      </w:r>
      <w:del w:id="715" w:author="Microsoft Office User" w:date="2018-12-24T10:29:00Z">
        <w:r w:rsidDel="005C778C">
          <w:rPr>
            <w:spacing w:val="-21"/>
            <w:w w:val="110"/>
          </w:rPr>
          <w:delText xml:space="preserve"> </w:delText>
        </w:r>
        <w:r w:rsidDel="005C778C">
          <w:rPr>
            <w:w w:val="110"/>
          </w:rPr>
          <w:delText>PB</w:delText>
        </w:r>
        <w:r w:rsidDel="005C778C">
          <w:rPr>
            <w:spacing w:val="-19"/>
            <w:w w:val="110"/>
          </w:rPr>
          <w:delText xml:space="preserve"> </w:delText>
        </w:r>
      </w:del>
      <w:ins w:id="716" w:author="Microsoft Office User" w:date="2018-12-24T10:29:00Z">
        <w:r w:rsidR="005C778C">
          <w:rPr>
            <w:spacing w:val="-21"/>
            <w:w w:val="110"/>
          </w:rPr>
          <w:t xml:space="preserve"> peripheral blood </w:t>
        </w:r>
      </w:ins>
      <w:r>
        <w:rPr>
          <w:w w:val="110"/>
        </w:rPr>
        <w:t>is</w:t>
      </w:r>
      <w:r>
        <w:rPr>
          <w:spacing w:val="-21"/>
          <w:w w:val="110"/>
        </w:rPr>
        <w:t xml:space="preserve"> </w:t>
      </w:r>
      <w:proofErr w:type="spellStart"/>
      <w:r>
        <w:rPr>
          <w:w w:val="110"/>
        </w:rPr>
        <w:t>colour</w:t>
      </w:r>
      <w:proofErr w:type="spellEnd"/>
      <w:r>
        <w:rPr>
          <w:w w:val="110"/>
        </w:rPr>
        <w:t>-coded. Overall,</w:t>
      </w:r>
      <w:r>
        <w:rPr>
          <w:spacing w:val="-11"/>
          <w:w w:val="110"/>
        </w:rPr>
        <w:t xml:space="preserve"> </w:t>
      </w:r>
      <w:r>
        <w:rPr>
          <w:w w:val="110"/>
        </w:rPr>
        <w:t>the</w:t>
      </w:r>
      <w:r>
        <w:rPr>
          <w:spacing w:val="-11"/>
          <w:w w:val="110"/>
        </w:rPr>
        <w:t xml:space="preserve"> </w:t>
      </w:r>
      <w:proofErr w:type="spellStart"/>
      <w:r>
        <w:rPr>
          <w:w w:val="110"/>
        </w:rPr>
        <w:t>heatmap</w:t>
      </w:r>
      <w:proofErr w:type="spellEnd"/>
      <w:r>
        <w:rPr>
          <w:spacing w:val="-11"/>
          <w:w w:val="110"/>
        </w:rPr>
        <w:t xml:space="preserve"> </w:t>
      </w:r>
      <w:r>
        <w:rPr>
          <w:w w:val="110"/>
        </w:rPr>
        <w:t>allows</w:t>
      </w:r>
      <w:r>
        <w:rPr>
          <w:spacing w:val="-12"/>
          <w:w w:val="110"/>
        </w:rPr>
        <w:t xml:space="preserve"> </w:t>
      </w:r>
      <w:r>
        <w:rPr>
          <w:w w:val="110"/>
        </w:rPr>
        <w:t>to</w:t>
      </w:r>
      <w:r>
        <w:rPr>
          <w:spacing w:val="-11"/>
          <w:w w:val="110"/>
        </w:rPr>
        <w:t xml:space="preserve"> </w:t>
      </w:r>
      <w:r>
        <w:rPr>
          <w:w w:val="110"/>
        </w:rPr>
        <w:t>observe</w:t>
      </w:r>
      <w:r>
        <w:rPr>
          <w:spacing w:val="-11"/>
          <w:w w:val="110"/>
        </w:rPr>
        <w:t xml:space="preserve"> </w:t>
      </w:r>
      <w:r>
        <w:rPr>
          <w:w w:val="110"/>
        </w:rPr>
        <w:t>the</w:t>
      </w:r>
      <w:r>
        <w:rPr>
          <w:spacing w:val="-12"/>
          <w:w w:val="110"/>
        </w:rPr>
        <w:t xml:space="preserve"> </w:t>
      </w:r>
      <w:r>
        <w:rPr>
          <w:w w:val="110"/>
        </w:rPr>
        <w:t>change</w:t>
      </w:r>
      <w:r>
        <w:rPr>
          <w:spacing w:val="-11"/>
          <w:w w:val="110"/>
        </w:rPr>
        <w:t xml:space="preserve"> </w:t>
      </w:r>
      <w:r>
        <w:rPr>
          <w:w w:val="110"/>
        </w:rPr>
        <w:t>in</w:t>
      </w:r>
      <w:r>
        <w:rPr>
          <w:spacing w:val="-11"/>
          <w:w w:val="110"/>
        </w:rPr>
        <w:t xml:space="preserve"> </w:t>
      </w:r>
      <w:r>
        <w:rPr>
          <w:w w:val="110"/>
        </w:rPr>
        <w:t>gene</w:t>
      </w:r>
      <w:r>
        <w:rPr>
          <w:spacing w:val="-11"/>
          <w:w w:val="110"/>
        </w:rPr>
        <w:t xml:space="preserve"> </w:t>
      </w:r>
      <w:r>
        <w:rPr>
          <w:w w:val="110"/>
        </w:rPr>
        <w:t>expression</w:t>
      </w:r>
      <w:r>
        <w:rPr>
          <w:spacing w:val="-12"/>
          <w:w w:val="110"/>
        </w:rPr>
        <w:t xml:space="preserve"> </w:t>
      </w:r>
      <w:r>
        <w:rPr>
          <w:w w:val="110"/>
        </w:rPr>
        <w:t>as</w:t>
      </w:r>
      <w:r>
        <w:rPr>
          <w:spacing w:val="-11"/>
          <w:w w:val="110"/>
        </w:rPr>
        <w:t xml:space="preserve"> </w:t>
      </w:r>
      <w:r>
        <w:rPr>
          <w:w w:val="110"/>
        </w:rPr>
        <w:t>well</w:t>
      </w:r>
      <w:r>
        <w:rPr>
          <w:spacing w:val="-11"/>
          <w:w w:val="110"/>
        </w:rPr>
        <w:t xml:space="preserve"> </w:t>
      </w:r>
      <w:r>
        <w:rPr>
          <w:w w:val="110"/>
        </w:rPr>
        <w:t>as</w:t>
      </w:r>
      <w:r>
        <w:rPr>
          <w:spacing w:val="-12"/>
          <w:w w:val="110"/>
        </w:rPr>
        <w:t xml:space="preserve"> </w:t>
      </w:r>
      <w:r>
        <w:rPr>
          <w:w w:val="110"/>
        </w:rPr>
        <w:t>the</w:t>
      </w:r>
      <w:r>
        <w:rPr>
          <w:spacing w:val="-11"/>
          <w:w w:val="110"/>
        </w:rPr>
        <w:t xml:space="preserve"> </w:t>
      </w:r>
      <w:r>
        <w:rPr>
          <w:w w:val="110"/>
        </w:rPr>
        <w:t>magnitude</w:t>
      </w:r>
      <w:r>
        <w:rPr>
          <w:spacing w:val="-11"/>
          <w:w w:val="110"/>
        </w:rPr>
        <w:t xml:space="preserve"> </w:t>
      </w:r>
      <w:r>
        <w:rPr>
          <w:w w:val="110"/>
        </w:rPr>
        <w:t>between</w:t>
      </w:r>
      <w:del w:id="717" w:author="Microsoft Office User" w:date="2018-12-24T10:32:00Z">
        <w:r w:rsidDel="005C778C">
          <w:rPr>
            <w:spacing w:val="-11"/>
            <w:w w:val="110"/>
          </w:rPr>
          <w:delText xml:space="preserve"> </w:delText>
        </w:r>
        <w:r w:rsidDel="005C778C">
          <w:rPr>
            <w:w w:val="110"/>
          </w:rPr>
          <w:delText>SF</w:delText>
        </w:r>
        <w:r w:rsidDel="005C778C">
          <w:rPr>
            <w:spacing w:val="-12"/>
            <w:w w:val="110"/>
          </w:rPr>
          <w:delText xml:space="preserve"> </w:delText>
        </w:r>
      </w:del>
      <w:ins w:id="718" w:author="Microsoft Office User" w:date="2018-12-24T10:32:00Z">
        <w:r w:rsidR="005C778C">
          <w:rPr>
            <w:spacing w:val="-11"/>
            <w:w w:val="110"/>
          </w:rPr>
          <w:t xml:space="preserve"> synovial fluid </w:t>
        </w:r>
      </w:ins>
      <w:r>
        <w:rPr>
          <w:w w:val="110"/>
        </w:rPr>
        <w:t>and</w:t>
      </w:r>
      <w:del w:id="719" w:author="Microsoft Office User" w:date="2018-12-24T10:29:00Z">
        <w:r w:rsidDel="005C778C">
          <w:rPr>
            <w:spacing w:val="-11"/>
            <w:w w:val="110"/>
          </w:rPr>
          <w:delText xml:space="preserve"> </w:delText>
        </w:r>
        <w:r w:rsidDel="005C778C">
          <w:rPr>
            <w:w w:val="110"/>
          </w:rPr>
          <w:delText>PB</w:delText>
        </w:r>
        <w:r w:rsidDel="005C778C">
          <w:rPr>
            <w:spacing w:val="-11"/>
            <w:w w:val="110"/>
          </w:rPr>
          <w:delText xml:space="preserve"> </w:delText>
        </w:r>
      </w:del>
      <w:ins w:id="720" w:author="Microsoft Office User" w:date="2018-12-24T10:29:00Z">
        <w:r w:rsidR="005C778C">
          <w:rPr>
            <w:spacing w:val="-11"/>
            <w:w w:val="110"/>
          </w:rPr>
          <w:t xml:space="preserve"> peripheral blood </w:t>
        </w:r>
      </w:ins>
      <w:r>
        <w:rPr>
          <w:w w:val="110"/>
        </w:rPr>
        <w:t>for</w:t>
      </w:r>
      <w:r>
        <w:rPr>
          <w:spacing w:val="-12"/>
          <w:w w:val="110"/>
        </w:rPr>
        <w:t xml:space="preserve"> </w:t>
      </w:r>
      <w:r>
        <w:rPr>
          <w:w w:val="110"/>
        </w:rPr>
        <w:t>each</w:t>
      </w:r>
      <w:r>
        <w:rPr>
          <w:spacing w:val="-11"/>
          <w:w w:val="110"/>
        </w:rPr>
        <w:t xml:space="preserve"> </w:t>
      </w:r>
      <w:r>
        <w:rPr>
          <w:w w:val="110"/>
        </w:rPr>
        <w:t>gene</w:t>
      </w:r>
      <w:r>
        <w:rPr>
          <w:spacing w:val="-11"/>
          <w:w w:val="110"/>
        </w:rPr>
        <w:t xml:space="preserve"> </w:t>
      </w:r>
      <w:r>
        <w:rPr>
          <w:w w:val="110"/>
        </w:rPr>
        <w:t>in</w:t>
      </w:r>
      <w:r>
        <w:rPr>
          <w:spacing w:val="-11"/>
          <w:w w:val="110"/>
        </w:rPr>
        <w:t xml:space="preserve"> </w:t>
      </w:r>
      <w:r>
        <w:rPr>
          <w:w w:val="110"/>
        </w:rPr>
        <w:t>each</w:t>
      </w:r>
      <w:r>
        <w:rPr>
          <w:spacing w:val="-12"/>
          <w:w w:val="110"/>
        </w:rPr>
        <w:t xml:space="preserve"> </w:t>
      </w:r>
      <w:r>
        <w:rPr>
          <w:w w:val="110"/>
        </w:rPr>
        <w:t>of</w:t>
      </w:r>
      <w:r>
        <w:rPr>
          <w:spacing w:val="-11"/>
          <w:w w:val="110"/>
        </w:rPr>
        <w:t xml:space="preserve"> </w:t>
      </w:r>
      <w:r>
        <w:rPr>
          <w:w w:val="110"/>
        </w:rPr>
        <w:t xml:space="preserve">the </w:t>
      </w:r>
      <w:proofErr w:type="spellStart"/>
      <w:r>
        <w:rPr>
          <w:w w:val="110"/>
        </w:rPr>
        <w:t>the</w:t>
      </w:r>
      <w:proofErr w:type="spellEnd"/>
      <w:r>
        <w:rPr>
          <w:w w:val="110"/>
        </w:rPr>
        <w:t xml:space="preserve"> three pairs of </w:t>
      </w:r>
      <w:proofErr w:type="spellStart"/>
      <w:r>
        <w:rPr>
          <w:spacing w:val="-3"/>
          <w:w w:val="110"/>
        </w:rPr>
        <w:t>PsA</w:t>
      </w:r>
      <w:proofErr w:type="spellEnd"/>
      <w:r>
        <w:rPr>
          <w:spacing w:val="-3"/>
          <w:w w:val="110"/>
        </w:rPr>
        <w:t xml:space="preserve"> </w:t>
      </w:r>
      <w:r>
        <w:rPr>
          <w:w w:val="110"/>
        </w:rPr>
        <w:t>samples in CD14</w:t>
      </w:r>
      <w:r>
        <w:rPr>
          <w:w w:val="110"/>
          <w:position w:val="8"/>
          <w:sz w:val="16"/>
        </w:rPr>
        <w:t xml:space="preserve">+ </w:t>
      </w:r>
      <w:r>
        <w:rPr>
          <w:w w:val="110"/>
        </w:rPr>
        <w:t>monocytes, mCD4</w:t>
      </w:r>
      <w:r>
        <w:rPr>
          <w:w w:val="110"/>
          <w:position w:val="8"/>
          <w:sz w:val="16"/>
        </w:rPr>
        <w:t xml:space="preserve">+ </w:t>
      </w:r>
      <w:r>
        <w:rPr>
          <w:w w:val="110"/>
        </w:rPr>
        <w:t>and mCD8</w:t>
      </w:r>
      <w:r>
        <w:rPr>
          <w:w w:val="110"/>
          <w:position w:val="8"/>
          <w:sz w:val="16"/>
        </w:rPr>
        <w:t>+</w:t>
      </w:r>
      <w:r>
        <w:rPr>
          <w:spacing w:val="13"/>
          <w:w w:val="110"/>
          <w:position w:val="8"/>
          <w:sz w:val="16"/>
        </w:rPr>
        <w:t xml:space="preserve"> </w:t>
      </w:r>
      <w:r>
        <w:rPr>
          <w:w w:val="110"/>
        </w:rPr>
        <w:t>cells.</w:t>
      </w:r>
    </w:p>
    <w:p w14:paraId="1234B225" w14:textId="77777777" w:rsidR="005313F1" w:rsidRDefault="005313F1">
      <w:pPr>
        <w:spacing w:line="252" w:lineRule="auto"/>
        <w:jc w:val="both"/>
        <w:sectPr w:rsidR="005313F1">
          <w:type w:val="continuous"/>
          <w:pgSz w:w="16840" w:h="11910" w:orient="landscape"/>
          <w:pgMar w:top="1580" w:right="1240" w:bottom="560" w:left="840" w:header="720" w:footer="720" w:gutter="0"/>
          <w:cols w:space="720"/>
        </w:sectPr>
      </w:pPr>
    </w:p>
    <w:p w14:paraId="0AA2F655" w14:textId="77777777" w:rsidR="005313F1" w:rsidRDefault="005313F1">
      <w:pPr>
        <w:pStyle w:val="BodyText"/>
        <w:rPr>
          <w:sz w:val="20"/>
        </w:rPr>
      </w:pPr>
    </w:p>
    <w:p w14:paraId="28D0D9E5" w14:textId="77777777" w:rsidR="005313F1" w:rsidRDefault="009B75EF">
      <w:pPr>
        <w:pStyle w:val="BodyText"/>
        <w:spacing w:before="239" w:line="408" w:lineRule="auto"/>
        <w:ind w:left="377" w:right="1341" w:firstLine="566"/>
        <w:jc w:val="both"/>
      </w:pPr>
      <w:r>
        <w:rPr>
          <w:w w:val="110"/>
        </w:rPr>
        <w:t xml:space="preserve">For example, </w:t>
      </w:r>
      <w:r>
        <w:rPr>
          <w:i/>
          <w:spacing w:val="-3"/>
          <w:w w:val="110"/>
        </w:rPr>
        <w:t xml:space="preserve">CCR7 </w:t>
      </w:r>
      <w:r>
        <w:rPr>
          <w:w w:val="110"/>
        </w:rPr>
        <w:t xml:space="preserve">and </w:t>
      </w:r>
      <w:r>
        <w:rPr>
          <w:i/>
          <w:w w:val="110"/>
        </w:rPr>
        <w:t xml:space="preserve">IL7R </w:t>
      </w:r>
      <w:r>
        <w:rPr>
          <w:w w:val="110"/>
        </w:rPr>
        <w:t xml:space="preserve">were </w:t>
      </w:r>
      <w:proofErr w:type="gramStart"/>
      <w:r>
        <w:rPr>
          <w:w w:val="110"/>
        </w:rPr>
        <w:t>up-regulated</w:t>
      </w:r>
      <w:proofErr w:type="gramEnd"/>
      <w:r>
        <w:rPr>
          <w:w w:val="110"/>
        </w:rPr>
        <w:t xml:space="preserve"> in</w:t>
      </w:r>
      <w:del w:id="721" w:author="Microsoft Office User" w:date="2018-12-24T10:32:00Z">
        <w:r w:rsidDel="005C778C">
          <w:rPr>
            <w:w w:val="110"/>
          </w:rPr>
          <w:delText xml:space="preserve"> SF </w:delText>
        </w:r>
      </w:del>
      <w:ins w:id="722" w:author="Microsoft Office User" w:date="2018-12-24T10:32:00Z">
        <w:r w:rsidR="005C778C">
          <w:rPr>
            <w:w w:val="110"/>
          </w:rPr>
          <w:t xml:space="preserve"> synovial fluid </w:t>
        </w:r>
      </w:ins>
      <w:r>
        <w:rPr>
          <w:w w:val="110"/>
        </w:rPr>
        <w:t>CD14</w:t>
      </w:r>
      <w:r>
        <w:rPr>
          <w:w w:val="110"/>
          <w:position w:val="9"/>
          <w:sz w:val="18"/>
        </w:rPr>
        <w:t xml:space="preserve">+ </w:t>
      </w:r>
      <w:r>
        <w:rPr>
          <w:w w:val="110"/>
        </w:rPr>
        <w:t>monocytes compared</w:t>
      </w:r>
      <w:r>
        <w:rPr>
          <w:spacing w:val="-12"/>
          <w:w w:val="110"/>
        </w:rPr>
        <w:t xml:space="preserve"> </w:t>
      </w:r>
      <w:r>
        <w:rPr>
          <w:w w:val="110"/>
        </w:rPr>
        <w:t>to</w:t>
      </w:r>
      <w:r>
        <w:rPr>
          <w:spacing w:val="-12"/>
          <w:w w:val="110"/>
        </w:rPr>
        <w:t xml:space="preserve"> </w:t>
      </w:r>
      <w:r>
        <w:rPr>
          <w:w w:val="110"/>
        </w:rPr>
        <w:t>PB;</w:t>
      </w:r>
      <w:r>
        <w:rPr>
          <w:spacing w:val="-11"/>
          <w:w w:val="110"/>
        </w:rPr>
        <w:t xml:space="preserve"> </w:t>
      </w:r>
      <w:r>
        <w:rPr>
          <w:w w:val="110"/>
        </w:rPr>
        <w:t>however</w:t>
      </w:r>
      <w:r>
        <w:rPr>
          <w:spacing w:val="-12"/>
          <w:w w:val="110"/>
        </w:rPr>
        <w:t xml:space="preserve"> </w:t>
      </w:r>
      <w:r>
        <w:rPr>
          <w:w w:val="110"/>
        </w:rPr>
        <w:t>changes</w:t>
      </w:r>
      <w:r>
        <w:rPr>
          <w:spacing w:val="-11"/>
          <w:w w:val="110"/>
        </w:rPr>
        <w:t xml:space="preserve"> </w:t>
      </w:r>
      <w:r>
        <w:rPr>
          <w:w w:val="110"/>
        </w:rPr>
        <w:t>between</w:t>
      </w:r>
      <w:del w:id="723" w:author="Microsoft Office User" w:date="2018-12-24T10:32:00Z">
        <w:r w:rsidDel="005C778C">
          <w:rPr>
            <w:spacing w:val="-12"/>
            <w:w w:val="110"/>
          </w:rPr>
          <w:delText xml:space="preserve"> </w:delText>
        </w:r>
        <w:r w:rsidDel="005C778C">
          <w:rPr>
            <w:w w:val="110"/>
          </w:rPr>
          <w:delText>SF</w:delText>
        </w:r>
        <w:r w:rsidDel="005C778C">
          <w:rPr>
            <w:spacing w:val="-12"/>
            <w:w w:val="110"/>
          </w:rPr>
          <w:delText xml:space="preserve"> </w:delText>
        </w:r>
      </w:del>
      <w:ins w:id="724" w:author="Microsoft Office User" w:date="2018-12-24T10:32:00Z">
        <w:r w:rsidR="005C778C">
          <w:rPr>
            <w:spacing w:val="-12"/>
            <w:w w:val="110"/>
          </w:rPr>
          <w:t xml:space="preserve"> synovial fluid </w:t>
        </w:r>
      </w:ins>
      <w:r>
        <w:rPr>
          <w:w w:val="110"/>
        </w:rPr>
        <w:t>and</w:t>
      </w:r>
      <w:del w:id="725" w:author="Microsoft Office User" w:date="2018-12-24T10:29:00Z">
        <w:r w:rsidDel="005C778C">
          <w:rPr>
            <w:spacing w:val="-11"/>
            <w:w w:val="110"/>
          </w:rPr>
          <w:delText xml:space="preserve"> </w:delText>
        </w:r>
        <w:r w:rsidDel="005C778C">
          <w:rPr>
            <w:w w:val="110"/>
          </w:rPr>
          <w:delText>PB</w:delText>
        </w:r>
        <w:r w:rsidDel="005C778C">
          <w:rPr>
            <w:spacing w:val="-12"/>
            <w:w w:val="110"/>
          </w:rPr>
          <w:delText xml:space="preserve"> </w:delText>
        </w:r>
      </w:del>
      <w:ins w:id="726" w:author="Microsoft Office User" w:date="2018-12-24T10:29:00Z">
        <w:r w:rsidR="005C778C">
          <w:rPr>
            <w:spacing w:val="-11"/>
            <w:w w:val="110"/>
          </w:rPr>
          <w:t xml:space="preserve"> peripheral blood </w:t>
        </w:r>
      </w:ins>
      <w:r>
        <w:rPr>
          <w:w w:val="110"/>
        </w:rPr>
        <w:t>were</w:t>
      </w:r>
      <w:r>
        <w:rPr>
          <w:spacing w:val="-11"/>
          <w:w w:val="110"/>
        </w:rPr>
        <w:t xml:space="preserve"> </w:t>
      </w:r>
      <w:r>
        <w:rPr>
          <w:w w:val="110"/>
        </w:rPr>
        <w:t>not</w:t>
      </w:r>
      <w:r>
        <w:rPr>
          <w:spacing w:val="-12"/>
          <w:w w:val="110"/>
        </w:rPr>
        <w:t xml:space="preserve"> </w:t>
      </w:r>
      <w:r>
        <w:rPr>
          <w:w w:val="110"/>
        </w:rPr>
        <w:t>consistent</w:t>
      </w:r>
      <w:r>
        <w:rPr>
          <w:spacing w:val="-12"/>
          <w:w w:val="110"/>
        </w:rPr>
        <w:t xml:space="preserve"> </w:t>
      </w:r>
      <w:r>
        <w:rPr>
          <w:w w:val="110"/>
        </w:rPr>
        <w:t>across patients in mCD4</w:t>
      </w:r>
      <w:r>
        <w:rPr>
          <w:w w:val="110"/>
          <w:position w:val="9"/>
          <w:sz w:val="18"/>
        </w:rPr>
        <w:t xml:space="preserve">+ </w:t>
      </w:r>
      <w:r>
        <w:rPr>
          <w:w w:val="110"/>
        </w:rPr>
        <w:t>and mCD8</w:t>
      </w:r>
      <w:r>
        <w:rPr>
          <w:w w:val="110"/>
          <w:position w:val="9"/>
          <w:sz w:val="18"/>
        </w:rPr>
        <w:t>+</w:t>
      </w:r>
      <w:r>
        <w:rPr>
          <w:w w:val="110"/>
        </w:rPr>
        <w:t>. Moreover, di</w:t>
      </w:r>
      <w:r>
        <w:rPr>
          <w:rFonts w:ascii="Arial"/>
          <w:w w:val="110"/>
        </w:rPr>
        <w:t>ff</w:t>
      </w:r>
      <w:r>
        <w:rPr>
          <w:w w:val="110"/>
        </w:rPr>
        <w:t>erences in the magnitude of FCs were also observed for some of the genes modulated in the same direction</w:t>
      </w:r>
      <w:r>
        <w:rPr>
          <w:spacing w:val="-46"/>
          <w:w w:val="110"/>
        </w:rPr>
        <w:t xml:space="preserve"> </w:t>
      </w:r>
      <w:r>
        <w:rPr>
          <w:w w:val="110"/>
        </w:rPr>
        <w:t>across the</w:t>
      </w:r>
      <w:r>
        <w:rPr>
          <w:spacing w:val="-11"/>
          <w:w w:val="110"/>
        </w:rPr>
        <w:t xml:space="preserve"> </w:t>
      </w:r>
      <w:r>
        <w:rPr>
          <w:w w:val="110"/>
        </w:rPr>
        <w:t>three</w:t>
      </w:r>
      <w:r>
        <w:rPr>
          <w:spacing w:val="-10"/>
          <w:w w:val="110"/>
        </w:rPr>
        <w:t xml:space="preserve"> </w:t>
      </w:r>
      <w:r>
        <w:rPr>
          <w:w w:val="110"/>
        </w:rPr>
        <w:t>cell</w:t>
      </w:r>
      <w:r>
        <w:rPr>
          <w:spacing w:val="-10"/>
          <w:w w:val="110"/>
        </w:rPr>
        <w:t xml:space="preserve"> </w:t>
      </w:r>
      <w:r>
        <w:rPr>
          <w:w w:val="110"/>
        </w:rPr>
        <w:t>types,</w:t>
      </w:r>
      <w:r>
        <w:rPr>
          <w:spacing w:val="-10"/>
          <w:w w:val="110"/>
        </w:rPr>
        <w:t xml:space="preserve"> </w:t>
      </w:r>
      <w:r>
        <w:rPr>
          <w:w w:val="110"/>
        </w:rPr>
        <w:t>for</w:t>
      </w:r>
      <w:r>
        <w:rPr>
          <w:spacing w:val="-11"/>
          <w:w w:val="110"/>
        </w:rPr>
        <w:t xml:space="preserve"> </w:t>
      </w:r>
      <w:r>
        <w:rPr>
          <w:w w:val="110"/>
        </w:rPr>
        <w:t>instance</w:t>
      </w:r>
      <w:r>
        <w:rPr>
          <w:spacing w:val="-9"/>
          <w:w w:val="110"/>
        </w:rPr>
        <w:t xml:space="preserve"> </w:t>
      </w:r>
      <w:r>
        <w:rPr>
          <w:i/>
          <w:w w:val="110"/>
        </w:rPr>
        <w:t>VEGFB</w:t>
      </w:r>
      <w:r>
        <w:rPr>
          <w:i/>
          <w:spacing w:val="-10"/>
          <w:w w:val="110"/>
        </w:rPr>
        <w:t xml:space="preserve"> </w:t>
      </w:r>
      <w:r>
        <w:rPr>
          <w:w w:val="110"/>
        </w:rPr>
        <w:t>and</w:t>
      </w:r>
      <w:r>
        <w:rPr>
          <w:spacing w:val="-10"/>
          <w:w w:val="110"/>
        </w:rPr>
        <w:t xml:space="preserve"> </w:t>
      </w:r>
      <w:r>
        <w:rPr>
          <w:i/>
          <w:spacing w:val="-3"/>
          <w:w w:val="110"/>
        </w:rPr>
        <w:t>CXCR6</w:t>
      </w:r>
      <w:r>
        <w:rPr>
          <w:i/>
          <w:spacing w:val="-10"/>
          <w:w w:val="110"/>
        </w:rPr>
        <w:t xml:space="preserve"> </w:t>
      </w:r>
      <w:r>
        <w:rPr>
          <w:w w:val="110"/>
        </w:rPr>
        <w:t>(</w:t>
      </w:r>
      <w:proofErr w:type="gramStart"/>
      <w:r>
        <w:rPr>
          <w:w w:val="110"/>
        </w:rPr>
        <w:t>Figure</w:t>
      </w:r>
      <w:r>
        <w:rPr>
          <w:spacing w:val="-11"/>
          <w:w w:val="110"/>
        </w:rPr>
        <w:t xml:space="preserve"> </w:t>
      </w:r>
      <w:r>
        <w:rPr>
          <w:w w:val="110"/>
        </w:rPr>
        <w:t>??</w:t>
      </w:r>
      <w:proofErr w:type="gramEnd"/>
      <w:r>
        <w:rPr>
          <w:spacing w:val="-10"/>
          <w:w w:val="110"/>
        </w:rPr>
        <w:t xml:space="preserve"> </w:t>
      </w:r>
      <w:r>
        <w:rPr>
          <w:w w:val="110"/>
        </w:rPr>
        <w:t>green</w:t>
      </w:r>
      <w:r>
        <w:rPr>
          <w:spacing w:val="-10"/>
          <w:w w:val="110"/>
        </w:rPr>
        <w:t xml:space="preserve"> </w:t>
      </w:r>
      <w:r>
        <w:rPr>
          <w:w w:val="110"/>
        </w:rPr>
        <w:t>box).</w:t>
      </w:r>
    </w:p>
    <w:p w14:paraId="6F43F6D0" w14:textId="77777777" w:rsidR="005313F1" w:rsidRDefault="009B75EF">
      <w:pPr>
        <w:pStyle w:val="BodyText"/>
        <w:spacing w:before="11" w:line="398" w:lineRule="auto"/>
        <w:ind w:left="377" w:right="1341" w:firstLine="566"/>
        <w:jc w:val="both"/>
      </w:pPr>
      <w:r>
        <w:rPr>
          <w:w w:val="110"/>
        </w:rPr>
        <w:t>Filtering of all the genes tested for expression in the qPCR array based statistical</w:t>
      </w:r>
      <w:r>
        <w:rPr>
          <w:spacing w:val="-19"/>
          <w:w w:val="110"/>
        </w:rPr>
        <w:t xml:space="preserve"> </w:t>
      </w:r>
      <w:r>
        <w:rPr>
          <w:w w:val="110"/>
        </w:rPr>
        <w:t>significance</w:t>
      </w:r>
      <w:r>
        <w:rPr>
          <w:spacing w:val="-19"/>
          <w:w w:val="110"/>
        </w:rPr>
        <w:t xml:space="preserve"> </w:t>
      </w:r>
      <w:r>
        <w:rPr>
          <w:w w:val="110"/>
        </w:rPr>
        <w:t>(</w:t>
      </w:r>
      <w:proofErr w:type="spellStart"/>
      <w:r>
        <w:rPr>
          <w:w w:val="110"/>
        </w:rPr>
        <w:t>pval</w:t>
      </w:r>
      <w:proofErr w:type="spellEnd"/>
      <w:r>
        <w:rPr>
          <w:i/>
          <w:w w:val="110"/>
        </w:rPr>
        <w:t>&lt;</w:t>
      </w:r>
      <w:r>
        <w:rPr>
          <w:w w:val="110"/>
        </w:rPr>
        <w:t>0.05)</w:t>
      </w:r>
      <w:r>
        <w:rPr>
          <w:spacing w:val="-18"/>
          <w:w w:val="110"/>
        </w:rPr>
        <w:t xml:space="preserve"> </w:t>
      </w:r>
      <w:r>
        <w:rPr>
          <w:w w:val="110"/>
        </w:rPr>
        <w:t>and</w:t>
      </w:r>
      <w:r>
        <w:rPr>
          <w:spacing w:val="-19"/>
          <w:w w:val="110"/>
        </w:rPr>
        <w:t xml:space="preserve"> </w:t>
      </w:r>
      <w:r>
        <w:rPr>
          <w:w w:val="110"/>
        </w:rPr>
        <w:t>mean</w:t>
      </w:r>
      <w:r>
        <w:rPr>
          <w:spacing w:val="-19"/>
          <w:w w:val="110"/>
        </w:rPr>
        <w:t xml:space="preserve"> </w:t>
      </w:r>
      <w:r>
        <w:rPr>
          <w:w w:val="110"/>
        </w:rPr>
        <w:t>FC</w:t>
      </w:r>
      <w:r>
        <w:rPr>
          <w:i/>
          <w:w w:val="110"/>
        </w:rPr>
        <w:t>&gt;</w:t>
      </w:r>
      <w:r>
        <w:rPr>
          <w:w w:val="110"/>
        </w:rPr>
        <w:t>1.5</w:t>
      </w:r>
      <w:r>
        <w:rPr>
          <w:spacing w:val="-18"/>
          <w:w w:val="110"/>
        </w:rPr>
        <w:t xml:space="preserve"> </w:t>
      </w:r>
      <w:r>
        <w:rPr>
          <w:w w:val="110"/>
        </w:rPr>
        <w:t>revealed</w:t>
      </w:r>
      <w:r>
        <w:rPr>
          <w:spacing w:val="-19"/>
          <w:w w:val="110"/>
        </w:rPr>
        <w:t xml:space="preserve"> </w:t>
      </w:r>
      <w:r>
        <w:rPr>
          <w:w w:val="110"/>
        </w:rPr>
        <w:t>CD14</w:t>
      </w:r>
      <w:r>
        <w:rPr>
          <w:w w:val="110"/>
          <w:position w:val="9"/>
          <w:sz w:val="18"/>
        </w:rPr>
        <w:t>+</w:t>
      </w:r>
      <w:r>
        <w:rPr>
          <w:spacing w:val="5"/>
          <w:w w:val="110"/>
          <w:position w:val="9"/>
          <w:sz w:val="18"/>
        </w:rPr>
        <w:t xml:space="preserve"> </w:t>
      </w:r>
      <w:r>
        <w:rPr>
          <w:w w:val="110"/>
        </w:rPr>
        <w:t>monocytes and mCD8</w:t>
      </w:r>
      <w:r>
        <w:rPr>
          <w:w w:val="110"/>
          <w:position w:val="9"/>
          <w:sz w:val="18"/>
        </w:rPr>
        <w:t xml:space="preserve">+ </w:t>
      </w:r>
      <w:r>
        <w:rPr>
          <w:w w:val="110"/>
        </w:rPr>
        <w:t>presenting greater number of significantly modulated genes (72 and 77,</w:t>
      </w:r>
      <w:r>
        <w:rPr>
          <w:spacing w:val="-21"/>
          <w:w w:val="110"/>
        </w:rPr>
        <w:t xml:space="preserve"> </w:t>
      </w:r>
      <w:r>
        <w:rPr>
          <w:w w:val="110"/>
        </w:rPr>
        <w:t>respectively)</w:t>
      </w:r>
      <w:r>
        <w:rPr>
          <w:spacing w:val="-22"/>
          <w:w w:val="110"/>
        </w:rPr>
        <w:t xml:space="preserve"> </w:t>
      </w:r>
      <w:r>
        <w:rPr>
          <w:w w:val="110"/>
        </w:rPr>
        <w:t>compared</w:t>
      </w:r>
      <w:r>
        <w:rPr>
          <w:spacing w:val="-23"/>
          <w:w w:val="110"/>
        </w:rPr>
        <w:t xml:space="preserve"> </w:t>
      </w:r>
      <w:r>
        <w:rPr>
          <w:w w:val="110"/>
        </w:rPr>
        <w:t>to</w:t>
      </w:r>
      <w:r>
        <w:rPr>
          <w:spacing w:val="-22"/>
          <w:w w:val="110"/>
        </w:rPr>
        <w:t xml:space="preserve"> </w:t>
      </w:r>
      <w:r>
        <w:rPr>
          <w:w w:val="110"/>
        </w:rPr>
        <w:t>mCD4</w:t>
      </w:r>
      <w:r>
        <w:rPr>
          <w:w w:val="110"/>
          <w:position w:val="9"/>
          <w:sz w:val="18"/>
        </w:rPr>
        <w:t>+</w:t>
      </w:r>
      <w:r>
        <w:rPr>
          <w:spacing w:val="3"/>
          <w:w w:val="110"/>
          <w:position w:val="9"/>
          <w:sz w:val="18"/>
        </w:rPr>
        <w:t xml:space="preserve"> </w:t>
      </w:r>
      <w:r>
        <w:rPr>
          <w:w w:val="110"/>
        </w:rPr>
        <w:t>cells</w:t>
      </w:r>
      <w:r>
        <w:rPr>
          <w:spacing w:val="-23"/>
          <w:w w:val="110"/>
        </w:rPr>
        <w:t xml:space="preserve"> </w:t>
      </w:r>
      <w:r>
        <w:rPr>
          <w:w w:val="110"/>
        </w:rPr>
        <w:t>(46</w:t>
      </w:r>
      <w:r>
        <w:rPr>
          <w:spacing w:val="-22"/>
          <w:w w:val="110"/>
        </w:rPr>
        <w:t xml:space="preserve"> </w:t>
      </w:r>
      <w:r>
        <w:rPr>
          <w:w w:val="110"/>
        </w:rPr>
        <w:t>genes)</w:t>
      </w:r>
      <w:r>
        <w:rPr>
          <w:spacing w:val="-22"/>
          <w:w w:val="110"/>
        </w:rPr>
        <w:t xml:space="preserve"> </w:t>
      </w:r>
      <w:r>
        <w:rPr>
          <w:w w:val="110"/>
        </w:rPr>
        <w:t>(Figure</w:t>
      </w:r>
      <w:r>
        <w:rPr>
          <w:spacing w:val="-23"/>
          <w:w w:val="110"/>
        </w:rPr>
        <w:t xml:space="preserve"> </w:t>
      </w:r>
      <w:r>
        <w:rPr>
          <w:w w:val="110"/>
        </w:rPr>
        <w:t>5.10</w:t>
      </w:r>
      <w:r>
        <w:rPr>
          <w:spacing w:val="-22"/>
          <w:w w:val="110"/>
        </w:rPr>
        <w:t xml:space="preserve"> </w:t>
      </w:r>
      <w:r>
        <w:rPr>
          <w:w w:val="110"/>
        </w:rPr>
        <w:t>a,</w:t>
      </w:r>
      <w:r>
        <w:rPr>
          <w:spacing w:val="-21"/>
          <w:w w:val="110"/>
        </w:rPr>
        <w:t xml:space="preserve"> </w:t>
      </w:r>
      <w:r>
        <w:rPr>
          <w:w w:val="110"/>
        </w:rPr>
        <w:t>b</w:t>
      </w:r>
      <w:r>
        <w:rPr>
          <w:spacing w:val="-22"/>
          <w:w w:val="110"/>
        </w:rPr>
        <w:t xml:space="preserve"> </w:t>
      </w:r>
      <w:r>
        <w:rPr>
          <w:w w:val="110"/>
        </w:rPr>
        <w:t>and</w:t>
      </w:r>
      <w:r>
        <w:rPr>
          <w:spacing w:val="-23"/>
          <w:w w:val="110"/>
        </w:rPr>
        <w:t xml:space="preserve"> </w:t>
      </w:r>
      <w:r>
        <w:rPr>
          <w:w w:val="110"/>
        </w:rPr>
        <w:t>c).</w:t>
      </w:r>
      <w:r>
        <w:rPr>
          <w:spacing w:val="-4"/>
          <w:w w:val="110"/>
        </w:rPr>
        <w:t xml:space="preserve"> </w:t>
      </w:r>
      <w:r>
        <w:rPr>
          <w:w w:val="110"/>
        </w:rPr>
        <w:t xml:space="preserve">For the three </w:t>
      </w:r>
      <w:proofErr w:type="spellStart"/>
      <w:r>
        <w:rPr>
          <w:w w:val="110"/>
        </w:rPr>
        <w:t>analysed</w:t>
      </w:r>
      <w:proofErr w:type="spellEnd"/>
      <w:r>
        <w:rPr>
          <w:w w:val="110"/>
        </w:rPr>
        <w:t xml:space="preserve"> cell types, the majority of modulated immune genes showed up-regulation in the</w:t>
      </w:r>
      <w:del w:id="727" w:author="Microsoft Office User" w:date="2018-12-24T10:32:00Z">
        <w:r w:rsidDel="005C778C">
          <w:rPr>
            <w:w w:val="110"/>
          </w:rPr>
          <w:delText xml:space="preserve"> SF </w:delText>
        </w:r>
      </w:del>
      <w:ins w:id="728" w:author="Microsoft Office User" w:date="2018-12-24T10:32:00Z">
        <w:r w:rsidR="005C778C">
          <w:rPr>
            <w:w w:val="110"/>
          </w:rPr>
          <w:t xml:space="preserve"> synovial fluid </w:t>
        </w:r>
      </w:ins>
      <w:r>
        <w:rPr>
          <w:w w:val="110"/>
        </w:rPr>
        <w:t>(Figure 5.10 a, b and c). For example, 56 out of the 70 significantly</w:t>
      </w:r>
      <w:r>
        <w:rPr>
          <w:spacing w:val="-12"/>
          <w:w w:val="110"/>
        </w:rPr>
        <w:t xml:space="preserve"> </w:t>
      </w:r>
      <w:r>
        <w:rPr>
          <w:w w:val="110"/>
        </w:rPr>
        <w:t>modulated</w:t>
      </w:r>
      <w:r>
        <w:rPr>
          <w:spacing w:val="-12"/>
          <w:w w:val="110"/>
        </w:rPr>
        <w:t xml:space="preserve"> </w:t>
      </w:r>
      <w:r>
        <w:rPr>
          <w:w w:val="110"/>
        </w:rPr>
        <w:t>genes</w:t>
      </w:r>
      <w:r>
        <w:rPr>
          <w:spacing w:val="-12"/>
          <w:w w:val="110"/>
        </w:rPr>
        <w:t xml:space="preserve"> </w:t>
      </w:r>
      <w:r>
        <w:rPr>
          <w:w w:val="110"/>
        </w:rPr>
        <w:t>in</w:t>
      </w:r>
      <w:r>
        <w:rPr>
          <w:spacing w:val="-12"/>
          <w:w w:val="110"/>
        </w:rPr>
        <w:t xml:space="preserve"> </w:t>
      </w:r>
      <w:r>
        <w:rPr>
          <w:w w:val="110"/>
        </w:rPr>
        <w:t>CD14</w:t>
      </w:r>
      <w:r>
        <w:rPr>
          <w:w w:val="110"/>
          <w:position w:val="9"/>
          <w:sz w:val="18"/>
        </w:rPr>
        <w:t>+</w:t>
      </w:r>
      <w:r>
        <w:rPr>
          <w:spacing w:val="14"/>
          <w:w w:val="110"/>
          <w:position w:val="9"/>
          <w:sz w:val="18"/>
        </w:rPr>
        <w:t xml:space="preserve"> </w:t>
      </w:r>
      <w:r>
        <w:rPr>
          <w:w w:val="110"/>
        </w:rPr>
        <w:t>monocytes</w:t>
      </w:r>
      <w:r>
        <w:rPr>
          <w:spacing w:val="-11"/>
          <w:w w:val="110"/>
        </w:rPr>
        <w:t xml:space="preserve"> </w:t>
      </w:r>
      <w:r>
        <w:rPr>
          <w:w w:val="110"/>
        </w:rPr>
        <w:t>showed</w:t>
      </w:r>
      <w:r>
        <w:rPr>
          <w:spacing w:val="-12"/>
          <w:w w:val="110"/>
        </w:rPr>
        <w:t xml:space="preserve"> </w:t>
      </w:r>
      <w:r>
        <w:rPr>
          <w:w w:val="110"/>
        </w:rPr>
        <w:t>mean</w:t>
      </w:r>
      <w:r>
        <w:rPr>
          <w:spacing w:val="-12"/>
          <w:w w:val="110"/>
        </w:rPr>
        <w:t xml:space="preserve"> </w:t>
      </w:r>
      <w:r>
        <w:rPr>
          <w:w w:val="110"/>
        </w:rPr>
        <w:t>FC</w:t>
      </w:r>
      <w:r>
        <w:rPr>
          <w:i/>
          <w:w w:val="110"/>
        </w:rPr>
        <w:t>&gt;</w:t>
      </w:r>
      <w:r>
        <w:rPr>
          <w:w w:val="110"/>
        </w:rPr>
        <w:t>1.5</w:t>
      </w:r>
      <w:r>
        <w:rPr>
          <w:spacing w:val="-12"/>
          <w:w w:val="110"/>
        </w:rPr>
        <w:t xml:space="preserve"> </w:t>
      </w:r>
      <w:r>
        <w:rPr>
          <w:spacing w:val="-3"/>
          <w:w w:val="110"/>
        </w:rPr>
        <w:t xml:space="preserve">versus </w:t>
      </w:r>
      <w:r>
        <w:rPr>
          <w:w w:val="110"/>
        </w:rPr>
        <w:t>the</w:t>
      </w:r>
      <w:r>
        <w:rPr>
          <w:spacing w:val="-8"/>
          <w:w w:val="110"/>
        </w:rPr>
        <w:t xml:space="preserve"> </w:t>
      </w:r>
      <w:r>
        <w:rPr>
          <w:w w:val="110"/>
        </w:rPr>
        <w:t>14</w:t>
      </w:r>
      <w:r>
        <w:rPr>
          <w:spacing w:val="-7"/>
          <w:w w:val="110"/>
        </w:rPr>
        <w:t xml:space="preserve"> </w:t>
      </w:r>
      <w:r>
        <w:rPr>
          <w:w w:val="110"/>
        </w:rPr>
        <w:t>genes</w:t>
      </w:r>
      <w:r>
        <w:rPr>
          <w:spacing w:val="-7"/>
          <w:w w:val="110"/>
        </w:rPr>
        <w:t xml:space="preserve"> </w:t>
      </w:r>
      <w:r>
        <w:rPr>
          <w:w w:val="110"/>
        </w:rPr>
        <w:t>with</w:t>
      </w:r>
      <w:r>
        <w:rPr>
          <w:spacing w:val="-7"/>
          <w:w w:val="110"/>
        </w:rPr>
        <w:t xml:space="preserve"> </w:t>
      </w:r>
      <w:r>
        <w:rPr>
          <w:w w:val="110"/>
        </w:rPr>
        <w:t>mean</w:t>
      </w:r>
      <w:r>
        <w:rPr>
          <w:spacing w:val="-7"/>
          <w:w w:val="110"/>
        </w:rPr>
        <w:t xml:space="preserve"> </w:t>
      </w:r>
      <w:r>
        <w:rPr>
          <w:w w:val="110"/>
        </w:rPr>
        <w:t>FC</w:t>
      </w:r>
      <w:r>
        <w:rPr>
          <w:i/>
          <w:w w:val="110"/>
        </w:rPr>
        <w:t>&lt;</w:t>
      </w:r>
      <w:r>
        <w:rPr>
          <w:w w:val="110"/>
        </w:rPr>
        <w:t>1.5</w:t>
      </w:r>
      <w:r>
        <w:rPr>
          <w:spacing w:val="-7"/>
          <w:w w:val="110"/>
        </w:rPr>
        <w:t xml:space="preserve"> </w:t>
      </w:r>
      <w:r>
        <w:rPr>
          <w:w w:val="110"/>
        </w:rPr>
        <w:t>(Figure</w:t>
      </w:r>
      <w:r>
        <w:rPr>
          <w:spacing w:val="-7"/>
          <w:w w:val="110"/>
        </w:rPr>
        <w:t xml:space="preserve"> </w:t>
      </w:r>
      <w:r>
        <w:rPr>
          <w:w w:val="110"/>
        </w:rPr>
        <w:t>5.10</w:t>
      </w:r>
      <w:r>
        <w:rPr>
          <w:spacing w:val="-7"/>
          <w:w w:val="110"/>
        </w:rPr>
        <w:t xml:space="preserve"> </w:t>
      </w:r>
      <w:r>
        <w:rPr>
          <w:w w:val="110"/>
        </w:rPr>
        <w:t>a).</w:t>
      </w:r>
    </w:p>
    <w:p w14:paraId="1D60747D" w14:textId="77777777" w:rsidR="005313F1" w:rsidRDefault="005313F1">
      <w:pPr>
        <w:pStyle w:val="BodyText"/>
        <w:spacing w:before="2"/>
        <w:rPr>
          <w:sz w:val="31"/>
        </w:rPr>
      </w:pPr>
    </w:p>
    <w:p w14:paraId="18619AAE" w14:textId="77777777" w:rsidR="005313F1" w:rsidRDefault="009B75EF">
      <w:pPr>
        <w:pStyle w:val="BodyText"/>
        <w:ind w:left="377"/>
      </w:pPr>
      <w:r>
        <w:rPr>
          <w:w w:val="115"/>
        </w:rPr>
        <w:t>Correlation between gene expression and chromatin accessibility</w:t>
      </w:r>
    </w:p>
    <w:p w14:paraId="7377D2AF" w14:textId="77777777" w:rsidR="005313F1" w:rsidRDefault="005313F1">
      <w:pPr>
        <w:pStyle w:val="BodyText"/>
        <w:spacing w:before="11"/>
        <w:rPr>
          <w:sz w:val="30"/>
        </w:rPr>
      </w:pPr>
    </w:p>
    <w:p w14:paraId="56DA7CBB" w14:textId="1996A57F" w:rsidR="005313F1" w:rsidDel="005C4231" w:rsidRDefault="009B75EF">
      <w:pPr>
        <w:pStyle w:val="BodyText"/>
        <w:spacing w:line="400" w:lineRule="auto"/>
        <w:ind w:left="377" w:right="1341" w:firstLine="566"/>
        <w:jc w:val="both"/>
        <w:rPr>
          <w:del w:id="729" w:author="Microsoft Office User" w:date="2018-12-24T11:43:00Z"/>
        </w:rPr>
      </w:pPr>
      <w:r>
        <w:rPr>
          <w:w w:val="110"/>
        </w:rPr>
        <w:t>Overlap</w:t>
      </w:r>
      <w:r>
        <w:rPr>
          <w:spacing w:val="-7"/>
          <w:w w:val="110"/>
        </w:rPr>
        <w:t xml:space="preserve"> </w:t>
      </w:r>
      <w:r>
        <w:rPr>
          <w:w w:val="110"/>
        </w:rPr>
        <w:t>between</w:t>
      </w:r>
      <w:r>
        <w:rPr>
          <w:spacing w:val="-6"/>
          <w:w w:val="110"/>
        </w:rPr>
        <w:t xml:space="preserve"> </w:t>
      </w:r>
      <w:r>
        <w:rPr>
          <w:w w:val="110"/>
        </w:rPr>
        <w:t>di</w:t>
      </w:r>
      <w:r>
        <w:rPr>
          <w:rFonts w:ascii="Arial"/>
          <w:w w:val="110"/>
        </w:rPr>
        <w:t>ff</w:t>
      </w:r>
      <w:r>
        <w:rPr>
          <w:w w:val="110"/>
        </w:rPr>
        <w:t>erentially</w:t>
      </w:r>
      <w:r>
        <w:rPr>
          <w:spacing w:val="-7"/>
          <w:w w:val="110"/>
        </w:rPr>
        <w:t xml:space="preserve"> </w:t>
      </w:r>
      <w:r>
        <w:rPr>
          <w:w w:val="110"/>
        </w:rPr>
        <w:t>modulated</w:t>
      </w:r>
      <w:r>
        <w:rPr>
          <w:spacing w:val="-6"/>
          <w:w w:val="110"/>
        </w:rPr>
        <w:t xml:space="preserve"> </w:t>
      </w:r>
      <w:r>
        <w:rPr>
          <w:w w:val="110"/>
        </w:rPr>
        <w:t>genes</w:t>
      </w:r>
      <w:r>
        <w:rPr>
          <w:spacing w:val="-7"/>
          <w:w w:val="110"/>
        </w:rPr>
        <w:t xml:space="preserve"> </w:t>
      </w:r>
      <w:ins w:id="730" w:author="Microsoft Office User" w:date="2018-12-24T11:42:00Z">
        <w:r w:rsidR="005C4231">
          <w:rPr>
            <w:w w:val="110"/>
          </w:rPr>
          <w:t xml:space="preserve">(in synovial fluid vs peripheral blood) </w:t>
        </w:r>
      </w:ins>
      <w:r>
        <w:rPr>
          <w:w w:val="110"/>
        </w:rPr>
        <w:t>and</w:t>
      </w:r>
      <w:r>
        <w:rPr>
          <w:spacing w:val="-6"/>
          <w:w w:val="110"/>
        </w:rPr>
        <w:t xml:space="preserve"> </w:t>
      </w:r>
      <w:ins w:id="731" w:author="Microsoft Office User" w:date="2018-12-24T11:41:00Z">
        <w:r w:rsidR="006A3851">
          <w:rPr>
            <w:spacing w:val="-6"/>
            <w:w w:val="110"/>
          </w:rPr>
          <w:t xml:space="preserve">proximal </w:t>
        </w:r>
      </w:ins>
      <w:r>
        <w:rPr>
          <w:spacing w:val="-4"/>
          <w:w w:val="110"/>
        </w:rPr>
        <w:t>DARs</w:t>
      </w:r>
      <w:r>
        <w:rPr>
          <w:spacing w:val="-6"/>
          <w:w w:val="110"/>
        </w:rPr>
        <w:t xml:space="preserve"> </w:t>
      </w:r>
      <w:del w:id="732" w:author="Microsoft Office User" w:date="2018-12-24T11:41:00Z">
        <w:r w:rsidDel="006A3851">
          <w:rPr>
            <w:w w:val="110"/>
          </w:rPr>
          <w:delText>in</w:delText>
        </w:r>
        <w:r w:rsidDel="006A3851">
          <w:rPr>
            <w:spacing w:val="-6"/>
            <w:w w:val="110"/>
          </w:rPr>
          <w:delText xml:space="preserve"> </w:delText>
        </w:r>
        <w:r w:rsidDel="006A3851">
          <w:rPr>
            <w:w w:val="110"/>
          </w:rPr>
          <w:delText>the</w:delText>
        </w:r>
        <w:r w:rsidDel="006A3851">
          <w:rPr>
            <w:spacing w:val="-7"/>
            <w:w w:val="110"/>
          </w:rPr>
          <w:delText xml:space="preserve"> </w:delText>
        </w:r>
        <w:r w:rsidDel="006A3851">
          <w:rPr>
            <w:w w:val="110"/>
          </w:rPr>
          <w:delText xml:space="preserve">proximity </w:delText>
        </w:r>
      </w:del>
      <w:r>
        <w:rPr>
          <w:w w:val="110"/>
        </w:rPr>
        <w:t>w</w:t>
      </w:r>
      <w:del w:id="733" w:author="Microsoft Office User" w:date="2018-12-24T11:41:00Z">
        <w:r w:rsidDel="006A3851">
          <w:rPr>
            <w:w w:val="110"/>
          </w:rPr>
          <w:delText>ere</w:delText>
        </w:r>
      </w:del>
      <w:ins w:id="734" w:author="Microsoft Office User" w:date="2018-12-24T11:41:00Z">
        <w:r w:rsidR="006A3851">
          <w:rPr>
            <w:w w:val="110"/>
          </w:rPr>
          <w:t>as</w:t>
        </w:r>
      </w:ins>
      <w:r>
        <w:rPr>
          <w:w w:val="110"/>
        </w:rPr>
        <w:t xml:space="preserve"> </w:t>
      </w:r>
      <w:ins w:id="735" w:author="Microsoft Office User" w:date="2018-12-24T11:42:00Z">
        <w:r w:rsidR="005C4231">
          <w:rPr>
            <w:w w:val="110"/>
          </w:rPr>
          <w:t xml:space="preserve">only </w:t>
        </w:r>
      </w:ins>
      <w:del w:id="736" w:author="Microsoft Office User" w:date="2018-12-24T11:42:00Z">
        <w:r w:rsidDel="005C4231">
          <w:rPr>
            <w:w w:val="110"/>
          </w:rPr>
          <w:delText xml:space="preserve">observed </w:delText>
        </w:r>
      </w:del>
      <w:ins w:id="737" w:author="Microsoft Office User" w:date="2018-12-24T11:42:00Z">
        <w:r w:rsidR="005C4231">
          <w:rPr>
            <w:w w:val="110"/>
          </w:rPr>
          <w:t>found to be significant</w:t>
        </w:r>
      </w:ins>
      <w:del w:id="738" w:author="Microsoft Office User" w:date="2018-12-24T11:41:00Z">
        <w:r w:rsidDel="006A3851">
          <w:rPr>
            <w:w w:val="110"/>
          </w:rPr>
          <w:delText xml:space="preserve">in the three cell types </w:delText>
        </w:r>
        <w:r w:rsidDel="006A3851">
          <w:rPr>
            <w:spacing w:val="-4"/>
            <w:w w:val="110"/>
          </w:rPr>
          <w:delText xml:space="preserve">(Table </w:delText>
        </w:r>
        <w:r w:rsidDel="006A3851">
          <w:rPr>
            <w:w w:val="110"/>
          </w:rPr>
          <w:delText>5.5). The overlap in</w:delText>
        </w:r>
      </w:del>
      <w:ins w:id="739" w:author="Microsoft Office User" w:date="2018-12-24T11:41:00Z">
        <w:r w:rsidR="006A3851">
          <w:rPr>
            <w:w w:val="110"/>
          </w:rPr>
          <w:t xml:space="preserve"> in</w:t>
        </w:r>
      </w:ins>
      <w:r>
        <w:rPr>
          <w:w w:val="110"/>
        </w:rPr>
        <w:t xml:space="preserve"> CD14</w:t>
      </w:r>
      <w:r>
        <w:rPr>
          <w:w w:val="110"/>
          <w:position w:val="9"/>
          <w:sz w:val="18"/>
        </w:rPr>
        <w:t xml:space="preserve">+ </w:t>
      </w:r>
      <w:r>
        <w:rPr>
          <w:w w:val="110"/>
        </w:rPr>
        <w:t xml:space="preserve">monocytes </w:t>
      </w:r>
      <w:del w:id="740" w:author="Microsoft Office User" w:date="2018-12-24T11:43:00Z">
        <w:r w:rsidDel="005C4231">
          <w:rPr>
            <w:w w:val="110"/>
          </w:rPr>
          <w:delText xml:space="preserve">revealed significant enrichment of modulated genes </w:delText>
        </w:r>
      </w:del>
      <w:del w:id="741" w:author="Microsoft Office User" w:date="2018-12-24T11:42:00Z">
        <w:r w:rsidDel="005C4231">
          <w:rPr>
            <w:w w:val="110"/>
          </w:rPr>
          <w:delText>between</w:delText>
        </w:r>
      </w:del>
      <w:del w:id="742" w:author="Microsoft Office User" w:date="2018-12-24T10:32:00Z">
        <w:r w:rsidDel="005C778C">
          <w:rPr>
            <w:w w:val="110"/>
          </w:rPr>
          <w:delText xml:space="preserve"> SF </w:delText>
        </w:r>
      </w:del>
      <w:del w:id="743" w:author="Microsoft Office User" w:date="2018-12-24T11:42:00Z">
        <w:r w:rsidDel="005C4231">
          <w:rPr>
            <w:w w:val="110"/>
          </w:rPr>
          <w:delText>and</w:delText>
        </w:r>
      </w:del>
      <w:del w:id="744" w:author="Microsoft Office User" w:date="2018-12-24T10:29:00Z">
        <w:r w:rsidDel="005C778C">
          <w:rPr>
            <w:w w:val="110"/>
          </w:rPr>
          <w:delText xml:space="preserve"> PB</w:delText>
        </w:r>
        <w:r w:rsidDel="005C778C">
          <w:rPr>
            <w:spacing w:val="-10"/>
            <w:w w:val="110"/>
          </w:rPr>
          <w:delText xml:space="preserve"> </w:delText>
        </w:r>
      </w:del>
      <w:del w:id="745" w:author="Microsoft Office User" w:date="2018-12-24T11:43:00Z">
        <w:r w:rsidDel="005C4231">
          <w:rPr>
            <w:w w:val="110"/>
          </w:rPr>
          <w:delText>for</w:delText>
        </w:r>
        <w:r w:rsidDel="005C4231">
          <w:rPr>
            <w:spacing w:val="-10"/>
            <w:w w:val="110"/>
          </w:rPr>
          <w:delText xml:space="preserve"> </w:delText>
        </w:r>
        <w:r w:rsidDel="005C4231">
          <w:rPr>
            <w:spacing w:val="-4"/>
            <w:w w:val="110"/>
          </w:rPr>
          <w:delText>DARs</w:delText>
        </w:r>
        <w:r w:rsidDel="005C4231">
          <w:rPr>
            <w:spacing w:val="-10"/>
            <w:w w:val="110"/>
          </w:rPr>
          <w:delText xml:space="preserve"> </w:delText>
        </w:r>
        <w:r w:rsidDel="005C4231">
          <w:rPr>
            <w:w w:val="110"/>
          </w:rPr>
          <w:delText>with</w:delText>
        </w:r>
        <w:r w:rsidDel="005C4231">
          <w:rPr>
            <w:spacing w:val="-9"/>
            <w:w w:val="110"/>
          </w:rPr>
          <w:delText xml:space="preserve"> </w:delText>
        </w:r>
        <w:r w:rsidDel="005C4231">
          <w:rPr>
            <w:w w:val="110"/>
          </w:rPr>
          <w:delText>the</w:delText>
        </w:r>
        <w:r w:rsidDel="005C4231">
          <w:rPr>
            <w:spacing w:val="-10"/>
            <w:w w:val="110"/>
          </w:rPr>
          <w:delText xml:space="preserve"> </w:delText>
        </w:r>
        <w:r w:rsidDel="005C4231">
          <w:rPr>
            <w:w w:val="110"/>
          </w:rPr>
          <w:delText>same</w:delText>
        </w:r>
        <w:r w:rsidDel="005C4231">
          <w:rPr>
            <w:spacing w:val="-10"/>
            <w:w w:val="110"/>
          </w:rPr>
          <w:delText xml:space="preserve"> </w:delText>
        </w:r>
        <w:r w:rsidDel="005C4231">
          <w:rPr>
            <w:w w:val="110"/>
          </w:rPr>
          <w:delText>direction</w:delText>
        </w:r>
        <w:r w:rsidDel="005C4231">
          <w:rPr>
            <w:spacing w:val="-10"/>
            <w:w w:val="110"/>
          </w:rPr>
          <w:delText xml:space="preserve"> </w:delText>
        </w:r>
        <w:r w:rsidDel="005C4231">
          <w:rPr>
            <w:w w:val="110"/>
          </w:rPr>
          <w:delText>of</w:delText>
        </w:r>
        <w:r w:rsidDel="005C4231">
          <w:rPr>
            <w:spacing w:val="-9"/>
            <w:w w:val="110"/>
          </w:rPr>
          <w:delText xml:space="preserve"> </w:delText>
        </w:r>
        <w:r w:rsidDel="005C4231">
          <w:rPr>
            <w:w w:val="110"/>
          </w:rPr>
          <w:delText>change</w:delText>
        </w:r>
        <w:r w:rsidDel="005C4231">
          <w:rPr>
            <w:spacing w:val="-10"/>
            <w:w w:val="110"/>
          </w:rPr>
          <w:delText xml:space="preserve"> </w:delText>
        </w:r>
      </w:del>
      <w:r>
        <w:rPr>
          <w:w w:val="110"/>
        </w:rPr>
        <w:t>(Fisher</w:t>
      </w:r>
      <w:r>
        <w:rPr>
          <w:spacing w:val="-10"/>
          <w:w w:val="110"/>
        </w:rPr>
        <w:t xml:space="preserve"> </w:t>
      </w:r>
      <w:r>
        <w:rPr>
          <w:w w:val="110"/>
        </w:rPr>
        <w:t>exact</w:t>
      </w:r>
      <w:r>
        <w:rPr>
          <w:spacing w:val="-10"/>
          <w:w w:val="110"/>
        </w:rPr>
        <w:t xml:space="preserve"> </w:t>
      </w:r>
      <w:r>
        <w:rPr>
          <w:w w:val="110"/>
        </w:rPr>
        <w:t>test</w:t>
      </w:r>
      <w:r>
        <w:rPr>
          <w:spacing w:val="-9"/>
          <w:w w:val="110"/>
        </w:rPr>
        <w:t xml:space="preserve"> </w:t>
      </w:r>
      <w:proofErr w:type="spellStart"/>
      <w:r>
        <w:rPr>
          <w:w w:val="110"/>
        </w:rPr>
        <w:t>pval</w:t>
      </w:r>
      <w:proofErr w:type="spellEnd"/>
      <w:r>
        <w:rPr>
          <w:w w:val="110"/>
        </w:rPr>
        <w:t>=0.028)</w:t>
      </w:r>
      <w:del w:id="746" w:author="Microsoft Office User" w:date="2018-12-24T11:43:00Z">
        <w:r w:rsidDel="005C4231">
          <w:rPr>
            <w:w w:val="110"/>
          </w:rPr>
          <w:delText>.</w:delText>
        </w:r>
        <w:r w:rsidDel="005C4231">
          <w:rPr>
            <w:spacing w:val="4"/>
            <w:w w:val="110"/>
          </w:rPr>
          <w:delText xml:space="preserve"> </w:delText>
        </w:r>
        <w:r w:rsidDel="005C4231">
          <w:rPr>
            <w:spacing w:val="-7"/>
            <w:w w:val="110"/>
          </w:rPr>
          <w:delText xml:space="preserve">In </w:delText>
        </w:r>
        <w:r w:rsidDel="005C4231">
          <w:rPr>
            <w:w w:val="110"/>
          </w:rPr>
          <w:delText>contrast</w:delText>
        </w:r>
        <w:r w:rsidDel="005C4231">
          <w:rPr>
            <w:spacing w:val="-13"/>
            <w:w w:val="110"/>
          </w:rPr>
          <w:delText xml:space="preserve"> </w:delText>
        </w:r>
        <w:r w:rsidDel="005C4231">
          <w:rPr>
            <w:w w:val="110"/>
          </w:rPr>
          <w:delText>to</w:delText>
        </w:r>
        <w:r w:rsidDel="005C4231">
          <w:rPr>
            <w:spacing w:val="-13"/>
            <w:w w:val="110"/>
          </w:rPr>
          <w:delText xml:space="preserve"> </w:delText>
        </w:r>
        <w:r w:rsidDel="005C4231">
          <w:rPr>
            <w:w w:val="110"/>
          </w:rPr>
          <w:delText>CD14</w:delText>
        </w:r>
        <w:r w:rsidDel="005C4231">
          <w:rPr>
            <w:w w:val="110"/>
            <w:position w:val="9"/>
            <w:sz w:val="18"/>
          </w:rPr>
          <w:delText>+</w:delText>
        </w:r>
        <w:r w:rsidDel="005C4231">
          <w:rPr>
            <w:spacing w:val="14"/>
            <w:w w:val="110"/>
            <w:position w:val="9"/>
            <w:sz w:val="18"/>
          </w:rPr>
          <w:delText xml:space="preserve"> </w:delText>
        </w:r>
        <w:r w:rsidDel="005C4231">
          <w:rPr>
            <w:w w:val="110"/>
          </w:rPr>
          <w:delText>monocytes,</w:delText>
        </w:r>
        <w:r w:rsidDel="005C4231">
          <w:rPr>
            <w:spacing w:val="-10"/>
            <w:w w:val="110"/>
          </w:rPr>
          <w:delText xml:space="preserve"> </w:delText>
        </w:r>
        <w:r w:rsidDel="005C4231">
          <w:rPr>
            <w:w w:val="110"/>
          </w:rPr>
          <w:delText>the</w:delText>
        </w:r>
        <w:r w:rsidDel="005C4231">
          <w:rPr>
            <w:spacing w:val="-13"/>
            <w:w w:val="110"/>
          </w:rPr>
          <w:delText xml:space="preserve"> </w:delText>
        </w:r>
        <w:r w:rsidDel="005C4231">
          <w:rPr>
            <w:w w:val="110"/>
          </w:rPr>
          <w:delText>observed</w:delText>
        </w:r>
        <w:r w:rsidDel="005C4231">
          <w:rPr>
            <w:spacing w:val="-12"/>
            <w:w w:val="110"/>
          </w:rPr>
          <w:delText xml:space="preserve"> </w:delText>
        </w:r>
        <w:r w:rsidDel="005C4231">
          <w:rPr>
            <w:w w:val="110"/>
          </w:rPr>
          <w:delText>overlap</w:delText>
        </w:r>
        <w:r w:rsidDel="005C4231">
          <w:rPr>
            <w:spacing w:val="-13"/>
            <w:w w:val="110"/>
          </w:rPr>
          <w:delText xml:space="preserve"> </w:delText>
        </w:r>
        <w:r w:rsidDel="005C4231">
          <w:rPr>
            <w:w w:val="110"/>
          </w:rPr>
          <w:delText>between</w:delText>
        </w:r>
        <w:r w:rsidDel="005C4231">
          <w:rPr>
            <w:spacing w:val="-13"/>
            <w:w w:val="110"/>
          </w:rPr>
          <w:delText xml:space="preserve"> </w:delText>
        </w:r>
        <w:r w:rsidDel="005C4231">
          <w:rPr>
            <w:w w:val="110"/>
          </w:rPr>
          <w:delText>gene</w:delText>
        </w:r>
        <w:r w:rsidDel="005C4231">
          <w:rPr>
            <w:spacing w:val="-12"/>
            <w:w w:val="110"/>
          </w:rPr>
          <w:delText xml:space="preserve"> </w:delText>
        </w:r>
        <w:r w:rsidDel="005C4231">
          <w:rPr>
            <w:w w:val="110"/>
          </w:rPr>
          <w:delText>expression</w:delText>
        </w:r>
        <w:r w:rsidDel="005C4231">
          <w:rPr>
            <w:spacing w:val="-13"/>
            <w:w w:val="110"/>
          </w:rPr>
          <w:delText xml:space="preserve"> </w:delText>
        </w:r>
        <w:r w:rsidDel="005C4231">
          <w:rPr>
            <w:w w:val="110"/>
          </w:rPr>
          <w:delText>and chromatin accessibility did not appear to be significant in</w:delText>
        </w:r>
      </w:del>
      <w:ins w:id="747" w:author="Microsoft Office User" w:date="2018-12-24T11:43:00Z">
        <w:r w:rsidR="005C4231">
          <w:rPr>
            <w:w w:val="110"/>
          </w:rPr>
          <w:t xml:space="preserve"> and not</w:t>
        </w:r>
      </w:ins>
      <w:r>
        <w:rPr>
          <w:w w:val="110"/>
        </w:rPr>
        <w:t xml:space="preserve"> mCD4</w:t>
      </w:r>
      <w:r>
        <w:rPr>
          <w:w w:val="110"/>
          <w:position w:val="9"/>
          <w:sz w:val="18"/>
        </w:rPr>
        <w:t xml:space="preserve">+ </w:t>
      </w:r>
      <w:r>
        <w:rPr>
          <w:w w:val="110"/>
        </w:rPr>
        <w:t>and mCD8</w:t>
      </w:r>
      <w:r>
        <w:rPr>
          <w:w w:val="110"/>
          <w:position w:val="9"/>
          <w:sz w:val="18"/>
        </w:rPr>
        <w:t xml:space="preserve">+ </w:t>
      </w:r>
      <w:r>
        <w:rPr>
          <w:w w:val="110"/>
        </w:rPr>
        <w:t xml:space="preserve">cells (Fisher exact test </w:t>
      </w:r>
      <w:proofErr w:type="spellStart"/>
      <w:r>
        <w:rPr>
          <w:w w:val="110"/>
        </w:rPr>
        <w:t>pval</w:t>
      </w:r>
      <w:proofErr w:type="spellEnd"/>
      <w:r>
        <w:rPr>
          <w:w w:val="110"/>
        </w:rPr>
        <w:t>=0.466 and 0.173,</w:t>
      </w:r>
      <w:r>
        <w:rPr>
          <w:spacing w:val="-48"/>
          <w:w w:val="110"/>
        </w:rPr>
        <w:t xml:space="preserve"> </w:t>
      </w:r>
      <w:r>
        <w:rPr>
          <w:w w:val="110"/>
        </w:rPr>
        <w:t>respectively).</w:t>
      </w:r>
    </w:p>
    <w:p w14:paraId="16F00733" w14:textId="4357B8D3" w:rsidR="005313F1" w:rsidRDefault="005C4231">
      <w:pPr>
        <w:pStyle w:val="BodyText"/>
        <w:spacing w:line="400" w:lineRule="auto"/>
        <w:ind w:left="377" w:right="1341" w:firstLine="566"/>
        <w:jc w:val="both"/>
        <w:pPrChange w:id="748" w:author="Microsoft Office User" w:date="2018-12-24T11:43:00Z">
          <w:pPr>
            <w:pStyle w:val="BodyText"/>
            <w:spacing w:line="295" w:lineRule="exact"/>
            <w:ind w:left="944"/>
          </w:pPr>
        </w:pPrChange>
      </w:pPr>
      <w:ins w:id="749" w:author="Microsoft Office User" w:date="2018-12-24T11:43:00Z">
        <w:r>
          <w:rPr>
            <w:w w:val="110"/>
          </w:rPr>
          <w:t xml:space="preserve"> </w:t>
        </w:r>
      </w:ins>
      <w:r w:rsidR="009B75EF">
        <w:rPr>
          <w:w w:val="110"/>
        </w:rPr>
        <w:t>In</w:t>
      </w:r>
      <w:r w:rsidR="009B75EF">
        <w:rPr>
          <w:spacing w:val="13"/>
          <w:w w:val="110"/>
        </w:rPr>
        <w:t xml:space="preserve"> </w:t>
      </w:r>
      <w:r w:rsidR="009B75EF">
        <w:rPr>
          <w:w w:val="110"/>
        </w:rPr>
        <w:t>CD14</w:t>
      </w:r>
      <w:r w:rsidR="009B75EF">
        <w:rPr>
          <w:w w:val="110"/>
          <w:position w:val="9"/>
          <w:sz w:val="18"/>
        </w:rPr>
        <w:t>+</w:t>
      </w:r>
      <w:r w:rsidR="009B75EF">
        <w:rPr>
          <w:spacing w:val="40"/>
          <w:w w:val="110"/>
          <w:position w:val="9"/>
          <w:sz w:val="18"/>
        </w:rPr>
        <w:t xml:space="preserve"> </w:t>
      </w:r>
      <w:r w:rsidR="009B75EF">
        <w:rPr>
          <w:w w:val="110"/>
        </w:rPr>
        <w:t>monocytes,</w:t>
      </w:r>
      <w:r w:rsidR="009B75EF">
        <w:rPr>
          <w:spacing w:val="18"/>
          <w:w w:val="110"/>
        </w:rPr>
        <w:t xml:space="preserve"> </w:t>
      </w:r>
      <w:r w:rsidR="009B75EF">
        <w:rPr>
          <w:w w:val="110"/>
        </w:rPr>
        <w:t>13</w:t>
      </w:r>
      <w:r w:rsidR="009B75EF">
        <w:rPr>
          <w:spacing w:val="14"/>
          <w:w w:val="110"/>
        </w:rPr>
        <w:t xml:space="preserve"> </w:t>
      </w:r>
      <w:r w:rsidR="009B75EF">
        <w:rPr>
          <w:w w:val="110"/>
        </w:rPr>
        <w:t>out</w:t>
      </w:r>
      <w:r w:rsidR="009B75EF">
        <w:rPr>
          <w:spacing w:val="13"/>
          <w:w w:val="110"/>
        </w:rPr>
        <w:t xml:space="preserve"> </w:t>
      </w:r>
      <w:r w:rsidR="009B75EF">
        <w:rPr>
          <w:w w:val="110"/>
        </w:rPr>
        <w:t>of</w:t>
      </w:r>
      <w:r w:rsidR="009B75EF">
        <w:rPr>
          <w:spacing w:val="14"/>
          <w:w w:val="110"/>
        </w:rPr>
        <w:t xml:space="preserve"> </w:t>
      </w:r>
      <w:r w:rsidR="009B75EF">
        <w:rPr>
          <w:w w:val="110"/>
        </w:rPr>
        <w:t>the</w:t>
      </w:r>
      <w:r w:rsidR="009B75EF">
        <w:rPr>
          <w:spacing w:val="13"/>
          <w:w w:val="110"/>
        </w:rPr>
        <w:t xml:space="preserve"> </w:t>
      </w:r>
      <w:r w:rsidR="009B75EF">
        <w:rPr>
          <w:w w:val="110"/>
        </w:rPr>
        <w:t>56</w:t>
      </w:r>
      <w:r w:rsidR="009B75EF">
        <w:rPr>
          <w:spacing w:val="14"/>
          <w:w w:val="110"/>
        </w:rPr>
        <w:t xml:space="preserve"> </w:t>
      </w:r>
      <w:r w:rsidR="009B75EF">
        <w:rPr>
          <w:w w:val="110"/>
        </w:rPr>
        <w:t>significantly</w:t>
      </w:r>
      <w:r w:rsidR="009B75EF">
        <w:rPr>
          <w:spacing w:val="13"/>
          <w:w w:val="110"/>
        </w:rPr>
        <w:t xml:space="preserve"> </w:t>
      </w:r>
      <w:r w:rsidR="009B75EF">
        <w:rPr>
          <w:w w:val="110"/>
        </w:rPr>
        <w:t>up-regulated</w:t>
      </w:r>
      <w:r w:rsidR="009B75EF">
        <w:rPr>
          <w:spacing w:val="14"/>
          <w:w w:val="110"/>
        </w:rPr>
        <w:t xml:space="preserve"> </w:t>
      </w:r>
      <w:r w:rsidR="009B75EF">
        <w:rPr>
          <w:w w:val="110"/>
        </w:rPr>
        <w:t>genes</w:t>
      </w:r>
      <w:r w:rsidR="009B75EF">
        <w:rPr>
          <w:spacing w:val="14"/>
          <w:w w:val="110"/>
        </w:rPr>
        <w:t xml:space="preserve"> </w:t>
      </w:r>
      <w:r w:rsidR="009B75EF">
        <w:rPr>
          <w:w w:val="110"/>
        </w:rPr>
        <w:t>in</w:t>
      </w:r>
    </w:p>
    <w:p w14:paraId="1150ED45" w14:textId="571ACD70" w:rsidR="005313F1" w:rsidRDefault="009B75EF">
      <w:pPr>
        <w:pStyle w:val="BodyText"/>
        <w:spacing w:before="202" w:line="415" w:lineRule="auto"/>
        <w:ind w:left="377" w:right="1341"/>
        <w:jc w:val="both"/>
      </w:pPr>
      <w:del w:id="750" w:author="Microsoft Office User" w:date="2018-12-24T11:43:00Z">
        <w:r w:rsidDel="005C4231">
          <w:rPr>
            <w:w w:val="110"/>
          </w:rPr>
          <w:delText xml:space="preserve">SF </w:delText>
        </w:r>
      </w:del>
      <w:proofErr w:type="gramStart"/>
      <w:ins w:id="751" w:author="Microsoft Office User" w:date="2018-12-24T11:43:00Z">
        <w:r w:rsidR="005C4231">
          <w:rPr>
            <w:w w:val="110"/>
          </w:rPr>
          <w:t>synovial</w:t>
        </w:r>
        <w:proofErr w:type="gramEnd"/>
        <w:r w:rsidR="005C4231">
          <w:rPr>
            <w:w w:val="110"/>
          </w:rPr>
          <w:t xml:space="preserve"> fluid </w:t>
        </w:r>
      </w:ins>
      <w:del w:id="752" w:author="Microsoft Office User" w:date="2018-12-24T11:43:00Z">
        <w:r w:rsidDel="005C4231">
          <w:rPr>
            <w:w w:val="110"/>
          </w:rPr>
          <w:delText>overlapped with</w:delText>
        </w:r>
      </w:del>
      <w:del w:id="753" w:author="Microsoft Office User" w:date="2018-12-24T10:32:00Z">
        <w:r w:rsidDel="005C778C">
          <w:rPr>
            <w:w w:val="110"/>
          </w:rPr>
          <w:delText xml:space="preserve"> SF </w:delText>
        </w:r>
      </w:del>
      <w:ins w:id="754" w:author="Microsoft Office User" w:date="2018-12-24T11:43:00Z">
        <w:r w:rsidR="005C4231">
          <w:rPr>
            <w:w w:val="110"/>
          </w:rPr>
          <w:t>also showed</w:t>
        </w:r>
      </w:ins>
      <w:ins w:id="755" w:author="Microsoft Office User" w:date="2018-12-24T10:32:00Z">
        <w:r w:rsidR="005C778C">
          <w:rPr>
            <w:w w:val="110"/>
          </w:rPr>
          <w:t xml:space="preserve"> </w:t>
        </w:r>
      </w:ins>
      <w:r>
        <w:rPr>
          <w:w w:val="110"/>
        </w:rPr>
        <w:t xml:space="preserve">open </w:t>
      </w:r>
      <w:r>
        <w:rPr>
          <w:spacing w:val="-3"/>
          <w:w w:val="110"/>
        </w:rPr>
        <w:t xml:space="preserve">DARs. </w:t>
      </w:r>
      <w:r>
        <w:rPr>
          <w:w w:val="110"/>
        </w:rPr>
        <w:t xml:space="preserve">For example, the increased expression of </w:t>
      </w:r>
      <w:r>
        <w:rPr>
          <w:i/>
          <w:w w:val="110"/>
        </w:rPr>
        <w:t xml:space="preserve">IL7R </w:t>
      </w:r>
      <w:r>
        <w:rPr>
          <w:w w:val="110"/>
        </w:rPr>
        <w:t>in</w:t>
      </w:r>
      <w:del w:id="756" w:author="Microsoft Office User" w:date="2018-12-24T10:32:00Z">
        <w:r w:rsidDel="005C778C">
          <w:rPr>
            <w:w w:val="110"/>
          </w:rPr>
          <w:delText xml:space="preserve"> SF </w:delText>
        </w:r>
      </w:del>
      <w:ins w:id="757" w:author="Microsoft Office User" w:date="2018-12-24T10:32:00Z">
        <w:r w:rsidR="005C778C">
          <w:rPr>
            <w:w w:val="110"/>
          </w:rPr>
          <w:t xml:space="preserve"> synovial fluid </w:t>
        </w:r>
      </w:ins>
      <w:r>
        <w:rPr>
          <w:w w:val="110"/>
        </w:rPr>
        <w:t>correlated with increased chromatin accessibility at the 5’ and 3’ UTR of this gene</w:t>
      </w:r>
      <w:del w:id="758" w:author="Microsoft Office User" w:date="2018-12-24T11:44:00Z">
        <w:r w:rsidDel="005C4231">
          <w:rPr>
            <w:w w:val="110"/>
          </w:rPr>
          <w:delText>, previously shown</w:delText>
        </w:r>
      </w:del>
      <w:r>
        <w:rPr>
          <w:w w:val="110"/>
        </w:rPr>
        <w:t xml:space="preserve"> (Figure 5.7 b). Another relevant example was the </w:t>
      </w:r>
      <w:r>
        <w:rPr>
          <w:i/>
          <w:w w:val="110"/>
        </w:rPr>
        <w:t xml:space="preserve">FN1 </w:t>
      </w:r>
      <w:r>
        <w:rPr>
          <w:w w:val="110"/>
        </w:rPr>
        <w:t xml:space="preserve">gene, </w:t>
      </w:r>
      <w:ins w:id="759" w:author="Microsoft Office User" w:date="2018-12-24T11:44:00Z">
        <w:r w:rsidR="005C4231">
          <w:rPr>
            <w:w w:val="110"/>
          </w:rPr>
          <w:t xml:space="preserve">for </w:t>
        </w:r>
      </w:ins>
      <w:r>
        <w:rPr>
          <w:w w:val="110"/>
        </w:rPr>
        <w:t>which up-</w:t>
      </w:r>
      <w:r>
        <w:rPr>
          <w:w w:val="110"/>
        </w:rPr>
        <w:lastRenderedPageBreak/>
        <w:t>regulated expression in synovial biopsies</w:t>
      </w:r>
      <w:r>
        <w:rPr>
          <w:spacing w:val="-45"/>
          <w:w w:val="110"/>
        </w:rPr>
        <w:t xml:space="preserve"> </w:t>
      </w:r>
      <w:r>
        <w:rPr>
          <w:w w:val="110"/>
        </w:rPr>
        <w:t xml:space="preserve">compared to </w:t>
      </w:r>
      <w:del w:id="760" w:author="Microsoft Office User" w:date="2018-12-24T10:29:00Z">
        <w:r w:rsidDel="005C778C">
          <w:rPr>
            <w:w w:val="110"/>
          </w:rPr>
          <w:delText xml:space="preserve"> PB </w:delText>
        </w:r>
      </w:del>
      <w:ins w:id="761" w:author="Microsoft Office User" w:date="2018-12-24T10:29:00Z">
        <w:r w:rsidR="005C778C">
          <w:rPr>
            <w:w w:val="110"/>
          </w:rPr>
          <w:t xml:space="preserve"> peripheral blood </w:t>
        </w:r>
      </w:ins>
      <w:r>
        <w:rPr>
          <w:w w:val="110"/>
        </w:rPr>
        <w:t xml:space="preserve"> has  </w:t>
      </w:r>
      <w:del w:id="762" w:author="Microsoft Office User" w:date="2018-12-24T11:44:00Z">
        <w:r w:rsidDel="005C4231">
          <w:rPr>
            <w:w w:val="110"/>
          </w:rPr>
          <w:delText xml:space="preserve">already  </w:delText>
        </w:r>
      </w:del>
      <w:r>
        <w:rPr>
          <w:w w:val="110"/>
        </w:rPr>
        <w:t>been  reported  by  others  (</w:t>
      </w:r>
      <w:proofErr w:type="spellStart"/>
      <w:r>
        <w:rPr>
          <w:w w:val="110"/>
        </w:rPr>
        <w:t>Dolcino</w:t>
      </w:r>
      <w:proofErr w:type="spellEnd"/>
      <w:r>
        <w:rPr>
          <w:w w:val="110"/>
        </w:rPr>
        <w:t xml:space="preserve">  et  al.  2015).     In</w:t>
      </w:r>
      <w:r>
        <w:rPr>
          <w:spacing w:val="33"/>
          <w:w w:val="110"/>
        </w:rPr>
        <w:t xml:space="preserve"> </w:t>
      </w:r>
      <w:r>
        <w:rPr>
          <w:w w:val="110"/>
        </w:rPr>
        <w:t>this</w:t>
      </w:r>
    </w:p>
    <w:p w14:paraId="68AB3D51" w14:textId="77777777" w:rsidR="005313F1" w:rsidRDefault="005313F1">
      <w:pPr>
        <w:spacing w:line="415" w:lineRule="auto"/>
        <w:jc w:val="both"/>
        <w:sectPr w:rsidR="005313F1">
          <w:headerReference w:type="default" r:id="rId46"/>
          <w:footerReference w:type="default" r:id="rId47"/>
          <w:pgSz w:w="11910" w:h="16840"/>
          <w:pgMar w:top="1800" w:right="0" w:bottom="560" w:left="1680" w:header="1482" w:footer="364" w:gutter="0"/>
          <w:cols w:space="720"/>
        </w:sectPr>
      </w:pPr>
    </w:p>
    <w:p w14:paraId="0C5C30AF" w14:textId="77777777" w:rsidR="005313F1" w:rsidRDefault="005313F1">
      <w:pPr>
        <w:pStyle w:val="BodyText"/>
        <w:rPr>
          <w:sz w:val="20"/>
        </w:rPr>
      </w:pPr>
    </w:p>
    <w:p w14:paraId="47C45E66" w14:textId="77777777" w:rsidR="005313F1" w:rsidRDefault="005313F1">
      <w:pPr>
        <w:pStyle w:val="BodyText"/>
        <w:spacing w:before="2"/>
        <w:rPr>
          <w:sz w:val="21"/>
        </w:rPr>
      </w:pPr>
    </w:p>
    <w:p w14:paraId="53664B11" w14:textId="77777777" w:rsidR="005313F1" w:rsidRDefault="009B75EF">
      <w:pPr>
        <w:spacing w:before="98"/>
        <w:ind w:right="349"/>
        <w:jc w:val="center"/>
        <w:rPr>
          <w:rFonts w:ascii="Arial"/>
          <w:b/>
          <w:sz w:val="12"/>
        </w:rPr>
      </w:pPr>
      <w:r>
        <w:rPr>
          <w:rFonts w:ascii="Arial"/>
          <w:b/>
          <w:sz w:val="12"/>
        </w:rPr>
        <w:t>CD14</w:t>
      </w:r>
      <w:r>
        <w:rPr>
          <w:rFonts w:ascii="Arial"/>
          <w:b/>
          <w:position w:val="4"/>
          <w:sz w:val="7"/>
        </w:rPr>
        <w:t xml:space="preserve">+ </w:t>
      </w:r>
      <w:r>
        <w:rPr>
          <w:rFonts w:ascii="Arial"/>
          <w:b/>
          <w:sz w:val="12"/>
        </w:rPr>
        <w:t>monocytes</w:t>
      </w:r>
    </w:p>
    <w:p w14:paraId="165AA71E" w14:textId="77777777" w:rsidR="005313F1" w:rsidRDefault="005313F1">
      <w:pPr>
        <w:pStyle w:val="BodyText"/>
        <w:spacing w:before="2"/>
        <w:rPr>
          <w:rFonts w:ascii="Arial"/>
          <w:b/>
          <w:sz w:val="14"/>
        </w:rPr>
      </w:pPr>
    </w:p>
    <w:p w14:paraId="2EC9D881" w14:textId="77777777" w:rsidR="005313F1" w:rsidRDefault="00090D17">
      <w:pPr>
        <w:ind w:left="2772"/>
        <w:rPr>
          <w:rFonts w:ascii="Arial"/>
          <w:sz w:val="12"/>
        </w:rPr>
      </w:pPr>
      <w:r>
        <w:rPr>
          <w:noProof/>
        </w:rPr>
        <mc:AlternateContent>
          <mc:Choice Requires="wpg">
            <w:drawing>
              <wp:anchor distT="0" distB="0" distL="114300" distR="114300" simplePos="0" relativeHeight="10528" behindDoc="0" locked="0" layoutInCell="1" allowOverlap="1" wp14:anchorId="1BBDA04E" wp14:editId="54BB95A5">
                <wp:simplePos x="0" y="0"/>
                <wp:positionH relativeFrom="page">
                  <wp:posOffset>2945130</wp:posOffset>
                </wp:positionH>
                <wp:positionV relativeFrom="paragraph">
                  <wp:posOffset>-29210</wp:posOffset>
                </wp:positionV>
                <wp:extent cx="2275205" cy="1779270"/>
                <wp:effectExtent l="0" t="0" r="10795" b="0"/>
                <wp:wrapNone/>
                <wp:docPr id="1287" name="Group 3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5205" cy="1779270"/>
                          <a:chOff x="4638" y="-46"/>
                          <a:chExt cx="3583" cy="2802"/>
                        </a:xfrm>
                      </wpg:grpSpPr>
                      <pic:pic xmlns:pic="http://schemas.openxmlformats.org/drawingml/2006/picture">
                        <pic:nvPicPr>
                          <pic:cNvPr id="1288" name="Picture 3847"/>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5143" y="-6"/>
                            <a:ext cx="1260" cy="2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9" name="Freeform 3848"/>
                        <wps:cNvSpPr>
                          <a:spLocks/>
                        </wps:cNvSpPr>
                        <wps:spPr bwMode="auto">
                          <a:xfrm>
                            <a:off x="6328" y="672"/>
                            <a:ext cx="20" cy="20"/>
                          </a:xfrm>
                          <a:custGeom>
                            <a:avLst/>
                            <a:gdLst>
                              <a:gd name="T0" fmla="+- 0 6344 6328"/>
                              <a:gd name="T1" fmla="*/ T0 w 20"/>
                              <a:gd name="T2" fmla="+- 0 673 673"/>
                              <a:gd name="T3" fmla="*/ 673 h 20"/>
                              <a:gd name="T4" fmla="+- 0 6333 6328"/>
                              <a:gd name="T5" fmla="*/ T4 w 20"/>
                              <a:gd name="T6" fmla="+- 0 673 673"/>
                              <a:gd name="T7" fmla="*/ 673 h 20"/>
                              <a:gd name="T8" fmla="+- 0 6328 6328"/>
                              <a:gd name="T9" fmla="*/ T8 w 20"/>
                              <a:gd name="T10" fmla="+- 0 677 673"/>
                              <a:gd name="T11" fmla="*/ 677 h 20"/>
                              <a:gd name="T12" fmla="+- 0 6328 6328"/>
                              <a:gd name="T13" fmla="*/ T12 w 20"/>
                              <a:gd name="T14" fmla="+- 0 688 673"/>
                              <a:gd name="T15" fmla="*/ 688 h 20"/>
                              <a:gd name="T16" fmla="+- 0 6333 6328"/>
                              <a:gd name="T17" fmla="*/ T16 w 20"/>
                              <a:gd name="T18" fmla="+- 0 693 673"/>
                              <a:gd name="T19" fmla="*/ 693 h 20"/>
                              <a:gd name="T20" fmla="+- 0 6344 6328"/>
                              <a:gd name="T21" fmla="*/ T20 w 20"/>
                              <a:gd name="T22" fmla="+- 0 693 673"/>
                              <a:gd name="T23" fmla="*/ 693 h 20"/>
                              <a:gd name="T24" fmla="+- 0 6348 6328"/>
                              <a:gd name="T25" fmla="*/ T24 w 20"/>
                              <a:gd name="T26" fmla="+- 0 688 673"/>
                              <a:gd name="T27" fmla="*/ 688 h 20"/>
                              <a:gd name="T28" fmla="+- 0 6348 6328"/>
                              <a:gd name="T29" fmla="*/ T28 w 20"/>
                              <a:gd name="T30" fmla="+- 0 677 673"/>
                              <a:gd name="T31" fmla="*/ 677 h 20"/>
                              <a:gd name="T32" fmla="+- 0 6344 6328"/>
                              <a:gd name="T33" fmla="*/ T32 w 20"/>
                              <a:gd name="T34" fmla="+- 0 673 673"/>
                              <a:gd name="T35" fmla="*/ 67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3849"/>
                        <wps:cNvSpPr>
                          <a:spLocks/>
                        </wps:cNvSpPr>
                        <wps:spPr bwMode="auto">
                          <a:xfrm>
                            <a:off x="6328" y="672"/>
                            <a:ext cx="20" cy="20"/>
                          </a:xfrm>
                          <a:custGeom>
                            <a:avLst/>
                            <a:gdLst>
                              <a:gd name="T0" fmla="+- 0 6328 6328"/>
                              <a:gd name="T1" fmla="*/ T0 w 20"/>
                              <a:gd name="T2" fmla="+- 0 683 673"/>
                              <a:gd name="T3" fmla="*/ 683 h 20"/>
                              <a:gd name="T4" fmla="+- 0 6328 6328"/>
                              <a:gd name="T5" fmla="*/ T4 w 20"/>
                              <a:gd name="T6" fmla="+- 0 677 673"/>
                              <a:gd name="T7" fmla="*/ 677 h 20"/>
                              <a:gd name="T8" fmla="+- 0 6333 6328"/>
                              <a:gd name="T9" fmla="*/ T8 w 20"/>
                              <a:gd name="T10" fmla="+- 0 673 673"/>
                              <a:gd name="T11" fmla="*/ 673 h 20"/>
                              <a:gd name="T12" fmla="+- 0 6338 6328"/>
                              <a:gd name="T13" fmla="*/ T12 w 20"/>
                              <a:gd name="T14" fmla="+- 0 673 673"/>
                              <a:gd name="T15" fmla="*/ 673 h 20"/>
                              <a:gd name="T16" fmla="+- 0 6344 6328"/>
                              <a:gd name="T17" fmla="*/ T16 w 20"/>
                              <a:gd name="T18" fmla="+- 0 673 673"/>
                              <a:gd name="T19" fmla="*/ 673 h 20"/>
                              <a:gd name="T20" fmla="+- 0 6348 6328"/>
                              <a:gd name="T21" fmla="*/ T20 w 20"/>
                              <a:gd name="T22" fmla="+- 0 677 673"/>
                              <a:gd name="T23" fmla="*/ 677 h 20"/>
                              <a:gd name="T24" fmla="+- 0 6348 6328"/>
                              <a:gd name="T25" fmla="*/ T24 w 20"/>
                              <a:gd name="T26" fmla="+- 0 683 673"/>
                              <a:gd name="T27" fmla="*/ 683 h 20"/>
                              <a:gd name="T28" fmla="+- 0 6348 6328"/>
                              <a:gd name="T29" fmla="*/ T28 w 20"/>
                              <a:gd name="T30" fmla="+- 0 688 673"/>
                              <a:gd name="T31" fmla="*/ 688 h 20"/>
                              <a:gd name="T32" fmla="+- 0 6344 6328"/>
                              <a:gd name="T33" fmla="*/ T32 w 20"/>
                              <a:gd name="T34" fmla="+- 0 693 673"/>
                              <a:gd name="T35" fmla="*/ 693 h 20"/>
                              <a:gd name="T36" fmla="+- 0 6338 6328"/>
                              <a:gd name="T37" fmla="*/ T36 w 20"/>
                              <a:gd name="T38" fmla="+- 0 693 673"/>
                              <a:gd name="T39" fmla="*/ 693 h 20"/>
                              <a:gd name="T40" fmla="+- 0 6333 6328"/>
                              <a:gd name="T41" fmla="*/ T40 w 20"/>
                              <a:gd name="T42" fmla="+- 0 693 673"/>
                              <a:gd name="T43" fmla="*/ 693 h 20"/>
                              <a:gd name="T44" fmla="+- 0 6328 6328"/>
                              <a:gd name="T45" fmla="*/ T44 w 20"/>
                              <a:gd name="T46" fmla="+- 0 688 673"/>
                              <a:gd name="T47" fmla="*/ 688 h 20"/>
                              <a:gd name="T48" fmla="+- 0 6328 6328"/>
                              <a:gd name="T49" fmla="*/ T48 w 20"/>
                              <a:gd name="T50" fmla="+- 0 683 673"/>
                              <a:gd name="T51" fmla="*/ 68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Freeform 3850"/>
                        <wps:cNvSpPr>
                          <a:spLocks/>
                        </wps:cNvSpPr>
                        <wps:spPr bwMode="auto">
                          <a:xfrm>
                            <a:off x="6341" y="1285"/>
                            <a:ext cx="20" cy="20"/>
                          </a:xfrm>
                          <a:custGeom>
                            <a:avLst/>
                            <a:gdLst>
                              <a:gd name="T0" fmla="+- 0 6357 6342"/>
                              <a:gd name="T1" fmla="*/ T0 w 20"/>
                              <a:gd name="T2" fmla="+- 0 1286 1286"/>
                              <a:gd name="T3" fmla="*/ 1286 h 20"/>
                              <a:gd name="T4" fmla="+- 0 6346 6342"/>
                              <a:gd name="T5" fmla="*/ T4 w 20"/>
                              <a:gd name="T6" fmla="+- 0 1286 1286"/>
                              <a:gd name="T7" fmla="*/ 1286 h 20"/>
                              <a:gd name="T8" fmla="+- 0 6342 6342"/>
                              <a:gd name="T9" fmla="*/ T8 w 20"/>
                              <a:gd name="T10" fmla="+- 0 1290 1286"/>
                              <a:gd name="T11" fmla="*/ 1290 h 20"/>
                              <a:gd name="T12" fmla="+- 0 6342 6342"/>
                              <a:gd name="T13" fmla="*/ T12 w 20"/>
                              <a:gd name="T14" fmla="+- 0 1301 1286"/>
                              <a:gd name="T15" fmla="*/ 1301 h 20"/>
                              <a:gd name="T16" fmla="+- 0 6346 6342"/>
                              <a:gd name="T17" fmla="*/ T16 w 20"/>
                              <a:gd name="T18" fmla="+- 0 1306 1286"/>
                              <a:gd name="T19" fmla="*/ 1306 h 20"/>
                              <a:gd name="T20" fmla="+- 0 6357 6342"/>
                              <a:gd name="T21" fmla="*/ T20 w 20"/>
                              <a:gd name="T22" fmla="+- 0 1306 1286"/>
                              <a:gd name="T23" fmla="*/ 1306 h 20"/>
                              <a:gd name="T24" fmla="+- 0 6362 6342"/>
                              <a:gd name="T25" fmla="*/ T24 w 20"/>
                              <a:gd name="T26" fmla="+- 0 1301 1286"/>
                              <a:gd name="T27" fmla="*/ 1301 h 20"/>
                              <a:gd name="T28" fmla="+- 0 6362 6342"/>
                              <a:gd name="T29" fmla="*/ T28 w 20"/>
                              <a:gd name="T30" fmla="+- 0 1290 1286"/>
                              <a:gd name="T31" fmla="*/ 1290 h 20"/>
                              <a:gd name="T32" fmla="+- 0 6357 6342"/>
                              <a:gd name="T33" fmla="*/ T32 w 20"/>
                              <a:gd name="T34" fmla="+- 0 1286 1286"/>
                              <a:gd name="T35" fmla="*/ 128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Freeform 3851"/>
                        <wps:cNvSpPr>
                          <a:spLocks/>
                        </wps:cNvSpPr>
                        <wps:spPr bwMode="auto">
                          <a:xfrm>
                            <a:off x="6341" y="1285"/>
                            <a:ext cx="20" cy="20"/>
                          </a:xfrm>
                          <a:custGeom>
                            <a:avLst/>
                            <a:gdLst>
                              <a:gd name="T0" fmla="+- 0 6342 6342"/>
                              <a:gd name="T1" fmla="*/ T0 w 20"/>
                              <a:gd name="T2" fmla="+- 0 1296 1286"/>
                              <a:gd name="T3" fmla="*/ 1296 h 20"/>
                              <a:gd name="T4" fmla="+- 0 6342 6342"/>
                              <a:gd name="T5" fmla="*/ T4 w 20"/>
                              <a:gd name="T6" fmla="+- 0 1290 1286"/>
                              <a:gd name="T7" fmla="*/ 1290 h 20"/>
                              <a:gd name="T8" fmla="+- 0 6346 6342"/>
                              <a:gd name="T9" fmla="*/ T8 w 20"/>
                              <a:gd name="T10" fmla="+- 0 1286 1286"/>
                              <a:gd name="T11" fmla="*/ 1286 h 20"/>
                              <a:gd name="T12" fmla="+- 0 6352 6342"/>
                              <a:gd name="T13" fmla="*/ T12 w 20"/>
                              <a:gd name="T14" fmla="+- 0 1286 1286"/>
                              <a:gd name="T15" fmla="*/ 1286 h 20"/>
                              <a:gd name="T16" fmla="+- 0 6357 6342"/>
                              <a:gd name="T17" fmla="*/ T16 w 20"/>
                              <a:gd name="T18" fmla="+- 0 1286 1286"/>
                              <a:gd name="T19" fmla="*/ 1286 h 20"/>
                              <a:gd name="T20" fmla="+- 0 6362 6342"/>
                              <a:gd name="T21" fmla="*/ T20 w 20"/>
                              <a:gd name="T22" fmla="+- 0 1290 1286"/>
                              <a:gd name="T23" fmla="*/ 1290 h 20"/>
                              <a:gd name="T24" fmla="+- 0 6362 6342"/>
                              <a:gd name="T25" fmla="*/ T24 w 20"/>
                              <a:gd name="T26" fmla="+- 0 1296 1286"/>
                              <a:gd name="T27" fmla="*/ 1296 h 20"/>
                              <a:gd name="T28" fmla="+- 0 6362 6342"/>
                              <a:gd name="T29" fmla="*/ T28 w 20"/>
                              <a:gd name="T30" fmla="+- 0 1301 1286"/>
                              <a:gd name="T31" fmla="*/ 1301 h 20"/>
                              <a:gd name="T32" fmla="+- 0 6357 6342"/>
                              <a:gd name="T33" fmla="*/ T32 w 20"/>
                              <a:gd name="T34" fmla="+- 0 1306 1286"/>
                              <a:gd name="T35" fmla="*/ 1306 h 20"/>
                              <a:gd name="T36" fmla="+- 0 6352 6342"/>
                              <a:gd name="T37" fmla="*/ T36 w 20"/>
                              <a:gd name="T38" fmla="+- 0 1306 1286"/>
                              <a:gd name="T39" fmla="*/ 1306 h 20"/>
                              <a:gd name="T40" fmla="+- 0 6346 6342"/>
                              <a:gd name="T41" fmla="*/ T40 w 20"/>
                              <a:gd name="T42" fmla="+- 0 1306 1286"/>
                              <a:gd name="T43" fmla="*/ 1306 h 20"/>
                              <a:gd name="T44" fmla="+- 0 6342 6342"/>
                              <a:gd name="T45" fmla="*/ T44 w 20"/>
                              <a:gd name="T46" fmla="+- 0 1301 1286"/>
                              <a:gd name="T47" fmla="*/ 1301 h 20"/>
                              <a:gd name="T48" fmla="+- 0 6342 6342"/>
                              <a:gd name="T49" fmla="*/ T48 w 20"/>
                              <a:gd name="T50" fmla="+- 0 1296 1286"/>
                              <a:gd name="T51" fmla="*/ 129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Freeform 3852"/>
                        <wps:cNvSpPr>
                          <a:spLocks/>
                        </wps:cNvSpPr>
                        <wps:spPr bwMode="auto">
                          <a:xfrm>
                            <a:off x="6299" y="1005"/>
                            <a:ext cx="20" cy="20"/>
                          </a:xfrm>
                          <a:custGeom>
                            <a:avLst/>
                            <a:gdLst>
                              <a:gd name="T0" fmla="+- 0 6315 6299"/>
                              <a:gd name="T1" fmla="*/ T0 w 20"/>
                              <a:gd name="T2" fmla="+- 0 1005 1005"/>
                              <a:gd name="T3" fmla="*/ 1005 h 20"/>
                              <a:gd name="T4" fmla="+- 0 6304 6299"/>
                              <a:gd name="T5" fmla="*/ T4 w 20"/>
                              <a:gd name="T6" fmla="+- 0 1005 1005"/>
                              <a:gd name="T7" fmla="*/ 1005 h 20"/>
                              <a:gd name="T8" fmla="+- 0 6299 6299"/>
                              <a:gd name="T9" fmla="*/ T8 w 20"/>
                              <a:gd name="T10" fmla="+- 0 1010 1005"/>
                              <a:gd name="T11" fmla="*/ 1010 h 20"/>
                              <a:gd name="T12" fmla="+- 0 6299 6299"/>
                              <a:gd name="T13" fmla="*/ T12 w 20"/>
                              <a:gd name="T14" fmla="+- 0 1021 1005"/>
                              <a:gd name="T15" fmla="*/ 1021 h 20"/>
                              <a:gd name="T16" fmla="+- 0 6304 6299"/>
                              <a:gd name="T17" fmla="*/ T16 w 20"/>
                              <a:gd name="T18" fmla="+- 0 1025 1005"/>
                              <a:gd name="T19" fmla="*/ 1025 h 20"/>
                              <a:gd name="T20" fmla="+- 0 6315 6299"/>
                              <a:gd name="T21" fmla="*/ T20 w 20"/>
                              <a:gd name="T22" fmla="+- 0 1025 1005"/>
                              <a:gd name="T23" fmla="*/ 1025 h 20"/>
                              <a:gd name="T24" fmla="+- 0 6319 6299"/>
                              <a:gd name="T25" fmla="*/ T24 w 20"/>
                              <a:gd name="T26" fmla="+- 0 1021 1005"/>
                              <a:gd name="T27" fmla="*/ 1021 h 20"/>
                              <a:gd name="T28" fmla="+- 0 6319 6299"/>
                              <a:gd name="T29" fmla="*/ T28 w 20"/>
                              <a:gd name="T30" fmla="+- 0 1010 1005"/>
                              <a:gd name="T31" fmla="*/ 1010 h 20"/>
                              <a:gd name="T32" fmla="+- 0 6315 6299"/>
                              <a:gd name="T33" fmla="*/ T32 w 20"/>
                              <a:gd name="T34" fmla="+- 0 1005 1005"/>
                              <a:gd name="T35" fmla="*/ 100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Freeform 3853"/>
                        <wps:cNvSpPr>
                          <a:spLocks/>
                        </wps:cNvSpPr>
                        <wps:spPr bwMode="auto">
                          <a:xfrm>
                            <a:off x="6299" y="1005"/>
                            <a:ext cx="20" cy="20"/>
                          </a:xfrm>
                          <a:custGeom>
                            <a:avLst/>
                            <a:gdLst>
                              <a:gd name="T0" fmla="+- 0 6299 6299"/>
                              <a:gd name="T1" fmla="*/ T0 w 20"/>
                              <a:gd name="T2" fmla="+- 0 1015 1005"/>
                              <a:gd name="T3" fmla="*/ 1015 h 20"/>
                              <a:gd name="T4" fmla="+- 0 6299 6299"/>
                              <a:gd name="T5" fmla="*/ T4 w 20"/>
                              <a:gd name="T6" fmla="+- 0 1010 1005"/>
                              <a:gd name="T7" fmla="*/ 1010 h 20"/>
                              <a:gd name="T8" fmla="+- 0 6304 6299"/>
                              <a:gd name="T9" fmla="*/ T8 w 20"/>
                              <a:gd name="T10" fmla="+- 0 1005 1005"/>
                              <a:gd name="T11" fmla="*/ 1005 h 20"/>
                              <a:gd name="T12" fmla="+- 0 6309 6299"/>
                              <a:gd name="T13" fmla="*/ T12 w 20"/>
                              <a:gd name="T14" fmla="+- 0 1005 1005"/>
                              <a:gd name="T15" fmla="*/ 1005 h 20"/>
                              <a:gd name="T16" fmla="+- 0 6315 6299"/>
                              <a:gd name="T17" fmla="*/ T16 w 20"/>
                              <a:gd name="T18" fmla="+- 0 1005 1005"/>
                              <a:gd name="T19" fmla="*/ 1005 h 20"/>
                              <a:gd name="T20" fmla="+- 0 6319 6299"/>
                              <a:gd name="T21" fmla="*/ T20 w 20"/>
                              <a:gd name="T22" fmla="+- 0 1010 1005"/>
                              <a:gd name="T23" fmla="*/ 1010 h 20"/>
                              <a:gd name="T24" fmla="+- 0 6319 6299"/>
                              <a:gd name="T25" fmla="*/ T24 w 20"/>
                              <a:gd name="T26" fmla="+- 0 1015 1005"/>
                              <a:gd name="T27" fmla="*/ 1015 h 20"/>
                              <a:gd name="T28" fmla="+- 0 6319 6299"/>
                              <a:gd name="T29" fmla="*/ T28 w 20"/>
                              <a:gd name="T30" fmla="+- 0 1021 1005"/>
                              <a:gd name="T31" fmla="*/ 1021 h 20"/>
                              <a:gd name="T32" fmla="+- 0 6315 6299"/>
                              <a:gd name="T33" fmla="*/ T32 w 20"/>
                              <a:gd name="T34" fmla="+- 0 1025 1005"/>
                              <a:gd name="T35" fmla="*/ 1025 h 20"/>
                              <a:gd name="T36" fmla="+- 0 6309 6299"/>
                              <a:gd name="T37" fmla="*/ T36 w 20"/>
                              <a:gd name="T38" fmla="+- 0 1025 1005"/>
                              <a:gd name="T39" fmla="*/ 1025 h 20"/>
                              <a:gd name="T40" fmla="+- 0 6304 6299"/>
                              <a:gd name="T41" fmla="*/ T40 w 20"/>
                              <a:gd name="T42" fmla="+- 0 1025 1005"/>
                              <a:gd name="T43" fmla="*/ 1025 h 20"/>
                              <a:gd name="T44" fmla="+- 0 6299 6299"/>
                              <a:gd name="T45" fmla="*/ T44 w 20"/>
                              <a:gd name="T46" fmla="+- 0 1021 1005"/>
                              <a:gd name="T47" fmla="*/ 1021 h 20"/>
                              <a:gd name="T48" fmla="+- 0 6299 6299"/>
                              <a:gd name="T49" fmla="*/ T48 w 20"/>
                              <a:gd name="T50" fmla="+- 0 1015 1005"/>
                              <a:gd name="T51" fmla="*/ 101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Freeform 3854"/>
                        <wps:cNvSpPr>
                          <a:spLocks/>
                        </wps:cNvSpPr>
                        <wps:spPr bwMode="auto">
                          <a:xfrm>
                            <a:off x="5319" y="1114"/>
                            <a:ext cx="20" cy="20"/>
                          </a:xfrm>
                          <a:custGeom>
                            <a:avLst/>
                            <a:gdLst>
                              <a:gd name="T0" fmla="+- 0 5335 5319"/>
                              <a:gd name="T1" fmla="*/ T0 w 20"/>
                              <a:gd name="T2" fmla="+- 0 1114 1114"/>
                              <a:gd name="T3" fmla="*/ 1114 h 20"/>
                              <a:gd name="T4" fmla="+- 0 5324 5319"/>
                              <a:gd name="T5" fmla="*/ T4 w 20"/>
                              <a:gd name="T6" fmla="+- 0 1114 1114"/>
                              <a:gd name="T7" fmla="*/ 1114 h 20"/>
                              <a:gd name="T8" fmla="+- 0 5319 5319"/>
                              <a:gd name="T9" fmla="*/ T8 w 20"/>
                              <a:gd name="T10" fmla="+- 0 1119 1114"/>
                              <a:gd name="T11" fmla="*/ 1119 h 20"/>
                              <a:gd name="T12" fmla="+- 0 5319 5319"/>
                              <a:gd name="T13" fmla="*/ T12 w 20"/>
                              <a:gd name="T14" fmla="+- 0 1130 1114"/>
                              <a:gd name="T15" fmla="*/ 1130 h 20"/>
                              <a:gd name="T16" fmla="+- 0 5324 5319"/>
                              <a:gd name="T17" fmla="*/ T16 w 20"/>
                              <a:gd name="T18" fmla="+- 0 1134 1114"/>
                              <a:gd name="T19" fmla="*/ 1134 h 20"/>
                              <a:gd name="T20" fmla="+- 0 5335 5319"/>
                              <a:gd name="T21" fmla="*/ T20 w 20"/>
                              <a:gd name="T22" fmla="+- 0 1134 1114"/>
                              <a:gd name="T23" fmla="*/ 1134 h 20"/>
                              <a:gd name="T24" fmla="+- 0 5339 5319"/>
                              <a:gd name="T25" fmla="*/ T24 w 20"/>
                              <a:gd name="T26" fmla="+- 0 1130 1114"/>
                              <a:gd name="T27" fmla="*/ 1130 h 20"/>
                              <a:gd name="T28" fmla="+- 0 5339 5319"/>
                              <a:gd name="T29" fmla="*/ T28 w 20"/>
                              <a:gd name="T30" fmla="+- 0 1119 1114"/>
                              <a:gd name="T31" fmla="*/ 1119 h 20"/>
                              <a:gd name="T32" fmla="+- 0 5335 5319"/>
                              <a:gd name="T33" fmla="*/ T32 w 20"/>
                              <a:gd name="T34" fmla="+- 0 1114 1114"/>
                              <a:gd name="T35" fmla="*/ 111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Freeform 3855"/>
                        <wps:cNvSpPr>
                          <a:spLocks/>
                        </wps:cNvSpPr>
                        <wps:spPr bwMode="auto">
                          <a:xfrm>
                            <a:off x="5319" y="1114"/>
                            <a:ext cx="20" cy="20"/>
                          </a:xfrm>
                          <a:custGeom>
                            <a:avLst/>
                            <a:gdLst>
                              <a:gd name="T0" fmla="+- 0 5319 5319"/>
                              <a:gd name="T1" fmla="*/ T0 w 20"/>
                              <a:gd name="T2" fmla="+- 0 1124 1114"/>
                              <a:gd name="T3" fmla="*/ 1124 h 20"/>
                              <a:gd name="T4" fmla="+- 0 5319 5319"/>
                              <a:gd name="T5" fmla="*/ T4 w 20"/>
                              <a:gd name="T6" fmla="+- 0 1119 1114"/>
                              <a:gd name="T7" fmla="*/ 1119 h 20"/>
                              <a:gd name="T8" fmla="+- 0 5324 5319"/>
                              <a:gd name="T9" fmla="*/ T8 w 20"/>
                              <a:gd name="T10" fmla="+- 0 1114 1114"/>
                              <a:gd name="T11" fmla="*/ 1114 h 20"/>
                              <a:gd name="T12" fmla="+- 0 5329 5319"/>
                              <a:gd name="T13" fmla="*/ T12 w 20"/>
                              <a:gd name="T14" fmla="+- 0 1114 1114"/>
                              <a:gd name="T15" fmla="*/ 1114 h 20"/>
                              <a:gd name="T16" fmla="+- 0 5335 5319"/>
                              <a:gd name="T17" fmla="*/ T16 w 20"/>
                              <a:gd name="T18" fmla="+- 0 1114 1114"/>
                              <a:gd name="T19" fmla="*/ 1114 h 20"/>
                              <a:gd name="T20" fmla="+- 0 5339 5319"/>
                              <a:gd name="T21" fmla="*/ T20 w 20"/>
                              <a:gd name="T22" fmla="+- 0 1119 1114"/>
                              <a:gd name="T23" fmla="*/ 1119 h 20"/>
                              <a:gd name="T24" fmla="+- 0 5339 5319"/>
                              <a:gd name="T25" fmla="*/ T24 w 20"/>
                              <a:gd name="T26" fmla="+- 0 1124 1114"/>
                              <a:gd name="T27" fmla="*/ 1124 h 20"/>
                              <a:gd name="T28" fmla="+- 0 5339 5319"/>
                              <a:gd name="T29" fmla="*/ T28 w 20"/>
                              <a:gd name="T30" fmla="+- 0 1130 1114"/>
                              <a:gd name="T31" fmla="*/ 1130 h 20"/>
                              <a:gd name="T32" fmla="+- 0 5335 5319"/>
                              <a:gd name="T33" fmla="*/ T32 w 20"/>
                              <a:gd name="T34" fmla="+- 0 1134 1114"/>
                              <a:gd name="T35" fmla="*/ 1134 h 20"/>
                              <a:gd name="T36" fmla="+- 0 5329 5319"/>
                              <a:gd name="T37" fmla="*/ T36 w 20"/>
                              <a:gd name="T38" fmla="+- 0 1134 1114"/>
                              <a:gd name="T39" fmla="*/ 1134 h 20"/>
                              <a:gd name="T40" fmla="+- 0 5324 5319"/>
                              <a:gd name="T41" fmla="*/ T40 w 20"/>
                              <a:gd name="T42" fmla="+- 0 1134 1114"/>
                              <a:gd name="T43" fmla="*/ 1134 h 20"/>
                              <a:gd name="T44" fmla="+- 0 5319 5319"/>
                              <a:gd name="T45" fmla="*/ T44 w 20"/>
                              <a:gd name="T46" fmla="+- 0 1130 1114"/>
                              <a:gd name="T47" fmla="*/ 1130 h 20"/>
                              <a:gd name="T48" fmla="+- 0 5319 5319"/>
                              <a:gd name="T49" fmla="*/ T48 w 20"/>
                              <a:gd name="T50" fmla="+- 0 1124 1114"/>
                              <a:gd name="T51" fmla="*/ 112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Freeform 3856"/>
                        <wps:cNvSpPr>
                          <a:spLocks/>
                        </wps:cNvSpPr>
                        <wps:spPr bwMode="auto">
                          <a:xfrm>
                            <a:off x="5831" y="885"/>
                            <a:ext cx="20" cy="20"/>
                          </a:xfrm>
                          <a:custGeom>
                            <a:avLst/>
                            <a:gdLst>
                              <a:gd name="T0" fmla="+- 0 5847 5831"/>
                              <a:gd name="T1" fmla="*/ T0 w 20"/>
                              <a:gd name="T2" fmla="+- 0 885 885"/>
                              <a:gd name="T3" fmla="*/ 885 h 20"/>
                              <a:gd name="T4" fmla="+- 0 5836 5831"/>
                              <a:gd name="T5" fmla="*/ T4 w 20"/>
                              <a:gd name="T6" fmla="+- 0 885 885"/>
                              <a:gd name="T7" fmla="*/ 885 h 20"/>
                              <a:gd name="T8" fmla="+- 0 5831 5831"/>
                              <a:gd name="T9" fmla="*/ T8 w 20"/>
                              <a:gd name="T10" fmla="+- 0 890 885"/>
                              <a:gd name="T11" fmla="*/ 890 h 20"/>
                              <a:gd name="T12" fmla="+- 0 5831 5831"/>
                              <a:gd name="T13" fmla="*/ T12 w 20"/>
                              <a:gd name="T14" fmla="+- 0 901 885"/>
                              <a:gd name="T15" fmla="*/ 901 h 20"/>
                              <a:gd name="T16" fmla="+- 0 5836 5831"/>
                              <a:gd name="T17" fmla="*/ T16 w 20"/>
                              <a:gd name="T18" fmla="+- 0 905 885"/>
                              <a:gd name="T19" fmla="*/ 905 h 20"/>
                              <a:gd name="T20" fmla="+- 0 5847 5831"/>
                              <a:gd name="T21" fmla="*/ T20 w 20"/>
                              <a:gd name="T22" fmla="+- 0 905 885"/>
                              <a:gd name="T23" fmla="*/ 905 h 20"/>
                              <a:gd name="T24" fmla="+- 0 5851 5831"/>
                              <a:gd name="T25" fmla="*/ T24 w 20"/>
                              <a:gd name="T26" fmla="+- 0 901 885"/>
                              <a:gd name="T27" fmla="*/ 901 h 20"/>
                              <a:gd name="T28" fmla="+- 0 5851 5831"/>
                              <a:gd name="T29" fmla="*/ T28 w 20"/>
                              <a:gd name="T30" fmla="+- 0 890 885"/>
                              <a:gd name="T31" fmla="*/ 890 h 20"/>
                              <a:gd name="T32" fmla="+- 0 5847 5831"/>
                              <a:gd name="T33" fmla="*/ T32 w 20"/>
                              <a:gd name="T34" fmla="+- 0 885 885"/>
                              <a:gd name="T35" fmla="*/ 88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3857"/>
                        <wps:cNvSpPr>
                          <a:spLocks/>
                        </wps:cNvSpPr>
                        <wps:spPr bwMode="auto">
                          <a:xfrm>
                            <a:off x="5831" y="885"/>
                            <a:ext cx="20" cy="20"/>
                          </a:xfrm>
                          <a:custGeom>
                            <a:avLst/>
                            <a:gdLst>
                              <a:gd name="T0" fmla="+- 0 5831 5831"/>
                              <a:gd name="T1" fmla="*/ T0 w 20"/>
                              <a:gd name="T2" fmla="+- 0 895 885"/>
                              <a:gd name="T3" fmla="*/ 895 h 20"/>
                              <a:gd name="T4" fmla="+- 0 5831 5831"/>
                              <a:gd name="T5" fmla="*/ T4 w 20"/>
                              <a:gd name="T6" fmla="+- 0 890 885"/>
                              <a:gd name="T7" fmla="*/ 890 h 20"/>
                              <a:gd name="T8" fmla="+- 0 5836 5831"/>
                              <a:gd name="T9" fmla="*/ T8 w 20"/>
                              <a:gd name="T10" fmla="+- 0 885 885"/>
                              <a:gd name="T11" fmla="*/ 885 h 20"/>
                              <a:gd name="T12" fmla="+- 0 5841 5831"/>
                              <a:gd name="T13" fmla="*/ T12 w 20"/>
                              <a:gd name="T14" fmla="+- 0 885 885"/>
                              <a:gd name="T15" fmla="*/ 885 h 20"/>
                              <a:gd name="T16" fmla="+- 0 5847 5831"/>
                              <a:gd name="T17" fmla="*/ T16 w 20"/>
                              <a:gd name="T18" fmla="+- 0 885 885"/>
                              <a:gd name="T19" fmla="*/ 885 h 20"/>
                              <a:gd name="T20" fmla="+- 0 5851 5831"/>
                              <a:gd name="T21" fmla="*/ T20 w 20"/>
                              <a:gd name="T22" fmla="+- 0 890 885"/>
                              <a:gd name="T23" fmla="*/ 890 h 20"/>
                              <a:gd name="T24" fmla="+- 0 5851 5831"/>
                              <a:gd name="T25" fmla="*/ T24 w 20"/>
                              <a:gd name="T26" fmla="+- 0 895 885"/>
                              <a:gd name="T27" fmla="*/ 895 h 20"/>
                              <a:gd name="T28" fmla="+- 0 5851 5831"/>
                              <a:gd name="T29" fmla="*/ T28 w 20"/>
                              <a:gd name="T30" fmla="+- 0 901 885"/>
                              <a:gd name="T31" fmla="*/ 901 h 20"/>
                              <a:gd name="T32" fmla="+- 0 5847 5831"/>
                              <a:gd name="T33" fmla="*/ T32 w 20"/>
                              <a:gd name="T34" fmla="+- 0 905 885"/>
                              <a:gd name="T35" fmla="*/ 905 h 20"/>
                              <a:gd name="T36" fmla="+- 0 5841 5831"/>
                              <a:gd name="T37" fmla="*/ T36 w 20"/>
                              <a:gd name="T38" fmla="+- 0 905 885"/>
                              <a:gd name="T39" fmla="*/ 905 h 20"/>
                              <a:gd name="T40" fmla="+- 0 5836 5831"/>
                              <a:gd name="T41" fmla="*/ T40 w 20"/>
                              <a:gd name="T42" fmla="+- 0 905 885"/>
                              <a:gd name="T43" fmla="*/ 905 h 20"/>
                              <a:gd name="T44" fmla="+- 0 5831 5831"/>
                              <a:gd name="T45" fmla="*/ T44 w 20"/>
                              <a:gd name="T46" fmla="+- 0 901 885"/>
                              <a:gd name="T47" fmla="*/ 901 h 20"/>
                              <a:gd name="T48" fmla="+- 0 5831 5831"/>
                              <a:gd name="T49" fmla="*/ T48 w 20"/>
                              <a:gd name="T50" fmla="+- 0 895 885"/>
                              <a:gd name="T51" fmla="*/ 89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3858"/>
                        <wps:cNvSpPr>
                          <a:spLocks/>
                        </wps:cNvSpPr>
                        <wps:spPr bwMode="auto">
                          <a:xfrm>
                            <a:off x="6317" y="252"/>
                            <a:ext cx="20" cy="20"/>
                          </a:xfrm>
                          <a:custGeom>
                            <a:avLst/>
                            <a:gdLst>
                              <a:gd name="T0" fmla="+- 0 6333 6318"/>
                              <a:gd name="T1" fmla="*/ T0 w 20"/>
                              <a:gd name="T2" fmla="+- 0 253 253"/>
                              <a:gd name="T3" fmla="*/ 253 h 20"/>
                              <a:gd name="T4" fmla="+- 0 6322 6318"/>
                              <a:gd name="T5" fmla="*/ T4 w 20"/>
                              <a:gd name="T6" fmla="+- 0 253 253"/>
                              <a:gd name="T7" fmla="*/ 253 h 20"/>
                              <a:gd name="T8" fmla="+- 0 6318 6318"/>
                              <a:gd name="T9" fmla="*/ T8 w 20"/>
                              <a:gd name="T10" fmla="+- 0 257 253"/>
                              <a:gd name="T11" fmla="*/ 257 h 20"/>
                              <a:gd name="T12" fmla="+- 0 6318 6318"/>
                              <a:gd name="T13" fmla="*/ T12 w 20"/>
                              <a:gd name="T14" fmla="+- 0 268 253"/>
                              <a:gd name="T15" fmla="*/ 268 h 20"/>
                              <a:gd name="T16" fmla="+- 0 6322 6318"/>
                              <a:gd name="T17" fmla="*/ T16 w 20"/>
                              <a:gd name="T18" fmla="+- 0 273 253"/>
                              <a:gd name="T19" fmla="*/ 273 h 20"/>
                              <a:gd name="T20" fmla="+- 0 6333 6318"/>
                              <a:gd name="T21" fmla="*/ T20 w 20"/>
                              <a:gd name="T22" fmla="+- 0 273 253"/>
                              <a:gd name="T23" fmla="*/ 273 h 20"/>
                              <a:gd name="T24" fmla="+- 0 6338 6318"/>
                              <a:gd name="T25" fmla="*/ T24 w 20"/>
                              <a:gd name="T26" fmla="+- 0 268 253"/>
                              <a:gd name="T27" fmla="*/ 268 h 20"/>
                              <a:gd name="T28" fmla="+- 0 6338 6318"/>
                              <a:gd name="T29" fmla="*/ T28 w 20"/>
                              <a:gd name="T30" fmla="+- 0 257 253"/>
                              <a:gd name="T31" fmla="*/ 257 h 20"/>
                              <a:gd name="T32" fmla="+- 0 6333 6318"/>
                              <a:gd name="T33" fmla="*/ T32 w 20"/>
                              <a:gd name="T34" fmla="+- 0 253 253"/>
                              <a:gd name="T35" fmla="*/ 25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Freeform 3859"/>
                        <wps:cNvSpPr>
                          <a:spLocks/>
                        </wps:cNvSpPr>
                        <wps:spPr bwMode="auto">
                          <a:xfrm>
                            <a:off x="6317" y="252"/>
                            <a:ext cx="20" cy="20"/>
                          </a:xfrm>
                          <a:custGeom>
                            <a:avLst/>
                            <a:gdLst>
                              <a:gd name="T0" fmla="+- 0 6318 6318"/>
                              <a:gd name="T1" fmla="*/ T0 w 20"/>
                              <a:gd name="T2" fmla="+- 0 263 253"/>
                              <a:gd name="T3" fmla="*/ 263 h 20"/>
                              <a:gd name="T4" fmla="+- 0 6318 6318"/>
                              <a:gd name="T5" fmla="*/ T4 w 20"/>
                              <a:gd name="T6" fmla="+- 0 257 253"/>
                              <a:gd name="T7" fmla="*/ 257 h 20"/>
                              <a:gd name="T8" fmla="+- 0 6322 6318"/>
                              <a:gd name="T9" fmla="*/ T8 w 20"/>
                              <a:gd name="T10" fmla="+- 0 253 253"/>
                              <a:gd name="T11" fmla="*/ 253 h 20"/>
                              <a:gd name="T12" fmla="+- 0 6328 6318"/>
                              <a:gd name="T13" fmla="*/ T12 w 20"/>
                              <a:gd name="T14" fmla="+- 0 253 253"/>
                              <a:gd name="T15" fmla="*/ 253 h 20"/>
                              <a:gd name="T16" fmla="+- 0 6333 6318"/>
                              <a:gd name="T17" fmla="*/ T16 w 20"/>
                              <a:gd name="T18" fmla="+- 0 253 253"/>
                              <a:gd name="T19" fmla="*/ 253 h 20"/>
                              <a:gd name="T20" fmla="+- 0 6338 6318"/>
                              <a:gd name="T21" fmla="*/ T20 w 20"/>
                              <a:gd name="T22" fmla="+- 0 257 253"/>
                              <a:gd name="T23" fmla="*/ 257 h 20"/>
                              <a:gd name="T24" fmla="+- 0 6338 6318"/>
                              <a:gd name="T25" fmla="*/ T24 w 20"/>
                              <a:gd name="T26" fmla="+- 0 263 253"/>
                              <a:gd name="T27" fmla="*/ 263 h 20"/>
                              <a:gd name="T28" fmla="+- 0 6338 6318"/>
                              <a:gd name="T29" fmla="*/ T28 w 20"/>
                              <a:gd name="T30" fmla="+- 0 268 253"/>
                              <a:gd name="T31" fmla="*/ 268 h 20"/>
                              <a:gd name="T32" fmla="+- 0 6333 6318"/>
                              <a:gd name="T33" fmla="*/ T32 w 20"/>
                              <a:gd name="T34" fmla="+- 0 273 253"/>
                              <a:gd name="T35" fmla="*/ 273 h 20"/>
                              <a:gd name="T36" fmla="+- 0 6328 6318"/>
                              <a:gd name="T37" fmla="*/ T36 w 20"/>
                              <a:gd name="T38" fmla="+- 0 273 253"/>
                              <a:gd name="T39" fmla="*/ 273 h 20"/>
                              <a:gd name="T40" fmla="+- 0 6322 6318"/>
                              <a:gd name="T41" fmla="*/ T40 w 20"/>
                              <a:gd name="T42" fmla="+- 0 273 253"/>
                              <a:gd name="T43" fmla="*/ 273 h 20"/>
                              <a:gd name="T44" fmla="+- 0 6318 6318"/>
                              <a:gd name="T45" fmla="*/ T44 w 20"/>
                              <a:gd name="T46" fmla="+- 0 268 253"/>
                              <a:gd name="T47" fmla="*/ 268 h 20"/>
                              <a:gd name="T48" fmla="+- 0 6318 6318"/>
                              <a:gd name="T49" fmla="*/ T48 w 20"/>
                              <a:gd name="T50" fmla="+- 0 263 253"/>
                              <a:gd name="T51" fmla="*/ 26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Freeform 3860"/>
                        <wps:cNvSpPr>
                          <a:spLocks/>
                        </wps:cNvSpPr>
                        <wps:spPr bwMode="auto">
                          <a:xfrm>
                            <a:off x="6031" y="377"/>
                            <a:ext cx="20" cy="20"/>
                          </a:xfrm>
                          <a:custGeom>
                            <a:avLst/>
                            <a:gdLst>
                              <a:gd name="T0" fmla="+- 0 6047 6031"/>
                              <a:gd name="T1" fmla="*/ T0 w 20"/>
                              <a:gd name="T2" fmla="+- 0 378 378"/>
                              <a:gd name="T3" fmla="*/ 378 h 20"/>
                              <a:gd name="T4" fmla="+- 0 6036 6031"/>
                              <a:gd name="T5" fmla="*/ T4 w 20"/>
                              <a:gd name="T6" fmla="+- 0 378 378"/>
                              <a:gd name="T7" fmla="*/ 378 h 20"/>
                              <a:gd name="T8" fmla="+- 0 6031 6031"/>
                              <a:gd name="T9" fmla="*/ T8 w 20"/>
                              <a:gd name="T10" fmla="+- 0 382 378"/>
                              <a:gd name="T11" fmla="*/ 382 h 20"/>
                              <a:gd name="T12" fmla="+- 0 6031 6031"/>
                              <a:gd name="T13" fmla="*/ T12 w 20"/>
                              <a:gd name="T14" fmla="+- 0 393 378"/>
                              <a:gd name="T15" fmla="*/ 393 h 20"/>
                              <a:gd name="T16" fmla="+- 0 6036 6031"/>
                              <a:gd name="T17" fmla="*/ T16 w 20"/>
                              <a:gd name="T18" fmla="+- 0 398 378"/>
                              <a:gd name="T19" fmla="*/ 398 h 20"/>
                              <a:gd name="T20" fmla="+- 0 6047 6031"/>
                              <a:gd name="T21" fmla="*/ T20 w 20"/>
                              <a:gd name="T22" fmla="+- 0 398 378"/>
                              <a:gd name="T23" fmla="*/ 398 h 20"/>
                              <a:gd name="T24" fmla="+- 0 6051 6031"/>
                              <a:gd name="T25" fmla="*/ T24 w 20"/>
                              <a:gd name="T26" fmla="+- 0 393 378"/>
                              <a:gd name="T27" fmla="*/ 393 h 20"/>
                              <a:gd name="T28" fmla="+- 0 6051 6031"/>
                              <a:gd name="T29" fmla="*/ T28 w 20"/>
                              <a:gd name="T30" fmla="+- 0 382 378"/>
                              <a:gd name="T31" fmla="*/ 382 h 20"/>
                              <a:gd name="T32" fmla="+- 0 6047 6031"/>
                              <a:gd name="T33" fmla="*/ T32 w 20"/>
                              <a:gd name="T34" fmla="+- 0 378 378"/>
                              <a:gd name="T35" fmla="*/ 3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Freeform 3861"/>
                        <wps:cNvSpPr>
                          <a:spLocks/>
                        </wps:cNvSpPr>
                        <wps:spPr bwMode="auto">
                          <a:xfrm>
                            <a:off x="6031" y="377"/>
                            <a:ext cx="20" cy="20"/>
                          </a:xfrm>
                          <a:custGeom>
                            <a:avLst/>
                            <a:gdLst>
                              <a:gd name="T0" fmla="+- 0 6031 6031"/>
                              <a:gd name="T1" fmla="*/ T0 w 20"/>
                              <a:gd name="T2" fmla="+- 0 388 378"/>
                              <a:gd name="T3" fmla="*/ 388 h 20"/>
                              <a:gd name="T4" fmla="+- 0 6031 6031"/>
                              <a:gd name="T5" fmla="*/ T4 w 20"/>
                              <a:gd name="T6" fmla="+- 0 382 378"/>
                              <a:gd name="T7" fmla="*/ 382 h 20"/>
                              <a:gd name="T8" fmla="+- 0 6036 6031"/>
                              <a:gd name="T9" fmla="*/ T8 w 20"/>
                              <a:gd name="T10" fmla="+- 0 378 378"/>
                              <a:gd name="T11" fmla="*/ 378 h 20"/>
                              <a:gd name="T12" fmla="+- 0 6041 6031"/>
                              <a:gd name="T13" fmla="*/ T12 w 20"/>
                              <a:gd name="T14" fmla="+- 0 378 378"/>
                              <a:gd name="T15" fmla="*/ 378 h 20"/>
                              <a:gd name="T16" fmla="+- 0 6047 6031"/>
                              <a:gd name="T17" fmla="*/ T16 w 20"/>
                              <a:gd name="T18" fmla="+- 0 378 378"/>
                              <a:gd name="T19" fmla="*/ 378 h 20"/>
                              <a:gd name="T20" fmla="+- 0 6051 6031"/>
                              <a:gd name="T21" fmla="*/ T20 w 20"/>
                              <a:gd name="T22" fmla="+- 0 382 378"/>
                              <a:gd name="T23" fmla="*/ 382 h 20"/>
                              <a:gd name="T24" fmla="+- 0 6051 6031"/>
                              <a:gd name="T25" fmla="*/ T24 w 20"/>
                              <a:gd name="T26" fmla="+- 0 388 378"/>
                              <a:gd name="T27" fmla="*/ 388 h 20"/>
                              <a:gd name="T28" fmla="+- 0 6051 6031"/>
                              <a:gd name="T29" fmla="*/ T28 w 20"/>
                              <a:gd name="T30" fmla="+- 0 393 378"/>
                              <a:gd name="T31" fmla="*/ 393 h 20"/>
                              <a:gd name="T32" fmla="+- 0 6047 6031"/>
                              <a:gd name="T33" fmla="*/ T32 w 20"/>
                              <a:gd name="T34" fmla="+- 0 398 378"/>
                              <a:gd name="T35" fmla="*/ 398 h 20"/>
                              <a:gd name="T36" fmla="+- 0 6041 6031"/>
                              <a:gd name="T37" fmla="*/ T36 w 20"/>
                              <a:gd name="T38" fmla="+- 0 398 378"/>
                              <a:gd name="T39" fmla="*/ 398 h 20"/>
                              <a:gd name="T40" fmla="+- 0 6036 6031"/>
                              <a:gd name="T41" fmla="*/ T40 w 20"/>
                              <a:gd name="T42" fmla="+- 0 398 378"/>
                              <a:gd name="T43" fmla="*/ 398 h 20"/>
                              <a:gd name="T44" fmla="+- 0 6031 6031"/>
                              <a:gd name="T45" fmla="*/ T44 w 20"/>
                              <a:gd name="T46" fmla="+- 0 393 378"/>
                              <a:gd name="T47" fmla="*/ 393 h 20"/>
                              <a:gd name="T48" fmla="+- 0 6031 6031"/>
                              <a:gd name="T49" fmla="*/ T48 w 20"/>
                              <a:gd name="T50" fmla="+- 0 388 378"/>
                              <a:gd name="T51" fmla="*/ 38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 name="Freeform 3862"/>
                        <wps:cNvSpPr>
                          <a:spLocks/>
                        </wps:cNvSpPr>
                        <wps:spPr bwMode="auto">
                          <a:xfrm>
                            <a:off x="5752" y="934"/>
                            <a:ext cx="20" cy="20"/>
                          </a:xfrm>
                          <a:custGeom>
                            <a:avLst/>
                            <a:gdLst>
                              <a:gd name="T0" fmla="+- 0 5768 5753"/>
                              <a:gd name="T1" fmla="*/ T0 w 20"/>
                              <a:gd name="T2" fmla="+- 0 934 934"/>
                              <a:gd name="T3" fmla="*/ 934 h 20"/>
                              <a:gd name="T4" fmla="+- 0 5757 5753"/>
                              <a:gd name="T5" fmla="*/ T4 w 20"/>
                              <a:gd name="T6" fmla="+- 0 934 934"/>
                              <a:gd name="T7" fmla="*/ 934 h 20"/>
                              <a:gd name="T8" fmla="+- 0 5753 5753"/>
                              <a:gd name="T9" fmla="*/ T8 w 20"/>
                              <a:gd name="T10" fmla="+- 0 938 934"/>
                              <a:gd name="T11" fmla="*/ 938 h 20"/>
                              <a:gd name="T12" fmla="+- 0 5753 5753"/>
                              <a:gd name="T13" fmla="*/ T12 w 20"/>
                              <a:gd name="T14" fmla="+- 0 949 934"/>
                              <a:gd name="T15" fmla="*/ 949 h 20"/>
                              <a:gd name="T16" fmla="+- 0 5757 5753"/>
                              <a:gd name="T17" fmla="*/ T16 w 20"/>
                              <a:gd name="T18" fmla="+- 0 954 934"/>
                              <a:gd name="T19" fmla="*/ 954 h 20"/>
                              <a:gd name="T20" fmla="+- 0 5768 5753"/>
                              <a:gd name="T21" fmla="*/ T20 w 20"/>
                              <a:gd name="T22" fmla="+- 0 954 934"/>
                              <a:gd name="T23" fmla="*/ 954 h 20"/>
                              <a:gd name="T24" fmla="+- 0 5773 5753"/>
                              <a:gd name="T25" fmla="*/ T24 w 20"/>
                              <a:gd name="T26" fmla="+- 0 949 934"/>
                              <a:gd name="T27" fmla="*/ 949 h 20"/>
                              <a:gd name="T28" fmla="+- 0 5773 5753"/>
                              <a:gd name="T29" fmla="*/ T28 w 20"/>
                              <a:gd name="T30" fmla="+- 0 938 934"/>
                              <a:gd name="T31" fmla="*/ 938 h 20"/>
                              <a:gd name="T32" fmla="+- 0 5768 5753"/>
                              <a:gd name="T33" fmla="*/ T32 w 20"/>
                              <a:gd name="T34" fmla="+- 0 934 934"/>
                              <a:gd name="T35" fmla="*/ 93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3863"/>
                        <wps:cNvSpPr>
                          <a:spLocks/>
                        </wps:cNvSpPr>
                        <wps:spPr bwMode="auto">
                          <a:xfrm>
                            <a:off x="5752" y="934"/>
                            <a:ext cx="20" cy="20"/>
                          </a:xfrm>
                          <a:custGeom>
                            <a:avLst/>
                            <a:gdLst>
                              <a:gd name="T0" fmla="+- 0 5753 5753"/>
                              <a:gd name="T1" fmla="*/ T0 w 20"/>
                              <a:gd name="T2" fmla="+- 0 944 934"/>
                              <a:gd name="T3" fmla="*/ 944 h 20"/>
                              <a:gd name="T4" fmla="+- 0 5753 5753"/>
                              <a:gd name="T5" fmla="*/ T4 w 20"/>
                              <a:gd name="T6" fmla="+- 0 938 934"/>
                              <a:gd name="T7" fmla="*/ 938 h 20"/>
                              <a:gd name="T8" fmla="+- 0 5757 5753"/>
                              <a:gd name="T9" fmla="*/ T8 w 20"/>
                              <a:gd name="T10" fmla="+- 0 934 934"/>
                              <a:gd name="T11" fmla="*/ 934 h 20"/>
                              <a:gd name="T12" fmla="+- 0 5763 5753"/>
                              <a:gd name="T13" fmla="*/ T12 w 20"/>
                              <a:gd name="T14" fmla="+- 0 934 934"/>
                              <a:gd name="T15" fmla="*/ 934 h 20"/>
                              <a:gd name="T16" fmla="+- 0 5768 5753"/>
                              <a:gd name="T17" fmla="*/ T16 w 20"/>
                              <a:gd name="T18" fmla="+- 0 934 934"/>
                              <a:gd name="T19" fmla="*/ 934 h 20"/>
                              <a:gd name="T20" fmla="+- 0 5773 5753"/>
                              <a:gd name="T21" fmla="*/ T20 w 20"/>
                              <a:gd name="T22" fmla="+- 0 938 934"/>
                              <a:gd name="T23" fmla="*/ 938 h 20"/>
                              <a:gd name="T24" fmla="+- 0 5773 5753"/>
                              <a:gd name="T25" fmla="*/ T24 w 20"/>
                              <a:gd name="T26" fmla="+- 0 944 934"/>
                              <a:gd name="T27" fmla="*/ 944 h 20"/>
                              <a:gd name="T28" fmla="+- 0 5773 5753"/>
                              <a:gd name="T29" fmla="*/ T28 w 20"/>
                              <a:gd name="T30" fmla="+- 0 949 934"/>
                              <a:gd name="T31" fmla="*/ 949 h 20"/>
                              <a:gd name="T32" fmla="+- 0 5768 5753"/>
                              <a:gd name="T33" fmla="*/ T32 w 20"/>
                              <a:gd name="T34" fmla="+- 0 954 934"/>
                              <a:gd name="T35" fmla="*/ 954 h 20"/>
                              <a:gd name="T36" fmla="+- 0 5763 5753"/>
                              <a:gd name="T37" fmla="*/ T36 w 20"/>
                              <a:gd name="T38" fmla="+- 0 954 934"/>
                              <a:gd name="T39" fmla="*/ 954 h 20"/>
                              <a:gd name="T40" fmla="+- 0 5757 5753"/>
                              <a:gd name="T41" fmla="*/ T40 w 20"/>
                              <a:gd name="T42" fmla="+- 0 954 934"/>
                              <a:gd name="T43" fmla="*/ 954 h 20"/>
                              <a:gd name="T44" fmla="+- 0 5753 5753"/>
                              <a:gd name="T45" fmla="*/ T44 w 20"/>
                              <a:gd name="T46" fmla="+- 0 949 934"/>
                              <a:gd name="T47" fmla="*/ 949 h 20"/>
                              <a:gd name="T48" fmla="+- 0 5753 5753"/>
                              <a:gd name="T49" fmla="*/ T48 w 20"/>
                              <a:gd name="T50" fmla="+- 0 944 934"/>
                              <a:gd name="T51" fmla="*/ 94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5" name="Freeform 3864"/>
                        <wps:cNvSpPr>
                          <a:spLocks/>
                        </wps:cNvSpPr>
                        <wps:spPr bwMode="auto">
                          <a:xfrm>
                            <a:off x="5147" y="544"/>
                            <a:ext cx="20" cy="20"/>
                          </a:xfrm>
                          <a:custGeom>
                            <a:avLst/>
                            <a:gdLst>
                              <a:gd name="T0" fmla="+- 0 5163 5147"/>
                              <a:gd name="T1" fmla="*/ T0 w 20"/>
                              <a:gd name="T2" fmla="+- 0 545 545"/>
                              <a:gd name="T3" fmla="*/ 545 h 20"/>
                              <a:gd name="T4" fmla="+- 0 5152 5147"/>
                              <a:gd name="T5" fmla="*/ T4 w 20"/>
                              <a:gd name="T6" fmla="+- 0 545 545"/>
                              <a:gd name="T7" fmla="*/ 545 h 20"/>
                              <a:gd name="T8" fmla="+- 0 5147 5147"/>
                              <a:gd name="T9" fmla="*/ T8 w 20"/>
                              <a:gd name="T10" fmla="+- 0 549 545"/>
                              <a:gd name="T11" fmla="*/ 549 h 20"/>
                              <a:gd name="T12" fmla="+- 0 5147 5147"/>
                              <a:gd name="T13" fmla="*/ T12 w 20"/>
                              <a:gd name="T14" fmla="+- 0 560 545"/>
                              <a:gd name="T15" fmla="*/ 560 h 20"/>
                              <a:gd name="T16" fmla="+- 0 5152 5147"/>
                              <a:gd name="T17" fmla="*/ T16 w 20"/>
                              <a:gd name="T18" fmla="+- 0 565 545"/>
                              <a:gd name="T19" fmla="*/ 565 h 20"/>
                              <a:gd name="T20" fmla="+- 0 5163 5147"/>
                              <a:gd name="T21" fmla="*/ T20 w 20"/>
                              <a:gd name="T22" fmla="+- 0 565 545"/>
                              <a:gd name="T23" fmla="*/ 565 h 20"/>
                              <a:gd name="T24" fmla="+- 0 5167 5147"/>
                              <a:gd name="T25" fmla="*/ T24 w 20"/>
                              <a:gd name="T26" fmla="+- 0 560 545"/>
                              <a:gd name="T27" fmla="*/ 560 h 20"/>
                              <a:gd name="T28" fmla="+- 0 5167 5147"/>
                              <a:gd name="T29" fmla="*/ T28 w 20"/>
                              <a:gd name="T30" fmla="+- 0 549 545"/>
                              <a:gd name="T31" fmla="*/ 549 h 20"/>
                              <a:gd name="T32" fmla="+- 0 5163 5147"/>
                              <a:gd name="T33" fmla="*/ T32 w 20"/>
                              <a:gd name="T34" fmla="+- 0 545 545"/>
                              <a:gd name="T35" fmla="*/ 54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3865"/>
                        <wps:cNvSpPr>
                          <a:spLocks/>
                        </wps:cNvSpPr>
                        <wps:spPr bwMode="auto">
                          <a:xfrm>
                            <a:off x="5147" y="544"/>
                            <a:ext cx="20" cy="20"/>
                          </a:xfrm>
                          <a:custGeom>
                            <a:avLst/>
                            <a:gdLst>
                              <a:gd name="T0" fmla="+- 0 5147 5147"/>
                              <a:gd name="T1" fmla="*/ T0 w 20"/>
                              <a:gd name="T2" fmla="+- 0 555 545"/>
                              <a:gd name="T3" fmla="*/ 555 h 20"/>
                              <a:gd name="T4" fmla="+- 0 5147 5147"/>
                              <a:gd name="T5" fmla="*/ T4 w 20"/>
                              <a:gd name="T6" fmla="+- 0 549 545"/>
                              <a:gd name="T7" fmla="*/ 549 h 20"/>
                              <a:gd name="T8" fmla="+- 0 5152 5147"/>
                              <a:gd name="T9" fmla="*/ T8 w 20"/>
                              <a:gd name="T10" fmla="+- 0 545 545"/>
                              <a:gd name="T11" fmla="*/ 545 h 20"/>
                              <a:gd name="T12" fmla="+- 0 5157 5147"/>
                              <a:gd name="T13" fmla="*/ T12 w 20"/>
                              <a:gd name="T14" fmla="+- 0 545 545"/>
                              <a:gd name="T15" fmla="*/ 545 h 20"/>
                              <a:gd name="T16" fmla="+- 0 5163 5147"/>
                              <a:gd name="T17" fmla="*/ T16 w 20"/>
                              <a:gd name="T18" fmla="+- 0 545 545"/>
                              <a:gd name="T19" fmla="*/ 545 h 20"/>
                              <a:gd name="T20" fmla="+- 0 5167 5147"/>
                              <a:gd name="T21" fmla="*/ T20 w 20"/>
                              <a:gd name="T22" fmla="+- 0 549 545"/>
                              <a:gd name="T23" fmla="*/ 549 h 20"/>
                              <a:gd name="T24" fmla="+- 0 5167 5147"/>
                              <a:gd name="T25" fmla="*/ T24 w 20"/>
                              <a:gd name="T26" fmla="+- 0 555 545"/>
                              <a:gd name="T27" fmla="*/ 555 h 20"/>
                              <a:gd name="T28" fmla="+- 0 5167 5147"/>
                              <a:gd name="T29" fmla="*/ T28 w 20"/>
                              <a:gd name="T30" fmla="+- 0 560 545"/>
                              <a:gd name="T31" fmla="*/ 560 h 20"/>
                              <a:gd name="T32" fmla="+- 0 5163 5147"/>
                              <a:gd name="T33" fmla="*/ T32 w 20"/>
                              <a:gd name="T34" fmla="+- 0 565 545"/>
                              <a:gd name="T35" fmla="*/ 565 h 20"/>
                              <a:gd name="T36" fmla="+- 0 5157 5147"/>
                              <a:gd name="T37" fmla="*/ T36 w 20"/>
                              <a:gd name="T38" fmla="+- 0 565 545"/>
                              <a:gd name="T39" fmla="*/ 565 h 20"/>
                              <a:gd name="T40" fmla="+- 0 5152 5147"/>
                              <a:gd name="T41" fmla="*/ T40 w 20"/>
                              <a:gd name="T42" fmla="+- 0 565 545"/>
                              <a:gd name="T43" fmla="*/ 565 h 20"/>
                              <a:gd name="T44" fmla="+- 0 5147 5147"/>
                              <a:gd name="T45" fmla="*/ T44 w 20"/>
                              <a:gd name="T46" fmla="+- 0 560 545"/>
                              <a:gd name="T47" fmla="*/ 560 h 20"/>
                              <a:gd name="T48" fmla="+- 0 5147 5147"/>
                              <a:gd name="T49" fmla="*/ T48 w 20"/>
                              <a:gd name="T50" fmla="+- 0 555 545"/>
                              <a:gd name="T51" fmla="*/ 55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3866"/>
                        <wps:cNvSpPr>
                          <a:spLocks/>
                        </wps:cNvSpPr>
                        <wps:spPr bwMode="auto">
                          <a:xfrm>
                            <a:off x="6537" y="1830"/>
                            <a:ext cx="20" cy="20"/>
                          </a:xfrm>
                          <a:custGeom>
                            <a:avLst/>
                            <a:gdLst>
                              <a:gd name="T0" fmla="+- 0 6553 6538"/>
                              <a:gd name="T1" fmla="*/ T0 w 20"/>
                              <a:gd name="T2" fmla="+- 0 1830 1830"/>
                              <a:gd name="T3" fmla="*/ 1830 h 20"/>
                              <a:gd name="T4" fmla="+- 0 6542 6538"/>
                              <a:gd name="T5" fmla="*/ T4 w 20"/>
                              <a:gd name="T6" fmla="+- 0 1830 1830"/>
                              <a:gd name="T7" fmla="*/ 1830 h 20"/>
                              <a:gd name="T8" fmla="+- 0 6538 6538"/>
                              <a:gd name="T9" fmla="*/ T8 w 20"/>
                              <a:gd name="T10" fmla="+- 0 1835 1830"/>
                              <a:gd name="T11" fmla="*/ 1835 h 20"/>
                              <a:gd name="T12" fmla="+- 0 6538 6538"/>
                              <a:gd name="T13" fmla="*/ T12 w 20"/>
                              <a:gd name="T14" fmla="+- 0 1846 1830"/>
                              <a:gd name="T15" fmla="*/ 1846 h 20"/>
                              <a:gd name="T16" fmla="+- 0 6542 6538"/>
                              <a:gd name="T17" fmla="*/ T16 w 20"/>
                              <a:gd name="T18" fmla="+- 0 1850 1830"/>
                              <a:gd name="T19" fmla="*/ 1850 h 20"/>
                              <a:gd name="T20" fmla="+- 0 6553 6538"/>
                              <a:gd name="T21" fmla="*/ T20 w 20"/>
                              <a:gd name="T22" fmla="+- 0 1850 1830"/>
                              <a:gd name="T23" fmla="*/ 1850 h 20"/>
                              <a:gd name="T24" fmla="+- 0 6558 6538"/>
                              <a:gd name="T25" fmla="*/ T24 w 20"/>
                              <a:gd name="T26" fmla="+- 0 1846 1830"/>
                              <a:gd name="T27" fmla="*/ 1846 h 20"/>
                              <a:gd name="T28" fmla="+- 0 6558 6538"/>
                              <a:gd name="T29" fmla="*/ T28 w 20"/>
                              <a:gd name="T30" fmla="+- 0 1835 1830"/>
                              <a:gd name="T31" fmla="*/ 1835 h 20"/>
                              <a:gd name="T32" fmla="+- 0 6553 6538"/>
                              <a:gd name="T33" fmla="*/ T32 w 20"/>
                              <a:gd name="T34" fmla="+- 0 1830 1830"/>
                              <a:gd name="T35" fmla="*/ 183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5"/>
                                </a:lnTo>
                                <a:lnTo>
                                  <a:pt x="0" y="16"/>
                                </a:lnTo>
                                <a:lnTo>
                                  <a:pt x="4" y="20"/>
                                </a:lnTo>
                                <a:lnTo>
                                  <a:pt x="15" y="20"/>
                                </a:lnTo>
                                <a:lnTo>
                                  <a:pt x="20" y="16"/>
                                </a:lnTo>
                                <a:lnTo>
                                  <a:pt x="20" y="5"/>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3867"/>
                        <wps:cNvSpPr>
                          <a:spLocks/>
                        </wps:cNvSpPr>
                        <wps:spPr bwMode="auto">
                          <a:xfrm>
                            <a:off x="6537" y="1830"/>
                            <a:ext cx="20" cy="20"/>
                          </a:xfrm>
                          <a:custGeom>
                            <a:avLst/>
                            <a:gdLst>
                              <a:gd name="T0" fmla="+- 0 6538 6538"/>
                              <a:gd name="T1" fmla="*/ T0 w 20"/>
                              <a:gd name="T2" fmla="+- 0 1840 1830"/>
                              <a:gd name="T3" fmla="*/ 1840 h 20"/>
                              <a:gd name="T4" fmla="+- 0 6538 6538"/>
                              <a:gd name="T5" fmla="*/ T4 w 20"/>
                              <a:gd name="T6" fmla="+- 0 1835 1830"/>
                              <a:gd name="T7" fmla="*/ 1835 h 20"/>
                              <a:gd name="T8" fmla="+- 0 6542 6538"/>
                              <a:gd name="T9" fmla="*/ T8 w 20"/>
                              <a:gd name="T10" fmla="+- 0 1830 1830"/>
                              <a:gd name="T11" fmla="*/ 1830 h 20"/>
                              <a:gd name="T12" fmla="+- 0 6548 6538"/>
                              <a:gd name="T13" fmla="*/ T12 w 20"/>
                              <a:gd name="T14" fmla="+- 0 1830 1830"/>
                              <a:gd name="T15" fmla="*/ 1830 h 20"/>
                              <a:gd name="T16" fmla="+- 0 6553 6538"/>
                              <a:gd name="T17" fmla="*/ T16 w 20"/>
                              <a:gd name="T18" fmla="+- 0 1830 1830"/>
                              <a:gd name="T19" fmla="*/ 1830 h 20"/>
                              <a:gd name="T20" fmla="+- 0 6558 6538"/>
                              <a:gd name="T21" fmla="*/ T20 w 20"/>
                              <a:gd name="T22" fmla="+- 0 1835 1830"/>
                              <a:gd name="T23" fmla="*/ 1835 h 20"/>
                              <a:gd name="T24" fmla="+- 0 6558 6538"/>
                              <a:gd name="T25" fmla="*/ T24 w 20"/>
                              <a:gd name="T26" fmla="+- 0 1840 1830"/>
                              <a:gd name="T27" fmla="*/ 1840 h 20"/>
                              <a:gd name="T28" fmla="+- 0 6558 6538"/>
                              <a:gd name="T29" fmla="*/ T28 w 20"/>
                              <a:gd name="T30" fmla="+- 0 1846 1830"/>
                              <a:gd name="T31" fmla="*/ 1846 h 20"/>
                              <a:gd name="T32" fmla="+- 0 6553 6538"/>
                              <a:gd name="T33" fmla="*/ T32 w 20"/>
                              <a:gd name="T34" fmla="+- 0 1850 1830"/>
                              <a:gd name="T35" fmla="*/ 1850 h 20"/>
                              <a:gd name="T36" fmla="+- 0 6548 6538"/>
                              <a:gd name="T37" fmla="*/ T36 w 20"/>
                              <a:gd name="T38" fmla="+- 0 1850 1830"/>
                              <a:gd name="T39" fmla="*/ 1850 h 20"/>
                              <a:gd name="T40" fmla="+- 0 6542 6538"/>
                              <a:gd name="T41" fmla="*/ T40 w 20"/>
                              <a:gd name="T42" fmla="+- 0 1850 1830"/>
                              <a:gd name="T43" fmla="*/ 1850 h 20"/>
                              <a:gd name="T44" fmla="+- 0 6538 6538"/>
                              <a:gd name="T45" fmla="*/ T44 w 20"/>
                              <a:gd name="T46" fmla="+- 0 1846 1830"/>
                              <a:gd name="T47" fmla="*/ 1846 h 20"/>
                              <a:gd name="T48" fmla="+- 0 6538 6538"/>
                              <a:gd name="T49" fmla="*/ T48 w 20"/>
                              <a:gd name="T50" fmla="+- 0 1840 1830"/>
                              <a:gd name="T51" fmla="*/ 184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10" y="0"/>
                                </a:lnTo>
                                <a:lnTo>
                                  <a:pt x="15" y="0"/>
                                </a:lnTo>
                                <a:lnTo>
                                  <a:pt x="20" y="5"/>
                                </a:lnTo>
                                <a:lnTo>
                                  <a:pt x="20" y="10"/>
                                </a:lnTo>
                                <a:lnTo>
                                  <a:pt x="20" y="16"/>
                                </a:lnTo>
                                <a:lnTo>
                                  <a:pt x="15" y="20"/>
                                </a:lnTo>
                                <a:lnTo>
                                  <a:pt x="10" y="20"/>
                                </a:lnTo>
                                <a:lnTo>
                                  <a:pt x="4" y="20"/>
                                </a:lnTo>
                                <a:lnTo>
                                  <a:pt x="0" y="16"/>
                                </a:lnTo>
                                <a:lnTo>
                                  <a:pt x="0" y="10"/>
                                </a:lnTo>
                              </a:path>
                            </a:pathLst>
                          </a:custGeom>
                          <a:noFill/>
                          <a:ln w="229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3868"/>
                        <wps:cNvSpPr>
                          <a:spLocks/>
                        </wps:cNvSpPr>
                        <wps:spPr bwMode="auto">
                          <a:xfrm>
                            <a:off x="6635" y="1783"/>
                            <a:ext cx="20" cy="20"/>
                          </a:xfrm>
                          <a:custGeom>
                            <a:avLst/>
                            <a:gdLst>
                              <a:gd name="T0" fmla="+- 0 6651 6636"/>
                              <a:gd name="T1" fmla="*/ T0 w 20"/>
                              <a:gd name="T2" fmla="+- 0 1784 1784"/>
                              <a:gd name="T3" fmla="*/ 1784 h 20"/>
                              <a:gd name="T4" fmla="+- 0 6640 6636"/>
                              <a:gd name="T5" fmla="*/ T4 w 20"/>
                              <a:gd name="T6" fmla="+- 0 1784 1784"/>
                              <a:gd name="T7" fmla="*/ 1784 h 20"/>
                              <a:gd name="T8" fmla="+- 0 6636 6636"/>
                              <a:gd name="T9" fmla="*/ T8 w 20"/>
                              <a:gd name="T10" fmla="+- 0 1788 1784"/>
                              <a:gd name="T11" fmla="*/ 1788 h 20"/>
                              <a:gd name="T12" fmla="+- 0 6636 6636"/>
                              <a:gd name="T13" fmla="*/ T12 w 20"/>
                              <a:gd name="T14" fmla="+- 0 1799 1784"/>
                              <a:gd name="T15" fmla="*/ 1799 h 20"/>
                              <a:gd name="T16" fmla="+- 0 6640 6636"/>
                              <a:gd name="T17" fmla="*/ T16 w 20"/>
                              <a:gd name="T18" fmla="+- 0 1804 1784"/>
                              <a:gd name="T19" fmla="*/ 1804 h 20"/>
                              <a:gd name="T20" fmla="+- 0 6651 6636"/>
                              <a:gd name="T21" fmla="*/ T20 w 20"/>
                              <a:gd name="T22" fmla="+- 0 1804 1784"/>
                              <a:gd name="T23" fmla="*/ 1804 h 20"/>
                              <a:gd name="T24" fmla="+- 0 6656 6636"/>
                              <a:gd name="T25" fmla="*/ T24 w 20"/>
                              <a:gd name="T26" fmla="+- 0 1799 1784"/>
                              <a:gd name="T27" fmla="*/ 1799 h 20"/>
                              <a:gd name="T28" fmla="+- 0 6656 6636"/>
                              <a:gd name="T29" fmla="*/ T28 w 20"/>
                              <a:gd name="T30" fmla="+- 0 1788 1784"/>
                              <a:gd name="T31" fmla="*/ 1788 h 20"/>
                              <a:gd name="T32" fmla="+- 0 6651 6636"/>
                              <a:gd name="T33" fmla="*/ T32 w 20"/>
                              <a:gd name="T34" fmla="+- 0 1784 1784"/>
                              <a:gd name="T35" fmla="*/ 178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3869"/>
                        <wps:cNvSpPr>
                          <a:spLocks/>
                        </wps:cNvSpPr>
                        <wps:spPr bwMode="auto">
                          <a:xfrm>
                            <a:off x="6635" y="1783"/>
                            <a:ext cx="20" cy="20"/>
                          </a:xfrm>
                          <a:custGeom>
                            <a:avLst/>
                            <a:gdLst>
                              <a:gd name="T0" fmla="+- 0 6636 6636"/>
                              <a:gd name="T1" fmla="*/ T0 w 20"/>
                              <a:gd name="T2" fmla="+- 0 1794 1784"/>
                              <a:gd name="T3" fmla="*/ 1794 h 20"/>
                              <a:gd name="T4" fmla="+- 0 6636 6636"/>
                              <a:gd name="T5" fmla="*/ T4 w 20"/>
                              <a:gd name="T6" fmla="+- 0 1788 1784"/>
                              <a:gd name="T7" fmla="*/ 1788 h 20"/>
                              <a:gd name="T8" fmla="+- 0 6640 6636"/>
                              <a:gd name="T9" fmla="*/ T8 w 20"/>
                              <a:gd name="T10" fmla="+- 0 1784 1784"/>
                              <a:gd name="T11" fmla="*/ 1784 h 20"/>
                              <a:gd name="T12" fmla="+- 0 6646 6636"/>
                              <a:gd name="T13" fmla="*/ T12 w 20"/>
                              <a:gd name="T14" fmla="+- 0 1784 1784"/>
                              <a:gd name="T15" fmla="*/ 1784 h 20"/>
                              <a:gd name="T16" fmla="+- 0 6651 6636"/>
                              <a:gd name="T17" fmla="*/ T16 w 20"/>
                              <a:gd name="T18" fmla="+- 0 1784 1784"/>
                              <a:gd name="T19" fmla="*/ 1784 h 20"/>
                              <a:gd name="T20" fmla="+- 0 6656 6636"/>
                              <a:gd name="T21" fmla="*/ T20 w 20"/>
                              <a:gd name="T22" fmla="+- 0 1788 1784"/>
                              <a:gd name="T23" fmla="*/ 1788 h 20"/>
                              <a:gd name="T24" fmla="+- 0 6656 6636"/>
                              <a:gd name="T25" fmla="*/ T24 w 20"/>
                              <a:gd name="T26" fmla="+- 0 1794 1784"/>
                              <a:gd name="T27" fmla="*/ 1794 h 20"/>
                              <a:gd name="T28" fmla="+- 0 6656 6636"/>
                              <a:gd name="T29" fmla="*/ T28 w 20"/>
                              <a:gd name="T30" fmla="+- 0 1799 1784"/>
                              <a:gd name="T31" fmla="*/ 1799 h 20"/>
                              <a:gd name="T32" fmla="+- 0 6651 6636"/>
                              <a:gd name="T33" fmla="*/ T32 w 20"/>
                              <a:gd name="T34" fmla="+- 0 1804 1784"/>
                              <a:gd name="T35" fmla="*/ 1804 h 20"/>
                              <a:gd name="T36" fmla="+- 0 6646 6636"/>
                              <a:gd name="T37" fmla="*/ T36 w 20"/>
                              <a:gd name="T38" fmla="+- 0 1804 1784"/>
                              <a:gd name="T39" fmla="*/ 1804 h 20"/>
                              <a:gd name="T40" fmla="+- 0 6640 6636"/>
                              <a:gd name="T41" fmla="*/ T40 w 20"/>
                              <a:gd name="T42" fmla="+- 0 1804 1784"/>
                              <a:gd name="T43" fmla="*/ 1804 h 20"/>
                              <a:gd name="T44" fmla="+- 0 6636 6636"/>
                              <a:gd name="T45" fmla="*/ T44 w 20"/>
                              <a:gd name="T46" fmla="+- 0 1799 1784"/>
                              <a:gd name="T47" fmla="*/ 1799 h 20"/>
                              <a:gd name="T48" fmla="+- 0 6636 6636"/>
                              <a:gd name="T49" fmla="*/ T48 w 20"/>
                              <a:gd name="T50" fmla="+- 0 1794 1784"/>
                              <a:gd name="T51" fmla="*/ 179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3870"/>
                        <wps:cNvSpPr>
                          <a:spLocks/>
                        </wps:cNvSpPr>
                        <wps:spPr bwMode="auto">
                          <a:xfrm>
                            <a:off x="5018" y="1749"/>
                            <a:ext cx="20" cy="20"/>
                          </a:xfrm>
                          <a:custGeom>
                            <a:avLst/>
                            <a:gdLst>
                              <a:gd name="T0" fmla="+- 0 5034 5018"/>
                              <a:gd name="T1" fmla="*/ T0 w 20"/>
                              <a:gd name="T2" fmla="+- 0 1750 1750"/>
                              <a:gd name="T3" fmla="*/ 1750 h 20"/>
                              <a:gd name="T4" fmla="+- 0 5023 5018"/>
                              <a:gd name="T5" fmla="*/ T4 w 20"/>
                              <a:gd name="T6" fmla="+- 0 1750 1750"/>
                              <a:gd name="T7" fmla="*/ 1750 h 20"/>
                              <a:gd name="T8" fmla="+- 0 5018 5018"/>
                              <a:gd name="T9" fmla="*/ T8 w 20"/>
                              <a:gd name="T10" fmla="+- 0 1754 1750"/>
                              <a:gd name="T11" fmla="*/ 1754 h 20"/>
                              <a:gd name="T12" fmla="+- 0 5018 5018"/>
                              <a:gd name="T13" fmla="*/ T12 w 20"/>
                              <a:gd name="T14" fmla="+- 0 1765 1750"/>
                              <a:gd name="T15" fmla="*/ 1765 h 20"/>
                              <a:gd name="T16" fmla="+- 0 5023 5018"/>
                              <a:gd name="T17" fmla="*/ T16 w 20"/>
                              <a:gd name="T18" fmla="+- 0 1770 1750"/>
                              <a:gd name="T19" fmla="*/ 1770 h 20"/>
                              <a:gd name="T20" fmla="+- 0 5034 5018"/>
                              <a:gd name="T21" fmla="*/ T20 w 20"/>
                              <a:gd name="T22" fmla="+- 0 1770 1750"/>
                              <a:gd name="T23" fmla="*/ 1770 h 20"/>
                              <a:gd name="T24" fmla="+- 0 5038 5018"/>
                              <a:gd name="T25" fmla="*/ T24 w 20"/>
                              <a:gd name="T26" fmla="+- 0 1765 1750"/>
                              <a:gd name="T27" fmla="*/ 1765 h 20"/>
                              <a:gd name="T28" fmla="+- 0 5038 5018"/>
                              <a:gd name="T29" fmla="*/ T28 w 20"/>
                              <a:gd name="T30" fmla="+- 0 1754 1750"/>
                              <a:gd name="T31" fmla="*/ 1754 h 20"/>
                              <a:gd name="T32" fmla="+- 0 5034 5018"/>
                              <a:gd name="T33" fmla="*/ T32 w 20"/>
                              <a:gd name="T34" fmla="+- 0 1750 1750"/>
                              <a:gd name="T35" fmla="*/ 175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3871"/>
                        <wps:cNvSpPr>
                          <a:spLocks/>
                        </wps:cNvSpPr>
                        <wps:spPr bwMode="auto">
                          <a:xfrm>
                            <a:off x="5018" y="1749"/>
                            <a:ext cx="20" cy="20"/>
                          </a:xfrm>
                          <a:custGeom>
                            <a:avLst/>
                            <a:gdLst>
                              <a:gd name="T0" fmla="+- 0 5018 5018"/>
                              <a:gd name="T1" fmla="*/ T0 w 20"/>
                              <a:gd name="T2" fmla="+- 0 1760 1750"/>
                              <a:gd name="T3" fmla="*/ 1760 h 20"/>
                              <a:gd name="T4" fmla="+- 0 5018 5018"/>
                              <a:gd name="T5" fmla="*/ T4 w 20"/>
                              <a:gd name="T6" fmla="+- 0 1754 1750"/>
                              <a:gd name="T7" fmla="*/ 1754 h 20"/>
                              <a:gd name="T8" fmla="+- 0 5023 5018"/>
                              <a:gd name="T9" fmla="*/ T8 w 20"/>
                              <a:gd name="T10" fmla="+- 0 1750 1750"/>
                              <a:gd name="T11" fmla="*/ 1750 h 20"/>
                              <a:gd name="T12" fmla="+- 0 5028 5018"/>
                              <a:gd name="T13" fmla="*/ T12 w 20"/>
                              <a:gd name="T14" fmla="+- 0 1750 1750"/>
                              <a:gd name="T15" fmla="*/ 1750 h 20"/>
                              <a:gd name="T16" fmla="+- 0 5034 5018"/>
                              <a:gd name="T17" fmla="*/ T16 w 20"/>
                              <a:gd name="T18" fmla="+- 0 1750 1750"/>
                              <a:gd name="T19" fmla="*/ 1750 h 20"/>
                              <a:gd name="T20" fmla="+- 0 5038 5018"/>
                              <a:gd name="T21" fmla="*/ T20 w 20"/>
                              <a:gd name="T22" fmla="+- 0 1754 1750"/>
                              <a:gd name="T23" fmla="*/ 1754 h 20"/>
                              <a:gd name="T24" fmla="+- 0 5038 5018"/>
                              <a:gd name="T25" fmla="*/ T24 w 20"/>
                              <a:gd name="T26" fmla="+- 0 1760 1750"/>
                              <a:gd name="T27" fmla="*/ 1760 h 20"/>
                              <a:gd name="T28" fmla="+- 0 5038 5018"/>
                              <a:gd name="T29" fmla="*/ T28 w 20"/>
                              <a:gd name="T30" fmla="+- 0 1765 1750"/>
                              <a:gd name="T31" fmla="*/ 1765 h 20"/>
                              <a:gd name="T32" fmla="+- 0 5034 5018"/>
                              <a:gd name="T33" fmla="*/ T32 w 20"/>
                              <a:gd name="T34" fmla="+- 0 1770 1750"/>
                              <a:gd name="T35" fmla="*/ 1770 h 20"/>
                              <a:gd name="T36" fmla="+- 0 5028 5018"/>
                              <a:gd name="T37" fmla="*/ T36 w 20"/>
                              <a:gd name="T38" fmla="+- 0 1770 1750"/>
                              <a:gd name="T39" fmla="*/ 1770 h 20"/>
                              <a:gd name="T40" fmla="+- 0 5023 5018"/>
                              <a:gd name="T41" fmla="*/ T40 w 20"/>
                              <a:gd name="T42" fmla="+- 0 1770 1750"/>
                              <a:gd name="T43" fmla="*/ 1770 h 20"/>
                              <a:gd name="T44" fmla="+- 0 5018 5018"/>
                              <a:gd name="T45" fmla="*/ T44 w 20"/>
                              <a:gd name="T46" fmla="+- 0 1765 1750"/>
                              <a:gd name="T47" fmla="*/ 1765 h 20"/>
                              <a:gd name="T48" fmla="+- 0 5018 5018"/>
                              <a:gd name="T49" fmla="*/ T48 w 20"/>
                              <a:gd name="T50" fmla="+- 0 1760 1750"/>
                              <a:gd name="T51" fmla="*/ 176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Line 3872"/>
                        <wps:cNvCnPr>
                          <a:cxnSpLocks/>
                        </wps:cNvCnPr>
                        <wps:spPr bwMode="auto">
                          <a:xfrm>
                            <a:off x="4652" y="1791"/>
                            <a:ext cx="3566" cy="0"/>
                          </a:xfrm>
                          <a:prstGeom prst="line">
                            <a:avLst/>
                          </a:prstGeom>
                          <a:noFill/>
                          <a:ln w="6892">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314" name="Freeform 3873"/>
                        <wps:cNvSpPr>
                          <a:spLocks/>
                        </wps:cNvSpPr>
                        <wps:spPr bwMode="auto">
                          <a:xfrm>
                            <a:off x="7038" y="1172"/>
                            <a:ext cx="20" cy="20"/>
                          </a:xfrm>
                          <a:custGeom>
                            <a:avLst/>
                            <a:gdLst>
                              <a:gd name="T0" fmla="+- 0 7054 7039"/>
                              <a:gd name="T1" fmla="*/ T0 w 20"/>
                              <a:gd name="T2" fmla="+- 0 1173 1173"/>
                              <a:gd name="T3" fmla="*/ 1173 h 20"/>
                              <a:gd name="T4" fmla="+- 0 7043 7039"/>
                              <a:gd name="T5" fmla="*/ T4 w 20"/>
                              <a:gd name="T6" fmla="+- 0 1173 1173"/>
                              <a:gd name="T7" fmla="*/ 1173 h 20"/>
                              <a:gd name="T8" fmla="+- 0 7039 7039"/>
                              <a:gd name="T9" fmla="*/ T8 w 20"/>
                              <a:gd name="T10" fmla="+- 0 1177 1173"/>
                              <a:gd name="T11" fmla="*/ 1177 h 20"/>
                              <a:gd name="T12" fmla="+- 0 7039 7039"/>
                              <a:gd name="T13" fmla="*/ T12 w 20"/>
                              <a:gd name="T14" fmla="+- 0 1188 1173"/>
                              <a:gd name="T15" fmla="*/ 1188 h 20"/>
                              <a:gd name="T16" fmla="+- 0 7043 7039"/>
                              <a:gd name="T17" fmla="*/ T16 w 20"/>
                              <a:gd name="T18" fmla="+- 0 1193 1173"/>
                              <a:gd name="T19" fmla="*/ 1193 h 20"/>
                              <a:gd name="T20" fmla="+- 0 7054 7039"/>
                              <a:gd name="T21" fmla="*/ T20 w 20"/>
                              <a:gd name="T22" fmla="+- 0 1193 1173"/>
                              <a:gd name="T23" fmla="*/ 1193 h 20"/>
                              <a:gd name="T24" fmla="+- 0 7059 7039"/>
                              <a:gd name="T25" fmla="*/ T24 w 20"/>
                              <a:gd name="T26" fmla="+- 0 1188 1173"/>
                              <a:gd name="T27" fmla="*/ 1188 h 20"/>
                              <a:gd name="T28" fmla="+- 0 7059 7039"/>
                              <a:gd name="T29" fmla="*/ T28 w 20"/>
                              <a:gd name="T30" fmla="+- 0 1177 1173"/>
                              <a:gd name="T31" fmla="*/ 1177 h 20"/>
                              <a:gd name="T32" fmla="+- 0 7054 7039"/>
                              <a:gd name="T33" fmla="*/ T32 w 20"/>
                              <a:gd name="T34" fmla="+- 0 1173 1173"/>
                              <a:gd name="T35" fmla="*/ 117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3874"/>
                        <wps:cNvSpPr>
                          <a:spLocks/>
                        </wps:cNvSpPr>
                        <wps:spPr bwMode="auto">
                          <a:xfrm>
                            <a:off x="7038" y="1172"/>
                            <a:ext cx="20" cy="20"/>
                          </a:xfrm>
                          <a:custGeom>
                            <a:avLst/>
                            <a:gdLst>
                              <a:gd name="T0" fmla="+- 0 7039 7039"/>
                              <a:gd name="T1" fmla="*/ T0 w 20"/>
                              <a:gd name="T2" fmla="+- 0 1183 1173"/>
                              <a:gd name="T3" fmla="*/ 1183 h 20"/>
                              <a:gd name="T4" fmla="+- 0 7039 7039"/>
                              <a:gd name="T5" fmla="*/ T4 w 20"/>
                              <a:gd name="T6" fmla="+- 0 1177 1173"/>
                              <a:gd name="T7" fmla="*/ 1177 h 20"/>
                              <a:gd name="T8" fmla="+- 0 7043 7039"/>
                              <a:gd name="T9" fmla="*/ T8 w 20"/>
                              <a:gd name="T10" fmla="+- 0 1173 1173"/>
                              <a:gd name="T11" fmla="*/ 1173 h 20"/>
                              <a:gd name="T12" fmla="+- 0 7049 7039"/>
                              <a:gd name="T13" fmla="*/ T12 w 20"/>
                              <a:gd name="T14" fmla="+- 0 1173 1173"/>
                              <a:gd name="T15" fmla="*/ 1173 h 20"/>
                              <a:gd name="T16" fmla="+- 0 7054 7039"/>
                              <a:gd name="T17" fmla="*/ T16 w 20"/>
                              <a:gd name="T18" fmla="+- 0 1173 1173"/>
                              <a:gd name="T19" fmla="*/ 1173 h 20"/>
                              <a:gd name="T20" fmla="+- 0 7059 7039"/>
                              <a:gd name="T21" fmla="*/ T20 w 20"/>
                              <a:gd name="T22" fmla="+- 0 1177 1173"/>
                              <a:gd name="T23" fmla="*/ 1177 h 20"/>
                              <a:gd name="T24" fmla="+- 0 7059 7039"/>
                              <a:gd name="T25" fmla="*/ T24 w 20"/>
                              <a:gd name="T26" fmla="+- 0 1183 1173"/>
                              <a:gd name="T27" fmla="*/ 1183 h 20"/>
                              <a:gd name="T28" fmla="+- 0 7059 7039"/>
                              <a:gd name="T29" fmla="*/ T28 w 20"/>
                              <a:gd name="T30" fmla="+- 0 1188 1173"/>
                              <a:gd name="T31" fmla="*/ 1188 h 20"/>
                              <a:gd name="T32" fmla="+- 0 7054 7039"/>
                              <a:gd name="T33" fmla="*/ T32 w 20"/>
                              <a:gd name="T34" fmla="+- 0 1193 1173"/>
                              <a:gd name="T35" fmla="*/ 1193 h 20"/>
                              <a:gd name="T36" fmla="+- 0 7049 7039"/>
                              <a:gd name="T37" fmla="*/ T36 w 20"/>
                              <a:gd name="T38" fmla="+- 0 1193 1173"/>
                              <a:gd name="T39" fmla="*/ 1193 h 20"/>
                              <a:gd name="T40" fmla="+- 0 7043 7039"/>
                              <a:gd name="T41" fmla="*/ T40 w 20"/>
                              <a:gd name="T42" fmla="+- 0 1193 1173"/>
                              <a:gd name="T43" fmla="*/ 1193 h 20"/>
                              <a:gd name="T44" fmla="+- 0 7039 7039"/>
                              <a:gd name="T45" fmla="*/ T44 w 20"/>
                              <a:gd name="T46" fmla="+- 0 1188 1173"/>
                              <a:gd name="T47" fmla="*/ 1188 h 20"/>
                              <a:gd name="T48" fmla="+- 0 7039 7039"/>
                              <a:gd name="T49" fmla="*/ T48 w 20"/>
                              <a:gd name="T50" fmla="+- 0 1183 1173"/>
                              <a:gd name="T51" fmla="*/ 1183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Freeform 3875"/>
                        <wps:cNvSpPr>
                          <a:spLocks/>
                        </wps:cNvSpPr>
                        <wps:spPr bwMode="auto">
                          <a:xfrm>
                            <a:off x="7037" y="1436"/>
                            <a:ext cx="20" cy="20"/>
                          </a:xfrm>
                          <a:custGeom>
                            <a:avLst/>
                            <a:gdLst>
                              <a:gd name="T0" fmla="+- 0 7053 7037"/>
                              <a:gd name="T1" fmla="*/ T0 w 20"/>
                              <a:gd name="T2" fmla="+- 0 1437 1437"/>
                              <a:gd name="T3" fmla="*/ 1437 h 20"/>
                              <a:gd name="T4" fmla="+- 0 7042 7037"/>
                              <a:gd name="T5" fmla="*/ T4 w 20"/>
                              <a:gd name="T6" fmla="+- 0 1437 1437"/>
                              <a:gd name="T7" fmla="*/ 1437 h 20"/>
                              <a:gd name="T8" fmla="+- 0 7037 7037"/>
                              <a:gd name="T9" fmla="*/ T8 w 20"/>
                              <a:gd name="T10" fmla="+- 0 1441 1437"/>
                              <a:gd name="T11" fmla="*/ 1441 h 20"/>
                              <a:gd name="T12" fmla="+- 0 7037 7037"/>
                              <a:gd name="T13" fmla="*/ T12 w 20"/>
                              <a:gd name="T14" fmla="+- 0 1452 1437"/>
                              <a:gd name="T15" fmla="*/ 1452 h 20"/>
                              <a:gd name="T16" fmla="+- 0 7042 7037"/>
                              <a:gd name="T17" fmla="*/ T16 w 20"/>
                              <a:gd name="T18" fmla="+- 0 1457 1437"/>
                              <a:gd name="T19" fmla="*/ 1457 h 20"/>
                              <a:gd name="T20" fmla="+- 0 7053 7037"/>
                              <a:gd name="T21" fmla="*/ T20 w 20"/>
                              <a:gd name="T22" fmla="+- 0 1457 1437"/>
                              <a:gd name="T23" fmla="*/ 1457 h 20"/>
                              <a:gd name="T24" fmla="+- 0 7057 7037"/>
                              <a:gd name="T25" fmla="*/ T24 w 20"/>
                              <a:gd name="T26" fmla="+- 0 1452 1437"/>
                              <a:gd name="T27" fmla="*/ 1452 h 20"/>
                              <a:gd name="T28" fmla="+- 0 7057 7037"/>
                              <a:gd name="T29" fmla="*/ T28 w 20"/>
                              <a:gd name="T30" fmla="+- 0 1441 1437"/>
                              <a:gd name="T31" fmla="*/ 1441 h 20"/>
                              <a:gd name="T32" fmla="+- 0 7053 7037"/>
                              <a:gd name="T33" fmla="*/ T32 w 20"/>
                              <a:gd name="T34" fmla="+- 0 1437 1437"/>
                              <a:gd name="T35" fmla="*/ 1437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3876"/>
                        <wps:cNvSpPr>
                          <a:spLocks/>
                        </wps:cNvSpPr>
                        <wps:spPr bwMode="auto">
                          <a:xfrm>
                            <a:off x="7037" y="1436"/>
                            <a:ext cx="20" cy="20"/>
                          </a:xfrm>
                          <a:custGeom>
                            <a:avLst/>
                            <a:gdLst>
                              <a:gd name="T0" fmla="+- 0 7037 7037"/>
                              <a:gd name="T1" fmla="*/ T0 w 20"/>
                              <a:gd name="T2" fmla="+- 0 1447 1437"/>
                              <a:gd name="T3" fmla="*/ 1447 h 20"/>
                              <a:gd name="T4" fmla="+- 0 7037 7037"/>
                              <a:gd name="T5" fmla="*/ T4 w 20"/>
                              <a:gd name="T6" fmla="+- 0 1441 1437"/>
                              <a:gd name="T7" fmla="*/ 1441 h 20"/>
                              <a:gd name="T8" fmla="+- 0 7042 7037"/>
                              <a:gd name="T9" fmla="*/ T8 w 20"/>
                              <a:gd name="T10" fmla="+- 0 1437 1437"/>
                              <a:gd name="T11" fmla="*/ 1437 h 20"/>
                              <a:gd name="T12" fmla="+- 0 7047 7037"/>
                              <a:gd name="T13" fmla="*/ T12 w 20"/>
                              <a:gd name="T14" fmla="+- 0 1437 1437"/>
                              <a:gd name="T15" fmla="*/ 1437 h 20"/>
                              <a:gd name="T16" fmla="+- 0 7053 7037"/>
                              <a:gd name="T17" fmla="*/ T16 w 20"/>
                              <a:gd name="T18" fmla="+- 0 1437 1437"/>
                              <a:gd name="T19" fmla="*/ 1437 h 20"/>
                              <a:gd name="T20" fmla="+- 0 7057 7037"/>
                              <a:gd name="T21" fmla="*/ T20 w 20"/>
                              <a:gd name="T22" fmla="+- 0 1441 1437"/>
                              <a:gd name="T23" fmla="*/ 1441 h 20"/>
                              <a:gd name="T24" fmla="+- 0 7057 7037"/>
                              <a:gd name="T25" fmla="*/ T24 w 20"/>
                              <a:gd name="T26" fmla="+- 0 1447 1437"/>
                              <a:gd name="T27" fmla="*/ 1447 h 20"/>
                              <a:gd name="T28" fmla="+- 0 7057 7037"/>
                              <a:gd name="T29" fmla="*/ T28 w 20"/>
                              <a:gd name="T30" fmla="+- 0 1452 1437"/>
                              <a:gd name="T31" fmla="*/ 1452 h 20"/>
                              <a:gd name="T32" fmla="+- 0 7053 7037"/>
                              <a:gd name="T33" fmla="*/ T32 w 20"/>
                              <a:gd name="T34" fmla="+- 0 1457 1437"/>
                              <a:gd name="T35" fmla="*/ 1457 h 20"/>
                              <a:gd name="T36" fmla="+- 0 7047 7037"/>
                              <a:gd name="T37" fmla="*/ T36 w 20"/>
                              <a:gd name="T38" fmla="+- 0 1457 1437"/>
                              <a:gd name="T39" fmla="*/ 1457 h 20"/>
                              <a:gd name="T40" fmla="+- 0 7042 7037"/>
                              <a:gd name="T41" fmla="*/ T40 w 20"/>
                              <a:gd name="T42" fmla="+- 0 1457 1437"/>
                              <a:gd name="T43" fmla="*/ 1457 h 20"/>
                              <a:gd name="T44" fmla="+- 0 7037 7037"/>
                              <a:gd name="T45" fmla="*/ T44 w 20"/>
                              <a:gd name="T46" fmla="+- 0 1452 1437"/>
                              <a:gd name="T47" fmla="*/ 1452 h 20"/>
                              <a:gd name="T48" fmla="+- 0 7037 7037"/>
                              <a:gd name="T49" fmla="*/ T48 w 20"/>
                              <a:gd name="T50" fmla="+- 0 1447 1437"/>
                              <a:gd name="T51" fmla="*/ 1447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Freeform 3877"/>
                        <wps:cNvSpPr>
                          <a:spLocks/>
                        </wps:cNvSpPr>
                        <wps:spPr bwMode="auto">
                          <a:xfrm>
                            <a:off x="6718" y="1351"/>
                            <a:ext cx="20" cy="20"/>
                          </a:xfrm>
                          <a:custGeom>
                            <a:avLst/>
                            <a:gdLst>
                              <a:gd name="T0" fmla="+- 0 6734 6719"/>
                              <a:gd name="T1" fmla="*/ T0 w 20"/>
                              <a:gd name="T2" fmla="+- 0 1352 1352"/>
                              <a:gd name="T3" fmla="*/ 1352 h 20"/>
                              <a:gd name="T4" fmla="+- 0 6723 6719"/>
                              <a:gd name="T5" fmla="*/ T4 w 20"/>
                              <a:gd name="T6" fmla="+- 0 1352 1352"/>
                              <a:gd name="T7" fmla="*/ 1352 h 20"/>
                              <a:gd name="T8" fmla="+- 0 6719 6719"/>
                              <a:gd name="T9" fmla="*/ T8 w 20"/>
                              <a:gd name="T10" fmla="+- 0 1356 1352"/>
                              <a:gd name="T11" fmla="*/ 1356 h 20"/>
                              <a:gd name="T12" fmla="+- 0 6719 6719"/>
                              <a:gd name="T13" fmla="*/ T12 w 20"/>
                              <a:gd name="T14" fmla="+- 0 1367 1352"/>
                              <a:gd name="T15" fmla="*/ 1367 h 20"/>
                              <a:gd name="T16" fmla="+- 0 6723 6719"/>
                              <a:gd name="T17" fmla="*/ T16 w 20"/>
                              <a:gd name="T18" fmla="+- 0 1372 1352"/>
                              <a:gd name="T19" fmla="*/ 1372 h 20"/>
                              <a:gd name="T20" fmla="+- 0 6734 6719"/>
                              <a:gd name="T21" fmla="*/ T20 w 20"/>
                              <a:gd name="T22" fmla="+- 0 1372 1352"/>
                              <a:gd name="T23" fmla="*/ 1372 h 20"/>
                              <a:gd name="T24" fmla="+- 0 6738 6719"/>
                              <a:gd name="T25" fmla="*/ T24 w 20"/>
                              <a:gd name="T26" fmla="+- 0 1367 1352"/>
                              <a:gd name="T27" fmla="*/ 1367 h 20"/>
                              <a:gd name="T28" fmla="+- 0 6738 6719"/>
                              <a:gd name="T29" fmla="*/ T28 w 20"/>
                              <a:gd name="T30" fmla="+- 0 1356 1352"/>
                              <a:gd name="T31" fmla="*/ 1356 h 20"/>
                              <a:gd name="T32" fmla="+- 0 6734 6719"/>
                              <a:gd name="T33" fmla="*/ T32 w 20"/>
                              <a:gd name="T34" fmla="+- 0 1352 1352"/>
                              <a:gd name="T35" fmla="*/ 135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19" y="15"/>
                                </a:lnTo>
                                <a:lnTo>
                                  <a:pt x="19" y="4"/>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3878"/>
                        <wps:cNvSpPr>
                          <a:spLocks/>
                        </wps:cNvSpPr>
                        <wps:spPr bwMode="auto">
                          <a:xfrm>
                            <a:off x="6718" y="1351"/>
                            <a:ext cx="20" cy="20"/>
                          </a:xfrm>
                          <a:custGeom>
                            <a:avLst/>
                            <a:gdLst>
                              <a:gd name="T0" fmla="+- 0 6719 6719"/>
                              <a:gd name="T1" fmla="*/ T0 w 20"/>
                              <a:gd name="T2" fmla="+- 0 1362 1352"/>
                              <a:gd name="T3" fmla="*/ 1362 h 20"/>
                              <a:gd name="T4" fmla="+- 0 6719 6719"/>
                              <a:gd name="T5" fmla="*/ T4 w 20"/>
                              <a:gd name="T6" fmla="+- 0 1356 1352"/>
                              <a:gd name="T7" fmla="*/ 1356 h 20"/>
                              <a:gd name="T8" fmla="+- 0 6723 6719"/>
                              <a:gd name="T9" fmla="*/ T8 w 20"/>
                              <a:gd name="T10" fmla="+- 0 1352 1352"/>
                              <a:gd name="T11" fmla="*/ 1352 h 20"/>
                              <a:gd name="T12" fmla="+- 0 6729 6719"/>
                              <a:gd name="T13" fmla="*/ T12 w 20"/>
                              <a:gd name="T14" fmla="+- 0 1352 1352"/>
                              <a:gd name="T15" fmla="*/ 1352 h 20"/>
                              <a:gd name="T16" fmla="+- 0 6734 6719"/>
                              <a:gd name="T17" fmla="*/ T16 w 20"/>
                              <a:gd name="T18" fmla="+- 0 1352 1352"/>
                              <a:gd name="T19" fmla="*/ 1352 h 20"/>
                              <a:gd name="T20" fmla="+- 0 6738 6719"/>
                              <a:gd name="T21" fmla="*/ T20 w 20"/>
                              <a:gd name="T22" fmla="+- 0 1356 1352"/>
                              <a:gd name="T23" fmla="*/ 1356 h 20"/>
                              <a:gd name="T24" fmla="+- 0 6738 6719"/>
                              <a:gd name="T25" fmla="*/ T24 w 20"/>
                              <a:gd name="T26" fmla="+- 0 1362 1352"/>
                              <a:gd name="T27" fmla="*/ 1362 h 20"/>
                              <a:gd name="T28" fmla="+- 0 6738 6719"/>
                              <a:gd name="T29" fmla="*/ T28 w 20"/>
                              <a:gd name="T30" fmla="+- 0 1367 1352"/>
                              <a:gd name="T31" fmla="*/ 1367 h 20"/>
                              <a:gd name="T32" fmla="+- 0 6734 6719"/>
                              <a:gd name="T33" fmla="*/ T32 w 20"/>
                              <a:gd name="T34" fmla="+- 0 1372 1352"/>
                              <a:gd name="T35" fmla="*/ 1372 h 20"/>
                              <a:gd name="T36" fmla="+- 0 6729 6719"/>
                              <a:gd name="T37" fmla="*/ T36 w 20"/>
                              <a:gd name="T38" fmla="+- 0 1372 1352"/>
                              <a:gd name="T39" fmla="*/ 1372 h 20"/>
                              <a:gd name="T40" fmla="+- 0 6723 6719"/>
                              <a:gd name="T41" fmla="*/ T40 w 20"/>
                              <a:gd name="T42" fmla="+- 0 1372 1352"/>
                              <a:gd name="T43" fmla="*/ 1372 h 20"/>
                              <a:gd name="T44" fmla="+- 0 6719 6719"/>
                              <a:gd name="T45" fmla="*/ T44 w 20"/>
                              <a:gd name="T46" fmla="+- 0 1367 1352"/>
                              <a:gd name="T47" fmla="*/ 1367 h 20"/>
                              <a:gd name="T48" fmla="+- 0 6719 6719"/>
                              <a:gd name="T49" fmla="*/ T48 w 20"/>
                              <a:gd name="T50" fmla="+- 0 1362 1352"/>
                              <a:gd name="T51" fmla="*/ 136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19" y="4"/>
                                </a:lnTo>
                                <a:lnTo>
                                  <a:pt x="19" y="10"/>
                                </a:lnTo>
                                <a:lnTo>
                                  <a:pt x="19" y="15"/>
                                </a:lnTo>
                                <a:lnTo>
                                  <a:pt x="15" y="20"/>
                                </a:lnTo>
                                <a:lnTo>
                                  <a:pt x="10" y="20"/>
                                </a:lnTo>
                                <a:lnTo>
                                  <a:pt x="4"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Freeform 3879"/>
                        <wps:cNvSpPr>
                          <a:spLocks/>
                        </wps:cNvSpPr>
                        <wps:spPr bwMode="auto">
                          <a:xfrm>
                            <a:off x="6650" y="1880"/>
                            <a:ext cx="20" cy="20"/>
                          </a:xfrm>
                          <a:custGeom>
                            <a:avLst/>
                            <a:gdLst>
                              <a:gd name="T0" fmla="+- 0 6666 6651"/>
                              <a:gd name="T1" fmla="*/ T0 w 20"/>
                              <a:gd name="T2" fmla="+- 0 1881 1881"/>
                              <a:gd name="T3" fmla="*/ 1881 h 20"/>
                              <a:gd name="T4" fmla="+- 0 6655 6651"/>
                              <a:gd name="T5" fmla="*/ T4 w 20"/>
                              <a:gd name="T6" fmla="+- 0 1881 1881"/>
                              <a:gd name="T7" fmla="*/ 1881 h 20"/>
                              <a:gd name="T8" fmla="+- 0 6651 6651"/>
                              <a:gd name="T9" fmla="*/ T8 w 20"/>
                              <a:gd name="T10" fmla="+- 0 1885 1881"/>
                              <a:gd name="T11" fmla="*/ 1885 h 20"/>
                              <a:gd name="T12" fmla="+- 0 6651 6651"/>
                              <a:gd name="T13" fmla="*/ T12 w 20"/>
                              <a:gd name="T14" fmla="+- 0 1896 1881"/>
                              <a:gd name="T15" fmla="*/ 1896 h 20"/>
                              <a:gd name="T16" fmla="+- 0 6655 6651"/>
                              <a:gd name="T17" fmla="*/ T16 w 20"/>
                              <a:gd name="T18" fmla="+- 0 1901 1881"/>
                              <a:gd name="T19" fmla="*/ 1901 h 20"/>
                              <a:gd name="T20" fmla="+- 0 6666 6651"/>
                              <a:gd name="T21" fmla="*/ T20 w 20"/>
                              <a:gd name="T22" fmla="+- 0 1901 1881"/>
                              <a:gd name="T23" fmla="*/ 1901 h 20"/>
                              <a:gd name="T24" fmla="+- 0 6671 6651"/>
                              <a:gd name="T25" fmla="*/ T24 w 20"/>
                              <a:gd name="T26" fmla="+- 0 1896 1881"/>
                              <a:gd name="T27" fmla="*/ 1896 h 20"/>
                              <a:gd name="T28" fmla="+- 0 6671 6651"/>
                              <a:gd name="T29" fmla="*/ T28 w 20"/>
                              <a:gd name="T30" fmla="+- 0 1885 1881"/>
                              <a:gd name="T31" fmla="*/ 1885 h 20"/>
                              <a:gd name="T32" fmla="+- 0 6666 6651"/>
                              <a:gd name="T33" fmla="*/ T32 w 20"/>
                              <a:gd name="T34" fmla="+- 0 1881 1881"/>
                              <a:gd name="T35" fmla="*/ 188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4"/>
                                </a:lnTo>
                                <a:lnTo>
                                  <a:pt x="0" y="15"/>
                                </a:lnTo>
                                <a:lnTo>
                                  <a:pt x="4" y="20"/>
                                </a:lnTo>
                                <a:lnTo>
                                  <a:pt x="15" y="20"/>
                                </a:lnTo>
                                <a:lnTo>
                                  <a:pt x="20" y="15"/>
                                </a:lnTo>
                                <a:lnTo>
                                  <a:pt x="20" y="4"/>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3880"/>
                        <wps:cNvSpPr>
                          <a:spLocks/>
                        </wps:cNvSpPr>
                        <wps:spPr bwMode="auto">
                          <a:xfrm>
                            <a:off x="6650" y="1880"/>
                            <a:ext cx="20" cy="20"/>
                          </a:xfrm>
                          <a:custGeom>
                            <a:avLst/>
                            <a:gdLst>
                              <a:gd name="T0" fmla="+- 0 6651 6651"/>
                              <a:gd name="T1" fmla="*/ T0 w 20"/>
                              <a:gd name="T2" fmla="+- 0 1891 1881"/>
                              <a:gd name="T3" fmla="*/ 1891 h 20"/>
                              <a:gd name="T4" fmla="+- 0 6651 6651"/>
                              <a:gd name="T5" fmla="*/ T4 w 20"/>
                              <a:gd name="T6" fmla="+- 0 1885 1881"/>
                              <a:gd name="T7" fmla="*/ 1885 h 20"/>
                              <a:gd name="T8" fmla="+- 0 6655 6651"/>
                              <a:gd name="T9" fmla="*/ T8 w 20"/>
                              <a:gd name="T10" fmla="+- 0 1881 1881"/>
                              <a:gd name="T11" fmla="*/ 1881 h 20"/>
                              <a:gd name="T12" fmla="+- 0 6661 6651"/>
                              <a:gd name="T13" fmla="*/ T12 w 20"/>
                              <a:gd name="T14" fmla="+- 0 1881 1881"/>
                              <a:gd name="T15" fmla="*/ 1881 h 20"/>
                              <a:gd name="T16" fmla="+- 0 6666 6651"/>
                              <a:gd name="T17" fmla="*/ T16 w 20"/>
                              <a:gd name="T18" fmla="+- 0 1881 1881"/>
                              <a:gd name="T19" fmla="*/ 1881 h 20"/>
                              <a:gd name="T20" fmla="+- 0 6671 6651"/>
                              <a:gd name="T21" fmla="*/ T20 w 20"/>
                              <a:gd name="T22" fmla="+- 0 1885 1881"/>
                              <a:gd name="T23" fmla="*/ 1885 h 20"/>
                              <a:gd name="T24" fmla="+- 0 6671 6651"/>
                              <a:gd name="T25" fmla="*/ T24 w 20"/>
                              <a:gd name="T26" fmla="+- 0 1891 1881"/>
                              <a:gd name="T27" fmla="*/ 1891 h 20"/>
                              <a:gd name="T28" fmla="+- 0 6671 6651"/>
                              <a:gd name="T29" fmla="*/ T28 w 20"/>
                              <a:gd name="T30" fmla="+- 0 1896 1881"/>
                              <a:gd name="T31" fmla="*/ 1896 h 20"/>
                              <a:gd name="T32" fmla="+- 0 6666 6651"/>
                              <a:gd name="T33" fmla="*/ T32 w 20"/>
                              <a:gd name="T34" fmla="+- 0 1901 1881"/>
                              <a:gd name="T35" fmla="*/ 1901 h 20"/>
                              <a:gd name="T36" fmla="+- 0 6661 6651"/>
                              <a:gd name="T37" fmla="*/ T36 w 20"/>
                              <a:gd name="T38" fmla="+- 0 1901 1881"/>
                              <a:gd name="T39" fmla="*/ 1901 h 20"/>
                              <a:gd name="T40" fmla="+- 0 6655 6651"/>
                              <a:gd name="T41" fmla="*/ T40 w 20"/>
                              <a:gd name="T42" fmla="+- 0 1901 1881"/>
                              <a:gd name="T43" fmla="*/ 1901 h 20"/>
                              <a:gd name="T44" fmla="+- 0 6651 6651"/>
                              <a:gd name="T45" fmla="*/ T44 w 20"/>
                              <a:gd name="T46" fmla="+- 0 1896 1881"/>
                              <a:gd name="T47" fmla="*/ 1896 h 20"/>
                              <a:gd name="T48" fmla="+- 0 6651 6651"/>
                              <a:gd name="T49" fmla="*/ T48 w 20"/>
                              <a:gd name="T50" fmla="+- 0 1891 1881"/>
                              <a:gd name="T51" fmla="*/ 189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4" y="0"/>
                                </a:lnTo>
                                <a:lnTo>
                                  <a:pt x="10" y="0"/>
                                </a:lnTo>
                                <a:lnTo>
                                  <a:pt x="15" y="0"/>
                                </a:lnTo>
                                <a:lnTo>
                                  <a:pt x="20" y="4"/>
                                </a:lnTo>
                                <a:lnTo>
                                  <a:pt x="20" y="10"/>
                                </a:lnTo>
                                <a:lnTo>
                                  <a:pt x="20" y="15"/>
                                </a:lnTo>
                                <a:lnTo>
                                  <a:pt x="15" y="20"/>
                                </a:lnTo>
                                <a:lnTo>
                                  <a:pt x="10" y="20"/>
                                </a:lnTo>
                                <a:lnTo>
                                  <a:pt x="4" y="20"/>
                                </a:lnTo>
                                <a:lnTo>
                                  <a:pt x="0" y="15"/>
                                </a:lnTo>
                                <a:lnTo>
                                  <a:pt x="0" y="10"/>
                                </a:lnTo>
                              </a:path>
                            </a:pathLst>
                          </a:custGeom>
                          <a:noFill/>
                          <a:ln w="229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Freeform 3881"/>
                        <wps:cNvSpPr>
                          <a:spLocks/>
                        </wps:cNvSpPr>
                        <wps:spPr bwMode="auto">
                          <a:xfrm>
                            <a:off x="6583" y="1944"/>
                            <a:ext cx="20" cy="20"/>
                          </a:xfrm>
                          <a:custGeom>
                            <a:avLst/>
                            <a:gdLst>
                              <a:gd name="T0" fmla="+- 0 6598 6583"/>
                              <a:gd name="T1" fmla="*/ T0 w 20"/>
                              <a:gd name="T2" fmla="+- 0 1945 1945"/>
                              <a:gd name="T3" fmla="*/ 1945 h 20"/>
                              <a:gd name="T4" fmla="+- 0 6588 6583"/>
                              <a:gd name="T5" fmla="*/ T4 w 20"/>
                              <a:gd name="T6" fmla="+- 0 1945 1945"/>
                              <a:gd name="T7" fmla="*/ 1945 h 20"/>
                              <a:gd name="T8" fmla="+- 0 6583 6583"/>
                              <a:gd name="T9" fmla="*/ T8 w 20"/>
                              <a:gd name="T10" fmla="+- 0 1949 1945"/>
                              <a:gd name="T11" fmla="*/ 1949 h 20"/>
                              <a:gd name="T12" fmla="+- 0 6583 6583"/>
                              <a:gd name="T13" fmla="*/ T12 w 20"/>
                              <a:gd name="T14" fmla="+- 0 1960 1945"/>
                              <a:gd name="T15" fmla="*/ 1960 h 20"/>
                              <a:gd name="T16" fmla="+- 0 6588 6583"/>
                              <a:gd name="T17" fmla="*/ T16 w 20"/>
                              <a:gd name="T18" fmla="+- 0 1965 1945"/>
                              <a:gd name="T19" fmla="*/ 1965 h 20"/>
                              <a:gd name="T20" fmla="+- 0 6598 6583"/>
                              <a:gd name="T21" fmla="*/ T20 w 20"/>
                              <a:gd name="T22" fmla="+- 0 1965 1945"/>
                              <a:gd name="T23" fmla="*/ 1965 h 20"/>
                              <a:gd name="T24" fmla="+- 0 6603 6583"/>
                              <a:gd name="T25" fmla="*/ T24 w 20"/>
                              <a:gd name="T26" fmla="+- 0 1960 1945"/>
                              <a:gd name="T27" fmla="*/ 1960 h 20"/>
                              <a:gd name="T28" fmla="+- 0 6603 6583"/>
                              <a:gd name="T29" fmla="*/ T28 w 20"/>
                              <a:gd name="T30" fmla="+- 0 1949 1945"/>
                              <a:gd name="T31" fmla="*/ 1949 h 20"/>
                              <a:gd name="T32" fmla="+- 0 6598 6583"/>
                              <a:gd name="T33" fmla="*/ T32 w 20"/>
                              <a:gd name="T34" fmla="+- 0 1945 1945"/>
                              <a:gd name="T35" fmla="*/ 194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5" y="0"/>
                                </a:lnTo>
                                <a:lnTo>
                                  <a:pt x="0" y="4"/>
                                </a:lnTo>
                                <a:lnTo>
                                  <a:pt x="0" y="15"/>
                                </a:lnTo>
                                <a:lnTo>
                                  <a:pt x="5" y="20"/>
                                </a:lnTo>
                                <a:lnTo>
                                  <a:pt x="15" y="20"/>
                                </a:lnTo>
                                <a:lnTo>
                                  <a:pt x="20" y="15"/>
                                </a:lnTo>
                                <a:lnTo>
                                  <a:pt x="20" y="4"/>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Freeform 3882"/>
                        <wps:cNvSpPr>
                          <a:spLocks/>
                        </wps:cNvSpPr>
                        <wps:spPr bwMode="auto">
                          <a:xfrm>
                            <a:off x="6583" y="1944"/>
                            <a:ext cx="20" cy="20"/>
                          </a:xfrm>
                          <a:custGeom>
                            <a:avLst/>
                            <a:gdLst>
                              <a:gd name="T0" fmla="+- 0 6583 6583"/>
                              <a:gd name="T1" fmla="*/ T0 w 20"/>
                              <a:gd name="T2" fmla="+- 0 1955 1945"/>
                              <a:gd name="T3" fmla="*/ 1955 h 20"/>
                              <a:gd name="T4" fmla="+- 0 6583 6583"/>
                              <a:gd name="T5" fmla="*/ T4 w 20"/>
                              <a:gd name="T6" fmla="+- 0 1949 1945"/>
                              <a:gd name="T7" fmla="*/ 1949 h 20"/>
                              <a:gd name="T8" fmla="+- 0 6588 6583"/>
                              <a:gd name="T9" fmla="*/ T8 w 20"/>
                              <a:gd name="T10" fmla="+- 0 1945 1945"/>
                              <a:gd name="T11" fmla="*/ 1945 h 20"/>
                              <a:gd name="T12" fmla="+- 0 6593 6583"/>
                              <a:gd name="T13" fmla="*/ T12 w 20"/>
                              <a:gd name="T14" fmla="+- 0 1945 1945"/>
                              <a:gd name="T15" fmla="*/ 1945 h 20"/>
                              <a:gd name="T16" fmla="+- 0 6598 6583"/>
                              <a:gd name="T17" fmla="*/ T16 w 20"/>
                              <a:gd name="T18" fmla="+- 0 1945 1945"/>
                              <a:gd name="T19" fmla="*/ 1945 h 20"/>
                              <a:gd name="T20" fmla="+- 0 6603 6583"/>
                              <a:gd name="T21" fmla="*/ T20 w 20"/>
                              <a:gd name="T22" fmla="+- 0 1949 1945"/>
                              <a:gd name="T23" fmla="*/ 1949 h 20"/>
                              <a:gd name="T24" fmla="+- 0 6603 6583"/>
                              <a:gd name="T25" fmla="*/ T24 w 20"/>
                              <a:gd name="T26" fmla="+- 0 1955 1945"/>
                              <a:gd name="T27" fmla="*/ 1955 h 20"/>
                              <a:gd name="T28" fmla="+- 0 6603 6583"/>
                              <a:gd name="T29" fmla="*/ T28 w 20"/>
                              <a:gd name="T30" fmla="+- 0 1960 1945"/>
                              <a:gd name="T31" fmla="*/ 1960 h 20"/>
                              <a:gd name="T32" fmla="+- 0 6598 6583"/>
                              <a:gd name="T33" fmla="*/ T32 w 20"/>
                              <a:gd name="T34" fmla="+- 0 1965 1945"/>
                              <a:gd name="T35" fmla="*/ 1965 h 20"/>
                              <a:gd name="T36" fmla="+- 0 6593 6583"/>
                              <a:gd name="T37" fmla="*/ T36 w 20"/>
                              <a:gd name="T38" fmla="+- 0 1965 1945"/>
                              <a:gd name="T39" fmla="*/ 1965 h 20"/>
                              <a:gd name="T40" fmla="+- 0 6588 6583"/>
                              <a:gd name="T41" fmla="*/ T40 w 20"/>
                              <a:gd name="T42" fmla="+- 0 1965 1945"/>
                              <a:gd name="T43" fmla="*/ 1965 h 20"/>
                              <a:gd name="T44" fmla="+- 0 6583 6583"/>
                              <a:gd name="T45" fmla="*/ T44 w 20"/>
                              <a:gd name="T46" fmla="+- 0 1960 1945"/>
                              <a:gd name="T47" fmla="*/ 1960 h 20"/>
                              <a:gd name="T48" fmla="+- 0 6583 6583"/>
                              <a:gd name="T49" fmla="*/ T48 w 20"/>
                              <a:gd name="T50" fmla="+- 0 1955 1945"/>
                              <a:gd name="T51" fmla="*/ 1955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5" y="0"/>
                                </a:lnTo>
                                <a:lnTo>
                                  <a:pt x="20" y="4"/>
                                </a:lnTo>
                                <a:lnTo>
                                  <a:pt x="20" y="10"/>
                                </a:lnTo>
                                <a:lnTo>
                                  <a:pt x="20" y="15"/>
                                </a:lnTo>
                                <a:lnTo>
                                  <a:pt x="15" y="20"/>
                                </a:lnTo>
                                <a:lnTo>
                                  <a:pt x="10" y="20"/>
                                </a:lnTo>
                                <a:lnTo>
                                  <a:pt x="5" y="20"/>
                                </a:lnTo>
                                <a:lnTo>
                                  <a:pt x="0" y="15"/>
                                </a:lnTo>
                                <a:lnTo>
                                  <a:pt x="0" y="10"/>
                                </a:lnTo>
                              </a:path>
                            </a:pathLst>
                          </a:custGeom>
                          <a:noFill/>
                          <a:ln w="229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Freeform 3883"/>
                        <wps:cNvSpPr>
                          <a:spLocks/>
                        </wps:cNvSpPr>
                        <wps:spPr bwMode="auto">
                          <a:xfrm>
                            <a:off x="6760" y="1597"/>
                            <a:ext cx="20" cy="20"/>
                          </a:xfrm>
                          <a:custGeom>
                            <a:avLst/>
                            <a:gdLst>
                              <a:gd name="T0" fmla="+- 0 6776 6760"/>
                              <a:gd name="T1" fmla="*/ T0 w 20"/>
                              <a:gd name="T2" fmla="+- 0 1598 1598"/>
                              <a:gd name="T3" fmla="*/ 1598 h 20"/>
                              <a:gd name="T4" fmla="+- 0 6765 6760"/>
                              <a:gd name="T5" fmla="*/ T4 w 20"/>
                              <a:gd name="T6" fmla="+- 0 1598 1598"/>
                              <a:gd name="T7" fmla="*/ 1598 h 20"/>
                              <a:gd name="T8" fmla="+- 0 6760 6760"/>
                              <a:gd name="T9" fmla="*/ T8 w 20"/>
                              <a:gd name="T10" fmla="+- 0 1602 1598"/>
                              <a:gd name="T11" fmla="*/ 1602 h 20"/>
                              <a:gd name="T12" fmla="+- 0 6760 6760"/>
                              <a:gd name="T13" fmla="*/ T12 w 20"/>
                              <a:gd name="T14" fmla="+- 0 1613 1598"/>
                              <a:gd name="T15" fmla="*/ 1613 h 20"/>
                              <a:gd name="T16" fmla="+- 0 6765 6760"/>
                              <a:gd name="T17" fmla="*/ T16 w 20"/>
                              <a:gd name="T18" fmla="+- 0 1617 1598"/>
                              <a:gd name="T19" fmla="*/ 1617 h 20"/>
                              <a:gd name="T20" fmla="+- 0 6776 6760"/>
                              <a:gd name="T21" fmla="*/ T20 w 20"/>
                              <a:gd name="T22" fmla="+- 0 1617 1598"/>
                              <a:gd name="T23" fmla="*/ 1617 h 20"/>
                              <a:gd name="T24" fmla="+- 0 6780 6760"/>
                              <a:gd name="T25" fmla="*/ T24 w 20"/>
                              <a:gd name="T26" fmla="+- 0 1613 1598"/>
                              <a:gd name="T27" fmla="*/ 1613 h 20"/>
                              <a:gd name="T28" fmla="+- 0 6780 6760"/>
                              <a:gd name="T29" fmla="*/ T28 w 20"/>
                              <a:gd name="T30" fmla="+- 0 1602 1598"/>
                              <a:gd name="T31" fmla="*/ 1602 h 20"/>
                              <a:gd name="T32" fmla="+- 0 6776 6760"/>
                              <a:gd name="T33" fmla="*/ T32 w 20"/>
                              <a:gd name="T34" fmla="+- 0 1598 1598"/>
                              <a:gd name="T35" fmla="*/ 159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19"/>
                                </a:lnTo>
                                <a:lnTo>
                                  <a:pt x="16" y="19"/>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5" name="Freeform 3884"/>
                        <wps:cNvSpPr>
                          <a:spLocks/>
                        </wps:cNvSpPr>
                        <wps:spPr bwMode="auto">
                          <a:xfrm>
                            <a:off x="6760" y="1597"/>
                            <a:ext cx="20" cy="20"/>
                          </a:xfrm>
                          <a:custGeom>
                            <a:avLst/>
                            <a:gdLst>
                              <a:gd name="T0" fmla="+- 0 6760 6760"/>
                              <a:gd name="T1" fmla="*/ T0 w 20"/>
                              <a:gd name="T2" fmla="+- 0 1607 1598"/>
                              <a:gd name="T3" fmla="*/ 1607 h 20"/>
                              <a:gd name="T4" fmla="+- 0 6760 6760"/>
                              <a:gd name="T5" fmla="*/ T4 w 20"/>
                              <a:gd name="T6" fmla="+- 0 1602 1598"/>
                              <a:gd name="T7" fmla="*/ 1602 h 20"/>
                              <a:gd name="T8" fmla="+- 0 6765 6760"/>
                              <a:gd name="T9" fmla="*/ T8 w 20"/>
                              <a:gd name="T10" fmla="+- 0 1598 1598"/>
                              <a:gd name="T11" fmla="*/ 1598 h 20"/>
                              <a:gd name="T12" fmla="+- 0 6770 6760"/>
                              <a:gd name="T13" fmla="*/ T12 w 20"/>
                              <a:gd name="T14" fmla="+- 0 1598 1598"/>
                              <a:gd name="T15" fmla="*/ 1598 h 20"/>
                              <a:gd name="T16" fmla="+- 0 6776 6760"/>
                              <a:gd name="T17" fmla="*/ T16 w 20"/>
                              <a:gd name="T18" fmla="+- 0 1598 1598"/>
                              <a:gd name="T19" fmla="*/ 1598 h 20"/>
                              <a:gd name="T20" fmla="+- 0 6780 6760"/>
                              <a:gd name="T21" fmla="*/ T20 w 20"/>
                              <a:gd name="T22" fmla="+- 0 1602 1598"/>
                              <a:gd name="T23" fmla="*/ 1602 h 20"/>
                              <a:gd name="T24" fmla="+- 0 6780 6760"/>
                              <a:gd name="T25" fmla="*/ T24 w 20"/>
                              <a:gd name="T26" fmla="+- 0 1607 1598"/>
                              <a:gd name="T27" fmla="*/ 1607 h 20"/>
                              <a:gd name="T28" fmla="+- 0 6780 6760"/>
                              <a:gd name="T29" fmla="*/ T28 w 20"/>
                              <a:gd name="T30" fmla="+- 0 1613 1598"/>
                              <a:gd name="T31" fmla="*/ 1613 h 20"/>
                              <a:gd name="T32" fmla="+- 0 6776 6760"/>
                              <a:gd name="T33" fmla="*/ T32 w 20"/>
                              <a:gd name="T34" fmla="+- 0 1617 1598"/>
                              <a:gd name="T35" fmla="*/ 1617 h 20"/>
                              <a:gd name="T36" fmla="+- 0 6770 6760"/>
                              <a:gd name="T37" fmla="*/ T36 w 20"/>
                              <a:gd name="T38" fmla="+- 0 1617 1598"/>
                              <a:gd name="T39" fmla="*/ 1617 h 20"/>
                              <a:gd name="T40" fmla="+- 0 6765 6760"/>
                              <a:gd name="T41" fmla="*/ T40 w 20"/>
                              <a:gd name="T42" fmla="+- 0 1617 1598"/>
                              <a:gd name="T43" fmla="*/ 1617 h 20"/>
                              <a:gd name="T44" fmla="+- 0 6760 6760"/>
                              <a:gd name="T45" fmla="*/ T44 w 20"/>
                              <a:gd name="T46" fmla="+- 0 1613 1598"/>
                              <a:gd name="T47" fmla="*/ 1613 h 20"/>
                              <a:gd name="T48" fmla="+- 0 6760 6760"/>
                              <a:gd name="T49" fmla="*/ T48 w 20"/>
                              <a:gd name="T50" fmla="+- 0 1607 1598"/>
                              <a:gd name="T51" fmla="*/ 1607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9"/>
                                </a:moveTo>
                                <a:lnTo>
                                  <a:pt x="0" y="4"/>
                                </a:lnTo>
                                <a:lnTo>
                                  <a:pt x="5" y="0"/>
                                </a:lnTo>
                                <a:lnTo>
                                  <a:pt x="10" y="0"/>
                                </a:lnTo>
                                <a:lnTo>
                                  <a:pt x="16" y="0"/>
                                </a:lnTo>
                                <a:lnTo>
                                  <a:pt x="20" y="4"/>
                                </a:lnTo>
                                <a:lnTo>
                                  <a:pt x="20" y="9"/>
                                </a:lnTo>
                                <a:lnTo>
                                  <a:pt x="20" y="15"/>
                                </a:lnTo>
                                <a:lnTo>
                                  <a:pt x="16" y="19"/>
                                </a:lnTo>
                                <a:lnTo>
                                  <a:pt x="10" y="19"/>
                                </a:lnTo>
                                <a:lnTo>
                                  <a:pt x="5" y="19"/>
                                </a:lnTo>
                                <a:lnTo>
                                  <a:pt x="0" y="15"/>
                                </a:lnTo>
                                <a:lnTo>
                                  <a:pt x="0" y="9"/>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 name="Freeform 3885"/>
                        <wps:cNvSpPr>
                          <a:spLocks/>
                        </wps:cNvSpPr>
                        <wps:spPr bwMode="auto">
                          <a:xfrm>
                            <a:off x="7588" y="1228"/>
                            <a:ext cx="20" cy="20"/>
                          </a:xfrm>
                          <a:custGeom>
                            <a:avLst/>
                            <a:gdLst>
                              <a:gd name="T0" fmla="+- 0 7604 7589"/>
                              <a:gd name="T1" fmla="*/ T0 w 20"/>
                              <a:gd name="T2" fmla="+- 0 1228 1228"/>
                              <a:gd name="T3" fmla="*/ 1228 h 20"/>
                              <a:gd name="T4" fmla="+- 0 7593 7589"/>
                              <a:gd name="T5" fmla="*/ T4 w 20"/>
                              <a:gd name="T6" fmla="+- 0 1228 1228"/>
                              <a:gd name="T7" fmla="*/ 1228 h 20"/>
                              <a:gd name="T8" fmla="+- 0 7589 7589"/>
                              <a:gd name="T9" fmla="*/ T8 w 20"/>
                              <a:gd name="T10" fmla="+- 0 1233 1228"/>
                              <a:gd name="T11" fmla="*/ 1233 h 20"/>
                              <a:gd name="T12" fmla="+- 0 7589 7589"/>
                              <a:gd name="T13" fmla="*/ T12 w 20"/>
                              <a:gd name="T14" fmla="+- 0 1244 1228"/>
                              <a:gd name="T15" fmla="*/ 1244 h 20"/>
                              <a:gd name="T16" fmla="+- 0 7593 7589"/>
                              <a:gd name="T17" fmla="*/ T16 w 20"/>
                              <a:gd name="T18" fmla="+- 0 1248 1228"/>
                              <a:gd name="T19" fmla="*/ 1248 h 20"/>
                              <a:gd name="T20" fmla="+- 0 7604 7589"/>
                              <a:gd name="T21" fmla="*/ T20 w 20"/>
                              <a:gd name="T22" fmla="+- 0 1248 1228"/>
                              <a:gd name="T23" fmla="*/ 1248 h 20"/>
                              <a:gd name="T24" fmla="+- 0 7609 7589"/>
                              <a:gd name="T25" fmla="*/ T24 w 20"/>
                              <a:gd name="T26" fmla="+- 0 1244 1228"/>
                              <a:gd name="T27" fmla="*/ 1244 h 20"/>
                              <a:gd name="T28" fmla="+- 0 7609 7589"/>
                              <a:gd name="T29" fmla="*/ T28 w 20"/>
                              <a:gd name="T30" fmla="+- 0 1233 1228"/>
                              <a:gd name="T31" fmla="*/ 1233 h 20"/>
                              <a:gd name="T32" fmla="+- 0 7604 7589"/>
                              <a:gd name="T33" fmla="*/ T32 w 20"/>
                              <a:gd name="T34" fmla="+- 0 1228 1228"/>
                              <a:gd name="T35" fmla="*/ 122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4" y="0"/>
                                </a:lnTo>
                                <a:lnTo>
                                  <a:pt x="0" y="5"/>
                                </a:lnTo>
                                <a:lnTo>
                                  <a:pt x="0" y="16"/>
                                </a:lnTo>
                                <a:lnTo>
                                  <a:pt x="4" y="20"/>
                                </a:lnTo>
                                <a:lnTo>
                                  <a:pt x="15" y="20"/>
                                </a:lnTo>
                                <a:lnTo>
                                  <a:pt x="20" y="16"/>
                                </a:lnTo>
                                <a:lnTo>
                                  <a:pt x="20" y="5"/>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3886"/>
                        <wps:cNvSpPr>
                          <a:spLocks/>
                        </wps:cNvSpPr>
                        <wps:spPr bwMode="auto">
                          <a:xfrm>
                            <a:off x="7588" y="1228"/>
                            <a:ext cx="20" cy="20"/>
                          </a:xfrm>
                          <a:custGeom>
                            <a:avLst/>
                            <a:gdLst>
                              <a:gd name="T0" fmla="+- 0 7589 7589"/>
                              <a:gd name="T1" fmla="*/ T0 w 20"/>
                              <a:gd name="T2" fmla="+- 0 1238 1228"/>
                              <a:gd name="T3" fmla="*/ 1238 h 20"/>
                              <a:gd name="T4" fmla="+- 0 7589 7589"/>
                              <a:gd name="T5" fmla="*/ T4 w 20"/>
                              <a:gd name="T6" fmla="+- 0 1233 1228"/>
                              <a:gd name="T7" fmla="*/ 1233 h 20"/>
                              <a:gd name="T8" fmla="+- 0 7593 7589"/>
                              <a:gd name="T9" fmla="*/ T8 w 20"/>
                              <a:gd name="T10" fmla="+- 0 1228 1228"/>
                              <a:gd name="T11" fmla="*/ 1228 h 20"/>
                              <a:gd name="T12" fmla="+- 0 7599 7589"/>
                              <a:gd name="T13" fmla="*/ T12 w 20"/>
                              <a:gd name="T14" fmla="+- 0 1228 1228"/>
                              <a:gd name="T15" fmla="*/ 1228 h 20"/>
                              <a:gd name="T16" fmla="+- 0 7604 7589"/>
                              <a:gd name="T17" fmla="*/ T16 w 20"/>
                              <a:gd name="T18" fmla="+- 0 1228 1228"/>
                              <a:gd name="T19" fmla="*/ 1228 h 20"/>
                              <a:gd name="T20" fmla="+- 0 7609 7589"/>
                              <a:gd name="T21" fmla="*/ T20 w 20"/>
                              <a:gd name="T22" fmla="+- 0 1233 1228"/>
                              <a:gd name="T23" fmla="*/ 1233 h 20"/>
                              <a:gd name="T24" fmla="+- 0 7609 7589"/>
                              <a:gd name="T25" fmla="*/ T24 w 20"/>
                              <a:gd name="T26" fmla="+- 0 1238 1228"/>
                              <a:gd name="T27" fmla="*/ 1238 h 20"/>
                              <a:gd name="T28" fmla="+- 0 7609 7589"/>
                              <a:gd name="T29" fmla="*/ T28 w 20"/>
                              <a:gd name="T30" fmla="+- 0 1244 1228"/>
                              <a:gd name="T31" fmla="*/ 1244 h 20"/>
                              <a:gd name="T32" fmla="+- 0 7604 7589"/>
                              <a:gd name="T33" fmla="*/ T32 w 20"/>
                              <a:gd name="T34" fmla="+- 0 1248 1228"/>
                              <a:gd name="T35" fmla="*/ 1248 h 20"/>
                              <a:gd name="T36" fmla="+- 0 7599 7589"/>
                              <a:gd name="T37" fmla="*/ T36 w 20"/>
                              <a:gd name="T38" fmla="+- 0 1248 1228"/>
                              <a:gd name="T39" fmla="*/ 1248 h 20"/>
                              <a:gd name="T40" fmla="+- 0 7593 7589"/>
                              <a:gd name="T41" fmla="*/ T40 w 20"/>
                              <a:gd name="T42" fmla="+- 0 1248 1228"/>
                              <a:gd name="T43" fmla="*/ 1248 h 20"/>
                              <a:gd name="T44" fmla="+- 0 7589 7589"/>
                              <a:gd name="T45" fmla="*/ T44 w 20"/>
                              <a:gd name="T46" fmla="+- 0 1244 1228"/>
                              <a:gd name="T47" fmla="*/ 1244 h 20"/>
                              <a:gd name="T48" fmla="+- 0 7589 7589"/>
                              <a:gd name="T49" fmla="*/ T48 w 20"/>
                              <a:gd name="T50" fmla="+- 0 1238 1228"/>
                              <a:gd name="T51" fmla="*/ 123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4" y="0"/>
                                </a:lnTo>
                                <a:lnTo>
                                  <a:pt x="10" y="0"/>
                                </a:lnTo>
                                <a:lnTo>
                                  <a:pt x="15" y="0"/>
                                </a:lnTo>
                                <a:lnTo>
                                  <a:pt x="20" y="5"/>
                                </a:lnTo>
                                <a:lnTo>
                                  <a:pt x="20" y="10"/>
                                </a:lnTo>
                                <a:lnTo>
                                  <a:pt x="20" y="16"/>
                                </a:lnTo>
                                <a:lnTo>
                                  <a:pt x="15" y="20"/>
                                </a:lnTo>
                                <a:lnTo>
                                  <a:pt x="10" y="20"/>
                                </a:lnTo>
                                <a:lnTo>
                                  <a:pt x="4"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3887"/>
                        <wps:cNvSpPr>
                          <a:spLocks/>
                        </wps:cNvSpPr>
                        <wps:spPr bwMode="auto">
                          <a:xfrm>
                            <a:off x="6526" y="1625"/>
                            <a:ext cx="20" cy="20"/>
                          </a:xfrm>
                          <a:custGeom>
                            <a:avLst/>
                            <a:gdLst>
                              <a:gd name="T0" fmla="+- 0 6542 6526"/>
                              <a:gd name="T1" fmla="*/ T0 w 20"/>
                              <a:gd name="T2" fmla="+- 0 1626 1626"/>
                              <a:gd name="T3" fmla="*/ 1626 h 20"/>
                              <a:gd name="T4" fmla="+- 0 6531 6526"/>
                              <a:gd name="T5" fmla="*/ T4 w 20"/>
                              <a:gd name="T6" fmla="+- 0 1626 1626"/>
                              <a:gd name="T7" fmla="*/ 1626 h 20"/>
                              <a:gd name="T8" fmla="+- 0 6526 6526"/>
                              <a:gd name="T9" fmla="*/ T8 w 20"/>
                              <a:gd name="T10" fmla="+- 0 1630 1626"/>
                              <a:gd name="T11" fmla="*/ 1630 h 20"/>
                              <a:gd name="T12" fmla="+- 0 6526 6526"/>
                              <a:gd name="T13" fmla="*/ T12 w 20"/>
                              <a:gd name="T14" fmla="+- 0 1641 1626"/>
                              <a:gd name="T15" fmla="*/ 1641 h 20"/>
                              <a:gd name="T16" fmla="+- 0 6531 6526"/>
                              <a:gd name="T17" fmla="*/ T16 w 20"/>
                              <a:gd name="T18" fmla="+- 0 1646 1626"/>
                              <a:gd name="T19" fmla="*/ 1646 h 20"/>
                              <a:gd name="T20" fmla="+- 0 6542 6526"/>
                              <a:gd name="T21" fmla="*/ T20 w 20"/>
                              <a:gd name="T22" fmla="+- 0 1646 1626"/>
                              <a:gd name="T23" fmla="*/ 1646 h 20"/>
                              <a:gd name="T24" fmla="+- 0 6546 6526"/>
                              <a:gd name="T25" fmla="*/ T24 w 20"/>
                              <a:gd name="T26" fmla="+- 0 1641 1626"/>
                              <a:gd name="T27" fmla="*/ 1641 h 20"/>
                              <a:gd name="T28" fmla="+- 0 6546 6526"/>
                              <a:gd name="T29" fmla="*/ T28 w 20"/>
                              <a:gd name="T30" fmla="+- 0 1630 1626"/>
                              <a:gd name="T31" fmla="*/ 1630 h 20"/>
                              <a:gd name="T32" fmla="+- 0 6542 6526"/>
                              <a:gd name="T33" fmla="*/ T32 w 20"/>
                              <a:gd name="T34" fmla="+- 0 1626 1626"/>
                              <a:gd name="T35" fmla="*/ 162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3888"/>
                        <wps:cNvSpPr>
                          <a:spLocks/>
                        </wps:cNvSpPr>
                        <wps:spPr bwMode="auto">
                          <a:xfrm>
                            <a:off x="6526" y="1625"/>
                            <a:ext cx="20" cy="20"/>
                          </a:xfrm>
                          <a:custGeom>
                            <a:avLst/>
                            <a:gdLst>
                              <a:gd name="T0" fmla="+- 0 6526 6526"/>
                              <a:gd name="T1" fmla="*/ T0 w 20"/>
                              <a:gd name="T2" fmla="+- 0 1636 1626"/>
                              <a:gd name="T3" fmla="*/ 1636 h 20"/>
                              <a:gd name="T4" fmla="+- 0 6526 6526"/>
                              <a:gd name="T5" fmla="*/ T4 w 20"/>
                              <a:gd name="T6" fmla="+- 0 1630 1626"/>
                              <a:gd name="T7" fmla="*/ 1630 h 20"/>
                              <a:gd name="T8" fmla="+- 0 6531 6526"/>
                              <a:gd name="T9" fmla="*/ T8 w 20"/>
                              <a:gd name="T10" fmla="+- 0 1626 1626"/>
                              <a:gd name="T11" fmla="*/ 1626 h 20"/>
                              <a:gd name="T12" fmla="+- 0 6536 6526"/>
                              <a:gd name="T13" fmla="*/ T12 w 20"/>
                              <a:gd name="T14" fmla="+- 0 1626 1626"/>
                              <a:gd name="T15" fmla="*/ 1626 h 20"/>
                              <a:gd name="T16" fmla="+- 0 6542 6526"/>
                              <a:gd name="T17" fmla="*/ T16 w 20"/>
                              <a:gd name="T18" fmla="+- 0 1626 1626"/>
                              <a:gd name="T19" fmla="*/ 1626 h 20"/>
                              <a:gd name="T20" fmla="+- 0 6546 6526"/>
                              <a:gd name="T21" fmla="*/ T20 w 20"/>
                              <a:gd name="T22" fmla="+- 0 1630 1626"/>
                              <a:gd name="T23" fmla="*/ 1630 h 20"/>
                              <a:gd name="T24" fmla="+- 0 6546 6526"/>
                              <a:gd name="T25" fmla="*/ T24 w 20"/>
                              <a:gd name="T26" fmla="+- 0 1636 1626"/>
                              <a:gd name="T27" fmla="*/ 1636 h 20"/>
                              <a:gd name="T28" fmla="+- 0 6546 6526"/>
                              <a:gd name="T29" fmla="*/ T28 w 20"/>
                              <a:gd name="T30" fmla="+- 0 1641 1626"/>
                              <a:gd name="T31" fmla="*/ 1641 h 20"/>
                              <a:gd name="T32" fmla="+- 0 6542 6526"/>
                              <a:gd name="T33" fmla="*/ T32 w 20"/>
                              <a:gd name="T34" fmla="+- 0 1646 1626"/>
                              <a:gd name="T35" fmla="*/ 1646 h 20"/>
                              <a:gd name="T36" fmla="+- 0 6536 6526"/>
                              <a:gd name="T37" fmla="*/ T36 w 20"/>
                              <a:gd name="T38" fmla="+- 0 1646 1626"/>
                              <a:gd name="T39" fmla="*/ 1646 h 20"/>
                              <a:gd name="T40" fmla="+- 0 6531 6526"/>
                              <a:gd name="T41" fmla="*/ T40 w 20"/>
                              <a:gd name="T42" fmla="+- 0 1646 1626"/>
                              <a:gd name="T43" fmla="*/ 1646 h 20"/>
                              <a:gd name="T44" fmla="+- 0 6526 6526"/>
                              <a:gd name="T45" fmla="*/ T44 w 20"/>
                              <a:gd name="T46" fmla="+- 0 1641 1626"/>
                              <a:gd name="T47" fmla="*/ 1641 h 20"/>
                              <a:gd name="T48" fmla="+- 0 6526 6526"/>
                              <a:gd name="T49" fmla="*/ T48 w 20"/>
                              <a:gd name="T50" fmla="+- 0 1636 1626"/>
                              <a:gd name="T51" fmla="*/ 163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3889"/>
                        <wps:cNvSpPr>
                          <a:spLocks/>
                        </wps:cNvSpPr>
                        <wps:spPr bwMode="auto">
                          <a:xfrm>
                            <a:off x="6528" y="1641"/>
                            <a:ext cx="20" cy="20"/>
                          </a:xfrm>
                          <a:custGeom>
                            <a:avLst/>
                            <a:gdLst>
                              <a:gd name="T0" fmla="+- 0 6544 6528"/>
                              <a:gd name="T1" fmla="*/ T0 w 20"/>
                              <a:gd name="T2" fmla="+- 0 1642 1642"/>
                              <a:gd name="T3" fmla="*/ 1642 h 20"/>
                              <a:gd name="T4" fmla="+- 0 6533 6528"/>
                              <a:gd name="T5" fmla="*/ T4 w 20"/>
                              <a:gd name="T6" fmla="+- 0 1642 1642"/>
                              <a:gd name="T7" fmla="*/ 1642 h 20"/>
                              <a:gd name="T8" fmla="+- 0 6528 6528"/>
                              <a:gd name="T9" fmla="*/ T8 w 20"/>
                              <a:gd name="T10" fmla="+- 0 1646 1642"/>
                              <a:gd name="T11" fmla="*/ 1646 h 20"/>
                              <a:gd name="T12" fmla="+- 0 6528 6528"/>
                              <a:gd name="T13" fmla="*/ T12 w 20"/>
                              <a:gd name="T14" fmla="+- 0 1657 1642"/>
                              <a:gd name="T15" fmla="*/ 1657 h 20"/>
                              <a:gd name="T16" fmla="+- 0 6533 6528"/>
                              <a:gd name="T17" fmla="*/ T16 w 20"/>
                              <a:gd name="T18" fmla="+- 0 1662 1642"/>
                              <a:gd name="T19" fmla="*/ 1662 h 20"/>
                              <a:gd name="T20" fmla="+- 0 6544 6528"/>
                              <a:gd name="T21" fmla="*/ T20 w 20"/>
                              <a:gd name="T22" fmla="+- 0 1662 1642"/>
                              <a:gd name="T23" fmla="*/ 1662 h 20"/>
                              <a:gd name="T24" fmla="+- 0 6548 6528"/>
                              <a:gd name="T25" fmla="*/ T24 w 20"/>
                              <a:gd name="T26" fmla="+- 0 1657 1642"/>
                              <a:gd name="T27" fmla="*/ 1657 h 20"/>
                              <a:gd name="T28" fmla="+- 0 6548 6528"/>
                              <a:gd name="T29" fmla="*/ T28 w 20"/>
                              <a:gd name="T30" fmla="+- 0 1646 1642"/>
                              <a:gd name="T31" fmla="*/ 1646 h 20"/>
                              <a:gd name="T32" fmla="+- 0 6544 6528"/>
                              <a:gd name="T33" fmla="*/ T32 w 20"/>
                              <a:gd name="T34" fmla="+- 0 1642 1642"/>
                              <a:gd name="T35" fmla="*/ 164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Freeform 3890"/>
                        <wps:cNvSpPr>
                          <a:spLocks/>
                        </wps:cNvSpPr>
                        <wps:spPr bwMode="auto">
                          <a:xfrm>
                            <a:off x="6528" y="1641"/>
                            <a:ext cx="20" cy="20"/>
                          </a:xfrm>
                          <a:custGeom>
                            <a:avLst/>
                            <a:gdLst>
                              <a:gd name="T0" fmla="+- 0 6528 6528"/>
                              <a:gd name="T1" fmla="*/ T0 w 20"/>
                              <a:gd name="T2" fmla="+- 0 1652 1642"/>
                              <a:gd name="T3" fmla="*/ 1652 h 20"/>
                              <a:gd name="T4" fmla="+- 0 6528 6528"/>
                              <a:gd name="T5" fmla="*/ T4 w 20"/>
                              <a:gd name="T6" fmla="+- 0 1646 1642"/>
                              <a:gd name="T7" fmla="*/ 1646 h 20"/>
                              <a:gd name="T8" fmla="+- 0 6533 6528"/>
                              <a:gd name="T9" fmla="*/ T8 w 20"/>
                              <a:gd name="T10" fmla="+- 0 1642 1642"/>
                              <a:gd name="T11" fmla="*/ 1642 h 20"/>
                              <a:gd name="T12" fmla="+- 0 6538 6528"/>
                              <a:gd name="T13" fmla="*/ T12 w 20"/>
                              <a:gd name="T14" fmla="+- 0 1642 1642"/>
                              <a:gd name="T15" fmla="*/ 1642 h 20"/>
                              <a:gd name="T16" fmla="+- 0 6544 6528"/>
                              <a:gd name="T17" fmla="*/ T16 w 20"/>
                              <a:gd name="T18" fmla="+- 0 1642 1642"/>
                              <a:gd name="T19" fmla="*/ 1642 h 20"/>
                              <a:gd name="T20" fmla="+- 0 6548 6528"/>
                              <a:gd name="T21" fmla="*/ T20 w 20"/>
                              <a:gd name="T22" fmla="+- 0 1646 1642"/>
                              <a:gd name="T23" fmla="*/ 1646 h 20"/>
                              <a:gd name="T24" fmla="+- 0 6548 6528"/>
                              <a:gd name="T25" fmla="*/ T24 w 20"/>
                              <a:gd name="T26" fmla="+- 0 1652 1642"/>
                              <a:gd name="T27" fmla="*/ 1652 h 20"/>
                              <a:gd name="T28" fmla="+- 0 6548 6528"/>
                              <a:gd name="T29" fmla="*/ T28 w 20"/>
                              <a:gd name="T30" fmla="+- 0 1657 1642"/>
                              <a:gd name="T31" fmla="*/ 1657 h 20"/>
                              <a:gd name="T32" fmla="+- 0 6544 6528"/>
                              <a:gd name="T33" fmla="*/ T32 w 20"/>
                              <a:gd name="T34" fmla="+- 0 1662 1642"/>
                              <a:gd name="T35" fmla="*/ 1662 h 20"/>
                              <a:gd name="T36" fmla="+- 0 6538 6528"/>
                              <a:gd name="T37" fmla="*/ T36 w 20"/>
                              <a:gd name="T38" fmla="+- 0 1662 1642"/>
                              <a:gd name="T39" fmla="*/ 1662 h 20"/>
                              <a:gd name="T40" fmla="+- 0 6533 6528"/>
                              <a:gd name="T41" fmla="*/ T40 w 20"/>
                              <a:gd name="T42" fmla="+- 0 1662 1642"/>
                              <a:gd name="T43" fmla="*/ 1662 h 20"/>
                              <a:gd name="T44" fmla="+- 0 6528 6528"/>
                              <a:gd name="T45" fmla="*/ T44 w 20"/>
                              <a:gd name="T46" fmla="+- 0 1657 1642"/>
                              <a:gd name="T47" fmla="*/ 1657 h 20"/>
                              <a:gd name="T48" fmla="+- 0 6528 6528"/>
                              <a:gd name="T49" fmla="*/ T48 w 20"/>
                              <a:gd name="T50" fmla="+- 0 1652 1642"/>
                              <a:gd name="T51" fmla="*/ 165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Freeform 3891"/>
                        <wps:cNvSpPr>
                          <a:spLocks/>
                        </wps:cNvSpPr>
                        <wps:spPr bwMode="auto">
                          <a:xfrm>
                            <a:off x="6755" y="1171"/>
                            <a:ext cx="20" cy="20"/>
                          </a:xfrm>
                          <a:custGeom>
                            <a:avLst/>
                            <a:gdLst>
                              <a:gd name="T0" fmla="+- 0 6771 6755"/>
                              <a:gd name="T1" fmla="*/ T0 w 20"/>
                              <a:gd name="T2" fmla="+- 0 1172 1172"/>
                              <a:gd name="T3" fmla="*/ 1172 h 20"/>
                              <a:gd name="T4" fmla="+- 0 6760 6755"/>
                              <a:gd name="T5" fmla="*/ T4 w 20"/>
                              <a:gd name="T6" fmla="+- 0 1172 1172"/>
                              <a:gd name="T7" fmla="*/ 1172 h 20"/>
                              <a:gd name="T8" fmla="+- 0 6755 6755"/>
                              <a:gd name="T9" fmla="*/ T8 w 20"/>
                              <a:gd name="T10" fmla="+- 0 1176 1172"/>
                              <a:gd name="T11" fmla="*/ 1176 h 20"/>
                              <a:gd name="T12" fmla="+- 0 6755 6755"/>
                              <a:gd name="T13" fmla="*/ T12 w 20"/>
                              <a:gd name="T14" fmla="+- 0 1187 1172"/>
                              <a:gd name="T15" fmla="*/ 1187 h 20"/>
                              <a:gd name="T16" fmla="+- 0 6760 6755"/>
                              <a:gd name="T17" fmla="*/ T16 w 20"/>
                              <a:gd name="T18" fmla="+- 0 1191 1172"/>
                              <a:gd name="T19" fmla="*/ 1191 h 20"/>
                              <a:gd name="T20" fmla="+- 0 6771 6755"/>
                              <a:gd name="T21" fmla="*/ T20 w 20"/>
                              <a:gd name="T22" fmla="+- 0 1191 1172"/>
                              <a:gd name="T23" fmla="*/ 1191 h 20"/>
                              <a:gd name="T24" fmla="+- 0 6775 6755"/>
                              <a:gd name="T25" fmla="*/ T24 w 20"/>
                              <a:gd name="T26" fmla="+- 0 1187 1172"/>
                              <a:gd name="T27" fmla="*/ 1187 h 20"/>
                              <a:gd name="T28" fmla="+- 0 6775 6755"/>
                              <a:gd name="T29" fmla="*/ T28 w 20"/>
                              <a:gd name="T30" fmla="+- 0 1176 1172"/>
                              <a:gd name="T31" fmla="*/ 1176 h 20"/>
                              <a:gd name="T32" fmla="+- 0 6771 6755"/>
                              <a:gd name="T33" fmla="*/ T32 w 20"/>
                              <a:gd name="T34" fmla="+- 0 1172 1172"/>
                              <a:gd name="T35" fmla="*/ 117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19"/>
                                </a:lnTo>
                                <a:lnTo>
                                  <a:pt x="16" y="19"/>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Freeform 3892"/>
                        <wps:cNvSpPr>
                          <a:spLocks/>
                        </wps:cNvSpPr>
                        <wps:spPr bwMode="auto">
                          <a:xfrm>
                            <a:off x="6755" y="1171"/>
                            <a:ext cx="20" cy="20"/>
                          </a:xfrm>
                          <a:custGeom>
                            <a:avLst/>
                            <a:gdLst>
                              <a:gd name="T0" fmla="+- 0 6755 6755"/>
                              <a:gd name="T1" fmla="*/ T0 w 20"/>
                              <a:gd name="T2" fmla="+- 0 1182 1172"/>
                              <a:gd name="T3" fmla="*/ 1182 h 20"/>
                              <a:gd name="T4" fmla="+- 0 6755 6755"/>
                              <a:gd name="T5" fmla="*/ T4 w 20"/>
                              <a:gd name="T6" fmla="+- 0 1176 1172"/>
                              <a:gd name="T7" fmla="*/ 1176 h 20"/>
                              <a:gd name="T8" fmla="+- 0 6760 6755"/>
                              <a:gd name="T9" fmla="*/ T8 w 20"/>
                              <a:gd name="T10" fmla="+- 0 1172 1172"/>
                              <a:gd name="T11" fmla="*/ 1172 h 20"/>
                              <a:gd name="T12" fmla="+- 0 6765 6755"/>
                              <a:gd name="T13" fmla="*/ T12 w 20"/>
                              <a:gd name="T14" fmla="+- 0 1172 1172"/>
                              <a:gd name="T15" fmla="*/ 1172 h 20"/>
                              <a:gd name="T16" fmla="+- 0 6771 6755"/>
                              <a:gd name="T17" fmla="*/ T16 w 20"/>
                              <a:gd name="T18" fmla="+- 0 1172 1172"/>
                              <a:gd name="T19" fmla="*/ 1172 h 20"/>
                              <a:gd name="T20" fmla="+- 0 6775 6755"/>
                              <a:gd name="T21" fmla="*/ T20 w 20"/>
                              <a:gd name="T22" fmla="+- 0 1176 1172"/>
                              <a:gd name="T23" fmla="*/ 1176 h 20"/>
                              <a:gd name="T24" fmla="+- 0 6775 6755"/>
                              <a:gd name="T25" fmla="*/ T24 w 20"/>
                              <a:gd name="T26" fmla="+- 0 1182 1172"/>
                              <a:gd name="T27" fmla="*/ 1182 h 20"/>
                              <a:gd name="T28" fmla="+- 0 6775 6755"/>
                              <a:gd name="T29" fmla="*/ T28 w 20"/>
                              <a:gd name="T30" fmla="+- 0 1187 1172"/>
                              <a:gd name="T31" fmla="*/ 1187 h 20"/>
                              <a:gd name="T32" fmla="+- 0 6771 6755"/>
                              <a:gd name="T33" fmla="*/ T32 w 20"/>
                              <a:gd name="T34" fmla="+- 0 1191 1172"/>
                              <a:gd name="T35" fmla="*/ 1191 h 20"/>
                              <a:gd name="T36" fmla="+- 0 6765 6755"/>
                              <a:gd name="T37" fmla="*/ T36 w 20"/>
                              <a:gd name="T38" fmla="+- 0 1191 1172"/>
                              <a:gd name="T39" fmla="*/ 1191 h 20"/>
                              <a:gd name="T40" fmla="+- 0 6760 6755"/>
                              <a:gd name="T41" fmla="*/ T40 w 20"/>
                              <a:gd name="T42" fmla="+- 0 1191 1172"/>
                              <a:gd name="T43" fmla="*/ 1191 h 20"/>
                              <a:gd name="T44" fmla="+- 0 6755 6755"/>
                              <a:gd name="T45" fmla="*/ T44 w 20"/>
                              <a:gd name="T46" fmla="+- 0 1187 1172"/>
                              <a:gd name="T47" fmla="*/ 1187 h 20"/>
                              <a:gd name="T48" fmla="+- 0 6755 6755"/>
                              <a:gd name="T49" fmla="*/ T48 w 20"/>
                              <a:gd name="T50" fmla="+- 0 1182 1172"/>
                              <a:gd name="T51" fmla="*/ 118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19"/>
                                </a:lnTo>
                                <a:lnTo>
                                  <a:pt x="10" y="19"/>
                                </a:lnTo>
                                <a:lnTo>
                                  <a:pt x="5" y="19"/>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Freeform 3893"/>
                        <wps:cNvSpPr>
                          <a:spLocks/>
                        </wps:cNvSpPr>
                        <wps:spPr bwMode="auto">
                          <a:xfrm>
                            <a:off x="6926" y="1088"/>
                            <a:ext cx="20" cy="20"/>
                          </a:xfrm>
                          <a:custGeom>
                            <a:avLst/>
                            <a:gdLst>
                              <a:gd name="T0" fmla="+- 0 6941 6926"/>
                              <a:gd name="T1" fmla="*/ T0 w 20"/>
                              <a:gd name="T2" fmla="+- 0 1088 1088"/>
                              <a:gd name="T3" fmla="*/ 1088 h 20"/>
                              <a:gd name="T4" fmla="+- 0 6931 6926"/>
                              <a:gd name="T5" fmla="*/ T4 w 20"/>
                              <a:gd name="T6" fmla="+- 0 1088 1088"/>
                              <a:gd name="T7" fmla="*/ 1088 h 20"/>
                              <a:gd name="T8" fmla="+- 0 6926 6926"/>
                              <a:gd name="T9" fmla="*/ T8 w 20"/>
                              <a:gd name="T10" fmla="+- 0 1093 1088"/>
                              <a:gd name="T11" fmla="*/ 1093 h 20"/>
                              <a:gd name="T12" fmla="+- 0 6926 6926"/>
                              <a:gd name="T13" fmla="*/ T12 w 20"/>
                              <a:gd name="T14" fmla="+- 0 1104 1088"/>
                              <a:gd name="T15" fmla="*/ 1104 h 20"/>
                              <a:gd name="T16" fmla="+- 0 6931 6926"/>
                              <a:gd name="T17" fmla="*/ T16 w 20"/>
                              <a:gd name="T18" fmla="+- 0 1108 1088"/>
                              <a:gd name="T19" fmla="*/ 1108 h 20"/>
                              <a:gd name="T20" fmla="+- 0 6941 6926"/>
                              <a:gd name="T21" fmla="*/ T20 w 20"/>
                              <a:gd name="T22" fmla="+- 0 1108 1088"/>
                              <a:gd name="T23" fmla="*/ 1108 h 20"/>
                              <a:gd name="T24" fmla="+- 0 6946 6926"/>
                              <a:gd name="T25" fmla="*/ T24 w 20"/>
                              <a:gd name="T26" fmla="+- 0 1104 1088"/>
                              <a:gd name="T27" fmla="*/ 1104 h 20"/>
                              <a:gd name="T28" fmla="+- 0 6946 6926"/>
                              <a:gd name="T29" fmla="*/ T28 w 20"/>
                              <a:gd name="T30" fmla="+- 0 1093 1088"/>
                              <a:gd name="T31" fmla="*/ 1093 h 20"/>
                              <a:gd name="T32" fmla="+- 0 6941 6926"/>
                              <a:gd name="T33" fmla="*/ T32 w 20"/>
                              <a:gd name="T34" fmla="+- 0 1088 1088"/>
                              <a:gd name="T35" fmla="*/ 108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5" y="0"/>
                                </a:moveTo>
                                <a:lnTo>
                                  <a:pt x="5" y="0"/>
                                </a:lnTo>
                                <a:lnTo>
                                  <a:pt x="0" y="5"/>
                                </a:lnTo>
                                <a:lnTo>
                                  <a:pt x="0" y="16"/>
                                </a:lnTo>
                                <a:lnTo>
                                  <a:pt x="5" y="20"/>
                                </a:lnTo>
                                <a:lnTo>
                                  <a:pt x="15" y="20"/>
                                </a:lnTo>
                                <a:lnTo>
                                  <a:pt x="20" y="16"/>
                                </a:lnTo>
                                <a:lnTo>
                                  <a:pt x="20" y="5"/>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Freeform 3894"/>
                        <wps:cNvSpPr>
                          <a:spLocks/>
                        </wps:cNvSpPr>
                        <wps:spPr bwMode="auto">
                          <a:xfrm>
                            <a:off x="6926" y="1088"/>
                            <a:ext cx="20" cy="20"/>
                          </a:xfrm>
                          <a:custGeom>
                            <a:avLst/>
                            <a:gdLst>
                              <a:gd name="T0" fmla="+- 0 6926 6926"/>
                              <a:gd name="T1" fmla="*/ T0 w 20"/>
                              <a:gd name="T2" fmla="+- 0 1098 1088"/>
                              <a:gd name="T3" fmla="*/ 1098 h 20"/>
                              <a:gd name="T4" fmla="+- 0 6926 6926"/>
                              <a:gd name="T5" fmla="*/ T4 w 20"/>
                              <a:gd name="T6" fmla="+- 0 1093 1088"/>
                              <a:gd name="T7" fmla="*/ 1093 h 20"/>
                              <a:gd name="T8" fmla="+- 0 6931 6926"/>
                              <a:gd name="T9" fmla="*/ T8 w 20"/>
                              <a:gd name="T10" fmla="+- 0 1088 1088"/>
                              <a:gd name="T11" fmla="*/ 1088 h 20"/>
                              <a:gd name="T12" fmla="+- 0 6936 6926"/>
                              <a:gd name="T13" fmla="*/ T12 w 20"/>
                              <a:gd name="T14" fmla="+- 0 1088 1088"/>
                              <a:gd name="T15" fmla="*/ 1088 h 20"/>
                              <a:gd name="T16" fmla="+- 0 6941 6926"/>
                              <a:gd name="T17" fmla="*/ T16 w 20"/>
                              <a:gd name="T18" fmla="+- 0 1088 1088"/>
                              <a:gd name="T19" fmla="*/ 1088 h 20"/>
                              <a:gd name="T20" fmla="+- 0 6946 6926"/>
                              <a:gd name="T21" fmla="*/ T20 w 20"/>
                              <a:gd name="T22" fmla="+- 0 1093 1088"/>
                              <a:gd name="T23" fmla="*/ 1093 h 20"/>
                              <a:gd name="T24" fmla="+- 0 6946 6926"/>
                              <a:gd name="T25" fmla="*/ T24 w 20"/>
                              <a:gd name="T26" fmla="+- 0 1098 1088"/>
                              <a:gd name="T27" fmla="*/ 1098 h 20"/>
                              <a:gd name="T28" fmla="+- 0 6946 6926"/>
                              <a:gd name="T29" fmla="*/ T28 w 20"/>
                              <a:gd name="T30" fmla="+- 0 1104 1088"/>
                              <a:gd name="T31" fmla="*/ 1104 h 20"/>
                              <a:gd name="T32" fmla="+- 0 6941 6926"/>
                              <a:gd name="T33" fmla="*/ T32 w 20"/>
                              <a:gd name="T34" fmla="+- 0 1108 1088"/>
                              <a:gd name="T35" fmla="*/ 1108 h 20"/>
                              <a:gd name="T36" fmla="+- 0 6936 6926"/>
                              <a:gd name="T37" fmla="*/ T36 w 20"/>
                              <a:gd name="T38" fmla="+- 0 1108 1088"/>
                              <a:gd name="T39" fmla="*/ 1108 h 20"/>
                              <a:gd name="T40" fmla="+- 0 6931 6926"/>
                              <a:gd name="T41" fmla="*/ T40 w 20"/>
                              <a:gd name="T42" fmla="+- 0 1108 1088"/>
                              <a:gd name="T43" fmla="*/ 1108 h 20"/>
                              <a:gd name="T44" fmla="+- 0 6926 6926"/>
                              <a:gd name="T45" fmla="*/ T44 w 20"/>
                              <a:gd name="T46" fmla="+- 0 1104 1088"/>
                              <a:gd name="T47" fmla="*/ 1104 h 20"/>
                              <a:gd name="T48" fmla="+- 0 6926 6926"/>
                              <a:gd name="T49" fmla="*/ T48 w 20"/>
                              <a:gd name="T50" fmla="+- 0 1098 1088"/>
                              <a:gd name="T51" fmla="*/ 109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5" y="0"/>
                                </a:lnTo>
                                <a:lnTo>
                                  <a:pt x="20" y="5"/>
                                </a:lnTo>
                                <a:lnTo>
                                  <a:pt x="20" y="10"/>
                                </a:lnTo>
                                <a:lnTo>
                                  <a:pt x="20" y="16"/>
                                </a:lnTo>
                                <a:lnTo>
                                  <a:pt x="15" y="20"/>
                                </a:lnTo>
                                <a:lnTo>
                                  <a:pt x="10" y="20"/>
                                </a:lnTo>
                                <a:lnTo>
                                  <a:pt x="5"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Freeform 3895"/>
                        <wps:cNvSpPr>
                          <a:spLocks/>
                        </wps:cNvSpPr>
                        <wps:spPr bwMode="auto">
                          <a:xfrm>
                            <a:off x="6526" y="1389"/>
                            <a:ext cx="20" cy="20"/>
                          </a:xfrm>
                          <a:custGeom>
                            <a:avLst/>
                            <a:gdLst>
                              <a:gd name="T0" fmla="+- 0 6542 6526"/>
                              <a:gd name="T1" fmla="*/ T0 w 20"/>
                              <a:gd name="T2" fmla="+- 0 1390 1390"/>
                              <a:gd name="T3" fmla="*/ 1390 h 20"/>
                              <a:gd name="T4" fmla="+- 0 6531 6526"/>
                              <a:gd name="T5" fmla="*/ T4 w 20"/>
                              <a:gd name="T6" fmla="+- 0 1390 1390"/>
                              <a:gd name="T7" fmla="*/ 1390 h 20"/>
                              <a:gd name="T8" fmla="+- 0 6526 6526"/>
                              <a:gd name="T9" fmla="*/ T8 w 20"/>
                              <a:gd name="T10" fmla="+- 0 1394 1390"/>
                              <a:gd name="T11" fmla="*/ 1394 h 20"/>
                              <a:gd name="T12" fmla="+- 0 6526 6526"/>
                              <a:gd name="T13" fmla="*/ T12 w 20"/>
                              <a:gd name="T14" fmla="+- 0 1405 1390"/>
                              <a:gd name="T15" fmla="*/ 1405 h 20"/>
                              <a:gd name="T16" fmla="+- 0 6531 6526"/>
                              <a:gd name="T17" fmla="*/ T16 w 20"/>
                              <a:gd name="T18" fmla="+- 0 1409 1390"/>
                              <a:gd name="T19" fmla="*/ 1409 h 20"/>
                              <a:gd name="T20" fmla="+- 0 6542 6526"/>
                              <a:gd name="T21" fmla="*/ T20 w 20"/>
                              <a:gd name="T22" fmla="+- 0 1409 1390"/>
                              <a:gd name="T23" fmla="*/ 1409 h 20"/>
                              <a:gd name="T24" fmla="+- 0 6546 6526"/>
                              <a:gd name="T25" fmla="*/ T24 w 20"/>
                              <a:gd name="T26" fmla="+- 0 1405 1390"/>
                              <a:gd name="T27" fmla="*/ 1405 h 20"/>
                              <a:gd name="T28" fmla="+- 0 6546 6526"/>
                              <a:gd name="T29" fmla="*/ T28 w 20"/>
                              <a:gd name="T30" fmla="+- 0 1394 1390"/>
                              <a:gd name="T31" fmla="*/ 1394 h 20"/>
                              <a:gd name="T32" fmla="+- 0 6542 6526"/>
                              <a:gd name="T33" fmla="*/ T32 w 20"/>
                              <a:gd name="T34" fmla="+- 0 1390 1390"/>
                              <a:gd name="T35" fmla="*/ 139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4"/>
                                </a:lnTo>
                                <a:lnTo>
                                  <a:pt x="0" y="15"/>
                                </a:lnTo>
                                <a:lnTo>
                                  <a:pt x="5" y="19"/>
                                </a:lnTo>
                                <a:lnTo>
                                  <a:pt x="16" y="19"/>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Freeform 3896"/>
                        <wps:cNvSpPr>
                          <a:spLocks/>
                        </wps:cNvSpPr>
                        <wps:spPr bwMode="auto">
                          <a:xfrm>
                            <a:off x="6526" y="1389"/>
                            <a:ext cx="20" cy="20"/>
                          </a:xfrm>
                          <a:custGeom>
                            <a:avLst/>
                            <a:gdLst>
                              <a:gd name="T0" fmla="+- 0 6526 6526"/>
                              <a:gd name="T1" fmla="*/ T0 w 20"/>
                              <a:gd name="T2" fmla="+- 0 1400 1390"/>
                              <a:gd name="T3" fmla="*/ 1400 h 20"/>
                              <a:gd name="T4" fmla="+- 0 6526 6526"/>
                              <a:gd name="T5" fmla="*/ T4 w 20"/>
                              <a:gd name="T6" fmla="+- 0 1394 1390"/>
                              <a:gd name="T7" fmla="*/ 1394 h 20"/>
                              <a:gd name="T8" fmla="+- 0 6531 6526"/>
                              <a:gd name="T9" fmla="*/ T8 w 20"/>
                              <a:gd name="T10" fmla="+- 0 1390 1390"/>
                              <a:gd name="T11" fmla="*/ 1390 h 20"/>
                              <a:gd name="T12" fmla="+- 0 6536 6526"/>
                              <a:gd name="T13" fmla="*/ T12 w 20"/>
                              <a:gd name="T14" fmla="+- 0 1390 1390"/>
                              <a:gd name="T15" fmla="*/ 1390 h 20"/>
                              <a:gd name="T16" fmla="+- 0 6542 6526"/>
                              <a:gd name="T17" fmla="*/ T16 w 20"/>
                              <a:gd name="T18" fmla="+- 0 1390 1390"/>
                              <a:gd name="T19" fmla="*/ 1390 h 20"/>
                              <a:gd name="T20" fmla="+- 0 6546 6526"/>
                              <a:gd name="T21" fmla="*/ T20 w 20"/>
                              <a:gd name="T22" fmla="+- 0 1394 1390"/>
                              <a:gd name="T23" fmla="*/ 1394 h 20"/>
                              <a:gd name="T24" fmla="+- 0 6546 6526"/>
                              <a:gd name="T25" fmla="*/ T24 w 20"/>
                              <a:gd name="T26" fmla="+- 0 1400 1390"/>
                              <a:gd name="T27" fmla="*/ 1400 h 20"/>
                              <a:gd name="T28" fmla="+- 0 6546 6526"/>
                              <a:gd name="T29" fmla="*/ T28 w 20"/>
                              <a:gd name="T30" fmla="+- 0 1405 1390"/>
                              <a:gd name="T31" fmla="*/ 1405 h 20"/>
                              <a:gd name="T32" fmla="+- 0 6542 6526"/>
                              <a:gd name="T33" fmla="*/ T32 w 20"/>
                              <a:gd name="T34" fmla="+- 0 1409 1390"/>
                              <a:gd name="T35" fmla="*/ 1409 h 20"/>
                              <a:gd name="T36" fmla="+- 0 6536 6526"/>
                              <a:gd name="T37" fmla="*/ T36 w 20"/>
                              <a:gd name="T38" fmla="+- 0 1409 1390"/>
                              <a:gd name="T39" fmla="*/ 1409 h 20"/>
                              <a:gd name="T40" fmla="+- 0 6531 6526"/>
                              <a:gd name="T41" fmla="*/ T40 w 20"/>
                              <a:gd name="T42" fmla="+- 0 1409 1390"/>
                              <a:gd name="T43" fmla="*/ 1409 h 20"/>
                              <a:gd name="T44" fmla="+- 0 6526 6526"/>
                              <a:gd name="T45" fmla="*/ T44 w 20"/>
                              <a:gd name="T46" fmla="+- 0 1405 1390"/>
                              <a:gd name="T47" fmla="*/ 1405 h 20"/>
                              <a:gd name="T48" fmla="+- 0 6526 6526"/>
                              <a:gd name="T49" fmla="*/ T48 w 20"/>
                              <a:gd name="T50" fmla="+- 0 1400 1390"/>
                              <a:gd name="T51" fmla="*/ 140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4"/>
                                </a:lnTo>
                                <a:lnTo>
                                  <a:pt x="5" y="0"/>
                                </a:lnTo>
                                <a:lnTo>
                                  <a:pt x="10" y="0"/>
                                </a:lnTo>
                                <a:lnTo>
                                  <a:pt x="16" y="0"/>
                                </a:lnTo>
                                <a:lnTo>
                                  <a:pt x="20" y="4"/>
                                </a:lnTo>
                                <a:lnTo>
                                  <a:pt x="20" y="10"/>
                                </a:lnTo>
                                <a:lnTo>
                                  <a:pt x="20" y="15"/>
                                </a:lnTo>
                                <a:lnTo>
                                  <a:pt x="16" y="19"/>
                                </a:lnTo>
                                <a:lnTo>
                                  <a:pt x="10" y="19"/>
                                </a:lnTo>
                                <a:lnTo>
                                  <a:pt x="5" y="19"/>
                                </a:lnTo>
                                <a:lnTo>
                                  <a:pt x="0" y="15"/>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Freeform 3897"/>
                        <wps:cNvSpPr>
                          <a:spLocks/>
                        </wps:cNvSpPr>
                        <wps:spPr bwMode="auto">
                          <a:xfrm>
                            <a:off x="7927" y="1288"/>
                            <a:ext cx="20" cy="20"/>
                          </a:xfrm>
                          <a:custGeom>
                            <a:avLst/>
                            <a:gdLst>
                              <a:gd name="T0" fmla="+- 0 7943 7927"/>
                              <a:gd name="T1" fmla="*/ T0 w 20"/>
                              <a:gd name="T2" fmla="+- 0 1288 1288"/>
                              <a:gd name="T3" fmla="*/ 1288 h 20"/>
                              <a:gd name="T4" fmla="+- 0 7932 7927"/>
                              <a:gd name="T5" fmla="*/ T4 w 20"/>
                              <a:gd name="T6" fmla="+- 0 1288 1288"/>
                              <a:gd name="T7" fmla="*/ 1288 h 20"/>
                              <a:gd name="T8" fmla="+- 0 7927 7927"/>
                              <a:gd name="T9" fmla="*/ T8 w 20"/>
                              <a:gd name="T10" fmla="+- 0 1293 1288"/>
                              <a:gd name="T11" fmla="*/ 1293 h 20"/>
                              <a:gd name="T12" fmla="+- 0 7927 7927"/>
                              <a:gd name="T13" fmla="*/ T12 w 20"/>
                              <a:gd name="T14" fmla="+- 0 1304 1288"/>
                              <a:gd name="T15" fmla="*/ 1304 h 20"/>
                              <a:gd name="T16" fmla="+- 0 7932 7927"/>
                              <a:gd name="T17" fmla="*/ T16 w 20"/>
                              <a:gd name="T18" fmla="+- 0 1308 1288"/>
                              <a:gd name="T19" fmla="*/ 1308 h 20"/>
                              <a:gd name="T20" fmla="+- 0 7943 7927"/>
                              <a:gd name="T21" fmla="*/ T20 w 20"/>
                              <a:gd name="T22" fmla="+- 0 1308 1288"/>
                              <a:gd name="T23" fmla="*/ 1308 h 20"/>
                              <a:gd name="T24" fmla="+- 0 7947 7927"/>
                              <a:gd name="T25" fmla="*/ T24 w 20"/>
                              <a:gd name="T26" fmla="+- 0 1304 1288"/>
                              <a:gd name="T27" fmla="*/ 1304 h 20"/>
                              <a:gd name="T28" fmla="+- 0 7947 7927"/>
                              <a:gd name="T29" fmla="*/ T28 w 20"/>
                              <a:gd name="T30" fmla="+- 0 1293 1288"/>
                              <a:gd name="T31" fmla="*/ 1293 h 20"/>
                              <a:gd name="T32" fmla="+- 0 7943 7927"/>
                              <a:gd name="T33" fmla="*/ T32 w 20"/>
                              <a:gd name="T34" fmla="+- 0 1288 1288"/>
                              <a:gd name="T35" fmla="*/ 128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Freeform 3898"/>
                        <wps:cNvSpPr>
                          <a:spLocks/>
                        </wps:cNvSpPr>
                        <wps:spPr bwMode="auto">
                          <a:xfrm>
                            <a:off x="7927" y="1288"/>
                            <a:ext cx="20" cy="20"/>
                          </a:xfrm>
                          <a:custGeom>
                            <a:avLst/>
                            <a:gdLst>
                              <a:gd name="T0" fmla="+- 0 7927 7927"/>
                              <a:gd name="T1" fmla="*/ T0 w 20"/>
                              <a:gd name="T2" fmla="+- 0 1298 1288"/>
                              <a:gd name="T3" fmla="*/ 1298 h 20"/>
                              <a:gd name="T4" fmla="+- 0 7927 7927"/>
                              <a:gd name="T5" fmla="*/ T4 w 20"/>
                              <a:gd name="T6" fmla="+- 0 1293 1288"/>
                              <a:gd name="T7" fmla="*/ 1293 h 20"/>
                              <a:gd name="T8" fmla="+- 0 7932 7927"/>
                              <a:gd name="T9" fmla="*/ T8 w 20"/>
                              <a:gd name="T10" fmla="+- 0 1288 1288"/>
                              <a:gd name="T11" fmla="*/ 1288 h 20"/>
                              <a:gd name="T12" fmla="+- 0 7937 7927"/>
                              <a:gd name="T13" fmla="*/ T12 w 20"/>
                              <a:gd name="T14" fmla="+- 0 1288 1288"/>
                              <a:gd name="T15" fmla="*/ 1288 h 20"/>
                              <a:gd name="T16" fmla="+- 0 7943 7927"/>
                              <a:gd name="T17" fmla="*/ T16 w 20"/>
                              <a:gd name="T18" fmla="+- 0 1288 1288"/>
                              <a:gd name="T19" fmla="*/ 1288 h 20"/>
                              <a:gd name="T20" fmla="+- 0 7947 7927"/>
                              <a:gd name="T21" fmla="*/ T20 w 20"/>
                              <a:gd name="T22" fmla="+- 0 1293 1288"/>
                              <a:gd name="T23" fmla="*/ 1293 h 20"/>
                              <a:gd name="T24" fmla="+- 0 7947 7927"/>
                              <a:gd name="T25" fmla="*/ T24 w 20"/>
                              <a:gd name="T26" fmla="+- 0 1298 1288"/>
                              <a:gd name="T27" fmla="*/ 1298 h 20"/>
                              <a:gd name="T28" fmla="+- 0 7947 7927"/>
                              <a:gd name="T29" fmla="*/ T28 w 20"/>
                              <a:gd name="T30" fmla="+- 0 1304 1288"/>
                              <a:gd name="T31" fmla="*/ 1304 h 20"/>
                              <a:gd name="T32" fmla="+- 0 7943 7927"/>
                              <a:gd name="T33" fmla="*/ T32 w 20"/>
                              <a:gd name="T34" fmla="+- 0 1308 1288"/>
                              <a:gd name="T35" fmla="*/ 1308 h 20"/>
                              <a:gd name="T36" fmla="+- 0 7937 7927"/>
                              <a:gd name="T37" fmla="*/ T36 w 20"/>
                              <a:gd name="T38" fmla="+- 0 1308 1288"/>
                              <a:gd name="T39" fmla="*/ 1308 h 20"/>
                              <a:gd name="T40" fmla="+- 0 7932 7927"/>
                              <a:gd name="T41" fmla="*/ T40 w 20"/>
                              <a:gd name="T42" fmla="+- 0 1308 1288"/>
                              <a:gd name="T43" fmla="*/ 1308 h 20"/>
                              <a:gd name="T44" fmla="+- 0 7927 7927"/>
                              <a:gd name="T45" fmla="*/ T44 w 20"/>
                              <a:gd name="T46" fmla="+- 0 1304 1288"/>
                              <a:gd name="T47" fmla="*/ 1304 h 20"/>
                              <a:gd name="T48" fmla="+- 0 7927 7927"/>
                              <a:gd name="T49" fmla="*/ T48 w 20"/>
                              <a:gd name="T50" fmla="+- 0 1298 1288"/>
                              <a:gd name="T51" fmla="*/ 129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2297">
                            <a:solidFill>
                              <a:srgbClr val="DB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Rectangle 3899"/>
                        <wps:cNvSpPr>
                          <a:spLocks/>
                        </wps:cNvSpPr>
                        <wps:spPr bwMode="auto">
                          <a:xfrm>
                            <a:off x="4652" y="-44"/>
                            <a:ext cx="3566" cy="2785"/>
                          </a:xfrm>
                          <a:prstGeom prst="rect">
                            <a:avLst/>
                          </a:prstGeom>
                          <a:noFill/>
                          <a:ln w="346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Rectangle 3900"/>
                        <wps:cNvSpPr>
                          <a:spLocks/>
                        </wps:cNvSpPr>
                        <wps:spPr bwMode="auto">
                          <a:xfrm>
                            <a:off x="4652" y="-44"/>
                            <a:ext cx="3566" cy="2785"/>
                          </a:xfrm>
                          <a:prstGeom prst="rect">
                            <a:avLst/>
                          </a:prstGeom>
                          <a:noFill/>
                          <a:ln w="32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 name="Line 3901"/>
                        <wps:cNvCnPr>
                          <a:cxnSpLocks/>
                        </wps:cNvCnPr>
                        <wps:spPr bwMode="auto">
                          <a:xfrm>
                            <a:off x="4638" y="2615"/>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3" name="Line 3902"/>
                        <wps:cNvCnPr>
                          <a:cxnSpLocks/>
                        </wps:cNvCnPr>
                        <wps:spPr bwMode="auto">
                          <a:xfrm>
                            <a:off x="4638" y="2298"/>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4" name="Line 3903"/>
                        <wps:cNvCnPr>
                          <a:cxnSpLocks/>
                        </wps:cNvCnPr>
                        <wps:spPr bwMode="auto">
                          <a:xfrm>
                            <a:off x="4638" y="1982"/>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5" name="Line 3904"/>
                        <wps:cNvCnPr>
                          <a:cxnSpLocks/>
                        </wps:cNvCnPr>
                        <wps:spPr bwMode="auto">
                          <a:xfrm>
                            <a:off x="4638" y="1665"/>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6" name="Line 3905"/>
                        <wps:cNvCnPr>
                          <a:cxnSpLocks/>
                        </wps:cNvCnPr>
                        <wps:spPr bwMode="auto">
                          <a:xfrm>
                            <a:off x="4638" y="1349"/>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7" name="Line 3906"/>
                        <wps:cNvCnPr>
                          <a:cxnSpLocks/>
                        </wps:cNvCnPr>
                        <wps:spPr bwMode="auto">
                          <a:xfrm>
                            <a:off x="4638" y="1033"/>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8" name="Line 3907"/>
                        <wps:cNvCnPr>
                          <a:cxnSpLocks/>
                        </wps:cNvCnPr>
                        <wps:spPr bwMode="auto">
                          <a:xfrm>
                            <a:off x="4638" y="716"/>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49" name="Line 3908"/>
                        <wps:cNvCnPr>
                          <a:cxnSpLocks/>
                        </wps:cNvCnPr>
                        <wps:spPr bwMode="auto">
                          <a:xfrm>
                            <a:off x="4638" y="400"/>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0" name="Line 3909"/>
                        <wps:cNvCnPr>
                          <a:cxnSpLocks/>
                        </wps:cNvCnPr>
                        <wps:spPr bwMode="auto">
                          <a:xfrm>
                            <a:off x="4638" y="83"/>
                            <a:ext cx="14"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1" name="Line 3910"/>
                        <wps:cNvCnPr>
                          <a:cxnSpLocks/>
                        </wps:cNvCnPr>
                        <wps:spPr bwMode="auto">
                          <a:xfrm>
                            <a:off x="481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2" name="Line 3911"/>
                        <wps:cNvCnPr>
                          <a:cxnSpLocks/>
                        </wps:cNvCnPr>
                        <wps:spPr bwMode="auto">
                          <a:xfrm>
                            <a:off x="508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3" name="Line 3912"/>
                        <wps:cNvCnPr>
                          <a:cxnSpLocks/>
                        </wps:cNvCnPr>
                        <wps:spPr bwMode="auto">
                          <a:xfrm>
                            <a:off x="535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4" name="Line 3913"/>
                        <wps:cNvCnPr>
                          <a:cxnSpLocks/>
                        </wps:cNvCnPr>
                        <wps:spPr bwMode="auto">
                          <a:xfrm>
                            <a:off x="562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5" name="Line 3914"/>
                        <wps:cNvCnPr>
                          <a:cxnSpLocks/>
                        </wps:cNvCnPr>
                        <wps:spPr bwMode="auto">
                          <a:xfrm>
                            <a:off x="589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6" name="Line 3915"/>
                        <wps:cNvCnPr>
                          <a:cxnSpLocks/>
                        </wps:cNvCnPr>
                        <wps:spPr bwMode="auto">
                          <a:xfrm>
                            <a:off x="616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7" name="Line 3916"/>
                        <wps:cNvCnPr>
                          <a:cxnSpLocks/>
                        </wps:cNvCnPr>
                        <wps:spPr bwMode="auto">
                          <a:xfrm>
                            <a:off x="643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8" name="Line 3917"/>
                        <wps:cNvCnPr>
                          <a:cxnSpLocks/>
                        </wps:cNvCnPr>
                        <wps:spPr bwMode="auto">
                          <a:xfrm>
                            <a:off x="670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59" name="Line 3918"/>
                        <wps:cNvCnPr>
                          <a:cxnSpLocks/>
                        </wps:cNvCnPr>
                        <wps:spPr bwMode="auto">
                          <a:xfrm>
                            <a:off x="6975"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60" name="Line 3919"/>
                        <wps:cNvCnPr>
                          <a:cxnSpLocks/>
                        </wps:cNvCnPr>
                        <wps:spPr bwMode="auto">
                          <a:xfrm>
                            <a:off x="7246"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61" name="Line 3920"/>
                        <wps:cNvCnPr>
                          <a:cxnSpLocks/>
                        </wps:cNvCnPr>
                        <wps:spPr bwMode="auto">
                          <a:xfrm>
                            <a:off x="7516"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62" name="Line 3921"/>
                        <wps:cNvCnPr>
                          <a:cxnSpLocks/>
                        </wps:cNvCnPr>
                        <wps:spPr bwMode="auto">
                          <a:xfrm>
                            <a:off x="7786"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63" name="Line 3922"/>
                        <wps:cNvCnPr>
                          <a:cxnSpLocks/>
                        </wps:cNvCnPr>
                        <wps:spPr bwMode="auto">
                          <a:xfrm>
                            <a:off x="8056" y="2755"/>
                            <a:ext cx="0" cy="0"/>
                          </a:xfrm>
                          <a:prstGeom prst="line">
                            <a:avLst/>
                          </a:prstGeom>
                          <a:noFill/>
                          <a:ln w="3462">
                            <a:solidFill>
                              <a:srgbClr val="333333"/>
                            </a:solidFill>
                            <a:round/>
                            <a:headEnd/>
                            <a:tailEnd/>
                          </a:ln>
                          <a:extLst>
                            <a:ext uri="{909E8E84-426E-40DD-AFC4-6F175D3DCCD1}">
                              <a14:hiddenFill xmlns:a14="http://schemas.microsoft.com/office/drawing/2010/main">
                                <a:noFill/>
                              </a14:hiddenFill>
                            </a:ext>
                          </a:extLst>
                        </wps:spPr>
                        <wps:bodyPr/>
                      </wps:wsp>
                      <wps:wsp>
                        <wps:cNvPr id="1364" name="Freeform 3923"/>
                        <wps:cNvSpPr>
                          <a:spLocks/>
                        </wps:cNvSpPr>
                        <wps:spPr bwMode="auto">
                          <a:xfrm>
                            <a:off x="7042" y="2199"/>
                            <a:ext cx="20" cy="20"/>
                          </a:xfrm>
                          <a:custGeom>
                            <a:avLst/>
                            <a:gdLst>
                              <a:gd name="T0" fmla="+- 0 7058 7042"/>
                              <a:gd name="T1" fmla="*/ T0 w 20"/>
                              <a:gd name="T2" fmla="+- 0 2199 2199"/>
                              <a:gd name="T3" fmla="*/ 2199 h 20"/>
                              <a:gd name="T4" fmla="+- 0 7047 7042"/>
                              <a:gd name="T5" fmla="*/ T4 w 20"/>
                              <a:gd name="T6" fmla="+- 0 2199 2199"/>
                              <a:gd name="T7" fmla="*/ 2199 h 20"/>
                              <a:gd name="T8" fmla="+- 0 7042 7042"/>
                              <a:gd name="T9" fmla="*/ T8 w 20"/>
                              <a:gd name="T10" fmla="+- 0 2204 2199"/>
                              <a:gd name="T11" fmla="*/ 2204 h 20"/>
                              <a:gd name="T12" fmla="+- 0 7042 7042"/>
                              <a:gd name="T13" fmla="*/ T12 w 20"/>
                              <a:gd name="T14" fmla="+- 0 2215 2199"/>
                              <a:gd name="T15" fmla="*/ 2215 h 20"/>
                              <a:gd name="T16" fmla="+- 0 7047 7042"/>
                              <a:gd name="T17" fmla="*/ T16 w 20"/>
                              <a:gd name="T18" fmla="+- 0 2219 2199"/>
                              <a:gd name="T19" fmla="*/ 2219 h 20"/>
                              <a:gd name="T20" fmla="+- 0 7058 7042"/>
                              <a:gd name="T21" fmla="*/ T20 w 20"/>
                              <a:gd name="T22" fmla="+- 0 2219 2199"/>
                              <a:gd name="T23" fmla="*/ 2219 h 20"/>
                              <a:gd name="T24" fmla="+- 0 7062 7042"/>
                              <a:gd name="T25" fmla="*/ T24 w 20"/>
                              <a:gd name="T26" fmla="+- 0 2215 2199"/>
                              <a:gd name="T27" fmla="*/ 2215 h 20"/>
                              <a:gd name="T28" fmla="+- 0 7062 7042"/>
                              <a:gd name="T29" fmla="*/ T28 w 20"/>
                              <a:gd name="T30" fmla="+- 0 2204 2199"/>
                              <a:gd name="T31" fmla="*/ 2204 h 20"/>
                              <a:gd name="T32" fmla="+- 0 7058 7042"/>
                              <a:gd name="T33" fmla="*/ T32 w 20"/>
                              <a:gd name="T34" fmla="+- 0 2199 2199"/>
                              <a:gd name="T35" fmla="*/ 2199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5" name="Freeform 3924"/>
                        <wps:cNvSpPr>
                          <a:spLocks/>
                        </wps:cNvSpPr>
                        <wps:spPr bwMode="auto">
                          <a:xfrm>
                            <a:off x="7042" y="2199"/>
                            <a:ext cx="20" cy="20"/>
                          </a:xfrm>
                          <a:custGeom>
                            <a:avLst/>
                            <a:gdLst>
                              <a:gd name="T0" fmla="+- 0 7042 7042"/>
                              <a:gd name="T1" fmla="*/ T0 w 20"/>
                              <a:gd name="T2" fmla="+- 0 2209 2199"/>
                              <a:gd name="T3" fmla="*/ 2209 h 20"/>
                              <a:gd name="T4" fmla="+- 0 7042 7042"/>
                              <a:gd name="T5" fmla="*/ T4 w 20"/>
                              <a:gd name="T6" fmla="+- 0 2204 2199"/>
                              <a:gd name="T7" fmla="*/ 2204 h 20"/>
                              <a:gd name="T8" fmla="+- 0 7047 7042"/>
                              <a:gd name="T9" fmla="*/ T8 w 20"/>
                              <a:gd name="T10" fmla="+- 0 2199 2199"/>
                              <a:gd name="T11" fmla="*/ 2199 h 20"/>
                              <a:gd name="T12" fmla="+- 0 7052 7042"/>
                              <a:gd name="T13" fmla="*/ T12 w 20"/>
                              <a:gd name="T14" fmla="+- 0 2199 2199"/>
                              <a:gd name="T15" fmla="*/ 2199 h 20"/>
                              <a:gd name="T16" fmla="+- 0 7058 7042"/>
                              <a:gd name="T17" fmla="*/ T16 w 20"/>
                              <a:gd name="T18" fmla="+- 0 2199 2199"/>
                              <a:gd name="T19" fmla="*/ 2199 h 20"/>
                              <a:gd name="T20" fmla="+- 0 7062 7042"/>
                              <a:gd name="T21" fmla="*/ T20 w 20"/>
                              <a:gd name="T22" fmla="+- 0 2204 2199"/>
                              <a:gd name="T23" fmla="*/ 2204 h 20"/>
                              <a:gd name="T24" fmla="+- 0 7062 7042"/>
                              <a:gd name="T25" fmla="*/ T24 w 20"/>
                              <a:gd name="T26" fmla="+- 0 2209 2199"/>
                              <a:gd name="T27" fmla="*/ 2209 h 20"/>
                              <a:gd name="T28" fmla="+- 0 7062 7042"/>
                              <a:gd name="T29" fmla="*/ T28 w 20"/>
                              <a:gd name="T30" fmla="+- 0 2215 2199"/>
                              <a:gd name="T31" fmla="*/ 2215 h 20"/>
                              <a:gd name="T32" fmla="+- 0 7058 7042"/>
                              <a:gd name="T33" fmla="*/ T32 w 20"/>
                              <a:gd name="T34" fmla="+- 0 2219 2199"/>
                              <a:gd name="T35" fmla="*/ 2219 h 20"/>
                              <a:gd name="T36" fmla="+- 0 7052 7042"/>
                              <a:gd name="T37" fmla="*/ T36 w 20"/>
                              <a:gd name="T38" fmla="+- 0 2219 2199"/>
                              <a:gd name="T39" fmla="*/ 2219 h 20"/>
                              <a:gd name="T40" fmla="+- 0 7047 7042"/>
                              <a:gd name="T41" fmla="*/ T40 w 20"/>
                              <a:gd name="T42" fmla="+- 0 2219 2199"/>
                              <a:gd name="T43" fmla="*/ 2219 h 20"/>
                              <a:gd name="T44" fmla="+- 0 7042 7042"/>
                              <a:gd name="T45" fmla="*/ T44 w 20"/>
                              <a:gd name="T46" fmla="+- 0 2215 2199"/>
                              <a:gd name="T47" fmla="*/ 2215 h 20"/>
                              <a:gd name="T48" fmla="+- 0 7042 7042"/>
                              <a:gd name="T49" fmla="*/ T48 w 20"/>
                              <a:gd name="T50" fmla="+- 0 2209 2199"/>
                              <a:gd name="T51" fmla="*/ 2209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1617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3925"/>
                        <wps:cNvSpPr>
                          <a:spLocks/>
                        </wps:cNvSpPr>
                        <wps:spPr bwMode="auto">
                          <a:xfrm>
                            <a:off x="7042" y="2328"/>
                            <a:ext cx="20" cy="20"/>
                          </a:xfrm>
                          <a:custGeom>
                            <a:avLst/>
                            <a:gdLst>
                              <a:gd name="T0" fmla="+- 0 7058 7042"/>
                              <a:gd name="T1" fmla="*/ T0 w 20"/>
                              <a:gd name="T2" fmla="+- 0 2328 2328"/>
                              <a:gd name="T3" fmla="*/ 2328 h 20"/>
                              <a:gd name="T4" fmla="+- 0 7047 7042"/>
                              <a:gd name="T5" fmla="*/ T4 w 20"/>
                              <a:gd name="T6" fmla="+- 0 2328 2328"/>
                              <a:gd name="T7" fmla="*/ 2328 h 20"/>
                              <a:gd name="T8" fmla="+- 0 7042 7042"/>
                              <a:gd name="T9" fmla="*/ T8 w 20"/>
                              <a:gd name="T10" fmla="+- 0 2333 2328"/>
                              <a:gd name="T11" fmla="*/ 2333 h 20"/>
                              <a:gd name="T12" fmla="+- 0 7042 7042"/>
                              <a:gd name="T13" fmla="*/ T12 w 20"/>
                              <a:gd name="T14" fmla="+- 0 2344 2328"/>
                              <a:gd name="T15" fmla="*/ 2344 h 20"/>
                              <a:gd name="T16" fmla="+- 0 7047 7042"/>
                              <a:gd name="T17" fmla="*/ T16 w 20"/>
                              <a:gd name="T18" fmla="+- 0 2348 2328"/>
                              <a:gd name="T19" fmla="*/ 2348 h 20"/>
                              <a:gd name="T20" fmla="+- 0 7058 7042"/>
                              <a:gd name="T21" fmla="*/ T20 w 20"/>
                              <a:gd name="T22" fmla="+- 0 2348 2328"/>
                              <a:gd name="T23" fmla="*/ 2348 h 20"/>
                              <a:gd name="T24" fmla="+- 0 7062 7042"/>
                              <a:gd name="T25" fmla="*/ T24 w 20"/>
                              <a:gd name="T26" fmla="+- 0 2344 2328"/>
                              <a:gd name="T27" fmla="*/ 2344 h 20"/>
                              <a:gd name="T28" fmla="+- 0 7062 7042"/>
                              <a:gd name="T29" fmla="*/ T28 w 20"/>
                              <a:gd name="T30" fmla="+- 0 2333 2328"/>
                              <a:gd name="T31" fmla="*/ 2333 h 20"/>
                              <a:gd name="T32" fmla="+- 0 7058 7042"/>
                              <a:gd name="T33" fmla="*/ T32 w 20"/>
                              <a:gd name="T34" fmla="+- 0 2328 2328"/>
                              <a:gd name="T35" fmla="*/ 232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 h="20">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Freeform 3926"/>
                        <wps:cNvSpPr>
                          <a:spLocks/>
                        </wps:cNvSpPr>
                        <wps:spPr bwMode="auto">
                          <a:xfrm>
                            <a:off x="7042" y="2328"/>
                            <a:ext cx="20" cy="20"/>
                          </a:xfrm>
                          <a:custGeom>
                            <a:avLst/>
                            <a:gdLst>
                              <a:gd name="T0" fmla="+- 0 7042 7042"/>
                              <a:gd name="T1" fmla="*/ T0 w 20"/>
                              <a:gd name="T2" fmla="+- 0 2338 2328"/>
                              <a:gd name="T3" fmla="*/ 2338 h 20"/>
                              <a:gd name="T4" fmla="+- 0 7042 7042"/>
                              <a:gd name="T5" fmla="*/ T4 w 20"/>
                              <a:gd name="T6" fmla="+- 0 2333 2328"/>
                              <a:gd name="T7" fmla="*/ 2333 h 20"/>
                              <a:gd name="T8" fmla="+- 0 7047 7042"/>
                              <a:gd name="T9" fmla="*/ T8 w 20"/>
                              <a:gd name="T10" fmla="+- 0 2328 2328"/>
                              <a:gd name="T11" fmla="*/ 2328 h 20"/>
                              <a:gd name="T12" fmla="+- 0 7052 7042"/>
                              <a:gd name="T13" fmla="*/ T12 w 20"/>
                              <a:gd name="T14" fmla="+- 0 2328 2328"/>
                              <a:gd name="T15" fmla="*/ 2328 h 20"/>
                              <a:gd name="T16" fmla="+- 0 7058 7042"/>
                              <a:gd name="T17" fmla="*/ T16 w 20"/>
                              <a:gd name="T18" fmla="+- 0 2328 2328"/>
                              <a:gd name="T19" fmla="*/ 2328 h 20"/>
                              <a:gd name="T20" fmla="+- 0 7062 7042"/>
                              <a:gd name="T21" fmla="*/ T20 w 20"/>
                              <a:gd name="T22" fmla="+- 0 2333 2328"/>
                              <a:gd name="T23" fmla="*/ 2333 h 20"/>
                              <a:gd name="T24" fmla="+- 0 7062 7042"/>
                              <a:gd name="T25" fmla="*/ T24 w 20"/>
                              <a:gd name="T26" fmla="+- 0 2338 2328"/>
                              <a:gd name="T27" fmla="*/ 2338 h 20"/>
                              <a:gd name="T28" fmla="+- 0 7062 7042"/>
                              <a:gd name="T29" fmla="*/ T28 w 20"/>
                              <a:gd name="T30" fmla="+- 0 2344 2328"/>
                              <a:gd name="T31" fmla="*/ 2344 h 20"/>
                              <a:gd name="T32" fmla="+- 0 7058 7042"/>
                              <a:gd name="T33" fmla="*/ T32 w 20"/>
                              <a:gd name="T34" fmla="+- 0 2348 2328"/>
                              <a:gd name="T35" fmla="*/ 2348 h 20"/>
                              <a:gd name="T36" fmla="+- 0 7052 7042"/>
                              <a:gd name="T37" fmla="*/ T36 w 20"/>
                              <a:gd name="T38" fmla="+- 0 2348 2328"/>
                              <a:gd name="T39" fmla="*/ 2348 h 20"/>
                              <a:gd name="T40" fmla="+- 0 7047 7042"/>
                              <a:gd name="T41" fmla="*/ T40 w 20"/>
                              <a:gd name="T42" fmla="+- 0 2348 2328"/>
                              <a:gd name="T43" fmla="*/ 2348 h 20"/>
                              <a:gd name="T44" fmla="+- 0 7042 7042"/>
                              <a:gd name="T45" fmla="*/ T44 w 20"/>
                              <a:gd name="T46" fmla="+- 0 2344 2328"/>
                              <a:gd name="T47" fmla="*/ 2344 h 20"/>
                              <a:gd name="T48" fmla="+- 0 7042 7042"/>
                              <a:gd name="T49" fmla="*/ T48 w 20"/>
                              <a:gd name="T50" fmla="+- 0 2338 2328"/>
                              <a:gd name="T51" fmla="*/ 233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0" h="20">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16177">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Text Box 3927"/>
                        <wps:cNvSpPr txBox="1">
                          <a:spLocks/>
                        </wps:cNvSpPr>
                        <wps:spPr bwMode="auto">
                          <a:xfrm>
                            <a:off x="7092" y="2172"/>
                            <a:ext cx="1081"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89BE5" w14:textId="77777777" w:rsidR="005A72E5" w:rsidRDefault="005A72E5">
                              <w:pPr>
                                <w:spacing w:line="102" w:lineRule="exact"/>
                                <w:ind w:left="7"/>
                                <w:rPr>
                                  <w:rFonts w:ascii="Arial"/>
                                  <w:b/>
                                  <w:sz w:val="9"/>
                                </w:rPr>
                              </w:pPr>
                              <w:r>
                                <w:rPr>
                                  <w:rFonts w:ascii="Arial"/>
                                  <w:b/>
                                  <w:sz w:val="9"/>
                                </w:rPr>
                                <w:t>Not sig.</w:t>
                              </w:r>
                            </w:p>
                            <w:p w14:paraId="4961662D" w14:textId="77777777" w:rsidR="005A72E5" w:rsidRDefault="005A72E5">
                              <w:pPr>
                                <w:spacing w:before="20"/>
                                <w:ind w:left="7"/>
                                <w:rPr>
                                  <w:rFonts w:ascii="Arial"/>
                                  <w:b/>
                                  <w:sz w:val="9"/>
                                </w:rPr>
                              </w:pPr>
                              <w:proofErr w:type="spellStart"/>
                              <w:proofErr w:type="gramStart"/>
                              <w:r>
                                <w:rPr>
                                  <w:rFonts w:ascii="Arial"/>
                                  <w:b/>
                                  <w:sz w:val="9"/>
                                </w:rPr>
                                <w:t>pval</w:t>
                              </w:r>
                              <w:proofErr w:type="spellEnd"/>
                              <w:r>
                                <w:rPr>
                                  <w:rFonts w:ascii="Arial"/>
                                  <w:b/>
                                  <w:sz w:val="9"/>
                                </w:rPr>
                                <w:t>&lt;</w:t>
                              </w:r>
                              <w:proofErr w:type="gramEnd"/>
                              <w:r>
                                <w:rPr>
                                  <w:rFonts w:ascii="Arial"/>
                                  <w:b/>
                                  <w:sz w:val="9"/>
                                </w:rPr>
                                <w:t>0.05 &amp; abs(FC)&gt;1.5</w:t>
                              </w:r>
                            </w:p>
                            <w:p w14:paraId="389998DA" w14:textId="77777777" w:rsidR="005A72E5" w:rsidRDefault="005A72E5">
                              <w:pPr>
                                <w:spacing w:before="57"/>
                                <w:rPr>
                                  <w:rFonts w:ascii="Arial"/>
                                  <w:b/>
                                  <w:sz w:val="9"/>
                                </w:rPr>
                              </w:pPr>
                              <w:r>
                                <w:rPr>
                                  <w:rFonts w:ascii="Arial"/>
                                  <w:b/>
                                  <w:sz w:val="9"/>
                                </w:rPr>
                                <w:t>Up 56</w:t>
                              </w:r>
                            </w:p>
                            <w:p w14:paraId="7789A820" w14:textId="77777777" w:rsidR="005A72E5" w:rsidRDefault="005A72E5">
                              <w:pPr>
                                <w:spacing w:before="7"/>
                                <w:rPr>
                                  <w:rFonts w:ascii="Arial"/>
                                  <w:b/>
                                  <w:sz w:val="9"/>
                                </w:rPr>
                              </w:pPr>
                              <w:r>
                                <w:rPr>
                                  <w:rFonts w:ascii="Arial"/>
                                  <w:b/>
                                  <w:sz w:val="9"/>
                                </w:rPr>
                                <w:t>Down 16</w:t>
                              </w:r>
                            </w:p>
                          </w:txbxContent>
                        </wps:txbx>
                        <wps:bodyPr rot="0" vert="horz" wrap="square" lIns="0" tIns="0" rIns="0" bIns="0" anchor="t" anchorCtr="0" upright="1">
                          <a:noAutofit/>
                        </wps:bodyPr>
                      </wps:wsp>
                      <wps:wsp>
                        <wps:cNvPr id="1369" name="Text Box 3928"/>
                        <wps:cNvSpPr txBox="1">
                          <a:spLocks/>
                        </wps:cNvSpPr>
                        <wps:spPr bwMode="auto">
                          <a:xfrm>
                            <a:off x="5723" y="1897"/>
                            <a:ext cx="20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33685" w14:textId="77777777" w:rsidR="005A72E5" w:rsidRDefault="005A72E5">
                              <w:pPr>
                                <w:spacing w:before="4"/>
                                <w:rPr>
                                  <w:rFonts w:ascii="Arial"/>
                                  <w:i/>
                                  <w:sz w:val="5"/>
                                </w:rPr>
                              </w:pPr>
                              <w:r>
                                <w:rPr>
                                  <w:rFonts w:ascii="Arial"/>
                                  <w:i/>
                                  <w:w w:val="110"/>
                                  <w:sz w:val="5"/>
                                </w:rPr>
                                <w:t>CXCL5</w:t>
                              </w:r>
                            </w:p>
                          </w:txbxContent>
                        </wps:txbx>
                        <wps:bodyPr rot="0" vert="horz" wrap="square" lIns="0" tIns="0" rIns="0" bIns="0" anchor="t" anchorCtr="0" upright="1">
                          <a:noAutofit/>
                        </wps:bodyPr>
                      </wps:wsp>
                      <wps:wsp>
                        <wps:cNvPr id="1370" name="Text Box 3929"/>
                        <wps:cNvSpPr txBox="1">
                          <a:spLocks/>
                        </wps:cNvSpPr>
                        <wps:spPr bwMode="auto">
                          <a:xfrm>
                            <a:off x="5904" y="1829"/>
                            <a:ext cx="173"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4D3DB" w14:textId="77777777" w:rsidR="005A72E5" w:rsidRDefault="005A72E5">
                              <w:pPr>
                                <w:spacing w:before="4"/>
                                <w:rPr>
                                  <w:rFonts w:ascii="Arial"/>
                                  <w:i/>
                                  <w:sz w:val="5"/>
                                </w:rPr>
                              </w:pPr>
                              <w:r>
                                <w:rPr>
                                  <w:rFonts w:ascii="Arial"/>
                                  <w:i/>
                                  <w:w w:val="110"/>
                                  <w:sz w:val="5"/>
                                </w:rPr>
                                <w:t>CCR1</w:t>
                              </w:r>
                            </w:p>
                          </w:txbxContent>
                        </wps:txbx>
                        <wps:bodyPr rot="0" vert="horz" wrap="square" lIns="0" tIns="0" rIns="0" bIns="0" anchor="t" anchorCtr="0" upright="1">
                          <a:noAutofit/>
                        </wps:bodyPr>
                      </wps:wsp>
                      <wps:wsp>
                        <wps:cNvPr id="1371" name="Text Box 3930"/>
                        <wps:cNvSpPr txBox="1">
                          <a:spLocks/>
                        </wps:cNvSpPr>
                        <wps:spPr bwMode="auto">
                          <a:xfrm>
                            <a:off x="6469" y="1662"/>
                            <a:ext cx="263"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A8A9B" w14:textId="77777777" w:rsidR="005A72E5" w:rsidRDefault="005A72E5">
                              <w:pPr>
                                <w:spacing w:before="4"/>
                                <w:rPr>
                                  <w:rFonts w:ascii="Arial"/>
                                  <w:i/>
                                  <w:sz w:val="5"/>
                                </w:rPr>
                              </w:pPr>
                              <w:r>
                                <w:rPr>
                                  <w:rFonts w:ascii="Arial"/>
                                  <w:i/>
                                  <w:w w:val="110"/>
                                  <w:sz w:val="5"/>
                                </w:rPr>
                                <w:t>TNFSF18</w:t>
                              </w:r>
                            </w:p>
                          </w:txbxContent>
                        </wps:txbx>
                        <wps:bodyPr rot="0" vert="horz" wrap="square" lIns="0" tIns="0" rIns="0" bIns="0" anchor="t" anchorCtr="0" upright="1">
                          <a:noAutofit/>
                        </wps:bodyPr>
                      </wps:wsp>
                      <wps:wsp>
                        <wps:cNvPr id="1372" name="Text Box 3931"/>
                        <wps:cNvSpPr txBox="1">
                          <a:spLocks/>
                        </wps:cNvSpPr>
                        <wps:spPr bwMode="auto">
                          <a:xfrm>
                            <a:off x="6037" y="1645"/>
                            <a:ext cx="129"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7D08D" w14:textId="77777777" w:rsidR="005A72E5" w:rsidRDefault="005A72E5">
                              <w:pPr>
                                <w:spacing w:before="4"/>
                                <w:rPr>
                                  <w:rFonts w:ascii="Arial"/>
                                  <w:i/>
                                  <w:sz w:val="5"/>
                                </w:rPr>
                              </w:pPr>
                              <w:r>
                                <w:rPr>
                                  <w:rFonts w:ascii="Arial"/>
                                  <w:i/>
                                  <w:w w:val="110"/>
                                  <w:sz w:val="5"/>
                                </w:rPr>
                                <w:t>TNF</w:t>
                              </w:r>
                            </w:p>
                          </w:txbxContent>
                        </wps:txbx>
                        <wps:bodyPr rot="0" vert="horz" wrap="square" lIns="0" tIns="0" rIns="0" bIns="0" anchor="t" anchorCtr="0" upright="1">
                          <a:noAutofit/>
                        </wps:bodyPr>
                      </wps:wsp>
                      <wps:wsp>
                        <wps:cNvPr id="1373" name="Text Box 3932"/>
                        <wps:cNvSpPr txBox="1">
                          <a:spLocks/>
                        </wps:cNvSpPr>
                        <wps:spPr bwMode="auto">
                          <a:xfrm>
                            <a:off x="5909" y="1680"/>
                            <a:ext cx="16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FF088" w14:textId="77777777" w:rsidR="005A72E5" w:rsidRDefault="005A72E5">
                              <w:pPr>
                                <w:spacing w:before="4"/>
                                <w:rPr>
                                  <w:rFonts w:ascii="Arial"/>
                                  <w:i/>
                                  <w:sz w:val="5"/>
                                </w:rPr>
                              </w:pPr>
                              <w:r>
                                <w:rPr>
                                  <w:rFonts w:ascii="Arial"/>
                                  <w:i/>
                                  <w:w w:val="110"/>
                                  <w:sz w:val="5"/>
                                </w:rPr>
                                <w:t>CCL5</w:t>
                              </w:r>
                            </w:p>
                          </w:txbxContent>
                        </wps:txbx>
                        <wps:bodyPr rot="0" vert="horz" wrap="square" lIns="0" tIns="0" rIns="0" bIns="0" anchor="t" anchorCtr="0" upright="1">
                          <a:noAutofit/>
                        </wps:bodyPr>
                      </wps:wsp>
                      <wps:wsp>
                        <wps:cNvPr id="1374" name="Text Box 3933"/>
                        <wps:cNvSpPr txBox="1">
                          <a:spLocks/>
                        </wps:cNvSpPr>
                        <wps:spPr bwMode="auto">
                          <a:xfrm>
                            <a:off x="6736" y="1533"/>
                            <a:ext cx="20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2DC51" w14:textId="77777777" w:rsidR="005A72E5" w:rsidRDefault="005A72E5">
                              <w:pPr>
                                <w:spacing w:before="4"/>
                                <w:rPr>
                                  <w:rFonts w:ascii="Arial"/>
                                  <w:i/>
                                  <w:sz w:val="5"/>
                                </w:rPr>
                              </w:pPr>
                              <w:r>
                                <w:rPr>
                                  <w:rFonts w:ascii="Arial"/>
                                  <w:i/>
                                  <w:w w:val="110"/>
                                  <w:sz w:val="5"/>
                                </w:rPr>
                                <w:t>CXCL9</w:t>
                              </w:r>
                            </w:p>
                          </w:txbxContent>
                        </wps:txbx>
                        <wps:bodyPr rot="0" vert="horz" wrap="square" lIns="0" tIns="0" rIns="0" bIns="0" anchor="t" anchorCtr="0" upright="1">
                          <a:noAutofit/>
                        </wps:bodyPr>
                      </wps:wsp>
                      <wps:wsp>
                        <wps:cNvPr id="1375" name="Text Box 3934"/>
                        <wps:cNvSpPr txBox="1">
                          <a:spLocks/>
                        </wps:cNvSpPr>
                        <wps:spPr bwMode="auto">
                          <a:xfrm>
                            <a:off x="5791" y="1561"/>
                            <a:ext cx="803" cy="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DC247" w14:textId="77777777" w:rsidR="005A72E5" w:rsidRDefault="005A72E5">
                              <w:pPr>
                                <w:spacing w:before="6"/>
                                <w:rPr>
                                  <w:rFonts w:ascii="Arial"/>
                                  <w:i/>
                                  <w:sz w:val="5"/>
                                </w:rPr>
                              </w:pPr>
                              <w:r>
                                <w:rPr>
                                  <w:rFonts w:ascii="Arial"/>
                                  <w:i/>
                                  <w:w w:val="110"/>
                                  <w:sz w:val="5"/>
                                </w:rPr>
                                <w:t>IFNK CD180 IL1RL2</w:t>
                              </w:r>
                            </w:p>
                          </w:txbxContent>
                        </wps:txbx>
                        <wps:bodyPr rot="0" vert="horz" wrap="square" lIns="0" tIns="0" rIns="0" bIns="0" anchor="t" anchorCtr="0" upright="1">
                          <a:noAutofit/>
                        </wps:bodyPr>
                      </wps:wsp>
                      <wps:wsp>
                        <wps:cNvPr id="1376" name="Text Box 3935"/>
                        <wps:cNvSpPr txBox="1">
                          <a:spLocks/>
                        </wps:cNvSpPr>
                        <wps:spPr bwMode="auto">
                          <a:xfrm>
                            <a:off x="5275" y="1554"/>
                            <a:ext cx="206"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BFC1" w14:textId="77777777" w:rsidR="005A72E5" w:rsidRDefault="005A72E5">
                              <w:pPr>
                                <w:spacing w:before="4"/>
                                <w:rPr>
                                  <w:rFonts w:ascii="Arial"/>
                                  <w:i/>
                                  <w:sz w:val="5"/>
                                </w:rPr>
                              </w:pPr>
                              <w:r>
                                <w:rPr>
                                  <w:rFonts w:ascii="Arial"/>
                                  <w:i/>
                                  <w:w w:val="110"/>
                                  <w:sz w:val="5"/>
                                </w:rPr>
                                <w:t>NFAM1</w:t>
                              </w:r>
                            </w:p>
                          </w:txbxContent>
                        </wps:txbx>
                        <wps:bodyPr rot="0" vert="horz" wrap="square" lIns="0" tIns="0" rIns="0" bIns="0" anchor="t" anchorCtr="0" upright="1">
                          <a:noAutofit/>
                        </wps:bodyPr>
                      </wps:wsp>
                      <wps:wsp>
                        <wps:cNvPr id="1377" name="Text Box 3936"/>
                        <wps:cNvSpPr txBox="1">
                          <a:spLocks/>
                        </wps:cNvSpPr>
                        <wps:spPr bwMode="auto">
                          <a:xfrm>
                            <a:off x="5171" y="1453"/>
                            <a:ext cx="1203"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57C6B" w14:textId="77777777" w:rsidR="005A72E5" w:rsidRDefault="005A72E5">
                              <w:pPr>
                                <w:tabs>
                                  <w:tab w:val="left" w:pos="443"/>
                                </w:tabs>
                                <w:rPr>
                                  <w:rFonts w:ascii="Arial"/>
                                  <w:i/>
                                  <w:sz w:val="5"/>
                                </w:rPr>
                              </w:pPr>
                              <w:r>
                                <w:rPr>
                                  <w:rFonts w:ascii="Arial"/>
                                  <w:i/>
                                  <w:w w:val="110"/>
                                  <w:position w:val="1"/>
                                  <w:sz w:val="5"/>
                                </w:rPr>
                                <w:t>CSF3R</w:t>
                              </w:r>
                              <w:r>
                                <w:rPr>
                                  <w:rFonts w:ascii="Arial"/>
                                  <w:i/>
                                  <w:w w:val="110"/>
                                  <w:position w:val="1"/>
                                  <w:sz w:val="5"/>
                                </w:rPr>
                                <w:tab/>
                                <w:t xml:space="preserve">IL18 </w:t>
                              </w:r>
                              <w:r>
                                <w:rPr>
                                  <w:rFonts w:ascii="Arial"/>
                                  <w:i/>
                                  <w:w w:val="110"/>
                                  <w:sz w:val="5"/>
                                </w:rPr>
                                <w:t xml:space="preserve">TNFSF9 </w:t>
                              </w:r>
                              <w:r>
                                <w:rPr>
                                  <w:rFonts w:ascii="Arial"/>
                                  <w:i/>
                                  <w:w w:val="110"/>
                                  <w:position w:val="3"/>
                                  <w:sz w:val="5"/>
                                </w:rPr>
                                <w:t>CXCL12</w:t>
                              </w:r>
                            </w:p>
                          </w:txbxContent>
                        </wps:txbx>
                        <wps:bodyPr rot="0" vert="horz" wrap="square" lIns="0" tIns="0" rIns="0" bIns="0" anchor="t" anchorCtr="0" upright="1">
                          <a:noAutofit/>
                        </wps:bodyPr>
                      </wps:wsp>
                      <wps:wsp>
                        <wps:cNvPr id="1378" name="Text Box 3937"/>
                        <wps:cNvSpPr txBox="1">
                          <a:spLocks/>
                        </wps:cNvSpPr>
                        <wps:spPr bwMode="auto">
                          <a:xfrm>
                            <a:off x="7028" y="1374"/>
                            <a:ext cx="16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4CBFA" w14:textId="77777777" w:rsidR="005A72E5" w:rsidRDefault="005A72E5">
                              <w:pPr>
                                <w:spacing w:before="4"/>
                                <w:rPr>
                                  <w:rFonts w:ascii="Arial"/>
                                  <w:i/>
                                  <w:sz w:val="5"/>
                                </w:rPr>
                              </w:pPr>
                              <w:r>
                                <w:rPr>
                                  <w:rFonts w:ascii="Arial"/>
                                  <w:i/>
                                  <w:w w:val="110"/>
                                  <w:sz w:val="5"/>
                                </w:rPr>
                                <w:t>CCL2</w:t>
                              </w:r>
                            </w:p>
                          </w:txbxContent>
                        </wps:txbx>
                        <wps:bodyPr rot="0" vert="horz" wrap="square" lIns="0" tIns="0" rIns="0" bIns="0" anchor="t" anchorCtr="0" upright="1">
                          <a:noAutofit/>
                        </wps:bodyPr>
                      </wps:wsp>
                      <wps:wsp>
                        <wps:cNvPr id="1379" name="Text Box 3938"/>
                        <wps:cNvSpPr txBox="1">
                          <a:spLocks/>
                        </wps:cNvSpPr>
                        <wps:spPr bwMode="auto">
                          <a:xfrm>
                            <a:off x="5891" y="1384"/>
                            <a:ext cx="714"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87811" w14:textId="77777777" w:rsidR="005A72E5" w:rsidRDefault="005A72E5">
                              <w:pPr>
                                <w:spacing w:before="4"/>
                                <w:rPr>
                                  <w:rFonts w:ascii="Arial"/>
                                  <w:i/>
                                  <w:sz w:val="5"/>
                                </w:rPr>
                              </w:pPr>
                              <w:r>
                                <w:rPr>
                                  <w:rFonts w:ascii="Arial"/>
                                  <w:i/>
                                  <w:w w:val="110"/>
                                  <w:sz w:val="5"/>
                                </w:rPr>
                                <w:t>GPI SPRED1</w:t>
                              </w:r>
                              <w:r>
                                <w:rPr>
                                  <w:rFonts w:ascii="Arial"/>
                                  <w:i/>
                                  <w:w w:val="110"/>
                                  <w:position w:val="-1"/>
                                  <w:sz w:val="5"/>
                                </w:rPr>
                                <w:t>PDGFB</w:t>
                              </w:r>
                            </w:p>
                          </w:txbxContent>
                        </wps:txbx>
                        <wps:bodyPr rot="0" vert="horz" wrap="square" lIns="0" tIns="0" rIns="0" bIns="0" anchor="t" anchorCtr="0" upright="1">
                          <a:noAutofit/>
                        </wps:bodyPr>
                      </wps:wsp>
                      <wps:wsp>
                        <wps:cNvPr id="1380" name="Text Box 3939"/>
                        <wps:cNvSpPr txBox="1">
                          <a:spLocks/>
                        </wps:cNvSpPr>
                        <wps:spPr bwMode="auto">
                          <a:xfrm>
                            <a:off x="5766" y="1349"/>
                            <a:ext cx="16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2AE3A" w14:textId="77777777" w:rsidR="005A72E5" w:rsidRDefault="005A72E5">
                              <w:pPr>
                                <w:spacing w:before="4"/>
                                <w:rPr>
                                  <w:rFonts w:ascii="Arial"/>
                                  <w:i/>
                                  <w:sz w:val="5"/>
                                </w:rPr>
                              </w:pPr>
                              <w:r>
                                <w:rPr>
                                  <w:rFonts w:ascii="Arial"/>
                                  <w:i/>
                                  <w:w w:val="110"/>
                                  <w:sz w:val="5"/>
                                </w:rPr>
                                <w:t>CD74</w:t>
                              </w:r>
                            </w:p>
                          </w:txbxContent>
                        </wps:txbx>
                        <wps:bodyPr rot="0" vert="horz" wrap="square" lIns="0" tIns="0" rIns="0" bIns="0" anchor="t" anchorCtr="0" upright="1">
                          <a:noAutofit/>
                        </wps:bodyPr>
                      </wps:wsp>
                      <wps:wsp>
                        <wps:cNvPr id="1381" name="Text Box 3940"/>
                        <wps:cNvSpPr txBox="1">
                          <a:spLocks/>
                        </wps:cNvSpPr>
                        <wps:spPr bwMode="auto">
                          <a:xfrm>
                            <a:off x="5282" y="1386"/>
                            <a:ext cx="130"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10C69" w14:textId="77777777" w:rsidR="005A72E5" w:rsidRDefault="005A72E5">
                              <w:pPr>
                                <w:spacing w:before="4"/>
                                <w:rPr>
                                  <w:rFonts w:ascii="Arial"/>
                                  <w:i/>
                                  <w:sz w:val="5"/>
                                </w:rPr>
                              </w:pPr>
                              <w:r>
                                <w:rPr>
                                  <w:rFonts w:ascii="Arial"/>
                                  <w:i/>
                                  <w:w w:val="110"/>
                                  <w:sz w:val="5"/>
                                </w:rPr>
                                <w:t>IL16</w:t>
                              </w:r>
                            </w:p>
                          </w:txbxContent>
                        </wps:txbx>
                        <wps:bodyPr rot="0" vert="horz" wrap="square" lIns="0" tIns="0" rIns="0" bIns="0" anchor="t" anchorCtr="0" upright="1">
                          <a:noAutofit/>
                        </wps:bodyPr>
                      </wps:wsp>
                      <wps:wsp>
                        <wps:cNvPr id="1382" name="Text Box 3941"/>
                        <wps:cNvSpPr txBox="1">
                          <a:spLocks/>
                        </wps:cNvSpPr>
                        <wps:spPr bwMode="auto">
                          <a:xfrm>
                            <a:off x="7820" y="1306"/>
                            <a:ext cx="164"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69117" w14:textId="77777777" w:rsidR="005A72E5" w:rsidRDefault="005A72E5">
                              <w:pPr>
                                <w:spacing w:before="4"/>
                                <w:rPr>
                                  <w:rFonts w:ascii="Arial"/>
                                  <w:i/>
                                  <w:sz w:val="5"/>
                                </w:rPr>
                              </w:pPr>
                              <w:r>
                                <w:rPr>
                                  <w:rFonts w:ascii="Arial"/>
                                  <w:i/>
                                  <w:w w:val="110"/>
                                  <w:sz w:val="5"/>
                                </w:rPr>
                                <w:t>SPP1</w:t>
                              </w:r>
                            </w:p>
                          </w:txbxContent>
                        </wps:txbx>
                        <wps:bodyPr rot="0" vert="horz" wrap="square" lIns="0" tIns="0" rIns="0" bIns="0" anchor="t" anchorCtr="0" upright="1">
                          <a:noAutofit/>
                        </wps:bodyPr>
                      </wps:wsp>
                      <wps:wsp>
                        <wps:cNvPr id="1383" name="Text Box 3942"/>
                        <wps:cNvSpPr txBox="1">
                          <a:spLocks/>
                        </wps:cNvSpPr>
                        <wps:spPr bwMode="auto">
                          <a:xfrm>
                            <a:off x="6056" y="1327"/>
                            <a:ext cx="232"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3CE35" w14:textId="77777777" w:rsidR="005A72E5" w:rsidRDefault="005A72E5">
                              <w:pPr>
                                <w:spacing w:before="4"/>
                                <w:rPr>
                                  <w:rFonts w:ascii="Arial"/>
                                  <w:i/>
                                  <w:sz w:val="5"/>
                                </w:rPr>
                              </w:pPr>
                              <w:r>
                                <w:rPr>
                                  <w:rFonts w:ascii="Arial"/>
                                  <w:i/>
                                  <w:w w:val="110"/>
                                  <w:sz w:val="5"/>
                                </w:rPr>
                                <w:t>CXCL16</w:t>
                              </w:r>
                            </w:p>
                          </w:txbxContent>
                        </wps:txbx>
                        <wps:bodyPr rot="0" vert="horz" wrap="square" lIns="0" tIns="0" rIns="0" bIns="0" anchor="t" anchorCtr="0" upright="1">
                          <a:noAutofit/>
                        </wps:bodyPr>
                      </wps:wsp>
                      <wps:wsp>
                        <wps:cNvPr id="1384" name="Text Box 3943"/>
                        <wps:cNvSpPr txBox="1">
                          <a:spLocks/>
                        </wps:cNvSpPr>
                        <wps:spPr bwMode="auto">
                          <a:xfrm>
                            <a:off x="7599" y="1166"/>
                            <a:ext cx="126"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CDCEF" w14:textId="77777777" w:rsidR="005A72E5" w:rsidRDefault="005A72E5">
                              <w:pPr>
                                <w:spacing w:before="4"/>
                                <w:rPr>
                                  <w:rFonts w:ascii="Arial"/>
                                  <w:i/>
                                  <w:sz w:val="5"/>
                                </w:rPr>
                              </w:pPr>
                              <w:r>
                                <w:rPr>
                                  <w:rFonts w:ascii="Arial"/>
                                  <w:i/>
                                  <w:w w:val="110"/>
                                  <w:sz w:val="5"/>
                                </w:rPr>
                                <w:t>FN1</w:t>
                              </w:r>
                            </w:p>
                          </w:txbxContent>
                        </wps:txbx>
                        <wps:bodyPr rot="0" vert="horz" wrap="square" lIns="0" tIns="0" rIns="0" bIns="0" anchor="t" anchorCtr="0" upright="1">
                          <a:noAutofit/>
                        </wps:bodyPr>
                      </wps:wsp>
                      <wps:wsp>
                        <wps:cNvPr id="1385" name="Text Box 3944"/>
                        <wps:cNvSpPr txBox="1">
                          <a:spLocks/>
                        </wps:cNvSpPr>
                        <wps:spPr bwMode="auto">
                          <a:xfrm>
                            <a:off x="6655" y="1190"/>
                            <a:ext cx="216"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6D1F" w14:textId="77777777" w:rsidR="005A72E5" w:rsidRDefault="005A72E5">
                              <w:pPr>
                                <w:spacing w:before="4"/>
                                <w:rPr>
                                  <w:rFonts w:ascii="Arial"/>
                                  <w:i/>
                                  <w:sz w:val="5"/>
                                </w:rPr>
                              </w:pPr>
                              <w:r>
                                <w:rPr>
                                  <w:rFonts w:ascii="Arial"/>
                                  <w:i/>
                                  <w:w w:val="110"/>
                                  <w:sz w:val="5"/>
                                </w:rPr>
                                <w:t>IL7R</w:t>
                              </w:r>
                            </w:p>
                            <w:p w14:paraId="00E630AE" w14:textId="77777777" w:rsidR="005A72E5" w:rsidRDefault="005A72E5">
                              <w:pPr>
                                <w:spacing w:before="39"/>
                                <w:ind w:left="52"/>
                                <w:rPr>
                                  <w:rFonts w:ascii="Arial"/>
                                  <w:i/>
                                  <w:sz w:val="5"/>
                                </w:rPr>
                              </w:pPr>
                              <w:r>
                                <w:rPr>
                                  <w:rFonts w:ascii="Arial"/>
                                  <w:i/>
                                  <w:w w:val="110"/>
                                  <w:sz w:val="5"/>
                                </w:rPr>
                                <w:t>CCL7</w:t>
                              </w:r>
                            </w:p>
                          </w:txbxContent>
                        </wps:txbx>
                        <wps:bodyPr rot="0" vert="horz" wrap="square" lIns="0" tIns="0" rIns="0" bIns="0" anchor="t" anchorCtr="0" upright="1">
                          <a:noAutofit/>
                        </wps:bodyPr>
                      </wps:wsp>
                      <wps:wsp>
                        <wps:cNvPr id="1386" name="Text Box 3945"/>
                        <wps:cNvSpPr txBox="1">
                          <a:spLocks/>
                        </wps:cNvSpPr>
                        <wps:spPr bwMode="auto">
                          <a:xfrm>
                            <a:off x="5422" y="1289"/>
                            <a:ext cx="46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9374C" w14:textId="77777777" w:rsidR="005A72E5" w:rsidRDefault="005A72E5">
                              <w:pPr>
                                <w:spacing w:before="4" w:line="54" w:lineRule="exact"/>
                                <w:ind w:left="294"/>
                                <w:rPr>
                                  <w:rFonts w:ascii="Arial"/>
                                  <w:i/>
                                  <w:sz w:val="5"/>
                                </w:rPr>
                              </w:pPr>
                              <w:r>
                                <w:rPr>
                                  <w:rFonts w:ascii="Arial"/>
                                  <w:i/>
                                  <w:w w:val="110"/>
                                  <w:sz w:val="5"/>
                                </w:rPr>
                                <w:t>CCR5</w:t>
                              </w:r>
                            </w:p>
                            <w:p w14:paraId="5AFB3C02" w14:textId="77777777" w:rsidR="005A72E5" w:rsidRDefault="005A72E5">
                              <w:pPr>
                                <w:spacing w:line="54" w:lineRule="exact"/>
                                <w:rPr>
                                  <w:rFonts w:ascii="Arial"/>
                                  <w:i/>
                                  <w:sz w:val="5"/>
                                </w:rPr>
                              </w:pPr>
                              <w:r>
                                <w:rPr>
                                  <w:rFonts w:ascii="Arial"/>
                                  <w:i/>
                                  <w:w w:val="110"/>
                                  <w:sz w:val="5"/>
                                </w:rPr>
                                <w:t>IFNAR1</w:t>
                              </w:r>
                            </w:p>
                          </w:txbxContent>
                        </wps:txbx>
                        <wps:bodyPr rot="0" vert="horz" wrap="square" lIns="0" tIns="0" rIns="0" bIns="0" anchor="t" anchorCtr="0" upright="1">
                          <a:noAutofit/>
                        </wps:bodyPr>
                      </wps:wsp>
                      <wps:wsp>
                        <wps:cNvPr id="1387" name="Text Box 3946"/>
                        <wps:cNvSpPr txBox="1">
                          <a:spLocks/>
                        </wps:cNvSpPr>
                        <wps:spPr bwMode="auto">
                          <a:xfrm>
                            <a:off x="5063" y="1300"/>
                            <a:ext cx="189"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6BF0" w14:textId="77777777" w:rsidR="005A72E5" w:rsidRDefault="005A72E5">
                              <w:pPr>
                                <w:spacing w:before="4"/>
                                <w:rPr>
                                  <w:rFonts w:ascii="Arial"/>
                                  <w:i/>
                                  <w:sz w:val="5"/>
                                </w:rPr>
                              </w:pPr>
                              <w:r>
                                <w:rPr>
                                  <w:rFonts w:ascii="Arial"/>
                                  <w:i/>
                                  <w:w w:val="110"/>
                                  <w:sz w:val="5"/>
                                </w:rPr>
                                <w:t>LTB4R</w:t>
                              </w:r>
                            </w:p>
                          </w:txbxContent>
                        </wps:txbx>
                        <wps:bodyPr rot="0" vert="horz" wrap="square" lIns="0" tIns="0" rIns="0" bIns="0" anchor="t" anchorCtr="0" upright="1">
                          <a:noAutofit/>
                        </wps:bodyPr>
                      </wps:wsp>
                      <wps:wsp>
                        <wps:cNvPr id="1388" name="Text Box 3947"/>
                        <wps:cNvSpPr txBox="1">
                          <a:spLocks/>
                        </wps:cNvSpPr>
                        <wps:spPr bwMode="auto">
                          <a:xfrm>
                            <a:off x="5704" y="1200"/>
                            <a:ext cx="802"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86AAB" w14:textId="77777777" w:rsidR="005A72E5" w:rsidRDefault="005A72E5">
                              <w:pPr>
                                <w:spacing w:line="87" w:lineRule="exact"/>
                                <w:rPr>
                                  <w:rFonts w:ascii="Arial"/>
                                  <w:i/>
                                  <w:sz w:val="5"/>
                                </w:rPr>
                              </w:pPr>
                              <w:r>
                                <w:rPr>
                                  <w:rFonts w:ascii="Arial"/>
                                  <w:i/>
                                  <w:w w:val="110"/>
                                  <w:position w:val="3"/>
                                  <w:sz w:val="5"/>
                                </w:rPr>
                                <w:t xml:space="preserve">GFRA2 </w:t>
                              </w:r>
                              <w:r>
                                <w:rPr>
                                  <w:rFonts w:ascii="Arial"/>
                                  <w:i/>
                                  <w:w w:val="110"/>
                                  <w:sz w:val="5"/>
                                </w:rPr>
                                <w:t>PRG2 CCL17</w:t>
                              </w:r>
                            </w:p>
                          </w:txbxContent>
                        </wps:txbx>
                        <wps:bodyPr rot="0" vert="horz" wrap="square" lIns="0" tIns="0" rIns="0" bIns="0" anchor="t" anchorCtr="0" upright="1">
                          <a:noAutofit/>
                        </wps:bodyPr>
                      </wps:wsp>
                      <wps:wsp>
                        <wps:cNvPr id="1389" name="Text Box 3948"/>
                        <wps:cNvSpPr txBox="1">
                          <a:spLocks/>
                        </wps:cNvSpPr>
                        <wps:spPr bwMode="auto">
                          <a:xfrm>
                            <a:off x="6916" y="1024"/>
                            <a:ext cx="291"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13720" w14:textId="77777777" w:rsidR="005A72E5" w:rsidRDefault="005A72E5">
                              <w:pPr>
                                <w:spacing w:before="4"/>
                                <w:rPr>
                                  <w:rFonts w:ascii="Arial"/>
                                  <w:i/>
                                  <w:sz w:val="5"/>
                                </w:rPr>
                              </w:pPr>
                              <w:r>
                                <w:rPr>
                                  <w:rFonts w:ascii="Arial"/>
                                  <w:i/>
                                  <w:w w:val="110"/>
                                  <w:sz w:val="5"/>
                                </w:rPr>
                                <w:t>OLR1</w:t>
                              </w:r>
                            </w:p>
                            <w:p w14:paraId="04ACC03D" w14:textId="77777777" w:rsidR="005A72E5" w:rsidRDefault="005A72E5">
                              <w:pPr>
                                <w:spacing w:before="30"/>
                                <w:ind w:left="96"/>
                                <w:rPr>
                                  <w:rFonts w:ascii="Arial"/>
                                  <w:i/>
                                  <w:sz w:val="5"/>
                                </w:rPr>
                              </w:pPr>
                              <w:r>
                                <w:rPr>
                                  <w:rFonts w:ascii="Arial"/>
                                  <w:i/>
                                  <w:w w:val="110"/>
                                  <w:sz w:val="5"/>
                                </w:rPr>
                                <w:t>CCL18</w:t>
                              </w:r>
                            </w:p>
                          </w:txbxContent>
                        </wps:txbx>
                        <wps:bodyPr rot="0" vert="horz" wrap="square" lIns="0" tIns="0" rIns="0" bIns="0" anchor="t" anchorCtr="0" upright="1">
                          <a:noAutofit/>
                        </wps:bodyPr>
                      </wps:wsp>
                      <wps:wsp>
                        <wps:cNvPr id="1390" name="Text Box 3949"/>
                        <wps:cNvSpPr txBox="1">
                          <a:spLocks/>
                        </wps:cNvSpPr>
                        <wps:spPr bwMode="auto">
                          <a:xfrm>
                            <a:off x="5930" y="917"/>
                            <a:ext cx="647"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1A6D2" w14:textId="77777777" w:rsidR="005A72E5" w:rsidRDefault="005A72E5">
                              <w:pPr>
                                <w:spacing w:before="4"/>
                                <w:ind w:left="167"/>
                                <w:rPr>
                                  <w:rFonts w:ascii="Arial"/>
                                  <w:i/>
                                  <w:sz w:val="5"/>
                                </w:rPr>
                              </w:pPr>
                              <w:r>
                                <w:rPr>
                                  <w:rFonts w:ascii="Arial"/>
                                  <w:i/>
                                  <w:w w:val="110"/>
                                  <w:sz w:val="5"/>
                                </w:rPr>
                                <w:t>PROCR</w:t>
                              </w:r>
                            </w:p>
                            <w:p w14:paraId="05A995F1" w14:textId="77777777" w:rsidR="005A72E5" w:rsidRDefault="005A72E5">
                              <w:pPr>
                                <w:spacing w:before="11" w:line="328" w:lineRule="auto"/>
                                <w:ind w:left="47" w:hanging="48"/>
                                <w:rPr>
                                  <w:rFonts w:ascii="Arial"/>
                                  <w:i/>
                                  <w:sz w:val="5"/>
                                </w:rPr>
                              </w:pPr>
                              <w:r>
                                <w:rPr>
                                  <w:rFonts w:ascii="Arial"/>
                                  <w:i/>
                                  <w:w w:val="110"/>
                                  <w:sz w:val="5"/>
                                </w:rPr>
                                <w:t xml:space="preserve">VEGFB </w:t>
                              </w:r>
                              <w:r>
                                <w:rPr>
                                  <w:rFonts w:ascii="Arial"/>
                                  <w:i/>
                                  <w:w w:val="110"/>
                                  <w:position w:val="-3"/>
                                  <w:sz w:val="5"/>
                                </w:rPr>
                                <w:t xml:space="preserve">BLNK </w:t>
                              </w:r>
                              <w:r>
                                <w:rPr>
                                  <w:rFonts w:ascii="Arial"/>
                                  <w:i/>
                                  <w:w w:val="110"/>
                                  <w:position w:val="1"/>
                                  <w:sz w:val="5"/>
                                </w:rPr>
                                <w:t xml:space="preserve">CXCL10 </w:t>
                              </w:r>
                              <w:r>
                                <w:rPr>
                                  <w:rFonts w:ascii="Arial"/>
                                  <w:i/>
                                  <w:w w:val="110"/>
                                  <w:sz w:val="5"/>
                                </w:rPr>
                                <w:t>C3AR1</w:t>
                              </w:r>
                            </w:p>
                          </w:txbxContent>
                        </wps:txbx>
                        <wps:bodyPr rot="0" vert="horz" wrap="square" lIns="0" tIns="0" rIns="0" bIns="0" anchor="t" anchorCtr="0" upright="1">
                          <a:noAutofit/>
                        </wps:bodyPr>
                      </wps:wsp>
                      <wps:wsp>
                        <wps:cNvPr id="1391" name="Text Box 3950"/>
                        <wps:cNvSpPr txBox="1">
                          <a:spLocks/>
                        </wps:cNvSpPr>
                        <wps:spPr bwMode="auto">
                          <a:xfrm>
                            <a:off x="5710" y="955"/>
                            <a:ext cx="207"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262A8" w14:textId="77777777" w:rsidR="005A72E5" w:rsidRDefault="005A72E5">
                              <w:pPr>
                                <w:spacing w:before="4"/>
                                <w:rPr>
                                  <w:rFonts w:ascii="Arial"/>
                                  <w:i/>
                                  <w:sz w:val="5"/>
                                </w:rPr>
                              </w:pPr>
                              <w:r>
                                <w:rPr>
                                  <w:rFonts w:ascii="Arial"/>
                                  <w:i/>
                                  <w:w w:val="110"/>
                                  <w:sz w:val="5"/>
                                </w:rPr>
                                <w:t>MYD88</w:t>
                              </w:r>
                            </w:p>
                            <w:p w14:paraId="3E3F88AB" w14:textId="77777777" w:rsidR="005A72E5" w:rsidRDefault="005A72E5">
                              <w:pPr>
                                <w:spacing w:before="8"/>
                                <w:rPr>
                                  <w:sz w:val="4"/>
                                </w:rPr>
                              </w:pPr>
                            </w:p>
                            <w:p w14:paraId="266AE675" w14:textId="77777777" w:rsidR="005A72E5" w:rsidRDefault="005A72E5">
                              <w:pPr>
                                <w:ind w:left="20"/>
                                <w:rPr>
                                  <w:rFonts w:ascii="Arial"/>
                                  <w:i/>
                                  <w:sz w:val="5"/>
                                </w:rPr>
                              </w:pPr>
                              <w:r>
                                <w:rPr>
                                  <w:rFonts w:ascii="Arial"/>
                                  <w:i/>
                                  <w:w w:val="110"/>
                                  <w:sz w:val="5"/>
                                </w:rPr>
                                <w:t>TYMP</w:t>
                              </w:r>
                            </w:p>
                          </w:txbxContent>
                        </wps:txbx>
                        <wps:bodyPr rot="0" vert="horz" wrap="square" lIns="0" tIns="0" rIns="0" bIns="0" anchor="t" anchorCtr="0" upright="1">
                          <a:noAutofit/>
                        </wps:bodyPr>
                      </wps:wsp>
                      <wps:wsp>
                        <wps:cNvPr id="1392" name="Text Box 3951"/>
                        <wps:cNvSpPr txBox="1">
                          <a:spLocks/>
                        </wps:cNvSpPr>
                        <wps:spPr bwMode="auto">
                          <a:xfrm>
                            <a:off x="4999" y="997"/>
                            <a:ext cx="55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D6677" w14:textId="77777777" w:rsidR="005A72E5" w:rsidRDefault="005A72E5">
                              <w:pPr>
                                <w:spacing w:before="4"/>
                                <w:rPr>
                                  <w:rFonts w:ascii="Arial"/>
                                  <w:i/>
                                  <w:sz w:val="5"/>
                                </w:rPr>
                              </w:pPr>
                              <w:r>
                                <w:rPr>
                                  <w:rFonts w:ascii="Arial"/>
                                  <w:i/>
                                  <w:w w:val="110"/>
                                  <w:position w:val="-2"/>
                                  <w:sz w:val="5"/>
                                </w:rPr>
                                <w:t xml:space="preserve">PROK2 </w:t>
                              </w:r>
                              <w:r>
                                <w:rPr>
                                  <w:rFonts w:ascii="Arial"/>
                                  <w:i/>
                                  <w:w w:val="110"/>
                                  <w:sz w:val="5"/>
                                </w:rPr>
                                <w:t>PTGS2</w:t>
                              </w:r>
                            </w:p>
                            <w:p w14:paraId="2270A1A6" w14:textId="77777777" w:rsidR="005A72E5" w:rsidRDefault="005A72E5">
                              <w:pPr>
                                <w:spacing w:before="32" w:line="302" w:lineRule="auto"/>
                                <w:ind w:left="139" w:firstLine="74"/>
                                <w:rPr>
                                  <w:rFonts w:ascii="Arial"/>
                                  <w:i/>
                                  <w:sz w:val="5"/>
                                </w:rPr>
                              </w:pPr>
                              <w:r>
                                <w:rPr>
                                  <w:rFonts w:ascii="Arial"/>
                                  <w:i/>
                                  <w:w w:val="110"/>
                                  <w:sz w:val="5"/>
                                </w:rPr>
                                <w:t xml:space="preserve">FOS </w:t>
                              </w:r>
                              <w:r>
                                <w:rPr>
                                  <w:rFonts w:ascii="Arial"/>
                                  <w:i/>
                                  <w:w w:val="110"/>
                                  <w:position w:val="2"/>
                                  <w:sz w:val="5"/>
                                </w:rPr>
                                <w:t xml:space="preserve">TLR8 </w:t>
                              </w:r>
                              <w:r>
                                <w:rPr>
                                  <w:rFonts w:ascii="Arial"/>
                                  <w:i/>
                                  <w:w w:val="110"/>
                                  <w:sz w:val="5"/>
                                </w:rPr>
                                <w:t xml:space="preserve">S100A8 </w:t>
                              </w:r>
                              <w:r>
                                <w:rPr>
                                  <w:rFonts w:ascii="Arial"/>
                                  <w:i/>
                                  <w:w w:val="110"/>
                                  <w:position w:val="1"/>
                                  <w:sz w:val="5"/>
                                </w:rPr>
                                <w:t>AZU1</w:t>
                              </w:r>
                            </w:p>
                          </w:txbxContent>
                        </wps:txbx>
                        <wps:bodyPr rot="0" vert="horz" wrap="square" lIns="0" tIns="0" rIns="0" bIns="0" anchor="t" anchorCtr="0" upright="1">
                          <a:noAutofit/>
                        </wps:bodyPr>
                      </wps:wsp>
                      <wps:wsp>
                        <wps:cNvPr id="1393" name="Text Box 3952"/>
                        <wps:cNvSpPr txBox="1">
                          <a:spLocks/>
                        </wps:cNvSpPr>
                        <wps:spPr bwMode="auto">
                          <a:xfrm>
                            <a:off x="5378" y="815"/>
                            <a:ext cx="73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1E606" w14:textId="77777777" w:rsidR="005A72E5" w:rsidRDefault="005A72E5">
                              <w:pPr>
                                <w:spacing w:before="7"/>
                                <w:rPr>
                                  <w:rFonts w:ascii="Arial"/>
                                  <w:i/>
                                  <w:sz w:val="5"/>
                                </w:rPr>
                              </w:pPr>
                              <w:r>
                                <w:rPr>
                                  <w:rFonts w:ascii="Arial"/>
                                  <w:i/>
                                  <w:w w:val="110"/>
                                  <w:position w:val="2"/>
                                  <w:sz w:val="5"/>
                                </w:rPr>
                                <w:t xml:space="preserve">SIGIRR </w:t>
                              </w:r>
                              <w:r>
                                <w:rPr>
                                  <w:rFonts w:ascii="Arial"/>
                                  <w:i/>
                                  <w:w w:val="110"/>
                                  <w:position w:val="1"/>
                                  <w:sz w:val="5"/>
                                </w:rPr>
                                <w:t xml:space="preserve">IL2RG </w:t>
                              </w:r>
                              <w:r>
                                <w:rPr>
                                  <w:rFonts w:ascii="Arial"/>
                                  <w:i/>
                                  <w:w w:val="110"/>
                                  <w:sz w:val="5"/>
                                </w:rPr>
                                <w:t>SRGAP1</w:t>
                              </w:r>
                            </w:p>
                          </w:txbxContent>
                        </wps:txbx>
                        <wps:bodyPr rot="0" vert="horz" wrap="square" lIns="0" tIns="0" rIns="0" bIns="0" anchor="t" anchorCtr="0" upright="1">
                          <a:noAutofit/>
                        </wps:bodyPr>
                      </wps:wsp>
                      <wps:wsp>
                        <wps:cNvPr id="1394" name="Text Box 3953"/>
                        <wps:cNvSpPr txBox="1">
                          <a:spLocks/>
                        </wps:cNvSpPr>
                        <wps:spPr bwMode="auto">
                          <a:xfrm>
                            <a:off x="6353" y="608"/>
                            <a:ext cx="92"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CFF56" w14:textId="77777777" w:rsidR="005A72E5" w:rsidRDefault="005A72E5">
                              <w:pPr>
                                <w:spacing w:before="4"/>
                                <w:rPr>
                                  <w:rFonts w:ascii="Arial"/>
                                  <w:i/>
                                  <w:sz w:val="5"/>
                                </w:rPr>
                              </w:pPr>
                              <w:r>
                                <w:rPr>
                                  <w:rFonts w:ascii="Arial"/>
                                  <w:i/>
                                  <w:w w:val="110"/>
                                  <w:sz w:val="5"/>
                                </w:rPr>
                                <w:t>C3</w:t>
                              </w:r>
                            </w:p>
                          </w:txbxContent>
                        </wps:txbx>
                        <wps:bodyPr rot="0" vert="horz" wrap="square" lIns="0" tIns="0" rIns="0" bIns="0" anchor="t" anchorCtr="0" upright="1">
                          <a:noAutofit/>
                        </wps:bodyPr>
                      </wps:wsp>
                      <wps:wsp>
                        <wps:cNvPr id="1395" name="Text Box 3954"/>
                        <wps:cNvSpPr txBox="1">
                          <a:spLocks/>
                        </wps:cNvSpPr>
                        <wps:spPr bwMode="auto">
                          <a:xfrm>
                            <a:off x="4988" y="565"/>
                            <a:ext cx="251"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36679" w14:textId="77777777" w:rsidR="005A72E5" w:rsidRDefault="005A72E5">
                              <w:pPr>
                                <w:spacing w:before="4"/>
                                <w:rPr>
                                  <w:rFonts w:ascii="Arial"/>
                                  <w:i/>
                                  <w:sz w:val="5"/>
                                </w:rPr>
                              </w:pPr>
                              <w:r>
                                <w:rPr>
                                  <w:rFonts w:ascii="Arial"/>
                                  <w:i/>
                                  <w:w w:val="110"/>
                                  <w:sz w:val="5"/>
                                </w:rPr>
                                <w:t>S100A12</w:t>
                              </w:r>
                            </w:p>
                          </w:txbxContent>
                        </wps:txbx>
                        <wps:bodyPr rot="0" vert="horz" wrap="square" lIns="0" tIns="0" rIns="0" bIns="0" anchor="t" anchorCtr="0" upright="1">
                          <a:noAutofit/>
                        </wps:bodyPr>
                      </wps:wsp>
                      <wps:wsp>
                        <wps:cNvPr id="1396" name="Text Box 3955"/>
                        <wps:cNvSpPr txBox="1">
                          <a:spLocks/>
                        </wps:cNvSpPr>
                        <wps:spPr bwMode="auto">
                          <a:xfrm>
                            <a:off x="5940" y="402"/>
                            <a:ext cx="117"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A52BD" w14:textId="77777777" w:rsidR="005A72E5" w:rsidRDefault="005A72E5">
                              <w:pPr>
                                <w:spacing w:before="4"/>
                                <w:rPr>
                                  <w:rFonts w:ascii="Arial"/>
                                  <w:i/>
                                  <w:sz w:val="5"/>
                                </w:rPr>
                              </w:pPr>
                              <w:r>
                                <w:rPr>
                                  <w:rFonts w:ascii="Arial"/>
                                  <w:i/>
                                  <w:w w:val="110"/>
                                  <w:sz w:val="5"/>
                                </w:rPr>
                                <w:t>MIF</w:t>
                              </w:r>
                            </w:p>
                          </w:txbxContent>
                        </wps:txbx>
                        <wps:bodyPr rot="0" vert="horz" wrap="square" lIns="0" tIns="0" rIns="0" bIns="0" anchor="t" anchorCtr="0" upright="1">
                          <a:noAutofit/>
                        </wps:bodyPr>
                      </wps:wsp>
                      <wps:wsp>
                        <wps:cNvPr id="1397" name="Text Box 3956"/>
                        <wps:cNvSpPr txBox="1">
                          <a:spLocks/>
                        </wps:cNvSpPr>
                        <wps:spPr bwMode="auto">
                          <a:xfrm>
                            <a:off x="6194" y="274"/>
                            <a:ext cx="192" cy="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ACF9" w14:textId="77777777" w:rsidR="005A72E5" w:rsidRDefault="005A72E5">
                              <w:pPr>
                                <w:spacing w:before="4"/>
                                <w:rPr>
                                  <w:rFonts w:ascii="Arial"/>
                                  <w:i/>
                                  <w:sz w:val="5"/>
                                </w:rPr>
                              </w:pPr>
                              <w:r>
                                <w:rPr>
                                  <w:rFonts w:ascii="Arial"/>
                                  <w:i/>
                                  <w:w w:val="110"/>
                                  <w:sz w:val="5"/>
                                </w:rPr>
                                <w:t>INHBA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DA04E" id="Group 3846" o:spid="_x0000_s1700" style="position:absolute;left:0;text-align:left;margin-left:231.9pt;margin-top:-2.3pt;width:179.15pt;height:140.1pt;z-index:10528;mso-position-horizontal-relative:page" coordorigin="4638,-46" coordsize="3583,2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">
                <v:shape id="Picture 3847" o:spid="_x0000_s1701" type="#_x0000_t75" style="position:absolute;left:5143;top:-6;width:1260;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">
                  <v:imagedata r:id="rId49" o:title=""/>
                  <v:path arrowok="t"/>
                  <o:lock v:ext="edit" aspectratio="f"/>
                </v:shape>
                <v:shape id="Freeform 3848" o:spid="_x0000_s1702" style="position:absolute;left:6328;top:67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" path="m16,l5,,,4,,15r5,5l16,20r4,-5l20,4,16,xe" fillcolor="#d70000" stroked="f">
                  <v:path arrowok="t" o:connecttype="custom" o:connectlocs="16,673;5,673;0,677;0,688;5,693;16,693;20,688;20,677;16,673" o:connectangles="0,0,0,0,0,0,0,0,0"/>
                </v:shape>
                <v:shape id="Freeform 3849" o:spid="_x0000_s1703" style="position:absolute;left:6328;top:67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" path="m,10l,4,5,r5,l16,r4,4l20,10r,5l16,20r-6,l5,20,,15,,10e" filled="f" strokecolor="#db0000" strokeweight=".06381mm">
                  <v:path arrowok="t" o:connecttype="custom" o:connectlocs="0,683;0,677;5,673;10,673;16,673;20,677;20,683;20,688;16,693;10,693;5,693;0,688;0,683" o:connectangles="0,0,0,0,0,0,0,0,0,0,0,0,0"/>
                </v:shape>
                <v:shape id="Freeform 3850" o:spid="_x0000_s1704" style="position:absolute;left:6341;top:128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" path="m15,l4,,,4,,15r4,5l15,20r5,-5l20,4,15,xe" fillcolor="#d70000" stroked="f">
                  <v:path arrowok="t" o:connecttype="custom" o:connectlocs="15,1286;4,1286;0,1290;0,1301;4,1306;15,1306;20,1301;20,1290;15,1286" o:connectangles="0,0,0,0,0,0,0,0,0"/>
                </v:shape>
                <v:shape id="Freeform 3851" o:spid="_x0000_s1705" style="position:absolute;left:6341;top:128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" path="m,10l,4,4,r6,l15,r5,4l20,10r,5l15,20r-5,l4,20,,15,,10e" filled="f" strokecolor="#db0000" strokeweight=".06381mm">
                  <v:path arrowok="t" o:connecttype="custom" o:connectlocs="0,1296;0,1290;4,1286;10,1286;15,1286;20,1290;20,1296;20,1301;15,1306;10,1306;4,1306;0,1301;0,1296" o:connectangles="0,0,0,0,0,0,0,0,0,0,0,0,0"/>
                </v:shape>
                <v:shape id="Freeform 3852" o:spid="_x0000_s1706" style="position:absolute;left:6299;top:100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" path="m16,l5,,,5,,16r5,4l16,20r4,-4l20,5,16,xe" fillcolor="#d70000" stroked="f">
                  <v:path arrowok="t" o:connecttype="custom" o:connectlocs="16,1005;5,1005;0,1010;0,1021;5,1025;16,1025;20,1021;20,1010;16,1005" o:connectangles="0,0,0,0,0,0,0,0,0"/>
                </v:shape>
                <v:shape id="Freeform 3853" o:spid="_x0000_s1707" style="position:absolute;left:6299;top:100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" path="m,10l,5,5,r5,l16,r4,5l20,10r,6l16,20r-6,l5,20,,16,,10e" filled="f" strokecolor="#db0000" strokeweight=".06381mm">
                  <v:path arrowok="t" o:connecttype="custom" o:connectlocs="0,1015;0,1010;5,1005;10,1005;16,1005;20,1010;20,1015;20,1021;16,1025;10,1025;5,1025;0,1021;0,1015" o:connectangles="0,0,0,0,0,0,0,0,0,0,0,0,0"/>
                </v:shape>
                <v:shape id="Freeform 3854" o:spid="_x0000_s1708" style="position:absolute;left:5319;top:111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" path="m16,l5,,,5,,16r5,4l16,20r4,-4l20,5,16,xe" fillcolor="#d70000" stroked="f">
                  <v:path arrowok="t" o:connecttype="custom" o:connectlocs="16,1114;5,1114;0,1119;0,1130;5,1134;16,1134;20,1130;20,1119;16,1114" o:connectangles="0,0,0,0,0,0,0,0,0"/>
                </v:shape>
                <v:shape id="Freeform 3855" o:spid="_x0000_s1709" style="position:absolute;left:5319;top:111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" path="m,10l,5,5,r5,l16,r4,5l20,10r,6l16,20r-6,l5,20,,16,,10e" filled="f" strokecolor="#db0000" strokeweight=".06381mm">
                  <v:path arrowok="t" o:connecttype="custom" o:connectlocs="0,1124;0,1119;5,1114;10,1114;16,1114;20,1119;20,1124;20,1130;16,1134;10,1134;5,1134;0,1130;0,1124" o:connectangles="0,0,0,0,0,0,0,0,0,0,0,0,0"/>
                </v:shape>
                <v:shape id="Freeform 3856" o:spid="_x0000_s1710" style="position:absolute;left:5831;top:88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" path="m16,l5,,,5,,16r5,4l16,20r4,-4l20,5,16,xe" fillcolor="#d70000" stroked="f">
                  <v:path arrowok="t" o:connecttype="custom" o:connectlocs="16,885;5,885;0,890;0,901;5,905;16,905;20,901;20,890;16,885" o:connectangles="0,0,0,0,0,0,0,0,0"/>
                </v:shape>
                <v:shape id="Freeform 3857" o:spid="_x0000_s1711" style="position:absolute;left:5831;top:88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" path="m,10l,5,5,r5,l16,r4,5l20,10r,6l16,20r-6,l5,20,,16,,10e" filled="f" strokecolor="#db0000" strokeweight=".06381mm">
                  <v:path arrowok="t" o:connecttype="custom" o:connectlocs="0,895;0,890;5,885;10,885;16,885;20,890;20,895;20,901;16,905;10,905;5,905;0,901;0,895" o:connectangles="0,0,0,0,0,0,0,0,0,0,0,0,0"/>
                </v:shape>
                <v:shape id="Freeform 3858" o:spid="_x0000_s1712" style="position:absolute;left:6317;top:25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" path="m15,l4,,,4,,15r4,5l15,20r5,-5l20,4,15,xe" fillcolor="#d70000" stroked="f">
                  <v:path arrowok="t" o:connecttype="custom" o:connectlocs="15,253;4,253;0,257;0,268;4,273;15,273;20,268;20,257;15,253" o:connectangles="0,0,0,0,0,0,0,0,0"/>
                </v:shape>
                <v:shape id="Freeform 3859" o:spid="_x0000_s1713" style="position:absolute;left:6317;top:25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" path="m,10l,4,4,r6,l15,r5,4l20,10r,5l15,20r-5,l4,20,,15,,10e" filled="f" strokecolor="#db0000" strokeweight=".06381mm">
                  <v:path arrowok="t" o:connecttype="custom" o:connectlocs="0,263;0,257;4,253;10,253;15,253;20,257;20,263;20,268;15,273;10,273;4,273;0,268;0,263" o:connectangles="0,0,0,0,0,0,0,0,0,0,0,0,0"/>
                </v:shape>
                <v:shape id="Freeform 3860" o:spid="_x0000_s1714" style="position:absolute;left:6031;top:3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" path="m16,l5,,,4,,15r5,5l16,20r4,-5l20,4,16,xe" fillcolor="#d70000" stroked="f">
                  <v:path arrowok="t" o:connecttype="custom" o:connectlocs="16,378;5,378;0,382;0,393;5,398;16,398;20,393;20,382;16,378" o:connectangles="0,0,0,0,0,0,0,0,0"/>
                </v:shape>
                <v:shape id="Freeform 3861" o:spid="_x0000_s1715" style="position:absolute;left:6031;top:37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" path="m,10l,4,5,r5,l16,r4,4l20,10r,5l16,20r-6,l5,20,,15,,10e" filled="f" strokecolor="#db0000" strokeweight=".06381mm">
                  <v:path arrowok="t" o:connecttype="custom" o:connectlocs="0,388;0,382;5,378;10,378;16,378;20,382;20,388;20,393;16,398;10,398;5,398;0,393;0,388" o:connectangles="0,0,0,0,0,0,0,0,0,0,0,0,0"/>
                </v:shape>
                <v:shape id="Freeform 3862" o:spid="_x0000_s1716" style="position:absolute;left:5752;top:93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" path="m15,l4,,,4,,15r4,5l15,20r5,-5l20,4,15,xe" fillcolor="#d70000" stroked="f">
                  <v:path arrowok="t" o:connecttype="custom" o:connectlocs="15,934;4,934;0,938;0,949;4,954;15,954;20,949;20,938;15,934" o:connectangles="0,0,0,0,0,0,0,0,0"/>
                </v:shape>
                <v:shape id="Freeform 3863" o:spid="_x0000_s1717" style="position:absolute;left:5752;top:93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" path="m,10l,4,4,r6,l15,r5,4l20,10r,5l15,20r-5,l4,20,,15,,10e" filled="f" strokecolor="#db0000" strokeweight=".06381mm">
                  <v:path arrowok="t" o:connecttype="custom" o:connectlocs="0,944;0,938;4,934;10,934;15,934;20,938;20,944;20,949;15,954;10,954;4,954;0,949;0,944" o:connectangles="0,0,0,0,0,0,0,0,0,0,0,0,0"/>
                </v:shape>
                <v:shape id="Freeform 3864" o:spid="_x0000_s1718" style="position:absolute;left:5147;top:54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" path="m16,l5,,,4,,15r5,5l16,20r4,-5l20,4,16,xe" fillcolor="#d70000" stroked="f">
                  <v:path arrowok="t" o:connecttype="custom" o:connectlocs="16,545;5,545;0,549;0,560;5,565;16,565;20,560;20,549;16,545" o:connectangles="0,0,0,0,0,0,0,0,0"/>
                </v:shape>
                <v:shape id="Freeform 3865" o:spid="_x0000_s1719" style="position:absolute;left:5147;top:54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" path="m,10l,4,5,r5,l16,r4,4l20,10r,5l16,20r-6,l5,20,,15,,10e" filled="f" strokecolor="#db0000" strokeweight=".06381mm">
                  <v:path arrowok="t" o:connecttype="custom" o:connectlocs="0,555;0,549;5,545;10,545;16,545;20,549;20,555;20,560;16,565;10,565;5,565;0,560;0,555" o:connectangles="0,0,0,0,0,0,0,0,0,0,0,0,0"/>
                </v:shape>
                <v:shape id="Freeform 3866" o:spid="_x0000_s1720" style="position:absolute;left:6537;top:183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" path="m15,l4,,,5,,16r4,4l15,20r5,-4l20,5,15,xe" fillcolor="#bdbdbd" stroked="f">
                  <v:path arrowok="t" o:connecttype="custom" o:connectlocs="15,1830;4,1830;0,1835;0,1846;4,1850;15,1850;20,1846;20,1835;15,1830" o:connectangles="0,0,0,0,0,0,0,0,0"/>
                </v:shape>
                <v:shape id="Freeform 3867" o:spid="_x0000_s1721" style="position:absolute;left:6537;top:183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" path="m,10l,5,4,r6,l15,r5,5l20,10r,6l15,20r-5,l4,20,,16,,10e" filled="f" strokecolor="#bdbdbd" strokeweight=".06381mm">
                  <v:path arrowok="t" o:connecttype="custom" o:connectlocs="0,1840;0,1835;4,1830;10,1830;15,1830;20,1835;20,1840;20,1846;15,1850;10,1850;4,1850;0,1846;0,1840" o:connectangles="0,0,0,0,0,0,0,0,0,0,0,0,0"/>
                </v:shape>
                <v:shape id="Freeform 3868" o:spid="_x0000_s1722" style="position:absolute;left:6635;top:178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" path="m15,l4,,,4,,15r4,5l15,20r5,-5l20,4,15,xe" fillcolor="#bdbdbd" stroked="f">
                  <v:path arrowok="t" o:connecttype="custom" o:connectlocs="15,1784;4,1784;0,1788;0,1799;4,1804;15,1804;20,1799;20,1788;15,1784" o:connectangles="0,0,0,0,0,0,0,0,0"/>
                </v:shape>
                <v:shape id="Freeform 3869" o:spid="_x0000_s1723" style="position:absolute;left:6635;top:1783;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" path="m,10l,4,4,r6,l15,r5,4l20,10r,5l15,20r-5,l4,20,,15,,10e" filled="f" strokecolor="#bdbdbd" strokeweight=".06381mm">
                  <v:path arrowok="t" o:connecttype="custom" o:connectlocs="0,1794;0,1788;4,1784;10,1784;15,1784;20,1788;20,1794;20,1799;15,1804;10,1804;4,1804;0,1799;0,1794" o:connectangles="0,0,0,0,0,0,0,0,0,0,0,0,0"/>
                </v:shape>
                <v:shape id="Freeform 3870" o:spid="_x0000_s1724" style="position:absolute;left:5018;top:174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" path="m16,l5,,,4,,15r5,5l16,20r4,-5l20,4,16,xe" fillcolor="#d70000" stroked="f">
                  <v:path arrowok="t" o:connecttype="custom" o:connectlocs="16,1750;5,1750;0,1754;0,1765;5,1770;16,1770;20,1765;20,1754;16,1750" o:connectangles="0,0,0,0,0,0,0,0,0"/>
                </v:shape>
                <v:shape id="Freeform 3871" o:spid="_x0000_s1725" style="position:absolute;left:5018;top:174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" path="m,10l,4,5,r5,l16,r4,4l20,10r,5l16,20r-6,l5,20,,15,,10e" filled="f" strokecolor="#db0000" strokeweight=".06381mm">
                  <v:path arrowok="t" o:connecttype="custom" o:connectlocs="0,1760;0,1754;5,1750;10,1750;16,1750;20,1754;20,1760;20,1765;16,1770;10,1770;5,1770;0,1765;0,1760" o:connectangles="0,0,0,0,0,0,0,0,0,0,0,0,0"/>
                </v:shape>
                <v:line id="Line 3872" o:spid="_x0000_s1726" style="position:absolute;visibility:visible;mso-wrap-style:square" from="4652,1791" to="8218,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" strokeweight=".19144mm">
                  <v:stroke dashstyle="longDash"/>
                  <o:lock v:ext="edit" shapetype="f"/>
                </v:line>
                <v:shape id="Freeform 3873" o:spid="_x0000_s1727" style="position:absolute;left:7038;top:117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" path="m15,l4,,,4,,15r4,5l15,20r5,-5l20,4,15,xe" fillcolor="#d70000" stroked="f">
                  <v:path arrowok="t" o:connecttype="custom" o:connectlocs="15,1173;4,1173;0,1177;0,1188;4,1193;15,1193;20,1188;20,1177;15,1173" o:connectangles="0,0,0,0,0,0,0,0,0"/>
                </v:shape>
                <v:shape id="Freeform 3874" o:spid="_x0000_s1728" style="position:absolute;left:7038;top:1172;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" path="m,10l,4,4,r6,l15,r5,4l20,10r,5l15,20r-5,l4,20,,15,,10e" filled="f" strokecolor="#db0000" strokeweight=".06381mm">
                  <v:path arrowok="t" o:connecttype="custom" o:connectlocs="0,1183;0,1177;4,1173;10,1173;15,1173;20,1177;20,1183;20,1188;15,1193;10,1193;4,1193;0,1188;0,1183" o:connectangles="0,0,0,0,0,0,0,0,0,0,0,0,0"/>
                </v:shape>
                <v:shape id="Freeform 3875" o:spid="_x0000_s1729" style="position:absolute;left:7037;top:143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" path="m16,l5,,,4,,15r5,5l16,20r4,-5l20,4,16,xe" fillcolor="#d70000" stroked="f">
                  <v:path arrowok="t" o:connecttype="custom" o:connectlocs="16,1437;5,1437;0,1441;0,1452;5,1457;16,1457;20,1452;20,1441;16,1437" o:connectangles="0,0,0,0,0,0,0,0,0"/>
                </v:shape>
                <v:shape id="Freeform 3876" o:spid="_x0000_s1730" style="position:absolute;left:7037;top:1436;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" path="m,10l,4,5,r5,l16,r4,4l20,10r,5l16,20r-6,l5,20,,15,,10e" filled="f" strokecolor="#db0000" strokeweight=".06381mm">
                  <v:path arrowok="t" o:connecttype="custom" o:connectlocs="0,1447;0,1441;5,1437;10,1437;16,1437;20,1441;20,1447;20,1452;16,1457;10,1457;5,1457;0,1452;0,1447" o:connectangles="0,0,0,0,0,0,0,0,0,0,0,0,0"/>
                </v:shape>
                <v:shape id="Freeform 3877" o:spid="_x0000_s1731" style="position:absolute;left:6718;top:135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" path="m15,l4,,,4,,15r4,5l15,20r4,-5l19,4,15,xe" fillcolor="#d70000" stroked="f">
                  <v:path arrowok="t" o:connecttype="custom" o:connectlocs="15,1352;4,1352;0,1356;0,1367;4,1372;15,1372;19,1367;19,1356;15,1352" o:connectangles="0,0,0,0,0,0,0,0,0"/>
                </v:shape>
                <v:shape id="Freeform 3878" o:spid="_x0000_s1732" style="position:absolute;left:6718;top:135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" path="m,10l,4,4,r6,l15,r4,4l19,10r,5l15,20r-5,l4,20,,15,,10e" filled="f" strokecolor="#db0000" strokeweight=".06381mm">
                  <v:path arrowok="t" o:connecttype="custom" o:connectlocs="0,1362;0,1356;4,1352;10,1352;15,1352;19,1356;19,1362;19,1367;15,1372;10,1372;4,1372;0,1367;0,1362" o:connectangles="0,0,0,0,0,0,0,0,0,0,0,0,0"/>
                </v:shape>
                <v:shape id="Freeform 3879" o:spid="_x0000_s1733" style="position:absolute;left:6650;top:188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" path="m15,l4,,,4,,15r4,5l15,20r5,-5l20,4,15,xe" fillcolor="#bdbdbd" stroked="f">
                  <v:path arrowok="t" o:connecttype="custom" o:connectlocs="15,1881;4,1881;0,1885;0,1896;4,1901;15,1901;20,1896;20,1885;15,1881" o:connectangles="0,0,0,0,0,0,0,0,0"/>
                </v:shape>
                <v:shape id="Freeform 3880" o:spid="_x0000_s1734" style="position:absolute;left:6650;top:1880;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" path="m,10l,4,4,r6,l15,r5,4l20,10r,5l15,20r-5,l4,20,,15,,10e" filled="f" strokecolor="#bdbdbd" strokeweight=".06381mm">
                  <v:path arrowok="t" o:connecttype="custom" o:connectlocs="0,1891;0,1885;4,1881;10,1881;15,1881;20,1885;20,1891;20,1896;15,1901;10,1901;4,1901;0,1896;0,1891" o:connectangles="0,0,0,0,0,0,0,0,0,0,0,0,0"/>
                </v:shape>
                <v:shape id="Freeform 3881" o:spid="_x0000_s1735" style="position:absolute;left:6583;top:194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" path="m15,l5,,,4,,15r5,5l15,20r5,-5l20,4,15,xe" fillcolor="#bdbdbd" stroked="f">
                  <v:path arrowok="t" o:connecttype="custom" o:connectlocs="15,1945;5,1945;0,1949;0,1960;5,1965;15,1965;20,1960;20,1949;15,1945" o:connectangles="0,0,0,0,0,0,0,0,0"/>
                </v:shape>
                <v:shape id="Freeform 3882" o:spid="_x0000_s1736" style="position:absolute;left:6583;top:1944;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" path="m,10l,4,5,r5,l15,r5,4l20,10r,5l15,20r-5,l5,20,,15,,10e" filled="f" strokecolor="#bdbdbd" strokeweight=".06381mm">
                  <v:path arrowok="t" o:connecttype="custom" o:connectlocs="0,1955;0,1949;5,1945;10,1945;15,1945;20,1949;20,1955;20,1960;15,1965;10,1965;5,1965;0,1960;0,1955" o:connectangles="0,0,0,0,0,0,0,0,0,0,0,0,0"/>
                </v:shape>
                <v:shape id="Freeform 3883" o:spid="_x0000_s1737" style="position:absolute;left:6760;top:159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" path="m16,l5,,,4,,15r5,4l16,19r4,-4l20,4,16,xe" fillcolor="#d70000" stroked="f">
                  <v:path arrowok="t" o:connecttype="custom" o:connectlocs="16,1598;5,1598;0,1602;0,1613;5,1617;16,1617;20,1613;20,1602;16,1598" o:connectangles="0,0,0,0,0,0,0,0,0"/>
                </v:shape>
                <v:shape id="Freeform 3884" o:spid="_x0000_s1738" style="position:absolute;left:6760;top:1597;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" path="m,9l,4,5,r5,l16,r4,4l20,9r,6l16,19r-6,l5,19,,15,,9e" filled="f" strokecolor="#db0000" strokeweight=".06381mm">
                  <v:path arrowok="t" o:connecttype="custom" o:connectlocs="0,1607;0,1602;5,1598;10,1598;16,1598;20,1602;20,1607;20,1613;16,1617;10,1617;5,1617;0,1613;0,1607" o:connectangles="0,0,0,0,0,0,0,0,0,0,0,0,0"/>
                </v:shape>
                <v:shape id="Freeform 3885" o:spid="_x0000_s1739" style="position:absolute;left:7588;top:122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" path="m15,l4,,,5,,16r4,4l15,20r5,-4l20,5,15,xe" fillcolor="#d70000" stroked="f">
                  <v:path arrowok="t" o:connecttype="custom" o:connectlocs="15,1228;4,1228;0,1233;0,1244;4,1248;15,1248;20,1244;20,1233;15,1228" o:connectangles="0,0,0,0,0,0,0,0,0"/>
                </v:shape>
                <v:shape id="Freeform 3886" o:spid="_x0000_s1740" style="position:absolute;left:7588;top:122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" path="m,10l,5,4,r6,l15,r5,5l20,10r,6l15,20r-5,l4,20,,16,,10e" filled="f" strokecolor="#db0000" strokeweight=".06381mm">
                  <v:path arrowok="t" o:connecttype="custom" o:connectlocs="0,1238;0,1233;4,1228;10,1228;15,1228;20,1233;20,1238;20,1244;15,1248;10,1248;4,1248;0,1244;0,1238" o:connectangles="0,0,0,0,0,0,0,0,0,0,0,0,0"/>
                </v:shape>
                <v:shape id="Freeform 3887" o:spid="_x0000_s1741" style="position:absolute;left:6526;top:162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" path="m16,l5,,,4,,15r5,5l16,20r4,-5l20,4,16,xe" fillcolor="#d70000" stroked="f">
                  <v:path arrowok="t" o:connecttype="custom" o:connectlocs="16,1626;5,1626;0,1630;0,1641;5,1646;16,1646;20,1641;20,1630;16,1626" o:connectangles="0,0,0,0,0,0,0,0,0"/>
                </v:shape>
                <v:shape id="Freeform 3888" o:spid="_x0000_s1742" style="position:absolute;left:6526;top:1625;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" path="m,10l,4,5,r5,l16,r4,4l20,10r,5l16,20r-6,l5,20,,15,,10e" filled="f" strokecolor="#db0000" strokeweight=".06381mm">
                  <v:path arrowok="t" o:connecttype="custom" o:connectlocs="0,1636;0,1630;5,1626;10,1626;16,1626;20,1630;20,1636;20,1641;16,1646;10,1646;5,1646;0,1641;0,1636" o:connectangles="0,0,0,0,0,0,0,0,0,0,0,0,0"/>
                </v:shape>
                <v:shape id="Freeform 3889" o:spid="_x0000_s1743" style="position:absolute;left:6528;top:164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" path="m16,l5,,,4,,15r5,5l16,20r4,-5l20,4,16,xe" fillcolor="#d70000" stroked="f">
                  <v:path arrowok="t" o:connecttype="custom" o:connectlocs="16,1642;5,1642;0,1646;0,1657;5,1662;16,1662;20,1657;20,1646;16,1642" o:connectangles="0,0,0,0,0,0,0,0,0"/>
                </v:shape>
                <v:shape id="Freeform 3890" o:spid="_x0000_s1744" style="position:absolute;left:6528;top:164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" path="m,10l,4,5,r5,l16,r4,4l20,10r,5l16,20r-6,l5,20,,15,,10e" filled="f" strokecolor="#db0000" strokeweight=".06381mm">
                  <v:path arrowok="t" o:connecttype="custom" o:connectlocs="0,1652;0,1646;5,1642;10,1642;16,1642;20,1646;20,1652;20,1657;16,1662;10,1662;5,1662;0,1657;0,1652" o:connectangles="0,0,0,0,0,0,0,0,0,0,0,0,0"/>
                </v:shape>
                <v:shape id="Freeform 3891" o:spid="_x0000_s1745" style="position:absolute;left:6755;top:117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" path="m16,l5,,,4,,15r5,4l16,19r4,-4l20,4,16,xe" fillcolor="#d70000" stroked="f">
                  <v:path arrowok="t" o:connecttype="custom" o:connectlocs="16,1172;5,1172;0,1176;0,1187;5,1191;16,1191;20,1187;20,1176;16,1172" o:connectangles="0,0,0,0,0,0,0,0,0"/>
                </v:shape>
                <v:shape id="Freeform 3892" o:spid="_x0000_s1746" style="position:absolute;left:6755;top:1171;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" path="m,10l,4,5,r5,l16,r4,4l20,10r,5l16,19r-6,l5,19,,15,,10e" filled="f" strokecolor="#db0000" strokeweight=".06381mm">
                  <v:path arrowok="t" o:connecttype="custom" o:connectlocs="0,1182;0,1176;5,1172;10,1172;16,1172;20,1176;20,1182;20,1187;16,1191;10,1191;5,1191;0,1187;0,1182" o:connectangles="0,0,0,0,0,0,0,0,0,0,0,0,0"/>
                </v:shape>
                <v:shape id="Freeform 3893" o:spid="_x0000_s1747" style="position:absolute;left:6926;top:108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" path="m15,l5,,,5,,16r5,4l15,20r5,-4l20,5,15,xe" fillcolor="#d70000" stroked="f">
                  <v:path arrowok="t" o:connecttype="custom" o:connectlocs="15,1088;5,1088;0,1093;0,1104;5,1108;15,1108;20,1104;20,1093;15,1088" o:connectangles="0,0,0,0,0,0,0,0,0"/>
                </v:shape>
                <v:shape id="Freeform 3894" o:spid="_x0000_s1748" style="position:absolute;left:6926;top:108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" path="m,10l,5,5,r5,l15,r5,5l20,10r,6l15,20r-5,l5,20,,16,,10e" filled="f" strokecolor="#db0000" strokeweight=".06381mm">
                  <v:path arrowok="t" o:connecttype="custom" o:connectlocs="0,1098;0,1093;5,1088;10,1088;15,1088;20,1093;20,1098;20,1104;15,1108;10,1108;5,1108;0,1104;0,1098" o:connectangles="0,0,0,0,0,0,0,0,0,0,0,0,0"/>
                </v:shape>
                <v:shape id="Freeform 3895" o:spid="_x0000_s1749" style="position:absolute;left:6526;top:138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" path="m16,l5,,,4,,15r5,4l16,19r4,-4l20,4,16,xe" fillcolor="#d70000" stroked="f">
                  <v:path arrowok="t" o:connecttype="custom" o:connectlocs="16,1390;5,1390;0,1394;0,1405;5,1409;16,1409;20,1405;20,1394;16,1390" o:connectangles="0,0,0,0,0,0,0,0,0"/>
                </v:shape>
                <v:shape id="Freeform 3896" o:spid="_x0000_s1750" style="position:absolute;left:6526;top:138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" path="m,10l,4,5,r5,l16,r4,4l20,10r,5l16,19r-6,l5,19,,15,,10e" filled="f" strokecolor="#db0000" strokeweight=".06381mm">
                  <v:path arrowok="t" o:connecttype="custom" o:connectlocs="0,1400;0,1394;5,1390;10,1390;16,1390;20,1394;20,1400;20,1405;16,1409;10,1409;5,1409;0,1405;0,1400" o:connectangles="0,0,0,0,0,0,0,0,0,0,0,0,0"/>
                </v:shape>
                <v:shape id="Freeform 3897" o:spid="_x0000_s1751" style="position:absolute;left:7927;top:128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" path="m16,l5,,,5,,16r5,4l16,20r4,-4l20,5,16,xe" fillcolor="#d70000" stroked="f">
                  <v:path arrowok="t" o:connecttype="custom" o:connectlocs="16,1288;5,1288;0,1293;0,1304;5,1308;16,1308;20,1304;20,1293;16,1288" o:connectangles="0,0,0,0,0,0,0,0,0"/>
                </v:shape>
                <v:shape id="Freeform 3898" o:spid="_x0000_s1752" style="position:absolute;left:7927;top:128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" path="m,10l,5,5,r5,l16,r4,5l20,10r,6l16,20r-6,l5,20,,16,,10e" filled="f" strokecolor="#db0000" strokeweight=".06381mm">
                  <v:path arrowok="t" o:connecttype="custom" o:connectlocs="0,1298;0,1293;5,1288;10,1288;16,1288;20,1293;20,1298;20,1304;16,1308;10,1308;5,1308;0,1304;0,1298" o:connectangles="0,0,0,0,0,0,0,0,0,0,0,0,0"/>
                </v:shape>
                <v:rect id="Rectangle 3899" o:spid="_x0000_s1753" style="position:absolute;left:4652;top:-44;width:3566;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" filled="f" strokecolor="#333" strokeweight=".09617mm">
                  <v:path arrowok="t"/>
                </v:rect>
                <v:rect id="Rectangle 3900" o:spid="_x0000_s1754" style="position:absolute;left:4652;top:-44;width:3566;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" filled="f" strokeweight=".08986mm">
                  <v:path arrowok="t"/>
                </v:rect>
                <v:line id="Line 3901" o:spid="_x0000_s1755" style="position:absolute;visibility:visible;mso-wrap-style:square" from="4638,2615" to="4652,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" strokecolor="#333" strokeweight=".09617mm">
                  <o:lock v:ext="edit" shapetype="f"/>
                </v:line>
                <v:line id="Line 3902" o:spid="_x0000_s1756" style="position:absolute;visibility:visible;mso-wrap-style:square" from="4638,2298" to="4652,2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" strokecolor="#333" strokeweight=".09617mm">
                  <o:lock v:ext="edit" shapetype="f"/>
                </v:line>
                <v:line id="Line 3903" o:spid="_x0000_s1757" style="position:absolute;visibility:visible;mso-wrap-style:square" from="4638,1982" to="4652,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" strokecolor="#333" strokeweight=".09617mm">
                  <o:lock v:ext="edit" shapetype="f"/>
                </v:line>
                <v:line id="Line 3904" o:spid="_x0000_s1758" style="position:absolute;visibility:visible;mso-wrap-style:square" from="4638,1665" to="4652,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" strokecolor="#333" strokeweight=".09617mm">
                  <o:lock v:ext="edit" shapetype="f"/>
                </v:line>
                <v:line id="Line 3905" o:spid="_x0000_s1759" style="position:absolute;visibility:visible;mso-wrap-style:square" from="4638,1349" to="465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" strokecolor="#333" strokeweight=".09617mm">
                  <o:lock v:ext="edit" shapetype="f"/>
                </v:line>
                <v:line id="Line 3906" o:spid="_x0000_s1760" style="position:absolute;visibility:visible;mso-wrap-style:square" from="4638,1033" to="4652,1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" strokecolor="#333" strokeweight=".09617mm">
                  <o:lock v:ext="edit" shapetype="f"/>
                </v:line>
                <v:line id="Line 3907" o:spid="_x0000_s1761" style="position:absolute;visibility:visible;mso-wrap-style:square" from="4638,716" to="465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" strokecolor="#333" strokeweight=".09617mm">
                  <o:lock v:ext="edit" shapetype="f"/>
                </v:line>
                <v:line id="Line 3908" o:spid="_x0000_s1762" style="position:absolute;visibility:visible;mso-wrap-style:square" from="4638,400" to="46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" strokecolor="#333" strokeweight=".09617mm">
                  <o:lock v:ext="edit" shapetype="f"/>
                </v:line>
                <v:line id="Line 3909" o:spid="_x0000_s1763" style="position:absolute;visibility:visible;mso-wrap-style:square" from="4638,83" to="46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" strokecolor="#333" strokeweight=".09617mm">
                  <o:lock v:ext="edit" shapetype="f"/>
                </v:line>
                <v:line id="Line 3910" o:spid="_x0000_s1764" style="position:absolute;visibility:visible;mso-wrap-style:square" from="4815,2755" to="481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" strokecolor="#333" strokeweight=".09617mm">
                  <o:lock v:ext="edit" shapetype="f"/>
                </v:line>
                <v:line id="Line 3911" o:spid="_x0000_s1765" style="position:absolute;visibility:visible;mso-wrap-style:square" from="5085,2755" to="508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" strokecolor="#333" strokeweight=".09617mm">
                  <o:lock v:ext="edit" shapetype="f"/>
                </v:line>
                <v:line id="Line 3912" o:spid="_x0000_s1766" style="position:absolute;visibility:visible;mso-wrap-style:square" from="5355,2755" to="535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" strokecolor="#333" strokeweight=".09617mm">
                  <o:lock v:ext="edit" shapetype="f"/>
                </v:line>
                <v:line id="Line 3913" o:spid="_x0000_s1767" style="position:absolute;visibility:visible;mso-wrap-style:square" from="5625,2755" to="562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" strokecolor="#333" strokeweight=".09617mm">
                  <o:lock v:ext="edit" shapetype="f"/>
                </v:line>
                <v:line id="Line 3914" o:spid="_x0000_s1768" style="position:absolute;visibility:visible;mso-wrap-style:square" from="5895,2755" to="589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" strokecolor="#333" strokeweight=".09617mm">
                  <o:lock v:ext="edit" shapetype="f"/>
                </v:line>
                <v:line id="Line 3915" o:spid="_x0000_s1769" style="position:absolute;visibility:visible;mso-wrap-style:square" from="6165,2755" to="616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" strokecolor="#333" strokeweight=".09617mm">
                  <o:lock v:ext="edit" shapetype="f"/>
                </v:line>
                <v:line id="Line 3916" o:spid="_x0000_s1770" style="position:absolute;visibility:visible;mso-wrap-style:square" from="6435,2755" to="643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" strokecolor="#333" strokeweight=".09617mm">
                  <o:lock v:ext="edit" shapetype="f"/>
                </v:line>
                <v:line id="Line 3917" o:spid="_x0000_s1771" style="position:absolute;visibility:visible;mso-wrap-style:square" from="6705,2755" to="670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" strokecolor="#333" strokeweight=".09617mm">
                  <o:lock v:ext="edit" shapetype="f"/>
                </v:line>
                <v:line id="Line 3918" o:spid="_x0000_s1772" style="position:absolute;visibility:visible;mso-wrap-style:square" from="6975,2755" to="697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" strokecolor="#333" strokeweight=".09617mm">
                  <o:lock v:ext="edit" shapetype="f"/>
                </v:line>
                <v:line id="Line 3919" o:spid="_x0000_s1773" style="position:absolute;visibility:visible;mso-wrap-style:square" from="7246,2755" to="7246,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" strokecolor="#333" strokeweight=".09617mm">
                  <o:lock v:ext="edit" shapetype="f"/>
                </v:line>
                <v:line id="Line 3920" o:spid="_x0000_s1774" style="position:absolute;visibility:visible;mso-wrap-style:square" from="7516,2755" to="7516,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" strokecolor="#333" strokeweight=".09617mm">
                  <o:lock v:ext="edit" shapetype="f"/>
                </v:line>
                <v:line id="Line 3921" o:spid="_x0000_s1775" style="position:absolute;visibility:visible;mso-wrap-style:square" from="7786,2755" to="7786,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" strokecolor="#333" strokeweight=".09617mm">
                  <o:lock v:ext="edit" shapetype="f"/>
                </v:line>
                <v:line id="Line 3922" o:spid="_x0000_s1776" style="position:absolute;visibility:visible;mso-wrap-style:square" from="8056,2755" to="8056,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" strokecolor="#333" strokeweight=".09617mm">
                  <o:lock v:ext="edit" shapetype="f"/>
                </v:line>
                <v:shape id="Freeform 3923" o:spid="_x0000_s1777" style="position:absolute;left:7042;top:219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" path="m16,l5,,,5,,16r5,4l16,20r4,-4l20,5,16,xe" fillcolor="#bdbdbd" stroked="f">
                  <v:path arrowok="t" o:connecttype="custom" o:connectlocs="16,2199;5,2199;0,2204;0,2215;5,2219;16,2219;20,2215;20,2204;16,2199" o:connectangles="0,0,0,0,0,0,0,0,0"/>
                </v:shape>
                <v:shape id="Freeform 3924" o:spid="_x0000_s1778" style="position:absolute;left:7042;top:2199;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" path="m,10l,5,5,r5,l16,r4,5l20,10r,6l16,20r-6,l5,20,,16,,10e" filled="f" strokecolor="#bdbdbd" strokeweight=".44936mm">
                  <v:path arrowok="t" o:connecttype="custom" o:connectlocs="0,2209;0,2204;5,2199;10,2199;16,2199;20,2204;20,2209;20,2215;16,2219;10,2219;5,2219;0,2215;0,2209" o:connectangles="0,0,0,0,0,0,0,0,0,0,0,0,0"/>
                </v:shape>
                <v:shape id="Freeform 3925" o:spid="_x0000_s1779" style="position:absolute;left:7042;top:232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" path="m16,l5,,,5,,16r5,4l16,20r4,-4l20,5,16,xe" fillcolor="#d70000" stroked="f">
                  <v:path arrowok="t" o:connecttype="custom" o:connectlocs="16,2328;5,2328;0,2333;0,2344;5,2348;16,2348;20,2344;20,2333;16,2328" o:connectangles="0,0,0,0,0,0,0,0,0"/>
                </v:shape>
                <v:shape id="Freeform 3926" o:spid="_x0000_s1780" style="position:absolute;left:7042;top:2328;width:20;height:20;visibility:visible;mso-wrap-style:square;v-text-anchor:top"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" path="m,10l,5,5,r5,l16,r4,5l20,10r,6l16,20r-6,l5,20,,16,,10e" filled="f" strokecolor="#d70000" strokeweight=".44936mm">
                  <v:path arrowok="t" o:connecttype="custom" o:connectlocs="0,2338;0,2333;5,2328;10,2328;16,2328;20,2333;20,2338;20,2344;16,2348;10,2348;5,2348;0,2344;0,2338" o:connectangles="0,0,0,0,0,0,0,0,0,0,0,0,0"/>
                </v:shape>
                <v:shape id="Text Box 3927" o:spid="_x0000_s1781" type="#_x0000_t202" style="position:absolute;left:7092;top:2172;width:1081;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" filled="f" stroked="f">
                  <v:path arrowok="t"/>
                  <v:textbox inset="0,0,0,0">
                    <w:txbxContent>
                      <w:p w14:paraId="13589BE5" w14:textId="77777777" w:rsidR="005A72E5" w:rsidRDefault="005A72E5">
                        <w:pPr>
                          <w:spacing w:line="102" w:lineRule="exact"/>
                          <w:ind w:left="7"/>
                          <w:rPr>
                            <w:rFonts w:ascii="Arial"/>
                            <w:b/>
                            <w:sz w:val="9"/>
                          </w:rPr>
                        </w:pPr>
                        <w:r>
                          <w:rPr>
                            <w:rFonts w:ascii="Arial"/>
                            <w:b/>
                            <w:sz w:val="9"/>
                          </w:rPr>
                          <w:t>Not sig.</w:t>
                        </w:r>
                      </w:p>
                      <w:p w14:paraId="4961662D" w14:textId="77777777" w:rsidR="005A72E5" w:rsidRDefault="005A72E5">
                        <w:pPr>
                          <w:spacing w:before="20"/>
                          <w:ind w:left="7"/>
                          <w:rPr>
                            <w:rFonts w:ascii="Arial"/>
                            <w:b/>
                            <w:sz w:val="9"/>
                          </w:rPr>
                        </w:pPr>
                        <w:proofErr w:type="spellStart"/>
                        <w:proofErr w:type="gramStart"/>
                        <w:r>
                          <w:rPr>
                            <w:rFonts w:ascii="Arial"/>
                            <w:b/>
                            <w:sz w:val="9"/>
                          </w:rPr>
                          <w:t>pval</w:t>
                        </w:r>
                        <w:proofErr w:type="spellEnd"/>
                        <w:r>
                          <w:rPr>
                            <w:rFonts w:ascii="Arial"/>
                            <w:b/>
                            <w:sz w:val="9"/>
                          </w:rPr>
                          <w:t>&lt;</w:t>
                        </w:r>
                        <w:proofErr w:type="gramEnd"/>
                        <w:r>
                          <w:rPr>
                            <w:rFonts w:ascii="Arial"/>
                            <w:b/>
                            <w:sz w:val="9"/>
                          </w:rPr>
                          <w:t>0.05 &amp; abs(FC)&gt;1.5</w:t>
                        </w:r>
                      </w:p>
                      <w:p w14:paraId="389998DA" w14:textId="77777777" w:rsidR="005A72E5" w:rsidRDefault="005A72E5">
                        <w:pPr>
                          <w:spacing w:before="57"/>
                          <w:rPr>
                            <w:rFonts w:ascii="Arial"/>
                            <w:b/>
                            <w:sz w:val="9"/>
                          </w:rPr>
                        </w:pPr>
                        <w:r>
                          <w:rPr>
                            <w:rFonts w:ascii="Arial"/>
                            <w:b/>
                            <w:sz w:val="9"/>
                          </w:rPr>
                          <w:t>Up 56</w:t>
                        </w:r>
                      </w:p>
                      <w:p w14:paraId="7789A820" w14:textId="77777777" w:rsidR="005A72E5" w:rsidRDefault="005A72E5">
                        <w:pPr>
                          <w:spacing w:before="7"/>
                          <w:rPr>
                            <w:rFonts w:ascii="Arial"/>
                            <w:b/>
                            <w:sz w:val="9"/>
                          </w:rPr>
                        </w:pPr>
                        <w:r>
                          <w:rPr>
                            <w:rFonts w:ascii="Arial"/>
                            <w:b/>
                            <w:sz w:val="9"/>
                          </w:rPr>
                          <w:t>Down 16</w:t>
                        </w:r>
                      </w:p>
                    </w:txbxContent>
                  </v:textbox>
                </v:shape>
                <v:shape id="Text Box 3928" o:spid="_x0000_s1782" type="#_x0000_t202" style="position:absolute;left:5723;top:1897;width:201;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" filled="f" stroked="f">
                  <v:path arrowok="t"/>
                  <v:textbox inset="0,0,0,0">
                    <w:txbxContent>
                      <w:p w14:paraId="69833685" w14:textId="77777777" w:rsidR="005A72E5" w:rsidRDefault="005A72E5">
                        <w:pPr>
                          <w:spacing w:before="4"/>
                          <w:rPr>
                            <w:rFonts w:ascii="Arial"/>
                            <w:i/>
                            <w:sz w:val="5"/>
                          </w:rPr>
                        </w:pPr>
                        <w:r>
                          <w:rPr>
                            <w:rFonts w:ascii="Arial"/>
                            <w:i/>
                            <w:w w:val="110"/>
                            <w:sz w:val="5"/>
                          </w:rPr>
                          <w:t>CXCL5</w:t>
                        </w:r>
                      </w:p>
                    </w:txbxContent>
                  </v:textbox>
                </v:shape>
                <v:shape id="Text Box 3929" o:spid="_x0000_s1783" type="#_x0000_t202" style="position:absolute;left:5904;top:1829;width:173;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" filled="f" stroked="f">
                  <v:path arrowok="t"/>
                  <v:textbox inset="0,0,0,0">
                    <w:txbxContent>
                      <w:p w14:paraId="5574D3DB" w14:textId="77777777" w:rsidR="005A72E5" w:rsidRDefault="005A72E5">
                        <w:pPr>
                          <w:spacing w:before="4"/>
                          <w:rPr>
                            <w:rFonts w:ascii="Arial"/>
                            <w:i/>
                            <w:sz w:val="5"/>
                          </w:rPr>
                        </w:pPr>
                        <w:r>
                          <w:rPr>
                            <w:rFonts w:ascii="Arial"/>
                            <w:i/>
                            <w:w w:val="110"/>
                            <w:sz w:val="5"/>
                          </w:rPr>
                          <w:t>CCR1</w:t>
                        </w:r>
                      </w:p>
                    </w:txbxContent>
                  </v:textbox>
                </v:shape>
                <v:shape id="Text Box 3930" o:spid="_x0000_s1784" type="#_x0000_t202" style="position:absolute;left:6469;top:1662;width:263;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" filled="f" stroked="f">
                  <v:path arrowok="t"/>
                  <v:textbox inset="0,0,0,0">
                    <w:txbxContent>
                      <w:p w14:paraId="09DA8A9B" w14:textId="77777777" w:rsidR="005A72E5" w:rsidRDefault="005A72E5">
                        <w:pPr>
                          <w:spacing w:before="4"/>
                          <w:rPr>
                            <w:rFonts w:ascii="Arial"/>
                            <w:i/>
                            <w:sz w:val="5"/>
                          </w:rPr>
                        </w:pPr>
                        <w:r>
                          <w:rPr>
                            <w:rFonts w:ascii="Arial"/>
                            <w:i/>
                            <w:w w:val="110"/>
                            <w:sz w:val="5"/>
                          </w:rPr>
                          <w:t>TNFSF18</w:t>
                        </w:r>
                      </w:p>
                    </w:txbxContent>
                  </v:textbox>
                </v:shape>
                <v:shape id="Text Box 3931" o:spid="_x0000_s1785" type="#_x0000_t202" style="position:absolute;left:6037;top:1645;width:129;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" filled="f" stroked="f">
                  <v:path arrowok="t"/>
                  <v:textbox inset="0,0,0,0">
                    <w:txbxContent>
                      <w:p w14:paraId="5887D08D" w14:textId="77777777" w:rsidR="005A72E5" w:rsidRDefault="005A72E5">
                        <w:pPr>
                          <w:spacing w:before="4"/>
                          <w:rPr>
                            <w:rFonts w:ascii="Arial"/>
                            <w:i/>
                            <w:sz w:val="5"/>
                          </w:rPr>
                        </w:pPr>
                        <w:r>
                          <w:rPr>
                            <w:rFonts w:ascii="Arial"/>
                            <w:i/>
                            <w:w w:val="110"/>
                            <w:sz w:val="5"/>
                          </w:rPr>
                          <w:t>TNF</w:t>
                        </w:r>
                      </w:p>
                    </w:txbxContent>
                  </v:textbox>
                </v:shape>
                <v:shape id="Text Box 3932" o:spid="_x0000_s1786" type="#_x0000_t202" style="position:absolute;left:5909;top:1680;width:164;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" filled="f" stroked="f">
                  <v:path arrowok="t"/>
                  <v:textbox inset="0,0,0,0">
                    <w:txbxContent>
                      <w:p w14:paraId="795FF088" w14:textId="77777777" w:rsidR="005A72E5" w:rsidRDefault="005A72E5">
                        <w:pPr>
                          <w:spacing w:before="4"/>
                          <w:rPr>
                            <w:rFonts w:ascii="Arial"/>
                            <w:i/>
                            <w:sz w:val="5"/>
                          </w:rPr>
                        </w:pPr>
                        <w:r>
                          <w:rPr>
                            <w:rFonts w:ascii="Arial"/>
                            <w:i/>
                            <w:w w:val="110"/>
                            <w:sz w:val="5"/>
                          </w:rPr>
                          <w:t>CCL5</w:t>
                        </w:r>
                      </w:p>
                    </w:txbxContent>
                  </v:textbox>
                </v:shape>
                <v:shape id="Text Box 3933" o:spid="_x0000_s1787" type="#_x0000_t202" style="position:absolute;left:6736;top:1533;width:201;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" filled="f" stroked="f">
                  <v:path arrowok="t"/>
                  <v:textbox inset="0,0,0,0">
                    <w:txbxContent>
                      <w:p w14:paraId="1B72DC51" w14:textId="77777777" w:rsidR="005A72E5" w:rsidRDefault="005A72E5">
                        <w:pPr>
                          <w:spacing w:before="4"/>
                          <w:rPr>
                            <w:rFonts w:ascii="Arial"/>
                            <w:i/>
                            <w:sz w:val="5"/>
                          </w:rPr>
                        </w:pPr>
                        <w:r>
                          <w:rPr>
                            <w:rFonts w:ascii="Arial"/>
                            <w:i/>
                            <w:w w:val="110"/>
                            <w:sz w:val="5"/>
                          </w:rPr>
                          <w:t>CXCL9</w:t>
                        </w:r>
                      </w:p>
                    </w:txbxContent>
                  </v:textbox>
                </v:shape>
                <v:shape id="Text Box 3934" o:spid="_x0000_s1788" type="#_x0000_t202" style="position:absolute;left:5791;top:1561;width:803;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" filled="f" stroked="f">
                  <v:path arrowok="t"/>
                  <v:textbox inset="0,0,0,0">
                    <w:txbxContent>
                      <w:p w14:paraId="23FDC247" w14:textId="77777777" w:rsidR="005A72E5" w:rsidRDefault="005A72E5">
                        <w:pPr>
                          <w:spacing w:before="6"/>
                          <w:rPr>
                            <w:rFonts w:ascii="Arial"/>
                            <w:i/>
                            <w:sz w:val="5"/>
                          </w:rPr>
                        </w:pPr>
                        <w:r>
                          <w:rPr>
                            <w:rFonts w:ascii="Arial"/>
                            <w:i/>
                            <w:w w:val="110"/>
                            <w:sz w:val="5"/>
                          </w:rPr>
                          <w:t>IFNK CD180 IL1RL2</w:t>
                        </w:r>
                      </w:p>
                    </w:txbxContent>
                  </v:textbox>
                </v:shape>
                <v:shape id="Text Box 3935" o:spid="_x0000_s1789" type="#_x0000_t202" style="position:absolute;left:5275;top:1554;width:206;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" filled="f" stroked="f">
                  <v:path arrowok="t"/>
                  <v:textbox inset="0,0,0,0">
                    <w:txbxContent>
                      <w:p w14:paraId="43DBBFC1" w14:textId="77777777" w:rsidR="005A72E5" w:rsidRDefault="005A72E5">
                        <w:pPr>
                          <w:spacing w:before="4"/>
                          <w:rPr>
                            <w:rFonts w:ascii="Arial"/>
                            <w:i/>
                            <w:sz w:val="5"/>
                          </w:rPr>
                        </w:pPr>
                        <w:r>
                          <w:rPr>
                            <w:rFonts w:ascii="Arial"/>
                            <w:i/>
                            <w:w w:val="110"/>
                            <w:sz w:val="5"/>
                          </w:rPr>
                          <w:t>NFAM1</w:t>
                        </w:r>
                      </w:p>
                    </w:txbxContent>
                  </v:textbox>
                </v:shape>
                <v:shape id="Text Box 3936" o:spid="_x0000_s1790" type="#_x0000_t202" style="position:absolute;left:5171;top:1453;width:120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" filled="f" stroked="f">
                  <v:path arrowok="t"/>
                  <v:textbox inset="0,0,0,0">
                    <w:txbxContent>
                      <w:p w14:paraId="2F957C6B" w14:textId="77777777" w:rsidR="005A72E5" w:rsidRDefault="005A72E5">
                        <w:pPr>
                          <w:tabs>
                            <w:tab w:val="left" w:pos="443"/>
                          </w:tabs>
                          <w:rPr>
                            <w:rFonts w:ascii="Arial"/>
                            <w:i/>
                            <w:sz w:val="5"/>
                          </w:rPr>
                        </w:pPr>
                        <w:r>
                          <w:rPr>
                            <w:rFonts w:ascii="Arial"/>
                            <w:i/>
                            <w:w w:val="110"/>
                            <w:position w:val="1"/>
                            <w:sz w:val="5"/>
                          </w:rPr>
                          <w:t>CSF3R</w:t>
                        </w:r>
                        <w:r>
                          <w:rPr>
                            <w:rFonts w:ascii="Arial"/>
                            <w:i/>
                            <w:w w:val="110"/>
                            <w:position w:val="1"/>
                            <w:sz w:val="5"/>
                          </w:rPr>
                          <w:tab/>
                          <w:t xml:space="preserve">IL18 </w:t>
                        </w:r>
                        <w:r>
                          <w:rPr>
                            <w:rFonts w:ascii="Arial"/>
                            <w:i/>
                            <w:w w:val="110"/>
                            <w:sz w:val="5"/>
                          </w:rPr>
                          <w:t xml:space="preserve">TNFSF9 </w:t>
                        </w:r>
                        <w:r>
                          <w:rPr>
                            <w:rFonts w:ascii="Arial"/>
                            <w:i/>
                            <w:w w:val="110"/>
                            <w:position w:val="3"/>
                            <w:sz w:val="5"/>
                          </w:rPr>
                          <w:t>CXCL12</w:t>
                        </w:r>
                      </w:p>
                    </w:txbxContent>
                  </v:textbox>
                </v:shape>
                <v:shape id="Text Box 3937" o:spid="_x0000_s1791" type="#_x0000_t202" style="position:absolute;left:7028;top:1374;width:164;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" filled="f" stroked="f">
                  <v:path arrowok="t"/>
                  <v:textbox inset="0,0,0,0">
                    <w:txbxContent>
                      <w:p w14:paraId="7B44CBFA" w14:textId="77777777" w:rsidR="005A72E5" w:rsidRDefault="005A72E5">
                        <w:pPr>
                          <w:spacing w:before="4"/>
                          <w:rPr>
                            <w:rFonts w:ascii="Arial"/>
                            <w:i/>
                            <w:sz w:val="5"/>
                          </w:rPr>
                        </w:pPr>
                        <w:r>
                          <w:rPr>
                            <w:rFonts w:ascii="Arial"/>
                            <w:i/>
                            <w:w w:val="110"/>
                            <w:sz w:val="5"/>
                          </w:rPr>
                          <w:t>CCL2</w:t>
                        </w:r>
                      </w:p>
                    </w:txbxContent>
                  </v:textbox>
                </v:shape>
                <v:shape id="Text Box 3938" o:spid="_x0000_s1792" type="#_x0000_t202" style="position:absolute;left:5891;top:1384;width:71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" filled="f" stroked="f">
                  <v:path arrowok="t"/>
                  <v:textbox inset="0,0,0,0">
                    <w:txbxContent>
                      <w:p w14:paraId="7EF87811" w14:textId="77777777" w:rsidR="005A72E5" w:rsidRDefault="005A72E5">
                        <w:pPr>
                          <w:spacing w:before="4"/>
                          <w:rPr>
                            <w:rFonts w:ascii="Arial"/>
                            <w:i/>
                            <w:sz w:val="5"/>
                          </w:rPr>
                        </w:pPr>
                        <w:r>
                          <w:rPr>
                            <w:rFonts w:ascii="Arial"/>
                            <w:i/>
                            <w:w w:val="110"/>
                            <w:sz w:val="5"/>
                          </w:rPr>
                          <w:t>GPI SPRED1</w:t>
                        </w:r>
                        <w:r>
                          <w:rPr>
                            <w:rFonts w:ascii="Arial"/>
                            <w:i/>
                            <w:w w:val="110"/>
                            <w:position w:val="-1"/>
                            <w:sz w:val="5"/>
                          </w:rPr>
                          <w:t>PDGFB</w:t>
                        </w:r>
                      </w:p>
                    </w:txbxContent>
                  </v:textbox>
                </v:shape>
                <v:shape id="Text Box 3939" o:spid="_x0000_s1793" type="#_x0000_t202" style="position:absolute;left:5766;top:1349;width:164;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" filled="f" stroked="f">
                  <v:path arrowok="t"/>
                  <v:textbox inset="0,0,0,0">
                    <w:txbxContent>
                      <w:p w14:paraId="6582AE3A" w14:textId="77777777" w:rsidR="005A72E5" w:rsidRDefault="005A72E5">
                        <w:pPr>
                          <w:spacing w:before="4"/>
                          <w:rPr>
                            <w:rFonts w:ascii="Arial"/>
                            <w:i/>
                            <w:sz w:val="5"/>
                          </w:rPr>
                        </w:pPr>
                        <w:r>
                          <w:rPr>
                            <w:rFonts w:ascii="Arial"/>
                            <w:i/>
                            <w:w w:val="110"/>
                            <w:sz w:val="5"/>
                          </w:rPr>
                          <w:t>CD74</w:t>
                        </w:r>
                      </w:p>
                    </w:txbxContent>
                  </v:textbox>
                </v:shape>
                <v:shape id="Text Box 3940" o:spid="_x0000_s1794" type="#_x0000_t202" style="position:absolute;left:5282;top:1386;width:130;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" filled="f" stroked="f">
                  <v:path arrowok="t"/>
                  <v:textbox inset="0,0,0,0">
                    <w:txbxContent>
                      <w:p w14:paraId="25F10C69" w14:textId="77777777" w:rsidR="005A72E5" w:rsidRDefault="005A72E5">
                        <w:pPr>
                          <w:spacing w:before="4"/>
                          <w:rPr>
                            <w:rFonts w:ascii="Arial"/>
                            <w:i/>
                            <w:sz w:val="5"/>
                          </w:rPr>
                        </w:pPr>
                        <w:r>
                          <w:rPr>
                            <w:rFonts w:ascii="Arial"/>
                            <w:i/>
                            <w:w w:val="110"/>
                            <w:sz w:val="5"/>
                          </w:rPr>
                          <w:t>IL16</w:t>
                        </w:r>
                      </w:p>
                    </w:txbxContent>
                  </v:textbox>
                </v:shape>
                <v:shape id="Text Box 3941" o:spid="_x0000_s1795" type="#_x0000_t202" style="position:absolute;left:7820;top:1306;width:164;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" filled="f" stroked="f">
                  <v:path arrowok="t"/>
                  <v:textbox inset="0,0,0,0">
                    <w:txbxContent>
                      <w:p w14:paraId="65869117" w14:textId="77777777" w:rsidR="005A72E5" w:rsidRDefault="005A72E5">
                        <w:pPr>
                          <w:spacing w:before="4"/>
                          <w:rPr>
                            <w:rFonts w:ascii="Arial"/>
                            <w:i/>
                            <w:sz w:val="5"/>
                          </w:rPr>
                        </w:pPr>
                        <w:r>
                          <w:rPr>
                            <w:rFonts w:ascii="Arial"/>
                            <w:i/>
                            <w:w w:val="110"/>
                            <w:sz w:val="5"/>
                          </w:rPr>
                          <w:t>SPP1</w:t>
                        </w:r>
                      </w:p>
                    </w:txbxContent>
                  </v:textbox>
                </v:shape>
                <v:shape id="Text Box 3942" o:spid="_x0000_s1796" type="#_x0000_t202" style="position:absolute;left:6056;top:1327;width:232;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" filled="f" stroked="f">
                  <v:path arrowok="t"/>
                  <v:textbox inset="0,0,0,0">
                    <w:txbxContent>
                      <w:p w14:paraId="1BF3CE35" w14:textId="77777777" w:rsidR="005A72E5" w:rsidRDefault="005A72E5">
                        <w:pPr>
                          <w:spacing w:before="4"/>
                          <w:rPr>
                            <w:rFonts w:ascii="Arial"/>
                            <w:i/>
                            <w:sz w:val="5"/>
                          </w:rPr>
                        </w:pPr>
                        <w:r>
                          <w:rPr>
                            <w:rFonts w:ascii="Arial"/>
                            <w:i/>
                            <w:w w:val="110"/>
                            <w:sz w:val="5"/>
                          </w:rPr>
                          <w:t>CXCL16</w:t>
                        </w:r>
                      </w:p>
                    </w:txbxContent>
                  </v:textbox>
                </v:shape>
                <v:shape id="Text Box 3943" o:spid="_x0000_s1797" type="#_x0000_t202" style="position:absolute;left:7599;top:1166;width:126;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" filled="f" stroked="f">
                  <v:path arrowok="t"/>
                  <v:textbox inset="0,0,0,0">
                    <w:txbxContent>
                      <w:p w14:paraId="269CDCEF" w14:textId="77777777" w:rsidR="005A72E5" w:rsidRDefault="005A72E5">
                        <w:pPr>
                          <w:spacing w:before="4"/>
                          <w:rPr>
                            <w:rFonts w:ascii="Arial"/>
                            <w:i/>
                            <w:sz w:val="5"/>
                          </w:rPr>
                        </w:pPr>
                        <w:r>
                          <w:rPr>
                            <w:rFonts w:ascii="Arial"/>
                            <w:i/>
                            <w:w w:val="110"/>
                            <w:sz w:val="5"/>
                          </w:rPr>
                          <w:t>FN1</w:t>
                        </w:r>
                      </w:p>
                    </w:txbxContent>
                  </v:textbox>
                </v:shape>
                <v:shape id="Text Box 3944" o:spid="_x0000_s1798" type="#_x0000_t202" style="position:absolute;left:6655;top:1190;width:216;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" filled="f" stroked="f">
                  <v:path arrowok="t"/>
                  <v:textbox inset="0,0,0,0">
                    <w:txbxContent>
                      <w:p w14:paraId="758B6D1F" w14:textId="77777777" w:rsidR="005A72E5" w:rsidRDefault="005A72E5">
                        <w:pPr>
                          <w:spacing w:before="4"/>
                          <w:rPr>
                            <w:rFonts w:ascii="Arial"/>
                            <w:i/>
                            <w:sz w:val="5"/>
                          </w:rPr>
                        </w:pPr>
                        <w:r>
                          <w:rPr>
                            <w:rFonts w:ascii="Arial"/>
                            <w:i/>
                            <w:w w:val="110"/>
                            <w:sz w:val="5"/>
                          </w:rPr>
                          <w:t>IL7R</w:t>
                        </w:r>
                      </w:p>
                      <w:p w14:paraId="00E630AE" w14:textId="77777777" w:rsidR="005A72E5" w:rsidRDefault="005A72E5">
                        <w:pPr>
                          <w:spacing w:before="39"/>
                          <w:ind w:left="52"/>
                          <w:rPr>
                            <w:rFonts w:ascii="Arial"/>
                            <w:i/>
                            <w:sz w:val="5"/>
                          </w:rPr>
                        </w:pPr>
                        <w:r>
                          <w:rPr>
                            <w:rFonts w:ascii="Arial"/>
                            <w:i/>
                            <w:w w:val="110"/>
                            <w:sz w:val="5"/>
                          </w:rPr>
                          <w:t>CCL7</w:t>
                        </w:r>
                      </w:p>
                    </w:txbxContent>
                  </v:textbox>
                </v:shape>
                <v:shape id="Text Box 3945" o:spid="_x0000_s1799" type="#_x0000_t202" style="position:absolute;left:5422;top:1289;width:468;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" filled="f" stroked="f">
                  <v:path arrowok="t"/>
                  <v:textbox inset="0,0,0,0">
                    <w:txbxContent>
                      <w:p w14:paraId="31E9374C" w14:textId="77777777" w:rsidR="005A72E5" w:rsidRDefault="005A72E5">
                        <w:pPr>
                          <w:spacing w:before="4" w:line="54" w:lineRule="exact"/>
                          <w:ind w:left="294"/>
                          <w:rPr>
                            <w:rFonts w:ascii="Arial"/>
                            <w:i/>
                            <w:sz w:val="5"/>
                          </w:rPr>
                        </w:pPr>
                        <w:r>
                          <w:rPr>
                            <w:rFonts w:ascii="Arial"/>
                            <w:i/>
                            <w:w w:val="110"/>
                            <w:sz w:val="5"/>
                          </w:rPr>
                          <w:t>CCR5</w:t>
                        </w:r>
                      </w:p>
                      <w:p w14:paraId="5AFB3C02" w14:textId="77777777" w:rsidR="005A72E5" w:rsidRDefault="005A72E5">
                        <w:pPr>
                          <w:spacing w:line="54" w:lineRule="exact"/>
                          <w:rPr>
                            <w:rFonts w:ascii="Arial"/>
                            <w:i/>
                            <w:sz w:val="5"/>
                          </w:rPr>
                        </w:pPr>
                        <w:r>
                          <w:rPr>
                            <w:rFonts w:ascii="Arial"/>
                            <w:i/>
                            <w:w w:val="110"/>
                            <w:sz w:val="5"/>
                          </w:rPr>
                          <w:t>IFNAR1</w:t>
                        </w:r>
                      </w:p>
                    </w:txbxContent>
                  </v:textbox>
                </v:shape>
                <v:shape id="Text Box 3946" o:spid="_x0000_s1800" type="#_x0000_t202" style="position:absolute;left:5063;top:1300;width:189;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" filled="f" stroked="f">
                  <v:path arrowok="t"/>
                  <v:textbox inset="0,0,0,0">
                    <w:txbxContent>
                      <w:p w14:paraId="109E6BF0" w14:textId="77777777" w:rsidR="005A72E5" w:rsidRDefault="005A72E5">
                        <w:pPr>
                          <w:spacing w:before="4"/>
                          <w:rPr>
                            <w:rFonts w:ascii="Arial"/>
                            <w:i/>
                            <w:sz w:val="5"/>
                          </w:rPr>
                        </w:pPr>
                        <w:r>
                          <w:rPr>
                            <w:rFonts w:ascii="Arial"/>
                            <w:i/>
                            <w:w w:val="110"/>
                            <w:sz w:val="5"/>
                          </w:rPr>
                          <w:t>LTB4R</w:t>
                        </w:r>
                      </w:p>
                    </w:txbxContent>
                  </v:textbox>
                </v:shape>
                <v:shape id="Text Box 3947" o:spid="_x0000_s1801" type="#_x0000_t202" style="position:absolute;left:5704;top:1200;width:802;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" filled="f" stroked="f">
                  <v:path arrowok="t"/>
                  <v:textbox inset="0,0,0,0">
                    <w:txbxContent>
                      <w:p w14:paraId="0EB86AAB" w14:textId="77777777" w:rsidR="005A72E5" w:rsidRDefault="005A72E5">
                        <w:pPr>
                          <w:spacing w:line="87" w:lineRule="exact"/>
                          <w:rPr>
                            <w:rFonts w:ascii="Arial"/>
                            <w:i/>
                            <w:sz w:val="5"/>
                          </w:rPr>
                        </w:pPr>
                        <w:r>
                          <w:rPr>
                            <w:rFonts w:ascii="Arial"/>
                            <w:i/>
                            <w:w w:val="110"/>
                            <w:position w:val="3"/>
                            <w:sz w:val="5"/>
                          </w:rPr>
                          <w:t xml:space="preserve">GFRA2 </w:t>
                        </w:r>
                        <w:r>
                          <w:rPr>
                            <w:rFonts w:ascii="Arial"/>
                            <w:i/>
                            <w:w w:val="110"/>
                            <w:sz w:val="5"/>
                          </w:rPr>
                          <w:t>PRG2 CCL17</w:t>
                        </w:r>
                      </w:p>
                    </w:txbxContent>
                  </v:textbox>
                </v:shape>
                <v:shape id="Text Box 3948" o:spid="_x0000_s1802" type="#_x0000_t202" style="position:absolute;left:6916;top:1024;width:291;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" filled="f" stroked="f">
                  <v:path arrowok="t"/>
                  <v:textbox inset="0,0,0,0">
                    <w:txbxContent>
                      <w:p w14:paraId="77013720" w14:textId="77777777" w:rsidR="005A72E5" w:rsidRDefault="005A72E5">
                        <w:pPr>
                          <w:spacing w:before="4"/>
                          <w:rPr>
                            <w:rFonts w:ascii="Arial"/>
                            <w:i/>
                            <w:sz w:val="5"/>
                          </w:rPr>
                        </w:pPr>
                        <w:r>
                          <w:rPr>
                            <w:rFonts w:ascii="Arial"/>
                            <w:i/>
                            <w:w w:val="110"/>
                            <w:sz w:val="5"/>
                          </w:rPr>
                          <w:t>OLR1</w:t>
                        </w:r>
                      </w:p>
                      <w:p w14:paraId="04ACC03D" w14:textId="77777777" w:rsidR="005A72E5" w:rsidRDefault="005A72E5">
                        <w:pPr>
                          <w:spacing w:before="30"/>
                          <w:ind w:left="96"/>
                          <w:rPr>
                            <w:rFonts w:ascii="Arial"/>
                            <w:i/>
                            <w:sz w:val="5"/>
                          </w:rPr>
                        </w:pPr>
                        <w:r>
                          <w:rPr>
                            <w:rFonts w:ascii="Arial"/>
                            <w:i/>
                            <w:w w:val="110"/>
                            <w:sz w:val="5"/>
                          </w:rPr>
                          <w:t>CCL18</w:t>
                        </w:r>
                      </w:p>
                    </w:txbxContent>
                  </v:textbox>
                </v:shape>
                <v:shape id="Text Box 3949" o:spid="_x0000_s1803" type="#_x0000_t202" style="position:absolute;left:5930;top:917;width:647;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" filled="f" stroked="f">
                  <v:path arrowok="t"/>
                  <v:textbox inset="0,0,0,0">
                    <w:txbxContent>
                      <w:p w14:paraId="2441A6D2" w14:textId="77777777" w:rsidR="005A72E5" w:rsidRDefault="005A72E5">
                        <w:pPr>
                          <w:spacing w:before="4"/>
                          <w:ind w:left="167"/>
                          <w:rPr>
                            <w:rFonts w:ascii="Arial"/>
                            <w:i/>
                            <w:sz w:val="5"/>
                          </w:rPr>
                        </w:pPr>
                        <w:r>
                          <w:rPr>
                            <w:rFonts w:ascii="Arial"/>
                            <w:i/>
                            <w:w w:val="110"/>
                            <w:sz w:val="5"/>
                          </w:rPr>
                          <w:t>PROCR</w:t>
                        </w:r>
                      </w:p>
                      <w:p w14:paraId="05A995F1" w14:textId="77777777" w:rsidR="005A72E5" w:rsidRDefault="005A72E5">
                        <w:pPr>
                          <w:spacing w:before="11" w:line="328" w:lineRule="auto"/>
                          <w:ind w:left="47" w:hanging="48"/>
                          <w:rPr>
                            <w:rFonts w:ascii="Arial"/>
                            <w:i/>
                            <w:sz w:val="5"/>
                          </w:rPr>
                        </w:pPr>
                        <w:r>
                          <w:rPr>
                            <w:rFonts w:ascii="Arial"/>
                            <w:i/>
                            <w:w w:val="110"/>
                            <w:sz w:val="5"/>
                          </w:rPr>
                          <w:t xml:space="preserve">VEGFB </w:t>
                        </w:r>
                        <w:r>
                          <w:rPr>
                            <w:rFonts w:ascii="Arial"/>
                            <w:i/>
                            <w:w w:val="110"/>
                            <w:position w:val="-3"/>
                            <w:sz w:val="5"/>
                          </w:rPr>
                          <w:t xml:space="preserve">BLNK </w:t>
                        </w:r>
                        <w:r>
                          <w:rPr>
                            <w:rFonts w:ascii="Arial"/>
                            <w:i/>
                            <w:w w:val="110"/>
                            <w:position w:val="1"/>
                            <w:sz w:val="5"/>
                          </w:rPr>
                          <w:t xml:space="preserve">CXCL10 </w:t>
                        </w:r>
                        <w:r>
                          <w:rPr>
                            <w:rFonts w:ascii="Arial"/>
                            <w:i/>
                            <w:w w:val="110"/>
                            <w:sz w:val="5"/>
                          </w:rPr>
                          <w:t>C3AR1</w:t>
                        </w:r>
                      </w:p>
                    </w:txbxContent>
                  </v:textbox>
                </v:shape>
                <v:shape id="Text Box 3950" o:spid="_x0000_s1804" type="#_x0000_t202" style="position:absolute;left:5710;top:955;width:207;height: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" filled="f" stroked="f">
                  <v:path arrowok="t"/>
                  <v:textbox inset="0,0,0,0">
                    <w:txbxContent>
                      <w:p w14:paraId="0B7262A8" w14:textId="77777777" w:rsidR="005A72E5" w:rsidRDefault="005A72E5">
                        <w:pPr>
                          <w:spacing w:before="4"/>
                          <w:rPr>
                            <w:rFonts w:ascii="Arial"/>
                            <w:i/>
                            <w:sz w:val="5"/>
                          </w:rPr>
                        </w:pPr>
                        <w:r>
                          <w:rPr>
                            <w:rFonts w:ascii="Arial"/>
                            <w:i/>
                            <w:w w:val="110"/>
                            <w:sz w:val="5"/>
                          </w:rPr>
                          <w:t>MYD88</w:t>
                        </w:r>
                      </w:p>
                      <w:p w14:paraId="3E3F88AB" w14:textId="77777777" w:rsidR="005A72E5" w:rsidRDefault="005A72E5">
                        <w:pPr>
                          <w:spacing w:before="8"/>
                          <w:rPr>
                            <w:sz w:val="4"/>
                          </w:rPr>
                        </w:pPr>
                      </w:p>
                      <w:p w14:paraId="266AE675" w14:textId="77777777" w:rsidR="005A72E5" w:rsidRDefault="005A72E5">
                        <w:pPr>
                          <w:ind w:left="20"/>
                          <w:rPr>
                            <w:rFonts w:ascii="Arial"/>
                            <w:i/>
                            <w:sz w:val="5"/>
                          </w:rPr>
                        </w:pPr>
                        <w:r>
                          <w:rPr>
                            <w:rFonts w:ascii="Arial"/>
                            <w:i/>
                            <w:w w:val="110"/>
                            <w:sz w:val="5"/>
                          </w:rPr>
                          <w:t>TYMP</w:t>
                        </w:r>
                      </w:p>
                    </w:txbxContent>
                  </v:textbox>
                </v:shape>
                <v:shape id="Text Box 3951" o:spid="_x0000_s1805" type="#_x0000_t202" style="position:absolute;left:4999;top:997;width:554;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" filled="f" stroked="f">
                  <v:path arrowok="t"/>
                  <v:textbox inset="0,0,0,0">
                    <w:txbxContent>
                      <w:p w14:paraId="259D6677" w14:textId="77777777" w:rsidR="005A72E5" w:rsidRDefault="005A72E5">
                        <w:pPr>
                          <w:spacing w:before="4"/>
                          <w:rPr>
                            <w:rFonts w:ascii="Arial"/>
                            <w:i/>
                            <w:sz w:val="5"/>
                          </w:rPr>
                        </w:pPr>
                        <w:r>
                          <w:rPr>
                            <w:rFonts w:ascii="Arial"/>
                            <w:i/>
                            <w:w w:val="110"/>
                            <w:position w:val="-2"/>
                            <w:sz w:val="5"/>
                          </w:rPr>
                          <w:t xml:space="preserve">PROK2 </w:t>
                        </w:r>
                        <w:r>
                          <w:rPr>
                            <w:rFonts w:ascii="Arial"/>
                            <w:i/>
                            <w:w w:val="110"/>
                            <w:sz w:val="5"/>
                          </w:rPr>
                          <w:t>PTGS2</w:t>
                        </w:r>
                      </w:p>
                      <w:p w14:paraId="2270A1A6" w14:textId="77777777" w:rsidR="005A72E5" w:rsidRDefault="005A72E5">
                        <w:pPr>
                          <w:spacing w:before="32" w:line="302" w:lineRule="auto"/>
                          <w:ind w:left="139" w:firstLine="74"/>
                          <w:rPr>
                            <w:rFonts w:ascii="Arial"/>
                            <w:i/>
                            <w:sz w:val="5"/>
                          </w:rPr>
                        </w:pPr>
                        <w:r>
                          <w:rPr>
                            <w:rFonts w:ascii="Arial"/>
                            <w:i/>
                            <w:w w:val="110"/>
                            <w:sz w:val="5"/>
                          </w:rPr>
                          <w:t xml:space="preserve">FOS </w:t>
                        </w:r>
                        <w:r>
                          <w:rPr>
                            <w:rFonts w:ascii="Arial"/>
                            <w:i/>
                            <w:w w:val="110"/>
                            <w:position w:val="2"/>
                            <w:sz w:val="5"/>
                          </w:rPr>
                          <w:t xml:space="preserve">TLR8 </w:t>
                        </w:r>
                        <w:r>
                          <w:rPr>
                            <w:rFonts w:ascii="Arial"/>
                            <w:i/>
                            <w:w w:val="110"/>
                            <w:sz w:val="5"/>
                          </w:rPr>
                          <w:t xml:space="preserve">S100A8 </w:t>
                        </w:r>
                        <w:r>
                          <w:rPr>
                            <w:rFonts w:ascii="Arial"/>
                            <w:i/>
                            <w:w w:val="110"/>
                            <w:position w:val="1"/>
                            <w:sz w:val="5"/>
                          </w:rPr>
                          <w:t>AZU1</w:t>
                        </w:r>
                      </w:p>
                    </w:txbxContent>
                  </v:textbox>
                </v:shape>
                <v:shape id="Text Box 3952" o:spid="_x0000_s1806" type="#_x0000_t202" style="position:absolute;left:5378;top:815;width:732;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" filled="f" stroked="f">
                  <v:path arrowok="t"/>
                  <v:textbox inset="0,0,0,0">
                    <w:txbxContent>
                      <w:p w14:paraId="5DB1E606" w14:textId="77777777" w:rsidR="005A72E5" w:rsidRDefault="005A72E5">
                        <w:pPr>
                          <w:spacing w:before="7"/>
                          <w:rPr>
                            <w:rFonts w:ascii="Arial"/>
                            <w:i/>
                            <w:sz w:val="5"/>
                          </w:rPr>
                        </w:pPr>
                        <w:r>
                          <w:rPr>
                            <w:rFonts w:ascii="Arial"/>
                            <w:i/>
                            <w:w w:val="110"/>
                            <w:position w:val="2"/>
                            <w:sz w:val="5"/>
                          </w:rPr>
                          <w:t xml:space="preserve">SIGIRR </w:t>
                        </w:r>
                        <w:r>
                          <w:rPr>
                            <w:rFonts w:ascii="Arial"/>
                            <w:i/>
                            <w:w w:val="110"/>
                            <w:position w:val="1"/>
                            <w:sz w:val="5"/>
                          </w:rPr>
                          <w:t xml:space="preserve">IL2RG </w:t>
                        </w:r>
                        <w:r>
                          <w:rPr>
                            <w:rFonts w:ascii="Arial"/>
                            <w:i/>
                            <w:w w:val="110"/>
                            <w:sz w:val="5"/>
                          </w:rPr>
                          <w:t>SRGAP1</w:t>
                        </w:r>
                      </w:p>
                    </w:txbxContent>
                  </v:textbox>
                </v:shape>
                <v:shape id="Text Box 3953" o:spid="_x0000_s1807" type="#_x0000_t202" style="position:absolute;left:6353;top:608;width:92;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" filled="f" stroked="f">
                  <v:path arrowok="t"/>
                  <v:textbox inset="0,0,0,0">
                    <w:txbxContent>
                      <w:p w14:paraId="7BBCFF56" w14:textId="77777777" w:rsidR="005A72E5" w:rsidRDefault="005A72E5">
                        <w:pPr>
                          <w:spacing w:before="4"/>
                          <w:rPr>
                            <w:rFonts w:ascii="Arial"/>
                            <w:i/>
                            <w:sz w:val="5"/>
                          </w:rPr>
                        </w:pPr>
                        <w:r>
                          <w:rPr>
                            <w:rFonts w:ascii="Arial"/>
                            <w:i/>
                            <w:w w:val="110"/>
                            <w:sz w:val="5"/>
                          </w:rPr>
                          <w:t>C3</w:t>
                        </w:r>
                      </w:p>
                    </w:txbxContent>
                  </v:textbox>
                </v:shape>
                <v:shape id="Text Box 3954" o:spid="_x0000_s1808" type="#_x0000_t202" style="position:absolute;left:4988;top:565;width:251;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" filled="f" stroked="f">
                  <v:path arrowok="t"/>
                  <v:textbox inset="0,0,0,0">
                    <w:txbxContent>
                      <w:p w14:paraId="3D236679" w14:textId="77777777" w:rsidR="005A72E5" w:rsidRDefault="005A72E5">
                        <w:pPr>
                          <w:spacing w:before="4"/>
                          <w:rPr>
                            <w:rFonts w:ascii="Arial"/>
                            <w:i/>
                            <w:sz w:val="5"/>
                          </w:rPr>
                        </w:pPr>
                        <w:r>
                          <w:rPr>
                            <w:rFonts w:ascii="Arial"/>
                            <w:i/>
                            <w:w w:val="110"/>
                            <w:sz w:val="5"/>
                          </w:rPr>
                          <w:t>S100A12</w:t>
                        </w:r>
                      </w:p>
                    </w:txbxContent>
                  </v:textbox>
                </v:shape>
                <v:shape id="Text Box 3955" o:spid="_x0000_s1809" type="#_x0000_t202" style="position:absolute;left:5940;top:402;width:117;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" filled="f" stroked="f">
                  <v:path arrowok="t"/>
                  <v:textbox inset="0,0,0,0">
                    <w:txbxContent>
                      <w:p w14:paraId="4AEA52BD" w14:textId="77777777" w:rsidR="005A72E5" w:rsidRDefault="005A72E5">
                        <w:pPr>
                          <w:spacing w:before="4"/>
                          <w:rPr>
                            <w:rFonts w:ascii="Arial"/>
                            <w:i/>
                            <w:sz w:val="5"/>
                          </w:rPr>
                        </w:pPr>
                        <w:r>
                          <w:rPr>
                            <w:rFonts w:ascii="Arial"/>
                            <w:i/>
                            <w:w w:val="110"/>
                            <w:sz w:val="5"/>
                          </w:rPr>
                          <w:t>MIF</w:t>
                        </w:r>
                      </w:p>
                    </w:txbxContent>
                  </v:textbox>
                </v:shape>
                <v:shape id="Text Box 3956" o:spid="_x0000_s1810" type="#_x0000_t202" style="position:absolute;left:6194;top:274;width:192;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" filled="f" stroked="f">
                  <v:path arrowok="t"/>
                  <v:textbox inset="0,0,0,0">
                    <w:txbxContent>
                      <w:p w14:paraId="159FACF9" w14:textId="77777777" w:rsidR="005A72E5" w:rsidRDefault="005A72E5">
                        <w:pPr>
                          <w:spacing w:before="4"/>
                          <w:rPr>
                            <w:rFonts w:ascii="Arial"/>
                            <w:i/>
                            <w:sz w:val="5"/>
                          </w:rPr>
                        </w:pPr>
                        <w:r>
                          <w:rPr>
                            <w:rFonts w:ascii="Arial"/>
                            <w:i/>
                            <w:w w:val="110"/>
                            <w:sz w:val="5"/>
                          </w:rPr>
                          <w:t>INHBA</w:t>
                        </w:r>
                      </w:p>
                    </w:txbxContent>
                  </v:textbox>
                </v:shape>
                <w10:wrap anchorx="page"/>
              </v:group>
            </w:pict>
          </mc:Fallback>
        </mc:AlternateContent>
      </w:r>
      <w:r w:rsidR="009B75EF">
        <w:rPr>
          <w:rFonts w:ascii="Arial"/>
          <w:sz w:val="12"/>
        </w:rPr>
        <w:t>4.0</w:t>
      </w:r>
    </w:p>
    <w:p w14:paraId="1083A5F5" w14:textId="77777777" w:rsidR="005313F1" w:rsidRDefault="005313F1">
      <w:pPr>
        <w:pStyle w:val="BodyText"/>
        <w:spacing w:before="6"/>
        <w:rPr>
          <w:rFonts w:ascii="Arial"/>
          <w:sz w:val="15"/>
        </w:rPr>
      </w:pPr>
    </w:p>
    <w:p w14:paraId="25825A5C" w14:textId="77777777" w:rsidR="005313F1" w:rsidRDefault="009B75EF">
      <w:pPr>
        <w:ind w:left="2772"/>
        <w:rPr>
          <w:rFonts w:ascii="Arial"/>
          <w:sz w:val="12"/>
        </w:rPr>
      </w:pPr>
      <w:r>
        <w:rPr>
          <w:rFonts w:ascii="Arial"/>
          <w:sz w:val="12"/>
        </w:rPr>
        <w:t>3.5</w:t>
      </w:r>
    </w:p>
    <w:p w14:paraId="14D1314C" w14:textId="77777777" w:rsidR="005313F1" w:rsidRDefault="005313F1">
      <w:pPr>
        <w:pStyle w:val="BodyText"/>
        <w:spacing w:before="6"/>
        <w:rPr>
          <w:rFonts w:ascii="Arial"/>
          <w:sz w:val="15"/>
        </w:rPr>
      </w:pPr>
    </w:p>
    <w:p w14:paraId="385CFB17" w14:textId="77777777" w:rsidR="005313F1" w:rsidRDefault="009B75EF">
      <w:pPr>
        <w:ind w:left="2772"/>
        <w:rPr>
          <w:rFonts w:ascii="Arial"/>
          <w:sz w:val="12"/>
        </w:rPr>
      </w:pPr>
      <w:r>
        <w:rPr>
          <w:rFonts w:ascii="Arial"/>
          <w:sz w:val="12"/>
        </w:rPr>
        <w:t>3.0</w:t>
      </w:r>
    </w:p>
    <w:p w14:paraId="621969F6" w14:textId="77777777" w:rsidR="005313F1" w:rsidRDefault="005313F1">
      <w:pPr>
        <w:pStyle w:val="BodyText"/>
        <w:spacing w:before="6"/>
        <w:rPr>
          <w:rFonts w:ascii="Arial"/>
          <w:sz w:val="15"/>
        </w:rPr>
      </w:pPr>
    </w:p>
    <w:p w14:paraId="0402DC96" w14:textId="77777777" w:rsidR="005313F1" w:rsidRDefault="009B75EF">
      <w:pPr>
        <w:ind w:left="2772"/>
        <w:rPr>
          <w:rFonts w:ascii="Arial"/>
          <w:sz w:val="12"/>
        </w:rPr>
      </w:pPr>
      <w:r>
        <w:rPr>
          <w:rFonts w:ascii="Arial"/>
          <w:sz w:val="12"/>
        </w:rPr>
        <w:t>2.5</w:t>
      </w:r>
    </w:p>
    <w:p w14:paraId="7CD50E47" w14:textId="77777777" w:rsidR="005313F1" w:rsidRDefault="005313F1">
      <w:pPr>
        <w:pStyle w:val="BodyText"/>
        <w:spacing w:before="6"/>
        <w:rPr>
          <w:rFonts w:ascii="Arial"/>
          <w:sz w:val="15"/>
        </w:rPr>
      </w:pPr>
    </w:p>
    <w:p w14:paraId="1491A4F2" w14:textId="77777777" w:rsidR="005313F1" w:rsidRDefault="00090D17">
      <w:pPr>
        <w:ind w:left="2772"/>
        <w:rPr>
          <w:rFonts w:ascii="Arial"/>
          <w:sz w:val="12"/>
        </w:rPr>
      </w:pPr>
      <w:r>
        <w:rPr>
          <w:noProof/>
        </w:rPr>
        <mc:AlternateContent>
          <mc:Choice Requires="wps">
            <w:drawing>
              <wp:anchor distT="0" distB="0" distL="114300" distR="114300" simplePos="0" relativeHeight="11104" behindDoc="0" locked="0" layoutInCell="1" allowOverlap="1" wp14:anchorId="3B68B575" wp14:editId="3B060D2A">
                <wp:simplePos x="0" y="0"/>
                <wp:positionH relativeFrom="page">
                  <wp:posOffset>2679065</wp:posOffset>
                </wp:positionH>
                <wp:positionV relativeFrom="paragraph">
                  <wp:posOffset>-95250</wp:posOffset>
                </wp:positionV>
                <wp:extent cx="131445" cy="423545"/>
                <wp:effectExtent l="0" t="0" r="0" b="0"/>
                <wp:wrapNone/>
                <wp:docPr id="1286" name="Text Box 3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445"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FB712" w14:textId="77777777" w:rsidR="005A72E5" w:rsidRDefault="005A72E5">
                            <w:pPr>
                              <w:spacing w:before="18"/>
                              <w:ind w:left="20"/>
                              <w:rPr>
                                <w:rFonts w:ascii="Arial"/>
                                <w:b/>
                                <w:sz w:val="12"/>
                              </w:rPr>
                            </w:pPr>
                            <w:r>
                              <w:rPr>
                                <w:rFonts w:ascii="Arial"/>
                                <w:b/>
                                <w:sz w:val="12"/>
                              </w:rPr>
                              <w:t>-</w:t>
                            </w:r>
                            <w:proofErr w:type="gramStart"/>
                            <w:r>
                              <w:rPr>
                                <w:rFonts w:ascii="Arial"/>
                                <w:b/>
                                <w:sz w:val="12"/>
                              </w:rPr>
                              <w:t>log</w:t>
                            </w:r>
                            <w:r>
                              <w:rPr>
                                <w:rFonts w:ascii="Arial"/>
                                <w:b/>
                                <w:position w:val="-3"/>
                                <w:sz w:val="7"/>
                              </w:rPr>
                              <w:t>10</w:t>
                            </w:r>
                            <w:r>
                              <w:rPr>
                                <w:rFonts w:ascii="Arial"/>
                                <w:b/>
                                <w:sz w:val="12"/>
                              </w:rPr>
                              <w:t>(</w:t>
                            </w:r>
                            <w:proofErr w:type="spellStart"/>
                            <w:proofErr w:type="gramEnd"/>
                            <w:r>
                              <w:rPr>
                                <w:rFonts w:ascii="Arial"/>
                                <w:b/>
                                <w:sz w:val="12"/>
                              </w:rPr>
                              <w:t>pval</w:t>
                            </w:r>
                            <w:proofErr w:type="spellEnd"/>
                            <w:r>
                              <w:rPr>
                                <w:rFonts w:ascii="Arial"/>
                                <w:b/>
                                <w:sz w:val="12"/>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8B575" id="Text Box 3845" o:spid="_x0000_s1811" type="#_x0000_t202" style="position:absolute;left:0;text-align:left;margin-left:210.95pt;margin-top:-7.5pt;width:10.35pt;height:33.35pt;z-index: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" filled="f" stroked="f">
                <v:path arrowok="t"/>
                <v:textbox style="layout-flow:vertical;mso-layout-flow-alt:bottom-to-top" inset="0,0,0,0">
                  <w:txbxContent>
                    <w:p w14:paraId="1D2FB712" w14:textId="77777777" w:rsidR="005A72E5" w:rsidRDefault="005A72E5">
                      <w:pPr>
                        <w:spacing w:before="18"/>
                        <w:ind w:left="20"/>
                        <w:rPr>
                          <w:rFonts w:ascii="Arial"/>
                          <w:b/>
                          <w:sz w:val="12"/>
                        </w:rPr>
                      </w:pPr>
                      <w:r>
                        <w:rPr>
                          <w:rFonts w:ascii="Arial"/>
                          <w:b/>
                          <w:sz w:val="12"/>
                        </w:rPr>
                        <w:t>-</w:t>
                      </w:r>
                      <w:proofErr w:type="gramStart"/>
                      <w:r>
                        <w:rPr>
                          <w:rFonts w:ascii="Arial"/>
                          <w:b/>
                          <w:sz w:val="12"/>
                        </w:rPr>
                        <w:t>log</w:t>
                      </w:r>
                      <w:r>
                        <w:rPr>
                          <w:rFonts w:ascii="Arial"/>
                          <w:b/>
                          <w:position w:val="-3"/>
                          <w:sz w:val="7"/>
                        </w:rPr>
                        <w:t>10</w:t>
                      </w:r>
                      <w:r>
                        <w:rPr>
                          <w:rFonts w:ascii="Arial"/>
                          <w:b/>
                          <w:sz w:val="12"/>
                        </w:rPr>
                        <w:t>(</w:t>
                      </w:r>
                      <w:proofErr w:type="spellStart"/>
                      <w:proofErr w:type="gramEnd"/>
                      <w:r>
                        <w:rPr>
                          <w:rFonts w:ascii="Arial"/>
                          <w:b/>
                          <w:sz w:val="12"/>
                        </w:rPr>
                        <w:t>pval</w:t>
                      </w:r>
                      <w:proofErr w:type="spellEnd"/>
                      <w:r>
                        <w:rPr>
                          <w:rFonts w:ascii="Arial"/>
                          <w:b/>
                          <w:sz w:val="12"/>
                        </w:rPr>
                        <w:t>)</w:t>
                      </w:r>
                    </w:p>
                  </w:txbxContent>
                </v:textbox>
                <w10:wrap anchorx="page"/>
              </v:shape>
            </w:pict>
          </mc:Fallback>
        </mc:AlternateContent>
      </w:r>
      <w:r w:rsidR="009B75EF">
        <w:rPr>
          <w:rFonts w:ascii="Arial"/>
          <w:sz w:val="12"/>
        </w:rPr>
        <w:t>2.0</w:t>
      </w:r>
    </w:p>
    <w:p w14:paraId="327181CD" w14:textId="77777777" w:rsidR="005313F1" w:rsidRDefault="005313F1">
      <w:pPr>
        <w:pStyle w:val="BodyText"/>
        <w:spacing w:before="6"/>
        <w:rPr>
          <w:rFonts w:ascii="Arial"/>
          <w:sz w:val="15"/>
        </w:rPr>
      </w:pPr>
    </w:p>
    <w:p w14:paraId="478D5D8E" w14:textId="77777777" w:rsidR="005313F1" w:rsidRDefault="009B75EF">
      <w:pPr>
        <w:ind w:left="2772"/>
        <w:rPr>
          <w:rFonts w:ascii="Arial"/>
          <w:sz w:val="12"/>
        </w:rPr>
      </w:pPr>
      <w:r>
        <w:rPr>
          <w:rFonts w:ascii="Arial"/>
          <w:sz w:val="12"/>
        </w:rPr>
        <w:t>1.5</w:t>
      </w:r>
    </w:p>
    <w:p w14:paraId="154AE063" w14:textId="77777777" w:rsidR="005313F1" w:rsidRDefault="005313F1">
      <w:pPr>
        <w:pStyle w:val="BodyText"/>
        <w:spacing w:before="6"/>
        <w:rPr>
          <w:rFonts w:ascii="Arial"/>
          <w:sz w:val="15"/>
        </w:rPr>
      </w:pPr>
    </w:p>
    <w:p w14:paraId="748EFA99" w14:textId="77777777" w:rsidR="005313F1" w:rsidRDefault="009B75EF">
      <w:pPr>
        <w:ind w:left="2772"/>
        <w:rPr>
          <w:rFonts w:ascii="Arial"/>
          <w:sz w:val="12"/>
        </w:rPr>
      </w:pPr>
      <w:r>
        <w:rPr>
          <w:rFonts w:ascii="Arial"/>
          <w:sz w:val="12"/>
        </w:rPr>
        <w:t>1.0</w:t>
      </w:r>
    </w:p>
    <w:p w14:paraId="2C30A81C" w14:textId="77777777" w:rsidR="005313F1" w:rsidRDefault="005313F1">
      <w:pPr>
        <w:pStyle w:val="BodyText"/>
        <w:spacing w:before="6"/>
        <w:rPr>
          <w:rFonts w:ascii="Arial"/>
          <w:sz w:val="15"/>
        </w:rPr>
      </w:pPr>
    </w:p>
    <w:p w14:paraId="61ADFCA2" w14:textId="77777777" w:rsidR="005313F1" w:rsidRDefault="009B75EF">
      <w:pPr>
        <w:ind w:left="2772"/>
        <w:rPr>
          <w:rFonts w:ascii="Arial"/>
          <w:sz w:val="12"/>
        </w:rPr>
      </w:pPr>
      <w:r>
        <w:rPr>
          <w:rFonts w:ascii="Arial"/>
          <w:sz w:val="12"/>
        </w:rPr>
        <w:t>0.5</w:t>
      </w:r>
    </w:p>
    <w:p w14:paraId="6AC1B11C" w14:textId="77777777" w:rsidR="005313F1" w:rsidRDefault="005313F1">
      <w:pPr>
        <w:pStyle w:val="BodyText"/>
        <w:spacing w:before="6"/>
        <w:rPr>
          <w:rFonts w:ascii="Arial"/>
          <w:sz w:val="15"/>
        </w:rPr>
      </w:pPr>
    </w:p>
    <w:p w14:paraId="23B46C58" w14:textId="77777777" w:rsidR="005313F1" w:rsidRDefault="009B75EF">
      <w:pPr>
        <w:ind w:left="2772"/>
        <w:rPr>
          <w:rFonts w:ascii="Arial"/>
          <w:sz w:val="12"/>
        </w:rPr>
      </w:pPr>
      <w:r>
        <w:rPr>
          <w:rFonts w:ascii="Arial"/>
          <w:sz w:val="12"/>
        </w:rPr>
        <w:t>0.0</w:t>
      </w:r>
    </w:p>
    <w:p w14:paraId="5BAD3865" w14:textId="77777777" w:rsidR="005313F1" w:rsidRDefault="009B75EF">
      <w:pPr>
        <w:tabs>
          <w:tab w:val="left" w:pos="1104"/>
          <w:tab w:val="left" w:pos="1374"/>
          <w:tab w:val="left" w:pos="1644"/>
          <w:tab w:val="left" w:pos="1914"/>
        </w:tabs>
        <w:spacing w:before="89"/>
        <w:ind w:right="699"/>
        <w:jc w:val="center"/>
        <w:rPr>
          <w:rFonts w:ascii="Arial" w:hAnsi="Arial"/>
          <w:sz w:val="12"/>
        </w:rPr>
      </w:pPr>
      <w:r>
        <w:rPr>
          <w:rFonts w:ascii="Arial" w:hAnsi="Arial"/>
          <w:sz w:val="12"/>
        </w:rPr>
        <w:t xml:space="preserve">−6    −4  </w:t>
      </w:r>
      <w:r>
        <w:rPr>
          <w:rFonts w:ascii="Arial" w:hAnsi="Arial"/>
          <w:spacing w:val="32"/>
          <w:sz w:val="12"/>
        </w:rPr>
        <w:t xml:space="preserve"> </w:t>
      </w:r>
      <w:r>
        <w:rPr>
          <w:rFonts w:ascii="Arial" w:hAnsi="Arial"/>
          <w:sz w:val="12"/>
        </w:rPr>
        <w:t xml:space="preserve">−2   </w:t>
      </w:r>
      <w:r>
        <w:rPr>
          <w:rFonts w:ascii="Arial" w:hAnsi="Arial"/>
          <w:spacing w:val="23"/>
          <w:sz w:val="12"/>
        </w:rPr>
        <w:t xml:space="preserve"> </w:t>
      </w:r>
      <w:r>
        <w:rPr>
          <w:rFonts w:ascii="Arial" w:hAnsi="Arial"/>
          <w:sz w:val="12"/>
        </w:rPr>
        <w:t>0</w:t>
      </w:r>
      <w:r>
        <w:rPr>
          <w:rFonts w:ascii="Arial" w:hAnsi="Arial"/>
          <w:sz w:val="12"/>
        </w:rPr>
        <w:tab/>
        <w:t>2</w:t>
      </w:r>
      <w:r>
        <w:rPr>
          <w:rFonts w:ascii="Arial" w:hAnsi="Arial"/>
          <w:sz w:val="12"/>
        </w:rPr>
        <w:tab/>
        <w:t>4</w:t>
      </w:r>
      <w:r>
        <w:rPr>
          <w:rFonts w:ascii="Arial" w:hAnsi="Arial"/>
          <w:sz w:val="12"/>
        </w:rPr>
        <w:tab/>
        <w:t>6</w:t>
      </w:r>
      <w:r>
        <w:rPr>
          <w:rFonts w:ascii="Arial" w:hAnsi="Arial"/>
          <w:sz w:val="12"/>
        </w:rPr>
        <w:tab/>
        <w:t xml:space="preserve">8      10    12    14    16  </w:t>
      </w:r>
      <w:r>
        <w:rPr>
          <w:rFonts w:ascii="Arial" w:hAnsi="Arial"/>
          <w:spacing w:val="14"/>
          <w:sz w:val="12"/>
        </w:rPr>
        <w:t xml:space="preserve"> </w:t>
      </w:r>
      <w:r>
        <w:rPr>
          <w:rFonts w:ascii="Arial" w:hAnsi="Arial"/>
          <w:sz w:val="12"/>
        </w:rPr>
        <w:t>18</w:t>
      </w:r>
    </w:p>
    <w:p w14:paraId="1F595F06" w14:textId="77777777" w:rsidR="005313F1" w:rsidRDefault="009B75EF">
      <w:pPr>
        <w:spacing w:before="11"/>
        <w:ind w:right="592"/>
        <w:jc w:val="center"/>
        <w:rPr>
          <w:rFonts w:ascii="Arial"/>
          <w:b/>
          <w:sz w:val="12"/>
        </w:rPr>
      </w:pPr>
      <w:proofErr w:type="gramStart"/>
      <w:r>
        <w:rPr>
          <w:rFonts w:ascii="Arial"/>
          <w:b/>
          <w:sz w:val="12"/>
        </w:rPr>
        <w:t>log</w:t>
      </w:r>
      <w:r>
        <w:rPr>
          <w:rFonts w:ascii="Arial"/>
          <w:b/>
          <w:position w:val="-3"/>
          <w:sz w:val="7"/>
        </w:rPr>
        <w:t>2</w:t>
      </w:r>
      <w:r>
        <w:rPr>
          <w:rFonts w:ascii="Arial"/>
          <w:b/>
          <w:sz w:val="12"/>
        </w:rPr>
        <w:t>(</w:t>
      </w:r>
      <w:proofErr w:type="gramEnd"/>
      <w:r>
        <w:rPr>
          <w:rFonts w:ascii="Arial"/>
          <w:b/>
          <w:sz w:val="12"/>
        </w:rPr>
        <w:t>mean FC)</w:t>
      </w:r>
    </w:p>
    <w:p w14:paraId="429F24F9" w14:textId="77777777" w:rsidR="005313F1" w:rsidRDefault="009B75EF">
      <w:pPr>
        <w:spacing w:before="94"/>
        <w:ind w:right="1016"/>
        <w:jc w:val="center"/>
      </w:pPr>
      <w:r>
        <w:rPr>
          <w:w w:val="120"/>
        </w:rPr>
        <w:t>(a)</w:t>
      </w:r>
    </w:p>
    <w:p w14:paraId="6E5A3C58" w14:textId="77777777" w:rsidR="005313F1" w:rsidRDefault="005313F1">
      <w:pPr>
        <w:jc w:val="center"/>
        <w:sectPr w:rsidR="005313F1">
          <w:footerReference w:type="default" r:id="rId50"/>
          <w:pgSz w:w="11910" w:h="16840"/>
          <w:pgMar w:top="1800" w:right="0" w:bottom="540" w:left="1680" w:header="1482" w:footer="340" w:gutter="0"/>
          <w:pgNumType w:start="235"/>
          <w:cols w:space="720"/>
        </w:sectPr>
      </w:pPr>
    </w:p>
    <w:p w14:paraId="16C9FEA6" w14:textId="77777777" w:rsidR="005313F1" w:rsidRDefault="005313F1">
      <w:pPr>
        <w:pStyle w:val="BodyText"/>
        <w:rPr>
          <w:sz w:val="8"/>
        </w:rPr>
      </w:pPr>
    </w:p>
    <w:p w14:paraId="5E3AD163" w14:textId="77777777" w:rsidR="005313F1" w:rsidRDefault="005313F1">
      <w:pPr>
        <w:pStyle w:val="BodyText"/>
        <w:rPr>
          <w:sz w:val="8"/>
        </w:rPr>
      </w:pPr>
    </w:p>
    <w:p w14:paraId="117FADD1" w14:textId="77777777" w:rsidR="005313F1" w:rsidRDefault="005313F1">
      <w:pPr>
        <w:pStyle w:val="BodyText"/>
        <w:rPr>
          <w:sz w:val="8"/>
        </w:rPr>
      </w:pPr>
    </w:p>
    <w:p w14:paraId="6A3BDF26" w14:textId="77777777" w:rsidR="005313F1" w:rsidRDefault="005313F1">
      <w:pPr>
        <w:pStyle w:val="BodyText"/>
        <w:spacing w:before="1"/>
        <w:rPr>
          <w:sz w:val="10"/>
        </w:rPr>
      </w:pPr>
    </w:p>
    <w:p w14:paraId="15ECA5CD" w14:textId="77777777" w:rsidR="005313F1" w:rsidRDefault="00090D17">
      <w:pPr>
        <w:jc w:val="right"/>
        <w:rPr>
          <w:rFonts w:ascii="Arial"/>
          <w:sz w:val="8"/>
        </w:rPr>
      </w:pPr>
      <w:r>
        <w:rPr>
          <w:noProof/>
        </w:rPr>
        <mc:AlternateContent>
          <mc:Choice Requires="wps">
            <w:drawing>
              <wp:anchor distT="0" distB="0" distL="114300" distR="114300" simplePos="0" relativeHeight="10696" behindDoc="0" locked="0" layoutInCell="1" allowOverlap="1" wp14:anchorId="7233DEEB" wp14:editId="4AFBD555">
                <wp:simplePos x="0" y="0"/>
                <wp:positionH relativeFrom="page">
                  <wp:posOffset>2967990</wp:posOffset>
                </wp:positionH>
                <wp:positionV relativeFrom="paragraph">
                  <wp:posOffset>28575</wp:posOffset>
                </wp:positionV>
                <wp:extent cx="8890" cy="0"/>
                <wp:effectExtent l="0" t="0" r="3810" b="0"/>
                <wp:wrapNone/>
                <wp:docPr id="1285" name="Line 38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D97095" id="Line 3844" o:spid="_x0000_s1026" style="position:absolute;z-index:10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2.25pt" to="234.4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" strokecolor="#333" strokeweight=".09811mm">
                <o:lock v:ext="edit" shapetype="f"/>
                <w10:wrap anchorx="page"/>
              </v:line>
            </w:pict>
          </mc:Fallback>
        </mc:AlternateContent>
      </w:r>
      <w:r w:rsidR="009B75EF">
        <w:rPr>
          <w:rFonts w:ascii="Arial"/>
          <w:sz w:val="8"/>
        </w:rPr>
        <w:t>4.0</w:t>
      </w:r>
    </w:p>
    <w:p w14:paraId="32A159A7" w14:textId="77777777" w:rsidR="005313F1" w:rsidRDefault="005313F1">
      <w:pPr>
        <w:pStyle w:val="BodyText"/>
        <w:rPr>
          <w:rFonts w:ascii="Arial"/>
          <w:sz w:val="8"/>
        </w:rPr>
      </w:pPr>
    </w:p>
    <w:p w14:paraId="72F92DA3" w14:textId="77777777" w:rsidR="005313F1" w:rsidRDefault="005313F1">
      <w:pPr>
        <w:pStyle w:val="BodyText"/>
        <w:rPr>
          <w:rFonts w:ascii="Arial"/>
          <w:sz w:val="8"/>
        </w:rPr>
      </w:pPr>
    </w:p>
    <w:p w14:paraId="5C58BB7A" w14:textId="77777777" w:rsidR="005313F1" w:rsidRDefault="00090D17">
      <w:pPr>
        <w:spacing w:before="47"/>
        <w:jc w:val="right"/>
        <w:rPr>
          <w:rFonts w:ascii="Arial"/>
          <w:sz w:val="8"/>
        </w:rPr>
      </w:pPr>
      <w:r>
        <w:rPr>
          <w:noProof/>
        </w:rPr>
        <mc:AlternateContent>
          <mc:Choice Requires="wps">
            <w:drawing>
              <wp:anchor distT="0" distB="0" distL="114300" distR="114300" simplePos="0" relativeHeight="10672" behindDoc="0" locked="0" layoutInCell="1" allowOverlap="1" wp14:anchorId="3A33F060" wp14:editId="75996C30">
                <wp:simplePos x="0" y="0"/>
                <wp:positionH relativeFrom="page">
                  <wp:posOffset>2967990</wp:posOffset>
                </wp:positionH>
                <wp:positionV relativeFrom="paragraph">
                  <wp:posOffset>58420</wp:posOffset>
                </wp:positionV>
                <wp:extent cx="8890" cy="0"/>
                <wp:effectExtent l="0" t="0" r="3810" b="0"/>
                <wp:wrapNone/>
                <wp:docPr id="1284" name="Line 38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E3501B" id="Line 3843" o:spid="_x0000_s1026" style="position:absolute;z-index:1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4.6pt" to="234.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" strokecolor="#333" strokeweight=".09811mm">
                <o:lock v:ext="edit" shapetype="f"/>
                <w10:wrap anchorx="page"/>
              </v:line>
            </w:pict>
          </mc:Fallback>
        </mc:AlternateContent>
      </w:r>
      <w:r w:rsidR="009B75EF">
        <w:rPr>
          <w:rFonts w:ascii="Arial"/>
          <w:sz w:val="8"/>
        </w:rPr>
        <w:t>3.5</w:t>
      </w:r>
    </w:p>
    <w:p w14:paraId="531D1B80" w14:textId="77777777" w:rsidR="005313F1" w:rsidRDefault="005313F1">
      <w:pPr>
        <w:pStyle w:val="BodyText"/>
        <w:rPr>
          <w:rFonts w:ascii="Arial"/>
          <w:sz w:val="8"/>
        </w:rPr>
      </w:pPr>
    </w:p>
    <w:p w14:paraId="1EB4D1B9" w14:textId="77777777" w:rsidR="005313F1" w:rsidRDefault="005313F1">
      <w:pPr>
        <w:pStyle w:val="BodyText"/>
        <w:rPr>
          <w:rFonts w:ascii="Arial"/>
          <w:sz w:val="8"/>
        </w:rPr>
      </w:pPr>
    </w:p>
    <w:p w14:paraId="19DE5FFB" w14:textId="77777777" w:rsidR="005313F1" w:rsidRDefault="00090D17">
      <w:pPr>
        <w:spacing w:before="47"/>
        <w:jc w:val="right"/>
        <w:rPr>
          <w:rFonts w:ascii="Arial"/>
          <w:sz w:val="8"/>
        </w:rPr>
      </w:pPr>
      <w:r>
        <w:rPr>
          <w:noProof/>
        </w:rPr>
        <mc:AlternateContent>
          <mc:Choice Requires="wps">
            <w:drawing>
              <wp:anchor distT="0" distB="0" distL="114300" distR="114300" simplePos="0" relativeHeight="10648" behindDoc="0" locked="0" layoutInCell="1" allowOverlap="1" wp14:anchorId="19D85B0F" wp14:editId="1C2A1E66">
                <wp:simplePos x="0" y="0"/>
                <wp:positionH relativeFrom="page">
                  <wp:posOffset>2967990</wp:posOffset>
                </wp:positionH>
                <wp:positionV relativeFrom="paragraph">
                  <wp:posOffset>58420</wp:posOffset>
                </wp:positionV>
                <wp:extent cx="8890" cy="0"/>
                <wp:effectExtent l="0" t="0" r="3810" b="0"/>
                <wp:wrapNone/>
                <wp:docPr id="1283" name="Line 38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0B987A" id="Line 3842" o:spid="_x0000_s1026" style="position:absolute;z-index:10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4.6pt" to="234.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xEkCQIAABUEAAAOAAAAZHJzL2Uyb0RvYy54bWysU8uu2yAQ3VfqPyD2iR/xTR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" strokecolor="#333" strokeweight=".09811mm">
                <o:lock v:ext="edit" shapetype="f"/>
                <w10:wrap anchorx="page"/>
              </v:line>
            </w:pict>
          </mc:Fallback>
        </mc:AlternateContent>
      </w:r>
      <w:r w:rsidR="009B75EF">
        <w:rPr>
          <w:rFonts w:ascii="Arial"/>
          <w:sz w:val="8"/>
        </w:rPr>
        <w:t>3.0</w:t>
      </w:r>
    </w:p>
    <w:p w14:paraId="0314D563" w14:textId="77777777" w:rsidR="005313F1" w:rsidRDefault="005313F1">
      <w:pPr>
        <w:pStyle w:val="BodyText"/>
        <w:rPr>
          <w:rFonts w:ascii="Arial"/>
          <w:sz w:val="8"/>
        </w:rPr>
      </w:pPr>
    </w:p>
    <w:p w14:paraId="514AE917" w14:textId="77777777" w:rsidR="005313F1" w:rsidRDefault="005313F1">
      <w:pPr>
        <w:pStyle w:val="BodyText"/>
        <w:rPr>
          <w:rFonts w:ascii="Arial"/>
          <w:sz w:val="8"/>
        </w:rPr>
      </w:pPr>
    </w:p>
    <w:p w14:paraId="41DD050E" w14:textId="77777777" w:rsidR="005313F1" w:rsidRDefault="00090D17">
      <w:pPr>
        <w:spacing w:before="46"/>
        <w:jc w:val="right"/>
        <w:rPr>
          <w:rFonts w:ascii="Arial"/>
          <w:sz w:val="8"/>
        </w:rPr>
      </w:pPr>
      <w:r>
        <w:rPr>
          <w:noProof/>
        </w:rPr>
        <mc:AlternateContent>
          <mc:Choice Requires="wps">
            <w:drawing>
              <wp:anchor distT="0" distB="0" distL="114300" distR="114300" simplePos="0" relativeHeight="10624" behindDoc="0" locked="0" layoutInCell="1" allowOverlap="1" wp14:anchorId="16DD01A1" wp14:editId="37943769">
                <wp:simplePos x="0" y="0"/>
                <wp:positionH relativeFrom="page">
                  <wp:posOffset>2967990</wp:posOffset>
                </wp:positionH>
                <wp:positionV relativeFrom="paragraph">
                  <wp:posOffset>57785</wp:posOffset>
                </wp:positionV>
                <wp:extent cx="8890" cy="0"/>
                <wp:effectExtent l="0" t="0" r="3810" b="0"/>
                <wp:wrapNone/>
                <wp:docPr id="1282" name="Line 38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FE2F516" id="Line 3841" o:spid="_x0000_s1026" style="position:absolute;z-index: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4.55pt" to="234.4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8fCAIAABUEAAAOAAAAZHJzL2Uyb0RvYy54bWysU8uu2yAQ3VfqPyD2iR/xTR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" strokecolor="#333" strokeweight=".09811mm">
                <o:lock v:ext="edit" shapetype="f"/>
                <w10:wrap anchorx="page"/>
              </v:line>
            </w:pict>
          </mc:Fallback>
        </mc:AlternateContent>
      </w:r>
      <w:r>
        <w:rPr>
          <w:noProof/>
        </w:rPr>
        <mc:AlternateContent>
          <mc:Choice Requires="wps">
            <w:drawing>
              <wp:anchor distT="0" distB="0" distL="114300" distR="114300" simplePos="0" relativeHeight="11128" behindDoc="0" locked="0" layoutInCell="1" allowOverlap="1" wp14:anchorId="4C1E7A48" wp14:editId="4845EC67">
                <wp:simplePos x="0" y="0"/>
                <wp:positionH relativeFrom="page">
                  <wp:posOffset>2690495</wp:posOffset>
                </wp:positionH>
                <wp:positionV relativeFrom="paragraph">
                  <wp:posOffset>81280</wp:posOffset>
                </wp:positionV>
                <wp:extent cx="115570" cy="363855"/>
                <wp:effectExtent l="0" t="0" r="0" b="0"/>
                <wp:wrapNone/>
                <wp:docPr id="1281" name="Text Box 3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5570"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AEC0F" w14:textId="77777777" w:rsidR="005A72E5" w:rsidRDefault="005A72E5">
                            <w:pPr>
                              <w:spacing w:before="20"/>
                              <w:ind w:left="20"/>
                              <w:rPr>
                                <w:rFonts w:ascii="Arial"/>
                                <w:b/>
                                <w:sz w:val="10"/>
                              </w:rPr>
                            </w:pPr>
                            <w:r>
                              <w:rPr>
                                <w:rFonts w:ascii="Arial"/>
                                <w:b/>
                                <w:w w:val="105"/>
                                <w:sz w:val="10"/>
                              </w:rPr>
                              <w:t>-</w:t>
                            </w:r>
                            <w:proofErr w:type="gramStart"/>
                            <w:r>
                              <w:rPr>
                                <w:rFonts w:ascii="Arial"/>
                                <w:b/>
                                <w:w w:val="105"/>
                                <w:sz w:val="10"/>
                              </w:rPr>
                              <w:t>log</w:t>
                            </w:r>
                            <w:r>
                              <w:rPr>
                                <w:rFonts w:ascii="Arial"/>
                                <w:b/>
                                <w:w w:val="105"/>
                                <w:position w:val="-2"/>
                                <w:sz w:val="6"/>
                              </w:rPr>
                              <w:t>10</w:t>
                            </w:r>
                            <w:r>
                              <w:rPr>
                                <w:rFonts w:ascii="Arial"/>
                                <w:b/>
                                <w:w w:val="105"/>
                                <w:sz w:val="10"/>
                              </w:rPr>
                              <w:t>(</w:t>
                            </w:r>
                            <w:proofErr w:type="spellStart"/>
                            <w:proofErr w:type="gramEnd"/>
                            <w:r>
                              <w:rPr>
                                <w:rFonts w:ascii="Arial"/>
                                <w:b/>
                                <w:w w:val="105"/>
                                <w:sz w:val="10"/>
                              </w:rPr>
                              <w:t>pval</w:t>
                            </w:r>
                            <w:proofErr w:type="spellEnd"/>
                            <w:r>
                              <w:rPr>
                                <w:rFonts w:asci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E7A48" id="Text Box 3840" o:spid="_x0000_s1812" type="#_x0000_t202" style="position:absolute;left:0;text-align:left;margin-left:211.85pt;margin-top:6.4pt;width:9.1pt;height:28.65pt;z-index:11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" filled="f" stroked="f">
                <v:path arrowok="t"/>
                <v:textbox style="layout-flow:vertical;mso-layout-flow-alt:bottom-to-top" inset="0,0,0,0">
                  <w:txbxContent>
                    <w:p w14:paraId="68CAEC0F" w14:textId="77777777" w:rsidR="005A72E5" w:rsidRDefault="005A72E5">
                      <w:pPr>
                        <w:spacing w:before="20"/>
                        <w:ind w:left="20"/>
                        <w:rPr>
                          <w:rFonts w:ascii="Arial"/>
                          <w:b/>
                          <w:sz w:val="10"/>
                        </w:rPr>
                      </w:pPr>
                      <w:r>
                        <w:rPr>
                          <w:rFonts w:ascii="Arial"/>
                          <w:b/>
                          <w:w w:val="105"/>
                          <w:sz w:val="10"/>
                        </w:rPr>
                        <w:t>-</w:t>
                      </w:r>
                      <w:proofErr w:type="gramStart"/>
                      <w:r>
                        <w:rPr>
                          <w:rFonts w:ascii="Arial"/>
                          <w:b/>
                          <w:w w:val="105"/>
                          <w:sz w:val="10"/>
                        </w:rPr>
                        <w:t>log</w:t>
                      </w:r>
                      <w:r>
                        <w:rPr>
                          <w:rFonts w:ascii="Arial"/>
                          <w:b/>
                          <w:w w:val="105"/>
                          <w:position w:val="-2"/>
                          <w:sz w:val="6"/>
                        </w:rPr>
                        <w:t>10</w:t>
                      </w:r>
                      <w:r>
                        <w:rPr>
                          <w:rFonts w:ascii="Arial"/>
                          <w:b/>
                          <w:w w:val="105"/>
                          <w:sz w:val="10"/>
                        </w:rPr>
                        <w:t>(</w:t>
                      </w:r>
                      <w:proofErr w:type="spellStart"/>
                      <w:proofErr w:type="gramEnd"/>
                      <w:r>
                        <w:rPr>
                          <w:rFonts w:ascii="Arial"/>
                          <w:b/>
                          <w:w w:val="105"/>
                          <w:sz w:val="10"/>
                        </w:rPr>
                        <w:t>pval</w:t>
                      </w:r>
                      <w:proofErr w:type="spellEnd"/>
                      <w:r>
                        <w:rPr>
                          <w:rFonts w:ascii="Arial"/>
                          <w:b/>
                          <w:w w:val="105"/>
                          <w:sz w:val="10"/>
                        </w:rPr>
                        <w:t>)</w:t>
                      </w:r>
                    </w:p>
                  </w:txbxContent>
                </v:textbox>
                <w10:wrap anchorx="page"/>
              </v:shape>
            </w:pict>
          </mc:Fallback>
        </mc:AlternateContent>
      </w:r>
      <w:r w:rsidR="009B75EF">
        <w:rPr>
          <w:rFonts w:ascii="Arial"/>
          <w:sz w:val="8"/>
        </w:rPr>
        <w:t>2.5</w:t>
      </w:r>
    </w:p>
    <w:p w14:paraId="5717B191" w14:textId="77777777" w:rsidR="005313F1" w:rsidRDefault="005313F1">
      <w:pPr>
        <w:pStyle w:val="BodyText"/>
        <w:rPr>
          <w:rFonts w:ascii="Arial"/>
          <w:sz w:val="8"/>
        </w:rPr>
      </w:pPr>
    </w:p>
    <w:p w14:paraId="4303EC74" w14:textId="77777777" w:rsidR="005313F1" w:rsidRDefault="005313F1">
      <w:pPr>
        <w:pStyle w:val="BodyText"/>
        <w:rPr>
          <w:rFonts w:ascii="Arial"/>
          <w:sz w:val="8"/>
        </w:rPr>
      </w:pPr>
    </w:p>
    <w:p w14:paraId="089303BF" w14:textId="77777777" w:rsidR="005313F1" w:rsidRDefault="00090D17">
      <w:pPr>
        <w:spacing w:before="47"/>
        <w:jc w:val="right"/>
        <w:rPr>
          <w:rFonts w:ascii="Arial"/>
          <w:sz w:val="8"/>
        </w:rPr>
      </w:pPr>
      <w:r>
        <w:rPr>
          <w:noProof/>
        </w:rPr>
        <mc:AlternateContent>
          <mc:Choice Requires="wps">
            <w:drawing>
              <wp:anchor distT="0" distB="0" distL="114300" distR="114300" simplePos="0" relativeHeight="10600" behindDoc="0" locked="0" layoutInCell="1" allowOverlap="1" wp14:anchorId="3D8B19DD" wp14:editId="1C6C0316">
                <wp:simplePos x="0" y="0"/>
                <wp:positionH relativeFrom="page">
                  <wp:posOffset>2967990</wp:posOffset>
                </wp:positionH>
                <wp:positionV relativeFrom="paragraph">
                  <wp:posOffset>58420</wp:posOffset>
                </wp:positionV>
                <wp:extent cx="8890" cy="0"/>
                <wp:effectExtent l="0" t="0" r="3810" b="0"/>
                <wp:wrapNone/>
                <wp:docPr id="1280" name="Line 38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71236F" id="Line 3839" o:spid="_x0000_s1026" style="position:absolute;z-index:10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4.6pt" to="234.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" strokecolor="#333" strokeweight=".09811mm">
                <o:lock v:ext="edit" shapetype="f"/>
                <w10:wrap anchorx="page"/>
              </v:line>
            </w:pict>
          </mc:Fallback>
        </mc:AlternateContent>
      </w:r>
      <w:r w:rsidR="009B75EF">
        <w:rPr>
          <w:rFonts w:ascii="Arial"/>
          <w:sz w:val="8"/>
        </w:rPr>
        <w:t>2.0</w:t>
      </w:r>
    </w:p>
    <w:p w14:paraId="0B03758E" w14:textId="77777777" w:rsidR="005313F1" w:rsidRDefault="005313F1">
      <w:pPr>
        <w:pStyle w:val="BodyText"/>
        <w:rPr>
          <w:rFonts w:ascii="Arial"/>
          <w:sz w:val="8"/>
        </w:rPr>
      </w:pPr>
    </w:p>
    <w:p w14:paraId="1EC180C9" w14:textId="77777777" w:rsidR="005313F1" w:rsidRDefault="005313F1">
      <w:pPr>
        <w:pStyle w:val="BodyText"/>
        <w:rPr>
          <w:rFonts w:ascii="Arial"/>
          <w:sz w:val="8"/>
        </w:rPr>
      </w:pPr>
    </w:p>
    <w:p w14:paraId="00765B57" w14:textId="77777777" w:rsidR="005313F1" w:rsidRDefault="00090D17">
      <w:pPr>
        <w:spacing w:before="47"/>
        <w:jc w:val="right"/>
        <w:rPr>
          <w:rFonts w:ascii="Arial"/>
          <w:sz w:val="8"/>
        </w:rPr>
      </w:pPr>
      <w:r>
        <w:rPr>
          <w:noProof/>
        </w:rPr>
        <mc:AlternateContent>
          <mc:Choice Requires="wps">
            <w:drawing>
              <wp:anchor distT="0" distB="0" distL="114300" distR="114300" simplePos="0" relativeHeight="10576" behindDoc="0" locked="0" layoutInCell="1" allowOverlap="1" wp14:anchorId="76BF27A0" wp14:editId="1E600DA7">
                <wp:simplePos x="0" y="0"/>
                <wp:positionH relativeFrom="page">
                  <wp:posOffset>2967990</wp:posOffset>
                </wp:positionH>
                <wp:positionV relativeFrom="paragraph">
                  <wp:posOffset>58420</wp:posOffset>
                </wp:positionV>
                <wp:extent cx="8890" cy="0"/>
                <wp:effectExtent l="0" t="0" r="3810" b="0"/>
                <wp:wrapNone/>
                <wp:docPr id="1279" name="Line 3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99BB79" id="Line 3838" o:spid="_x0000_s1026" style="position:absolute;z-index:1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7pt,4.6pt" to="234.4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" strokecolor="#333" strokeweight=".09811mm">
                <o:lock v:ext="edit" shapetype="f"/>
                <w10:wrap anchorx="page"/>
              </v:line>
            </w:pict>
          </mc:Fallback>
        </mc:AlternateContent>
      </w:r>
      <w:r w:rsidR="009B75EF">
        <w:rPr>
          <w:rFonts w:ascii="Arial"/>
          <w:sz w:val="8"/>
        </w:rPr>
        <w:t>1.5</w:t>
      </w:r>
    </w:p>
    <w:p w14:paraId="579AD48C" w14:textId="77777777" w:rsidR="005313F1" w:rsidRDefault="005313F1">
      <w:pPr>
        <w:pStyle w:val="BodyText"/>
        <w:rPr>
          <w:rFonts w:ascii="Arial"/>
          <w:sz w:val="8"/>
        </w:rPr>
      </w:pPr>
    </w:p>
    <w:p w14:paraId="69D8E4B0" w14:textId="77777777" w:rsidR="005313F1" w:rsidRDefault="005313F1">
      <w:pPr>
        <w:pStyle w:val="BodyText"/>
        <w:rPr>
          <w:rFonts w:ascii="Arial"/>
          <w:sz w:val="8"/>
        </w:rPr>
      </w:pPr>
    </w:p>
    <w:p w14:paraId="40CA1379" w14:textId="77777777" w:rsidR="005313F1" w:rsidRDefault="009B75EF">
      <w:pPr>
        <w:spacing w:before="47"/>
        <w:jc w:val="right"/>
        <w:rPr>
          <w:rFonts w:ascii="Arial"/>
          <w:sz w:val="8"/>
        </w:rPr>
      </w:pPr>
      <w:r>
        <w:rPr>
          <w:rFonts w:ascii="Arial"/>
          <w:sz w:val="8"/>
        </w:rPr>
        <w:t>1.0</w:t>
      </w:r>
    </w:p>
    <w:p w14:paraId="2359D323" w14:textId="77777777" w:rsidR="005313F1" w:rsidRDefault="005313F1">
      <w:pPr>
        <w:pStyle w:val="BodyText"/>
        <w:rPr>
          <w:rFonts w:ascii="Arial"/>
          <w:sz w:val="8"/>
        </w:rPr>
      </w:pPr>
    </w:p>
    <w:p w14:paraId="4805B8CF" w14:textId="77777777" w:rsidR="005313F1" w:rsidRDefault="005313F1">
      <w:pPr>
        <w:pStyle w:val="BodyText"/>
        <w:rPr>
          <w:rFonts w:ascii="Arial"/>
          <w:sz w:val="8"/>
        </w:rPr>
      </w:pPr>
    </w:p>
    <w:p w14:paraId="1E8FC7E6" w14:textId="77777777" w:rsidR="005313F1" w:rsidRDefault="009B75EF">
      <w:pPr>
        <w:spacing w:before="47"/>
        <w:jc w:val="right"/>
        <w:rPr>
          <w:rFonts w:ascii="Arial"/>
          <w:sz w:val="8"/>
        </w:rPr>
      </w:pPr>
      <w:r>
        <w:rPr>
          <w:rFonts w:ascii="Arial"/>
          <w:sz w:val="8"/>
        </w:rPr>
        <w:t>0.5</w:t>
      </w:r>
    </w:p>
    <w:p w14:paraId="0CF48F36" w14:textId="77777777" w:rsidR="005313F1" w:rsidRDefault="005313F1">
      <w:pPr>
        <w:pStyle w:val="BodyText"/>
        <w:rPr>
          <w:rFonts w:ascii="Arial"/>
          <w:sz w:val="8"/>
        </w:rPr>
      </w:pPr>
    </w:p>
    <w:p w14:paraId="1D26B721" w14:textId="77777777" w:rsidR="005313F1" w:rsidRDefault="005313F1">
      <w:pPr>
        <w:pStyle w:val="BodyText"/>
        <w:rPr>
          <w:rFonts w:ascii="Arial"/>
          <w:sz w:val="8"/>
        </w:rPr>
      </w:pPr>
    </w:p>
    <w:p w14:paraId="714C1C6A" w14:textId="77777777" w:rsidR="005313F1" w:rsidRDefault="009B75EF">
      <w:pPr>
        <w:spacing w:before="46"/>
        <w:jc w:val="right"/>
        <w:rPr>
          <w:rFonts w:ascii="Arial"/>
          <w:sz w:val="8"/>
        </w:rPr>
      </w:pPr>
      <w:r>
        <w:rPr>
          <w:rFonts w:ascii="Arial"/>
          <w:sz w:val="8"/>
        </w:rPr>
        <w:t>0.0</w:t>
      </w:r>
    </w:p>
    <w:p w14:paraId="0FEB0DE4" w14:textId="77777777" w:rsidR="005313F1" w:rsidRDefault="009B75EF">
      <w:pPr>
        <w:pStyle w:val="BodyText"/>
        <w:spacing w:before="1"/>
        <w:rPr>
          <w:rFonts w:ascii="Arial"/>
          <w:sz w:val="12"/>
        </w:rPr>
      </w:pPr>
      <w:r>
        <w:br w:type="column"/>
      </w:r>
    </w:p>
    <w:p w14:paraId="47808F36" w14:textId="77777777" w:rsidR="005313F1" w:rsidRDefault="009B75EF">
      <w:pPr>
        <w:ind w:right="3406"/>
        <w:jc w:val="center"/>
        <w:rPr>
          <w:rFonts w:ascii="Arial"/>
          <w:b/>
          <w:sz w:val="6"/>
        </w:rPr>
      </w:pPr>
      <w:proofErr w:type="gramStart"/>
      <w:r>
        <w:rPr>
          <w:rFonts w:ascii="Arial"/>
          <w:b/>
          <w:w w:val="105"/>
          <w:sz w:val="10"/>
        </w:rPr>
        <w:t>mCD4</w:t>
      </w:r>
      <w:proofErr w:type="gramEnd"/>
      <w:r>
        <w:rPr>
          <w:rFonts w:ascii="Arial"/>
          <w:b/>
          <w:w w:val="105"/>
          <w:position w:val="3"/>
          <w:sz w:val="6"/>
        </w:rPr>
        <w:t>+</w:t>
      </w:r>
    </w:p>
    <w:p w14:paraId="2A02EAFA" w14:textId="77777777" w:rsidR="005313F1" w:rsidRDefault="005313F1">
      <w:pPr>
        <w:pStyle w:val="BodyText"/>
        <w:spacing w:before="5"/>
        <w:rPr>
          <w:rFonts w:ascii="Arial"/>
          <w:b/>
          <w:sz w:val="4"/>
        </w:rPr>
      </w:pPr>
    </w:p>
    <w:tbl>
      <w:tblPr>
        <w:tblW w:w="0" w:type="auto"/>
        <w:tblInd w:w="-7" w:type="dxa"/>
        <w:tblLayout w:type="fixed"/>
        <w:tblCellMar>
          <w:left w:w="0" w:type="dxa"/>
          <w:right w:w="0" w:type="dxa"/>
        </w:tblCellMar>
        <w:tblLook w:val="01E0" w:firstRow="1" w:lastRow="1" w:firstColumn="1" w:lastColumn="1" w:noHBand="0" w:noVBand="0"/>
      </w:tblPr>
      <w:tblGrid>
        <w:gridCol w:w="433"/>
        <w:gridCol w:w="465"/>
        <w:gridCol w:w="1109"/>
        <w:gridCol w:w="305"/>
        <w:gridCol w:w="495"/>
        <w:gridCol w:w="828"/>
      </w:tblGrid>
      <w:tr w:rsidR="005313F1" w14:paraId="6D1ED2D7" w14:textId="77777777">
        <w:trPr>
          <w:trHeight w:val="1863"/>
        </w:trPr>
        <w:tc>
          <w:tcPr>
            <w:tcW w:w="433" w:type="dxa"/>
            <w:tcBorders>
              <w:left w:val="single" w:sz="4" w:space="0" w:color="333333"/>
              <w:bottom w:val="dashed" w:sz="6" w:space="0" w:color="000000"/>
            </w:tcBorders>
          </w:tcPr>
          <w:p w14:paraId="4CFD42ED" w14:textId="77777777" w:rsidR="005313F1" w:rsidRDefault="005313F1">
            <w:pPr>
              <w:pStyle w:val="TableParagraph"/>
              <w:rPr>
                <w:rFonts w:ascii="Arial"/>
                <w:b/>
                <w:sz w:val="6"/>
              </w:rPr>
            </w:pPr>
          </w:p>
          <w:p w14:paraId="2AFD4A3A" w14:textId="77777777" w:rsidR="005313F1" w:rsidRDefault="005313F1">
            <w:pPr>
              <w:pStyle w:val="TableParagraph"/>
              <w:rPr>
                <w:rFonts w:ascii="Arial"/>
                <w:b/>
                <w:sz w:val="6"/>
              </w:rPr>
            </w:pPr>
          </w:p>
          <w:p w14:paraId="52155B86" w14:textId="77777777" w:rsidR="005313F1" w:rsidRDefault="005313F1">
            <w:pPr>
              <w:pStyle w:val="TableParagraph"/>
              <w:rPr>
                <w:rFonts w:ascii="Arial"/>
                <w:b/>
                <w:sz w:val="6"/>
              </w:rPr>
            </w:pPr>
          </w:p>
          <w:p w14:paraId="18651653" w14:textId="77777777" w:rsidR="005313F1" w:rsidRDefault="005313F1">
            <w:pPr>
              <w:pStyle w:val="TableParagraph"/>
              <w:rPr>
                <w:rFonts w:ascii="Arial"/>
                <w:b/>
                <w:sz w:val="6"/>
              </w:rPr>
            </w:pPr>
          </w:p>
          <w:p w14:paraId="79161E2E" w14:textId="77777777" w:rsidR="005313F1" w:rsidRDefault="005313F1">
            <w:pPr>
              <w:pStyle w:val="TableParagraph"/>
              <w:rPr>
                <w:rFonts w:ascii="Arial"/>
                <w:b/>
                <w:sz w:val="6"/>
              </w:rPr>
            </w:pPr>
          </w:p>
          <w:p w14:paraId="6090B51C" w14:textId="77777777" w:rsidR="005313F1" w:rsidRDefault="005313F1">
            <w:pPr>
              <w:pStyle w:val="TableParagraph"/>
              <w:rPr>
                <w:rFonts w:ascii="Arial"/>
                <w:b/>
                <w:sz w:val="6"/>
              </w:rPr>
            </w:pPr>
          </w:p>
          <w:p w14:paraId="2A80CA51" w14:textId="77777777" w:rsidR="005313F1" w:rsidRDefault="005313F1">
            <w:pPr>
              <w:pStyle w:val="TableParagraph"/>
              <w:rPr>
                <w:rFonts w:ascii="Arial"/>
                <w:b/>
                <w:sz w:val="6"/>
              </w:rPr>
            </w:pPr>
          </w:p>
          <w:p w14:paraId="29DE426B" w14:textId="77777777" w:rsidR="005313F1" w:rsidRDefault="005313F1">
            <w:pPr>
              <w:pStyle w:val="TableParagraph"/>
              <w:rPr>
                <w:rFonts w:ascii="Arial"/>
                <w:b/>
                <w:sz w:val="6"/>
              </w:rPr>
            </w:pPr>
          </w:p>
          <w:p w14:paraId="4EA6D72A" w14:textId="77777777" w:rsidR="005313F1" w:rsidRDefault="005313F1">
            <w:pPr>
              <w:pStyle w:val="TableParagraph"/>
              <w:rPr>
                <w:rFonts w:ascii="Arial"/>
                <w:b/>
                <w:sz w:val="6"/>
              </w:rPr>
            </w:pPr>
          </w:p>
          <w:p w14:paraId="71994D5B" w14:textId="77777777" w:rsidR="005313F1" w:rsidRDefault="005313F1">
            <w:pPr>
              <w:pStyle w:val="TableParagraph"/>
              <w:rPr>
                <w:rFonts w:ascii="Arial"/>
                <w:b/>
                <w:sz w:val="6"/>
              </w:rPr>
            </w:pPr>
          </w:p>
          <w:p w14:paraId="213999DE" w14:textId="77777777" w:rsidR="005313F1" w:rsidRDefault="005313F1">
            <w:pPr>
              <w:pStyle w:val="TableParagraph"/>
              <w:rPr>
                <w:rFonts w:ascii="Arial"/>
                <w:b/>
                <w:sz w:val="6"/>
              </w:rPr>
            </w:pPr>
          </w:p>
          <w:p w14:paraId="39D08C3A" w14:textId="77777777" w:rsidR="005313F1" w:rsidRDefault="005313F1">
            <w:pPr>
              <w:pStyle w:val="TableParagraph"/>
              <w:rPr>
                <w:rFonts w:ascii="Arial"/>
                <w:b/>
                <w:sz w:val="6"/>
              </w:rPr>
            </w:pPr>
          </w:p>
          <w:p w14:paraId="10A057DA" w14:textId="77777777" w:rsidR="005313F1" w:rsidRDefault="005313F1">
            <w:pPr>
              <w:pStyle w:val="TableParagraph"/>
              <w:rPr>
                <w:rFonts w:ascii="Arial"/>
                <w:b/>
                <w:sz w:val="6"/>
              </w:rPr>
            </w:pPr>
          </w:p>
          <w:p w14:paraId="7257044F" w14:textId="77777777" w:rsidR="005313F1" w:rsidRDefault="005313F1">
            <w:pPr>
              <w:pStyle w:val="TableParagraph"/>
              <w:rPr>
                <w:rFonts w:ascii="Arial"/>
                <w:b/>
                <w:sz w:val="6"/>
              </w:rPr>
            </w:pPr>
          </w:p>
          <w:p w14:paraId="0F4D3ACC" w14:textId="77777777" w:rsidR="005313F1" w:rsidRDefault="005313F1">
            <w:pPr>
              <w:pStyle w:val="TableParagraph"/>
              <w:rPr>
                <w:rFonts w:ascii="Arial"/>
                <w:b/>
                <w:sz w:val="6"/>
              </w:rPr>
            </w:pPr>
          </w:p>
          <w:p w14:paraId="20D54D66" w14:textId="77777777" w:rsidR="005313F1" w:rsidRDefault="005313F1">
            <w:pPr>
              <w:pStyle w:val="TableParagraph"/>
              <w:rPr>
                <w:rFonts w:ascii="Arial"/>
                <w:b/>
                <w:sz w:val="6"/>
              </w:rPr>
            </w:pPr>
          </w:p>
          <w:p w14:paraId="3206F8C1" w14:textId="77777777" w:rsidR="005313F1" w:rsidRDefault="005313F1">
            <w:pPr>
              <w:pStyle w:val="TableParagraph"/>
              <w:rPr>
                <w:rFonts w:ascii="Arial"/>
                <w:b/>
                <w:sz w:val="6"/>
              </w:rPr>
            </w:pPr>
          </w:p>
          <w:p w14:paraId="5081CE84" w14:textId="77777777" w:rsidR="005313F1" w:rsidRDefault="005313F1">
            <w:pPr>
              <w:pStyle w:val="TableParagraph"/>
              <w:rPr>
                <w:rFonts w:ascii="Arial"/>
                <w:b/>
                <w:sz w:val="6"/>
              </w:rPr>
            </w:pPr>
          </w:p>
          <w:p w14:paraId="1EDC85F5" w14:textId="77777777" w:rsidR="005313F1" w:rsidRDefault="005313F1">
            <w:pPr>
              <w:pStyle w:val="TableParagraph"/>
              <w:rPr>
                <w:rFonts w:ascii="Arial"/>
                <w:b/>
                <w:sz w:val="6"/>
              </w:rPr>
            </w:pPr>
          </w:p>
          <w:p w14:paraId="0D0BBFFB" w14:textId="77777777" w:rsidR="005313F1" w:rsidRDefault="005313F1">
            <w:pPr>
              <w:pStyle w:val="TableParagraph"/>
              <w:rPr>
                <w:rFonts w:ascii="Arial"/>
                <w:b/>
                <w:sz w:val="6"/>
              </w:rPr>
            </w:pPr>
          </w:p>
          <w:p w14:paraId="16D0A799" w14:textId="77777777" w:rsidR="005313F1" w:rsidRDefault="005313F1">
            <w:pPr>
              <w:pStyle w:val="TableParagraph"/>
              <w:rPr>
                <w:rFonts w:ascii="Arial"/>
                <w:b/>
                <w:sz w:val="6"/>
              </w:rPr>
            </w:pPr>
          </w:p>
          <w:p w14:paraId="5DBA60E3" w14:textId="77777777" w:rsidR="005313F1" w:rsidRDefault="005313F1">
            <w:pPr>
              <w:pStyle w:val="TableParagraph"/>
              <w:rPr>
                <w:rFonts w:ascii="Arial"/>
                <w:b/>
                <w:sz w:val="6"/>
              </w:rPr>
            </w:pPr>
          </w:p>
          <w:p w14:paraId="5223C92B" w14:textId="77777777" w:rsidR="005313F1" w:rsidRDefault="005313F1">
            <w:pPr>
              <w:pStyle w:val="TableParagraph"/>
              <w:rPr>
                <w:rFonts w:ascii="Arial"/>
                <w:b/>
                <w:sz w:val="6"/>
              </w:rPr>
            </w:pPr>
          </w:p>
          <w:p w14:paraId="41E95541" w14:textId="77777777" w:rsidR="005313F1" w:rsidRDefault="005313F1">
            <w:pPr>
              <w:pStyle w:val="TableParagraph"/>
              <w:spacing w:before="1"/>
              <w:rPr>
                <w:rFonts w:ascii="Arial"/>
                <w:b/>
                <w:sz w:val="7"/>
              </w:rPr>
            </w:pPr>
          </w:p>
          <w:p w14:paraId="2F788843" w14:textId="77777777" w:rsidR="005313F1" w:rsidRDefault="009B75EF">
            <w:pPr>
              <w:pStyle w:val="TableParagraph"/>
              <w:spacing w:before="1"/>
              <w:ind w:left="213"/>
              <w:rPr>
                <w:rFonts w:ascii="Arial"/>
                <w:i/>
                <w:sz w:val="5"/>
              </w:rPr>
            </w:pPr>
            <w:r>
              <w:rPr>
                <w:rFonts w:ascii="Arial"/>
                <w:i/>
                <w:w w:val="115"/>
                <w:sz w:val="5"/>
              </w:rPr>
              <w:t>CLC</w:t>
            </w:r>
          </w:p>
        </w:tc>
        <w:tc>
          <w:tcPr>
            <w:tcW w:w="465" w:type="dxa"/>
            <w:tcBorders>
              <w:bottom w:val="dashed" w:sz="6" w:space="0" w:color="000000"/>
            </w:tcBorders>
          </w:tcPr>
          <w:p w14:paraId="3E105086" w14:textId="77777777" w:rsidR="005313F1" w:rsidRDefault="005313F1">
            <w:pPr>
              <w:pStyle w:val="TableParagraph"/>
              <w:rPr>
                <w:rFonts w:ascii="Arial"/>
                <w:b/>
                <w:sz w:val="6"/>
              </w:rPr>
            </w:pPr>
          </w:p>
          <w:p w14:paraId="12EE0AE3" w14:textId="77777777" w:rsidR="005313F1" w:rsidRDefault="005313F1">
            <w:pPr>
              <w:pStyle w:val="TableParagraph"/>
              <w:rPr>
                <w:rFonts w:ascii="Arial"/>
                <w:b/>
                <w:sz w:val="6"/>
              </w:rPr>
            </w:pPr>
          </w:p>
          <w:p w14:paraId="512450A6" w14:textId="77777777" w:rsidR="005313F1" w:rsidRDefault="005313F1">
            <w:pPr>
              <w:pStyle w:val="TableParagraph"/>
              <w:rPr>
                <w:rFonts w:ascii="Arial"/>
                <w:b/>
                <w:sz w:val="6"/>
              </w:rPr>
            </w:pPr>
          </w:p>
          <w:p w14:paraId="7936D442" w14:textId="77777777" w:rsidR="005313F1" w:rsidRDefault="005313F1">
            <w:pPr>
              <w:pStyle w:val="TableParagraph"/>
              <w:rPr>
                <w:rFonts w:ascii="Arial"/>
                <w:b/>
                <w:sz w:val="6"/>
              </w:rPr>
            </w:pPr>
          </w:p>
          <w:p w14:paraId="4779CDA7" w14:textId="77777777" w:rsidR="005313F1" w:rsidRDefault="005313F1">
            <w:pPr>
              <w:pStyle w:val="TableParagraph"/>
              <w:rPr>
                <w:rFonts w:ascii="Arial"/>
                <w:b/>
                <w:sz w:val="6"/>
              </w:rPr>
            </w:pPr>
          </w:p>
          <w:p w14:paraId="26D36C3E" w14:textId="77777777" w:rsidR="005313F1" w:rsidRDefault="005313F1">
            <w:pPr>
              <w:pStyle w:val="TableParagraph"/>
              <w:rPr>
                <w:rFonts w:ascii="Arial"/>
                <w:b/>
                <w:sz w:val="6"/>
              </w:rPr>
            </w:pPr>
          </w:p>
          <w:p w14:paraId="17EC4192" w14:textId="77777777" w:rsidR="005313F1" w:rsidRDefault="005313F1">
            <w:pPr>
              <w:pStyle w:val="TableParagraph"/>
              <w:rPr>
                <w:rFonts w:ascii="Arial"/>
                <w:b/>
                <w:sz w:val="6"/>
              </w:rPr>
            </w:pPr>
          </w:p>
          <w:p w14:paraId="5D9C369C" w14:textId="77777777" w:rsidR="005313F1" w:rsidRDefault="005313F1">
            <w:pPr>
              <w:pStyle w:val="TableParagraph"/>
              <w:rPr>
                <w:rFonts w:ascii="Arial"/>
                <w:b/>
                <w:sz w:val="6"/>
              </w:rPr>
            </w:pPr>
          </w:p>
          <w:p w14:paraId="4CE7DDD5" w14:textId="77777777" w:rsidR="005313F1" w:rsidRDefault="005313F1">
            <w:pPr>
              <w:pStyle w:val="TableParagraph"/>
              <w:rPr>
                <w:rFonts w:ascii="Arial"/>
                <w:b/>
                <w:sz w:val="6"/>
              </w:rPr>
            </w:pPr>
          </w:p>
          <w:p w14:paraId="76360214" w14:textId="77777777" w:rsidR="005313F1" w:rsidRDefault="005313F1">
            <w:pPr>
              <w:pStyle w:val="TableParagraph"/>
              <w:rPr>
                <w:rFonts w:ascii="Arial"/>
                <w:b/>
                <w:sz w:val="6"/>
              </w:rPr>
            </w:pPr>
          </w:p>
          <w:p w14:paraId="10FAA0F8" w14:textId="77777777" w:rsidR="005313F1" w:rsidRDefault="005313F1">
            <w:pPr>
              <w:pStyle w:val="TableParagraph"/>
              <w:rPr>
                <w:rFonts w:ascii="Arial"/>
                <w:b/>
                <w:sz w:val="6"/>
              </w:rPr>
            </w:pPr>
          </w:p>
          <w:p w14:paraId="79FE0C8D" w14:textId="77777777" w:rsidR="005313F1" w:rsidRDefault="005313F1">
            <w:pPr>
              <w:pStyle w:val="TableParagraph"/>
              <w:rPr>
                <w:rFonts w:ascii="Arial"/>
                <w:b/>
                <w:sz w:val="6"/>
              </w:rPr>
            </w:pPr>
          </w:p>
          <w:p w14:paraId="223481D9" w14:textId="77777777" w:rsidR="005313F1" w:rsidRDefault="005313F1">
            <w:pPr>
              <w:pStyle w:val="TableParagraph"/>
              <w:rPr>
                <w:rFonts w:ascii="Arial"/>
                <w:b/>
                <w:sz w:val="6"/>
              </w:rPr>
            </w:pPr>
          </w:p>
          <w:p w14:paraId="536628CA" w14:textId="77777777" w:rsidR="005313F1" w:rsidRDefault="005313F1">
            <w:pPr>
              <w:pStyle w:val="TableParagraph"/>
              <w:rPr>
                <w:rFonts w:ascii="Arial"/>
                <w:b/>
                <w:sz w:val="6"/>
              </w:rPr>
            </w:pPr>
          </w:p>
          <w:p w14:paraId="1137A7C0" w14:textId="77777777" w:rsidR="005313F1" w:rsidRDefault="005313F1">
            <w:pPr>
              <w:pStyle w:val="TableParagraph"/>
              <w:rPr>
                <w:rFonts w:ascii="Arial"/>
                <w:b/>
                <w:sz w:val="6"/>
              </w:rPr>
            </w:pPr>
          </w:p>
          <w:p w14:paraId="1F2B267A" w14:textId="77777777" w:rsidR="005313F1" w:rsidRDefault="005313F1">
            <w:pPr>
              <w:pStyle w:val="TableParagraph"/>
              <w:rPr>
                <w:rFonts w:ascii="Arial"/>
                <w:b/>
                <w:sz w:val="6"/>
              </w:rPr>
            </w:pPr>
          </w:p>
          <w:p w14:paraId="556FD2DD" w14:textId="77777777" w:rsidR="005313F1" w:rsidRDefault="005313F1">
            <w:pPr>
              <w:pStyle w:val="TableParagraph"/>
              <w:rPr>
                <w:rFonts w:ascii="Arial"/>
                <w:b/>
                <w:sz w:val="6"/>
              </w:rPr>
            </w:pPr>
          </w:p>
          <w:p w14:paraId="3DF93922" w14:textId="77777777" w:rsidR="005313F1" w:rsidRDefault="005313F1">
            <w:pPr>
              <w:pStyle w:val="TableParagraph"/>
              <w:rPr>
                <w:rFonts w:ascii="Arial"/>
                <w:b/>
                <w:sz w:val="6"/>
              </w:rPr>
            </w:pPr>
          </w:p>
          <w:p w14:paraId="1D11A6D2" w14:textId="77777777" w:rsidR="005313F1" w:rsidRDefault="005313F1">
            <w:pPr>
              <w:pStyle w:val="TableParagraph"/>
              <w:rPr>
                <w:rFonts w:ascii="Arial"/>
                <w:b/>
                <w:sz w:val="6"/>
              </w:rPr>
            </w:pPr>
          </w:p>
          <w:p w14:paraId="4939751E" w14:textId="77777777" w:rsidR="005313F1" w:rsidRDefault="005313F1">
            <w:pPr>
              <w:pStyle w:val="TableParagraph"/>
              <w:spacing w:before="4"/>
              <w:rPr>
                <w:rFonts w:ascii="Arial"/>
                <w:b/>
                <w:sz w:val="5"/>
              </w:rPr>
            </w:pPr>
          </w:p>
          <w:p w14:paraId="3C4EEDE5" w14:textId="77777777" w:rsidR="005313F1" w:rsidRDefault="009B75EF">
            <w:pPr>
              <w:pStyle w:val="TableParagraph"/>
              <w:spacing w:before="1" w:line="388" w:lineRule="auto"/>
              <w:ind w:left="254" w:right="-13" w:firstLine="57"/>
              <w:rPr>
                <w:rFonts w:ascii="Arial"/>
                <w:i/>
                <w:sz w:val="5"/>
              </w:rPr>
            </w:pPr>
            <w:r>
              <w:rPr>
                <w:rFonts w:ascii="Arial"/>
                <w:i/>
                <w:w w:val="115"/>
                <w:sz w:val="5"/>
              </w:rPr>
              <w:t>NFX1 FGF7</w:t>
            </w:r>
          </w:p>
          <w:p w14:paraId="3B09368B" w14:textId="77777777" w:rsidR="005313F1" w:rsidRDefault="005313F1">
            <w:pPr>
              <w:pStyle w:val="TableParagraph"/>
              <w:spacing w:before="4"/>
              <w:rPr>
                <w:rFonts w:ascii="Arial"/>
                <w:b/>
                <w:sz w:val="6"/>
              </w:rPr>
            </w:pPr>
          </w:p>
          <w:p w14:paraId="6B7E4FDB" w14:textId="77777777" w:rsidR="005313F1" w:rsidRDefault="009B75EF">
            <w:pPr>
              <w:pStyle w:val="TableParagraph"/>
              <w:spacing w:line="379" w:lineRule="auto"/>
              <w:ind w:left="135" w:right="105" w:hanging="30"/>
              <w:rPr>
                <w:rFonts w:ascii="Arial"/>
                <w:i/>
                <w:sz w:val="5"/>
              </w:rPr>
            </w:pPr>
            <w:r>
              <w:rPr>
                <w:rFonts w:ascii="Arial"/>
                <w:i/>
                <w:w w:val="115"/>
                <w:sz w:val="5"/>
              </w:rPr>
              <w:t>EPHX2 S100A8</w:t>
            </w:r>
          </w:p>
          <w:p w14:paraId="67CA6AD5" w14:textId="77777777" w:rsidR="005313F1" w:rsidRDefault="009B75EF">
            <w:pPr>
              <w:pStyle w:val="TableParagraph"/>
              <w:spacing w:line="29" w:lineRule="exact"/>
              <w:ind w:left="228"/>
              <w:rPr>
                <w:rFonts w:ascii="Arial"/>
                <w:i/>
                <w:sz w:val="5"/>
              </w:rPr>
            </w:pPr>
            <w:r>
              <w:rPr>
                <w:rFonts w:ascii="Arial"/>
                <w:i/>
                <w:w w:val="115"/>
                <w:sz w:val="5"/>
              </w:rPr>
              <w:t>IFNGR2</w:t>
            </w:r>
          </w:p>
        </w:tc>
        <w:tc>
          <w:tcPr>
            <w:tcW w:w="1109" w:type="dxa"/>
            <w:tcBorders>
              <w:bottom w:val="dashed" w:sz="6" w:space="0" w:color="000000"/>
            </w:tcBorders>
          </w:tcPr>
          <w:p w14:paraId="5B716B55" w14:textId="77777777" w:rsidR="005313F1" w:rsidRDefault="005313F1">
            <w:pPr>
              <w:pStyle w:val="TableParagraph"/>
              <w:rPr>
                <w:rFonts w:ascii="Arial"/>
                <w:b/>
                <w:sz w:val="6"/>
              </w:rPr>
            </w:pPr>
          </w:p>
          <w:p w14:paraId="292F82AF" w14:textId="77777777" w:rsidR="005313F1" w:rsidRDefault="005313F1">
            <w:pPr>
              <w:pStyle w:val="TableParagraph"/>
              <w:rPr>
                <w:rFonts w:ascii="Arial"/>
                <w:b/>
                <w:sz w:val="6"/>
              </w:rPr>
            </w:pPr>
          </w:p>
          <w:p w14:paraId="1EB52F25" w14:textId="77777777" w:rsidR="005313F1" w:rsidRDefault="005313F1">
            <w:pPr>
              <w:pStyle w:val="TableParagraph"/>
              <w:rPr>
                <w:rFonts w:ascii="Arial"/>
                <w:b/>
                <w:sz w:val="6"/>
              </w:rPr>
            </w:pPr>
          </w:p>
          <w:p w14:paraId="27DE616E" w14:textId="77777777" w:rsidR="005313F1" w:rsidRDefault="005313F1">
            <w:pPr>
              <w:pStyle w:val="TableParagraph"/>
              <w:rPr>
                <w:rFonts w:ascii="Arial"/>
                <w:b/>
                <w:sz w:val="6"/>
              </w:rPr>
            </w:pPr>
          </w:p>
          <w:p w14:paraId="194C7B46" w14:textId="77777777" w:rsidR="005313F1" w:rsidRDefault="005313F1">
            <w:pPr>
              <w:pStyle w:val="TableParagraph"/>
              <w:rPr>
                <w:rFonts w:ascii="Arial"/>
                <w:b/>
                <w:sz w:val="6"/>
              </w:rPr>
            </w:pPr>
          </w:p>
          <w:p w14:paraId="2621FCC1" w14:textId="77777777" w:rsidR="005313F1" w:rsidRDefault="005313F1">
            <w:pPr>
              <w:pStyle w:val="TableParagraph"/>
              <w:rPr>
                <w:rFonts w:ascii="Arial"/>
                <w:b/>
                <w:sz w:val="6"/>
              </w:rPr>
            </w:pPr>
          </w:p>
          <w:p w14:paraId="00EA472B" w14:textId="77777777" w:rsidR="005313F1" w:rsidRDefault="005313F1">
            <w:pPr>
              <w:pStyle w:val="TableParagraph"/>
              <w:rPr>
                <w:rFonts w:ascii="Arial"/>
                <w:b/>
                <w:sz w:val="6"/>
              </w:rPr>
            </w:pPr>
          </w:p>
          <w:p w14:paraId="36B8E1F0" w14:textId="77777777" w:rsidR="005313F1" w:rsidRDefault="005313F1">
            <w:pPr>
              <w:pStyle w:val="TableParagraph"/>
              <w:rPr>
                <w:rFonts w:ascii="Arial"/>
                <w:b/>
                <w:sz w:val="6"/>
              </w:rPr>
            </w:pPr>
          </w:p>
          <w:p w14:paraId="6DC07932" w14:textId="77777777" w:rsidR="005313F1" w:rsidRDefault="005313F1">
            <w:pPr>
              <w:pStyle w:val="TableParagraph"/>
              <w:rPr>
                <w:rFonts w:ascii="Arial"/>
                <w:b/>
                <w:sz w:val="6"/>
              </w:rPr>
            </w:pPr>
          </w:p>
          <w:p w14:paraId="0BF663A3" w14:textId="77777777" w:rsidR="005313F1" w:rsidRDefault="005313F1">
            <w:pPr>
              <w:pStyle w:val="TableParagraph"/>
              <w:rPr>
                <w:rFonts w:ascii="Arial"/>
                <w:b/>
                <w:sz w:val="6"/>
              </w:rPr>
            </w:pPr>
          </w:p>
          <w:p w14:paraId="06590A0F" w14:textId="77777777" w:rsidR="005313F1" w:rsidRDefault="005313F1">
            <w:pPr>
              <w:pStyle w:val="TableParagraph"/>
              <w:rPr>
                <w:rFonts w:ascii="Arial"/>
                <w:b/>
                <w:sz w:val="6"/>
              </w:rPr>
            </w:pPr>
          </w:p>
          <w:p w14:paraId="20E38A83" w14:textId="77777777" w:rsidR="005313F1" w:rsidRDefault="005313F1">
            <w:pPr>
              <w:pStyle w:val="TableParagraph"/>
              <w:rPr>
                <w:rFonts w:ascii="Arial"/>
                <w:b/>
                <w:sz w:val="6"/>
              </w:rPr>
            </w:pPr>
          </w:p>
          <w:p w14:paraId="54458BBF" w14:textId="77777777" w:rsidR="005313F1" w:rsidRDefault="005313F1">
            <w:pPr>
              <w:pStyle w:val="TableParagraph"/>
              <w:rPr>
                <w:rFonts w:ascii="Arial"/>
                <w:b/>
                <w:sz w:val="6"/>
              </w:rPr>
            </w:pPr>
          </w:p>
          <w:p w14:paraId="0B0EF528" w14:textId="77777777" w:rsidR="005313F1" w:rsidRDefault="005313F1">
            <w:pPr>
              <w:pStyle w:val="TableParagraph"/>
              <w:rPr>
                <w:rFonts w:ascii="Arial"/>
                <w:b/>
                <w:sz w:val="6"/>
              </w:rPr>
            </w:pPr>
          </w:p>
          <w:p w14:paraId="57DFC00B" w14:textId="77777777" w:rsidR="005313F1" w:rsidRDefault="005313F1">
            <w:pPr>
              <w:pStyle w:val="TableParagraph"/>
              <w:rPr>
                <w:rFonts w:ascii="Arial"/>
                <w:b/>
                <w:sz w:val="6"/>
              </w:rPr>
            </w:pPr>
          </w:p>
          <w:p w14:paraId="3DD74EE5" w14:textId="77777777" w:rsidR="005313F1" w:rsidRDefault="005313F1">
            <w:pPr>
              <w:pStyle w:val="TableParagraph"/>
              <w:spacing w:before="2"/>
              <w:rPr>
                <w:rFonts w:ascii="Arial"/>
                <w:b/>
                <w:sz w:val="5"/>
              </w:rPr>
            </w:pPr>
          </w:p>
          <w:p w14:paraId="07FA8C6C" w14:textId="77777777" w:rsidR="005313F1" w:rsidRDefault="009B75EF">
            <w:pPr>
              <w:pStyle w:val="TableParagraph"/>
              <w:ind w:left="253"/>
              <w:rPr>
                <w:rFonts w:ascii="Arial"/>
                <w:i/>
                <w:sz w:val="5"/>
              </w:rPr>
            </w:pPr>
            <w:r>
              <w:rPr>
                <w:rFonts w:ascii="Arial"/>
                <w:i/>
                <w:w w:val="115"/>
                <w:sz w:val="5"/>
              </w:rPr>
              <w:t>IL10RA</w:t>
            </w:r>
          </w:p>
          <w:p w14:paraId="31E9CDEC" w14:textId="77777777" w:rsidR="005313F1" w:rsidRDefault="009B75EF">
            <w:pPr>
              <w:pStyle w:val="TableParagraph"/>
              <w:spacing w:before="26" w:line="271" w:lineRule="auto"/>
              <w:ind w:left="15" w:right="330" w:firstLine="104"/>
              <w:rPr>
                <w:rFonts w:ascii="Arial"/>
                <w:i/>
                <w:sz w:val="5"/>
              </w:rPr>
            </w:pPr>
            <w:r>
              <w:rPr>
                <w:rFonts w:ascii="Arial"/>
                <w:i/>
                <w:w w:val="115"/>
                <w:position w:val="1"/>
                <w:sz w:val="5"/>
              </w:rPr>
              <w:t xml:space="preserve">NMI </w:t>
            </w:r>
            <w:r>
              <w:rPr>
                <w:rFonts w:ascii="Arial"/>
                <w:i/>
                <w:w w:val="115"/>
                <w:sz w:val="5"/>
              </w:rPr>
              <w:t xml:space="preserve">IL18RAP </w:t>
            </w:r>
            <w:r>
              <w:rPr>
                <w:rFonts w:ascii="Arial"/>
                <w:i/>
                <w:w w:val="115"/>
                <w:position w:val="1"/>
                <w:sz w:val="5"/>
              </w:rPr>
              <w:t xml:space="preserve">CD70 </w:t>
            </w:r>
            <w:r>
              <w:rPr>
                <w:rFonts w:ascii="Arial"/>
                <w:i/>
                <w:w w:val="115"/>
                <w:sz w:val="5"/>
              </w:rPr>
              <w:t xml:space="preserve">IFNGR1 </w:t>
            </w:r>
            <w:r>
              <w:rPr>
                <w:rFonts w:ascii="Arial"/>
                <w:i/>
                <w:w w:val="115"/>
                <w:position w:val="-1"/>
                <w:sz w:val="5"/>
              </w:rPr>
              <w:t>GPR68</w:t>
            </w:r>
          </w:p>
          <w:p w14:paraId="718DA388" w14:textId="77777777" w:rsidR="005313F1" w:rsidRDefault="009B75EF">
            <w:pPr>
              <w:pStyle w:val="TableParagraph"/>
              <w:tabs>
                <w:tab w:val="left" w:pos="625"/>
              </w:tabs>
              <w:spacing w:before="1" w:line="225" w:lineRule="auto"/>
              <w:ind w:left="226" w:right="330" w:hanging="153"/>
              <w:rPr>
                <w:rFonts w:ascii="Arial"/>
                <w:i/>
                <w:sz w:val="5"/>
              </w:rPr>
            </w:pPr>
            <w:r>
              <w:rPr>
                <w:rFonts w:ascii="Arial"/>
                <w:i/>
                <w:w w:val="115"/>
                <w:position w:val="1"/>
                <w:sz w:val="5"/>
              </w:rPr>
              <w:t>CSF3</w:t>
            </w:r>
            <w:r>
              <w:rPr>
                <w:rFonts w:ascii="Arial"/>
                <w:i/>
                <w:spacing w:val="6"/>
                <w:w w:val="115"/>
                <w:position w:val="1"/>
                <w:sz w:val="5"/>
              </w:rPr>
              <w:t xml:space="preserve"> </w:t>
            </w:r>
            <w:r>
              <w:rPr>
                <w:rFonts w:ascii="Arial"/>
                <w:i/>
                <w:w w:val="115"/>
                <w:sz w:val="5"/>
              </w:rPr>
              <w:t>MIF</w:t>
            </w:r>
            <w:r>
              <w:rPr>
                <w:rFonts w:ascii="Arial"/>
                <w:i/>
                <w:w w:val="115"/>
                <w:sz w:val="5"/>
              </w:rPr>
              <w:tab/>
            </w:r>
            <w:r>
              <w:rPr>
                <w:rFonts w:ascii="Arial"/>
                <w:i/>
                <w:spacing w:val="-4"/>
                <w:w w:val="115"/>
                <w:sz w:val="5"/>
              </w:rPr>
              <w:t xml:space="preserve">CCL4 </w:t>
            </w:r>
            <w:r>
              <w:rPr>
                <w:rFonts w:ascii="Arial"/>
                <w:i/>
                <w:w w:val="115"/>
                <w:position w:val="1"/>
                <w:sz w:val="5"/>
              </w:rPr>
              <w:t xml:space="preserve">IFNL1 </w:t>
            </w:r>
            <w:r>
              <w:rPr>
                <w:rFonts w:ascii="Arial"/>
                <w:i/>
                <w:w w:val="115"/>
                <w:position w:val="3"/>
                <w:sz w:val="5"/>
              </w:rPr>
              <w:t>CD74</w:t>
            </w:r>
            <w:r>
              <w:rPr>
                <w:rFonts w:ascii="Arial"/>
                <w:i/>
                <w:spacing w:val="6"/>
                <w:w w:val="115"/>
                <w:position w:val="3"/>
                <w:sz w:val="5"/>
              </w:rPr>
              <w:t xml:space="preserve"> </w:t>
            </w:r>
            <w:r>
              <w:rPr>
                <w:rFonts w:ascii="Arial"/>
                <w:i/>
                <w:spacing w:val="-4"/>
                <w:w w:val="115"/>
                <w:sz w:val="5"/>
              </w:rPr>
              <w:t>TYMP</w:t>
            </w:r>
          </w:p>
          <w:p w14:paraId="61C79F93" w14:textId="77777777" w:rsidR="005313F1" w:rsidRDefault="009B75EF">
            <w:pPr>
              <w:pStyle w:val="TableParagraph"/>
              <w:tabs>
                <w:tab w:val="left" w:pos="457"/>
              </w:tabs>
              <w:spacing w:before="27" w:line="52" w:lineRule="exact"/>
              <w:ind w:left="103"/>
              <w:rPr>
                <w:rFonts w:ascii="Arial"/>
                <w:i/>
                <w:sz w:val="5"/>
              </w:rPr>
            </w:pPr>
            <w:r>
              <w:rPr>
                <w:rFonts w:ascii="Arial"/>
                <w:i/>
                <w:w w:val="115"/>
                <w:sz w:val="5"/>
              </w:rPr>
              <w:t>GPI</w:t>
            </w:r>
            <w:r>
              <w:rPr>
                <w:rFonts w:ascii="Arial"/>
                <w:i/>
                <w:w w:val="115"/>
                <w:sz w:val="5"/>
              </w:rPr>
              <w:tab/>
              <w:t>CCL5</w:t>
            </w:r>
            <w:r>
              <w:rPr>
                <w:rFonts w:ascii="Arial"/>
                <w:i/>
                <w:spacing w:val="6"/>
                <w:w w:val="115"/>
                <w:sz w:val="5"/>
              </w:rPr>
              <w:t xml:space="preserve"> </w:t>
            </w:r>
            <w:r>
              <w:rPr>
                <w:rFonts w:ascii="Arial"/>
                <w:i/>
                <w:w w:val="115"/>
                <w:sz w:val="5"/>
              </w:rPr>
              <w:t>CCL3</w:t>
            </w:r>
          </w:p>
          <w:p w14:paraId="4241BE51" w14:textId="77777777" w:rsidR="005313F1" w:rsidRDefault="009B75EF">
            <w:pPr>
              <w:pStyle w:val="TableParagraph"/>
              <w:tabs>
                <w:tab w:val="left" w:pos="890"/>
              </w:tabs>
              <w:spacing w:line="44" w:lineRule="exact"/>
              <w:ind w:left="242"/>
              <w:rPr>
                <w:rFonts w:ascii="Arial"/>
                <w:i/>
                <w:sz w:val="5"/>
              </w:rPr>
            </w:pPr>
            <w:r>
              <w:rPr>
                <w:rFonts w:ascii="Arial"/>
                <w:i/>
                <w:w w:val="115"/>
                <w:position w:val="1"/>
                <w:sz w:val="5"/>
              </w:rPr>
              <w:t>LTB4R</w:t>
            </w:r>
            <w:r>
              <w:rPr>
                <w:rFonts w:ascii="Arial"/>
                <w:i/>
                <w:w w:val="115"/>
                <w:position w:val="1"/>
                <w:sz w:val="5"/>
              </w:rPr>
              <w:tab/>
            </w:r>
            <w:r>
              <w:rPr>
                <w:rFonts w:ascii="Arial"/>
                <w:i/>
                <w:w w:val="115"/>
                <w:sz w:val="5"/>
              </w:rPr>
              <w:t>OLR1</w:t>
            </w:r>
          </w:p>
          <w:p w14:paraId="6F2F0330" w14:textId="77777777" w:rsidR="005313F1" w:rsidRDefault="009B75EF">
            <w:pPr>
              <w:pStyle w:val="TableParagraph"/>
              <w:tabs>
                <w:tab w:val="left" w:pos="590"/>
              </w:tabs>
              <w:spacing w:line="55" w:lineRule="exact"/>
              <w:ind w:left="13"/>
              <w:rPr>
                <w:rFonts w:ascii="Arial"/>
                <w:i/>
                <w:sz w:val="5"/>
              </w:rPr>
            </w:pPr>
            <w:r>
              <w:rPr>
                <w:rFonts w:ascii="Arial"/>
                <w:i/>
                <w:w w:val="115"/>
                <w:sz w:val="5"/>
              </w:rPr>
              <w:t>IL17RA</w:t>
            </w:r>
            <w:r>
              <w:rPr>
                <w:rFonts w:ascii="Arial"/>
                <w:i/>
                <w:w w:val="115"/>
                <w:sz w:val="5"/>
              </w:rPr>
              <w:tab/>
            </w:r>
            <w:r>
              <w:rPr>
                <w:rFonts w:ascii="Arial"/>
                <w:i/>
                <w:w w:val="115"/>
                <w:position w:val="2"/>
                <w:sz w:val="5"/>
              </w:rPr>
              <w:t>BCL6</w:t>
            </w:r>
          </w:p>
          <w:p w14:paraId="799A3980" w14:textId="77777777" w:rsidR="005313F1" w:rsidRDefault="009B75EF">
            <w:pPr>
              <w:pStyle w:val="TableParagraph"/>
              <w:spacing w:line="73" w:lineRule="exact"/>
              <w:ind w:left="273"/>
              <w:rPr>
                <w:rFonts w:ascii="Arial"/>
                <w:i/>
                <w:sz w:val="5"/>
              </w:rPr>
            </w:pPr>
            <w:r>
              <w:rPr>
                <w:rFonts w:ascii="Arial"/>
                <w:i/>
                <w:w w:val="115"/>
                <w:sz w:val="5"/>
              </w:rPr>
              <w:t xml:space="preserve">CCR2 CCR1 </w:t>
            </w:r>
            <w:r>
              <w:rPr>
                <w:rFonts w:ascii="Arial"/>
                <w:i/>
                <w:w w:val="115"/>
                <w:position w:val="2"/>
                <w:sz w:val="5"/>
              </w:rPr>
              <w:t>CCRL2</w:t>
            </w:r>
          </w:p>
          <w:p w14:paraId="2C9CE773" w14:textId="77777777" w:rsidR="005313F1" w:rsidRDefault="009B75EF">
            <w:pPr>
              <w:pStyle w:val="TableParagraph"/>
              <w:spacing w:before="31" w:line="76" w:lineRule="exact"/>
              <w:ind w:left="175"/>
              <w:rPr>
                <w:rFonts w:ascii="Arial"/>
                <w:i/>
                <w:sz w:val="5"/>
              </w:rPr>
            </w:pPr>
            <w:r>
              <w:rPr>
                <w:rFonts w:ascii="Arial"/>
                <w:i/>
                <w:w w:val="115"/>
                <w:position w:val="2"/>
                <w:sz w:val="5"/>
              </w:rPr>
              <w:t xml:space="preserve">SYK </w:t>
            </w:r>
            <w:r>
              <w:rPr>
                <w:rFonts w:ascii="Arial"/>
                <w:i/>
                <w:w w:val="115"/>
                <w:sz w:val="5"/>
              </w:rPr>
              <w:t xml:space="preserve">IL1R1 </w:t>
            </w:r>
            <w:r>
              <w:rPr>
                <w:rFonts w:ascii="Arial"/>
                <w:i/>
                <w:w w:val="115"/>
                <w:position w:val="2"/>
                <w:sz w:val="5"/>
              </w:rPr>
              <w:t>CXCR6</w:t>
            </w:r>
          </w:p>
        </w:tc>
        <w:tc>
          <w:tcPr>
            <w:tcW w:w="305" w:type="dxa"/>
            <w:tcBorders>
              <w:bottom w:val="dashed" w:sz="6" w:space="0" w:color="000000"/>
            </w:tcBorders>
          </w:tcPr>
          <w:p w14:paraId="1A67FBAC" w14:textId="77777777" w:rsidR="005313F1" w:rsidRDefault="005313F1">
            <w:pPr>
              <w:pStyle w:val="TableParagraph"/>
              <w:rPr>
                <w:rFonts w:ascii="Arial"/>
                <w:b/>
                <w:sz w:val="20"/>
              </w:rPr>
            </w:pPr>
          </w:p>
          <w:p w14:paraId="222EC79C" w14:textId="77777777" w:rsidR="005313F1" w:rsidRDefault="005313F1">
            <w:pPr>
              <w:pStyle w:val="TableParagraph"/>
              <w:rPr>
                <w:rFonts w:ascii="Arial"/>
                <w:b/>
                <w:sz w:val="20"/>
              </w:rPr>
            </w:pPr>
          </w:p>
          <w:p w14:paraId="77AC6224" w14:textId="77777777" w:rsidR="005313F1" w:rsidRDefault="005313F1">
            <w:pPr>
              <w:pStyle w:val="TableParagraph"/>
              <w:rPr>
                <w:rFonts w:ascii="Arial"/>
                <w:b/>
                <w:sz w:val="20"/>
              </w:rPr>
            </w:pPr>
          </w:p>
          <w:p w14:paraId="2B3E014E" w14:textId="77777777" w:rsidR="005313F1" w:rsidRDefault="005313F1">
            <w:pPr>
              <w:pStyle w:val="TableParagraph"/>
              <w:rPr>
                <w:rFonts w:ascii="Arial"/>
                <w:b/>
                <w:sz w:val="20"/>
              </w:rPr>
            </w:pPr>
          </w:p>
          <w:p w14:paraId="04C4DB7D" w14:textId="77777777" w:rsidR="005313F1" w:rsidRDefault="005313F1">
            <w:pPr>
              <w:pStyle w:val="TableParagraph"/>
              <w:rPr>
                <w:rFonts w:ascii="Arial"/>
                <w:b/>
                <w:sz w:val="20"/>
              </w:rPr>
            </w:pPr>
          </w:p>
          <w:p w14:paraId="0F250F33" w14:textId="77777777" w:rsidR="005313F1" w:rsidRDefault="005313F1">
            <w:pPr>
              <w:pStyle w:val="TableParagraph"/>
              <w:spacing w:before="6"/>
              <w:rPr>
                <w:rFonts w:ascii="Arial"/>
                <w:b/>
                <w:sz w:val="13"/>
              </w:rPr>
            </w:pPr>
          </w:p>
          <w:p w14:paraId="1BC4C144" w14:textId="77777777" w:rsidR="005313F1" w:rsidRDefault="00090D17">
            <w:pPr>
              <w:pStyle w:val="TableParagraph"/>
              <w:spacing w:line="24" w:lineRule="exact"/>
              <w:ind w:left="228" w:right="-15"/>
              <w:rPr>
                <w:rFonts w:ascii="Arial"/>
                <w:sz w:val="2"/>
              </w:rPr>
            </w:pPr>
            <w:r>
              <w:rPr>
                <w:rFonts w:ascii="Arial"/>
                <w:noProof/>
                <w:sz w:val="2"/>
              </w:rPr>
              <mc:AlternateContent>
                <mc:Choice Requires="wpg">
                  <w:drawing>
                    <wp:inline distT="0" distB="0" distL="0" distR="0" wp14:anchorId="65F88221" wp14:editId="09A50A40">
                      <wp:extent cx="15875" cy="15875"/>
                      <wp:effectExtent l="0" t="0" r="0" b="0"/>
                      <wp:docPr id="1276" name="Group 3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75" cy="15875"/>
                                <a:chOff x="0" y="0"/>
                                <a:chExt cx="25" cy="25"/>
                              </a:xfrm>
                            </wpg:grpSpPr>
                            <wps:wsp>
                              <wps:cNvPr id="1277" name="Freeform 3836"/>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Freeform 3837"/>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4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B3C652" id="Group 3835" o:spid="_x0000_s1026" style="width:1.25pt;height:1.25pt;mso-position-horizontal-relative:char;mso-position-vertical-relative:line" coordsize="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">
                      <v:shape id="Freeform 3836"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" path="m16,l4,,,4,,16r4,4l16,20r4,-4l20,4,16,xe" fillcolor="#d70000" stroked="f">
                        <v:path arrowok="t" o:connecttype="custom" o:connectlocs="16,2;4,2;0,6;0,18;4,22;16,22;20,18;20,6;16,2" o:connectangles="0,0,0,0,0,0,0,0,0"/>
                      </v:shape>
                      <v:shape id="Freeform 3837"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" path="m,10l,4,4,r6,l16,r4,4l20,10r,6l16,20r-6,l4,20,,16,,10e" filled="f" strokecolor="#d70000" strokeweight=".06508mm">
                        <v:path arrowok="t" o:connecttype="custom" o:connectlocs="0,12;0,6;4,2;10,2;16,2;20,6;20,12;20,18;16,22;10,22;4,22;0,18;0,12" o:connectangles="0,0,0,0,0,0,0,0,0,0,0,0,0"/>
                      </v:shape>
                      <w10:anchorlock/>
                    </v:group>
                  </w:pict>
                </mc:Fallback>
              </mc:AlternateContent>
            </w:r>
          </w:p>
          <w:p w14:paraId="663707D8" w14:textId="77777777" w:rsidR="005313F1" w:rsidRDefault="009B75EF">
            <w:pPr>
              <w:pStyle w:val="TableParagraph"/>
              <w:spacing w:before="4"/>
              <w:ind w:left="77"/>
              <w:rPr>
                <w:rFonts w:ascii="Arial"/>
                <w:i/>
                <w:sz w:val="5"/>
              </w:rPr>
            </w:pPr>
            <w:r>
              <w:rPr>
                <w:rFonts w:ascii="Arial"/>
                <w:i/>
                <w:w w:val="115"/>
                <w:sz w:val="5"/>
              </w:rPr>
              <w:t>CXCL13</w:t>
            </w:r>
          </w:p>
          <w:p w14:paraId="6834E7DF" w14:textId="77777777" w:rsidR="005313F1" w:rsidRDefault="005313F1">
            <w:pPr>
              <w:pStyle w:val="TableParagraph"/>
              <w:spacing w:before="6" w:after="1"/>
              <w:rPr>
                <w:rFonts w:ascii="Arial"/>
                <w:b/>
                <w:sz w:val="9"/>
              </w:rPr>
            </w:pPr>
          </w:p>
          <w:p w14:paraId="50B04042" w14:textId="77777777" w:rsidR="005313F1" w:rsidRDefault="00090D17">
            <w:pPr>
              <w:pStyle w:val="TableParagraph"/>
              <w:spacing w:line="24" w:lineRule="exact"/>
              <w:ind w:left="189"/>
              <w:rPr>
                <w:rFonts w:ascii="Arial"/>
                <w:sz w:val="2"/>
              </w:rPr>
            </w:pPr>
            <w:r>
              <w:rPr>
                <w:rFonts w:ascii="Arial"/>
                <w:noProof/>
                <w:sz w:val="2"/>
              </w:rPr>
              <mc:AlternateContent>
                <mc:Choice Requires="wpg">
                  <w:drawing>
                    <wp:inline distT="0" distB="0" distL="0" distR="0" wp14:anchorId="1B87000F" wp14:editId="251A0BE1">
                      <wp:extent cx="15875" cy="15875"/>
                      <wp:effectExtent l="0" t="0" r="0" b="0"/>
                      <wp:docPr id="1273" name="Group 3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75" cy="15875"/>
                                <a:chOff x="0" y="0"/>
                                <a:chExt cx="25" cy="25"/>
                              </a:xfrm>
                            </wpg:grpSpPr>
                            <wps:wsp>
                              <wps:cNvPr id="1274" name="Freeform 3833"/>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Freeform 3834"/>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4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0B6328" id="Group 3832" o:spid="_x0000_s1026" style="width:1.25pt;height:1.25pt;mso-position-horizontal-relative:char;mso-position-vertical-relative:line" coordsize="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">
                      <v:shape id="Freeform 3833"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" path="m16,l4,,,4,,16r4,4l16,20r4,-4l20,4,16,xe" fillcolor="#d70000" stroked="f">
                        <v:path arrowok="t" o:connecttype="custom" o:connectlocs="16,2;4,2;0,6;0,18;4,22;16,22;20,18;20,6;16,2" o:connectangles="0,0,0,0,0,0,0,0,0"/>
                      </v:shape>
                      <v:shape id="Freeform 3834"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" path="m,10l,4,4,r6,l16,r4,4l20,10r,6l16,20r-6,l4,20,,16,,10e" filled="f" strokecolor="#d70000" strokeweight=".06508mm">
                        <v:path arrowok="t" o:connecttype="custom" o:connectlocs="0,12;0,6;4,2;10,2;16,2;20,6;20,12;20,18;16,22;10,22;4,22;0,18;0,12" o:connectangles="0,0,0,0,0,0,0,0,0,0,0,0,0"/>
                      </v:shape>
                      <w10:anchorlock/>
                    </v:group>
                  </w:pict>
                </mc:Fallback>
              </mc:AlternateContent>
            </w:r>
          </w:p>
          <w:p w14:paraId="149E138C" w14:textId="77777777" w:rsidR="005313F1" w:rsidRDefault="009B75EF">
            <w:pPr>
              <w:pStyle w:val="TableParagraph"/>
              <w:spacing w:before="9"/>
              <w:ind w:left="92"/>
              <w:rPr>
                <w:rFonts w:ascii="Arial"/>
                <w:i/>
                <w:sz w:val="5"/>
              </w:rPr>
            </w:pPr>
            <w:r>
              <w:rPr>
                <w:rFonts w:ascii="Arial"/>
                <w:i/>
                <w:w w:val="115"/>
                <w:sz w:val="5"/>
              </w:rPr>
              <w:t>FN1</w:t>
            </w:r>
          </w:p>
        </w:tc>
        <w:tc>
          <w:tcPr>
            <w:tcW w:w="495" w:type="dxa"/>
            <w:tcBorders>
              <w:bottom w:val="dashed" w:sz="6" w:space="0" w:color="000000"/>
            </w:tcBorders>
          </w:tcPr>
          <w:p w14:paraId="0F60A719" w14:textId="77777777" w:rsidR="005313F1" w:rsidRDefault="005313F1">
            <w:pPr>
              <w:pStyle w:val="TableParagraph"/>
              <w:rPr>
                <w:rFonts w:ascii="Arial"/>
                <w:b/>
                <w:sz w:val="20"/>
              </w:rPr>
            </w:pPr>
          </w:p>
          <w:p w14:paraId="09F71744" w14:textId="77777777" w:rsidR="005313F1" w:rsidRDefault="005313F1">
            <w:pPr>
              <w:pStyle w:val="TableParagraph"/>
              <w:rPr>
                <w:rFonts w:ascii="Arial"/>
                <w:b/>
                <w:sz w:val="20"/>
              </w:rPr>
            </w:pPr>
          </w:p>
          <w:p w14:paraId="6744537B" w14:textId="77777777" w:rsidR="005313F1" w:rsidRDefault="005313F1">
            <w:pPr>
              <w:pStyle w:val="TableParagraph"/>
              <w:rPr>
                <w:rFonts w:ascii="Arial"/>
                <w:b/>
                <w:sz w:val="20"/>
              </w:rPr>
            </w:pPr>
          </w:p>
          <w:p w14:paraId="43439656" w14:textId="77777777" w:rsidR="005313F1" w:rsidRDefault="005313F1">
            <w:pPr>
              <w:pStyle w:val="TableParagraph"/>
              <w:rPr>
                <w:rFonts w:ascii="Arial"/>
                <w:b/>
                <w:sz w:val="20"/>
              </w:rPr>
            </w:pPr>
          </w:p>
          <w:p w14:paraId="12EB365D" w14:textId="77777777" w:rsidR="005313F1" w:rsidRDefault="005313F1">
            <w:pPr>
              <w:pStyle w:val="TableParagraph"/>
              <w:rPr>
                <w:rFonts w:ascii="Arial"/>
                <w:b/>
                <w:sz w:val="20"/>
              </w:rPr>
            </w:pPr>
          </w:p>
          <w:p w14:paraId="64914E72" w14:textId="77777777" w:rsidR="005313F1" w:rsidRDefault="005313F1">
            <w:pPr>
              <w:pStyle w:val="TableParagraph"/>
              <w:rPr>
                <w:rFonts w:ascii="Arial"/>
                <w:b/>
                <w:sz w:val="20"/>
              </w:rPr>
            </w:pPr>
          </w:p>
          <w:p w14:paraId="357B6240" w14:textId="77777777" w:rsidR="005313F1" w:rsidRDefault="005313F1">
            <w:pPr>
              <w:pStyle w:val="TableParagraph"/>
              <w:rPr>
                <w:rFonts w:ascii="Arial"/>
                <w:b/>
                <w:sz w:val="20"/>
              </w:rPr>
            </w:pPr>
          </w:p>
          <w:p w14:paraId="59750E3C" w14:textId="77777777" w:rsidR="005313F1" w:rsidRDefault="005313F1">
            <w:pPr>
              <w:pStyle w:val="TableParagraph"/>
              <w:rPr>
                <w:rFonts w:ascii="Arial"/>
                <w:b/>
                <w:sz w:val="13"/>
              </w:rPr>
            </w:pPr>
          </w:p>
          <w:p w14:paraId="7AAFFD98" w14:textId="77777777" w:rsidR="005313F1" w:rsidRDefault="00090D17">
            <w:pPr>
              <w:pStyle w:val="TableParagraph"/>
              <w:spacing w:line="24" w:lineRule="exact"/>
              <w:ind w:left="131"/>
              <w:rPr>
                <w:rFonts w:ascii="Arial"/>
                <w:sz w:val="2"/>
              </w:rPr>
            </w:pPr>
            <w:r>
              <w:rPr>
                <w:rFonts w:ascii="Arial"/>
                <w:noProof/>
                <w:sz w:val="2"/>
              </w:rPr>
              <mc:AlternateContent>
                <mc:Choice Requires="wpg">
                  <w:drawing>
                    <wp:inline distT="0" distB="0" distL="0" distR="0" wp14:anchorId="734674B4" wp14:editId="70F7FF8B">
                      <wp:extent cx="15875" cy="15875"/>
                      <wp:effectExtent l="0" t="0" r="0" b="0"/>
                      <wp:docPr id="1270" name="Group 3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75" cy="15875"/>
                                <a:chOff x="0" y="0"/>
                                <a:chExt cx="25" cy="25"/>
                              </a:xfrm>
                            </wpg:grpSpPr>
                            <wps:wsp>
                              <wps:cNvPr id="1271" name="Freeform 3830"/>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Freeform 3831"/>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4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53615D" id="Group 3829" o:spid="_x0000_s1026" style="width:1.25pt;height:1.25pt;mso-position-horizontal-relative:char;mso-position-vertical-relative:line" coordsize="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">
                      <v:shape id="Freeform 3830"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" path="m16,l4,,,4,,16r4,4l16,20r4,-4l20,4,16,xe" fillcolor="#d70000" stroked="f">
                        <v:path arrowok="t" o:connecttype="custom" o:connectlocs="16,2;4,2;0,6;0,18;4,22;16,22;20,18;20,6;16,2" o:connectangles="0,0,0,0,0,0,0,0,0"/>
                      </v:shape>
                      <v:shape id="Freeform 3831"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" path="m,10l,4,4,r6,l16,r4,4l20,10r,6l16,20r-6,l4,20,,16,,10e" filled="f" strokecolor="#d70000" strokeweight=".06508mm">
                        <v:path arrowok="t" o:connecttype="custom" o:connectlocs="0,12;0,6;4,2;10,2;16,2;20,6;20,12;20,18;16,22;10,22;4,22;0,18;0,12" o:connectangles="0,0,0,0,0,0,0,0,0,0,0,0,0"/>
                      </v:shape>
                      <w10:anchorlock/>
                    </v:group>
                  </w:pict>
                </mc:Fallback>
              </mc:AlternateContent>
            </w:r>
          </w:p>
          <w:p w14:paraId="4CA09C57" w14:textId="77777777" w:rsidR="005313F1" w:rsidRDefault="009B75EF">
            <w:pPr>
              <w:pStyle w:val="TableParagraph"/>
              <w:spacing w:before="5" w:line="54" w:lineRule="exact"/>
              <w:ind w:left="20"/>
              <w:rPr>
                <w:rFonts w:ascii="Arial"/>
                <w:i/>
                <w:sz w:val="5"/>
              </w:rPr>
            </w:pPr>
            <w:r>
              <w:rPr>
                <w:rFonts w:ascii="Arial"/>
                <w:i/>
                <w:w w:val="115"/>
                <w:sz w:val="5"/>
              </w:rPr>
              <w:t>SPP1</w:t>
            </w:r>
          </w:p>
        </w:tc>
        <w:tc>
          <w:tcPr>
            <w:tcW w:w="828" w:type="dxa"/>
            <w:tcBorders>
              <w:bottom w:val="dashed" w:sz="6" w:space="0" w:color="000000"/>
            </w:tcBorders>
          </w:tcPr>
          <w:p w14:paraId="489A93A4" w14:textId="77777777" w:rsidR="005313F1" w:rsidRDefault="005313F1">
            <w:pPr>
              <w:pStyle w:val="TableParagraph"/>
              <w:rPr>
                <w:sz w:val="12"/>
              </w:rPr>
            </w:pPr>
          </w:p>
        </w:tc>
      </w:tr>
      <w:tr w:rsidR="005313F1" w14:paraId="5B518A1E" w14:textId="77777777">
        <w:trPr>
          <w:trHeight w:val="299"/>
        </w:trPr>
        <w:tc>
          <w:tcPr>
            <w:tcW w:w="433" w:type="dxa"/>
            <w:tcBorders>
              <w:top w:val="dashed" w:sz="6" w:space="0" w:color="000000"/>
              <w:left w:val="single" w:sz="4" w:space="0" w:color="333333"/>
            </w:tcBorders>
          </w:tcPr>
          <w:p w14:paraId="528B8142" w14:textId="77777777" w:rsidR="005313F1" w:rsidRDefault="005313F1">
            <w:pPr>
              <w:pStyle w:val="TableParagraph"/>
              <w:spacing w:before="11"/>
              <w:rPr>
                <w:rFonts w:ascii="Arial"/>
                <w:b/>
                <w:sz w:val="15"/>
              </w:rPr>
            </w:pPr>
          </w:p>
          <w:p w14:paraId="4CEAA442" w14:textId="77777777" w:rsidR="005313F1" w:rsidRDefault="00090D17">
            <w:pPr>
              <w:pStyle w:val="TableParagraph"/>
              <w:spacing w:line="20" w:lineRule="exact"/>
              <w:ind w:left="-20"/>
              <w:rPr>
                <w:rFonts w:ascii="Arial"/>
                <w:sz w:val="2"/>
              </w:rPr>
            </w:pPr>
            <w:r>
              <w:rPr>
                <w:rFonts w:ascii="Arial"/>
                <w:noProof/>
                <w:sz w:val="2"/>
              </w:rPr>
              <mc:AlternateContent>
                <mc:Choice Requires="wpg">
                  <w:drawing>
                    <wp:inline distT="0" distB="0" distL="0" distR="0" wp14:anchorId="751375E6" wp14:editId="069EE2E2">
                      <wp:extent cx="9525" cy="3810"/>
                      <wp:effectExtent l="0" t="0" r="3175" b="0"/>
                      <wp:docPr id="1268"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3810"/>
                                <a:chOff x="0" y="0"/>
                                <a:chExt cx="15" cy="6"/>
                              </a:xfrm>
                            </wpg:grpSpPr>
                            <wps:wsp>
                              <wps:cNvPr id="1269" name="Line 3828"/>
                              <wps:cNvCnPr>
                                <a:cxnSpLocks/>
                              </wps:cNvCnPr>
                              <wps:spPr bwMode="auto">
                                <a:xfrm>
                                  <a:off x="0" y="3"/>
                                  <a:ext cx="14"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C897C9" id="Group 3827" o:spid="_x0000_s1026" style="width:.75pt;height:.3pt;mso-position-horizontal-relative:char;mso-position-vertical-relative:line" coordsize="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">
                      <v:line id="Line 3828"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" strokecolor="#333" strokeweight=".09811mm">
                        <o:lock v:ext="edit" shapetype="f"/>
                      </v:line>
                      <w10:anchorlock/>
                    </v:group>
                  </w:pict>
                </mc:Fallback>
              </mc:AlternateContent>
            </w:r>
          </w:p>
        </w:tc>
        <w:tc>
          <w:tcPr>
            <w:tcW w:w="465" w:type="dxa"/>
            <w:tcBorders>
              <w:top w:val="dashed" w:sz="6" w:space="0" w:color="000000"/>
            </w:tcBorders>
          </w:tcPr>
          <w:p w14:paraId="60AC454D" w14:textId="77777777" w:rsidR="005313F1" w:rsidRDefault="005313F1">
            <w:pPr>
              <w:pStyle w:val="TableParagraph"/>
              <w:rPr>
                <w:sz w:val="12"/>
              </w:rPr>
            </w:pPr>
          </w:p>
        </w:tc>
        <w:tc>
          <w:tcPr>
            <w:tcW w:w="1109" w:type="dxa"/>
            <w:tcBorders>
              <w:top w:val="dashed" w:sz="6" w:space="0" w:color="000000"/>
            </w:tcBorders>
          </w:tcPr>
          <w:p w14:paraId="4BEB8632" w14:textId="77777777" w:rsidR="005313F1" w:rsidRDefault="009B75EF">
            <w:pPr>
              <w:pStyle w:val="TableParagraph"/>
              <w:spacing w:before="17"/>
              <w:ind w:left="202"/>
              <w:rPr>
                <w:rFonts w:ascii="Arial"/>
                <w:i/>
                <w:sz w:val="5"/>
              </w:rPr>
            </w:pPr>
            <w:r>
              <w:rPr>
                <w:rFonts w:ascii="Arial"/>
                <w:i/>
                <w:w w:val="115"/>
                <w:position w:val="5"/>
                <w:sz w:val="5"/>
              </w:rPr>
              <w:t xml:space="preserve">IL2RA </w:t>
            </w:r>
            <w:r>
              <w:rPr>
                <w:rFonts w:ascii="Arial"/>
                <w:i/>
                <w:w w:val="115"/>
                <w:position w:val="1"/>
                <w:sz w:val="5"/>
              </w:rPr>
              <w:t xml:space="preserve">HDAC9 </w:t>
            </w:r>
            <w:r>
              <w:rPr>
                <w:rFonts w:ascii="Arial"/>
                <w:i/>
                <w:w w:val="115"/>
                <w:sz w:val="5"/>
              </w:rPr>
              <w:t>IL1R2</w:t>
            </w:r>
          </w:p>
        </w:tc>
        <w:tc>
          <w:tcPr>
            <w:tcW w:w="305" w:type="dxa"/>
            <w:tcBorders>
              <w:top w:val="dashed" w:sz="6" w:space="0" w:color="000000"/>
            </w:tcBorders>
          </w:tcPr>
          <w:p w14:paraId="2588033C" w14:textId="77777777" w:rsidR="005313F1" w:rsidRDefault="005313F1">
            <w:pPr>
              <w:pStyle w:val="TableParagraph"/>
              <w:rPr>
                <w:sz w:val="12"/>
              </w:rPr>
            </w:pPr>
          </w:p>
        </w:tc>
        <w:tc>
          <w:tcPr>
            <w:tcW w:w="495" w:type="dxa"/>
            <w:tcBorders>
              <w:top w:val="dashed" w:sz="6" w:space="0" w:color="000000"/>
            </w:tcBorders>
          </w:tcPr>
          <w:p w14:paraId="6DF0CAD1" w14:textId="77777777" w:rsidR="005313F1" w:rsidRDefault="005313F1">
            <w:pPr>
              <w:pStyle w:val="TableParagraph"/>
              <w:rPr>
                <w:sz w:val="12"/>
              </w:rPr>
            </w:pPr>
          </w:p>
        </w:tc>
        <w:tc>
          <w:tcPr>
            <w:tcW w:w="828" w:type="dxa"/>
            <w:tcBorders>
              <w:top w:val="dashed" w:sz="6" w:space="0" w:color="000000"/>
            </w:tcBorders>
          </w:tcPr>
          <w:p w14:paraId="49A1B2B4" w14:textId="77777777" w:rsidR="005313F1" w:rsidRDefault="005313F1">
            <w:pPr>
              <w:pStyle w:val="TableParagraph"/>
              <w:rPr>
                <w:sz w:val="12"/>
              </w:rPr>
            </w:pPr>
          </w:p>
        </w:tc>
      </w:tr>
      <w:tr w:rsidR="005313F1" w14:paraId="12E78F69" w14:textId="77777777">
        <w:trPr>
          <w:trHeight w:val="272"/>
        </w:trPr>
        <w:tc>
          <w:tcPr>
            <w:tcW w:w="433" w:type="dxa"/>
            <w:tcBorders>
              <w:left w:val="single" w:sz="4" w:space="0" w:color="333333"/>
            </w:tcBorders>
          </w:tcPr>
          <w:p w14:paraId="622C7BDC" w14:textId="77777777" w:rsidR="005313F1" w:rsidRDefault="005313F1">
            <w:pPr>
              <w:pStyle w:val="TableParagraph"/>
              <w:rPr>
                <w:rFonts w:ascii="Arial"/>
                <w:b/>
                <w:sz w:val="18"/>
              </w:rPr>
            </w:pPr>
          </w:p>
          <w:p w14:paraId="5F989464" w14:textId="77777777" w:rsidR="005313F1" w:rsidRDefault="00090D17">
            <w:pPr>
              <w:pStyle w:val="TableParagraph"/>
              <w:spacing w:line="20" w:lineRule="exact"/>
              <w:ind w:left="-20"/>
              <w:rPr>
                <w:rFonts w:ascii="Arial"/>
                <w:sz w:val="2"/>
              </w:rPr>
            </w:pPr>
            <w:r>
              <w:rPr>
                <w:rFonts w:ascii="Arial"/>
                <w:noProof/>
                <w:sz w:val="2"/>
              </w:rPr>
              <mc:AlternateContent>
                <mc:Choice Requires="wpg">
                  <w:drawing>
                    <wp:inline distT="0" distB="0" distL="0" distR="0" wp14:anchorId="1872A1FD" wp14:editId="00BD2EFF">
                      <wp:extent cx="9525" cy="3810"/>
                      <wp:effectExtent l="0" t="0" r="3175" b="0"/>
                      <wp:docPr id="1266" name="Group 3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3810"/>
                                <a:chOff x="0" y="0"/>
                                <a:chExt cx="15" cy="6"/>
                              </a:xfrm>
                            </wpg:grpSpPr>
                            <wps:wsp>
                              <wps:cNvPr id="1267" name="Line 3826"/>
                              <wps:cNvCnPr>
                                <a:cxnSpLocks/>
                              </wps:cNvCnPr>
                              <wps:spPr bwMode="auto">
                                <a:xfrm>
                                  <a:off x="0" y="3"/>
                                  <a:ext cx="14"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0AA3BF2" id="Group 3825" o:spid="_x0000_s1026" style="width:.75pt;height:.3pt;mso-position-horizontal-relative:char;mso-position-vertical-relative:line" coordsize="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">
                      <v:line id="Line 3826"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" strokecolor="#333" strokeweight=".09811mm">
                        <o:lock v:ext="edit" shapetype="f"/>
                      </v:line>
                      <w10:anchorlock/>
                    </v:group>
                  </w:pict>
                </mc:Fallback>
              </mc:AlternateContent>
            </w:r>
          </w:p>
        </w:tc>
        <w:tc>
          <w:tcPr>
            <w:tcW w:w="465" w:type="dxa"/>
          </w:tcPr>
          <w:p w14:paraId="7B81A8A0" w14:textId="77777777" w:rsidR="005313F1" w:rsidRDefault="005313F1">
            <w:pPr>
              <w:pStyle w:val="TableParagraph"/>
              <w:rPr>
                <w:sz w:val="12"/>
              </w:rPr>
            </w:pPr>
          </w:p>
        </w:tc>
        <w:tc>
          <w:tcPr>
            <w:tcW w:w="1109" w:type="dxa"/>
          </w:tcPr>
          <w:p w14:paraId="382EFC55" w14:textId="77777777" w:rsidR="005313F1" w:rsidRDefault="005313F1">
            <w:pPr>
              <w:pStyle w:val="TableParagraph"/>
              <w:rPr>
                <w:sz w:val="12"/>
              </w:rPr>
            </w:pPr>
          </w:p>
        </w:tc>
        <w:tc>
          <w:tcPr>
            <w:tcW w:w="305" w:type="dxa"/>
          </w:tcPr>
          <w:p w14:paraId="7D932C9B" w14:textId="77777777" w:rsidR="005313F1" w:rsidRDefault="005313F1">
            <w:pPr>
              <w:pStyle w:val="TableParagraph"/>
              <w:rPr>
                <w:sz w:val="12"/>
              </w:rPr>
            </w:pPr>
          </w:p>
        </w:tc>
        <w:tc>
          <w:tcPr>
            <w:tcW w:w="495" w:type="dxa"/>
          </w:tcPr>
          <w:p w14:paraId="12232D73" w14:textId="77777777" w:rsidR="005313F1" w:rsidRDefault="005313F1">
            <w:pPr>
              <w:pStyle w:val="TableParagraph"/>
              <w:rPr>
                <w:sz w:val="12"/>
              </w:rPr>
            </w:pPr>
          </w:p>
        </w:tc>
        <w:tc>
          <w:tcPr>
            <w:tcW w:w="828" w:type="dxa"/>
          </w:tcPr>
          <w:p w14:paraId="6A93410F" w14:textId="77777777" w:rsidR="005313F1" w:rsidRDefault="005313F1">
            <w:pPr>
              <w:pStyle w:val="TableParagraph"/>
              <w:rPr>
                <w:rFonts w:ascii="Arial"/>
                <w:b/>
                <w:sz w:val="10"/>
              </w:rPr>
            </w:pPr>
          </w:p>
          <w:p w14:paraId="2E33C3B4" w14:textId="77777777" w:rsidR="005313F1" w:rsidRDefault="009B75EF">
            <w:pPr>
              <w:pStyle w:val="TableParagraph"/>
              <w:spacing w:before="58" w:line="80" w:lineRule="exact"/>
              <w:ind w:left="345"/>
              <w:rPr>
                <w:rFonts w:ascii="Arial"/>
                <w:b/>
                <w:sz w:val="9"/>
              </w:rPr>
            </w:pPr>
            <w:r>
              <w:rPr>
                <w:rFonts w:ascii="Arial"/>
                <w:b/>
                <w:w w:val="105"/>
                <w:sz w:val="9"/>
              </w:rPr>
              <w:t>Not sig.</w:t>
            </w:r>
          </w:p>
        </w:tc>
      </w:tr>
      <w:tr w:rsidR="005313F1" w14:paraId="7D0D86D9" w14:textId="77777777">
        <w:trPr>
          <w:trHeight w:val="111"/>
        </w:trPr>
        <w:tc>
          <w:tcPr>
            <w:tcW w:w="433" w:type="dxa"/>
            <w:tcBorders>
              <w:left w:val="single" w:sz="4" w:space="0" w:color="333333"/>
            </w:tcBorders>
          </w:tcPr>
          <w:p w14:paraId="58755967" w14:textId="77777777" w:rsidR="005313F1" w:rsidRDefault="005313F1">
            <w:pPr>
              <w:pStyle w:val="TableParagraph"/>
              <w:rPr>
                <w:sz w:val="6"/>
              </w:rPr>
            </w:pPr>
          </w:p>
        </w:tc>
        <w:tc>
          <w:tcPr>
            <w:tcW w:w="465" w:type="dxa"/>
          </w:tcPr>
          <w:p w14:paraId="28F3AF58" w14:textId="77777777" w:rsidR="005313F1" w:rsidRDefault="005313F1">
            <w:pPr>
              <w:pStyle w:val="TableParagraph"/>
              <w:rPr>
                <w:sz w:val="6"/>
              </w:rPr>
            </w:pPr>
          </w:p>
        </w:tc>
        <w:tc>
          <w:tcPr>
            <w:tcW w:w="1109" w:type="dxa"/>
          </w:tcPr>
          <w:p w14:paraId="279A7E2A" w14:textId="77777777" w:rsidR="005313F1" w:rsidRDefault="005313F1">
            <w:pPr>
              <w:pStyle w:val="TableParagraph"/>
              <w:rPr>
                <w:sz w:val="6"/>
              </w:rPr>
            </w:pPr>
          </w:p>
        </w:tc>
        <w:tc>
          <w:tcPr>
            <w:tcW w:w="305" w:type="dxa"/>
          </w:tcPr>
          <w:p w14:paraId="6CE6D7C3" w14:textId="77777777" w:rsidR="005313F1" w:rsidRDefault="005313F1">
            <w:pPr>
              <w:pStyle w:val="TableParagraph"/>
              <w:rPr>
                <w:sz w:val="6"/>
              </w:rPr>
            </w:pPr>
          </w:p>
        </w:tc>
        <w:tc>
          <w:tcPr>
            <w:tcW w:w="495" w:type="dxa"/>
          </w:tcPr>
          <w:p w14:paraId="6EF0511E" w14:textId="77777777" w:rsidR="005313F1" w:rsidRDefault="005313F1">
            <w:pPr>
              <w:pStyle w:val="TableParagraph"/>
              <w:rPr>
                <w:sz w:val="6"/>
              </w:rPr>
            </w:pPr>
          </w:p>
        </w:tc>
        <w:tc>
          <w:tcPr>
            <w:tcW w:w="828" w:type="dxa"/>
          </w:tcPr>
          <w:p w14:paraId="1464E0B7" w14:textId="77777777" w:rsidR="005313F1" w:rsidRDefault="009B75EF">
            <w:pPr>
              <w:pStyle w:val="TableParagraph"/>
              <w:spacing w:line="91" w:lineRule="exact"/>
              <w:ind w:left="345"/>
              <w:rPr>
                <w:rFonts w:ascii="Arial"/>
                <w:b/>
                <w:sz w:val="9"/>
              </w:rPr>
            </w:pPr>
            <w:proofErr w:type="spellStart"/>
            <w:r>
              <w:rPr>
                <w:rFonts w:ascii="Arial"/>
                <w:b/>
                <w:w w:val="105"/>
                <w:sz w:val="9"/>
              </w:rPr>
              <w:t>pval</w:t>
            </w:r>
            <w:proofErr w:type="spellEnd"/>
            <w:r>
              <w:rPr>
                <w:rFonts w:ascii="Arial"/>
                <w:b/>
                <w:w w:val="105"/>
                <w:sz w:val="9"/>
              </w:rPr>
              <w:t>&lt;0.05</w:t>
            </w:r>
          </w:p>
        </w:tc>
      </w:tr>
      <w:tr w:rsidR="005313F1" w14:paraId="76BD5C21" w14:textId="77777777">
        <w:trPr>
          <w:trHeight w:val="119"/>
        </w:trPr>
        <w:tc>
          <w:tcPr>
            <w:tcW w:w="433" w:type="dxa"/>
            <w:tcBorders>
              <w:left w:val="single" w:sz="4" w:space="0" w:color="333333"/>
            </w:tcBorders>
          </w:tcPr>
          <w:p w14:paraId="0AFB1FC8" w14:textId="77777777" w:rsidR="005313F1" w:rsidRDefault="005313F1">
            <w:pPr>
              <w:pStyle w:val="TableParagraph"/>
              <w:rPr>
                <w:sz w:val="6"/>
              </w:rPr>
            </w:pPr>
          </w:p>
        </w:tc>
        <w:tc>
          <w:tcPr>
            <w:tcW w:w="465" w:type="dxa"/>
          </w:tcPr>
          <w:p w14:paraId="5EFEF354" w14:textId="77777777" w:rsidR="005313F1" w:rsidRDefault="005313F1">
            <w:pPr>
              <w:pStyle w:val="TableParagraph"/>
              <w:rPr>
                <w:sz w:val="6"/>
              </w:rPr>
            </w:pPr>
          </w:p>
        </w:tc>
        <w:tc>
          <w:tcPr>
            <w:tcW w:w="1109" w:type="dxa"/>
          </w:tcPr>
          <w:p w14:paraId="75C9B5C7" w14:textId="77777777" w:rsidR="005313F1" w:rsidRDefault="005313F1">
            <w:pPr>
              <w:pStyle w:val="TableParagraph"/>
              <w:rPr>
                <w:sz w:val="6"/>
              </w:rPr>
            </w:pPr>
          </w:p>
        </w:tc>
        <w:tc>
          <w:tcPr>
            <w:tcW w:w="305" w:type="dxa"/>
          </w:tcPr>
          <w:p w14:paraId="564F9272" w14:textId="77777777" w:rsidR="005313F1" w:rsidRDefault="005313F1">
            <w:pPr>
              <w:pStyle w:val="TableParagraph"/>
              <w:rPr>
                <w:sz w:val="6"/>
              </w:rPr>
            </w:pPr>
          </w:p>
        </w:tc>
        <w:tc>
          <w:tcPr>
            <w:tcW w:w="495" w:type="dxa"/>
          </w:tcPr>
          <w:p w14:paraId="45B202B2" w14:textId="77777777" w:rsidR="005313F1" w:rsidRDefault="005313F1">
            <w:pPr>
              <w:pStyle w:val="TableParagraph"/>
              <w:rPr>
                <w:sz w:val="6"/>
              </w:rPr>
            </w:pPr>
          </w:p>
        </w:tc>
        <w:tc>
          <w:tcPr>
            <w:tcW w:w="828" w:type="dxa"/>
          </w:tcPr>
          <w:p w14:paraId="591E33FD" w14:textId="77777777" w:rsidR="005313F1" w:rsidRDefault="009B75EF">
            <w:pPr>
              <w:pStyle w:val="TableParagraph"/>
              <w:spacing w:before="11" w:line="88" w:lineRule="exact"/>
              <w:ind w:left="338"/>
              <w:rPr>
                <w:rFonts w:ascii="Arial"/>
                <w:b/>
                <w:sz w:val="9"/>
              </w:rPr>
            </w:pPr>
            <w:r>
              <w:rPr>
                <w:rFonts w:ascii="Arial"/>
                <w:b/>
                <w:w w:val="105"/>
                <w:sz w:val="9"/>
              </w:rPr>
              <w:t>Up 38</w:t>
            </w:r>
          </w:p>
        </w:tc>
      </w:tr>
      <w:tr w:rsidR="005313F1" w14:paraId="3230CEFC" w14:textId="77777777">
        <w:trPr>
          <w:trHeight w:val="153"/>
        </w:trPr>
        <w:tc>
          <w:tcPr>
            <w:tcW w:w="433" w:type="dxa"/>
            <w:tcBorders>
              <w:left w:val="single" w:sz="4" w:space="0" w:color="333333"/>
              <w:bottom w:val="single" w:sz="4" w:space="0" w:color="333333"/>
            </w:tcBorders>
          </w:tcPr>
          <w:p w14:paraId="59845B6B" w14:textId="77777777" w:rsidR="005313F1" w:rsidRDefault="005313F1">
            <w:pPr>
              <w:pStyle w:val="TableParagraph"/>
              <w:spacing w:before="3"/>
              <w:rPr>
                <w:rFonts w:ascii="Arial"/>
                <w:b/>
                <w:sz w:val="2"/>
              </w:rPr>
            </w:pPr>
          </w:p>
          <w:p w14:paraId="45B3F468" w14:textId="77777777" w:rsidR="005313F1" w:rsidRDefault="00090D17">
            <w:pPr>
              <w:pStyle w:val="TableParagraph"/>
              <w:spacing w:line="20" w:lineRule="exact"/>
              <w:ind w:left="-20"/>
              <w:rPr>
                <w:rFonts w:ascii="Arial"/>
                <w:sz w:val="2"/>
              </w:rPr>
            </w:pPr>
            <w:r>
              <w:rPr>
                <w:rFonts w:ascii="Arial"/>
                <w:noProof/>
                <w:sz w:val="2"/>
              </w:rPr>
              <mc:AlternateContent>
                <mc:Choice Requires="wpg">
                  <w:drawing>
                    <wp:inline distT="0" distB="0" distL="0" distR="0" wp14:anchorId="74C09612" wp14:editId="1B4A1B8A">
                      <wp:extent cx="9525" cy="3810"/>
                      <wp:effectExtent l="0" t="0" r="3175" b="0"/>
                      <wp:docPr id="1264" name="Group 3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3810"/>
                                <a:chOff x="0" y="0"/>
                                <a:chExt cx="15" cy="6"/>
                              </a:xfrm>
                            </wpg:grpSpPr>
                            <wps:wsp>
                              <wps:cNvPr id="1265" name="Line 3824"/>
                              <wps:cNvCnPr>
                                <a:cxnSpLocks/>
                              </wps:cNvCnPr>
                              <wps:spPr bwMode="auto">
                                <a:xfrm>
                                  <a:off x="0" y="3"/>
                                  <a:ext cx="14"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7905F8" id="Group 3823" o:spid="_x0000_s1026" style="width:.75pt;height:.3pt;mso-position-horizontal-relative:char;mso-position-vertical-relative:line" coordsize="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">
                      <v:line id="Line 3824"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" strokecolor="#333" strokeweight=".09811mm">
                        <o:lock v:ext="edit" shapetype="f"/>
                      </v:line>
                      <w10:anchorlock/>
                    </v:group>
                  </w:pict>
                </mc:Fallback>
              </mc:AlternateContent>
            </w:r>
          </w:p>
          <w:p w14:paraId="23B42023" w14:textId="77777777" w:rsidR="005313F1" w:rsidRDefault="005313F1">
            <w:pPr>
              <w:pStyle w:val="TableParagraph"/>
              <w:spacing w:before="5" w:after="1"/>
              <w:rPr>
                <w:rFonts w:ascii="Arial"/>
                <w:b/>
                <w:sz w:val="9"/>
              </w:rPr>
            </w:pPr>
          </w:p>
          <w:p w14:paraId="504196D6" w14:textId="77777777" w:rsidR="005313F1" w:rsidRDefault="00090D17">
            <w:pPr>
              <w:pStyle w:val="TableParagraph"/>
              <w:spacing w:line="20" w:lineRule="exact"/>
              <w:ind w:left="160"/>
              <w:rPr>
                <w:rFonts w:ascii="Arial"/>
                <w:sz w:val="2"/>
              </w:rPr>
            </w:pPr>
            <w:r>
              <w:rPr>
                <w:rFonts w:ascii="Arial"/>
                <w:noProof/>
                <w:sz w:val="2"/>
              </w:rPr>
              <mc:AlternateContent>
                <mc:Choice Requires="wpg">
                  <w:drawing>
                    <wp:inline distT="0" distB="0" distL="0" distR="0" wp14:anchorId="050F4AD6" wp14:editId="36B6B515">
                      <wp:extent cx="3810" cy="9525"/>
                      <wp:effectExtent l="0" t="0" r="0" b="0"/>
                      <wp:docPr id="1262" name="Group 3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63" name="Line 3822"/>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A077A4" id="Group 382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JI5mRJrAgAAZQUAAA4AAAAAAAAAAAAAAAAALgIA&#10;AGRycy9lMm9Eb2MueG1sUEsBAi0AFAAGAAgAAAAhACyPt4LcAAAABQEAAA8AAAAAAAAAAAAAAAAA&#10;xQQAAGRycy9kb3ducmV2LnhtbFBLBQYAAAAABAAEAPMAAADOBQAAAAA=&#10;">
                      <v:line id="Line 382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" strokecolor="#333" strokeweight=".09811mm">
                        <o:lock v:ext="edit" shapetype="f"/>
                      </v:line>
                      <w10:anchorlock/>
                    </v:group>
                  </w:pict>
                </mc:Fallback>
              </mc:AlternateContent>
            </w:r>
          </w:p>
        </w:tc>
        <w:tc>
          <w:tcPr>
            <w:tcW w:w="465" w:type="dxa"/>
            <w:tcBorders>
              <w:bottom w:val="single" w:sz="4" w:space="0" w:color="333333"/>
            </w:tcBorders>
          </w:tcPr>
          <w:p w14:paraId="7F446B73" w14:textId="77777777" w:rsidR="005313F1" w:rsidRDefault="005313F1">
            <w:pPr>
              <w:pStyle w:val="TableParagraph"/>
              <w:rPr>
                <w:sz w:val="8"/>
              </w:rPr>
            </w:pPr>
          </w:p>
        </w:tc>
        <w:tc>
          <w:tcPr>
            <w:tcW w:w="1109" w:type="dxa"/>
            <w:tcBorders>
              <w:bottom w:val="single" w:sz="4" w:space="0" w:color="333333"/>
            </w:tcBorders>
          </w:tcPr>
          <w:p w14:paraId="7EDB2790" w14:textId="77777777" w:rsidR="005313F1" w:rsidRDefault="005313F1">
            <w:pPr>
              <w:pStyle w:val="TableParagraph"/>
              <w:rPr>
                <w:sz w:val="8"/>
              </w:rPr>
            </w:pPr>
          </w:p>
        </w:tc>
        <w:tc>
          <w:tcPr>
            <w:tcW w:w="305" w:type="dxa"/>
            <w:tcBorders>
              <w:bottom w:val="single" w:sz="4" w:space="0" w:color="333333"/>
            </w:tcBorders>
          </w:tcPr>
          <w:p w14:paraId="3889CB34" w14:textId="77777777" w:rsidR="005313F1" w:rsidRDefault="005313F1">
            <w:pPr>
              <w:pStyle w:val="TableParagraph"/>
              <w:spacing w:before="5" w:after="1"/>
              <w:rPr>
                <w:rFonts w:ascii="Arial"/>
                <w:b/>
                <w:sz w:val="13"/>
              </w:rPr>
            </w:pPr>
          </w:p>
          <w:p w14:paraId="19456887" w14:textId="77777777" w:rsidR="005313F1" w:rsidRDefault="00090D17">
            <w:pPr>
              <w:pStyle w:val="TableParagraph"/>
              <w:spacing w:line="20" w:lineRule="exact"/>
              <w:ind w:left="86"/>
              <w:rPr>
                <w:rFonts w:ascii="Arial"/>
                <w:sz w:val="2"/>
              </w:rPr>
            </w:pPr>
            <w:r>
              <w:rPr>
                <w:rFonts w:ascii="Arial"/>
                <w:noProof/>
                <w:sz w:val="2"/>
              </w:rPr>
              <mc:AlternateContent>
                <mc:Choice Requires="wpg">
                  <w:drawing>
                    <wp:inline distT="0" distB="0" distL="0" distR="0" wp14:anchorId="1A4DA918" wp14:editId="305CB59E">
                      <wp:extent cx="3810" cy="9525"/>
                      <wp:effectExtent l="0" t="0" r="0" b="0"/>
                      <wp:docPr id="1260" name="Group 3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61" name="Line 3820"/>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6687DD" id="Group 381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DIaaAKbAIAAGUFAAAOAAAAAAAAAAAAAAAAAC4C&#10;AABkcnMvZTJvRG9jLnhtbFBLAQItABQABgAIAAAAIQAsj7eC3AAAAAUBAAAPAAAAAAAAAAAAAAAA&#10;AMYEAABkcnMvZG93bnJldi54bWxQSwUGAAAAAAQABADzAAAAzwUAAAAA&#10;">
                      <v:line id="Line 382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" strokecolor="#333" strokeweight=".09811mm">
                        <o:lock v:ext="edit" shapetype="f"/>
                      </v:line>
                      <w10:anchorlock/>
                    </v:group>
                  </w:pict>
                </mc:Fallback>
              </mc:AlternateContent>
            </w:r>
          </w:p>
        </w:tc>
        <w:tc>
          <w:tcPr>
            <w:tcW w:w="495" w:type="dxa"/>
            <w:tcBorders>
              <w:bottom w:val="single" w:sz="4" w:space="0" w:color="333333"/>
            </w:tcBorders>
          </w:tcPr>
          <w:p w14:paraId="16C7C655" w14:textId="77777777" w:rsidR="005313F1" w:rsidRDefault="005313F1">
            <w:pPr>
              <w:pStyle w:val="TableParagraph"/>
              <w:spacing w:before="5" w:after="1"/>
              <w:rPr>
                <w:rFonts w:ascii="Arial"/>
                <w:b/>
                <w:sz w:val="13"/>
              </w:rPr>
            </w:pPr>
          </w:p>
          <w:p w14:paraId="091062B4" w14:textId="77777777" w:rsidR="005313F1" w:rsidRDefault="00090D17">
            <w:pPr>
              <w:pStyle w:val="TableParagraph"/>
              <w:tabs>
                <w:tab w:val="left" w:pos="333"/>
              </w:tabs>
              <w:spacing w:line="20" w:lineRule="exact"/>
              <w:ind w:left="57"/>
              <w:rPr>
                <w:rFonts w:ascii="Arial"/>
                <w:sz w:val="2"/>
              </w:rPr>
            </w:pPr>
            <w:r>
              <w:rPr>
                <w:rFonts w:ascii="Arial"/>
                <w:noProof/>
                <w:sz w:val="2"/>
              </w:rPr>
              <mc:AlternateContent>
                <mc:Choice Requires="wpg">
                  <w:drawing>
                    <wp:inline distT="0" distB="0" distL="0" distR="0" wp14:anchorId="6FB03534" wp14:editId="55F5FEAE">
                      <wp:extent cx="3810" cy="9525"/>
                      <wp:effectExtent l="0" t="0" r="0" b="0"/>
                      <wp:docPr id="1258" name="Group 3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59" name="Line 3818"/>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965C9C" id="Group 381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PGR0G9rAgAAZQUAAA4AAAAAAAAAAAAAAAAALgIA&#10;AGRycy9lMm9Eb2MueG1sUEsBAi0AFAAGAAgAAAAhACyPt4LcAAAABQEAAA8AAAAAAAAAAAAAAAAA&#10;xQQAAGRycy9kb3ducmV2LnhtbFBLBQYAAAAABAAEAPMAAADOBQAAAAA=&#10;">
                      <v:line id="Line 381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" strokecolor="#333" strokeweight=".0981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9383D8A" wp14:editId="5D9DB94A">
                      <wp:extent cx="3810" cy="9525"/>
                      <wp:effectExtent l="0" t="0" r="0" b="0"/>
                      <wp:docPr id="1256" name="Group 3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57" name="Line 3816"/>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8CF92E" id="Group 381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PFbt9xrAgAAZQUAAA4AAAAAAAAAAAAAAAAALgIA&#10;AGRycy9lMm9Eb2MueG1sUEsBAi0AFAAGAAgAAAAhACyPt4LcAAAABQEAAA8AAAAAAAAAAAAAAAAA&#10;xQQAAGRycy9kb3ducmV2LnhtbFBLBQYAAAAABAAEAPMAAADOBQAAAAA=&#10;">
                      <v:line id="Line 381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" strokecolor="#333" strokeweight=".09811mm">
                        <o:lock v:ext="edit" shapetype="f"/>
                      </v:line>
                      <w10:anchorlock/>
                    </v:group>
                  </w:pict>
                </mc:Fallback>
              </mc:AlternateContent>
            </w:r>
          </w:p>
        </w:tc>
        <w:tc>
          <w:tcPr>
            <w:tcW w:w="828" w:type="dxa"/>
            <w:tcBorders>
              <w:bottom w:val="single" w:sz="4" w:space="0" w:color="333333"/>
            </w:tcBorders>
          </w:tcPr>
          <w:p w14:paraId="54A7533B" w14:textId="77777777" w:rsidR="005313F1" w:rsidRDefault="009B75EF">
            <w:pPr>
              <w:pStyle w:val="TableParagraph"/>
              <w:spacing w:before="4"/>
              <w:ind w:left="338"/>
              <w:rPr>
                <w:rFonts w:ascii="Arial"/>
                <w:b/>
                <w:sz w:val="9"/>
              </w:rPr>
            </w:pPr>
            <w:r>
              <w:rPr>
                <w:rFonts w:ascii="Arial"/>
                <w:b/>
                <w:w w:val="105"/>
                <w:sz w:val="9"/>
              </w:rPr>
              <w:t>Down 8</w:t>
            </w:r>
          </w:p>
        </w:tc>
      </w:tr>
    </w:tbl>
    <w:p w14:paraId="15815724" w14:textId="77777777" w:rsidR="005313F1" w:rsidRDefault="00090D17">
      <w:pPr>
        <w:tabs>
          <w:tab w:val="left" w:pos="3179"/>
          <w:tab w:val="left" w:pos="3454"/>
        </w:tabs>
        <w:spacing w:line="20" w:lineRule="exact"/>
        <w:ind w:left="2903"/>
        <w:rPr>
          <w:rFonts w:ascii="Arial"/>
          <w:sz w:val="2"/>
        </w:rPr>
      </w:pPr>
      <w:r>
        <w:rPr>
          <w:rFonts w:ascii="Arial"/>
          <w:noProof/>
          <w:sz w:val="2"/>
        </w:rPr>
        <mc:AlternateContent>
          <mc:Choice Requires="wpg">
            <w:drawing>
              <wp:inline distT="0" distB="0" distL="0" distR="0" wp14:anchorId="06DA23C7" wp14:editId="799B3F3D">
                <wp:extent cx="3810" cy="9525"/>
                <wp:effectExtent l="0" t="0" r="0" b="0"/>
                <wp:docPr id="1254" name="Group 3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55" name="Line 3814"/>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707955" id="Group 381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d5yP2oCAABlBQAADgAAAAAAAAAAAAAAAAAuAgAA&#10;ZHJzL2Uyb0RvYy54bWxQSwECLQAUAAYACAAAACEALI+3gtwAAAAFAQAADwAAAAAAAAAAAAAAAADE&#10;BAAAZHJzL2Rvd25yZXYueG1sUEsFBgAAAAAEAAQA8wAAAM0FAAAAAA==&#10;">
                <v:line id="Line 381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" strokecolor="#333" strokeweight=".0981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3D5FEF8" wp14:editId="53A35B04">
                <wp:extent cx="3810" cy="9525"/>
                <wp:effectExtent l="0" t="0" r="0" b="0"/>
                <wp:docPr id="1252" name="Group 3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53" name="Line 3812"/>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EF0A17" id="Group 381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e/kjF2oCAABlBQAADgAAAAAAAAAAAAAAAAAuAgAA&#10;ZHJzL2Uyb0RvYy54bWxQSwECLQAUAAYACAAAACEALI+3gtwAAAAFAQAADwAAAAAAAAAAAAAAAADE&#10;BAAAZHJzL2Rvd25yZXYueG1sUEsFBgAAAAAEAAQA8wAAAM0FAAAAAA==&#10;">
                <v:line id="Line 381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" strokecolor="#333" strokeweight=".09811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CE78A03" wp14:editId="19A65B9A">
                <wp:extent cx="3810" cy="9525"/>
                <wp:effectExtent l="0" t="0" r="0" b="0"/>
                <wp:docPr id="1250" name="Group 3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51" name="Line 3810"/>
                        <wps:cNvCnPr>
                          <a:cxnSpLocks/>
                        </wps:cNvCnPr>
                        <wps:spPr bwMode="auto">
                          <a:xfrm>
                            <a:off x="3" y="1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5163B1" id="Group 380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BR0tkIbAIAAGUFAAAOAAAAAAAAAAAAAAAAAC4C&#10;AABkcnMvZTJvRG9jLnhtbFBLAQItABQABgAIAAAAIQAsj7eC3AAAAAUBAAAPAAAAAAAAAAAAAAAA&#10;AMYEAABkcnMvZG93bnJldi54bWxQSwUGAAAAAAQABADzAAAAzwUAAAAA&#10;">
                <v:line id="Line 381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" strokecolor="#333" strokeweight=".09811mm">
                  <o:lock v:ext="edit" shapetype="f"/>
                </v:line>
                <w10:anchorlock/>
              </v:group>
            </w:pict>
          </mc:Fallback>
        </mc:AlternateContent>
      </w:r>
    </w:p>
    <w:p w14:paraId="1DF8BF65" w14:textId="77777777" w:rsidR="005313F1" w:rsidRDefault="00090D17">
      <w:pPr>
        <w:tabs>
          <w:tab w:val="left" w:pos="850"/>
          <w:tab w:val="left" w:pos="1126"/>
          <w:tab w:val="left" w:pos="1401"/>
          <w:tab w:val="left" w:pos="1677"/>
          <w:tab w:val="left" w:pos="1953"/>
          <w:tab w:val="left" w:pos="2205"/>
        </w:tabs>
        <w:ind w:right="3593"/>
        <w:jc w:val="center"/>
        <w:rPr>
          <w:rFonts w:ascii="Arial" w:hAnsi="Arial"/>
          <w:sz w:val="8"/>
        </w:rPr>
      </w:pPr>
      <w:r>
        <w:rPr>
          <w:noProof/>
        </w:rPr>
        <mc:AlternateContent>
          <mc:Choice Requires="wpg">
            <w:drawing>
              <wp:anchor distT="0" distB="0" distL="114300" distR="114300" simplePos="0" relativeHeight="503113616" behindDoc="1" locked="0" layoutInCell="1" allowOverlap="1" wp14:anchorId="1E14D380" wp14:editId="2002A3F4">
                <wp:simplePos x="0" y="0"/>
                <wp:positionH relativeFrom="page">
                  <wp:posOffset>3176905</wp:posOffset>
                </wp:positionH>
                <wp:positionV relativeFrom="paragraph">
                  <wp:posOffset>-1786255</wp:posOffset>
                </wp:positionV>
                <wp:extent cx="1024890" cy="1789430"/>
                <wp:effectExtent l="0" t="0" r="0" b="1270"/>
                <wp:wrapNone/>
                <wp:docPr id="1240" name="Group 3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890" cy="1789430"/>
                          <a:chOff x="5003" y="-2813"/>
                          <a:chExt cx="1614" cy="2818"/>
                        </a:xfrm>
                      </wpg:grpSpPr>
                      <pic:pic xmlns:pic="http://schemas.openxmlformats.org/drawingml/2006/picture">
                        <pic:nvPicPr>
                          <pic:cNvPr id="1241" name="Picture 3800"/>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5085" y="-2814"/>
                            <a:ext cx="1532" cy="2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2" name="Freeform 3801"/>
                        <wps:cNvSpPr>
                          <a:spLocks/>
                        </wps:cNvSpPr>
                        <wps:spPr bwMode="auto">
                          <a:xfrm>
                            <a:off x="5005" y="-1208"/>
                            <a:ext cx="21" cy="21"/>
                          </a:xfrm>
                          <a:custGeom>
                            <a:avLst/>
                            <a:gdLst>
                              <a:gd name="T0" fmla="+- 0 5021 5005"/>
                              <a:gd name="T1" fmla="*/ T0 w 21"/>
                              <a:gd name="T2" fmla="+- 0 -1208 -1208"/>
                              <a:gd name="T3" fmla="*/ -1208 h 21"/>
                              <a:gd name="T4" fmla="+- 0 5010 5005"/>
                              <a:gd name="T5" fmla="*/ T4 w 21"/>
                              <a:gd name="T6" fmla="+- 0 -1208 -1208"/>
                              <a:gd name="T7" fmla="*/ -1208 h 21"/>
                              <a:gd name="T8" fmla="+- 0 5005 5005"/>
                              <a:gd name="T9" fmla="*/ T8 w 21"/>
                              <a:gd name="T10" fmla="+- 0 -1203 -1208"/>
                              <a:gd name="T11" fmla="*/ -1203 h 21"/>
                              <a:gd name="T12" fmla="+- 0 5005 5005"/>
                              <a:gd name="T13" fmla="*/ T12 w 21"/>
                              <a:gd name="T14" fmla="+- 0 -1192 -1208"/>
                              <a:gd name="T15" fmla="*/ -1192 h 21"/>
                              <a:gd name="T16" fmla="+- 0 5010 5005"/>
                              <a:gd name="T17" fmla="*/ T16 w 21"/>
                              <a:gd name="T18" fmla="+- 0 -1187 -1208"/>
                              <a:gd name="T19" fmla="*/ -1187 h 21"/>
                              <a:gd name="T20" fmla="+- 0 5021 5005"/>
                              <a:gd name="T21" fmla="*/ T20 w 21"/>
                              <a:gd name="T22" fmla="+- 0 -1187 -1208"/>
                              <a:gd name="T23" fmla="*/ -1187 h 21"/>
                              <a:gd name="T24" fmla="+- 0 5026 5005"/>
                              <a:gd name="T25" fmla="*/ T24 w 21"/>
                              <a:gd name="T26" fmla="+- 0 -1192 -1208"/>
                              <a:gd name="T27" fmla="*/ -1192 h 21"/>
                              <a:gd name="T28" fmla="+- 0 5026 5005"/>
                              <a:gd name="T29" fmla="*/ T28 w 21"/>
                              <a:gd name="T30" fmla="+- 0 -1203 -1208"/>
                              <a:gd name="T31" fmla="*/ -1203 h 21"/>
                              <a:gd name="T32" fmla="+- 0 5021 5005"/>
                              <a:gd name="T33" fmla="*/ T32 w 21"/>
                              <a:gd name="T34" fmla="+- 0 -1208 -1208"/>
                              <a:gd name="T35" fmla="*/ -1208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3" name="Freeform 3802"/>
                        <wps:cNvSpPr>
                          <a:spLocks/>
                        </wps:cNvSpPr>
                        <wps:spPr bwMode="auto">
                          <a:xfrm>
                            <a:off x="5005" y="-1208"/>
                            <a:ext cx="21" cy="21"/>
                          </a:xfrm>
                          <a:custGeom>
                            <a:avLst/>
                            <a:gdLst>
                              <a:gd name="T0" fmla="+- 0 5005 5005"/>
                              <a:gd name="T1" fmla="*/ T0 w 21"/>
                              <a:gd name="T2" fmla="+- 0 -1197 -1208"/>
                              <a:gd name="T3" fmla="*/ -1197 h 21"/>
                              <a:gd name="T4" fmla="+- 0 5005 5005"/>
                              <a:gd name="T5" fmla="*/ T4 w 21"/>
                              <a:gd name="T6" fmla="+- 0 -1203 -1208"/>
                              <a:gd name="T7" fmla="*/ -1203 h 21"/>
                              <a:gd name="T8" fmla="+- 0 5010 5005"/>
                              <a:gd name="T9" fmla="*/ T8 w 21"/>
                              <a:gd name="T10" fmla="+- 0 -1208 -1208"/>
                              <a:gd name="T11" fmla="*/ -1208 h 21"/>
                              <a:gd name="T12" fmla="+- 0 5016 5005"/>
                              <a:gd name="T13" fmla="*/ T12 w 21"/>
                              <a:gd name="T14" fmla="+- 0 -1208 -1208"/>
                              <a:gd name="T15" fmla="*/ -1208 h 21"/>
                              <a:gd name="T16" fmla="+- 0 5021 5005"/>
                              <a:gd name="T17" fmla="*/ T16 w 21"/>
                              <a:gd name="T18" fmla="+- 0 -1208 -1208"/>
                              <a:gd name="T19" fmla="*/ -1208 h 21"/>
                              <a:gd name="T20" fmla="+- 0 5026 5005"/>
                              <a:gd name="T21" fmla="*/ T20 w 21"/>
                              <a:gd name="T22" fmla="+- 0 -1203 -1208"/>
                              <a:gd name="T23" fmla="*/ -1203 h 21"/>
                              <a:gd name="T24" fmla="+- 0 5026 5005"/>
                              <a:gd name="T25" fmla="*/ T24 w 21"/>
                              <a:gd name="T26" fmla="+- 0 -1197 -1208"/>
                              <a:gd name="T27" fmla="*/ -1197 h 21"/>
                              <a:gd name="T28" fmla="+- 0 5026 5005"/>
                              <a:gd name="T29" fmla="*/ T28 w 21"/>
                              <a:gd name="T30" fmla="+- 0 -1192 -1208"/>
                              <a:gd name="T31" fmla="*/ -1192 h 21"/>
                              <a:gd name="T32" fmla="+- 0 5021 5005"/>
                              <a:gd name="T33" fmla="*/ T32 w 21"/>
                              <a:gd name="T34" fmla="+- 0 -1187 -1208"/>
                              <a:gd name="T35" fmla="*/ -1187 h 21"/>
                              <a:gd name="T36" fmla="+- 0 5016 5005"/>
                              <a:gd name="T37" fmla="*/ T36 w 21"/>
                              <a:gd name="T38" fmla="+- 0 -1187 -1208"/>
                              <a:gd name="T39" fmla="*/ -1187 h 21"/>
                              <a:gd name="T40" fmla="+- 0 5010 5005"/>
                              <a:gd name="T41" fmla="*/ T40 w 21"/>
                              <a:gd name="T42" fmla="+- 0 -1187 -1208"/>
                              <a:gd name="T43" fmla="*/ -1187 h 21"/>
                              <a:gd name="T44" fmla="+- 0 5005 5005"/>
                              <a:gd name="T45" fmla="*/ T44 w 21"/>
                              <a:gd name="T46" fmla="+- 0 -1192 -1208"/>
                              <a:gd name="T47" fmla="*/ -1192 h 21"/>
                              <a:gd name="T48" fmla="+- 0 5005 5005"/>
                              <a:gd name="T49" fmla="*/ T48 w 21"/>
                              <a:gd name="T50" fmla="+- 0 -1197 -1208"/>
                              <a:gd name="T51" fmla="*/ -1197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1"/>
                                </a:moveTo>
                                <a:lnTo>
                                  <a:pt x="0" y="5"/>
                                </a:lnTo>
                                <a:lnTo>
                                  <a:pt x="5" y="0"/>
                                </a:lnTo>
                                <a:lnTo>
                                  <a:pt x="11" y="0"/>
                                </a:lnTo>
                                <a:lnTo>
                                  <a:pt x="16" y="0"/>
                                </a:lnTo>
                                <a:lnTo>
                                  <a:pt x="21" y="5"/>
                                </a:lnTo>
                                <a:lnTo>
                                  <a:pt x="21" y="11"/>
                                </a:lnTo>
                                <a:lnTo>
                                  <a:pt x="21" y="16"/>
                                </a:lnTo>
                                <a:lnTo>
                                  <a:pt x="16" y="21"/>
                                </a:lnTo>
                                <a:lnTo>
                                  <a:pt x="11" y="21"/>
                                </a:lnTo>
                                <a:lnTo>
                                  <a:pt x="5" y="21"/>
                                </a:lnTo>
                                <a:lnTo>
                                  <a:pt x="0" y="16"/>
                                </a:lnTo>
                                <a:lnTo>
                                  <a:pt x="0" y="11"/>
                                </a:lnTo>
                              </a:path>
                            </a:pathLst>
                          </a:custGeom>
                          <a:noFill/>
                          <a:ln w="234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Line 3803"/>
                        <wps:cNvCnPr>
                          <a:cxnSpLocks/>
                        </wps:cNvCnPr>
                        <wps:spPr bwMode="auto">
                          <a:xfrm>
                            <a:off x="5129"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s:wsp>
                        <wps:cNvPr id="1245" name="Line 3804"/>
                        <wps:cNvCnPr>
                          <a:cxnSpLocks/>
                        </wps:cNvCnPr>
                        <wps:spPr bwMode="auto">
                          <a:xfrm>
                            <a:off x="5404"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s:wsp>
                        <wps:cNvPr id="1246" name="Line 3805"/>
                        <wps:cNvCnPr>
                          <a:cxnSpLocks/>
                        </wps:cNvCnPr>
                        <wps:spPr bwMode="auto">
                          <a:xfrm>
                            <a:off x="5680"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s:wsp>
                        <wps:cNvPr id="1247" name="Line 3806"/>
                        <wps:cNvCnPr>
                          <a:cxnSpLocks/>
                        </wps:cNvCnPr>
                        <wps:spPr bwMode="auto">
                          <a:xfrm>
                            <a:off x="5955"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s:wsp>
                        <wps:cNvPr id="1248" name="Line 3807"/>
                        <wps:cNvCnPr>
                          <a:cxnSpLocks/>
                        </wps:cNvCnPr>
                        <wps:spPr bwMode="auto">
                          <a:xfrm>
                            <a:off x="6231"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s:wsp>
                        <wps:cNvPr id="1249" name="Line 3808"/>
                        <wps:cNvCnPr>
                          <a:cxnSpLocks/>
                        </wps:cNvCnPr>
                        <wps:spPr bwMode="auto">
                          <a:xfrm>
                            <a:off x="6507" y="4"/>
                            <a:ext cx="0" cy="0"/>
                          </a:xfrm>
                          <a:prstGeom prst="line">
                            <a:avLst/>
                          </a:prstGeom>
                          <a:noFill/>
                          <a:ln w="35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F043E9" id="Group 3799" o:spid="_x0000_s1026" style="position:absolute;margin-left:250.15pt;margin-top:-140.65pt;width:80.7pt;height:140.9pt;z-index:-202864;mso-position-horizontal-relative:page" coordorigin="5003,-2813" coordsize="1614,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">
                <v:shape id="Picture 3800" o:spid="_x0000_s1027" type="#_x0000_t75" style="position:absolute;left:5085;top:-2814;width:1532;height: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">
                  <v:imagedata r:id="rId52" o:title=""/>
                  <v:path arrowok="t"/>
                  <o:lock v:ext="edit" aspectratio="f"/>
                </v:shape>
                <v:shape id="Freeform 3801" o:spid="_x0000_s1028" style="position:absolute;left:5005;top:-1208;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" path="m16,l5,,,5,,16r5,5l16,21r5,-5l21,5,16,xe" fillcolor="#d70000" stroked="f">
                  <v:path arrowok="t" o:connecttype="custom" o:connectlocs="16,-1208;5,-1208;0,-1203;0,-1192;5,-1187;16,-1187;21,-1192;21,-1203;16,-1208" o:connectangles="0,0,0,0,0,0,0,0,0"/>
                </v:shape>
                <v:shape id="Freeform 3802" o:spid="_x0000_s1029" style="position:absolute;left:5005;top:-1208;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" path="m,11l,5,5,r6,l16,r5,5l21,11r,5l16,21r-5,l5,21,,16,,11e" filled="f" strokecolor="#d70000" strokeweight=".06508mm">
                  <v:path arrowok="t" o:connecttype="custom" o:connectlocs="0,-1197;0,-1203;5,-1208;11,-1208;16,-1208;21,-1203;21,-1197;21,-1192;16,-1187;11,-1187;5,-1187;0,-1192;0,-1197" o:connectangles="0,0,0,0,0,0,0,0,0,0,0,0,0"/>
                </v:shape>
                <v:line id="Line 3803" o:spid="_x0000_s1030" style="position:absolute;visibility:visible;mso-wrap-style:square" from="5129,4" to="5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" strokecolor="#333" strokeweight=".09811mm">
                  <o:lock v:ext="edit" shapetype="f"/>
                </v:line>
                <v:line id="Line 3804" o:spid="_x0000_s1031" style="position:absolute;visibility:visible;mso-wrap-style:square" from="5404,4" to="54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" strokecolor="#333" strokeweight=".09811mm">
                  <o:lock v:ext="edit" shapetype="f"/>
                </v:line>
                <v:line id="Line 3805" o:spid="_x0000_s1032" style="position:absolute;visibility:visible;mso-wrap-style:square" from="5680,4" to="56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" strokecolor="#333" strokeweight=".09811mm">
                  <o:lock v:ext="edit" shapetype="f"/>
                </v:line>
                <v:line id="Line 3806" o:spid="_x0000_s1033" style="position:absolute;visibility:visible;mso-wrap-style:square" from="5955,4" to="59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" strokecolor="#333" strokeweight=".09811mm">
                  <o:lock v:ext="edit" shapetype="f"/>
                </v:line>
                <v:line id="Line 3807" o:spid="_x0000_s1034" style="position:absolute;visibility:visible;mso-wrap-style:square" from="6231,4" to="6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" strokecolor="#333" strokeweight=".09811mm">
                  <o:lock v:ext="edit" shapetype="f"/>
                </v:line>
                <v:line id="Line 3808" o:spid="_x0000_s1035" style="position:absolute;visibility:visible;mso-wrap-style:square" from="6507,4" to="6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" strokecolor="#333" strokeweight=".09811mm">
                  <o:lock v:ext="edit" shapetype="f"/>
                </v:line>
                <w10:wrap anchorx="page"/>
              </v:group>
            </w:pict>
          </mc:Fallback>
        </mc:AlternateContent>
      </w:r>
      <w:r>
        <w:rPr>
          <w:noProof/>
        </w:rPr>
        <mc:AlternateContent>
          <mc:Choice Requires="wpg">
            <w:drawing>
              <wp:anchor distT="0" distB="0" distL="114300" distR="114300" simplePos="0" relativeHeight="503113784" behindDoc="1" locked="0" layoutInCell="1" allowOverlap="1" wp14:anchorId="205881F0" wp14:editId="7E7D93CC">
                <wp:simplePos x="0" y="0"/>
                <wp:positionH relativeFrom="page">
                  <wp:posOffset>4931410</wp:posOffset>
                </wp:positionH>
                <wp:positionV relativeFrom="paragraph">
                  <wp:posOffset>-301625</wp:posOffset>
                </wp:positionV>
                <wp:extent cx="29845" cy="86995"/>
                <wp:effectExtent l="0" t="0" r="0" b="0"/>
                <wp:wrapNone/>
                <wp:docPr id="1235" name="Group 3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 cy="86995"/>
                          <a:chOff x="7766" y="-475"/>
                          <a:chExt cx="47" cy="137"/>
                        </a:xfrm>
                      </wpg:grpSpPr>
                      <wps:wsp>
                        <wps:cNvPr id="1236" name="Freeform 3795"/>
                        <wps:cNvSpPr>
                          <a:spLocks/>
                        </wps:cNvSpPr>
                        <wps:spPr bwMode="auto">
                          <a:xfrm>
                            <a:off x="7779" y="-463"/>
                            <a:ext cx="21" cy="21"/>
                          </a:xfrm>
                          <a:custGeom>
                            <a:avLst/>
                            <a:gdLst>
                              <a:gd name="T0" fmla="+- 0 7795 7779"/>
                              <a:gd name="T1" fmla="*/ T0 w 21"/>
                              <a:gd name="T2" fmla="+- 0 -462 -462"/>
                              <a:gd name="T3" fmla="*/ -462 h 21"/>
                              <a:gd name="T4" fmla="+- 0 7784 7779"/>
                              <a:gd name="T5" fmla="*/ T4 w 21"/>
                              <a:gd name="T6" fmla="+- 0 -462 -462"/>
                              <a:gd name="T7" fmla="*/ -462 h 21"/>
                              <a:gd name="T8" fmla="+- 0 7779 7779"/>
                              <a:gd name="T9" fmla="*/ T8 w 21"/>
                              <a:gd name="T10" fmla="+- 0 -458 -462"/>
                              <a:gd name="T11" fmla="*/ -458 h 21"/>
                              <a:gd name="T12" fmla="+- 0 7779 7779"/>
                              <a:gd name="T13" fmla="*/ T12 w 21"/>
                              <a:gd name="T14" fmla="+- 0 -446 -462"/>
                              <a:gd name="T15" fmla="*/ -446 h 21"/>
                              <a:gd name="T16" fmla="+- 0 7784 7779"/>
                              <a:gd name="T17" fmla="*/ T16 w 21"/>
                              <a:gd name="T18" fmla="+- 0 -442 -462"/>
                              <a:gd name="T19" fmla="*/ -442 h 21"/>
                              <a:gd name="T20" fmla="+- 0 7795 7779"/>
                              <a:gd name="T21" fmla="*/ T20 w 21"/>
                              <a:gd name="T22" fmla="+- 0 -442 -462"/>
                              <a:gd name="T23" fmla="*/ -442 h 21"/>
                              <a:gd name="T24" fmla="+- 0 7799 7779"/>
                              <a:gd name="T25" fmla="*/ T24 w 21"/>
                              <a:gd name="T26" fmla="+- 0 -446 -462"/>
                              <a:gd name="T27" fmla="*/ -446 h 21"/>
                              <a:gd name="T28" fmla="+- 0 7799 7779"/>
                              <a:gd name="T29" fmla="*/ T28 w 21"/>
                              <a:gd name="T30" fmla="+- 0 -458 -462"/>
                              <a:gd name="T31" fmla="*/ -458 h 21"/>
                              <a:gd name="T32" fmla="+- 0 7795 7779"/>
                              <a:gd name="T33" fmla="*/ T32 w 21"/>
                              <a:gd name="T34" fmla="+- 0 -462 -462"/>
                              <a:gd name="T35" fmla="*/ -46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6"/>
                                </a:lnTo>
                                <a:lnTo>
                                  <a:pt x="5" y="20"/>
                                </a:lnTo>
                                <a:lnTo>
                                  <a:pt x="16" y="20"/>
                                </a:lnTo>
                                <a:lnTo>
                                  <a:pt x="20" y="16"/>
                                </a:lnTo>
                                <a:lnTo>
                                  <a:pt x="20" y="4"/>
                                </a:lnTo>
                                <a:lnTo>
                                  <a:pt x="16"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Freeform 3796"/>
                        <wps:cNvSpPr>
                          <a:spLocks/>
                        </wps:cNvSpPr>
                        <wps:spPr bwMode="auto">
                          <a:xfrm>
                            <a:off x="7779" y="-463"/>
                            <a:ext cx="21" cy="21"/>
                          </a:xfrm>
                          <a:custGeom>
                            <a:avLst/>
                            <a:gdLst>
                              <a:gd name="T0" fmla="+- 0 7779 7779"/>
                              <a:gd name="T1" fmla="*/ T0 w 21"/>
                              <a:gd name="T2" fmla="+- 0 -452 -462"/>
                              <a:gd name="T3" fmla="*/ -452 h 21"/>
                              <a:gd name="T4" fmla="+- 0 7779 7779"/>
                              <a:gd name="T5" fmla="*/ T4 w 21"/>
                              <a:gd name="T6" fmla="+- 0 -458 -462"/>
                              <a:gd name="T7" fmla="*/ -458 h 21"/>
                              <a:gd name="T8" fmla="+- 0 7784 7779"/>
                              <a:gd name="T9" fmla="*/ T8 w 21"/>
                              <a:gd name="T10" fmla="+- 0 -462 -462"/>
                              <a:gd name="T11" fmla="*/ -462 h 21"/>
                              <a:gd name="T12" fmla="+- 0 7789 7779"/>
                              <a:gd name="T13" fmla="*/ T12 w 21"/>
                              <a:gd name="T14" fmla="+- 0 -462 -462"/>
                              <a:gd name="T15" fmla="*/ -462 h 21"/>
                              <a:gd name="T16" fmla="+- 0 7795 7779"/>
                              <a:gd name="T17" fmla="*/ T16 w 21"/>
                              <a:gd name="T18" fmla="+- 0 -462 -462"/>
                              <a:gd name="T19" fmla="*/ -462 h 21"/>
                              <a:gd name="T20" fmla="+- 0 7799 7779"/>
                              <a:gd name="T21" fmla="*/ T20 w 21"/>
                              <a:gd name="T22" fmla="+- 0 -458 -462"/>
                              <a:gd name="T23" fmla="*/ -458 h 21"/>
                              <a:gd name="T24" fmla="+- 0 7799 7779"/>
                              <a:gd name="T25" fmla="*/ T24 w 21"/>
                              <a:gd name="T26" fmla="+- 0 -452 -462"/>
                              <a:gd name="T27" fmla="*/ -452 h 21"/>
                              <a:gd name="T28" fmla="+- 0 7799 7779"/>
                              <a:gd name="T29" fmla="*/ T28 w 21"/>
                              <a:gd name="T30" fmla="+- 0 -446 -462"/>
                              <a:gd name="T31" fmla="*/ -446 h 21"/>
                              <a:gd name="T32" fmla="+- 0 7795 7779"/>
                              <a:gd name="T33" fmla="*/ T32 w 21"/>
                              <a:gd name="T34" fmla="+- 0 -442 -462"/>
                              <a:gd name="T35" fmla="*/ -442 h 21"/>
                              <a:gd name="T36" fmla="+- 0 7789 7779"/>
                              <a:gd name="T37" fmla="*/ T36 w 21"/>
                              <a:gd name="T38" fmla="+- 0 -442 -462"/>
                              <a:gd name="T39" fmla="*/ -442 h 21"/>
                              <a:gd name="T40" fmla="+- 0 7784 7779"/>
                              <a:gd name="T41" fmla="*/ T40 w 21"/>
                              <a:gd name="T42" fmla="+- 0 -442 -462"/>
                              <a:gd name="T43" fmla="*/ -442 h 21"/>
                              <a:gd name="T44" fmla="+- 0 7779 7779"/>
                              <a:gd name="T45" fmla="*/ T44 w 21"/>
                              <a:gd name="T46" fmla="+- 0 -446 -462"/>
                              <a:gd name="T47" fmla="*/ -446 h 21"/>
                              <a:gd name="T48" fmla="+- 0 7779 7779"/>
                              <a:gd name="T49" fmla="*/ T48 w 21"/>
                              <a:gd name="T50" fmla="+- 0 -452 -462"/>
                              <a:gd name="T51" fmla="*/ -45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5" y="0"/>
                                </a:lnTo>
                                <a:lnTo>
                                  <a:pt x="10" y="0"/>
                                </a:lnTo>
                                <a:lnTo>
                                  <a:pt x="16" y="0"/>
                                </a:lnTo>
                                <a:lnTo>
                                  <a:pt x="20" y="4"/>
                                </a:lnTo>
                                <a:lnTo>
                                  <a:pt x="20" y="10"/>
                                </a:lnTo>
                                <a:lnTo>
                                  <a:pt x="20" y="16"/>
                                </a:lnTo>
                                <a:lnTo>
                                  <a:pt x="16" y="20"/>
                                </a:lnTo>
                                <a:lnTo>
                                  <a:pt x="10" y="20"/>
                                </a:lnTo>
                                <a:lnTo>
                                  <a:pt x="5" y="20"/>
                                </a:lnTo>
                                <a:lnTo>
                                  <a:pt x="0" y="16"/>
                                </a:lnTo>
                                <a:lnTo>
                                  <a:pt x="0" y="10"/>
                                </a:lnTo>
                              </a:path>
                            </a:pathLst>
                          </a:custGeom>
                          <a:noFill/>
                          <a:ln w="1650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Freeform 3797"/>
                        <wps:cNvSpPr>
                          <a:spLocks/>
                        </wps:cNvSpPr>
                        <wps:spPr bwMode="auto">
                          <a:xfrm>
                            <a:off x="7779" y="-373"/>
                            <a:ext cx="21" cy="21"/>
                          </a:xfrm>
                          <a:custGeom>
                            <a:avLst/>
                            <a:gdLst>
                              <a:gd name="T0" fmla="+- 0 7795 7779"/>
                              <a:gd name="T1" fmla="*/ T0 w 21"/>
                              <a:gd name="T2" fmla="+- 0 -372 -372"/>
                              <a:gd name="T3" fmla="*/ -372 h 21"/>
                              <a:gd name="T4" fmla="+- 0 7784 7779"/>
                              <a:gd name="T5" fmla="*/ T4 w 21"/>
                              <a:gd name="T6" fmla="+- 0 -372 -372"/>
                              <a:gd name="T7" fmla="*/ -372 h 21"/>
                              <a:gd name="T8" fmla="+- 0 7779 7779"/>
                              <a:gd name="T9" fmla="*/ T8 w 21"/>
                              <a:gd name="T10" fmla="+- 0 -368 -372"/>
                              <a:gd name="T11" fmla="*/ -368 h 21"/>
                              <a:gd name="T12" fmla="+- 0 7779 7779"/>
                              <a:gd name="T13" fmla="*/ T12 w 21"/>
                              <a:gd name="T14" fmla="+- 0 -357 -372"/>
                              <a:gd name="T15" fmla="*/ -357 h 21"/>
                              <a:gd name="T16" fmla="+- 0 7784 7779"/>
                              <a:gd name="T17" fmla="*/ T16 w 21"/>
                              <a:gd name="T18" fmla="+- 0 -352 -372"/>
                              <a:gd name="T19" fmla="*/ -352 h 21"/>
                              <a:gd name="T20" fmla="+- 0 7795 7779"/>
                              <a:gd name="T21" fmla="*/ T20 w 21"/>
                              <a:gd name="T22" fmla="+- 0 -352 -372"/>
                              <a:gd name="T23" fmla="*/ -352 h 21"/>
                              <a:gd name="T24" fmla="+- 0 7799 7779"/>
                              <a:gd name="T25" fmla="*/ T24 w 21"/>
                              <a:gd name="T26" fmla="+- 0 -357 -372"/>
                              <a:gd name="T27" fmla="*/ -357 h 21"/>
                              <a:gd name="T28" fmla="+- 0 7799 7779"/>
                              <a:gd name="T29" fmla="*/ T28 w 21"/>
                              <a:gd name="T30" fmla="+- 0 -368 -372"/>
                              <a:gd name="T31" fmla="*/ -368 h 21"/>
                              <a:gd name="T32" fmla="+- 0 7795 7779"/>
                              <a:gd name="T33" fmla="*/ T32 w 21"/>
                              <a:gd name="T34" fmla="+- 0 -372 -372"/>
                              <a:gd name="T35" fmla="*/ -37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5"/>
                                </a:lnTo>
                                <a:lnTo>
                                  <a:pt x="5" y="20"/>
                                </a:lnTo>
                                <a:lnTo>
                                  <a:pt x="16" y="20"/>
                                </a:lnTo>
                                <a:lnTo>
                                  <a:pt x="20" y="15"/>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 name="Freeform 3798"/>
                        <wps:cNvSpPr>
                          <a:spLocks/>
                        </wps:cNvSpPr>
                        <wps:spPr bwMode="auto">
                          <a:xfrm>
                            <a:off x="7779" y="-373"/>
                            <a:ext cx="21" cy="21"/>
                          </a:xfrm>
                          <a:custGeom>
                            <a:avLst/>
                            <a:gdLst>
                              <a:gd name="T0" fmla="+- 0 7779 7779"/>
                              <a:gd name="T1" fmla="*/ T0 w 21"/>
                              <a:gd name="T2" fmla="+- 0 -362 -372"/>
                              <a:gd name="T3" fmla="*/ -362 h 21"/>
                              <a:gd name="T4" fmla="+- 0 7779 7779"/>
                              <a:gd name="T5" fmla="*/ T4 w 21"/>
                              <a:gd name="T6" fmla="+- 0 -368 -372"/>
                              <a:gd name="T7" fmla="*/ -368 h 21"/>
                              <a:gd name="T8" fmla="+- 0 7784 7779"/>
                              <a:gd name="T9" fmla="*/ T8 w 21"/>
                              <a:gd name="T10" fmla="+- 0 -372 -372"/>
                              <a:gd name="T11" fmla="*/ -372 h 21"/>
                              <a:gd name="T12" fmla="+- 0 7789 7779"/>
                              <a:gd name="T13" fmla="*/ T12 w 21"/>
                              <a:gd name="T14" fmla="+- 0 -372 -372"/>
                              <a:gd name="T15" fmla="*/ -372 h 21"/>
                              <a:gd name="T16" fmla="+- 0 7795 7779"/>
                              <a:gd name="T17" fmla="*/ T16 w 21"/>
                              <a:gd name="T18" fmla="+- 0 -372 -372"/>
                              <a:gd name="T19" fmla="*/ -372 h 21"/>
                              <a:gd name="T20" fmla="+- 0 7799 7779"/>
                              <a:gd name="T21" fmla="*/ T20 w 21"/>
                              <a:gd name="T22" fmla="+- 0 -368 -372"/>
                              <a:gd name="T23" fmla="*/ -368 h 21"/>
                              <a:gd name="T24" fmla="+- 0 7799 7779"/>
                              <a:gd name="T25" fmla="*/ T24 w 21"/>
                              <a:gd name="T26" fmla="+- 0 -362 -372"/>
                              <a:gd name="T27" fmla="*/ -362 h 21"/>
                              <a:gd name="T28" fmla="+- 0 7799 7779"/>
                              <a:gd name="T29" fmla="*/ T28 w 21"/>
                              <a:gd name="T30" fmla="+- 0 -357 -372"/>
                              <a:gd name="T31" fmla="*/ -357 h 21"/>
                              <a:gd name="T32" fmla="+- 0 7795 7779"/>
                              <a:gd name="T33" fmla="*/ T32 w 21"/>
                              <a:gd name="T34" fmla="+- 0 -352 -372"/>
                              <a:gd name="T35" fmla="*/ -352 h 21"/>
                              <a:gd name="T36" fmla="+- 0 7789 7779"/>
                              <a:gd name="T37" fmla="*/ T36 w 21"/>
                              <a:gd name="T38" fmla="+- 0 -352 -372"/>
                              <a:gd name="T39" fmla="*/ -352 h 21"/>
                              <a:gd name="T40" fmla="+- 0 7784 7779"/>
                              <a:gd name="T41" fmla="*/ T40 w 21"/>
                              <a:gd name="T42" fmla="+- 0 -352 -372"/>
                              <a:gd name="T43" fmla="*/ -352 h 21"/>
                              <a:gd name="T44" fmla="+- 0 7779 7779"/>
                              <a:gd name="T45" fmla="*/ T44 w 21"/>
                              <a:gd name="T46" fmla="+- 0 -357 -372"/>
                              <a:gd name="T47" fmla="*/ -357 h 21"/>
                              <a:gd name="T48" fmla="+- 0 7779 7779"/>
                              <a:gd name="T49" fmla="*/ T48 w 21"/>
                              <a:gd name="T50" fmla="+- 0 -362 -372"/>
                              <a:gd name="T51" fmla="*/ -36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5" y="0"/>
                                </a:lnTo>
                                <a:lnTo>
                                  <a:pt x="10" y="0"/>
                                </a:lnTo>
                                <a:lnTo>
                                  <a:pt x="16" y="0"/>
                                </a:lnTo>
                                <a:lnTo>
                                  <a:pt x="20" y="4"/>
                                </a:lnTo>
                                <a:lnTo>
                                  <a:pt x="20" y="10"/>
                                </a:lnTo>
                                <a:lnTo>
                                  <a:pt x="20" y="15"/>
                                </a:lnTo>
                                <a:lnTo>
                                  <a:pt x="16" y="20"/>
                                </a:lnTo>
                                <a:lnTo>
                                  <a:pt x="10" y="20"/>
                                </a:lnTo>
                                <a:lnTo>
                                  <a:pt x="5" y="20"/>
                                </a:lnTo>
                                <a:lnTo>
                                  <a:pt x="0" y="15"/>
                                </a:lnTo>
                                <a:lnTo>
                                  <a:pt x="0" y="10"/>
                                </a:lnTo>
                              </a:path>
                            </a:pathLst>
                          </a:custGeom>
                          <a:noFill/>
                          <a:ln w="1650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DEE2CD" id="Group 3794" o:spid="_x0000_s1026" style="position:absolute;margin-left:388.3pt;margin-top:-23.75pt;width:2.35pt;height:6.85pt;z-index:-202696;mso-position-horizontal-relative:page" coordorigin="7766,-475" coordsize="47,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">
                <v:shape id="Freeform 3795" o:spid="_x0000_s1027" style="position:absolute;left:7779;top:-463;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" path="m16,l5,,,4,,16r5,4l16,20r4,-4l20,4,16,xe" fillcolor="#bdbdbd" stroked="f">
                  <v:path arrowok="t" o:connecttype="custom" o:connectlocs="16,-462;5,-462;0,-458;0,-446;5,-442;16,-442;20,-446;20,-458;16,-462" o:connectangles="0,0,0,0,0,0,0,0,0"/>
                </v:shape>
                <v:shape id="Freeform 3796" o:spid="_x0000_s1028" style="position:absolute;left:7779;top:-463;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" path="m,10l,4,5,r5,l16,r4,4l20,10r,6l16,20r-6,l5,20,,16,,10e" filled="f" strokecolor="#bdbdbd" strokeweight=".45842mm">
                  <v:path arrowok="t" o:connecttype="custom" o:connectlocs="0,-452;0,-458;5,-462;10,-462;16,-462;20,-458;20,-452;20,-446;16,-442;10,-442;5,-442;0,-446;0,-452" o:connectangles="0,0,0,0,0,0,0,0,0,0,0,0,0"/>
                </v:shape>
                <v:shape id="Freeform 3797" o:spid="_x0000_s1029" style="position:absolute;left:7779;top:-373;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" path="m16,l5,,,4,,15r5,5l16,20r4,-5l20,4,16,xe" fillcolor="#d70000" stroked="f">
                  <v:path arrowok="t" o:connecttype="custom" o:connectlocs="16,-372;5,-372;0,-368;0,-357;5,-352;16,-352;20,-357;20,-368;16,-372" o:connectangles="0,0,0,0,0,0,0,0,0"/>
                </v:shape>
                <v:shape id="Freeform 3798" o:spid="_x0000_s1030" style="position:absolute;left:7779;top:-373;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" path="m,10l,4,5,r5,l16,r4,4l20,10r,5l16,20r-6,l5,20,,15,,10e" filled="f" strokecolor="#d70000" strokeweight=".45842mm">
                  <v:path arrowok="t" o:connecttype="custom" o:connectlocs="0,-362;0,-368;5,-372;10,-372;16,-372;20,-368;20,-362;20,-357;16,-352;10,-352;5,-352;0,-357;0,-362" o:connectangles="0,0,0,0,0,0,0,0,0,0,0,0,0"/>
                </v:shape>
                <w10:wrap anchorx="page"/>
              </v:group>
            </w:pict>
          </mc:Fallback>
        </mc:AlternateContent>
      </w:r>
      <w:r w:rsidR="009B75EF">
        <w:rPr>
          <w:rFonts w:ascii="Arial" w:hAnsi="Arial"/>
          <w:w w:val="105"/>
          <w:sz w:val="8"/>
        </w:rPr>
        <w:t xml:space="preserve">−6      </w:t>
      </w:r>
      <w:r w:rsidR="009B75EF">
        <w:rPr>
          <w:rFonts w:ascii="Arial" w:hAnsi="Arial"/>
          <w:spacing w:val="15"/>
          <w:w w:val="105"/>
          <w:sz w:val="8"/>
        </w:rPr>
        <w:t xml:space="preserve"> </w:t>
      </w:r>
      <w:r w:rsidR="009B75EF">
        <w:rPr>
          <w:rFonts w:ascii="Arial" w:hAnsi="Arial"/>
          <w:w w:val="105"/>
          <w:sz w:val="8"/>
        </w:rPr>
        <w:t xml:space="preserve">−4      </w:t>
      </w:r>
      <w:r w:rsidR="009B75EF">
        <w:rPr>
          <w:rFonts w:ascii="Arial" w:hAnsi="Arial"/>
          <w:spacing w:val="15"/>
          <w:w w:val="105"/>
          <w:sz w:val="8"/>
        </w:rPr>
        <w:t xml:space="preserve"> </w:t>
      </w:r>
      <w:r w:rsidR="009B75EF">
        <w:rPr>
          <w:rFonts w:ascii="Arial" w:hAnsi="Arial"/>
          <w:w w:val="105"/>
          <w:sz w:val="8"/>
        </w:rPr>
        <w:t>−2</w:t>
      </w:r>
      <w:r w:rsidR="009B75EF">
        <w:rPr>
          <w:rFonts w:ascii="Arial" w:hAnsi="Arial"/>
          <w:w w:val="105"/>
          <w:sz w:val="8"/>
        </w:rPr>
        <w:tab/>
        <w:t>0</w:t>
      </w:r>
      <w:r w:rsidR="009B75EF">
        <w:rPr>
          <w:rFonts w:ascii="Arial" w:hAnsi="Arial"/>
          <w:w w:val="105"/>
          <w:sz w:val="8"/>
        </w:rPr>
        <w:tab/>
        <w:t>2</w:t>
      </w:r>
      <w:r w:rsidR="009B75EF">
        <w:rPr>
          <w:rFonts w:ascii="Arial" w:hAnsi="Arial"/>
          <w:w w:val="105"/>
          <w:sz w:val="8"/>
        </w:rPr>
        <w:tab/>
        <w:t>4</w:t>
      </w:r>
      <w:r w:rsidR="009B75EF">
        <w:rPr>
          <w:rFonts w:ascii="Arial" w:hAnsi="Arial"/>
          <w:w w:val="105"/>
          <w:sz w:val="8"/>
        </w:rPr>
        <w:tab/>
        <w:t>6</w:t>
      </w:r>
      <w:r w:rsidR="009B75EF">
        <w:rPr>
          <w:rFonts w:ascii="Arial" w:hAnsi="Arial"/>
          <w:w w:val="105"/>
          <w:sz w:val="8"/>
        </w:rPr>
        <w:tab/>
        <w:t>8</w:t>
      </w:r>
      <w:r w:rsidR="009B75EF">
        <w:rPr>
          <w:rFonts w:ascii="Arial" w:hAnsi="Arial"/>
          <w:w w:val="105"/>
          <w:sz w:val="8"/>
        </w:rPr>
        <w:tab/>
        <w:t>10 12 14 16</w:t>
      </w:r>
      <w:r w:rsidR="009B75EF">
        <w:rPr>
          <w:rFonts w:ascii="Arial" w:hAnsi="Arial"/>
          <w:spacing w:val="3"/>
          <w:w w:val="105"/>
          <w:sz w:val="8"/>
        </w:rPr>
        <w:t xml:space="preserve"> </w:t>
      </w:r>
      <w:r w:rsidR="009B75EF">
        <w:rPr>
          <w:rFonts w:ascii="Arial" w:hAnsi="Arial"/>
          <w:w w:val="105"/>
          <w:sz w:val="8"/>
        </w:rPr>
        <w:t>18</w:t>
      </w:r>
    </w:p>
    <w:p w14:paraId="6AD34BD2" w14:textId="77777777" w:rsidR="005313F1" w:rsidRDefault="009B75EF">
      <w:pPr>
        <w:spacing w:before="35"/>
        <w:ind w:right="3588"/>
        <w:jc w:val="center"/>
        <w:rPr>
          <w:rFonts w:ascii="Arial"/>
          <w:b/>
          <w:sz w:val="10"/>
        </w:rPr>
      </w:pPr>
      <w:proofErr w:type="gramStart"/>
      <w:r>
        <w:rPr>
          <w:rFonts w:ascii="Arial"/>
          <w:b/>
          <w:w w:val="105"/>
          <w:sz w:val="10"/>
        </w:rPr>
        <w:t>log</w:t>
      </w:r>
      <w:r>
        <w:rPr>
          <w:rFonts w:ascii="Arial"/>
          <w:b/>
          <w:w w:val="105"/>
          <w:position w:val="-2"/>
          <w:sz w:val="6"/>
        </w:rPr>
        <w:t>2</w:t>
      </w:r>
      <w:r>
        <w:rPr>
          <w:rFonts w:ascii="Arial"/>
          <w:b/>
          <w:w w:val="105"/>
          <w:sz w:val="10"/>
        </w:rPr>
        <w:t>(</w:t>
      </w:r>
      <w:proofErr w:type="gramEnd"/>
      <w:r>
        <w:rPr>
          <w:rFonts w:ascii="Arial"/>
          <w:b/>
          <w:w w:val="105"/>
          <w:sz w:val="10"/>
        </w:rPr>
        <w:t>mean FC)</w:t>
      </w:r>
    </w:p>
    <w:p w14:paraId="4710B817" w14:textId="77777777" w:rsidR="005313F1" w:rsidRDefault="005313F1">
      <w:pPr>
        <w:pStyle w:val="BodyText"/>
        <w:spacing w:before="9"/>
        <w:rPr>
          <w:rFonts w:ascii="Arial"/>
          <w:b/>
          <w:sz w:val="17"/>
        </w:rPr>
      </w:pPr>
    </w:p>
    <w:p w14:paraId="67732D7C" w14:textId="77777777" w:rsidR="005313F1" w:rsidRDefault="009B75EF">
      <w:pPr>
        <w:spacing w:before="1"/>
        <w:ind w:left="1424"/>
      </w:pPr>
      <w:r>
        <w:rPr>
          <w:w w:val="120"/>
        </w:rPr>
        <w:t>(b)</w:t>
      </w:r>
    </w:p>
    <w:p w14:paraId="48A4D3CD" w14:textId="77777777" w:rsidR="005313F1" w:rsidRDefault="005313F1">
      <w:pPr>
        <w:sectPr w:rsidR="005313F1">
          <w:type w:val="continuous"/>
          <w:pgSz w:w="11910" w:h="16840"/>
          <w:pgMar w:top="1580" w:right="0" w:bottom="560" w:left="1680" w:header="720" w:footer="720" w:gutter="0"/>
          <w:cols w:num="2" w:space="720" w:equalWidth="0">
            <w:col w:w="2983" w:space="40"/>
            <w:col w:w="7207"/>
          </w:cols>
        </w:sectPr>
      </w:pPr>
    </w:p>
    <w:p w14:paraId="765E2C92" w14:textId="77777777" w:rsidR="005313F1" w:rsidRDefault="005313F1">
      <w:pPr>
        <w:pStyle w:val="BodyText"/>
        <w:rPr>
          <w:sz w:val="14"/>
        </w:rPr>
      </w:pPr>
    </w:p>
    <w:p w14:paraId="15E0D9B9" w14:textId="77777777" w:rsidR="005313F1" w:rsidRDefault="005313F1">
      <w:pPr>
        <w:pStyle w:val="BodyText"/>
        <w:spacing w:before="9"/>
        <w:rPr>
          <w:sz w:val="20"/>
        </w:rPr>
      </w:pPr>
    </w:p>
    <w:p w14:paraId="6E0D4B45" w14:textId="77777777" w:rsidR="005313F1" w:rsidRDefault="00090D17">
      <w:pPr>
        <w:jc w:val="right"/>
        <w:rPr>
          <w:rFonts w:ascii="Arial"/>
          <w:sz w:val="12"/>
        </w:rPr>
      </w:pPr>
      <w:r>
        <w:rPr>
          <w:noProof/>
        </w:rPr>
        <mc:AlternateContent>
          <mc:Choice Requires="wps">
            <w:drawing>
              <wp:anchor distT="0" distB="0" distL="114300" distR="114300" simplePos="0" relativeHeight="10936" behindDoc="0" locked="0" layoutInCell="1" allowOverlap="1" wp14:anchorId="329C017B" wp14:editId="25F195A4">
                <wp:simplePos x="0" y="0"/>
                <wp:positionH relativeFrom="page">
                  <wp:posOffset>2943860</wp:posOffset>
                </wp:positionH>
                <wp:positionV relativeFrom="paragraph">
                  <wp:posOffset>49530</wp:posOffset>
                </wp:positionV>
                <wp:extent cx="8890" cy="0"/>
                <wp:effectExtent l="0" t="0" r="3810" b="0"/>
                <wp:wrapNone/>
                <wp:docPr id="1234" name="Line 3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875672" id="Line 3793" o:spid="_x0000_s1026" style="position:absolute;z-index:10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" strokecolor="#333" strokeweight=".09786mm">
                <o:lock v:ext="edit" shapetype="f"/>
                <w10:wrap anchorx="page"/>
              </v:line>
            </w:pict>
          </mc:Fallback>
        </mc:AlternateContent>
      </w:r>
      <w:r w:rsidR="009B75EF">
        <w:rPr>
          <w:rFonts w:ascii="Arial"/>
          <w:sz w:val="12"/>
        </w:rPr>
        <w:t>4.0</w:t>
      </w:r>
    </w:p>
    <w:p w14:paraId="0F0D97B2" w14:textId="77777777" w:rsidR="005313F1" w:rsidRDefault="005313F1">
      <w:pPr>
        <w:pStyle w:val="BodyText"/>
        <w:rPr>
          <w:rFonts w:ascii="Arial"/>
          <w:sz w:val="16"/>
        </w:rPr>
      </w:pPr>
    </w:p>
    <w:p w14:paraId="1781446F" w14:textId="77777777" w:rsidR="005313F1" w:rsidRDefault="00090D17">
      <w:pPr>
        <w:jc w:val="right"/>
        <w:rPr>
          <w:rFonts w:ascii="Arial"/>
          <w:sz w:val="12"/>
        </w:rPr>
      </w:pPr>
      <w:r>
        <w:rPr>
          <w:noProof/>
        </w:rPr>
        <mc:AlternateContent>
          <mc:Choice Requires="wps">
            <w:drawing>
              <wp:anchor distT="0" distB="0" distL="114300" distR="114300" simplePos="0" relativeHeight="10912" behindDoc="0" locked="0" layoutInCell="1" allowOverlap="1" wp14:anchorId="400672C5" wp14:editId="526DC043">
                <wp:simplePos x="0" y="0"/>
                <wp:positionH relativeFrom="page">
                  <wp:posOffset>2943860</wp:posOffset>
                </wp:positionH>
                <wp:positionV relativeFrom="paragraph">
                  <wp:posOffset>49530</wp:posOffset>
                </wp:positionV>
                <wp:extent cx="8890" cy="0"/>
                <wp:effectExtent l="0" t="0" r="3810" b="0"/>
                <wp:wrapNone/>
                <wp:docPr id="1233" name="Line 3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889C8E" id="Line 3792" o:spid="_x0000_s1026" style="position:absolute;z-index:1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" strokecolor="#333" strokeweight=".09786mm">
                <o:lock v:ext="edit" shapetype="f"/>
                <w10:wrap anchorx="page"/>
              </v:line>
            </w:pict>
          </mc:Fallback>
        </mc:AlternateContent>
      </w:r>
      <w:r w:rsidR="009B75EF">
        <w:rPr>
          <w:rFonts w:ascii="Arial"/>
          <w:sz w:val="12"/>
        </w:rPr>
        <w:t>3.5</w:t>
      </w:r>
    </w:p>
    <w:p w14:paraId="552B15B6" w14:textId="77777777" w:rsidR="005313F1" w:rsidRDefault="005313F1">
      <w:pPr>
        <w:pStyle w:val="BodyText"/>
        <w:rPr>
          <w:rFonts w:ascii="Arial"/>
          <w:sz w:val="16"/>
        </w:rPr>
      </w:pPr>
    </w:p>
    <w:p w14:paraId="70ECDA94" w14:textId="77777777" w:rsidR="005313F1" w:rsidRDefault="00090D17">
      <w:pPr>
        <w:jc w:val="right"/>
        <w:rPr>
          <w:rFonts w:ascii="Arial"/>
          <w:sz w:val="12"/>
        </w:rPr>
      </w:pPr>
      <w:r>
        <w:rPr>
          <w:noProof/>
        </w:rPr>
        <mc:AlternateContent>
          <mc:Choice Requires="wps">
            <w:drawing>
              <wp:anchor distT="0" distB="0" distL="114300" distR="114300" simplePos="0" relativeHeight="10888" behindDoc="0" locked="0" layoutInCell="1" allowOverlap="1" wp14:anchorId="5775BC3B" wp14:editId="5AC300DE">
                <wp:simplePos x="0" y="0"/>
                <wp:positionH relativeFrom="page">
                  <wp:posOffset>2943860</wp:posOffset>
                </wp:positionH>
                <wp:positionV relativeFrom="paragraph">
                  <wp:posOffset>49530</wp:posOffset>
                </wp:positionV>
                <wp:extent cx="8890" cy="0"/>
                <wp:effectExtent l="0" t="0" r="3810" b="0"/>
                <wp:wrapNone/>
                <wp:docPr id="1232" name="Line 37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698123" id="Line 3791" o:spid="_x0000_s1026" style="position:absolute;z-index:10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" strokecolor="#333" strokeweight=".09786mm">
                <o:lock v:ext="edit" shapetype="f"/>
                <w10:wrap anchorx="page"/>
              </v:line>
            </w:pict>
          </mc:Fallback>
        </mc:AlternateContent>
      </w:r>
      <w:r w:rsidR="009B75EF">
        <w:rPr>
          <w:rFonts w:ascii="Arial"/>
          <w:sz w:val="12"/>
        </w:rPr>
        <w:t>3.0</w:t>
      </w:r>
    </w:p>
    <w:p w14:paraId="498A5C72" w14:textId="77777777" w:rsidR="005313F1" w:rsidRDefault="005313F1">
      <w:pPr>
        <w:pStyle w:val="BodyText"/>
        <w:rPr>
          <w:rFonts w:ascii="Arial"/>
          <w:sz w:val="16"/>
        </w:rPr>
      </w:pPr>
    </w:p>
    <w:p w14:paraId="5C0964D8" w14:textId="77777777" w:rsidR="005313F1" w:rsidRDefault="00090D17">
      <w:pPr>
        <w:jc w:val="right"/>
        <w:rPr>
          <w:rFonts w:ascii="Arial"/>
          <w:sz w:val="12"/>
        </w:rPr>
      </w:pPr>
      <w:r>
        <w:rPr>
          <w:noProof/>
        </w:rPr>
        <mc:AlternateContent>
          <mc:Choice Requires="wps">
            <w:drawing>
              <wp:anchor distT="0" distB="0" distL="114300" distR="114300" simplePos="0" relativeHeight="10864" behindDoc="0" locked="0" layoutInCell="1" allowOverlap="1" wp14:anchorId="060531E6" wp14:editId="1057F197">
                <wp:simplePos x="0" y="0"/>
                <wp:positionH relativeFrom="page">
                  <wp:posOffset>2943860</wp:posOffset>
                </wp:positionH>
                <wp:positionV relativeFrom="paragraph">
                  <wp:posOffset>49530</wp:posOffset>
                </wp:positionV>
                <wp:extent cx="8890" cy="0"/>
                <wp:effectExtent l="0" t="0" r="3810" b="0"/>
                <wp:wrapNone/>
                <wp:docPr id="1231" name="Line 3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6F7982" id="Line 3790" o:spid="_x0000_s1026" style="position:absolute;z-index:1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" strokecolor="#333" strokeweight=".09786mm">
                <o:lock v:ext="edit" shapetype="f"/>
                <w10:wrap anchorx="page"/>
              </v:line>
            </w:pict>
          </mc:Fallback>
        </mc:AlternateContent>
      </w:r>
      <w:r>
        <w:rPr>
          <w:noProof/>
        </w:rPr>
        <mc:AlternateContent>
          <mc:Choice Requires="wpg">
            <w:drawing>
              <wp:anchor distT="0" distB="0" distL="114300" distR="114300" simplePos="0" relativeHeight="11008" behindDoc="0" locked="0" layoutInCell="1" allowOverlap="1" wp14:anchorId="18DBE7B4" wp14:editId="4754A08F">
                <wp:simplePos x="0" y="0"/>
                <wp:positionH relativeFrom="page">
                  <wp:posOffset>2689860</wp:posOffset>
                </wp:positionH>
                <wp:positionV relativeFrom="paragraph">
                  <wp:posOffset>0</wp:posOffset>
                </wp:positionV>
                <wp:extent cx="84455" cy="433070"/>
                <wp:effectExtent l="0" t="12700" r="0" b="0"/>
                <wp:wrapNone/>
                <wp:docPr id="1227" name="Group 3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455" cy="433070"/>
                          <a:chOff x="4236" y="0"/>
                          <a:chExt cx="133" cy="682"/>
                        </a:xfrm>
                      </wpg:grpSpPr>
                      <pic:pic xmlns:pic="http://schemas.openxmlformats.org/drawingml/2006/picture">
                        <pic:nvPicPr>
                          <pic:cNvPr id="1228" name="Picture 3787"/>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4236" y="57"/>
                            <a:ext cx="133"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9" name="Text Box 3788"/>
                        <wps:cNvSpPr txBox="1">
                          <a:spLocks/>
                        </wps:cNvSpPr>
                        <wps:spPr bwMode="auto">
                          <a:xfrm>
                            <a:off x="4237" y="-1"/>
                            <a:ext cx="11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EBCAD" w14:textId="77777777" w:rsidR="005A72E5" w:rsidRDefault="005A72E5">
                              <w:pPr>
                                <w:rPr>
                                  <w:rFonts w:ascii="Arial"/>
                                  <w:sz w:val="12"/>
                                </w:rPr>
                              </w:pPr>
                              <w:r>
                                <w:rPr>
                                  <w:rFonts w:ascii="Arial"/>
                                  <w:w w:val="103"/>
                                  <w:sz w:val="12"/>
                                  <w:u w:val="single"/>
                                </w:rPr>
                                <w:t xml:space="preserve"> </w:t>
                              </w:r>
                              <w:r>
                                <w:rPr>
                                  <w:rFonts w:ascii="Arial"/>
                                  <w:spacing w:val="-13"/>
                                  <w:sz w:val="12"/>
                                  <w:u w:val="single"/>
                                </w:rPr>
                                <w:t xml:space="preserve"> </w:t>
                              </w:r>
                            </w:p>
                          </w:txbxContent>
                        </wps:txbx>
                        <wps:bodyPr rot="0" vert="horz" wrap="square" lIns="0" tIns="0" rIns="0" bIns="0" anchor="t" anchorCtr="0" upright="1">
                          <a:noAutofit/>
                        </wps:bodyPr>
                      </wps:wsp>
                      <wps:wsp>
                        <wps:cNvPr id="1230" name="Text Box 3789"/>
                        <wps:cNvSpPr txBox="1">
                          <a:spLocks/>
                        </wps:cNvSpPr>
                        <wps:spPr bwMode="auto">
                          <a:xfrm>
                            <a:off x="4237" y="573"/>
                            <a:ext cx="110" cy="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7EC68" w14:textId="77777777" w:rsidR="005A72E5" w:rsidRDefault="005A72E5">
                              <w:pPr>
                                <w:spacing w:before="4"/>
                                <w:rPr>
                                  <w:rFonts w:ascii="Arial"/>
                                  <w:i/>
                                  <w:sz w:val="5"/>
                                </w:rPr>
                              </w:pPr>
                              <w:r>
                                <w:rPr>
                                  <w:rFonts w:ascii="Arial"/>
                                  <w:i/>
                                  <w:w w:val="114"/>
                                  <w:sz w:val="5"/>
                                  <w:u w:val="single"/>
                                </w:rPr>
                                <w:t xml:space="preserve"> </w:t>
                              </w:r>
                              <w:r>
                                <w:rPr>
                                  <w:rFonts w:ascii="Arial"/>
                                  <w:i/>
                                  <w:spacing w:val="3"/>
                                  <w:sz w:val="5"/>
                                  <w:u w:val="single"/>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BE7B4" id="Group 3786" o:spid="_x0000_s1813" style="position:absolute;left:0;text-align:left;margin-left:211.8pt;margin-top:0;width:6.65pt;height:34.1pt;z-index:11008;mso-position-horizontal-relative:page" coordorigin="4236" coordsize="13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">
                <v:shape id="Picture 3787" o:spid="_x0000_s1814" type="#_x0000_t75" style="position:absolute;left:4236;top:57;width:133;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">
                  <v:imagedata r:id="rId54" o:title=""/>
                  <v:path arrowok="t"/>
                  <o:lock v:ext="edit" aspectratio="f"/>
                </v:shape>
                <v:shape id="Text Box 3788" o:spid="_x0000_s1815" type="#_x0000_t202" style="position:absolute;left:4237;top:-1;width:110;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" filled="f" stroked="f">
                  <v:path arrowok="t"/>
                  <v:textbox inset="0,0,0,0">
                    <w:txbxContent>
                      <w:p w14:paraId="5CBEBCAD" w14:textId="77777777" w:rsidR="005A72E5" w:rsidRDefault="005A72E5">
                        <w:pPr>
                          <w:rPr>
                            <w:rFonts w:ascii="Arial"/>
                            <w:sz w:val="12"/>
                          </w:rPr>
                        </w:pPr>
                        <w:r>
                          <w:rPr>
                            <w:rFonts w:ascii="Arial"/>
                            <w:w w:val="103"/>
                            <w:sz w:val="12"/>
                            <w:u w:val="single"/>
                          </w:rPr>
                          <w:t xml:space="preserve"> </w:t>
                        </w:r>
                        <w:r>
                          <w:rPr>
                            <w:rFonts w:ascii="Arial"/>
                            <w:spacing w:val="-13"/>
                            <w:sz w:val="12"/>
                            <w:u w:val="single"/>
                          </w:rPr>
                          <w:t xml:space="preserve"> </w:t>
                        </w:r>
                      </w:p>
                    </w:txbxContent>
                  </v:textbox>
                </v:shape>
                <v:shape id="Text Box 3789" o:spid="_x0000_s1816" type="#_x0000_t202" style="position:absolute;left:4237;top:573;width:11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" filled="f" stroked="f">
                  <v:path arrowok="t"/>
                  <v:textbox inset="0,0,0,0">
                    <w:txbxContent>
                      <w:p w14:paraId="2447EC68" w14:textId="77777777" w:rsidR="005A72E5" w:rsidRDefault="005A72E5">
                        <w:pPr>
                          <w:spacing w:before="4"/>
                          <w:rPr>
                            <w:rFonts w:ascii="Arial"/>
                            <w:i/>
                            <w:sz w:val="5"/>
                          </w:rPr>
                        </w:pPr>
                        <w:r>
                          <w:rPr>
                            <w:rFonts w:ascii="Arial"/>
                            <w:i/>
                            <w:w w:val="114"/>
                            <w:sz w:val="5"/>
                            <w:u w:val="single"/>
                          </w:rPr>
                          <w:t xml:space="preserve"> </w:t>
                        </w:r>
                        <w:r>
                          <w:rPr>
                            <w:rFonts w:ascii="Arial"/>
                            <w:i/>
                            <w:spacing w:val="3"/>
                            <w:sz w:val="5"/>
                            <w:u w:val="single"/>
                          </w:rPr>
                          <w:t xml:space="preserve"> </w:t>
                        </w:r>
                      </w:p>
                    </w:txbxContent>
                  </v:textbox>
                </v:shape>
                <w10:wrap anchorx="page"/>
              </v:group>
            </w:pict>
          </mc:Fallback>
        </mc:AlternateContent>
      </w:r>
      <w:r>
        <w:rPr>
          <w:noProof/>
        </w:rPr>
        <mc:AlternateContent>
          <mc:Choice Requires="wps">
            <w:drawing>
              <wp:anchor distT="0" distB="0" distL="114300" distR="114300" simplePos="0" relativeHeight="11080" behindDoc="0" locked="0" layoutInCell="1" allowOverlap="1" wp14:anchorId="14A06252" wp14:editId="67E8AB7E">
                <wp:simplePos x="0" y="0"/>
                <wp:positionH relativeFrom="page">
                  <wp:posOffset>2663190</wp:posOffset>
                </wp:positionH>
                <wp:positionV relativeFrom="paragraph">
                  <wp:posOffset>19685</wp:posOffset>
                </wp:positionV>
                <wp:extent cx="133350" cy="430530"/>
                <wp:effectExtent l="0" t="0" r="0" b="0"/>
                <wp:wrapNone/>
                <wp:docPr id="1226" name="Text Box 3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350" cy="430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2730C" w14:textId="77777777" w:rsidR="005A72E5" w:rsidRDefault="005A72E5">
                            <w:pPr>
                              <w:spacing w:before="20"/>
                              <w:ind w:left="20"/>
                              <w:rPr>
                                <w:rFonts w:ascii="Arial"/>
                                <w:b/>
                                <w:sz w:val="12"/>
                              </w:rPr>
                            </w:pPr>
                            <w:r>
                              <w:rPr>
                                <w:rFonts w:ascii="Arial"/>
                                <w:b/>
                                <w:w w:val="105"/>
                                <w:sz w:val="12"/>
                              </w:rPr>
                              <w:t>-</w:t>
                            </w:r>
                            <w:proofErr w:type="gramStart"/>
                            <w:r>
                              <w:rPr>
                                <w:rFonts w:ascii="Arial"/>
                                <w:b/>
                                <w:w w:val="105"/>
                                <w:sz w:val="12"/>
                              </w:rPr>
                              <w:t>log</w:t>
                            </w:r>
                            <w:r>
                              <w:rPr>
                                <w:rFonts w:ascii="Arial"/>
                                <w:b/>
                                <w:w w:val="105"/>
                                <w:position w:val="-3"/>
                                <w:sz w:val="7"/>
                              </w:rPr>
                              <w:t>10</w:t>
                            </w:r>
                            <w:r>
                              <w:rPr>
                                <w:rFonts w:ascii="Arial"/>
                                <w:b/>
                                <w:w w:val="105"/>
                                <w:sz w:val="12"/>
                              </w:rPr>
                              <w:t>(</w:t>
                            </w:r>
                            <w:proofErr w:type="spellStart"/>
                            <w:proofErr w:type="gramEnd"/>
                            <w:r>
                              <w:rPr>
                                <w:rFonts w:ascii="Arial"/>
                                <w:b/>
                                <w:w w:val="105"/>
                                <w:sz w:val="12"/>
                              </w:rPr>
                              <w:t>pval</w:t>
                            </w:r>
                            <w:proofErr w:type="spellEnd"/>
                            <w:r>
                              <w:rPr>
                                <w:rFonts w:ascii="Arial"/>
                                <w:b/>
                                <w:w w:val="105"/>
                                <w:sz w:val="12"/>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06252" id="Text Box 3785" o:spid="_x0000_s1817" type="#_x0000_t202" style="position:absolute;left:0;text-align:left;margin-left:209.7pt;margin-top:1.55pt;width:10.5pt;height:33.9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" filled="f" stroked="f">
                <v:path arrowok="t"/>
                <v:textbox style="layout-flow:vertical;mso-layout-flow-alt:bottom-to-top" inset="0,0,0,0">
                  <w:txbxContent>
                    <w:p w14:paraId="5562730C" w14:textId="77777777" w:rsidR="005A72E5" w:rsidRDefault="005A72E5">
                      <w:pPr>
                        <w:spacing w:before="20"/>
                        <w:ind w:left="20"/>
                        <w:rPr>
                          <w:rFonts w:ascii="Arial"/>
                          <w:b/>
                          <w:sz w:val="12"/>
                        </w:rPr>
                      </w:pPr>
                      <w:r>
                        <w:rPr>
                          <w:rFonts w:ascii="Arial"/>
                          <w:b/>
                          <w:w w:val="105"/>
                          <w:sz w:val="12"/>
                        </w:rPr>
                        <w:t>-</w:t>
                      </w:r>
                      <w:proofErr w:type="gramStart"/>
                      <w:r>
                        <w:rPr>
                          <w:rFonts w:ascii="Arial"/>
                          <w:b/>
                          <w:w w:val="105"/>
                          <w:sz w:val="12"/>
                        </w:rPr>
                        <w:t>log</w:t>
                      </w:r>
                      <w:r>
                        <w:rPr>
                          <w:rFonts w:ascii="Arial"/>
                          <w:b/>
                          <w:w w:val="105"/>
                          <w:position w:val="-3"/>
                          <w:sz w:val="7"/>
                        </w:rPr>
                        <w:t>10</w:t>
                      </w:r>
                      <w:r>
                        <w:rPr>
                          <w:rFonts w:ascii="Arial"/>
                          <w:b/>
                          <w:w w:val="105"/>
                          <w:sz w:val="12"/>
                        </w:rPr>
                        <w:t>(</w:t>
                      </w:r>
                      <w:proofErr w:type="spellStart"/>
                      <w:proofErr w:type="gramEnd"/>
                      <w:r>
                        <w:rPr>
                          <w:rFonts w:ascii="Arial"/>
                          <w:b/>
                          <w:w w:val="105"/>
                          <w:sz w:val="12"/>
                        </w:rPr>
                        <w:t>pval</w:t>
                      </w:r>
                      <w:proofErr w:type="spellEnd"/>
                      <w:r>
                        <w:rPr>
                          <w:rFonts w:ascii="Arial"/>
                          <w:b/>
                          <w:w w:val="105"/>
                          <w:sz w:val="12"/>
                        </w:rPr>
                        <w:t>)</w:t>
                      </w:r>
                    </w:p>
                  </w:txbxContent>
                </v:textbox>
                <w10:wrap anchorx="page"/>
              </v:shape>
            </w:pict>
          </mc:Fallback>
        </mc:AlternateContent>
      </w:r>
      <w:r w:rsidR="009B75EF">
        <w:rPr>
          <w:rFonts w:ascii="Arial"/>
          <w:sz w:val="12"/>
        </w:rPr>
        <w:t>2.5</w:t>
      </w:r>
    </w:p>
    <w:p w14:paraId="6F6E8DBB" w14:textId="77777777" w:rsidR="005313F1" w:rsidRDefault="005313F1">
      <w:pPr>
        <w:pStyle w:val="BodyText"/>
        <w:rPr>
          <w:rFonts w:ascii="Arial"/>
          <w:sz w:val="16"/>
        </w:rPr>
      </w:pPr>
    </w:p>
    <w:p w14:paraId="7F4021E9" w14:textId="77777777" w:rsidR="005313F1" w:rsidRDefault="00090D17">
      <w:pPr>
        <w:jc w:val="right"/>
        <w:rPr>
          <w:rFonts w:ascii="Arial"/>
          <w:sz w:val="12"/>
        </w:rPr>
      </w:pPr>
      <w:r>
        <w:rPr>
          <w:noProof/>
        </w:rPr>
        <mc:AlternateContent>
          <mc:Choice Requires="wps">
            <w:drawing>
              <wp:anchor distT="0" distB="0" distL="114300" distR="114300" simplePos="0" relativeHeight="10840" behindDoc="0" locked="0" layoutInCell="1" allowOverlap="1" wp14:anchorId="6407FA75" wp14:editId="212033BF">
                <wp:simplePos x="0" y="0"/>
                <wp:positionH relativeFrom="page">
                  <wp:posOffset>2943860</wp:posOffset>
                </wp:positionH>
                <wp:positionV relativeFrom="paragraph">
                  <wp:posOffset>49530</wp:posOffset>
                </wp:positionV>
                <wp:extent cx="8890" cy="0"/>
                <wp:effectExtent l="0" t="0" r="3810" b="0"/>
                <wp:wrapNone/>
                <wp:docPr id="1225" name="Line 3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49EA8FF" id="Line 3784" o:spid="_x0000_s1026" style="position:absolute;z-index:10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" strokecolor="#333" strokeweight=".09786mm">
                <o:lock v:ext="edit" shapetype="f"/>
                <w10:wrap anchorx="page"/>
              </v:line>
            </w:pict>
          </mc:Fallback>
        </mc:AlternateContent>
      </w:r>
      <w:r w:rsidR="009B75EF">
        <w:rPr>
          <w:rFonts w:ascii="Arial"/>
          <w:sz w:val="12"/>
        </w:rPr>
        <w:t>2.0</w:t>
      </w:r>
    </w:p>
    <w:p w14:paraId="5A61E5E6" w14:textId="77777777" w:rsidR="005313F1" w:rsidRDefault="005313F1">
      <w:pPr>
        <w:pStyle w:val="BodyText"/>
        <w:rPr>
          <w:rFonts w:ascii="Arial"/>
          <w:sz w:val="16"/>
        </w:rPr>
      </w:pPr>
    </w:p>
    <w:p w14:paraId="78BD84F0" w14:textId="77777777" w:rsidR="005313F1" w:rsidRDefault="00090D17">
      <w:pPr>
        <w:jc w:val="right"/>
        <w:rPr>
          <w:rFonts w:ascii="Arial"/>
          <w:sz w:val="12"/>
        </w:rPr>
      </w:pPr>
      <w:r>
        <w:rPr>
          <w:noProof/>
        </w:rPr>
        <mc:AlternateContent>
          <mc:Choice Requires="wps">
            <w:drawing>
              <wp:anchor distT="0" distB="0" distL="114300" distR="114300" simplePos="0" relativeHeight="10816" behindDoc="0" locked="0" layoutInCell="1" allowOverlap="1" wp14:anchorId="6B6DE6AC" wp14:editId="72374ED7">
                <wp:simplePos x="0" y="0"/>
                <wp:positionH relativeFrom="page">
                  <wp:posOffset>2943860</wp:posOffset>
                </wp:positionH>
                <wp:positionV relativeFrom="paragraph">
                  <wp:posOffset>49530</wp:posOffset>
                </wp:positionV>
                <wp:extent cx="8890" cy="0"/>
                <wp:effectExtent l="0" t="0" r="3810" b="0"/>
                <wp:wrapNone/>
                <wp:docPr id="1224" name="Line 3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E6BB62" id="Line 3783" o:spid="_x0000_s1026" style="position:absolute;z-index: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" strokecolor="#333" strokeweight=".09786mm">
                <o:lock v:ext="edit" shapetype="f"/>
                <w10:wrap anchorx="page"/>
              </v:line>
            </w:pict>
          </mc:Fallback>
        </mc:AlternateContent>
      </w:r>
      <w:r w:rsidR="009B75EF">
        <w:rPr>
          <w:rFonts w:ascii="Arial"/>
          <w:sz w:val="12"/>
        </w:rPr>
        <w:t>1.5</w:t>
      </w:r>
    </w:p>
    <w:p w14:paraId="19A1E9F8" w14:textId="77777777" w:rsidR="005313F1" w:rsidRDefault="005313F1">
      <w:pPr>
        <w:pStyle w:val="BodyText"/>
        <w:rPr>
          <w:rFonts w:ascii="Arial"/>
          <w:sz w:val="16"/>
        </w:rPr>
      </w:pPr>
    </w:p>
    <w:p w14:paraId="73998F74" w14:textId="77777777" w:rsidR="005313F1" w:rsidRDefault="00090D17">
      <w:pPr>
        <w:jc w:val="right"/>
        <w:rPr>
          <w:rFonts w:ascii="Arial"/>
          <w:sz w:val="12"/>
        </w:rPr>
      </w:pPr>
      <w:r>
        <w:rPr>
          <w:noProof/>
        </w:rPr>
        <mc:AlternateContent>
          <mc:Choice Requires="wps">
            <w:drawing>
              <wp:anchor distT="0" distB="0" distL="114300" distR="114300" simplePos="0" relativeHeight="10792" behindDoc="0" locked="0" layoutInCell="1" allowOverlap="1" wp14:anchorId="4ED87FC5" wp14:editId="62AA9789">
                <wp:simplePos x="0" y="0"/>
                <wp:positionH relativeFrom="page">
                  <wp:posOffset>2943860</wp:posOffset>
                </wp:positionH>
                <wp:positionV relativeFrom="paragraph">
                  <wp:posOffset>49530</wp:posOffset>
                </wp:positionV>
                <wp:extent cx="8890" cy="0"/>
                <wp:effectExtent l="0" t="0" r="3810" b="0"/>
                <wp:wrapNone/>
                <wp:docPr id="1223" name="Line 3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129BBE" id="Line 3782" o:spid="_x0000_s1026" style="position:absolute;z-index:10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1.8pt,3.9pt" to="23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" strokecolor="#333" strokeweight=".09786mm">
                <o:lock v:ext="edit" shapetype="f"/>
                <w10:wrap anchorx="page"/>
              </v:line>
            </w:pict>
          </mc:Fallback>
        </mc:AlternateContent>
      </w:r>
      <w:r w:rsidR="009B75EF">
        <w:rPr>
          <w:rFonts w:ascii="Arial"/>
          <w:sz w:val="12"/>
        </w:rPr>
        <w:t>1.0</w:t>
      </w:r>
    </w:p>
    <w:p w14:paraId="65215677" w14:textId="77777777" w:rsidR="005313F1" w:rsidRDefault="005313F1">
      <w:pPr>
        <w:pStyle w:val="BodyText"/>
        <w:rPr>
          <w:rFonts w:ascii="Arial"/>
          <w:sz w:val="16"/>
        </w:rPr>
      </w:pPr>
    </w:p>
    <w:p w14:paraId="4AFF00DA" w14:textId="77777777" w:rsidR="005313F1" w:rsidRDefault="009B75EF">
      <w:pPr>
        <w:jc w:val="right"/>
        <w:rPr>
          <w:rFonts w:ascii="Arial"/>
          <w:sz w:val="12"/>
        </w:rPr>
      </w:pPr>
      <w:r>
        <w:rPr>
          <w:rFonts w:ascii="Arial"/>
          <w:sz w:val="12"/>
        </w:rPr>
        <w:t>0.5</w:t>
      </w:r>
    </w:p>
    <w:p w14:paraId="33D07B12" w14:textId="77777777" w:rsidR="005313F1" w:rsidRDefault="005313F1">
      <w:pPr>
        <w:pStyle w:val="BodyText"/>
        <w:rPr>
          <w:rFonts w:ascii="Arial"/>
          <w:sz w:val="16"/>
        </w:rPr>
      </w:pPr>
    </w:p>
    <w:p w14:paraId="600E2D24" w14:textId="77777777" w:rsidR="005313F1" w:rsidRDefault="009B75EF">
      <w:pPr>
        <w:jc w:val="right"/>
        <w:rPr>
          <w:rFonts w:ascii="Arial"/>
          <w:sz w:val="12"/>
        </w:rPr>
      </w:pPr>
      <w:r>
        <w:rPr>
          <w:rFonts w:ascii="Arial"/>
          <w:sz w:val="12"/>
        </w:rPr>
        <w:t>0.0</w:t>
      </w:r>
    </w:p>
    <w:p w14:paraId="1AE6A27C" w14:textId="77777777" w:rsidR="005313F1" w:rsidRDefault="009B75EF">
      <w:pPr>
        <w:pStyle w:val="BodyText"/>
        <w:spacing w:before="9"/>
        <w:rPr>
          <w:rFonts w:ascii="Arial"/>
          <w:sz w:val="11"/>
        </w:rPr>
      </w:pPr>
      <w:r>
        <w:br w:type="column"/>
      </w:r>
    </w:p>
    <w:p w14:paraId="1CF431CF" w14:textId="77777777" w:rsidR="005313F1" w:rsidRDefault="009B75EF">
      <w:pPr>
        <w:ind w:left="1776"/>
        <w:rPr>
          <w:rFonts w:ascii="Arial"/>
          <w:b/>
          <w:sz w:val="7"/>
        </w:rPr>
      </w:pPr>
      <w:proofErr w:type="gramStart"/>
      <w:r>
        <w:rPr>
          <w:rFonts w:ascii="Arial"/>
          <w:b/>
          <w:w w:val="105"/>
          <w:sz w:val="12"/>
        </w:rPr>
        <w:t>mCD8</w:t>
      </w:r>
      <w:proofErr w:type="gramEnd"/>
      <w:r>
        <w:rPr>
          <w:rFonts w:ascii="Arial"/>
          <w:b/>
          <w:w w:val="105"/>
          <w:position w:val="4"/>
          <w:sz w:val="7"/>
        </w:rPr>
        <w:t>+</w:t>
      </w:r>
    </w:p>
    <w:p w14:paraId="5F27A5F8" w14:textId="77777777" w:rsidR="005313F1" w:rsidRDefault="005313F1">
      <w:pPr>
        <w:pStyle w:val="BodyText"/>
        <w:spacing w:before="4"/>
        <w:rPr>
          <w:rFonts w:ascii="Arial"/>
          <w:b/>
          <w:sz w:val="6"/>
        </w:rPr>
      </w:pPr>
    </w:p>
    <w:tbl>
      <w:tblPr>
        <w:tblW w:w="0" w:type="auto"/>
        <w:tblInd w:w="-7" w:type="dxa"/>
        <w:tblLayout w:type="fixed"/>
        <w:tblCellMar>
          <w:left w:w="0" w:type="dxa"/>
          <w:right w:w="0" w:type="dxa"/>
        </w:tblCellMar>
        <w:tblLook w:val="01E0" w:firstRow="1" w:lastRow="1" w:firstColumn="1" w:lastColumn="1" w:noHBand="0" w:noVBand="0"/>
      </w:tblPr>
      <w:tblGrid>
        <w:gridCol w:w="1889"/>
        <w:gridCol w:w="493"/>
        <w:gridCol w:w="1246"/>
      </w:tblGrid>
      <w:tr w:rsidR="005313F1" w14:paraId="657072E9" w14:textId="77777777">
        <w:trPr>
          <w:trHeight w:val="1854"/>
        </w:trPr>
        <w:tc>
          <w:tcPr>
            <w:tcW w:w="1889" w:type="dxa"/>
            <w:tcBorders>
              <w:top w:val="single" w:sz="4" w:space="0" w:color="333333"/>
              <w:left w:val="single" w:sz="4" w:space="0" w:color="333333"/>
              <w:bottom w:val="dashed" w:sz="6" w:space="0" w:color="000000"/>
            </w:tcBorders>
          </w:tcPr>
          <w:p w14:paraId="0F16F7C9" w14:textId="77777777" w:rsidR="005313F1" w:rsidRDefault="005313F1">
            <w:pPr>
              <w:pStyle w:val="TableParagraph"/>
              <w:rPr>
                <w:rFonts w:ascii="Arial"/>
                <w:b/>
                <w:sz w:val="6"/>
              </w:rPr>
            </w:pPr>
          </w:p>
          <w:p w14:paraId="7F2C8194" w14:textId="77777777" w:rsidR="005313F1" w:rsidRDefault="005313F1">
            <w:pPr>
              <w:pStyle w:val="TableParagraph"/>
              <w:rPr>
                <w:rFonts w:ascii="Arial"/>
                <w:b/>
                <w:sz w:val="6"/>
              </w:rPr>
            </w:pPr>
          </w:p>
          <w:p w14:paraId="6974075F" w14:textId="77777777" w:rsidR="005313F1" w:rsidRDefault="005313F1">
            <w:pPr>
              <w:pStyle w:val="TableParagraph"/>
              <w:rPr>
                <w:rFonts w:ascii="Arial"/>
                <w:b/>
                <w:sz w:val="6"/>
              </w:rPr>
            </w:pPr>
          </w:p>
          <w:p w14:paraId="234BA40D" w14:textId="77777777" w:rsidR="005313F1" w:rsidRDefault="005313F1">
            <w:pPr>
              <w:pStyle w:val="TableParagraph"/>
              <w:rPr>
                <w:rFonts w:ascii="Arial"/>
                <w:b/>
                <w:sz w:val="6"/>
              </w:rPr>
            </w:pPr>
          </w:p>
          <w:p w14:paraId="27E146B7" w14:textId="77777777" w:rsidR="005313F1" w:rsidRDefault="005313F1">
            <w:pPr>
              <w:pStyle w:val="TableParagraph"/>
              <w:rPr>
                <w:rFonts w:ascii="Arial"/>
                <w:b/>
                <w:sz w:val="6"/>
              </w:rPr>
            </w:pPr>
          </w:p>
          <w:p w14:paraId="0862929B" w14:textId="77777777" w:rsidR="005313F1" w:rsidRDefault="005313F1">
            <w:pPr>
              <w:pStyle w:val="TableParagraph"/>
              <w:rPr>
                <w:rFonts w:ascii="Arial"/>
                <w:b/>
                <w:sz w:val="6"/>
              </w:rPr>
            </w:pPr>
          </w:p>
          <w:p w14:paraId="489EF9A8" w14:textId="77777777" w:rsidR="005313F1" w:rsidRDefault="005313F1">
            <w:pPr>
              <w:pStyle w:val="TableParagraph"/>
              <w:rPr>
                <w:rFonts w:ascii="Arial"/>
                <w:b/>
                <w:sz w:val="6"/>
              </w:rPr>
            </w:pPr>
          </w:p>
          <w:p w14:paraId="15DC8876" w14:textId="77777777" w:rsidR="005313F1" w:rsidRDefault="005313F1">
            <w:pPr>
              <w:pStyle w:val="TableParagraph"/>
              <w:spacing w:before="3"/>
              <w:rPr>
                <w:rFonts w:ascii="Arial"/>
                <w:b/>
                <w:sz w:val="6"/>
              </w:rPr>
            </w:pPr>
          </w:p>
          <w:p w14:paraId="486BD5F5" w14:textId="77777777" w:rsidR="005313F1" w:rsidRDefault="009B75EF">
            <w:pPr>
              <w:pStyle w:val="TableParagraph"/>
              <w:spacing w:line="160" w:lineRule="atLeast"/>
              <w:ind w:left="1130" w:right="123" w:firstLine="270"/>
              <w:rPr>
                <w:rFonts w:ascii="Arial"/>
                <w:i/>
                <w:sz w:val="5"/>
              </w:rPr>
            </w:pPr>
            <w:r>
              <w:rPr>
                <w:rFonts w:ascii="Arial"/>
                <w:i/>
                <w:w w:val="115"/>
                <w:sz w:val="5"/>
              </w:rPr>
              <w:t xml:space="preserve">CCR5 </w:t>
            </w:r>
            <w:r>
              <w:rPr>
                <w:rFonts w:ascii="Arial"/>
                <w:i/>
                <w:w w:val="115"/>
                <w:position w:val="1"/>
                <w:sz w:val="5"/>
              </w:rPr>
              <w:t xml:space="preserve">ADGRE5 </w:t>
            </w:r>
            <w:r>
              <w:rPr>
                <w:rFonts w:ascii="Arial"/>
                <w:i/>
                <w:w w:val="115"/>
                <w:sz w:val="5"/>
              </w:rPr>
              <w:t>CCRL2</w:t>
            </w:r>
          </w:p>
          <w:p w14:paraId="6BFBEF98" w14:textId="77777777" w:rsidR="005313F1" w:rsidRDefault="009B75EF">
            <w:pPr>
              <w:pStyle w:val="TableParagraph"/>
              <w:spacing w:line="168" w:lineRule="auto"/>
              <w:ind w:left="330"/>
              <w:jc w:val="center"/>
              <w:rPr>
                <w:rFonts w:ascii="Arial"/>
                <w:i/>
                <w:sz w:val="5"/>
              </w:rPr>
            </w:pPr>
            <w:r>
              <w:rPr>
                <w:rFonts w:ascii="Arial"/>
                <w:i/>
                <w:w w:val="115"/>
                <w:sz w:val="5"/>
              </w:rPr>
              <w:t xml:space="preserve">IL2RG   </w:t>
            </w:r>
            <w:r>
              <w:rPr>
                <w:rFonts w:ascii="Arial"/>
                <w:i/>
                <w:w w:val="115"/>
                <w:position w:val="-2"/>
                <w:sz w:val="5"/>
              </w:rPr>
              <w:t>CD74</w:t>
            </w:r>
          </w:p>
          <w:p w14:paraId="3B238105" w14:textId="77777777" w:rsidR="005313F1" w:rsidRDefault="009B75EF">
            <w:pPr>
              <w:pStyle w:val="TableParagraph"/>
              <w:spacing w:before="6"/>
              <w:ind w:left="916"/>
              <w:rPr>
                <w:rFonts w:ascii="Arial"/>
                <w:i/>
                <w:sz w:val="5"/>
              </w:rPr>
            </w:pPr>
            <w:r>
              <w:rPr>
                <w:rFonts w:ascii="Arial"/>
                <w:i/>
                <w:w w:val="115"/>
                <w:position w:val="-1"/>
                <w:sz w:val="5"/>
              </w:rPr>
              <w:t xml:space="preserve">HDAC4 </w:t>
            </w:r>
            <w:r>
              <w:rPr>
                <w:rFonts w:ascii="Arial"/>
                <w:i/>
                <w:w w:val="115"/>
                <w:position w:val="-4"/>
                <w:sz w:val="5"/>
              </w:rPr>
              <w:t xml:space="preserve">CXCR6 </w:t>
            </w:r>
            <w:r>
              <w:rPr>
                <w:rFonts w:ascii="Arial"/>
                <w:i/>
                <w:w w:val="115"/>
                <w:sz w:val="5"/>
              </w:rPr>
              <w:t>PDGFA</w:t>
            </w:r>
          </w:p>
          <w:p w14:paraId="5C197EBF" w14:textId="77777777" w:rsidR="005313F1" w:rsidRDefault="009B75EF">
            <w:pPr>
              <w:pStyle w:val="TableParagraph"/>
              <w:spacing w:before="34" w:line="66" w:lineRule="exact"/>
              <w:ind w:left="758"/>
              <w:jc w:val="center"/>
              <w:rPr>
                <w:rFonts w:ascii="Arial"/>
                <w:i/>
                <w:sz w:val="5"/>
              </w:rPr>
            </w:pPr>
            <w:r>
              <w:rPr>
                <w:rFonts w:ascii="Arial"/>
                <w:i/>
                <w:w w:val="115"/>
                <w:sz w:val="5"/>
              </w:rPr>
              <w:t xml:space="preserve">NR3C1 </w:t>
            </w:r>
            <w:r>
              <w:rPr>
                <w:rFonts w:ascii="Arial"/>
                <w:i/>
                <w:w w:val="115"/>
                <w:position w:val="1"/>
                <w:sz w:val="5"/>
              </w:rPr>
              <w:t>TYMP</w:t>
            </w:r>
          </w:p>
          <w:p w14:paraId="59204EBC" w14:textId="77777777" w:rsidR="005313F1" w:rsidRDefault="009B75EF">
            <w:pPr>
              <w:pStyle w:val="TableParagraph"/>
              <w:tabs>
                <w:tab w:val="left" w:pos="820"/>
              </w:tabs>
              <w:spacing w:line="85" w:lineRule="exact"/>
              <w:ind w:left="240"/>
              <w:jc w:val="center"/>
              <w:rPr>
                <w:rFonts w:ascii="Arial"/>
                <w:i/>
                <w:sz w:val="5"/>
              </w:rPr>
            </w:pPr>
            <w:r>
              <w:rPr>
                <w:rFonts w:ascii="Arial"/>
                <w:i/>
                <w:w w:val="115"/>
                <w:position w:val="3"/>
                <w:sz w:val="5"/>
              </w:rPr>
              <w:t xml:space="preserve">IL6R </w:t>
            </w:r>
            <w:r>
              <w:rPr>
                <w:rFonts w:ascii="Arial"/>
                <w:i/>
                <w:spacing w:val="6"/>
                <w:w w:val="115"/>
                <w:position w:val="3"/>
                <w:sz w:val="5"/>
              </w:rPr>
              <w:t xml:space="preserve"> </w:t>
            </w:r>
            <w:r>
              <w:rPr>
                <w:rFonts w:ascii="Arial"/>
                <w:i/>
                <w:w w:val="115"/>
                <w:sz w:val="5"/>
              </w:rPr>
              <w:t>IL3RA</w:t>
            </w:r>
            <w:r>
              <w:rPr>
                <w:rFonts w:ascii="Arial"/>
                <w:i/>
                <w:w w:val="115"/>
                <w:sz w:val="5"/>
              </w:rPr>
              <w:tab/>
            </w:r>
            <w:r>
              <w:rPr>
                <w:rFonts w:ascii="Arial"/>
                <w:i/>
                <w:w w:val="115"/>
                <w:position w:val="2"/>
                <w:sz w:val="5"/>
              </w:rPr>
              <w:t xml:space="preserve">CCL5   </w:t>
            </w:r>
            <w:r>
              <w:rPr>
                <w:rFonts w:ascii="Arial"/>
                <w:i/>
                <w:spacing w:val="3"/>
                <w:w w:val="115"/>
                <w:position w:val="2"/>
                <w:sz w:val="5"/>
              </w:rPr>
              <w:t xml:space="preserve"> </w:t>
            </w:r>
            <w:r>
              <w:rPr>
                <w:rFonts w:ascii="Arial"/>
                <w:i/>
                <w:w w:val="115"/>
                <w:sz w:val="5"/>
              </w:rPr>
              <w:t>TNF</w:t>
            </w:r>
          </w:p>
          <w:p w14:paraId="47796AF9" w14:textId="77777777" w:rsidR="005313F1" w:rsidRDefault="009B75EF">
            <w:pPr>
              <w:pStyle w:val="TableParagraph"/>
              <w:tabs>
                <w:tab w:val="left" w:pos="1415"/>
              </w:tabs>
              <w:spacing w:before="5" w:line="88" w:lineRule="exact"/>
              <w:ind w:left="425" w:right="263"/>
              <w:jc w:val="center"/>
              <w:rPr>
                <w:rFonts w:ascii="Arial"/>
                <w:i/>
                <w:sz w:val="5"/>
              </w:rPr>
            </w:pPr>
            <w:r>
              <w:rPr>
                <w:rFonts w:ascii="Arial"/>
                <w:i/>
                <w:w w:val="115"/>
                <w:position w:val="3"/>
                <w:sz w:val="5"/>
              </w:rPr>
              <w:t xml:space="preserve">EPHX2 </w:t>
            </w:r>
            <w:r>
              <w:rPr>
                <w:rFonts w:ascii="Arial"/>
                <w:i/>
                <w:spacing w:val="6"/>
                <w:w w:val="115"/>
                <w:position w:val="3"/>
                <w:sz w:val="5"/>
              </w:rPr>
              <w:t xml:space="preserve"> </w:t>
            </w:r>
            <w:r>
              <w:rPr>
                <w:rFonts w:ascii="Arial"/>
                <w:i/>
                <w:w w:val="115"/>
                <w:sz w:val="5"/>
              </w:rPr>
              <w:t>ERBB2</w:t>
            </w:r>
            <w:r>
              <w:rPr>
                <w:rFonts w:ascii="Arial"/>
                <w:i/>
                <w:w w:val="115"/>
                <w:sz w:val="5"/>
              </w:rPr>
              <w:tab/>
            </w:r>
            <w:r>
              <w:rPr>
                <w:rFonts w:ascii="Arial"/>
                <w:i/>
                <w:spacing w:val="-4"/>
                <w:w w:val="115"/>
                <w:position w:val="1"/>
                <w:sz w:val="5"/>
              </w:rPr>
              <w:t xml:space="preserve">CMTM1 </w:t>
            </w:r>
            <w:r>
              <w:rPr>
                <w:rFonts w:ascii="Arial"/>
                <w:i/>
                <w:w w:val="115"/>
                <w:position w:val="1"/>
                <w:sz w:val="5"/>
              </w:rPr>
              <w:t xml:space="preserve">SLCO1A2 NFE2L1 </w:t>
            </w:r>
            <w:r>
              <w:rPr>
                <w:rFonts w:ascii="Arial"/>
                <w:i/>
                <w:w w:val="115"/>
                <w:sz w:val="5"/>
              </w:rPr>
              <w:t>GPR68</w:t>
            </w:r>
            <w:r>
              <w:rPr>
                <w:rFonts w:ascii="Arial"/>
                <w:i/>
                <w:spacing w:val="12"/>
                <w:w w:val="115"/>
                <w:sz w:val="5"/>
              </w:rPr>
              <w:t xml:space="preserve"> </w:t>
            </w:r>
            <w:r>
              <w:rPr>
                <w:rFonts w:ascii="Arial"/>
                <w:i/>
                <w:w w:val="115"/>
                <w:position w:val="2"/>
                <w:sz w:val="5"/>
              </w:rPr>
              <w:t>CCR2</w:t>
            </w:r>
          </w:p>
          <w:p w14:paraId="1809A2C8" w14:textId="77777777" w:rsidR="005313F1" w:rsidRDefault="009B75EF">
            <w:pPr>
              <w:pStyle w:val="TableParagraph"/>
              <w:tabs>
                <w:tab w:val="left" w:pos="909"/>
                <w:tab w:val="left" w:pos="1410"/>
              </w:tabs>
              <w:spacing w:before="5" w:line="108" w:lineRule="auto"/>
              <w:ind w:left="640" w:right="123" w:hanging="247"/>
              <w:rPr>
                <w:rFonts w:ascii="Arial"/>
                <w:i/>
                <w:sz w:val="5"/>
              </w:rPr>
            </w:pPr>
            <w:r>
              <w:rPr>
                <w:rFonts w:ascii="Arial"/>
                <w:i/>
                <w:w w:val="115"/>
                <w:sz w:val="5"/>
              </w:rPr>
              <w:t>S100B</w:t>
            </w:r>
            <w:r>
              <w:rPr>
                <w:rFonts w:ascii="Arial"/>
                <w:i/>
                <w:w w:val="115"/>
                <w:sz w:val="5"/>
              </w:rPr>
              <w:tab/>
            </w:r>
            <w:r>
              <w:rPr>
                <w:rFonts w:ascii="Arial"/>
                <w:i/>
                <w:w w:val="115"/>
                <w:sz w:val="5"/>
              </w:rPr>
              <w:tab/>
            </w:r>
            <w:r>
              <w:rPr>
                <w:rFonts w:ascii="Arial"/>
                <w:i/>
                <w:w w:val="115"/>
                <w:position w:val="1"/>
                <w:sz w:val="5"/>
              </w:rPr>
              <w:t>DOCK2</w:t>
            </w:r>
            <w:r>
              <w:rPr>
                <w:rFonts w:ascii="Arial"/>
                <w:i/>
                <w:w w:val="115"/>
                <w:position w:val="1"/>
                <w:sz w:val="5"/>
              </w:rPr>
              <w:tab/>
            </w:r>
            <w:r>
              <w:rPr>
                <w:rFonts w:ascii="Arial"/>
                <w:i/>
                <w:w w:val="115"/>
                <w:position w:val="4"/>
                <w:sz w:val="5"/>
              </w:rPr>
              <w:t xml:space="preserve">CCL4 </w:t>
            </w:r>
            <w:r>
              <w:rPr>
                <w:rFonts w:ascii="Arial"/>
                <w:i/>
                <w:spacing w:val="-4"/>
                <w:w w:val="115"/>
                <w:sz w:val="5"/>
              </w:rPr>
              <w:t xml:space="preserve">IL2RB </w:t>
            </w:r>
            <w:r>
              <w:rPr>
                <w:rFonts w:ascii="Arial"/>
                <w:i/>
                <w:w w:val="115"/>
                <w:sz w:val="5"/>
              </w:rPr>
              <w:t>TNFSF10</w:t>
            </w:r>
            <w:r>
              <w:rPr>
                <w:rFonts w:ascii="Arial"/>
                <w:i/>
                <w:w w:val="115"/>
                <w:sz w:val="5"/>
              </w:rPr>
              <w:tab/>
            </w:r>
            <w:r>
              <w:rPr>
                <w:rFonts w:ascii="Arial"/>
                <w:i/>
                <w:w w:val="115"/>
                <w:sz w:val="5"/>
              </w:rPr>
              <w:tab/>
            </w:r>
            <w:r>
              <w:rPr>
                <w:rFonts w:ascii="Arial"/>
                <w:i/>
                <w:w w:val="115"/>
                <w:position w:val="-1"/>
                <w:sz w:val="5"/>
              </w:rPr>
              <w:t>TNFSF14</w:t>
            </w:r>
          </w:p>
          <w:p w14:paraId="44B6A1B5" w14:textId="77777777" w:rsidR="005313F1" w:rsidRDefault="009B75EF">
            <w:pPr>
              <w:pStyle w:val="TableParagraph"/>
              <w:tabs>
                <w:tab w:val="left" w:pos="949"/>
              </w:tabs>
              <w:spacing w:line="64" w:lineRule="exact"/>
              <w:ind w:left="127"/>
              <w:jc w:val="center"/>
              <w:rPr>
                <w:rFonts w:ascii="Arial"/>
                <w:i/>
                <w:sz w:val="5"/>
              </w:rPr>
            </w:pPr>
            <w:r>
              <w:rPr>
                <w:rFonts w:ascii="Arial"/>
                <w:i/>
                <w:w w:val="115"/>
                <w:position w:val="4"/>
                <w:sz w:val="5"/>
              </w:rPr>
              <w:t xml:space="preserve">IFNGR2 </w:t>
            </w:r>
            <w:r>
              <w:rPr>
                <w:rFonts w:ascii="Arial"/>
                <w:i/>
                <w:spacing w:val="12"/>
                <w:w w:val="115"/>
                <w:position w:val="4"/>
                <w:sz w:val="5"/>
              </w:rPr>
              <w:t xml:space="preserve"> </w:t>
            </w:r>
            <w:r>
              <w:rPr>
                <w:rFonts w:ascii="Arial"/>
                <w:i/>
                <w:w w:val="115"/>
                <w:position w:val="1"/>
                <w:sz w:val="5"/>
              </w:rPr>
              <w:t xml:space="preserve">TOLLIP </w:t>
            </w:r>
            <w:r>
              <w:rPr>
                <w:rFonts w:ascii="Arial"/>
                <w:i/>
                <w:spacing w:val="4"/>
                <w:w w:val="115"/>
                <w:position w:val="1"/>
                <w:sz w:val="5"/>
              </w:rPr>
              <w:t xml:space="preserve"> </w:t>
            </w:r>
            <w:r>
              <w:rPr>
                <w:rFonts w:ascii="Arial"/>
                <w:i/>
                <w:w w:val="115"/>
                <w:position w:val="4"/>
                <w:sz w:val="5"/>
              </w:rPr>
              <w:t>NMI</w:t>
            </w:r>
            <w:r>
              <w:rPr>
                <w:rFonts w:ascii="Arial"/>
                <w:i/>
                <w:w w:val="115"/>
                <w:position w:val="4"/>
                <w:sz w:val="5"/>
              </w:rPr>
              <w:tab/>
            </w:r>
            <w:r>
              <w:rPr>
                <w:rFonts w:ascii="Arial"/>
                <w:i/>
                <w:w w:val="115"/>
                <w:position w:val="3"/>
                <w:sz w:val="5"/>
              </w:rPr>
              <w:t xml:space="preserve">IRF7  </w:t>
            </w:r>
            <w:r>
              <w:rPr>
                <w:rFonts w:ascii="Arial"/>
                <w:i/>
                <w:w w:val="115"/>
                <w:position w:val="1"/>
                <w:sz w:val="5"/>
              </w:rPr>
              <w:t xml:space="preserve">SDCBP    </w:t>
            </w:r>
            <w:r>
              <w:rPr>
                <w:rFonts w:ascii="Arial"/>
                <w:i/>
                <w:spacing w:val="14"/>
                <w:w w:val="115"/>
                <w:position w:val="1"/>
                <w:sz w:val="5"/>
              </w:rPr>
              <w:t xml:space="preserve"> </w:t>
            </w:r>
            <w:r>
              <w:rPr>
                <w:rFonts w:ascii="Arial"/>
                <w:i/>
                <w:w w:val="115"/>
                <w:sz w:val="5"/>
              </w:rPr>
              <w:t>CSF1</w:t>
            </w:r>
          </w:p>
          <w:p w14:paraId="2D66686F" w14:textId="77777777" w:rsidR="005313F1" w:rsidRDefault="009B75EF">
            <w:pPr>
              <w:pStyle w:val="TableParagraph"/>
              <w:spacing w:line="57" w:lineRule="exact"/>
              <w:ind w:left="866"/>
              <w:rPr>
                <w:rFonts w:ascii="Arial"/>
                <w:i/>
                <w:sz w:val="5"/>
              </w:rPr>
            </w:pPr>
            <w:r>
              <w:rPr>
                <w:rFonts w:ascii="Arial"/>
                <w:i/>
                <w:w w:val="115"/>
                <w:position w:val="1"/>
                <w:sz w:val="5"/>
              </w:rPr>
              <w:t xml:space="preserve">MYD88 </w:t>
            </w:r>
            <w:r>
              <w:rPr>
                <w:rFonts w:ascii="Arial"/>
                <w:i/>
                <w:w w:val="115"/>
                <w:sz w:val="5"/>
              </w:rPr>
              <w:t>IL10RA</w:t>
            </w:r>
          </w:p>
          <w:p w14:paraId="4CC12F55" w14:textId="77777777" w:rsidR="005313F1" w:rsidRDefault="009B75EF">
            <w:pPr>
              <w:pStyle w:val="TableParagraph"/>
              <w:spacing w:line="59" w:lineRule="exact"/>
              <w:ind w:right="18"/>
              <w:jc w:val="right"/>
              <w:rPr>
                <w:rFonts w:ascii="Arial"/>
                <w:i/>
                <w:sz w:val="5"/>
              </w:rPr>
            </w:pPr>
            <w:r>
              <w:rPr>
                <w:rFonts w:ascii="Arial"/>
                <w:i/>
                <w:w w:val="115"/>
                <w:position w:val="1"/>
                <w:sz w:val="5"/>
              </w:rPr>
              <w:t xml:space="preserve">CCR4 </w:t>
            </w:r>
            <w:r>
              <w:rPr>
                <w:rFonts w:ascii="Arial"/>
                <w:i/>
                <w:w w:val="115"/>
                <w:sz w:val="5"/>
              </w:rPr>
              <w:t xml:space="preserve">FASLG </w:t>
            </w:r>
            <w:r>
              <w:rPr>
                <w:rFonts w:ascii="Arial"/>
                <w:i/>
                <w:w w:val="115"/>
                <w:position w:val="1"/>
                <w:sz w:val="5"/>
              </w:rPr>
              <w:t>CCL18</w:t>
            </w:r>
          </w:p>
          <w:p w14:paraId="2A41B4E2" w14:textId="77777777" w:rsidR="005313F1" w:rsidRDefault="009B75EF">
            <w:pPr>
              <w:pStyle w:val="TableParagraph"/>
              <w:spacing w:line="50" w:lineRule="exact"/>
              <w:ind w:left="611"/>
              <w:rPr>
                <w:rFonts w:ascii="Arial"/>
                <w:i/>
                <w:sz w:val="5"/>
              </w:rPr>
            </w:pPr>
            <w:r>
              <w:rPr>
                <w:rFonts w:ascii="Arial"/>
                <w:i/>
                <w:w w:val="115"/>
                <w:sz w:val="5"/>
              </w:rPr>
              <w:t>AIF1</w:t>
            </w:r>
          </w:p>
          <w:p w14:paraId="35C5163F" w14:textId="77777777" w:rsidR="005313F1" w:rsidRDefault="009B75EF">
            <w:pPr>
              <w:pStyle w:val="TableParagraph"/>
              <w:spacing w:before="33" w:line="30" w:lineRule="exact"/>
              <w:ind w:right="116"/>
              <w:jc w:val="right"/>
              <w:rPr>
                <w:rFonts w:ascii="Arial"/>
                <w:i/>
                <w:sz w:val="5"/>
              </w:rPr>
            </w:pPr>
            <w:r>
              <w:rPr>
                <w:rFonts w:ascii="Arial"/>
                <w:i/>
                <w:w w:val="110"/>
                <w:sz w:val="5"/>
              </w:rPr>
              <w:t>CCR1</w:t>
            </w:r>
          </w:p>
        </w:tc>
        <w:tc>
          <w:tcPr>
            <w:tcW w:w="493" w:type="dxa"/>
            <w:tcBorders>
              <w:top w:val="single" w:sz="4" w:space="0" w:color="333333"/>
              <w:bottom w:val="dashed" w:sz="6" w:space="0" w:color="000000"/>
            </w:tcBorders>
          </w:tcPr>
          <w:p w14:paraId="64F3480D" w14:textId="77777777" w:rsidR="005313F1" w:rsidRDefault="005313F1">
            <w:pPr>
              <w:pStyle w:val="TableParagraph"/>
              <w:rPr>
                <w:rFonts w:ascii="Arial"/>
                <w:b/>
                <w:sz w:val="6"/>
              </w:rPr>
            </w:pPr>
          </w:p>
          <w:p w14:paraId="641FFA67" w14:textId="77777777" w:rsidR="005313F1" w:rsidRDefault="005313F1">
            <w:pPr>
              <w:pStyle w:val="TableParagraph"/>
              <w:rPr>
                <w:rFonts w:ascii="Arial"/>
                <w:b/>
                <w:sz w:val="6"/>
              </w:rPr>
            </w:pPr>
          </w:p>
          <w:p w14:paraId="39D63FE6" w14:textId="77777777" w:rsidR="005313F1" w:rsidRDefault="005313F1">
            <w:pPr>
              <w:pStyle w:val="TableParagraph"/>
              <w:rPr>
                <w:rFonts w:ascii="Arial"/>
                <w:b/>
                <w:sz w:val="6"/>
              </w:rPr>
            </w:pPr>
          </w:p>
          <w:p w14:paraId="6B5E2568" w14:textId="77777777" w:rsidR="005313F1" w:rsidRDefault="005313F1">
            <w:pPr>
              <w:pStyle w:val="TableParagraph"/>
              <w:rPr>
                <w:rFonts w:ascii="Arial"/>
                <w:b/>
                <w:sz w:val="6"/>
              </w:rPr>
            </w:pPr>
          </w:p>
          <w:p w14:paraId="15CDF23B" w14:textId="77777777" w:rsidR="005313F1" w:rsidRDefault="005313F1">
            <w:pPr>
              <w:pStyle w:val="TableParagraph"/>
              <w:rPr>
                <w:rFonts w:ascii="Arial"/>
                <w:b/>
                <w:sz w:val="6"/>
              </w:rPr>
            </w:pPr>
          </w:p>
          <w:p w14:paraId="18D28732" w14:textId="77777777" w:rsidR="005313F1" w:rsidRDefault="005313F1">
            <w:pPr>
              <w:pStyle w:val="TableParagraph"/>
              <w:rPr>
                <w:rFonts w:ascii="Arial"/>
                <w:b/>
                <w:sz w:val="6"/>
              </w:rPr>
            </w:pPr>
          </w:p>
          <w:p w14:paraId="5F9940C2" w14:textId="77777777" w:rsidR="005313F1" w:rsidRDefault="005313F1">
            <w:pPr>
              <w:pStyle w:val="TableParagraph"/>
              <w:rPr>
                <w:rFonts w:ascii="Arial"/>
                <w:b/>
                <w:sz w:val="6"/>
              </w:rPr>
            </w:pPr>
          </w:p>
          <w:p w14:paraId="15564A24" w14:textId="77777777" w:rsidR="005313F1" w:rsidRDefault="005313F1">
            <w:pPr>
              <w:pStyle w:val="TableParagraph"/>
              <w:rPr>
                <w:rFonts w:ascii="Arial"/>
                <w:b/>
                <w:sz w:val="6"/>
              </w:rPr>
            </w:pPr>
          </w:p>
          <w:p w14:paraId="2A66FDA1" w14:textId="77777777" w:rsidR="005313F1" w:rsidRDefault="005313F1">
            <w:pPr>
              <w:pStyle w:val="TableParagraph"/>
              <w:rPr>
                <w:rFonts w:ascii="Arial"/>
                <w:b/>
                <w:sz w:val="6"/>
              </w:rPr>
            </w:pPr>
          </w:p>
          <w:p w14:paraId="4C1CC5F4" w14:textId="77777777" w:rsidR="005313F1" w:rsidRDefault="005313F1">
            <w:pPr>
              <w:pStyle w:val="TableParagraph"/>
              <w:rPr>
                <w:rFonts w:ascii="Arial"/>
                <w:b/>
                <w:sz w:val="6"/>
              </w:rPr>
            </w:pPr>
          </w:p>
          <w:p w14:paraId="06E311E3" w14:textId="77777777" w:rsidR="005313F1" w:rsidRDefault="005313F1">
            <w:pPr>
              <w:pStyle w:val="TableParagraph"/>
              <w:rPr>
                <w:rFonts w:ascii="Arial"/>
                <w:b/>
                <w:sz w:val="6"/>
              </w:rPr>
            </w:pPr>
          </w:p>
          <w:p w14:paraId="5031E8B0" w14:textId="77777777" w:rsidR="005313F1" w:rsidRDefault="005313F1">
            <w:pPr>
              <w:pStyle w:val="TableParagraph"/>
              <w:rPr>
                <w:rFonts w:ascii="Arial"/>
                <w:b/>
                <w:sz w:val="6"/>
              </w:rPr>
            </w:pPr>
          </w:p>
          <w:p w14:paraId="25B87CC2" w14:textId="77777777" w:rsidR="005313F1" w:rsidRDefault="005313F1">
            <w:pPr>
              <w:pStyle w:val="TableParagraph"/>
              <w:rPr>
                <w:rFonts w:ascii="Arial"/>
                <w:b/>
                <w:sz w:val="6"/>
              </w:rPr>
            </w:pPr>
          </w:p>
          <w:p w14:paraId="3196E9A1" w14:textId="77777777" w:rsidR="005313F1" w:rsidRDefault="005313F1">
            <w:pPr>
              <w:pStyle w:val="TableParagraph"/>
              <w:rPr>
                <w:rFonts w:ascii="Arial"/>
                <w:b/>
                <w:sz w:val="6"/>
              </w:rPr>
            </w:pPr>
          </w:p>
          <w:p w14:paraId="058DA673" w14:textId="77777777" w:rsidR="005313F1" w:rsidRDefault="005313F1">
            <w:pPr>
              <w:pStyle w:val="TableParagraph"/>
              <w:rPr>
                <w:rFonts w:ascii="Arial"/>
                <w:b/>
                <w:sz w:val="6"/>
              </w:rPr>
            </w:pPr>
          </w:p>
          <w:p w14:paraId="26373EE7" w14:textId="77777777" w:rsidR="005313F1" w:rsidRDefault="005313F1">
            <w:pPr>
              <w:pStyle w:val="TableParagraph"/>
              <w:rPr>
                <w:rFonts w:ascii="Arial"/>
                <w:b/>
                <w:sz w:val="6"/>
              </w:rPr>
            </w:pPr>
          </w:p>
          <w:p w14:paraId="3074F571" w14:textId="77777777" w:rsidR="005313F1" w:rsidRDefault="005313F1">
            <w:pPr>
              <w:pStyle w:val="TableParagraph"/>
              <w:rPr>
                <w:rFonts w:ascii="Arial"/>
                <w:b/>
                <w:sz w:val="6"/>
              </w:rPr>
            </w:pPr>
          </w:p>
          <w:p w14:paraId="11F8BB82" w14:textId="77777777" w:rsidR="005313F1" w:rsidRDefault="005313F1">
            <w:pPr>
              <w:pStyle w:val="TableParagraph"/>
              <w:rPr>
                <w:rFonts w:ascii="Arial"/>
                <w:b/>
                <w:sz w:val="6"/>
              </w:rPr>
            </w:pPr>
          </w:p>
          <w:p w14:paraId="0E3E1A55" w14:textId="77777777" w:rsidR="005313F1" w:rsidRDefault="005313F1">
            <w:pPr>
              <w:pStyle w:val="TableParagraph"/>
              <w:rPr>
                <w:rFonts w:ascii="Arial"/>
                <w:b/>
                <w:sz w:val="6"/>
              </w:rPr>
            </w:pPr>
          </w:p>
          <w:p w14:paraId="7F84F9E1" w14:textId="77777777" w:rsidR="005313F1" w:rsidRDefault="005313F1">
            <w:pPr>
              <w:pStyle w:val="TableParagraph"/>
              <w:rPr>
                <w:rFonts w:ascii="Arial"/>
                <w:b/>
                <w:sz w:val="6"/>
              </w:rPr>
            </w:pPr>
          </w:p>
          <w:p w14:paraId="2B732620" w14:textId="77777777" w:rsidR="005313F1" w:rsidRDefault="005313F1">
            <w:pPr>
              <w:pStyle w:val="TableParagraph"/>
              <w:spacing w:before="11"/>
              <w:rPr>
                <w:rFonts w:ascii="Arial"/>
                <w:b/>
                <w:sz w:val="8"/>
              </w:rPr>
            </w:pPr>
          </w:p>
          <w:p w14:paraId="7B8A56FD" w14:textId="77777777" w:rsidR="005313F1" w:rsidRDefault="009B75EF">
            <w:pPr>
              <w:pStyle w:val="TableParagraph"/>
              <w:ind w:left="57"/>
              <w:rPr>
                <w:rFonts w:ascii="Arial"/>
                <w:i/>
                <w:sz w:val="5"/>
              </w:rPr>
            </w:pPr>
            <w:r>
              <w:rPr>
                <w:rFonts w:ascii="Arial"/>
                <w:i/>
                <w:w w:val="115"/>
                <w:sz w:val="5"/>
              </w:rPr>
              <w:t>CCL23</w:t>
            </w:r>
          </w:p>
          <w:p w14:paraId="05381F0D" w14:textId="77777777" w:rsidR="005313F1" w:rsidRDefault="00090D17">
            <w:pPr>
              <w:pStyle w:val="TableParagraph"/>
              <w:spacing w:line="24" w:lineRule="exact"/>
              <w:ind w:left="81"/>
              <w:rPr>
                <w:rFonts w:ascii="Arial"/>
                <w:sz w:val="2"/>
              </w:rPr>
            </w:pPr>
            <w:r>
              <w:rPr>
                <w:rFonts w:ascii="Arial"/>
                <w:noProof/>
                <w:sz w:val="2"/>
              </w:rPr>
              <mc:AlternateContent>
                <mc:Choice Requires="wpg">
                  <w:drawing>
                    <wp:inline distT="0" distB="0" distL="0" distR="0" wp14:anchorId="45843CFC" wp14:editId="7D245DB2">
                      <wp:extent cx="15240" cy="15240"/>
                      <wp:effectExtent l="0" t="0" r="0" b="0"/>
                      <wp:docPr id="1220" name="Group 3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 cy="15240"/>
                                <a:chOff x="0" y="0"/>
                                <a:chExt cx="24" cy="24"/>
                              </a:xfrm>
                            </wpg:grpSpPr>
                            <wps:wsp>
                              <wps:cNvPr id="1221" name="Freeform 3780"/>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2" name="Freeform 3781"/>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38">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2D9CF7" id="Group 3779" o:spid="_x0000_s1026" style="width:1.2pt;height:1.2pt;mso-position-horizontal-relative:char;mso-position-vertical-relative:line" coordsize="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">
                      <v:shape id="Freeform 3780"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" path="m16,l4,,,4,,16r4,4l16,20r4,-4l20,4,16,xe" fillcolor="#d70000" stroked="f">
                        <v:path arrowok="t" o:connecttype="custom" o:connectlocs="16,2;4,2;0,6;0,18;4,22;16,22;20,18;20,6;16,2" o:connectangles="0,0,0,0,0,0,0,0,0"/>
                      </v:shape>
                      <v:shape id="Freeform 3781"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" path="m,10l,4,4,r6,l16,r4,4l20,10r,6l16,20r-6,l4,20,,16,,10e" filled="f" strokecolor="#d70000" strokeweight=".06494mm">
                        <v:path arrowok="t" o:connecttype="custom" o:connectlocs="0,12;0,6;4,2;10,2;16,2;20,6;20,12;20,18;16,22;10,22;4,22;0,18;0,12" o:connectangles="0,0,0,0,0,0,0,0,0,0,0,0,0"/>
                      </v:shape>
                      <w10:anchorlock/>
                    </v:group>
                  </w:pict>
                </mc:Fallback>
              </mc:AlternateContent>
            </w:r>
          </w:p>
          <w:p w14:paraId="550BE201" w14:textId="77777777" w:rsidR="005313F1" w:rsidRDefault="005313F1">
            <w:pPr>
              <w:pStyle w:val="TableParagraph"/>
              <w:spacing w:before="5"/>
              <w:rPr>
                <w:rFonts w:ascii="Arial"/>
                <w:b/>
                <w:sz w:val="11"/>
              </w:rPr>
            </w:pPr>
          </w:p>
          <w:p w14:paraId="43EA279D" w14:textId="77777777" w:rsidR="005313F1" w:rsidRDefault="00090D17">
            <w:pPr>
              <w:pStyle w:val="TableParagraph"/>
              <w:spacing w:line="24" w:lineRule="exact"/>
              <w:ind w:left="8"/>
              <w:rPr>
                <w:rFonts w:ascii="Arial"/>
                <w:sz w:val="2"/>
              </w:rPr>
            </w:pPr>
            <w:r>
              <w:rPr>
                <w:rFonts w:ascii="Arial"/>
                <w:noProof/>
                <w:sz w:val="2"/>
              </w:rPr>
              <mc:AlternateContent>
                <mc:Choice Requires="wpg">
                  <w:drawing>
                    <wp:inline distT="0" distB="0" distL="0" distR="0" wp14:anchorId="772B60CF" wp14:editId="562DDBCF">
                      <wp:extent cx="15240" cy="15240"/>
                      <wp:effectExtent l="0" t="0" r="0" b="0"/>
                      <wp:docPr id="1217" name="Group 3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 cy="15240"/>
                                <a:chOff x="0" y="0"/>
                                <a:chExt cx="24" cy="24"/>
                              </a:xfrm>
                            </wpg:grpSpPr>
                            <wps:wsp>
                              <wps:cNvPr id="1218" name="Freeform 3777"/>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9" name="Freeform 3778"/>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38">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F60FD5D" id="Group 3776" o:spid="_x0000_s1026" style="width:1.2pt;height:1.2pt;mso-position-horizontal-relative:char;mso-position-vertical-relative:line" coordsize="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">
                      <v:shape id="Freeform 3777"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" path="m16,l4,,,4,,16r4,4l16,20r4,-4l20,4,16,xe" fillcolor="#d70000" stroked="f">
                        <v:path arrowok="t" o:connecttype="custom" o:connectlocs="16,2;4,2;0,6;0,18;4,22;16,22;20,18;20,6;16,2" o:connectangles="0,0,0,0,0,0,0,0,0"/>
                      </v:shape>
                      <v:shape id="Freeform 3778"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" path="m,10l,4,4,r6,l16,r4,4l20,10r,6l16,20r-6,l4,20,,16,,10e" filled="f" strokecolor="#d70000" strokeweight=".06494mm">
                        <v:path arrowok="t" o:connecttype="custom" o:connectlocs="0,12;0,6;4,2;10,2;16,2;20,6;20,12;20,18;16,22;10,22;4,22;0,18;0,12" o:connectangles="0,0,0,0,0,0,0,0,0,0,0,0,0"/>
                      </v:shape>
                      <w10:anchorlock/>
                    </v:group>
                  </w:pict>
                </mc:Fallback>
              </mc:AlternateContent>
            </w:r>
          </w:p>
          <w:p w14:paraId="08FE976B" w14:textId="77777777" w:rsidR="005313F1" w:rsidRDefault="009B75EF">
            <w:pPr>
              <w:pStyle w:val="TableParagraph"/>
              <w:ind w:left="25"/>
              <w:rPr>
                <w:rFonts w:ascii="Arial"/>
                <w:i/>
                <w:sz w:val="5"/>
              </w:rPr>
            </w:pPr>
            <w:r>
              <w:rPr>
                <w:rFonts w:ascii="Arial"/>
                <w:i/>
                <w:w w:val="115"/>
                <w:sz w:val="5"/>
              </w:rPr>
              <w:t xml:space="preserve">FN1 </w:t>
            </w:r>
            <w:r>
              <w:rPr>
                <w:rFonts w:ascii="Arial"/>
                <w:i/>
                <w:w w:val="115"/>
                <w:position w:val="1"/>
                <w:sz w:val="5"/>
              </w:rPr>
              <w:t>SPP1</w:t>
            </w:r>
          </w:p>
        </w:tc>
        <w:tc>
          <w:tcPr>
            <w:tcW w:w="1246" w:type="dxa"/>
            <w:tcBorders>
              <w:top w:val="single" w:sz="4" w:space="0" w:color="333333"/>
              <w:bottom w:val="dashed" w:sz="6" w:space="0" w:color="000000"/>
              <w:right w:val="single" w:sz="4" w:space="0" w:color="333333"/>
            </w:tcBorders>
          </w:tcPr>
          <w:p w14:paraId="2A038E22" w14:textId="77777777" w:rsidR="005313F1" w:rsidRDefault="005313F1">
            <w:pPr>
              <w:pStyle w:val="TableParagraph"/>
              <w:rPr>
                <w:sz w:val="12"/>
              </w:rPr>
            </w:pPr>
          </w:p>
        </w:tc>
      </w:tr>
      <w:tr w:rsidR="005313F1" w14:paraId="143048E9" w14:textId="77777777">
        <w:trPr>
          <w:trHeight w:val="50"/>
        </w:trPr>
        <w:tc>
          <w:tcPr>
            <w:tcW w:w="1889" w:type="dxa"/>
            <w:tcBorders>
              <w:top w:val="dashed" w:sz="6" w:space="0" w:color="000000"/>
              <w:left w:val="single" w:sz="4" w:space="0" w:color="333333"/>
            </w:tcBorders>
          </w:tcPr>
          <w:p w14:paraId="25F53634" w14:textId="77777777" w:rsidR="005313F1" w:rsidRDefault="005313F1">
            <w:pPr>
              <w:pStyle w:val="TableParagraph"/>
              <w:rPr>
                <w:sz w:val="2"/>
              </w:rPr>
            </w:pPr>
          </w:p>
        </w:tc>
        <w:tc>
          <w:tcPr>
            <w:tcW w:w="493" w:type="dxa"/>
            <w:tcBorders>
              <w:top w:val="dashed" w:sz="6" w:space="0" w:color="000000"/>
            </w:tcBorders>
          </w:tcPr>
          <w:p w14:paraId="4B2D2F66" w14:textId="77777777" w:rsidR="005313F1" w:rsidRDefault="005313F1">
            <w:pPr>
              <w:pStyle w:val="TableParagraph"/>
              <w:rPr>
                <w:sz w:val="2"/>
              </w:rPr>
            </w:pPr>
          </w:p>
        </w:tc>
        <w:tc>
          <w:tcPr>
            <w:tcW w:w="1246" w:type="dxa"/>
            <w:tcBorders>
              <w:top w:val="dashed" w:sz="6" w:space="0" w:color="000000"/>
              <w:right w:val="single" w:sz="4" w:space="0" w:color="333333"/>
            </w:tcBorders>
          </w:tcPr>
          <w:p w14:paraId="1F8032F9" w14:textId="77777777" w:rsidR="005313F1" w:rsidRDefault="005313F1">
            <w:pPr>
              <w:pStyle w:val="TableParagraph"/>
              <w:rPr>
                <w:sz w:val="2"/>
              </w:rPr>
            </w:pPr>
          </w:p>
        </w:tc>
      </w:tr>
      <w:tr w:rsidR="005313F1" w14:paraId="6DB3D4A8" w14:textId="77777777">
        <w:trPr>
          <w:trHeight w:val="53"/>
        </w:trPr>
        <w:tc>
          <w:tcPr>
            <w:tcW w:w="1889" w:type="dxa"/>
            <w:tcBorders>
              <w:left w:val="single" w:sz="4" w:space="0" w:color="333333"/>
            </w:tcBorders>
          </w:tcPr>
          <w:p w14:paraId="1B69CCF1" w14:textId="77777777" w:rsidR="005313F1" w:rsidRDefault="005313F1">
            <w:pPr>
              <w:pStyle w:val="TableParagraph"/>
              <w:rPr>
                <w:sz w:val="2"/>
              </w:rPr>
            </w:pPr>
          </w:p>
        </w:tc>
        <w:tc>
          <w:tcPr>
            <w:tcW w:w="493" w:type="dxa"/>
          </w:tcPr>
          <w:p w14:paraId="44E7F92A" w14:textId="77777777" w:rsidR="005313F1" w:rsidRDefault="00090D17">
            <w:pPr>
              <w:pStyle w:val="TableParagraph"/>
              <w:spacing w:line="24" w:lineRule="exact"/>
              <w:ind w:left="133"/>
              <w:rPr>
                <w:rFonts w:ascii="Arial"/>
                <w:sz w:val="2"/>
              </w:rPr>
            </w:pPr>
            <w:r>
              <w:rPr>
                <w:rFonts w:ascii="Arial"/>
                <w:noProof/>
                <w:sz w:val="2"/>
              </w:rPr>
              <mc:AlternateContent>
                <mc:Choice Requires="wpg">
                  <w:drawing>
                    <wp:inline distT="0" distB="0" distL="0" distR="0" wp14:anchorId="385682B8" wp14:editId="69E1A39C">
                      <wp:extent cx="15240" cy="15240"/>
                      <wp:effectExtent l="0" t="0" r="0" b="0"/>
                      <wp:docPr id="1214" name="Group 3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 cy="15240"/>
                                <a:chOff x="0" y="0"/>
                                <a:chExt cx="24" cy="24"/>
                              </a:xfrm>
                            </wpg:grpSpPr>
                            <wps:wsp>
                              <wps:cNvPr id="1215" name="Freeform 3774"/>
                              <wps:cNvSpPr>
                                <a:spLocks/>
                              </wps:cNvSpPr>
                              <wps:spPr bwMode="auto">
                                <a:xfrm>
                                  <a:off x="1" y="1"/>
                                  <a:ext cx="21" cy="21"/>
                                </a:xfrm>
                                <a:custGeom>
                                  <a:avLst/>
                                  <a:gdLst>
                                    <a:gd name="T0" fmla="+- 0 18 2"/>
                                    <a:gd name="T1" fmla="*/ T0 w 21"/>
                                    <a:gd name="T2" fmla="+- 0 2 2"/>
                                    <a:gd name="T3" fmla="*/ 2 h 21"/>
                                    <a:gd name="T4" fmla="+- 0 6 2"/>
                                    <a:gd name="T5" fmla="*/ T4 w 21"/>
                                    <a:gd name="T6" fmla="+- 0 2 2"/>
                                    <a:gd name="T7" fmla="*/ 2 h 21"/>
                                    <a:gd name="T8" fmla="+- 0 2 2"/>
                                    <a:gd name="T9" fmla="*/ T8 w 21"/>
                                    <a:gd name="T10" fmla="+- 0 6 2"/>
                                    <a:gd name="T11" fmla="*/ 6 h 21"/>
                                    <a:gd name="T12" fmla="+- 0 2 2"/>
                                    <a:gd name="T13" fmla="*/ T12 w 21"/>
                                    <a:gd name="T14" fmla="+- 0 18 2"/>
                                    <a:gd name="T15" fmla="*/ 18 h 21"/>
                                    <a:gd name="T16" fmla="+- 0 6 2"/>
                                    <a:gd name="T17" fmla="*/ T16 w 21"/>
                                    <a:gd name="T18" fmla="+- 0 22 2"/>
                                    <a:gd name="T19" fmla="*/ 22 h 21"/>
                                    <a:gd name="T20" fmla="+- 0 18 2"/>
                                    <a:gd name="T21" fmla="*/ T20 w 21"/>
                                    <a:gd name="T22" fmla="+- 0 22 2"/>
                                    <a:gd name="T23" fmla="*/ 22 h 21"/>
                                    <a:gd name="T24" fmla="+- 0 22 2"/>
                                    <a:gd name="T25" fmla="*/ T24 w 21"/>
                                    <a:gd name="T26" fmla="+- 0 18 2"/>
                                    <a:gd name="T27" fmla="*/ 18 h 21"/>
                                    <a:gd name="T28" fmla="+- 0 22 2"/>
                                    <a:gd name="T29" fmla="*/ T28 w 21"/>
                                    <a:gd name="T30" fmla="+- 0 6 2"/>
                                    <a:gd name="T31" fmla="*/ 6 h 21"/>
                                    <a:gd name="T32" fmla="+- 0 18 2"/>
                                    <a:gd name="T33" fmla="*/ T32 w 21"/>
                                    <a:gd name="T34" fmla="+- 0 2 2"/>
                                    <a:gd name="T35" fmla="*/ 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4"/>
                                      </a:lnTo>
                                      <a:lnTo>
                                        <a:pt x="0" y="16"/>
                                      </a:lnTo>
                                      <a:lnTo>
                                        <a:pt x="4" y="20"/>
                                      </a:lnTo>
                                      <a:lnTo>
                                        <a:pt x="16" y="20"/>
                                      </a:lnTo>
                                      <a:lnTo>
                                        <a:pt x="20" y="16"/>
                                      </a:lnTo>
                                      <a:lnTo>
                                        <a:pt x="20" y="4"/>
                                      </a:lnTo>
                                      <a:lnTo>
                                        <a:pt x="16" y="0"/>
                                      </a:lnTo>
                                      <a:close/>
                                    </a:path>
                                  </a:pathLst>
                                </a:custGeom>
                                <a:solidFill>
                                  <a:srgbClr val="A9A9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Freeform 3775"/>
                              <wps:cNvSpPr>
                                <a:spLocks/>
                              </wps:cNvSpPr>
                              <wps:spPr bwMode="auto">
                                <a:xfrm>
                                  <a:off x="1" y="1"/>
                                  <a:ext cx="21" cy="21"/>
                                </a:xfrm>
                                <a:custGeom>
                                  <a:avLst/>
                                  <a:gdLst>
                                    <a:gd name="T0" fmla="+- 0 2 2"/>
                                    <a:gd name="T1" fmla="*/ T0 w 21"/>
                                    <a:gd name="T2" fmla="+- 0 12 2"/>
                                    <a:gd name="T3" fmla="*/ 12 h 21"/>
                                    <a:gd name="T4" fmla="+- 0 2 2"/>
                                    <a:gd name="T5" fmla="*/ T4 w 21"/>
                                    <a:gd name="T6" fmla="+- 0 6 2"/>
                                    <a:gd name="T7" fmla="*/ 6 h 21"/>
                                    <a:gd name="T8" fmla="+- 0 6 2"/>
                                    <a:gd name="T9" fmla="*/ T8 w 21"/>
                                    <a:gd name="T10" fmla="+- 0 2 2"/>
                                    <a:gd name="T11" fmla="*/ 2 h 21"/>
                                    <a:gd name="T12" fmla="+- 0 12 2"/>
                                    <a:gd name="T13" fmla="*/ T12 w 21"/>
                                    <a:gd name="T14" fmla="+- 0 2 2"/>
                                    <a:gd name="T15" fmla="*/ 2 h 21"/>
                                    <a:gd name="T16" fmla="+- 0 18 2"/>
                                    <a:gd name="T17" fmla="*/ T16 w 21"/>
                                    <a:gd name="T18" fmla="+- 0 2 2"/>
                                    <a:gd name="T19" fmla="*/ 2 h 21"/>
                                    <a:gd name="T20" fmla="+- 0 22 2"/>
                                    <a:gd name="T21" fmla="*/ T20 w 21"/>
                                    <a:gd name="T22" fmla="+- 0 6 2"/>
                                    <a:gd name="T23" fmla="*/ 6 h 21"/>
                                    <a:gd name="T24" fmla="+- 0 22 2"/>
                                    <a:gd name="T25" fmla="*/ T24 w 21"/>
                                    <a:gd name="T26" fmla="+- 0 12 2"/>
                                    <a:gd name="T27" fmla="*/ 12 h 21"/>
                                    <a:gd name="T28" fmla="+- 0 22 2"/>
                                    <a:gd name="T29" fmla="*/ T28 w 21"/>
                                    <a:gd name="T30" fmla="+- 0 18 2"/>
                                    <a:gd name="T31" fmla="*/ 18 h 21"/>
                                    <a:gd name="T32" fmla="+- 0 18 2"/>
                                    <a:gd name="T33" fmla="*/ T32 w 21"/>
                                    <a:gd name="T34" fmla="+- 0 22 2"/>
                                    <a:gd name="T35" fmla="*/ 22 h 21"/>
                                    <a:gd name="T36" fmla="+- 0 12 2"/>
                                    <a:gd name="T37" fmla="*/ T36 w 21"/>
                                    <a:gd name="T38" fmla="+- 0 22 2"/>
                                    <a:gd name="T39" fmla="*/ 22 h 21"/>
                                    <a:gd name="T40" fmla="+- 0 6 2"/>
                                    <a:gd name="T41" fmla="*/ T40 w 21"/>
                                    <a:gd name="T42" fmla="+- 0 22 2"/>
                                    <a:gd name="T43" fmla="*/ 22 h 21"/>
                                    <a:gd name="T44" fmla="+- 0 2 2"/>
                                    <a:gd name="T45" fmla="*/ T44 w 21"/>
                                    <a:gd name="T46" fmla="+- 0 18 2"/>
                                    <a:gd name="T47" fmla="*/ 18 h 21"/>
                                    <a:gd name="T48" fmla="+- 0 2 2"/>
                                    <a:gd name="T49" fmla="*/ T48 w 21"/>
                                    <a:gd name="T50" fmla="+- 0 12 2"/>
                                    <a:gd name="T51" fmla="*/ 1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4" y="0"/>
                                      </a:lnTo>
                                      <a:lnTo>
                                        <a:pt x="10" y="0"/>
                                      </a:lnTo>
                                      <a:lnTo>
                                        <a:pt x="16" y="0"/>
                                      </a:lnTo>
                                      <a:lnTo>
                                        <a:pt x="20" y="4"/>
                                      </a:lnTo>
                                      <a:lnTo>
                                        <a:pt x="20" y="10"/>
                                      </a:lnTo>
                                      <a:lnTo>
                                        <a:pt x="20" y="16"/>
                                      </a:lnTo>
                                      <a:lnTo>
                                        <a:pt x="16" y="20"/>
                                      </a:lnTo>
                                      <a:lnTo>
                                        <a:pt x="10" y="20"/>
                                      </a:lnTo>
                                      <a:lnTo>
                                        <a:pt x="4" y="20"/>
                                      </a:lnTo>
                                      <a:lnTo>
                                        <a:pt x="0" y="16"/>
                                      </a:lnTo>
                                      <a:lnTo>
                                        <a:pt x="0" y="10"/>
                                      </a:lnTo>
                                    </a:path>
                                  </a:pathLst>
                                </a:custGeom>
                                <a:noFill/>
                                <a:ln w="2338">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2254AB" id="Group 3773" o:spid="_x0000_s1026" style="width:1.2pt;height:1.2pt;mso-position-horizontal-relative:char;mso-position-vertical-relative:line" coordsize="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">
                      <v:shape id="Freeform 3774" o:spid="_x0000_s1027"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" path="m16,l4,,,4,,16r4,4l16,20r4,-4l20,4,16,xe" fillcolor="#a9a9a9" stroked="f">
                        <v:path arrowok="t" o:connecttype="custom" o:connectlocs="16,2;4,2;0,6;0,18;4,22;16,22;20,18;20,6;16,2" o:connectangles="0,0,0,0,0,0,0,0,0"/>
                      </v:shape>
                      <v:shape id="Freeform 3775" o:spid="_x0000_s1028" style="position:absolute;left:1;top: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" path="m,10l,4,4,r6,l16,r4,4l20,10r,6l16,20r-6,l4,20,,16,,10e" filled="f" strokecolor="#a9a9a9" strokeweight=".06494mm">
                        <v:path arrowok="t" o:connecttype="custom" o:connectlocs="0,12;0,6;4,2;10,2;16,2;20,6;20,12;20,18;16,22;10,22;4,22;0,18;0,12" o:connectangles="0,0,0,0,0,0,0,0,0,0,0,0,0"/>
                      </v:shape>
                      <w10:anchorlock/>
                    </v:group>
                  </w:pict>
                </mc:Fallback>
              </mc:AlternateContent>
            </w:r>
          </w:p>
        </w:tc>
        <w:tc>
          <w:tcPr>
            <w:tcW w:w="1246" w:type="dxa"/>
            <w:tcBorders>
              <w:right w:val="single" w:sz="4" w:space="0" w:color="333333"/>
            </w:tcBorders>
          </w:tcPr>
          <w:p w14:paraId="124EA244" w14:textId="77777777" w:rsidR="005313F1" w:rsidRDefault="005313F1">
            <w:pPr>
              <w:pStyle w:val="TableParagraph"/>
              <w:rPr>
                <w:sz w:val="2"/>
              </w:rPr>
            </w:pPr>
          </w:p>
        </w:tc>
      </w:tr>
      <w:tr w:rsidR="005313F1" w14:paraId="4F604ABB" w14:textId="77777777">
        <w:trPr>
          <w:trHeight w:val="158"/>
        </w:trPr>
        <w:tc>
          <w:tcPr>
            <w:tcW w:w="1889" w:type="dxa"/>
            <w:tcBorders>
              <w:left w:val="single" w:sz="4" w:space="0" w:color="333333"/>
            </w:tcBorders>
          </w:tcPr>
          <w:p w14:paraId="26F21596" w14:textId="77777777" w:rsidR="005313F1" w:rsidRDefault="009B75EF">
            <w:pPr>
              <w:pStyle w:val="TableParagraph"/>
              <w:spacing w:line="51" w:lineRule="exact"/>
              <w:ind w:left="1239"/>
              <w:rPr>
                <w:rFonts w:ascii="Arial"/>
                <w:i/>
                <w:sz w:val="5"/>
              </w:rPr>
            </w:pPr>
            <w:r>
              <w:rPr>
                <w:rFonts w:ascii="Arial"/>
                <w:i/>
                <w:w w:val="115"/>
                <w:sz w:val="5"/>
              </w:rPr>
              <w:t>IL12RB2</w:t>
            </w:r>
          </w:p>
        </w:tc>
        <w:tc>
          <w:tcPr>
            <w:tcW w:w="493" w:type="dxa"/>
          </w:tcPr>
          <w:p w14:paraId="3032EC57" w14:textId="77777777" w:rsidR="005313F1" w:rsidRDefault="005313F1">
            <w:pPr>
              <w:pStyle w:val="TableParagraph"/>
              <w:rPr>
                <w:sz w:val="10"/>
              </w:rPr>
            </w:pPr>
          </w:p>
        </w:tc>
        <w:tc>
          <w:tcPr>
            <w:tcW w:w="1246" w:type="dxa"/>
            <w:tcBorders>
              <w:right w:val="single" w:sz="4" w:space="0" w:color="333333"/>
            </w:tcBorders>
          </w:tcPr>
          <w:p w14:paraId="2CA19F12" w14:textId="77777777" w:rsidR="005313F1" w:rsidRDefault="005313F1">
            <w:pPr>
              <w:pStyle w:val="TableParagraph"/>
              <w:rPr>
                <w:sz w:val="10"/>
              </w:rPr>
            </w:pPr>
          </w:p>
        </w:tc>
      </w:tr>
      <w:tr w:rsidR="005313F1" w14:paraId="1FFA799C" w14:textId="77777777">
        <w:trPr>
          <w:trHeight w:val="221"/>
        </w:trPr>
        <w:tc>
          <w:tcPr>
            <w:tcW w:w="1889" w:type="dxa"/>
            <w:tcBorders>
              <w:left w:val="single" w:sz="4" w:space="0" w:color="333333"/>
            </w:tcBorders>
          </w:tcPr>
          <w:p w14:paraId="3C1FD5EE" w14:textId="77777777" w:rsidR="005313F1" w:rsidRDefault="005313F1">
            <w:pPr>
              <w:pStyle w:val="TableParagraph"/>
              <w:rPr>
                <w:sz w:val="12"/>
              </w:rPr>
            </w:pPr>
          </w:p>
        </w:tc>
        <w:tc>
          <w:tcPr>
            <w:tcW w:w="493" w:type="dxa"/>
          </w:tcPr>
          <w:p w14:paraId="2C5ED7D0" w14:textId="77777777" w:rsidR="005313F1" w:rsidRDefault="005313F1">
            <w:pPr>
              <w:pStyle w:val="TableParagraph"/>
              <w:rPr>
                <w:sz w:val="12"/>
              </w:rPr>
            </w:pPr>
          </w:p>
        </w:tc>
        <w:tc>
          <w:tcPr>
            <w:tcW w:w="1246" w:type="dxa"/>
            <w:tcBorders>
              <w:right w:val="single" w:sz="4" w:space="0" w:color="333333"/>
            </w:tcBorders>
          </w:tcPr>
          <w:p w14:paraId="4D8A23EC" w14:textId="77777777" w:rsidR="005313F1" w:rsidRDefault="005313F1">
            <w:pPr>
              <w:pStyle w:val="TableParagraph"/>
              <w:spacing w:before="2"/>
              <w:rPr>
                <w:rFonts w:ascii="Arial"/>
                <w:b/>
                <w:sz w:val="9"/>
              </w:rPr>
            </w:pPr>
          </w:p>
          <w:p w14:paraId="4790FB03" w14:textId="77777777" w:rsidR="005313F1" w:rsidRDefault="009B75EF">
            <w:pPr>
              <w:pStyle w:val="TableParagraph"/>
              <w:spacing w:before="1" w:line="95" w:lineRule="exact"/>
              <w:ind w:left="116"/>
              <w:rPr>
                <w:rFonts w:ascii="Arial"/>
                <w:b/>
                <w:sz w:val="9"/>
              </w:rPr>
            </w:pPr>
            <w:r>
              <w:rPr>
                <w:rFonts w:ascii="Arial"/>
                <w:b/>
                <w:w w:val="105"/>
                <w:sz w:val="9"/>
              </w:rPr>
              <w:t>Not sig.</w:t>
            </w:r>
          </w:p>
        </w:tc>
      </w:tr>
      <w:tr w:rsidR="005313F1" w14:paraId="7AF6298F" w14:textId="77777777">
        <w:trPr>
          <w:trHeight w:val="144"/>
        </w:trPr>
        <w:tc>
          <w:tcPr>
            <w:tcW w:w="1889" w:type="dxa"/>
            <w:tcBorders>
              <w:left w:val="single" w:sz="4" w:space="0" w:color="333333"/>
            </w:tcBorders>
          </w:tcPr>
          <w:p w14:paraId="67180F24" w14:textId="77777777" w:rsidR="005313F1" w:rsidRDefault="00090D17">
            <w:pPr>
              <w:pStyle w:val="TableParagraph"/>
              <w:spacing w:line="20" w:lineRule="exact"/>
              <w:ind w:left="-20"/>
              <w:rPr>
                <w:rFonts w:ascii="Arial"/>
                <w:sz w:val="2"/>
              </w:rPr>
            </w:pPr>
            <w:r>
              <w:rPr>
                <w:rFonts w:ascii="Arial"/>
                <w:noProof/>
                <w:sz w:val="2"/>
              </w:rPr>
              <mc:AlternateContent>
                <mc:Choice Requires="wpg">
                  <w:drawing>
                    <wp:inline distT="0" distB="0" distL="0" distR="0" wp14:anchorId="104E7E8D" wp14:editId="2E59A9C3">
                      <wp:extent cx="9525" cy="3810"/>
                      <wp:effectExtent l="0" t="0" r="3175" b="0"/>
                      <wp:docPr id="1212" name="Group 3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3810"/>
                                <a:chOff x="0" y="0"/>
                                <a:chExt cx="15" cy="6"/>
                              </a:xfrm>
                            </wpg:grpSpPr>
                            <wps:wsp>
                              <wps:cNvPr id="1213" name="Line 3772"/>
                              <wps:cNvCnPr>
                                <a:cxnSpLocks/>
                              </wps:cNvCnPr>
                              <wps:spPr bwMode="auto">
                                <a:xfrm>
                                  <a:off x="0" y="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A5D669" id="Group 3771" o:spid="_x0000_s1026" style="width:.75pt;height:.3pt;mso-position-horizontal-relative:char;mso-position-vertical-relative:line" coordsize="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">
                      <v:line id="Line 3772"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" strokecolor="#333" strokeweight=".09786mm">
                        <o:lock v:ext="edit" shapetype="f"/>
                      </v:line>
                      <w10:anchorlock/>
                    </v:group>
                  </w:pict>
                </mc:Fallback>
              </mc:AlternateContent>
            </w:r>
          </w:p>
        </w:tc>
        <w:tc>
          <w:tcPr>
            <w:tcW w:w="493" w:type="dxa"/>
          </w:tcPr>
          <w:p w14:paraId="2109BE22" w14:textId="77777777" w:rsidR="005313F1" w:rsidRDefault="005313F1">
            <w:pPr>
              <w:pStyle w:val="TableParagraph"/>
              <w:rPr>
                <w:sz w:val="8"/>
              </w:rPr>
            </w:pPr>
          </w:p>
        </w:tc>
        <w:tc>
          <w:tcPr>
            <w:tcW w:w="1246" w:type="dxa"/>
            <w:tcBorders>
              <w:right w:val="single" w:sz="4" w:space="0" w:color="333333"/>
            </w:tcBorders>
          </w:tcPr>
          <w:p w14:paraId="0DCFE0F7" w14:textId="77777777" w:rsidR="005313F1" w:rsidRDefault="009B75EF">
            <w:pPr>
              <w:pStyle w:val="TableParagraph"/>
              <w:spacing w:before="11"/>
              <w:ind w:left="116"/>
              <w:rPr>
                <w:rFonts w:ascii="Arial"/>
                <w:b/>
                <w:sz w:val="9"/>
              </w:rPr>
            </w:pPr>
            <w:proofErr w:type="spellStart"/>
            <w:r>
              <w:rPr>
                <w:rFonts w:ascii="Arial"/>
                <w:b/>
                <w:w w:val="105"/>
                <w:sz w:val="9"/>
              </w:rPr>
              <w:t>pval</w:t>
            </w:r>
            <w:proofErr w:type="spellEnd"/>
            <w:r>
              <w:rPr>
                <w:rFonts w:ascii="Arial"/>
                <w:b/>
                <w:w w:val="105"/>
                <w:sz w:val="9"/>
              </w:rPr>
              <w:t>&lt;0.05 &amp; abs(FC)&gt;1.5</w:t>
            </w:r>
          </w:p>
        </w:tc>
      </w:tr>
      <w:tr w:rsidR="005313F1" w14:paraId="45E81B69" w14:textId="77777777">
        <w:trPr>
          <w:trHeight w:val="137"/>
        </w:trPr>
        <w:tc>
          <w:tcPr>
            <w:tcW w:w="1889" w:type="dxa"/>
            <w:tcBorders>
              <w:left w:val="single" w:sz="4" w:space="0" w:color="333333"/>
            </w:tcBorders>
          </w:tcPr>
          <w:p w14:paraId="50A55E3D" w14:textId="77777777" w:rsidR="005313F1" w:rsidRDefault="005313F1">
            <w:pPr>
              <w:pStyle w:val="TableParagraph"/>
              <w:rPr>
                <w:sz w:val="8"/>
              </w:rPr>
            </w:pPr>
          </w:p>
        </w:tc>
        <w:tc>
          <w:tcPr>
            <w:tcW w:w="493" w:type="dxa"/>
          </w:tcPr>
          <w:p w14:paraId="731D3DC6" w14:textId="77777777" w:rsidR="005313F1" w:rsidRDefault="005313F1">
            <w:pPr>
              <w:pStyle w:val="TableParagraph"/>
              <w:rPr>
                <w:sz w:val="8"/>
              </w:rPr>
            </w:pPr>
          </w:p>
        </w:tc>
        <w:tc>
          <w:tcPr>
            <w:tcW w:w="1246" w:type="dxa"/>
            <w:tcBorders>
              <w:right w:val="single" w:sz="4" w:space="0" w:color="333333"/>
            </w:tcBorders>
          </w:tcPr>
          <w:p w14:paraId="43D7B92F" w14:textId="77777777" w:rsidR="005313F1" w:rsidRDefault="009B75EF">
            <w:pPr>
              <w:pStyle w:val="TableParagraph"/>
              <w:spacing w:before="29" w:line="88" w:lineRule="exact"/>
              <w:ind w:left="109"/>
              <w:rPr>
                <w:rFonts w:ascii="Arial"/>
                <w:b/>
                <w:sz w:val="9"/>
              </w:rPr>
            </w:pPr>
            <w:r>
              <w:rPr>
                <w:rFonts w:ascii="Arial"/>
                <w:b/>
                <w:w w:val="105"/>
                <w:sz w:val="9"/>
              </w:rPr>
              <w:t>Up 65</w:t>
            </w:r>
          </w:p>
        </w:tc>
      </w:tr>
      <w:tr w:rsidR="005313F1" w14:paraId="42E2B774" w14:textId="77777777">
        <w:trPr>
          <w:trHeight w:val="187"/>
        </w:trPr>
        <w:tc>
          <w:tcPr>
            <w:tcW w:w="1889" w:type="dxa"/>
            <w:tcBorders>
              <w:left w:val="single" w:sz="4" w:space="0" w:color="333333"/>
              <w:bottom w:val="single" w:sz="4" w:space="0" w:color="333333"/>
            </w:tcBorders>
          </w:tcPr>
          <w:p w14:paraId="74707517" w14:textId="77777777" w:rsidR="005313F1" w:rsidRDefault="005313F1">
            <w:pPr>
              <w:pStyle w:val="TableParagraph"/>
              <w:spacing w:before="3"/>
              <w:rPr>
                <w:rFonts w:ascii="Arial"/>
                <w:b/>
                <w:sz w:val="5"/>
              </w:rPr>
            </w:pPr>
          </w:p>
          <w:p w14:paraId="1948ED6B" w14:textId="77777777" w:rsidR="005313F1" w:rsidRDefault="00090D17">
            <w:pPr>
              <w:pStyle w:val="TableParagraph"/>
              <w:spacing w:line="20" w:lineRule="exact"/>
              <w:ind w:left="-20"/>
              <w:rPr>
                <w:rFonts w:ascii="Arial"/>
                <w:sz w:val="2"/>
              </w:rPr>
            </w:pPr>
            <w:r>
              <w:rPr>
                <w:rFonts w:ascii="Arial"/>
                <w:noProof/>
                <w:sz w:val="2"/>
              </w:rPr>
              <mc:AlternateContent>
                <mc:Choice Requires="wpg">
                  <w:drawing>
                    <wp:inline distT="0" distB="0" distL="0" distR="0" wp14:anchorId="40D25CB4" wp14:editId="613B4E70">
                      <wp:extent cx="9525" cy="3810"/>
                      <wp:effectExtent l="0" t="0" r="3175" b="0"/>
                      <wp:docPr id="1210" name="Group 3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3810"/>
                                <a:chOff x="0" y="0"/>
                                <a:chExt cx="15" cy="6"/>
                              </a:xfrm>
                            </wpg:grpSpPr>
                            <wps:wsp>
                              <wps:cNvPr id="1211" name="Line 3770"/>
                              <wps:cNvCnPr>
                                <a:cxnSpLocks/>
                              </wps:cNvCnPr>
                              <wps:spPr bwMode="auto">
                                <a:xfrm>
                                  <a:off x="0" y="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EB72B4" id="Group 3769" o:spid="_x0000_s1026" style="width:.75pt;height:.3pt;mso-position-horizontal-relative:char;mso-position-vertical-relative:line" coordsize="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">
                      <v:line id="Line 3770" o:spid="_x0000_s1027" style="position:absolute;visibility:visible;mso-wrap-style:square" from="0,3" to="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" strokecolor="#333" strokeweight=".09786mm">
                        <o:lock v:ext="edit" shapetype="f"/>
                      </v:line>
                      <w10:anchorlock/>
                    </v:group>
                  </w:pict>
                </mc:Fallback>
              </mc:AlternateContent>
            </w:r>
          </w:p>
          <w:p w14:paraId="1DC8D14E" w14:textId="77777777" w:rsidR="005313F1" w:rsidRDefault="005313F1">
            <w:pPr>
              <w:pStyle w:val="TableParagraph"/>
              <w:spacing w:before="5" w:after="1"/>
              <w:rPr>
                <w:rFonts w:ascii="Arial"/>
                <w:b/>
                <w:sz w:val="9"/>
              </w:rPr>
            </w:pPr>
          </w:p>
          <w:p w14:paraId="3C124FFD" w14:textId="77777777" w:rsidR="005313F1" w:rsidRDefault="00090D17">
            <w:pPr>
              <w:pStyle w:val="TableParagraph"/>
              <w:tabs>
                <w:tab w:val="left" w:pos="1809"/>
              </w:tabs>
              <w:spacing w:line="20" w:lineRule="exact"/>
              <w:ind w:left="159"/>
              <w:rPr>
                <w:rFonts w:ascii="Arial"/>
                <w:sz w:val="2"/>
              </w:rPr>
            </w:pPr>
            <w:r>
              <w:rPr>
                <w:rFonts w:ascii="Arial"/>
                <w:noProof/>
                <w:sz w:val="2"/>
              </w:rPr>
              <mc:AlternateContent>
                <mc:Choice Requires="wpg">
                  <w:drawing>
                    <wp:inline distT="0" distB="0" distL="0" distR="0" wp14:anchorId="3B3D11DA" wp14:editId="30E2B901">
                      <wp:extent cx="3810" cy="9525"/>
                      <wp:effectExtent l="0" t="0" r="0" b="0"/>
                      <wp:docPr id="1208" name="Group 3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09" name="Line 3768"/>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5BA5D" id="Group 376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Bh3M0ebAIAAGUFAAAOAAAAAAAAAAAAAAAAAC4C&#10;AABkcnMvZTJvRG9jLnhtbFBLAQItABQABgAIAAAAIQAsj7eC3AAAAAUBAAAPAAAAAAAAAAAAAAAA&#10;AMYEAABkcnMvZG93bnJldi54bWxQSwUGAAAAAAQABADzAAAAzwUAAAAA&#10;">
                      <v:line id="Line 376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" strokecolor="#333" strokeweight=".09786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4E028EB" wp14:editId="268E72C6">
                      <wp:extent cx="3810" cy="9525"/>
                      <wp:effectExtent l="0" t="0" r="0" b="0"/>
                      <wp:docPr id="1206" name="Group 3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07" name="Line 3766"/>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949084" id="Group 376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BhFqqtbAIAAGUFAAAOAAAAAAAAAAAAAAAAAC4C&#10;AABkcnMvZTJvRG9jLnhtbFBLAQItABQABgAIAAAAIQAsj7eC3AAAAAUBAAAPAAAAAAAAAAAAAAAA&#10;AMYEAABkcnMvZG93bnJldi54bWxQSwUGAAAAAAQABADzAAAAzwUAAAAA&#10;">
                      <v:line id="Line 376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" strokecolor="#333" strokeweight=".09786mm">
                        <o:lock v:ext="edit" shapetype="f"/>
                      </v:line>
                      <w10:anchorlock/>
                    </v:group>
                  </w:pict>
                </mc:Fallback>
              </mc:AlternateContent>
            </w:r>
          </w:p>
        </w:tc>
        <w:tc>
          <w:tcPr>
            <w:tcW w:w="493" w:type="dxa"/>
            <w:tcBorders>
              <w:bottom w:val="single" w:sz="4" w:space="0" w:color="333333"/>
            </w:tcBorders>
          </w:tcPr>
          <w:p w14:paraId="25936EA9" w14:textId="77777777" w:rsidR="005313F1" w:rsidRDefault="005313F1">
            <w:pPr>
              <w:pStyle w:val="TableParagraph"/>
              <w:spacing w:before="5" w:after="1"/>
              <w:rPr>
                <w:rFonts w:ascii="Arial"/>
                <w:b/>
                <w:sz w:val="16"/>
              </w:rPr>
            </w:pPr>
          </w:p>
          <w:p w14:paraId="24090364" w14:textId="77777777" w:rsidR="005313F1" w:rsidRDefault="00090D17">
            <w:pPr>
              <w:pStyle w:val="TableParagraph"/>
              <w:tabs>
                <w:tab w:val="left" w:pos="474"/>
              </w:tabs>
              <w:spacing w:line="20" w:lineRule="exact"/>
              <w:ind w:left="199" w:right="-58"/>
              <w:rPr>
                <w:rFonts w:ascii="Arial"/>
                <w:sz w:val="2"/>
              </w:rPr>
            </w:pPr>
            <w:r>
              <w:rPr>
                <w:rFonts w:ascii="Arial"/>
                <w:noProof/>
                <w:sz w:val="2"/>
              </w:rPr>
              <mc:AlternateContent>
                <mc:Choice Requires="wpg">
                  <w:drawing>
                    <wp:inline distT="0" distB="0" distL="0" distR="0" wp14:anchorId="41D5E0A2" wp14:editId="4517845D">
                      <wp:extent cx="3810" cy="9525"/>
                      <wp:effectExtent l="0" t="0" r="0" b="0"/>
                      <wp:docPr id="1204" name="Group 3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05" name="Line 3764"/>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DE2EBB" id="Group 376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">
                      <v:line id="Line 376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" strokecolor="#333" strokeweight=".09786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23DB1A3" wp14:editId="03D4897E">
                      <wp:extent cx="3810" cy="9525"/>
                      <wp:effectExtent l="0" t="0" r="0" b="0"/>
                      <wp:docPr id="1202" name="Group 3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03" name="Line 3762"/>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D0A7BC6" id="Group 376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Ou0PmZrAgAAZQUAAA4AAAAAAAAAAAAAAAAALgIA&#10;AGRycy9lMm9Eb2MueG1sUEsBAi0AFAAGAAgAAAAhACyPt4LcAAAABQEAAA8AAAAAAAAAAAAAAAAA&#10;xQQAAGRycy9kb3ducmV2LnhtbFBLBQYAAAAABAAEAPMAAADOBQAAAAA=&#10;">
                      <v:line id="Line 376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" strokecolor="#333" strokeweight=".09786mm">
                        <o:lock v:ext="edit" shapetype="f"/>
                      </v:line>
                      <w10:anchorlock/>
                    </v:group>
                  </w:pict>
                </mc:Fallback>
              </mc:AlternateContent>
            </w:r>
          </w:p>
        </w:tc>
        <w:tc>
          <w:tcPr>
            <w:tcW w:w="1246" w:type="dxa"/>
            <w:tcBorders>
              <w:bottom w:val="single" w:sz="4" w:space="0" w:color="333333"/>
              <w:right w:val="single" w:sz="4" w:space="0" w:color="333333"/>
            </w:tcBorders>
          </w:tcPr>
          <w:p w14:paraId="08D3DD70" w14:textId="77777777" w:rsidR="005313F1" w:rsidRDefault="009B75EF">
            <w:pPr>
              <w:pStyle w:val="TableParagraph"/>
              <w:spacing w:before="4"/>
              <w:ind w:left="109"/>
              <w:rPr>
                <w:rFonts w:ascii="Arial"/>
                <w:b/>
                <w:sz w:val="9"/>
              </w:rPr>
            </w:pPr>
            <w:r>
              <w:rPr>
                <w:rFonts w:ascii="Arial"/>
                <w:b/>
                <w:w w:val="105"/>
                <w:sz w:val="9"/>
              </w:rPr>
              <w:t>Down 12</w:t>
            </w:r>
          </w:p>
        </w:tc>
      </w:tr>
    </w:tbl>
    <w:p w14:paraId="0EA4A59A" w14:textId="77777777" w:rsidR="005313F1" w:rsidRDefault="00090D17">
      <w:pPr>
        <w:tabs>
          <w:tab w:val="left" w:pos="2895"/>
          <w:tab w:val="left" w:pos="3170"/>
          <w:tab w:val="left" w:pos="3445"/>
        </w:tabs>
        <w:spacing w:line="20" w:lineRule="exact"/>
        <w:ind w:left="2620"/>
        <w:rPr>
          <w:rFonts w:ascii="Arial"/>
          <w:sz w:val="2"/>
        </w:rPr>
      </w:pPr>
      <w:r>
        <w:rPr>
          <w:rFonts w:ascii="Arial"/>
          <w:noProof/>
          <w:sz w:val="2"/>
        </w:rPr>
        <mc:AlternateContent>
          <mc:Choice Requires="wpg">
            <w:drawing>
              <wp:inline distT="0" distB="0" distL="0" distR="0" wp14:anchorId="0BAB60FF" wp14:editId="48B4CF48">
                <wp:extent cx="3810" cy="9525"/>
                <wp:effectExtent l="0" t="0" r="0" b="0"/>
                <wp:docPr id="1200" name="Group 3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201" name="Line 3760"/>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93F68B" id="Group 375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">
                <v:line id="Line 376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" strokecolor="#333" strokeweight=".09786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B80E348" wp14:editId="7A9C3119">
                <wp:extent cx="3810" cy="9525"/>
                <wp:effectExtent l="0" t="0" r="0" b="0"/>
                <wp:docPr id="1198" name="Group 3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199" name="Line 3758"/>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23B0AC" id="Group 375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AkTxjprAgAAZQUAAA4AAAAAAAAAAAAAAAAALgIA&#10;AGRycy9lMm9Eb2MueG1sUEsBAi0AFAAGAAgAAAAhACyPt4LcAAAABQEAAA8AAAAAAAAAAAAAAAAA&#10;xQQAAGRycy9kb3ducmV2LnhtbFBLBQYAAAAABAAEAPMAAADOBQAAAAA=&#10;">
                <v:line id="Line 375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" strokecolor="#333" strokeweight=".09786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5147428" wp14:editId="0CB907EA">
                <wp:extent cx="3810" cy="9525"/>
                <wp:effectExtent l="0" t="0" r="0" b="0"/>
                <wp:docPr id="1196" name="Group 3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197" name="Line 3756"/>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5FE7A4" id="Group 375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">
                <v:line id="Line 375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" strokecolor="#333" strokeweight=".09786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1714645" wp14:editId="61A189A0">
                <wp:extent cx="3810" cy="9525"/>
                <wp:effectExtent l="0" t="0" r="0" b="0"/>
                <wp:docPr id="1194" name="Group 3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195" name="Line 3754"/>
                        <wps:cNvCnPr>
                          <a:cxnSpLocks/>
                        </wps:cNvCnPr>
                        <wps:spPr bwMode="auto">
                          <a:xfrm>
                            <a:off x="3" y="14"/>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6038325" id="Group 375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">
                <v:line id="Line 375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" strokecolor="#333" strokeweight=".09786mm">
                  <o:lock v:ext="edit" shapetype="f"/>
                </v:line>
                <w10:anchorlock/>
              </v:group>
            </w:pict>
          </mc:Fallback>
        </mc:AlternateContent>
      </w:r>
    </w:p>
    <w:p w14:paraId="5D71AADC" w14:textId="77777777" w:rsidR="005313F1" w:rsidRDefault="00090D17">
      <w:pPr>
        <w:tabs>
          <w:tab w:val="left" w:pos="1123"/>
          <w:tab w:val="left" w:pos="1398"/>
          <w:tab w:val="left" w:pos="1673"/>
          <w:tab w:val="left" w:pos="1948"/>
        </w:tabs>
        <w:ind w:right="3625"/>
        <w:jc w:val="center"/>
        <w:rPr>
          <w:rFonts w:ascii="Arial" w:hAnsi="Arial"/>
          <w:sz w:val="12"/>
        </w:rPr>
      </w:pPr>
      <w:r>
        <w:rPr>
          <w:noProof/>
        </w:rPr>
        <mc:AlternateContent>
          <mc:Choice Requires="wpg">
            <w:drawing>
              <wp:anchor distT="0" distB="0" distL="114300" distR="114300" simplePos="0" relativeHeight="503113808" behindDoc="1" locked="0" layoutInCell="1" allowOverlap="1" wp14:anchorId="0D29A0AF" wp14:editId="11062016">
                <wp:simplePos x="0" y="0"/>
                <wp:positionH relativeFrom="page">
                  <wp:posOffset>3230245</wp:posOffset>
                </wp:positionH>
                <wp:positionV relativeFrom="paragraph">
                  <wp:posOffset>-1808480</wp:posOffset>
                </wp:positionV>
                <wp:extent cx="797560" cy="1808480"/>
                <wp:effectExtent l="0" t="0" r="0" b="0"/>
                <wp:wrapNone/>
                <wp:docPr id="1178" name="Group 3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1808480"/>
                          <a:chOff x="5087" y="-2848"/>
                          <a:chExt cx="1256" cy="2848"/>
                        </a:xfrm>
                      </wpg:grpSpPr>
                      <pic:pic xmlns:pic="http://schemas.openxmlformats.org/drawingml/2006/picture">
                        <pic:nvPicPr>
                          <pic:cNvPr id="1179" name="Picture 3738"/>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5164" y="-2848"/>
                            <a:ext cx="1178" cy="2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0" name="Freeform 3739"/>
                        <wps:cNvSpPr>
                          <a:spLocks/>
                        </wps:cNvSpPr>
                        <wps:spPr bwMode="auto">
                          <a:xfrm>
                            <a:off x="5142" y="-795"/>
                            <a:ext cx="21" cy="21"/>
                          </a:xfrm>
                          <a:custGeom>
                            <a:avLst/>
                            <a:gdLst>
                              <a:gd name="T0" fmla="+- 0 5158 5142"/>
                              <a:gd name="T1" fmla="*/ T0 w 21"/>
                              <a:gd name="T2" fmla="+- 0 -794 -794"/>
                              <a:gd name="T3" fmla="*/ -794 h 21"/>
                              <a:gd name="T4" fmla="+- 0 5147 5142"/>
                              <a:gd name="T5" fmla="*/ T4 w 21"/>
                              <a:gd name="T6" fmla="+- 0 -794 -794"/>
                              <a:gd name="T7" fmla="*/ -794 h 21"/>
                              <a:gd name="T8" fmla="+- 0 5142 5142"/>
                              <a:gd name="T9" fmla="*/ T8 w 21"/>
                              <a:gd name="T10" fmla="+- 0 -790 -794"/>
                              <a:gd name="T11" fmla="*/ -790 h 21"/>
                              <a:gd name="T12" fmla="+- 0 5142 5142"/>
                              <a:gd name="T13" fmla="*/ T12 w 21"/>
                              <a:gd name="T14" fmla="+- 0 -778 -794"/>
                              <a:gd name="T15" fmla="*/ -778 h 21"/>
                              <a:gd name="T16" fmla="+- 0 5147 5142"/>
                              <a:gd name="T17" fmla="*/ T16 w 21"/>
                              <a:gd name="T18" fmla="+- 0 -774 -794"/>
                              <a:gd name="T19" fmla="*/ -774 h 21"/>
                              <a:gd name="T20" fmla="+- 0 5158 5142"/>
                              <a:gd name="T21" fmla="*/ T20 w 21"/>
                              <a:gd name="T22" fmla="+- 0 -774 -794"/>
                              <a:gd name="T23" fmla="*/ -774 h 21"/>
                              <a:gd name="T24" fmla="+- 0 5162 5142"/>
                              <a:gd name="T25" fmla="*/ T24 w 21"/>
                              <a:gd name="T26" fmla="+- 0 -778 -794"/>
                              <a:gd name="T27" fmla="*/ -778 h 21"/>
                              <a:gd name="T28" fmla="+- 0 5162 5142"/>
                              <a:gd name="T29" fmla="*/ T28 w 21"/>
                              <a:gd name="T30" fmla="+- 0 -790 -794"/>
                              <a:gd name="T31" fmla="*/ -790 h 21"/>
                              <a:gd name="T32" fmla="+- 0 5158 5142"/>
                              <a:gd name="T33" fmla="*/ T32 w 21"/>
                              <a:gd name="T34" fmla="+- 0 -794 -794"/>
                              <a:gd name="T35" fmla="*/ -79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6"/>
                                </a:lnTo>
                                <a:lnTo>
                                  <a:pt x="5" y="20"/>
                                </a:lnTo>
                                <a:lnTo>
                                  <a:pt x="16" y="20"/>
                                </a:lnTo>
                                <a:lnTo>
                                  <a:pt x="20" y="16"/>
                                </a:lnTo>
                                <a:lnTo>
                                  <a:pt x="20" y="4"/>
                                </a:lnTo>
                                <a:lnTo>
                                  <a:pt x="16" y="0"/>
                                </a:lnTo>
                                <a:close/>
                              </a:path>
                            </a:pathLst>
                          </a:custGeom>
                          <a:solidFill>
                            <a:srgbClr val="A9A9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Freeform 3740"/>
                        <wps:cNvSpPr>
                          <a:spLocks/>
                        </wps:cNvSpPr>
                        <wps:spPr bwMode="auto">
                          <a:xfrm>
                            <a:off x="5142" y="-795"/>
                            <a:ext cx="21" cy="21"/>
                          </a:xfrm>
                          <a:custGeom>
                            <a:avLst/>
                            <a:gdLst>
                              <a:gd name="T0" fmla="+- 0 5142 5142"/>
                              <a:gd name="T1" fmla="*/ T0 w 21"/>
                              <a:gd name="T2" fmla="+- 0 -784 -794"/>
                              <a:gd name="T3" fmla="*/ -784 h 21"/>
                              <a:gd name="T4" fmla="+- 0 5142 5142"/>
                              <a:gd name="T5" fmla="*/ T4 w 21"/>
                              <a:gd name="T6" fmla="+- 0 -790 -794"/>
                              <a:gd name="T7" fmla="*/ -790 h 21"/>
                              <a:gd name="T8" fmla="+- 0 5147 5142"/>
                              <a:gd name="T9" fmla="*/ T8 w 21"/>
                              <a:gd name="T10" fmla="+- 0 -794 -794"/>
                              <a:gd name="T11" fmla="*/ -794 h 21"/>
                              <a:gd name="T12" fmla="+- 0 5152 5142"/>
                              <a:gd name="T13" fmla="*/ T12 w 21"/>
                              <a:gd name="T14" fmla="+- 0 -794 -794"/>
                              <a:gd name="T15" fmla="*/ -794 h 21"/>
                              <a:gd name="T16" fmla="+- 0 5158 5142"/>
                              <a:gd name="T17" fmla="*/ T16 w 21"/>
                              <a:gd name="T18" fmla="+- 0 -794 -794"/>
                              <a:gd name="T19" fmla="*/ -794 h 21"/>
                              <a:gd name="T20" fmla="+- 0 5162 5142"/>
                              <a:gd name="T21" fmla="*/ T20 w 21"/>
                              <a:gd name="T22" fmla="+- 0 -790 -794"/>
                              <a:gd name="T23" fmla="*/ -790 h 21"/>
                              <a:gd name="T24" fmla="+- 0 5162 5142"/>
                              <a:gd name="T25" fmla="*/ T24 w 21"/>
                              <a:gd name="T26" fmla="+- 0 -784 -794"/>
                              <a:gd name="T27" fmla="*/ -784 h 21"/>
                              <a:gd name="T28" fmla="+- 0 5162 5142"/>
                              <a:gd name="T29" fmla="*/ T28 w 21"/>
                              <a:gd name="T30" fmla="+- 0 -778 -794"/>
                              <a:gd name="T31" fmla="*/ -778 h 21"/>
                              <a:gd name="T32" fmla="+- 0 5158 5142"/>
                              <a:gd name="T33" fmla="*/ T32 w 21"/>
                              <a:gd name="T34" fmla="+- 0 -774 -794"/>
                              <a:gd name="T35" fmla="*/ -774 h 21"/>
                              <a:gd name="T36" fmla="+- 0 5152 5142"/>
                              <a:gd name="T37" fmla="*/ T36 w 21"/>
                              <a:gd name="T38" fmla="+- 0 -774 -794"/>
                              <a:gd name="T39" fmla="*/ -774 h 21"/>
                              <a:gd name="T40" fmla="+- 0 5147 5142"/>
                              <a:gd name="T41" fmla="*/ T40 w 21"/>
                              <a:gd name="T42" fmla="+- 0 -774 -794"/>
                              <a:gd name="T43" fmla="*/ -774 h 21"/>
                              <a:gd name="T44" fmla="+- 0 5142 5142"/>
                              <a:gd name="T45" fmla="*/ T44 w 21"/>
                              <a:gd name="T46" fmla="+- 0 -778 -794"/>
                              <a:gd name="T47" fmla="*/ -778 h 21"/>
                              <a:gd name="T48" fmla="+- 0 5142 5142"/>
                              <a:gd name="T49" fmla="*/ T48 w 21"/>
                              <a:gd name="T50" fmla="+- 0 -784 -794"/>
                              <a:gd name="T51" fmla="*/ -78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4"/>
                                </a:lnTo>
                                <a:lnTo>
                                  <a:pt x="5" y="0"/>
                                </a:lnTo>
                                <a:lnTo>
                                  <a:pt x="10" y="0"/>
                                </a:lnTo>
                                <a:lnTo>
                                  <a:pt x="16" y="0"/>
                                </a:lnTo>
                                <a:lnTo>
                                  <a:pt x="20" y="4"/>
                                </a:lnTo>
                                <a:lnTo>
                                  <a:pt x="20" y="10"/>
                                </a:lnTo>
                                <a:lnTo>
                                  <a:pt x="20" y="16"/>
                                </a:lnTo>
                                <a:lnTo>
                                  <a:pt x="16" y="20"/>
                                </a:lnTo>
                                <a:lnTo>
                                  <a:pt x="10" y="20"/>
                                </a:lnTo>
                                <a:lnTo>
                                  <a:pt x="5" y="20"/>
                                </a:lnTo>
                                <a:lnTo>
                                  <a:pt x="0" y="16"/>
                                </a:lnTo>
                                <a:lnTo>
                                  <a:pt x="0" y="10"/>
                                </a:lnTo>
                              </a:path>
                            </a:pathLst>
                          </a:custGeom>
                          <a:noFill/>
                          <a:ln w="2338">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 name="Freeform 3741"/>
                        <wps:cNvSpPr>
                          <a:spLocks/>
                        </wps:cNvSpPr>
                        <wps:spPr bwMode="auto">
                          <a:xfrm>
                            <a:off x="6065" y="-2127"/>
                            <a:ext cx="21" cy="21"/>
                          </a:xfrm>
                          <a:custGeom>
                            <a:avLst/>
                            <a:gdLst>
                              <a:gd name="T0" fmla="+- 0 6081 6065"/>
                              <a:gd name="T1" fmla="*/ T0 w 21"/>
                              <a:gd name="T2" fmla="+- 0 -2127 -2127"/>
                              <a:gd name="T3" fmla="*/ -2127 h 21"/>
                              <a:gd name="T4" fmla="+- 0 6070 6065"/>
                              <a:gd name="T5" fmla="*/ T4 w 21"/>
                              <a:gd name="T6" fmla="+- 0 -2127 -2127"/>
                              <a:gd name="T7" fmla="*/ -2127 h 21"/>
                              <a:gd name="T8" fmla="+- 0 6065 6065"/>
                              <a:gd name="T9" fmla="*/ T8 w 21"/>
                              <a:gd name="T10" fmla="+- 0 -2122 -2127"/>
                              <a:gd name="T11" fmla="*/ -2122 h 21"/>
                              <a:gd name="T12" fmla="+- 0 6065 6065"/>
                              <a:gd name="T13" fmla="*/ T12 w 21"/>
                              <a:gd name="T14" fmla="+- 0 -2111 -2127"/>
                              <a:gd name="T15" fmla="*/ -2111 h 21"/>
                              <a:gd name="T16" fmla="+- 0 6070 6065"/>
                              <a:gd name="T17" fmla="*/ T16 w 21"/>
                              <a:gd name="T18" fmla="+- 0 -2107 -2127"/>
                              <a:gd name="T19" fmla="*/ -2107 h 21"/>
                              <a:gd name="T20" fmla="+- 0 6081 6065"/>
                              <a:gd name="T21" fmla="*/ T20 w 21"/>
                              <a:gd name="T22" fmla="+- 0 -2107 -2127"/>
                              <a:gd name="T23" fmla="*/ -2107 h 21"/>
                              <a:gd name="T24" fmla="+- 0 6085 6065"/>
                              <a:gd name="T25" fmla="*/ T24 w 21"/>
                              <a:gd name="T26" fmla="+- 0 -2111 -2127"/>
                              <a:gd name="T27" fmla="*/ -2111 h 21"/>
                              <a:gd name="T28" fmla="+- 0 6085 6065"/>
                              <a:gd name="T29" fmla="*/ T28 w 21"/>
                              <a:gd name="T30" fmla="+- 0 -2122 -2127"/>
                              <a:gd name="T31" fmla="*/ -2122 h 21"/>
                              <a:gd name="T32" fmla="+- 0 6081 6065"/>
                              <a:gd name="T33" fmla="*/ T32 w 21"/>
                              <a:gd name="T34" fmla="+- 0 -2127 -2127"/>
                              <a:gd name="T35" fmla="*/ -2127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3" name="Freeform 3742"/>
                        <wps:cNvSpPr>
                          <a:spLocks/>
                        </wps:cNvSpPr>
                        <wps:spPr bwMode="auto">
                          <a:xfrm>
                            <a:off x="6065" y="-2127"/>
                            <a:ext cx="21" cy="21"/>
                          </a:xfrm>
                          <a:custGeom>
                            <a:avLst/>
                            <a:gdLst>
                              <a:gd name="T0" fmla="+- 0 6065 6065"/>
                              <a:gd name="T1" fmla="*/ T0 w 21"/>
                              <a:gd name="T2" fmla="+- 0 -2117 -2127"/>
                              <a:gd name="T3" fmla="*/ -2117 h 21"/>
                              <a:gd name="T4" fmla="+- 0 6065 6065"/>
                              <a:gd name="T5" fmla="*/ T4 w 21"/>
                              <a:gd name="T6" fmla="+- 0 -2122 -2127"/>
                              <a:gd name="T7" fmla="*/ -2122 h 21"/>
                              <a:gd name="T8" fmla="+- 0 6070 6065"/>
                              <a:gd name="T9" fmla="*/ T8 w 21"/>
                              <a:gd name="T10" fmla="+- 0 -2127 -2127"/>
                              <a:gd name="T11" fmla="*/ -2127 h 21"/>
                              <a:gd name="T12" fmla="+- 0 6075 6065"/>
                              <a:gd name="T13" fmla="*/ T12 w 21"/>
                              <a:gd name="T14" fmla="+- 0 -2127 -2127"/>
                              <a:gd name="T15" fmla="*/ -2127 h 21"/>
                              <a:gd name="T16" fmla="+- 0 6081 6065"/>
                              <a:gd name="T17" fmla="*/ T16 w 21"/>
                              <a:gd name="T18" fmla="+- 0 -2127 -2127"/>
                              <a:gd name="T19" fmla="*/ -2127 h 21"/>
                              <a:gd name="T20" fmla="+- 0 6085 6065"/>
                              <a:gd name="T21" fmla="*/ T20 w 21"/>
                              <a:gd name="T22" fmla="+- 0 -2122 -2127"/>
                              <a:gd name="T23" fmla="*/ -2122 h 21"/>
                              <a:gd name="T24" fmla="+- 0 6085 6065"/>
                              <a:gd name="T25" fmla="*/ T24 w 21"/>
                              <a:gd name="T26" fmla="+- 0 -2117 -2127"/>
                              <a:gd name="T27" fmla="*/ -2117 h 21"/>
                              <a:gd name="T28" fmla="+- 0 6085 6065"/>
                              <a:gd name="T29" fmla="*/ T28 w 21"/>
                              <a:gd name="T30" fmla="+- 0 -2111 -2127"/>
                              <a:gd name="T31" fmla="*/ -2111 h 21"/>
                              <a:gd name="T32" fmla="+- 0 6081 6065"/>
                              <a:gd name="T33" fmla="*/ T32 w 21"/>
                              <a:gd name="T34" fmla="+- 0 -2107 -2127"/>
                              <a:gd name="T35" fmla="*/ -2107 h 21"/>
                              <a:gd name="T36" fmla="+- 0 6075 6065"/>
                              <a:gd name="T37" fmla="*/ T36 w 21"/>
                              <a:gd name="T38" fmla="+- 0 -2107 -2127"/>
                              <a:gd name="T39" fmla="*/ -2107 h 21"/>
                              <a:gd name="T40" fmla="+- 0 6070 6065"/>
                              <a:gd name="T41" fmla="*/ T40 w 21"/>
                              <a:gd name="T42" fmla="+- 0 -2107 -2127"/>
                              <a:gd name="T43" fmla="*/ -2107 h 21"/>
                              <a:gd name="T44" fmla="+- 0 6065 6065"/>
                              <a:gd name="T45" fmla="*/ T44 w 21"/>
                              <a:gd name="T46" fmla="+- 0 -2111 -2127"/>
                              <a:gd name="T47" fmla="*/ -2111 h 21"/>
                              <a:gd name="T48" fmla="+- 0 6065 6065"/>
                              <a:gd name="T49" fmla="*/ T48 w 21"/>
                              <a:gd name="T50" fmla="+- 0 -2117 -2127"/>
                              <a:gd name="T51" fmla="*/ -2117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5" y="0"/>
                                </a:lnTo>
                                <a:lnTo>
                                  <a:pt x="10" y="0"/>
                                </a:lnTo>
                                <a:lnTo>
                                  <a:pt x="16" y="0"/>
                                </a:lnTo>
                                <a:lnTo>
                                  <a:pt x="20" y="5"/>
                                </a:lnTo>
                                <a:lnTo>
                                  <a:pt x="20" y="10"/>
                                </a:lnTo>
                                <a:lnTo>
                                  <a:pt x="20" y="16"/>
                                </a:lnTo>
                                <a:lnTo>
                                  <a:pt x="16" y="20"/>
                                </a:lnTo>
                                <a:lnTo>
                                  <a:pt x="10" y="20"/>
                                </a:lnTo>
                                <a:lnTo>
                                  <a:pt x="5" y="20"/>
                                </a:lnTo>
                                <a:lnTo>
                                  <a:pt x="0" y="16"/>
                                </a:lnTo>
                                <a:lnTo>
                                  <a:pt x="0" y="10"/>
                                </a:lnTo>
                              </a:path>
                            </a:pathLst>
                          </a:custGeom>
                          <a:noFill/>
                          <a:ln w="2338">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 name="Freeform 3743"/>
                        <wps:cNvSpPr>
                          <a:spLocks/>
                        </wps:cNvSpPr>
                        <wps:spPr bwMode="auto">
                          <a:xfrm>
                            <a:off x="6213" y="-1921"/>
                            <a:ext cx="21" cy="21"/>
                          </a:xfrm>
                          <a:custGeom>
                            <a:avLst/>
                            <a:gdLst>
                              <a:gd name="T0" fmla="+- 0 6229 6214"/>
                              <a:gd name="T1" fmla="*/ T0 w 21"/>
                              <a:gd name="T2" fmla="+- 0 -1920 -1920"/>
                              <a:gd name="T3" fmla="*/ -1920 h 21"/>
                              <a:gd name="T4" fmla="+- 0 6218 6214"/>
                              <a:gd name="T5" fmla="*/ T4 w 21"/>
                              <a:gd name="T6" fmla="+- 0 -1920 -1920"/>
                              <a:gd name="T7" fmla="*/ -1920 h 21"/>
                              <a:gd name="T8" fmla="+- 0 6214 6214"/>
                              <a:gd name="T9" fmla="*/ T8 w 21"/>
                              <a:gd name="T10" fmla="+- 0 -1915 -1920"/>
                              <a:gd name="T11" fmla="*/ -1915 h 21"/>
                              <a:gd name="T12" fmla="+- 0 6214 6214"/>
                              <a:gd name="T13" fmla="*/ T12 w 21"/>
                              <a:gd name="T14" fmla="+- 0 -1904 -1920"/>
                              <a:gd name="T15" fmla="*/ -1904 h 21"/>
                              <a:gd name="T16" fmla="+- 0 6218 6214"/>
                              <a:gd name="T17" fmla="*/ T16 w 21"/>
                              <a:gd name="T18" fmla="+- 0 -1900 -1920"/>
                              <a:gd name="T19" fmla="*/ -1900 h 21"/>
                              <a:gd name="T20" fmla="+- 0 6229 6214"/>
                              <a:gd name="T21" fmla="*/ T20 w 21"/>
                              <a:gd name="T22" fmla="+- 0 -1900 -1920"/>
                              <a:gd name="T23" fmla="*/ -1900 h 21"/>
                              <a:gd name="T24" fmla="+- 0 6234 6214"/>
                              <a:gd name="T25" fmla="*/ T24 w 21"/>
                              <a:gd name="T26" fmla="+- 0 -1904 -1920"/>
                              <a:gd name="T27" fmla="*/ -1904 h 21"/>
                              <a:gd name="T28" fmla="+- 0 6234 6214"/>
                              <a:gd name="T29" fmla="*/ T28 w 21"/>
                              <a:gd name="T30" fmla="+- 0 -1915 -1920"/>
                              <a:gd name="T31" fmla="*/ -1915 h 21"/>
                              <a:gd name="T32" fmla="+- 0 6229 6214"/>
                              <a:gd name="T33" fmla="*/ T32 w 21"/>
                              <a:gd name="T34" fmla="+- 0 -1920 -1920"/>
                              <a:gd name="T35" fmla="*/ -192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0"/>
                                </a:lnTo>
                                <a:lnTo>
                                  <a:pt x="15" y="20"/>
                                </a:lnTo>
                                <a:lnTo>
                                  <a:pt x="20" y="16"/>
                                </a:lnTo>
                                <a:lnTo>
                                  <a:pt x="20" y="5"/>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Freeform 3744"/>
                        <wps:cNvSpPr>
                          <a:spLocks/>
                        </wps:cNvSpPr>
                        <wps:spPr bwMode="auto">
                          <a:xfrm>
                            <a:off x="6213" y="-1921"/>
                            <a:ext cx="21" cy="21"/>
                          </a:xfrm>
                          <a:custGeom>
                            <a:avLst/>
                            <a:gdLst>
                              <a:gd name="T0" fmla="+- 0 6214 6214"/>
                              <a:gd name="T1" fmla="*/ T0 w 21"/>
                              <a:gd name="T2" fmla="+- 0 -1910 -1920"/>
                              <a:gd name="T3" fmla="*/ -1910 h 21"/>
                              <a:gd name="T4" fmla="+- 0 6214 6214"/>
                              <a:gd name="T5" fmla="*/ T4 w 21"/>
                              <a:gd name="T6" fmla="+- 0 -1915 -1920"/>
                              <a:gd name="T7" fmla="*/ -1915 h 21"/>
                              <a:gd name="T8" fmla="+- 0 6218 6214"/>
                              <a:gd name="T9" fmla="*/ T8 w 21"/>
                              <a:gd name="T10" fmla="+- 0 -1920 -1920"/>
                              <a:gd name="T11" fmla="*/ -1920 h 21"/>
                              <a:gd name="T12" fmla="+- 0 6224 6214"/>
                              <a:gd name="T13" fmla="*/ T12 w 21"/>
                              <a:gd name="T14" fmla="+- 0 -1920 -1920"/>
                              <a:gd name="T15" fmla="*/ -1920 h 21"/>
                              <a:gd name="T16" fmla="+- 0 6229 6214"/>
                              <a:gd name="T17" fmla="*/ T16 w 21"/>
                              <a:gd name="T18" fmla="+- 0 -1920 -1920"/>
                              <a:gd name="T19" fmla="*/ -1920 h 21"/>
                              <a:gd name="T20" fmla="+- 0 6234 6214"/>
                              <a:gd name="T21" fmla="*/ T20 w 21"/>
                              <a:gd name="T22" fmla="+- 0 -1915 -1920"/>
                              <a:gd name="T23" fmla="*/ -1915 h 21"/>
                              <a:gd name="T24" fmla="+- 0 6234 6214"/>
                              <a:gd name="T25" fmla="*/ T24 w 21"/>
                              <a:gd name="T26" fmla="+- 0 -1910 -1920"/>
                              <a:gd name="T27" fmla="*/ -1910 h 21"/>
                              <a:gd name="T28" fmla="+- 0 6234 6214"/>
                              <a:gd name="T29" fmla="*/ T28 w 21"/>
                              <a:gd name="T30" fmla="+- 0 -1904 -1920"/>
                              <a:gd name="T31" fmla="*/ -1904 h 21"/>
                              <a:gd name="T32" fmla="+- 0 6229 6214"/>
                              <a:gd name="T33" fmla="*/ T32 w 21"/>
                              <a:gd name="T34" fmla="+- 0 -1900 -1920"/>
                              <a:gd name="T35" fmla="*/ -1900 h 21"/>
                              <a:gd name="T36" fmla="+- 0 6224 6214"/>
                              <a:gd name="T37" fmla="*/ T36 w 21"/>
                              <a:gd name="T38" fmla="+- 0 -1900 -1920"/>
                              <a:gd name="T39" fmla="*/ -1900 h 21"/>
                              <a:gd name="T40" fmla="+- 0 6218 6214"/>
                              <a:gd name="T41" fmla="*/ T40 w 21"/>
                              <a:gd name="T42" fmla="+- 0 -1900 -1920"/>
                              <a:gd name="T43" fmla="*/ -1900 h 21"/>
                              <a:gd name="T44" fmla="+- 0 6214 6214"/>
                              <a:gd name="T45" fmla="*/ T44 w 21"/>
                              <a:gd name="T46" fmla="+- 0 -1904 -1920"/>
                              <a:gd name="T47" fmla="*/ -1904 h 21"/>
                              <a:gd name="T48" fmla="+- 0 6214 6214"/>
                              <a:gd name="T49" fmla="*/ T48 w 21"/>
                              <a:gd name="T50" fmla="+- 0 -1910 -1920"/>
                              <a:gd name="T51" fmla="*/ -1910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4" y="0"/>
                                </a:lnTo>
                                <a:lnTo>
                                  <a:pt x="10" y="0"/>
                                </a:lnTo>
                                <a:lnTo>
                                  <a:pt x="15" y="0"/>
                                </a:lnTo>
                                <a:lnTo>
                                  <a:pt x="20" y="5"/>
                                </a:lnTo>
                                <a:lnTo>
                                  <a:pt x="20" y="10"/>
                                </a:lnTo>
                                <a:lnTo>
                                  <a:pt x="20" y="16"/>
                                </a:lnTo>
                                <a:lnTo>
                                  <a:pt x="15" y="20"/>
                                </a:lnTo>
                                <a:lnTo>
                                  <a:pt x="10" y="20"/>
                                </a:lnTo>
                                <a:lnTo>
                                  <a:pt x="4" y="20"/>
                                </a:lnTo>
                                <a:lnTo>
                                  <a:pt x="0" y="16"/>
                                </a:lnTo>
                                <a:lnTo>
                                  <a:pt x="0" y="10"/>
                                </a:lnTo>
                              </a:path>
                            </a:pathLst>
                          </a:custGeom>
                          <a:noFill/>
                          <a:ln w="2338">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Freeform 3745"/>
                        <wps:cNvSpPr>
                          <a:spLocks/>
                        </wps:cNvSpPr>
                        <wps:spPr bwMode="auto">
                          <a:xfrm>
                            <a:off x="5098" y="-665"/>
                            <a:ext cx="21" cy="21"/>
                          </a:xfrm>
                          <a:custGeom>
                            <a:avLst/>
                            <a:gdLst>
                              <a:gd name="T0" fmla="+- 0 5114 5099"/>
                              <a:gd name="T1" fmla="*/ T0 w 21"/>
                              <a:gd name="T2" fmla="+- 0 -665 -665"/>
                              <a:gd name="T3" fmla="*/ -665 h 21"/>
                              <a:gd name="T4" fmla="+- 0 5103 5099"/>
                              <a:gd name="T5" fmla="*/ T4 w 21"/>
                              <a:gd name="T6" fmla="+- 0 -665 -665"/>
                              <a:gd name="T7" fmla="*/ -665 h 21"/>
                              <a:gd name="T8" fmla="+- 0 5099 5099"/>
                              <a:gd name="T9" fmla="*/ T8 w 21"/>
                              <a:gd name="T10" fmla="+- 0 -660 -665"/>
                              <a:gd name="T11" fmla="*/ -660 h 21"/>
                              <a:gd name="T12" fmla="+- 0 5099 5099"/>
                              <a:gd name="T13" fmla="*/ T12 w 21"/>
                              <a:gd name="T14" fmla="+- 0 -649 -665"/>
                              <a:gd name="T15" fmla="*/ -649 h 21"/>
                              <a:gd name="T16" fmla="+- 0 5103 5099"/>
                              <a:gd name="T17" fmla="*/ T16 w 21"/>
                              <a:gd name="T18" fmla="+- 0 -644 -665"/>
                              <a:gd name="T19" fmla="*/ -644 h 21"/>
                              <a:gd name="T20" fmla="+- 0 5114 5099"/>
                              <a:gd name="T21" fmla="*/ T20 w 21"/>
                              <a:gd name="T22" fmla="+- 0 -644 -665"/>
                              <a:gd name="T23" fmla="*/ -644 h 21"/>
                              <a:gd name="T24" fmla="+- 0 5119 5099"/>
                              <a:gd name="T25" fmla="*/ T24 w 21"/>
                              <a:gd name="T26" fmla="+- 0 -649 -665"/>
                              <a:gd name="T27" fmla="*/ -649 h 21"/>
                              <a:gd name="T28" fmla="+- 0 5119 5099"/>
                              <a:gd name="T29" fmla="*/ T28 w 21"/>
                              <a:gd name="T30" fmla="+- 0 -660 -665"/>
                              <a:gd name="T31" fmla="*/ -660 h 21"/>
                              <a:gd name="T32" fmla="+- 0 5114 5099"/>
                              <a:gd name="T33" fmla="*/ T32 w 21"/>
                              <a:gd name="T34" fmla="+- 0 -665 -665"/>
                              <a:gd name="T35" fmla="*/ -66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1"/>
                                </a:lnTo>
                                <a:lnTo>
                                  <a:pt x="15" y="21"/>
                                </a:lnTo>
                                <a:lnTo>
                                  <a:pt x="20" y="16"/>
                                </a:lnTo>
                                <a:lnTo>
                                  <a:pt x="20" y="5"/>
                                </a:lnTo>
                                <a:lnTo>
                                  <a:pt x="15" y="0"/>
                                </a:lnTo>
                                <a:close/>
                              </a:path>
                            </a:pathLst>
                          </a:custGeom>
                          <a:solidFill>
                            <a:srgbClr val="A9A9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 name="Freeform 3746"/>
                        <wps:cNvSpPr>
                          <a:spLocks/>
                        </wps:cNvSpPr>
                        <wps:spPr bwMode="auto">
                          <a:xfrm>
                            <a:off x="5098" y="-665"/>
                            <a:ext cx="21" cy="21"/>
                          </a:xfrm>
                          <a:custGeom>
                            <a:avLst/>
                            <a:gdLst>
                              <a:gd name="T0" fmla="+- 0 5099 5099"/>
                              <a:gd name="T1" fmla="*/ T0 w 21"/>
                              <a:gd name="T2" fmla="+- 0 -655 -665"/>
                              <a:gd name="T3" fmla="*/ -655 h 21"/>
                              <a:gd name="T4" fmla="+- 0 5099 5099"/>
                              <a:gd name="T5" fmla="*/ T4 w 21"/>
                              <a:gd name="T6" fmla="+- 0 -660 -665"/>
                              <a:gd name="T7" fmla="*/ -660 h 21"/>
                              <a:gd name="T8" fmla="+- 0 5103 5099"/>
                              <a:gd name="T9" fmla="*/ T8 w 21"/>
                              <a:gd name="T10" fmla="+- 0 -665 -665"/>
                              <a:gd name="T11" fmla="*/ -665 h 21"/>
                              <a:gd name="T12" fmla="+- 0 5109 5099"/>
                              <a:gd name="T13" fmla="*/ T12 w 21"/>
                              <a:gd name="T14" fmla="+- 0 -665 -665"/>
                              <a:gd name="T15" fmla="*/ -665 h 21"/>
                              <a:gd name="T16" fmla="+- 0 5114 5099"/>
                              <a:gd name="T17" fmla="*/ T16 w 21"/>
                              <a:gd name="T18" fmla="+- 0 -665 -665"/>
                              <a:gd name="T19" fmla="*/ -665 h 21"/>
                              <a:gd name="T20" fmla="+- 0 5119 5099"/>
                              <a:gd name="T21" fmla="*/ T20 w 21"/>
                              <a:gd name="T22" fmla="+- 0 -660 -665"/>
                              <a:gd name="T23" fmla="*/ -660 h 21"/>
                              <a:gd name="T24" fmla="+- 0 5119 5099"/>
                              <a:gd name="T25" fmla="*/ T24 w 21"/>
                              <a:gd name="T26" fmla="+- 0 -655 -665"/>
                              <a:gd name="T27" fmla="*/ -655 h 21"/>
                              <a:gd name="T28" fmla="+- 0 5119 5099"/>
                              <a:gd name="T29" fmla="*/ T28 w 21"/>
                              <a:gd name="T30" fmla="+- 0 -649 -665"/>
                              <a:gd name="T31" fmla="*/ -649 h 21"/>
                              <a:gd name="T32" fmla="+- 0 5114 5099"/>
                              <a:gd name="T33" fmla="*/ T32 w 21"/>
                              <a:gd name="T34" fmla="+- 0 -644 -665"/>
                              <a:gd name="T35" fmla="*/ -644 h 21"/>
                              <a:gd name="T36" fmla="+- 0 5109 5099"/>
                              <a:gd name="T37" fmla="*/ T36 w 21"/>
                              <a:gd name="T38" fmla="+- 0 -644 -665"/>
                              <a:gd name="T39" fmla="*/ -644 h 21"/>
                              <a:gd name="T40" fmla="+- 0 5103 5099"/>
                              <a:gd name="T41" fmla="*/ T40 w 21"/>
                              <a:gd name="T42" fmla="+- 0 -644 -665"/>
                              <a:gd name="T43" fmla="*/ -644 h 21"/>
                              <a:gd name="T44" fmla="+- 0 5099 5099"/>
                              <a:gd name="T45" fmla="*/ T44 w 21"/>
                              <a:gd name="T46" fmla="+- 0 -649 -665"/>
                              <a:gd name="T47" fmla="*/ -649 h 21"/>
                              <a:gd name="T48" fmla="+- 0 5099 5099"/>
                              <a:gd name="T49" fmla="*/ T48 w 21"/>
                              <a:gd name="T50" fmla="+- 0 -655 -665"/>
                              <a:gd name="T51" fmla="*/ -65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4" y="0"/>
                                </a:lnTo>
                                <a:lnTo>
                                  <a:pt x="10" y="0"/>
                                </a:lnTo>
                                <a:lnTo>
                                  <a:pt x="15" y="0"/>
                                </a:lnTo>
                                <a:lnTo>
                                  <a:pt x="20" y="5"/>
                                </a:lnTo>
                                <a:lnTo>
                                  <a:pt x="20" y="10"/>
                                </a:lnTo>
                                <a:lnTo>
                                  <a:pt x="20" y="16"/>
                                </a:lnTo>
                                <a:lnTo>
                                  <a:pt x="15" y="21"/>
                                </a:lnTo>
                                <a:lnTo>
                                  <a:pt x="10" y="21"/>
                                </a:lnTo>
                                <a:lnTo>
                                  <a:pt x="4" y="21"/>
                                </a:lnTo>
                                <a:lnTo>
                                  <a:pt x="0" y="16"/>
                                </a:lnTo>
                                <a:lnTo>
                                  <a:pt x="0" y="10"/>
                                </a:lnTo>
                              </a:path>
                            </a:pathLst>
                          </a:custGeom>
                          <a:noFill/>
                          <a:ln w="2338">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Line 3747"/>
                        <wps:cNvCnPr>
                          <a:cxnSpLocks/>
                        </wps:cNvCnPr>
                        <wps:spPr bwMode="auto">
                          <a:xfrm>
                            <a:off x="5090" y="0"/>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1189" name="Line 3748"/>
                        <wps:cNvCnPr>
                          <a:cxnSpLocks/>
                        </wps:cNvCnPr>
                        <wps:spPr bwMode="auto">
                          <a:xfrm>
                            <a:off x="5365" y="0"/>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1190" name="Line 3749"/>
                        <wps:cNvCnPr>
                          <a:cxnSpLocks/>
                        </wps:cNvCnPr>
                        <wps:spPr bwMode="auto">
                          <a:xfrm>
                            <a:off x="5640" y="0"/>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1191" name="Line 3750"/>
                        <wps:cNvCnPr>
                          <a:cxnSpLocks/>
                        </wps:cNvCnPr>
                        <wps:spPr bwMode="auto">
                          <a:xfrm>
                            <a:off x="5915" y="0"/>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1192" name="Line 3751"/>
                        <wps:cNvCnPr>
                          <a:cxnSpLocks/>
                        </wps:cNvCnPr>
                        <wps:spPr bwMode="auto">
                          <a:xfrm>
                            <a:off x="6190" y="0"/>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1193" name="Line 3752"/>
                        <wps:cNvCnPr>
                          <a:cxnSpLocks/>
                        </wps:cNvCnPr>
                        <wps:spPr bwMode="auto">
                          <a:xfrm>
                            <a:off x="6063" y="-1396"/>
                            <a:ext cx="0" cy="39"/>
                          </a:xfrm>
                          <a:prstGeom prst="line">
                            <a:avLst/>
                          </a:prstGeom>
                          <a:noFill/>
                          <a:ln w="3523">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D9FA582" id="Group 3737" o:spid="_x0000_s1026" style="position:absolute;margin-left:254.35pt;margin-top:-142.4pt;width:62.8pt;height:142.4pt;z-index:-202672;mso-position-horizontal-relative:page" coordorigin="5087,-2848" coordsize="1256,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">
                <v:shape id="Picture 3738" o:spid="_x0000_s1027" type="#_x0000_t75" style="position:absolute;left:5164;top:-2848;width:1178;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">
                  <v:imagedata r:id="rId56" o:title=""/>
                  <v:path arrowok="t"/>
                  <o:lock v:ext="edit" aspectratio="f"/>
                </v:shape>
                <v:shape id="Freeform 3739" o:spid="_x0000_s1028" style="position:absolute;left:5142;top:-795;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" path="m16,l5,,,4,,16r5,4l16,20r4,-4l20,4,16,xe" fillcolor="#a9a9a9" stroked="f">
                  <v:path arrowok="t" o:connecttype="custom" o:connectlocs="16,-794;5,-794;0,-790;0,-778;5,-774;16,-774;20,-778;20,-790;16,-794" o:connectangles="0,0,0,0,0,0,0,0,0"/>
                </v:shape>
                <v:shape id="Freeform 3740" o:spid="_x0000_s1029" style="position:absolute;left:5142;top:-795;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" path="m,10l,4,5,r5,l16,r4,4l20,10r,6l16,20r-6,l5,20,,16,,10e" filled="f" strokecolor="#a9a9a9" strokeweight=".06494mm">
                  <v:path arrowok="t" o:connecttype="custom" o:connectlocs="0,-784;0,-790;5,-794;10,-794;16,-794;20,-790;20,-784;20,-778;16,-774;10,-774;5,-774;0,-778;0,-784" o:connectangles="0,0,0,0,0,0,0,0,0,0,0,0,0"/>
                </v:shape>
                <v:shape id="Freeform 3741" o:spid="_x0000_s1030" style="position:absolute;left:6065;top:-2127;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" path="m16,l5,,,5,,16r5,4l16,20r4,-4l20,5,16,xe" fillcolor="#d70000" stroked="f">
                  <v:path arrowok="t" o:connecttype="custom" o:connectlocs="16,-2127;5,-2127;0,-2122;0,-2111;5,-2107;16,-2107;20,-2111;20,-2122;16,-2127" o:connectangles="0,0,0,0,0,0,0,0,0"/>
                </v:shape>
                <v:shape id="Freeform 3742" o:spid="_x0000_s1031" style="position:absolute;left:6065;top:-2127;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" path="m,10l,5,5,r5,l16,r4,5l20,10r,6l16,20r-6,l5,20,,16,,10e" filled="f" strokecolor="#d70000" strokeweight=".06494mm">
                  <v:path arrowok="t" o:connecttype="custom" o:connectlocs="0,-2117;0,-2122;5,-2127;10,-2127;16,-2127;20,-2122;20,-2117;20,-2111;16,-2107;10,-2107;5,-2107;0,-2111;0,-2117" o:connectangles="0,0,0,0,0,0,0,0,0,0,0,0,0"/>
                </v:shape>
                <v:shape id="Freeform 3743" o:spid="_x0000_s1032" style="position:absolute;left:6213;top:-192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" path="m15,l4,,,5,,16r4,4l15,20r5,-4l20,5,15,xe" fillcolor="#d70000" stroked="f">
                  <v:path arrowok="t" o:connecttype="custom" o:connectlocs="15,-1920;4,-1920;0,-1915;0,-1904;4,-1900;15,-1900;20,-1904;20,-1915;15,-1920" o:connectangles="0,0,0,0,0,0,0,0,0"/>
                </v:shape>
                <v:shape id="Freeform 3744" o:spid="_x0000_s1033" style="position:absolute;left:6213;top:-192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" path="m,10l,5,4,r6,l15,r5,5l20,10r,6l15,20r-5,l4,20,,16,,10e" filled="f" strokecolor="#d70000" strokeweight=".06494mm">
                  <v:path arrowok="t" o:connecttype="custom" o:connectlocs="0,-1910;0,-1915;4,-1920;10,-1920;15,-1920;20,-1915;20,-1910;20,-1904;15,-1900;10,-1900;4,-1900;0,-1904;0,-1910" o:connectangles="0,0,0,0,0,0,0,0,0,0,0,0,0"/>
                </v:shape>
                <v:shape id="Freeform 3745" o:spid="_x0000_s1034" style="position:absolute;left:5098;top:-665;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" path="m15,l4,,,5,,16r4,5l15,21r5,-5l20,5,15,xe" fillcolor="#a9a9a9" stroked="f">
                  <v:path arrowok="t" o:connecttype="custom" o:connectlocs="15,-665;4,-665;0,-660;0,-649;4,-644;15,-644;20,-649;20,-660;15,-665" o:connectangles="0,0,0,0,0,0,0,0,0"/>
                </v:shape>
                <v:shape id="Freeform 3746" o:spid="_x0000_s1035" style="position:absolute;left:5098;top:-665;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" path="m,10l,5,4,r6,l15,r5,5l20,10r,6l15,21r-5,l4,21,,16,,10e" filled="f" strokecolor="#a9a9a9" strokeweight=".06494mm">
                  <v:path arrowok="t" o:connecttype="custom" o:connectlocs="0,-655;0,-660;4,-665;10,-665;15,-665;20,-660;20,-655;20,-649;15,-644;10,-644;4,-644;0,-649;0,-655" o:connectangles="0,0,0,0,0,0,0,0,0,0,0,0,0"/>
                </v:shape>
                <v:line id="Line 3747" o:spid="_x0000_s1036" style="position:absolute;visibility:visible;mso-wrap-style:square" from="5090,0" to="5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" strokecolor="#333" strokeweight=".09786mm">
                  <o:lock v:ext="edit" shapetype="f"/>
                </v:line>
                <v:line id="Line 3748" o:spid="_x0000_s1037" style="position:absolute;visibility:visible;mso-wrap-style:square" from="5365,0" to="53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" strokecolor="#333" strokeweight=".09786mm">
                  <o:lock v:ext="edit" shapetype="f"/>
                </v:line>
                <v:line id="Line 3749" o:spid="_x0000_s1038" style="position:absolute;visibility:visible;mso-wrap-style:square" from="5640,0" to="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" strokecolor="#333" strokeweight=".09786mm">
                  <o:lock v:ext="edit" shapetype="f"/>
                </v:line>
                <v:line id="Line 3750" o:spid="_x0000_s1039" style="position:absolute;visibility:visible;mso-wrap-style:square" from="5915,0" to="5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" strokecolor="#333" strokeweight=".09786mm">
                  <o:lock v:ext="edit" shapetype="f"/>
                </v:line>
                <v:line id="Line 3751" o:spid="_x0000_s1040" style="position:absolute;visibility:visible;mso-wrap-style:square" from="6190,0" to="6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" strokecolor="#333" strokeweight=".09786mm">
                  <o:lock v:ext="edit" shapetype="f"/>
                </v:line>
                <v:line id="Line 3752" o:spid="_x0000_s1041" style="position:absolute;visibility:visible;mso-wrap-style:square" from="6063,-1396" to="6063,-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" strokeweight=".09786mm">
                  <o:lock v:ext="edit" shapetype="f"/>
                </v:line>
                <w10:wrap anchorx="page"/>
              </v:group>
            </w:pict>
          </mc:Fallback>
        </mc:AlternateContent>
      </w:r>
      <w:r>
        <w:rPr>
          <w:noProof/>
        </w:rPr>
        <mc:AlternateContent>
          <mc:Choice Requires="wpg">
            <w:drawing>
              <wp:anchor distT="0" distB="0" distL="114300" distR="114300" simplePos="0" relativeHeight="503113832" behindDoc="1" locked="0" layoutInCell="1" allowOverlap="1" wp14:anchorId="33099C8C" wp14:editId="12C77550">
                <wp:simplePos x="0" y="0"/>
                <wp:positionH relativeFrom="page">
                  <wp:posOffset>4277995</wp:posOffset>
                </wp:positionH>
                <wp:positionV relativeFrom="paragraph">
                  <wp:posOffset>-689610</wp:posOffset>
                </wp:positionV>
                <wp:extent cx="15240" cy="15240"/>
                <wp:effectExtent l="0" t="0" r="0" b="0"/>
                <wp:wrapNone/>
                <wp:docPr id="1175" name="Group 3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 cy="15240"/>
                          <a:chOff x="6737" y="-1086"/>
                          <a:chExt cx="24" cy="24"/>
                        </a:xfrm>
                      </wpg:grpSpPr>
                      <wps:wsp>
                        <wps:cNvPr id="1176" name="Freeform 3735"/>
                        <wps:cNvSpPr>
                          <a:spLocks/>
                        </wps:cNvSpPr>
                        <wps:spPr bwMode="auto">
                          <a:xfrm>
                            <a:off x="6738" y="-1084"/>
                            <a:ext cx="21" cy="21"/>
                          </a:xfrm>
                          <a:custGeom>
                            <a:avLst/>
                            <a:gdLst>
                              <a:gd name="T0" fmla="+- 0 6755 6739"/>
                              <a:gd name="T1" fmla="*/ T0 w 21"/>
                              <a:gd name="T2" fmla="+- 0 -1084 -1084"/>
                              <a:gd name="T3" fmla="*/ -1084 h 21"/>
                              <a:gd name="T4" fmla="+- 0 6743 6739"/>
                              <a:gd name="T5" fmla="*/ T4 w 21"/>
                              <a:gd name="T6" fmla="+- 0 -1084 -1084"/>
                              <a:gd name="T7" fmla="*/ -1084 h 21"/>
                              <a:gd name="T8" fmla="+- 0 6739 6739"/>
                              <a:gd name="T9" fmla="*/ T8 w 21"/>
                              <a:gd name="T10" fmla="+- 0 -1079 -1084"/>
                              <a:gd name="T11" fmla="*/ -1079 h 21"/>
                              <a:gd name="T12" fmla="+- 0 6739 6739"/>
                              <a:gd name="T13" fmla="*/ T12 w 21"/>
                              <a:gd name="T14" fmla="+- 0 -1068 -1084"/>
                              <a:gd name="T15" fmla="*/ -1068 h 21"/>
                              <a:gd name="T16" fmla="+- 0 6743 6739"/>
                              <a:gd name="T17" fmla="*/ T16 w 21"/>
                              <a:gd name="T18" fmla="+- 0 -1064 -1084"/>
                              <a:gd name="T19" fmla="*/ -1064 h 21"/>
                              <a:gd name="T20" fmla="+- 0 6755 6739"/>
                              <a:gd name="T21" fmla="*/ T20 w 21"/>
                              <a:gd name="T22" fmla="+- 0 -1064 -1084"/>
                              <a:gd name="T23" fmla="*/ -1064 h 21"/>
                              <a:gd name="T24" fmla="+- 0 6759 6739"/>
                              <a:gd name="T25" fmla="*/ T24 w 21"/>
                              <a:gd name="T26" fmla="+- 0 -1068 -1084"/>
                              <a:gd name="T27" fmla="*/ -1068 h 21"/>
                              <a:gd name="T28" fmla="+- 0 6759 6739"/>
                              <a:gd name="T29" fmla="*/ T28 w 21"/>
                              <a:gd name="T30" fmla="+- 0 -1079 -1084"/>
                              <a:gd name="T31" fmla="*/ -1079 h 21"/>
                              <a:gd name="T32" fmla="+- 0 6755 6739"/>
                              <a:gd name="T33" fmla="*/ T32 w 21"/>
                              <a:gd name="T34" fmla="+- 0 -1084 -1084"/>
                              <a:gd name="T35" fmla="*/ -108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4" y="0"/>
                                </a:lnTo>
                                <a:lnTo>
                                  <a:pt x="0" y="5"/>
                                </a:lnTo>
                                <a:lnTo>
                                  <a:pt x="0" y="16"/>
                                </a:lnTo>
                                <a:lnTo>
                                  <a:pt x="4" y="20"/>
                                </a:lnTo>
                                <a:lnTo>
                                  <a:pt x="16" y="20"/>
                                </a:lnTo>
                                <a:lnTo>
                                  <a:pt x="20" y="16"/>
                                </a:lnTo>
                                <a:lnTo>
                                  <a:pt x="20" y="5"/>
                                </a:lnTo>
                                <a:lnTo>
                                  <a:pt x="16"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Freeform 3736"/>
                        <wps:cNvSpPr>
                          <a:spLocks/>
                        </wps:cNvSpPr>
                        <wps:spPr bwMode="auto">
                          <a:xfrm>
                            <a:off x="6738" y="-1084"/>
                            <a:ext cx="21" cy="21"/>
                          </a:xfrm>
                          <a:custGeom>
                            <a:avLst/>
                            <a:gdLst>
                              <a:gd name="T0" fmla="+- 0 6739 6739"/>
                              <a:gd name="T1" fmla="*/ T0 w 21"/>
                              <a:gd name="T2" fmla="+- 0 -1074 -1084"/>
                              <a:gd name="T3" fmla="*/ -1074 h 21"/>
                              <a:gd name="T4" fmla="+- 0 6739 6739"/>
                              <a:gd name="T5" fmla="*/ T4 w 21"/>
                              <a:gd name="T6" fmla="+- 0 -1079 -1084"/>
                              <a:gd name="T7" fmla="*/ -1079 h 21"/>
                              <a:gd name="T8" fmla="+- 0 6743 6739"/>
                              <a:gd name="T9" fmla="*/ T8 w 21"/>
                              <a:gd name="T10" fmla="+- 0 -1084 -1084"/>
                              <a:gd name="T11" fmla="*/ -1084 h 21"/>
                              <a:gd name="T12" fmla="+- 0 6749 6739"/>
                              <a:gd name="T13" fmla="*/ T12 w 21"/>
                              <a:gd name="T14" fmla="+- 0 -1084 -1084"/>
                              <a:gd name="T15" fmla="*/ -1084 h 21"/>
                              <a:gd name="T16" fmla="+- 0 6755 6739"/>
                              <a:gd name="T17" fmla="*/ T16 w 21"/>
                              <a:gd name="T18" fmla="+- 0 -1084 -1084"/>
                              <a:gd name="T19" fmla="*/ -1084 h 21"/>
                              <a:gd name="T20" fmla="+- 0 6759 6739"/>
                              <a:gd name="T21" fmla="*/ T20 w 21"/>
                              <a:gd name="T22" fmla="+- 0 -1079 -1084"/>
                              <a:gd name="T23" fmla="*/ -1079 h 21"/>
                              <a:gd name="T24" fmla="+- 0 6759 6739"/>
                              <a:gd name="T25" fmla="*/ T24 w 21"/>
                              <a:gd name="T26" fmla="+- 0 -1074 -1084"/>
                              <a:gd name="T27" fmla="*/ -1074 h 21"/>
                              <a:gd name="T28" fmla="+- 0 6759 6739"/>
                              <a:gd name="T29" fmla="*/ T28 w 21"/>
                              <a:gd name="T30" fmla="+- 0 -1068 -1084"/>
                              <a:gd name="T31" fmla="*/ -1068 h 21"/>
                              <a:gd name="T32" fmla="+- 0 6755 6739"/>
                              <a:gd name="T33" fmla="*/ T32 w 21"/>
                              <a:gd name="T34" fmla="+- 0 -1064 -1084"/>
                              <a:gd name="T35" fmla="*/ -1064 h 21"/>
                              <a:gd name="T36" fmla="+- 0 6749 6739"/>
                              <a:gd name="T37" fmla="*/ T36 w 21"/>
                              <a:gd name="T38" fmla="+- 0 -1064 -1084"/>
                              <a:gd name="T39" fmla="*/ -1064 h 21"/>
                              <a:gd name="T40" fmla="+- 0 6743 6739"/>
                              <a:gd name="T41" fmla="*/ T40 w 21"/>
                              <a:gd name="T42" fmla="+- 0 -1064 -1084"/>
                              <a:gd name="T43" fmla="*/ -1064 h 21"/>
                              <a:gd name="T44" fmla="+- 0 6739 6739"/>
                              <a:gd name="T45" fmla="*/ T44 w 21"/>
                              <a:gd name="T46" fmla="+- 0 -1068 -1084"/>
                              <a:gd name="T47" fmla="*/ -1068 h 21"/>
                              <a:gd name="T48" fmla="+- 0 6739 6739"/>
                              <a:gd name="T49" fmla="*/ T48 w 21"/>
                              <a:gd name="T50" fmla="+- 0 -1074 -1084"/>
                              <a:gd name="T51" fmla="*/ -107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4" y="0"/>
                                </a:lnTo>
                                <a:lnTo>
                                  <a:pt x="10" y="0"/>
                                </a:lnTo>
                                <a:lnTo>
                                  <a:pt x="16" y="0"/>
                                </a:lnTo>
                                <a:lnTo>
                                  <a:pt x="20" y="5"/>
                                </a:lnTo>
                                <a:lnTo>
                                  <a:pt x="20" y="10"/>
                                </a:lnTo>
                                <a:lnTo>
                                  <a:pt x="20" y="16"/>
                                </a:lnTo>
                                <a:lnTo>
                                  <a:pt x="16" y="20"/>
                                </a:lnTo>
                                <a:lnTo>
                                  <a:pt x="10" y="20"/>
                                </a:lnTo>
                                <a:lnTo>
                                  <a:pt x="4" y="20"/>
                                </a:lnTo>
                                <a:lnTo>
                                  <a:pt x="0" y="16"/>
                                </a:lnTo>
                                <a:lnTo>
                                  <a:pt x="0" y="10"/>
                                </a:lnTo>
                              </a:path>
                            </a:pathLst>
                          </a:custGeom>
                          <a:noFill/>
                          <a:ln w="2338">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B0D638" id="Group 3734" o:spid="_x0000_s1026" style="position:absolute;margin-left:336.85pt;margin-top:-54.3pt;width:1.2pt;height:1.2pt;z-index:-202648;mso-position-horizontal-relative:page" coordorigin="6737,-1086" coordsize="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">
                <v:shape id="Freeform 3735" o:spid="_x0000_s1027" style="position:absolute;left:6738;top:-108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" path="m16,l4,,,5,,16r4,4l16,20r4,-4l20,5,16,xe" fillcolor="#d70000" stroked="f">
                  <v:path arrowok="t" o:connecttype="custom" o:connectlocs="16,-1084;4,-1084;0,-1079;0,-1068;4,-1064;16,-1064;20,-1068;20,-1079;16,-1084" o:connectangles="0,0,0,0,0,0,0,0,0"/>
                </v:shape>
                <v:shape id="Freeform 3736" o:spid="_x0000_s1028" style="position:absolute;left:6738;top:-108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" path="m,10l,5,4,r6,l16,r4,5l20,10r,6l16,20r-6,l4,20,,16,,10e" filled="f" strokecolor="#d70000" strokeweight=".06494mm">
                  <v:path arrowok="t" o:connecttype="custom" o:connectlocs="0,-1074;0,-1079;4,-1084;10,-1084;16,-1084;20,-1079;20,-1074;20,-1068;16,-1064;10,-1064;4,-1064;0,-1068;0,-1074" o:connectangles="0,0,0,0,0,0,0,0,0,0,0,0,0"/>
                </v:shape>
                <w10:wrap anchorx="page"/>
              </v:group>
            </w:pict>
          </mc:Fallback>
        </mc:AlternateContent>
      </w:r>
      <w:r>
        <w:rPr>
          <w:noProof/>
        </w:rPr>
        <mc:AlternateContent>
          <mc:Choice Requires="wpg">
            <w:drawing>
              <wp:anchor distT="0" distB="0" distL="114300" distR="114300" simplePos="0" relativeHeight="503114096" behindDoc="1" locked="0" layoutInCell="1" allowOverlap="1" wp14:anchorId="08EC385C" wp14:editId="693AE109">
                <wp:simplePos x="0" y="0"/>
                <wp:positionH relativeFrom="page">
                  <wp:posOffset>4492625</wp:posOffset>
                </wp:positionH>
                <wp:positionV relativeFrom="paragraph">
                  <wp:posOffset>-375285</wp:posOffset>
                </wp:positionV>
                <wp:extent cx="29845" cy="29845"/>
                <wp:effectExtent l="0" t="0" r="0" b="0"/>
                <wp:wrapNone/>
                <wp:docPr id="1172" name="Group 3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 cy="29845"/>
                          <a:chOff x="7075" y="-591"/>
                          <a:chExt cx="47" cy="47"/>
                        </a:xfrm>
                      </wpg:grpSpPr>
                      <wps:wsp>
                        <wps:cNvPr id="1173" name="Freeform 3732"/>
                        <wps:cNvSpPr>
                          <a:spLocks/>
                        </wps:cNvSpPr>
                        <wps:spPr bwMode="auto">
                          <a:xfrm>
                            <a:off x="7087" y="-578"/>
                            <a:ext cx="21" cy="21"/>
                          </a:xfrm>
                          <a:custGeom>
                            <a:avLst/>
                            <a:gdLst>
                              <a:gd name="T0" fmla="+- 0 7103 7088"/>
                              <a:gd name="T1" fmla="*/ T0 w 21"/>
                              <a:gd name="T2" fmla="+- 0 -578 -578"/>
                              <a:gd name="T3" fmla="*/ -578 h 21"/>
                              <a:gd name="T4" fmla="+- 0 7092 7088"/>
                              <a:gd name="T5" fmla="*/ T4 w 21"/>
                              <a:gd name="T6" fmla="+- 0 -578 -578"/>
                              <a:gd name="T7" fmla="*/ -578 h 21"/>
                              <a:gd name="T8" fmla="+- 0 7088 7088"/>
                              <a:gd name="T9" fmla="*/ T8 w 21"/>
                              <a:gd name="T10" fmla="+- 0 -573 -578"/>
                              <a:gd name="T11" fmla="*/ -573 h 21"/>
                              <a:gd name="T12" fmla="+- 0 7088 7088"/>
                              <a:gd name="T13" fmla="*/ T12 w 21"/>
                              <a:gd name="T14" fmla="+- 0 -562 -578"/>
                              <a:gd name="T15" fmla="*/ -562 h 21"/>
                              <a:gd name="T16" fmla="+- 0 7092 7088"/>
                              <a:gd name="T17" fmla="*/ T16 w 21"/>
                              <a:gd name="T18" fmla="+- 0 -558 -578"/>
                              <a:gd name="T19" fmla="*/ -558 h 21"/>
                              <a:gd name="T20" fmla="+- 0 7103 7088"/>
                              <a:gd name="T21" fmla="*/ T20 w 21"/>
                              <a:gd name="T22" fmla="+- 0 -558 -578"/>
                              <a:gd name="T23" fmla="*/ -558 h 21"/>
                              <a:gd name="T24" fmla="+- 0 7108 7088"/>
                              <a:gd name="T25" fmla="*/ T24 w 21"/>
                              <a:gd name="T26" fmla="+- 0 -562 -578"/>
                              <a:gd name="T27" fmla="*/ -562 h 21"/>
                              <a:gd name="T28" fmla="+- 0 7108 7088"/>
                              <a:gd name="T29" fmla="*/ T28 w 21"/>
                              <a:gd name="T30" fmla="+- 0 -573 -578"/>
                              <a:gd name="T31" fmla="*/ -573 h 21"/>
                              <a:gd name="T32" fmla="+- 0 7103 7088"/>
                              <a:gd name="T33" fmla="*/ T32 w 21"/>
                              <a:gd name="T34" fmla="+- 0 -578 -578"/>
                              <a:gd name="T35" fmla="*/ -578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0"/>
                                </a:lnTo>
                                <a:lnTo>
                                  <a:pt x="15" y="20"/>
                                </a:lnTo>
                                <a:lnTo>
                                  <a:pt x="20" y="16"/>
                                </a:lnTo>
                                <a:lnTo>
                                  <a:pt x="20" y="5"/>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Freeform 3733"/>
                        <wps:cNvSpPr>
                          <a:spLocks/>
                        </wps:cNvSpPr>
                        <wps:spPr bwMode="auto">
                          <a:xfrm>
                            <a:off x="7087" y="-578"/>
                            <a:ext cx="21" cy="21"/>
                          </a:xfrm>
                          <a:custGeom>
                            <a:avLst/>
                            <a:gdLst>
                              <a:gd name="T0" fmla="+- 0 7088 7088"/>
                              <a:gd name="T1" fmla="*/ T0 w 21"/>
                              <a:gd name="T2" fmla="+- 0 -568 -578"/>
                              <a:gd name="T3" fmla="*/ -568 h 21"/>
                              <a:gd name="T4" fmla="+- 0 7088 7088"/>
                              <a:gd name="T5" fmla="*/ T4 w 21"/>
                              <a:gd name="T6" fmla="+- 0 -573 -578"/>
                              <a:gd name="T7" fmla="*/ -573 h 21"/>
                              <a:gd name="T8" fmla="+- 0 7092 7088"/>
                              <a:gd name="T9" fmla="*/ T8 w 21"/>
                              <a:gd name="T10" fmla="+- 0 -578 -578"/>
                              <a:gd name="T11" fmla="*/ -578 h 21"/>
                              <a:gd name="T12" fmla="+- 0 7098 7088"/>
                              <a:gd name="T13" fmla="*/ T12 w 21"/>
                              <a:gd name="T14" fmla="+- 0 -578 -578"/>
                              <a:gd name="T15" fmla="*/ -578 h 21"/>
                              <a:gd name="T16" fmla="+- 0 7103 7088"/>
                              <a:gd name="T17" fmla="*/ T16 w 21"/>
                              <a:gd name="T18" fmla="+- 0 -578 -578"/>
                              <a:gd name="T19" fmla="*/ -578 h 21"/>
                              <a:gd name="T20" fmla="+- 0 7108 7088"/>
                              <a:gd name="T21" fmla="*/ T20 w 21"/>
                              <a:gd name="T22" fmla="+- 0 -573 -578"/>
                              <a:gd name="T23" fmla="*/ -573 h 21"/>
                              <a:gd name="T24" fmla="+- 0 7108 7088"/>
                              <a:gd name="T25" fmla="*/ T24 w 21"/>
                              <a:gd name="T26" fmla="+- 0 -568 -578"/>
                              <a:gd name="T27" fmla="*/ -568 h 21"/>
                              <a:gd name="T28" fmla="+- 0 7108 7088"/>
                              <a:gd name="T29" fmla="*/ T28 w 21"/>
                              <a:gd name="T30" fmla="+- 0 -562 -578"/>
                              <a:gd name="T31" fmla="*/ -562 h 21"/>
                              <a:gd name="T32" fmla="+- 0 7103 7088"/>
                              <a:gd name="T33" fmla="*/ T32 w 21"/>
                              <a:gd name="T34" fmla="+- 0 -558 -578"/>
                              <a:gd name="T35" fmla="*/ -558 h 21"/>
                              <a:gd name="T36" fmla="+- 0 7098 7088"/>
                              <a:gd name="T37" fmla="*/ T36 w 21"/>
                              <a:gd name="T38" fmla="+- 0 -558 -578"/>
                              <a:gd name="T39" fmla="*/ -558 h 21"/>
                              <a:gd name="T40" fmla="+- 0 7092 7088"/>
                              <a:gd name="T41" fmla="*/ T40 w 21"/>
                              <a:gd name="T42" fmla="+- 0 -558 -578"/>
                              <a:gd name="T43" fmla="*/ -558 h 21"/>
                              <a:gd name="T44" fmla="+- 0 7088 7088"/>
                              <a:gd name="T45" fmla="*/ T44 w 21"/>
                              <a:gd name="T46" fmla="+- 0 -562 -578"/>
                              <a:gd name="T47" fmla="*/ -562 h 21"/>
                              <a:gd name="T48" fmla="+- 0 7088 7088"/>
                              <a:gd name="T49" fmla="*/ T48 w 21"/>
                              <a:gd name="T50" fmla="+- 0 -568 -578"/>
                              <a:gd name="T51" fmla="*/ -568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4" y="0"/>
                                </a:lnTo>
                                <a:lnTo>
                                  <a:pt x="10" y="0"/>
                                </a:lnTo>
                                <a:lnTo>
                                  <a:pt x="15" y="0"/>
                                </a:lnTo>
                                <a:lnTo>
                                  <a:pt x="20" y="5"/>
                                </a:lnTo>
                                <a:lnTo>
                                  <a:pt x="20" y="10"/>
                                </a:lnTo>
                                <a:lnTo>
                                  <a:pt x="20" y="16"/>
                                </a:lnTo>
                                <a:lnTo>
                                  <a:pt x="15" y="20"/>
                                </a:lnTo>
                                <a:lnTo>
                                  <a:pt x="10" y="20"/>
                                </a:lnTo>
                                <a:lnTo>
                                  <a:pt x="4" y="20"/>
                                </a:lnTo>
                                <a:lnTo>
                                  <a:pt x="0" y="16"/>
                                </a:lnTo>
                                <a:lnTo>
                                  <a:pt x="0" y="10"/>
                                </a:lnTo>
                              </a:path>
                            </a:pathLst>
                          </a:custGeom>
                          <a:noFill/>
                          <a:ln w="1646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DABE8A8" id="Group 3731" o:spid="_x0000_s1026" style="position:absolute;margin-left:353.75pt;margin-top:-29.55pt;width:2.35pt;height:2.35pt;z-index:-202384;mso-position-horizontal-relative:page" coordorigin="7075,-591" coordsize="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">
                <v:shape id="Freeform 3732" o:spid="_x0000_s1027" style="position:absolute;left:7087;top:-578;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" path="m15,l4,,,5,,16r4,4l15,20r5,-4l20,5,15,xe" fillcolor="#bdbdbd" stroked="f">
                  <v:path arrowok="t" o:connecttype="custom" o:connectlocs="15,-578;4,-578;0,-573;0,-562;4,-558;15,-558;20,-562;20,-573;15,-578" o:connectangles="0,0,0,0,0,0,0,0,0"/>
                </v:shape>
                <v:shape id="Freeform 3733" o:spid="_x0000_s1028" style="position:absolute;left:7087;top:-578;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" path="m,10l,5,4,r6,l15,r5,5l20,10r,6l15,20r-5,l4,20,,16,,10e" filled="f" strokecolor="#bdbdbd" strokeweight=".45731mm">
                  <v:path arrowok="t" o:connecttype="custom" o:connectlocs="0,-568;0,-573;4,-578;10,-578;15,-578;20,-573;20,-568;20,-562;15,-558;10,-558;4,-558;0,-562;0,-568" o:connectangles="0,0,0,0,0,0,0,0,0,0,0,0,0"/>
                </v:shape>
                <w10:wrap anchorx="page"/>
              </v:group>
            </w:pict>
          </mc:Fallback>
        </mc:AlternateContent>
      </w:r>
      <w:r>
        <w:rPr>
          <w:noProof/>
        </w:rPr>
        <mc:AlternateContent>
          <mc:Choice Requires="wpg">
            <w:drawing>
              <wp:anchor distT="0" distB="0" distL="114300" distR="114300" simplePos="0" relativeHeight="503114120" behindDoc="1" locked="0" layoutInCell="1" allowOverlap="1" wp14:anchorId="12D7F847" wp14:editId="025C85C0">
                <wp:simplePos x="0" y="0"/>
                <wp:positionH relativeFrom="page">
                  <wp:posOffset>4492625</wp:posOffset>
                </wp:positionH>
                <wp:positionV relativeFrom="paragraph">
                  <wp:posOffset>-292100</wp:posOffset>
                </wp:positionV>
                <wp:extent cx="29845" cy="29845"/>
                <wp:effectExtent l="0" t="0" r="0" b="0"/>
                <wp:wrapNone/>
                <wp:docPr id="1169" name="Group 3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 cy="29845"/>
                          <a:chOff x="7075" y="-460"/>
                          <a:chExt cx="47" cy="47"/>
                        </a:xfrm>
                      </wpg:grpSpPr>
                      <wps:wsp>
                        <wps:cNvPr id="1170" name="Freeform 3729"/>
                        <wps:cNvSpPr>
                          <a:spLocks/>
                        </wps:cNvSpPr>
                        <wps:spPr bwMode="auto">
                          <a:xfrm>
                            <a:off x="7087" y="-447"/>
                            <a:ext cx="21" cy="21"/>
                          </a:xfrm>
                          <a:custGeom>
                            <a:avLst/>
                            <a:gdLst>
                              <a:gd name="T0" fmla="+- 0 7103 7088"/>
                              <a:gd name="T1" fmla="*/ T0 w 21"/>
                              <a:gd name="T2" fmla="+- 0 -447 -447"/>
                              <a:gd name="T3" fmla="*/ -447 h 21"/>
                              <a:gd name="T4" fmla="+- 0 7092 7088"/>
                              <a:gd name="T5" fmla="*/ T4 w 21"/>
                              <a:gd name="T6" fmla="+- 0 -447 -447"/>
                              <a:gd name="T7" fmla="*/ -447 h 21"/>
                              <a:gd name="T8" fmla="+- 0 7088 7088"/>
                              <a:gd name="T9" fmla="*/ T8 w 21"/>
                              <a:gd name="T10" fmla="+- 0 -442 -447"/>
                              <a:gd name="T11" fmla="*/ -442 h 21"/>
                              <a:gd name="T12" fmla="+- 0 7088 7088"/>
                              <a:gd name="T13" fmla="*/ T12 w 21"/>
                              <a:gd name="T14" fmla="+- 0 -431 -447"/>
                              <a:gd name="T15" fmla="*/ -431 h 21"/>
                              <a:gd name="T16" fmla="+- 0 7092 7088"/>
                              <a:gd name="T17" fmla="*/ T16 w 21"/>
                              <a:gd name="T18" fmla="+- 0 -426 -447"/>
                              <a:gd name="T19" fmla="*/ -426 h 21"/>
                              <a:gd name="T20" fmla="+- 0 7103 7088"/>
                              <a:gd name="T21" fmla="*/ T20 w 21"/>
                              <a:gd name="T22" fmla="+- 0 -426 -447"/>
                              <a:gd name="T23" fmla="*/ -426 h 21"/>
                              <a:gd name="T24" fmla="+- 0 7108 7088"/>
                              <a:gd name="T25" fmla="*/ T24 w 21"/>
                              <a:gd name="T26" fmla="+- 0 -431 -447"/>
                              <a:gd name="T27" fmla="*/ -431 h 21"/>
                              <a:gd name="T28" fmla="+- 0 7108 7088"/>
                              <a:gd name="T29" fmla="*/ T28 w 21"/>
                              <a:gd name="T30" fmla="+- 0 -442 -447"/>
                              <a:gd name="T31" fmla="*/ -442 h 21"/>
                              <a:gd name="T32" fmla="+- 0 7103 7088"/>
                              <a:gd name="T33" fmla="*/ T32 w 21"/>
                              <a:gd name="T34" fmla="+- 0 -447 -447"/>
                              <a:gd name="T35" fmla="*/ -447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1"/>
                                </a:lnTo>
                                <a:lnTo>
                                  <a:pt x="15" y="21"/>
                                </a:lnTo>
                                <a:lnTo>
                                  <a:pt x="20" y="16"/>
                                </a:lnTo>
                                <a:lnTo>
                                  <a:pt x="20" y="5"/>
                                </a:lnTo>
                                <a:lnTo>
                                  <a:pt x="15"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1" name="Freeform 3730"/>
                        <wps:cNvSpPr>
                          <a:spLocks/>
                        </wps:cNvSpPr>
                        <wps:spPr bwMode="auto">
                          <a:xfrm>
                            <a:off x="7087" y="-447"/>
                            <a:ext cx="21" cy="21"/>
                          </a:xfrm>
                          <a:custGeom>
                            <a:avLst/>
                            <a:gdLst>
                              <a:gd name="T0" fmla="+- 0 7088 7088"/>
                              <a:gd name="T1" fmla="*/ T0 w 21"/>
                              <a:gd name="T2" fmla="+- 0 -437 -447"/>
                              <a:gd name="T3" fmla="*/ -437 h 21"/>
                              <a:gd name="T4" fmla="+- 0 7088 7088"/>
                              <a:gd name="T5" fmla="*/ T4 w 21"/>
                              <a:gd name="T6" fmla="+- 0 -442 -447"/>
                              <a:gd name="T7" fmla="*/ -442 h 21"/>
                              <a:gd name="T8" fmla="+- 0 7092 7088"/>
                              <a:gd name="T9" fmla="*/ T8 w 21"/>
                              <a:gd name="T10" fmla="+- 0 -447 -447"/>
                              <a:gd name="T11" fmla="*/ -447 h 21"/>
                              <a:gd name="T12" fmla="+- 0 7098 7088"/>
                              <a:gd name="T13" fmla="*/ T12 w 21"/>
                              <a:gd name="T14" fmla="+- 0 -447 -447"/>
                              <a:gd name="T15" fmla="*/ -447 h 21"/>
                              <a:gd name="T16" fmla="+- 0 7103 7088"/>
                              <a:gd name="T17" fmla="*/ T16 w 21"/>
                              <a:gd name="T18" fmla="+- 0 -447 -447"/>
                              <a:gd name="T19" fmla="*/ -447 h 21"/>
                              <a:gd name="T20" fmla="+- 0 7108 7088"/>
                              <a:gd name="T21" fmla="*/ T20 w 21"/>
                              <a:gd name="T22" fmla="+- 0 -442 -447"/>
                              <a:gd name="T23" fmla="*/ -442 h 21"/>
                              <a:gd name="T24" fmla="+- 0 7108 7088"/>
                              <a:gd name="T25" fmla="*/ T24 w 21"/>
                              <a:gd name="T26" fmla="+- 0 -437 -447"/>
                              <a:gd name="T27" fmla="*/ -437 h 21"/>
                              <a:gd name="T28" fmla="+- 0 7108 7088"/>
                              <a:gd name="T29" fmla="*/ T28 w 21"/>
                              <a:gd name="T30" fmla="+- 0 -431 -447"/>
                              <a:gd name="T31" fmla="*/ -431 h 21"/>
                              <a:gd name="T32" fmla="+- 0 7103 7088"/>
                              <a:gd name="T33" fmla="*/ T32 w 21"/>
                              <a:gd name="T34" fmla="+- 0 -426 -447"/>
                              <a:gd name="T35" fmla="*/ -426 h 21"/>
                              <a:gd name="T36" fmla="+- 0 7098 7088"/>
                              <a:gd name="T37" fmla="*/ T36 w 21"/>
                              <a:gd name="T38" fmla="+- 0 -426 -447"/>
                              <a:gd name="T39" fmla="*/ -426 h 21"/>
                              <a:gd name="T40" fmla="+- 0 7092 7088"/>
                              <a:gd name="T41" fmla="*/ T40 w 21"/>
                              <a:gd name="T42" fmla="+- 0 -426 -447"/>
                              <a:gd name="T43" fmla="*/ -426 h 21"/>
                              <a:gd name="T44" fmla="+- 0 7088 7088"/>
                              <a:gd name="T45" fmla="*/ T44 w 21"/>
                              <a:gd name="T46" fmla="+- 0 -431 -447"/>
                              <a:gd name="T47" fmla="*/ -431 h 21"/>
                              <a:gd name="T48" fmla="+- 0 7088 7088"/>
                              <a:gd name="T49" fmla="*/ T48 w 21"/>
                              <a:gd name="T50" fmla="+- 0 -437 -447"/>
                              <a:gd name="T51" fmla="*/ -437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1" h="21">
                                <a:moveTo>
                                  <a:pt x="0" y="10"/>
                                </a:moveTo>
                                <a:lnTo>
                                  <a:pt x="0" y="5"/>
                                </a:lnTo>
                                <a:lnTo>
                                  <a:pt x="4" y="0"/>
                                </a:lnTo>
                                <a:lnTo>
                                  <a:pt x="10" y="0"/>
                                </a:lnTo>
                                <a:lnTo>
                                  <a:pt x="15" y="0"/>
                                </a:lnTo>
                                <a:lnTo>
                                  <a:pt x="20" y="5"/>
                                </a:lnTo>
                                <a:lnTo>
                                  <a:pt x="20" y="10"/>
                                </a:lnTo>
                                <a:lnTo>
                                  <a:pt x="20" y="16"/>
                                </a:lnTo>
                                <a:lnTo>
                                  <a:pt x="15" y="21"/>
                                </a:lnTo>
                                <a:lnTo>
                                  <a:pt x="10" y="21"/>
                                </a:lnTo>
                                <a:lnTo>
                                  <a:pt x="4" y="21"/>
                                </a:lnTo>
                                <a:lnTo>
                                  <a:pt x="0" y="16"/>
                                </a:lnTo>
                                <a:lnTo>
                                  <a:pt x="0" y="10"/>
                                </a:lnTo>
                              </a:path>
                            </a:pathLst>
                          </a:custGeom>
                          <a:noFill/>
                          <a:ln w="16463">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85C6E36" id="Group 3728" o:spid="_x0000_s1026" style="position:absolute;margin-left:353.75pt;margin-top:-23pt;width:2.35pt;height:2.35pt;z-index:-202360;mso-position-horizontal-relative:page" coordorigin="7075,-460" coordsize="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">
                <v:shape id="Freeform 3729" o:spid="_x0000_s1027" style="position:absolute;left:7087;top:-447;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" path="m15,l4,,,5,,16r4,5l15,21r5,-5l20,5,15,xe" fillcolor="#d70000" stroked="f">
                  <v:path arrowok="t" o:connecttype="custom" o:connectlocs="15,-447;4,-447;0,-442;0,-431;4,-426;15,-426;20,-431;20,-442;15,-447" o:connectangles="0,0,0,0,0,0,0,0,0"/>
                </v:shape>
                <v:shape id="Freeform 3730" o:spid="_x0000_s1028" style="position:absolute;left:7087;top:-447;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" path="m,10l,5,4,r6,l15,r5,5l20,10r,6l15,21r-5,l4,21,,16,,10e" filled="f" strokecolor="#d70000" strokeweight=".45731mm">
                  <v:path arrowok="t" o:connecttype="custom" o:connectlocs="0,-437;0,-442;4,-447;10,-447;15,-447;20,-442;20,-437;20,-431;15,-426;10,-426;4,-426;0,-431;0,-437" o:connectangles="0,0,0,0,0,0,0,0,0,0,0,0,0"/>
                </v:shape>
                <w10:wrap anchorx="page"/>
              </v:group>
            </w:pict>
          </mc:Fallback>
        </mc:AlternateContent>
      </w:r>
      <w:r w:rsidR="009B75EF">
        <w:rPr>
          <w:rFonts w:ascii="Arial" w:hAnsi="Arial"/>
          <w:w w:val="105"/>
          <w:sz w:val="12"/>
        </w:rPr>
        <w:t xml:space="preserve">−6    −4  </w:t>
      </w:r>
      <w:r w:rsidR="009B75EF">
        <w:rPr>
          <w:rFonts w:ascii="Arial" w:hAnsi="Arial"/>
          <w:spacing w:val="16"/>
          <w:w w:val="105"/>
          <w:sz w:val="12"/>
        </w:rPr>
        <w:t xml:space="preserve"> </w:t>
      </w:r>
      <w:r w:rsidR="009B75EF">
        <w:rPr>
          <w:rFonts w:ascii="Arial" w:hAnsi="Arial"/>
          <w:w w:val="105"/>
          <w:sz w:val="12"/>
        </w:rPr>
        <w:t xml:space="preserve">−2   </w:t>
      </w:r>
      <w:r w:rsidR="009B75EF">
        <w:rPr>
          <w:rFonts w:ascii="Arial" w:hAnsi="Arial"/>
          <w:spacing w:val="15"/>
          <w:w w:val="105"/>
          <w:sz w:val="12"/>
        </w:rPr>
        <w:t xml:space="preserve"> </w:t>
      </w:r>
      <w:r w:rsidR="009B75EF">
        <w:rPr>
          <w:rFonts w:ascii="Arial" w:hAnsi="Arial"/>
          <w:w w:val="105"/>
          <w:position w:val="1"/>
          <w:sz w:val="12"/>
        </w:rPr>
        <w:t>0</w:t>
      </w:r>
      <w:r w:rsidR="009B75EF">
        <w:rPr>
          <w:rFonts w:ascii="Arial" w:hAnsi="Arial"/>
          <w:w w:val="105"/>
          <w:position w:val="1"/>
          <w:sz w:val="12"/>
        </w:rPr>
        <w:tab/>
        <w:t>2</w:t>
      </w:r>
      <w:r w:rsidR="009B75EF">
        <w:rPr>
          <w:rFonts w:ascii="Arial" w:hAnsi="Arial"/>
          <w:w w:val="105"/>
          <w:position w:val="1"/>
          <w:sz w:val="12"/>
        </w:rPr>
        <w:tab/>
        <w:t>4</w:t>
      </w:r>
      <w:r w:rsidR="009B75EF">
        <w:rPr>
          <w:rFonts w:ascii="Arial" w:hAnsi="Arial"/>
          <w:w w:val="105"/>
          <w:position w:val="1"/>
          <w:sz w:val="12"/>
        </w:rPr>
        <w:tab/>
        <w:t>6</w:t>
      </w:r>
      <w:r w:rsidR="009B75EF">
        <w:rPr>
          <w:rFonts w:ascii="Arial" w:hAnsi="Arial"/>
          <w:w w:val="105"/>
          <w:position w:val="1"/>
          <w:sz w:val="12"/>
        </w:rPr>
        <w:tab/>
        <w:t>8 10 12 14 16</w:t>
      </w:r>
      <w:r w:rsidR="009B75EF">
        <w:rPr>
          <w:rFonts w:ascii="Arial" w:hAnsi="Arial"/>
          <w:spacing w:val="17"/>
          <w:w w:val="105"/>
          <w:position w:val="1"/>
          <w:sz w:val="12"/>
        </w:rPr>
        <w:t xml:space="preserve"> </w:t>
      </w:r>
      <w:r w:rsidR="009B75EF">
        <w:rPr>
          <w:rFonts w:ascii="Arial" w:hAnsi="Arial"/>
          <w:w w:val="105"/>
          <w:position w:val="1"/>
          <w:sz w:val="12"/>
        </w:rPr>
        <w:t>18</w:t>
      </w:r>
    </w:p>
    <w:p w14:paraId="6CB49050" w14:textId="77777777" w:rsidR="005313F1" w:rsidRDefault="009B75EF">
      <w:pPr>
        <w:ind w:left="1449"/>
        <w:rPr>
          <w:rFonts w:ascii="Arial"/>
          <w:b/>
          <w:sz w:val="12"/>
        </w:rPr>
      </w:pPr>
      <w:proofErr w:type="gramStart"/>
      <w:r>
        <w:rPr>
          <w:rFonts w:ascii="Arial"/>
          <w:b/>
          <w:w w:val="105"/>
          <w:sz w:val="12"/>
        </w:rPr>
        <w:t>log</w:t>
      </w:r>
      <w:r>
        <w:rPr>
          <w:rFonts w:ascii="Arial"/>
          <w:b/>
          <w:w w:val="105"/>
          <w:position w:val="-3"/>
          <w:sz w:val="7"/>
        </w:rPr>
        <w:t>2</w:t>
      </w:r>
      <w:r>
        <w:rPr>
          <w:rFonts w:ascii="Arial"/>
          <w:b/>
          <w:w w:val="105"/>
          <w:sz w:val="12"/>
        </w:rPr>
        <w:t>(</w:t>
      </w:r>
      <w:proofErr w:type="gramEnd"/>
      <w:r>
        <w:rPr>
          <w:rFonts w:ascii="Arial"/>
          <w:b/>
          <w:w w:val="105"/>
          <w:sz w:val="12"/>
        </w:rPr>
        <w:t>mean FC)</w:t>
      </w:r>
    </w:p>
    <w:p w14:paraId="66113775" w14:textId="77777777" w:rsidR="005313F1" w:rsidRDefault="009B75EF">
      <w:pPr>
        <w:spacing w:before="79"/>
        <w:ind w:left="1476"/>
      </w:pPr>
      <w:r>
        <w:rPr>
          <w:w w:val="115"/>
        </w:rPr>
        <w:t>(c)</w:t>
      </w:r>
    </w:p>
    <w:p w14:paraId="3D898102" w14:textId="77777777" w:rsidR="005313F1" w:rsidRDefault="005313F1">
      <w:pPr>
        <w:sectPr w:rsidR="005313F1">
          <w:type w:val="continuous"/>
          <w:pgSz w:w="11910" w:h="16840"/>
          <w:pgMar w:top="1580" w:right="0" w:bottom="560" w:left="1680" w:header="720" w:footer="720" w:gutter="0"/>
          <w:cols w:num="2" w:space="720" w:equalWidth="0">
            <w:col w:w="2946" w:space="40"/>
            <w:col w:w="7244"/>
          </w:cols>
        </w:sectPr>
      </w:pPr>
    </w:p>
    <w:p w14:paraId="5F270D14" w14:textId="77777777" w:rsidR="005313F1" w:rsidRDefault="005313F1">
      <w:pPr>
        <w:pStyle w:val="BodyText"/>
        <w:spacing w:before="5"/>
        <w:rPr>
          <w:sz w:val="10"/>
        </w:rPr>
      </w:pPr>
    </w:p>
    <w:p w14:paraId="782DB2EC" w14:textId="56FA3375" w:rsidR="005313F1" w:rsidRDefault="009B75EF">
      <w:pPr>
        <w:spacing w:before="102" w:line="235" w:lineRule="auto"/>
        <w:ind w:left="377" w:right="1341"/>
        <w:jc w:val="both"/>
      </w:pPr>
      <w:r>
        <w:rPr>
          <w:w w:val="110"/>
        </w:rPr>
        <w:t>Figure 5.10: Gene expression changes in immune-relevant genes between</w:t>
      </w:r>
      <w:del w:id="763" w:author="Microsoft Office User" w:date="2018-12-24T10:32:00Z">
        <w:r w:rsidDel="005C778C">
          <w:rPr>
            <w:w w:val="110"/>
          </w:rPr>
          <w:delText xml:space="preserve"> SF </w:delText>
        </w:r>
      </w:del>
      <w:ins w:id="764" w:author="Microsoft Office User" w:date="2018-12-24T10:32:00Z">
        <w:r w:rsidR="005C778C">
          <w:rPr>
            <w:w w:val="110"/>
          </w:rPr>
          <w:t xml:space="preserve"> synovial fluid </w:t>
        </w:r>
      </w:ins>
      <w:r>
        <w:rPr>
          <w:w w:val="110"/>
        </w:rPr>
        <w:t>and</w:t>
      </w:r>
      <w:del w:id="765" w:author="Microsoft Office User" w:date="2018-12-24T10:29:00Z">
        <w:r w:rsidDel="005C778C">
          <w:rPr>
            <w:w w:val="110"/>
          </w:rPr>
          <w:delText xml:space="preserve"> PB </w:delText>
        </w:r>
      </w:del>
      <w:ins w:id="766" w:author="Microsoft Office User" w:date="2018-12-24T10:29:00Z">
        <w:r w:rsidR="005C778C">
          <w:rPr>
            <w:w w:val="110"/>
          </w:rPr>
          <w:t xml:space="preserve"> peripheral </w:t>
        </w:r>
        <w:proofErr w:type="gramStart"/>
        <w:r w:rsidR="005C778C">
          <w:rPr>
            <w:w w:val="110"/>
          </w:rPr>
          <w:t xml:space="preserve">blood </w:t>
        </w:r>
      </w:ins>
      <w:r>
        <w:rPr>
          <w:w w:val="110"/>
        </w:rPr>
        <w:t xml:space="preserve"> in</w:t>
      </w:r>
      <w:proofErr w:type="gramEnd"/>
      <w:r>
        <w:rPr>
          <w:w w:val="110"/>
        </w:rPr>
        <w:t xml:space="preserve"> CD14</w:t>
      </w:r>
      <w:r>
        <w:rPr>
          <w:w w:val="110"/>
          <w:position w:val="8"/>
          <w:sz w:val="16"/>
        </w:rPr>
        <w:t xml:space="preserve">+ </w:t>
      </w:r>
      <w:r>
        <w:rPr>
          <w:w w:val="110"/>
        </w:rPr>
        <w:t>monocytes, mCD4</w:t>
      </w:r>
      <w:r>
        <w:rPr>
          <w:w w:val="110"/>
          <w:position w:val="8"/>
          <w:sz w:val="16"/>
        </w:rPr>
        <w:t xml:space="preserve">+ </w:t>
      </w:r>
      <w:r>
        <w:rPr>
          <w:w w:val="110"/>
        </w:rPr>
        <w:t>and mCD4</w:t>
      </w:r>
      <w:r>
        <w:rPr>
          <w:w w:val="110"/>
          <w:position w:val="8"/>
          <w:sz w:val="16"/>
        </w:rPr>
        <w:t xml:space="preserve">+ </w:t>
      </w:r>
      <w:r>
        <w:rPr>
          <w:w w:val="110"/>
        </w:rPr>
        <w:t xml:space="preserve">cells. </w:t>
      </w:r>
      <w:del w:id="767" w:author="Microsoft Office User" w:date="2018-12-24T11:44:00Z">
        <w:r w:rsidDel="005C4231">
          <w:rPr>
            <w:spacing w:val="-4"/>
            <w:w w:val="110"/>
          </w:rPr>
          <w:delText>Vulcano</w:delText>
        </w:r>
      </w:del>
      <w:ins w:id="768" w:author="Microsoft Office User" w:date="2018-12-24T11:44:00Z">
        <w:r w:rsidR="005C4231">
          <w:rPr>
            <w:spacing w:val="-4"/>
            <w:w w:val="110"/>
          </w:rPr>
          <w:t>Volcano</w:t>
        </w:r>
      </w:ins>
      <w:r>
        <w:rPr>
          <w:spacing w:val="-4"/>
          <w:w w:val="110"/>
        </w:rPr>
        <w:t xml:space="preserve"> </w:t>
      </w:r>
      <w:r>
        <w:rPr>
          <w:w w:val="110"/>
        </w:rPr>
        <w:t>plots showing di</w:t>
      </w:r>
      <w:r>
        <w:rPr>
          <w:rFonts w:ascii="Arial"/>
          <w:w w:val="110"/>
        </w:rPr>
        <w:t>ff</w:t>
      </w:r>
      <w:r>
        <w:rPr>
          <w:w w:val="110"/>
        </w:rPr>
        <w:t xml:space="preserve">erences in gene expression measured by qPCR array </w:t>
      </w:r>
      <w:del w:id="769" w:author="Microsoft Office User" w:date="2018-12-24T11:45:00Z">
        <w:r w:rsidDel="005C4231">
          <w:rPr>
            <w:w w:val="110"/>
          </w:rPr>
          <w:delText>between</w:delText>
        </w:r>
      </w:del>
      <w:del w:id="770" w:author="Microsoft Office User" w:date="2018-12-24T10:32:00Z">
        <w:r w:rsidDel="005C778C">
          <w:rPr>
            <w:w w:val="110"/>
          </w:rPr>
          <w:delText xml:space="preserve"> SF </w:delText>
        </w:r>
      </w:del>
      <w:del w:id="771" w:author="Microsoft Office User" w:date="2018-12-24T11:45:00Z">
        <w:r w:rsidDel="005C4231">
          <w:rPr>
            <w:w w:val="110"/>
          </w:rPr>
          <w:delText>and</w:delText>
        </w:r>
      </w:del>
      <w:del w:id="772" w:author="Microsoft Office User" w:date="2018-12-24T10:29:00Z">
        <w:r w:rsidDel="005C778C">
          <w:rPr>
            <w:w w:val="110"/>
          </w:rPr>
          <w:delText xml:space="preserve"> PB </w:delText>
        </w:r>
      </w:del>
      <w:r>
        <w:rPr>
          <w:w w:val="110"/>
        </w:rPr>
        <w:t>for a) CD14</w:t>
      </w:r>
      <w:r>
        <w:rPr>
          <w:w w:val="110"/>
          <w:position w:val="8"/>
          <w:sz w:val="16"/>
        </w:rPr>
        <w:t>+</w:t>
      </w:r>
      <w:r>
        <w:rPr>
          <w:spacing w:val="13"/>
          <w:w w:val="110"/>
          <w:position w:val="8"/>
          <w:sz w:val="16"/>
        </w:rPr>
        <w:t xml:space="preserve"> </w:t>
      </w:r>
      <w:r>
        <w:rPr>
          <w:w w:val="110"/>
        </w:rPr>
        <w:t>monocytes,</w:t>
      </w:r>
    </w:p>
    <w:p w14:paraId="0C35EED7" w14:textId="77777777" w:rsidR="005313F1" w:rsidRDefault="009B75EF">
      <w:pPr>
        <w:tabs>
          <w:tab w:val="left" w:pos="8881"/>
        </w:tabs>
        <w:spacing w:line="256" w:lineRule="auto"/>
        <w:ind w:left="377" w:right="1341"/>
        <w:jc w:val="both"/>
      </w:pPr>
      <w:r>
        <w:rPr>
          <w:w w:val="110"/>
        </w:rPr>
        <w:t>b) mCD4</w:t>
      </w:r>
      <w:r>
        <w:rPr>
          <w:w w:val="110"/>
          <w:position w:val="8"/>
          <w:sz w:val="16"/>
        </w:rPr>
        <w:t xml:space="preserve">+ </w:t>
      </w:r>
      <w:r>
        <w:rPr>
          <w:w w:val="110"/>
        </w:rPr>
        <w:t>and c) mCD8</w:t>
      </w:r>
      <w:r>
        <w:rPr>
          <w:w w:val="110"/>
          <w:position w:val="8"/>
          <w:sz w:val="16"/>
        </w:rPr>
        <w:t xml:space="preserve">+ </w:t>
      </w:r>
      <w:r>
        <w:rPr>
          <w:w w:val="110"/>
        </w:rPr>
        <w:t>cells. The significance (log</w:t>
      </w:r>
      <w:r>
        <w:rPr>
          <w:w w:val="110"/>
          <w:vertAlign w:val="subscript"/>
        </w:rPr>
        <w:t>1</w:t>
      </w:r>
      <w:r>
        <w:rPr>
          <w:w w:val="110"/>
        </w:rPr>
        <w:t xml:space="preserve">0pval) of the modulation in gene expression between the two tissues (y-axis) </w:t>
      </w:r>
      <w:proofErr w:type="gramStart"/>
      <w:r>
        <w:rPr>
          <w:w w:val="110"/>
        </w:rPr>
        <w:t>is plotted</w:t>
      </w:r>
      <w:proofErr w:type="gramEnd"/>
      <w:r>
        <w:rPr>
          <w:w w:val="110"/>
        </w:rPr>
        <w:t xml:space="preserve"> against the log</w:t>
      </w:r>
      <w:r>
        <w:rPr>
          <w:w w:val="110"/>
          <w:vertAlign w:val="subscript"/>
        </w:rPr>
        <w:t>2</w:t>
      </w:r>
      <w:r>
        <w:rPr>
          <w:w w:val="110"/>
        </w:rPr>
        <w:t xml:space="preserve"> of the mean FC across the three </w:t>
      </w:r>
      <w:proofErr w:type="spellStart"/>
      <w:r>
        <w:rPr>
          <w:spacing w:val="-3"/>
          <w:w w:val="110"/>
        </w:rPr>
        <w:t>PsA</w:t>
      </w:r>
      <w:proofErr w:type="spellEnd"/>
      <w:r>
        <w:rPr>
          <w:spacing w:val="-3"/>
          <w:w w:val="110"/>
        </w:rPr>
        <w:t xml:space="preserve"> </w:t>
      </w:r>
      <w:r>
        <w:rPr>
          <w:w w:val="110"/>
        </w:rPr>
        <w:t xml:space="preserve">patients. </w:t>
      </w:r>
      <w:r>
        <w:rPr>
          <w:spacing w:val="-3"/>
          <w:w w:val="110"/>
        </w:rPr>
        <w:t xml:space="preserve">Positive </w:t>
      </w:r>
      <w:r>
        <w:rPr>
          <w:w w:val="110"/>
        </w:rPr>
        <w:t xml:space="preserve">FC indicates higher expression in </w:t>
      </w:r>
      <w:r>
        <w:rPr>
          <w:spacing w:val="-8"/>
          <w:w w:val="110"/>
        </w:rPr>
        <w:t xml:space="preserve">SF. </w:t>
      </w:r>
      <w:r>
        <w:rPr>
          <w:w w:val="110"/>
        </w:rPr>
        <w:t>Genes showing</w:t>
      </w:r>
      <w:r>
        <w:rPr>
          <w:spacing w:val="-17"/>
          <w:w w:val="110"/>
        </w:rPr>
        <w:t xml:space="preserve"> </w:t>
      </w:r>
      <w:proofErr w:type="spellStart"/>
      <w:r>
        <w:rPr>
          <w:w w:val="110"/>
        </w:rPr>
        <w:t>pval</w:t>
      </w:r>
      <w:proofErr w:type="spellEnd"/>
      <w:r>
        <w:rPr>
          <w:i/>
          <w:w w:val="110"/>
        </w:rPr>
        <w:t>&lt;</w:t>
      </w:r>
      <w:r>
        <w:rPr>
          <w:w w:val="110"/>
        </w:rPr>
        <w:t>0.05</w:t>
      </w:r>
      <w:r>
        <w:rPr>
          <w:spacing w:val="-17"/>
          <w:w w:val="110"/>
        </w:rPr>
        <w:t xml:space="preserve"> </w:t>
      </w:r>
      <w:r>
        <w:rPr>
          <w:w w:val="110"/>
        </w:rPr>
        <w:t>and</w:t>
      </w:r>
      <w:r>
        <w:rPr>
          <w:spacing w:val="-17"/>
          <w:w w:val="110"/>
        </w:rPr>
        <w:t xml:space="preserve"> </w:t>
      </w:r>
      <w:r>
        <w:rPr>
          <w:w w:val="110"/>
        </w:rPr>
        <w:t>mean</w:t>
      </w:r>
      <w:r>
        <w:rPr>
          <w:spacing w:val="-17"/>
          <w:w w:val="110"/>
        </w:rPr>
        <w:t xml:space="preserve"> </w:t>
      </w:r>
      <w:r>
        <w:rPr>
          <w:w w:val="110"/>
        </w:rPr>
        <w:t>FC</w:t>
      </w:r>
      <w:r>
        <w:rPr>
          <w:i/>
          <w:w w:val="110"/>
        </w:rPr>
        <w:t>&gt;</w:t>
      </w:r>
      <w:r>
        <w:rPr>
          <w:w w:val="110"/>
        </w:rPr>
        <w:t>1.5</w:t>
      </w:r>
      <w:r>
        <w:rPr>
          <w:spacing w:val="-17"/>
          <w:w w:val="110"/>
        </w:rPr>
        <w:t xml:space="preserve"> </w:t>
      </w:r>
      <w:r>
        <w:rPr>
          <w:w w:val="110"/>
        </w:rPr>
        <w:t>are</w:t>
      </w:r>
      <w:r>
        <w:rPr>
          <w:spacing w:val="-17"/>
          <w:w w:val="110"/>
        </w:rPr>
        <w:t xml:space="preserve"> </w:t>
      </w:r>
      <w:proofErr w:type="spellStart"/>
      <w:r>
        <w:rPr>
          <w:w w:val="110"/>
        </w:rPr>
        <w:t>coloured</w:t>
      </w:r>
      <w:proofErr w:type="spellEnd"/>
      <w:r>
        <w:rPr>
          <w:spacing w:val="-17"/>
          <w:w w:val="110"/>
        </w:rPr>
        <w:t xml:space="preserve"> </w:t>
      </w:r>
      <w:r>
        <w:rPr>
          <w:w w:val="110"/>
        </w:rPr>
        <w:t>in</w:t>
      </w:r>
      <w:r>
        <w:rPr>
          <w:spacing w:val="-17"/>
          <w:w w:val="110"/>
        </w:rPr>
        <w:t xml:space="preserve"> </w:t>
      </w:r>
      <w:r>
        <w:rPr>
          <w:w w:val="110"/>
        </w:rPr>
        <w:t>red,</w:t>
      </w:r>
      <w:r>
        <w:rPr>
          <w:spacing w:val="-16"/>
          <w:w w:val="110"/>
        </w:rPr>
        <w:t xml:space="preserve"> </w:t>
      </w:r>
      <w:r>
        <w:rPr>
          <w:w w:val="110"/>
        </w:rPr>
        <w:t>with</w:t>
      </w:r>
      <w:r>
        <w:rPr>
          <w:spacing w:val="-17"/>
          <w:w w:val="110"/>
        </w:rPr>
        <w:t xml:space="preserve"> </w:t>
      </w:r>
      <w:r>
        <w:rPr>
          <w:w w:val="110"/>
        </w:rPr>
        <w:t>the</w:t>
      </w:r>
      <w:r>
        <w:rPr>
          <w:spacing w:val="-17"/>
          <w:w w:val="110"/>
        </w:rPr>
        <w:t xml:space="preserve"> </w:t>
      </w:r>
      <w:r>
        <w:rPr>
          <w:w w:val="110"/>
        </w:rPr>
        <w:t>most</w:t>
      </w:r>
      <w:r>
        <w:rPr>
          <w:spacing w:val="-17"/>
          <w:w w:val="110"/>
        </w:rPr>
        <w:t xml:space="preserve"> </w:t>
      </w:r>
      <w:r>
        <w:rPr>
          <w:w w:val="110"/>
        </w:rPr>
        <w:t>significant</w:t>
      </w:r>
      <w:r>
        <w:rPr>
          <w:spacing w:val="-17"/>
          <w:w w:val="110"/>
        </w:rPr>
        <w:t xml:space="preserve"> </w:t>
      </w:r>
      <w:r>
        <w:rPr>
          <w:w w:val="110"/>
        </w:rPr>
        <w:t>genes</w:t>
      </w:r>
      <w:r>
        <w:rPr>
          <w:w w:val="110"/>
          <w:u w:val="single"/>
        </w:rPr>
        <w:t xml:space="preserve"> </w:t>
      </w:r>
      <w:r>
        <w:rPr>
          <w:w w:val="110"/>
          <w:u w:val="single"/>
        </w:rPr>
        <w:lastRenderedPageBreak/>
        <w:t>labelled.</w:t>
      </w:r>
      <w:r>
        <w:rPr>
          <w:u w:val="single"/>
        </w:rPr>
        <w:tab/>
      </w:r>
    </w:p>
    <w:p w14:paraId="0C185F30" w14:textId="77777777" w:rsidR="005313F1" w:rsidRDefault="005313F1">
      <w:pPr>
        <w:spacing w:line="256" w:lineRule="auto"/>
        <w:jc w:val="both"/>
        <w:sectPr w:rsidR="005313F1">
          <w:type w:val="continuous"/>
          <w:pgSz w:w="11910" w:h="16840"/>
          <w:pgMar w:top="1580" w:right="0" w:bottom="560" w:left="1680" w:header="720" w:footer="720" w:gutter="0"/>
          <w:cols w:space="720"/>
        </w:sectPr>
      </w:pPr>
    </w:p>
    <w:p w14:paraId="1E0866F1" w14:textId="77777777" w:rsidR="005313F1" w:rsidRDefault="005313F1">
      <w:pPr>
        <w:pStyle w:val="BodyText"/>
        <w:rPr>
          <w:sz w:val="20"/>
        </w:rPr>
      </w:pPr>
    </w:p>
    <w:p w14:paraId="4361EF5C" w14:textId="77777777" w:rsidR="005313F1" w:rsidRDefault="005313F1">
      <w:pPr>
        <w:pStyle w:val="BodyText"/>
        <w:rPr>
          <w:sz w:val="20"/>
        </w:rPr>
      </w:pPr>
    </w:p>
    <w:p w14:paraId="1F288506" w14:textId="77777777" w:rsidR="005313F1" w:rsidRDefault="005313F1">
      <w:pPr>
        <w:pStyle w:val="BodyText"/>
        <w:rPr>
          <w:sz w:val="20"/>
        </w:rPr>
      </w:pPr>
    </w:p>
    <w:p w14:paraId="70840088" w14:textId="77777777" w:rsidR="005313F1" w:rsidRDefault="005313F1">
      <w:pPr>
        <w:pStyle w:val="BodyText"/>
        <w:rPr>
          <w:sz w:val="20"/>
        </w:rPr>
      </w:pPr>
    </w:p>
    <w:p w14:paraId="13155AF1" w14:textId="77777777" w:rsidR="005313F1" w:rsidRDefault="005313F1">
      <w:pPr>
        <w:pStyle w:val="BodyText"/>
        <w:rPr>
          <w:sz w:val="20"/>
        </w:rPr>
      </w:pPr>
    </w:p>
    <w:p w14:paraId="354E9B01" w14:textId="77777777" w:rsidR="005313F1" w:rsidRDefault="005313F1">
      <w:pPr>
        <w:pStyle w:val="BodyText"/>
        <w:rPr>
          <w:sz w:val="20"/>
        </w:rPr>
      </w:pPr>
    </w:p>
    <w:p w14:paraId="239D4BD5" w14:textId="77777777" w:rsidR="005313F1" w:rsidRDefault="005313F1">
      <w:pPr>
        <w:pStyle w:val="BodyText"/>
        <w:rPr>
          <w:sz w:val="20"/>
        </w:rPr>
      </w:pPr>
    </w:p>
    <w:p w14:paraId="6472F561" w14:textId="77777777" w:rsidR="005313F1" w:rsidRDefault="00090D17">
      <w:pPr>
        <w:spacing w:before="211"/>
        <w:ind w:left="1962"/>
        <w:rPr>
          <w:sz w:val="24"/>
        </w:rPr>
      </w:pPr>
      <w:r>
        <w:rPr>
          <w:noProof/>
        </w:rPr>
        <mc:AlternateContent>
          <mc:Choice Requires="wps">
            <w:drawing>
              <wp:anchor distT="0" distB="0" distL="114300" distR="114300" simplePos="0" relativeHeight="11152" behindDoc="0" locked="0" layoutInCell="1" allowOverlap="1" wp14:anchorId="3283D4F1" wp14:editId="068CF241">
                <wp:simplePos x="0" y="0"/>
                <wp:positionH relativeFrom="page">
                  <wp:posOffset>1306830</wp:posOffset>
                </wp:positionH>
                <wp:positionV relativeFrom="paragraph">
                  <wp:posOffset>-706120</wp:posOffset>
                </wp:positionV>
                <wp:extent cx="5433060" cy="2188210"/>
                <wp:effectExtent l="0" t="0" r="0" b="0"/>
                <wp:wrapNone/>
                <wp:docPr id="1168" name="Text Box 3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433060" cy="218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299"/>
                              <w:gridCol w:w="3694"/>
                              <w:gridCol w:w="3561"/>
                            </w:tblGrid>
                            <w:tr w:rsidR="005A72E5" w14:paraId="7C1880AF" w14:textId="77777777">
                              <w:trPr>
                                <w:trHeight w:val="623"/>
                              </w:trPr>
                              <w:tc>
                                <w:tcPr>
                                  <w:tcW w:w="1299" w:type="dxa"/>
                                  <w:tcBorders>
                                    <w:top w:val="single" w:sz="8" w:space="0" w:color="000000"/>
                                  </w:tcBorders>
                                </w:tcPr>
                                <w:p w14:paraId="22FBC6AA" w14:textId="77777777" w:rsidR="005A72E5" w:rsidRDefault="005A72E5">
                                  <w:pPr>
                                    <w:pStyle w:val="TableParagraph"/>
                                    <w:spacing w:before="44"/>
                                    <w:ind w:right="229"/>
                                    <w:jc w:val="right"/>
                                    <w:rPr>
                                      <w:sz w:val="24"/>
                                    </w:rPr>
                                  </w:pPr>
                                  <w:r>
                                    <w:rPr>
                                      <w:w w:val="115"/>
                                      <w:sz w:val="24"/>
                                    </w:rPr>
                                    <w:t>Cell type</w:t>
                                  </w:r>
                                </w:p>
                              </w:tc>
                              <w:tc>
                                <w:tcPr>
                                  <w:tcW w:w="3694" w:type="dxa"/>
                                  <w:tcBorders>
                                    <w:top w:val="single" w:sz="8" w:space="0" w:color="000000"/>
                                  </w:tcBorders>
                                </w:tcPr>
                                <w:p w14:paraId="30013DB4" w14:textId="77777777" w:rsidR="005A72E5" w:rsidRDefault="005A72E5">
                                  <w:pPr>
                                    <w:pStyle w:val="TableParagraph"/>
                                    <w:spacing w:before="30" w:line="290" w:lineRule="atLeast"/>
                                    <w:ind w:left="284" w:right="278" w:firstLine="241"/>
                                    <w:rPr>
                                      <w:sz w:val="24"/>
                                    </w:rPr>
                                  </w:pPr>
                                  <w:r>
                                    <w:rPr>
                                      <w:w w:val="115"/>
                                      <w:sz w:val="24"/>
                                    </w:rPr>
                                    <w:t>Genes up-regulated and overlapping open chromatin</w:t>
                                  </w:r>
                                </w:p>
                              </w:tc>
                              <w:tc>
                                <w:tcPr>
                                  <w:tcW w:w="3561" w:type="dxa"/>
                                  <w:tcBorders>
                                    <w:top w:val="single" w:sz="8" w:space="0" w:color="000000"/>
                                  </w:tcBorders>
                                </w:tcPr>
                                <w:p w14:paraId="3AA8E2FB" w14:textId="77777777" w:rsidR="005A72E5" w:rsidRDefault="005A72E5">
                                  <w:pPr>
                                    <w:pStyle w:val="TableParagraph"/>
                                    <w:spacing w:before="30" w:line="290" w:lineRule="atLeast"/>
                                    <w:ind w:left="166" w:firstLine="158"/>
                                    <w:rPr>
                                      <w:sz w:val="24"/>
                                    </w:rPr>
                                  </w:pPr>
                                  <w:r>
                                    <w:rPr>
                                      <w:w w:val="115"/>
                                      <w:sz w:val="24"/>
                                    </w:rPr>
                                    <w:t>Genes down-regulated and overlapping closed chromatin</w:t>
                                  </w:r>
                                </w:p>
                              </w:tc>
                            </w:tr>
                            <w:tr w:rsidR="005A72E5" w14:paraId="6184B827" w14:textId="77777777">
                              <w:trPr>
                                <w:trHeight w:val="348"/>
                              </w:trPr>
                              <w:tc>
                                <w:tcPr>
                                  <w:tcW w:w="1299" w:type="dxa"/>
                                  <w:tcBorders>
                                    <w:bottom w:val="single" w:sz="6" w:space="0" w:color="000000"/>
                                  </w:tcBorders>
                                </w:tcPr>
                                <w:p w14:paraId="530DC10B" w14:textId="77777777" w:rsidR="005A72E5" w:rsidRDefault="005A72E5">
                                  <w:pPr>
                                    <w:pStyle w:val="TableParagraph"/>
                                  </w:pPr>
                                </w:p>
                              </w:tc>
                              <w:tc>
                                <w:tcPr>
                                  <w:tcW w:w="3694" w:type="dxa"/>
                                  <w:tcBorders>
                                    <w:bottom w:val="single" w:sz="6" w:space="0" w:color="000000"/>
                                  </w:tcBorders>
                                </w:tcPr>
                                <w:p w14:paraId="51B3AC6B" w14:textId="77777777" w:rsidR="005A72E5" w:rsidRDefault="005A72E5">
                                  <w:pPr>
                                    <w:pStyle w:val="TableParagraph"/>
                                    <w:spacing w:line="274" w:lineRule="exact"/>
                                    <w:ind w:left="45" w:right="44"/>
                                    <w:jc w:val="center"/>
                                    <w:rPr>
                                      <w:sz w:val="24"/>
                                    </w:rPr>
                                  </w:pPr>
                                  <w:r>
                                    <w:rPr>
                                      <w:w w:val="115"/>
                                      <w:sz w:val="24"/>
                                    </w:rPr>
                                    <w:t>in SF</w:t>
                                  </w:r>
                                </w:p>
                              </w:tc>
                              <w:tc>
                                <w:tcPr>
                                  <w:tcW w:w="3561" w:type="dxa"/>
                                  <w:tcBorders>
                                    <w:bottom w:val="single" w:sz="6" w:space="0" w:color="000000"/>
                                  </w:tcBorders>
                                </w:tcPr>
                                <w:p w14:paraId="74EA7483" w14:textId="77777777" w:rsidR="005A72E5" w:rsidRDefault="005A72E5">
                                  <w:pPr>
                                    <w:pStyle w:val="TableParagraph"/>
                                    <w:spacing w:line="274" w:lineRule="exact"/>
                                    <w:ind w:left="883" w:right="835"/>
                                    <w:jc w:val="center"/>
                                    <w:rPr>
                                      <w:sz w:val="24"/>
                                    </w:rPr>
                                  </w:pPr>
                                  <w:r>
                                    <w:rPr>
                                      <w:w w:val="115"/>
                                      <w:sz w:val="24"/>
                                    </w:rPr>
                                    <w:t>in SF</w:t>
                                  </w:r>
                                </w:p>
                              </w:tc>
                            </w:tr>
                            <w:tr w:rsidR="005A72E5" w14:paraId="1D21A97A" w14:textId="77777777">
                              <w:trPr>
                                <w:trHeight w:val="36"/>
                              </w:trPr>
                              <w:tc>
                                <w:tcPr>
                                  <w:tcW w:w="1299" w:type="dxa"/>
                                  <w:tcBorders>
                                    <w:top w:val="single" w:sz="6" w:space="0" w:color="000000"/>
                                    <w:bottom w:val="single" w:sz="6" w:space="0" w:color="000000"/>
                                  </w:tcBorders>
                                </w:tcPr>
                                <w:p w14:paraId="3B99A608" w14:textId="77777777" w:rsidR="005A72E5" w:rsidRDefault="005A72E5">
                                  <w:pPr>
                                    <w:pStyle w:val="TableParagraph"/>
                                    <w:rPr>
                                      <w:sz w:val="2"/>
                                    </w:rPr>
                                  </w:pPr>
                                </w:p>
                              </w:tc>
                              <w:tc>
                                <w:tcPr>
                                  <w:tcW w:w="3694" w:type="dxa"/>
                                  <w:tcBorders>
                                    <w:top w:val="single" w:sz="6" w:space="0" w:color="000000"/>
                                    <w:bottom w:val="single" w:sz="6" w:space="0" w:color="000000"/>
                                  </w:tcBorders>
                                </w:tcPr>
                                <w:p w14:paraId="10835009" w14:textId="77777777" w:rsidR="005A72E5" w:rsidRDefault="005A72E5">
                                  <w:pPr>
                                    <w:pStyle w:val="TableParagraph"/>
                                    <w:rPr>
                                      <w:sz w:val="2"/>
                                    </w:rPr>
                                  </w:pPr>
                                </w:p>
                              </w:tc>
                              <w:tc>
                                <w:tcPr>
                                  <w:tcW w:w="3561" w:type="dxa"/>
                                  <w:tcBorders>
                                    <w:top w:val="single" w:sz="6" w:space="0" w:color="000000"/>
                                    <w:bottom w:val="single" w:sz="6" w:space="0" w:color="000000"/>
                                  </w:tcBorders>
                                </w:tcPr>
                                <w:p w14:paraId="18A2158E" w14:textId="77777777" w:rsidR="005A72E5" w:rsidRDefault="005A72E5">
                                  <w:pPr>
                                    <w:pStyle w:val="TableParagraph"/>
                                    <w:rPr>
                                      <w:sz w:val="2"/>
                                    </w:rPr>
                                  </w:pPr>
                                </w:p>
                              </w:tc>
                            </w:tr>
                            <w:tr w:rsidR="005A72E5" w14:paraId="4675F812" w14:textId="77777777">
                              <w:trPr>
                                <w:trHeight w:val="623"/>
                              </w:trPr>
                              <w:tc>
                                <w:tcPr>
                                  <w:tcW w:w="1299" w:type="dxa"/>
                                </w:tcPr>
                                <w:p w14:paraId="2F6F6C56" w14:textId="77777777" w:rsidR="005A72E5" w:rsidRDefault="005A72E5">
                                  <w:pPr>
                                    <w:pStyle w:val="TableParagraph"/>
                                    <w:spacing w:before="10"/>
                                    <w:rPr>
                                      <w:sz w:val="25"/>
                                    </w:rPr>
                                  </w:pPr>
                                </w:p>
                                <w:p w14:paraId="609BEFDD" w14:textId="77777777" w:rsidR="005A72E5" w:rsidRDefault="005A72E5">
                                  <w:pPr>
                                    <w:pStyle w:val="TableParagraph"/>
                                    <w:spacing w:before="1" w:line="305" w:lineRule="exact"/>
                                    <w:ind w:left="197"/>
                                    <w:rPr>
                                      <w:sz w:val="18"/>
                                    </w:rPr>
                                  </w:pPr>
                                  <w:r>
                                    <w:rPr>
                                      <w:w w:val="110"/>
                                      <w:sz w:val="24"/>
                                    </w:rPr>
                                    <w:t>CD14</w:t>
                                  </w:r>
                                  <w:r>
                                    <w:rPr>
                                      <w:w w:val="110"/>
                                      <w:position w:val="9"/>
                                      <w:sz w:val="18"/>
                                    </w:rPr>
                                    <w:t>+</w:t>
                                  </w:r>
                                </w:p>
                              </w:tc>
                              <w:tc>
                                <w:tcPr>
                                  <w:tcW w:w="3694" w:type="dxa"/>
                                </w:tcPr>
                                <w:p w14:paraId="594DDC35" w14:textId="77777777" w:rsidR="005A72E5" w:rsidRDefault="005A72E5">
                                  <w:pPr>
                                    <w:pStyle w:val="TableParagraph"/>
                                    <w:spacing w:line="319" w:lineRule="exact"/>
                                    <w:ind w:left="45" w:right="44"/>
                                    <w:jc w:val="center"/>
                                    <w:rPr>
                                      <w:sz w:val="24"/>
                                    </w:rPr>
                                  </w:pPr>
                                  <w:r>
                                    <w:rPr>
                                      <w:w w:val="105"/>
                                      <w:sz w:val="24"/>
                                    </w:rPr>
                                    <w:t>13 (</w:t>
                                  </w:r>
                                  <w:r>
                                    <w:rPr>
                                      <w:i/>
                                      <w:w w:val="105"/>
                                      <w:sz w:val="24"/>
                                    </w:rPr>
                                    <w:t>BLNK</w:t>
                                  </w:r>
                                  <w:r>
                                    <w:rPr>
                                      <w:w w:val="105"/>
                                      <w:sz w:val="24"/>
                                    </w:rPr>
                                    <w:t xml:space="preserve">, </w:t>
                                  </w:r>
                                  <w:r>
                                    <w:rPr>
                                      <w:i/>
                                      <w:w w:val="105"/>
                                      <w:sz w:val="24"/>
                                    </w:rPr>
                                    <w:t>CCL2</w:t>
                                  </w:r>
                                  <w:r>
                                    <w:rPr>
                                      <w:rFonts w:ascii="Arial Unicode MS" w:hAnsi="Arial Unicode MS"/>
                                      <w:w w:val="105"/>
                                      <w:position w:val="9"/>
                                      <w:sz w:val="18"/>
                                    </w:rPr>
                                    <w:t>∗</w:t>
                                  </w:r>
                                  <w:r>
                                    <w:rPr>
                                      <w:w w:val="105"/>
                                      <w:sz w:val="24"/>
                                    </w:rPr>
                                    <w:t xml:space="preserve">, </w:t>
                                  </w:r>
                                  <w:r>
                                    <w:rPr>
                                      <w:i/>
                                      <w:w w:val="105"/>
                                      <w:sz w:val="24"/>
                                    </w:rPr>
                                    <w:t>CCR1</w:t>
                                  </w:r>
                                  <w:r>
                                    <w:rPr>
                                      <w:rFonts w:ascii="Arial Unicode MS" w:hAnsi="Arial Unicode MS"/>
                                      <w:w w:val="105"/>
                                      <w:position w:val="9"/>
                                      <w:sz w:val="18"/>
                                    </w:rPr>
                                    <w:t>∗</w:t>
                                  </w:r>
                                  <w:r>
                                    <w:rPr>
                                      <w:w w:val="105"/>
                                      <w:sz w:val="24"/>
                                    </w:rPr>
                                    <w:t xml:space="preserve">, </w:t>
                                  </w:r>
                                  <w:r>
                                    <w:rPr>
                                      <w:i/>
                                      <w:w w:val="105"/>
                                      <w:sz w:val="24"/>
                                    </w:rPr>
                                    <w:t>CD180</w:t>
                                  </w:r>
                                  <w:r>
                                    <w:rPr>
                                      <w:w w:val="105"/>
                                      <w:sz w:val="24"/>
                                    </w:rPr>
                                    <w:t>,</w:t>
                                  </w:r>
                                </w:p>
                              </w:tc>
                              <w:tc>
                                <w:tcPr>
                                  <w:tcW w:w="3561" w:type="dxa"/>
                                </w:tcPr>
                                <w:p w14:paraId="1B05BED0" w14:textId="77777777" w:rsidR="005A72E5" w:rsidRDefault="005A72E5">
                                  <w:pPr>
                                    <w:pStyle w:val="TableParagraph"/>
                                    <w:spacing w:line="319" w:lineRule="exact"/>
                                    <w:ind w:left="883" w:right="835"/>
                                    <w:jc w:val="center"/>
                                    <w:rPr>
                                      <w:sz w:val="24"/>
                                    </w:rPr>
                                  </w:pPr>
                                  <w:r>
                                    <w:rPr>
                                      <w:w w:val="105"/>
                                      <w:sz w:val="24"/>
                                    </w:rPr>
                                    <w:t>2 (</w:t>
                                  </w:r>
                                  <w:r>
                                    <w:rPr>
                                      <w:i/>
                                      <w:w w:val="105"/>
                                      <w:sz w:val="24"/>
                                    </w:rPr>
                                    <w:t>FOS</w:t>
                                  </w:r>
                                  <w:r>
                                    <w:rPr>
                                      <w:w w:val="105"/>
                                      <w:sz w:val="24"/>
                                    </w:rPr>
                                    <w:t xml:space="preserve">, </w:t>
                                  </w:r>
                                  <w:r>
                                    <w:rPr>
                                      <w:i/>
                                      <w:w w:val="105"/>
                                      <w:sz w:val="24"/>
                                    </w:rPr>
                                    <w:t>PROK2</w:t>
                                  </w:r>
                                  <w:r>
                                    <w:rPr>
                                      <w:rFonts w:ascii="Arial Unicode MS" w:hAnsi="Arial Unicode MS"/>
                                      <w:w w:val="105"/>
                                      <w:position w:val="9"/>
                                      <w:sz w:val="18"/>
                                    </w:rPr>
                                    <w:t>∗</w:t>
                                  </w:r>
                                  <w:r>
                                    <w:rPr>
                                      <w:w w:val="105"/>
                                      <w:sz w:val="24"/>
                                    </w:rPr>
                                    <w:t>)</w:t>
                                  </w:r>
                                </w:p>
                              </w:tc>
                            </w:tr>
                            <w:tr w:rsidR="005A72E5" w14:paraId="3F910196" w14:textId="77777777">
                              <w:trPr>
                                <w:trHeight w:val="300"/>
                              </w:trPr>
                              <w:tc>
                                <w:tcPr>
                                  <w:tcW w:w="1299" w:type="dxa"/>
                                </w:tcPr>
                                <w:p w14:paraId="36BAA175" w14:textId="77777777" w:rsidR="005A72E5" w:rsidRDefault="005A72E5">
                                  <w:pPr>
                                    <w:pStyle w:val="TableParagraph"/>
                                    <w:spacing w:line="274" w:lineRule="exact"/>
                                    <w:ind w:right="163"/>
                                    <w:jc w:val="right"/>
                                    <w:rPr>
                                      <w:sz w:val="24"/>
                                    </w:rPr>
                                  </w:pPr>
                                  <w:r>
                                    <w:rPr>
                                      <w:w w:val="105"/>
                                      <w:sz w:val="24"/>
                                    </w:rPr>
                                    <w:t>monocytes</w:t>
                                  </w:r>
                                </w:p>
                              </w:tc>
                              <w:tc>
                                <w:tcPr>
                                  <w:tcW w:w="3694" w:type="dxa"/>
                                </w:tcPr>
                                <w:p w14:paraId="30D0D3F5" w14:textId="77777777" w:rsidR="005A72E5" w:rsidRDefault="005A72E5">
                                  <w:pPr>
                                    <w:pStyle w:val="TableParagraph"/>
                                    <w:spacing w:line="274" w:lineRule="exact"/>
                                    <w:ind w:left="45" w:right="44"/>
                                    <w:jc w:val="center"/>
                                    <w:rPr>
                                      <w:sz w:val="24"/>
                                    </w:rPr>
                                  </w:pPr>
                                  <w:r>
                                    <w:rPr>
                                      <w:i/>
                                      <w:w w:val="105"/>
                                      <w:sz w:val="24"/>
                                    </w:rPr>
                                    <w:t>IL7R</w:t>
                                  </w:r>
                                  <w:r>
                                    <w:rPr>
                                      <w:rFonts w:ascii="Arial Unicode MS" w:hAnsi="Arial Unicode MS"/>
                                      <w:w w:val="105"/>
                                      <w:position w:val="9"/>
                                      <w:sz w:val="18"/>
                                    </w:rPr>
                                    <w:t>∗</w:t>
                                  </w:r>
                                  <w:r>
                                    <w:rPr>
                                      <w:w w:val="105"/>
                                      <w:sz w:val="24"/>
                                    </w:rPr>
                                    <w:t xml:space="preserve">, </w:t>
                                  </w:r>
                                  <w:r>
                                    <w:rPr>
                                      <w:i/>
                                      <w:w w:val="105"/>
                                      <w:sz w:val="24"/>
                                    </w:rPr>
                                    <w:t>NFKB1</w:t>
                                  </w:r>
                                  <w:r>
                                    <w:rPr>
                                      <w:rFonts w:ascii="Arial Unicode MS" w:hAnsi="Arial Unicode MS"/>
                                      <w:w w:val="105"/>
                                      <w:position w:val="9"/>
                                      <w:sz w:val="18"/>
                                    </w:rPr>
                                    <w:t>∗</w:t>
                                  </w:r>
                                  <w:r>
                                    <w:rPr>
                                      <w:w w:val="105"/>
                                      <w:sz w:val="24"/>
                                    </w:rPr>
                                    <w:t xml:space="preserve">, </w:t>
                                  </w:r>
                                  <w:r>
                                    <w:rPr>
                                      <w:i/>
                                      <w:w w:val="105"/>
                                      <w:sz w:val="24"/>
                                    </w:rPr>
                                    <w:t>PRG2</w:t>
                                  </w:r>
                                  <w:r>
                                    <w:rPr>
                                      <w:w w:val="105"/>
                                      <w:sz w:val="24"/>
                                    </w:rPr>
                                    <w:t xml:space="preserve">, </w:t>
                                  </w:r>
                                  <w:r>
                                    <w:rPr>
                                      <w:i/>
                                      <w:w w:val="105"/>
                                      <w:sz w:val="24"/>
                                    </w:rPr>
                                    <w:t>SRGAP1</w:t>
                                  </w:r>
                                  <w:r>
                                    <w:rPr>
                                      <w:w w:val="105"/>
                                      <w:sz w:val="24"/>
                                    </w:rPr>
                                    <w:t>,</w:t>
                                  </w:r>
                                </w:p>
                              </w:tc>
                              <w:tc>
                                <w:tcPr>
                                  <w:tcW w:w="3561" w:type="dxa"/>
                                </w:tcPr>
                                <w:p w14:paraId="5660184C" w14:textId="77777777" w:rsidR="005A72E5" w:rsidRDefault="005A72E5">
                                  <w:pPr>
                                    <w:pStyle w:val="TableParagraph"/>
                                  </w:pPr>
                                </w:p>
                              </w:tc>
                            </w:tr>
                            <w:tr w:rsidR="005A72E5" w14:paraId="3A164083" w14:textId="77777777">
                              <w:trPr>
                                <w:trHeight w:val="336"/>
                              </w:trPr>
                              <w:tc>
                                <w:tcPr>
                                  <w:tcW w:w="1299" w:type="dxa"/>
                                  <w:tcBorders>
                                    <w:bottom w:val="single" w:sz="6" w:space="0" w:color="000000"/>
                                  </w:tcBorders>
                                </w:tcPr>
                                <w:p w14:paraId="38F6B980" w14:textId="77777777" w:rsidR="005A72E5" w:rsidRDefault="005A72E5">
                                  <w:pPr>
                                    <w:pStyle w:val="TableParagraph"/>
                                  </w:pPr>
                                </w:p>
                              </w:tc>
                              <w:tc>
                                <w:tcPr>
                                  <w:tcW w:w="3694" w:type="dxa"/>
                                  <w:tcBorders>
                                    <w:bottom w:val="single" w:sz="6" w:space="0" w:color="000000"/>
                                  </w:tcBorders>
                                </w:tcPr>
                                <w:p w14:paraId="6C372D74" w14:textId="77777777" w:rsidR="005A72E5" w:rsidRDefault="005A72E5">
                                  <w:pPr>
                                    <w:pStyle w:val="TableParagraph"/>
                                    <w:spacing w:line="262" w:lineRule="exact"/>
                                    <w:ind w:left="45" w:right="44"/>
                                    <w:jc w:val="center"/>
                                    <w:rPr>
                                      <w:sz w:val="24"/>
                                    </w:rPr>
                                  </w:pPr>
                                  <w:r>
                                    <w:rPr>
                                      <w:i/>
                                      <w:w w:val="110"/>
                                      <w:sz w:val="24"/>
                                    </w:rPr>
                                    <w:t>STAT3</w:t>
                                  </w:r>
                                  <w:r>
                                    <w:rPr>
                                      <w:w w:val="110"/>
                                      <w:sz w:val="24"/>
                                    </w:rPr>
                                    <w:t>)</w:t>
                                  </w:r>
                                </w:p>
                              </w:tc>
                              <w:tc>
                                <w:tcPr>
                                  <w:tcW w:w="3561" w:type="dxa"/>
                                  <w:tcBorders>
                                    <w:bottom w:val="single" w:sz="6" w:space="0" w:color="000000"/>
                                  </w:tcBorders>
                                </w:tcPr>
                                <w:p w14:paraId="1BD79FB2" w14:textId="77777777" w:rsidR="005A72E5" w:rsidRDefault="005A72E5">
                                  <w:pPr>
                                    <w:pStyle w:val="TableParagraph"/>
                                  </w:pPr>
                                </w:p>
                              </w:tc>
                            </w:tr>
                            <w:tr w:rsidR="005A72E5" w14:paraId="71545ABC" w14:textId="77777777">
                              <w:trPr>
                                <w:trHeight w:val="393"/>
                              </w:trPr>
                              <w:tc>
                                <w:tcPr>
                                  <w:tcW w:w="1299" w:type="dxa"/>
                                  <w:tcBorders>
                                    <w:top w:val="single" w:sz="6" w:space="0" w:color="000000"/>
                                    <w:bottom w:val="single" w:sz="6" w:space="0" w:color="000000"/>
                                  </w:tcBorders>
                                </w:tcPr>
                                <w:p w14:paraId="02B5BB0F" w14:textId="77777777" w:rsidR="005A72E5" w:rsidRDefault="005A72E5">
                                  <w:pPr>
                                    <w:pStyle w:val="TableParagraph"/>
                                    <w:spacing w:before="9"/>
                                    <w:ind w:left="157"/>
                                    <w:rPr>
                                      <w:sz w:val="18"/>
                                    </w:rPr>
                                  </w:pPr>
                                  <w:r>
                                    <w:rPr>
                                      <w:w w:val="110"/>
                                      <w:sz w:val="24"/>
                                    </w:rPr>
                                    <w:t>mCD4</w:t>
                                  </w:r>
                                  <w:r>
                                    <w:rPr>
                                      <w:w w:val="110"/>
                                      <w:position w:val="9"/>
                                      <w:sz w:val="18"/>
                                    </w:rPr>
                                    <w:t>+</w:t>
                                  </w:r>
                                </w:p>
                              </w:tc>
                              <w:tc>
                                <w:tcPr>
                                  <w:tcW w:w="3694" w:type="dxa"/>
                                  <w:tcBorders>
                                    <w:top w:val="single" w:sz="6" w:space="0" w:color="000000"/>
                                    <w:bottom w:val="single" w:sz="6" w:space="0" w:color="000000"/>
                                  </w:tcBorders>
                                </w:tcPr>
                                <w:p w14:paraId="10D5DD48" w14:textId="77777777" w:rsidR="005A72E5" w:rsidRDefault="005A72E5">
                                  <w:pPr>
                                    <w:pStyle w:val="TableParagraph"/>
                                    <w:spacing w:line="319" w:lineRule="exact"/>
                                    <w:ind w:left="45" w:right="44"/>
                                    <w:jc w:val="center"/>
                                    <w:rPr>
                                      <w:sz w:val="24"/>
                                    </w:rPr>
                                  </w:pPr>
                                  <w:r>
                                    <w:rPr>
                                      <w:w w:val="105"/>
                                      <w:sz w:val="24"/>
                                    </w:rPr>
                                    <w:t>3 (</w:t>
                                  </w:r>
                                  <w:r>
                                    <w:rPr>
                                      <w:i/>
                                      <w:w w:val="105"/>
                                      <w:sz w:val="24"/>
                                    </w:rPr>
                                    <w:t>CXCL13</w:t>
                                  </w:r>
                                  <w:r>
                                    <w:rPr>
                                      <w:w w:val="105"/>
                                      <w:sz w:val="24"/>
                                    </w:rPr>
                                    <w:t xml:space="preserve">, </w:t>
                                  </w:r>
                                  <w:r>
                                    <w:rPr>
                                      <w:i/>
                                      <w:w w:val="105"/>
                                      <w:sz w:val="24"/>
                                    </w:rPr>
                                    <w:t>CXCR6</w:t>
                                  </w:r>
                                  <w:r>
                                    <w:rPr>
                                      <w:rFonts w:ascii="Arial Unicode MS" w:hAnsi="Arial Unicode MS"/>
                                      <w:w w:val="105"/>
                                      <w:position w:val="9"/>
                                      <w:sz w:val="18"/>
                                    </w:rPr>
                                    <w:t>∗</w:t>
                                  </w:r>
                                  <w:r>
                                    <w:rPr>
                                      <w:w w:val="105"/>
                                      <w:sz w:val="24"/>
                                    </w:rPr>
                                    <w:t xml:space="preserve">, </w:t>
                                  </w:r>
                                  <w:r>
                                    <w:rPr>
                                      <w:i/>
                                      <w:w w:val="105"/>
                                      <w:sz w:val="24"/>
                                    </w:rPr>
                                    <w:t>IL2RA</w:t>
                                  </w:r>
                                  <w:r>
                                    <w:rPr>
                                      <w:w w:val="105"/>
                                      <w:sz w:val="24"/>
                                    </w:rPr>
                                    <w:t>)</w:t>
                                  </w:r>
                                </w:p>
                              </w:tc>
                              <w:tc>
                                <w:tcPr>
                                  <w:tcW w:w="3561" w:type="dxa"/>
                                  <w:tcBorders>
                                    <w:top w:val="single" w:sz="6" w:space="0" w:color="000000"/>
                                    <w:bottom w:val="single" w:sz="6" w:space="0" w:color="000000"/>
                                  </w:tcBorders>
                                </w:tcPr>
                                <w:p w14:paraId="7796DAC9" w14:textId="77777777" w:rsidR="005A72E5" w:rsidRDefault="005A72E5">
                                  <w:pPr>
                                    <w:pStyle w:val="TableParagraph"/>
                                    <w:spacing w:before="43"/>
                                    <w:ind w:left="48"/>
                                    <w:jc w:val="center"/>
                                    <w:rPr>
                                      <w:sz w:val="24"/>
                                    </w:rPr>
                                  </w:pPr>
                                  <w:r>
                                    <w:rPr>
                                      <w:w w:val="108"/>
                                      <w:sz w:val="24"/>
                                    </w:rPr>
                                    <w:t>0</w:t>
                                  </w:r>
                                </w:p>
                              </w:tc>
                            </w:tr>
                            <w:tr w:rsidR="005A72E5" w14:paraId="6D226F8A" w14:textId="77777777">
                              <w:trPr>
                                <w:trHeight w:val="332"/>
                              </w:trPr>
                              <w:tc>
                                <w:tcPr>
                                  <w:tcW w:w="1299" w:type="dxa"/>
                                  <w:tcBorders>
                                    <w:top w:val="single" w:sz="6" w:space="0" w:color="000000"/>
                                  </w:tcBorders>
                                </w:tcPr>
                                <w:p w14:paraId="4C29D91B" w14:textId="77777777" w:rsidR="005A72E5" w:rsidRDefault="005A72E5">
                                  <w:pPr>
                                    <w:pStyle w:val="TableParagraph"/>
                                    <w:spacing w:before="9" w:line="303" w:lineRule="exact"/>
                                    <w:ind w:left="157"/>
                                    <w:rPr>
                                      <w:sz w:val="18"/>
                                    </w:rPr>
                                  </w:pPr>
                                  <w:r>
                                    <w:rPr>
                                      <w:w w:val="110"/>
                                      <w:sz w:val="24"/>
                                    </w:rPr>
                                    <w:t>mCD8</w:t>
                                  </w:r>
                                  <w:r>
                                    <w:rPr>
                                      <w:w w:val="110"/>
                                      <w:position w:val="9"/>
                                      <w:sz w:val="18"/>
                                    </w:rPr>
                                    <w:t>+</w:t>
                                  </w:r>
                                </w:p>
                              </w:tc>
                              <w:tc>
                                <w:tcPr>
                                  <w:tcW w:w="3694" w:type="dxa"/>
                                  <w:tcBorders>
                                    <w:top w:val="single" w:sz="6" w:space="0" w:color="000000"/>
                                  </w:tcBorders>
                                </w:tcPr>
                                <w:p w14:paraId="7C7AAF8E" w14:textId="77777777" w:rsidR="005A72E5" w:rsidRDefault="005A72E5">
                                  <w:pPr>
                                    <w:pStyle w:val="TableParagraph"/>
                                    <w:spacing w:before="43" w:line="269" w:lineRule="exact"/>
                                    <w:ind w:left="45" w:right="44"/>
                                    <w:jc w:val="center"/>
                                    <w:rPr>
                                      <w:i/>
                                      <w:sz w:val="24"/>
                                    </w:rPr>
                                  </w:pPr>
                                  <w:r>
                                    <w:rPr>
                                      <w:w w:val="105"/>
                                      <w:sz w:val="24"/>
                                    </w:rPr>
                                    <w:t>6 (</w:t>
                                  </w:r>
                                  <w:r>
                                    <w:rPr>
                                      <w:i/>
                                      <w:w w:val="105"/>
                                      <w:sz w:val="24"/>
                                    </w:rPr>
                                    <w:t>CCL3</w:t>
                                  </w:r>
                                  <w:r>
                                    <w:rPr>
                                      <w:w w:val="105"/>
                                      <w:sz w:val="24"/>
                                    </w:rPr>
                                    <w:t xml:space="preserve">, </w:t>
                                  </w:r>
                                  <w:r>
                                    <w:rPr>
                                      <w:i/>
                                      <w:w w:val="105"/>
                                      <w:sz w:val="24"/>
                                    </w:rPr>
                                    <w:t>CCR2</w:t>
                                  </w:r>
                                  <w:r>
                                    <w:rPr>
                                      <w:w w:val="105"/>
                                      <w:sz w:val="24"/>
                                    </w:rPr>
                                    <w:t xml:space="preserve">, </w:t>
                                  </w:r>
                                  <w:r>
                                    <w:rPr>
                                      <w:i/>
                                      <w:w w:val="105"/>
                                      <w:sz w:val="24"/>
                                    </w:rPr>
                                    <w:t xml:space="preserve">CCR5 </w:t>
                                  </w:r>
                                  <w:r>
                                    <w:rPr>
                                      <w:w w:val="105"/>
                                      <w:sz w:val="24"/>
                                    </w:rPr>
                                    <w:t>,</w:t>
                                  </w:r>
                                  <w:r>
                                    <w:rPr>
                                      <w:i/>
                                      <w:w w:val="105"/>
                                      <w:sz w:val="24"/>
                                    </w:rPr>
                                    <w:t>IRF4</w:t>
                                  </w:r>
                                </w:p>
                              </w:tc>
                              <w:tc>
                                <w:tcPr>
                                  <w:tcW w:w="3561" w:type="dxa"/>
                                  <w:tcBorders>
                                    <w:top w:val="single" w:sz="6" w:space="0" w:color="000000"/>
                                  </w:tcBorders>
                                </w:tcPr>
                                <w:p w14:paraId="09ADD71F" w14:textId="77777777" w:rsidR="005A72E5" w:rsidRDefault="005A72E5">
                                  <w:pPr>
                                    <w:pStyle w:val="TableParagraph"/>
                                    <w:spacing w:before="43" w:line="269" w:lineRule="exact"/>
                                    <w:ind w:left="883" w:right="835"/>
                                    <w:jc w:val="center"/>
                                    <w:rPr>
                                      <w:sz w:val="24"/>
                                    </w:rPr>
                                  </w:pPr>
                                  <w:r>
                                    <w:rPr>
                                      <w:w w:val="105"/>
                                      <w:sz w:val="24"/>
                                    </w:rPr>
                                    <w:t>1 (</w:t>
                                  </w:r>
                                  <w:r>
                                    <w:rPr>
                                      <w:i/>
                                      <w:w w:val="105"/>
                                      <w:sz w:val="24"/>
                                    </w:rPr>
                                    <w:t>EPHX2</w:t>
                                  </w:r>
                                  <w:r>
                                    <w:rPr>
                                      <w:w w:val="105"/>
                                      <w:sz w:val="24"/>
                                    </w:rPr>
                                    <w:t>)</w:t>
                                  </w:r>
                                </w:p>
                              </w:tc>
                            </w:tr>
                            <w:tr w:rsidR="005A72E5" w14:paraId="0D838E1F" w14:textId="77777777">
                              <w:trPr>
                                <w:trHeight w:val="350"/>
                              </w:trPr>
                              <w:tc>
                                <w:tcPr>
                                  <w:tcW w:w="1299" w:type="dxa"/>
                                  <w:tcBorders>
                                    <w:bottom w:val="single" w:sz="8" w:space="0" w:color="000000"/>
                                  </w:tcBorders>
                                </w:tcPr>
                                <w:p w14:paraId="5D1DF293" w14:textId="77777777" w:rsidR="005A72E5" w:rsidRDefault="005A72E5">
                                  <w:pPr>
                                    <w:pStyle w:val="TableParagraph"/>
                                  </w:pPr>
                                </w:p>
                              </w:tc>
                              <w:tc>
                                <w:tcPr>
                                  <w:tcW w:w="3694" w:type="dxa"/>
                                  <w:tcBorders>
                                    <w:bottom w:val="single" w:sz="8" w:space="0" w:color="000000"/>
                                  </w:tcBorders>
                                </w:tcPr>
                                <w:p w14:paraId="60EFCB8A" w14:textId="77777777" w:rsidR="005A72E5" w:rsidRDefault="005A72E5">
                                  <w:pPr>
                                    <w:pStyle w:val="TableParagraph"/>
                                    <w:spacing w:line="276" w:lineRule="exact"/>
                                    <w:ind w:left="45" w:right="44"/>
                                    <w:jc w:val="center"/>
                                    <w:rPr>
                                      <w:sz w:val="24"/>
                                    </w:rPr>
                                  </w:pPr>
                                  <w:r>
                                    <w:rPr>
                                      <w:i/>
                                      <w:w w:val="105"/>
                                      <w:sz w:val="24"/>
                                    </w:rPr>
                                    <w:t>TNFSF10</w:t>
                                  </w:r>
                                  <w:r>
                                    <w:rPr>
                                      <w:w w:val="105"/>
                                      <w:sz w:val="24"/>
                                    </w:rPr>
                                    <w:t xml:space="preserve">, </w:t>
                                  </w:r>
                                  <w:r>
                                    <w:rPr>
                                      <w:i/>
                                      <w:w w:val="105"/>
                                      <w:sz w:val="24"/>
                                    </w:rPr>
                                    <w:t>YARS</w:t>
                                  </w:r>
                                  <w:r>
                                    <w:rPr>
                                      <w:w w:val="105"/>
                                      <w:sz w:val="24"/>
                                    </w:rPr>
                                    <w:t>)</w:t>
                                  </w:r>
                                </w:p>
                              </w:tc>
                              <w:tc>
                                <w:tcPr>
                                  <w:tcW w:w="3561" w:type="dxa"/>
                                  <w:tcBorders>
                                    <w:bottom w:val="single" w:sz="8" w:space="0" w:color="000000"/>
                                  </w:tcBorders>
                                </w:tcPr>
                                <w:p w14:paraId="6A605AAD" w14:textId="77777777" w:rsidR="005A72E5" w:rsidRDefault="005A72E5">
                                  <w:pPr>
                                    <w:pStyle w:val="TableParagraph"/>
                                  </w:pPr>
                                </w:p>
                              </w:tc>
                            </w:tr>
                          </w:tbl>
                          <w:p w14:paraId="0AEFE4A0"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3D4F1" id="Text Box 3727" o:spid="_x0000_s1818" type="#_x0000_t202" style="position:absolute;left:0;text-align:left;margin-left:102.9pt;margin-top:-55.6pt;width:427.8pt;height:172.3pt;z-index:1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&#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99"/>
                        <w:gridCol w:w="3694"/>
                        <w:gridCol w:w="3561"/>
                      </w:tblGrid>
                      <w:tr w:rsidR="005A72E5" w14:paraId="7C1880AF" w14:textId="77777777">
                        <w:trPr>
                          <w:trHeight w:val="623"/>
                        </w:trPr>
                        <w:tc>
                          <w:tcPr>
                            <w:tcW w:w="1299" w:type="dxa"/>
                            <w:tcBorders>
                              <w:top w:val="single" w:sz="8" w:space="0" w:color="000000"/>
                            </w:tcBorders>
                          </w:tcPr>
                          <w:p w14:paraId="22FBC6AA" w14:textId="77777777" w:rsidR="005A72E5" w:rsidRDefault="005A72E5">
                            <w:pPr>
                              <w:pStyle w:val="TableParagraph"/>
                              <w:spacing w:before="44"/>
                              <w:ind w:right="229"/>
                              <w:jc w:val="right"/>
                              <w:rPr>
                                <w:sz w:val="24"/>
                              </w:rPr>
                            </w:pPr>
                            <w:r>
                              <w:rPr>
                                <w:w w:val="115"/>
                                <w:sz w:val="24"/>
                              </w:rPr>
                              <w:t>Cell type</w:t>
                            </w:r>
                          </w:p>
                        </w:tc>
                        <w:tc>
                          <w:tcPr>
                            <w:tcW w:w="3694" w:type="dxa"/>
                            <w:tcBorders>
                              <w:top w:val="single" w:sz="8" w:space="0" w:color="000000"/>
                            </w:tcBorders>
                          </w:tcPr>
                          <w:p w14:paraId="30013DB4" w14:textId="77777777" w:rsidR="005A72E5" w:rsidRDefault="005A72E5">
                            <w:pPr>
                              <w:pStyle w:val="TableParagraph"/>
                              <w:spacing w:before="30" w:line="290" w:lineRule="atLeast"/>
                              <w:ind w:left="284" w:right="278" w:firstLine="241"/>
                              <w:rPr>
                                <w:sz w:val="24"/>
                              </w:rPr>
                            </w:pPr>
                            <w:r>
                              <w:rPr>
                                <w:w w:val="115"/>
                                <w:sz w:val="24"/>
                              </w:rPr>
                              <w:t>Genes up-regulated and overlapping open chromatin</w:t>
                            </w:r>
                          </w:p>
                        </w:tc>
                        <w:tc>
                          <w:tcPr>
                            <w:tcW w:w="3561" w:type="dxa"/>
                            <w:tcBorders>
                              <w:top w:val="single" w:sz="8" w:space="0" w:color="000000"/>
                            </w:tcBorders>
                          </w:tcPr>
                          <w:p w14:paraId="3AA8E2FB" w14:textId="77777777" w:rsidR="005A72E5" w:rsidRDefault="005A72E5">
                            <w:pPr>
                              <w:pStyle w:val="TableParagraph"/>
                              <w:spacing w:before="30" w:line="290" w:lineRule="atLeast"/>
                              <w:ind w:left="166" w:firstLine="158"/>
                              <w:rPr>
                                <w:sz w:val="24"/>
                              </w:rPr>
                            </w:pPr>
                            <w:r>
                              <w:rPr>
                                <w:w w:val="115"/>
                                <w:sz w:val="24"/>
                              </w:rPr>
                              <w:t>Genes down-regulated and overlapping closed chromatin</w:t>
                            </w:r>
                          </w:p>
                        </w:tc>
                      </w:tr>
                      <w:tr w:rsidR="005A72E5" w14:paraId="6184B827" w14:textId="77777777">
                        <w:trPr>
                          <w:trHeight w:val="348"/>
                        </w:trPr>
                        <w:tc>
                          <w:tcPr>
                            <w:tcW w:w="1299" w:type="dxa"/>
                            <w:tcBorders>
                              <w:bottom w:val="single" w:sz="6" w:space="0" w:color="000000"/>
                            </w:tcBorders>
                          </w:tcPr>
                          <w:p w14:paraId="530DC10B" w14:textId="77777777" w:rsidR="005A72E5" w:rsidRDefault="005A72E5">
                            <w:pPr>
                              <w:pStyle w:val="TableParagraph"/>
                            </w:pPr>
                          </w:p>
                        </w:tc>
                        <w:tc>
                          <w:tcPr>
                            <w:tcW w:w="3694" w:type="dxa"/>
                            <w:tcBorders>
                              <w:bottom w:val="single" w:sz="6" w:space="0" w:color="000000"/>
                            </w:tcBorders>
                          </w:tcPr>
                          <w:p w14:paraId="51B3AC6B" w14:textId="77777777" w:rsidR="005A72E5" w:rsidRDefault="005A72E5">
                            <w:pPr>
                              <w:pStyle w:val="TableParagraph"/>
                              <w:spacing w:line="274" w:lineRule="exact"/>
                              <w:ind w:left="45" w:right="44"/>
                              <w:jc w:val="center"/>
                              <w:rPr>
                                <w:sz w:val="24"/>
                              </w:rPr>
                            </w:pPr>
                            <w:r>
                              <w:rPr>
                                <w:w w:val="115"/>
                                <w:sz w:val="24"/>
                              </w:rPr>
                              <w:t>in SF</w:t>
                            </w:r>
                          </w:p>
                        </w:tc>
                        <w:tc>
                          <w:tcPr>
                            <w:tcW w:w="3561" w:type="dxa"/>
                            <w:tcBorders>
                              <w:bottom w:val="single" w:sz="6" w:space="0" w:color="000000"/>
                            </w:tcBorders>
                          </w:tcPr>
                          <w:p w14:paraId="74EA7483" w14:textId="77777777" w:rsidR="005A72E5" w:rsidRDefault="005A72E5">
                            <w:pPr>
                              <w:pStyle w:val="TableParagraph"/>
                              <w:spacing w:line="274" w:lineRule="exact"/>
                              <w:ind w:left="883" w:right="835"/>
                              <w:jc w:val="center"/>
                              <w:rPr>
                                <w:sz w:val="24"/>
                              </w:rPr>
                            </w:pPr>
                            <w:r>
                              <w:rPr>
                                <w:w w:val="115"/>
                                <w:sz w:val="24"/>
                              </w:rPr>
                              <w:t>in SF</w:t>
                            </w:r>
                          </w:p>
                        </w:tc>
                      </w:tr>
                      <w:tr w:rsidR="005A72E5" w14:paraId="1D21A97A" w14:textId="77777777">
                        <w:trPr>
                          <w:trHeight w:val="36"/>
                        </w:trPr>
                        <w:tc>
                          <w:tcPr>
                            <w:tcW w:w="1299" w:type="dxa"/>
                            <w:tcBorders>
                              <w:top w:val="single" w:sz="6" w:space="0" w:color="000000"/>
                              <w:bottom w:val="single" w:sz="6" w:space="0" w:color="000000"/>
                            </w:tcBorders>
                          </w:tcPr>
                          <w:p w14:paraId="3B99A608" w14:textId="77777777" w:rsidR="005A72E5" w:rsidRDefault="005A72E5">
                            <w:pPr>
                              <w:pStyle w:val="TableParagraph"/>
                              <w:rPr>
                                <w:sz w:val="2"/>
                              </w:rPr>
                            </w:pPr>
                          </w:p>
                        </w:tc>
                        <w:tc>
                          <w:tcPr>
                            <w:tcW w:w="3694" w:type="dxa"/>
                            <w:tcBorders>
                              <w:top w:val="single" w:sz="6" w:space="0" w:color="000000"/>
                              <w:bottom w:val="single" w:sz="6" w:space="0" w:color="000000"/>
                            </w:tcBorders>
                          </w:tcPr>
                          <w:p w14:paraId="10835009" w14:textId="77777777" w:rsidR="005A72E5" w:rsidRDefault="005A72E5">
                            <w:pPr>
                              <w:pStyle w:val="TableParagraph"/>
                              <w:rPr>
                                <w:sz w:val="2"/>
                              </w:rPr>
                            </w:pPr>
                          </w:p>
                        </w:tc>
                        <w:tc>
                          <w:tcPr>
                            <w:tcW w:w="3561" w:type="dxa"/>
                            <w:tcBorders>
                              <w:top w:val="single" w:sz="6" w:space="0" w:color="000000"/>
                              <w:bottom w:val="single" w:sz="6" w:space="0" w:color="000000"/>
                            </w:tcBorders>
                          </w:tcPr>
                          <w:p w14:paraId="18A2158E" w14:textId="77777777" w:rsidR="005A72E5" w:rsidRDefault="005A72E5">
                            <w:pPr>
                              <w:pStyle w:val="TableParagraph"/>
                              <w:rPr>
                                <w:sz w:val="2"/>
                              </w:rPr>
                            </w:pPr>
                          </w:p>
                        </w:tc>
                      </w:tr>
                      <w:tr w:rsidR="005A72E5" w14:paraId="4675F812" w14:textId="77777777">
                        <w:trPr>
                          <w:trHeight w:val="623"/>
                        </w:trPr>
                        <w:tc>
                          <w:tcPr>
                            <w:tcW w:w="1299" w:type="dxa"/>
                          </w:tcPr>
                          <w:p w14:paraId="2F6F6C56" w14:textId="77777777" w:rsidR="005A72E5" w:rsidRDefault="005A72E5">
                            <w:pPr>
                              <w:pStyle w:val="TableParagraph"/>
                              <w:spacing w:before="10"/>
                              <w:rPr>
                                <w:sz w:val="25"/>
                              </w:rPr>
                            </w:pPr>
                          </w:p>
                          <w:p w14:paraId="609BEFDD" w14:textId="77777777" w:rsidR="005A72E5" w:rsidRDefault="005A72E5">
                            <w:pPr>
                              <w:pStyle w:val="TableParagraph"/>
                              <w:spacing w:before="1" w:line="305" w:lineRule="exact"/>
                              <w:ind w:left="197"/>
                              <w:rPr>
                                <w:sz w:val="18"/>
                              </w:rPr>
                            </w:pPr>
                            <w:r>
                              <w:rPr>
                                <w:w w:val="110"/>
                                <w:sz w:val="24"/>
                              </w:rPr>
                              <w:t>CD14</w:t>
                            </w:r>
                            <w:r>
                              <w:rPr>
                                <w:w w:val="110"/>
                                <w:position w:val="9"/>
                                <w:sz w:val="18"/>
                              </w:rPr>
                              <w:t>+</w:t>
                            </w:r>
                          </w:p>
                        </w:tc>
                        <w:tc>
                          <w:tcPr>
                            <w:tcW w:w="3694" w:type="dxa"/>
                          </w:tcPr>
                          <w:p w14:paraId="594DDC35" w14:textId="77777777" w:rsidR="005A72E5" w:rsidRDefault="005A72E5">
                            <w:pPr>
                              <w:pStyle w:val="TableParagraph"/>
                              <w:spacing w:line="319" w:lineRule="exact"/>
                              <w:ind w:left="45" w:right="44"/>
                              <w:jc w:val="center"/>
                              <w:rPr>
                                <w:sz w:val="24"/>
                              </w:rPr>
                            </w:pPr>
                            <w:r>
                              <w:rPr>
                                <w:w w:val="105"/>
                                <w:sz w:val="24"/>
                              </w:rPr>
                              <w:t>13 (</w:t>
                            </w:r>
                            <w:r>
                              <w:rPr>
                                <w:i/>
                                <w:w w:val="105"/>
                                <w:sz w:val="24"/>
                              </w:rPr>
                              <w:t>BLNK</w:t>
                            </w:r>
                            <w:r>
                              <w:rPr>
                                <w:w w:val="105"/>
                                <w:sz w:val="24"/>
                              </w:rPr>
                              <w:t xml:space="preserve">, </w:t>
                            </w:r>
                            <w:r>
                              <w:rPr>
                                <w:i/>
                                <w:w w:val="105"/>
                                <w:sz w:val="24"/>
                              </w:rPr>
                              <w:t>CCL2</w:t>
                            </w:r>
                            <w:r>
                              <w:rPr>
                                <w:rFonts w:ascii="Arial Unicode MS" w:hAnsi="Arial Unicode MS"/>
                                <w:w w:val="105"/>
                                <w:position w:val="9"/>
                                <w:sz w:val="18"/>
                              </w:rPr>
                              <w:t>∗</w:t>
                            </w:r>
                            <w:r>
                              <w:rPr>
                                <w:w w:val="105"/>
                                <w:sz w:val="24"/>
                              </w:rPr>
                              <w:t xml:space="preserve">, </w:t>
                            </w:r>
                            <w:r>
                              <w:rPr>
                                <w:i/>
                                <w:w w:val="105"/>
                                <w:sz w:val="24"/>
                              </w:rPr>
                              <w:t>CCR1</w:t>
                            </w:r>
                            <w:r>
                              <w:rPr>
                                <w:rFonts w:ascii="Arial Unicode MS" w:hAnsi="Arial Unicode MS"/>
                                <w:w w:val="105"/>
                                <w:position w:val="9"/>
                                <w:sz w:val="18"/>
                              </w:rPr>
                              <w:t>∗</w:t>
                            </w:r>
                            <w:r>
                              <w:rPr>
                                <w:w w:val="105"/>
                                <w:sz w:val="24"/>
                              </w:rPr>
                              <w:t xml:space="preserve">, </w:t>
                            </w:r>
                            <w:r>
                              <w:rPr>
                                <w:i/>
                                <w:w w:val="105"/>
                                <w:sz w:val="24"/>
                              </w:rPr>
                              <w:t>CD180</w:t>
                            </w:r>
                            <w:r>
                              <w:rPr>
                                <w:w w:val="105"/>
                                <w:sz w:val="24"/>
                              </w:rPr>
                              <w:t>,</w:t>
                            </w:r>
                          </w:p>
                        </w:tc>
                        <w:tc>
                          <w:tcPr>
                            <w:tcW w:w="3561" w:type="dxa"/>
                          </w:tcPr>
                          <w:p w14:paraId="1B05BED0" w14:textId="77777777" w:rsidR="005A72E5" w:rsidRDefault="005A72E5">
                            <w:pPr>
                              <w:pStyle w:val="TableParagraph"/>
                              <w:spacing w:line="319" w:lineRule="exact"/>
                              <w:ind w:left="883" w:right="835"/>
                              <w:jc w:val="center"/>
                              <w:rPr>
                                <w:sz w:val="24"/>
                              </w:rPr>
                            </w:pPr>
                            <w:r>
                              <w:rPr>
                                <w:w w:val="105"/>
                                <w:sz w:val="24"/>
                              </w:rPr>
                              <w:t>2 (</w:t>
                            </w:r>
                            <w:r>
                              <w:rPr>
                                <w:i/>
                                <w:w w:val="105"/>
                                <w:sz w:val="24"/>
                              </w:rPr>
                              <w:t>FOS</w:t>
                            </w:r>
                            <w:r>
                              <w:rPr>
                                <w:w w:val="105"/>
                                <w:sz w:val="24"/>
                              </w:rPr>
                              <w:t xml:space="preserve">, </w:t>
                            </w:r>
                            <w:r>
                              <w:rPr>
                                <w:i/>
                                <w:w w:val="105"/>
                                <w:sz w:val="24"/>
                              </w:rPr>
                              <w:t>PROK2</w:t>
                            </w:r>
                            <w:r>
                              <w:rPr>
                                <w:rFonts w:ascii="Arial Unicode MS" w:hAnsi="Arial Unicode MS"/>
                                <w:w w:val="105"/>
                                <w:position w:val="9"/>
                                <w:sz w:val="18"/>
                              </w:rPr>
                              <w:t>∗</w:t>
                            </w:r>
                            <w:r>
                              <w:rPr>
                                <w:w w:val="105"/>
                                <w:sz w:val="24"/>
                              </w:rPr>
                              <w:t>)</w:t>
                            </w:r>
                          </w:p>
                        </w:tc>
                      </w:tr>
                      <w:tr w:rsidR="005A72E5" w14:paraId="3F910196" w14:textId="77777777">
                        <w:trPr>
                          <w:trHeight w:val="300"/>
                        </w:trPr>
                        <w:tc>
                          <w:tcPr>
                            <w:tcW w:w="1299" w:type="dxa"/>
                          </w:tcPr>
                          <w:p w14:paraId="36BAA175" w14:textId="77777777" w:rsidR="005A72E5" w:rsidRDefault="005A72E5">
                            <w:pPr>
                              <w:pStyle w:val="TableParagraph"/>
                              <w:spacing w:line="274" w:lineRule="exact"/>
                              <w:ind w:right="163"/>
                              <w:jc w:val="right"/>
                              <w:rPr>
                                <w:sz w:val="24"/>
                              </w:rPr>
                            </w:pPr>
                            <w:r>
                              <w:rPr>
                                <w:w w:val="105"/>
                                <w:sz w:val="24"/>
                              </w:rPr>
                              <w:t>monocytes</w:t>
                            </w:r>
                          </w:p>
                        </w:tc>
                        <w:tc>
                          <w:tcPr>
                            <w:tcW w:w="3694" w:type="dxa"/>
                          </w:tcPr>
                          <w:p w14:paraId="30D0D3F5" w14:textId="77777777" w:rsidR="005A72E5" w:rsidRDefault="005A72E5">
                            <w:pPr>
                              <w:pStyle w:val="TableParagraph"/>
                              <w:spacing w:line="274" w:lineRule="exact"/>
                              <w:ind w:left="45" w:right="44"/>
                              <w:jc w:val="center"/>
                              <w:rPr>
                                <w:sz w:val="24"/>
                              </w:rPr>
                            </w:pPr>
                            <w:r>
                              <w:rPr>
                                <w:i/>
                                <w:w w:val="105"/>
                                <w:sz w:val="24"/>
                              </w:rPr>
                              <w:t>IL7R</w:t>
                            </w:r>
                            <w:r>
                              <w:rPr>
                                <w:rFonts w:ascii="Arial Unicode MS" w:hAnsi="Arial Unicode MS"/>
                                <w:w w:val="105"/>
                                <w:position w:val="9"/>
                                <w:sz w:val="18"/>
                              </w:rPr>
                              <w:t>∗</w:t>
                            </w:r>
                            <w:r>
                              <w:rPr>
                                <w:w w:val="105"/>
                                <w:sz w:val="24"/>
                              </w:rPr>
                              <w:t xml:space="preserve">, </w:t>
                            </w:r>
                            <w:r>
                              <w:rPr>
                                <w:i/>
                                <w:w w:val="105"/>
                                <w:sz w:val="24"/>
                              </w:rPr>
                              <w:t>NFKB1</w:t>
                            </w:r>
                            <w:r>
                              <w:rPr>
                                <w:rFonts w:ascii="Arial Unicode MS" w:hAnsi="Arial Unicode MS"/>
                                <w:w w:val="105"/>
                                <w:position w:val="9"/>
                                <w:sz w:val="18"/>
                              </w:rPr>
                              <w:t>∗</w:t>
                            </w:r>
                            <w:r>
                              <w:rPr>
                                <w:w w:val="105"/>
                                <w:sz w:val="24"/>
                              </w:rPr>
                              <w:t xml:space="preserve">, </w:t>
                            </w:r>
                            <w:r>
                              <w:rPr>
                                <w:i/>
                                <w:w w:val="105"/>
                                <w:sz w:val="24"/>
                              </w:rPr>
                              <w:t>PRG2</w:t>
                            </w:r>
                            <w:r>
                              <w:rPr>
                                <w:w w:val="105"/>
                                <w:sz w:val="24"/>
                              </w:rPr>
                              <w:t xml:space="preserve">, </w:t>
                            </w:r>
                            <w:r>
                              <w:rPr>
                                <w:i/>
                                <w:w w:val="105"/>
                                <w:sz w:val="24"/>
                              </w:rPr>
                              <w:t>SRGAP1</w:t>
                            </w:r>
                            <w:r>
                              <w:rPr>
                                <w:w w:val="105"/>
                                <w:sz w:val="24"/>
                              </w:rPr>
                              <w:t>,</w:t>
                            </w:r>
                          </w:p>
                        </w:tc>
                        <w:tc>
                          <w:tcPr>
                            <w:tcW w:w="3561" w:type="dxa"/>
                          </w:tcPr>
                          <w:p w14:paraId="5660184C" w14:textId="77777777" w:rsidR="005A72E5" w:rsidRDefault="005A72E5">
                            <w:pPr>
                              <w:pStyle w:val="TableParagraph"/>
                            </w:pPr>
                          </w:p>
                        </w:tc>
                      </w:tr>
                      <w:tr w:rsidR="005A72E5" w14:paraId="3A164083" w14:textId="77777777">
                        <w:trPr>
                          <w:trHeight w:val="336"/>
                        </w:trPr>
                        <w:tc>
                          <w:tcPr>
                            <w:tcW w:w="1299" w:type="dxa"/>
                            <w:tcBorders>
                              <w:bottom w:val="single" w:sz="6" w:space="0" w:color="000000"/>
                            </w:tcBorders>
                          </w:tcPr>
                          <w:p w14:paraId="38F6B980" w14:textId="77777777" w:rsidR="005A72E5" w:rsidRDefault="005A72E5">
                            <w:pPr>
                              <w:pStyle w:val="TableParagraph"/>
                            </w:pPr>
                          </w:p>
                        </w:tc>
                        <w:tc>
                          <w:tcPr>
                            <w:tcW w:w="3694" w:type="dxa"/>
                            <w:tcBorders>
                              <w:bottom w:val="single" w:sz="6" w:space="0" w:color="000000"/>
                            </w:tcBorders>
                          </w:tcPr>
                          <w:p w14:paraId="6C372D74" w14:textId="77777777" w:rsidR="005A72E5" w:rsidRDefault="005A72E5">
                            <w:pPr>
                              <w:pStyle w:val="TableParagraph"/>
                              <w:spacing w:line="262" w:lineRule="exact"/>
                              <w:ind w:left="45" w:right="44"/>
                              <w:jc w:val="center"/>
                              <w:rPr>
                                <w:sz w:val="24"/>
                              </w:rPr>
                            </w:pPr>
                            <w:r>
                              <w:rPr>
                                <w:i/>
                                <w:w w:val="110"/>
                                <w:sz w:val="24"/>
                              </w:rPr>
                              <w:t>STAT3</w:t>
                            </w:r>
                            <w:r>
                              <w:rPr>
                                <w:w w:val="110"/>
                                <w:sz w:val="24"/>
                              </w:rPr>
                              <w:t>)</w:t>
                            </w:r>
                          </w:p>
                        </w:tc>
                        <w:tc>
                          <w:tcPr>
                            <w:tcW w:w="3561" w:type="dxa"/>
                            <w:tcBorders>
                              <w:bottom w:val="single" w:sz="6" w:space="0" w:color="000000"/>
                            </w:tcBorders>
                          </w:tcPr>
                          <w:p w14:paraId="1BD79FB2" w14:textId="77777777" w:rsidR="005A72E5" w:rsidRDefault="005A72E5">
                            <w:pPr>
                              <w:pStyle w:val="TableParagraph"/>
                            </w:pPr>
                          </w:p>
                        </w:tc>
                      </w:tr>
                      <w:tr w:rsidR="005A72E5" w14:paraId="71545ABC" w14:textId="77777777">
                        <w:trPr>
                          <w:trHeight w:val="393"/>
                        </w:trPr>
                        <w:tc>
                          <w:tcPr>
                            <w:tcW w:w="1299" w:type="dxa"/>
                            <w:tcBorders>
                              <w:top w:val="single" w:sz="6" w:space="0" w:color="000000"/>
                              <w:bottom w:val="single" w:sz="6" w:space="0" w:color="000000"/>
                            </w:tcBorders>
                          </w:tcPr>
                          <w:p w14:paraId="02B5BB0F" w14:textId="77777777" w:rsidR="005A72E5" w:rsidRDefault="005A72E5">
                            <w:pPr>
                              <w:pStyle w:val="TableParagraph"/>
                              <w:spacing w:before="9"/>
                              <w:ind w:left="157"/>
                              <w:rPr>
                                <w:sz w:val="18"/>
                              </w:rPr>
                            </w:pPr>
                            <w:r>
                              <w:rPr>
                                <w:w w:val="110"/>
                                <w:sz w:val="24"/>
                              </w:rPr>
                              <w:t>mCD4</w:t>
                            </w:r>
                            <w:r>
                              <w:rPr>
                                <w:w w:val="110"/>
                                <w:position w:val="9"/>
                                <w:sz w:val="18"/>
                              </w:rPr>
                              <w:t>+</w:t>
                            </w:r>
                          </w:p>
                        </w:tc>
                        <w:tc>
                          <w:tcPr>
                            <w:tcW w:w="3694" w:type="dxa"/>
                            <w:tcBorders>
                              <w:top w:val="single" w:sz="6" w:space="0" w:color="000000"/>
                              <w:bottom w:val="single" w:sz="6" w:space="0" w:color="000000"/>
                            </w:tcBorders>
                          </w:tcPr>
                          <w:p w14:paraId="10D5DD48" w14:textId="77777777" w:rsidR="005A72E5" w:rsidRDefault="005A72E5">
                            <w:pPr>
                              <w:pStyle w:val="TableParagraph"/>
                              <w:spacing w:line="319" w:lineRule="exact"/>
                              <w:ind w:left="45" w:right="44"/>
                              <w:jc w:val="center"/>
                              <w:rPr>
                                <w:sz w:val="24"/>
                              </w:rPr>
                            </w:pPr>
                            <w:r>
                              <w:rPr>
                                <w:w w:val="105"/>
                                <w:sz w:val="24"/>
                              </w:rPr>
                              <w:t>3 (</w:t>
                            </w:r>
                            <w:r>
                              <w:rPr>
                                <w:i/>
                                <w:w w:val="105"/>
                                <w:sz w:val="24"/>
                              </w:rPr>
                              <w:t>CXCL13</w:t>
                            </w:r>
                            <w:r>
                              <w:rPr>
                                <w:w w:val="105"/>
                                <w:sz w:val="24"/>
                              </w:rPr>
                              <w:t xml:space="preserve">, </w:t>
                            </w:r>
                            <w:r>
                              <w:rPr>
                                <w:i/>
                                <w:w w:val="105"/>
                                <w:sz w:val="24"/>
                              </w:rPr>
                              <w:t>CXCR6</w:t>
                            </w:r>
                            <w:r>
                              <w:rPr>
                                <w:rFonts w:ascii="Arial Unicode MS" w:hAnsi="Arial Unicode MS"/>
                                <w:w w:val="105"/>
                                <w:position w:val="9"/>
                                <w:sz w:val="18"/>
                              </w:rPr>
                              <w:t>∗</w:t>
                            </w:r>
                            <w:r>
                              <w:rPr>
                                <w:w w:val="105"/>
                                <w:sz w:val="24"/>
                              </w:rPr>
                              <w:t xml:space="preserve">, </w:t>
                            </w:r>
                            <w:r>
                              <w:rPr>
                                <w:i/>
                                <w:w w:val="105"/>
                                <w:sz w:val="24"/>
                              </w:rPr>
                              <w:t>IL2RA</w:t>
                            </w:r>
                            <w:r>
                              <w:rPr>
                                <w:w w:val="105"/>
                                <w:sz w:val="24"/>
                              </w:rPr>
                              <w:t>)</w:t>
                            </w:r>
                          </w:p>
                        </w:tc>
                        <w:tc>
                          <w:tcPr>
                            <w:tcW w:w="3561" w:type="dxa"/>
                            <w:tcBorders>
                              <w:top w:val="single" w:sz="6" w:space="0" w:color="000000"/>
                              <w:bottom w:val="single" w:sz="6" w:space="0" w:color="000000"/>
                            </w:tcBorders>
                          </w:tcPr>
                          <w:p w14:paraId="7796DAC9" w14:textId="77777777" w:rsidR="005A72E5" w:rsidRDefault="005A72E5">
                            <w:pPr>
                              <w:pStyle w:val="TableParagraph"/>
                              <w:spacing w:before="43"/>
                              <w:ind w:left="48"/>
                              <w:jc w:val="center"/>
                              <w:rPr>
                                <w:sz w:val="24"/>
                              </w:rPr>
                            </w:pPr>
                            <w:r>
                              <w:rPr>
                                <w:w w:val="108"/>
                                <w:sz w:val="24"/>
                              </w:rPr>
                              <w:t>0</w:t>
                            </w:r>
                          </w:p>
                        </w:tc>
                      </w:tr>
                      <w:tr w:rsidR="005A72E5" w14:paraId="6D226F8A" w14:textId="77777777">
                        <w:trPr>
                          <w:trHeight w:val="332"/>
                        </w:trPr>
                        <w:tc>
                          <w:tcPr>
                            <w:tcW w:w="1299" w:type="dxa"/>
                            <w:tcBorders>
                              <w:top w:val="single" w:sz="6" w:space="0" w:color="000000"/>
                            </w:tcBorders>
                          </w:tcPr>
                          <w:p w14:paraId="4C29D91B" w14:textId="77777777" w:rsidR="005A72E5" w:rsidRDefault="005A72E5">
                            <w:pPr>
                              <w:pStyle w:val="TableParagraph"/>
                              <w:spacing w:before="9" w:line="303" w:lineRule="exact"/>
                              <w:ind w:left="157"/>
                              <w:rPr>
                                <w:sz w:val="18"/>
                              </w:rPr>
                            </w:pPr>
                            <w:r>
                              <w:rPr>
                                <w:w w:val="110"/>
                                <w:sz w:val="24"/>
                              </w:rPr>
                              <w:t>mCD8</w:t>
                            </w:r>
                            <w:r>
                              <w:rPr>
                                <w:w w:val="110"/>
                                <w:position w:val="9"/>
                                <w:sz w:val="18"/>
                              </w:rPr>
                              <w:t>+</w:t>
                            </w:r>
                          </w:p>
                        </w:tc>
                        <w:tc>
                          <w:tcPr>
                            <w:tcW w:w="3694" w:type="dxa"/>
                            <w:tcBorders>
                              <w:top w:val="single" w:sz="6" w:space="0" w:color="000000"/>
                            </w:tcBorders>
                          </w:tcPr>
                          <w:p w14:paraId="7C7AAF8E" w14:textId="77777777" w:rsidR="005A72E5" w:rsidRDefault="005A72E5">
                            <w:pPr>
                              <w:pStyle w:val="TableParagraph"/>
                              <w:spacing w:before="43" w:line="269" w:lineRule="exact"/>
                              <w:ind w:left="45" w:right="44"/>
                              <w:jc w:val="center"/>
                              <w:rPr>
                                <w:i/>
                                <w:sz w:val="24"/>
                              </w:rPr>
                            </w:pPr>
                            <w:r>
                              <w:rPr>
                                <w:w w:val="105"/>
                                <w:sz w:val="24"/>
                              </w:rPr>
                              <w:t>6 (</w:t>
                            </w:r>
                            <w:r>
                              <w:rPr>
                                <w:i/>
                                <w:w w:val="105"/>
                                <w:sz w:val="24"/>
                              </w:rPr>
                              <w:t>CCL3</w:t>
                            </w:r>
                            <w:r>
                              <w:rPr>
                                <w:w w:val="105"/>
                                <w:sz w:val="24"/>
                              </w:rPr>
                              <w:t xml:space="preserve">, </w:t>
                            </w:r>
                            <w:r>
                              <w:rPr>
                                <w:i/>
                                <w:w w:val="105"/>
                                <w:sz w:val="24"/>
                              </w:rPr>
                              <w:t>CCR2</w:t>
                            </w:r>
                            <w:r>
                              <w:rPr>
                                <w:w w:val="105"/>
                                <w:sz w:val="24"/>
                              </w:rPr>
                              <w:t xml:space="preserve">, </w:t>
                            </w:r>
                            <w:r>
                              <w:rPr>
                                <w:i/>
                                <w:w w:val="105"/>
                                <w:sz w:val="24"/>
                              </w:rPr>
                              <w:t xml:space="preserve">CCR5 </w:t>
                            </w:r>
                            <w:r>
                              <w:rPr>
                                <w:w w:val="105"/>
                                <w:sz w:val="24"/>
                              </w:rPr>
                              <w:t>,</w:t>
                            </w:r>
                            <w:r>
                              <w:rPr>
                                <w:i/>
                                <w:w w:val="105"/>
                                <w:sz w:val="24"/>
                              </w:rPr>
                              <w:t>IRF4</w:t>
                            </w:r>
                          </w:p>
                        </w:tc>
                        <w:tc>
                          <w:tcPr>
                            <w:tcW w:w="3561" w:type="dxa"/>
                            <w:tcBorders>
                              <w:top w:val="single" w:sz="6" w:space="0" w:color="000000"/>
                            </w:tcBorders>
                          </w:tcPr>
                          <w:p w14:paraId="09ADD71F" w14:textId="77777777" w:rsidR="005A72E5" w:rsidRDefault="005A72E5">
                            <w:pPr>
                              <w:pStyle w:val="TableParagraph"/>
                              <w:spacing w:before="43" w:line="269" w:lineRule="exact"/>
                              <w:ind w:left="883" w:right="835"/>
                              <w:jc w:val="center"/>
                              <w:rPr>
                                <w:sz w:val="24"/>
                              </w:rPr>
                            </w:pPr>
                            <w:r>
                              <w:rPr>
                                <w:w w:val="105"/>
                                <w:sz w:val="24"/>
                              </w:rPr>
                              <w:t>1 (</w:t>
                            </w:r>
                            <w:r>
                              <w:rPr>
                                <w:i/>
                                <w:w w:val="105"/>
                                <w:sz w:val="24"/>
                              </w:rPr>
                              <w:t>EPHX2</w:t>
                            </w:r>
                            <w:r>
                              <w:rPr>
                                <w:w w:val="105"/>
                                <w:sz w:val="24"/>
                              </w:rPr>
                              <w:t>)</w:t>
                            </w:r>
                          </w:p>
                        </w:tc>
                      </w:tr>
                      <w:tr w:rsidR="005A72E5" w14:paraId="0D838E1F" w14:textId="77777777">
                        <w:trPr>
                          <w:trHeight w:val="350"/>
                        </w:trPr>
                        <w:tc>
                          <w:tcPr>
                            <w:tcW w:w="1299" w:type="dxa"/>
                            <w:tcBorders>
                              <w:bottom w:val="single" w:sz="8" w:space="0" w:color="000000"/>
                            </w:tcBorders>
                          </w:tcPr>
                          <w:p w14:paraId="5D1DF293" w14:textId="77777777" w:rsidR="005A72E5" w:rsidRDefault="005A72E5">
                            <w:pPr>
                              <w:pStyle w:val="TableParagraph"/>
                            </w:pPr>
                          </w:p>
                        </w:tc>
                        <w:tc>
                          <w:tcPr>
                            <w:tcW w:w="3694" w:type="dxa"/>
                            <w:tcBorders>
                              <w:bottom w:val="single" w:sz="8" w:space="0" w:color="000000"/>
                            </w:tcBorders>
                          </w:tcPr>
                          <w:p w14:paraId="60EFCB8A" w14:textId="77777777" w:rsidR="005A72E5" w:rsidRDefault="005A72E5">
                            <w:pPr>
                              <w:pStyle w:val="TableParagraph"/>
                              <w:spacing w:line="276" w:lineRule="exact"/>
                              <w:ind w:left="45" w:right="44"/>
                              <w:jc w:val="center"/>
                              <w:rPr>
                                <w:sz w:val="24"/>
                              </w:rPr>
                            </w:pPr>
                            <w:r>
                              <w:rPr>
                                <w:i/>
                                <w:w w:val="105"/>
                                <w:sz w:val="24"/>
                              </w:rPr>
                              <w:t>TNFSF10</w:t>
                            </w:r>
                            <w:r>
                              <w:rPr>
                                <w:w w:val="105"/>
                                <w:sz w:val="24"/>
                              </w:rPr>
                              <w:t xml:space="preserve">, </w:t>
                            </w:r>
                            <w:r>
                              <w:rPr>
                                <w:i/>
                                <w:w w:val="105"/>
                                <w:sz w:val="24"/>
                              </w:rPr>
                              <w:t>YARS</w:t>
                            </w:r>
                            <w:r>
                              <w:rPr>
                                <w:w w:val="105"/>
                                <w:sz w:val="24"/>
                              </w:rPr>
                              <w:t>)</w:t>
                            </w:r>
                          </w:p>
                        </w:tc>
                        <w:tc>
                          <w:tcPr>
                            <w:tcW w:w="3561" w:type="dxa"/>
                            <w:tcBorders>
                              <w:bottom w:val="single" w:sz="8" w:space="0" w:color="000000"/>
                            </w:tcBorders>
                          </w:tcPr>
                          <w:p w14:paraId="6A605AAD" w14:textId="77777777" w:rsidR="005A72E5" w:rsidRDefault="005A72E5">
                            <w:pPr>
                              <w:pStyle w:val="TableParagraph"/>
                            </w:pPr>
                          </w:p>
                        </w:tc>
                      </w:tr>
                    </w:tbl>
                    <w:p w14:paraId="0AEFE4A0" w14:textId="77777777" w:rsidR="005A72E5" w:rsidRDefault="005A72E5">
                      <w:pPr>
                        <w:pStyle w:val="BodyText"/>
                      </w:pPr>
                    </w:p>
                  </w:txbxContent>
                </v:textbox>
                <w10:wrap anchorx="page"/>
              </v:shape>
            </w:pict>
          </mc:Fallback>
        </mc:AlternateContent>
      </w:r>
      <w:r w:rsidR="009B75EF">
        <w:rPr>
          <w:i/>
          <w:w w:val="105"/>
          <w:sz w:val="24"/>
        </w:rPr>
        <w:t>CXCL10</w:t>
      </w:r>
      <w:r w:rsidR="009B75EF">
        <w:rPr>
          <w:w w:val="105"/>
          <w:sz w:val="24"/>
        </w:rPr>
        <w:t xml:space="preserve">, </w:t>
      </w:r>
      <w:r w:rsidR="009B75EF">
        <w:rPr>
          <w:i/>
          <w:w w:val="105"/>
          <w:sz w:val="24"/>
        </w:rPr>
        <w:t>FN1</w:t>
      </w:r>
      <w:r w:rsidR="009B75EF">
        <w:rPr>
          <w:w w:val="105"/>
          <w:sz w:val="24"/>
        </w:rPr>
        <w:t xml:space="preserve">, </w:t>
      </w:r>
      <w:r w:rsidR="009B75EF">
        <w:rPr>
          <w:i/>
          <w:w w:val="105"/>
          <w:sz w:val="24"/>
        </w:rPr>
        <w:t>IL18</w:t>
      </w:r>
      <w:r w:rsidR="009B75EF">
        <w:rPr>
          <w:w w:val="105"/>
          <w:sz w:val="24"/>
        </w:rPr>
        <w:t xml:space="preserve">, </w:t>
      </w:r>
      <w:r w:rsidR="009B75EF">
        <w:rPr>
          <w:i/>
          <w:w w:val="105"/>
          <w:sz w:val="24"/>
        </w:rPr>
        <w:t>IL31RA</w:t>
      </w:r>
      <w:r w:rsidR="009B75EF">
        <w:rPr>
          <w:rFonts w:ascii="Arial Unicode MS" w:hAnsi="Arial Unicode MS"/>
          <w:w w:val="105"/>
          <w:position w:val="9"/>
          <w:sz w:val="18"/>
        </w:rPr>
        <w:t>∗</w:t>
      </w:r>
      <w:r w:rsidR="009B75EF">
        <w:rPr>
          <w:w w:val="105"/>
          <w:sz w:val="24"/>
        </w:rPr>
        <w:t>,</w:t>
      </w:r>
    </w:p>
    <w:p w14:paraId="293C83A0" w14:textId="77777777" w:rsidR="005313F1" w:rsidRDefault="005313F1">
      <w:pPr>
        <w:pStyle w:val="BodyText"/>
        <w:rPr>
          <w:sz w:val="34"/>
        </w:rPr>
      </w:pPr>
    </w:p>
    <w:p w14:paraId="11924E7F" w14:textId="77777777" w:rsidR="005313F1" w:rsidRDefault="005313F1">
      <w:pPr>
        <w:pStyle w:val="BodyText"/>
        <w:rPr>
          <w:sz w:val="34"/>
        </w:rPr>
      </w:pPr>
    </w:p>
    <w:p w14:paraId="34DA088C" w14:textId="77777777" w:rsidR="005313F1" w:rsidRDefault="005313F1">
      <w:pPr>
        <w:pStyle w:val="BodyText"/>
        <w:rPr>
          <w:sz w:val="34"/>
        </w:rPr>
      </w:pPr>
    </w:p>
    <w:p w14:paraId="2B86B55B" w14:textId="77777777" w:rsidR="005313F1" w:rsidRDefault="005313F1">
      <w:pPr>
        <w:pStyle w:val="BodyText"/>
        <w:rPr>
          <w:sz w:val="34"/>
        </w:rPr>
      </w:pPr>
    </w:p>
    <w:p w14:paraId="69E83D5F" w14:textId="77777777" w:rsidR="005313F1" w:rsidRDefault="005313F1">
      <w:pPr>
        <w:pStyle w:val="BodyText"/>
        <w:spacing w:before="9"/>
        <w:rPr>
          <w:sz w:val="45"/>
        </w:rPr>
      </w:pPr>
    </w:p>
    <w:p w14:paraId="0D875323" w14:textId="77777777" w:rsidR="005313F1" w:rsidRDefault="009B75EF">
      <w:pPr>
        <w:spacing w:line="270" w:lineRule="exact"/>
        <w:ind w:left="377" w:right="1341"/>
        <w:jc w:val="both"/>
      </w:pPr>
      <w:proofErr w:type="gramStart"/>
      <w:r>
        <w:rPr>
          <w:spacing w:val="-4"/>
          <w:w w:val="110"/>
        </w:rPr>
        <w:t xml:space="preserve">Table  </w:t>
      </w:r>
      <w:r>
        <w:rPr>
          <w:w w:val="110"/>
        </w:rPr>
        <w:t>5.5</w:t>
      </w:r>
      <w:proofErr w:type="gramEnd"/>
      <w:r>
        <w:rPr>
          <w:w w:val="110"/>
        </w:rPr>
        <w:t>:  Immune genes with significant modulated expression in</w:t>
      </w:r>
      <w:del w:id="773" w:author="Microsoft Office User" w:date="2018-12-24T10:32:00Z">
        <w:r w:rsidDel="005C778C">
          <w:rPr>
            <w:w w:val="110"/>
          </w:rPr>
          <w:delText xml:space="preserve"> SF </w:delText>
        </w:r>
      </w:del>
      <w:ins w:id="774" w:author="Microsoft Office User" w:date="2018-12-24T10:32:00Z">
        <w:r w:rsidR="005C778C">
          <w:rPr>
            <w:w w:val="110"/>
          </w:rPr>
          <w:t xml:space="preserve"> synovial fluid </w:t>
        </w:r>
      </w:ins>
      <w:r>
        <w:rPr>
          <w:w w:val="110"/>
        </w:rPr>
        <w:t xml:space="preserve">and proximal  to a </w:t>
      </w:r>
      <w:r>
        <w:rPr>
          <w:spacing w:val="-6"/>
          <w:w w:val="110"/>
        </w:rPr>
        <w:t xml:space="preserve">DAR </w:t>
      </w:r>
      <w:r>
        <w:rPr>
          <w:w w:val="110"/>
        </w:rPr>
        <w:t xml:space="preserve">in </w:t>
      </w:r>
      <w:r>
        <w:rPr>
          <w:spacing w:val="-8"/>
          <w:w w:val="110"/>
        </w:rPr>
        <w:t xml:space="preserve">Fast-ATAC. </w:t>
      </w:r>
      <w:r>
        <w:rPr>
          <w:w w:val="110"/>
        </w:rPr>
        <w:t>An overlap is defined by significant change in expression (</w:t>
      </w:r>
      <w:proofErr w:type="spellStart"/>
      <w:r>
        <w:rPr>
          <w:w w:val="110"/>
        </w:rPr>
        <w:t>pval</w:t>
      </w:r>
      <w:proofErr w:type="spellEnd"/>
      <w:r>
        <w:rPr>
          <w:i/>
          <w:w w:val="110"/>
        </w:rPr>
        <w:t>&lt;</w:t>
      </w:r>
      <w:r>
        <w:rPr>
          <w:w w:val="110"/>
        </w:rPr>
        <w:t xml:space="preserve">0.05) of a particular gene where there is also a proximal </w:t>
      </w:r>
      <w:r>
        <w:rPr>
          <w:spacing w:val="-5"/>
          <w:w w:val="110"/>
        </w:rPr>
        <w:t xml:space="preserve">DAR </w:t>
      </w:r>
      <w:r>
        <w:rPr>
          <w:w w:val="110"/>
        </w:rPr>
        <w:t xml:space="preserve">showing </w:t>
      </w:r>
      <w:r>
        <w:rPr>
          <w:spacing w:val="-3"/>
          <w:w w:val="110"/>
        </w:rPr>
        <w:t xml:space="preserve">changes </w:t>
      </w:r>
      <w:r>
        <w:rPr>
          <w:w w:val="110"/>
        </w:rPr>
        <w:t xml:space="preserve">in chromatin accessibility in the same direction. </w:t>
      </w:r>
      <w:r>
        <w:rPr>
          <w:spacing w:val="3"/>
          <w:w w:val="110"/>
        </w:rPr>
        <w:t>(</w:t>
      </w:r>
      <w:r>
        <w:rPr>
          <w:rFonts w:ascii="Arial Unicode MS" w:hAnsi="Arial Unicode MS"/>
          <w:spacing w:val="3"/>
          <w:w w:val="110"/>
          <w:position w:val="8"/>
          <w:sz w:val="16"/>
        </w:rPr>
        <w:t>∗</w:t>
      </w:r>
      <w:r>
        <w:rPr>
          <w:spacing w:val="3"/>
          <w:w w:val="110"/>
        </w:rPr>
        <w:t xml:space="preserve">) </w:t>
      </w:r>
      <w:r>
        <w:rPr>
          <w:w w:val="110"/>
        </w:rPr>
        <w:t xml:space="preserve">indicates that the proximal </w:t>
      </w:r>
      <w:r>
        <w:rPr>
          <w:spacing w:val="-5"/>
          <w:w w:val="110"/>
        </w:rPr>
        <w:t xml:space="preserve">DAR </w:t>
      </w:r>
      <w:r>
        <w:rPr>
          <w:w w:val="110"/>
        </w:rPr>
        <w:t xml:space="preserve">overlapping an </w:t>
      </w:r>
      <w:proofErr w:type="spellStart"/>
      <w:proofErr w:type="gramStart"/>
      <w:r>
        <w:rPr>
          <w:w w:val="110"/>
        </w:rPr>
        <w:t>eRNA</w:t>
      </w:r>
      <w:proofErr w:type="spellEnd"/>
      <w:proofErr w:type="gramEnd"/>
      <w:r>
        <w:rPr>
          <w:w w:val="110"/>
        </w:rPr>
        <w:t xml:space="preserve"> identified by </w:t>
      </w:r>
      <w:r>
        <w:rPr>
          <w:spacing w:val="-4"/>
          <w:w w:val="110"/>
        </w:rPr>
        <w:t xml:space="preserve">FANTOM5 </w:t>
      </w:r>
      <w:r>
        <w:rPr>
          <w:w w:val="110"/>
        </w:rPr>
        <w:t xml:space="preserve">project in that particular cell type (see subsection </w:t>
      </w:r>
      <w:proofErr w:type="spellStart"/>
      <w:r>
        <w:rPr>
          <w:w w:val="110"/>
        </w:rPr>
        <w:t>Characterisation</w:t>
      </w:r>
      <w:proofErr w:type="spellEnd"/>
      <w:r>
        <w:rPr>
          <w:w w:val="110"/>
        </w:rPr>
        <w:t xml:space="preserve"> of the di</w:t>
      </w:r>
      <w:r>
        <w:rPr>
          <w:rFonts w:ascii="Arial" w:hAnsi="Arial"/>
          <w:w w:val="110"/>
        </w:rPr>
        <w:t>ff</w:t>
      </w:r>
      <w:r>
        <w:rPr>
          <w:w w:val="110"/>
        </w:rPr>
        <w:t>erential accessible chromatin</w:t>
      </w:r>
      <w:r>
        <w:rPr>
          <w:spacing w:val="-37"/>
          <w:w w:val="110"/>
        </w:rPr>
        <w:t xml:space="preserve"> </w:t>
      </w:r>
      <w:r>
        <w:rPr>
          <w:w w:val="110"/>
        </w:rPr>
        <w:t>regions).</w:t>
      </w:r>
    </w:p>
    <w:p w14:paraId="1B8D0F3A" w14:textId="77777777" w:rsidR="005313F1" w:rsidRDefault="005313F1">
      <w:pPr>
        <w:pStyle w:val="BodyText"/>
        <w:spacing w:before="9"/>
        <w:rPr>
          <w:sz w:val="38"/>
        </w:rPr>
      </w:pPr>
    </w:p>
    <w:p w14:paraId="0D8DEFAD" w14:textId="46067B96" w:rsidR="005313F1" w:rsidRDefault="009B75EF">
      <w:pPr>
        <w:pStyle w:val="BodyText"/>
        <w:spacing w:line="403" w:lineRule="auto"/>
        <w:ind w:left="377" w:right="1341"/>
        <w:jc w:val="both"/>
      </w:pPr>
      <w:r>
        <w:rPr>
          <w:w w:val="110"/>
        </w:rPr>
        <w:t xml:space="preserve">cohort, </w:t>
      </w:r>
      <w:r>
        <w:rPr>
          <w:i/>
          <w:w w:val="110"/>
        </w:rPr>
        <w:t xml:space="preserve">FN1 </w:t>
      </w:r>
      <w:r>
        <w:rPr>
          <w:w w:val="110"/>
        </w:rPr>
        <w:t>expression was up-regulated in</w:t>
      </w:r>
      <w:del w:id="775" w:author="Microsoft Office User" w:date="2018-12-24T10:32:00Z">
        <w:r w:rsidDel="005C778C">
          <w:rPr>
            <w:w w:val="110"/>
          </w:rPr>
          <w:delText xml:space="preserve"> SF </w:delText>
        </w:r>
      </w:del>
      <w:ins w:id="776" w:author="Microsoft Office User" w:date="2018-12-24T10:32:00Z">
        <w:r w:rsidR="005C778C">
          <w:rPr>
            <w:w w:val="110"/>
          </w:rPr>
          <w:t xml:space="preserve"> synovial fluid </w:t>
        </w:r>
      </w:ins>
      <w:r>
        <w:rPr>
          <w:w w:val="110"/>
        </w:rPr>
        <w:t xml:space="preserve">for all three cell types with the </w:t>
      </w:r>
      <w:del w:id="777" w:author="Microsoft Office User" w:date="2018-12-24T11:45:00Z">
        <w:r w:rsidDel="005C4231">
          <w:rPr>
            <w:w w:val="110"/>
          </w:rPr>
          <w:delText>greater FC</w:delText>
        </w:r>
      </w:del>
      <w:ins w:id="778" w:author="Microsoft Office User" w:date="2018-12-24T11:45:00Z">
        <w:r w:rsidR="005C4231">
          <w:rPr>
            <w:w w:val="110"/>
          </w:rPr>
          <w:t>highest fold change</w:t>
        </w:r>
      </w:ins>
      <w:r>
        <w:rPr>
          <w:w w:val="110"/>
        </w:rPr>
        <w:t xml:space="preserve"> found in CD14</w:t>
      </w:r>
      <w:r>
        <w:rPr>
          <w:w w:val="110"/>
          <w:position w:val="9"/>
          <w:sz w:val="18"/>
        </w:rPr>
        <w:t xml:space="preserve">+ </w:t>
      </w:r>
      <w:r>
        <w:rPr>
          <w:w w:val="110"/>
        </w:rPr>
        <w:t>monocytes (Figure 5.10 a), concomitantly with more accessible chromatin at the promoter and downstream the 3’ UTR of the gene (Figure 5.11).</w:t>
      </w:r>
      <w:del w:id="779" w:author="Microsoft Office User" w:date="2018-12-24T11:46:00Z">
        <w:r w:rsidDel="005C4231">
          <w:rPr>
            <w:w w:val="110"/>
          </w:rPr>
          <w:delText xml:space="preserve"> Lesser overlap between up-regulated gene expression and open chromatin in</w:delText>
        </w:r>
      </w:del>
      <w:del w:id="780" w:author="Microsoft Office User" w:date="2018-12-24T10:32:00Z">
        <w:r w:rsidDel="005C778C">
          <w:rPr>
            <w:w w:val="110"/>
          </w:rPr>
          <w:delText xml:space="preserve"> SF </w:delText>
        </w:r>
      </w:del>
      <w:del w:id="781" w:author="Microsoft Office User" w:date="2018-12-24T11:46:00Z">
        <w:r w:rsidDel="005C4231">
          <w:rPr>
            <w:w w:val="110"/>
          </w:rPr>
          <w:delText>compared to</w:delText>
        </w:r>
      </w:del>
      <w:del w:id="782" w:author="Microsoft Office User" w:date="2018-12-24T10:29:00Z">
        <w:r w:rsidDel="005C778C">
          <w:rPr>
            <w:w w:val="110"/>
          </w:rPr>
          <w:delText xml:space="preserve"> PB </w:delText>
        </w:r>
      </w:del>
      <w:del w:id="783" w:author="Microsoft Office User" w:date="2018-12-24T11:46:00Z">
        <w:r w:rsidDel="005C4231">
          <w:rPr>
            <w:w w:val="110"/>
          </w:rPr>
          <w:delText>was observed in mCD4</w:delText>
        </w:r>
        <w:r w:rsidDel="005C4231">
          <w:rPr>
            <w:w w:val="110"/>
            <w:position w:val="9"/>
            <w:sz w:val="18"/>
          </w:rPr>
          <w:delText xml:space="preserve">+ </w:delText>
        </w:r>
        <w:r w:rsidDel="005C4231">
          <w:rPr>
            <w:w w:val="110"/>
          </w:rPr>
          <w:delText>and mCD8</w:delText>
        </w:r>
        <w:r w:rsidDel="005C4231">
          <w:rPr>
            <w:w w:val="110"/>
            <w:position w:val="9"/>
            <w:sz w:val="18"/>
          </w:rPr>
          <w:delText xml:space="preserve">+ </w:delText>
        </w:r>
        <w:r w:rsidDel="005C4231">
          <w:rPr>
            <w:w w:val="110"/>
          </w:rPr>
          <w:delText>(6 and 3 hits, respectively). Only CD14</w:delText>
        </w:r>
        <w:r w:rsidDel="005C4231">
          <w:rPr>
            <w:w w:val="110"/>
            <w:position w:val="9"/>
            <w:sz w:val="18"/>
          </w:rPr>
          <w:delText xml:space="preserve">+ </w:delText>
        </w:r>
        <w:r w:rsidDel="005C4231">
          <w:rPr>
            <w:w w:val="110"/>
          </w:rPr>
          <w:delText>monocytes and mCD8</w:delText>
        </w:r>
        <w:r w:rsidDel="005C4231">
          <w:rPr>
            <w:w w:val="110"/>
            <w:position w:val="9"/>
            <w:sz w:val="18"/>
          </w:rPr>
          <w:delText xml:space="preserve">+ </w:delText>
        </w:r>
        <w:r w:rsidDel="005C4231">
          <w:rPr>
            <w:w w:val="110"/>
          </w:rPr>
          <w:delText xml:space="preserve">cells </w:delText>
        </w:r>
      </w:del>
      <w:del w:id="784" w:author="Microsoft Office User" w:date="2018-12-24T11:23:00Z">
        <w:r w:rsidDel="00787E4A">
          <w:rPr>
            <w:w w:val="110"/>
          </w:rPr>
          <w:delText>presented</w:delText>
        </w:r>
      </w:del>
      <w:del w:id="785" w:author="Microsoft Office User" w:date="2018-12-24T11:46:00Z">
        <w:r w:rsidDel="005C4231">
          <w:rPr>
            <w:w w:val="110"/>
          </w:rPr>
          <w:delText xml:space="preserve"> overlap between</w:delText>
        </w:r>
      </w:del>
      <w:del w:id="786" w:author="Microsoft Office User" w:date="2018-12-24T10:32:00Z">
        <w:r w:rsidDel="005C778C">
          <w:rPr>
            <w:w w:val="110"/>
          </w:rPr>
          <w:delText xml:space="preserve"> SF </w:delText>
        </w:r>
      </w:del>
      <w:del w:id="787" w:author="Microsoft Office User" w:date="2018-12-24T11:46:00Z">
        <w:r w:rsidDel="005C4231">
          <w:rPr>
            <w:w w:val="110"/>
          </w:rPr>
          <w:delText>down-regulated genes and proximal less accessible in</w:delText>
        </w:r>
      </w:del>
      <w:del w:id="788" w:author="Microsoft Office User" w:date="2018-12-24T10:32:00Z">
        <w:r w:rsidDel="005C778C">
          <w:rPr>
            <w:w w:val="110"/>
          </w:rPr>
          <w:delText xml:space="preserve"> SF </w:delText>
        </w:r>
      </w:del>
      <w:del w:id="789" w:author="Microsoft Office User" w:date="2018-12-24T11:46:00Z">
        <w:r w:rsidDel="005C4231">
          <w:rPr>
            <w:w w:val="110"/>
          </w:rPr>
          <w:delText xml:space="preserve">(2 and 1, respectively). </w:delText>
        </w:r>
        <w:r w:rsidDel="005C4231">
          <w:rPr>
            <w:spacing w:val="-4"/>
            <w:w w:val="110"/>
          </w:rPr>
          <w:delText xml:space="preserve">Notably, </w:delText>
        </w:r>
        <w:r w:rsidDel="005C4231">
          <w:rPr>
            <w:w w:val="110"/>
          </w:rPr>
          <w:delText xml:space="preserve">none or very few genes </w:delText>
        </w:r>
      </w:del>
      <w:del w:id="790" w:author="Microsoft Office User" w:date="2018-12-24T11:23:00Z">
        <w:r w:rsidDel="00787E4A">
          <w:rPr>
            <w:w w:val="110"/>
          </w:rPr>
          <w:delText>presented</w:delText>
        </w:r>
      </w:del>
      <w:del w:id="791" w:author="Microsoft Office User" w:date="2018-12-24T11:46:00Z">
        <w:r w:rsidDel="005C4231">
          <w:rPr>
            <w:w w:val="110"/>
          </w:rPr>
          <w:delText xml:space="preserve"> opposite direction of change in gene expression and chromatin accessibility on a proximal </w:delText>
        </w:r>
        <w:r w:rsidDel="005C4231">
          <w:rPr>
            <w:spacing w:val="-5"/>
            <w:w w:val="110"/>
          </w:rPr>
          <w:delText xml:space="preserve">DAR  </w:delText>
        </w:r>
        <w:r w:rsidDel="005C4231">
          <w:rPr>
            <w:spacing w:val="-6"/>
            <w:w w:val="110"/>
          </w:rPr>
          <w:delText xml:space="preserve">(4  </w:delText>
        </w:r>
        <w:r w:rsidDel="005C4231">
          <w:rPr>
            <w:w w:val="110"/>
          </w:rPr>
          <w:delText>in CD14</w:delText>
        </w:r>
        <w:r w:rsidDel="005C4231">
          <w:rPr>
            <w:w w:val="110"/>
            <w:position w:val="9"/>
            <w:sz w:val="18"/>
          </w:rPr>
          <w:delText xml:space="preserve">+ </w:delText>
        </w:r>
        <w:r w:rsidDel="005C4231">
          <w:rPr>
            <w:w w:val="110"/>
          </w:rPr>
          <w:delText>monocytes, 0 in mCD4</w:delText>
        </w:r>
        <w:r w:rsidDel="005C4231">
          <w:rPr>
            <w:w w:val="110"/>
            <w:position w:val="9"/>
            <w:sz w:val="18"/>
          </w:rPr>
          <w:delText xml:space="preserve">+ </w:delText>
        </w:r>
        <w:r w:rsidDel="005C4231">
          <w:rPr>
            <w:w w:val="110"/>
          </w:rPr>
          <w:delText>and 2 in mCD8</w:delText>
        </w:r>
        <w:r w:rsidDel="005C4231">
          <w:rPr>
            <w:w w:val="110"/>
            <w:position w:val="9"/>
            <w:sz w:val="18"/>
          </w:rPr>
          <w:delText>+</w:delText>
        </w:r>
        <w:r w:rsidDel="005C4231">
          <w:rPr>
            <w:w w:val="110"/>
          </w:rPr>
          <w:delText>), reinforcing the biological relevance of the observed</w:delText>
        </w:r>
        <w:r w:rsidDel="005C4231">
          <w:rPr>
            <w:spacing w:val="-25"/>
            <w:w w:val="110"/>
          </w:rPr>
          <w:delText xml:space="preserve"> </w:delText>
        </w:r>
        <w:r w:rsidDel="005C4231">
          <w:rPr>
            <w:w w:val="110"/>
          </w:rPr>
          <w:delText>overlaps.</w:delText>
        </w:r>
      </w:del>
    </w:p>
    <w:p w14:paraId="19307DE4" w14:textId="77777777" w:rsidR="005313F1" w:rsidRDefault="005313F1">
      <w:pPr>
        <w:pStyle w:val="BodyText"/>
        <w:spacing w:before="2"/>
        <w:rPr>
          <w:sz w:val="31"/>
        </w:rPr>
      </w:pPr>
    </w:p>
    <w:p w14:paraId="745A5696" w14:textId="77777777" w:rsidR="005313F1" w:rsidRDefault="009B75EF">
      <w:pPr>
        <w:pStyle w:val="BodyText"/>
        <w:spacing w:line="386" w:lineRule="auto"/>
        <w:ind w:left="377" w:right="1342"/>
        <w:jc w:val="both"/>
      </w:pPr>
      <w:r>
        <w:rPr>
          <w:w w:val="120"/>
        </w:rPr>
        <w:t>Pathway enrichment and network analysis highlights the role of synovial CD14</w:t>
      </w:r>
      <w:r>
        <w:rPr>
          <w:w w:val="120"/>
          <w:position w:val="9"/>
          <w:sz w:val="18"/>
        </w:rPr>
        <w:t xml:space="preserve">+ </w:t>
      </w:r>
      <w:r>
        <w:rPr>
          <w:w w:val="120"/>
        </w:rPr>
        <w:t>monocytes in cytokine and chemokine production</w:t>
      </w:r>
    </w:p>
    <w:p w14:paraId="48B8B2A0" w14:textId="2292302F" w:rsidR="005313F1" w:rsidRDefault="009B75EF">
      <w:pPr>
        <w:pStyle w:val="BodyText"/>
        <w:spacing w:before="188" w:line="415" w:lineRule="auto"/>
        <w:ind w:left="377" w:right="1241" w:firstLine="566"/>
      </w:pPr>
      <w:r>
        <w:rPr>
          <w:w w:val="115"/>
        </w:rPr>
        <w:t>To identify relevant pathways amongst the modulated genes between</w:t>
      </w:r>
      <w:del w:id="792" w:author="Microsoft Office User" w:date="2018-12-24T10:32:00Z">
        <w:r w:rsidDel="005C778C">
          <w:rPr>
            <w:w w:val="115"/>
          </w:rPr>
          <w:delText xml:space="preserve"> SF </w:delText>
        </w:r>
      </w:del>
      <w:ins w:id="793" w:author="Microsoft Office User" w:date="2018-12-24T10:32:00Z">
        <w:r w:rsidR="005C778C">
          <w:rPr>
            <w:w w:val="115"/>
          </w:rPr>
          <w:t xml:space="preserve"> synovial fluid </w:t>
        </w:r>
      </w:ins>
      <w:r>
        <w:rPr>
          <w:w w:val="115"/>
        </w:rPr>
        <w:t>and</w:t>
      </w:r>
      <w:del w:id="794" w:author="Microsoft Office User" w:date="2018-12-24T10:57:00Z">
        <w:r w:rsidDel="00F6443C">
          <w:rPr>
            <w:w w:val="115"/>
          </w:rPr>
          <w:delText xml:space="preserve"> PB,</w:delText>
        </w:r>
      </w:del>
      <w:ins w:id="795" w:author="Microsoft Office User" w:date="2018-12-24T10:57:00Z">
        <w:r w:rsidR="00F6443C">
          <w:rPr>
            <w:w w:val="115"/>
          </w:rPr>
          <w:t xml:space="preserve"> peripheral blood,</w:t>
        </w:r>
      </w:ins>
      <w:r>
        <w:rPr>
          <w:w w:val="115"/>
        </w:rPr>
        <w:t xml:space="preserve"> enrichment analysis </w:t>
      </w:r>
      <w:proofErr w:type="gramStart"/>
      <w:r>
        <w:rPr>
          <w:w w:val="115"/>
        </w:rPr>
        <w:t>was performed</w:t>
      </w:r>
      <w:proofErr w:type="gramEnd"/>
      <w:r>
        <w:rPr>
          <w:w w:val="115"/>
        </w:rPr>
        <w:t xml:space="preserve"> for each individual cell type. Up-</w:t>
      </w:r>
    </w:p>
    <w:p w14:paraId="70A980F5" w14:textId="77777777" w:rsidR="005313F1" w:rsidRDefault="005313F1">
      <w:pPr>
        <w:spacing w:line="415" w:lineRule="auto"/>
        <w:sectPr w:rsidR="005313F1">
          <w:footerReference w:type="default" r:id="rId57"/>
          <w:pgSz w:w="11910" w:h="16840"/>
          <w:pgMar w:top="1800" w:right="0" w:bottom="560" w:left="1680" w:header="1482" w:footer="364" w:gutter="0"/>
          <w:pgNumType w:start="236"/>
          <w:cols w:space="720"/>
        </w:sectPr>
      </w:pPr>
    </w:p>
    <w:p w14:paraId="31C5393B" w14:textId="77777777" w:rsidR="005313F1" w:rsidRDefault="005313F1">
      <w:pPr>
        <w:pStyle w:val="BodyText"/>
        <w:rPr>
          <w:sz w:val="20"/>
        </w:rPr>
      </w:pPr>
    </w:p>
    <w:p w14:paraId="76315A95" w14:textId="77777777" w:rsidR="005313F1" w:rsidRDefault="005313F1">
      <w:pPr>
        <w:pStyle w:val="BodyText"/>
        <w:rPr>
          <w:sz w:val="20"/>
        </w:rPr>
      </w:pPr>
    </w:p>
    <w:p w14:paraId="5E6CF146" w14:textId="77777777" w:rsidR="005313F1" w:rsidRDefault="005313F1">
      <w:pPr>
        <w:pStyle w:val="BodyText"/>
        <w:rPr>
          <w:sz w:val="20"/>
        </w:rPr>
      </w:pPr>
    </w:p>
    <w:p w14:paraId="1471010B" w14:textId="77777777" w:rsidR="005313F1" w:rsidRDefault="005313F1">
      <w:pPr>
        <w:pStyle w:val="BodyText"/>
        <w:rPr>
          <w:sz w:val="20"/>
        </w:rPr>
      </w:pPr>
    </w:p>
    <w:p w14:paraId="4E41CB14" w14:textId="77777777" w:rsidR="005313F1" w:rsidRDefault="005313F1">
      <w:pPr>
        <w:pStyle w:val="BodyText"/>
        <w:rPr>
          <w:sz w:val="20"/>
        </w:rPr>
      </w:pPr>
    </w:p>
    <w:p w14:paraId="4D188E10" w14:textId="77777777" w:rsidR="005313F1" w:rsidRDefault="005313F1">
      <w:pPr>
        <w:pStyle w:val="BodyText"/>
        <w:rPr>
          <w:sz w:val="20"/>
        </w:rPr>
      </w:pPr>
    </w:p>
    <w:p w14:paraId="420EE6CF" w14:textId="77777777" w:rsidR="005313F1" w:rsidRDefault="005313F1">
      <w:pPr>
        <w:pStyle w:val="BodyText"/>
        <w:rPr>
          <w:sz w:val="20"/>
        </w:rPr>
      </w:pPr>
    </w:p>
    <w:p w14:paraId="50B97BB9" w14:textId="77777777" w:rsidR="005313F1" w:rsidRDefault="005313F1">
      <w:pPr>
        <w:pStyle w:val="BodyText"/>
        <w:rPr>
          <w:sz w:val="20"/>
        </w:rPr>
      </w:pPr>
    </w:p>
    <w:p w14:paraId="76CC50F4" w14:textId="77777777" w:rsidR="005313F1" w:rsidRDefault="005313F1">
      <w:pPr>
        <w:pStyle w:val="BodyText"/>
        <w:rPr>
          <w:sz w:val="20"/>
        </w:rPr>
      </w:pPr>
    </w:p>
    <w:p w14:paraId="174A9E4C" w14:textId="77777777" w:rsidR="005313F1" w:rsidRDefault="005313F1">
      <w:pPr>
        <w:pStyle w:val="BodyText"/>
        <w:rPr>
          <w:sz w:val="20"/>
        </w:rPr>
      </w:pPr>
    </w:p>
    <w:p w14:paraId="24A7949D" w14:textId="77777777" w:rsidR="005313F1" w:rsidRDefault="005313F1">
      <w:pPr>
        <w:pStyle w:val="BodyText"/>
        <w:rPr>
          <w:sz w:val="20"/>
        </w:rPr>
      </w:pPr>
    </w:p>
    <w:p w14:paraId="4BFD1E0E" w14:textId="77777777" w:rsidR="005313F1" w:rsidRDefault="005313F1">
      <w:pPr>
        <w:pStyle w:val="BodyText"/>
        <w:rPr>
          <w:sz w:val="20"/>
        </w:rPr>
      </w:pPr>
    </w:p>
    <w:p w14:paraId="4876E2D1" w14:textId="77777777" w:rsidR="005313F1" w:rsidRDefault="005313F1">
      <w:pPr>
        <w:pStyle w:val="BodyText"/>
        <w:rPr>
          <w:sz w:val="20"/>
        </w:rPr>
      </w:pPr>
    </w:p>
    <w:p w14:paraId="13E83CB4" w14:textId="77777777" w:rsidR="005313F1" w:rsidRDefault="005313F1">
      <w:pPr>
        <w:pStyle w:val="BodyText"/>
        <w:rPr>
          <w:sz w:val="20"/>
        </w:rPr>
      </w:pPr>
    </w:p>
    <w:p w14:paraId="4F6D7186" w14:textId="77777777" w:rsidR="005313F1" w:rsidRDefault="005313F1">
      <w:pPr>
        <w:pStyle w:val="BodyText"/>
        <w:spacing w:before="1"/>
        <w:rPr>
          <w:sz w:val="21"/>
        </w:rPr>
      </w:pPr>
    </w:p>
    <w:p w14:paraId="34A8FAFF" w14:textId="77777777" w:rsidR="005313F1" w:rsidRDefault="005313F1">
      <w:pPr>
        <w:rPr>
          <w:sz w:val="21"/>
        </w:rPr>
        <w:sectPr w:rsidR="005313F1">
          <w:pgSz w:w="11910" w:h="16840"/>
          <w:pgMar w:top="1800" w:right="0" w:bottom="560" w:left="1680" w:header="1482" w:footer="364" w:gutter="0"/>
          <w:cols w:space="720"/>
        </w:sectPr>
      </w:pPr>
    </w:p>
    <w:p w14:paraId="51B1CFE5" w14:textId="77777777" w:rsidR="005313F1" w:rsidRDefault="005313F1">
      <w:pPr>
        <w:pStyle w:val="BodyText"/>
        <w:rPr>
          <w:sz w:val="10"/>
        </w:rPr>
      </w:pPr>
    </w:p>
    <w:p w14:paraId="2D815411" w14:textId="77777777" w:rsidR="005313F1" w:rsidRDefault="005313F1">
      <w:pPr>
        <w:pStyle w:val="BodyText"/>
        <w:spacing w:before="7"/>
        <w:rPr>
          <w:sz w:val="8"/>
        </w:rPr>
      </w:pPr>
    </w:p>
    <w:p w14:paraId="5582DBC7" w14:textId="77777777" w:rsidR="005313F1" w:rsidRDefault="009B75EF">
      <w:pPr>
        <w:spacing w:before="1"/>
        <w:jc w:val="right"/>
        <w:rPr>
          <w:rFonts w:ascii="Arial"/>
          <w:sz w:val="9"/>
        </w:rPr>
      </w:pPr>
      <w:r>
        <w:rPr>
          <w:rFonts w:ascii="Arial"/>
          <w:sz w:val="9"/>
        </w:rPr>
        <w:t>chr2:</w:t>
      </w:r>
    </w:p>
    <w:p w14:paraId="183645B3" w14:textId="77777777" w:rsidR="005313F1" w:rsidRDefault="005313F1">
      <w:pPr>
        <w:pStyle w:val="BodyText"/>
        <w:spacing w:before="9"/>
        <w:rPr>
          <w:rFonts w:ascii="Arial"/>
          <w:sz w:val="14"/>
        </w:rPr>
      </w:pPr>
    </w:p>
    <w:p w14:paraId="751CA6C9" w14:textId="77777777" w:rsidR="005313F1" w:rsidRDefault="009B75EF">
      <w:pPr>
        <w:ind w:right="198"/>
        <w:jc w:val="right"/>
        <w:rPr>
          <w:rFonts w:ascii="Arial"/>
          <w:b/>
          <w:sz w:val="8"/>
        </w:rPr>
      </w:pPr>
      <w:r>
        <w:rPr>
          <w:rFonts w:ascii="Arial"/>
          <w:b/>
          <w:w w:val="105"/>
          <w:sz w:val="8"/>
        </w:rPr>
        <w:t>UCSC genes</w:t>
      </w:r>
    </w:p>
    <w:p w14:paraId="67376727" w14:textId="77777777" w:rsidR="005313F1" w:rsidRDefault="009B75EF">
      <w:pPr>
        <w:pStyle w:val="BodyText"/>
        <w:rPr>
          <w:rFonts w:ascii="Arial"/>
          <w:b/>
          <w:sz w:val="12"/>
        </w:rPr>
      </w:pPr>
      <w:r>
        <w:br w:type="column"/>
      </w:r>
    </w:p>
    <w:p w14:paraId="537D2001" w14:textId="77777777" w:rsidR="005313F1" w:rsidRDefault="005313F1">
      <w:pPr>
        <w:pStyle w:val="BodyText"/>
        <w:rPr>
          <w:rFonts w:ascii="Arial"/>
          <w:b/>
          <w:sz w:val="12"/>
        </w:rPr>
      </w:pPr>
    </w:p>
    <w:p w14:paraId="0241A23B" w14:textId="77777777" w:rsidR="005313F1" w:rsidRDefault="009B75EF">
      <w:pPr>
        <w:spacing w:before="92"/>
        <w:ind w:left="337"/>
        <w:rPr>
          <w:rFonts w:ascii="Arial"/>
          <w:i/>
          <w:sz w:val="11"/>
        </w:rPr>
      </w:pPr>
      <w:r>
        <w:rPr>
          <w:rFonts w:ascii="Arial"/>
          <w:i/>
          <w:sz w:val="11"/>
        </w:rPr>
        <w:t>FN1</w:t>
      </w:r>
    </w:p>
    <w:p w14:paraId="2AF95913" w14:textId="77777777" w:rsidR="005313F1" w:rsidRDefault="009B75EF">
      <w:pPr>
        <w:pStyle w:val="BodyText"/>
        <w:spacing w:before="8"/>
        <w:rPr>
          <w:rFonts w:ascii="Arial"/>
          <w:i/>
          <w:sz w:val="8"/>
        </w:rPr>
      </w:pPr>
      <w:r>
        <w:br w:type="column"/>
      </w:r>
    </w:p>
    <w:p w14:paraId="3ADAE4C1" w14:textId="77777777" w:rsidR="005313F1" w:rsidRDefault="009B75EF">
      <w:pPr>
        <w:tabs>
          <w:tab w:val="left" w:pos="1843"/>
        </w:tabs>
        <w:ind w:left="761"/>
        <w:rPr>
          <w:rFonts w:ascii="Arial"/>
          <w:sz w:val="8"/>
        </w:rPr>
      </w:pPr>
      <w:r>
        <w:rPr>
          <w:rFonts w:ascii="Arial"/>
          <w:w w:val="105"/>
          <w:sz w:val="8"/>
        </w:rPr>
        <w:t>20</w:t>
      </w:r>
      <w:r>
        <w:rPr>
          <w:rFonts w:ascii="Arial"/>
          <w:spacing w:val="-2"/>
          <w:w w:val="105"/>
          <w:sz w:val="8"/>
        </w:rPr>
        <w:t xml:space="preserve"> </w:t>
      </w:r>
      <w:r>
        <w:rPr>
          <w:rFonts w:ascii="Arial"/>
          <w:w w:val="105"/>
          <w:sz w:val="8"/>
        </w:rPr>
        <w:t>kb</w:t>
      </w:r>
      <w:r>
        <w:rPr>
          <w:rFonts w:ascii="Arial"/>
          <w:w w:val="105"/>
          <w:sz w:val="8"/>
        </w:rPr>
        <w:tab/>
      </w:r>
      <w:r>
        <w:rPr>
          <w:rFonts w:ascii="Arial"/>
          <w:w w:val="105"/>
          <w:position w:val="2"/>
          <w:sz w:val="8"/>
        </w:rPr>
        <w:t>hg19</w:t>
      </w:r>
    </w:p>
    <w:p w14:paraId="7A868917" w14:textId="77777777" w:rsidR="005313F1" w:rsidRDefault="00090D17">
      <w:pPr>
        <w:tabs>
          <w:tab w:val="left" w:pos="2453"/>
        </w:tabs>
        <w:spacing w:before="12"/>
        <w:ind w:left="429"/>
        <w:rPr>
          <w:rFonts w:ascii="Arial"/>
          <w:sz w:val="9"/>
        </w:rPr>
      </w:pPr>
      <w:r>
        <w:rPr>
          <w:noProof/>
        </w:rPr>
        <mc:AlternateContent>
          <mc:Choice Requires="wpg">
            <w:drawing>
              <wp:anchor distT="0" distB="0" distL="114300" distR="114300" simplePos="0" relativeHeight="503114240" behindDoc="1" locked="0" layoutInCell="1" allowOverlap="1" wp14:anchorId="683663C7" wp14:editId="099EC407">
                <wp:simplePos x="0" y="0"/>
                <wp:positionH relativeFrom="page">
                  <wp:posOffset>3091815</wp:posOffset>
                </wp:positionH>
                <wp:positionV relativeFrom="paragraph">
                  <wp:posOffset>-67945</wp:posOffset>
                </wp:positionV>
                <wp:extent cx="2531110" cy="3371850"/>
                <wp:effectExtent l="0" t="0" r="0" b="0"/>
                <wp:wrapNone/>
                <wp:docPr id="1161" name="Group 3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1110" cy="3371850"/>
                          <a:chOff x="4869" y="-107"/>
                          <a:chExt cx="3986" cy="5310"/>
                        </a:xfrm>
                      </wpg:grpSpPr>
                      <pic:pic xmlns:pic="http://schemas.openxmlformats.org/drawingml/2006/picture">
                        <pic:nvPicPr>
                          <pic:cNvPr id="1162" name="Picture 372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4868" y="-108"/>
                            <a:ext cx="3986" cy="5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372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6452" y="-92"/>
                            <a:ext cx="811"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372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8489" y="12"/>
                            <a:ext cx="7"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 name="Picture 372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5459" y="301"/>
                            <a:ext cx="3068"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6" name="Picture 3725"/>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5943" y="496"/>
                            <a:ext cx="183"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7" name="Picture 3726"/>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6924" y="496"/>
                            <a:ext cx="1911"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EF5B85" id="Group 3720" o:spid="_x0000_s1026" style="position:absolute;margin-left:243.45pt;margin-top:-5.35pt;width:199.3pt;height:265.5pt;z-index:-202240;mso-position-horizontal-relative:page" coordorigin="4869,-107" coordsize="3986,5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">
                <v:shape id="Picture 3721" o:spid="_x0000_s1027" type="#_x0000_t75" style="position:absolute;left:4868;top:-108;width:3986;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">
                  <v:imagedata r:id="rId63" o:title=""/>
                  <v:path arrowok="t"/>
                  <o:lock v:ext="edit" aspectratio="f"/>
                </v:shape>
                <v:shape id="Picture 3722" o:spid="_x0000_s1028" type="#_x0000_t75" style="position:absolute;left:6452;top:-92;width:81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">
                  <v:imagedata r:id="rId64" o:title=""/>
                  <v:path arrowok="t"/>
                  <o:lock v:ext="edit" aspectratio="f"/>
                </v:shape>
                <v:shape id="Picture 3723" o:spid="_x0000_s1029" type="#_x0000_t75" style="position:absolute;left:8489;top:12;width:7;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">
                  <v:imagedata r:id="rId29" o:title=""/>
                  <v:path arrowok="t"/>
                  <o:lock v:ext="edit" aspectratio="f"/>
                </v:shape>
                <v:shape id="Picture 3724" o:spid="_x0000_s1030" type="#_x0000_t75" style="position:absolute;left:5459;top:301;width:3068;height: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">
                  <v:imagedata r:id="rId65" o:title=""/>
                  <v:path arrowok="t"/>
                  <o:lock v:ext="edit" aspectratio="f"/>
                </v:shape>
                <v:shape id="Picture 3725" o:spid="_x0000_s1031" type="#_x0000_t75" style="position:absolute;left:5943;top:496;width:18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">
                  <v:imagedata r:id="rId66" o:title=""/>
                  <v:path arrowok="t"/>
                  <o:lock v:ext="edit" aspectratio="f"/>
                </v:shape>
                <v:shape id="Picture 3726" o:spid="_x0000_s1032" type="#_x0000_t75" style="position:absolute;left:6924;top:496;width:1911;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">
                  <v:imagedata r:id="rId67" o:title=""/>
                  <v:path arrowok="t"/>
                  <o:lock v:ext="edit" aspectratio="f"/>
                </v:shape>
                <w10:wrap anchorx="page"/>
              </v:group>
            </w:pict>
          </mc:Fallback>
        </mc:AlternateContent>
      </w:r>
      <w:r w:rsidR="009B75EF">
        <w:rPr>
          <w:rFonts w:ascii="Arial"/>
          <w:w w:val="105"/>
          <w:sz w:val="9"/>
        </w:rPr>
        <w:t>216,250,000</w:t>
      </w:r>
      <w:r w:rsidR="009B75EF">
        <w:rPr>
          <w:rFonts w:ascii="Arial"/>
          <w:w w:val="105"/>
          <w:sz w:val="9"/>
        </w:rPr>
        <w:tab/>
        <w:t>216,300,000</w:t>
      </w:r>
    </w:p>
    <w:p w14:paraId="1646346A" w14:textId="77777777" w:rsidR="005313F1" w:rsidRDefault="005313F1">
      <w:pPr>
        <w:rPr>
          <w:rFonts w:ascii="Arial"/>
          <w:sz w:val="9"/>
        </w:rPr>
        <w:sectPr w:rsidR="005313F1">
          <w:type w:val="continuous"/>
          <w:pgSz w:w="11910" w:h="16840"/>
          <w:pgMar w:top="1580" w:right="0" w:bottom="560" w:left="1680" w:header="720" w:footer="720" w:gutter="0"/>
          <w:cols w:num="3" w:space="720" w:equalWidth="0">
            <w:col w:w="3172" w:space="40"/>
            <w:col w:w="549" w:space="39"/>
            <w:col w:w="6430"/>
          </w:cols>
        </w:sectPr>
      </w:pPr>
    </w:p>
    <w:p w14:paraId="1E558021" w14:textId="77777777" w:rsidR="005313F1" w:rsidRDefault="005313F1">
      <w:pPr>
        <w:pStyle w:val="BodyText"/>
        <w:spacing w:before="6"/>
        <w:rPr>
          <w:rFonts w:ascii="Arial"/>
          <w:sz w:val="10"/>
        </w:rPr>
      </w:pPr>
    </w:p>
    <w:p w14:paraId="51213F9D" w14:textId="77777777" w:rsidR="005313F1" w:rsidRDefault="009B75EF">
      <w:pPr>
        <w:ind w:left="2133"/>
        <w:rPr>
          <w:rFonts w:ascii="Arial"/>
          <w:b/>
          <w:sz w:val="8"/>
        </w:rPr>
      </w:pPr>
      <w:proofErr w:type="spellStart"/>
      <w:r>
        <w:rPr>
          <w:rFonts w:ascii="Arial"/>
          <w:b/>
          <w:w w:val="105"/>
          <w:sz w:val="8"/>
        </w:rPr>
        <w:t>ChromHMM</w:t>
      </w:r>
      <w:proofErr w:type="spellEnd"/>
      <w:r>
        <w:rPr>
          <w:rFonts w:ascii="Arial"/>
          <w:b/>
          <w:w w:val="105"/>
          <w:sz w:val="8"/>
        </w:rPr>
        <w:t xml:space="preserve"> </w:t>
      </w:r>
      <w:proofErr w:type="spellStart"/>
      <w:r>
        <w:rPr>
          <w:rFonts w:ascii="Arial"/>
          <w:b/>
          <w:w w:val="105"/>
          <w:sz w:val="8"/>
        </w:rPr>
        <w:t>RoadMap</w:t>
      </w:r>
      <w:proofErr w:type="spellEnd"/>
    </w:p>
    <w:p w14:paraId="03924AC6" w14:textId="77777777" w:rsidR="005313F1" w:rsidRDefault="005313F1">
      <w:pPr>
        <w:pStyle w:val="BodyText"/>
        <w:spacing w:before="7"/>
        <w:rPr>
          <w:rFonts w:ascii="Arial"/>
          <w:b/>
          <w:sz w:val="10"/>
        </w:rPr>
      </w:pPr>
    </w:p>
    <w:p w14:paraId="1E4B2E27" w14:textId="77777777" w:rsidR="005313F1" w:rsidRDefault="009B75EF">
      <w:pPr>
        <w:ind w:left="2264"/>
        <w:rPr>
          <w:rFonts w:ascii="Arial"/>
          <w:b/>
          <w:sz w:val="8"/>
        </w:rPr>
      </w:pPr>
      <w:r>
        <w:rPr>
          <w:rFonts w:ascii="Arial"/>
          <w:b/>
          <w:w w:val="105"/>
          <w:sz w:val="8"/>
        </w:rPr>
        <w:t>Fast-ATAC peaks</w:t>
      </w:r>
    </w:p>
    <w:p w14:paraId="453645B1" w14:textId="77777777" w:rsidR="005313F1" w:rsidRPr="00A6684B" w:rsidRDefault="009B75EF">
      <w:pPr>
        <w:spacing w:before="40"/>
        <w:ind w:left="2998"/>
        <w:rPr>
          <w:rFonts w:ascii="Arial"/>
          <w:sz w:val="8"/>
          <w:lang w:val="es-ES"/>
          <w:rPrChange w:id="796" w:author="Alicia Lledolara" w:date="2019-01-09T15:16:00Z">
            <w:rPr>
              <w:rFonts w:ascii="Arial"/>
              <w:sz w:val="8"/>
            </w:rPr>
          </w:rPrChange>
        </w:rPr>
      </w:pPr>
      <w:r w:rsidRPr="00A6684B">
        <w:rPr>
          <w:rFonts w:ascii="Arial"/>
          <w:color w:val="6600CC"/>
          <w:w w:val="105"/>
          <w:sz w:val="8"/>
          <w:lang w:val="es-ES"/>
          <w:rPrChange w:id="797" w:author="Alicia Lledolara" w:date="2019-01-09T15:16:00Z">
            <w:rPr>
              <w:rFonts w:ascii="Arial"/>
              <w:color w:val="6600CC"/>
              <w:w w:val="105"/>
              <w:sz w:val="8"/>
            </w:rPr>
          </w:rPrChange>
        </w:rPr>
        <w:t>276 _</w:t>
      </w:r>
    </w:p>
    <w:p w14:paraId="4E1C61A1" w14:textId="77777777" w:rsidR="005313F1" w:rsidRPr="00A6684B" w:rsidRDefault="005313F1">
      <w:pPr>
        <w:pStyle w:val="BodyText"/>
        <w:spacing w:before="11"/>
        <w:rPr>
          <w:rFonts w:ascii="Arial"/>
          <w:sz w:val="11"/>
          <w:lang w:val="es-ES"/>
          <w:rPrChange w:id="798" w:author="Alicia Lledolara" w:date="2019-01-09T15:16:00Z">
            <w:rPr>
              <w:rFonts w:ascii="Arial"/>
              <w:sz w:val="11"/>
            </w:rPr>
          </w:rPrChange>
        </w:rPr>
      </w:pPr>
    </w:p>
    <w:p w14:paraId="31DA3E86" w14:textId="77777777" w:rsidR="005313F1" w:rsidRPr="00A6684B" w:rsidRDefault="005313F1">
      <w:pPr>
        <w:pStyle w:val="BodyText"/>
        <w:spacing w:before="8"/>
        <w:rPr>
          <w:rFonts w:ascii="Arial"/>
          <w:sz w:val="8"/>
          <w:lang w:val="es-ES"/>
          <w:rPrChange w:id="799" w:author="Alicia Lledolara" w:date="2019-01-09T15:16:00Z">
            <w:rPr>
              <w:rFonts w:ascii="Arial"/>
              <w:sz w:val="8"/>
            </w:rPr>
          </w:rPrChange>
        </w:rPr>
      </w:pPr>
    </w:p>
    <w:p w14:paraId="1C9D56C6" w14:textId="77777777" w:rsidR="005313F1" w:rsidRPr="00A6684B" w:rsidRDefault="009B75EF">
      <w:pPr>
        <w:spacing w:before="1"/>
        <w:ind w:left="2395"/>
        <w:rPr>
          <w:rFonts w:ascii="Arial"/>
          <w:b/>
          <w:sz w:val="8"/>
          <w:lang w:val="es-ES"/>
          <w:rPrChange w:id="800" w:author="Alicia Lledolara" w:date="2019-01-09T15:16:00Z">
            <w:rPr>
              <w:rFonts w:ascii="Arial"/>
              <w:b/>
              <w:sz w:val="8"/>
            </w:rPr>
          </w:rPrChange>
        </w:rPr>
      </w:pPr>
      <w:r w:rsidRPr="00A6684B">
        <w:rPr>
          <w:rFonts w:ascii="Arial"/>
          <w:b/>
          <w:color w:val="6600CC"/>
          <w:w w:val="105"/>
          <w:sz w:val="8"/>
          <w:lang w:val="es-ES"/>
          <w:rPrChange w:id="801" w:author="Alicia Lledolara" w:date="2019-01-09T15:16:00Z">
            <w:rPr>
              <w:rFonts w:ascii="Arial"/>
              <w:b/>
              <w:color w:val="6600CC"/>
              <w:w w:val="105"/>
              <w:sz w:val="8"/>
            </w:rPr>
          </w:rPrChange>
        </w:rPr>
        <w:t>PSA1718 SF</w:t>
      </w:r>
    </w:p>
    <w:p w14:paraId="5B16B754" w14:textId="77777777" w:rsidR="005313F1" w:rsidRPr="00A6684B" w:rsidRDefault="005313F1">
      <w:pPr>
        <w:pStyle w:val="BodyText"/>
        <w:spacing w:before="2"/>
        <w:rPr>
          <w:rFonts w:ascii="Arial"/>
          <w:b/>
          <w:sz w:val="9"/>
          <w:lang w:val="es-ES"/>
          <w:rPrChange w:id="802" w:author="Alicia Lledolara" w:date="2019-01-09T15:16:00Z">
            <w:rPr>
              <w:rFonts w:ascii="Arial"/>
              <w:b/>
              <w:sz w:val="9"/>
            </w:rPr>
          </w:rPrChange>
        </w:rPr>
      </w:pPr>
    </w:p>
    <w:p w14:paraId="118403B6" w14:textId="77777777" w:rsidR="005313F1" w:rsidRPr="00A6684B" w:rsidRDefault="005313F1">
      <w:pPr>
        <w:pStyle w:val="BodyText"/>
        <w:spacing w:before="8"/>
        <w:rPr>
          <w:rFonts w:ascii="Arial"/>
          <w:b/>
          <w:sz w:val="8"/>
          <w:lang w:val="es-ES"/>
          <w:rPrChange w:id="803" w:author="Alicia Lledolara" w:date="2019-01-09T15:16:00Z">
            <w:rPr>
              <w:rFonts w:ascii="Arial"/>
              <w:b/>
              <w:sz w:val="8"/>
            </w:rPr>
          </w:rPrChange>
        </w:rPr>
      </w:pPr>
    </w:p>
    <w:p w14:paraId="108F09B4" w14:textId="77777777" w:rsidR="005313F1" w:rsidRPr="00A6684B" w:rsidRDefault="009B75EF">
      <w:pPr>
        <w:ind w:left="3090"/>
        <w:rPr>
          <w:rFonts w:ascii="Arial"/>
          <w:sz w:val="8"/>
          <w:lang w:val="es-ES"/>
          <w:rPrChange w:id="804" w:author="Alicia Lledolara" w:date="2019-01-09T15:16:00Z">
            <w:rPr>
              <w:rFonts w:ascii="Arial"/>
              <w:sz w:val="8"/>
            </w:rPr>
          </w:rPrChange>
        </w:rPr>
      </w:pPr>
      <w:r w:rsidRPr="00A6684B">
        <w:rPr>
          <w:rFonts w:ascii="Arial"/>
          <w:color w:val="6600CC"/>
          <w:w w:val="105"/>
          <w:sz w:val="8"/>
          <w:lang w:val="es-ES"/>
          <w:rPrChange w:id="805" w:author="Alicia Lledolara" w:date="2019-01-09T15:16:00Z">
            <w:rPr>
              <w:rFonts w:ascii="Arial"/>
              <w:color w:val="6600CC"/>
              <w:w w:val="105"/>
              <w:sz w:val="8"/>
            </w:rPr>
          </w:rPrChange>
        </w:rPr>
        <w:t>0</w:t>
      </w:r>
      <w:r w:rsidRPr="00A6684B">
        <w:rPr>
          <w:rFonts w:ascii="Arial"/>
          <w:color w:val="6600CC"/>
          <w:spacing w:val="-3"/>
          <w:w w:val="105"/>
          <w:sz w:val="8"/>
          <w:lang w:val="es-ES"/>
          <w:rPrChange w:id="806" w:author="Alicia Lledolara" w:date="2019-01-09T15:16:00Z">
            <w:rPr>
              <w:rFonts w:ascii="Arial"/>
              <w:color w:val="6600CC"/>
              <w:spacing w:val="-3"/>
              <w:w w:val="105"/>
              <w:sz w:val="8"/>
            </w:rPr>
          </w:rPrChange>
        </w:rPr>
        <w:t xml:space="preserve"> </w:t>
      </w:r>
      <w:r w:rsidRPr="00A6684B">
        <w:rPr>
          <w:rFonts w:ascii="Arial"/>
          <w:color w:val="6600CC"/>
          <w:w w:val="105"/>
          <w:sz w:val="8"/>
          <w:lang w:val="es-ES"/>
          <w:rPrChange w:id="807" w:author="Alicia Lledolara" w:date="2019-01-09T15:16:00Z">
            <w:rPr>
              <w:rFonts w:ascii="Arial"/>
              <w:color w:val="6600CC"/>
              <w:w w:val="105"/>
              <w:sz w:val="8"/>
            </w:rPr>
          </w:rPrChange>
        </w:rPr>
        <w:t>_</w:t>
      </w:r>
    </w:p>
    <w:p w14:paraId="5A73F4CA" w14:textId="77777777" w:rsidR="005313F1" w:rsidRPr="00A6684B" w:rsidRDefault="009B75EF">
      <w:pPr>
        <w:spacing w:before="9"/>
        <w:ind w:left="2998"/>
        <w:rPr>
          <w:rFonts w:ascii="Arial"/>
          <w:sz w:val="8"/>
          <w:lang w:val="es-ES"/>
          <w:rPrChange w:id="808" w:author="Alicia Lledolara" w:date="2019-01-09T15:16:00Z">
            <w:rPr>
              <w:rFonts w:ascii="Arial"/>
              <w:sz w:val="8"/>
            </w:rPr>
          </w:rPrChange>
        </w:rPr>
      </w:pPr>
      <w:r w:rsidRPr="00A6684B">
        <w:rPr>
          <w:rFonts w:ascii="Arial"/>
          <w:color w:val="6600CC"/>
          <w:w w:val="105"/>
          <w:sz w:val="8"/>
          <w:lang w:val="es-ES"/>
          <w:rPrChange w:id="809" w:author="Alicia Lledolara" w:date="2019-01-09T15:16:00Z">
            <w:rPr>
              <w:rFonts w:ascii="Arial"/>
              <w:color w:val="6600CC"/>
              <w:w w:val="105"/>
              <w:sz w:val="8"/>
            </w:rPr>
          </w:rPrChange>
        </w:rPr>
        <w:t>276</w:t>
      </w:r>
      <w:r w:rsidRPr="00A6684B">
        <w:rPr>
          <w:rFonts w:ascii="Arial"/>
          <w:color w:val="6600CC"/>
          <w:spacing w:val="-4"/>
          <w:w w:val="105"/>
          <w:sz w:val="8"/>
          <w:lang w:val="es-ES"/>
          <w:rPrChange w:id="810" w:author="Alicia Lledolara" w:date="2019-01-09T15:16:00Z">
            <w:rPr>
              <w:rFonts w:ascii="Arial"/>
              <w:color w:val="6600CC"/>
              <w:spacing w:val="-4"/>
              <w:w w:val="105"/>
              <w:sz w:val="8"/>
            </w:rPr>
          </w:rPrChange>
        </w:rPr>
        <w:t xml:space="preserve"> </w:t>
      </w:r>
      <w:r w:rsidRPr="00A6684B">
        <w:rPr>
          <w:rFonts w:ascii="Arial"/>
          <w:color w:val="6600CC"/>
          <w:w w:val="105"/>
          <w:sz w:val="8"/>
          <w:lang w:val="es-ES"/>
          <w:rPrChange w:id="811" w:author="Alicia Lledolara" w:date="2019-01-09T15:16:00Z">
            <w:rPr>
              <w:rFonts w:ascii="Arial"/>
              <w:color w:val="6600CC"/>
              <w:w w:val="105"/>
              <w:sz w:val="8"/>
            </w:rPr>
          </w:rPrChange>
        </w:rPr>
        <w:t>_</w:t>
      </w:r>
    </w:p>
    <w:p w14:paraId="2D82BE47" w14:textId="77777777" w:rsidR="005313F1" w:rsidRPr="00A6684B" w:rsidRDefault="005313F1">
      <w:pPr>
        <w:pStyle w:val="BodyText"/>
        <w:spacing w:before="11"/>
        <w:rPr>
          <w:rFonts w:ascii="Arial"/>
          <w:sz w:val="11"/>
          <w:lang w:val="es-ES"/>
          <w:rPrChange w:id="812" w:author="Alicia Lledolara" w:date="2019-01-09T15:16:00Z">
            <w:rPr>
              <w:rFonts w:ascii="Arial"/>
              <w:sz w:val="11"/>
            </w:rPr>
          </w:rPrChange>
        </w:rPr>
      </w:pPr>
    </w:p>
    <w:p w14:paraId="0BCA7BEB" w14:textId="77777777" w:rsidR="005313F1" w:rsidRPr="00A6684B" w:rsidRDefault="005313F1">
      <w:pPr>
        <w:pStyle w:val="BodyText"/>
        <w:spacing w:before="9"/>
        <w:rPr>
          <w:rFonts w:ascii="Arial"/>
          <w:sz w:val="8"/>
          <w:lang w:val="es-ES"/>
          <w:rPrChange w:id="813" w:author="Alicia Lledolara" w:date="2019-01-09T15:16:00Z">
            <w:rPr>
              <w:rFonts w:ascii="Arial"/>
              <w:sz w:val="8"/>
            </w:rPr>
          </w:rPrChange>
        </w:rPr>
      </w:pPr>
    </w:p>
    <w:p w14:paraId="72009CD7" w14:textId="77777777" w:rsidR="005313F1" w:rsidRPr="00A6684B" w:rsidRDefault="009B75EF">
      <w:pPr>
        <w:ind w:left="2395"/>
        <w:rPr>
          <w:rFonts w:ascii="Arial"/>
          <w:b/>
          <w:sz w:val="8"/>
          <w:lang w:val="es-ES"/>
          <w:rPrChange w:id="814" w:author="Alicia Lledolara" w:date="2019-01-09T15:16:00Z">
            <w:rPr>
              <w:rFonts w:ascii="Arial"/>
              <w:b/>
              <w:sz w:val="8"/>
            </w:rPr>
          </w:rPrChange>
        </w:rPr>
      </w:pPr>
      <w:r w:rsidRPr="00A6684B">
        <w:rPr>
          <w:rFonts w:ascii="Arial"/>
          <w:b/>
          <w:color w:val="6600CC"/>
          <w:w w:val="105"/>
          <w:sz w:val="8"/>
          <w:lang w:val="es-ES"/>
          <w:rPrChange w:id="815" w:author="Alicia Lledolara" w:date="2019-01-09T15:16:00Z">
            <w:rPr>
              <w:rFonts w:ascii="Arial"/>
              <w:b/>
              <w:color w:val="6600CC"/>
              <w:w w:val="105"/>
              <w:sz w:val="8"/>
            </w:rPr>
          </w:rPrChange>
        </w:rPr>
        <w:t>PSA1719 SF</w:t>
      </w:r>
    </w:p>
    <w:p w14:paraId="1C8DE655" w14:textId="77777777" w:rsidR="005313F1" w:rsidRPr="00A6684B" w:rsidRDefault="005313F1">
      <w:pPr>
        <w:pStyle w:val="BodyText"/>
        <w:spacing w:before="2"/>
        <w:rPr>
          <w:rFonts w:ascii="Arial"/>
          <w:b/>
          <w:sz w:val="9"/>
          <w:lang w:val="es-ES"/>
          <w:rPrChange w:id="816" w:author="Alicia Lledolara" w:date="2019-01-09T15:16:00Z">
            <w:rPr>
              <w:rFonts w:ascii="Arial"/>
              <w:b/>
              <w:sz w:val="9"/>
            </w:rPr>
          </w:rPrChange>
        </w:rPr>
      </w:pPr>
    </w:p>
    <w:p w14:paraId="0ACA1908" w14:textId="77777777" w:rsidR="005313F1" w:rsidRPr="00A6684B" w:rsidRDefault="005313F1">
      <w:pPr>
        <w:pStyle w:val="BodyText"/>
        <w:spacing w:before="8"/>
        <w:rPr>
          <w:rFonts w:ascii="Arial"/>
          <w:b/>
          <w:sz w:val="8"/>
          <w:lang w:val="es-ES"/>
          <w:rPrChange w:id="817" w:author="Alicia Lledolara" w:date="2019-01-09T15:16:00Z">
            <w:rPr>
              <w:rFonts w:ascii="Arial"/>
              <w:b/>
              <w:sz w:val="8"/>
            </w:rPr>
          </w:rPrChange>
        </w:rPr>
      </w:pPr>
    </w:p>
    <w:p w14:paraId="062F0CB2" w14:textId="77777777" w:rsidR="005313F1" w:rsidRPr="00A6684B" w:rsidRDefault="009B75EF">
      <w:pPr>
        <w:ind w:left="3090"/>
        <w:rPr>
          <w:rFonts w:ascii="Arial"/>
          <w:sz w:val="8"/>
          <w:lang w:val="es-ES"/>
          <w:rPrChange w:id="818" w:author="Alicia Lledolara" w:date="2019-01-09T15:16:00Z">
            <w:rPr>
              <w:rFonts w:ascii="Arial"/>
              <w:sz w:val="8"/>
            </w:rPr>
          </w:rPrChange>
        </w:rPr>
      </w:pPr>
      <w:r w:rsidRPr="00A6684B">
        <w:rPr>
          <w:rFonts w:ascii="Arial"/>
          <w:color w:val="6600CC"/>
          <w:w w:val="105"/>
          <w:sz w:val="8"/>
          <w:lang w:val="es-ES"/>
          <w:rPrChange w:id="819" w:author="Alicia Lledolara" w:date="2019-01-09T15:16:00Z">
            <w:rPr>
              <w:rFonts w:ascii="Arial"/>
              <w:color w:val="6600CC"/>
              <w:w w:val="105"/>
              <w:sz w:val="8"/>
            </w:rPr>
          </w:rPrChange>
        </w:rPr>
        <w:t>0</w:t>
      </w:r>
      <w:r w:rsidRPr="00A6684B">
        <w:rPr>
          <w:rFonts w:ascii="Arial"/>
          <w:color w:val="6600CC"/>
          <w:spacing w:val="-3"/>
          <w:w w:val="105"/>
          <w:sz w:val="8"/>
          <w:lang w:val="es-ES"/>
          <w:rPrChange w:id="820" w:author="Alicia Lledolara" w:date="2019-01-09T15:16:00Z">
            <w:rPr>
              <w:rFonts w:ascii="Arial"/>
              <w:color w:val="6600CC"/>
              <w:spacing w:val="-3"/>
              <w:w w:val="105"/>
              <w:sz w:val="8"/>
            </w:rPr>
          </w:rPrChange>
        </w:rPr>
        <w:t xml:space="preserve"> </w:t>
      </w:r>
      <w:r w:rsidRPr="00A6684B">
        <w:rPr>
          <w:rFonts w:ascii="Arial"/>
          <w:color w:val="6600CC"/>
          <w:w w:val="105"/>
          <w:sz w:val="8"/>
          <w:lang w:val="es-ES"/>
          <w:rPrChange w:id="821" w:author="Alicia Lledolara" w:date="2019-01-09T15:16:00Z">
            <w:rPr>
              <w:rFonts w:ascii="Arial"/>
              <w:color w:val="6600CC"/>
              <w:w w:val="105"/>
              <w:sz w:val="8"/>
            </w:rPr>
          </w:rPrChange>
        </w:rPr>
        <w:t>_</w:t>
      </w:r>
    </w:p>
    <w:p w14:paraId="5606B266" w14:textId="77777777" w:rsidR="005313F1" w:rsidRPr="00A6684B" w:rsidRDefault="009B75EF">
      <w:pPr>
        <w:spacing w:before="9"/>
        <w:ind w:left="2998"/>
        <w:rPr>
          <w:rFonts w:ascii="Arial"/>
          <w:sz w:val="8"/>
          <w:lang w:val="es-ES"/>
          <w:rPrChange w:id="822" w:author="Alicia Lledolara" w:date="2019-01-09T15:16:00Z">
            <w:rPr>
              <w:rFonts w:ascii="Arial"/>
              <w:sz w:val="8"/>
            </w:rPr>
          </w:rPrChange>
        </w:rPr>
      </w:pPr>
      <w:r w:rsidRPr="00A6684B">
        <w:rPr>
          <w:rFonts w:ascii="Arial"/>
          <w:color w:val="6600CC"/>
          <w:w w:val="105"/>
          <w:sz w:val="8"/>
          <w:lang w:val="es-ES"/>
          <w:rPrChange w:id="823" w:author="Alicia Lledolara" w:date="2019-01-09T15:16:00Z">
            <w:rPr>
              <w:rFonts w:ascii="Arial"/>
              <w:color w:val="6600CC"/>
              <w:w w:val="105"/>
              <w:sz w:val="8"/>
            </w:rPr>
          </w:rPrChange>
        </w:rPr>
        <w:t>276</w:t>
      </w:r>
      <w:r w:rsidRPr="00A6684B">
        <w:rPr>
          <w:rFonts w:ascii="Arial"/>
          <w:color w:val="6600CC"/>
          <w:spacing w:val="-4"/>
          <w:w w:val="105"/>
          <w:sz w:val="8"/>
          <w:lang w:val="es-ES"/>
          <w:rPrChange w:id="824" w:author="Alicia Lledolara" w:date="2019-01-09T15:16:00Z">
            <w:rPr>
              <w:rFonts w:ascii="Arial"/>
              <w:color w:val="6600CC"/>
              <w:spacing w:val="-4"/>
              <w:w w:val="105"/>
              <w:sz w:val="8"/>
            </w:rPr>
          </w:rPrChange>
        </w:rPr>
        <w:t xml:space="preserve"> </w:t>
      </w:r>
      <w:r w:rsidRPr="00A6684B">
        <w:rPr>
          <w:rFonts w:ascii="Arial"/>
          <w:color w:val="6600CC"/>
          <w:w w:val="105"/>
          <w:sz w:val="8"/>
          <w:lang w:val="es-ES"/>
          <w:rPrChange w:id="825" w:author="Alicia Lledolara" w:date="2019-01-09T15:16:00Z">
            <w:rPr>
              <w:rFonts w:ascii="Arial"/>
              <w:color w:val="6600CC"/>
              <w:w w:val="105"/>
              <w:sz w:val="8"/>
            </w:rPr>
          </w:rPrChange>
        </w:rPr>
        <w:t>_</w:t>
      </w:r>
    </w:p>
    <w:p w14:paraId="59F6D390" w14:textId="77777777" w:rsidR="005313F1" w:rsidRPr="00A6684B" w:rsidRDefault="005313F1">
      <w:pPr>
        <w:pStyle w:val="BodyText"/>
        <w:spacing w:before="7"/>
        <w:rPr>
          <w:rFonts w:ascii="Arial"/>
          <w:sz w:val="15"/>
          <w:lang w:val="es-ES"/>
          <w:rPrChange w:id="826" w:author="Alicia Lledolara" w:date="2019-01-09T15:16:00Z">
            <w:rPr>
              <w:rFonts w:ascii="Arial"/>
              <w:sz w:val="15"/>
            </w:rPr>
          </w:rPrChange>
        </w:rPr>
      </w:pPr>
    </w:p>
    <w:p w14:paraId="6D1F135A" w14:textId="77777777" w:rsidR="005313F1" w:rsidRPr="00A6684B" w:rsidRDefault="005313F1">
      <w:pPr>
        <w:pStyle w:val="BodyText"/>
        <w:spacing w:before="9"/>
        <w:rPr>
          <w:rFonts w:ascii="Arial"/>
          <w:sz w:val="8"/>
          <w:lang w:val="es-ES"/>
          <w:rPrChange w:id="827" w:author="Alicia Lledolara" w:date="2019-01-09T15:16:00Z">
            <w:rPr>
              <w:rFonts w:ascii="Arial"/>
              <w:sz w:val="8"/>
            </w:rPr>
          </w:rPrChange>
        </w:rPr>
      </w:pPr>
    </w:p>
    <w:p w14:paraId="5C364DF1" w14:textId="77777777" w:rsidR="005313F1" w:rsidRPr="00A6684B" w:rsidRDefault="009B75EF">
      <w:pPr>
        <w:ind w:left="2395"/>
        <w:rPr>
          <w:rFonts w:ascii="Arial"/>
          <w:b/>
          <w:sz w:val="8"/>
          <w:lang w:val="es-ES"/>
          <w:rPrChange w:id="828" w:author="Alicia Lledolara" w:date="2019-01-09T15:16:00Z">
            <w:rPr>
              <w:rFonts w:ascii="Arial"/>
              <w:b/>
              <w:sz w:val="8"/>
            </w:rPr>
          </w:rPrChange>
        </w:rPr>
      </w:pPr>
      <w:r w:rsidRPr="00A6684B">
        <w:rPr>
          <w:rFonts w:ascii="Arial"/>
          <w:b/>
          <w:color w:val="6600CC"/>
          <w:w w:val="105"/>
          <w:sz w:val="8"/>
          <w:lang w:val="es-ES"/>
          <w:rPrChange w:id="829" w:author="Alicia Lledolara" w:date="2019-01-09T15:16:00Z">
            <w:rPr>
              <w:rFonts w:ascii="Arial"/>
              <w:b/>
              <w:color w:val="6600CC"/>
              <w:w w:val="105"/>
              <w:sz w:val="8"/>
            </w:rPr>
          </w:rPrChange>
        </w:rPr>
        <w:t>PSA1607 SF</w:t>
      </w:r>
    </w:p>
    <w:p w14:paraId="2A590645" w14:textId="77777777" w:rsidR="005313F1" w:rsidRPr="00A6684B" w:rsidRDefault="005313F1">
      <w:pPr>
        <w:pStyle w:val="BodyText"/>
        <w:rPr>
          <w:rFonts w:ascii="Arial"/>
          <w:b/>
          <w:sz w:val="8"/>
          <w:lang w:val="es-ES"/>
          <w:rPrChange w:id="830" w:author="Alicia Lledolara" w:date="2019-01-09T15:16:00Z">
            <w:rPr>
              <w:rFonts w:ascii="Arial"/>
              <w:b/>
              <w:sz w:val="8"/>
            </w:rPr>
          </w:rPrChange>
        </w:rPr>
      </w:pPr>
    </w:p>
    <w:p w14:paraId="3452583D" w14:textId="77777777" w:rsidR="005313F1" w:rsidRPr="00A6684B" w:rsidRDefault="005313F1">
      <w:pPr>
        <w:pStyle w:val="BodyText"/>
        <w:spacing w:before="3"/>
        <w:rPr>
          <w:rFonts w:ascii="Arial"/>
          <w:b/>
          <w:sz w:val="6"/>
          <w:lang w:val="es-ES"/>
          <w:rPrChange w:id="831" w:author="Alicia Lledolara" w:date="2019-01-09T15:16:00Z">
            <w:rPr>
              <w:rFonts w:ascii="Arial"/>
              <w:b/>
              <w:sz w:val="6"/>
            </w:rPr>
          </w:rPrChange>
        </w:rPr>
      </w:pPr>
    </w:p>
    <w:p w14:paraId="560FE776" w14:textId="77777777" w:rsidR="005313F1" w:rsidRPr="00A6684B" w:rsidRDefault="009B75EF">
      <w:pPr>
        <w:ind w:left="3090"/>
        <w:rPr>
          <w:rFonts w:ascii="Arial"/>
          <w:sz w:val="8"/>
          <w:lang w:val="es-ES"/>
          <w:rPrChange w:id="832" w:author="Alicia Lledolara" w:date="2019-01-09T15:16:00Z">
            <w:rPr>
              <w:rFonts w:ascii="Arial"/>
              <w:sz w:val="8"/>
            </w:rPr>
          </w:rPrChange>
        </w:rPr>
      </w:pPr>
      <w:r w:rsidRPr="00A6684B">
        <w:rPr>
          <w:rFonts w:ascii="Arial"/>
          <w:color w:val="6600CC"/>
          <w:w w:val="105"/>
          <w:sz w:val="8"/>
          <w:lang w:val="es-ES"/>
          <w:rPrChange w:id="833" w:author="Alicia Lledolara" w:date="2019-01-09T15:16:00Z">
            <w:rPr>
              <w:rFonts w:ascii="Arial"/>
              <w:color w:val="6600CC"/>
              <w:w w:val="105"/>
              <w:sz w:val="8"/>
            </w:rPr>
          </w:rPrChange>
        </w:rPr>
        <w:t>0</w:t>
      </w:r>
      <w:r w:rsidRPr="00A6684B">
        <w:rPr>
          <w:rFonts w:ascii="Arial"/>
          <w:color w:val="6600CC"/>
          <w:spacing w:val="-3"/>
          <w:w w:val="105"/>
          <w:sz w:val="8"/>
          <w:lang w:val="es-ES"/>
          <w:rPrChange w:id="834" w:author="Alicia Lledolara" w:date="2019-01-09T15:16:00Z">
            <w:rPr>
              <w:rFonts w:ascii="Arial"/>
              <w:color w:val="6600CC"/>
              <w:spacing w:val="-3"/>
              <w:w w:val="105"/>
              <w:sz w:val="8"/>
            </w:rPr>
          </w:rPrChange>
        </w:rPr>
        <w:t xml:space="preserve"> </w:t>
      </w:r>
      <w:r w:rsidRPr="00A6684B">
        <w:rPr>
          <w:rFonts w:ascii="Arial"/>
          <w:color w:val="6600CC"/>
          <w:w w:val="105"/>
          <w:sz w:val="8"/>
          <w:lang w:val="es-ES"/>
          <w:rPrChange w:id="835" w:author="Alicia Lledolara" w:date="2019-01-09T15:16:00Z">
            <w:rPr>
              <w:rFonts w:ascii="Arial"/>
              <w:color w:val="6600CC"/>
              <w:w w:val="105"/>
              <w:sz w:val="8"/>
            </w:rPr>
          </w:rPrChange>
        </w:rPr>
        <w:t>_</w:t>
      </w:r>
    </w:p>
    <w:p w14:paraId="3B2F88C3" w14:textId="77777777" w:rsidR="005313F1" w:rsidRPr="00A6684B" w:rsidRDefault="009B75EF">
      <w:pPr>
        <w:spacing w:before="8"/>
        <w:ind w:left="2998"/>
        <w:rPr>
          <w:rFonts w:ascii="Arial"/>
          <w:sz w:val="8"/>
          <w:lang w:val="es-ES"/>
          <w:rPrChange w:id="836" w:author="Alicia Lledolara" w:date="2019-01-09T15:16:00Z">
            <w:rPr>
              <w:rFonts w:ascii="Arial"/>
              <w:sz w:val="8"/>
            </w:rPr>
          </w:rPrChange>
        </w:rPr>
      </w:pPr>
      <w:r w:rsidRPr="00A6684B">
        <w:rPr>
          <w:rFonts w:ascii="Arial"/>
          <w:color w:val="008081"/>
          <w:w w:val="105"/>
          <w:sz w:val="8"/>
          <w:lang w:val="es-ES"/>
          <w:rPrChange w:id="837" w:author="Alicia Lledolara" w:date="2019-01-09T15:16:00Z">
            <w:rPr>
              <w:rFonts w:ascii="Arial"/>
              <w:color w:val="008081"/>
              <w:w w:val="105"/>
              <w:sz w:val="8"/>
            </w:rPr>
          </w:rPrChange>
        </w:rPr>
        <w:t>276</w:t>
      </w:r>
      <w:r w:rsidRPr="00A6684B">
        <w:rPr>
          <w:rFonts w:ascii="Arial"/>
          <w:color w:val="008081"/>
          <w:spacing w:val="-4"/>
          <w:w w:val="105"/>
          <w:sz w:val="8"/>
          <w:lang w:val="es-ES"/>
          <w:rPrChange w:id="838" w:author="Alicia Lledolara" w:date="2019-01-09T15:16:00Z">
            <w:rPr>
              <w:rFonts w:ascii="Arial"/>
              <w:color w:val="008081"/>
              <w:spacing w:val="-4"/>
              <w:w w:val="105"/>
              <w:sz w:val="8"/>
            </w:rPr>
          </w:rPrChange>
        </w:rPr>
        <w:t xml:space="preserve"> </w:t>
      </w:r>
      <w:r w:rsidRPr="00A6684B">
        <w:rPr>
          <w:rFonts w:ascii="Arial"/>
          <w:color w:val="008081"/>
          <w:w w:val="105"/>
          <w:sz w:val="8"/>
          <w:lang w:val="es-ES"/>
          <w:rPrChange w:id="839" w:author="Alicia Lledolara" w:date="2019-01-09T15:16:00Z">
            <w:rPr>
              <w:rFonts w:ascii="Arial"/>
              <w:color w:val="008081"/>
              <w:w w:val="105"/>
              <w:sz w:val="8"/>
            </w:rPr>
          </w:rPrChange>
        </w:rPr>
        <w:t>_</w:t>
      </w:r>
    </w:p>
    <w:p w14:paraId="299E7416" w14:textId="77777777" w:rsidR="005313F1" w:rsidRPr="00A6684B" w:rsidRDefault="005313F1">
      <w:pPr>
        <w:pStyle w:val="BodyText"/>
        <w:rPr>
          <w:rFonts w:ascii="Arial"/>
          <w:sz w:val="12"/>
          <w:lang w:val="es-ES"/>
          <w:rPrChange w:id="840" w:author="Alicia Lledolara" w:date="2019-01-09T15:16:00Z">
            <w:rPr>
              <w:rFonts w:ascii="Arial"/>
              <w:sz w:val="12"/>
            </w:rPr>
          </w:rPrChange>
        </w:rPr>
      </w:pPr>
    </w:p>
    <w:p w14:paraId="3ED84244" w14:textId="77777777" w:rsidR="005313F1" w:rsidRPr="00A6684B" w:rsidRDefault="005313F1">
      <w:pPr>
        <w:pStyle w:val="BodyText"/>
        <w:spacing w:before="9"/>
        <w:rPr>
          <w:rFonts w:ascii="Arial"/>
          <w:sz w:val="8"/>
          <w:lang w:val="es-ES"/>
          <w:rPrChange w:id="841" w:author="Alicia Lledolara" w:date="2019-01-09T15:16:00Z">
            <w:rPr>
              <w:rFonts w:ascii="Arial"/>
              <w:sz w:val="8"/>
            </w:rPr>
          </w:rPrChange>
        </w:rPr>
      </w:pPr>
    </w:p>
    <w:p w14:paraId="0972EF1E" w14:textId="77777777" w:rsidR="005313F1" w:rsidRPr="00A6684B" w:rsidRDefault="009B75EF">
      <w:pPr>
        <w:ind w:left="2395"/>
        <w:rPr>
          <w:rFonts w:ascii="Arial"/>
          <w:b/>
          <w:sz w:val="8"/>
          <w:lang w:val="es-ES"/>
          <w:rPrChange w:id="842" w:author="Alicia Lledolara" w:date="2019-01-09T15:16:00Z">
            <w:rPr>
              <w:rFonts w:ascii="Arial"/>
              <w:b/>
              <w:sz w:val="8"/>
            </w:rPr>
          </w:rPrChange>
        </w:rPr>
      </w:pPr>
      <w:r w:rsidRPr="00A6684B">
        <w:rPr>
          <w:rFonts w:ascii="Arial"/>
          <w:b/>
          <w:color w:val="008081"/>
          <w:w w:val="105"/>
          <w:sz w:val="8"/>
          <w:lang w:val="es-ES"/>
          <w:rPrChange w:id="843" w:author="Alicia Lledolara" w:date="2019-01-09T15:16:00Z">
            <w:rPr>
              <w:rFonts w:ascii="Arial"/>
              <w:b/>
              <w:color w:val="008081"/>
              <w:w w:val="105"/>
              <w:sz w:val="8"/>
            </w:rPr>
          </w:rPrChange>
        </w:rPr>
        <w:t>PSA1718 PB</w:t>
      </w:r>
    </w:p>
    <w:p w14:paraId="194BFF28" w14:textId="77777777" w:rsidR="005313F1" w:rsidRPr="00A6684B" w:rsidRDefault="005313F1">
      <w:pPr>
        <w:pStyle w:val="BodyText"/>
        <w:spacing w:before="2"/>
        <w:rPr>
          <w:rFonts w:ascii="Arial"/>
          <w:b/>
          <w:sz w:val="9"/>
          <w:lang w:val="es-ES"/>
          <w:rPrChange w:id="844" w:author="Alicia Lledolara" w:date="2019-01-09T15:16:00Z">
            <w:rPr>
              <w:rFonts w:ascii="Arial"/>
              <w:b/>
              <w:sz w:val="9"/>
            </w:rPr>
          </w:rPrChange>
        </w:rPr>
      </w:pPr>
    </w:p>
    <w:p w14:paraId="13887049" w14:textId="77777777" w:rsidR="005313F1" w:rsidRPr="00A6684B" w:rsidRDefault="005313F1">
      <w:pPr>
        <w:pStyle w:val="BodyText"/>
        <w:spacing w:before="8"/>
        <w:rPr>
          <w:rFonts w:ascii="Arial"/>
          <w:b/>
          <w:sz w:val="8"/>
          <w:lang w:val="es-ES"/>
          <w:rPrChange w:id="845" w:author="Alicia Lledolara" w:date="2019-01-09T15:16:00Z">
            <w:rPr>
              <w:rFonts w:ascii="Arial"/>
              <w:b/>
              <w:sz w:val="8"/>
            </w:rPr>
          </w:rPrChange>
        </w:rPr>
      </w:pPr>
    </w:p>
    <w:p w14:paraId="74485052" w14:textId="77777777" w:rsidR="005313F1" w:rsidRPr="00A6684B" w:rsidRDefault="009B75EF">
      <w:pPr>
        <w:spacing w:before="1"/>
        <w:ind w:left="3090"/>
        <w:rPr>
          <w:rFonts w:ascii="Arial"/>
          <w:sz w:val="8"/>
          <w:lang w:val="es-ES"/>
          <w:rPrChange w:id="846" w:author="Alicia Lledolara" w:date="2019-01-09T15:16:00Z">
            <w:rPr>
              <w:rFonts w:ascii="Arial"/>
              <w:sz w:val="8"/>
            </w:rPr>
          </w:rPrChange>
        </w:rPr>
      </w:pPr>
      <w:r w:rsidRPr="00A6684B">
        <w:rPr>
          <w:rFonts w:ascii="Arial"/>
          <w:color w:val="008081"/>
          <w:w w:val="105"/>
          <w:sz w:val="8"/>
          <w:lang w:val="es-ES"/>
          <w:rPrChange w:id="847" w:author="Alicia Lledolara" w:date="2019-01-09T15:16:00Z">
            <w:rPr>
              <w:rFonts w:ascii="Arial"/>
              <w:color w:val="008081"/>
              <w:w w:val="105"/>
              <w:sz w:val="8"/>
            </w:rPr>
          </w:rPrChange>
        </w:rPr>
        <w:t>0</w:t>
      </w:r>
      <w:r w:rsidRPr="00A6684B">
        <w:rPr>
          <w:rFonts w:ascii="Arial"/>
          <w:color w:val="008081"/>
          <w:spacing w:val="-3"/>
          <w:w w:val="105"/>
          <w:sz w:val="8"/>
          <w:lang w:val="es-ES"/>
          <w:rPrChange w:id="848" w:author="Alicia Lledolara" w:date="2019-01-09T15:16:00Z">
            <w:rPr>
              <w:rFonts w:ascii="Arial"/>
              <w:color w:val="008081"/>
              <w:spacing w:val="-3"/>
              <w:w w:val="105"/>
              <w:sz w:val="8"/>
            </w:rPr>
          </w:rPrChange>
        </w:rPr>
        <w:t xml:space="preserve"> </w:t>
      </w:r>
      <w:r w:rsidRPr="00A6684B">
        <w:rPr>
          <w:rFonts w:ascii="Arial"/>
          <w:color w:val="008081"/>
          <w:w w:val="105"/>
          <w:sz w:val="8"/>
          <w:lang w:val="es-ES"/>
          <w:rPrChange w:id="849" w:author="Alicia Lledolara" w:date="2019-01-09T15:16:00Z">
            <w:rPr>
              <w:rFonts w:ascii="Arial"/>
              <w:color w:val="008081"/>
              <w:w w:val="105"/>
              <w:sz w:val="8"/>
            </w:rPr>
          </w:rPrChange>
        </w:rPr>
        <w:t>_</w:t>
      </w:r>
    </w:p>
    <w:p w14:paraId="153E55A6" w14:textId="77777777" w:rsidR="005313F1" w:rsidRPr="00A6684B" w:rsidRDefault="009B75EF">
      <w:pPr>
        <w:spacing w:before="8"/>
        <w:ind w:left="2998"/>
        <w:rPr>
          <w:rFonts w:ascii="Arial"/>
          <w:sz w:val="8"/>
          <w:lang w:val="es-ES"/>
          <w:rPrChange w:id="850" w:author="Alicia Lledolara" w:date="2019-01-09T15:16:00Z">
            <w:rPr>
              <w:rFonts w:ascii="Arial"/>
              <w:sz w:val="8"/>
            </w:rPr>
          </w:rPrChange>
        </w:rPr>
      </w:pPr>
      <w:r w:rsidRPr="00A6684B">
        <w:rPr>
          <w:rFonts w:ascii="Arial"/>
          <w:color w:val="008081"/>
          <w:w w:val="105"/>
          <w:sz w:val="8"/>
          <w:lang w:val="es-ES"/>
          <w:rPrChange w:id="851" w:author="Alicia Lledolara" w:date="2019-01-09T15:16:00Z">
            <w:rPr>
              <w:rFonts w:ascii="Arial"/>
              <w:color w:val="008081"/>
              <w:w w:val="105"/>
              <w:sz w:val="8"/>
            </w:rPr>
          </w:rPrChange>
        </w:rPr>
        <w:t>276</w:t>
      </w:r>
      <w:r w:rsidRPr="00A6684B">
        <w:rPr>
          <w:rFonts w:ascii="Arial"/>
          <w:color w:val="008081"/>
          <w:spacing w:val="-4"/>
          <w:w w:val="105"/>
          <w:sz w:val="8"/>
          <w:lang w:val="es-ES"/>
          <w:rPrChange w:id="852" w:author="Alicia Lledolara" w:date="2019-01-09T15:16:00Z">
            <w:rPr>
              <w:rFonts w:ascii="Arial"/>
              <w:color w:val="008081"/>
              <w:spacing w:val="-4"/>
              <w:w w:val="105"/>
              <w:sz w:val="8"/>
            </w:rPr>
          </w:rPrChange>
        </w:rPr>
        <w:t xml:space="preserve"> </w:t>
      </w:r>
      <w:r w:rsidRPr="00A6684B">
        <w:rPr>
          <w:rFonts w:ascii="Arial"/>
          <w:color w:val="008081"/>
          <w:w w:val="105"/>
          <w:sz w:val="8"/>
          <w:lang w:val="es-ES"/>
          <w:rPrChange w:id="853" w:author="Alicia Lledolara" w:date="2019-01-09T15:16:00Z">
            <w:rPr>
              <w:rFonts w:ascii="Arial"/>
              <w:color w:val="008081"/>
              <w:w w:val="105"/>
              <w:sz w:val="8"/>
            </w:rPr>
          </w:rPrChange>
        </w:rPr>
        <w:t>_</w:t>
      </w:r>
    </w:p>
    <w:p w14:paraId="13687E86" w14:textId="77777777" w:rsidR="005313F1" w:rsidRPr="00A6684B" w:rsidRDefault="005313F1">
      <w:pPr>
        <w:pStyle w:val="BodyText"/>
        <w:spacing w:before="10"/>
        <w:rPr>
          <w:rFonts w:ascii="Arial"/>
          <w:sz w:val="20"/>
          <w:lang w:val="es-ES"/>
          <w:rPrChange w:id="854" w:author="Alicia Lledolara" w:date="2019-01-09T15:16:00Z">
            <w:rPr>
              <w:rFonts w:ascii="Arial"/>
              <w:sz w:val="20"/>
            </w:rPr>
          </w:rPrChange>
        </w:rPr>
      </w:pPr>
    </w:p>
    <w:p w14:paraId="2ACA9D84" w14:textId="77777777" w:rsidR="005313F1" w:rsidRPr="00A6684B" w:rsidRDefault="005313F1">
      <w:pPr>
        <w:pStyle w:val="BodyText"/>
        <w:spacing w:before="9"/>
        <w:rPr>
          <w:rFonts w:ascii="Arial"/>
          <w:sz w:val="8"/>
          <w:lang w:val="es-ES"/>
          <w:rPrChange w:id="855" w:author="Alicia Lledolara" w:date="2019-01-09T15:16:00Z">
            <w:rPr>
              <w:rFonts w:ascii="Arial"/>
              <w:sz w:val="8"/>
            </w:rPr>
          </w:rPrChange>
        </w:rPr>
      </w:pPr>
    </w:p>
    <w:p w14:paraId="3A09ABB1" w14:textId="77777777" w:rsidR="005313F1" w:rsidRPr="00A6684B" w:rsidRDefault="009B75EF">
      <w:pPr>
        <w:ind w:left="2395"/>
        <w:rPr>
          <w:rFonts w:ascii="Arial"/>
          <w:b/>
          <w:sz w:val="8"/>
          <w:lang w:val="es-ES"/>
          <w:rPrChange w:id="856" w:author="Alicia Lledolara" w:date="2019-01-09T15:16:00Z">
            <w:rPr>
              <w:rFonts w:ascii="Arial"/>
              <w:b/>
              <w:sz w:val="8"/>
            </w:rPr>
          </w:rPrChange>
        </w:rPr>
      </w:pPr>
      <w:r w:rsidRPr="00A6684B">
        <w:rPr>
          <w:rFonts w:ascii="Arial"/>
          <w:b/>
          <w:color w:val="008081"/>
          <w:w w:val="105"/>
          <w:sz w:val="8"/>
          <w:lang w:val="es-ES"/>
          <w:rPrChange w:id="857" w:author="Alicia Lledolara" w:date="2019-01-09T15:16:00Z">
            <w:rPr>
              <w:rFonts w:ascii="Arial"/>
              <w:b/>
              <w:color w:val="008081"/>
              <w:w w:val="105"/>
              <w:sz w:val="8"/>
            </w:rPr>
          </w:rPrChange>
        </w:rPr>
        <w:t>PSA1719 PB</w:t>
      </w:r>
    </w:p>
    <w:p w14:paraId="200C7DDE" w14:textId="77777777" w:rsidR="005313F1" w:rsidRPr="00A6684B" w:rsidRDefault="005313F1">
      <w:pPr>
        <w:pStyle w:val="BodyText"/>
        <w:rPr>
          <w:rFonts w:ascii="Arial"/>
          <w:b/>
          <w:sz w:val="9"/>
          <w:lang w:val="es-ES"/>
          <w:rPrChange w:id="858" w:author="Alicia Lledolara" w:date="2019-01-09T15:16:00Z">
            <w:rPr>
              <w:rFonts w:ascii="Arial"/>
              <w:b/>
              <w:sz w:val="9"/>
            </w:rPr>
          </w:rPrChange>
        </w:rPr>
      </w:pPr>
    </w:p>
    <w:p w14:paraId="1A457BF3" w14:textId="77777777" w:rsidR="005313F1" w:rsidRPr="00A6684B" w:rsidRDefault="009B75EF">
      <w:pPr>
        <w:ind w:left="3090"/>
        <w:rPr>
          <w:rFonts w:ascii="Arial"/>
          <w:sz w:val="8"/>
          <w:lang w:val="es-ES"/>
          <w:rPrChange w:id="859" w:author="Alicia Lledolara" w:date="2019-01-09T15:16:00Z">
            <w:rPr>
              <w:rFonts w:ascii="Arial"/>
              <w:sz w:val="8"/>
            </w:rPr>
          </w:rPrChange>
        </w:rPr>
      </w:pPr>
      <w:r w:rsidRPr="00A6684B">
        <w:rPr>
          <w:rFonts w:ascii="Arial"/>
          <w:color w:val="008081"/>
          <w:w w:val="105"/>
          <w:sz w:val="8"/>
          <w:lang w:val="es-ES"/>
          <w:rPrChange w:id="860" w:author="Alicia Lledolara" w:date="2019-01-09T15:16:00Z">
            <w:rPr>
              <w:rFonts w:ascii="Arial"/>
              <w:color w:val="008081"/>
              <w:w w:val="105"/>
              <w:sz w:val="8"/>
            </w:rPr>
          </w:rPrChange>
        </w:rPr>
        <w:t>0</w:t>
      </w:r>
      <w:r w:rsidRPr="00A6684B">
        <w:rPr>
          <w:rFonts w:ascii="Arial"/>
          <w:color w:val="008081"/>
          <w:spacing w:val="-3"/>
          <w:w w:val="105"/>
          <w:sz w:val="8"/>
          <w:lang w:val="es-ES"/>
          <w:rPrChange w:id="861" w:author="Alicia Lledolara" w:date="2019-01-09T15:16:00Z">
            <w:rPr>
              <w:rFonts w:ascii="Arial"/>
              <w:color w:val="008081"/>
              <w:spacing w:val="-3"/>
              <w:w w:val="105"/>
              <w:sz w:val="8"/>
            </w:rPr>
          </w:rPrChange>
        </w:rPr>
        <w:t xml:space="preserve"> </w:t>
      </w:r>
      <w:r w:rsidRPr="00A6684B">
        <w:rPr>
          <w:rFonts w:ascii="Arial"/>
          <w:color w:val="008081"/>
          <w:w w:val="105"/>
          <w:sz w:val="8"/>
          <w:lang w:val="es-ES"/>
          <w:rPrChange w:id="862" w:author="Alicia Lledolara" w:date="2019-01-09T15:16:00Z">
            <w:rPr>
              <w:rFonts w:ascii="Arial"/>
              <w:color w:val="008081"/>
              <w:w w:val="105"/>
              <w:sz w:val="8"/>
            </w:rPr>
          </w:rPrChange>
        </w:rPr>
        <w:t>_</w:t>
      </w:r>
    </w:p>
    <w:p w14:paraId="76B0EBFF" w14:textId="77777777" w:rsidR="005313F1" w:rsidRPr="00A6684B" w:rsidRDefault="009B75EF">
      <w:pPr>
        <w:spacing w:before="9"/>
        <w:ind w:left="2998"/>
        <w:rPr>
          <w:rFonts w:ascii="Arial"/>
          <w:sz w:val="8"/>
          <w:lang w:val="es-ES"/>
          <w:rPrChange w:id="863" w:author="Alicia Lledolara" w:date="2019-01-09T15:16:00Z">
            <w:rPr>
              <w:rFonts w:ascii="Arial"/>
              <w:sz w:val="8"/>
            </w:rPr>
          </w:rPrChange>
        </w:rPr>
      </w:pPr>
      <w:r w:rsidRPr="00A6684B">
        <w:rPr>
          <w:rFonts w:ascii="Arial"/>
          <w:color w:val="008081"/>
          <w:w w:val="105"/>
          <w:sz w:val="8"/>
          <w:lang w:val="es-ES"/>
          <w:rPrChange w:id="864" w:author="Alicia Lledolara" w:date="2019-01-09T15:16:00Z">
            <w:rPr>
              <w:rFonts w:ascii="Arial"/>
              <w:color w:val="008081"/>
              <w:w w:val="105"/>
              <w:sz w:val="8"/>
            </w:rPr>
          </w:rPrChange>
        </w:rPr>
        <w:t>276</w:t>
      </w:r>
      <w:r w:rsidRPr="00A6684B">
        <w:rPr>
          <w:rFonts w:ascii="Arial"/>
          <w:color w:val="008081"/>
          <w:spacing w:val="-4"/>
          <w:w w:val="105"/>
          <w:sz w:val="8"/>
          <w:lang w:val="es-ES"/>
          <w:rPrChange w:id="865" w:author="Alicia Lledolara" w:date="2019-01-09T15:16:00Z">
            <w:rPr>
              <w:rFonts w:ascii="Arial"/>
              <w:color w:val="008081"/>
              <w:spacing w:val="-4"/>
              <w:w w:val="105"/>
              <w:sz w:val="8"/>
            </w:rPr>
          </w:rPrChange>
        </w:rPr>
        <w:t xml:space="preserve"> </w:t>
      </w:r>
      <w:r w:rsidRPr="00A6684B">
        <w:rPr>
          <w:rFonts w:ascii="Arial"/>
          <w:color w:val="008081"/>
          <w:w w:val="105"/>
          <w:sz w:val="8"/>
          <w:lang w:val="es-ES"/>
          <w:rPrChange w:id="866" w:author="Alicia Lledolara" w:date="2019-01-09T15:16:00Z">
            <w:rPr>
              <w:rFonts w:ascii="Arial"/>
              <w:color w:val="008081"/>
              <w:w w:val="105"/>
              <w:sz w:val="8"/>
            </w:rPr>
          </w:rPrChange>
        </w:rPr>
        <w:t>_</w:t>
      </w:r>
    </w:p>
    <w:p w14:paraId="7C5A83DA" w14:textId="77777777" w:rsidR="005313F1" w:rsidRPr="00A6684B" w:rsidRDefault="005313F1">
      <w:pPr>
        <w:pStyle w:val="BodyText"/>
        <w:spacing w:before="11"/>
        <w:rPr>
          <w:rFonts w:ascii="Arial"/>
          <w:sz w:val="11"/>
          <w:lang w:val="es-ES"/>
          <w:rPrChange w:id="867" w:author="Alicia Lledolara" w:date="2019-01-09T15:16:00Z">
            <w:rPr>
              <w:rFonts w:ascii="Arial"/>
              <w:sz w:val="11"/>
            </w:rPr>
          </w:rPrChange>
        </w:rPr>
      </w:pPr>
    </w:p>
    <w:p w14:paraId="378149E4" w14:textId="77777777" w:rsidR="005313F1" w:rsidRPr="00A6684B" w:rsidRDefault="005313F1">
      <w:pPr>
        <w:pStyle w:val="BodyText"/>
        <w:spacing w:before="9"/>
        <w:rPr>
          <w:rFonts w:ascii="Arial"/>
          <w:sz w:val="8"/>
          <w:lang w:val="es-ES"/>
          <w:rPrChange w:id="868" w:author="Alicia Lledolara" w:date="2019-01-09T15:16:00Z">
            <w:rPr>
              <w:rFonts w:ascii="Arial"/>
              <w:sz w:val="8"/>
            </w:rPr>
          </w:rPrChange>
        </w:rPr>
      </w:pPr>
    </w:p>
    <w:p w14:paraId="75FC87DE" w14:textId="77777777" w:rsidR="005313F1" w:rsidRPr="00A6684B" w:rsidRDefault="009B75EF">
      <w:pPr>
        <w:ind w:left="2395"/>
        <w:rPr>
          <w:rFonts w:ascii="Arial"/>
          <w:b/>
          <w:sz w:val="8"/>
          <w:lang w:val="es-ES"/>
          <w:rPrChange w:id="869" w:author="Alicia Lledolara" w:date="2019-01-09T15:16:00Z">
            <w:rPr>
              <w:rFonts w:ascii="Arial"/>
              <w:b/>
              <w:sz w:val="8"/>
            </w:rPr>
          </w:rPrChange>
        </w:rPr>
      </w:pPr>
      <w:r w:rsidRPr="00A6684B">
        <w:rPr>
          <w:rFonts w:ascii="Arial"/>
          <w:b/>
          <w:color w:val="008081"/>
          <w:w w:val="105"/>
          <w:sz w:val="8"/>
          <w:lang w:val="es-ES"/>
          <w:rPrChange w:id="870" w:author="Alicia Lledolara" w:date="2019-01-09T15:16:00Z">
            <w:rPr>
              <w:rFonts w:ascii="Arial"/>
              <w:b/>
              <w:color w:val="008081"/>
              <w:w w:val="105"/>
              <w:sz w:val="8"/>
            </w:rPr>
          </w:rPrChange>
        </w:rPr>
        <w:t>PSA1607 PB</w:t>
      </w:r>
    </w:p>
    <w:p w14:paraId="73F539E5" w14:textId="77777777" w:rsidR="005313F1" w:rsidRPr="00A6684B" w:rsidRDefault="005313F1">
      <w:pPr>
        <w:pStyle w:val="BodyText"/>
        <w:spacing w:before="2"/>
        <w:rPr>
          <w:rFonts w:ascii="Arial"/>
          <w:b/>
          <w:sz w:val="9"/>
          <w:lang w:val="es-ES"/>
          <w:rPrChange w:id="871" w:author="Alicia Lledolara" w:date="2019-01-09T15:16:00Z">
            <w:rPr>
              <w:rFonts w:ascii="Arial"/>
              <w:b/>
              <w:sz w:val="9"/>
            </w:rPr>
          </w:rPrChange>
        </w:rPr>
      </w:pPr>
    </w:p>
    <w:p w14:paraId="21BAF5E9" w14:textId="77777777" w:rsidR="005313F1" w:rsidRPr="00A6684B" w:rsidRDefault="005313F1">
      <w:pPr>
        <w:pStyle w:val="BodyText"/>
        <w:spacing w:before="8"/>
        <w:rPr>
          <w:rFonts w:ascii="Arial"/>
          <w:b/>
          <w:sz w:val="8"/>
          <w:lang w:val="es-ES"/>
          <w:rPrChange w:id="872" w:author="Alicia Lledolara" w:date="2019-01-09T15:16:00Z">
            <w:rPr>
              <w:rFonts w:ascii="Arial"/>
              <w:b/>
              <w:sz w:val="8"/>
            </w:rPr>
          </w:rPrChange>
        </w:rPr>
      </w:pPr>
    </w:p>
    <w:p w14:paraId="1C78BEE4" w14:textId="77777777" w:rsidR="005313F1" w:rsidRDefault="009B75EF">
      <w:pPr>
        <w:ind w:left="3090"/>
        <w:rPr>
          <w:rFonts w:ascii="Arial"/>
          <w:sz w:val="8"/>
        </w:rPr>
      </w:pPr>
      <w:proofErr w:type="gramStart"/>
      <w:r>
        <w:rPr>
          <w:rFonts w:ascii="Arial"/>
          <w:color w:val="008081"/>
          <w:w w:val="105"/>
          <w:sz w:val="8"/>
        </w:rPr>
        <w:t>0</w:t>
      </w:r>
      <w:proofErr w:type="gramEnd"/>
      <w:r>
        <w:rPr>
          <w:rFonts w:ascii="Arial"/>
          <w:color w:val="008081"/>
          <w:w w:val="105"/>
          <w:sz w:val="8"/>
        </w:rPr>
        <w:t xml:space="preserve"> _</w:t>
      </w:r>
    </w:p>
    <w:p w14:paraId="5F400319" w14:textId="77777777" w:rsidR="005313F1" w:rsidRDefault="005313F1">
      <w:pPr>
        <w:pStyle w:val="BodyText"/>
        <w:rPr>
          <w:rFonts w:ascii="Arial"/>
          <w:sz w:val="8"/>
        </w:rPr>
      </w:pPr>
    </w:p>
    <w:p w14:paraId="35C3C0DB" w14:textId="77777777" w:rsidR="005313F1" w:rsidRDefault="005313F1">
      <w:pPr>
        <w:pStyle w:val="BodyText"/>
        <w:spacing w:before="1"/>
        <w:rPr>
          <w:rFonts w:ascii="Arial"/>
          <w:sz w:val="8"/>
        </w:rPr>
      </w:pPr>
    </w:p>
    <w:p w14:paraId="31CA652E" w14:textId="77777777" w:rsidR="005313F1" w:rsidRDefault="009B75EF">
      <w:pPr>
        <w:spacing w:line="247" w:lineRule="auto"/>
        <w:ind w:left="377" w:right="1341"/>
        <w:jc w:val="both"/>
      </w:pPr>
      <w:r>
        <w:rPr>
          <w:w w:val="110"/>
        </w:rPr>
        <w:t>Figure 5.11: Chromatin accessibility landscape at the qPCR di</w:t>
      </w:r>
      <w:r>
        <w:rPr>
          <w:rFonts w:ascii="Arial" w:hAnsi="Arial"/>
          <w:w w:val="110"/>
        </w:rPr>
        <w:t>ff</w:t>
      </w:r>
      <w:r>
        <w:rPr>
          <w:w w:val="110"/>
        </w:rPr>
        <w:t xml:space="preserve">erentially expressed </w:t>
      </w:r>
      <w:r>
        <w:rPr>
          <w:i/>
          <w:w w:val="110"/>
        </w:rPr>
        <w:t xml:space="preserve">FN1 </w:t>
      </w:r>
      <w:r>
        <w:rPr>
          <w:w w:val="110"/>
        </w:rPr>
        <w:t>gene in CD14</w:t>
      </w:r>
      <w:r>
        <w:rPr>
          <w:w w:val="110"/>
          <w:position w:val="8"/>
          <w:sz w:val="16"/>
        </w:rPr>
        <w:t xml:space="preserve">+ </w:t>
      </w:r>
      <w:r>
        <w:rPr>
          <w:w w:val="110"/>
        </w:rPr>
        <w:t xml:space="preserve">monocytes. UCSC Genome Browser view illustrating the </w:t>
      </w:r>
      <w:r>
        <w:rPr>
          <w:spacing w:val="-13"/>
          <w:w w:val="110"/>
        </w:rPr>
        <w:t xml:space="preserve">ATAC </w:t>
      </w:r>
      <w:proofErr w:type="spellStart"/>
      <w:r>
        <w:rPr>
          <w:w w:val="110"/>
        </w:rPr>
        <w:t>normalised</w:t>
      </w:r>
      <w:proofErr w:type="spellEnd"/>
      <w:r>
        <w:rPr>
          <w:w w:val="110"/>
        </w:rPr>
        <w:t xml:space="preserve"> read density (y-axis) in two </w:t>
      </w:r>
      <w:r>
        <w:rPr>
          <w:spacing w:val="-4"/>
          <w:w w:val="110"/>
        </w:rPr>
        <w:t xml:space="preserve">DARs </w:t>
      </w:r>
      <w:r>
        <w:rPr>
          <w:w w:val="110"/>
        </w:rPr>
        <w:t xml:space="preserve">located at the promoter and downstream the 3’ UTR of the </w:t>
      </w:r>
      <w:r>
        <w:rPr>
          <w:i/>
          <w:w w:val="110"/>
        </w:rPr>
        <w:t xml:space="preserve">FN1 </w:t>
      </w:r>
      <w:r>
        <w:rPr>
          <w:w w:val="110"/>
        </w:rPr>
        <w:t>gene (x-axis) in CD14</w:t>
      </w:r>
      <w:r>
        <w:rPr>
          <w:w w:val="110"/>
          <w:position w:val="8"/>
          <w:sz w:val="16"/>
        </w:rPr>
        <w:t xml:space="preserve">+ </w:t>
      </w:r>
      <w:r>
        <w:rPr>
          <w:w w:val="110"/>
        </w:rPr>
        <w:t>monocytes from</w:t>
      </w:r>
      <w:del w:id="873" w:author="Microsoft Office User" w:date="2018-12-24T10:32:00Z">
        <w:r w:rsidDel="005C778C">
          <w:rPr>
            <w:w w:val="110"/>
          </w:rPr>
          <w:delText xml:space="preserve"> SF </w:delText>
        </w:r>
      </w:del>
      <w:ins w:id="874" w:author="Microsoft Office User" w:date="2018-12-24T10:32:00Z">
        <w:r w:rsidR="005C778C">
          <w:rPr>
            <w:w w:val="110"/>
          </w:rPr>
          <w:t xml:space="preserve"> synovial fluid </w:t>
        </w:r>
      </w:ins>
      <w:r>
        <w:rPr>
          <w:w w:val="110"/>
        </w:rPr>
        <w:t>and</w:t>
      </w:r>
      <w:del w:id="875" w:author="Microsoft Office User" w:date="2018-12-24T10:29:00Z">
        <w:r w:rsidDel="005C778C">
          <w:rPr>
            <w:w w:val="110"/>
          </w:rPr>
          <w:delText xml:space="preserve"> PB </w:delText>
        </w:r>
      </w:del>
      <w:ins w:id="876" w:author="Microsoft Office User" w:date="2018-12-24T10:29:00Z">
        <w:r w:rsidR="005C778C">
          <w:rPr>
            <w:w w:val="110"/>
          </w:rPr>
          <w:t xml:space="preserve"> peripheral blood </w:t>
        </w:r>
      </w:ins>
      <w:r>
        <w:rPr>
          <w:w w:val="110"/>
        </w:rPr>
        <w:t xml:space="preserve">in three </w:t>
      </w:r>
      <w:proofErr w:type="spellStart"/>
      <w:r>
        <w:rPr>
          <w:spacing w:val="-3"/>
          <w:w w:val="110"/>
        </w:rPr>
        <w:t>PsA</w:t>
      </w:r>
      <w:proofErr w:type="spellEnd"/>
      <w:r>
        <w:rPr>
          <w:spacing w:val="-3"/>
          <w:w w:val="110"/>
        </w:rPr>
        <w:t xml:space="preserve"> </w:t>
      </w:r>
      <w:r>
        <w:rPr>
          <w:w w:val="110"/>
        </w:rPr>
        <w:t>patients.</w:t>
      </w:r>
      <w:r>
        <w:rPr>
          <w:spacing w:val="-6"/>
          <w:w w:val="110"/>
        </w:rPr>
        <w:t xml:space="preserve"> </w:t>
      </w:r>
      <w:r>
        <w:rPr>
          <w:w w:val="110"/>
        </w:rPr>
        <w:t>Both</w:t>
      </w:r>
      <w:r>
        <w:rPr>
          <w:spacing w:val="-19"/>
          <w:w w:val="110"/>
        </w:rPr>
        <w:t xml:space="preserve"> </w:t>
      </w:r>
      <w:r>
        <w:rPr>
          <w:spacing w:val="-4"/>
          <w:w w:val="110"/>
        </w:rPr>
        <w:t>DARs</w:t>
      </w:r>
      <w:r>
        <w:rPr>
          <w:spacing w:val="-20"/>
          <w:w w:val="110"/>
        </w:rPr>
        <w:t xml:space="preserve"> </w:t>
      </w:r>
      <w:r>
        <w:rPr>
          <w:w w:val="110"/>
        </w:rPr>
        <w:t>were</w:t>
      </w:r>
      <w:r>
        <w:rPr>
          <w:spacing w:val="-20"/>
          <w:w w:val="110"/>
        </w:rPr>
        <w:t xml:space="preserve"> </w:t>
      </w:r>
      <w:r>
        <w:rPr>
          <w:w w:val="110"/>
        </w:rPr>
        <w:t>more</w:t>
      </w:r>
      <w:r>
        <w:rPr>
          <w:spacing w:val="-19"/>
          <w:w w:val="110"/>
        </w:rPr>
        <w:t xml:space="preserve"> </w:t>
      </w:r>
      <w:r>
        <w:rPr>
          <w:w w:val="110"/>
        </w:rPr>
        <w:t>accessible</w:t>
      </w:r>
      <w:r>
        <w:rPr>
          <w:spacing w:val="-20"/>
          <w:w w:val="110"/>
        </w:rPr>
        <w:t xml:space="preserve"> </w:t>
      </w:r>
      <w:r>
        <w:rPr>
          <w:w w:val="110"/>
        </w:rPr>
        <w:t>in</w:t>
      </w:r>
      <w:del w:id="877" w:author="Microsoft Office User" w:date="2018-12-24T10:32:00Z">
        <w:r w:rsidDel="005C778C">
          <w:rPr>
            <w:spacing w:val="-19"/>
            <w:w w:val="110"/>
          </w:rPr>
          <w:delText xml:space="preserve"> </w:delText>
        </w:r>
        <w:r w:rsidDel="005C778C">
          <w:rPr>
            <w:w w:val="110"/>
          </w:rPr>
          <w:delText>SF</w:delText>
        </w:r>
        <w:r w:rsidDel="005C778C">
          <w:rPr>
            <w:spacing w:val="-20"/>
            <w:w w:val="110"/>
          </w:rPr>
          <w:delText xml:space="preserve"> </w:delText>
        </w:r>
      </w:del>
      <w:ins w:id="878" w:author="Microsoft Office User" w:date="2018-12-24T10:32:00Z">
        <w:r w:rsidR="005C778C">
          <w:rPr>
            <w:spacing w:val="-19"/>
            <w:w w:val="110"/>
          </w:rPr>
          <w:t xml:space="preserve"> synovial fluid </w:t>
        </w:r>
      </w:ins>
      <w:r>
        <w:rPr>
          <w:w w:val="110"/>
        </w:rPr>
        <w:t>when</w:t>
      </w:r>
      <w:r>
        <w:rPr>
          <w:spacing w:val="-19"/>
          <w:w w:val="110"/>
        </w:rPr>
        <w:t xml:space="preserve"> </w:t>
      </w:r>
      <w:r>
        <w:rPr>
          <w:w w:val="110"/>
        </w:rPr>
        <w:t>compared</w:t>
      </w:r>
      <w:r>
        <w:rPr>
          <w:spacing w:val="-20"/>
          <w:w w:val="110"/>
        </w:rPr>
        <w:t xml:space="preserve"> </w:t>
      </w:r>
      <w:r>
        <w:rPr>
          <w:w w:val="110"/>
        </w:rPr>
        <w:t>to</w:t>
      </w:r>
      <w:r>
        <w:rPr>
          <w:spacing w:val="-20"/>
          <w:w w:val="110"/>
        </w:rPr>
        <w:t xml:space="preserve"> </w:t>
      </w:r>
      <w:r>
        <w:rPr>
          <w:w w:val="110"/>
        </w:rPr>
        <w:t>PB.</w:t>
      </w:r>
      <w:r>
        <w:rPr>
          <w:spacing w:val="-19"/>
          <w:w w:val="110"/>
        </w:rPr>
        <w:t xml:space="preserve"> </w:t>
      </w:r>
      <w:r>
        <w:rPr>
          <w:spacing w:val="-4"/>
          <w:w w:val="110"/>
        </w:rPr>
        <w:t>Tracks</w:t>
      </w:r>
      <w:r>
        <w:rPr>
          <w:spacing w:val="-20"/>
          <w:w w:val="110"/>
        </w:rPr>
        <w:t xml:space="preserve"> </w:t>
      </w:r>
      <w:r>
        <w:rPr>
          <w:w w:val="110"/>
        </w:rPr>
        <w:t>are</w:t>
      </w:r>
      <w:r>
        <w:rPr>
          <w:spacing w:val="-19"/>
          <w:w w:val="110"/>
        </w:rPr>
        <w:t xml:space="preserve"> </w:t>
      </w:r>
      <w:proofErr w:type="spellStart"/>
      <w:r>
        <w:rPr>
          <w:spacing w:val="-3"/>
          <w:w w:val="110"/>
        </w:rPr>
        <w:t>colour</w:t>
      </w:r>
      <w:proofErr w:type="spellEnd"/>
      <w:r>
        <w:rPr>
          <w:spacing w:val="-3"/>
          <w:w w:val="110"/>
        </w:rPr>
        <w:t xml:space="preserve">- </w:t>
      </w:r>
      <w:r>
        <w:rPr>
          <w:w w:val="110"/>
        </w:rPr>
        <w:t xml:space="preserve">coded by tissue (SF=purple and PB=turquoise). The </w:t>
      </w:r>
      <w:proofErr w:type="spellStart"/>
      <w:r>
        <w:rPr>
          <w:w w:val="110"/>
        </w:rPr>
        <w:t>Epigenome</w:t>
      </w:r>
      <w:proofErr w:type="spellEnd"/>
      <w:r>
        <w:rPr>
          <w:w w:val="110"/>
        </w:rPr>
        <w:t xml:space="preserve"> Roadmap chromatin segmentation track for</w:t>
      </w:r>
      <w:del w:id="879" w:author="Microsoft Office User" w:date="2018-12-24T10:29:00Z">
        <w:r w:rsidDel="005C778C">
          <w:rPr>
            <w:w w:val="110"/>
          </w:rPr>
          <w:delText xml:space="preserve"> PB </w:delText>
        </w:r>
      </w:del>
      <w:ins w:id="880" w:author="Microsoft Office User" w:date="2018-12-24T10:29:00Z">
        <w:r w:rsidR="005C778C">
          <w:rPr>
            <w:w w:val="110"/>
          </w:rPr>
          <w:t xml:space="preserve"> peripheral blood </w:t>
        </w:r>
      </w:ins>
      <w:r>
        <w:rPr>
          <w:w w:val="110"/>
        </w:rPr>
        <w:t>isolated CD14</w:t>
      </w:r>
      <w:r>
        <w:rPr>
          <w:w w:val="110"/>
          <w:position w:val="8"/>
          <w:sz w:val="16"/>
        </w:rPr>
        <w:t xml:space="preserve">+ </w:t>
      </w:r>
      <w:r>
        <w:rPr>
          <w:w w:val="110"/>
        </w:rPr>
        <w:t xml:space="preserve">monocytes </w:t>
      </w:r>
      <w:proofErr w:type="gramStart"/>
      <w:r>
        <w:rPr>
          <w:w w:val="110"/>
        </w:rPr>
        <w:t>is also shown</w:t>
      </w:r>
      <w:proofErr w:type="gramEnd"/>
      <w:r>
        <w:rPr>
          <w:w w:val="110"/>
        </w:rPr>
        <w:t xml:space="preserve">. All </w:t>
      </w:r>
      <w:r>
        <w:rPr>
          <w:spacing w:val="-4"/>
          <w:w w:val="110"/>
        </w:rPr>
        <w:t xml:space="preserve">DARs </w:t>
      </w:r>
      <w:r>
        <w:rPr>
          <w:w w:val="110"/>
        </w:rPr>
        <w:t>were significant based on FDR</w:t>
      </w:r>
      <w:r>
        <w:rPr>
          <w:i/>
          <w:w w:val="110"/>
        </w:rPr>
        <w:t>&lt;</w:t>
      </w:r>
      <w:r>
        <w:rPr>
          <w:w w:val="110"/>
        </w:rPr>
        <w:t>0.01 and</w:t>
      </w:r>
      <w:r>
        <w:rPr>
          <w:spacing w:val="-36"/>
          <w:w w:val="110"/>
        </w:rPr>
        <w:t xml:space="preserve"> </w:t>
      </w:r>
      <w:r>
        <w:rPr>
          <w:w w:val="110"/>
        </w:rPr>
        <w:t>FC</w:t>
      </w:r>
      <w:r>
        <w:rPr>
          <w:i/>
          <w:w w:val="110"/>
        </w:rPr>
        <w:t>&gt;</w:t>
      </w:r>
      <w:r>
        <w:rPr>
          <w:w w:val="110"/>
        </w:rPr>
        <w:t>1.5.</w:t>
      </w:r>
    </w:p>
    <w:p w14:paraId="3C986476" w14:textId="77777777" w:rsidR="005313F1" w:rsidRDefault="005313F1">
      <w:pPr>
        <w:spacing w:line="247" w:lineRule="auto"/>
        <w:jc w:val="both"/>
        <w:sectPr w:rsidR="005313F1">
          <w:type w:val="continuous"/>
          <w:pgSz w:w="11910" w:h="16840"/>
          <w:pgMar w:top="1580" w:right="0" w:bottom="560" w:left="1680" w:header="720" w:footer="720" w:gutter="0"/>
          <w:cols w:space="720"/>
        </w:sectPr>
      </w:pPr>
    </w:p>
    <w:p w14:paraId="3D52D909" w14:textId="77777777" w:rsidR="005313F1" w:rsidRDefault="005313F1">
      <w:pPr>
        <w:pStyle w:val="BodyText"/>
        <w:rPr>
          <w:sz w:val="20"/>
        </w:rPr>
      </w:pPr>
    </w:p>
    <w:p w14:paraId="2E5D03C4" w14:textId="77777777" w:rsidR="005313F1" w:rsidRDefault="005313F1">
      <w:pPr>
        <w:pStyle w:val="BodyText"/>
        <w:spacing w:before="8"/>
        <w:rPr>
          <w:sz w:val="23"/>
        </w:rPr>
      </w:pPr>
    </w:p>
    <w:p w14:paraId="41663358" w14:textId="77777777" w:rsidR="005313F1" w:rsidRDefault="009B75EF">
      <w:pPr>
        <w:pStyle w:val="BodyText"/>
        <w:spacing w:line="410" w:lineRule="auto"/>
        <w:ind w:left="377" w:right="1341"/>
        <w:jc w:val="both"/>
      </w:pPr>
      <w:proofErr w:type="gramStart"/>
      <w:r>
        <w:rPr>
          <w:w w:val="110"/>
        </w:rPr>
        <w:t>regulated</w:t>
      </w:r>
      <w:proofErr w:type="gramEnd"/>
      <w:r>
        <w:rPr>
          <w:w w:val="110"/>
        </w:rPr>
        <w:t xml:space="preserve"> and down-regulated genes showing abs mean FC</w:t>
      </w:r>
      <w:r>
        <w:rPr>
          <w:i/>
          <w:w w:val="110"/>
        </w:rPr>
        <w:t>&gt;</w:t>
      </w:r>
      <w:r>
        <w:rPr>
          <w:w w:val="110"/>
        </w:rPr>
        <w:t xml:space="preserve">1.5 and </w:t>
      </w:r>
      <w:proofErr w:type="spellStart"/>
      <w:r>
        <w:rPr>
          <w:w w:val="110"/>
        </w:rPr>
        <w:t>pval</w:t>
      </w:r>
      <w:proofErr w:type="spellEnd"/>
      <w:r>
        <w:rPr>
          <w:i/>
          <w:w w:val="110"/>
        </w:rPr>
        <w:t>&lt;</w:t>
      </w:r>
      <w:r>
        <w:rPr>
          <w:w w:val="110"/>
        </w:rPr>
        <w:t>0.05 were used as input for the enrichment analysis. Interestingly, the modulated genes between</w:t>
      </w:r>
      <w:del w:id="881" w:author="Microsoft Office User" w:date="2018-12-24T10:32:00Z">
        <w:r w:rsidDel="005C778C">
          <w:rPr>
            <w:w w:val="110"/>
          </w:rPr>
          <w:delText xml:space="preserve"> SF </w:delText>
        </w:r>
      </w:del>
      <w:ins w:id="882" w:author="Microsoft Office User" w:date="2018-12-24T10:32:00Z">
        <w:r w:rsidR="005C778C">
          <w:rPr>
            <w:w w:val="110"/>
          </w:rPr>
          <w:t xml:space="preserve"> synovial fluid </w:t>
        </w:r>
      </w:ins>
      <w:r>
        <w:rPr>
          <w:w w:val="110"/>
        </w:rPr>
        <w:t>and</w:t>
      </w:r>
      <w:del w:id="883" w:author="Microsoft Office User" w:date="2018-12-24T10:29:00Z">
        <w:r w:rsidDel="005C778C">
          <w:rPr>
            <w:w w:val="110"/>
          </w:rPr>
          <w:delText xml:space="preserve"> PB </w:delText>
        </w:r>
      </w:del>
      <w:ins w:id="884" w:author="Microsoft Office User" w:date="2018-12-24T10:29:00Z">
        <w:r w:rsidR="005C778C">
          <w:rPr>
            <w:w w:val="110"/>
          </w:rPr>
          <w:t xml:space="preserve"> peripheral blood </w:t>
        </w:r>
      </w:ins>
      <w:r>
        <w:rPr>
          <w:w w:val="110"/>
        </w:rPr>
        <w:t>in CD14</w:t>
      </w:r>
      <w:r>
        <w:rPr>
          <w:w w:val="110"/>
          <w:position w:val="9"/>
          <w:sz w:val="18"/>
        </w:rPr>
        <w:t xml:space="preserve">+ </w:t>
      </w:r>
      <w:r>
        <w:rPr>
          <w:w w:val="110"/>
        </w:rPr>
        <w:t xml:space="preserve">monocytes </w:t>
      </w:r>
      <w:proofErr w:type="gramStart"/>
      <w:r>
        <w:rPr>
          <w:w w:val="110"/>
        </w:rPr>
        <w:t>were enriched</w:t>
      </w:r>
      <w:proofErr w:type="gramEnd"/>
      <w:r>
        <w:rPr>
          <w:w w:val="110"/>
        </w:rPr>
        <w:t xml:space="preserve"> for chemokine, NOD-like</w:t>
      </w:r>
      <w:r>
        <w:rPr>
          <w:spacing w:val="-21"/>
          <w:w w:val="110"/>
        </w:rPr>
        <w:t xml:space="preserve"> </w:t>
      </w:r>
      <w:proofErr w:type="spellStart"/>
      <w:r>
        <w:rPr>
          <w:w w:val="110"/>
        </w:rPr>
        <w:t>signalling</w:t>
      </w:r>
      <w:proofErr w:type="spellEnd"/>
      <w:r>
        <w:rPr>
          <w:spacing w:val="-21"/>
          <w:w w:val="110"/>
        </w:rPr>
        <w:t xml:space="preserve"> </w:t>
      </w:r>
      <w:r>
        <w:rPr>
          <w:w w:val="110"/>
        </w:rPr>
        <w:t>and</w:t>
      </w:r>
      <w:r>
        <w:rPr>
          <w:spacing w:val="-21"/>
          <w:w w:val="110"/>
        </w:rPr>
        <w:t xml:space="preserve"> </w:t>
      </w:r>
      <w:r>
        <w:rPr>
          <w:w w:val="110"/>
        </w:rPr>
        <w:t>TLR</w:t>
      </w:r>
      <w:r>
        <w:rPr>
          <w:spacing w:val="-21"/>
          <w:w w:val="110"/>
        </w:rPr>
        <w:t xml:space="preserve"> </w:t>
      </w:r>
      <w:proofErr w:type="spellStart"/>
      <w:r>
        <w:rPr>
          <w:w w:val="110"/>
        </w:rPr>
        <w:t>signalling</w:t>
      </w:r>
      <w:proofErr w:type="spellEnd"/>
      <w:r>
        <w:rPr>
          <w:spacing w:val="-21"/>
          <w:w w:val="110"/>
        </w:rPr>
        <w:t xml:space="preserve"> </w:t>
      </w:r>
      <w:r>
        <w:rPr>
          <w:w w:val="110"/>
        </w:rPr>
        <w:t>pathways</w:t>
      </w:r>
      <w:r>
        <w:rPr>
          <w:spacing w:val="-21"/>
          <w:w w:val="110"/>
        </w:rPr>
        <w:t xml:space="preserve"> </w:t>
      </w:r>
      <w:r>
        <w:rPr>
          <w:spacing w:val="-4"/>
          <w:w w:val="110"/>
        </w:rPr>
        <w:t>(Table</w:t>
      </w:r>
      <w:r>
        <w:rPr>
          <w:spacing w:val="-21"/>
          <w:w w:val="110"/>
        </w:rPr>
        <w:t xml:space="preserve"> </w:t>
      </w:r>
      <w:r>
        <w:rPr>
          <w:w w:val="110"/>
        </w:rPr>
        <w:t>5.6). All</w:t>
      </w:r>
      <w:r>
        <w:rPr>
          <w:spacing w:val="-21"/>
          <w:w w:val="110"/>
        </w:rPr>
        <w:t xml:space="preserve"> </w:t>
      </w:r>
      <w:r>
        <w:rPr>
          <w:w w:val="110"/>
        </w:rPr>
        <w:t>three</w:t>
      </w:r>
      <w:r>
        <w:rPr>
          <w:spacing w:val="-21"/>
          <w:w w:val="110"/>
        </w:rPr>
        <w:t xml:space="preserve"> </w:t>
      </w:r>
      <w:r>
        <w:rPr>
          <w:w w:val="110"/>
        </w:rPr>
        <w:t>pathways are involved in the activation of cytokines and chemokines gene expression, leading to T cell recruitment and inflammatory</w:t>
      </w:r>
      <w:r>
        <w:rPr>
          <w:spacing w:val="-31"/>
          <w:w w:val="110"/>
        </w:rPr>
        <w:t xml:space="preserve"> </w:t>
      </w:r>
      <w:r>
        <w:rPr>
          <w:w w:val="110"/>
        </w:rPr>
        <w:t>response.</w:t>
      </w:r>
    </w:p>
    <w:p w14:paraId="08CC9934" w14:textId="77777777" w:rsidR="005313F1" w:rsidRDefault="009B75EF">
      <w:pPr>
        <w:pStyle w:val="BodyText"/>
        <w:spacing w:before="4" w:line="415" w:lineRule="auto"/>
        <w:ind w:left="377" w:right="1341" w:firstLine="566"/>
        <w:jc w:val="both"/>
      </w:pPr>
      <w:r>
        <w:rPr>
          <w:w w:val="110"/>
        </w:rPr>
        <w:t xml:space="preserve">The TLR </w:t>
      </w:r>
      <w:proofErr w:type="spellStart"/>
      <w:r>
        <w:rPr>
          <w:w w:val="110"/>
        </w:rPr>
        <w:t>signalling</w:t>
      </w:r>
      <w:proofErr w:type="spellEnd"/>
      <w:r>
        <w:rPr>
          <w:w w:val="110"/>
        </w:rPr>
        <w:t xml:space="preserve"> pathways enrichment involved </w:t>
      </w:r>
      <w:del w:id="885" w:author="Microsoft Office User" w:date="2018-12-24T11:48:00Z">
        <w:r w:rsidDel="005C4231">
          <w:rPr>
            <w:w w:val="110"/>
          </w:rPr>
          <w:delText xml:space="preserve">the </w:delText>
        </w:r>
      </w:del>
      <w:r>
        <w:rPr>
          <w:i/>
          <w:w w:val="110"/>
        </w:rPr>
        <w:t xml:space="preserve">FN1 </w:t>
      </w:r>
      <w:r>
        <w:rPr>
          <w:w w:val="110"/>
        </w:rPr>
        <w:t xml:space="preserve">(previously mentioned) and </w:t>
      </w:r>
      <w:r>
        <w:rPr>
          <w:i/>
          <w:w w:val="110"/>
        </w:rPr>
        <w:t>SPP1</w:t>
      </w:r>
      <w:r>
        <w:rPr>
          <w:w w:val="110"/>
        </w:rPr>
        <w:t>, two of the top di</w:t>
      </w:r>
      <w:r>
        <w:rPr>
          <w:rFonts w:ascii="Arial"/>
          <w:w w:val="110"/>
        </w:rPr>
        <w:t>ff</w:t>
      </w:r>
      <w:r>
        <w:rPr>
          <w:w w:val="110"/>
        </w:rPr>
        <w:t xml:space="preserve">erentially expressed genes found in this pilot study </w:t>
      </w:r>
      <w:r>
        <w:rPr>
          <w:spacing w:val="-4"/>
          <w:w w:val="110"/>
        </w:rPr>
        <w:t xml:space="preserve">(Table </w:t>
      </w:r>
      <w:r>
        <w:rPr>
          <w:w w:val="110"/>
        </w:rPr>
        <w:t xml:space="preserve">5.6). </w:t>
      </w:r>
      <w:r>
        <w:rPr>
          <w:spacing w:val="-3"/>
          <w:w w:val="110"/>
        </w:rPr>
        <w:t xml:space="preserve">Together </w:t>
      </w:r>
      <w:r>
        <w:rPr>
          <w:w w:val="110"/>
        </w:rPr>
        <w:t xml:space="preserve">with </w:t>
      </w:r>
      <w:r>
        <w:rPr>
          <w:i/>
          <w:w w:val="110"/>
        </w:rPr>
        <w:t>FN1</w:t>
      </w:r>
      <w:r>
        <w:rPr>
          <w:w w:val="110"/>
        </w:rPr>
        <w:t xml:space="preserve">, </w:t>
      </w:r>
      <w:r>
        <w:rPr>
          <w:i/>
          <w:w w:val="110"/>
        </w:rPr>
        <w:t xml:space="preserve">SPP1 </w:t>
      </w:r>
      <w:r>
        <w:rPr>
          <w:w w:val="110"/>
        </w:rPr>
        <w:t xml:space="preserve">was highly </w:t>
      </w:r>
      <w:proofErr w:type="gramStart"/>
      <w:r>
        <w:rPr>
          <w:w w:val="110"/>
        </w:rPr>
        <w:t>up-regulated</w:t>
      </w:r>
      <w:proofErr w:type="gramEnd"/>
      <w:r>
        <w:rPr>
          <w:w w:val="110"/>
        </w:rPr>
        <w:t xml:space="preserve"> </w:t>
      </w:r>
      <w:r>
        <w:rPr>
          <w:spacing w:val="-3"/>
          <w:w w:val="110"/>
        </w:rPr>
        <w:t xml:space="preserve">(mean </w:t>
      </w:r>
      <w:r>
        <w:rPr>
          <w:w w:val="110"/>
        </w:rPr>
        <w:t>FC</w:t>
      </w:r>
      <w:r>
        <w:rPr>
          <w:i/>
          <w:w w:val="110"/>
        </w:rPr>
        <w:t>&gt;</w:t>
      </w:r>
      <w:r>
        <w:rPr>
          <w:w w:val="110"/>
        </w:rPr>
        <w:t>16)</w:t>
      </w:r>
      <w:r>
        <w:rPr>
          <w:spacing w:val="-17"/>
          <w:w w:val="110"/>
        </w:rPr>
        <w:t xml:space="preserve"> </w:t>
      </w:r>
      <w:r>
        <w:rPr>
          <w:w w:val="110"/>
        </w:rPr>
        <w:t>in</w:t>
      </w:r>
      <w:r>
        <w:rPr>
          <w:spacing w:val="-17"/>
          <w:w w:val="110"/>
        </w:rPr>
        <w:t xml:space="preserve"> </w:t>
      </w:r>
      <w:r>
        <w:rPr>
          <w:w w:val="110"/>
        </w:rPr>
        <w:t>the</w:t>
      </w:r>
      <w:r>
        <w:rPr>
          <w:spacing w:val="-17"/>
          <w:w w:val="110"/>
        </w:rPr>
        <w:t xml:space="preserve"> </w:t>
      </w:r>
      <w:r>
        <w:rPr>
          <w:w w:val="110"/>
        </w:rPr>
        <w:t>three</w:t>
      </w:r>
      <w:r>
        <w:rPr>
          <w:spacing w:val="-17"/>
          <w:w w:val="110"/>
        </w:rPr>
        <w:t xml:space="preserve"> </w:t>
      </w:r>
      <w:r>
        <w:rPr>
          <w:w w:val="110"/>
        </w:rPr>
        <w:t>cell</w:t>
      </w:r>
      <w:r>
        <w:rPr>
          <w:spacing w:val="-17"/>
          <w:w w:val="110"/>
        </w:rPr>
        <w:t xml:space="preserve"> </w:t>
      </w:r>
      <w:r>
        <w:rPr>
          <w:w w:val="110"/>
        </w:rPr>
        <w:t>types,</w:t>
      </w:r>
      <w:r>
        <w:rPr>
          <w:spacing w:val="-16"/>
          <w:w w:val="110"/>
        </w:rPr>
        <w:t xml:space="preserve"> </w:t>
      </w:r>
      <w:r>
        <w:rPr>
          <w:w w:val="110"/>
        </w:rPr>
        <w:t>showing</w:t>
      </w:r>
      <w:r>
        <w:rPr>
          <w:spacing w:val="-17"/>
          <w:w w:val="110"/>
        </w:rPr>
        <w:t xml:space="preserve"> </w:t>
      </w:r>
      <w:r>
        <w:rPr>
          <w:w w:val="110"/>
        </w:rPr>
        <w:t>the</w:t>
      </w:r>
      <w:r>
        <w:rPr>
          <w:spacing w:val="-17"/>
          <w:w w:val="110"/>
        </w:rPr>
        <w:t xml:space="preserve"> </w:t>
      </w:r>
      <w:r>
        <w:rPr>
          <w:w w:val="110"/>
        </w:rPr>
        <w:t>greatest</w:t>
      </w:r>
      <w:r>
        <w:rPr>
          <w:spacing w:val="-17"/>
          <w:w w:val="110"/>
        </w:rPr>
        <w:t xml:space="preserve"> </w:t>
      </w:r>
      <w:r>
        <w:rPr>
          <w:w w:val="110"/>
        </w:rPr>
        <w:t>FC</w:t>
      </w:r>
      <w:r>
        <w:rPr>
          <w:spacing w:val="-17"/>
          <w:w w:val="110"/>
        </w:rPr>
        <w:t xml:space="preserve"> </w:t>
      </w:r>
      <w:r>
        <w:rPr>
          <w:w w:val="110"/>
        </w:rPr>
        <w:t>in</w:t>
      </w:r>
      <w:r>
        <w:rPr>
          <w:spacing w:val="-17"/>
          <w:w w:val="110"/>
        </w:rPr>
        <w:t xml:space="preserve"> </w:t>
      </w:r>
      <w:r>
        <w:rPr>
          <w:w w:val="110"/>
        </w:rPr>
        <w:t>monocytes</w:t>
      </w:r>
      <w:r>
        <w:rPr>
          <w:spacing w:val="-16"/>
          <w:w w:val="110"/>
        </w:rPr>
        <w:t xml:space="preserve"> </w:t>
      </w:r>
      <w:r>
        <w:rPr>
          <w:w w:val="110"/>
        </w:rPr>
        <w:t>(Figure</w:t>
      </w:r>
      <w:r>
        <w:rPr>
          <w:spacing w:val="-17"/>
          <w:w w:val="110"/>
        </w:rPr>
        <w:t xml:space="preserve"> </w:t>
      </w:r>
      <w:r>
        <w:rPr>
          <w:spacing w:val="-3"/>
          <w:w w:val="110"/>
        </w:rPr>
        <w:t xml:space="preserve">5.10 </w:t>
      </w:r>
      <w:r>
        <w:rPr>
          <w:w w:val="110"/>
        </w:rPr>
        <w:t xml:space="preserve">a). Moreover, some of the genes driving enrichment, such as </w:t>
      </w:r>
      <w:r>
        <w:rPr>
          <w:i/>
          <w:spacing w:val="-3"/>
          <w:w w:val="110"/>
        </w:rPr>
        <w:t xml:space="preserve">CCL5 </w:t>
      </w:r>
      <w:r>
        <w:rPr>
          <w:w w:val="110"/>
        </w:rPr>
        <w:t xml:space="preserve">and </w:t>
      </w:r>
      <w:r>
        <w:rPr>
          <w:i/>
          <w:w w:val="110"/>
        </w:rPr>
        <w:t>NFKB</w:t>
      </w:r>
      <w:r>
        <w:rPr>
          <w:w w:val="110"/>
        </w:rPr>
        <w:t xml:space="preserve">, </w:t>
      </w:r>
      <w:proofErr w:type="gramStart"/>
      <w:r>
        <w:rPr>
          <w:w w:val="110"/>
        </w:rPr>
        <w:t>were also shared</w:t>
      </w:r>
      <w:proofErr w:type="gramEnd"/>
      <w:r>
        <w:rPr>
          <w:w w:val="110"/>
        </w:rPr>
        <w:t xml:space="preserve"> across the three pathways of interest. Others genes, including </w:t>
      </w:r>
      <w:r>
        <w:rPr>
          <w:i/>
          <w:w w:val="110"/>
        </w:rPr>
        <w:t>TNF</w:t>
      </w:r>
      <w:r>
        <w:rPr>
          <w:w w:val="110"/>
        </w:rPr>
        <w:t>,</w:t>
      </w:r>
      <w:r>
        <w:rPr>
          <w:spacing w:val="-11"/>
          <w:w w:val="110"/>
        </w:rPr>
        <w:t xml:space="preserve"> </w:t>
      </w:r>
      <w:r>
        <w:rPr>
          <w:i/>
          <w:w w:val="110"/>
        </w:rPr>
        <w:t>IRF7</w:t>
      </w:r>
      <w:r>
        <w:rPr>
          <w:i/>
          <w:spacing w:val="-11"/>
          <w:w w:val="110"/>
        </w:rPr>
        <w:t xml:space="preserve"> </w:t>
      </w:r>
      <w:r>
        <w:rPr>
          <w:w w:val="110"/>
        </w:rPr>
        <w:t>and</w:t>
      </w:r>
      <w:r>
        <w:rPr>
          <w:spacing w:val="-10"/>
          <w:w w:val="110"/>
        </w:rPr>
        <w:t xml:space="preserve"> </w:t>
      </w:r>
      <w:r>
        <w:rPr>
          <w:i/>
          <w:w w:val="110"/>
        </w:rPr>
        <w:t>MYD88</w:t>
      </w:r>
      <w:r>
        <w:rPr>
          <w:w w:val="110"/>
        </w:rPr>
        <w:t>,</w:t>
      </w:r>
      <w:r>
        <w:rPr>
          <w:spacing w:val="-9"/>
          <w:w w:val="110"/>
        </w:rPr>
        <w:t xml:space="preserve"> </w:t>
      </w:r>
      <w:r>
        <w:rPr>
          <w:w w:val="110"/>
        </w:rPr>
        <w:t>highlighted</w:t>
      </w:r>
      <w:r>
        <w:rPr>
          <w:spacing w:val="-10"/>
          <w:w w:val="110"/>
        </w:rPr>
        <w:t xml:space="preserve"> </w:t>
      </w:r>
      <w:r>
        <w:rPr>
          <w:w w:val="110"/>
        </w:rPr>
        <w:t>the</w:t>
      </w:r>
      <w:r>
        <w:rPr>
          <w:spacing w:val="-11"/>
          <w:w w:val="110"/>
        </w:rPr>
        <w:t xml:space="preserve"> </w:t>
      </w:r>
      <w:r>
        <w:rPr>
          <w:w w:val="110"/>
        </w:rPr>
        <w:t>cross-link</w:t>
      </w:r>
      <w:r>
        <w:rPr>
          <w:spacing w:val="-10"/>
          <w:w w:val="110"/>
        </w:rPr>
        <w:t xml:space="preserve"> </w:t>
      </w:r>
      <w:r>
        <w:rPr>
          <w:w w:val="110"/>
        </w:rPr>
        <w:t>between</w:t>
      </w:r>
      <w:r>
        <w:rPr>
          <w:spacing w:val="-11"/>
          <w:w w:val="110"/>
        </w:rPr>
        <w:t xml:space="preserve"> </w:t>
      </w:r>
      <w:r>
        <w:rPr>
          <w:w w:val="110"/>
        </w:rPr>
        <w:t>the</w:t>
      </w:r>
      <w:r>
        <w:rPr>
          <w:spacing w:val="-10"/>
          <w:w w:val="110"/>
        </w:rPr>
        <w:t xml:space="preserve"> </w:t>
      </w:r>
      <w:r>
        <w:rPr>
          <w:w w:val="110"/>
        </w:rPr>
        <w:t>NOD-like</w:t>
      </w:r>
      <w:r>
        <w:rPr>
          <w:spacing w:val="-11"/>
          <w:w w:val="110"/>
        </w:rPr>
        <w:t xml:space="preserve"> </w:t>
      </w:r>
      <w:r>
        <w:rPr>
          <w:w w:val="110"/>
        </w:rPr>
        <w:t>and</w:t>
      </w:r>
      <w:r>
        <w:rPr>
          <w:spacing w:val="-11"/>
          <w:w w:val="110"/>
        </w:rPr>
        <w:t xml:space="preserve"> </w:t>
      </w:r>
      <w:r>
        <w:rPr>
          <w:spacing w:val="-5"/>
          <w:w w:val="110"/>
        </w:rPr>
        <w:t xml:space="preserve">the </w:t>
      </w:r>
      <w:r>
        <w:rPr>
          <w:w w:val="110"/>
        </w:rPr>
        <w:t xml:space="preserve">TLR </w:t>
      </w:r>
      <w:proofErr w:type="spellStart"/>
      <w:r>
        <w:rPr>
          <w:w w:val="110"/>
        </w:rPr>
        <w:t>signalling</w:t>
      </w:r>
      <w:proofErr w:type="spellEnd"/>
      <w:r>
        <w:rPr>
          <w:spacing w:val="-13"/>
          <w:w w:val="110"/>
        </w:rPr>
        <w:t xml:space="preserve"> </w:t>
      </w:r>
      <w:r>
        <w:rPr>
          <w:w w:val="110"/>
        </w:rPr>
        <w:t>pathways.</w:t>
      </w:r>
    </w:p>
    <w:p w14:paraId="2C1E1863" w14:textId="7F2182F3" w:rsidR="005313F1" w:rsidDel="00866751" w:rsidRDefault="009B75EF">
      <w:pPr>
        <w:pStyle w:val="BodyText"/>
        <w:spacing w:line="281" w:lineRule="exact"/>
        <w:ind w:left="944"/>
        <w:rPr>
          <w:del w:id="886" w:author="Microsoft Office User" w:date="2018-12-24T11:55:00Z"/>
        </w:rPr>
      </w:pPr>
      <w:del w:id="887" w:author="Microsoft Office User" w:date="2018-12-24T11:54:00Z">
        <w:r w:rsidDel="00CF3782">
          <w:rPr>
            <w:w w:val="110"/>
          </w:rPr>
          <w:delText>Accordingly, the e</w:delText>
        </w:r>
      </w:del>
      <w:del w:id="888" w:author="Microsoft Office User" w:date="2018-12-24T11:55:00Z">
        <w:r w:rsidDel="00866751">
          <w:rPr>
            <w:w w:val="110"/>
          </w:rPr>
          <w:delText>nrichment of</w:delText>
        </w:r>
      </w:del>
      <w:del w:id="889" w:author="Microsoft Office User" w:date="2018-12-24T10:32:00Z">
        <w:r w:rsidDel="005C778C">
          <w:rPr>
            <w:w w:val="110"/>
          </w:rPr>
          <w:delText xml:space="preserve"> SF </w:delText>
        </w:r>
      </w:del>
      <w:del w:id="890" w:author="Microsoft Office User" w:date="2018-12-24T11:55:00Z">
        <w:r w:rsidDel="00866751">
          <w:rPr>
            <w:w w:val="110"/>
          </w:rPr>
          <w:delText>open DARs in CD14</w:delText>
        </w:r>
        <w:r w:rsidDel="00866751">
          <w:rPr>
            <w:w w:val="110"/>
            <w:position w:val="9"/>
            <w:sz w:val="18"/>
          </w:rPr>
          <w:delText xml:space="preserve">+ </w:delText>
        </w:r>
        <w:r w:rsidDel="00866751">
          <w:rPr>
            <w:w w:val="110"/>
          </w:rPr>
          <w:delText>monocytes for</w:delText>
        </w:r>
      </w:del>
    </w:p>
    <w:p w14:paraId="199A6628" w14:textId="2CFDB37B" w:rsidR="005313F1" w:rsidDel="00866751" w:rsidRDefault="009B75EF">
      <w:pPr>
        <w:pStyle w:val="BodyText"/>
        <w:spacing w:before="202" w:line="415" w:lineRule="auto"/>
        <w:ind w:left="377" w:right="1341"/>
        <w:jc w:val="both"/>
        <w:rPr>
          <w:del w:id="891" w:author="Microsoft Office User" w:date="2018-12-24T11:55:00Z"/>
        </w:rPr>
      </w:pPr>
      <w:del w:id="892" w:author="Microsoft Office User" w:date="2018-12-24T11:55:00Z">
        <w:r w:rsidDel="00866751">
          <w:rPr>
            <w:w w:val="110"/>
          </w:rPr>
          <w:delText>the NF</w:delText>
        </w:r>
        <w:r w:rsidDel="00866751">
          <w:rPr>
            <w:i/>
            <w:w w:val="110"/>
          </w:rPr>
          <w:delText>κ</w:delText>
        </w:r>
        <w:r w:rsidDel="00866751">
          <w:rPr>
            <w:w w:val="110"/>
          </w:rPr>
          <w:delText>B pathway is closely related to the enrichment for TLR and NOD-like signalling pathways at the transcriptomic level, since both pathways lead to the activation of the NF</w:delText>
        </w:r>
        <w:r w:rsidDel="00866751">
          <w:rPr>
            <w:i/>
            <w:w w:val="110"/>
          </w:rPr>
          <w:delText>κ</w:delText>
        </w:r>
        <w:r w:rsidDel="00866751">
          <w:rPr>
            <w:w w:val="110"/>
          </w:rPr>
          <w:delText>B TF (Figure 5.8 a).</w:delText>
        </w:r>
      </w:del>
    </w:p>
    <w:p w14:paraId="534DDE5A" w14:textId="77777777" w:rsidR="005313F1" w:rsidRDefault="009B75EF">
      <w:pPr>
        <w:pStyle w:val="BodyText"/>
        <w:spacing w:line="278" w:lineRule="exact"/>
        <w:ind w:left="944"/>
      </w:pPr>
      <w:r>
        <w:rPr>
          <w:w w:val="110"/>
        </w:rPr>
        <w:t>The enrichment for the chemokine pathway in CD14</w:t>
      </w:r>
      <w:r>
        <w:rPr>
          <w:w w:val="110"/>
          <w:position w:val="9"/>
          <w:sz w:val="18"/>
        </w:rPr>
        <w:t xml:space="preserve">+ </w:t>
      </w:r>
      <w:r>
        <w:rPr>
          <w:w w:val="110"/>
        </w:rPr>
        <w:t>monocytes (Table 5.6)</w:t>
      </w:r>
    </w:p>
    <w:p w14:paraId="6D580A05" w14:textId="479218D6" w:rsidR="005313F1" w:rsidRDefault="009B75EF">
      <w:pPr>
        <w:pStyle w:val="BodyText"/>
        <w:spacing w:before="202" w:line="405" w:lineRule="auto"/>
        <w:ind w:left="377" w:right="1341"/>
        <w:jc w:val="both"/>
      </w:pPr>
      <w:r>
        <w:rPr>
          <w:w w:val="110"/>
        </w:rPr>
        <w:t>included</w:t>
      </w:r>
      <w:r>
        <w:rPr>
          <w:spacing w:val="-6"/>
          <w:w w:val="110"/>
        </w:rPr>
        <w:t xml:space="preserve"> </w:t>
      </w:r>
      <w:del w:id="893" w:author="Microsoft Office User" w:date="2018-12-24T11:55:00Z">
        <w:r w:rsidDel="00866751">
          <w:rPr>
            <w:w w:val="110"/>
          </w:rPr>
          <w:delText>modulated</w:delText>
        </w:r>
        <w:r w:rsidDel="00866751">
          <w:rPr>
            <w:spacing w:val="-5"/>
            <w:w w:val="110"/>
          </w:rPr>
          <w:delText xml:space="preserve"> </w:delText>
        </w:r>
      </w:del>
      <w:r>
        <w:rPr>
          <w:w w:val="110"/>
        </w:rPr>
        <w:t>genes</w:t>
      </w:r>
      <w:r>
        <w:rPr>
          <w:spacing w:val="-5"/>
          <w:w w:val="110"/>
        </w:rPr>
        <w:t xml:space="preserve"> </w:t>
      </w:r>
      <w:r>
        <w:rPr>
          <w:w w:val="110"/>
        </w:rPr>
        <w:t>highly</w:t>
      </w:r>
      <w:r>
        <w:rPr>
          <w:spacing w:val="-6"/>
          <w:w w:val="110"/>
        </w:rPr>
        <w:t xml:space="preserve"> </w:t>
      </w:r>
      <w:r>
        <w:rPr>
          <w:w w:val="110"/>
        </w:rPr>
        <w:t>up-regulated</w:t>
      </w:r>
      <w:r>
        <w:rPr>
          <w:spacing w:val="-5"/>
          <w:w w:val="110"/>
        </w:rPr>
        <w:t xml:space="preserve"> </w:t>
      </w:r>
      <w:r>
        <w:rPr>
          <w:w w:val="110"/>
        </w:rPr>
        <w:t>(mean</w:t>
      </w:r>
      <w:r>
        <w:rPr>
          <w:spacing w:val="-5"/>
          <w:w w:val="110"/>
        </w:rPr>
        <w:t xml:space="preserve"> </w:t>
      </w:r>
      <w:r>
        <w:rPr>
          <w:w w:val="110"/>
        </w:rPr>
        <w:t>FC</w:t>
      </w:r>
      <w:r>
        <w:rPr>
          <w:i/>
          <w:w w:val="110"/>
        </w:rPr>
        <w:t>&gt;</w:t>
      </w:r>
      <w:r>
        <w:rPr>
          <w:w w:val="110"/>
        </w:rPr>
        <w:t>16)</w:t>
      </w:r>
      <w:r>
        <w:rPr>
          <w:spacing w:val="-5"/>
          <w:w w:val="110"/>
        </w:rPr>
        <w:t xml:space="preserve"> </w:t>
      </w:r>
      <w:r>
        <w:rPr>
          <w:w w:val="110"/>
        </w:rPr>
        <w:t>in</w:t>
      </w:r>
      <w:del w:id="894" w:author="Microsoft Office User" w:date="2018-12-24T10:32:00Z">
        <w:r w:rsidDel="005C778C">
          <w:rPr>
            <w:spacing w:val="-6"/>
            <w:w w:val="110"/>
          </w:rPr>
          <w:delText xml:space="preserve"> </w:delText>
        </w:r>
        <w:r w:rsidDel="005C778C">
          <w:rPr>
            <w:w w:val="110"/>
          </w:rPr>
          <w:delText>SF</w:delText>
        </w:r>
        <w:r w:rsidDel="005C778C">
          <w:rPr>
            <w:spacing w:val="-5"/>
            <w:w w:val="110"/>
          </w:rPr>
          <w:delText xml:space="preserve"> </w:delText>
        </w:r>
      </w:del>
      <w:ins w:id="895" w:author="Microsoft Office User" w:date="2018-12-24T10:32:00Z">
        <w:r w:rsidR="005C778C">
          <w:rPr>
            <w:spacing w:val="-6"/>
            <w:w w:val="110"/>
          </w:rPr>
          <w:t xml:space="preserve"> synovial fluid </w:t>
        </w:r>
      </w:ins>
      <w:r>
        <w:rPr>
          <w:w w:val="110"/>
        </w:rPr>
        <w:t>compared</w:t>
      </w:r>
      <w:r>
        <w:rPr>
          <w:spacing w:val="-5"/>
          <w:w w:val="110"/>
        </w:rPr>
        <w:t xml:space="preserve"> </w:t>
      </w:r>
      <w:r>
        <w:rPr>
          <w:spacing w:val="-6"/>
          <w:w w:val="110"/>
        </w:rPr>
        <w:t>to</w:t>
      </w:r>
      <w:del w:id="896" w:author="Microsoft Office User" w:date="2018-12-24T10:29:00Z">
        <w:r w:rsidDel="005C778C">
          <w:rPr>
            <w:spacing w:val="-6"/>
            <w:w w:val="110"/>
          </w:rPr>
          <w:delText xml:space="preserve"> </w:delText>
        </w:r>
        <w:r w:rsidDel="005C778C">
          <w:rPr>
            <w:w w:val="110"/>
          </w:rPr>
          <w:delText xml:space="preserve">PB </w:delText>
        </w:r>
      </w:del>
      <w:ins w:id="897" w:author="Microsoft Office User" w:date="2018-12-24T10:29:00Z">
        <w:r w:rsidR="005C778C">
          <w:rPr>
            <w:spacing w:val="-6"/>
            <w:w w:val="110"/>
          </w:rPr>
          <w:t xml:space="preserve"> peripheral blood </w:t>
        </w:r>
      </w:ins>
      <w:r>
        <w:rPr>
          <w:w w:val="110"/>
        </w:rPr>
        <w:t>(</w:t>
      </w:r>
      <w:proofErr w:type="spellStart"/>
      <w:r>
        <w:rPr>
          <w:w w:val="110"/>
        </w:rPr>
        <w:t>e.g</w:t>
      </w:r>
      <w:proofErr w:type="spellEnd"/>
      <w:r>
        <w:rPr>
          <w:w w:val="110"/>
        </w:rPr>
        <w:t xml:space="preserve"> </w:t>
      </w:r>
      <w:r>
        <w:rPr>
          <w:i/>
          <w:spacing w:val="-3"/>
          <w:w w:val="110"/>
        </w:rPr>
        <w:t xml:space="preserve">CCL18 </w:t>
      </w:r>
      <w:r>
        <w:rPr>
          <w:w w:val="110"/>
        </w:rPr>
        <w:t xml:space="preserve">and </w:t>
      </w:r>
      <w:r>
        <w:rPr>
          <w:i/>
          <w:spacing w:val="-3"/>
          <w:w w:val="110"/>
        </w:rPr>
        <w:t>CCL2</w:t>
      </w:r>
      <w:r>
        <w:rPr>
          <w:spacing w:val="-3"/>
          <w:w w:val="110"/>
        </w:rPr>
        <w:t xml:space="preserve">) </w:t>
      </w:r>
      <w:r>
        <w:rPr>
          <w:w w:val="110"/>
        </w:rPr>
        <w:t>for all three cell types (Figure 5.10) as well as genes only</w:t>
      </w:r>
      <w:r>
        <w:rPr>
          <w:spacing w:val="-24"/>
          <w:w w:val="110"/>
        </w:rPr>
        <w:t xml:space="preserve"> </w:t>
      </w:r>
      <w:r>
        <w:rPr>
          <w:w w:val="110"/>
        </w:rPr>
        <w:t>consistently</w:t>
      </w:r>
      <w:r>
        <w:rPr>
          <w:spacing w:val="-24"/>
          <w:w w:val="110"/>
        </w:rPr>
        <w:t xml:space="preserve"> </w:t>
      </w:r>
      <w:r>
        <w:rPr>
          <w:w w:val="110"/>
        </w:rPr>
        <w:t>modulated</w:t>
      </w:r>
      <w:r>
        <w:rPr>
          <w:spacing w:val="-24"/>
          <w:w w:val="110"/>
        </w:rPr>
        <w:t xml:space="preserve"> </w:t>
      </w:r>
      <w:r>
        <w:rPr>
          <w:w w:val="110"/>
        </w:rPr>
        <w:t>between</w:t>
      </w:r>
      <w:del w:id="898" w:author="Microsoft Office User" w:date="2018-12-24T10:32:00Z">
        <w:r w:rsidDel="005C778C">
          <w:rPr>
            <w:spacing w:val="-23"/>
            <w:w w:val="110"/>
          </w:rPr>
          <w:delText xml:space="preserve"> </w:delText>
        </w:r>
        <w:r w:rsidDel="005C778C">
          <w:rPr>
            <w:w w:val="110"/>
          </w:rPr>
          <w:delText>SF</w:delText>
        </w:r>
        <w:r w:rsidDel="005C778C">
          <w:rPr>
            <w:spacing w:val="-24"/>
            <w:w w:val="110"/>
          </w:rPr>
          <w:delText xml:space="preserve"> </w:delText>
        </w:r>
      </w:del>
      <w:ins w:id="899" w:author="Microsoft Office User" w:date="2018-12-24T10:32:00Z">
        <w:r w:rsidR="005C778C">
          <w:rPr>
            <w:spacing w:val="-23"/>
            <w:w w:val="110"/>
          </w:rPr>
          <w:t xml:space="preserve"> synovial fluid </w:t>
        </w:r>
      </w:ins>
      <w:r>
        <w:rPr>
          <w:w w:val="110"/>
        </w:rPr>
        <w:t>and</w:t>
      </w:r>
      <w:del w:id="900" w:author="Microsoft Office User" w:date="2018-12-24T10:29:00Z">
        <w:r w:rsidDel="005C778C">
          <w:rPr>
            <w:spacing w:val="-24"/>
            <w:w w:val="110"/>
          </w:rPr>
          <w:delText xml:space="preserve"> </w:delText>
        </w:r>
        <w:r w:rsidDel="005C778C">
          <w:rPr>
            <w:w w:val="110"/>
          </w:rPr>
          <w:delText>PB</w:delText>
        </w:r>
        <w:r w:rsidDel="005C778C">
          <w:rPr>
            <w:spacing w:val="-24"/>
            <w:w w:val="110"/>
          </w:rPr>
          <w:delText xml:space="preserve"> </w:delText>
        </w:r>
      </w:del>
      <w:ins w:id="901" w:author="Microsoft Office User" w:date="2018-12-24T10:29:00Z">
        <w:r w:rsidR="005C778C">
          <w:rPr>
            <w:spacing w:val="-24"/>
            <w:w w:val="110"/>
          </w:rPr>
          <w:t xml:space="preserve"> peripheral blood </w:t>
        </w:r>
      </w:ins>
      <w:r>
        <w:rPr>
          <w:w w:val="110"/>
        </w:rPr>
        <w:t>in</w:t>
      </w:r>
      <w:r>
        <w:rPr>
          <w:spacing w:val="-23"/>
          <w:w w:val="110"/>
        </w:rPr>
        <w:t xml:space="preserve"> </w:t>
      </w:r>
      <w:r>
        <w:rPr>
          <w:w w:val="110"/>
        </w:rPr>
        <w:t>CD14</w:t>
      </w:r>
      <w:r>
        <w:rPr>
          <w:w w:val="110"/>
          <w:position w:val="9"/>
          <w:sz w:val="18"/>
        </w:rPr>
        <w:t>+</w:t>
      </w:r>
      <w:r>
        <w:rPr>
          <w:spacing w:val="1"/>
          <w:w w:val="110"/>
          <w:position w:val="9"/>
          <w:sz w:val="18"/>
        </w:rPr>
        <w:t xml:space="preserve"> </w:t>
      </w:r>
      <w:r>
        <w:rPr>
          <w:w w:val="110"/>
        </w:rPr>
        <w:t>monocytes</w:t>
      </w:r>
      <w:r>
        <w:rPr>
          <w:spacing w:val="-24"/>
          <w:w w:val="110"/>
        </w:rPr>
        <w:t xml:space="preserve"> </w:t>
      </w:r>
      <w:r>
        <w:rPr>
          <w:w w:val="110"/>
        </w:rPr>
        <w:t>(</w:t>
      </w:r>
      <w:proofErr w:type="spellStart"/>
      <w:r>
        <w:rPr>
          <w:w w:val="110"/>
        </w:rPr>
        <w:t>e.g</w:t>
      </w:r>
      <w:proofErr w:type="spellEnd"/>
      <w:r>
        <w:rPr>
          <w:spacing w:val="-23"/>
          <w:w w:val="110"/>
        </w:rPr>
        <w:t xml:space="preserve"> </w:t>
      </w:r>
      <w:r>
        <w:rPr>
          <w:i/>
          <w:spacing w:val="-5"/>
          <w:w w:val="110"/>
        </w:rPr>
        <w:t>CCL28</w:t>
      </w:r>
      <w:r>
        <w:rPr>
          <w:spacing w:val="-5"/>
          <w:w w:val="110"/>
        </w:rPr>
        <w:t xml:space="preserve">, </w:t>
      </w:r>
      <w:r>
        <w:rPr>
          <w:w w:val="110"/>
        </w:rPr>
        <w:t>Figure 5.9 green</w:t>
      </w:r>
      <w:r>
        <w:rPr>
          <w:spacing w:val="-19"/>
          <w:w w:val="110"/>
        </w:rPr>
        <w:t xml:space="preserve"> </w:t>
      </w:r>
      <w:r>
        <w:rPr>
          <w:w w:val="110"/>
        </w:rPr>
        <w:t>box).</w:t>
      </w:r>
    </w:p>
    <w:p w14:paraId="65854E29" w14:textId="535A9B1C" w:rsidR="005313F1" w:rsidDel="00866751" w:rsidRDefault="009B75EF">
      <w:pPr>
        <w:pStyle w:val="BodyText"/>
        <w:spacing w:before="13" w:line="405" w:lineRule="auto"/>
        <w:ind w:left="377" w:right="1341" w:firstLine="566"/>
        <w:jc w:val="both"/>
        <w:rPr>
          <w:del w:id="902" w:author="Microsoft Office User" w:date="2018-12-24T11:56:00Z"/>
        </w:rPr>
      </w:pPr>
      <w:del w:id="903" w:author="Microsoft Office User" w:date="2018-12-24T11:56:00Z">
        <w:r w:rsidDel="00866751">
          <w:rPr>
            <w:spacing w:val="-3"/>
            <w:w w:val="110"/>
          </w:rPr>
          <w:delText xml:space="preserve">At </w:delText>
        </w:r>
        <w:r w:rsidDel="00866751">
          <w:rPr>
            <w:w w:val="110"/>
          </w:rPr>
          <w:delText>the transcriptional level, significantly modulated genes between</w:delText>
        </w:r>
      </w:del>
      <w:del w:id="904" w:author="Microsoft Office User" w:date="2018-12-24T10:32:00Z">
        <w:r w:rsidDel="005C778C">
          <w:rPr>
            <w:w w:val="110"/>
          </w:rPr>
          <w:delText xml:space="preserve"> SF </w:delText>
        </w:r>
      </w:del>
      <w:del w:id="905" w:author="Microsoft Office User" w:date="2018-12-24T11:56:00Z">
        <w:r w:rsidDel="00866751">
          <w:rPr>
            <w:spacing w:val="-4"/>
            <w:w w:val="110"/>
          </w:rPr>
          <w:delText>and</w:delText>
        </w:r>
      </w:del>
      <w:del w:id="906" w:author="Microsoft Office User" w:date="2018-12-24T10:29:00Z">
        <w:r w:rsidDel="005C778C">
          <w:rPr>
            <w:spacing w:val="-4"/>
            <w:w w:val="110"/>
          </w:rPr>
          <w:delText xml:space="preserve"> </w:delText>
        </w:r>
        <w:r w:rsidDel="005C778C">
          <w:rPr>
            <w:w w:val="110"/>
          </w:rPr>
          <w:delText xml:space="preserve">PB </w:delText>
        </w:r>
      </w:del>
      <w:del w:id="907" w:author="Microsoft Office User" w:date="2018-12-24T11:56:00Z">
        <w:r w:rsidDel="00866751">
          <w:rPr>
            <w:w w:val="110"/>
          </w:rPr>
          <w:delText>in mCD4</w:delText>
        </w:r>
        <w:r w:rsidDel="00866751">
          <w:rPr>
            <w:w w:val="110"/>
            <w:position w:val="9"/>
            <w:sz w:val="18"/>
          </w:rPr>
          <w:delText xml:space="preserve">+ </w:delText>
        </w:r>
        <w:r w:rsidDel="00866751">
          <w:rPr>
            <w:w w:val="110"/>
          </w:rPr>
          <w:delText xml:space="preserve">T cells were enriched for the </w:delText>
        </w:r>
        <w:r w:rsidDel="00866751">
          <w:rPr>
            <w:spacing w:val="-5"/>
            <w:w w:val="110"/>
          </w:rPr>
          <w:delText xml:space="preserve">IL-10 </w:delText>
        </w:r>
        <w:r w:rsidDel="00866751">
          <w:rPr>
            <w:w w:val="110"/>
          </w:rPr>
          <w:delText xml:space="preserve">signalling pathway </w:delText>
        </w:r>
        <w:r w:rsidDel="00866751">
          <w:rPr>
            <w:spacing w:val="-4"/>
            <w:w w:val="110"/>
          </w:rPr>
          <w:delText>(Table</w:delText>
        </w:r>
        <w:r w:rsidDel="00866751">
          <w:rPr>
            <w:spacing w:val="-44"/>
            <w:w w:val="110"/>
          </w:rPr>
          <w:delText xml:space="preserve"> </w:delText>
        </w:r>
        <w:r w:rsidDel="00866751">
          <w:rPr>
            <w:w w:val="110"/>
          </w:rPr>
          <w:delText>5.6), in lines with the enrichment for IL signalling of open chromatin in</w:delText>
        </w:r>
      </w:del>
      <w:del w:id="908" w:author="Microsoft Office User" w:date="2018-12-24T10:32:00Z">
        <w:r w:rsidDel="005C778C">
          <w:rPr>
            <w:w w:val="110"/>
          </w:rPr>
          <w:delText xml:space="preserve"> SF </w:delText>
        </w:r>
      </w:del>
      <w:del w:id="909" w:author="Microsoft Office User" w:date="2018-12-24T11:56:00Z">
        <w:r w:rsidDel="00866751">
          <w:rPr>
            <w:w w:val="110"/>
          </w:rPr>
          <w:delText>cells (Figure 5.8</w:delText>
        </w:r>
        <w:r w:rsidDel="00866751">
          <w:rPr>
            <w:spacing w:val="-13"/>
            <w:w w:val="110"/>
          </w:rPr>
          <w:delText xml:space="preserve"> </w:delText>
        </w:r>
        <w:r w:rsidDel="00866751">
          <w:rPr>
            <w:w w:val="110"/>
          </w:rPr>
          <w:delText>b).</w:delText>
        </w:r>
      </w:del>
    </w:p>
    <w:p w14:paraId="46146DE9" w14:textId="77777777" w:rsidR="005313F1" w:rsidRDefault="005313F1">
      <w:pPr>
        <w:spacing w:line="405" w:lineRule="auto"/>
        <w:jc w:val="both"/>
        <w:sectPr w:rsidR="005313F1">
          <w:pgSz w:w="11910" w:h="16840"/>
          <w:pgMar w:top="1800" w:right="0" w:bottom="560" w:left="1680" w:header="1482" w:footer="364" w:gutter="0"/>
          <w:cols w:space="720"/>
        </w:sectPr>
      </w:pPr>
    </w:p>
    <w:p w14:paraId="18C95685" w14:textId="77777777" w:rsidR="005313F1" w:rsidRDefault="00090D17">
      <w:pPr>
        <w:pStyle w:val="BodyText"/>
        <w:rPr>
          <w:sz w:val="20"/>
        </w:rPr>
      </w:pPr>
      <w:r>
        <w:rPr>
          <w:noProof/>
        </w:rPr>
        <w:lastRenderedPageBreak/>
        <mc:AlternateContent>
          <mc:Choice Requires="wps">
            <w:drawing>
              <wp:anchor distT="0" distB="0" distL="114300" distR="114300" simplePos="0" relativeHeight="11224" behindDoc="0" locked="0" layoutInCell="1" allowOverlap="1" wp14:anchorId="2AD30840" wp14:editId="7CF05291">
                <wp:simplePos x="0" y="0"/>
                <wp:positionH relativeFrom="page">
                  <wp:posOffset>9552305</wp:posOffset>
                </wp:positionH>
                <wp:positionV relativeFrom="page">
                  <wp:posOffset>1306830</wp:posOffset>
                </wp:positionV>
                <wp:extent cx="0" cy="5400040"/>
                <wp:effectExtent l="0" t="0" r="0" b="0"/>
                <wp:wrapNone/>
                <wp:docPr id="1160" name="Line 3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F8FADFC" id="Line 3719" o:spid="_x0000_s1026" style="position:absolute;z-index:11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2.15pt,102.9pt" to="752.1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" strokeweight=".17569mm">
                <o:lock v:ext="edit" shapetype="f"/>
                <w10:wrap anchorx="page" anchory="page"/>
              </v:line>
            </w:pict>
          </mc:Fallback>
        </mc:AlternateContent>
      </w:r>
      <w:r>
        <w:rPr>
          <w:noProof/>
        </w:rPr>
        <mc:AlternateContent>
          <mc:Choice Requires="wps">
            <w:drawing>
              <wp:anchor distT="0" distB="0" distL="114300" distR="114300" simplePos="0" relativeHeight="11272" behindDoc="0" locked="0" layoutInCell="1" allowOverlap="1" wp14:anchorId="2A9C8448" wp14:editId="518B7E85">
                <wp:simplePos x="0" y="0"/>
                <wp:positionH relativeFrom="page">
                  <wp:posOffset>9555480</wp:posOffset>
                </wp:positionH>
                <wp:positionV relativeFrom="page">
                  <wp:posOffset>1294130</wp:posOffset>
                </wp:positionV>
                <wp:extent cx="208280" cy="2829560"/>
                <wp:effectExtent l="0" t="0" r="0" b="0"/>
                <wp:wrapNone/>
                <wp:docPr id="1159" name="Text Box 3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82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9B108"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C8448" id="Text Box 3718" o:spid="_x0000_s1819" type="#_x0000_t202" style="position:absolute;margin-left:752.4pt;margin-top:101.9pt;width:16.4pt;height:222.8pt;z-index:11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" filled="f" stroked="f">
                <v:path arrowok="t"/>
                <v:textbox style="layout-flow:vertical" inset="0,0,0,0">
                  <w:txbxContent>
                    <w:p w14:paraId="3859B108"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r>
        <w:rPr>
          <w:noProof/>
        </w:rPr>
        <mc:AlternateContent>
          <mc:Choice Requires="wps">
            <w:drawing>
              <wp:anchor distT="0" distB="0" distL="114300" distR="114300" simplePos="0" relativeHeight="11296" behindDoc="0" locked="0" layoutInCell="1" allowOverlap="1" wp14:anchorId="6F818F47" wp14:editId="58628443">
                <wp:simplePos x="0" y="0"/>
                <wp:positionH relativeFrom="page">
                  <wp:posOffset>164465</wp:posOffset>
                </wp:positionH>
                <wp:positionV relativeFrom="page">
                  <wp:posOffset>6445885</wp:posOffset>
                </wp:positionV>
                <wp:extent cx="208280" cy="273685"/>
                <wp:effectExtent l="0" t="0" r="0" b="0"/>
                <wp:wrapNone/>
                <wp:docPr id="1158" name="Text Box 3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2AF30" w14:textId="77777777" w:rsidR="005A72E5" w:rsidRDefault="005A72E5">
                            <w:pPr>
                              <w:pStyle w:val="BodyText"/>
                              <w:spacing w:before="18"/>
                              <w:ind w:left="20"/>
                            </w:pPr>
                            <w:r>
                              <w:rPr>
                                <w:w w:val="110"/>
                              </w:rPr>
                              <w:t>239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18F47" id="Text Box 3717" o:spid="_x0000_s1820" type="#_x0000_t202" style="position:absolute;margin-left:12.95pt;margin-top:507.55pt;width:16.4pt;height:21.55pt;z-index:1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" filled="f" stroked="f">
                <v:path arrowok="t"/>
                <v:textbox style="layout-flow:vertical" inset="0,0,0,0">
                  <w:txbxContent>
                    <w:p w14:paraId="0692AF30" w14:textId="77777777" w:rsidR="005A72E5" w:rsidRDefault="005A72E5">
                      <w:pPr>
                        <w:pStyle w:val="BodyText"/>
                        <w:spacing w:before="18"/>
                        <w:ind w:left="20"/>
                      </w:pPr>
                      <w:r>
                        <w:rPr>
                          <w:w w:val="110"/>
                        </w:rPr>
                        <w:t>239</w:t>
                      </w:r>
                    </w:p>
                  </w:txbxContent>
                </v:textbox>
                <w10:wrap anchorx="page" anchory="page"/>
              </v:shape>
            </w:pict>
          </mc:Fallback>
        </mc:AlternateContent>
      </w:r>
    </w:p>
    <w:p w14:paraId="7F08DBBE" w14:textId="77777777" w:rsidR="005313F1" w:rsidRDefault="005313F1">
      <w:pPr>
        <w:pStyle w:val="BodyText"/>
        <w:rPr>
          <w:sz w:val="20"/>
        </w:rPr>
      </w:pPr>
    </w:p>
    <w:p w14:paraId="11E30768" w14:textId="77777777" w:rsidR="005313F1" w:rsidRDefault="005313F1">
      <w:pPr>
        <w:pStyle w:val="BodyText"/>
        <w:rPr>
          <w:sz w:val="20"/>
        </w:rPr>
      </w:pPr>
    </w:p>
    <w:p w14:paraId="4D9FCC2A" w14:textId="77777777" w:rsidR="005313F1" w:rsidRDefault="005313F1">
      <w:pPr>
        <w:pStyle w:val="BodyText"/>
        <w:rPr>
          <w:sz w:val="20"/>
        </w:rPr>
      </w:pPr>
    </w:p>
    <w:p w14:paraId="0668479F" w14:textId="77777777" w:rsidR="005313F1" w:rsidRDefault="005313F1">
      <w:pPr>
        <w:pStyle w:val="BodyText"/>
        <w:rPr>
          <w:sz w:val="20"/>
        </w:rPr>
      </w:pPr>
    </w:p>
    <w:p w14:paraId="69904280" w14:textId="77777777" w:rsidR="005313F1" w:rsidRDefault="005313F1">
      <w:pPr>
        <w:pStyle w:val="BodyText"/>
        <w:rPr>
          <w:sz w:val="20"/>
        </w:rPr>
      </w:pPr>
    </w:p>
    <w:p w14:paraId="5E541AFD" w14:textId="77777777" w:rsidR="005313F1" w:rsidRDefault="005313F1">
      <w:pPr>
        <w:pStyle w:val="BodyText"/>
        <w:rPr>
          <w:sz w:val="20"/>
        </w:rPr>
      </w:pPr>
    </w:p>
    <w:p w14:paraId="5B9C4ABA" w14:textId="77777777" w:rsidR="005313F1" w:rsidRDefault="005313F1">
      <w:pPr>
        <w:pStyle w:val="BodyText"/>
        <w:rPr>
          <w:sz w:val="20"/>
        </w:rPr>
      </w:pPr>
    </w:p>
    <w:p w14:paraId="15EBB437" w14:textId="77777777" w:rsidR="005313F1" w:rsidRDefault="005313F1">
      <w:pPr>
        <w:pStyle w:val="BodyText"/>
        <w:spacing w:before="7"/>
        <w:rPr>
          <w:sz w:val="17"/>
        </w:rPr>
      </w:pPr>
    </w:p>
    <w:p w14:paraId="0E6D5203" w14:textId="77777777" w:rsidR="005313F1" w:rsidRDefault="00090D17">
      <w:pPr>
        <w:spacing w:before="102" w:line="256" w:lineRule="auto"/>
        <w:ind w:left="112"/>
      </w:pPr>
      <w:r>
        <w:rPr>
          <w:noProof/>
        </w:rPr>
        <mc:AlternateContent>
          <mc:Choice Requires="wps">
            <w:drawing>
              <wp:anchor distT="0" distB="0" distL="114300" distR="114300" simplePos="0" relativeHeight="11248" behindDoc="0" locked="0" layoutInCell="1" allowOverlap="1" wp14:anchorId="5678E6B7" wp14:editId="7737D54A">
                <wp:simplePos x="0" y="0"/>
                <wp:positionH relativeFrom="page">
                  <wp:posOffset>405765</wp:posOffset>
                </wp:positionH>
                <wp:positionV relativeFrom="paragraph">
                  <wp:posOffset>5715</wp:posOffset>
                </wp:positionV>
                <wp:extent cx="0" cy="5400040"/>
                <wp:effectExtent l="0" t="0" r="0" b="0"/>
                <wp:wrapNone/>
                <wp:docPr id="1157" name="Line 3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3253B6" id="Line 3716" o:spid="_x0000_s1026" style="position:absolute;z-index:1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5pt,.45pt" to="31.95pt,4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" strokeweight=".17569mm">
                <o:lock v:ext="edit" shapetype="f"/>
                <w10:wrap anchorx="page"/>
              </v:line>
            </w:pict>
          </mc:Fallback>
        </mc:AlternateContent>
      </w:r>
      <w:r w:rsidR="009B75EF">
        <w:rPr>
          <w:w w:val="110"/>
        </w:rPr>
        <w:t>Table 5.6: Pathway enrichment analysis for the modulated genes between</w:t>
      </w:r>
      <w:del w:id="910" w:author="Microsoft Office User" w:date="2018-12-24T10:32:00Z">
        <w:r w:rsidR="009B75EF" w:rsidDel="005C778C">
          <w:rPr>
            <w:w w:val="110"/>
          </w:rPr>
          <w:delText xml:space="preserve"> SF </w:delText>
        </w:r>
      </w:del>
      <w:ins w:id="911" w:author="Microsoft Office User" w:date="2018-12-24T10:32:00Z">
        <w:r w:rsidR="005C778C">
          <w:rPr>
            <w:w w:val="110"/>
          </w:rPr>
          <w:t xml:space="preserve"> synovial fluid </w:t>
        </w:r>
      </w:ins>
      <w:r w:rsidR="009B75EF">
        <w:rPr>
          <w:w w:val="110"/>
        </w:rPr>
        <w:t>and</w:t>
      </w:r>
      <w:del w:id="912" w:author="Microsoft Office User" w:date="2018-12-24T10:29:00Z">
        <w:r w:rsidR="009B75EF" w:rsidDel="005C778C">
          <w:rPr>
            <w:w w:val="110"/>
          </w:rPr>
          <w:delText xml:space="preserve"> PB </w:delText>
        </w:r>
      </w:del>
      <w:ins w:id="913" w:author="Microsoft Office User" w:date="2018-12-24T10:29:00Z">
        <w:r w:rsidR="005C778C">
          <w:rPr>
            <w:w w:val="110"/>
          </w:rPr>
          <w:t xml:space="preserve"> peripheral blood </w:t>
        </w:r>
      </w:ins>
      <w:r w:rsidR="009B75EF">
        <w:rPr>
          <w:w w:val="110"/>
        </w:rPr>
        <w:t>in CD14</w:t>
      </w:r>
      <w:r w:rsidR="009B75EF">
        <w:rPr>
          <w:w w:val="110"/>
          <w:position w:val="8"/>
          <w:sz w:val="16"/>
        </w:rPr>
        <w:t xml:space="preserve">+ </w:t>
      </w:r>
      <w:r w:rsidR="009B75EF">
        <w:rPr>
          <w:w w:val="110"/>
        </w:rPr>
        <w:t>and mCD4</w:t>
      </w:r>
      <w:r w:rsidR="009B75EF">
        <w:rPr>
          <w:w w:val="110"/>
          <w:position w:val="8"/>
          <w:sz w:val="16"/>
        </w:rPr>
        <w:t>+</w:t>
      </w:r>
      <w:r w:rsidR="009B75EF">
        <w:rPr>
          <w:w w:val="110"/>
        </w:rPr>
        <w:t xml:space="preserve">. The analysis was performed using only those genes showing </w:t>
      </w:r>
      <w:proofErr w:type="spellStart"/>
      <w:r w:rsidR="009B75EF">
        <w:rPr>
          <w:w w:val="110"/>
        </w:rPr>
        <w:t>pval</w:t>
      </w:r>
      <w:proofErr w:type="spellEnd"/>
      <w:r w:rsidR="009B75EF">
        <w:rPr>
          <w:i/>
          <w:w w:val="110"/>
        </w:rPr>
        <w:t>&lt;</w:t>
      </w:r>
      <w:r w:rsidR="009B75EF">
        <w:rPr>
          <w:w w:val="110"/>
        </w:rPr>
        <w:t>0.05 and mean FC</w:t>
      </w:r>
      <w:r w:rsidR="009B75EF">
        <w:rPr>
          <w:i/>
          <w:w w:val="110"/>
        </w:rPr>
        <w:t>&gt;</w:t>
      </w:r>
      <w:r w:rsidR="009B75EF">
        <w:rPr>
          <w:w w:val="110"/>
        </w:rPr>
        <w:t xml:space="preserve">1.5. Reported enriched pathways were significant at an FDR </w:t>
      </w:r>
      <w:r w:rsidR="009B75EF">
        <w:rPr>
          <w:i/>
          <w:w w:val="110"/>
        </w:rPr>
        <w:t>&lt;</w:t>
      </w:r>
      <w:r w:rsidR="009B75EF">
        <w:rPr>
          <w:w w:val="110"/>
        </w:rPr>
        <w:t>0.05.</w:t>
      </w:r>
    </w:p>
    <w:p w14:paraId="12F00121" w14:textId="77777777" w:rsidR="005313F1" w:rsidRDefault="00090D17">
      <w:pPr>
        <w:pStyle w:val="BodyText"/>
        <w:spacing w:before="4"/>
        <w:rPr>
          <w:sz w:val="15"/>
        </w:rPr>
      </w:pPr>
      <w:r>
        <w:rPr>
          <w:noProof/>
        </w:rPr>
        <mc:AlternateContent>
          <mc:Choice Requires="wps">
            <w:drawing>
              <wp:anchor distT="0" distB="0" distL="0" distR="0" simplePos="0" relativeHeight="9152" behindDoc="0" locked="0" layoutInCell="1" allowOverlap="1" wp14:anchorId="33FE7DC8" wp14:editId="452C2BE9">
                <wp:simplePos x="0" y="0"/>
                <wp:positionH relativeFrom="page">
                  <wp:posOffset>977265</wp:posOffset>
                </wp:positionH>
                <wp:positionV relativeFrom="paragraph">
                  <wp:posOffset>143510</wp:posOffset>
                </wp:positionV>
                <wp:extent cx="7883525" cy="0"/>
                <wp:effectExtent l="0" t="0" r="3175" b="0"/>
                <wp:wrapTopAndBottom/>
                <wp:docPr id="1156" name="Line 3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3525"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3468B28" id="Line 3715" o:spid="_x0000_s1026" style="position:absolute;z-index: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95pt,11.3pt" to="697.7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EcCwIAABkEAAAOAAAAZHJzL2Uyb0RvYy54bWysU02P2yAQvVfqf0DcE9uJk3it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" strokeweight=".33019mm">
                <o:lock v:ext="edit" shapetype="f"/>
                <w10:wrap type="topAndBottom" anchorx="page"/>
              </v:line>
            </w:pict>
          </mc:Fallback>
        </mc:AlternateContent>
      </w:r>
    </w:p>
    <w:p w14:paraId="1C67FFC5" w14:textId="77777777" w:rsidR="005313F1" w:rsidRDefault="005313F1">
      <w:pPr>
        <w:pStyle w:val="BodyText"/>
        <w:spacing w:before="3" w:after="1"/>
        <w:rPr>
          <w:sz w:val="10"/>
        </w:rPr>
      </w:pPr>
    </w:p>
    <w:tbl>
      <w:tblPr>
        <w:tblW w:w="0" w:type="auto"/>
        <w:tblInd w:w="746" w:type="dxa"/>
        <w:tblLayout w:type="fixed"/>
        <w:tblCellMar>
          <w:left w:w="0" w:type="dxa"/>
          <w:right w:w="0" w:type="dxa"/>
        </w:tblCellMar>
        <w:tblLook w:val="01E0" w:firstRow="1" w:lastRow="1" w:firstColumn="1" w:lastColumn="1" w:noHBand="0" w:noVBand="0"/>
      </w:tblPr>
      <w:tblGrid>
        <w:gridCol w:w="1241"/>
        <w:gridCol w:w="3336"/>
        <w:gridCol w:w="7839"/>
      </w:tblGrid>
      <w:tr w:rsidR="005313F1" w14:paraId="6DFDE990" w14:textId="77777777">
        <w:trPr>
          <w:trHeight w:val="436"/>
        </w:trPr>
        <w:tc>
          <w:tcPr>
            <w:tcW w:w="1241" w:type="dxa"/>
            <w:tcBorders>
              <w:bottom w:val="single" w:sz="6" w:space="0" w:color="000000"/>
            </w:tcBorders>
          </w:tcPr>
          <w:p w14:paraId="5CCBE58E" w14:textId="77777777" w:rsidR="005313F1" w:rsidRDefault="009B75EF">
            <w:pPr>
              <w:pStyle w:val="TableParagraph"/>
              <w:spacing w:before="29"/>
              <w:ind w:left="98" w:right="98"/>
              <w:jc w:val="center"/>
              <w:rPr>
                <w:sz w:val="24"/>
              </w:rPr>
            </w:pPr>
            <w:r>
              <w:rPr>
                <w:w w:val="115"/>
                <w:sz w:val="24"/>
              </w:rPr>
              <w:t>Cell type</w:t>
            </w:r>
          </w:p>
        </w:tc>
        <w:tc>
          <w:tcPr>
            <w:tcW w:w="3336" w:type="dxa"/>
            <w:tcBorders>
              <w:bottom w:val="single" w:sz="6" w:space="0" w:color="000000"/>
            </w:tcBorders>
          </w:tcPr>
          <w:p w14:paraId="1532733F" w14:textId="77777777" w:rsidR="005313F1" w:rsidRDefault="009B75EF">
            <w:pPr>
              <w:pStyle w:val="TableParagraph"/>
              <w:spacing w:before="29"/>
              <w:ind w:left="100" w:right="101"/>
              <w:jc w:val="center"/>
              <w:rPr>
                <w:sz w:val="24"/>
              </w:rPr>
            </w:pPr>
            <w:r>
              <w:rPr>
                <w:w w:val="115"/>
                <w:sz w:val="24"/>
              </w:rPr>
              <w:t>Pathway</w:t>
            </w:r>
          </w:p>
        </w:tc>
        <w:tc>
          <w:tcPr>
            <w:tcW w:w="7839" w:type="dxa"/>
            <w:tcBorders>
              <w:bottom w:val="single" w:sz="6" w:space="0" w:color="000000"/>
            </w:tcBorders>
          </w:tcPr>
          <w:p w14:paraId="4B7BF8A0" w14:textId="77777777" w:rsidR="005313F1" w:rsidRDefault="009B75EF">
            <w:pPr>
              <w:pStyle w:val="TableParagraph"/>
              <w:spacing w:before="29"/>
              <w:ind w:left="62" w:right="63"/>
              <w:jc w:val="center"/>
              <w:rPr>
                <w:sz w:val="24"/>
              </w:rPr>
            </w:pPr>
            <w:r>
              <w:rPr>
                <w:w w:val="115"/>
                <w:sz w:val="24"/>
              </w:rPr>
              <w:t>Genes</w:t>
            </w:r>
          </w:p>
        </w:tc>
      </w:tr>
      <w:tr w:rsidR="005313F1" w14:paraId="41643C53" w14:textId="77777777">
        <w:trPr>
          <w:trHeight w:val="36"/>
        </w:trPr>
        <w:tc>
          <w:tcPr>
            <w:tcW w:w="1241" w:type="dxa"/>
            <w:tcBorders>
              <w:top w:val="single" w:sz="6" w:space="0" w:color="000000"/>
              <w:bottom w:val="single" w:sz="6" w:space="0" w:color="000000"/>
            </w:tcBorders>
          </w:tcPr>
          <w:p w14:paraId="40F6388B" w14:textId="77777777" w:rsidR="005313F1" w:rsidRDefault="005313F1">
            <w:pPr>
              <w:pStyle w:val="TableParagraph"/>
              <w:rPr>
                <w:sz w:val="2"/>
              </w:rPr>
            </w:pPr>
          </w:p>
        </w:tc>
        <w:tc>
          <w:tcPr>
            <w:tcW w:w="3336" w:type="dxa"/>
            <w:tcBorders>
              <w:top w:val="single" w:sz="6" w:space="0" w:color="000000"/>
              <w:bottom w:val="single" w:sz="6" w:space="0" w:color="000000"/>
            </w:tcBorders>
          </w:tcPr>
          <w:p w14:paraId="40E3F075" w14:textId="77777777" w:rsidR="005313F1" w:rsidRDefault="005313F1">
            <w:pPr>
              <w:pStyle w:val="TableParagraph"/>
              <w:rPr>
                <w:sz w:val="2"/>
              </w:rPr>
            </w:pPr>
          </w:p>
        </w:tc>
        <w:tc>
          <w:tcPr>
            <w:tcW w:w="7839" w:type="dxa"/>
            <w:tcBorders>
              <w:top w:val="single" w:sz="6" w:space="0" w:color="000000"/>
              <w:bottom w:val="single" w:sz="6" w:space="0" w:color="000000"/>
            </w:tcBorders>
          </w:tcPr>
          <w:p w14:paraId="038C88AE" w14:textId="77777777" w:rsidR="005313F1" w:rsidRDefault="005313F1">
            <w:pPr>
              <w:pStyle w:val="TableParagraph"/>
              <w:rPr>
                <w:sz w:val="2"/>
              </w:rPr>
            </w:pPr>
          </w:p>
        </w:tc>
      </w:tr>
      <w:tr w:rsidR="005313F1" w:rsidRPr="005A72E5" w14:paraId="3640598B" w14:textId="77777777">
        <w:trPr>
          <w:trHeight w:val="560"/>
        </w:trPr>
        <w:tc>
          <w:tcPr>
            <w:tcW w:w="1241" w:type="dxa"/>
            <w:tcBorders>
              <w:top w:val="single" w:sz="6" w:space="0" w:color="000000"/>
            </w:tcBorders>
          </w:tcPr>
          <w:p w14:paraId="3D6B1013" w14:textId="77777777" w:rsidR="005313F1" w:rsidRDefault="009B75EF">
            <w:pPr>
              <w:pStyle w:val="TableParagraph"/>
              <w:spacing w:before="142"/>
              <w:ind w:left="90" w:right="98"/>
              <w:jc w:val="center"/>
              <w:rPr>
                <w:sz w:val="18"/>
              </w:rPr>
            </w:pPr>
            <w:r>
              <w:rPr>
                <w:w w:val="110"/>
                <w:sz w:val="24"/>
              </w:rPr>
              <w:t>CD14</w:t>
            </w:r>
            <w:r>
              <w:rPr>
                <w:w w:val="110"/>
                <w:position w:val="9"/>
                <w:sz w:val="18"/>
              </w:rPr>
              <w:t>+</w:t>
            </w:r>
          </w:p>
        </w:tc>
        <w:tc>
          <w:tcPr>
            <w:tcW w:w="3336" w:type="dxa"/>
            <w:tcBorders>
              <w:top w:val="single" w:sz="6" w:space="0" w:color="000000"/>
            </w:tcBorders>
          </w:tcPr>
          <w:p w14:paraId="4F546D29" w14:textId="77777777" w:rsidR="005313F1" w:rsidRDefault="009B75EF">
            <w:pPr>
              <w:pStyle w:val="TableParagraph"/>
              <w:spacing w:before="176"/>
              <w:ind w:left="101" w:right="101"/>
              <w:jc w:val="center"/>
              <w:rPr>
                <w:sz w:val="24"/>
              </w:rPr>
            </w:pPr>
            <w:r>
              <w:rPr>
                <w:w w:val="110"/>
                <w:sz w:val="24"/>
              </w:rPr>
              <w:t xml:space="preserve">Chemokine </w:t>
            </w:r>
            <w:proofErr w:type="spellStart"/>
            <w:r>
              <w:rPr>
                <w:w w:val="110"/>
                <w:sz w:val="24"/>
              </w:rPr>
              <w:t>signalling</w:t>
            </w:r>
            <w:proofErr w:type="spellEnd"/>
          </w:p>
        </w:tc>
        <w:tc>
          <w:tcPr>
            <w:tcW w:w="7839" w:type="dxa"/>
            <w:tcBorders>
              <w:top w:val="single" w:sz="6" w:space="0" w:color="000000"/>
            </w:tcBorders>
          </w:tcPr>
          <w:p w14:paraId="74ECA9F0" w14:textId="77777777" w:rsidR="005313F1" w:rsidRPr="00A6684B" w:rsidRDefault="009B75EF">
            <w:pPr>
              <w:pStyle w:val="TableParagraph"/>
              <w:spacing w:before="176"/>
              <w:ind w:left="62" w:right="63"/>
              <w:jc w:val="center"/>
              <w:rPr>
                <w:i/>
                <w:sz w:val="24"/>
                <w:lang w:val="es-ES"/>
                <w:rPrChange w:id="914" w:author="Alicia Lledolara" w:date="2019-01-09T15:16:00Z">
                  <w:rPr>
                    <w:i/>
                    <w:sz w:val="24"/>
                  </w:rPr>
                </w:rPrChange>
              </w:rPr>
            </w:pPr>
            <w:r w:rsidRPr="00A6684B">
              <w:rPr>
                <w:i/>
                <w:w w:val="105"/>
                <w:sz w:val="24"/>
                <w:lang w:val="es-ES"/>
                <w:rPrChange w:id="915" w:author="Alicia Lledolara" w:date="2019-01-09T15:16:00Z">
                  <w:rPr>
                    <w:i/>
                    <w:w w:val="105"/>
                    <w:sz w:val="24"/>
                  </w:rPr>
                </w:rPrChange>
              </w:rPr>
              <w:t>CCL17</w:t>
            </w:r>
            <w:r w:rsidRPr="00A6684B">
              <w:rPr>
                <w:w w:val="105"/>
                <w:sz w:val="24"/>
                <w:lang w:val="es-ES"/>
                <w:rPrChange w:id="916" w:author="Alicia Lledolara" w:date="2019-01-09T15:16:00Z">
                  <w:rPr>
                    <w:w w:val="105"/>
                    <w:sz w:val="24"/>
                  </w:rPr>
                </w:rPrChange>
              </w:rPr>
              <w:t xml:space="preserve">, </w:t>
            </w:r>
            <w:r w:rsidRPr="00A6684B">
              <w:rPr>
                <w:i/>
                <w:w w:val="105"/>
                <w:sz w:val="24"/>
                <w:lang w:val="es-ES"/>
                <w:rPrChange w:id="917" w:author="Alicia Lledolara" w:date="2019-01-09T15:16:00Z">
                  <w:rPr>
                    <w:i/>
                    <w:w w:val="105"/>
                    <w:sz w:val="24"/>
                  </w:rPr>
                </w:rPrChange>
              </w:rPr>
              <w:t>CCL18</w:t>
            </w:r>
            <w:r w:rsidRPr="00A6684B">
              <w:rPr>
                <w:w w:val="105"/>
                <w:sz w:val="24"/>
                <w:lang w:val="es-ES"/>
                <w:rPrChange w:id="918" w:author="Alicia Lledolara" w:date="2019-01-09T15:16:00Z">
                  <w:rPr>
                    <w:w w:val="105"/>
                    <w:sz w:val="24"/>
                  </w:rPr>
                </w:rPrChange>
              </w:rPr>
              <w:t xml:space="preserve">, </w:t>
            </w:r>
            <w:r w:rsidRPr="00A6684B">
              <w:rPr>
                <w:i/>
                <w:w w:val="105"/>
                <w:sz w:val="24"/>
                <w:lang w:val="es-ES"/>
                <w:rPrChange w:id="919" w:author="Alicia Lledolara" w:date="2019-01-09T15:16:00Z">
                  <w:rPr>
                    <w:i/>
                    <w:w w:val="105"/>
                    <w:sz w:val="24"/>
                  </w:rPr>
                </w:rPrChange>
              </w:rPr>
              <w:t>CCL2</w:t>
            </w:r>
            <w:r w:rsidRPr="00A6684B">
              <w:rPr>
                <w:w w:val="105"/>
                <w:sz w:val="24"/>
                <w:lang w:val="es-ES"/>
                <w:rPrChange w:id="920" w:author="Alicia Lledolara" w:date="2019-01-09T15:16:00Z">
                  <w:rPr>
                    <w:w w:val="105"/>
                    <w:sz w:val="24"/>
                  </w:rPr>
                </w:rPrChange>
              </w:rPr>
              <w:t xml:space="preserve">, </w:t>
            </w:r>
            <w:r w:rsidRPr="00A6684B">
              <w:rPr>
                <w:i/>
                <w:w w:val="105"/>
                <w:sz w:val="24"/>
                <w:lang w:val="es-ES"/>
                <w:rPrChange w:id="921" w:author="Alicia Lledolara" w:date="2019-01-09T15:16:00Z">
                  <w:rPr>
                    <w:i/>
                    <w:w w:val="105"/>
                    <w:sz w:val="24"/>
                  </w:rPr>
                </w:rPrChange>
              </w:rPr>
              <w:t>CCL28</w:t>
            </w:r>
            <w:r w:rsidRPr="00A6684B">
              <w:rPr>
                <w:w w:val="105"/>
                <w:sz w:val="24"/>
                <w:lang w:val="es-ES"/>
                <w:rPrChange w:id="922" w:author="Alicia Lledolara" w:date="2019-01-09T15:16:00Z">
                  <w:rPr>
                    <w:w w:val="105"/>
                    <w:sz w:val="24"/>
                  </w:rPr>
                </w:rPrChange>
              </w:rPr>
              <w:t xml:space="preserve">, </w:t>
            </w:r>
            <w:r w:rsidRPr="00A6684B">
              <w:rPr>
                <w:i/>
                <w:w w:val="105"/>
                <w:sz w:val="24"/>
                <w:lang w:val="es-ES"/>
                <w:rPrChange w:id="923" w:author="Alicia Lledolara" w:date="2019-01-09T15:16:00Z">
                  <w:rPr>
                    <w:i/>
                    <w:w w:val="105"/>
                    <w:sz w:val="24"/>
                  </w:rPr>
                </w:rPrChange>
              </w:rPr>
              <w:t>CCL5</w:t>
            </w:r>
            <w:r w:rsidRPr="00A6684B">
              <w:rPr>
                <w:w w:val="105"/>
                <w:sz w:val="24"/>
                <w:lang w:val="es-ES"/>
                <w:rPrChange w:id="924" w:author="Alicia Lledolara" w:date="2019-01-09T15:16:00Z">
                  <w:rPr>
                    <w:w w:val="105"/>
                    <w:sz w:val="24"/>
                  </w:rPr>
                </w:rPrChange>
              </w:rPr>
              <w:t xml:space="preserve">, </w:t>
            </w:r>
            <w:r w:rsidRPr="00A6684B">
              <w:rPr>
                <w:i/>
                <w:w w:val="105"/>
                <w:sz w:val="24"/>
                <w:lang w:val="es-ES"/>
                <w:rPrChange w:id="925" w:author="Alicia Lledolara" w:date="2019-01-09T15:16:00Z">
                  <w:rPr>
                    <w:i/>
                    <w:w w:val="105"/>
                    <w:sz w:val="24"/>
                  </w:rPr>
                </w:rPrChange>
              </w:rPr>
              <w:t>CCL7</w:t>
            </w:r>
            <w:r w:rsidRPr="00A6684B">
              <w:rPr>
                <w:w w:val="105"/>
                <w:sz w:val="24"/>
                <w:lang w:val="es-ES"/>
                <w:rPrChange w:id="926" w:author="Alicia Lledolara" w:date="2019-01-09T15:16:00Z">
                  <w:rPr>
                    <w:w w:val="105"/>
                    <w:sz w:val="24"/>
                  </w:rPr>
                </w:rPrChange>
              </w:rPr>
              <w:t xml:space="preserve">, </w:t>
            </w:r>
            <w:r w:rsidRPr="00A6684B">
              <w:rPr>
                <w:i/>
                <w:w w:val="105"/>
                <w:sz w:val="24"/>
                <w:lang w:val="es-ES"/>
                <w:rPrChange w:id="927" w:author="Alicia Lledolara" w:date="2019-01-09T15:16:00Z">
                  <w:rPr>
                    <w:i/>
                    <w:w w:val="105"/>
                    <w:sz w:val="24"/>
                  </w:rPr>
                </w:rPrChange>
              </w:rPr>
              <w:t>CCR1</w:t>
            </w:r>
            <w:r w:rsidRPr="00A6684B">
              <w:rPr>
                <w:w w:val="105"/>
                <w:sz w:val="24"/>
                <w:lang w:val="es-ES"/>
                <w:rPrChange w:id="928" w:author="Alicia Lledolara" w:date="2019-01-09T15:16:00Z">
                  <w:rPr>
                    <w:w w:val="105"/>
                    <w:sz w:val="24"/>
                  </w:rPr>
                </w:rPrChange>
              </w:rPr>
              <w:t xml:space="preserve">, </w:t>
            </w:r>
            <w:r w:rsidRPr="00A6684B">
              <w:rPr>
                <w:i/>
                <w:w w:val="105"/>
                <w:sz w:val="24"/>
                <w:lang w:val="es-ES"/>
                <w:rPrChange w:id="929" w:author="Alicia Lledolara" w:date="2019-01-09T15:16:00Z">
                  <w:rPr>
                    <w:i/>
                    <w:w w:val="105"/>
                    <w:sz w:val="24"/>
                  </w:rPr>
                </w:rPrChange>
              </w:rPr>
              <w:t>CCR5</w:t>
            </w:r>
            <w:r w:rsidRPr="00A6684B">
              <w:rPr>
                <w:w w:val="105"/>
                <w:sz w:val="24"/>
                <w:lang w:val="es-ES"/>
                <w:rPrChange w:id="930" w:author="Alicia Lledolara" w:date="2019-01-09T15:16:00Z">
                  <w:rPr>
                    <w:w w:val="105"/>
                    <w:sz w:val="24"/>
                  </w:rPr>
                </w:rPrChange>
              </w:rPr>
              <w:t>,</w:t>
            </w:r>
            <w:r w:rsidRPr="00A6684B">
              <w:rPr>
                <w:i/>
                <w:w w:val="105"/>
                <w:sz w:val="24"/>
                <w:lang w:val="es-ES"/>
                <w:rPrChange w:id="931" w:author="Alicia Lledolara" w:date="2019-01-09T15:16:00Z">
                  <w:rPr>
                    <w:i/>
                    <w:w w:val="105"/>
                    <w:sz w:val="24"/>
                  </w:rPr>
                </w:rPrChange>
              </w:rPr>
              <w:t>CXCL10</w:t>
            </w:r>
          </w:p>
        </w:tc>
      </w:tr>
      <w:tr w:rsidR="005313F1" w:rsidRPr="005A72E5" w14:paraId="75F85097" w14:textId="77777777">
        <w:trPr>
          <w:trHeight w:val="477"/>
        </w:trPr>
        <w:tc>
          <w:tcPr>
            <w:tcW w:w="1241" w:type="dxa"/>
          </w:tcPr>
          <w:p w14:paraId="5DB7FEFD" w14:textId="77777777" w:rsidR="005313F1" w:rsidRPr="00A6684B" w:rsidRDefault="005313F1">
            <w:pPr>
              <w:pStyle w:val="TableParagraph"/>
              <w:rPr>
                <w:lang w:val="es-ES"/>
                <w:rPrChange w:id="932" w:author="Alicia Lledolara" w:date="2019-01-09T15:16:00Z">
                  <w:rPr/>
                </w:rPrChange>
              </w:rPr>
            </w:pPr>
          </w:p>
        </w:tc>
        <w:tc>
          <w:tcPr>
            <w:tcW w:w="3336" w:type="dxa"/>
          </w:tcPr>
          <w:p w14:paraId="76BE1369" w14:textId="77777777" w:rsidR="005313F1" w:rsidRPr="00A6684B" w:rsidRDefault="005313F1">
            <w:pPr>
              <w:pStyle w:val="TableParagraph"/>
              <w:rPr>
                <w:lang w:val="es-ES"/>
                <w:rPrChange w:id="933" w:author="Alicia Lledolara" w:date="2019-01-09T15:16:00Z">
                  <w:rPr/>
                </w:rPrChange>
              </w:rPr>
            </w:pPr>
          </w:p>
        </w:tc>
        <w:tc>
          <w:tcPr>
            <w:tcW w:w="7839" w:type="dxa"/>
          </w:tcPr>
          <w:p w14:paraId="74FBABBC" w14:textId="77777777" w:rsidR="005313F1" w:rsidRPr="00A6684B" w:rsidRDefault="009B75EF">
            <w:pPr>
              <w:pStyle w:val="TableParagraph"/>
              <w:spacing w:before="94"/>
              <w:ind w:left="62" w:right="63"/>
              <w:jc w:val="center"/>
              <w:rPr>
                <w:i/>
                <w:sz w:val="24"/>
                <w:lang w:val="es-ES"/>
                <w:rPrChange w:id="934" w:author="Alicia Lledolara" w:date="2019-01-09T15:16:00Z">
                  <w:rPr>
                    <w:i/>
                    <w:sz w:val="24"/>
                  </w:rPr>
                </w:rPrChange>
              </w:rPr>
            </w:pPr>
            <w:r w:rsidRPr="00A6684B">
              <w:rPr>
                <w:i/>
                <w:w w:val="105"/>
                <w:sz w:val="24"/>
                <w:lang w:val="es-ES"/>
                <w:rPrChange w:id="935" w:author="Alicia Lledolara" w:date="2019-01-09T15:16:00Z">
                  <w:rPr>
                    <w:i/>
                    <w:w w:val="105"/>
                    <w:sz w:val="24"/>
                  </w:rPr>
                </w:rPrChange>
              </w:rPr>
              <w:t>CXCL12</w:t>
            </w:r>
            <w:r w:rsidRPr="00A6684B">
              <w:rPr>
                <w:w w:val="105"/>
                <w:sz w:val="24"/>
                <w:lang w:val="es-ES"/>
                <w:rPrChange w:id="936" w:author="Alicia Lledolara" w:date="2019-01-09T15:16:00Z">
                  <w:rPr>
                    <w:w w:val="105"/>
                    <w:sz w:val="24"/>
                  </w:rPr>
                </w:rPrChange>
              </w:rPr>
              <w:t xml:space="preserve">, </w:t>
            </w:r>
            <w:r w:rsidRPr="00A6684B">
              <w:rPr>
                <w:i/>
                <w:w w:val="105"/>
                <w:sz w:val="24"/>
                <w:lang w:val="es-ES"/>
                <w:rPrChange w:id="937" w:author="Alicia Lledolara" w:date="2019-01-09T15:16:00Z">
                  <w:rPr>
                    <w:i/>
                    <w:w w:val="105"/>
                    <w:sz w:val="24"/>
                  </w:rPr>
                </w:rPrChange>
              </w:rPr>
              <w:t>CXCL16</w:t>
            </w:r>
            <w:r w:rsidRPr="00A6684B">
              <w:rPr>
                <w:w w:val="105"/>
                <w:sz w:val="24"/>
                <w:lang w:val="es-ES"/>
                <w:rPrChange w:id="938" w:author="Alicia Lledolara" w:date="2019-01-09T15:16:00Z">
                  <w:rPr>
                    <w:w w:val="105"/>
                    <w:sz w:val="24"/>
                  </w:rPr>
                </w:rPrChange>
              </w:rPr>
              <w:t xml:space="preserve">, </w:t>
            </w:r>
            <w:r w:rsidRPr="00A6684B">
              <w:rPr>
                <w:i/>
                <w:w w:val="105"/>
                <w:sz w:val="24"/>
                <w:lang w:val="es-ES"/>
                <w:rPrChange w:id="939" w:author="Alicia Lledolara" w:date="2019-01-09T15:16:00Z">
                  <w:rPr>
                    <w:i/>
                    <w:w w:val="105"/>
                    <w:sz w:val="24"/>
                  </w:rPr>
                </w:rPrChange>
              </w:rPr>
              <w:t>CXCL5</w:t>
            </w:r>
            <w:r w:rsidRPr="00A6684B">
              <w:rPr>
                <w:w w:val="105"/>
                <w:sz w:val="24"/>
                <w:lang w:val="es-ES"/>
                <w:rPrChange w:id="940" w:author="Alicia Lledolara" w:date="2019-01-09T15:16:00Z">
                  <w:rPr>
                    <w:w w:val="105"/>
                    <w:sz w:val="24"/>
                  </w:rPr>
                </w:rPrChange>
              </w:rPr>
              <w:t xml:space="preserve">, </w:t>
            </w:r>
            <w:r w:rsidRPr="00A6684B">
              <w:rPr>
                <w:i/>
                <w:w w:val="105"/>
                <w:sz w:val="24"/>
                <w:lang w:val="es-ES"/>
                <w:rPrChange w:id="941" w:author="Alicia Lledolara" w:date="2019-01-09T15:16:00Z">
                  <w:rPr>
                    <w:i/>
                    <w:w w:val="105"/>
                    <w:sz w:val="24"/>
                  </w:rPr>
                </w:rPrChange>
              </w:rPr>
              <w:t>CXCL9</w:t>
            </w:r>
            <w:r w:rsidRPr="00A6684B">
              <w:rPr>
                <w:w w:val="105"/>
                <w:sz w:val="24"/>
                <w:lang w:val="es-ES"/>
                <w:rPrChange w:id="942" w:author="Alicia Lledolara" w:date="2019-01-09T15:16:00Z">
                  <w:rPr>
                    <w:w w:val="105"/>
                    <w:sz w:val="24"/>
                  </w:rPr>
                </w:rPrChange>
              </w:rPr>
              <w:t xml:space="preserve">, </w:t>
            </w:r>
            <w:r w:rsidRPr="00A6684B">
              <w:rPr>
                <w:i/>
                <w:w w:val="105"/>
                <w:sz w:val="24"/>
                <w:lang w:val="es-ES"/>
                <w:rPrChange w:id="943" w:author="Alicia Lledolara" w:date="2019-01-09T15:16:00Z">
                  <w:rPr>
                    <w:i/>
                    <w:w w:val="105"/>
                    <w:sz w:val="24"/>
                  </w:rPr>
                </w:rPrChange>
              </w:rPr>
              <w:t>NFKB1</w:t>
            </w:r>
            <w:r w:rsidRPr="00A6684B">
              <w:rPr>
                <w:w w:val="105"/>
                <w:sz w:val="24"/>
                <w:lang w:val="es-ES"/>
                <w:rPrChange w:id="944" w:author="Alicia Lledolara" w:date="2019-01-09T15:16:00Z">
                  <w:rPr>
                    <w:w w:val="105"/>
                    <w:sz w:val="24"/>
                  </w:rPr>
                </w:rPrChange>
              </w:rPr>
              <w:t xml:space="preserve">, </w:t>
            </w:r>
            <w:r w:rsidRPr="00A6684B">
              <w:rPr>
                <w:i/>
                <w:w w:val="105"/>
                <w:sz w:val="24"/>
                <w:lang w:val="es-ES"/>
                <w:rPrChange w:id="945" w:author="Alicia Lledolara" w:date="2019-01-09T15:16:00Z">
                  <w:rPr>
                    <w:i/>
                    <w:w w:val="105"/>
                    <w:sz w:val="24"/>
                  </w:rPr>
                </w:rPrChange>
              </w:rPr>
              <w:t>PPBP</w:t>
            </w:r>
            <w:r w:rsidRPr="00A6684B">
              <w:rPr>
                <w:w w:val="105"/>
                <w:sz w:val="24"/>
                <w:lang w:val="es-ES"/>
                <w:rPrChange w:id="946" w:author="Alicia Lledolara" w:date="2019-01-09T15:16:00Z">
                  <w:rPr>
                    <w:w w:val="105"/>
                    <w:sz w:val="24"/>
                  </w:rPr>
                </w:rPrChange>
              </w:rPr>
              <w:t xml:space="preserve">, </w:t>
            </w:r>
            <w:r w:rsidRPr="00A6684B">
              <w:rPr>
                <w:i/>
                <w:w w:val="105"/>
                <w:sz w:val="24"/>
                <w:lang w:val="es-ES"/>
                <w:rPrChange w:id="947" w:author="Alicia Lledolara" w:date="2019-01-09T15:16:00Z">
                  <w:rPr>
                    <w:i/>
                    <w:w w:val="105"/>
                    <w:sz w:val="24"/>
                  </w:rPr>
                </w:rPrChange>
              </w:rPr>
              <w:t>PF4V1</w:t>
            </w:r>
            <w:r w:rsidRPr="00A6684B">
              <w:rPr>
                <w:w w:val="105"/>
                <w:sz w:val="24"/>
                <w:lang w:val="es-ES"/>
                <w:rPrChange w:id="948" w:author="Alicia Lledolara" w:date="2019-01-09T15:16:00Z">
                  <w:rPr>
                    <w:w w:val="105"/>
                    <w:sz w:val="24"/>
                  </w:rPr>
                </w:rPrChange>
              </w:rPr>
              <w:t xml:space="preserve">, </w:t>
            </w:r>
            <w:r w:rsidRPr="00A6684B">
              <w:rPr>
                <w:i/>
                <w:w w:val="105"/>
                <w:sz w:val="24"/>
                <w:lang w:val="es-ES"/>
                <w:rPrChange w:id="949" w:author="Alicia Lledolara" w:date="2019-01-09T15:16:00Z">
                  <w:rPr>
                    <w:i/>
                    <w:w w:val="105"/>
                    <w:sz w:val="24"/>
                  </w:rPr>
                </w:rPrChange>
              </w:rPr>
              <w:t>STAT3</w:t>
            </w:r>
            <w:r w:rsidRPr="00A6684B">
              <w:rPr>
                <w:w w:val="105"/>
                <w:sz w:val="24"/>
                <w:lang w:val="es-ES"/>
                <w:rPrChange w:id="950" w:author="Alicia Lledolara" w:date="2019-01-09T15:16:00Z">
                  <w:rPr>
                    <w:w w:val="105"/>
                    <w:sz w:val="24"/>
                  </w:rPr>
                </w:rPrChange>
              </w:rPr>
              <w:t xml:space="preserve">, </w:t>
            </w:r>
            <w:r w:rsidRPr="00A6684B">
              <w:rPr>
                <w:i/>
                <w:w w:val="105"/>
                <w:sz w:val="24"/>
                <w:lang w:val="es-ES"/>
                <w:rPrChange w:id="951" w:author="Alicia Lledolara" w:date="2019-01-09T15:16:00Z">
                  <w:rPr>
                    <w:i/>
                    <w:w w:val="105"/>
                    <w:sz w:val="24"/>
                  </w:rPr>
                </w:rPrChange>
              </w:rPr>
              <w:t>XCR1</w:t>
            </w:r>
          </w:p>
        </w:tc>
      </w:tr>
      <w:tr w:rsidR="005313F1" w14:paraId="3AB66162" w14:textId="77777777">
        <w:trPr>
          <w:trHeight w:val="478"/>
        </w:trPr>
        <w:tc>
          <w:tcPr>
            <w:tcW w:w="1241" w:type="dxa"/>
          </w:tcPr>
          <w:p w14:paraId="5238B674" w14:textId="77777777" w:rsidR="005313F1" w:rsidRPr="00A6684B" w:rsidRDefault="005313F1">
            <w:pPr>
              <w:pStyle w:val="TableParagraph"/>
              <w:rPr>
                <w:lang w:val="es-ES"/>
                <w:rPrChange w:id="952" w:author="Alicia Lledolara" w:date="2019-01-09T15:16:00Z">
                  <w:rPr/>
                </w:rPrChange>
              </w:rPr>
            </w:pPr>
          </w:p>
        </w:tc>
        <w:tc>
          <w:tcPr>
            <w:tcW w:w="3336" w:type="dxa"/>
          </w:tcPr>
          <w:p w14:paraId="64BC54E2" w14:textId="77777777" w:rsidR="005313F1" w:rsidRDefault="009B75EF">
            <w:pPr>
              <w:pStyle w:val="TableParagraph"/>
              <w:spacing w:before="94"/>
              <w:ind w:left="101" w:right="101"/>
              <w:jc w:val="center"/>
              <w:rPr>
                <w:sz w:val="24"/>
              </w:rPr>
            </w:pPr>
            <w:r>
              <w:rPr>
                <w:w w:val="110"/>
                <w:sz w:val="24"/>
              </w:rPr>
              <w:t xml:space="preserve">NOD-like receptor </w:t>
            </w:r>
            <w:proofErr w:type="spellStart"/>
            <w:r>
              <w:rPr>
                <w:w w:val="110"/>
                <w:sz w:val="24"/>
              </w:rPr>
              <w:t>signalling</w:t>
            </w:r>
            <w:proofErr w:type="spellEnd"/>
          </w:p>
        </w:tc>
        <w:tc>
          <w:tcPr>
            <w:tcW w:w="7839" w:type="dxa"/>
          </w:tcPr>
          <w:p w14:paraId="28114CA7" w14:textId="77777777" w:rsidR="005313F1" w:rsidRDefault="009B75EF">
            <w:pPr>
              <w:pStyle w:val="TableParagraph"/>
              <w:spacing w:before="94"/>
              <w:ind w:left="62" w:right="63"/>
              <w:jc w:val="center"/>
              <w:rPr>
                <w:sz w:val="24"/>
              </w:rPr>
            </w:pPr>
            <w:r>
              <w:rPr>
                <w:i/>
                <w:w w:val="105"/>
                <w:sz w:val="24"/>
              </w:rPr>
              <w:t>CCL2</w:t>
            </w:r>
            <w:r>
              <w:rPr>
                <w:w w:val="105"/>
                <w:sz w:val="24"/>
              </w:rPr>
              <w:t xml:space="preserve">, </w:t>
            </w:r>
            <w:r>
              <w:rPr>
                <w:i/>
                <w:w w:val="105"/>
                <w:sz w:val="24"/>
              </w:rPr>
              <w:t>CCL5</w:t>
            </w:r>
            <w:r>
              <w:rPr>
                <w:w w:val="105"/>
                <w:sz w:val="24"/>
              </w:rPr>
              <w:t xml:space="preserve">, </w:t>
            </w:r>
            <w:r>
              <w:rPr>
                <w:i/>
                <w:w w:val="105"/>
                <w:sz w:val="24"/>
              </w:rPr>
              <w:t>IFNAR1</w:t>
            </w:r>
            <w:r>
              <w:rPr>
                <w:w w:val="105"/>
                <w:sz w:val="24"/>
              </w:rPr>
              <w:t xml:space="preserve">, </w:t>
            </w:r>
            <w:r>
              <w:rPr>
                <w:i/>
                <w:w w:val="105"/>
                <w:sz w:val="24"/>
              </w:rPr>
              <w:t>IL18</w:t>
            </w:r>
            <w:r>
              <w:rPr>
                <w:w w:val="105"/>
                <w:sz w:val="24"/>
              </w:rPr>
              <w:t xml:space="preserve">, </w:t>
            </w:r>
            <w:r>
              <w:rPr>
                <w:i/>
                <w:w w:val="105"/>
                <w:sz w:val="24"/>
              </w:rPr>
              <w:t>IRF7</w:t>
            </w:r>
            <w:r>
              <w:rPr>
                <w:w w:val="105"/>
                <w:sz w:val="24"/>
              </w:rPr>
              <w:t xml:space="preserve">, </w:t>
            </w:r>
            <w:r>
              <w:rPr>
                <w:i/>
                <w:w w:val="105"/>
                <w:sz w:val="24"/>
              </w:rPr>
              <w:t>MEFV</w:t>
            </w:r>
            <w:r>
              <w:rPr>
                <w:w w:val="105"/>
                <w:sz w:val="24"/>
              </w:rPr>
              <w:t xml:space="preserve">, </w:t>
            </w:r>
            <w:r>
              <w:rPr>
                <w:i/>
                <w:w w:val="105"/>
                <w:sz w:val="24"/>
              </w:rPr>
              <w:t>MYD88</w:t>
            </w:r>
            <w:r>
              <w:rPr>
                <w:w w:val="105"/>
                <w:sz w:val="24"/>
              </w:rPr>
              <w:t xml:space="preserve">, </w:t>
            </w:r>
            <w:r>
              <w:rPr>
                <w:i/>
                <w:w w:val="105"/>
                <w:sz w:val="24"/>
              </w:rPr>
              <w:t>NFKB1</w:t>
            </w:r>
            <w:r>
              <w:rPr>
                <w:w w:val="105"/>
                <w:sz w:val="24"/>
              </w:rPr>
              <w:t>,</w:t>
            </w:r>
          </w:p>
        </w:tc>
      </w:tr>
      <w:tr w:rsidR="005313F1" w14:paraId="1D37CE42" w14:textId="77777777">
        <w:trPr>
          <w:trHeight w:val="478"/>
        </w:trPr>
        <w:tc>
          <w:tcPr>
            <w:tcW w:w="1241" w:type="dxa"/>
          </w:tcPr>
          <w:p w14:paraId="01C2C7B8" w14:textId="77777777" w:rsidR="005313F1" w:rsidRDefault="005313F1">
            <w:pPr>
              <w:pStyle w:val="TableParagraph"/>
            </w:pPr>
          </w:p>
        </w:tc>
        <w:tc>
          <w:tcPr>
            <w:tcW w:w="3336" w:type="dxa"/>
          </w:tcPr>
          <w:p w14:paraId="28748C87" w14:textId="77777777" w:rsidR="005313F1" w:rsidRDefault="005313F1">
            <w:pPr>
              <w:pStyle w:val="TableParagraph"/>
            </w:pPr>
          </w:p>
        </w:tc>
        <w:tc>
          <w:tcPr>
            <w:tcW w:w="7839" w:type="dxa"/>
          </w:tcPr>
          <w:p w14:paraId="1A3FD0BE" w14:textId="77777777" w:rsidR="005313F1" w:rsidRDefault="009B75EF">
            <w:pPr>
              <w:pStyle w:val="TableParagraph"/>
              <w:spacing w:before="94"/>
              <w:ind w:left="62" w:right="63"/>
              <w:jc w:val="center"/>
              <w:rPr>
                <w:i/>
                <w:sz w:val="24"/>
              </w:rPr>
            </w:pPr>
            <w:r>
              <w:rPr>
                <w:i/>
                <w:w w:val="105"/>
                <w:sz w:val="24"/>
              </w:rPr>
              <w:t>NAMPT</w:t>
            </w:r>
            <w:r>
              <w:rPr>
                <w:w w:val="105"/>
                <w:sz w:val="24"/>
              </w:rPr>
              <w:t xml:space="preserve">, </w:t>
            </w:r>
            <w:r>
              <w:rPr>
                <w:i/>
                <w:w w:val="105"/>
                <w:sz w:val="24"/>
              </w:rPr>
              <w:t>TNF</w:t>
            </w:r>
          </w:p>
        </w:tc>
      </w:tr>
      <w:tr w:rsidR="005313F1" w14:paraId="5A942126" w14:textId="77777777">
        <w:trPr>
          <w:trHeight w:val="478"/>
        </w:trPr>
        <w:tc>
          <w:tcPr>
            <w:tcW w:w="1241" w:type="dxa"/>
          </w:tcPr>
          <w:p w14:paraId="00F08D87" w14:textId="77777777" w:rsidR="005313F1" w:rsidRDefault="005313F1">
            <w:pPr>
              <w:pStyle w:val="TableParagraph"/>
            </w:pPr>
          </w:p>
        </w:tc>
        <w:tc>
          <w:tcPr>
            <w:tcW w:w="3336" w:type="dxa"/>
          </w:tcPr>
          <w:p w14:paraId="27721576" w14:textId="77777777" w:rsidR="005313F1" w:rsidRDefault="009B75EF">
            <w:pPr>
              <w:pStyle w:val="TableParagraph"/>
              <w:spacing w:before="94"/>
              <w:ind w:left="101" w:right="101"/>
              <w:jc w:val="center"/>
              <w:rPr>
                <w:sz w:val="24"/>
              </w:rPr>
            </w:pPr>
            <w:r>
              <w:rPr>
                <w:w w:val="105"/>
                <w:sz w:val="24"/>
              </w:rPr>
              <w:t xml:space="preserve">TLR </w:t>
            </w:r>
            <w:proofErr w:type="spellStart"/>
            <w:r>
              <w:rPr>
                <w:w w:val="105"/>
                <w:sz w:val="24"/>
              </w:rPr>
              <w:t>signalling</w:t>
            </w:r>
            <w:proofErr w:type="spellEnd"/>
          </w:p>
        </w:tc>
        <w:tc>
          <w:tcPr>
            <w:tcW w:w="7839" w:type="dxa"/>
          </w:tcPr>
          <w:p w14:paraId="5EAE2A28" w14:textId="77777777" w:rsidR="005313F1" w:rsidRDefault="009B75EF">
            <w:pPr>
              <w:pStyle w:val="TableParagraph"/>
              <w:spacing w:before="94"/>
              <w:ind w:left="62" w:right="63"/>
              <w:jc w:val="center"/>
              <w:rPr>
                <w:sz w:val="24"/>
              </w:rPr>
            </w:pPr>
            <w:r>
              <w:rPr>
                <w:i/>
                <w:w w:val="105"/>
                <w:sz w:val="24"/>
              </w:rPr>
              <w:t>CCL5</w:t>
            </w:r>
            <w:r>
              <w:rPr>
                <w:w w:val="105"/>
                <w:sz w:val="24"/>
              </w:rPr>
              <w:t xml:space="preserve">, </w:t>
            </w:r>
            <w:r>
              <w:rPr>
                <w:i/>
                <w:w w:val="105"/>
                <w:sz w:val="24"/>
              </w:rPr>
              <w:t>CXCL10</w:t>
            </w:r>
            <w:r>
              <w:rPr>
                <w:w w:val="105"/>
                <w:sz w:val="24"/>
              </w:rPr>
              <w:t xml:space="preserve">, </w:t>
            </w:r>
            <w:r>
              <w:rPr>
                <w:i/>
                <w:w w:val="105"/>
                <w:sz w:val="24"/>
              </w:rPr>
              <w:t>CXCL9</w:t>
            </w:r>
            <w:r>
              <w:rPr>
                <w:w w:val="105"/>
                <w:sz w:val="24"/>
              </w:rPr>
              <w:t xml:space="preserve">, </w:t>
            </w:r>
            <w:r>
              <w:rPr>
                <w:i/>
                <w:w w:val="105"/>
                <w:sz w:val="24"/>
              </w:rPr>
              <w:t>IFNAR1</w:t>
            </w:r>
            <w:r>
              <w:rPr>
                <w:w w:val="105"/>
                <w:sz w:val="24"/>
              </w:rPr>
              <w:t xml:space="preserve">, </w:t>
            </w:r>
            <w:r>
              <w:rPr>
                <w:i/>
                <w:w w:val="105"/>
                <w:sz w:val="24"/>
              </w:rPr>
              <w:t>IRF7</w:t>
            </w:r>
            <w:r>
              <w:rPr>
                <w:w w:val="105"/>
                <w:sz w:val="24"/>
              </w:rPr>
              <w:t xml:space="preserve">, </w:t>
            </w:r>
            <w:r>
              <w:rPr>
                <w:i/>
                <w:w w:val="105"/>
                <w:sz w:val="24"/>
              </w:rPr>
              <w:t>MYD88</w:t>
            </w:r>
            <w:r>
              <w:rPr>
                <w:w w:val="105"/>
                <w:sz w:val="24"/>
              </w:rPr>
              <w:t xml:space="preserve">, </w:t>
            </w:r>
            <w:r>
              <w:rPr>
                <w:i/>
                <w:w w:val="105"/>
                <w:sz w:val="24"/>
              </w:rPr>
              <w:t>NFKB1</w:t>
            </w:r>
            <w:r>
              <w:rPr>
                <w:w w:val="105"/>
                <w:sz w:val="24"/>
              </w:rPr>
              <w:t xml:space="preserve">, </w:t>
            </w:r>
            <w:r>
              <w:rPr>
                <w:i/>
                <w:w w:val="105"/>
                <w:sz w:val="24"/>
              </w:rPr>
              <w:t>SPP1</w:t>
            </w:r>
            <w:r>
              <w:rPr>
                <w:w w:val="105"/>
                <w:sz w:val="24"/>
              </w:rPr>
              <w:t>,</w:t>
            </w:r>
            <w:r>
              <w:rPr>
                <w:i/>
                <w:w w:val="105"/>
                <w:sz w:val="24"/>
              </w:rPr>
              <w:t>FOS</w:t>
            </w:r>
            <w:r>
              <w:rPr>
                <w:w w:val="105"/>
                <w:sz w:val="24"/>
              </w:rPr>
              <w:t>,</w:t>
            </w:r>
          </w:p>
        </w:tc>
      </w:tr>
      <w:tr w:rsidR="005313F1" w14:paraId="2372E9EC" w14:textId="77777777">
        <w:trPr>
          <w:trHeight w:val="501"/>
        </w:trPr>
        <w:tc>
          <w:tcPr>
            <w:tcW w:w="1241" w:type="dxa"/>
            <w:tcBorders>
              <w:bottom w:val="single" w:sz="6" w:space="0" w:color="000000"/>
            </w:tcBorders>
          </w:tcPr>
          <w:p w14:paraId="7FC8A470" w14:textId="77777777" w:rsidR="005313F1" w:rsidRDefault="005313F1">
            <w:pPr>
              <w:pStyle w:val="TableParagraph"/>
            </w:pPr>
          </w:p>
        </w:tc>
        <w:tc>
          <w:tcPr>
            <w:tcW w:w="3336" w:type="dxa"/>
            <w:tcBorders>
              <w:bottom w:val="single" w:sz="6" w:space="0" w:color="000000"/>
            </w:tcBorders>
          </w:tcPr>
          <w:p w14:paraId="4F5963A2" w14:textId="77777777" w:rsidR="005313F1" w:rsidRDefault="005313F1">
            <w:pPr>
              <w:pStyle w:val="TableParagraph"/>
            </w:pPr>
          </w:p>
        </w:tc>
        <w:tc>
          <w:tcPr>
            <w:tcW w:w="7839" w:type="dxa"/>
            <w:tcBorders>
              <w:bottom w:val="single" w:sz="6" w:space="0" w:color="000000"/>
            </w:tcBorders>
          </w:tcPr>
          <w:p w14:paraId="33501CF0" w14:textId="77777777" w:rsidR="005313F1" w:rsidRDefault="009B75EF">
            <w:pPr>
              <w:pStyle w:val="TableParagraph"/>
              <w:spacing w:before="94"/>
              <w:ind w:left="62" w:right="63"/>
              <w:jc w:val="center"/>
              <w:rPr>
                <w:i/>
                <w:sz w:val="24"/>
              </w:rPr>
            </w:pPr>
            <w:r>
              <w:rPr>
                <w:i/>
                <w:w w:val="105"/>
                <w:sz w:val="24"/>
              </w:rPr>
              <w:t>TLR1</w:t>
            </w:r>
            <w:r>
              <w:rPr>
                <w:w w:val="105"/>
                <w:sz w:val="24"/>
              </w:rPr>
              <w:t xml:space="preserve">, </w:t>
            </w:r>
            <w:r>
              <w:rPr>
                <w:i/>
                <w:w w:val="105"/>
                <w:sz w:val="24"/>
              </w:rPr>
              <w:t>TLR2</w:t>
            </w:r>
            <w:r>
              <w:rPr>
                <w:w w:val="105"/>
                <w:sz w:val="24"/>
              </w:rPr>
              <w:t xml:space="preserve">, </w:t>
            </w:r>
            <w:r>
              <w:rPr>
                <w:i/>
                <w:w w:val="105"/>
                <w:sz w:val="24"/>
              </w:rPr>
              <w:t>TLR8</w:t>
            </w:r>
            <w:r>
              <w:rPr>
                <w:w w:val="105"/>
                <w:sz w:val="24"/>
              </w:rPr>
              <w:t xml:space="preserve">, </w:t>
            </w:r>
            <w:r>
              <w:rPr>
                <w:i/>
                <w:w w:val="105"/>
                <w:sz w:val="24"/>
              </w:rPr>
              <w:t>TNF</w:t>
            </w:r>
          </w:p>
        </w:tc>
      </w:tr>
      <w:tr w:rsidR="005313F1" w14:paraId="072C2B53" w14:textId="77777777">
        <w:trPr>
          <w:trHeight w:val="560"/>
        </w:trPr>
        <w:tc>
          <w:tcPr>
            <w:tcW w:w="1241" w:type="dxa"/>
            <w:tcBorders>
              <w:top w:val="single" w:sz="6" w:space="0" w:color="000000"/>
            </w:tcBorders>
          </w:tcPr>
          <w:p w14:paraId="0A84C832" w14:textId="77777777" w:rsidR="005313F1" w:rsidRDefault="009B75EF">
            <w:pPr>
              <w:pStyle w:val="TableParagraph"/>
              <w:spacing w:before="142"/>
              <w:ind w:left="90" w:right="98"/>
              <w:jc w:val="center"/>
              <w:rPr>
                <w:sz w:val="18"/>
              </w:rPr>
            </w:pPr>
            <w:r>
              <w:rPr>
                <w:w w:val="110"/>
                <w:sz w:val="24"/>
              </w:rPr>
              <w:t>mCD4</w:t>
            </w:r>
            <w:r>
              <w:rPr>
                <w:w w:val="110"/>
                <w:position w:val="9"/>
                <w:sz w:val="18"/>
              </w:rPr>
              <w:t>+</w:t>
            </w:r>
          </w:p>
        </w:tc>
        <w:tc>
          <w:tcPr>
            <w:tcW w:w="3336" w:type="dxa"/>
            <w:tcBorders>
              <w:top w:val="single" w:sz="6" w:space="0" w:color="000000"/>
            </w:tcBorders>
          </w:tcPr>
          <w:p w14:paraId="2300E841" w14:textId="77777777" w:rsidR="005313F1" w:rsidRDefault="009B75EF">
            <w:pPr>
              <w:pStyle w:val="TableParagraph"/>
              <w:spacing w:before="176"/>
              <w:ind w:left="101" w:right="101"/>
              <w:jc w:val="center"/>
              <w:rPr>
                <w:sz w:val="24"/>
              </w:rPr>
            </w:pPr>
            <w:r>
              <w:rPr>
                <w:w w:val="110"/>
                <w:sz w:val="24"/>
              </w:rPr>
              <w:t>IL-10 signaling</w:t>
            </w:r>
          </w:p>
        </w:tc>
        <w:tc>
          <w:tcPr>
            <w:tcW w:w="7839" w:type="dxa"/>
            <w:tcBorders>
              <w:top w:val="single" w:sz="6" w:space="0" w:color="000000"/>
            </w:tcBorders>
          </w:tcPr>
          <w:p w14:paraId="74DAC107" w14:textId="77777777" w:rsidR="005313F1" w:rsidRDefault="009B75EF">
            <w:pPr>
              <w:pStyle w:val="TableParagraph"/>
              <w:spacing w:before="176"/>
              <w:ind w:left="62" w:right="63"/>
              <w:jc w:val="center"/>
              <w:rPr>
                <w:sz w:val="24"/>
              </w:rPr>
            </w:pPr>
            <w:r>
              <w:rPr>
                <w:i/>
                <w:w w:val="105"/>
                <w:sz w:val="24"/>
              </w:rPr>
              <w:t>CCL3</w:t>
            </w:r>
            <w:r>
              <w:rPr>
                <w:w w:val="105"/>
                <w:sz w:val="24"/>
              </w:rPr>
              <w:t xml:space="preserve">, </w:t>
            </w:r>
            <w:r>
              <w:rPr>
                <w:i/>
                <w:w w:val="105"/>
                <w:sz w:val="24"/>
              </w:rPr>
              <w:t>CCL4</w:t>
            </w:r>
            <w:r>
              <w:rPr>
                <w:w w:val="105"/>
                <w:sz w:val="24"/>
              </w:rPr>
              <w:t xml:space="preserve">, </w:t>
            </w:r>
            <w:r>
              <w:rPr>
                <w:i/>
                <w:w w:val="105"/>
                <w:sz w:val="24"/>
              </w:rPr>
              <w:t>CCL5</w:t>
            </w:r>
            <w:r>
              <w:rPr>
                <w:w w:val="105"/>
                <w:sz w:val="24"/>
              </w:rPr>
              <w:t xml:space="preserve">, </w:t>
            </w:r>
            <w:r>
              <w:rPr>
                <w:i/>
                <w:w w:val="105"/>
                <w:sz w:val="24"/>
              </w:rPr>
              <w:t>CCR1</w:t>
            </w:r>
            <w:r>
              <w:rPr>
                <w:w w:val="105"/>
                <w:sz w:val="24"/>
              </w:rPr>
              <w:t xml:space="preserve">, </w:t>
            </w:r>
            <w:r>
              <w:rPr>
                <w:i/>
                <w:w w:val="105"/>
                <w:sz w:val="24"/>
              </w:rPr>
              <w:t>CCR2</w:t>
            </w:r>
            <w:r>
              <w:rPr>
                <w:w w:val="105"/>
                <w:sz w:val="24"/>
              </w:rPr>
              <w:t xml:space="preserve">, </w:t>
            </w:r>
            <w:r>
              <w:rPr>
                <w:i/>
                <w:w w:val="105"/>
                <w:sz w:val="24"/>
              </w:rPr>
              <w:t>CSF1</w:t>
            </w:r>
            <w:r>
              <w:rPr>
                <w:w w:val="105"/>
                <w:sz w:val="24"/>
              </w:rPr>
              <w:t xml:space="preserve">, </w:t>
            </w:r>
            <w:r>
              <w:rPr>
                <w:i/>
                <w:w w:val="105"/>
                <w:sz w:val="24"/>
              </w:rPr>
              <w:t>CSF3</w:t>
            </w:r>
            <w:r>
              <w:rPr>
                <w:w w:val="105"/>
                <w:sz w:val="24"/>
              </w:rPr>
              <w:t xml:space="preserve">, </w:t>
            </w:r>
            <w:r>
              <w:rPr>
                <w:i/>
                <w:w w:val="105"/>
                <w:sz w:val="24"/>
              </w:rPr>
              <w:t>IL10RA</w:t>
            </w:r>
            <w:r>
              <w:rPr>
                <w:w w:val="105"/>
                <w:sz w:val="24"/>
              </w:rPr>
              <w:t>,</w:t>
            </w:r>
          </w:p>
        </w:tc>
      </w:tr>
      <w:tr w:rsidR="005313F1" w14:paraId="4ABFE774" w14:textId="77777777">
        <w:trPr>
          <w:trHeight w:val="501"/>
        </w:trPr>
        <w:tc>
          <w:tcPr>
            <w:tcW w:w="1241" w:type="dxa"/>
            <w:tcBorders>
              <w:bottom w:val="single" w:sz="8" w:space="0" w:color="000000"/>
            </w:tcBorders>
          </w:tcPr>
          <w:p w14:paraId="4486B358" w14:textId="77777777" w:rsidR="005313F1" w:rsidRDefault="005313F1">
            <w:pPr>
              <w:pStyle w:val="TableParagraph"/>
            </w:pPr>
          </w:p>
        </w:tc>
        <w:tc>
          <w:tcPr>
            <w:tcW w:w="3336" w:type="dxa"/>
            <w:tcBorders>
              <w:bottom w:val="single" w:sz="8" w:space="0" w:color="000000"/>
            </w:tcBorders>
          </w:tcPr>
          <w:p w14:paraId="7E9B068A" w14:textId="77777777" w:rsidR="005313F1" w:rsidRDefault="005313F1">
            <w:pPr>
              <w:pStyle w:val="TableParagraph"/>
            </w:pPr>
          </w:p>
        </w:tc>
        <w:tc>
          <w:tcPr>
            <w:tcW w:w="7839" w:type="dxa"/>
            <w:tcBorders>
              <w:bottom w:val="single" w:sz="8" w:space="0" w:color="000000"/>
            </w:tcBorders>
          </w:tcPr>
          <w:p w14:paraId="1C56D897" w14:textId="77777777" w:rsidR="005313F1" w:rsidRDefault="009B75EF">
            <w:pPr>
              <w:pStyle w:val="TableParagraph"/>
              <w:spacing w:before="94"/>
              <w:ind w:left="62" w:right="63"/>
              <w:jc w:val="center"/>
              <w:rPr>
                <w:i/>
                <w:sz w:val="24"/>
              </w:rPr>
            </w:pPr>
            <w:r>
              <w:rPr>
                <w:i/>
                <w:w w:val="105"/>
                <w:sz w:val="24"/>
              </w:rPr>
              <w:t>IL1R1</w:t>
            </w:r>
            <w:r>
              <w:rPr>
                <w:w w:val="105"/>
                <w:sz w:val="24"/>
              </w:rPr>
              <w:t xml:space="preserve">, </w:t>
            </w:r>
            <w:r>
              <w:rPr>
                <w:i/>
                <w:w w:val="105"/>
                <w:sz w:val="24"/>
              </w:rPr>
              <w:t>IL1R2</w:t>
            </w:r>
          </w:p>
        </w:tc>
      </w:tr>
    </w:tbl>
    <w:p w14:paraId="3F1F3BBC" w14:textId="77777777" w:rsidR="005313F1" w:rsidRDefault="005313F1">
      <w:pPr>
        <w:jc w:val="center"/>
        <w:rPr>
          <w:sz w:val="24"/>
        </w:rPr>
        <w:sectPr w:rsidR="005313F1">
          <w:headerReference w:type="default" r:id="rId68"/>
          <w:footerReference w:type="default" r:id="rId69"/>
          <w:pgSz w:w="16840" w:h="11910" w:orient="landscape"/>
          <w:pgMar w:top="0" w:right="2200" w:bottom="0" w:left="800" w:header="0" w:footer="0" w:gutter="0"/>
          <w:cols w:space="720"/>
        </w:sectPr>
      </w:pPr>
    </w:p>
    <w:p w14:paraId="2C437909" w14:textId="77777777" w:rsidR="005313F1" w:rsidRDefault="005313F1">
      <w:pPr>
        <w:pStyle w:val="BodyText"/>
        <w:rPr>
          <w:sz w:val="20"/>
        </w:rPr>
      </w:pPr>
    </w:p>
    <w:p w14:paraId="33870AAA" w14:textId="5618DD95" w:rsidR="005313F1" w:rsidRDefault="009B75EF">
      <w:pPr>
        <w:pStyle w:val="BodyText"/>
        <w:spacing w:before="69" w:line="480" w:lineRule="atLeast"/>
        <w:ind w:left="377" w:right="1341" w:firstLine="566"/>
        <w:jc w:val="both"/>
      </w:pPr>
      <w:r w:rsidRPr="00892386">
        <w:rPr>
          <w:w w:val="110"/>
          <w:highlight w:val="yellow"/>
          <w:rPrChange w:id="953" w:author="Alicia Lledolara" w:date="2019-01-16T17:21:00Z">
            <w:rPr>
              <w:w w:val="110"/>
            </w:rPr>
          </w:rPrChange>
        </w:rPr>
        <w:t xml:space="preserve">In </w:t>
      </w:r>
      <w:proofErr w:type="gramStart"/>
      <w:r w:rsidRPr="00892386">
        <w:rPr>
          <w:w w:val="110"/>
          <w:highlight w:val="yellow"/>
          <w:rPrChange w:id="954" w:author="Alicia Lledolara" w:date="2019-01-16T17:21:00Z">
            <w:rPr>
              <w:w w:val="110"/>
            </w:rPr>
          </w:rPrChange>
        </w:rPr>
        <w:t>addition  to</w:t>
      </w:r>
      <w:proofErr w:type="gramEnd"/>
      <w:r w:rsidRPr="00892386">
        <w:rPr>
          <w:w w:val="110"/>
          <w:highlight w:val="yellow"/>
          <w:rPrChange w:id="955" w:author="Alicia Lledolara" w:date="2019-01-16T17:21:00Z">
            <w:rPr>
              <w:w w:val="110"/>
            </w:rPr>
          </w:rPrChange>
        </w:rPr>
        <w:t xml:space="preserve">  pathway  enrichment,</w:t>
      </w:r>
      <w:r>
        <w:rPr>
          <w:spacing w:val="66"/>
          <w:w w:val="110"/>
        </w:rPr>
        <w:t xml:space="preserve"> </w:t>
      </w:r>
      <w:r>
        <w:rPr>
          <w:w w:val="110"/>
        </w:rPr>
        <w:t>network</w:t>
      </w:r>
      <w:r>
        <w:rPr>
          <w:spacing w:val="66"/>
          <w:w w:val="110"/>
        </w:rPr>
        <w:t xml:space="preserve"> </w:t>
      </w:r>
      <w:r>
        <w:rPr>
          <w:w w:val="110"/>
        </w:rPr>
        <w:t>analysis</w:t>
      </w:r>
      <w:r>
        <w:rPr>
          <w:spacing w:val="66"/>
          <w:w w:val="110"/>
        </w:rPr>
        <w:t xml:space="preserve"> </w:t>
      </w:r>
      <w:r>
        <w:rPr>
          <w:w w:val="110"/>
        </w:rPr>
        <w:t>was</w:t>
      </w:r>
      <w:r>
        <w:rPr>
          <w:spacing w:val="66"/>
          <w:w w:val="110"/>
        </w:rPr>
        <w:t xml:space="preserve"> </w:t>
      </w:r>
      <w:r>
        <w:rPr>
          <w:w w:val="110"/>
        </w:rPr>
        <w:t>performed</w:t>
      </w:r>
      <w:r>
        <w:rPr>
          <w:spacing w:val="66"/>
          <w:w w:val="110"/>
        </w:rPr>
        <w:t xml:space="preserve"> </w:t>
      </w:r>
      <w:r>
        <w:rPr>
          <w:w w:val="110"/>
        </w:rPr>
        <w:t xml:space="preserve">to understand the interaction and relationship of the genes </w:t>
      </w:r>
      <w:del w:id="956" w:author="Microsoft Office User" w:date="2018-12-24T11:57:00Z">
        <w:r w:rsidDel="00866751">
          <w:rPr>
            <w:w w:val="110"/>
          </w:rPr>
          <w:delText xml:space="preserve">with </w:delText>
        </w:r>
        <w:r w:rsidDel="00866751">
          <w:rPr>
            <w:spacing w:val="-3"/>
            <w:w w:val="110"/>
          </w:rPr>
          <w:delText xml:space="preserve">modulated </w:delText>
        </w:r>
        <w:r w:rsidDel="00866751">
          <w:rPr>
            <w:w w:val="110"/>
          </w:rPr>
          <w:delText>expression</w:delText>
        </w:r>
      </w:del>
      <w:ins w:id="957" w:author="Microsoft Office User" w:date="2018-12-24T11:57:00Z">
        <w:r w:rsidR="00866751">
          <w:rPr>
            <w:w w:val="110"/>
          </w:rPr>
          <w:t>differentially expressed</w:t>
        </w:r>
      </w:ins>
      <w:r>
        <w:rPr>
          <w:w w:val="110"/>
        </w:rPr>
        <w:t xml:space="preserve"> between</w:t>
      </w:r>
      <w:del w:id="958" w:author="Microsoft Office User" w:date="2018-12-24T10:32:00Z">
        <w:r w:rsidDel="005C778C">
          <w:rPr>
            <w:w w:val="110"/>
          </w:rPr>
          <w:delText xml:space="preserve"> SF </w:delText>
        </w:r>
      </w:del>
      <w:ins w:id="959" w:author="Microsoft Office User" w:date="2018-12-24T10:32:00Z">
        <w:r w:rsidR="005C778C">
          <w:rPr>
            <w:w w:val="110"/>
          </w:rPr>
          <w:t xml:space="preserve"> synovial fluid </w:t>
        </w:r>
      </w:ins>
      <w:r>
        <w:rPr>
          <w:w w:val="110"/>
        </w:rPr>
        <w:t xml:space="preserve">and PB. A gene subnetwork </w:t>
      </w:r>
      <w:proofErr w:type="gramStart"/>
      <w:r>
        <w:rPr>
          <w:w w:val="110"/>
        </w:rPr>
        <w:t>was identified</w:t>
      </w:r>
      <w:proofErr w:type="gramEnd"/>
      <w:r>
        <w:rPr>
          <w:w w:val="110"/>
        </w:rPr>
        <w:t xml:space="preserve"> from the STRING functional interaction database using as input all the genes from the qPCR array (regardless </w:t>
      </w:r>
      <w:proofErr w:type="spellStart"/>
      <w:r>
        <w:rPr>
          <w:w w:val="110"/>
        </w:rPr>
        <w:t>pval</w:t>
      </w:r>
      <w:proofErr w:type="spellEnd"/>
      <w:r>
        <w:rPr>
          <w:w w:val="110"/>
        </w:rPr>
        <w:t xml:space="preserve"> significance and FC) and ranking them based on the best </w:t>
      </w:r>
      <w:proofErr w:type="spellStart"/>
      <w:r>
        <w:rPr>
          <w:w w:val="110"/>
        </w:rPr>
        <w:t>pval</w:t>
      </w:r>
      <w:proofErr w:type="spellEnd"/>
      <w:r>
        <w:rPr>
          <w:w w:val="110"/>
        </w:rPr>
        <w:t xml:space="preserve"> across the three </w:t>
      </w:r>
      <w:proofErr w:type="spellStart"/>
      <w:r>
        <w:rPr>
          <w:w w:val="110"/>
        </w:rPr>
        <w:t>analysed</w:t>
      </w:r>
      <w:proofErr w:type="spellEnd"/>
      <w:r>
        <w:rPr>
          <w:w w:val="110"/>
        </w:rPr>
        <w:t xml:space="preserve"> cell types. The identified subnetwork predominantly included significant</w:t>
      </w:r>
      <w:ins w:id="960" w:author="Microsoft Office User" w:date="2018-12-24T11:57:00Z">
        <w:r w:rsidR="00866751">
          <w:rPr>
            <w:w w:val="110"/>
          </w:rPr>
          <w:t>ly</w:t>
        </w:r>
      </w:ins>
      <w:r>
        <w:rPr>
          <w:w w:val="110"/>
        </w:rPr>
        <w:t xml:space="preserve"> modulated genes between</w:t>
      </w:r>
      <w:del w:id="961" w:author="Microsoft Office User" w:date="2018-12-24T10:32:00Z">
        <w:r w:rsidDel="005C778C">
          <w:rPr>
            <w:w w:val="110"/>
          </w:rPr>
          <w:delText xml:space="preserve"> SF </w:delText>
        </w:r>
      </w:del>
      <w:ins w:id="962" w:author="Microsoft Office User" w:date="2018-12-24T10:32:00Z">
        <w:r w:rsidR="005C778C">
          <w:rPr>
            <w:w w:val="110"/>
          </w:rPr>
          <w:t xml:space="preserve"> synovial fluid </w:t>
        </w:r>
      </w:ins>
      <w:r>
        <w:rPr>
          <w:w w:val="110"/>
        </w:rPr>
        <w:t>and</w:t>
      </w:r>
      <w:del w:id="963" w:author="Microsoft Office User" w:date="2018-12-24T10:29:00Z">
        <w:r w:rsidDel="005C778C">
          <w:rPr>
            <w:w w:val="110"/>
          </w:rPr>
          <w:delText xml:space="preserve"> PB </w:delText>
        </w:r>
      </w:del>
      <w:ins w:id="964" w:author="Microsoft Office User" w:date="2018-12-24T10:29:00Z">
        <w:r w:rsidR="005C778C">
          <w:rPr>
            <w:w w:val="110"/>
          </w:rPr>
          <w:t xml:space="preserve"> peripheral blood </w:t>
        </w:r>
      </w:ins>
      <w:r>
        <w:rPr>
          <w:w w:val="110"/>
        </w:rPr>
        <w:t>in      at leas</w:t>
      </w:r>
      <w:bookmarkStart w:id="965" w:name="_GoBack"/>
      <w:bookmarkEnd w:id="965"/>
      <w:r>
        <w:rPr>
          <w:w w:val="110"/>
        </w:rPr>
        <w:t>t one of the cell types.</w:t>
      </w:r>
      <w:r>
        <w:rPr>
          <w:spacing w:val="66"/>
          <w:w w:val="110"/>
        </w:rPr>
        <w:t xml:space="preserve"> </w:t>
      </w:r>
      <w:r>
        <w:rPr>
          <w:w w:val="110"/>
        </w:rPr>
        <w:t>Amongst the most interesting nodes was the</w:t>
      </w:r>
      <w:r>
        <w:rPr>
          <w:spacing w:val="66"/>
          <w:w w:val="110"/>
        </w:rPr>
        <w:t xml:space="preserve"> </w:t>
      </w:r>
      <w:r>
        <w:rPr>
          <w:w w:val="110"/>
        </w:rPr>
        <w:t>single Ig and Toll-interleukin</w:t>
      </w:r>
      <w:del w:id="966" w:author="Microsoft Office User" w:date="2018-12-24T11:57:00Z">
        <w:r w:rsidDel="00866751">
          <w:rPr>
            <w:w w:val="110"/>
          </w:rPr>
          <w:delText>e</w:delText>
        </w:r>
      </w:del>
      <w:r>
        <w:rPr>
          <w:w w:val="110"/>
        </w:rPr>
        <w:t xml:space="preserve"> domain containing gene (</w:t>
      </w:r>
      <w:r>
        <w:rPr>
          <w:i/>
          <w:w w:val="110"/>
        </w:rPr>
        <w:t>SIGIRR</w:t>
      </w:r>
      <w:r>
        <w:rPr>
          <w:w w:val="110"/>
        </w:rPr>
        <w:t xml:space="preserve">), which is a negative regulator of the TLR </w:t>
      </w:r>
      <w:proofErr w:type="spellStart"/>
      <w:r>
        <w:rPr>
          <w:w w:val="110"/>
        </w:rPr>
        <w:t>signalling</w:t>
      </w:r>
      <w:proofErr w:type="spellEnd"/>
      <w:r>
        <w:rPr>
          <w:w w:val="110"/>
        </w:rPr>
        <w:t xml:space="preserve"> pathway (Figure 5.12). </w:t>
      </w:r>
      <w:r>
        <w:rPr>
          <w:i/>
          <w:w w:val="110"/>
        </w:rPr>
        <w:t xml:space="preserve">SIGIRR </w:t>
      </w:r>
      <w:r>
        <w:rPr>
          <w:w w:val="110"/>
        </w:rPr>
        <w:t>was significantly down-regulated in</w:t>
      </w:r>
      <w:del w:id="967" w:author="Microsoft Office User" w:date="2018-12-24T10:32:00Z">
        <w:r w:rsidDel="005C778C">
          <w:rPr>
            <w:w w:val="110"/>
          </w:rPr>
          <w:delText xml:space="preserve"> SF </w:delText>
        </w:r>
      </w:del>
      <w:ins w:id="968" w:author="Microsoft Office User" w:date="2018-12-24T10:32:00Z">
        <w:r w:rsidR="005C778C">
          <w:rPr>
            <w:w w:val="110"/>
          </w:rPr>
          <w:t xml:space="preserve"> synovial fluid </w:t>
        </w:r>
      </w:ins>
      <w:r>
        <w:rPr>
          <w:w w:val="110"/>
        </w:rPr>
        <w:t>CD14</w:t>
      </w:r>
      <w:r>
        <w:rPr>
          <w:w w:val="110"/>
          <w:position w:val="9"/>
          <w:sz w:val="18"/>
        </w:rPr>
        <w:t xml:space="preserve">+ </w:t>
      </w:r>
      <w:r>
        <w:rPr>
          <w:w w:val="110"/>
        </w:rPr>
        <w:t xml:space="preserve">monocytes only </w:t>
      </w:r>
      <w:del w:id="969" w:author="Microsoft Office User" w:date="2018-12-24T11:58:00Z">
        <w:r w:rsidDel="00866751">
          <w:rPr>
            <w:w w:val="110"/>
          </w:rPr>
          <w:delText xml:space="preserve">and it is </w:delText>
        </w:r>
      </w:del>
      <w:r>
        <w:rPr>
          <w:spacing w:val="-3"/>
          <w:w w:val="110"/>
        </w:rPr>
        <w:t xml:space="preserve">consistent </w:t>
      </w:r>
      <w:r>
        <w:rPr>
          <w:w w:val="110"/>
        </w:rPr>
        <w:t xml:space="preserve">with the significant up-regulation (pval¡0.05) of the </w:t>
      </w:r>
      <w:r>
        <w:rPr>
          <w:i/>
          <w:w w:val="110"/>
        </w:rPr>
        <w:t>TLR1</w:t>
      </w:r>
      <w:r>
        <w:rPr>
          <w:w w:val="110"/>
        </w:rPr>
        <w:t xml:space="preserve">, </w:t>
      </w:r>
      <w:r>
        <w:rPr>
          <w:i/>
          <w:w w:val="110"/>
        </w:rPr>
        <w:t>TLR2</w:t>
      </w:r>
      <w:r>
        <w:rPr>
          <w:w w:val="110"/>
        </w:rPr>
        <w:t xml:space="preserve">, </w:t>
      </w:r>
      <w:r>
        <w:rPr>
          <w:i/>
          <w:w w:val="110"/>
        </w:rPr>
        <w:t xml:space="preserve">MYD88 </w:t>
      </w:r>
      <w:r>
        <w:rPr>
          <w:spacing w:val="-4"/>
          <w:w w:val="110"/>
        </w:rPr>
        <w:t xml:space="preserve">genes </w:t>
      </w:r>
      <w:r>
        <w:rPr>
          <w:w w:val="110"/>
        </w:rPr>
        <w:t>in</w:t>
      </w:r>
      <w:del w:id="970" w:author="Microsoft Office User" w:date="2018-12-24T10:32:00Z">
        <w:r w:rsidDel="005C778C">
          <w:rPr>
            <w:w w:val="110"/>
          </w:rPr>
          <w:delText xml:space="preserve"> SF </w:delText>
        </w:r>
      </w:del>
      <w:ins w:id="971" w:author="Microsoft Office User" w:date="2018-12-24T10:32:00Z">
        <w:r w:rsidR="005C778C">
          <w:rPr>
            <w:w w:val="110"/>
          </w:rPr>
          <w:t xml:space="preserve"> synovial fluid </w:t>
        </w:r>
      </w:ins>
      <w:r>
        <w:rPr>
          <w:w w:val="110"/>
        </w:rPr>
        <w:t>as well as the enrichment for the TLR pathway in this cell type (Figure</w:t>
      </w:r>
      <w:r>
        <w:rPr>
          <w:spacing w:val="-22"/>
          <w:w w:val="110"/>
        </w:rPr>
        <w:t xml:space="preserve"> </w:t>
      </w:r>
      <w:r>
        <w:rPr>
          <w:w w:val="110"/>
        </w:rPr>
        <w:t xml:space="preserve">5.9 and 5.6). Moreover, the significant up-regulation of </w:t>
      </w:r>
      <w:r>
        <w:rPr>
          <w:i/>
          <w:w w:val="110"/>
        </w:rPr>
        <w:t xml:space="preserve">NFKB </w:t>
      </w:r>
      <w:r>
        <w:rPr>
          <w:w w:val="110"/>
        </w:rPr>
        <w:t xml:space="preserve">and </w:t>
      </w:r>
      <w:r>
        <w:rPr>
          <w:i/>
          <w:w w:val="110"/>
        </w:rPr>
        <w:t xml:space="preserve">TNF </w:t>
      </w:r>
      <w:r>
        <w:rPr>
          <w:w w:val="110"/>
        </w:rPr>
        <w:t>in the</w:t>
      </w:r>
      <w:del w:id="972" w:author="Microsoft Office User" w:date="2018-12-24T10:32:00Z">
        <w:r w:rsidDel="005C778C">
          <w:rPr>
            <w:w w:val="110"/>
          </w:rPr>
          <w:delText xml:space="preserve"> SF </w:delText>
        </w:r>
      </w:del>
      <w:ins w:id="973" w:author="Microsoft Office User" w:date="2018-12-24T10:32:00Z">
        <w:r w:rsidR="005C778C">
          <w:rPr>
            <w:w w:val="110"/>
          </w:rPr>
          <w:t xml:space="preserve"> synovial fluid </w:t>
        </w:r>
      </w:ins>
      <w:r>
        <w:rPr>
          <w:w w:val="110"/>
        </w:rPr>
        <w:t>CD14</w:t>
      </w:r>
      <w:r>
        <w:rPr>
          <w:w w:val="110"/>
          <w:position w:val="9"/>
          <w:sz w:val="18"/>
        </w:rPr>
        <w:t xml:space="preserve">+ </w:t>
      </w:r>
      <w:r>
        <w:rPr>
          <w:w w:val="110"/>
        </w:rPr>
        <w:t>monocytes appeared as a downstream result of the functional connection with</w:t>
      </w:r>
      <w:r>
        <w:rPr>
          <w:spacing w:val="-10"/>
          <w:w w:val="110"/>
        </w:rPr>
        <w:t xml:space="preserve"> </w:t>
      </w:r>
      <w:r>
        <w:rPr>
          <w:w w:val="110"/>
        </w:rPr>
        <w:t>TLR</w:t>
      </w:r>
      <w:r>
        <w:rPr>
          <w:spacing w:val="-9"/>
          <w:w w:val="110"/>
        </w:rPr>
        <w:t xml:space="preserve"> </w:t>
      </w:r>
      <w:r>
        <w:rPr>
          <w:w w:val="110"/>
        </w:rPr>
        <w:t>pathway</w:t>
      </w:r>
      <w:r>
        <w:rPr>
          <w:spacing w:val="-10"/>
          <w:w w:val="110"/>
        </w:rPr>
        <w:t xml:space="preserve"> </w:t>
      </w:r>
      <w:r>
        <w:rPr>
          <w:w w:val="110"/>
        </w:rPr>
        <w:t>members</w:t>
      </w:r>
      <w:r>
        <w:rPr>
          <w:spacing w:val="-10"/>
          <w:w w:val="110"/>
        </w:rPr>
        <w:t xml:space="preserve"> </w:t>
      </w:r>
      <w:r>
        <w:rPr>
          <w:w w:val="110"/>
        </w:rPr>
        <w:t>such</w:t>
      </w:r>
      <w:r>
        <w:rPr>
          <w:spacing w:val="-9"/>
          <w:w w:val="110"/>
        </w:rPr>
        <w:t xml:space="preserve"> </w:t>
      </w:r>
      <w:r>
        <w:rPr>
          <w:w w:val="110"/>
        </w:rPr>
        <w:t>as</w:t>
      </w:r>
      <w:r>
        <w:rPr>
          <w:spacing w:val="-10"/>
          <w:w w:val="110"/>
        </w:rPr>
        <w:t xml:space="preserve"> </w:t>
      </w:r>
      <w:r>
        <w:rPr>
          <w:i/>
          <w:w w:val="110"/>
        </w:rPr>
        <w:t>MyD88</w:t>
      </w:r>
      <w:r>
        <w:rPr>
          <w:w w:val="110"/>
        </w:rPr>
        <w:t>,</w:t>
      </w:r>
      <w:r>
        <w:rPr>
          <w:spacing w:val="-8"/>
          <w:w w:val="110"/>
        </w:rPr>
        <w:t xml:space="preserve"> </w:t>
      </w:r>
      <w:r>
        <w:rPr>
          <w:w w:val="110"/>
        </w:rPr>
        <w:t>previously</w:t>
      </w:r>
      <w:r>
        <w:rPr>
          <w:spacing w:val="-10"/>
          <w:w w:val="110"/>
        </w:rPr>
        <w:t xml:space="preserve"> </w:t>
      </w:r>
      <w:proofErr w:type="gramStart"/>
      <w:r>
        <w:rPr>
          <w:w w:val="110"/>
        </w:rPr>
        <w:t>mentioned</w:t>
      </w:r>
      <w:r>
        <w:rPr>
          <w:spacing w:val="-9"/>
          <w:w w:val="110"/>
        </w:rPr>
        <w:t xml:space="preserve"> </w:t>
      </w:r>
      <w:r>
        <w:rPr>
          <w:w w:val="110"/>
        </w:rPr>
        <w:t>.</w:t>
      </w:r>
      <w:proofErr w:type="gramEnd"/>
      <w:r>
        <w:rPr>
          <w:spacing w:val="7"/>
          <w:w w:val="110"/>
        </w:rPr>
        <w:t xml:space="preserve"> </w:t>
      </w:r>
      <w:r>
        <w:rPr>
          <w:spacing w:val="-4"/>
          <w:w w:val="110"/>
        </w:rPr>
        <w:t xml:space="preserve">Conversely, </w:t>
      </w:r>
      <w:r>
        <w:rPr>
          <w:w w:val="110"/>
        </w:rPr>
        <w:t>in mCD4</w:t>
      </w:r>
      <w:r>
        <w:rPr>
          <w:w w:val="110"/>
          <w:position w:val="9"/>
          <w:sz w:val="18"/>
        </w:rPr>
        <w:t xml:space="preserve">+ </w:t>
      </w:r>
      <w:r>
        <w:rPr>
          <w:w w:val="110"/>
        </w:rPr>
        <w:t>and mCD8</w:t>
      </w:r>
      <w:r>
        <w:rPr>
          <w:w w:val="110"/>
          <w:position w:val="9"/>
          <w:sz w:val="18"/>
        </w:rPr>
        <w:t xml:space="preserve">+ </w:t>
      </w:r>
      <w:r>
        <w:rPr>
          <w:w w:val="110"/>
        </w:rPr>
        <w:t>the modulation of these members did not appear to be significant between</w:t>
      </w:r>
      <w:del w:id="974" w:author="Microsoft Office User" w:date="2018-12-24T10:32:00Z">
        <w:r w:rsidDel="005C778C">
          <w:rPr>
            <w:w w:val="110"/>
          </w:rPr>
          <w:delText xml:space="preserve"> SF </w:delText>
        </w:r>
      </w:del>
      <w:ins w:id="975" w:author="Microsoft Office User" w:date="2018-12-24T10:32:00Z">
        <w:r w:rsidR="005C778C">
          <w:rPr>
            <w:w w:val="110"/>
          </w:rPr>
          <w:t xml:space="preserve"> synovial fluid </w:t>
        </w:r>
      </w:ins>
      <w:r>
        <w:rPr>
          <w:w w:val="110"/>
        </w:rPr>
        <w:t>and</w:t>
      </w:r>
      <w:r>
        <w:rPr>
          <w:spacing w:val="-27"/>
          <w:w w:val="110"/>
        </w:rPr>
        <w:t xml:space="preserve"> </w:t>
      </w:r>
      <w:r>
        <w:rPr>
          <w:w w:val="110"/>
        </w:rPr>
        <w:t>PB.</w:t>
      </w:r>
    </w:p>
    <w:p w14:paraId="5EB0DEAB" w14:textId="77777777" w:rsidR="005313F1" w:rsidRDefault="009B75EF">
      <w:pPr>
        <w:pStyle w:val="BodyText"/>
        <w:spacing w:before="171" w:line="415" w:lineRule="auto"/>
        <w:ind w:left="377" w:right="1341" w:firstLine="566"/>
        <w:jc w:val="both"/>
      </w:pPr>
      <w:r>
        <w:rPr>
          <w:w w:val="110"/>
        </w:rPr>
        <w:t>Another interesting part of the network is the connection of the</w:t>
      </w:r>
      <w:r>
        <w:rPr>
          <w:spacing w:val="46"/>
          <w:w w:val="110"/>
        </w:rPr>
        <w:t xml:space="preserve"> </w:t>
      </w:r>
      <w:r>
        <w:rPr>
          <w:w w:val="110"/>
        </w:rPr>
        <w:t xml:space="preserve">TLR pathway and the chemokine production through </w:t>
      </w:r>
      <w:proofErr w:type="spellStart"/>
      <w:r>
        <w:rPr>
          <w:i/>
          <w:w w:val="110"/>
        </w:rPr>
        <w:t>NFκB</w:t>
      </w:r>
      <w:proofErr w:type="spellEnd"/>
      <w:r>
        <w:rPr>
          <w:w w:val="110"/>
        </w:rPr>
        <w:t xml:space="preserve">, </w:t>
      </w:r>
      <w:r>
        <w:rPr>
          <w:i/>
          <w:w w:val="110"/>
        </w:rPr>
        <w:t xml:space="preserve">TNF </w:t>
      </w:r>
      <w:r>
        <w:rPr>
          <w:w w:val="110"/>
        </w:rPr>
        <w:t xml:space="preserve">and </w:t>
      </w:r>
      <w:r>
        <w:rPr>
          <w:i/>
          <w:spacing w:val="-3"/>
          <w:w w:val="110"/>
        </w:rPr>
        <w:t xml:space="preserve">CCL2 </w:t>
      </w:r>
      <w:r>
        <w:rPr>
          <w:w w:val="110"/>
        </w:rPr>
        <w:t xml:space="preserve">(Figure 5.12). </w:t>
      </w:r>
      <w:r>
        <w:rPr>
          <w:i/>
          <w:spacing w:val="-3"/>
          <w:w w:val="110"/>
        </w:rPr>
        <w:t xml:space="preserve">CCL2 </w:t>
      </w:r>
      <w:r>
        <w:rPr>
          <w:w w:val="110"/>
        </w:rPr>
        <w:t xml:space="preserve">is connected to </w:t>
      </w:r>
      <w:r>
        <w:rPr>
          <w:i/>
          <w:spacing w:val="-3"/>
          <w:w w:val="110"/>
        </w:rPr>
        <w:t xml:space="preserve">CXCL10 </w:t>
      </w:r>
      <w:r>
        <w:rPr>
          <w:w w:val="110"/>
        </w:rPr>
        <w:t xml:space="preserve">and subsequently with </w:t>
      </w:r>
      <w:r>
        <w:rPr>
          <w:i/>
          <w:spacing w:val="-3"/>
          <w:w w:val="110"/>
        </w:rPr>
        <w:t xml:space="preserve">CCL18 </w:t>
      </w:r>
      <w:r>
        <w:rPr>
          <w:w w:val="110"/>
        </w:rPr>
        <w:t xml:space="preserve">and </w:t>
      </w:r>
      <w:r>
        <w:rPr>
          <w:i/>
          <w:spacing w:val="-6"/>
          <w:w w:val="110"/>
        </w:rPr>
        <w:t>CCR5</w:t>
      </w:r>
      <w:r>
        <w:rPr>
          <w:spacing w:val="-6"/>
          <w:w w:val="110"/>
        </w:rPr>
        <w:t xml:space="preserve">, </w:t>
      </w:r>
      <w:r>
        <w:rPr>
          <w:w w:val="110"/>
        </w:rPr>
        <w:t xml:space="preserve">all chemokines and chemokine receptors regulating migration and </w:t>
      </w:r>
      <w:proofErr w:type="gramStart"/>
      <w:r>
        <w:rPr>
          <w:w w:val="110"/>
        </w:rPr>
        <w:t xml:space="preserve">infiltration </w:t>
      </w:r>
      <w:r>
        <w:rPr>
          <w:spacing w:val="66"/>
          <w:w w:val="110"/>
        </w:rPr>
        <w:t xml:space="preserve"> </w:t>
      </w:r>
      <w:r>
        <w:rPr>
          <w:w w:val="110"/>
        </w:rPr>
        <w:t>of</w:t>
      </w:r>
      <w:proofErr w:type="gramEnd"/>
      <w:r>
        <w:rPr>
          <w:w w:val="110"/>
        </w:rPr>
        <w:t xml:space="preserve"> monocytes and memory T cells at the sites of inflammation. This </w:t>
      </w:r>
      <w:r>
        <w:rPr>
          <w:spacing w:val="-4"/>
          <w:w w:val="110"/>
        </w:rPr>
        <w:t xml:space="preserve">network </w:t>
      </w:r>
      <w:r>
        <w:rPr>
          <w:w w:val="110"/>
        </w:rPr>
        <w:t xml:space="preserve">analysis also highlighted relationship between </w:t>
      </w:r>
      <w:r>
        <w:rPr>
          <w:i/>
          <w:w w:val="110"/>
        </w:rPr>
        <w:t xml:space="preserve">IL7R </w:t>
      </w:r>
      <w:r>
        <w:rPr>
          <w:w w:val="110"/>
        </w:rPr>
        <w:t xml:space="preserve">and </w:t>
      </w:r>
      <w:r>
        <w:rPr>
          <w:i/>
          <w:w w:val="110"/>
        </w:rPr>
        <w:t xml:space="preserve">IL2RG </w:t>
      </w:r>
      <w:r>
        <w:rPr>
          <w:w w:val="110"/>
        </w:rPr>
        <w:t>coding for the two chains of the</w:t>
      </w:r>
      <w:r>
        <w:rPr>
          <w:spacing w:val="-26"/>
          <w:w w:val="110"/>
        </w:rPr>
        <w:t xml:space="preserve"> </w:t>
      </w:r>
      <w:r>
        <w:rPr>
          <w:spacing w:val="-4"/>
          <w:w w:val="110"/>
        </w:rPr>
        <w:t>IL-7R.</w:t>
      </w:r>
    </w:p>
    <w:p w14:paraId="425B27D4" w14:textId="77777777" w:rsidR="005313F1" w:rsidRDefault="009B75EF">
      <w:pPr>
        <w:pStyle w:val="BodyText"/>
        <w:spacing w:before="5" w:line="400" w:lineRule="auto"/>
        <w:ind w:left="377" w:right="1341" w:firstLine="566"/>
        <w:jc w:val="both"/>
      </w:pPr>
      <w:r>
        <w:rPr>
          <w:w w:val="115"/>
        </w:rPr>
        <w:t>Overall, the integration of the chromatin accessibility and immune transcriptional data reinforced a relevant role of synovial CD14</w:t>
      </w:r>
      <w:r>
        <w:rPr>
          <w:w w:val="115"/>
          <w:position w:val="9"/>
          <w:sz w:val="18"/>
        </w:rPr>
        <w:t xml:space="preserve">+ </w:t>
      </w:r>
      <w:r>
        <w:rPr>
          <w:w w:val="115"/>
        </w:rPr>
        <w:t>monocytes in the production of cytokines and chemokines, likely leading to activation</w:t>
      </w:r>
    </w:p>
    <w:p w14:paraId="3E13C476" w14:textId="77777777" w:rsidR="005313F1" w:rsidRDefault="005313F1">
      <w:pPr>
        <w:spacing w:line="400" w:lineRule="auto"/>
        <w:jc w:val="both"/>
        <w:sectPr w:rsidR="005313F1">
          <w:headerReference w:type="default" r:id="rId70"/>
          <w:footerReference w:type="default" r:id="rId71"/>
          <w:pgSz w:w="11910" w:h="16840"/>
          <w:pgMar w:top="1800" w:right="0" w:bottom="560" w:left="1680" w:header="1482" w:footer="364" w:gutter="0"/>
          <w:cols w:space="720"/>
        </w:sectPr>
      </w:pPr>
    </w:p>
    <w:p w14:paraId="1764B18B" w14:textId="77777777" w:rsidR="005313F1" w:rsidRDefault="005313F1">
      <w:pPr>
        <w:pStyle w:val="BodyText"/>
        <w:rPr>
          <w:sz w:val="20"/>
        </w:rPr>
      </w:pPr>
    </w:p>
    <w:p w14:paraId="0CFBF0B3" w14:textId="77777777" w:rsidR="005313F1" w:rsidRDefault="005313F1">
      <w:pPr>
        <w:pStyle w:val="BodyText"/>
        <w:spacing w:before="10"/>
        <w:rPr>
          <w:sz w:val="17"/>
        </w:rPr>
      </w:pPr>
    </w:p>
    <w:p w14:paraId="384DB647" w14:textId="77777777" w:rsidR="005313F1" w:rsidRDefault="005313F1">
      <w:pPr>
        <w:rPr>
          <w:sz w:val="17"/>
        </w:rPr>
        <w:sectPr w:rsidR="005313F1">
          <w:footerReference w:type="default" r:id="rId72"/>
          <w:pgSz w:w="11910" w:h="16840"/>
          <w:pgMar w:top="1800" w:right="0" w:bottom="560" w:left="1680" w:header="1482" w:footer="364" w:gutter="0"/>
          <w:pgNumType w:start="241"/>
          <w:cols w:space="720"/>
        </w:sectPr>
      </w:pPr>
    </w:p>
    <w:p w14:paraId="1856A4ED" w14:textId="77777777" w:rsidR="005313F1" w:rsidRDefault="009B75EF">
      <w:pPr>
        <w:spacing w:before="104"/>
        <w:ind w:right="38"/>
        <w:jc w:val="right"/>
        <w:rPr>
          <w:rFonts w:ascii="Arial"/>
          <w:b/>
          <w:sz w:val="11"/>
        </w:rPr>
      </w:pPr>
      <w:proofErr w:type="gramStart"/>
      <w:r>
        <w:rPr>
          <w:rFonts w:ascii="Arial"/>
          <w:b/>
          <w:w w:val="105"/>
          <w:sz w:val="11"/>
        </w:rPr>
        <w:t>log</w:t>
      </w:r>
      <w:r>
        <w:rPr>
          <w:rFonts w:ascii="Arial"/>
          <w:b/>
          <w:w w:val="105"/>
          <w:position w:val="-3"/>
          <w:sz w:val="6"/>
        </w:rPr>
        <w:t>2</w:t>
      </w:r>
      <w:proofErr w:type="gramEnd"/>
      <w:r>
        <w:rPr>
          <w:rFonts w:ascii="Arial"/>
          <w:b/>
          <w:w w:val="105"/>
          <w:position w:val="-3"/>
          <w:sz w:val="6"/>
        </w:rPr>
        <w:t xml:space="preserve"> </w:t>
      </w:r>
      <w:r>
        <w:rPr>
          <w:rFonts w:ascii="Arial"/>
          <w:b/>
          <w:w w:val="105"/>
          <w:sz w:val="11"/>
        </w:rPr>
        <w:t>mean FC</w:t>
      </w:r>
    </w:p>
    <w:p w14:paraId="4F01D77D" w14:textId="77777777" w:rsidR="005313F1" w:rsidRDefault="00090D17">
      <w:pPr>
        <w:spacing w:before="6"/>
        <w:ind w:right="542"/>
        <w:jc w:val="right"/>
        <w:rPr>
          <w:rFonts w:ascii="Arial"/>
          <w:b/>
          <w:sz w:val="11"/>
        </w:rPr>
      </w:pPr>
      <w:r>
        <w:rPr>
          <w:noProof/>
        </w:rPr>
        <mc:AlternateContent>
          <mc:Choice Requires="wpg">
            <w:drawing>
              <wp:anchor distT="0" distB="0" distL="114300" distR="114300" simplePos="0" relativeHeight="11968" behindDoc="0" locked="0" layoutInCell="1" allowOverlap="1" wp14:anchorId="4A9D63B5" wp14:editId="1306FD55">
                <wp:simplePos x="0" y="0"/>
                <wp:positionH relativeFrom="page">
                  <wp:posOffset>2900045</wp:posOffset>
                </wp:positionH>
                <wp:positionV relativeFrom="paragraph">
                  <wp:posOffset>49530</wp:posOffset>
                </wp:positionV>
                <wp:extent cx="36195" cy="429895"/>
                <wp:effectExtent l="0" t="0" r="1905" b="0"/>
                <wp:wrapNone/>
                <wp:docPr id="1144" name="Group 3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 cy="429895"/>
                          <a:chOff x="4567" y="78"/>
                          <a:chExt cx="57" cy="677"/>
                        </a:xfrm>
                      </wpg:grpSpPr>
                      <pic:pic xmlns:pic="http://schemas.openxmlformats.org/drawingml/2006/picture">
                        <pic:nvPicPr>
                          <pic:cNvPr id="1145" name="Picture 370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4567" y="77"/>
                            <a:ext cx="57"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6" name="Line 3705"/>
                        <wps:cNvCnPr>
                          <a:cxnSpLocks/>
                        </wps:cNvCnPr>
                        <wps:spPr bwMode="auto">
                          <a:xfrm>
                            <a:off x="4567" y="582"/>
                            <a:ext cx="12"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47" name="Line 3706"/>
                        <wps:cNvCnPr>
                          <a:cxnSpLocks/>
                        </wps:cNvCnPr>
                        <wps:spPr bwMode="auto">
                          <a:xfrm>
                            <a:off x="4567" y="416"/>
                            <a:ext cx="12"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48" name="Line 3707"/>
                        <wps:cNvCnPr>
                          <a:cxnSpLocks/>
                        </wps:cNvCnPr>
                        <wps:spPr bwMode="auto">
                          <a:xfrm>
                            <a:off x="4567" y="249"/>
                            <a:ext cx="12"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49" name="Line 3708"/>
                        <wps:cNvCnPr>
                          <a:cxnSpLocks/>
                        </wps:cNvCnPr>
                        <wps:spPr bwMode="auto">
                          <a:xfrm>
                            <a:off x="4567" y="582"/>
                            <a:ext cx="12"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0" name="Line 3709"/>
                        <wps:cNvCnPr>
                          <a:cxnSpLocks/>
                        </wps:cNvCnPr>
                        <wps:spPr bwMode="auto">
                          <a:xfrm>
                            <a:off x="4567" y="416"/>
                            <a:ext cx="12"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1" name="Line 3710"/>
                        <wps:cNvCnPr>
                          <a:cxnSpLocks/>
                        </wps:cNvCnPr>
                        <wps:spPr bwMode="auto">
                          <a:xfrm>
                            <a:off x="4613" y="249"/>
                            <a:ext cx="11"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2" name="Line 3711"/>
                        <wps:cNvCnPr>
                          <a:cxnSpLocks/>
                        </wps:cNvCnPr>
                        <wps:spPr bwMode="auto">
                          <a:xfrm>
                            <a:off x="4613" y="582"/>
                            <a:ext cx="11"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3" name="Line 3712"/>
                        <wps:cNvCnPr>
                          <a:cxnSpLocks/>
                        </wps:cNvCnPr>
                        <wps:spPr bwMode="auto">
                          <a:xfrm>
                            <a:off x="4613" y="416"/>
                            <a:ext cx="11"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4" name="Line 3713"/>
                        <wps:cNvCnPr>
                          <a:cxnSpLocks/>
                        </wps:cNvCnPr>
                        <wps:spPr bwMode="auto">
                          <a:xfrm>
                            <a:off x="4613" y="249"/>
                            <a:ext cx="11"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s:wsp>
                        <wps:cNvPr id="1155" name="Line 3714"/>
                        <wps:cNvCnPr>
                          <a:cxnSpLocks/>
                        </wps:cNvCnPr>
                        <wps:spPr bwMode="auto">
                          <a:xfrm>
                            <a:off x="4613" y="582"/>
                            <a:ext cx="11" cy="0"/>
                          </a:xfrm>
                          <a:prstGeom prst="line">
                            <a:avLst/>
                          </a:prstGeom>
                          <a:noFill/>
                          <a:ln w="504">
                            <a:solidFill>
                              <a:srgbClr val="FFFF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3715CD" id="Group 3703" o:spid="_x0000_s1026" style="position:absolute;margin-left:228.35pt;margin-top:3.9pt;width:2.85pt;height:33.85pt;z-index:11968;mso-position-horizontal-relative:page" coordorigin="4567,78" coordsize="5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">
                <v:shape id="Picture 3704" o:spid="_x0000_s1027" type="#_x0000_t75" style="position:absolute;left:4567;top:77;width:5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">
                  <v:imagedata r:id="rId45" o:title=""/>
                  <v:path arrowok="t"/>
                  <o:lock v:ext="edit" aspectratio="f"/>
                </v:shape>
                <v:line id="Line 3705" o:spid="_x0000_s1028" style="position:absolute;visibility:visible;mso-wrap-style:square" from="4567,582" to="4579,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" strokecolor="white" strokeweight=".014mm">
                  <o:lock v:ext="edit" shapetype="f"/>
                </v:line>
                <v:line id="Line 3706" o:spid="_x0000_s1029" style="position:absolute;visibility:visible;mso-wrap-style:square" from="4567,416" to="457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" strokecolor="white" strokeweight=".014mm">
                  <o:lock v:ext="edit" shapetype="f"/>
                </v:line>
                <v:line id="Line 3707" o:spid="_x0000_s1030" style="position:absolute;visibility:visible;mso-wrap-style:square" from="4567,249" to="4579,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" strokecolor="white" strokeweight=".014mm">
                  <o:lock v:ext="edit" shapetype="f"/>
                </v:line>
                <v:line id="Line 3708" o:spid="_x0000_s1031" style="position:absolute;visibility:visible;mso-wrap-style:square" from="4567,582" to="4579,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" strokecolor="white" strokeweight=".014mm">
                  <o:lock v:ext="edit" shapetype="f"/>
                </v:line>
                <v:line id="Line 3709" o:spid="_x0000_s1032" style="position:absolute;visibility:visible;mso-wrap-style:square" from="4567,416" to="4579,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" strokecolor="white" strokeweight=".014mm">
                  <o:lock v:ext="edit" shapetype="f"/>
                </v:line>
                <v:line id="Line 3710" o:spid="_x0000_s1033" style="position:absolute;visibility:visible;mso-wrap-style:square" from="4613,249" to="462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" strokecolor="white" strokeweight=".014mm">
                  <o:lock v:ext="edit" shapetype="f"/>
                </v:line>
                <v:line id="Line 3711" o:spid="_x0000_s1034" style="position:absolute;visibility:visible;mso-wrap-style:square" from="4613,582" to="462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" strokecolor="white" strokeweight=".014mm">
                  <o:lock v:ext="edit" shapetype="f"/>
                </v:line>
                <v:line id="Line 3712" o:spid="_x0000_s1035" style="position:absolute;visibility:visible;mso-wrap-style:square" from="4613,416" to="4624,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" strokecolor="white" strokeweight=".014mm">
                  <o:lock v:ext="edit" shapetype="f"/>
                </v:line>
                <v:line id="Line 3713" o:spid="_x0000_s1036" style="position:absolute;visibility:visible;mso-wrap-style:square" from="4613,249" to="4624,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" strokecolor="white" strokeweight=".014mm">
                  <o:lock v:ext="edit" shapetype="f"/>
                </v:line>
                <v:line id="Line 3714" o:spid="_x0000_s1037" style="position:absolute;visibility:visible;mso-wrap-style:square" from="4613,582" to="462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" strokecolor="white" strokeweight=".014mm">
                  <o:lock v:ext="edit" shapetype="f"/>
                </v:line>
                <w10:wrap anchorx="page"/>
              </v:group>
            </w:pict>
          </mc:Fallback>
        </mc:AlternateContent>
      </w:r>
      <w:r w:rsidR="009B75EF">
        <w:rPr>
          <w:rFonts w:ascii="Arial"/>
          <w:b/>
          <w:w w:val="102"/>
          <w:sz w:val="11"/>
        </w:rPr>
        <w:t>4</w:t>
      </w:r>
    </w:p>
    <w:p w14:paraId="14B4A384" w14:textId="77777777" w:rsidR="005313F1" w:rsidRDefault="009B75EF">
      <w:pPr>
        <w:spacing w:before="39"/>
        <w:ind w:right="542"/>
        <w:jc w:val="right"/>
        <w:rPr>
          <w:rFonts w:ascii="Arial"/>
          <w:b/>
          <w:sz w:val="11"/>
        </w:rPr>
      </w:pPr>
      <w:r>
        <w:rPr>
          <w:rFonts w:ascii="Arial"/>
          <w:b/>
          <w:w w:val="102"/>
          <w:sz w:val="11"/>
        </w:rPr>
        <w:t>2</w:t>
      </w:r>
    </w:p>
    <w:p w14:paraId="70F1AEE8" w14:textId="77777777" w:rsidR="005313F1" w:rsidRDefault="009B75EF">
      <w:pPr>
        <w:spacing w:before="40"/>
        <w:ind w:right="542"/>
        <w:jc w:val="right"/>
        <w:rPr>
          <w:rFonts w:ascii="Arial"/>
          <w:b/>
          <w:sz w:val="11"/>
        </w:rPr>
      </w:pPr>
      <w:r>
        <w:rPr>
          <w:rFonts w:ascii="Arial"/>
          <w:b/>
          <w:w w:val="102"/>
          <w:sz w:val="11"/>
        </w:rPr>
        <w:t>0</w:t>
      </w:r>
    </w:p>
    <w:p w14:paraId="02CFDDB7" w14:textId="77777777" w:rsidR="005313F1" w:rsidRDefault="009B75EF">
      <w:pPr>
        <w:spacing w:before="40"/>
        <w:ind w:right="476"/>
        <w:jc w:val="right"/>
        <w:rPr>
          <w:rFonts w:ascii="Arial" w:hAnsi="Arial"/>
          <w:b/>
          <w:sz w:val="11"/>
        </w:rPr>
      </w:pPr>
      <w:r>
        <w:rPr>
          <w:rFonts w:ascii="Arial" w:hAnsi="Arial"/>
          <w:b/>
          <w:spacing w:val="-1"/>
          <w:sz w:val="11"/>
        </w:rPr>
        <w:t>−2</w:t>
      </w:r>
    </w:p>
    <w:p w14:paraId="7B796A74" w14:textId="77777777" w:rsidR="005313F1" w:rsidRDefault="009B75EF">
      <w:pPr>
        <w:spacing w:before="40"/>
        <w:ind w:right="476"/>
        <w:jc w:val="right"/>
        <w:rPr>
          <w:rFonts w:ascii="Arial" w:hAnsi="Arial"/>
          <w:b/>
          <w:sz w:val="11"/>
        </w:rPr>
      </w:pPr>
      <w:r>
        <w:rPr>
          <w:rFonts w:ascii="Arial" w:hAnsi="Arial"/>
          <w:b/>
          <w:spacing w:val="-1"/>
          <w:sz w:val="11"/>
        </w:rPr>
        <w:t>−4</w:t>
      </w:r>
    </w:p>
    <w:p w14:paraId="7BF5CE17" w14:textId="77777777" w:rsidR="005313F1" w:rsidRDefault="009B75EF">
      <w:pPr>
        <w:spacing w:before="99"/>
        <w:ind w:left="2998"/>
        <w:rPr>
          <w:rFonts w:ascii="Arial"/>
          <w:b/>
          <w:sz w:val="11"/>
        </w:rPr>
      </w:pPr>
      <w:r>
        <w:br w:type="column"/>
      </w:r>
      <w:r>
        <w:rPr>
          <w:rFonts w:ascii="Arial"/>
          <w:b/>
          <w:w w:val="105"/>
          <w:sz w:val="11"/>
        </w:rPr>
        <w:t>-log</w:t>
      </w:r>
      <w:r>
        <w:rPr>
          <w:rFonts w:ascii="Arial"/>
          <w:b/>
          <w:w w:val="105"/>
          <w:position w:val="-3"/>
          <w:sz w:val="6"/>
        </w:rPr>
        <w:t>10</w:t>
      </w:r>
      <w:proofErr w:type="spellStart"/>
      <w:r>
        <w:rPr>
          <w:rFonts w:ascii="Arial"/>
          <w:b/>
          <w:w w:val="105"/>
          <w:sz w:val="11"/>
        </w:rPr>
        <w:t>pval</w:t>
      </w:r>
      <w:proofErr w:type="spellEnd"/>
    </w:p>
    <w:p w14:paraId="1FF03321" w14:textId="77777777" w:rsidR="005313F1" w:rsidRPr="00BC0FCB" w:rsidRDefault="009B75EF">
      <w:pPr>
        <w:spacing w:before="67" w:line="396" w:lineRule="auto"/>
        <w:ind w:left="2848" w:right="2825"/>
        <w:rPr>
          <w:rFonts w:ascii="Arial"/>
          <w:b/>
          <w:sz w:val="11"/>
          <w:lang w:val="es-ES"/>
          <w:rPrChange w:id="976" w:author="Alicia Lledolara" w:date="2019-01-14T16:44:00Z">
            <w:rPr>
              <w:rFonts w:ascii="Arial"/>
              <w:b/>
              <w:sz w:val="11"/>
            </w:rPr>
          </w:rPrChange>
        </w:rPr>
      </w:pPr>
      <w:r>
        <w:rPr>
          <w:noProof/>
        </w:rPr>
        <w:drawing>
          <wp:anchor distT="0" distB="0" distL="0" distR="0" simplePos="0" relativeHeight="11992" behindDoc="0" locked="0" layoutInCell="1" allowOverlap="1" wp14:anchorId="0E3172E9" wp14:editId="1A11FDA2">
            <wp:simplePos x="0" y="0"/>
            <wp:positionH relativeFrom="page">
              <wp:posOffset>5224681</wp:posOffset>
            </wp:positionH>
            <wp:positionV relativeFrom="paragraph">
              <wp:posOffset>357848</wp:posOffset>
            </wp:positionV>
            <wp:extent cx="95212" cy="95322"/>
            <wp:effectExtent l="0" t="0" r="0" b="0"/>
            <wp:wrapNone/>
            <wp:docPr id="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73" cstate="print"/>
                    <a:stretch>
                      <a:fillRect/>
                    </a:stretch>
                  </pic:blipFill>
                  <pic:spPr>
                    <a:xfrm>
                      <a:off x="0" y="0"/>
                      <a:ext cx="95212" cy="95322"/>
                    </a:xfrm>
                    <a:prstGeom prst="rect">
                      <a:avLst/>
                    </a:prstGeom>
                  </pic:spPr>
                </pic:pic>
              </a:graphicData>
            </a:graphic>
          </wp:anchor>
        </w:drawing>
      </w:r>
      <w:r>
        <w:rPr>
          <w:noProof/>
          <w:position w:val="-3"/>
        </w:rPr>
        <w:drawing>
          <wp:inline distT="0" distB="0" distL="0" distR="0" wp14:anchorId="3F3BF10A" wp14:editId="799AE785">
            <wp:extent cx="95279" cy="95280"/>
            <wp:effectExtent l="0" t="0" r="0" b="0"/>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74" cstate="print"/>
                    <a:stretch>
                      <a:fillRect/>
                    </a:stretch>
                  </pic:blipFill>
                  <pic:spPr>
                    <a:xfrm>
                      <a:off x="0" y="0"/>
                      <a:ext cx="95279" cy="95280"/>
                    </a:xfrm>
                    <a:prstGeom prst="rect">
                      <a:avLst/>
                    </a:prstGeom>
                  </pic:spPr>
                </pic:pic>
              </a:graphicData>
            </a:graphic>
          </wp:inline>
        </w:drawing>
      </w:r>
      <w:r>
        <w:rPr>
          <w:sz w:val="20"/>
        </w:rPr>
        <w:t xml:space="preserve">  </w:t>
      </w:r>
      <w:r>
        <w:rPr>
          <w:spacing w:val="21"/>
          <w:sz w:val="20"/>
        </w:rPr>
        <w:t xml:space="preserve"> </w:t>
      </w:r>
      <w:r>
        <w:rPr>
          <w:rFonts w:ascii="Arial"/>
          <w:b/>
          <w:sz w:val="11"/>
        </w:rPr>
        <w:t>Not</w:t>
      </w:r>
      <w:r>
        <w:rPr>
          <w:rFonts w:ascii="Arial"/>
          <w:b/>
          <w:spacing w:val="3"/>
          <w:sz w:val="11"/>
        </w:rPr>
        <w:t xml:space="preserve"> </w:t>
      </w:r>
      <w:r>
        <w:rPr>
          <w:rFonts w:ascii="Arial"/>
          <w:b/>
          <w:sz w:val="11"/>
        </w:rPr>
        <w:t>sig.</w:t>
      </w:r>
      <w:r>
        <w:rPr>
          <w:rFonts w:ascii="Arial"/>
          <w:b/>
          <w:spacing w:val="-1"/>
          <w:w w:val="102"/>
          <w:sz w:val="11"/>
        </w:rPr>
        <w:t xml:space="preserve"> </w:t>
      </w:r>
      <w:r>
        <w:rPr>
          <w:rFonts w:ascii="Arial"/>
          <w:b/>
          <w:noProof/>
          <w:spacing w:val="-1"/>
          <w:w w:val="102"/>
          <w:position w:val="-3"/>
          <w:sz w:val="11"/>
        </w:rPr>
        <w:drawing>
          <wp:inline distT="0" distB="0" distL="0" distR="0" wp14:anchorId="46B0BFD1" wp14:editId="05BBA15A">
            <wp:extent cx="95262" cy="95262"/>
            <wp:effectExtent l="0" t="0" r="0" b="0"/>
            <wp:docPr id="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png"/>
                    <pic:cNvPicPr/>
                  </pic:nvPicPr>
                  <pic:blipFill>
                    <a:blip r:embed="rId75" cstate="print"/>
                    <a:stretch>
                      <a:fillRect/>
                    </a:stretch>
                  </pic:blipFill>
                  <pic:spPr>
                    <a:xfrm>
                      <a:off x="0" y="0"/>
                      <a:ext cx="95262" cy="95262"/>
                    </a:xfrm>
                    <a:prstGeom prst="rect">
                      <a:avLst/>
                    </a:prstGeom>
                  </pic:spPr>
                </pic:pic>
              </a:graphicData>
            </a:graphic>
          </wp:inline>
        </w:drawing>
      </w:r>
      <w:r>
        <w:rPr>
          <w:spacing w:val="-1"/>
          <w:w w:val="102"/>
          <w:sz w:val="11"/>
        </w:rPr>
        <w:t xml:space="preserve">     </w:t>
      </w:r>
      <w:r>
        <w:rPr>
          <w:spacing w:val="8"/>
          <w:w w:val="102"/>
          <w:sz w:val="11"/>
        </w:rPr>
        <w:t xml:space="preserve"> </w:t>
      </w:r>
      <w:r w:rsidRPr="00BC0FCB">
        <w:rPr>
          <w:rFonts w:ascii="Arial"/>
          <w:b/>
          <w:spacing w:val="-1"/>
          <w:sz w:val="11"/>
          <w:lang w:val="es-ES"/>
          <w:rPrChange w:id="977" w:author="Alicia Lledolara" w:date="2019-01-14T16:44:00Z">
            <w:rPr>
              <w:rFonts w:ascii="Arial"/>
              <w:b/>
              <w:spacing w:val="-1"/>
              <w:sz w:val="11"/>
            </w:rPr>
          </w:rPrChange>
        </w:rPr>
        <w:t>pval&lt;0.05</w:t>
      </w:r>
    </w:p>
    <w:p w14:paraId="5CE64CAF" w14:textId="77777777" w:rsidR="005313F1" w:rsidRPr="00A6684B" w:rsidRDefault="009B75EF">
      <w:pPr>
        <w:spacing w:before="19"/>
        <w:ind w:left="3158" w:right="2833"/>
        <w:jc w:val="center"/>
        <w:rPr>
          <w:rFonts w:ascii="Arial"/>
          <w:b/>
          <w:sz w:val="11"/>
          <w:lang w:val="es-ES"/>
          <w:rPrChange w:id="978" w:author="Alicia Lledolara" w:date="2019-01-09T15:16:00Z">
            <w:rPr>
              <w:rFonts w:ascii="Arial"/>
              <w:b/>
              <w:sz w:val="11"/>
            </w:rPr>
          </w:rPrChange>
        </w:rPr>
      </w:pPr>
      <w:proofErr w:type="spellStart"/>
      <w:r w:rsidRPr="00A6684B">
        <w:rPr>
          <w:rFonts w:ascii="Arial"/>
          <w:b/>
          <w:sz w:val="11"/>
          <w:lang w:val="es-ES"/>
          <w:rPrChange w:id="979" w:author="Alicia Lledolara" w:date="2019-01-09T15:16:00Z">
            <w:rPr>
              <w:rFonts w:ascii="Arial"/>
              <w:b/>
              <w:sz w:val="11"/>
            </w:rPr>
          </w:rPrChange>
        </w:rPr>
        <w:t>pval</w:t>
      </w:r>
      <w:proofErr w:type="spellEnd"/>
      <w:r w:rsidRPr="00A6684B">
        <w:rPr>
          <w:rFonts w:ascii="Arial"/>
          <w:b/>
          <w:sz w:val="11"/>
          <w:lang w:val="es-ES"/>
          <w:rPrChange w:id="980" w:author="Alicia Lledolara" w:date="2019-01-09T15:16:00Z">
            <w:rPr>
              <w:rFonts w:ascii="Arial"/>
              <w:b/>
              <w:sz w:val="11"/>
            </w:rPr>
          </w:rPrChange>
        </w:rPr>
        <w:t>&lt;0.01</w:t>
      </w:r>
    </w:p>
    <w:p w14:paraId="0A18AB4C" w14:textId="77777777" w:rsidR="005313F1" w:rsidRPr="00A6684B" w:rsidRDefault="005313F1">
      <w:pPr>
        <w:jc w:val="center"/>
        <w:rPr>
          <w:rFonts w:ascii="Arial"/>
          <w:sz w:val="11"/>
          <w:lang w:val="es-ES"/>
          <w:rPrChange w:id="981" w:author="Alicia Lledolara" w:date="2019-01-09T15:16:00Z">
            <w:rPr>
              <w:rFonts w:ascii="Arial"/>
              <w:sz w:val="11"/>
            </w:rPr>
          </w:rPrChange>
        </w:rPr>
        <w:sectPr w:rsidR="005313F1" w:rsidRPr="00A6684B">
          <w:type w:val="continuous"/>
          <w:pgSz w:w="11910" w:h="16840"/>
          <w:pgMar w:top="1580" w:right="0" w:bottom="560" w:left="1680" w:header="720" w:footer="720" w:gutter="0"/>
          <w:cols w:num="2" w:space="720" w:equalWidth="0">
            <w:col w:w="3589" w:space="110"/>
            <w:col w:w="6531"/>
          </w:cols>
        </w:sectPr>
      </w:pPr>
    </w:p>
    <w:p w14:paraId="6F702E4A" w14:textId="77777777" w:rsidR="005313F1" w:rsidRPr="00A6684B" w:rsidRDefault="005313F1">
      <w:pPr>
        <w:pStyle w:val="BodyText"/>
        <w:rPr>
          <w:rFonts w:ascii="Arial"/>
          <w:b/>
          <w:sz w:val="25"/>
          <w:lang w:val="es-ES"/>
          <w:rPrChange w:id="982" w:author="Alicia Lledolara" w:date="2019-01-09T15:16:00Z">
            <w:rPr>
              <w:rFonts w:ascii="Arial"/>
              <w:b/>
              <w:sz w:val="25"/>
            </w:rPr>
          </w:rPrChange>
        </w:rPr>
      </w:pPr>
    </w:p>
    <w:p w14:paraId="3DACC91D" w14:textId="77777777" w:rsidR="005313F1" w:rsidRPr="00A6684B" w:rsidRDefault="005313F1">
      <w:pPr>
        <w:rPr>
          <w:rFonts w:ascii="Arial"/>
          <w:sz w:val="25"/>
          <w:lang w:val="es-ES"/>
          <w:rPrChange w:id="983" w:author="Alicia Lledolara" w:date="2019-01-09T15:16:00Z">
            <w:rPr>
              <w:rFonts w:ascii="Arial"/>
              <w:sz w:val="25"/>
            </w:rPr>
          </w:rPrChange>
        </w:rPr>
        <w:sectPr w:rsidR="005313F1" w:rsidRPr="00A6684B">
          <w:type w:val="continuous"/>
          <w:pgSz w:w="11910" w:h="16840"/>
          <w:pgMar w:top="1580" w:right="0" w:bottom="560" w:left="1680" w:header="720" w:footer="720" w:gutter="0"/>
          <w:cols w:space="720"/>
        </w:sectPr>
      </w:pPr>
    </w:p>
    <w:p w14:paraId="28AC3DAB" w14:textId="77777777" w:rsidR="005313F1" w:rsidRPr="00A6684B" w:rsidRDefault="005313F1">
      <w:pPr>
        <w:pStyle w:val="BodyText"/>
        <w:rPr>
          <w:rFonts w:ascii="Arial"/>
          <w:b/>
          <w:sz w:val="18"/>
          <w:lang w:val="es-ES"/>
          <w:rPrChange w:id="984" w:author="Alicia Lledolara" w:date="2019-01-09T15:16:00Z">
            <w:rPr>
              <w:rFonts w:ascii="Arial"/>
              <w:b/>
              <w:sz w:val="18"/>
            </w:rPr>
          </w:rPrChange>
        </w:rPr>
      </w:pPr>
    </w:p>
    <w:p w14:paraId="72C6A4AE" w14:textId="77777777" w:rsidR="005313F1" w:rsidRPr="00A6684B" w:rsidRDefault="005313F1">
      <w:pPr>
        <w:pStyle w:val="BodyText"/>
        <w:rPr>
          <w:rFonts w:ascii="Arial"/>
          <w:b/>
          <w:sz w:val="18"/>
          <w:lang w:val="es-ES"/>
          <w:rPrChange w:id="985" w:author="Alicia Lledolara" w:date="2019-01-09T15:16:00Z">
            <w:rPr>
              <w:rFonts w:ascii="Arial"/>
              <w:b/>
              <w:sz w:val="18"/>
            </w:rPr>
          </w:rPrChange>
        </w:rPr>
      </w:pPr>
    </w:p>
    <w:p w14:paraId="49A8A610" w14:textId="77777777" w:rsidR="005313F1" w:rsidRPr="00A6684B" w:rsidRDefault="005313F1">
      <w:pPr>
        <w:pStyle w:val="BodyText"/>
        <w:rPr>
          <w:rFonts w:ascii="Arial"/>
          <w:b/>
          <w:sz w:val="18"/>
          <w:lang w:val="es-ES"/>
          <w:rPrChange w:id="986" w:author="Alicia Lledolara" w:date="2019-01-09T15:16:00Z">
            <w:rPr>
              <w:rFonts w:ascii="Arial"/>
              <w:b/>
              <w:sz w:val="18"/>
            </w:rPr>
          </w:rPrChange>
        </w:rPr>
      </w:pPr>
    </w:p>
    <w:p w14:paraId="65F7A195" w14:textId="77777777" w:rsidR="005313F1" w:rsidRPr="00A6684B" w:rsidRDefault="005313F1">
      <w:pPr>
        <w:pStyle w:val="BodyText"/>
        <w:rPr>
          <w:rFonts w:ascii="Arial"/>
          <w:b/>
          <w:sz w:val="18"/>
          <w:lang w:val="es-ES"/>
          <w:rPrChange w:id="987" w:author="Alicia Lledolara" w:date="2019-01-09T15:16:00Z">
            <w:rPr>
              <w:rFonts w:ascii="Arial"/>
              <w:b/>
              <w:sz w:val="18"/>
            </w:rPr>
          </w:rPrChange>
        </w:rPr>
      </w:pPr>
    </w:p>
    <w:p w14:paraId="67FEAEF0" w14:textId="77777777" w:rsidR="005313F1" w:rsidRPr="00A6684B" w:rsidRDefault="005313F1">
      <w:pPr>
        <w:pStyle w:val="BodyText"/>
        <w:rPr>
          <w:rFonts w:ascii="Arial"/>
          <w:b/>
          <w:sz w:val="18"/>
          <w:lang w:val="es-ES"/>
          <w:rPrChange w:id="988" w:author="Alicia Lledolara" w:date="2019-01-09T15:16:00Z">
            <w:rPr>
              <w:rFonts w:ascii="Arial"/>
              <w:b/>
              <w:sz w:val="18"/>
            </w:rPr>
          </w:rPrChange>
        </w:rPr>
      </w:pPr>
    </w:p>
    <w:p w14:paraId="308A16EA" w14:textId="77777777" w:rsidR="005313F1" w:rsidRPr="00A6684B" w:rsidRDefault="005313F1">
      <w:pPr>
        <w:pStyle w:val="BodyText"/>
        <w:spacing w:before="2"/>
        <w:rPr>
          <w:rFonts w:ascii="Arial"/>
          <w:b/>
          <w:sz w:val="15"/>
          <w:lang w:val="es-ES"/>
          <w:rPrChange w:id="989" w:author="Alicia Lledolara" w:date="2019-01-09T15:16:00Z">
            <w:rPr>
              <w:rFonts w:ascii="Arial"/>
              <w:b/>
              <w:sz w:val="15"/>
            </w:rPr>
          </w:rPrChange>
        </w:rPr>
      </w:pPr>
    </w:p>
    <w:p w14:paraId="3C9DCDCC" w14:textId="77777777" w:rsidR="005313F1" w:rsidRPr="00A6684B" w:rsidRDefault="00090D17">
      <w:pPr>
        <w:spacing w:before="1"/>
        <w:ind w:left="501"/>
        <w:jc w:val="center"/>
        <w:rPr>
          <w:rFonts w:ascii="Arial"/>
          <w:b/>
          <w:sz w:val="9"/>
          <w:lang w:val="es-ES"/>
          <w:rPrChange w:id="990" w:author="Alicia Lledolara" w:date="2019-01-09T15:16:00Z">
            <w:rPr>
              <w:rFonts w:ascii="Arial"/>
              <w:b/>
              <w:sz w:val="9"/>
            </w:rPr>
          </w:rPrChange>
        </w:rPr>
      </w:pPr>
      <w:r>
        <w:rPr>
          <w:noProof/>
        </w:rPr>
        <mc:AlternateContent>
          <mc:Choice Requires="wpg">
            <w:drawing>
              <wp:anchor distT="0" distB="0" distL="114300" distR="114300" simplePos="0" relativeHeight="11896" behindDoc="0" locked="0" layoutInCell="1" allowOverlap="1" wp14:anchorId="0A29A6CE" wp14:editId="7AF0EDA5">
                <wp:simplePos x="0" y="0"/>
                <wp:positionH relativeFrom="page">
                  <wp:posOffset>1982470</wp:posOffset>
                </wp:positionH>
                <wp:positionV relativeFrom="paragraph">
                  <wp:posOffset>-660400</wp:posOffset>
                </wp:positionV>
                <wp:extent cx="2195195" cy="1630045"/>
                <wp:effectExtent l="12700" t="0" r="0" b="0"/>
                <wp:wrapNone/>
                <wp:docPr id="1118" name="Group 3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5195" cy="1630045"/>
                          <a:chOff x="3122" y="-1040"/>
                          <a:chExt cx="3457" cy="2567"/>
                        </a:xfrm>
                      </wpg:grpSpPr>
                      <pic:pic xmlns:pic="http://schemas.openxmlformats.org/drawingml/2006/picture">
                        <pic:nvPicPr>
                          <pic:cNvPr id="1119" name="Picture 3678"/>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3146" y="-1040"/>
                            <a:ext cx="3329" cy="2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0" name="Text Box 3679"/>
                        <wps:cNvSpPr txBox="1">
                          <a:spLocks/>
                        </wps:cNvSpPr>
                        <wps:spPr bwMode="auto">
                          <a:xfrm>
                            <a:off x="4672" y="-815"/>
                            <a:ext cx="227"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A93D9" w14:textId="77777777" w:rsidR="005A72E5" w:rsidRDefault="005A72E5">
                              <w:pPr>
                                <w:spacing w:before="1"/>
                                <w:rPr>
                                  <w:rFonts w:ascii="Arial"/>
                                  <w:sz w:val="8"/>
                                </w:rPr>
                              </w:pPr>
                              <w:r>
                                <w:rPr>
                                  <w:rFonts w:ascii="Arial"/>
                                  <w:w w:val="105"/>
                                  <w:sz w:val="8"/>
                                </w:rPr>
                                <w:t>TLR8</w:t>
                              </w:r>
                            </w:p>
                          </w:txbxContent>
                        </wps:txbx>
                        <wps:bodyPr rot="0" vert="horz" wrap="square" lIns="0" tIns="0" rIns="0" bIns="0" anchor="t" anchorCtr="0" upright="1">
                          <a:noAutofit/>
                        </wps:bodyPr>
                      </wps:wsp>
                      <wps:wsp>
                        <wps:cNvPr id="1121" name="Text Box 3680"/>
                        <wps:cNvSpPr txBox="1">
                          <a:spLocks/>
                        </wps:cNvSpPr>
                        <wps:spPr bwMode="auto">
                          <a:xfrm>
                            <a:off x="5335" y="-838"/>
                            <a:ext cx="24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732A8" w14:textId="77777777" w:rsidR="005A72E5" w:rsidRDefault="005A72E5">
                              <w:pPr>
                                <w:spacing w:before="1"/>
                                <w:rPr>
                                  <w:rFonts w:ascii="Arial"/>
                                  <w:sz w:val="8"/>
                                </w:rPr>
                              </w:pPr>
                              <w:r>
                                <w:rPr>
                                  <w:rFonts w:ascii="Arial"/>
                                  <w:w w:val="105"/>
                                  <w:sz w:val="8"/>
                                </w:rPr>
                                <w:t>OLR1</w:t>
                              </w:r>
                            </w:p>
                          </w:txbxContent>
                        </wps:txbx>
                        <wps:bodyPr rot="0" vert="horz" wrap="square" lIns="0" tIns="0" rIns="0" bIns="0" anchor="t" anchorCtr="0" upright="1">
                          <a:noAutofit/>
                        </wps:bodyPr>
                      </wps:wsp>
                      <wps:wsp>
                        <wps:cNvPr id="1122" name="Text Box 3681"/>
                        <wps:cNvSpPr txBox="1">
                          <a:spLocks/>
                        </wps:cNvSpPr>
                        <wps:spPr bwMode="auto">
                          <a:xfrm>
                            <a:off x="3121" y="-685"/>
                            <a:ext cx="199"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4176B" w14:textId="77777777" w:rsidR="005A72E5" w:rsidRDefault="005A72E5">
                              <w:pPr>
                                <w:spacing w:before="1"/>
                                <w:rPr>
                                  <w:rFonts w:ascii="Arial"/>
                                  <w:sz w:val="8"/>
                                </w:rPr>
                              </w:pPr>
                              <w:r>
                                <w:rPr>
                                  <w:rFonts w:ascii="Arial"/>
                                  <w:w w:val="105"/>
                                  <w:sz w:val="8"/>
                                </w:rPr>
                                <w:t>IL7R</w:t>
                              </w:r>
                            </w:p>
                          </w:txbxContent>
                        </wps:txbx>
                        <wps:bodyPr rot="0" vert="horz" wrap="square" lIns="0" tIns="0" rIns="0" bIns="0" anchor="t" anchorCtr="0" upright="1">
                          <a:noAutofit/>
                        </wps:bodyPr>
                      </wps:wsp>
                      <wps:wsp>
                        <wps:cNvPr id="1123" name="Text Box 3682"/>
                        <wps:cNvSpPr txBox="1">
                          <a:spLocks/>
                        </wps:cNvSpPr>
                        <wps:spPr bwMode="auto">
                          <a:xfrm>
                            <a:off x="4299" y="-731"/>
                            <a:ext cx="312"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946FF" w14:textId="77777777" w:rsidR="005A72E5" w:rsidRDefault="005A72E5">
                              <w:pPr>
                                <w:spacing w:before="1"/>
                                <w:rPr>
                                  <w:rFonts w:ascii="Arial"/>
                                  <w:sz w:val="8"/>
                                </w:rPr>
                              </w:pPr>
                              <w:r>
                                <w:rPr>
                                  <w:rFonts w:ascii="Arial"/>
                                  <w:w w:val="105"/>
                                  <w:sz w:val="8"/>
                                </w:rPr>
                                <w:t>SIGIRR</w:t>
                              </w:r>
                            </w:p>
                          </w:txbxContent>
                        </wps:txbx>
                        <wps:bodyPr rot="0" vert="horz" wrap="square" lIns="0" tIns="0" rIns="0" bIns="0" anchor="t" anchorCtr="0" upright="1">
                          <a:noAutofit/>
                        </wps:bodyPr>
                      </wps:wsp>
                      <wps:wsp>
                        <wps:cNvPr id="1124" name="Text Box 3683"/>
                        <wps:cNvSpPr txBox="1">
                          <a:spLocks/>
                        </wps:cNvSpPr>
                        <wps:spPr bwMode="auto">
                          <a:xfrm>
                            <a:off x="3681" y="-636"/>
                            <a:ext cx="265"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966C" w14:textId="77777777" w:rsidR="005A72E5" w:rsidRDefault="005A72E5">
                              <w:pPr>
                                <w:spacing w:before="1"/>
                                <w:rPr>
                                  <w:rFonts w:ascii="Arial"/>
                                  <w:sz w:val="8"/>
                                </w:rPr>
                              </w:pPr>
                              <w:r>
                                <w:rPr>
                                  <w:rFonts w:ascii="Arial"/>
                                  <w:w w:val="105"/>
                                  <w:sz w:val="8"/>
                                </w:rPr>
                                <w:t>IL2RG</w:t>
                              </w:r>
                            </w:p>
                          </w:txbxContent>
                        </wps:txbx>
                        <wps:bodyPr rot="0" vert="horz" wrap="square" lIns="0" tIns="0" rIns="0" bIns="0" anchor="t" anchorCtr="0" upright="1">
                          <a:noAutofit/>
                        </wps:bodyPr>
                      </wps:wsp>
                      <wps:wsp>
                        <wps:cNvPr id="1125" name="Text Box 3684"/>
                        <wps:cNvSpPr txBox="1">
                          <a:spLocks/>
                        </wps:cNvSpPr>
                        <wps:spPr bwMode="auto">
                          <a:xfrm>
                            <a:off x="6295" y="-552"/>
                            <a:ext cx="284"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532FC" w14:textId="77777777" w:rsidR="005A72E5" w:rsidRDefault="005A72E5">
                              <w:pPr>
                                <w:spacing w:before="1"/>
                                <w:rPr>
                                  <w:rFonts w:ascii="Arial"/>
                                  <w:sz w:val="8"/>
                                </w:rPr>
                              </w:pPr>
                              <w:r>
                                <w:rPr>
                                  <w:rFonts w:ascii="Arial"/>
                                  <w:w w:val="105"/>
                                  <w:sz w:val="8"/>
                                </w:rPr>
                                <w:t>CCL18</w:t>
                              </w:r>
                            </w:p>
                          </w:txbxContent>
                        </wps:txbx>
                        <wps:bodyPr rot="0" vert="horz" wrap="square" lIns="0" tIns="0" rIns="0" bIns="0" anchor="t" anchorCtr="0" upright="1">
                          <a:noAutofit/>
                        </wps:bodyPr>
                      </wps:wsp>
                      <wps:wsp>
                        <wps:cNvPr id="1126" name="Text Box 3685"/>
                        <wps:cNvSpPr txBox="1">
                          <a:spLocks/>
                        </wps:cNvSpPr>
                        <wps:spPr bwMode="auto">
                          <a:xfrm>
                            <a:off x="4541" y="-275"/>
                            <a:ext cx="302"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EFB1A" w14:textId="77777777" w:rsidR="005A72E5" w:rsidRDefault="005A72E5">
                              <w:pPr>
                                <w:spacing w:before="1"/>
                                <w:rPr>
                                  <w:rFonts w:ascii="Arial"/>
                                  <w:sz w:val="8"/>
                                </w:rPr>
                              </w:pPr>
                              <w:r>
                                <w:rPr>
                                  <w:rFonts w:ascii="Arial"/>
                                  <w:w w:val="105"/>
                                  <w:sz w:val="8"/>
                                </w:rPr>
                                <w:t>MYD88</w:t>
                              </w:r>
                            </w:p>
                          </w:txbxContent>
                        </wps:txbx>
                        <wps:bodyPr rot="0" vert="horz" wrap="square" lIns="0" tIns="0" rIns="0" bIns="0" anchor="t" anchorCtr="0" upright="1">
                          <a:noAutofit/>
                        </wps:bodyPr>
                      </wps:wsp>
                      <wps:wsp>
                        <wps:cNvPr id="1127" name="Text Box 3686"/>
                        <wps:cNvSpPr txBox="1">
                          <a:spLocks/>
                        </wps:cNvSpPr>
                        <wps:spPr bwMode="auto">
                          <a:xfrm>
                            <a:off x="5251" y="-317"/>
                            <a:ext cx="237"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9999C" w14:textId="77777777" w:rsidR="005A72E5" w:rsidRDefault="005A72E5">
                              <w:pPr>
                                <w:spacing w:before="1"/>
                                <w:rPr>
                                  <w:rFonts w:ascii="Arial"/>
                                  <w:sz w:val="8"/>
                                </w:rPr>
                              </w:pPr>
                              <w:r>
                                <w:rPr>
                                  <w:rFonts w:ascii="Arial"/>
                                  <w:w w:val="105"/>
                                  <w:sz w:val="8"/>
                                </w:rPr>
                                <w:t>CCL2</w:t>
                              </w:r>
                            </w:p>
                          </w:txbxContent>
                        </wps:txbx>
                        <wps:bodyPr rot="0" vert="horz" wrap="square" lIns="0" tIns="0" rIns="0" bIns="0" anchor="t" anchorCtr="0" upright="1">
                          <a:noAutofit/>
                        </wps:bodyPr>
                      </wps:wsp>
                      <wps:wsp>
                        <wps:cNvPr id="1128" name="Text Box 3687"/>
                        <wps:cNvSpPr txBox="1">
                          <a:spLocks/>
                        </wps:cNvSpPr>
                        <wps:spPr bwMode="auto">
                          <a:xfrm>
                            <a:off x="3566" y="-186"/>
                            <a:ext cx="24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D78F2" w14:textId="77777777" w:rsidR="005A72E5" w:rsidRDefault="005A72E5">
                              <w:pPr>
                                <w:spacing w:before="1"/>
                                <w:rPr>
                                  <w:rFonts w:ascii="Arial"/>
                                  <w:sz w:val="8"/>
                                </w:rPr>
                              </w:pPr>
                              <w:r>
                                <w:rPr>
                                  <w:rFonts w:ascii="Arial"/>
                                  <w:w w:val="105"/>
                                  <w:sz w:val="8"/>
                                </w:rPr>
                                <w:t>BLNK</w:t>
                              </w:r>
                            </w:p>
                          </w:txbxContent>
                        </wps:txbx>
                        <wps:bodyPr rot="0" vert="horz" wrap="square" lIns="0" tIns="0" rIns="0" bIns="0" anchor="t" anchorCtr="0" upright="1">
                          <a:noAutofit/>
                        </wps:bodyPr>
                      </wps:wsp>
                      <wps:wsp>
                        <wps:cNvPr id="1129" name="Text Box 3688"/>
                        <wps:cNvSpPr txBox="1">
                          <a:spLocks/>
                        </wps:cNvSpPr>
                        <wps:spPr bwMode="auto">
                          <a:xfrm>
                            <a:off x="4123" y="-186"/>
                            <a:ext cx="190"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1E67" w14:textId="77777777" w:rsidR="005A72E5" w:rsidRDefault="005A72E5">
                              <w:pPr>
                                <w:spacing w:before="1"/>
                                <w:rPr>
                                  <w:rFonts w:ascii="Arial"/>
                                  <w:sz w:val="8"/>
                                </w:rPr>
                              </w:pPr>
                              <w:r>
                                <w:rPr>
                                  <w:rFonts w:ascii="Arial"/>
                                  <w:w w:val="105"/>
                                  <w:sz w:val="8"/>
                                </w:rPr>
                                <w:t>SYK</w:t>
                              </w:r>
                            </w:p>
                          </w:txbxContent>
                        </wps:txbx>
                        <wps:bodyPr rot="0" vert="horz" wrap="square" lIns="0" tIns="0" rIns="0" bIns="0" anchor="t" anchorCtr="0" upright="1">
                          <a:noAutofit/>
                        </wps:bodyPr>
                      </wps:wsp>
                      <wps:wsp>
                        <wps:cNvPr id="1130" name="Text Box 3689"/>
                        <wps:cNvSpPr txBox="1">
                          <a:spLocks/>
                        </wps:cNvSpPr>
                        <wps:spPr bwMode="auto">
                          <a:xfrm>
                            <a:off x="4639" y="-55"/>
                            <a:ext cx="42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080FA" w14:textId="77777777" w:rsidR="005A72E5" w:rsidRDefault="005A72E5">
                              <w:pPr>
                                <w:spacing w:before="1"/>
                                <w:rPr>
                                  <w:rFonts w:ascii="Arial"/>
                                  <w:sz w:val="8"/>
                                </w:rPr>
                              </w:pPr>
                              <w:r>
                                <w:rPr>
                                  <w:rFonts w:ascii="Arial"/>
                                  <w:w w:val="105"/>
                                  <w:sz w:val="8"/>
                                </w:rPr>
                                <w:t>FOS</w:t>
                              </w:r>
                            </w:p>
                            <w:p w14:paraId="6D90E9FC" w14:textId="77777777" w:rsidR="005A72E5" w:rsidRDefault="005A72E5">
                              <w:pPr>
                                <w:spacing w:before="15"/>
                                <w:ind w:left="127"/>
                                <w:rPr>
                                  <w:rFonts w:ascii="Arial"/>
                                  <w:sz w:val="8"/>
                                </w:rPr>
                              </w:pPr>
                              <w:r>
                                <w:rPr>
                                  <w:rFonts w:ascii="Arial"/>
                                  <w:w w:val="105"/>
                                  <w:sz w:val="8"/>
                                </w:rPr>
                                <w:t>NFKB1</w:t>
                              </w:r>
                            </w:p>
                          </w:txbxContent>
                        </wps:txbx>
                        <wps:bodyPr rot="0" vert="horz" wrap="square" lIns="0" tIns="0" rIns="0" bIns="0" anchor="t" anchorCtr="0" upright="1">
                          <a:noAutofit/>
                        </wps:bodyPr>
                      </wps:wsp>
                      <wps:wsp>
                        <wps:cNvPr id="1131" name="Text Box 3690"/>
                        <wps:cNvSpPr txBox="1">
                          <a:spLocks/>
                        </wps:cNvSpPr>
                        <wps:spPr bwMode="auto">
                          <a:xfrm>
                            <a:off x="5673" y="-377"/>
                            <a:ext cx="84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3F59C" w14:textId="77777777" w:rsidR="005A72E5" w:rsidRDefault="005A72E5">
                              <w:pPr>
                                <w:spacing w:before="1" w:line="280" w:lineRule="auto"/>
                                <w:ind w:right="354" w:firstLine="189"/>
                                <w:rPr>
                                  <w:rFonts w:ascii="Arial"/>
                                  <w:sz w:val="8"/>
                                </w:rPr>
                              </w:pPr>
                              <w:r>
                                <w:rPr>
                                  <w:rFonts w:ascii="Arial"/>
                                  <w:w w:val="105"/>
                                  <w:sz w:val="8"/>
                                </w:rPr>
                                <w:t>CXCR6 CXCL10</w:t>
                              </w:r>
                            </w:p>
                            <w:p w14:paraId="5F123B82" w14:textId="77777777" w:rsidR="005A72E5" w:rsidRDefault="005A72E5">
                              <w:pPr>
                                <w:spacing w:before="53"/>
                                <w:ind w:left="175"/>
                                <w:rPr>
                                  <w:rFonts w:ascii="Arial"/>
                                  <w:sz w:val="8"/>
                                </w:rPr>
                              </w:pPr>
                              <w:r>
                                <w:rPr>
                                  <w:rFonts w:ascii="Arial"/>
                                  <w:w w:val="105"/>
                                  <w:sz w:val="8"/>
                                </w:rPr>
                                <w:t xml:space="preserve">CCR5 </w:t>
                              </w:r>
                              <w:r>
                                <w:rPr>
                                  <w:rFonts w:ascii="Arial"/>
                                  <w:w w:val="105"/>
                                  <w:position w:val="1"/>
                                  <w:sz w:val="8"/>
                                </w:rPr>
                                <w:t>C3AR1</w:t>
                              </w:r>
                            </w:p>
                          </w:txbxContent>
                        </wps:txbx>
                        <wps:bodyPr rot="0" vert="horz" wrap="square" lIns="0" tIns="0" rIns="0" bIns="0" anchor="t" anchorCtr="0" upright="1">
                          <a:noAutofit/>
                        </wps:bodyPr>
                      </wps:wsp>
                      <wps:wsp>
                        <wps:cNvPr id="1132" name="Text Box 3691"/>
                        <wps:cNvSpPr txBox="1">
                          <a:spLocks/>
                        </wps:cNvSpPr>
                        <wps:spPr bwMode="auto">
                          <a:xfrm>
                            <a:off x="5094" y="-13"/>
                            <a:ext cx="185"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1FDBA" w14:textId="77777777" w:rsidR="005A72E5" w:rsidRDefault="005A72E5">
                              <w:pPr>
                                <w:spacing w:before="1"/>
                                <w:rPr>
                                  <w:rFonts w:ascii="Arial"/>
                                  <w:sz w:val="8"/>
                                </w:rPr>
                              </w:pPr>
                              <w:r>
                                <w:rPr>
                                  <w:rFonts w:ascii="Arial"/>
                                  <w:w w:val="105"/>
                                  <w:sz w:val="8"/>
                                </w:rPr>
                                <w:t>TNF</w:t>
                              </w:r>
                            </w:p>
                          </w:txbxContent>
                        </wps:txbx>
                        <wps:bodyPr rot="0" vert="horz" wrap="square" lIns="0" tIns="0" rIns="0" bIns="0" anchor="t" anchorCtr="0" upright="1">
                          <a:noAutofit/>
                        </wps:bodyPr>
                      </wps:wsp>
                      <wps:wsp>
                        <wps:cNvPr id="1133" name="Text Box 3692"/>
                        <wps:cNvSpPr txBox="1">
                          <a:spLocks/>
                        </wps:cNvSpPr>
                        <wps:spPr bwMode="auto">
                          <a:xfrm>
                            <a:off x="4092" y="165"/>
                            <a:ext cx="305"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899A7" w14:textId="77777777" w:rsidR="005A72E5" w:rsidRDefault="005A72E5">
                              <w:pPr>
                                <w:spacing w:before="1"/>
                                <w:rPr>
                                  <w:rFonts w:ascii="Arial"/>
                                  <w:sz w:val="8"/>
                                </w:rPr>
                              </w:pPr>
                              <w:r>
                                <w:rPr>
                                  <w:rFonts w:ascii="Arial"/>
                                  <w:w w:val="105"/>
                                  <w:sz w:val="8"/>
                                </w:rPr>
                                <w:t>PROK2</w:t>
                              </w:r>
                            </w:p>
                          </w:txbxContent>
                        </wps:txbx>
                        <wps:bodyPr rot="0" vert="horz" wrap="square" lIns="0" tIns="0" rIns="0" bIns="0" anchor="t" anchorCtr="0" upright="1">
                          <a:noAutofit/>
                        </wps:bodyPr>
                      </wps:wsp>
                      <wps:wsp>
                        <wps:cNvPr id="1134" name="Text Box 3693"/>
                        <wps:cNvSpPr txBox="1">
                          <a:spLocks/>
                        </wps:cNvSpPr>
                        <wps:spPr bwMode="auto">
                          <a:xfrm>
                            <a:off x="5662" y="123"/>
                            <a:ext cx="340"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480B" w14:textId="77777777" w:rsidR="005A72E5" w:rsidRDefault="005A72E5">
                              <w:pPr>
                                <w:spacing w:before="1"/>
                                <w:rPr>
                                  <w:rFonts w:ascii="Arial"/>
                                  <w:sz w:val="8"/>
                                </w:rPr>
                              </w:pPr>
                              <w:r>
                                <w:rPr>
                                  <w:rFonts w:ascii="Arial"/>
                                  <w:w w:val="105"/>
                                  <w:sz w:val="8"/>
                                </w:rPr>
                                <w:t>CXCL13</w:t>
                              </w:r>
                            </w:p>
                          </w:txbxContent>
                        </wps:txbx>
                        <wps:bodyPr rot="0" vert="horz" wrap="square" lIns="0" tIns="0" rIns="0" bIns="0" anchor="t" anchorCtr="0" upright="1">
                          <a:noAutofit/>
                        </wps:bodyPr>
                      </wps:wsp>
                      <wps:wsp>
                        <wps:cNvPr id="1135" name="Text Box 3694"/>
                        <wps:cNvSpPr txBox="1">
                          <a:spLocks/>
                        </wps:cNvSpPr>
                        <wps:spPr bwMode="auto">
                          <a:xfrm>
                            <a:off x="6209" y="150"/>
                            <a:ext cx="129"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699AF" w14:textId="77777777" w:rsidR="005A72E5" w:rsidRDefault="005A72E5">
                              <w:pPr>
                                <w:spacing w:before="1"/>
                                <w:rPr>
                                  <w:rFonts w:ascii="Arial"/>
                                  <w:sz w:val="8"/>
                                </w:rPr>
                              </w:pPr>
                              <w:r>
                                <w:rPr>
                                  <w:rFonts w:ascii="Arial"/>
                                  <w:w w:val="105"/>
                                  <w:sz w:val="8"/>
                                </w:rPr>
                                <w:t>C3</w:t>
                              </w:r>
                            </w:p>
                          </w:txbxContent>
                        </wps:txbx>
                        <wps:bodyPr rot="0" vert="horz" wrap="square" lIns="0" tIns="0" rIns="0" bIns="0" anchor="t" anchorCtr="0" upright="1">
                          <a:noAutofit/>
                        </wps:bodyPr>
                      </wps:wsp>
                      <wps:wsp>
                        <wps:cNvPr id="1136" name="Text Box 3695"/>
                        <wps:cNvSpPr txBox="1">
                          <a:spLocks/>
                        </wps:cNvSpPr>
                        <wps:spPr bwMode="auto">
                          <a:xfrm>
                            <a:off x="3690" y="293"/>
                            <a:ext cx="180"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F73C6" w14:textId="77777777" w:rsidR="005A72E5" w:rsidRDefault="005A72E5">
                              <w:pPr>
                                <w:spacing w:before="1"/>
                                <w:rPr>
                                  <w:rFonts w:ascii="Arial"/>
                                  <w:sz w:val="8"/>
                                </w:rPr>
                              </w:pPr>
                              <w:r>
                                <w:rPr>
                                  <w:rFonts w:ascii="Arial"/>
                                  <w:w w:val="105"/>
                                  <w:sz w:val="8"/>
                                </w:rPr>
                                <w:t>FN1</w:t>
                              </w:r>
                            </w:p>
                          </w:txbxContent>
                        </wps:txbx>
                        <wps:bodyPr rot="0" vert="horz" wrap="square" lIns="0" tIns="0" rIns="0" bIns="0" anchor="t" anchorCtr="0" upright="1">
                          <a:noAutofit/>
                        </wps:bodyPr>
                      </wps:wsp>
                      <wps:wsp>
                        <wps:cNvPr id="1137" name="Text Box 3696"/>
                        <wps:cNvSpPr txBox="1">
                          <a:spLocks/>
                        </wps:cNvSpPr>
                        <wps:spPr bwMode="auto">
                          <a:xfrm>
                            <a:off x="5316" y="234"/>
                            <a:ext cx="359"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D5F02" w14:textId="77777777" w:rsidR="005A72E5" w:rsidRDefault="005A72E5">
                              <w:pPr>
                                <w:spacing w:before="1"/>
                                <w:rPr>
                                  <w:rFonts w:ascii="Arial"/>
                                  <w:sz w:val="8"/>
                                </w:rPr>
                              </w:pPr>
                              <w:r>
                                <w:rPr>
                                  <w:rFonts w:ascii="Arial"/>
                                  <w:w w:val="105"/>
                                  <w:sz w:val="8"/>
                                </w:rPr>
                                <w:t>IL18RAP</w:t>
                              </w:r>
                            </w:p>
                          </w:txbxContent>
                        </wps:txbx>
                        <wps:bodyPr rot="0" vert="horz" wrap="square" lIns="0" tIns="0" rIns="0" bIns="0" anchor="t" anchorCtr="0" upright="1">
                          <a:noAutofit/>
                        </wps:bodyPr>
                      </wps:wsp>
                      <wps:wsp>
                        <wps:cNvPr id="1138" name="Text Box 3697"/>
                        <wps:cNvSpPr txBox="1">
                          <a:spLocks/>
                        </wps:cNvSpPr>
                        <wps:spPr bwMode="auto">
                          <a:xfrm>
                            <a:off x="4416" y="360"/>
                            <a:ext cx="54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420FF" w14:textId="77777777" w:rsidR="005A72E5" w:rsidRDefault="005A72E5">
                              <w:pPr>
                                <w:spacing w:before="24" w:line="165" w:lineRule="auto"/>
                                <w:ind w:right="2" w:firstLine="244"/>
                                <w:rPr>
                                  <w:rFonts w:ascii="Arial"/>
                                  <w:sz w:val="8"/>
                                </w:rPr>
                              </w:pPr>
                              <w:r>
                                <w:rPr>
                                  <w:rFonts w:ascii="Arial"/>
                                  <w:w w:val="105"/>
                                  <w:sz w:val="8"/>
                                </w:rPr>
                                <w:t>PTGS2 NR3C1</w:t>
                              </w:r>
                            </w:p>
                          </w:txbxContent>
                        </wps:txbx>
                        <wps:bodyPr rot="0" vert="horz" wrap="square" lIns="0" tIns="0" rIns="0" bIns="0" anchor="t" anchorCtr="0" upright="1">
                          <a:noAutofit/>
                        </wps:bodyPr>
                      </wps:wsp>
                      <wps:wsp>
                        <wps:cNvPr id="1139" name="Text Box 3698"/>
                        <wps:cNvSpPr txBox="1">
                          <a:spLocks/>
                        </wps:cNvSpPr>
                        <wps:spPr bwMode="auto">
                          <a:xfrm>
                            <a:off x="4986" y="613"/>
                            <a:ext cx="301"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4EAE6" w14:textId="77777777" w:rsidR="005A72E5" w:rsidRDefault="005A72E5">
                              <w:pPr>
                                <w:spacing w:before="1"/>
                                <w:rPr>
                                  <w:rFonts w:ascii="Arial"/>
                                  <w:sz w:val="8"/>
                                </w:rPr>
                              </w:pPr>
                              <w:r>
                                <w:rPr>
                                  <w:rFonts w:ascii="Arial"/>
                                  <w:w w:val="105"/>
                                  <w:sz w:val="8"/>
                                </w:rPr>
                                <w:t>HDAC4</w:t>
                              </w:r>
                            </w:p>
                          </w:txbxContent>
                        </wps:txbx>
                        <wps:bodyPr rot="0" vert="horz" wrap="square" lIns="0" tIns="0" rIns="0" bIns="0" anchor="t" anchorCtr="0" upright="1">
                          <a:noAutofit/>
                        </wps:bodyPr>
                      </wps:wsp>
                      <wps:wsp>
                        <wps:cNvPr id="1140" name="Text Box 3699"/>
                        <wps:cNvSpPr txBox="1">
                          <a:spLocks/>
                        </wps:cNvSpPr>
                        <wps:spPr bwMode="auto">
                          <a:xfrm>
                            <a:off x="3660" y="790"/>
                            <a:ext cx="307"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1CC90" w14:textId="77777777" w:rsidR="005A72E5" w:rsidRDefault="005A72E5">
                              <w:pPr>
                                <w:spacing w:before="1"/>
                                <w:rPr>
                                  <w:rFonts w:ascii="Arial"/>
                                  <w:sz w:val="8"/>
                                </w:rPr>
                              </w:pPr>
                              <w:r>
                                <w:rPr>
                                  <w:rFonts w:ascii="Arial"/>
                                  <w:w w:val="105"/>
                                  <w:sz w:val="8"/>
                                </w:rPr>
                                <w:t>VEGFB</w:t>
                              </w:r>
                            </w:p>
                          </w:txbxContent>
                        </wps:txbx>
                        <wps:bodyPr rot="0" vert="horz" wrap="square" lIns="0" tIns="0" rIns="0" bIns="0" anchor="t" anchorCtr="0" upright="1">
                          <a:noAutofit/>
                        </wps:bodyPr>
                      </wps:wsp>
                      <wps:wsp>
                        <wps:cNvPr id="1141" name="Text Box 3700"/>
                        <wps:cNvSpPr txBox="1">
                          <a:spLocks/>
                        </wps:cNvSpPr>
                        <wps:spPr bwMode="auto">
                          <a:xfrm>
                            <a:off x="4315" y="890"/>
                            <a:ext cx="298"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2524" w14:textId="77777777" w:rsidR="005A72E5" w:rsidRDefault="005A72E5">
                              <w:pPr>
                                <w:spacing w:before="1"/>
                                <w:rPr>
                                  <w:rFonts w:ascii="Arial"/>
                                  <w:sz w:val="8"/>
                                </w:rPr>
                              </w:pPr>
                              <w:r>
                                <w:rPr>
                                  <w:rFonts w:ascii="Arial"/>
                                  <w:w w:val="105"/>
                                  <w:sz w:val="8"/>
                                </w:rPr>
                                <w:t>ERBB2</w:t>
                              </w:r>
                            </w:p>
                          </w:txbxContent>
                        </wps:txbx>
                        <wps:bodyPr rot="0" vert="horz" wrap="square" lIns="0" tIns="0" rIns="0" bIns="0" anchor="t" anchorCtr="0" upright="1">
                          <a:noAutofit/>
                        </wps:bodyPr>
                      </wps:wsp>
                      <wps:wsp>
                        <wps:cNvPr id="1142" name="Text Box 3701"/>
                        <wps:cNvSpPr txBox="1">
                          <a:spLocks/>
                        </wps:cNvSpPr>
                        <wps:spPr bwMode="auto">
                          <a:xfrm>
                            <a:off x="4097" y="1326"/>
                            <a:ext cx="199"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C461E" w14:textId="77777777" w:rsidR="005A72E5" w:rsidRDefault="005A72E5">
                              <w:pPr>
                                <w:spacing w:before="1"/>
                                <w:rPr>
                                  <w:rFonts w:ascii="Arial"/>
                                  <w:sz w:val="8"/>
                                </w:rPr>
                              </w:pPr>
                              <w:r>
                                <w:rPr>
                                  <w:rFonts w:ascii="Arial"/>
                                  <w:w w:val="105"/>
                                  <w:sz w:val="8"/>
                                </w:rPr>
                                <w:t>IL6R</w:t>
                              </w:r>
                            </w:p>
                          </w:txbxContent>
                        </wps:txbx>
                        <wps:bodyPr rot="0" vert="horz" wrap="square" lIns="0" tIns="0" rIns="0" bIns="0" anchor="t" anchorCtr="0" upright="1">
                          <a:noAutofit/>
                        </wps:bodyPr>
                      </wps:wsp>
                      <wps:wsp>
                        <wps:cNvPr id="1143" name="Text Box 3702"/>
                        <wps:cNvSpPr txBox="1">
                          <a:spLocks/>
                        </wps:cNvSpPr>
                        <wps:spPr bwMode="auto">
                          <a:xfrm>
                            <a:off x="4574" y="1367"/>
                            <a:ext cx="305"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6C79E" w14:textId="77777777" w:rsidR="005A72E5" w:rsidRDefault="005A72E5">
                              <w:pPr>
                                <w:spacing w:before="1"/>
                                <w:rPr>
                                  <w:rFonts w:ascii="Arial"/>
                                  <w:sz w:val="8"/>
                                </w:rPr>
                              </w:pPr>
                              <w:r>
                                <w:rPr>
                                  <w:rFonts w:ascii="Arial"/>
                                  <w:w w:val="105"/>
                                  <w:sz w:val="8"/>
                                </w:rPr>
                                <w:t>PDGFA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9A6CE" id="Group 3677" o:spid="_x0000_s1821" style="position:absolute;left:0;text-align:left;margin-left:156.1pt;margin-top:-52pt;width:172.85pt;height:128.35pt;z-index:11896;mso-position-horizontal-relative:page" coordorigin="3122,-1040" coordsize="3457,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">
                <v:shape id="Picture 3678" o:spid="_x0000_s1822" type="#_x0000_t75" style="position:absolute;left:3146;top:-1040;width:3329;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">
                  <v:imagedata r:id="rId77" o:title=""/>
                  <v:path arrowok="t"/>
                  <o:lock v:ext="edit" aspectratio="f"/>
                </v:shape>
                <v:shape id="Text Box 3679" o:spid="_x0000_s1823" type="#_x0000_t202" style="position:absolute;left:4672;top:-815;width:227;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" filled="f" stroked="f">
                  <v:path arrowok="t"/>
                  <v:textbox inset="0,0,0,0">
                    <w:txbxContent>
                      <w:p w14:paraId="6B7A93D9" w14:textId="77777777" w:rsidR="005A72E5" w:rsidRDefault="005A72E5">
                        <w:pPr>
                          <w:spacing w:before="1"/>
                          <w:rPr>
                            <w:rFonts w:ascii="Arial"/>
                            <w:sz w:val="8"/>
                          </w:rPr>
                        </w:pPr>
                        <w:r>
                          <w:rPr>
                            <w:rFonts w:ascii="Arial"/>
                            <w:w w:val="105"/>
                            <w:sz w:val="8"/>
                          </w:rPr>
                          <w:t>TLR8</w:t>
                        </w:r>
                      </w:p>
                    </w:txbxContent>
                  </v:textbox>
                </v:shape>
                <v:shape id="Text Box 3680" o:spid="_x0000_s1824" type="#_x0000_t202" style="position:absolute;left:5335;top:-838;width:24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" filled="f" stroked="f">
                  <v:path arrowok="t"/>
                  <v:textbox inset="0,0,0,0">
                    <w:txbxContent>
                      <w:p w14:paraId="4A1732A8" w14:textId="77777777" w:rsidR="005A72E5" w:rsidRDefault="005A72E5">
                        <w:pPr>
                          <w:spacing w:before="1"/>
                          <w:rPr>
                            <w:rFonts w:ascii="Arial"/>
                            <w:sz w:val="8"/>
                          </w:rPr>
                        </w:pPr>
                        <w:r>
                          <w:rPr>
                            <w:rFonts w:ascii="Arial"/>
                            <w:w w:val="105"/>
                            <w:sz w:val="8"/>
                          </w:rPr>
                          <w:t>OLR1</w:t>
                        </w:r>
                      </w:p>
                    </w:txbxContent>
                  </v:textbox>
                </v:shape>
                <v:shape id="Text Box 3681" o:spid="_x0000_s1825" type="#_x0000_t202" style="position:absolute;left:3121;top:-685;width:199;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" filled="f" stroked="f">
                  <v:path arrowok="t"/>
                  <v:textbox inset="0,0,0,0">
                    <w:txbxContent>
                      <w:p w14:paraId="3614176B" w14:textId="77777777" w:rsidR="005A72E5" w:rsidRDefault="005A72E5">
                        <w:pPr>
                          <w:spacing w:before="1"/>
                          <w:rPr>
                            <w:rFonts w:ascii="Arial"/>
                            <w:sz w:val="8"/>
                          </w:rPr>
                        </w:pPr>
                        <w:r>
                          <w:rPr>
                            <w:rFonts w:ascii="Arial"/>
                            <w:w w:val="105"/>
                            <w:sz w:val="8"/>
                          </w:rPr>
                          <w:t>IL7R</w:t>
                        </w:r>
                      </w:p>
                    </w:txbxContent>
                  </v:textbox>
                </v:shape>
                <v:shape id="Text Box 3682" o:spid="_x0000_s1826" type="#_x0000_t202" style="position:absolute;left:4299;top:-731;width:312;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" filled="f" stroked="f">
                  <v:path arrowok="t"/>
                  <v:textbox inset="0,0,0,0">
                    <w:txbxContent>
                      <w:p w14:paraId="316946FF" w14:textId="77777777" w:rsidR="005A72E5" w:rsidRDefault="005A72E5">
                        <w:pPr>
                          <w:spacing w:before="1"/>
                          <w:rPr>
                            <w:rFonts w:ascii="Arial"/>
                            <w:sz w:val="8"/>
                          </w:rPr>
                        </w:pPr>
                        <w:r>
                          <w:rPr>
                            <w:rFonts w:ascii="Arial"/>
                            <w:w w:val="105"/>
                            <w:sz w:val="8"/>
                          </w:rPr>
                          <w:t>SIGIRR</w:t>
                        </w:r>
                      </w:p>
                    </w:txbxContent>
                  </v:textbox>
                </v:shape>
                <v:shape id="Text Box 3683" o:spid="_x0000_s1827" type="#_x0000_t202" style="position:absolute;left:3681;top:-636;width:26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" filled="f" stroked="f">
                  <v:path arrowok="t"/>
                  <v:textbox inset="0,0,0,0">
                    <w:txbxContent>
                      <w:p w14:paraId="5036966C" w14:textId="77777777" w:rsidR="005A72E5" w:rsidRDefault="005A72E5">
                        <w:pPr>
                          <w:spacing w:before="1"/>
                          <w:rPr>
                            <w:rFonts w:ascii="Arial"/>
                            <w:sz w:val="8"/>
                          </w:rPr>
                        </w:pPr>
                        <w:r>
                          <w:rPr>
                            <w:rFonts w:ascii="Arial"/>
                            <w:w w:val="105"/>
                            <w:sz w:val="8"/>
                          </w:rPr>
                          <w:t>IL2RG</w:t>
                        </w:r>
                      </w:p>
                    </w:txbxContent>
                  </v:textbox>
                </v:shape>
                <v:shape id="Text Box 3684" o:spid="_x0000_s1828" type="#_x0000_t202" style="position:absolute;left:6295;top:-552;width:284;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" filled="f" stroked="f">
                  <v:path arrowok="t"/>
                  <v:textbox inset="0,0,0,0">
                    <w:txbxContent>
                      <w:p w14:paraId="75C532FC" w14:textId="77777777" w:rsidR="005A72E5" w:rsidRDefault="005A72E5">
                        <w:pPr>
                          <w:spacing w:before="1"/>
                          <w:rPr>
                            <w:rFonts w:ascii="Arial"/>
                            <w:sz w:val="8"/>
                          </w:rPr>
                        </w:pPr>
                        <w:r>
                          <w:rPr>
                            <w:rFonts w:ascii="Arial"/>
                            <w:w w:val="105"/>
                            <w:sz w:val="8"/>
                          </w:rPr>
                          <w:t>CCL18</w:t>
                        </w:r>
                      </w:p>
                    </w:txbxContent>
                  </v:textbox>
                </v:shape>
                <v:shape id="Text Box 3685" o:spid="_x0000_s1829" type="#_x0000_t202" style="position:absolute;left:4541;top:-275;width:302;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" filled="f" stroked="f">
                  <v:path arrowok="t"/>
                  <v:textbox inset="0,0,0,0">
                    <w:txbxContent>
                      <w:p w14:paraId="605EFB1A" w14:textId="77777777" w:rsidR="005A72E5" w:rsidRDefault="005A72E5">
                        <w:pPr>
                          <w:spacing w:before="1"/>
                          <w:rPr>
                            <w:rFonts w:ascii="Arial"/>
                            <w:sz w:val="8"/>
                          </w:rPr>
                        </w:pPr>
                        <w:r>
                          <w:rPr>
                            <w:rFonts w:ascii="Arial"/>
                            <w:w w:val="105"/>
                            <w:sz w:val="8"/>
                          </w:rPr>
                          <w:t>MYD88</w:t>
                        </w:r>
                      </w:p>
                    </w:txbxContent>
                  </v:textbox>
                </v:shape>
                <v:shape id="Text Box 3686" o:spid="_x0000_s1830" type="#_x0000_t202" style="position:absolute;left:5251;top:-317;width:237;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" filled="f" stroked="f">
                  <v:path arrowok="t"/>
                  <v:textbox inset="0,0,0,0">
                    <w:txbxContent>
                      <w:p w14:paraId="7B49999C" w14:textId="77777777" w:rsidR="005A72E5" w:rsidRDefault="005A72E5">
                        <w:pPr>
                          <w:spacing w:before="1"/>
                          <w:rPr>
                            <w:rFonts w:ascii="Arial"/>
                            <w:sz w:val="8"/>
                          </w:rPr>
                        </w:pPr>
                        <w:r>
                          <w:rPr>
                            <w:rFonts w:ascii="Arial"/>
                            <w:w w:val="105"/>
                            <w:sz w:val="8"/>
                          </w:rPr>
                          <w:t>CCL2</w:t>
                        </w:r>
                      </w:p>
                    </w:txbxContent>
                  </v:textbox>
                </v:shape>
                <v:shape id="Text Box 3687" o:spid="_x0000_s1831" type="#_x0000_t202" style="position:absolute;left:3566;top:-186;width:24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" filled="f" stroked="f">
                  <v:path arrowok="t"/>
                  <v:textbox inset="0,0,0,0">
                    <w:txbxContent>
                      <w:p w14:paraId="285D78F2" w14:textId="77777777" w:rsidR="005A72E5" w:rsidRDefault="005A72E5">
                        <w:pPr>
                          <w:spacing w:before="1"/>
                          <w:rPr>
                            <w:rFonts w:ascii="Arial"/>
                            <w:sz w:val="8"/>
                          </w:rPr>
                        </w:pPr>
                        <w:r>
                          <w:rPr>
                            <w:rFonts w:ascii="Arial"/>
                            <w:w w:val="105"/>
                            <w:sz w:val="8"/>
                          </w:rPr>
                          <w:t>BLNK</w:t>
                        </w:r>
                      </w:p>
                    </w:txbxContent>
                  </v:textbox>
                </v:shape>
                <v:shape id="Text Box 3688" o:spid="_x0000_s1832" type="#_x0000_t202" style="position:absolute;left:4123;top:-186;width:190;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" filled="f" stroked="f">
                  <v:path arrowok="t"/>
                  <v:textbox inset="0,0,0,0">
                    <w:txbxContent>
                      <w:p w14:paraId="01531E67" w14:textId="77777777" w:rsidR="005A72E5" w:rsidRDefault="005A72E5">
                        <w:pPr>
                          <w:spacing w:before="1"/>
                          <w:rPr>
                            <w:rFonts w:ascii="Arial"/>
                            <w:sz w:val="8"/>
                          </w:rPr>
                        </w:pPr>
                        <w:r>
                          <w:rPr>
                            <w:rFonts w:ascii="Arial"/>
                            <w:w w:val="105"/>
                            <w:sz w:val="8"/>
                          </w:rPr>
                          <w:t>SYK</w:t>
                        </w:r>
                      </w:p>
                    </w:txbxContent>
                  </v:textbox>
                </v:shape>
                <v:shape id="Text Box 3689" o:spid="_x0000_s1833" type="#_x0000_t202" style="position:absolute;left:4639;top:-55;width:42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" filled="f" stroked="f">
                  <v:path arrowok="t"/>
                  <v:textbox inset="0,0,0,0">
                    <w:txbxContent>
                      <w:p w14:paraId="68F080FA" w14:textId="77777777" w:rsidR="005A72E5" w:rsidRDefault="005A72E5">
                        <w:pPr>
                          <w:spacing w:before="1"/>
                          <w:rPr>
                            <w:rFonts w:ascii="Arial"/>
                            <w:sz w:val="8"/>
                          </w:rPr>
                        </w:pPr>
                        <w:r>
                          <w:rPr>
                            <w:rFonts w:ascii="Arial"/>
                            <w:w w:val="105"/>
                            <w:sz w:val="8"/>
                          </w:rPr>
                          <w:t>FOS</w:t>
                        </w:r>
                      </w:p>
                      <w:p w14:paraId="6D90E9FC" w14:textId="77777777" w:rsidR="005A72E5" w:rsidRDefault="005A72E5">
                        <w:pPr>
                          <w:spacing w:before="15"/>
                          <w:ind w:left="127"/>
                          <w:rPr>
                            <w:rFonts w:ascii="Arial"/>
                            <w:sz w:val="8"/>
                          </w:rPr>
                        </w:pPr>
                        <w:r>
                          <w:rPr>
                            <w:rFonts w:ascii="Arial"/>
                            <w:w w:val="105"/>
                            <w:sz w:val="8"/>
                          </w:rPr>
                          <w:t>NFKB1</w:t>
                        </w:r>
                      </w:p>
                    </w:txbxContent>
                  </v:textbox>
                </v:shape>
                <v:shape id="Text Box 3690" o:spid="_x0000_s1834" type="#_x0000_t202" style="position:absolute;left:5673;top:-377;width:848;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" filled="f" stroked="f">
                  <v:path arrowok="t"/>
                  <v:textbox inset="0,0,0,0">
                    <w:txbxContent>
                      <w:p w14:paraId="5AA3F59C" w14:textId="77777777" w:rsidR="005A72E5" w:rsidRDefault="005A72E5">
                        <w:pPr>
                          <w:spacing w:before="1" w:line="280" w:lineRule="auto"/>
                          <w:ind w:right="354" w:firstLine="189"/>
                          <w:rPr>
                            <w:rFonts w:ascii="Arial"/>
                            <w:sz w:val="8"/>
                          </w:rPr>
                        </w:pPr>
                        <w:r>
                          <w:rPr>
                            <w:rFonts w:ascii="Arial"/>
                            <w:w w:val="105"/>
                            <w:sz w:val="8"/>
                          </w:rPr>
                          <w:t>CXCR6 CXCL10</w:t>
                        </w:r>
                      </w:p>
                      <w:p w14:paraId="5F123B82" w14:textId="77777777" w:rsidR="005A72E5" w:rsidRDefault="005A72E5">
                        <w:pPr>
                          <w:spacing w:before="53"/>
                          <w:ind w:left="175"/>
                          <w:rPr>
                            <w:rFonts w:ascii="Arial"/>
                            <w:sz w:val="8"/>
                          </w:rPr>
                        </w:pPr>
                        <w:r>
                          <w:rPr>
                            <w:rFonts w:ascii="Arial"/>
                            <w:w w:val="105"/>
                            <w:sz w:val="8"/>
                          </w:rPr>
                          <w:t xml:space="preserve">CCR5 </w:t>
                        </w:r>
                        <w:r>
                          <w:rPr>
                            <w:rFonts w:ascii="Arial"/>
                            <w:w w:val="105"/>
                            <w:position w:val="1"/>
                            <w:sz w:val="8"/>
                          </w:rPr>
                          <w:t>C3AR1</w:t>
                        </w:r>
                      </w:p>
                    </w:txbxContent>
                  </v:textbox>
                </v:shape>
                <v:shape id="Text Box 3691" o:spid="_x0000_s1835" type="#_x0000_t202" style="position:absolute;left:5094;top:-13;width:18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" filled="f" stroked="f">
                  <v:path arrowok="t"/>
                  <v:textbox inset="0,0,0,0">
                    <w:txbxContent>
                      <w:p w14:paraId="66D1FDBA" w14:textId="77777777" w:rsidR="005A72E5" w:rsidRDefault="005A72E5">
                        <w:pPr>
                          <w:spacing w:before="1"/>
                          <w:rPr>
                            <w:rFonts w:ascii="Arial"/>
                            <w:sz w:val="8"/>
                          </w:rPr>
                        </w:pPr>
                        <w:r>
                          <w:rPr>
                            <w:rFonts w:ascii="Arial"/>
                            <w:w w:val="105"/>
                            <w:sz w:val="8"/>
                          </w:rPr>
                          <w:t>TNF</w:t>
                        </w:r>
                      </w:p>
                    </w:txbxContent>
                  </v:textbox>
                </v:shape>
                <v:shape id="Text Box 3692" o:spid="_x0000_s1836" type="#_x0000_t202" style="position:absolute;left:4092;top:165;width:30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" filled="f" stroked="f">
                  <v:path arrowok="t"/>
                  <v:textbox inset="0,0,0,0">
                    <w:txbxContent>
                      <w:p w14:paraId="0E0899A7" w14:textId="77777777" w:rsidR="005A72E5" w:rsidRDefault="005A72E5">
                        <w:pPr>
                          <w:spacing w:before="1"/>
                          <w:rPr>
                            <w:rFonts w:ascii="Arial"/>
                            <w:sz w:val="8"/>
                          </w:rPr>
                        </w:pPr>
                        <w:r>
                          <w:rPr>
                            <w:rFonts w:ascii="Arial"/>
                            <w:w w:val="105"/>
                            <w:sz w:val="8"/>
                          </w:rPr>
                          <w:t>PROK2</w:t>
                        </w:r>
                      </w:p>
                    </w:txbxContent>
                  </v:textbox>
                </v:shape>
                <v:shape id="Text Box 3693" o:spid="_x0000_s1837" type="#_x0000_t202" style="position:absolute;left:5662;top:123;width:340;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" filled="f" stroked="f">
                  <v:path arrowok="t"/>
                  <v:textbox inset="0,0,0,0">
                    <w:txbxContent>
                      <w:p w14:paraId="1404480B" w14:textId="77777777" w:rsidR="005A72E5" w:rsidRDefault="005A72E5">
                        <w:pPr>
                          <w:spacing w:before="1"/>
                          <w:rPr>
                            <w:rFonts w:ascii="Arial"/>
                            <w:sz w:val="8"/>
                          </w:rPr>
                        </w:pPr>
                        <w:r>
                          <w:rPr>
                            <w:rFonts w:ascii="Arial"/>
                            <w:w w:val="105"/>
                            <w:sz w:val="8"/>
                          </w:rPr>
                          <w:t>CXCL13</w:t>
                        </w:r>
                      </w:p>
                    </w:txbxContent>
                  </v:textbox>
                </v:shape>
                <v:shape id="Text Box 3694" o:spid="_x0000_s1838" type="#_x0000_t202" style="position:absolute;left:6209;top:150;width:129;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" filled="f" stroked="f">
                  <v:path arrowok="t"/>
                  <v:textbox inset="0,0,0,0">
                    <w:txbxContent>
                      <w:p w14:paraId="284699AF" w14:textId="77777777" w:rsidR="005A72E5" w:rsidRDefault="005A72E5">
                        <w:pPr>
                          <w:spacing w:before="1"/>
                          <w:rPr>
                            <w:rFonts w:ascii="Arial"/>
                            <w:sz w:val="8"/>
                          </w:rPr>
                        </w:pPr>
                        <w:r>
                          <w:rPr>
                            <w:rFonts w:ascii="Arial"/>
                            <w:w w:val="105"/>
                            <w:sz w:val="8"/>
                          </w:rPr>
                          <w:t>C3</w:t>
                        </w:r>
                      </w:p>
                    </w:txbxContent>
                  </v:textbox>
                </v:shape>
                <v:shape id="Text Box 3695" o:spid="_x0000_s1839" type="#_x0000_t202" style="position:absolute;left:3690;top:293;width:180;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" filled="f" stroked="f">
                  <v:path arrowok="t"/>
                  <v:textbox inset="0,0,0,0">
                    <w:txbxContent>
                      <w:p w14:paraId="27AF73C6" w14:textId="77777777" w:rsidR="005A72E5" w:rsidRDefault="005A72E5">
                        <w:pPr>
                          <w:spacing w:before="1"/>
                          <w:rPr>
                            <w:rFonts w:ascii="Arial"/>
                            <w:sz w:val="8"/>
                          </w:rPr>
                        </w:pPr>
                        <w:r>
                          <w:rPr>
                            <w:rFonts w:ascii="Arial"/>
                            <w:w w:val="105"/>
                            <w:sz w:val="8"/>
                          </w:rPr>
                          <w:t>FN1</w:t>
                        </w:r>
                      </w:p>
                    </w:txbxContent>
                  </v:textbox>
                </v:shape>
                <v:shape id="Text Box 3696" o:spid="_x0000_s1840" type="#_x0000_t202" style="position:absolute;left:5316;top:234;width:359;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" filled="f" stroked="f">
                  <v:path arrowok="t"/>
                  <v:textbox inset="0,0,0,0">
                    <w:txbxContent>
                      <w:p w14:paraId="45FD5F02" w14:textId="77777777" w:rsidR="005A72E5" w:rsidRDefault="005A72E5">
                        <w:pPr>
                          <w:spacing w:before="1"/>
                          <w:rPr>
                            <w:rFonts w:ascii="Arial"/>
                            <w:sz w:val="8"/>
                          </w:rPr>
                        </w:pPr>
                        <w:r>
                          <w:rPr>
                            <w:rFonts w:ascii="Arial"/>
                            <w:w w:val="105"/>
                            <w:sz w:val="8"/>
                          </w:rPr>
                          <w:t>IL18RAP</w:t>
                        </w:r>
                      </w:p>
                    </w:txbxContent>
                  </v:textbox>
                </v:shape>
                <v:shape id="Text Box 3697" o:spid="_x0000_s1841" type="#_x0000_t202" style="position:absolute;left:4416;top:360;width:54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" filled="f" stroked="f">
                  <v:path arrowok="t"/>
                  <v:textbox inset="0,0,0,0">
                    <w:txbxContent>
                      <w:p w14:paraId="454420FF" w14:textId="77777777" w:rsidR="005A72E5" w:rsidRDefault="005A72E5">
                        <w:pPr>
                          <w:spacing w:before="24" w:line="165" w:lineRule="auto"/>
                          <w:ind w:right="2" w:firstLine="244"/>
                          <w:rPr>
                            <w:rFonts w:ascii="Arial"/>
                            <w:sz w:val="8"/>
                          </w:rPr>
                        </w:pPr>
                        <w:r>
                          <w:rPr>
                            <w:rFonts w:ascii="Arial"/>
                            <w:w w:val="105"/>
                            <w:sz w:val="8"/>
                          </w:rPr>
                          <w:t>PTGS2 NR3C1</w:t>
                        </w:r>
                      </w:p>
                    </w:txbxContent>
                  </v:textbox>
                </v:shape>
                <v:shape id="Text Box 3698" o:spid="_x0000_s1842" type="#_x0000_t202" style="position:absolute;left:4986;top:613;width:301;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" filled="f" stroked="f">
                  <v:path arrowok="t"/>
                  <v:textbox inset="0,0,0,0">
                    <w:txbxContent>
                      <w:p w14:paraId="1F14EAE6" w14:textId="77777777" w:rsidR="005A72E5" w:rsidRDefault="005A72E5">
                        <w:pPr>
                          <w:spacing w:before="1"/>
                          <w:rPr>
                            <w:rFonts w:ascii="Arial"/>
                            <w:sz w:val="8"/>
                          </w:rPr>
                        </w:pPr>
                        <w:r>
                          <w:rPr>
                            <w:rFonts w:ascii="Arial"/>
                            <w:w w:val="105"/>
                            <w:sz w:val="8"/>
                          </w:rPr>
                          <w:t>HDAC4</w:t>
                        </w:r>
                      </w:p>
                    </w:txbxContent>
                  </v:textbox>
                </v:shape>
                <v:shape id="Text Box 3699" o:spid="_x0000_s1843" type="#_x0000_t202" style="position:absolute;left:3660;top:790;width:307;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" filled="f" stroked="f">
                  <v:path arrowok="t"/>
                  <v:textbox inset="0,0,0,0">
                    <w:txbxContent>
                      <w:p w14:paraId="6E01CC90" w14:textId="77777777" w:rsidR="005A72E5" w:rsidRDefault="005A72E5">
                        <w:pPr>
                          <w:spacing w:before="1"/>
                          <w:rPr>
                            <w:rFonts w:ascii="Arial"/>
                            <w:sz w:val="8"/>
                          </w:rPr>
                        </w:pPr>
                        <w:r>
                          <w:rPr>
                            <w:rFonts w:ascii="Arial"/>
                            <w:w w:val="105"/>
                            <w:sz w:val="8"/>
                          </w:rPr>
                          <w:t>VEGFB</w:t>
                        </w:r>
                      </w:p>
                    </w:txbxContent>
                  </v:textbox>
                </v:shape>
                <v:shape id="Text Box 3700" o:spid="_x0000_s1844" type="#_x0000_t202" style="position:absolute;left:4315;top:890;width:298;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" filled="f" stroked="f">
                  <v:path arrowok="t"/>
                  <v:textbox inset="0,0,0,0">
                    <w:txbxContent>
                      <w:p w14:paraId="7B832524" w14:textId="77777777" w:rsidR="005A72E5" w:rsidRDefault="005A72E5">
                        <w:pPr>
                          <w:spacing w:before="1"/>
                          <w:rPr>
                            <w:rFonts w:ascii="Arial"/>
                            <w:sz w:val="8"/>
                          </w:rPr>
                        </w:pPr>
                        <w:r>
                          <w:rPr>
                            <w:rFonts w:ascii="Arial"/>
                            <w:w w:val="105"/>
                            <w:sz w:val="8"/>
                          </w:rPr>
                          <w:t>ERBB2</w:t>
                        </w:r>
                      </w:p>
                    </w:txbxContent>
                  </v:textbox>
                </v:shape>
                <v:shape id="Text Box 3701" o:spid="_x0000_s1845" type="#_x0000_t202" style="position:absolute;left:4097;top:1326;width:199;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" filled="f" stroked="f">
                  <v:path arrowok="t"/>
                  <v:textbox inset="0,0,0,0">
                    <w:txbxContent>
                      <w:p w14:paraId="11FC461E" w14:textId="77777777" w:rsidR="005A72E5" w:rsidRDefault="005A72E5">
                        <w:pPr>
                          <w:spacing w:before="1"/>
                          <w:rPr>
                            <w:rFonts w:ascii="Arial"/>
                            <w:sz w:val="8"/>
                          </w:rPr>
                        </w:pPr>
                        <w:r>
                          <w:rPr>
                            <w:rFonts w:ascii="Arial"/>
                            <w:w w:val="105"/>
                            <w:sz w:val="8"/>
                          </w:rPr>
                          <w:t>IL6R</w:t>
                        </w:r>
                      </w:p>
                    </w:txbxContent>
                  </v:textbox>
                </v:shape>
                <v:shape id="Text Box 3702" o:spid="_x0000_s1846" type="#_x0000_t202" style="position:absolute;left:4574;top:1367;width:30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" filled="f" stroked="f">
                  <v:path arrowok="t"/>
                  <v:textbox inset="0,0,0,0">
                    <w:txbxContent>
                      <w:p w14:paraId="17A6C79E" w14:textId="77777777" w:rsidR="005A72E5" w:rsidRDefault="005A72E5">
                        <w:pPr>
                          <w:spacing w:before="1"/>
                          <w:rPr>
                            <w:rFonts w:ascii="Arial"/>
                            <w:sz w:val="8"/>
                          </w:rPr>
                        </w:pPr>
                        <w:r>
                          <w:rPr>
                            <w:rFonts w:ascii="Arial"/>
                            <w:w w:val="105"/>
                            <w:sz w:val="8"/>
                          </w:rPr>
                          <w:t>PDGFA</w:t>
                        </w:r>
                      </w:p>
                    </w:txbxContent>
                  </v:textbox>
                </v:shape>
                <w10:wrap anchorx="page"/>
              </v:group>
            </w:pict>
          </mc:Fallback>
        </mc:AlternateContent>
      </w:r>
      <w:r w:rsidR="009B75EF" w:rsidRPr="00A6684B">
        <w:rPr>
          <w:rFonts w:ascii="Arial"/>
          <w:b/>
          <w:w w:val="105"/>
          <w:sz w:val="16"/>
          <w:lang w:val="es-ES"/>
          <w:rPrChange w:id="991" w:author="Alicia Lledolara" w:date="2019-01-09T15:16:00Z">
            <w:rPr>
              <w:rFonts w:ascii="Arial"/>
              <w:b/>
              <w:w w:val="105"/>
              <w:sz w:val="16"/>
            </w:rPr>
          </w:rPrChange>
        </w:rPr>
        <w:t>CD14</w:t>
      </w:r>
      <w:r w:rsidR="009B75EF" w:rsidRPr="00A6684B">
        <w:rPr>
          <w:rFonts w:ascii="Arial"/>
          <w:b/>
          <w:w w:val="105"/>
          <w:position w:val="6"/>
          <w:sz w:val="9"/>
          <w:lang w:val="es-ES"/>
          <w:rPrChange w:id="992" w:author="Alicia Lledolara" w:date="2019-01-09T15:16:00Z">
            <w:rPr>
              <w:rFonts w:ascii="Arial"/>
              <w:b/>
              <w:w w:val="105"/>
              <w:position w:val="6"/>
              <w:sz w:val="9"/>
            </w:rPr>
          </w:rPrChange>
        </w:rPr>
        <w:t>+</w:t>
      </w:r>
    </w:p>
    <w:p w14:paraId="0CECED32" w14:textId="77777777" w:rsidR="005313F1" w:rsidRPr="00A6684B" w:rsidRDefault="009B75EF">
      <w:pPr>
        <w:spacing w:before="16"/>
        <w:ind w:left="547"/>
        <w:jc w:val="center"/>
        <w:rPr>
          <w:rFonts w:ascii="Arial"/>
          <w:b/>
          <w:sz w:val="16"/>
          <w:lang w:val="es-ES"/>
          <w:rPrChange w:id="993" w:author="Alicia Lledolara" w:date="2019-01-09T15:16:00Z">
            <w:rPr>
              <w:rFonts w:ascii="Arial"/>
              <w:b/>
              <w:sz w:val="16"/>
            </w:rPr>
          </w:rPrChange>
        </w:rPr>
      </w:pPr>
      <w:proofErr w:type="spellStart"/>
      <w:r w:rsidRPr="00A6684B">
        <w:rPr>
          <w:rFonts w:ascii="Arial"/>
          <w:b/>
          <w:sz w:val="16"/>
          <w:lang w:val="es-ES"/>
          <w:rPrChange w:id="994" w:author="Alicia Lledolara" w:date="2019-01-09T15:16:00Z">
            <w:rPr>
              <w:rFonts w:ascii="Arial"/>
              <w:b/>
              <w:sz w:val="16"/>
            </w:rPr>
          </w:rPrChange>
        </w:rPr>
        <w:t>monocytes</w:t>
      </w:r>
      <w:proofErr w:type="spellEnd"/>
    </w:p>
    <w:p w14:paraId="785441B8" w14:textId="77777777" w:rsidR="005313F1" w:rsidRPr="00A6684B" w:rsidRDefault="005313F1">
      <w:pPr>
        <w:pStyle w:val="BodyText"/>
        <w:rPr>
          <w:rFonts w:ascii="Arial"/>
          <w:b/>
          <w:sz w:val="18"/>
          <w:lang w:val="es-ES"/>
          <w:rPrChange w:id="995" w:author="Alicia Lledolara" w:date="2019-01-09T15:16:00Z">
            <w:rPr>
              <w:rFonts w:ascii="Arial"/>
              <w:b/>
              <w:sz w:val="18"/>
            </w:rPr>
          </w:rPrChange>
        </w:rPr>
      </w:pPr>
    </w:p>
    <w:p w14:paraId="536A36A4" w14:textId="77777777" w:rsidR="005313F1" w:rsidRPr="00A6684B" w:rsidRDefault="005313F1">
      <w:pPr>
        <w:pStyle w:val="BodyText"/>
        <w:rPr>
          <w:rFonts w:ascii="Arial"/>
          <w:b/>
          <w:sz w:val="18"/>
          <w:lang w:val="es-ES"/>
          <w:rPrChange w:id="996" w:author="Alicia Lledolara" w:date="2019-01-09T15:16:00Z">
            <w:rPr>
              <w:rFonts w:ascii="Arial"/>
              <w:b/>
              <w:sz w:val="18"/>
            </w:rPr>
          </w:rPrChange>
        </w:rPr>
      </w:pPr>
    </w:p>
    <w:p w14:paraId="2CBF02BA" w14:textId="77777777" w:rsidR="005313F1" w:rsidRPr="00A6684B" w:rsidRDefault="005313F1">
      <w:pPr>
        <w:pStyle w:val="BodyText"/>
        <w:rPr>
          <w:rFonts w:ascii="Arial"/>
          <w:b/>
          <w:sz w:val="18"/>
          <w:lang w:val="es-ES"/>
          <w:rPrChange w:id="997" w:author="Alicia Lledolara" w:date="2019-01-09T15:16:00Z">
            <w:rPr>
              <w:rFonts w:ascii="Arial"/>
              <w:b/>
              <w:sz w:val="18"/>
            </w:rPr>
          </w:rPrChange>
        </w:rPr>
      </w:pPr>
    </w:p>
    <w:p w14:paraId="36D8688C" w14:textId="77777777" w:rsidR="005313F1" w:rsidRPr="00A6684B" w:rsidRDefault="005313F1">
      <w:pPr>
        <w:pStyle w:val="BodyText"/>
        <w:rPr>
          <w:rFonts w:ascii="Arial"/>
          <w:b/>
          <w:sz w:val="18"/>
          <w:lang w:val="es-ES"/>
          <w:rPrChange w:id="998" w:author="Alicia Lledolara" w:date="2019-01-09T15:16:00Z">
            <w:rPr>
              <w:rFonts w:ascii="Arial"/>
              <w:b/>
              <w:sz w:val="18"/>
            </w:rPr>
          </w:rPrChange>
        </w:rPr>
      </w:pPr>
    </w:p>
    <w:p w14:paraId="272F8792" w14:textId="77777777" w:rsidR="005313F1" w:rsidRPr="00A6684B" w:rsidRDefault="005313F1">
      <w:pPr>
        <w:pStyle w:val="BodyText"/>
        <w:rPr>
          <w:rFonts w:ascii="Arial"/>
          <w:b/>
          <w:sz w:val="18"/>
          <w:lang w:val="es-ES"/>
          <w:rPrChange w:id="999" w:author="Alicia Lledolara" w:date="2019-01-09T15:16:00Z">
            <w:rPr>
              <w:rFonts w:ascii="Arial"/>
              <w:b/>
              <w:sz w:val="18"/>
            </w:rPr>
          </w:rPrChange>
        </w:rPr>
      </w:pPr>
    </w:p>
    <w:p w14:paraId="6570B52B" w14:textId="77777777" w:rsidR="005313F1" w:rsidRPr="00A6684B" w:rsidRDefault="005313F1">
      <w:pPr>
        <w:pStyle w:val="BodyText"/>
        <w:rPr>
          <w:rFonts w:ascii="Arial"/>
          <w:b/>
          <w:sz w:val="18"/>
          <w:lang w:val="es-ES"/>
          <w:rPrChange w:id="1000" w:author="Alicia Lledolara" w:date="2019-01-09T15:16:00Z">
            <w:rPr>
              <w:rFonts w:ascii="Arial"/>
              <w:b/>
              <w:sz w:val="18"/>
            </w:rPr>
          </w:rPrChange>
        </w:rPr>
      </w:pPr>
    </w:p>
    <w:p w14:paraId="2FE31740" w14:textId="77777777" w:rsidR="005313F1" w:rsidRPr="00A6684B" w:rsidRDefault="005313F1">
      <w:pPr>
        <w:pStyle w:val="BodyText"/>
        <w:rPr>
          <w:rFonts w:ascii="Arial"/>
          <w:b/>
          <w:sz w:val="18"/>
          <w:lang w:val="es-ES"/>
          <w:rPrChange w:id="1001" w:author="Alicia Lledolara" w:date="2019-01-09T15:16:00Z">
            <w:rPr>
              <w:rFonts w:ascii="Arial"/>
              <w:b/>
              <w:sz w:val="18"/>
            </w:rPr>
          </w:rPrChange>
        </w:rPr>
      </w:pPr>
    </w:p>
    <w:p w14:paraId="35FFC9EB" w14:textId="77777777" w:rsidR="005313F1" w:rsidRPr="00A6684B" w:rsidRDefault="005313F1">
      <w:pPr>
        <w:pStyle w:val="BodyText"/>
        <w:rPr>
          <w:rFonts w:ascii="Arial"/>
          <w:b/>
          <w:sz w:val="18"/>
          <w:lang w:val="es-ES"/>
          <w:rPrChange w:id="1002" w:author="Alicia Lledolara" w:date="2019-01-09T15:16:00Z">
            <w:rPr>
              <w:rFonts w:ascii="Arial"/>
              <w:b/>
              <w:sz w:val="18"/>
            </w:rPr>
          </w:rPrChange>
        </w:rPr>
      </w:pPr>
    </w:p>
    <w:p w14:paraId="30F203C7" w14:textId="77777777" w:rsidR="005313F1" w:rsidRPr="00A6684B" w:rsidRDefault="005313F1">
      <w:pPr>
        <w:pStyle w:val="BodyText"/>
        <w:rPr>
          <w:rFonts w:ascii="Arial"/>
          <w:b/>
          <w:sz w:val="18"/>
          <w:lang w:val="es-ES"/>
          <w:rPrChange w:id="1003" w:author="Alicia Lledolara" w:date="2019-01-09T15:16:00Z">
            <w:rPr>
              <w:rFonts w:ascii="Arial"/>
              <w:b/>
              <w:sz w:val="18"/>
            </w:rPr>
          </w:rPrChange>
        </w:rPr>
      </w:pPr>
    </w:p>
    <w:p w14:paraId="4F87C71A" w14:textId="77777777" w:rsidR="005313F1" w:rsidRPr="00A6684B" w:rsidRDefault="005313F1">
      <w:pPr>
        <w:pStyle w:val="BodyText"/>
        <w:rPr>
          <w:rFonts w:ascii="Arial"/>
          <w:b/>
          <w:sz w:val="18"/>
          <w:lang w:val="es-ES"/>
          <w:rPrChange w:id="1004" w:author="Alicia Lledolara" w:date="2019-01-09T15:16:00Z">
            <w:rPr>
              <w:rFonts w:ascii="Arial"/>
              <w:b/>
              <w:sz w:val="18"/>
            </w:rPr>
          </w:rPrChange>
        </w:rPr>
      </w:pPr>
    </w:p>
    <w:p w14:paraId="26EE1A2C" w14:textId="77777777" w:rsidR="005313F1" w:rsidRPr="00A6684B" w:rsidRDefault="005313F1">
      <w:pPr>
        <w:pStyle w:val="BodyText"/>
        <w:rPr>
          <w:rFonts w:ascii="Arial"/>
          <w:b/>
          <w:sz w:val="18"/>
          <w:lang w:val="es-ES"/>
          <w:rPrChange w:id="1005" w:author="Alicia Lledolara" w:date="2019-01-09T15:16:00Z">
            <w:rPr>
              <w:rFonts w:ascii="Arial"/>
              <w:b/>
              <w:sz w:val="18"/>
            </w:rPr>
          </w:rPrChange>
        </w:rPr>
      </w:pPr>
    </w:p>
    <w:p w14:paraId="176EC8C7" w14:textId="77777777" w:rsidR="005313F1" w:rsidRPr="00A6684B" w:rsidRDefault="005313F1">
      <w:pPr>
        <w:pStyle w:val="BodyText"/>
        <w:rPr>
          <w:rFonts w:ascii="Arial"/>
          <w:b/>
          <w:sz w:val="26"/>
          <w:lang w:val="es-ES"/>
          <w:rPrChange w:id="1006" w:author="Alicia Lledolara" w:date="2019-01-09T15:16:00Z">
            <w:rPr>
              <w:rFonts w:ascii="Arial"/>
              <w:b/>
              <w:sz w:val="26"/>
            </w:rPr>
          </w:rPrChange>
        </w:rPr>
      </w:pPr>
    </w:p>
    <w:p w14:paraId="10193604" w14:textId="77777777" w:rsidR="005313F1" w:rsidRPr="00A6684B" w:rsidRDefault="009B75EF">
      <w:pPr>
        <w:ind w:left="501"/>
        <w:jc w:val="center"/>
        <w:rPr>
          <w:rFonts w:ascii="Arial"/>
          <w:b/>
          <w:sz w:val="9"/>
          <w:lang w:val="es-ES"/>
          <w:rPrChange w:id="1007" w:author="Alicia Lledolara" w:date="2019-01-09T15:16:00Z">
            <w:rPr>
              <w:rFonts w:ascii="Arial"/>
              <w:b/>
              <w:sz w:val="9"/>
            </w:rPr>
          </w:rPrChange>
        </w:rPr>
      </w:pPr>
      <w:r w:rsidRPr="00A6684B">
        <w:rPr>
          <w:rFonts w:ascii="Arial"/>
          <w:b/>
          <w:w w:val="105"/>
          <w:sz w:val="16"/>
          <w:lang w:val="es-ES"/>
          <w:rPrChange w:id="1008" w:author="Alicia Lledolara" w:date="2019-01-09T15:16:00Z">
            <w:rPr>
              <w:rFonts w:ascii="Arial"/>
              <w:b/>
              <w:w w:val="105"/>
              <w:sz w:val="16"/>
            </w:rPr>
          </w:rPrChange>
        </w:rPr>
        <w:t>mCD4</w:t>
      </w:r>
      <w:r w:rsidRPr="00A6684B">
        <w:rPr>
          <w:rFonts w:ascii="Arial"/>
          <w:b/>
          <w:w w:val="105"/>
          <w:position w:val="6"/>
          <w:sz w:val="9"/>
          <w:lang w:val="es-ES"/>
          <w:rPrChange w:id="1009" w:author="Alicia Lledolara" w:date="2019-01-09T15:16:00Z">
            <w:rPr>
              <w:rFonts w:ascii="Arial"/>
              <w:b/>
              <w:w w:val="105"/>
              <w:position w:val="6"/>
              <w:sz w:val="9"/>
            </w:rPr>
          </w:rPrChange>
        </w:rPr>
        <w:t>+</w:t>
      </w:r>
    </w:p>
    <w:p w14:paraId="3239E203" w14:textId="77777777" w:rsidR="005313F1" w:rsidRPr="00A6684B" w:rsidRDefault="005313F1">
      <w:pPr>
        <w:pStyle w:val="BodyText"/>
        <w:rPr>
          <w:rFonts w:ascii="Arial"/>
          <w:b/>
          <w:sz w:val="18"/>
          <w:lang w:val="es-ES"/>
          <w:rPrChange w:id="1010" w:author="Alicia Lledolara" w:date="2019-01-09T15:16:00Z">
            <w:rPr>
              <w:rFonts w:ascii="Arial"/>
              <w:b/>
              <w:sz w:val="18"/>
            </w:rPr>
          </w:rPrChange>
        </w:rPr>
      </w:pPr>
    </w:p>
    <w:p w14:paraId="71A06D85" w14:textId="77777777" w:rsidR="005313F1" w:rsidRPr="00A6684B" w:rsidRDefault="005313F1">
      <w:pPr>
        <w:pStyle w:val="BodyText"/>
        <w:rPr>
          <w:rFonts w:ascii="Arial"/>
          <w:b/>
          <w:sz w:val="18"/>
          <w:lang w:val="es-ES"/>
          <w:rPrChange w:id="1011" w:author="Alicia Lledolara" w:date="2019-01-09T15:16:00Z">
            <w:rPr>
              <w:rFonts w:ascii="Arial"/>
              <w:b/>
              <w:sz w:val="18"/>
            </w:rPr>
          </w:rPrChange>
        </w:rPr>
      </w:pPr>
    </w:p>
    <w:p w14:paraId="32967EC1" w14:textId="77777777" w:rsidR="005313F1" w:rsidRPr="00A6684B" w:rsidRDefault="005313F1">
      <w:pPr>
        <w:pStyle w:val="BodyText"/>
        <w:rPr>
          <w:rFonts w:ascii="Arial"/>
          <w:b/>
          <w:sz w:val="18"/>
          <w:lang w:val="es-ES"/>
          <w:rPrChange w:id="1012" w:author="Alicia Lledolara" w:date="2019-01-09T15:16:00Z">
            <w:rPr>
              <w:rFonts w:ascii="Arial"/>
              <w:b/>
              <w:sz w:val="18"/>
            </w:rPr>
          </w:rPrChange>
        </w:rPr>
      </w:pPr>
    </w:p>
    <w:p w14:paraId="52897A45" w14:textId="77777777" w:rsidR="005313F1" w:rsidRPr="00A6684B" w:rsidRDefault="005313F1">
      <w:pPr>
        <w:pStyle w:val="BodyText"/>
        <w:rPr>
          <w:rFonts w:ascii="Arial"/>
          <w:b/>
          <w:sz w:val="18"/>
          <w:lang w:val="es-ES"/>
          <w:rPrChange w:id="1013" w:author="Alicia Lledolara" w:date="2019-01-09T15:16:00Z">
            <w:rPr>
              <w:rFonts w:ascii="Arial"/>
              <w:b/>
              <w:sz w:val="18"/>
            </w:rPr>
          </w:rPrChange>
        </w:rPr>
      </w:pPr>
    </w:p>
    <w:p w14:paraId="7F247FD4" w14:textId="77777777" w:rsidR="005313F1" w:rsidRPr="00A6684B" w:rsidRDefault="005313F1">
      <w:pPr>
        <w:pStyle w:val="BodyText"/>
        <w:rPr>
          <w:rFonts w:ascii="Arial"/>
          <w:b/>
          <w:sz w:val="18"/>
          <w:lang w:val="es-ES"/>
          <w:rPrChange w:id="1014" w:author="Alicia Lledolara" w:date="2019-01-09T15:16:00Z">
            <w:rPr>
              <w:rFonts w:ascii="Arial"/>
              <w:b/>
              <w:sz w:val="18"/>
            </w:rPr>
          </w:rPrChange>
        </w:rPr>
      </w:pPr>
    </w:p>
    <w:p w14:paraId="3648F542" w14:textId="77777777" w:rsidR="005313F1" w:rsidRPr="00A6684B" w:rsidRDefault="005313F1">
      <w:pPr>
        <w:pStyle w:val="BodyText"/>
        <w:rPr>
          <w:rFonts w:ascii="Arial"/>
          <w:b/>
          <w:sz w:val="18"/>
          <w:lang w:val="es-ES"/>
          <w:rPrChange w:id="1015" w:author="Alicia Lledolara" w:date="2019-01-09T15:16:00Z">
            <w:rPr>
              <w:rFonts w:ascii="Arial"/>
              <w:b/>
              <w:sz w:val="18"/>
            </w:rPr>
          </w:rPrChange>
        </w:rPr>
      </w:pPr>
    </w:p>
    <w:p w14:paraId="27F5A797" w14:textId="77777777" w:rsidR="005313F1" w:rsidRPr="00A6684B" w:rsidRDefault="005313F1">
      <w:pPr>
        <w:pStyle w:val="BodyText"/>
        <w:rPr>
          <w:rFonts w:ascii="Arial"/>
          <w:b/>
          <w:sz w:val="18"/>
          <w:lang w:val="es-ES"/>
          <w:rPrChange w:id="1016" w:author="Alicia Lledolara" w:date="2019-01-09T15:16:00Z">
            <w:rPr>
              <w:rFonts w:ascii="Arial"/>
              <w:b/>
              <w:sz w:val="18"/>
            </w:rPr>
          </w:rPrChange>
        </w:rPr>
      </w:pPr>
    </w:p>
    <w:p w14:paraId="162B11B1" w14:textId="77777777" w:rsidR="005313F1" w:rsidRPr="00A6684B" w:rsidRDefault="005313F1">
      <w:pPr>
        <w:pStyle w:val="BodyText"/>
        <w:rPr>
          <w:rFonts w:ascii="Arial"/>
          <w:b/>
          <w:sz w:val="18"/>
          <w:lang w:val="es-ES"/>
          <w:rPrChange w:id="1017" w:author="Alicia Lledolara" w:date="2019-01-09T15:16:00Z">
            <w:rPr>
              <w:rFonts w:ascii="Arial"/>
              <w:b/>
              <w:sz w:val="18"/>
            </w:rPr>
          </w:rPrChange>
        </w:rPr>
      </w:pPr>
    </w:p>
    <w:p w14:paraId="0D5271DF" w14:textId="77777777" w:rsidR="005313F1" w:rsidRPr="00A6684B" w:rsidRDefault="005313F1">
      <w:pPr>
        <w:pStyle w:val="BodyText"/>
        <w:rPr>
          <w:rFonts w:ascii="Arial"/>
          <w:b/>
          <w:sz w:val="18"/>
          <w:lang w:val="es-ES"/>
          <w:rPrChange w:id="1018" w:author="Alicia Lledolara" w:date="2019-01-09T15:16:00Z">
            <w:rPr>
              <w:rFonts w:ascii="Arial"/>
              <w:b/>
              <w:sz w:val="18"/>
            </w:rPr>
          </w:rPrChange>
        </w:rPr>
      </w:pPr>
    </w:p>
    <w:p w14:paraId="2EE71ED3" w14:textId="77777777" w:rsidR="005313F1" w:rsidRPr="00A6684B" w:rsidRDefault="005313F1">
      <w:pPr>
        <w:pStyle w:val="BodyText"/>
        <w:rPr>
          <w:rFonts w:ascii="Arial"/>
          <w:b/>
          <w:sz w:val="18"/>
          <w:lang w:val="es-ES"/>
          <w:rPrChange w:id="1019" w:author="Alicia Lledolara" w:date="2019-01-09T15:16:00Z">
            <w:rPr>
              <w:rFonts w:ascii="Arial"/>
              <w:b/>
              <w:sz w:val="18"/>
            </w:rPr>
          </w:rPrChange>
        </w:rPr>
      </w:pPr>
    </w:p>
    <w:p w14:paraId="739661EF" w14:textId="77777777" w:rsidR="005313F1" w:rsidRPr="00A6684B" w:rsidRDefault="005313F1">
      <w:pPr>
        <w:pStyle w:val="BodyText"/>
        <w:rPr>
          <w:rFonts w:ascii="Arial"/>
          <w:b/>
          <w:sz w:val="18"/>
          <w:lang w:val="es-ES"/>
          <w:rPrChange w:id="1020" w:author="Alicia Lledolara" w:date="2019-01-09T15:16:00Z">
            <w:rPr>
              <w:rFonts w:ascii="Arial"/>
              <w:b/>
              <w:sz w:val="18"/>
            </w:rPr>
          </w:rPrChange>
        </w:rPr>
      </w:pPr>
    </w:p>
    <w:p w14:paraId="6B38137E" w14:textId="77777777" w:rsidR="005313F1" w:rsidRPr="00A6684B" w:rsidRDefault="005313F1">
      <w:pPr>
        <w:pStyle w:val="BodyText"/>
        <w:rPr>
          <w:rFonts w:ascii="Arial"/>
          <w:b/>
          <w:sz w:val="18"/>
          <w:lang w:val="es-ES"/>
          <w:rPrChange w:id="1021" w:author="Alicia Lledolara" w:date="2019-01-09T15:16:00Z">
            <w:rPr>
              <w:rFonts w:ascii="Arial"/>
              <w:b/>
              <w:sz w:val="18"/>
            </w:rPr>
          </w:rPrChange>
        </w:rPr>
      </w:pPr>
    </w:p>
    <w:p w14:paraId="6150CAC6" w14:textId="77777777" w:rsidR="005313F1" w:rsidRPr="00A6684B" w:rsidRDefault="005313F1">
      <w:pPr>
        <w:pStyle w:val="BodyText"/>
        <w:spacing w:before="4"/>
        <w:rPr>
          <w:rFonts w:ascii="Arial"/>
          <w:b/>
          <w:lang w:val="es-ES"/>
          <w:rPrChange w:id="1022" w:author="Alicia Lledolara" w:date="2019-01-09T15:16:00Z">
            <w:rPr>
              <w:rFonts w:ascii="Arial"/>
              <w:b/>
            </w:rPr>
          </w:rPrChange>
        </w:rPr>
      </w:pPr>
    </w:p>
    <w:p w14:paraId="737FED76" w14:textId="77777777" w:rsidR="005313F1" w:rsidRPr="00A6684B" w:rsidRDefault="00090D17">
      <w:pPr>
        <w:ind w:left="501"/>
        <w:jc w:val="center"/>
        <w:rPr>
          <w:rFonts w:ascii="Arial"/>
          <w:b/>
          <w:sz w:val="9"/>
          <w:lang w:val="es-ES"/>
          <w:rPrChange w:id="1023" w:author="Alicia Lledolara" w:date="2019-01-09T15:16:00Z">
            <w:rPr>
              <w:rFonts w:ascii="Arial"/>
              <w:b/>
              <w:sz w:val="9"/>
            </w:rPr>
          </w:rPrChange>
        </w:rPr>
      </w:pPr>
      <w:r>
        <w:rPr>
          <w:noProof/>
        </w:rPr>
        <mc:AlternateContent>
          <mc:Choice Requires="wpg">
            <w:drawing>
              <wp:anchor distT="0" distB="0" distL="114300" distR="114300" simplePos="0" relativeHeight="11920" behindDoc="0" locked="0" layoutInCell="1" allowOverlap="1" wp14:anchorId="07D9D7B8" wp14:editId="4B355C39">
                <wp:simplePos x="0" y="0"/>
                <wp:positionH relativeFrom="page">
                  <wp:posOffset>2003425</wp:posOffset>
                </wp:positionH>
                <wp:positionV relativeFrom="paragraph">
                  <wp:posOffset>-723265</wp:posOffset>
                </wp:positionV>
                <wp:extent cx="2152650" cy="1630045"/>
                <wp:effectExtent l="0" t="0" r="0" b="0"/>
                <wp:wrapNone/>
                <wp:docPr id="1115" name="Group 3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2650" cy="1630045"/>
                          <a:chOff x="3155" y="-1139"/>
                          <a:chExt cx="3390" cy="2567"/>
                        </a:xfrm>
                      </wpg:grpSpPr>
                      <pic:pic xmlns:pic="http://schemas.openxmlformats.org/drawingml/2006/picture">
                        <pic:nvPicPr>
                          <pic:cNvPr id="1116" name="Picture 3675"/>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3155" y="-1140"/>
                            <a:ext cx="3300" cy="2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7" name="Picture 367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6440" y="-609"/>
                            <a:ext cx="104"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A9A638" id="Group 3674" o:spid="_x0000_s1026" style="position:absolute;margin-left:157.75pt;margin-top:-56.95pt;width:169.5pt;height:128.35pt;z-index:11920;mso-position-horizontal-relative:page" coordorigin="3155,-1139" coordsize="3390,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">
                <v:shape id="Picture 3675" o:spid="_x0000_s1027" type="#_x0000_t75" style="position:absolute;left:3155;top:-1140;width:3300;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">
                  <v:imagedata r:id="rId80" o:title=""/>
                  <v:path arrowok="t"/>
                  <o:lock v:ext="edit" aspectratio="f"/>
                </v:shape>
                <v:shape id="Picture 3676" o:spid="_x0000_s1028" type="#_x0000_t75" style="position:absolute;left:6440;top:-609;width:10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">
                  <v:imagedata r:id="rId81" o:title=""/>
                  <v:path arrowok="t"/>
                  <o:lock v:ext="edit" aspectratio="f"/>
                </v:shape>
                <w10:wrap anchorx="page"/>
              </v:group>
            </w:pict>
          </mc:Fallback>
        </mc:AlternateContent>
      </w:r>
      <w:r w:rsidR="009B75EF" w:rsidRPr="00A6684B">
        <w:rPr>
          <w:rFonts w:ascii="Arial"/>
          <w:b/>
          <w:w w:val="105"/>
          <w:sz w:val="16"/>
          <w:lang w:val="es-ES"/>
          <w:rPrChange w:id="1024" w:author="Alicia Lledolara" w:date="2019-01-09T15:16:00Z">
            <w:rPr>
              <w:rFonts w:ascii="Arial"/>
              <w:b/>
              <w:w w:val="105"/>
              <w:sz w:val="16"/>
            </w:rPr>
          </w:rPrChange>
        </w:rPr>
        <w:t>mCD8</w:t>
      </w:r>
      <w:r w:rsidR="009B75EF" w:rsidRPr="00A6684B">
        <w:rPr>
          <w:rFonts w:ascii="Arial"/>
          <w:b/>
          <w:w w:val="105"/>
          <w:position w:val="6"/>
          <w:sz w:val="9"/>
          <w:lang w:val="es-ES"/>
          <w:rPrChange w:id="1025" w:author="Alicia Lledolara" w:date="2019-01-09T15:16:00Z">
            <w:rPr>
              <w:rFonts w:ascii="Arial"/>
              <w:b/>
              <w:w w:val="105"/>
              <w:position w:val="6"/>
              <w:sz w:val="9"/>
            </w:rPr>
          </w:rPrChange>
        </w:rPr>
        <w:t>+</w:t>
      </w:r>
    </w:p>
    <w:p w14:paraId="0DC5B86A" w14:textId="77777777" w:rsidR="005313F1" w:rsidRPr="00A6684B" w:rsidRDefault="009B75EF">
      <w:pPr>
        <w:pStyle w:val="BodyText"/>
        <w:spacing w:before="10"/>
        <w:rPr>
          <w:rFonts w:ascii="Arial"/>
          <w:b/>
          <w:sz w:val="8"/>
          <w:lang w:val="es-ES"/>
          <w:rPrChange w:id="1026" w:author="Alicia Lledolara" w:date="2019-01-09T15:16:00Z">
            <w:rPr>
              <w:rFonts w:ascii="Arial"/>
              <w:b/>
              <w:sz w:val="8"/>
            </w:rPr>
          </w:rPrChange>
        </w:rPr>
      </w:pPr>
      <w:r w:rsidRPr="00A6684B">
        <w:rPr>
          <w:lang w:val="es-ES"/>
          <w:rPrChange w:id="1027" w:author="Alicia Lledolara" w:date="2019-01-09T15:16:00Z">
            <w:rPr/>
          </w:rPrChange>
        </w:rPr>
        <w:br w:type="column"/>
      </w:r>
    </w:p>
    <w:p w14:paraId="75406763" w14:textId="77777777" w:rsidR="005313F1" w:rsidRPr="00BC0FCB" w:rsidRDefault="009B75EF">
      <w:pPr>
        <w:ind w:left="394"/>
        <w:rPr>
          <w:rFonts w:ascii="Arial"/>
          <w:sz w:val="8"/>
          <w:lang w:val="es-ES"/>
          <w:rPrChange w:id="1028" w:author="Alicia Lledolara" w:date="2019-01-14T16:44:00Z">
            <w:rPr>
              <w:rFonts w:ascii="Arial"/>
              <w:sz w:val="8"/>
            </w:rPr>
          </w:rPrChange>
        </w:rPr>
      </w:pPr>
      <w:r w:rsidRPr="00BC0FCB">
        <w:rPr>
          <w:rFonts w:ascii="Arial"/>
          <w:w w:val="105"/>
          <w:sz w:val="8"/>
          <w:lang w:val="es-ES"/>
          <w:rPrChange w:id="1029" w:author="Alicia Lledolara" w:date="2019-01-14T16:44:00Z">
            <w:rPr>
              <w:rFonts w:ascii="Arial"/>
              <w:w w:val="105"/>
              <w:sz w:val="8"/>
            </w:rPr>
          </w:rPrChange>
        </w:rPr>
        <w:t>NMI</w:t>
      </w:r>
    </w:p>
    <w:p w14:paraId="42CB3999" w14:textId="77777777" w:rsidR="005313F1" w:rsidRDefault="009B75EF">
      <w:pPr>
        <w:pStyle w:val="BodyText"/>
        <w:ind w:left="3837"/>
        <w:rPr>
          <w:rFonts w:ascii="Arial"/>
          <w:sz w:val="20"/>
        </w:rPr>
      </w:pPr>
      <w:r>
        <w:rPr>
          <w:rFonts w:ascii="Arial"/>
          <w:noProof/>
          <w:sz w:val="20"/>
        </w:rPr>
        <w:drawing>
          <wp:inline distT="0" distB="0" distL="0" distR="0" wp14:anchorId="591FE141" wp14:editId="37115FB1">
            <wp:extent cx="2145635" cy="1628775"/>
            <wp:effectExtent l="0" t="0" r="0" b="0"/>
            <wp:docPr id="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png"/>
                    <pic:cNvPicPr/>
                  </pic:nvPicPr>
                  <pic:blipFill>
                    <a:blip r:embed="rId82" cstate="print"/>
                    <a:stretch>
                      <a:fillRect/>
                    </a:stretch>
                  </pic:blipFill>
                  <pic:spPr>
                    <a:xfrm>
                      <a:off x="0" y="0"/>
                      <a:ext cx="2145635" cy="1628775"/>
                    </a:xfrm>
                    <a:prstGeom prst="rect">
                      <a:avLst/>
                    </a:prstGeom>
                  </pic:spPr>
                </pic:pic>
              </a:graphicData>
            </a:graphic>
          </wp:inline>
        </w:drawing>
      </w:r>
    </w:p>
    <w:p w14:paraId="096D8D82" w14:textId="77777777" w:rsidR="005313F1" w:rsidRDefault="005313F1">
      <w:pPr>
        <w:pStyle w:val="BodyText"/>
        <w:spacing w:before="6"/>
        <w:rPr>
          <w:rFonts w:ascii="Arial"/>
          <w:sz w:val="28"/>
        </w:rPr>
      </w:pPr>
    </w:p>
    <w:p w14:paraId="4ADA6F6B" w14:textId="77777777" w:rsidR="005313F1" w:rsidRDefault="009B75EF">
      <w:pPr>
        <w:tabs>
          <w:tab w:val="left" w:pos="3813"/>
        </w:tabs>
        <w:ind w:left="-15"/>
        <w:rPr>
          <w:rFonts w:ascii="Arial"/>
          <w:sz w:val="20"/>
        </w:rPr>
      </w:pPr>
      <w:r>
        <w:rPr>
          <w:rFonts w:ascii="Arial"/>
          <w:noProof/>
          <w:sz w:val="20"/>
        </w:rPr>
        <w:drawing>
          <wp:inline distT="0" distB="0" distL="0" distR="0" wp14:anchorId="3090E46A" wp14:editId="41978B8D">
            <wp:extent cx="2112164" cy="1628775"/>
            <wp:effectExtent l="0" t="0" r="0" b="0"/>
            <wp:docPr id="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png"/>
                    <pic:cNvPicPr/>
                  </pic:nvPicPr>
                  <pic:blipFill>
                    <a:blip r:embed="rId83" cstate="print"/>
                    <a:stretch>
                      <a:fillRect/>
                    </a:stretch>
                  </pic:blipFill>
                  <pic:spPr>
                    <a:xfrm>
                      <a:off x="0" y="0"/>
                      <a:ext cx="2112164" cy="1628775"/>
                    </a:xfrm>
                    <a:prstGeom prst="rect">
                      <a:avLst/>
                    </a:prstGeom>
                  </pic:spPr>
                </pic:pic>
              </a:graphicData>
            </a:graphic>
          </wp:inline>
        </w:drawing>
      </w:r>
      <w:r>
        <w:rPr>
          <w:rFonts w:ascii="Arial"/>
          <w:sz w:val="20"/>
        </w:rPr>
        <w:tab/>
      </w:r>
      <w:r>
        <w:rPr>
          <w:rFonts w:ascii="Arial"/>
          <w:noProof/>
          <w:position w:val="2"/>
          <w:sz w:val="20"/>
        </w:rPr>
        <w:drawing>
          <wp:inline distT="0" distB="0" distL="0" distR="0" wp14:anchorId="6DD18047" wp14:editId="19331EC1">
            <wp:extent cx="2144078" cy="1628775"/>
            <wp:effectExtent l="0" t="0" r="0" b="0"/>
            <wp:docPr id="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84" cstate="print"/>
                    <a:stretch>
                      <a:fillRect/>
                    </a:stretch>
                  </pic:blipFill>
                  <pic:spPr>
                    <a:xfrm>
                      <a:off x="0" y="0"/>
                      <a:ext cx="2144078" cy="1628775"/>
                    </a:xfrm>
                    <a:prstGeom prst="rect">
                      <a:avLst/>
                    </a:prstGeom>
                  </pic:spPr>
                </pic:pic>
              </a:graphicData>
            </a:graphic>
          </wp:inline>
        </w:drawing>
      </w:r>
    </w:p>
    <w:p w14:paraId="38F148BE" w14:textId="77777777" w:rsidR="005313F1" w:rsidRDefault="005313F1">
      <w:pPr>
        <w:rPr>
          <w:rFonts w:ascii="Arial"/>
          <w:sz w:val="20"/>
        </w:rPr>
        <w:sectPr w:rsidR="005313F1">
          <w:type w:val="continuous"/>
          <w:pgSz w:w="11910" w:h="16840"/>
          <w:pgMar w:top="1580" w:right="0" w:bottom="560" w:left="1680" w:header="720" w:footer="720" w:gutter="0"/>
          <w:cols w:num="2" w:space="720" w:equalWidth="0">
            <w:col w:w="1430" w:space="40"/>
            <w:col w:w="8760"/>
          </w:cols>
        </w:sectPr>
      </w:pPr>
    </w:p>
    <w:p w14:paraId="1B8077F1" w14:textId="77777777" w:rsidR="005313F1" w:rsidRDefault="005313F1">
      <w:pPr>
        <w:pStyle w:val="BodyText"/>
        <w:rPr>
          <w:rFonts w:ascii="Arial"/>
          <w:sz w:val="20"/>
        </w:rPr>
      </w:pPr>
    </w:p>
    <w:p w14:paraId="2A862701" w14:textId="77777777" w:rsidR="005313F1" w:rsidRDefault="005313F1">
      <w:pPr>
        <w:pStyle w:val="BodyText"/>
        <w:rPr>
          <w:rFonts w:ascii="Arial"/>
          <w:sz w:val="20"/>
        </w:rPr>
      </w:pPr>
    </w:p>
    <w:p w14:paraId="77930BA8" w14:textId="77777777" w:rsidR="005313F1" w:rsidRDefault="005313F1">
      <w:pPr>
        <w:pStyle w:val="BodyText"/>
        <w:rPr>
          <w:rFonts w:ascii="Arial"/>
          <w:sz w:val="20"/>
        </w:rPr>
      </w:pPr>
    </w:p>
    <w:p w14:paraId="5F331202" w14:textId="77777777" w:rsidR="005313F1" w:rsidRDefault="005313F1">
      <w:pPr>
        <w:pStyle w:val="BodyText"/>
        <w:rPr>
          <w:rFonts w:ascii="Arial"/>
          <w:sz w:val="20"/>
        </w:rPr>
      </w:pPr>
    </w:p>
    <w:p w14:paraId="4546B8CF" w14:textId="77777777" w:rsidR="005313F1" w:rsidRDefault="005313F1">
      <w:pPr>
        <w:pStyle w:val="BodyText"/>
        <w:rPr>
          <w:rFonts w:ascii="Arial"/>
          <w:sz w:val="20"/>
        </w:rPr>
      </w:pPr>
    </w:p>
    <w:p w14:paraId="452CAE1F" w14:textId="77777777" w:rsidR="005313F1" w:rsidRDefault="005313F1">
      <w:pPr>
        <w:pStyle w:val="BodyText"/>
        <w:rPr>
          <w:rFonts w:ascii="Arial"/>
          <w:sz w:val="20"/>
        </w:rPr>
      </w:pPr>
    </w:p>
    <w:p w14:paraId="5E20BBB1" w14:textId="77777777" w:rsidR="005313F1" w:rsidRDefault="009B75EF">
      <w:pPr>
        <w:spacing w:before="251" w:line="256" w:lineRule="auto"/>
        <w:ind w:left="377" w:right="1341"/>
        <w:jc w:val="both"/>
      </w:pPr>
      <w:commentRangeStart w:id="1030"/>
      <w:r>
        <w:rPr>
          <w:noProof/>
        </w:rPr>
        <w:drawing>
          <wp:anchor distT="0" distB="0" distL="0" distR="0" simplePos="0" relativeHeight="11944" behindDoc="0" locked="0" layoutInCell="1" allowOverlap="1" wp14:anchorId="592F886F" wp14:editId="0F91FE9E">
            <wp:simplePos x="0" y="0"/>
            <wp:positionH relativeFrom="page">
              <wp:posOffset>4468943</wp:posOffset>
            </wp:positionH>
            <wp:positionV relativeFrom="paragraph">
              <wp:posOffset>-1721802</wp:posOffset>
            </wp:positionV>
            <wp:extent cx="2146302" cy="1630463"/>
            <wp:effectExtent l="0" t="0" r="0" b="0"/>
            <wp:wrapNone/>
            <wp:docPr id="1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0.png"/>
                    <pic:cNvPicPr/>
                  </pic:nvPicPr>
                  <pic:blipFill>
                    <a:blip r:embed="rId85" cstate="print"/>
                    <a:stretch>
                      <a:fillRect/>
                    </a:stretch>
                  </pic:blipFill>
                  <pic:spPr>
                    <a:xfrm>
                      <a:off x="0" y="0"/>
                      <a:ext cx="2146302" cy="1630463"/>
                    </a:xfrm>
                    <a:prstGeom prst="rect">
                      <a:avLst/>
                    </a:prstGeom>
                  </pic:spPr>
                </pic:pic>
              </a:graphicData>
            </a:graphic>
          </wp:anchor>
        </w:drawing>
      </w:r>
      <w:r>
        <w:rPr>
          <w:w w:val="110"/>
        </w:rPr>
        <w:t>Figure 5.12</w:t>
      </w:r>
      <w:commentRangeEnd w:id="1030"/>
      <w:r w:rsidR="00866751">
        <w:rPr>
          <w:rStyle w:val="CommentReference"/>
        </w:rPr>
        <w:commentReference w:id="1030"/>
      </w:r>
      <w:r>
        <w:rPr>
          <w:w w:val="110"/>
        </w:rPr>
        <w:t xml:space="preserve">: Protein network analysis based on the immune qPCR array expression data. The list of all the genes quantified in the qPCR array genes together with the best </w:t>
      </w:r>
      <w:proofErr w:type="spellStart"/>
      <w:r>
        <w:rPr>
          <w:w w:val="110"/>
        </w:rPr>
        <w:t>pval</w:t>
      </w:r>
      <w:proofErr w:type="spellEnd"/>
      <w:r>
        <w:rPr>
          <w:w w:val="110"/>
        </w:rPr>
        <w:t xml:space="preserve"> for significance of the mean FC across the three cell types </w:t>
      </w:r>
      <w:proofErr w:type="gramStart"/>
      <w:r>
        <w:rPr>
          <w:w w:val="110"/>
        </w:rPr>
        <w:t>was used</w:t>
      </w:r>
      <w:proofErr w:type="gramEnd"/>
      <w:r>
        <w:rPr>
          <w:w w:val="110"/>
        </w:rPr>
        <w:t xml:space="preserve"> to perform gene network analysis. STRING interaction network (including known and predicted </w:t>
      </w:r>
      <w:proofErr w:type="spellStart"/>
      <w:r>
        <w:rPr>
          <w:w w:val="110"/>
        </w:rPr>
        <w:t>proteinprotein</w:t>
      </w:r>
      <w:proofErr w:type="spellEnd"/>
      <w:r>
        <w:rPr>
          <w:w w:val="110"/>
        </w:rPr>
        <w:t xml:space="preserve"> interactions) was used to superpose the aforementioned list of genes and obtain</w:t>
      </w:r>
      <w:r>
        <w:rPr>
          <w:spacing w:val="-13"/>
          <w:w w:val="110"/>
        </w:rPr>
        <w:t xml:space="preserve"> </w:t>
      </w:r>
      <w:r>
        <w:rPr>
          <w:w w:val="110"/>
        </w:rPr>
        <w:t>a</w:t>
      </w:r>
      <w:r>
        <w:rPr>
          <w:spacing w:val="-12"/>
          <w:w w:val="110"/>
        </w:rPr>
        <w:t xml:space="preserve"> </w:t>
      </w:r>
      <w:proofErr w:type="gramStart"/>
      <w:r>
        <w:rPr>
          <w:w w:val="110"/>
        </w:rPr>
        <w:t>30</w:t>
      </w:r>
      <w:r>
        <w:rPr>
          <w:spacing w:val="-13"/>
          <w:w w:val="110"/>
        </w:rPr>
        <w:t xml:space="preserve"> </w:t>
      </w:r>
      <w:r>
        <w:rPr>
          <w:w w:val="110"/>
        </w:rPr>
        <w:t>gene</w:t>
      </w:r>
      <w:proofErr w:type="gramEnd"/>
      <w:r>
        <w:rPr>
          <w:spacing w:val="-13"/>
          <w:w w:val="110"/>
        </w:rPr>
        <w:t xml:space="preserve"> </w:t>
      </w:r>
      <w:r>
        <w:rPr>
          <w:w w:val="110"/>
        </w:rPr>
        <w:t>size</w:t>
      </w:r>
      <w:r>
        <w:rPr>
          <w:spacing w:val="-12"/>
          <w:w w:val="110"/>
        </w:rPr>
        <w:t xml:space="preserve"> </w:t>
      </w:r>
      <w:r>
        <w:rPr>
          <w:w w:val="110"/>
        </w:rPr>
        <w:t>subnetwork</w:t>
      </w:r>
      <w:r>
        <w:rPr>
          <w:spacing w:val="-12"/>
          <w:w w:val="110"/>
        </w:rPr>
        <w:t xml:space="preserve"> </w:t>
      </w:r>
      <w:r>
        <w:rPr>
          <w:w w:val="110"/>
        </w:rPr>
        <w:t>common</w:t>
      </w:r>
      <w:r>
        <w:rPr>
          <w:spacing w:val="-13"/>
          <w:w w:val="110"/>
        </w:rPr>
        <w:t xml:space="preserve"> </w:t>
      </w:r>
      <w:r>
        <w:rPr>
          <w:w w:val="110"/>
        </w:rPr>
        <w:t>for</w:t>
      </w:r>
      <w:r>
        <w:rPr>
          <w:spacing w:val="-13"/>
          <w:w w:val="110"/>
        </w:rPr>
        <w:t xml:space="preserve"> </w:t>
      </w:r>
      <w:r>
        <w:rPr>
          <w:w w:val="110"/>
        </w:rPr>
        <w:t>all</w:t>
      </w:r>
      <w:r>
        <w:rPr>
          <w:spacing w:val="-12"/>
          <w:w w:val="110"/>
        </w:rPr>
        <w:t xml:space="preserve"> </w:t>
      </w:r>
      <w:r>
        <w:rPr>
          <w:w w:val="110"/>
        </w:rPr>
        <w:t>three</w:t>
      </w:r>
      <w:r>
        <w:rPr>
          <w:spacing w:val="-12"/>
          <w:w w:val="110"/>
        </w:rPr>
        <w:t xml:space="preserve"> </w:t>
      </w:r>
      <w:r>
        <w:rPr>
          <w:w w:val="110"/>
        </w:rPr>
        <w:t>cell</w:t>
      </w:r>
      <w:r>
        <w:rPr>
          <w:spacing w:val="-13"/>
          <w:w w:val="110"/>
        </w:rPr>
        <w:t xml:space="preserve"> </w:t>
      </w:r>
      <w:r>
        <w:rPr>
          <w:w w:val="110"/>
        </w:rPr>
        <w:t>types.</w:t>
      </w:r>
      <w:r>
        <w:rPr>
          <w:spacing w:val="7"/>
          <w:w w:val="110"/>
        </w:rPr>
        <w:t xml:space="preserve"> </w:t>
      </w:r>
      <w:r>
        <w:rPr>
          <w:w w:val="110"/>
        </w:rPr>
        <w:t>This</w:t>
      </w:r>
      <w:r>
        <w:rPr>
          <w:spacing w:val="-13"/>
          <w:w w:val="110"/>
        </w:rPr>
        <w:t xml:space="preserve"> </w:t>
      </w:r>
      <w:r>
        <w:rPr>
          <w:w w:val="110"/>
        </w:rPr>
        <w:t>included</w:t>
      </w:r>
      <w:r>
        <w:rPr>
          <w:spacing w:val="-13"/>
          <w:w w:val="110"/>
        </w:rPr>
        <w:t xml:space="preserve"> </w:t>
      </w:r>
      <w:r>
        <w:rPr>
          <w:w w:val="110"/>
        </w:rPr>
        <w:t>maximal number</w:t>
      </w:r>
      <w:r>
        <w:rPr>
          <w:spacing w:val="-12"/>
          <w:w w:val="110"/>
        </w:rPr>
        <w:t xml:space="preserve"> </w:t>
      </w:r>
      <w:r>
        <w:rPr>
          <w:w w:val="110"/>
        </w:rPr>
        <w:t>of</w:t>
      </w:r>
      <w:r>
        <w:rPr>
          <w:spacing w:val="-11"/>
          <w:w w:val="110"/>
        </w:rPr>
        <w:t xml:space="preserve"> </w:t>
      </w:r>
      <w:r>
        <w:rPr>
          <w:w w:val="110"/>
        </w:rPr>
        <w:t>significant</w:t>
      </w:r>
      <w:r>
        <w:rPr>
          <w:spacing w:val="-11"/>
          <w:w w:val="110"/>
        </w:rPr>
        <w:t xml:space="preserve"> </w:t>
      </w:r>
      <w:r>
        <w:rPr>
          <w:w w:val="110"/>
        </w:rPr>
        <w:t>genes</w:t>
      </w:r>
      <w:r>
        <w:rPr>
          <w:spacing w:val="-11"/>
          <w:w w:val="110"/>
        </w:rPr>
        <w:t xml:space="preserve"> </w:t>
      </w:r>
      <w:r>
        <w:rPr>
          <w:w w:val="110"/>
        </w:rPr>
        <w:t>(</w:t>
      </w:r>
      <w:proofErr w:type="spellStart"/>
      <w:r>
        <w:rPr>
          <w:w w:val="110"/>
        </w:rPr>
        <w:t>pval</w:t>
      </w:r>
      <w:proofErr w:type="spellEnd"/>
      <w:r>
        <w:rPr>
          <w:i/>
          <w:w w:val="110"/>
        </w:rPr>
        <w:t>&lt;</w:t>
      </w:r>
      <w:r>
        <w:rPr>
          <w:w w:val="110"/>
        </w:rPr>
        <w:t>0.05)</w:t>
      </w:r>
      <w:r>
        <w:rPr>
          <w:spacing w:val="-11"/>
          <w:w w:val="110"/>
        </w:rPr>
        <w:t xml:space="preserve"> </w:t>
      </w:r>
      <w:r>
        <w:rPr>
          <w:w w:val="110"/>
        </w:rPr>
        <w:t>in</w:t>
      </w:r>
      <w:r>
        <w:rPr>
          <w:spacing w:val="-12"/>
          <w:w w:val="110"/>
        </w:rPr>
        <w:t xml:space="preserve"> </w:t>
      </w:r>
      <w:r>
        <w:rPr>
          <w:w w:val="110"/>
        </w:rPr>
        <w:t>at</w:t>
      </w:r>
      <w:r>
        <w:rPr>
          <w:spacing w:val="-11"/>
          <w:w w:val="110"/>
        </w:rPr>
        <w:t xml:space="preserve"> </w:t>
      </w:r>
      <w:r>
        <w:rPr>
          <w:w w:val="110"/>
        </w:rPr>
        <w:t>least</w:t>
      </w:r>
      <w:r>
        <w:rPr>
          <w:spacing w:val="-11"/>
          <w:w w:val="110"/>
        </w:rPr>
        <w:t xml:space="preserve"> </w:t>
      </w:r>
      <w:r>
        <w:rPr>
          <w:w w:val="110"/>
        </w:rPr>
        <w:t>one</w:t>
      </w:r>
      <w:r>
        <w:rPr>
          <w:spacing w:val="-11"/>
          <w:w w:val="110"/>
        </w:rPr>
        <w:t xml:space="preserve"> </w:t>
      </w:r>
      <w:r>
        <w:rPr>
          <w:w w:val="110"/>
        </w:rPr>
        <w:t>cell</w:t>
      </w:r>
      <w:r>
        <w:rPr>
          <w:spacing w:val="-12"/>
          <w:w w:val="110"/>
        </w:rPr>
        <w:t xml:space="preserve"> </w:t>
      </w:r>
      <w:r>
        <w:rPr>
          <w:w w:val="110"/>
        </w:rPr>
        <w:t>type</w:t>
      </w:r>
      <w:r>
        <w:rPr>
          <w:spacing w:val="-11"/>
          <w:w w:val="110"/>
        </w:rPr>
        <w:t xml:space="preserve"> </w:t>
      </w:r>
      <w:r>
        <w:rPr>
          <w:w w:val="110"/>
        </w:rPr>
        <w:t>and</w:t>
      </w:r>
      <w:r>
        <w:rPr>
          <w:spacing w:val="-11"/>
          <w:w w:val="110"/>
        </w:rPr>
        <w:t xml:space="preserve"> </w:t>
      </w:r>
      <w:r>
        <w:rPr>
          <w:w w:val="110"/>
        </w:rPr>
        <w:t>minimal</w:t>
      </w:r>
      <w:r>
        <w:rPr>
          <w:spacing w:val="-11"/>
          <w:w w:val="110"/>
        </w:rPr>
        <w:t xml:space="preserve"> </w:t>
      </w:r>
      <w:r>
        <w:rPr>
          <w:w w:val="110"/>
        </w:rPr>
        <w:t>presence</w:t>
      </w:r>
      <w:r>
        <w:rPr>
          <w:spacing w:val="-11"/>
          <w:w w:val="110"/>
        </w:rPr>
        <w:t xml:space="preserve"> </w:t>
      </w:r>
      <w:r>
        <w:rPr>
          <w:w w:val="110"/>
        </w:rPr>
        <w:t xml:space="preserve">of non-significant genes as linkers in the network. In the left hand panel, for each cell type each of the nodes (proteins) of the identified subnetwork (the same for each cell type, as previously explained) are </w:t>
      </w:r>
      <w:proofErr w:type="spellStart"/>
      <w:r>
        <w:rPr>
          <w:w w:val="110"/>
        </w:rPr>
        <w:t>colour</w:t>
      </w:r>
      <w:proofErr w:type="spellEnd"/>
      <w:r>
        <w:rPr>
          <w:w w:val="110"/>
        </w:rPr>
        <w:t>-coded by the change of expression (log</w:t>
      </w:r>
      <w:r>
        <w:rPr>
          <w:w w:val="110"/>
          <w:vertAlign w:val="subscript"/>
        </w:rPr>
        <w:t>2</w:t>
      </w:r>
      <w:r>
        <w:rPr>
          <w:w w:val="110"/>
        </w:rPr>
        <w:t xml:space="preserve"> mean FC) for the corresponding gene in the qPCR analysis. On the right hand panel, each of the nodes</w:t>
      </w:r>
      <w:r>
        <w:rPr>
          <w:spacing w:val="-10"/>
          <w:w w:val="110"/>
        </w:rPr>
        <w:t xml:space="preserve"> </w:t>
      </w:r>
      <w:r>
        <w:rPr>
          <w:w w:val="110"/>
        </w:rPr>
        <w:t>in</w:t>
      </w:r>
      <w:r>
        <w:rPr>
          <w:spacing w:val="-9"/>
          <w:w w:val="110"/>
        </w:rPr>
        <w:t xml:space="preserve"> </w:t>
      </w:r>
      <w:r>
        <w:rPr>
          <w:w w:val="110"/>
        </w:rPr>
        <w:t>the</w:t>
      </w:r>
      <w:r>
        <w:rPr>
          <w:spacing w:val="-9"/>
          <w:w w:val="110"/>
        </w:rPr>
        <w:t xml:space="preserve"> </w:t>
      </w:r>
      <w:r>
        <w:rPr>
          <w:w w:val="110"/>
        </w:rPr>
        <w:t>same</w:t>
      </w:r>
      <w:r>
        <w:rPr>
          <w:spacing w:val="-9"/>
          <w:w w:val="110"/>
        </w:rPr>
        <w:t xml:space="preserve"> </w:t>
      </w:r>
      <w:r>
        <w:rPr>
          <w:w w:val="110"/>
        </w:rPr>
        <w:t>subnetwork</w:t>
      </w:r>
      <w:r>
        <w:rPr>
          <w:spacing w:val="-9"/>
          <w:w w:val="110"/>
        </w:rPr>
        <w:t xml:space="preserve"> </w:t>
      </w:r>
      <w:r>
        <w:rPr>
          <w:w w:val="110"/>
        </w:rPr>
        <w:t>are</w:t>
      </w:r>
      <w:r>
        <w:rPr>
          <w:spacing w:val="-9"/>
          <w:w w:val="110"/>
        </w:rPr>
        <w:t xml:space="preserve"> </w:t>
      </w:r>
      <w:proofErr w:type="spellStart"/>
      <w:r>
        <w:rPr>
          <w:w w:val="110"/>
        </w:rPr>
        <w:t>colour</w:t>
      </w:r>
      <w:proofErr w:type="spellEnd"/>
      <w:r>
        <w:rPr>
          <w:w w:val="110"/>
        </w:rPr>
        <w:t>-coded</w:t>
      </w:r>
      <w:r>
        <w:rPr>
          <w:spacing w:val="-9"/>
          <w:w w:val="110"/>
        </w:rPr>
        <w:t xml:space="preserve"> </w:t>
      </w:r>
      <w:proofErr w:type="gramStart"/>
      <w:r>
        <w:rPr>
          <w:w w:val="110"/>
        </w:rPr>
        <w:t>by</w:t>
      </w:r>
      <w:r>
        <w:rPr>
          <w:spacing w:val="-9"/>
          <w:w w:val="110"/>
        </w:rPr>
        <w:t xml:space="preserve"> </w:t>
      </w:r>
      <w:r>
        <w:rPr>
          <w:w w:val="110"/>
        </w:rPr>
        <w:t>the</w:t>
      </w:r>
      <w:r>
        <w:rPr>
          <w:spacing w:val="-9"/>
          <w:w w:val="110"/>
        </w:rPr>
        <w:t xml:space="preserve"> </w:t>
      </w:r>
      <w:r>
        <w:rPr>
          <w:w w:val="110"/>
        </w:rPr>
        <w:t>level</w:t>
      </w:r>
      <w:r>
        <w:rPr>
          <w:spacing w:val="-10"/>
          <w:w w:val="110"/>
        </w:rPr>
        <w:t xml:space="preserve"> </w:t>
      </w:r>
      <w:r>
        <w:rPr>
          <w:w w:val="110"/>
        </w:rPr>
        <w:t>of</w:t>
      </w:r>
      <w:r>
        <w:rPr>
          <w:spacing w:val="-9"/>
          <w:w w:val="110"/>
        </w:rPr>
        <w:t xml:space="preserve"> </w:t>
      </w:r>
      <w:r>
        <w:rPr>
          <w:w w:val="110"/>
        </w:rPr>
        <w:t>significance</w:t>
      </w:r>
      <w:r>
        <w:rPr>
          <w:spacing w:val="-9"/>
          <w:w w:val="110"/>
        </w:rPr>
        <w:t xml:space="preserve"> </w:t>
      </w:r>
      <w:r>
        <w:rPr>
          <w:w w:val="110"/>
        </w:rPr>
        <w:t>(</w:t>
      </w:r>
      <w:proofErr w:type="spellStart"/>
      <w:r>
        <w:rPr>
          <w:w w:val="110"/>
        </w:rPr>
        <w:t>pval</w:t>
      </w:r>
      <w:proofErr w:type="spellEnd"/>
      <w:r>
        <w:rPr>
          <w:w w:val="110"/>
        </w:rPr>
        <w:t>)</w:t>
      </w:r>
      <w:r>
        <w:rPr>
          <w:spacing w:val="-9"/>
          <w:w w:val="110"/>
        </w:rPr>
        <w:t xml:space="preserve"> </w:t>
      </w:r>
      <w:r>
        <w:rPr>
          <w:w w:val="110"/>
        </w:rPr>
        <w:t>for</w:t>
      </w:r>
      <w:r>
        <w:rPr>
          <w:spacing w:val="-9"/>
          <w:w w:val="110"/>
        </w:rPr>
        <w:t xml:space="preserve"> </w:t>
      </w:r>
      <w:r>
        <w:rPr>
          <w:spacing w:val="-4"/>
          <w:w w:val="110"/>
        </w:rPr>
        <w:t xml:space="preserve">the </w:t>
      </w:r>
      <w:r>
        <w:rPr>
          <w:w w:val="110"/>
        </w:rPr>
        <w:lastRenderedPageBreak/>
        <w:t>reported</w:t>
      </w:r>
      <w:r>
        <w:rPr>
          <w:spacing w:val="-6"/>
          <w:w w:val="110"/>
        </w:rPr>
        <w:t xml:space="preserve"> </w:t>
      </w:r>
      <w:r>
        <w:rPr>
          <w:w w:val="110"/>
        </w:rPr>
        <w:t>modulation</w:t>
      </w:r>
      <w:r>
        <w:rPr>
          <w:spacing w:val="-6"/>
          <w:w w:val="110"/>
        </w:rPr>
        <w:t xml:space="preserve"> </w:t>
      </w:r>
      <w:r>
        <w:rPr>
          <w:w w:val="110"/>
        </w:rPr>
        <w:t>in</w:t>
      </w:r>
      <w:r>
        <w:rPr>
          <w:spacing w:val="-6"/>
          <w:w w:val="110"/>
        </w:rPr>
        <w:t xml:space="preserve"> </w:t>
      </w:r>
      <w:r>
        <w:rPr>
          <w:w w:val="110"/>
        </w:rPr>
        <w:t>gene</w:t>
      </w:r>
      <w:r>
        <w:rPr>
          <w:spacing w:val="-5"/>
          <w:w w:val="110"/>
        </w:rPr>
        <w:t xml:space="preserve"> </w:t>
      </w:r>
      <w:r>
        <w:rPr>
          <w:w w:val="110"/>
        </w:rPr>
        <w:t>expression</w:t>
      </w:r>
      <w:r>
        <w:rPr>
          <w:spacing w:val="-6"/>
          <w:w w:val="110"/>
        </w:rPr>
        <w:t xml:space="preserve"> </w:t>
      </w:r>
      <w:r>
        <w:rPr>
          <w:w w:val="110"/>
        </w:rPr>
        <w:t>(log</w:t>
      </w:r>
      <w:r>
        <w:rPr>
          <w:w w:val="110"/>
          <w:vertAlign w:val="subscript"/>
        </w:rPr>
        <w:t>2</w:t>
      </w:r>
      <w:r>
        <w:rPr>
          <w:spacing w:val="4"/>
          <w:w w:val="110"/>
        </w:rPr>
        <w:t xml:space="preserve"> </w:t>
      </w:r>
      <w:r>
        <w:rPr>
          <w:w w:val="110"/>
        </w:rPr>
        <w:t>mean</w:t>
      </w:r>
      <w:r>
        <w:rPr>
          <w:spacing w:val="-6"/>
          <w:w w:val="110"/>
        </w:rPr>
        <w:t xml:space="preserve"> </w:t>
      </w:r>
      <w:r>
        <w:rPr>
          <w:w w:val="110"/>
        </w:rPr>
        <w:t>FC)</w:t>
      </w:r>
      <w:r>
        <w:rPr>
          <w:spacing w:val="-5"/>
          <w:w w:val="110"/>
        </w:rPr>
        <w:t xml:space="preserve"> </w:t>
      </w:r>
      <w:r>
        <w:rPr>
          <w:w w:val="110"/>
        </w:rPr>
        <w:t>in</w:t>
      </w:r>
      <w:r>
        <w:rPr>
          <w:spacing w:val="-6"/>
          <w:w w:val="110"/>
        </w:rPr>
        <w:t xml:space="preserve"> </w:t>
      </w:r>
      <w:r>
        <w:rPr>
          <w:w w:val="110"/>
        </w:rPr>
        <w:t>the</w:t>
      </w:r>
      <w:r>
        <w:rPr>
          <w:spacing w:val="-6"/>
          <w:w w:val="110"/>
        </w:rPr>
        <w:t xml:space="preserve"> </w:t>
      </w:r>
      <w:r>
        <w:rPr>
          <w:w w:val="110"/>
        </w:rPr>
        <w:t>qPCR</w:t>
      </w:r>
      <w:r>
        <w:rPr>
          <w:spacing w:val="-6"/>
          <w:w w:val="110"/>
        </w:rPr>
        <w:t xml:space="preserve"> </w:t>
      </w:r>
      <w:r>
        <w:rPr>
          <w:spacing w:val="-5"/>
          <w:w w:val="110"/>
        </w:rPr>
        <w:t>array</w:t>
      </w:r>
      <w:proofErr w:type="gramEnd"/>
      <w:r>
        <w:rPr>
          <w:spacing w:val="-5"/>
          <w:w w:val="110"/>
        </w:rPr>
        <w:t>.</w:t>
      </w:r>
    </w:p>
    <w:p w14:paraId="28CD6CBD" w14:textId="77777777" w:rsidR="005313F1" w:rsidRDefault="005313F1">
      <w:pPr>
        <w:spacing w:line="256" w:lineRule="auto"/>
        <w:jc w:val="both"/>
        <w:sectPr w:rsidR="005313F1">
          <w:type w:val="continuous"/>
          <w:pgSz w:w="11910" w:h="16840"/>
          <w:pgMar w:top="1580" w:right="0" w:bottom="560" w:left="1680" w:header="720" w:footer="720" w:gutter="0"/>
          <w:cols w:space="720"/>
        </w:sectPr>
      </w:pPr>
    </w:p>
    <w:p w14:paraId="6BD156AA" w14:textId="77777777" w:rsidR="005313F1" w:rsidRDefault="005313F1">
      <w:pPr>
        <w:pStyle w:val="BodyText"/>
        <w:rPr>
          <w:sz w:val="20"/>
        </w:rPr>
      </w:pPr>
    </w:p>
    <w:p w14:paraId="58F6A6F3" w14:textId="77777777" w:rsidR="005313F1" w:rsidRDefault="005313F1">
      <w:pPr>
        <w:pStyle w:val="BodyText"/>
        <w:spacing w:before="8"/>
        <w:rPr>
          <w:sz w:val="23"/>
        </w:rPr>
      </w:pPr>
    </w:p>
    <w:p w14:paraId="096FA766" w14:textId="77777777" w:rsidR="005313F1" w:rsidRDefault="009B75EF">
      <w:pPr>
        <w:pStyle w:val="BodyText"/>
        <w:spacing w:line="415" w:lineRule="auto"/>
        <w:ind w:left="377" w:right="1342"/>
        <w:jc w:val="both"/>
      </w:pPr>
      <w:proofErr w:type="gramStart"/>
      <w:r>
        <w:rPr>
          <w:w w:val="110"/>
        </w:rPr>
        <w:t>of</w:t>
      </w:r>
      <w:proofErr w:type="gramEnd"/>
      <w:r>
        <w:rPr>
          <w:w w:val="110"/>
        </w:rPr>
        <w:t xml:space="preserve"> the innate immune response and the recruitment of T cells to this site of inflammation.</w:t>
      </w:r>
    </w:p>
    <w:p w14:paraId="1B75B5D8" w14:textId="77777777" w:rsidR="005313F1" w:rsidRDefault="005313F1">
      <w:pPr>
        <w:pStyle w:val="BodyText"/>
        <w:spacing w:before="3"/>
        <w:rPr>
          <w:sz w:val="29"/>
        </w:rPr>
      </w:pPr>
    </w:p>
    <w:p w14:paraId="0DCDE561" w14:textId="77777777" w:rsidR="005313F1" w:rsidRDefault="009B75EF">
      <w:pPr>
        <w:pStyle w:val="BodyText"/>
        <w:spacing w:line="415" w:lineRule="auto"/>
        <w:ind w:left="377" w:right="1342"/>
        <w:jc w:val="both"/>
      </w:pPr>
      <w:r>
        <w:rPr>
          <w:w w:val="115"/>
        </w:rPr>
        <w:t>Tissue and disease specificity in gene expression modulation and relevant biological pathways</w:t>
      </w:r>
    </w:p>
    <w:p w14:paraId="2EE57FC6" w14:textId="77777777" w:rsidR="005313F1" w:rsidRDefault="009B75EF">
      <w:pPr>
        <w:pStyle w:val="BodyText"/>
        <w:spacing w:before="156" w:line="410" w:lineRule="auto"/>
        <w:ind w:left="377" w:right="1341" w:firstLine="566"/>
        <w:jc w:val="both"/>
      </w:pPr>
      <w:commentRangeStart w:id="1031"/>
      <w:r>
        <w:rPr>
          <w:w w:val="110"/>
        </w:rPr>
        <w:t xml:space="preserve">In order to better understand the disease and tissue  specificity  of  the prior transcriptomic results, gene expression was </w:t>
      </w:r>
      <w:proofErr w:type="spellStart"/>
      <w:r>
        <w:rPr>
          <w:w w:val="110"/>
        </w:rPr>
        <w:t>analysed</w:t>
      </w:r>
      <w:proofErr w:type="spellEnd"/>
      <w:r>
        <w:rPr>
          <w:w w:val="110"/>
        </w:rPr>
        <w:t xml:space="preserve"> in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 xml:space="preserve">+ </w:t>
      </w:r>
      <w:r>
        <w:rPr>
          <w:w w:val="110"/>
        </w:rPr>
        <w:t>isolated from</w:t>
      </w:r>
      <w:del w:id="1032" w:author="Microsoft Office User" w:date="2018-12-24T10:29:00Z">
        <w:r w:rsidDel="005C778C">
          <w:rPr>
            <w:w w:val="110"/>
          </w:rPr>
          <w:delText xml:space="preserve"> PB </w:delText>
        </w:r>
      </w:del>
      <w:ins w:id="1033" w:author="Microsoft Office User" w:date="2018-12-24T10:29:00Z">
        <w:r w:rsidR="005C778C">
          <w:rPr>
            <w:w w:val="110"/>
          </w:rPr>
          <w:t xml:space="preserve"> peripheral blood </w:t>
        </w:r>
      </w:ins>
      <w:r>
        <w:rPr>
          <w:w w:val="110"/>
        </w:rPr>
        <w:t xml:space="preserve">in three healthy controls using the same qPCR </w:t>
      </w:r>
      <w:r>
        <w:rPr>
          <w:spacing w:val="-6"/>
          <w:w w:val="110"/>
        </w:rPr>
        <w:t xml:space="preserve">array.  </w:t>
      </w:r>
      <w:r>
        <w:rPr>
          <w:w w:val="110"/>
        </w:rPr>
        <w:t>In each of the cell types,  the FC in was calculated for the mean</w:t>
      </w:r>
      <w:del w:id="1034" w:author="Microsoft Office User" w:date="2018-12-24T10:29:00Z">
        <w:r w:rsidDel="005C778C">
          <w:rPr>
            <w:spacing w:val="66"/>
            <w:w w:val="110"/>
          </w:rPr>
          <w:delText xml:space="preserve"> </w:delText>
        </w:r>
        <w:r w:rsidDel="005C778C">
          <w:rPr>
            <w:w w:val="110"/>
          </w:rPr>
          <w:delText xml:space="preserve">PB </w:delText>
        </w:r>
      </w:del>
      <w:ins w:id="1035" w:author="Microsoft Office User" w:date="2018-12-24T10:29:00Z">
        <w:r w:rsidR="005C778C">
          <w:rPr>
            <w:spacing w:val="66"/>
            <w:w w:val="110"/>
          </w:rPr>
          <w:t xml:space="preserve"> peripheral blood </w:t>
        </w:r>
      </w:ins>
      <w:r>
        <w:rPr>
          <w:w w:val="110"/>
        </w:rPr>
        <w:t xml:space="preserve">expression across the three </w:t>
      </w:r>
      <w:proofErr w:type="spellStart"/>
      <w:r>
        <w:rPr>
          <w:spacing w:val="-4"/>
          <w:w w:val="110"/>
        </w:rPr>
        <w:t>PsA</w:t>
      </w:r>
      <w:proofErr w:type="spellEnd"/>
      <w:r>
        <w:rPr>
          <w:spacing w:val="-4"/>
          <w:w w:val="110"/>
        </w:rPr>
        <w:t xml:space="preserve"> </w:t>
      </w:r>
      <w:r>
        <w:rPr>
          <w:w w:val="110"/>
        </w:rPr>
        <w:t>patients compared to the mean expression</w:t>
      </w:r>
      <w:r>
        <w:rPr>
          <w:spacing w:val="66"/>
          <w:w w:val="110"/>
        </w:rPr>
        <w:t xml:space="preserve"> </w:t>
      </w:r>
      <w:r>
        <w:rPr>
          <w:w w:val="110"/>
        </w:rPr>
        <w:t xml:space="preserve">of the three healthy controls (as detailed in Chapter 2). Similar to the previous analysis, </w:t>
      </w:r>
      <w:proofErr w:type="spellStart"/>
      <w:r>
        <w:rPr>
          <w:w w:val="110"/>
        </w:rPr>
        <w:t>pvals</w:t>
      </w:r>
      <w:proofErr w:type="spellEnd"/>
      <w:r>
        <w:rPr>
          <w:w w:val="110"/>
        </w:rPr>
        <w:t xml:space="preserve"> for the FC significance </w:t>
      </w:r>
      <w:proofErr w:type="gramStart"/>
      <w:r>
        <w:rPr>
          <w:w w:val="110"/>
        </w:rPr>
        <w:t>were calculated</w:t>
      </w:r>
      <w:proofErr w:type="gramEnd"/>
      <w:r>
        <w:rPr>
          <w:w w:val="110"/>
        </w:rPr>
        <w:t xml:space="preserve"> for each particular genes. Integration of the previous results of modulated gene expression between</w:t>
      </w:r>
      <w:del w:id="1036" w:author="Microsoft Office User" w:date="2018-12-24T10:32:00Z">
        <w:r w:rsidDel="005C778C">
          <w:rPr>
            <w:w w:val="110"/>
          </w:rPr>
          <w:delText xml:space="preserve"> SF</w:delText>
        </w:r>
        <w:r w:rsidDel="005C778C">
          <w:rPr>
            <w:spacing w:val="-47"/>
            <w:w w:val="110"/>
          </w:rPr>
          <w:delText xml:space="preserve"> </w:delText>
        </w:r>
      </w:del>
      <w:ins w:id="1037" w:author="Microsoft Office User" w:date="2018-12-24T10:32:00Z">
        <w:r w:rsidR="005C778C">
          <w:rPr>
            <w:w w:val="110"/>
          </w:rPr>
          <w:t xml:space="preserve"> synovial fluid </w:t>
        </w:r>
      </w:ins>
      <w:r>
        <w:rPr>
          <w:w w:val="110"/>
        </w:rPr>
        <w:t>and</w:t>
      </w:r>
      <w:del w:id="1038" w:author="Microsoft Office User" w:date="2018-12-24T10:29:00Z">
        <w:r w:rsidDel="005C778C">
          <w:rPr>
            <w:w w:val="110"/>
          </w:rPr>
          <w:delText xml:space="preserve"> PB </w:delText>
        </w:r>
      </w:del>
      <w:ins w:id="1039" w:author="Microsoft Office User" w:date="2018-12-24T10:29:00Z">
        <w:r w:rsidR="005C778C">
          <w:rPr>
            <w:w w:val="110"/>
          </w:rPr>
          <w:t xml:space="preserve"> peripheral blood </w:t>
        </w:r>
      </w:ins>
      <w:r>
        <w:rPr>
          <w:w w:val="110"/>
        </w:rPr>
        <w:t xml:space="preserve">in </w:t>
      </w:r>
      <w:proofErr w:type="spellStart"/>
      <w:r>
        <w:rPr>
          <w:spacing w:val="-4"/>
          <w:w w:val="110"/>
        </w:rPr>
        <w:t>PsA</w:t>
      </w:r>
      <w:proofErr w:type="spellEnd"/>
      <w:r>
        <w:rPr>
          <w:spacing w:val="-4"/>
          <w:w w:val="110"/>
        </w:rPr>
        <w:t xml:space="preserve"> </w:t>
      </w:r>
      <w:r>
        <w:rPr>
          <w:w w:val="110"/>
        </w:rPr>
        <w:t>(see Immune-relevant gene expression by qPCR) with this analysis allowed the identification of three group of genes (Figure 5.13). First,</w:t>
      </w:r>
      <w:r>
        <w:rPr>
          <w:spacing w:val="66"/>
          <w:w w:val="110"/>
        </w:rPr>
        <w:t xml:space="preserve"> </w:t>
      </w:r>
      <w:r>
        <w:rPr>
          <w:w w:val="110"/>
        </w:rPr>
        <w:t>the</w:t>
      </w:r>
      <w:r>
        <w:rPr>
          <w:spacing w:val="66"/>
          <w:w w:val="110"/>
        </w:rPr>
        <w:t xml:space="preserve"> </w:t>
      </w:r>
      <w:r>
        <w:rPr>
          <w:w w:val="110"/>
        </w:rPr>
        <w:t>genes</w:t>
      </w:r>
      <w:r>
        <w:rPr>
          <w:spacing w:val="12"/>
          <w:w w:val="110"/>
        </w:rPr>
        <w:t xml:space="preserve"> </w:t>
      </w:r>
      <w:r>
        <w:rPr>
          <w:w w:val="110"/>
        </w:rPr>
        <w:t>only</w:t>
      </w:r>
      <w:r>
        <w:rPr>
          <w:spacing w:val="12"/>
          <w:w w:val="110"/>
        </w:rPr>
        <w:t xml:space="preserve"> </w:t>
      </w:r>
      <w:r>
        <w:rPr>
          <w:w w:val="110"/>
        </w:rPr>
        <w:t>significantly</w:t>
      </w:r>
      <w:r>
        <w:rPr>
          <w:spacing w:val="12"/>
          <w:w w:val="110"/>
        </w:rPr>
        <w:t xml:space="preserve"> </w:t>
      </w:r>
      <w:r>
        <w:rPr>
          <w:w w:val="110"/>
        </w:rPr>
        <w:t>modulated</w:t>
      </w:r>
      <w:r>
        <w:rPr>
          <w:spacing w:val="12"/>
          <w:w w:val="110"/>
        </w:rPr>
        <w:t xml:space="preserve"> </w:t>
      </w:r>
      <w:r>
        <w:rPr>
          <w:w w:val="110"/>
        </w:rPr>
        <w:t>(based</w:t>
      </w:r>
      <w:r>
        <w:rPr>
          <w:spacing w:val="12"/>
          <w:w w:val="110"/>
        </w:rPr>
        <w:t xml:space="preserve"> </w:t>
      </w:r>
      <w:r>
        <w:rPr>
          <w:w w:val="110"/>
        </w:rPr>
        <w:t>on</w:t>
      </w:r>
      <w:r>
        <w:rPr>
          <w:spacing w:val="13"/>
          <w:w w:val="110"/>
        </w:rPr>
        <w:t xml:space="preserve"> </w:t>
      </w:r>
      <w:proofErr w:type="spellStart"/>
      <w:r>
        <w:rPr>
          <w:w w:val="110"/>
        </w:rPr>
        <w:t>pval</w:t>
      </w:r>
      <w:proofErr w:type="spellEnd"/>
      <w:r>
        <w:rPr>
          <w:spacing w:val="12"/>
          <w:w w:val="110"/>
        </w:rPr>
        <w:t xml:space="preserve"> </w:t>
      </w:r>
      <w:r>
        <w:rPr>
          <w:w w:val="110"/>
        </w:rPr>
        <w:t>and</w:t>
      </w:r>
      <w:r>
        <w:rPr>
          <w:spacing w:val="12"/>
          <w:w w:val="110"/>
        </w:rPr>
        <w:t xml:space="preserve"> </w:t>
      </w:r>
      <w:r>
        <w:rPr>
          <w:w w:val="110"/>
        </w:rPr>
        <w:t>FC</w:t>
      </w:r>
      <w:r>
        <w:rPr>
          <w:spacing w:val="12"/>
          <w:w w:val="110"/>
        </w:rPr>
        <w:t xml:space="preserve"> </w:t>
      </w:r>
      <w:r>
        <w:rPr>
          <w:w w:val="110"/>
        </w:rPr>
        <w:t>threshold</w:t>
      </w:r>
      <w:r>
        <w:rPr>
          <w:spacing w:val="12"/>
          <w:w w:val="110"/>
        </w:rPr>
        <w:t xml:space="preserve"> </w:t>
      </w:r>
      <w:r>
        <w:rPr>
          <w:w w:val="110"/>
        </w:rPr>
        <w:t>criteria)</w:t>
      </w:r>
      <w:r>
        <w:rPr>
          <w:spacing w:val="13"/>
          <w:w w:val="110"/>
        </w:rPr>
        <w:t xml:space="preserve"> </w:t>
      </w:r>
      <w:r>
        <w:rPr>
          <w:spacing w:val="-6"/>
          <w:w w:val="110"/>
        </w:rPr>
        <w:t>in</w:t>
      </w:r>
    </w:p>
    <w:p w14:paraId="356397FC" w14:textId="77777777" w:rsidR="005313F1" w:rsidRDefault="009B75EF">
      <w:pPr>
        <w:pStyle w:val="BodyText"/>
        <w:spacing w:line="400" w:lineRule="auto"/>
        <w:ind w:left="377" w:right="1341"/>
        <w:jc w:val="both"/>
        <w:rPr>
          <w:sz w:val="18"/>
        </w:rPr>
      </w:pPr>
      <w:r>
        <w:rPr>
          <w:w w:val="110"/>
        </w:rPr>
        <w:t xml:space="preserve">PB between controls and </w:t>
      </w:r>
      <w:proofErr w:type="spellStart"/>
      <w:r>
        <w:rPr>
          <w:spacing w:val="-4"/>
          <w:w w:val="110"/>
        </w:rPr>
        <w:t>PsA</w:t>
      </w:r>
      <w:proofErr w:type="spellEnd"/>
      <w:r>
        <w:rPr>
          <w:spacing w:val="-4"/>
          <w:w w:val="110"/>
        </w:rPr>
        <w:t xml:space="preserve"> </w:t>
      </w:r>
      <w:proofErr w:type="gramStart"/>
      <w:r>
        <w:rPr>
          <w:w w:val="110"/>
        </w:rPr>
        <w:t>were designated</w:t>
      </w:r>
      <w:proofErr w:type="gramEnd"/>
      <w:r>
        <w:rPr>
          <w:w w:val="110"/>
        </w:rPr>
        <w:t xml:space="preserve"> as systemic genes (Figure </w:t>
      </w:r>
      <w:r>
        <w:rPr>
          <w:spacing w:val="-3"/>
          <w:w w:val="110"/>
        </w:rPr>
        <w:t xml:space="preserve">5.13 </w:t>
      </w:r>
      <w:r>
        <w:rPr>
          <w:w w:val="110"/>
        </w:rPr>
        <w:t>green dots). Those genes were not significantly modulated in the prior analysis comparing</w:t>
      </w:r>
      <w:del w:id="1040" w:author="Microsoft Office User" w:date="2018-12-24T10:32:00Z">
        <w:r w:rsidDel="005C778C">
          <w:rPr>
            <w:spacing w:val="-6"/>
            <w:w w:val="110"/>
          </w:rPr>
          <w:delText xml:space="preserve"> </w:delText>
        </w:r>
        <w:r w:rsidDel="005C778C">
          <w:rPr>
            <w:w w:val="110"/>
          </w:rPr>
          <w:delText>SF</w:delText>
        </w:r>
        <w:r w:rsidDel="005C778C">
          <w:rPr>
            <w:spacing w:val="-5"/>
            <w:w w:val="110"/>
          </w:rPr>
          <w:delText xml:space="preserve"> </w:delText>
        </w:r>
      </w:del>
      <w:ins w:id="1041" w:author="Microsoft Office User" w:date="2018-12-24T10:32:00Z">
        <w:r w:rsidR="005C778C">
          <w:rPr>
            <w:spacing w:val="-6"/>
            <w:w w:val="110"/>
          </w:rPr>
          <w:t xml:space="preserve"> synovial fluid </w:t>
        </w:r>
      </w:ins>
      <w:r>
        <w:rPr>
          <w:w w:val="110"/>
        </w:rPr>
        <w:t>versus</w:t>
      </w:r>
      <w:del w:id="1042" w:author="Microsoft Office User" w:date="2018-12-24T10:29:00Z">
        <w:r w:rsidDel="005C778C">
          <w:rPr>
            <w:spacing w:val="-6"/>
            <w:w w:val="110"/>
          </w:rPr>
          <w:delText xml:space="preserve"> </w:delText>
        </w:r>
        <w:r w:rsidDel="005C778C">
          <w:rPr>
            <w:w w:val="110"/>
          </w:rPr>
          <w:delText>PB</w:delText>
        </w:r>
        <w:r w:rsidDel="005C778C">
          <w:rPr>
            <w:spacing w:val="-5"/>
            <w:w w:val="110"/>
          </w:rPr>
          <w:delText xml:space="preserve"> </w:delText>
        </w:r>
      </w:del>
      <w:ins w:id="1043" w:author="Microsoft Office User" w:date="2018-12-24T10:29:00Z">
        <w:r w:rsidR="005C778C">
          <w:rPr>
            <w:spacing w:val="-6"/>
            <w:w w:val="110"/>
          </w:rPr>
          <w:t xml:space="preserve"> peripheral blood </w:t>
        </w:r>
      </w:ins>
      <w:r>
        <w:rPr>
          <w:w w:val="110"/>
        </w:rPr>
        <w:t>within</w:t>
      </w:r>
      <w:r>
        <w:rPr>
          <w:spacing w:val="-6"/>
          <w:w w:val="110"/>
        </w:rPr>
        <w:t xml:space="preserve"> </w:t>
      </w:r>
      <w:proofErr w:type="spellStart"/>
      <w:r>
        <w:rPr>
          <w:spacing w:val="-4"/>
          <w:w w:val="110"/>
        </w:rPr>
        <w:t>PsA</w:t>
      </w:r>
      <w:proofErr w:type="spellEnd"/>
      <w:r>
        <w:rPr>
          <w:spacing w:val="-5"/>
          <w:w w:val="110"/>
        </w:rPr>
        <w:t xml:space="preserve"> </w:t>
      </w:r>
      <w:r>
        <w:rPr>
          <w:w w:val="110"/>
        </w:rPr>
        <w:t>patients</w:t>
      </w:r>
      <w:r>
        <w:rPr>
          <w:spacing w:val="-6"/>
          <w:w w:val="110"/>
        </w:rPr>
        <w:t xml:space="preserve"> </w:t>
      </w:r>
      <w:r>
        <w:rPr>
          <w:w w:val="110"/>
        </w:rPr>
        <w:t>and</w:t>
      </w:r>
      <w:r>
        <w:rPr>
          <w:spacing w:val="-5"/>
          <w:w w:val="110"/>
        </w:rPr>
        <w:t xml:space="preserve"> </w:t>
      </w:r>
      <w:r>
        <w:rPr>
          <w:w w:val="110"/>
        </w:rPr>
        <w:t>could</w:t>
      </w:r>
      <w:r>
        <w:rPr>
          <w:spacing w:val="-6"/>
          <w:w w:val="110"/>
        </w:rPr>
        <w:t xml:space="preserve"> </w:t>
      </w:r>
      <w:r>
        <w:rPr>
          <w:w w:val="110"/>
        </w:rPr>
        <w:t>then</w:t>
      </w:r>
      <w:r>
        <w:rPr>
          <w:spacing w:val="-5"/>
          <w:w w:val="110"/>
        </w:rPr>
        <w:t xml:space="preserve"> </w:t>
      </w:r>
      <w:r>
        <w:rPr>
          <w:w w:val="110"/>
        </w:rPr>
        <w:t>be</w:t>
      </w:r>
      <w:r>
        <w:rPr>
          <w:spacing w:val="-6"/>
          <w:w w:val="110"/>
        </w:rPr>
        <w:t xml:space="preserve"> </w:t>
      </w:r>
      <w:r>
        <w:rPr>
          <w:w w:val="110"/>
        </w:rPr>
        <w:t>considered</w:t>
      </w:r>
      <w:r>
        <w:rPr>
          <w:spacing w:val="-5"/>
          <w:w w:val="110"/>
        </w:rPr>
        <w:t xml:space="preserve"> </w:t>
      </w:r>
      <w:r>
        <w:rPr>
          <w:w w:val="110"/>
        </w:rPr>
        <w:t>as</w:t>
      </w:r>
      <w:r>
        <w:rPr>
          <w:spacing w:val="-6"/>
          <w:w w:val="110"/>
        </w:rPr>
        <w:t xml:space="preserve"> </w:t>
      </w:r>
      <w:r>
        <w:rPr>
          <w:w w:val="110"/>
        </w:rPr>
        <w:t>the circulating disease ”footprint”. In this respect, CD14</w:t>
      </w:r>
      <w:r>
        <w:rPr>
          <w:w w:val="110"/>
          <w:position w:val="9"/>
          <w:sz w:val="18"/>
        </w:rPr>
        <w:t xml:space="preserve">+ </w:t>
      </w:r>
      <w:r>
        <w:rPr>
          <w:w w:val="110"/>
        </w:rPr>
        <w:t xml:space="preserve">monocytes was the </w:t>
      </w:r>
      <w:r>
        <w:rPr>
          <w:spacing w:val="-3"/>
          <w:w w:val="110"/>
        </w:rPr>
        <w:t xml:space="preserve">cell </w:t>
      </w:r>
      <w:r>
        <w:rPr>
          <w:w w:val="110"/>
        </w:rPr>
        <w:t>type with lower number of systemic modulated genes (14), compared to</w:t>
      </w:r>
      <w:r>
        <w:rPr>
          <w:spacing w:val="-1"/>
          <w:w w:val="110"/>
        </w:rPr>
        <w:t xml:space="preserve"> </w:t>
      </w:r>
      <w:r>
        <w:rPr>
          <w:w w:val="110"/>
        </w:rPr>
        <w:t>mCD8</w:t>
      </w:r>
      <w:r>
        <w:rPr>
          <w:w w:val="110"/>
          <w:position w:val="9"/>
          <w:sz w:val="18"/>
        </w:rPr>
        <w:t>+</w:t>
      </w:r>
    </w:p>
    <w:p w14:paraId="48CA7C35" w14:textId="77777777" w:rsidR="005313F1" w:rsidRDefault="009B75EF">
      <w:pPr>
        <w:pStyle w:val="BodyText"/>
        <w:spacing w:line="294" w:lineRule="exact"/>
        <w:ind w:left="377"/>
        <w:rPr>
          <w:i/>
        </w:rPr>
      </w:pPr>
      <w:r>
        <w:rPr>
          <w:w w:val="110"/>
        </w:rPr>
        <w:t xml:space="preserve">(23) </w:t>
      </w:r>
      <w:proofErr w:type="gramStart"/>
      <w:r>
        <w:rPr>
          <w:w w:val="110"/>
        </w:rPr>
        <w:t>and</w:t>
      </w:r>
      <w:proofErr w:type="gramEnd"/>
      <w:r>
        <w:rPr>
          <w:w w:val="110"/>
        </w:rPr>
        <w:t xml:space="preserve"> mCD4</w:t>
      </w:r>
      <w:r>
        <w:rPr>
          <w:w w:val="110"/>
          <w:position w:val="9"/>
          <w:sz w:val="18"/>
        </w:rPr>
        <w:t xml:space="preserve">+ </w:t>
      </w:r>
      <w:r>
        <w:rPr>
          <w:w w:val="110"/>
        </w:rPr>
        <w:t>(42) (Figure 5.13a, b and c). Amongst these genes were</w:t>
      </w:r>
      <w:r>
        <w:rPr>
          <w:spacing w:val="-3"/>
          <w:w w:val="110"/>
        </w:rPr>
        <w:t xml:space="preserve"> </w:t>
      </w:r>
      <w:r>
        <w:rPr>
          <w:i/>
          <w:spacing w:val="-3"/>
          <w:w w:val="110"/>
        </w:rPr>
        <w:t>CCL24</w:t>
      </w:r>
    </w:p>
    <w:p w14:paraId="1B0BD90B" w14:textId="77777777" w:rsidR="005313F1" w:rsidRDefault="009B75EF">
      <w:pPr>
        <w:spacing w:before="169" w:line="386" w:lineRule="auto"/>
        <w:ind w:left="377" w:right="1341"/>
        <w:jc w:val="both"/>
        <w:rPr>
          <w:sz w:val="24"/>
        </w:rPr>
      </w:pPr>
      <w:proofErr w:type="gramStart"/>
      <w:r>
        <w:rPr>
          <w:w w:val="110"/>
          <w:sz w:val="24"/>
        </w:rPr>
        <w:t>and</w:t>
      </w:r>
      <w:proofErr w:type="gramEnd"/>
      <w:r>
        <w:rPr>
          <w:spacing w:val="-9"/>
          <w:w w:val="110"/>
          <w:sz w:val="24"/>
        </w:rPr>
        <w:t xml:space="preserve"> </w:t>
      </w:r>
      <w:r>
        <w:rPr>
          <w:i/>
          <w:spacing w:val="-3"/>
          <w:w w:val="110"/>
          <w:sz w:val="24"/>
        </w:rPr>
        <w:t>CCL27</w:t>
      </w:r>
      <w:r>
        <w:rPr>
          <w:i/>
          <w:spacing w:val="-9"/>
          <w:w w:val="110"/>
          <w:sz w:val="24"/>
        </w:rPr>
        <w:t xml:space="preserve"> </w:t>
      </w:r>
      <w:r>
        <w:rPr>
          <w:w w:val="110"/>
          <w:sz w:val="24"/>
        </w:rPr>
        <w:t>in</w:t>
      </w:r>
      <w:r>
        <w:rPr>
          <w:spacing w:val="-9"/>
          <w:w w:val="110"/>
          <w:sz w:val="24"/>
        </w:rPr>
        <w:t xml:space="preserve"> </w:t>
      </w:r>
      <w:r>
        <w:rPr>
          <w:w w:val="110"/>
          <w:sz w:val="24"/>
        </w:rPr>
        <w:t>CD14</w:t>
      </w:r>
      <w:r>
        <w:rPr>
          <w:w w:val="110"/>
          <w:position w:val="9"/>
          <w:sz w:val="18"/>
        </w:rPr>
        <w:t>+</w:t>
      </w:r>
      <w:r>
        <w:rPr>
          <w:spacing w:val="17"/>
          <w:w w:val="110"/>
          <w:position w:val="9"/>
          <w:sz w:val="18"/>
        </w:rPr>
        <w:t xml:space="preserve"> </w:t>
      </w:r>
      <w:r>
        <w:rPr>
          <w:w w:val="110"/>
          <w:sz w:val="24"/>
        </w:rPr>
        <w:t>monocytes,</w:t>
      </w:r>
      <w:r>
        <w:rPr>
          <w:spacing w:val="-9"/>
          <w:w w:val="110"/>
          <w:sz w:val="24"/>
        </w:rPr>
        <w:t xml:space="preserve"> </w:t>
      </w:r>
      <w:r>
        <w:rPr>
          <w:i/>
          <w:spacing w:val="-3"/>
          <w:w w:val="110"/>
          <w:sz w:val="24"/>
        </w:rPr>
        <w:t>CCR7</w:t>
      </w:r>
      <w:r>
        <w:rPr>
          <w:i/>
          <w:spacing w:val="-9"/>
          <w:w w:val="110"/>
          <w:sz w:val="24"/>
        </w:rPr>
        <w:t xml:space="preserve"> </w:t>
      </w:r>
      <w:r>
        <w:rPr>
          <w:w w:val="110"/>
          <w:sz w:val="24"/>
        </w:rPr>
        <w:t>and</w:t>
      </w:r>
      <w:r>
        <w:rPr>
          <w:spacing w:val="-9"/>
          <w:w w:val="110"/>
          <w:sz w:val="24"/>
        </w:rPr>
        <w:t xml:space="preserve"> </w:t>
      </w:r>
      <w:r>
        <w:rPr>
          <w:i/>
          <w:w w:val="110"/>
          <w:sz w:val="24"/>
        </w:rPr>
        <w:t>TLR4</w:t>
      </w:r>
      <w:r>
        <w:rPr>
          <w:i/>
          <w:spacing w:val="-9"/>
          <w:w w:val="110"/>
          <w:sz w:val="24"/>
        </w:rPr>
        <w:t xml:space="preserve"> </w:t>
      </w:r>
      <w:r>
        <w:rPr>
          <w:w w:val="110"/>
          <w:sz w:val="24"/>
        </w:rPr>
        <w:t>in</w:t>
      </w:r>
      <w:r>
        <w:rPr>
          <w:spacing w:val="-8"/>
          <w:w w:val="110"/>
          <w:sz w:val="24"/>
        </w:rPr>
        <w:t xml:space="preserve"> </w:t>
      </w:r>
      <w:r>
        <w:rPr>
          <w:w w:val="110"/>
          <w:sz w:val="24"/>
        </w:rPr>
        <w:t>mCD4</w:t>
      </w:r>
      <w:r>
        <w:rPr>
          <w:w w:val="110"/>
          <w:position w:val="9"/>
          <w:sz w:val="18"/>
        </w:rPr>
        <w:t>+</w:t>
      </w:r>
      <w:r>
        <w:rPr>
          <w:spacing w:val="16"/>
          <w:w w:val="110"/>
          <w:position w:val="9"/>
          <w:sz w:val="18"/>
        </w:rPr>
        <w:t xml:space="preserve"> </w:t>
      </w:r>
      <w:r>
        <w:rPr>
          <w:w w:val="110"/>
          <w:sz w:val="24"/>
        </w:rPr>
        <w:t>cells</w:t>
      </w:r>
      <w:r>
        <w:rPr>
          <w:spacing w:val="-8"/>
          <w:w w:val="110"/>
          <w:sz w:val="24"/>
        </w:rPr>
        <w:t xml:space="preserve"> </w:t>
      </w:r>
      <w:r>
        <w:rPr>
          <w:w w:val="110"/>
          <w:sz w:val="24"/>
        </w:rPr>
        <w:t>and</w:t>
      </w:r>
      <w:r>
        <w:rPr>
          <w:spacing w:val="-9"/>
          <w:w w:val="110"/>
          <w:sz w:val="24"/>
        </w:rPr>
        <w:t xml:space="preserve"> </w:t>
      </w:r>
      <w:r>
        <w:rPr>
          <w:i/>
          <w:spacing w:val="-3"/>
          <w:w w:val="110"/>
          <w:sz w:val="24"/>
        </w:rPr>
        <w:t>CCR10</w:t>
      </w:r>
      <w:r>
        <w:rPr>
          <w:i/>
          <w:spacing w:val="-9"/>
          <w:w w:val="110"/>
          <w:sz w:val="24"/>
        </w:rPr>
        <w:t xml:space="preserve"> </w:t>
      </w:r>
      <w:r>
        <w:rPr>
          <w:spacing w:val="-7"/>
          <w:w w:val="110"/>
          <w:sz w:val="24"/>
        </w:rPr>
        <w:t xml:space="preserve">in </w:t>
      </w:r>
      <w:r>
        <w:rPr>
          <w:w w:val="110"/>
          <w:sz w:val="24"/>
        </w:rPr>
        <w:t>mCD8</w:t>
      </w:r>
      <w:r>
        <w:rPr>
          <w:w w:val="110"/>
          <w:position w:val="9"/>
          <w:sz w:val="18"/>
        </w:rPr>
        <w:t>+</w:t>
      </w:r>
      <w:r>
        <w:rPr>
          <w:spacing w:val="20"/>
          <w:w w:val="110"/>
          <w:position w:val="9"/>
          <w:sz w:val="18"/>
        </w:rPr>
        <w:t xml:space="preserve"> </w:t>
      </w:r>
      <w:r>
        <w:rPr>
          <w:w w:val="110"/>
          <w:sz w:val="24"/>
        </w:rPr>
        <w:t>cells.</w:t>
      </w:r>
    </w:p>
    <w:p w14:paraId="30924208" w14:textId="77777777" w:rsidR="005313F1" w:rsidRDefault="009B75EF">
      <w:pPr>
        <w:pStyle w:val="BodyText"/>
        <w:spacing w:before="33" w:line="405" w:lineRule="auto"/>
        <w:ind w:left="377" w:right="1343" w:firstLine="566"/>
        <w:jc w:val="both"/>
      </w:pPr>
      <w:proofErr w:type="gramStart"/>
      <w:r>
        <w:rPr>
          <w:w w:val="110"/>
        </w:rPr>
        <w:t>A</w:t>
      </w:r>
      <w:r>
        <w:rPr>
          <w:spacing w:val="-9"/>
          <w:w w:val="110"/>
        </w:rPr>
        <w:t xml:space="preserve"> </w:t>
      </w:r>
      <w:r>
        <w:rPr>
          <w:w w:val="110"/>
        </w:rPr>
        <w:t>second</w:t>
      </w:r>
      <w:r>
        <w:rPr>
          <w:spacing w:val="-9"/>
          <w:w w:val="110"/>
        </w:rPr>
        <w:t xml:space="preserve"> </w:t>
      </w:r>
      <w:r>
        <w:rPr>
          <w:w w:val="110"/>
        </w:rPr>
        <w:t>group</w:t>
      </w:r>
      <w:r>
        <w:rPr>
          <w:spacing w:val="-8"/>
          <w:w w:val="110"/>
        </w:rPr>
        <w:t xml:space="preserve"> </w:t>
      </w:r>
      <w:r>
        <w:rPr>
          <w:w w:val="110"/>
        </w:rPr>
        <w:t>of</w:t>
      </w:r>
      <w:r>
        <w:rPr>
          <w:spacing w:val="-9"/>
          <w:w w:val="110"/>
        </w:rPr>
        <w:t xml:space="preserve"> </w:t>
      </w:r>
      <w:r>
        <w:rPr>
          <w:w w:val="110"/>
        </w:rPr>
        <w:t>genes</w:t>
      </w:r>
      <w:r>
        <w:rPr>
          <w:spacing w:val="-8"/>
          <w:w w:val="110"/>
        </w:rPr>
        <w:t xml:space="preserve"> </w:t>
      </w:r>
      <w:r>
        <w:rPr>
          <w:w w:val="110"/>
        </w:rPr>
        <w:t>were</w:t>
      </w:r>
      <w:proofErr w:type="gramEnd"/>
      <w:r>
        <w:rPr>
          <w:spacing w:val="-9"/>
          <w:w w:val="110"/>
        </w:rPr>
        <w:t xml:space="preserve"> </w:t>
      </w:r>
      <w:r>
        <w:rPr>
          <w:w w:val="110"/>
        </w:rPr>
        <w:t>designated</w:t>
      </w:r>
      <w:r>
        <w:rPr>
          <w:spacing w:val="-8"/>
          <w:w w:val="110"/>
        </w:rPr>
        <w:t xml:space="preserve"> </w:t>
      </w:r>
      <w:r>
        <w:rPr>
          <w:w w:val="110"/>
        </w:rPr>
        <w:t>as</w:t>
      </w:r>
      <w:r>
        <w:rPr>
          <w:spacing w:val="-9"/>
          <w:w w:val="110"/>
        </w:rPr>
        <w:t xml:space="preserve"> </w:t>
      </w:r>
      <w:r>
        <w:rPr>
          <w:w w:val="110"/>
        </w:rPr>
        <w:t>tissue-specific,</w:t>
      </w:r>
      <w:r>
        <w:rPr>
          <w:spacing w:val="-8"/>
          <w:w w:val="110"/>
        </w:rPr>
        <w:t xml:space="preserve"> </w:t>
      </w:r>
      <w:r>
        <w:rPr>
          <w:w w:val="110"/>
        </w:rPr>
        <w:t>since</w:t>
      </w:r>
      <w:r>
        <w:rPr>
          <w:spacing w:val="-9"/>
          <w:w w:val="110"/>
        </w:rPr>
        <w:t xml:space="preserve"> </w:t>
      </w:r>
      <w:r>
        <w:rPr>
          <w:w w:val="110"/>
        </w:rPr>
        <w:t>they</w:t>
      </w:r>
      <w:r>
        <w:rPr>
          <w:spacing w:val="-8"/>
          <w:w w:val="110"/>
        </w:rPr>
        <w:t xml:space="preserve"> </w:t>
      </w:r>
      <w:r>
        <w:rPr>
          <w:spacing w:val="-5"/>
          <w:w w:val="110"/>
        </w:rPr>
        <w:t xml:space="preserve">were </w:t>
      </w:r>
      <w:r>
        <w:rPr>
          <w:w w:val="110"/>
        </w:rPr>
        <w:t>significantly modulated between</w:t>
      </w:r>
      <w:del w:id="1044" w:author="Microsoft Office User" w:date="2018-12-24T10:32:00Z">
        <w:r w:rsidDel="005C778C">
          <w:rPr>
            <w:w w:val="110"/>
          </w:rPr>
          <w:delText xml:space="preserve"> SF </w:delText>
        </w:r>
      </w:del>
      <w:ins w:id="1045" w:author="Microsoft Office User" w:date="2018-12-24T10:32:00Z">
        <w:r w:rsidR="005C778C">
          <w:rPr>
            <w:w w:val="110"/>
          </w:rPr>
          <w:t xml:space="preserve"> synovial fluid </w:t>
        </w:r>
      </w:ins>
      <w:r>
        <w:rPr>
          <w:w w:val="110"/>
        </w:rPr>
        <w:t>and</w:t>
      </w:r>
      <w:del w:id="1046" w:author="Microsoft Office User" w:date="2018-12-24T10:29:00Z">
        <w:r w:rsidDel="005C778C">
          <w:rPr>
            <w:w w:val="110"/>
          </w:rPr>
          <w:delText xml:space="preserve"> PB </w:delText>
        </w:r>
      </w:del>
      <w:ins w:id="1047" w:author="Microsoft Office User" w:date="2018-12-24T10:29:00Z">
        <w:r w:rsidR="005C778C">
          <w:rPr>
            <w:w w:val="110"/>
          </w:rPr>
          <w:t xml:space="preserve"> peripheral blood </w:t>
        </w:r>
      </w:ins>
      <w:r>
        <w:rPr>
          <w:w w:val="110"/>
        </w:rPr>
        <w:t xml:space="preserve">in </w:t>
      </w:r>
      <w:proofErr w:type="spellStart"/>
      <w:r>
        <w:rPr>
          <w:spacing w:val="-4"/>
          <w:w w:val="110"/>
        </w:rPr>
        <w:lastRenderedPageBreak/>
        <w:t>PsA</w:t>
      </w:r>
      <w:proofErr w:type="spellEnd"/>
      <w:r>
        <w:rPr>
          <w:spacing w:val="-4"/>
          <w:w w:val="110"/>
        </w:rPr>
        <w:t xml:space="preserve"> </w:t>
      </w:r>
      <w:r>
        <w:rPr>
          <w:w w:val="110"/>
        </w:rPr>
        <w:t xml:space="preserve">patients but did not </w:t>
      </w:r>
      <w:r>
        <w:rPr>
          <w:spacing w:val="-3"/>
          <w:w w:val="110"/>
        </w:rPr>
        <w:t xml:space="preserve">show </w:t>
      </w:r>
      <w:r>
        <w:rPr>
          <w:w w:val="110"/>
        </w:rPr>
        <w:t>significant</w:t>
      </w:r>
      <w:r>
        <w:rPr>
          <w:spacing w:val="-12"/>
          <w:w w:val="110"/>
        </w:rPr>
        <w:t xml:space="preserve"> </w:t>
      </w:r>
      <w:r>
        <w:rPr>
          <w:w w:val="110"/>
        </w:rPr>
        <w:t>changes</w:t>
      </w:r>
      <w:r>
        <w:rPr>
          <w:spacing w:val="-12"/>
          <w:w w:val="110"/>
        </w:rPr>
        <w:t xml:space="preserve"> </w:t>
      </w:r>
      <w:r>
        <w:rPr>
          <w:w w:val="110"/>
        </w:rPr>
        <w:t>between</w:t>
      </w:r>
      <w:r>
        <w:rPr>
          <w:spacing w:val="-12"/>
          <w:w w:val="110"/>
        </w:rPr>
        <w:t xml:space="preserve"> </w:t>
      </w:r>
      <w:r>
        <w:rPr>
          <w:w w:val="110"/>
        </w:rPr>
        <w:t>controls</w:t>
      </w:r>
      <w:r>
        <w:rPr>
          <w:spacing w:val="-12"/>
          <w:w w:val="110"/>
        </w:rPr>
        <w:t xml:space="preserve"> </w:t>
      </w:r>
      <w:r>
        <w:rPr>
          <w:w w:val="110"/>
        </w:rPr>
        <w:t>and</w:t>
      </w:r>
      <w:r>
        <w:rPr>
          <w:spacing w:val="-12"/>
          <w:w w:val="110"/>
        </w:rPr>
        <w:t xml:space="preserve"> </w:t>
      </w:r>
      <w:proofErr w:type="spellStart"/>
      <w:r>
        <w:rPr>
          <w:spacing w:val="-4"/>
          <w:w w:val="110"/>
        </w:rPr>
        <w:t>PsA</w:t>
      </w:r>
      <w:proofErr w:type="spellEnd"/>
      <w:r>
        <w:rPr>
          <w:spacing w:val="-11"/>
          <w:w w:val="110"/>
        </w:rPr>
        <w:t xml:space="preserve"> </w:t>
      </w:r>
      <w:r>
        <w:rPr>
          <w:w w:val="110"/>
        </w:rPr>
        <w:t>at</w:t>
      </w:r>
      <w:r>
        <w:rPr>
          <w:spacing w:val="-12"/>
          <w:w w:val="110"/>
        </w:rPr>
        <w:t xml:space="preserve"> </w:t>
      </w:r>
      <w:r>
        <w:rPr>
          <w:w w:val="110"/>
        </w:rPr>
        <w:t>the</w:t>
      </w:r>
      <w:r>
        <w:rPr>
          <w:spacing w:val="-12"/>
          <w:w w:val="110"/>
        </w:rPr>
        <w:t xml:space="preserve"> </w:t>
      </w:r>
      <w:r>
        <w:rPr>
          <w:w w:val="110"/>
        </w:rPr>
        <w:t>circulating</w:t>
      </w:r>
      <w:r>
        <w:rPr>
          <w:spacing w:val="-12"/>
          <w:w w:val="110"/>
        </w:rPr>
        <w:t xml:space="preserve"> </w:t>
      </w:r>
      <w:r>
        <w:rPr>
          <w:w w:val="110"/>
        </w:rPr>
        <w:t>level</w:t>
      </w:r>
      <w:r>
        <w:rPr>
          <w:spacing w:val="-12"/>
          <w:w w:val="110"/>
        </w:rPr>
        <w:t xml:space="preserve"> </w:t>
      </w:r>
      <w:r>
        <w:rPr>
          <w:w w:val="110"/>
        </w:rPr>
        <w:t>(Figure</w:t>
      </w:r>
      <w:r>
        <w:rPr>
          <w:spacing w:val="-11"/>
          <w:w w:val="110"/>
        </w:rPr>
        <w:t xml:space="preserve"> </w:t>
      </w:r>
      <w:r>
        <w:rPr>
          <w:w w:val="110"/>
        </w:rPr>
        <w:t>5.13 red dots). Interestingly, in CD14</w:t>
      </w:r>
      <w:r>
        <w:rPr>
          <w:w w:val="110"/>
          <w:position w:val="9"/>
          <w:sz w:val="18"/>
        </w:rPr>
        <w:t xml:space="preserve">+ </w:t>
      </w:r>
      <w:r>
        <w:rPr>
          <w:w w:val="110"/>
        </w:rPr>
        <w:t>monocytes the tissue specific modulated</w:t>
      </w:r>
      <w:r>
        <w:rPr>
          <w:spacing w:val="-22"/>
          <w:w w:val="110"/>
        </w:rPr>
        <w:t xml:space="preserve"> </w:t>
      </w:r>
      <w:r>
        <w:rPr>
          <w:spacing w:val="-4"/>
          <w:w w:val="110"/>
        </w:rPr>
        <w:t>genes</w:t>
      </w:r>
    </w:p>
    <w:p w14:paraId="75FBE7DF" w14:textId="77777777" w:rsidR="005313F1" w:rsidRDefault="005313F1">
      <w:pPr>
        <w:spacing w:line="405" w:lineRule="auto"/>
        <w:jc w:val="both"/>
        <w:sectPr w:rsidR="005313F1">
          <w:pgSz w:w="11910" w:h="16840"/>
          <w:pgMar w:top="1800" w:right="0" w:bottom="560" w:left="1680" w:header="1482" w:footer="364" w:gutter="0"/>
          <w:cols w:space="720"/>
        </w:sectPr>
      </w:pPr>
    </w:p>
    <w:p w14:paraId="5BFB5457" w14:textId="77777777" w:rsidR="005313F1" w:rsidRDefault="005313F1">
      <w:pPr>
        <w:pStyle w:val="BodyText"/>
        <w:rPr>
          <w:sz w:val="20"/>
        </w:rPr>
      </w:pPr>
    </w:p>
    <w:p w14:paraId="53DF7109" w14:textId="77777777" w:rsidR="005313F1" w:rsidRDefault="005313F1">
      <w:pPr>
        <w:pStyle w:val="BodyText"/>
        <w:rPr>
          <w:sz w:val="20"/>
        </w:rPr>
      </w:pPr>
    </w:p>
    <w:p w14:paraId="3E004188" w14:textId="77777777" w:rsidR="005313F1" w:rsidRDefault="005313F1">
      <w:pPr>
        <w:pStyle w:val="BodyText"/>
        <w:rPr>
          <w:sz w:val="20"/>
        </w:rPr>
      </w:pPr>
    </w:p>
    <w:p w14:paraId="2ADEE163" w14:textId="77777777" w:rsidR="005313F1" w:rsidRDefault="005313F1">
      <w:pPr>
        <w:pStyle w:val="BodyText"/>
        <w:rPr>
          <w:sz w:val="20"/>
        </w:rPr>
      </w:pPr>
    </w:p>
    <w:p w14:paraId="43796AC8" w14:textId="77777777" w:rsidR="005313F1" w:rsidRDefault="005313F1">
      <w:pPr>
        <w:pStyle w:val="BodyText"/>
        <w:rPr>
          <w:sz w:val="20"/>
        </w:rPr>
      </w:pPr>
    </w:p>
    <w:p w14:paraId="24025000" w14:textId="77777777" w:rsidR="005313F1" w:rsidRDefault="005313F1">
      <w:pPr>
        <w:pStyle w:val="BodyText"/>
        <w:rPr>
          <w:sz w:val="20"/>
        </w:rPr>
      </w:pPr>
    </w:p>
    <w:p w14:paraId="07C3E592" w14:textId="77777777" w:rsidR="005313F1" w:rsidRDefault="005313F1">
      <w:pPr>
        <w:pStyle w:val="BodyText"/>
        <w:rPr>
          <w:sz w:val="20"/>
        </w:rPr>
      </w:pPr>
    </w:p>
    <w:p w14:paraId="014AD627" w14:textId="77777777" w:rsidR="005313F1" w:rsidRDefault="005313F1">
      <w:pPr>
        <w:pStyle w:val="BodyText"/>
        <w:rPr>
          <w:sz w:val="20"/>
        </w:rPr>
      </w:pPr>
    </w:p>
    <w:p w14:paraId="2F064DEA" w14:textId="77777777" w:rsidR="005313F1" w:rsidRDefault="005313F1">
      <w:pPr>
        <w:pStyle w:val="BodyText"/>
        <w:spacing w:before="2"/>
        <w:rPr>
          <w:sz w:val="29"/>
        </w:rPr>
      </w:pPr>
    </w:p>
    <w:p w14:paraId="1FE7E93F" w14:textId="77777777" w:rsidR="005313F1" w:rsidRDefault="005313F1">
      <w:pPr>
        <w:pStyle w:val="BodyText"/>
        <w:spacing w:before="5"/>
        <w:rPr>
          <w:sz w:val="8"/>
        </w:rPr>
      </w:pPr>
    </w:p>
    <w:p w14:paraId="1EEBCFB2" w14:textId="77777777" w:rsidR="005313F1" w:rsidRDefault="00090D17">
      <w:pPr>
        <w:ind w:right="754"/>
        <w:jc w:val="center"/>
        <w:rPr>
          <w:rFonts w:ascii="Arial"/>
          <w:b/>
          <w:sz w:val="9"/>
        </w:rPr>
      </w:pPr>
      <w:r>
        <w:rPr>
          <w:noProof/>
        </w:rPr>
        <mc:AlternateContent>
          <mc:Choice Requires="wps">
            <w:drawing>
              <wp:anchor distT="0" distB="0" distL="114300" distR="114300" simplePos="0" relativeHeight="14128" behindDoc="0" locked="0" layoutInCell="1" allowOverlap="1" wp14:anchorId="6EE1A346" wp14:editId="6141B741">
                <wp:simplePos x="0" y="0"/>
                <wp:positionH relativeFrom="page">
                  <wp:posOffset>3079115</wp:posOffset>
                </wp:positionH>
                <wp:positionV relativeFrom="paragraph">
                  <wp:posOffset>93980</wp:posOffset>
                </wp:positionV>
                <wp:extent cx="1925320" cy="1555750"/>
                <wp:effectExtent l="0" t="0" r="0" b="0"/>
                <wp:wrapNone/>
                <wp:docPr id="1114" name="Text Box 3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25320" cy="155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2" w:type="dxa"/>
                              <w:tblBorders>
                                <w:top w:val="single" w:sz="2" w:space="0" w:color="333333"/>
                                <w:left w:val="single" w:sz="2" w:space="0" w:color="333333"/>
                                <w:bottom w:val="single" w:sz="2" w:space="0" w:color="333333"/>
                                <w:right w:val="single" w:sz="2" w:space="0" w:color="333333"/>
                                <w:insideH w:val="single" w:sz="2" w:space="0" w:color="333333"/>
                                <w:insideV w:val="single" w:sz="2" w:space="0" w:color="333333"/>
                              </w:tblBorders>
                              <w:tblLayout w:type="fixed"/>
                              <w:tblCellMar>
                                <w:left w:w="0" w:type="dxa"/>
                                <w:right w:w="0" w:type="dxa"/>
                              </w:tblCellMar>
                              <w:tblLook w:val="01E0" w:firstRow="1" w:lastRow="1" w:firstColumn="1" w:lastColumn="1" w:noHBand="0" w:noVBand="0"/>
                            </w:tblPr>
                            <w:tblGrid>
                              <w:gridCol w:w="923"/>
                              <w:gridCol w:w="2105"/>
                            </w:tblGrid>
                            <w:tr w:rsidR="005A72E5" w14:paraId="423861FC" w14:textId="77777777">
                              <w:trPr>
                                <w:trHeight w:val="1775"/>
                              </w:trPr>
                              <w:tc>
                                <w:tcPr>
                                  <w:tcW w:w="923" w:type="dxa"/>
                                  <w:tcBorders>
                                    <w:bottom w:val="dashed" w:sz="2" w:space="0" w:color="000000"/>
                                    <w:right w:val="dashed" w:sz="2" w:space="0" w:color="000000"/>
                                  </w:tcBorders>
                                </w:tcPr>
                                <w:p w14:paraId="0AECB1C1" w14:textId="77777777" w:rsidR="005A72E5" w:rsidRDefault="005A72E5">
                                  <w:pPr>
                                    <w:pStyle w:val="TableParagraph"/>
                                    <w:rPr>
                                      <w:sz w:val="8"/>
                                    </w:rPr>
                                  </w:pPr>
                                </w:p>
                                <w:p w14:paraId="356BFDF9" w14:textId="77777777" w:rsidR="005A72E5" w:rsidRDefault="005A72E5">
                                  <w:pPr>
                                    <w:pStyle w:val="TableParagraph"/>
                                    <w:rPr>
                                      <w:sz w:val="8"/>
                                    </w:rPr>
                                  </w:pPr>
                                </w:p>
                                <w:p w14:paraId="0AFB1087" w14:textId="77777777" w:rsidR="005A72E5" w:rsidRDefault="005A72E5">
                                  <w:pPr>
                                    <w:pStyle w:val="TableParagraph"/>
                                    <w:rPr>
                                      <w:sz w:val="8"/>
                                    </w:rPr>
                                  </w:pPr>
                                </w:p>
                                <w:p w14:paraId="5CB5C111" w14:textId="77777777" w:rsidR="005A72E5" w:rsidRDefault="005A72E5">
                                  <w:pPr>
                                    <w:pStyle w:val="TableParagraph"/>
                                    <w:rPr>
                                      <w:sz w:val="8"/>
                                    </w:rPr>
                                  </w:pPr>
                                </w:p>
                                <w:p w14:paraId="43BC8197" w14:textId="77777777" w:rsidR="005A72E5" w:rsidRDefault="005A72E5">
                                  <w:pPr>
                                    <w:pStyle w:val="TableParagraph"/>
                                    <w:rPr>
                                      <w:sz w:val="8"/>
                                    </w:rPr>
                                  </w:pPr>
                                </w:p>
                                <w:p w14:paraId="31C46495" w14:textId="77777777" w:rsidR="005A72E5" w:rsidRDefault="005A72E5">
                                  <w:pPr>
                                    <w:pStyle w:val="TableParagraph"/>
                                    <w:rPr>
                                      <w:sz w:val="8"/>
                                    </w:rPr>
                                  </w:pPr>
                                </w:p>
                                <w:p w14:paraId="56538317" w14:textId="77777777" w:rsidR="005A72E5" w:rsidRDefault="005A72E5">
                                  <w:pPr>
                                    <w:pStyle w:val="TableParagraph"/>
                                    <w:spacing w:before="2"/>
                                    <w:rPr>
                                      <w:sz w:val="11"/>
                                    </w:rPr>
                                  </w:pPr>
                                </w:p>
                                <w:p w14:paraId="5CD8F6D3" w14:textId="77777777" w:rsidR="005A72E5" w:rsidRDefault="005A72E5">
                                  <w:pPr>
                                    <w:pStyle w:val="TableParagraph"/>
                                    <w:ind w:left="165"/>
                                    <w:rPr>
                                      <w:rFonts w:ascii="Arial-BoldItalicMT"/>
                                      <w:b/>
                                      <w:i/>
                                      <w:sz w:val="8"/>
                                    </w:rPr>
                                  </w:pPr>
                                  <w:r>
                                    <w:rPr>
                                      <w:rFonts w:ascii="Arial-BoldItalicMT"/>
                                      <w:b/>
                                      <w:i/>
                                      <w:sz w:val="8"/>
                                    </w:rPr>
                                    <w:t>CCL2</w:t>
                                  </w:r>
                                </w:p>
                              </w:tc>
                              <w:tc>
                                <w:tcPr>
                                  <w:tcW w:w="2105" w:type="dxa"/>
                                  <w:tcBorders>
                                    <w:left w:val="dashed" w:sz="2" w:space="0" w:color="000000"/>
                                    <w:bottom w:val="dashed" w:sz="2" w:space="0" w:color="000000"/>
                                  </w:tcBorders>
                                </w:tcPr>
                                <w:p w14:paraId="0A81E4F5" w14:textId="77777777" w:rsidR="005A72E5" w:rsidRDefault="005A72E5">
                                  <w:pPr>
                                    <w:pStyle w:val="TableParagraph"/>
                                    <w:spacing w:before="64" w:line="83" w:lineRule="exact"/>
                                    <w:ind w:left="979"/>
                                    <w:rPr>
                                      <w:rFonts w:ascii="Arial"/>
                                      <w:b/>
                                      <w:sz w:val="8"/>
                                    </w:rPr>
                                  </w:pPr>
                                  <w:r>
                                    <w:rPr>
                                      <w:rFonts w:ascii="Arial"/>
                                      <w:b/>
                                      <w:sz w:val="8"/>
                                    </w:rPr>
                                    <w:t>Putative disease-specific: 10</w:t>
                                  </w:r>
                                </w:p>
                                <w:p w14:paraId="3439387D" w14:textId="77777777" w:rsidR="005A72E5" w:rsidRDefault="005A72E5">
                                  <w:pPr>
                                    <w:pStyle w:val="TableParagraph"/>
                                    <w:spacing w:line="80" w:lineRule="exact"/>
                                    <w:ind w:left="979"/>
                                    <w:rPr>
                                      <w:rFonts w:ascii="Arial"/>
                                      <w:b/>
                                      <w:sz w:val="8"/>
                                    </w:rPr>
                                  </w:pPr>
                                  <w:r>
                                    <w:rPr>
                                      <w:rFonts w:ascii="Arial"/>
                                      <w:b/>
                                      <w:sz w:val="8"/>
                                    </w:rPr>
                                    <w:t>Systemic: 14</w:t>
                                  </w:r>
                                </w:p>
                                <w:p w14:paraId="1238D0B4" w14:textId="77777777" w:rsidR="005A72E5" w:rsidRDefault="005A72E5">
                                  <w:pPr>
                                    <w:pStyle w:val="TableParagraph"/>
                                    <w:spacing w:before="1" w:line="228" w:lineRule="auto"/>
                                    <w:ind w:left="990" w:right="386" w:hanging="12"/>
                                    <w:rPr>
                                      <w:rFonts w:ascii="Arial"/>
                                      <w:b/>
                                      <w:sz w:val="8"/>
                                    </w:rPr>
                                  </w:pPr>
                                  <w:r>
                                    <w:rPr>
                                      <w:rFonts w:ascii="Arial"/>
                                      <w:b/>
                                      <w:sz w:val="8"/>
                                    </w:rPr>
                                    <w:t>Tissue-specific: 62 None</w:t>
                                  </w:r>
                                </w:p>
                                <w:p w14:paraId="28AB5332" w14:textId="77777777" w:rsidR="005A72E5" w:rsidRDefault="005A72E5">
                                  <w:pPr>
                                    <w:pStyle w:val="TableParagraph"/>
                                    <w:rPr>
                                      <w:sz w:val="8"/>
                                    </w:rPr>
                                  </w:pPr>
                                </w:p>
                                <w:p w14:paraId="4FA37BC8" w14:textId="77777777" w:rsidR="005A72E5" w:rsidRDefault="005A72E5">
                                  <w:pPr>
                                    <w:pStyle w:val="TableParagraph"/>
                                    <w:rPr>
                                      <w:sz w:val="8"/>
                                    </w:rPr>
                                  </w:pPr>
                                </w:p>
                                <w:p w14:paraId="4DD08098" w14:textId="77777777" w:rsidR="005A72E5" w:rsidRDefault="005A72E5">
                                  <w:pPr>
                                    <w:pStyle w:val="TableParagraph"/>
                                    <w:rPr>
                                      <w:sz w:val="8"/>
                                    </w:rPr>
                                  </w:pPr>
                                </w:p>
                                <w:p w14:paraId="52E2385C" w14:textId="77777777" w:rsidR="005A72E5" w:rsidRDefault="005A72E5">
                                  <w:pPr>
                                    <w:pStyle w:val="TableParagraph"/>
                                    <w:rPr>
                                      <w:sz w:val="8"/>
                                    </w:rPr>
                                  </w:pPr>
                                </w:p>
                                <w:p w14:paraId="4B9905E6" w14:textId="77777777" w:rsidR="005A72E5" w:rsidRDefault="005A72E5">
                                  <w:pPr>
                                    <w:pStyle w:val="TableParagraph"/>
                                    <w:rPr>
                                      <w:sz w:val="8"/>
                                    </w:rPr>
                                  </w:pPr>
                                </w:p>
                                <w:p w14:paraId="488438A6" w14:textId="77777777" w:rsidR="005A72E5" w:rsidRDefault="005A72E5">
                                  <w:pPr>
                                    <w:pStyle w:val="TableParagraph"/>
                                    <w:rPr>
                                      <w:sz w:val="8"/>
                                    </w:rPr>
                                  </w:pPr>
                                </w:p>
                                <w:p w14:paraId="137E07F5" w14:textId="77777777" w:rsidR="005A72E5" w:rsidRDefault="005A72E5">
                                  <w:pPr>
                                    <w:pStyle w:val="TableParagraph"/>
                                    <w:rPr>
                                      <w:sz w:val="8"/>
                                    </w:rPr>
                                  </w:pPr>
                                </w:p>
                                <w:p w14:paraId="6503F8B3" w14:textId="77777777" w:rsidR="005A72E5" w:rsidRDefault="005A72E5">
                                  <w:pPr>
                                    <w:pStyle w:val="TableParagraph"/>
                                    <w:rPr>
                                      <w:sz w:val="8"/>
                                    </w:rPr>
                                  </w:pPr>
                                </w:p>
                                <w:p w14:paraId="6468DBCB" w14:textId="77777777" w:rsidR="005A72E5" w:rsidRDefault="005A72E5">
                                  <w:pPr>
                                    <w:pStyle w:val="TableParagraph"/>
                                    <w:rPr>
                                      <w:sz w:val="8"/>
                                    </w:rPr>
                                  </w:pPr>
                                </w:p>
                                <w:p w14:paraId="25C4E2C0" w14:textId="77777777" w:rsidR="005A72E5" w:rsidRDefault="005A72E5">
                                  <w:pPr>
                                    <w:pStyle w:val="TableParagraph"/>
                                    <w:spacing w:before="8"/>
                                    <w:rPr>
                                      <w:sz w:val="11"/>
                                    </w:rPr>
                                  </w:pPr>
                                </w:p>
                                <w:p w14:paraId="0D3B97BA" w14:textId="77777777" w:rsidR="005A72E5" w:rsidRDefault="005A72E5">
                                  <w:pPr>
                                    <w:pStyle w:val="TableParagraph"/>
                                    <w:spacing w:line="499" w:lineRule="auto"/>
                                    <w:ind w:left="334" w:right="1534" w:hanging="6"/>
                                    <w:rPr>
                                      <w:rFonts w:ascii="Arial-BoldItalicMT"/>
                                      <w:b/>
                                      <w:i/>
                                      <w:sz w:val="8"/>
                                    </w:rPr>
                                  </w:pPr>
                                  <w:r>
                                    <w:rPr>
                                      <w:rFonts w:ascii="Arial-BoldItalicMT"/>
                                      <w:b/>
                                      <w:i/>
                                      <w:sz w:val="8"/>
                                    </w:rPr>
                                    <w:t>PRG2 GPI</w:t>
                                  </w:r>
                                </w:p>
                              </w:tc>
                            </w:tr>
                            <w:tr w:rsidR="005A72E5" w14:paraId="68265130" w14:textId="77777777">
                              <w:trPr>
                                <w:trHeight w:val="662"/>
                              </w:trPr>
                              <w:tc>
                                <w:tcPr>
                                  <w:tcW w:w="923" w:type="dxa"/>
                                  <w:tcBorders>
                                    <w:top w:val="dashed" w:sz="2" w:space="0" w:color="000000"/>
                                    <w:right w:val="dashed" w:sz="2" w:space="0" w:color="000000"/>
                                  </w:tcBorders>
                                </w:tcPr>
                                <w:p w14:paraId="0813C8DB" w14:textId="77777777" w:rsidR="005A72E5" w:rsidRDefault="005A72E5">
                                  <w:pPr>
                                    <w:pStyle w:val="TableParagraph"/>
                                    <w:rPr>
                                      <w:sz w:val="16"/>
                                    </w:rPr>
                                  </w:pPr>
                                </w:p>
                              </w:tc>
                              <w:tc>
                                <w:tcPr>
                                  <w:tcW w:w="2105" w:type="dxa"/>
                                  <w:tcBorders>
                                    <w:top w:val="dashed" w:sz="2" w:space="0" w:color="000000"/>
                                    <w:left w:val="dashed" w:sz="2" w:space="0" w:color="000000"/>
                                  </w:tcBorders>
                                </w:tcPr>
                                <w:p w14:paraId="7A0D37E5" w14:textId="77777777" w:rsidR="005A72E5" w:rsidRDefault="005A72E5">
                                  <w:pPr>
                                    <w:pStyle w:val="TableParagraph"/>
                                    <w:rPr>
                                      <w:sz w:val="16"/>
                                    </w:rPr>
                                  </w:pPr>
                                </w:p>
                              </w:tc>
                            </w:tr>
                          </w:tbl>
                          <w:p w14:paraId="2105882A"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1A346" id="Text Box 3673" o:spid="_x0000_s1847" type="#_x0000_t202" style="position:absolute;left:0;text-align:left;margin-left:242.45pt;margin-top:7.4pt;width:151.6pt;height:122.5pt;z-index:1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" filled="f" stroked="f">
                <v:path arrowok="t"/>
                <v:textbox inset="0,0,0,0">
                  <w:txbxContent>
                    <w:tbl>
                      <w:tblPr>
                        <w:tblW w:w="0" w:type="auto"/>
                        <w:tblInd w:w="2" w:type="dxa"/>
                        <w:tblBorders>
                          <w:top w:val="single" w:sz="2" w:space="0" w:color="333333"/>
                          <w:left w:val="single" w:sz="2" w:space="0" w:color="333333"/>
                          <w:bottom w:val="single" w:sz="2" w:space="0" w:color="333333"/>
                          <w:right w:val="single" w:sz="2" w:space="0" w:color="333333"/>
                          <w:insideH w:val="single" w:sz="2" w:space="0" w:color="333333"/>
                          <w:insideV w:val="single" w:sz="2" w:space="0" w:color="333333"/>
                        </w:tblBorders>
                        <w:tblLayout w:type="fixed"/>
                        <w:tblCellMar>
                          <w:left w:w="0" w:type="dxa"/>
                          <w:right w:w="0" w:type="dxa"/>
                        </w:tblCellMar>
                        <w:tblLook w:val="01E0" w:firstRow="1" w:lastRow="1" w:firstColumn="1" w:lastColumn="1" w:noHBand="0" w:noVBand="0"/>
                      </w:tblPr>
                      <w:tblGrid>
                        <w:gridCol w:w="923"/>
                        <w:gridCol w:w="2105"/>
                      </w:tblGrid>
                      <w:tr w:rsidR="005A72E5" w14:paraId="423861FC" w14:textId="77777777">
                        <w:trPr>
                          <w:trHeight w:val="1775"/>
                        </w:trPr>
                        <w:tc>
                          <w:tcPr>
                            <w:tcW w:w="923" w:type="dxa"/>
                            <w:tcBorders>
                              <w:bottom w:val="dashed" w:sz="2" w:space="0" w:color="000000"/>
                              <w:right w:val="dashed" w:sz="2" w:space="0" w:color="000000"/>
                            </w:tcBorders>
                          </w:tcPr>
                          <w:p w14:paraId="0AECB1C1" w14:textId="77777777" w:rsidR="005A72E5" w:rsidRDefault="005A72E5">
                            <w:pPr>
                              <w:pStyle w:val="TableParagraph"/>
                              <w:rPr>
                                <w:sz w:val="8"/>
                              </w:rPr>
                            </w:pPr>
                          </w:p>
                          <w:p w14:paraId="356BFDF9" w14:textId="77777777" w:rsidR="005A72E5" w:rsidRDefault="005A72E5">
                            <w:pPr>
                              <w:pStyle w:val="TableParagraph"/>
                              <w:rPr>
                                <w:sz w:val="8"/>
                              </w:rPr>
                            </w:pPr>
                          </w:p>
                          <w:p w14:paraId="0AFB1087" w14:textId="77777777" w:rsidR="005A72E5" w:rsidRDefault="005A72E5">
                            <w:pPr>
                              <w:pStyle w:val="TableParagraph"/>
                              <w:rPr>
                                <w:sz w:val="8"/>
                              </w:rPr>
                            </w:pPr>
                          </w:p>
                          <w:p w14:paraId="5CB5C111" w14:textId="77777777" w:rsidR="005A72E5" w:rsidRDefault="005A72E5">
                            <w:pPr>
                              <w:pStyle w:val="TableParagraph"/>
                              <w:rPr>
                                <w:sz w:val="8"/>
                              </w:rPr>
                            </w:pPr>
                          </w:p>
                          <w:p w14:paraId="43BC8197" w14:textId="77777777" w:rsidR="005A72E5" w:rsidRDefault="005A72E5">
                            <w:pPr>
                              <w:pStyle w:val="TableParagraph"/>
                              <w:rPr>
                                <w:sz w:val="8"/>
                              </w:rPr>
                            </w:pPr>
                          </w:p>
                          <w:p w14:paraId="31C46495" w14:textId="77777777" w:rsidR="005A72E5" w:rsidRDefault="005A72E5">
                            <w:pPr>
                              <w:pStyle w:val="TableParagraph"/>
                              <w:rPr>
                                <w:sz w:val="8"/>
                              </w:rPr>
                            </w:pPr>
                          </w:p>
                          <w:p w14:paraId="56538317" w14:textId="77777777" w:rsidR="005A72E5" w:rsidRDefault="005A72E5">
                            <w:pPr>
                              <w:pStyle w:val="TableParagraph"/>
                              <w:spacing w:before="2"/>
                              <w:rPr>
                                <w:sz w:val="11"/>
                              </w:rPr>
                            </w:pPr>
                          </w:p>
                          <w:p w14:paraId="5CD8F6D3" w14:textId="77777777" w:rsidR="005A72E5" w:rsidRDefault="005A72E5">
                            <w:pPr>
                              <w:pStyle w:val="TableParagraph"/>
                              <w:ind w:left="165"/>
                              <w:rPr>
                                <w:rFonts w:ascii="Arial-BoldItalicMT"/>
                                <w:b/>
                                <w:i/>
                                <w:sz w:val="8"/>
                              </w:rPr>
                            </w:pPr>
                            <w:r>
                              <w:rPr>
                                <w:rFonts w:ascii="Arial-BoldItalicMT"/>
                                <w:b/>
                                <w:i/>
                                <w:sz w:val="8"/>
                              </w:rPr>
                              <w:t>CCL2</w:t>
                            </w:r>
                          </w:p>
                        </w:tc>
                        <w:tc>
                          <w:tcPr>
                            <w:tcW w:w="2105" w:type="dxa"/>
                            <w:tcBorders>
                              <w:left w:val="dashed" w:sz="2" w:space="0" w:color="000000"/>
                              <w:bottom w:val="dashed" w:sz="2" w:space="0" w:color="000000"/>
                            </w:tcBorders>
                          </w:tcPr>
                          <w:p w14:paraId="0A81E4F5" w14:textId="77777777" w:rsidR="005A72E5" w:rsidRDefault="005A72E5">
                            <w:pPr>
                              <w:pStyle w:val="TableParagraph"/>
                              <w:spacing w:before="64" w:line="83" w:lineRule="exact"/>
                              <w:ind w:left="979"/>
                              <w:rPr>
                                <w:rFonts w:ascii="Arial"/>
                                <w:b/>
                                <w:sz w:val="8"/>
                              </w:rPr>
                            </w:pPr>
                            <w:r>
                              <w:rPr>
                                <w:rFonts w:ascii="Arial"/>
                                <w:b/>
                                <w:sz w:val="8"/>
                              </w:rPr>
                              <w:t>Putative disease-specific: 10</w:t>
                            </w:r>
                          </w:p>
                          <w:p w14:paraId="3439387D" w14:textId="77777777" w:rsidR="005A72E5" w:rsidRDefault="005A72E5">
                            <w:pPr>
                              <w:pStyle w:val="TableParagraph"/>
                              <w:spacing w:line="80" w:lineRule="exact"/>
                              <w:ind w:left="979"/>
                              <w:rPr>
                                <w:rFonts w:ascii="Arial"/>
                                <w:b/>
                                <w:sz w:val="8"/>
                              </w:rPr>
                            </w:pPr>
                            <w:r>
                              <w:rPr>
                                <w:rFonts w:ascii="Arial"/>
                                <w:b/>
                                <w:sz w:val="8"/>
                              </w:rPr>
                              <w:t>Systemic: 14</w:t>
                            </w:r>
                          </w:p>
                          <w:p w14:paraId="1238D0B4" w14:textId="77777777" w:rsidR="005A72E5" w:rsidRDefault="005A72E5">
                            <w:pPr>
                              <w:pStyle w:val="TableParagraph"/>
                              <w:spacing w:before="1" w:line="228" w:lineRule="auto"/>
                              <w:ind w:left="990" w:right="386" w:hanging="12"/>
                              <w:rPr>
                                <w:rFonts w:ascii="Arial"/>
                                <w:b/>
                                <w:sz w:val="8"/>
                              </w:rPr>
                            </w:pPr>
                            <w:r>
                              <w:rPr>
                                <w:rFonts w:ascii="Arial"/>
                                <w:b/>
                                <w:sz w:val="8"/>
                              </w:rPr>
                              <w:t>Tissue-specific: 62 None</w:t>
                            </w:r>
                          </w:p>
                          <w:p w14:paraId="28AB5332" w14:textId="77777777" w:rsidR="005A72E5" w:rsidRDefault="005A72E5">
                            <w:pPr>
                              <w:pStyle w:val="TableParagraph"/>
                              <w:rPr>
                                <w:sz w:val="8"/>
                              </w:rPr>
                            </w:pPr>
                          </w:p>
                          <w:p w14:paraId="4FA37BC8" w14:textId="77777777" w:rsidR="005A72E5" w:rsidRDefault="005A72E5">
                            <w:pPr>
                              <w:pStyle w:val="TableParagraph"/>
                              <w:rPr>
                                <w:sz w:val="8"/>
                              </w:rPr>
                            </w:pPr>
                          </w:p>
                          <w:p w14:paraId="4DD08098" w14:textId="77777777" w:rsidR="005A72E5" w:rsidRDefault="005A72E5">
                            <w:pPr>
                              <w:pStyle w:val="TableParagraph"/>
                              <w:rPr>
                                <w:sz w:val="8"/>
                              </w:rPr>
                            </w:pPr>
                          </w:p>
                          <w:p w14:paraId="52E2385C" w14:textId="77777777" w:rsidR="005A72E5" w:rsidRDefault="005A72E5">
                            <w:pPr>
                              <w:pStyle w:val="TableParagraph"/>
                              <w:rPr>
                                <w:sz w:val="8"/>
                              </w:rPr>
                            </w:pPr>
                          </w:p>
                          <w:p w14:paraId="4B9905E6" w14:textId="77777777" w:rsidR="005A72E5" w:rsidRDefault="005A72E5">
                            <w:pPr>
                              <w:pStyle w:val="TableParagraph"/>
                              <w:rPr>
                                <w:sz w:val="8"/>
                              </w:rPr>
                            </w:pPr>
                          </w:p>
                          <w:p w14:paraId="488438A6" w14:textId="77777777" w:rsidR="005A72E5" w:rsidRDefault="005A72E5">
                            <w:pPr>
                              <w:pStyle w:val="TableParagraph"/>
                              <w:rPr>
                                <w:sz w:val="8"/>
                              </w:rPr>
                            </w:pPr>
                          </w:p>
                          <w:p w14:paraId="137E07F5" w14:textId="77777777" w:rsidR="005A72E5" w:rsidRDefault="005A72E5">
                            <w:pPr>
                              <w:pStyle w:val="TableParagraph"/>
                              <w:rPr>
                                <w:sz w:val="8"/>
                              </w:rPr>
                            </w:pPr>
                          </w:p>
                          <w:p w14:paraId="6503F8B3" w14:textId="77777777" w:rsidR="005A72E5" w:rsidRDefault="005A72E5">
                            <w:pPr>
                              <w:pStyle w:val="TableParagraph"/>
                              <w:rPr>
                                <w:sz w:val="8"/>
                              </w:rPr>
                            </w:pPr>
                          </w:p>
                          <w:p w14:paraId="6468DBCB" w14:textId="77777777" w:rsidR="005A72E5" w:rsidRDefault="005A72E5">
                            <w:pPr>
                              <w:pStyle w:val="TableParagraph"/>
                              <w:rPr>
                                <w:sz w:val="8"/>
                              </w:rPr>
                            </w:pPr>
                          </w:p>
                          <w:p w14:paraId="25C4E2C0" w14:textId="77777777" w:rsidR="005A72E5" w:rsidRDefault="005A72E5">
                            <w:pPr>
                              <w:pStyle w:val="TableParagraph"/>
                              <w:spacing w:before="8"/>
                              <w:rPr>
                                <w:sz w:val="11"/>
                              </w:rPr>
                            </w:pPr>
                          </w:p>
                          <w:p w14:paraId="0D3B97BA" w14:textId="77777777" w:rsidR="005A72E5" w:rsidRDefault="005A72E5">
                            <w:pPr>
                              <w:pStyle w:val="TableParagraph"/>
                              <w:spacing w:line="499" w:lineRule="auto"/>
                              <w:ind w:left="334" w:right="1534" w:hanging="6"/>
                              <w:rPr>
                                <w:rFonts w:ascii="Arial-BoldItalicMT"/>
                                <w:b/>
                                <w:i/>
                                <w:sz w:val="8"/>
                              </w:rPr>
                            </w:pPr>
                            <w:r>
                              <w:rPr>
                                <w:rFonts w:ascii="Arial-BoldItalicMT"/>
                                <w:b/>
                                <w:i/>
                                <w:sz w:val="8"/>
                              </w:rPr>
                              <w:t>PRG2 GPI</w:t>
                            </w:r>
                          </w:p>
                        </w:tc>
                      </w:tr>
                      <w:tr w:rsidR="005A72E5" w14:paraId="68265130" w14:textId="77777777">
                        <w:trPr>
                          <w:trHeight w:val="662"/>
                        </w:trPr>
                        <w:tc>
                          <w:tcPr>
                            <w:tcW w:w="923" w:type="dxa"/>
                            <w:tcBorders>
                              <w:top w:val="dashed" w:sz="2" w:space="0" w:color="000000"/>
                              <w:right w:val="dashed" w:sz="2" w:space="0" w:color="000000"/>
                            </w:tcBorders>
                          </w:tcPr>
                          <w:p w14:paraId="0813C8DB" w14:textId="77777777" w:rsidR="005A72E5" w:rsidRDefault="005A72E5">
                            <w:pPr>
                              <w:pStyle w:val="TableParagraph"/>
                              <w:rPr>
                                <w:sz w:val="16"/>
                              </w:rPr>
                            </w:pPr>
                          </w:p>
                        </w:tc>
                        <w:tc>
                          <w:tcPr>
                            <w:tcW w:w="2105" w:type="dxa"/>
                            <w:tcBorders>
                              <w:top w:val="dashed" w:sz="2" w:space="0" w:color="000000"/>
                              <w:left w:val="dashed" w:sz="2" w:space="0" w:color="000000"/>
                            </w:tcBorders>
                          </w:tcPr>
                          <w:p w14:paraId="7A0D37E5" w14:textId="77777777" w:rsidR="005A72E5" w:rsidRDefault="005A72E5">
                            <w:pPr>
                              <w:pStyle w:val="TableParagraph"/>
                              <w:rPr>
                                <w:sz w:val="16"/>
                              </w:rPr>
                            </w:pPr>
                          </w:p>
                        </w:tc>
                      </w:tr>
                    </w:tbl>
                    <w:p w14:paraId="2105882A" w14:textId="77777777" w:rsidR="005A72E5" w:rsidRDefault="005A72E5">
                      <w:pPr>
                        <w:pStyle w:val="BodyText"/>
                      </w:pPr>
                    </w:p>
                  </w:txbxContent>
                </v:textbox>
                <w10:wrap anchorx="page"/>
              </v:shape>
            </w:pict>
          </mc:Fallback>
        </mc:AlternateContent>
      </w:r>
      <w:r w:rsidR="009B75EF">
        <w:rPr>
          <w:rFonts w:ascii="Arial"/>
          <w:b/>
          <w:sz w:val="9"/>
        </w:rPr>
        <w:t>CD14</w:t>
      </w:r>
      <w:r w:rsidR="009B75EF">
        <w:rPr>
          <w:rFonts w:ascii="Arial"/>
          <w:b/>
          <w:position w:val="3"/>
          <w:sz w:val="5"/>
        </w:rPr>
        <w:t xml:space="preserve">+ </w:t>
      </w:r>
      <w:r w:rsidR="009B75EF">
        <w:rPr>
          <w:rFonts w:ascii="Arial"/>
          <w:b/>
          <w:sz w:val="9"/>
        </w:rPr>
        <w:t>monocytes</w:t>
      </w:r>
    </w:p>
    <w:p w14:paraId="578BAB87" w14:textId="77777777" w:rsidR="005313F1" w:rsidRDefault="005313F1">
      <w:pPr>
        <w:pStyle w:val="BodyText"/>
        <w:spacing w:before="2"/>
        <w:rPr>
          <w:rFonts w:ascii="Arial"/>
          <w:b/>
          <w:sz w:val="10"/>
        </w:rPr>
      </w:pPr>
    </w:p>
    <w:p w14:paraId="244043A8" w14:textId="77777777" w:rsidR="005313F1" w:rsidRDefault="00090D17">
      <w:pPr>
        <w:ind w:left="3068"/>
        <w:rPr>
          <w:rFonts w:ascii="Arial"/>
          <w:sz w:val="7"/>
        </w:rPr>
      </w:pPr>
      <w:r>
        <w:rPr>
          <w:noProof/>
        </w:rPr>
        <mc:AlternateContent>
          <mc:Choice Requires="wpg">
            <w:drawing>
              <wp:anchor distT="0" distB="0" distL="0" distR="0" simplePos="0" relativeHeight="9968" behindDoc="0" locked="0" layoutInCell="1" allowOverlap="1" wp14:anchorId="31201826" wp14:editId="374B33FC">
                <wp:simplePos x="0" y="0"/>
                <wp:positionH relativeFrom="page">
                  <wp:posOffset>3775075</wp:posOffset>
                </wp:positionH>
                <wp:positionV relativeFrom="paragraph">
                  <wp:posOffset>66675</wp:posOffset>
                </wp:positionV>
                <wp:extent cx="21590" cy="21590"/>
                <wp:effectExtent l="0" t="0" r="3810" b="3810"/>
                <wp:wrapTopAndBottom/>
                <wp:docPr id="1111" name="Group 3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1590"/>
                          <a:chOff x="5945" y="105"/>
                          <a:chExt cx="34" cy="34"/>
                        </a:xfrm>
                      </wpg:grpSpPr>
                      <wps:wsp>
                        <wps:cNvPr id="1112" name="Freeform 3671"/>
                        <wps:cNvSpPr>
                          <a:spLocks/>
                        </wps:cNvSpPr>
                        <wps:spPr bwMode="auto">
                          <a:xfrm>
                            <a:off x="5946" y="105"/>
                            <a:ext cx="32" cy="32"/>
                          </a:xfrm>
                          <a:custGeom>
                            <a:avLst/>
                            <a:gdLst>
                              <a:gd name="T0" fmla="+- 0 5971 5946"/>
                              <a:gd name="T1" fmla="*/ T0 w 32"/>
                              <a:gd name="T2" fmla="+- 0 106 106"/>
                              <a:gd name="T3" fmla="*/ 106 h 32"/>
                              <a:gd name="T4" fmla="+- 0 5953 5946"/>
                              <a:gd name="T5" fmla="*/ T4 w 32"/>
                              <a:gd name="T6" fmla="+- 0 106 106"/>
                              <a:gd name="T7" fmla="*/ 106 h 32"/>
                              <a:gd name="T8" fmla="+- 0 5946 5946"/>
                              <a:gd name="T9" fmla="*/ T8 w 32"/>
                              <a:gd name="T10" fmla="+- 0 113 106"/>
                              <a:gd name="T11" fmla="*/ 113 h 32"/>
                              <a:gd name="T12" fmla="+- 0 5946 5946"/>
                              <a:gd name="T13" fmla="*/ T12 w 32"/>
                              <a:gd name="T14" fmla="+- 0 130 106"/>
                              <a:gd name="T15" fmla="*/ 130 h 32"/>
                              <a:gd name="T16" fmla="+- 0 5953 5946"/>
                              <a:gd name="T17" fmla="*/ T16 w 32"/>
                              <a:gd name="T18" fmla="+- 0 137 106"/>
                              <a:gd name="T19" fmla="*/ 137 h 32"/>
                              <a:gd name="T20" fmla="+- 0 5971 5946"/>
                              <a:gd name="T21" fmla="*/ T20 w 32"/>
                              <a:gd name="T22" fmla="+- 0 137 106"/>
                              <a:gd name="T23" fmla="*/ 137 h 32"/>
                              <a:gd name="T24" fmla="+- 0 5978 5946"/>
                              <a:gd name="T25" fmla="*/ T24 w 32"/>
                              <a:gd name="T26" fmla="+- 0 130 106"/>
                              <a:gd name="T27" fmla="*/ 130 h 32"/>
                              <a:gd name="T28" fmla="+- 0 5978 5946"/>
                              <a:gd name="T29" fmla="*/ T28 w 32"/>
                              <a:gd name="T30" fmla="+- 0 113 106"/>
                              <a:gd name="T31" fmla="*/ 113 h 32"/>
                              <a:gd name="T32" fmla="+- 0 5971 5946"/>
                              <a:gd name="T33" fmla="*/ T32 w 32"/>
                              <a:gd name="T34" fmla="+- 0 106 106"/>
                              <a:gd name="T35" fmla="*/ 10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4"/>
                                </a:lnTo>
                                <a:lnTo>
                                  <a:pt x="7" y="31"/>
                                </a:lnTo>
                                <a:lnTo>
                                  <a:pt x="25" y="31"/>
                                </a:lnTo>
                                <a:lnTo>
                                  <a:pt x="32" y="24"/>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3" name="Freeform 3672"/>
                        <wps:cNvSpPr>
                          <a:spLocks/>
                        </wps:cNvSpPr>
                        <wps:spPr bwMode="auto">
                          <a:xfrm>
                            <a:off x="5946" y="105"/>
                            <a:ext cx="32" cy="32"/>
                          </a:xfrm>
                          <a:custGeom>
                            <a:avLst/>
                            <a:gdLst>
                              <a:gd name="T0" fmla="+- 0 5946 5946"/>
                              <a:gd name="T1" fmla="*/ T0 w 32"/>
                              <a:gd name="T2" fmla="+- 0 122 106"/>
                              <a:gd name="T3" fmla="*/ 122 h 32"/>
                              <a:gd name="T4" fmla="+- 0 5946 5946"/>
                              <a:gd name="T5" fmla="*/ T4 w 32"/>
                              <a:gd name="T6" fmla="+- 0 113 106"/>
                              <a:gd name="T7" fmla="*/ 113 h 32"/>
                              <a:gd name="T8" fmla="+- 0 5953 5946"/>
                              <a:gd name="T9" fmla="*/ T8 w 32"/>
                              <a:gd name="T10" fmla="+- 0 106 106"/>
                              <a:gd name="T11" fmla="*/ 106 h 32"/>
                              <a:gd name="T12" fmla="+- 0 5962 5946"/>
                              <a:gd name="T13" fmla="*/ T12 w 32"/>
                              <a:gd name="T14" fmla="+- 0 106 106"/>
                              <a:gd name="T15" fmla="*/ 106 h 32"/>
                              <a:gd name="T16" fmla="+- 0 5971 5946"/>
                              <a:gd name="T17" fmla="*/ T16 w 32"/>
                              <a:gd name="T18" fmla="+- 0 106 106"/>
                              <a:gd name="T19" fmla="*/ 106 h 32"/>
                              <a:gd name="T20" fmla="+- 0 5978 5946"/>
                              <a:gd name="T21" fmla="*/ T20 w 32"/>
                              <a:gd name="T22" fmla="+- 0 113 106"/>
                              <a:gd name="T23" fmla="*/ 113 h 32"/>
                              <a:gd name="T24" fmla="+- 0 5978 5946"/>
                              <a:gd name="T25" fmla="*/ T24 w 32"/>
                              <a:gd name="T26" fmla="+- 0 122 106"/>
                              <a:gd name="T27" fmla="*/ 122 h 32"/>
                              <a:gd name="T28" fmla="+- 0 5978 5946"/>
                              <a:gd name="T29" fmla="*/ T28 w 32"/>
                              <a:gd name="T30" fmla="+- 0 130 106"/>
                              <a:gd name="T31" fmla="*/ 130 h 32"/>
                              <a:gd name="T32" fmla="+- 0 5971 5946"/>
                              <a:gd name="T33" fmla="*/ T32 w 32"/>
                              <a:gd name="T34" fmla="+- 0 137 106"/>
                              <a:gd name="T35" fmla="*/ 137 h 32"/>
                              <a:gd name="T36" fmla="+- 0 5962 5946"/>
                              <a:gd name="T37" fmla="*/ T36 w 32"/>
                              <a:gd name="T38" fmla="+- 0 137 106"/>
                              <a:gd name="T39" fmla="*/ 137 h 32"/>
                              <a:gd name="T40" fmla="+- 0 5953 5946"/>
                              <a:gd name="T41" fmla="*/ T40 w 32"/>
                              <a:gd name="T42" fmla="+- 0 137 106"/>
                              <a:gd name="T43" fmla="*/ 137 h 32"/>
                              <a:gd name="T44" fmla="+- 0 5946 5946"/>
                              <a:gd name="T45" fmla="*/ T44 w 32"/>
                              <a:gd name="T46" fmla="+- 0 130 106"/>
                              <a:gd name="T47" fmla="*/ 130 h 32"/>
                              <a:gd name="T48" fmla="+- 0 5946 5946"/>
                              <a:gd name="T49" fmla="*/ T48 w 32"/>
                              <a:gd name="T50" fmla="+- 0 122 106"/>
                              <a:gd name="T51" fmla="*/ 122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4"/>
                                </a:lnTo>
                                <a:lnTo>
                                  <a:pt x="25" y="31"/>
                                </a:lnTo>
                                <a:lnTo>
                                  <a:pt x="16" y="31"/>
                                </a:lnTo>
                                <a:lnTo>
                                  <a:pt x="7" y="31"/>
                                </a:lnTo>
                                <a:lnTo>
                                  <a:pt x="0" y="24"/>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2BA1BA" id="Group 3670" o:spid="_x0000_s1026" style="position:absolute;margin-left:297.25pt;margin-top:5.25pt;width:1.7pt;height:1.7pt;z-index:9968;mso-wrap-distance-left:0;mso-wrap-distance-right:0;mso-position-horizontal-relative:page" coordorigin="5945,105" coordsize="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">
                <v:shape id="Freeform 3671" o:spid="_x0000_s1027" style="position:absolute;left:5946;top:105;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" path="m25,l7,,,7,,24r7,7l25,31r7,-7l32,7,25,xe" fillcolor="red" stroked="f">
                  <v:path arrowok="t" o:connecttype="custom" o:connectlocs="25,106;7,106;0,113;0,130;7,137;25,137;32,130;32,113;25,106" o:connectangles="0,0,0,0,0,0,0,0,0"/>
                </v:shape>
                <v:shape id="Freeform 3672" o:spid="_x0000_s1028" style="position:absolute;left:5946;top:105;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" path="m,16l,7,7,r9,l25,r7,7l32,16r,8l25,31r-9,l7,31,,24,,16e" filled="f" strokecolor="red" strokeweight=".02806mm">
                  <v:path arrowok="t" o:connecttype="custom" o:connectlocs="0,122;0,113;7,106;16,106;25,106;32,113;32,122;32,130;25,137;16,137;7,137;0,130;0,122" o:connectangles="0,0,0,0,0,0,0,0,0,0,0,0,0"/>
                </v:shape>
                <w10:wrap type="topAndBottom" anchorx="page"/>
              </v:group>
            </w:pict>
          </mc:Fallback>
        </mc:AlternateContent>
      </w:r>
      <w:r>
        <w:rPr>
          <w:noProof/>
        </w:rPr>
        <mc:AlternateContent>
          <mc:Choice Requires="wps">
            <w:drawing>
              <wp:anchor distT="0" distB="0" distL="114300" distR="114300" simplePos="0" relativeHeight="13192" behindDoc="0" locked="0" layoutInCell="1" allowOverlap="1" wp14:anchorId="5B161DA4" wp14:editId="7A7C0746">
                <wp:simplePos x="0" y="0"/>
                <wp:positionH relativeFrom="page">
                  <wp:posOffset>3072130</wp:posOffset>
                </wp:positionH>
                <wp:positionV relativeFrom="paragraph">
                  <wp:posOffset>142875</wp:posOffset>
                </wp:positionV>
                <wp:extent cx="7620" cy="0"/>
                <wp:effectExtent l="0" t="0" r="5080" b="0"/>
                <wp:wrapNone/>
                <wp:docPr id="1110" name="Line 3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C4B996" id="Line 3669" o:spid="_x0000_s1026" style="position:absolute;z-index:13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11.25pt" to="24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" strokecolor="#333" strokeweight=".04228mm">
                <o:lock v:ext="edit" shapetype="f"/>
                <w10:wrap anchorx="page"/>
              </v:line>
            </w:pict>
          </mc:Fallback>
        </mc:AlternateContent>
      </w:r>
      <w:r>
        <w:rPr>
          <w:noProof/>
        </w:rPr>
        <mc:AlternateContent>
          <mc:Choice Requires="wps">
            <w:drawing>
              <wp:anchor distT="0" distB="0" distL="114300" distR="114300" simplePos="0" relativeHeight="13216" behindDoc="0" locked="0" layoutInCell="1" allowOverlap="1" wp14:anchorId="032FFB73" wp14:editId="62CE175C">
                <wp:simplePos x="0" y="0"/>
                <wp:positionH relativeFrom="page">
                  <wp:posOffset>3072130</wp:posOffset>
                </wp:positionH>
                <wp:positionV relativeFrom="paragraph">
                  <wp:posOffset>25400</wp:posOffset>
                </wp:positionV>
                <wp:extent cx="7620" cy="0"/>
                <wp:effectExtent l="0" t="0" r="5080" b="0"/>
                <wp:wrapNone/>
                <wp:docPr id="1109" name="Line 3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81DBCB" id="Line 3668" o:spid="_x0000_s1026" style="position:absolute;z-index: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RTIRLQ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Pr>
          <w:noProof/>
        </w:rPr>
        <mc:AlternateContent>
          <mc:Choice Requires="wpg">
            <w:drawing>
              <wp:anchor distT="0" distB="0" distL="114300" distR="114300" simplePos="0" relativeHeight="13240" behindDoc="0" locked="0" layoutInCell="1" allowOverlap="1" wp14:anchorId="17630130" wp14:editId="4C3153F8">
                <wp:simplePos x="0" y="0"/>
                <wp:positionH relativeFrom="page">
                  <wp:posOffset>4240530</wp:posOffset>
                </wp:positionH>
                <wp:positionV relativeFrom="paragraph">
                  <wp:posOffset>29845</wp:posOffset>
                </wp:positionV>
                <wp:extent cx="18415" cy="161290"/>
                <wp:effectExtent l="0" t="0" r="0" b="3810"/>
                <wp:wrapNone/>
                <wp:docPr id="1101" name="Group 3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61290"/>
                          <a:chOff x="6678" y="47"/>
                          <a:chExt cx="29" cy="254"/>
                        </a:xfrm>
                      </wpg:grpSpPr>
                      <wps:wsp>
                        <wps:cNvPr id="1102" name="Freeform 3661"/>
                        <wps:cNvSpPr>
                          <a:spLocks/>
                        </wps:cNvSpPr>
                        <wps:spPr bwMode="auto">
                          <a:xfrm>
                            <a:off x="6681" y="47"/>
                            <a:ext cx="18" cy="18"/>
                          </a:xfrm>
                          <a:custGeom>
                            <a:avLst/>
                            <a:gdLst>
                              <a:gd name="T0" fmla="+- 0 6695 6681"/>
                              <a:gd name="T1" fmla="*/ T0 w 18"/>
                              <a:gd name="T2" fmla="+- 0 48 48"/>
                              <a:gd name="T3" fmla="*/ 48 h 18"/>
                              <a:gd name="T4" fmla="+- 0 6685 6681"/>
                              <a:gd name="T5" fmla="*/ T4 w 18"/>
                              <a:gd name="T6" fmla="+- 0 48 48"/>
                              <a:gd name="T7" fmla="*/ 48 h 18"/>
                              <a:gd name="T8" fmla="+- 0 6681 6681"/>
                              <a:gd name="T9" fmla="*/ T8 w 18"/>
                              <a:gd name="T10" fmla="+- 0 52 48"/>
                              <a:gd name="T11" fmla="*/ 52 h 18"/>
                              <a:gd name="T12" fmla="+- 0 6681 6681"/>
                              <a:gd name="T13" fmla="*/ T12 w 18"/>
                              <a:gd name="T14" fmla="+- 0 61 48"/>
                              <a:gd name="T15" fmla="*/ 61 h 18"/>
                              <a:gd name="T16" fmla="+- 0 6685 6681"/>
                              <a:gd name="T17" fmla="*/ T16 w 18"/>
                              <a:gd name="T18" fmla="+- 0 65 48"/>
                              <a:gd name="T19" fmla="*/ 65 h 18"/>
                              <a:gd name="T20" fmla="+- 0 6695 6681"/>
                              <a:gd name="T21" fmla="*/ T20 w 18"/>
                              <a:gd name="T22" fmla="+- 0 65 48"/>
                              <a:gd name="T23" fmla="*/ 65 h 18"/>
                              <a:gd name="T24" fmla="+- 0 6699 6681"/>
                              <a:gd name="T25" fmla="*/ T24 w 18"/>
                              <a:gd name="T26" fmla="+- 0 61 48"/>
                              <a:gd name="T27" fmla="*/ 61 h 18"/>
                              <a:gd name="T28" fmla="+- 0 6699 6681"/>
                              <a:gd name="T29" fmla="*/ T28 w 18"/>
                              <a:gd name="T30" fmla="+- 0 52 48"/>
                              <a:gd name="T31" fmla="*/ 52 h 18"/>
                              <a:gd name="T32" fmla="+- 0 6695 6681"/>
                              <a:gd name="T33" fmla="*/ T32 w 18"/>
                              <a:gd name="T34" fmla="+- 0 48 48"/>
                              <a:gd name="T35" fmla="*/ 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3"/>
                                </a:lnTo>
                                <a:lnTo>
                                  <a:pt x="4" y="17"/>
                                </a:lnTo>
                                <a:lnTo>
                                  <a:pt x="14" y="17"/>
                                </a:lnTo>
                                <a:lnTo>
                                  <a:pt x="18" y="13"/>
                                </a:lnTo>
                                <a:lnTo>
                                  <a:pt x="18" y="4"/>
                                </a:lnTo>
                                <a:lnTo>
                                  <a:pt x="1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3" name="Freeform 3662"/>
                        <wps:cNvSpPr>
                          <a:spLocks/>
                        </wps:cNvSpPr>
                        <wps:spPr bwMode="auto">
                          <a:xfrm>
                            <a:off x="6681" y="47"/>
                            <a:ext cx="18" cy="18"/>
                          </a:xfrm>
                          <a:custGeom>
                            <a:avLst/>
                            <a:gdLst>
                              <a:gd name="T0" fmla="+- 0 6681 6681"/>
                              <a:gd name="T1" fmla="*/ T0 w 18"/>
                              <a:gd name="T2" fmla="+- 0 56 48"/>
                              <a:gd name="T3" fmla="*/ 56 h 18"/>
                              <a:gd name="T4" fmla="+- 0 6681 6681"/>
                              <a:gd name="T5" fmla="*/ T4 w 18"/>
                              <a:gd name="T6" fmla="+- 0 52 48"/>
                              <a:gd name="T7" fmla="*/ 52 h 18"/>
                              <a:gd name="T8" fmla="+- 0 6685 6681"/>
                              <a:gd name="T9" fmla="*/ T8 w 18"/>
                              <a:gd name="T10" fmla="+- 0 48 48"/>
                              <a:gd name="T11" fmla="*/ 48 h 18"/>
                              <a:gd name="T12" fmla="+- 0 6690 6681"/>
                              <a:gd name="T13" fmla="*/ T12 w 18"/>
                              <a:gd name="T14" fmla="+- 0 48 48"/>
                              <a:gd name="T15" fmla="*/ 48 h 18"/>
                              <a:gd name="T16" fmla="+- 0 6695 6681"/>
                              <a:gd name="T17" fmla="*/ T16 w 18"/>
                              <a:gd name="T18" fmla="+- 0 48 48"/>
                              <a:gd name="T19" fmla="*/ 48 h 18"/>
                              <a:gd name="T20" fmla="+- 0 6699 6681"/>
                              <a:gd name="T21" fmla="*/ T20 w 18"/>
                              <a:gd name="T22" fmla="+- 0 52 48"/>
                              <a:gd name="T23" fmla="*/ 52 h 18"/>
                              <a:gd name="T24" fmla="+- 0 6699 6681"/>
                              <a:gd name="T25" fmla="*/ T24 w 18"/>
                              <a:gd name="T26" fmla="+- 0 56 48"/>
                              <a:gd name="T27" fmla="*/ 56 h 18"/>
                              <a:gd name="T28" fmla="+- 0 6699 6681"/>
                              <a:gd name="T29" fmla="*/ T28 w 18"/>
                              <a:gd name="T30" fmla="+- 0 61 48"/>
                              <a:gd name="T31" fmla="*/ 61 h 18"/>
                              <a:gd name="T32" fmla="+- 0 6695 6681"/>
                              <a:gd name="T33" fmla="*/ T32 w 18"/>
                              <a:gd name="T34" fmla="+- 0 65 48"/>
                              <a:gd name="T35" fmla="*/ 65 h 18"/>
                              <a:gd name="T36" fmla="+- 0 6690 6681"/>
                              <a:gd name="T37" fmla="*/ T36 w 18"/>
                              <a:gd name="T38" fmla="+- 0 65 48"/>
                              <a:gd name="T39" fmla="*/ 65 h 18"/>
                              <a:gd name="T40" fmla="+- 0 6685 6681"/>
                              <a:gd name="T41" fmla="*/ T40 w 18"/>
                              <a:gd name="T42" fmla="+- 0 65 48"/>
                              <a:gd name="T43" fmla="*/ 65 h 18"/>
                              <a:gd name="T44" fmla="+- 0 6681 6681"/>
                              <a:gd name="T45" fmla="*/ T44 w 18"/>
                              <a:gd name="T46" fmla="+- 0 61 48"/>
                              <a:gd name="T47" fmla="*/ 61 h 18"/>
                              <a:gd name="T48" fmla="+- 0 6681 6681"/>
                              <a:gd name="T49" fmla="*/ T48 w 18"/>
                              <a:gd name="T50" fmla="+- 0 56 48"/>
                              <a:gd name="T51" fmla="*/ 5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4" y="0"/>
                                </a:lnTo>
                                <a:lnTo>
                                  <a:pt x="18" y="4"/>
                                </a:lnTo>
                                <a:lnTo>
                                  <a:pt x="18" y="8"/>
                                </a:lnTo>
                                <a:lnTo>
                                  <a:pt x="18" y="13"/>
                                </a:lnTo>
                                <a:lnTo>
                                  <a:pt x="14" y="17"/>
                                </a:lnTo>
                                <a:lnTo>
                                  <a:pt x="9" y="17"/>
                                </a:lnTo>
                                <a:lnTo>
                                  <a:pt x="4" y="17"/>
                                </a:lnTo>
                                <a:lnTo>
                                  <a:pt x="0" y="13"/>
                                </a:lnTo>
                                <a:lnTo>
                                  <a:pt x="0" y="8"/>
                                </a:lnTo>
                              </a:path>
                            </a:pathLst>
                          </a:custGeom>
                          <a:noFill/>
                          <a:ln w="1010">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4" name="Freeform 3663"/>
                        <wps:cNvSpPr>
                          <a:spLocks/>
                        </wps:cNvSpPr>
                        <wps:spPr bwMode="auto">
                          <a:xfrm>
                            <a:off x="6681" y="121"/>
                            <a:ext cx="18" cy="18"/>
                          </a:xfrm>
                          <a:custGeom>
                            <a:avLst/>
                            <a:gdLst>
                              <a:gd name="T0" fmla="+- 0 6695 6681"/>
                              <a:gd name="T1" fmla="*/ T0 w 18"/>
                              <a:gd name="T2" fmla="+- 0 122 122"/>
                              <a:gd name="T3" fmla="*/ 122 h 18"/>
                              <a:gd name="T4" fmla="+- 0 6685 6681"/>
                              <a:gd name="T5" fmla="*/ T4 w 18"/>
                              <a:gd name="T6" fmla="+- 0 122 122"/>
                              <a:gd name="T7" fmla="*/ 122 h 18"/>
                              <a:gd name="T8" fmla="+- 0 6681 6681"/>
                              <a:gd name="T9" fmla="*/ T8 w 18"/>
                              <a:gd name="T10" fmla="+- 0 126 122"/>
                              <a:gd name="T11" fmla="*/ 126 h 18"/>
                              <a:gd name="T12" fmla="+- 0 6681 6681"/>
                              <a:gd name="T13" fmla="*/ T12 w 18"/>
                              <a:gd name="T14" fmla="+- 0 135 122"/>
                              <a:gd name="T15" fmla="*/ 135 h 18"/>
                              <a:gd name="T16" fmla="+- 0 6685 6681"/>
                              <a:gd name="T17" fmla="*/ T16 w 18"/>
                              <a:gd name="T18" fmla="+- 0 139 122"/>
                              <a:gd name="T19" fmla="*/ 139 h 18"/>
                              <a:gd name="T20" fmla="+- 0 6695 6681"/>
                              <a:gd name="T21" fmla="*/ T20 w 18"/>
                              <a:gd name="T22" fmla="+- 0 139 122"/>
                              <a:gd name="T23" fmla="*/ 139 h 18"/>
                              <a:gd name="T24" fmla="+- 0 6699 6681"/>
                              <a:gd name="T25" fmla="*/ T24 w 18"/>
                              <a:gd name="T26" fmla="+- 0 135 122"/>
                              <a:gd name="T27" fmla="*/ 135 h 18"/>
                              <a:gd name="T28" fmla="+- 0 6699 6681"/>
                              <a:gd name="T29" fmla="*/ T28 w 18"/>
                              <a:gd name="T30" fmla="+- 0 126 122"/>
                              <a:gd name="T31" fmla="*/ 126 h 18"/>
                              <a:gd name="T32" fmla="+- 0 6695 6681"/>
                              <a:gd name="T33" fmla="*/ T32 w 18"/>
                              <a:gd name="T34" fmla="+- 0 122 122"/>
                              <a:gd name="T35" fmla="*/ 12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3"/>
                                </a:lnTo>
                                <a:lnTo>
                                  <a:pt x="4" y="17"/>
                                </a:lnTo>
                                <a:lnTo>
                                  <a:pt x="14" y="17"/>
                                </a:lnTo>
                                <a:lnTo>
                                  <a:pt x="18" y="13"/>
                                </a:lnTo>
                                <a:lnTo>
                                  <a:pt x="18" y="4"/>
                                </a:lnTo>
                                <a:lnTo>
                                  <a:pt x="14"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3664"/>
                        <wps:cNvSpPr>
                          <a:spLocks/>
                        </wps:cNvSpPr>
                        <wps:spPr bwMode="auto">
                          <a:xfrm>
                            <a:off x="6681" y="199"/>
                            <a:ext cx="18" cy="18"/>
                          </a:xfrm>
                          <a:custGeom>
                            <a:avLst/>
                            <a:gdLst>
                              <a:gd name="T0" fmla="+- 0 6695 6681"/>
                              <a:gd name="T1" fmla="*/ T0 w 18"/>
                              <a:gd name="T2" fmla="+- 0 199 199"/>
                              <a:gd name="T3" fmla="*/ 199 h 18"/>
                              <a:gd name="T4" fmla="+- 0 6685 6681"/>
                              <a:gd name="T5" fmla="*/ T4 w 18"/>
                              <a:gd name="T6" fmla="+- 0 199 199"/>
                              <a:gd name="T7" fmla="*/ 199 h 18"/>
                              <a:gd name="T8" fmla="+- 0 6681 6681"/>
                              <a:gd name="T9" fmla="*/ T8 w 18"/>
                              <a:gd name="T10" fmla="+- 0 203 199"/>
                              <a:gd name="T11" fmla="*/ 203 h 18"/>
                              <a:gd name="T12" fmla="+- 0 6681 6681"/>
                              <a:gd name="T13" fmla="*/ T12 w 18"/>
                              <a:gd name="T14" fmla="+- 0 213 199"/>
                              <a:gd name="T15" fmla="*/ 213 h 18"/>
                              <a:gd name="T16" fmla="+- 0 6685 6681"/>
                              <a:gd name="T17" fmla="*/ T16 w 18"/>
                              <a:gd name="T18" fmla="+- 0 217 199"/>
                              <a:gd name="T19" fmla="*/ 217 h 18"/>
                              <a:gd name="T20" fmla="+- 0 6695 6681"/>
                              <a:gd name="T21" fmla="*/ T20 w 18"/>
                              <a:gd name="T22" fmla="+- 0 217 199"/>
                              <a:gd name="T23" fmla="*/ 217 h 18"/>
                              <a:gd name="T24" fmla="+- 0 6699 6681"/>
                              <a:gd name="T25" fmla="*/ T24 w 18"/>
                              <a:gd name="T26" fmla="+- 0 213 199"/>
                              <a:gd name="T27" fmla="*/ 213 h 18"/>
                              <a:gd name="T28" fmla="+- 0 6699 6681"/>
                              <a:gd name="T29" fmla="*/ T28 w 18"/>
                              <a:gd name="T30" fmla="+- 0 203 199"/>
                              <a:gd name="T31" fmla="*/ 203 h 18"/>
                              <a:gd name="T32" fmla="+- 0 6695 6681"/>
                              <a:gd name="T33" fmla="*/ T32 w 18"/>
                              <a:gd name="T34" fmla="+- 0 199 199"/>
                              <a:gd name="T35" fmla="*/ 19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6" name="Freeform 3665"/>
                        <wps:cNvSpPr>
                          <a:spLocks/>
                        </wps:cNvSpPr>
                        <wps:spPr bwMode="auto">
                          <a:xfrm>
                            <a:off x="6681" y="199"/>
                            <a:ext cx="18" cy="18"/>
                          </a:xfrm>
                          <a:custGeom>
                            <a:avLst/>
                            <a:gdLst>
                              <a:gd name="T0" fmla="+- 0 6681 6681"/>
                              <a:gd name="T1" fmla="*/ T0 w 18"/>
                              <a:gd name="T2" fmla="+- 0 208 199"/>
                              <a:gd name="T3" fmla="*/ 208 h 18"/>
                              <a:gd name="T4" fmla="+- 0 6681 6681"/>
                              <a:gd name="T5" fmla="*/ T4 w 18"/>
                              <a:gd name="T6" fmla="+- 0 203 199"/>
                              <a:gd name="T7" fmla="*/ 203 h 18"/>
                              <a:gd name="T8" fmla="+- 0 6685 6681"/>
                              <a:gd name="T9" fmla="*/ T8 w 18"/>
                              <a:gd name="T10" fmla="+- 0 199 199"/>
                              <a:gd name="T11" fmla="*/ 199 h 18"/>
                              <a:gd name="T12" fmla="+- 0 6690 6681"/>
                              <a:gd name="T13" fmla="*/ T12 w 18"/>
                              <a:gd name="T14" fmla="+- 0 199 199"/>
                              <a:gd name="T15" fmla="*/ 199 h 18"/>
                              <a:gd name="T16" fmla="+- 0 6695 6681"/>
                              <a:gd name="T17" fmla="*/ T16 w 18"/>
                              <a:gd name="T18" fmla="+- 0 199 199"/>
                              <a:gd name="T19" fmla="*/ 199 h 18"/>
                              <a:gd name="T20" fmla="+- 0 6699 6681"/>
                              <a:gd name="T21" fmla="*/ T20 w 18"/>
                              <a:gd name="T22" fmla="+- 0 203 199"/>
                              <a:gd name="T23" fmla="*/ 203 h 18"/>
                              <a:gd name="T24" fmla="+- 0 6699 6681"/>
                              <a:gd name="T25" fmla="*/ T24 w 18"/>
                              <a:gd name="T26" fmla="+- 0 208 199"/>
                              <a:gd name="T27" fmla="*/ 208 h 18"/>
                              <a:gd name="T28" fmla="+- 0 6699 6681"/>
                              <a:gd name="T29" fmla="*/ T28 w 18"/>
                              <a:gd name="T30" fmla="+- 0 213 199"/>
                              <a:gd name="T31" fmla="*/ 213 h 18"/>
                              <a:gd name="T32" fmla="+- 0 6695 6681"/>
                              <a:gd name="T33" fmla="*/ T32 w 18"/>
                              <a:gd name="T34" fmla="+- 0 217 199"/>
                              <a:gd name="T35" fmla="*/ 217 h 18"/>
                              <a:gd name="T36" fmla="+- 0 6690 6681"/>
                              <a:gd name="T37" fmla="*/ T36 w 18"/>
                              <a:gd name="T38" fmla="+- 0 217 199"/>
                              <a:gd name="T39" fmla="*/ 217 h 18"/>
                              <a:gd name="T40" fmla="+- 0 6685 6681"/>
                              <a:gd name="T41" fmla="*/ T40 w 18"/>
                              <a:gd name="T42" fmla="+- 0 217 199"/>
                              <a:gd name="T43" fmla="*/ 217 h 18"/>
                              <a:gd name="T44" fmla="+- 0 6681 6681"/>
                              <a:gd name="T45" fmla="*/ T44 w 18"/>
                              <a:gd name="T46" fmla="+- 0 213 199"/>
                              <a:gd name="T47" fmla="*/ 213 h 18"/>
                              <a:gd name="T48" fmla="+- 0 6681 6681"/>
                              <a:gd name="T49" fmla="*/ T48 w 18"/>
                              <a:gd name="T50" fmla="+- 0 208 199"/>
                              <a:gd name="T51" fmla="*/ 20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 name="Freeform 3666"/>
                        <wps:cNvSpPr>
                          <a:spLocks/>
                        </wps:cNvSpPr>
                        <wps:spPr bwMode="auto">
                          <a:xfrm>
                            <a:off x="6681" y="121"/>
                            <a:ext cx="18" cy="18"/>
                          </a:xfrm>
                          <a:custGeom>
                            <a:avLst/>
                            <a:gdLst>
                              <a:gd name="T0" fmla="+- 0 6681 6681"/>
                              <a:gd name="T1" fmla="*/ T0 w 18"/>
                              <a:gd name="T2" fmla="+- 0 131 122"/>
                              <a:gd name="T3" fmla="*/ 131 h 18"/>
                              <a:gd name="T4" fmla="+- 0 6681 6681"/>
                              <a:gd name="T5" fmla="*/ T4 w 18"/>
                              <a:gd name="T6" fmla="+- 0 126 122"/>
                              <a:gd name="T7" fmla="*/ 126 h 18"/>
                              <a:gd name="T8" fmla="+- 0 6685 6681"/>
                              <a:gd name="T9" fmla="*/ T8 w 18"/>
                              <a:gd name="T10" fmla="+- 0 122 122"/>
                              <a:gd name="T11" fmla="*/ 122 h 18"/>
                              <a:gd name="T12" fmla="+- 0 6690 6681"/>
                              <a:gd name="T13" fmla="*/ T12 w 18"/>
                              <a:gd name="T14" fmla="+- 0 122 122"/>
                              <a:gd name="T15" fmla="*/ 122 h 18"/>
                              <a:gd name="T16" fmla="+- 0 6695 6681"/>
                              <a:gd name="T17" fmla="*/ T16 w 18"/>
                              <a:gd name="T18" fmla="+- 0 122 122"/>
                              <a:gd name="T19" fmla="*/ 122 h 18"/>
                              <a:gd name="T20" fmla="+- 0 6699 6681"/>
                              <a:gd name="T21" fmla="*/ T20 w 18"/>
                              <a:gd name="T22" fmla="+- 0 126 122"/>
                              <a:gd name="T23" fmla="*/ 126 h 18"/>
                              <a:gd name="T24" fmla="+- 0 6699 6681"/>
                              <a:gd name="T25" fmla="*/ T24 w 18"/>
                              <a:gd name="T26" fmla="+- 0 131 122"/>
                              <a:gd name="T27" fmla="*/ 131 h 18"/>
                              <a:gd name="T28" fmla="+- 0 6699 6681"/>
                              <a:gd name="T29" fmla="*/ T28 w 18"/>
                              <a:gd name="T30" fmla="+- 0 135 122"/>
                              <a:gd name="T31" fmla="*/ 135 h 18"/>
                              <a:gd name="T32" fmla="+- 0 6695 6681"/>
                              <a:gd name="T33" fmla="*/ T32 w 18"/>
                              <a:gd name="T34" fmla="+- 0 139 122"/>
                              <a:gd name="T35" fmla="*/ 139 h 18"/>
                              <a:gd name="T36" fmla="+- 0 6690 6681"/>
                              <a:gd name="T37" fmla="*/ T36 w 18"/>
                              <a:gd name="T38" fmla="+- 0 139 122"/>
                              <a:gd name="T39" fmla="*/ 139 h 18"/>
                              <a:gd name="T40" fmla="+- 0 6685 6681"/>
                              <a:gd name="T41" fmla="*/ T40 w 18"/>
                              <a:gd name="T42" fmla="+- 0 139 122"/>
                              <a:gd name="T43" fmla="*/ 139 h 18"/>
                              <a:gd name="T44" fmla="+- 0 6681 6681"/>
                              <a:gd name="T45" fmla="*/ T44 w 18"/>
                              <a:gd name="T46" fmla="+- 0 135 122"/>
                              <a:gd name="T47" fmla="*/ 135 h 18"/>
                              <a:gd name="T48" fmla="+- 0 6681 6681"/>
                              <a:gd name="T49" fmla="*/ T48 w 18"/>
                              <a:gd name="T50" fmla="+- 0 131 122"/>
                              <a:gd name="T51" fmla="*/ 13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3"/>
                                </a:lnTo>
                                <a:lnTo>
                                  <a:pt x="14" y="17"/>
                                </a:lnTo>
                                <a:lnTo>
                                  <a:pt x="9" y="17"/>
                                </a:lnTo>
                                <a:lnTo>
                                  <a:pt x="4" y="17"/>
                                </a:lnTo>
                                <a:lnTo>
                                  <a:pt x="0" y="13"/>
                                </a:lnTo>
                                <a:lnTo>
                                  <a:pt x="0" y="9"/>
                                </a:lnTo>
                              </a:path>
                            </a:pathLst>
                          </a:custGeom>
                          <a:noFill/>
                          <a:ln w="1010">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8" name="Freeform 3667"/>
                        <wps:cNvSpPr>
                          <a:spLocks/>
                        </wps:cNvSpPr>
                        <wps:spPr bwMode="auto">
                          <a:xfrm>
                            <a:off x="6678" y="272"/>
                            <a:ext cx="27" cy="27"/>
                          </a:xfrm>
                          <a:custGeom>
                            <a:avLst/>
                            <a:gdLst>
                              <a:gd name="T0" fmla="+- 0 6679 6679"/>
                              <a:gd name="T1" fmla="*/ T0 w 27"/>
                              <a:gd name="T2" fmla="+- 0 288 273"/>
                              <a:gd name="T3" fmla="*/ 288 h 27"/>
                              <a:gd name="T4" fmla="+- 0 6679 6679"/>
                              <a:gd name="T5" fmla="*/ T4 w 27"/>
                              <a:gd name="T6" fmla="+- 0 279 273"/>
                              <a:gd name="T7" fmla="*/ 279 h 27"/>
                              <a:gd name="T8" fmla="+- 0 6689 6679"/>
                              <a:gd name="T9" fmla="*/ T8 w 27"/>
                              <a:gd name="T10" fmla="+- 0 273 273"/>
                              <a:gd name="T11" fmla="*/ 273 h 27"/>
                              <a:gd name="T12" fmla="+- 0 6698 6679"/>
                              <a:gd name="T13" fmla="*/ T12 w 27"/>
                              <a:gd name="T14" fmla="+- 0 280 273"/>
                              <a:gd name="T15" fmla="*/ 280 h 27"/>
                              <a:gd name="T16" fmla="+- 0 6705 6679"/>
                              <a:gd name="T17" fmla="*/ T16 w 27"/>
                              <a:gd name="T18" fmla="+- 0 289 273"/>
                              <a:gd name="T19" fmla="*/ 289 h 27"/>
                              <a:gd name="T20" fmla="+- 0 6699 6679"/>
                              <a:gd name="T21" fmla="*/ T20 w 27"/>
                              <a:gd name="T22" fmla="+- 0 299 273"/>
                              <a:gd name="T23" fmla="*/ 299 h 27"/>
                              <a:gd name="T24" fmla="+- 0 6690 6679"/>
                              <a:gd name="T25" fmla="*/ T24 w 27"/>
                              <a:gd name="T26" fmla="+- 0 299 273"/>
                              <a:gd name="T27" fmla="*/ 299 h 27"/>
                              <a:gd name="T28" fmla="+- 0 6684 6679"/>
                              <a:gd name="T29" fmla="*/ T28 w 27"/>
                              <a:gd name="T30" fmla="+- 0 299 273"/>
                              <a:gd name="T31" fmla="*/ 299 h 27"/>
                              <a:gd name="T32" fmla="+- 0 6679 6679"/>
                              <a:gd name="T33" fmla="*/ T32 w 27"/>
                              <a:gd name="T34" fmla="+- 0 294 273"/>
                              <a:gd name="T35" fmla="*/ 294 h 27"/>
                              <a:gd name="T36" fmla="+- 0 6679 6679"/>
                              <a:gd name="T37" fmla="*/ T36 w 27"/>
                              <a:gd name="T38" fmla="+- 0 288 273"/>
                              <a:gd name="T39" fmla="*/ 2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 h="27">
                                <a:moveTo>
                                  <a:pt x="0" y="15"/>
                                </a:moveTo>
                                <a:lnTo>
                                  <a:pt x="0" y="6"/>
                                </a:lnTo>
                                <a:lnTo>
                                  <a:pt x="10" y="0"/>
                                </a:lnTo>
                                <a:lnTo>
                                  <a:pt x="19" y="7"/>
                                </a:lnTo>
                                <a:lnTo>
                                  <a:pt x="26" y="16"/>
                                </a:lnTo>
                                <a:lnTo>
                                  <a:pt x="20" y="26"/>
                                </a:lnTo>
                                <a:lnTo>
                                  <a:pt x="11" y="26"/>
                                </a:lnTo>
                                <a:lnTo>
                                  <a:pt x="5" y="26"/>
                                </a:lnTo>
                                <a:lnTo>
                                  <a:pt x="0" y="21"/>
                                </a:lnTo>
                                <a:lnTo>
                                  <a:pt x="0" y="15"/>
                                </a:lnTo>
                              </a:path>
                            </a:pathLst>
                          </a:custGeom>
                          <a:noFill/>
                          <a:ln w="1422">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EAEC11" id="Group 3660" o:spid="_x0000_s1026" style="position:absolute;margin-left:333.9pt;margin-top:2.35pt;width:1.45pt;height:12.7pt;z-index:13240;mso-position-horizontal-relative:page" coordorigin="6678,47" coordsize="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">
                <v:shape id="Freeform 3661" o:spid="_x0000_s1027" style="position:absolute;left:6681;top:4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" path="m14,l4,,,4r,9l4,17r10,l18,13r,-9l14,xe" fillcolor="blue" stroked="f">
                  <v:path arrowok="t" o:connecttype="custom" o:connectlocs="14,48;4,48;0,52;0,61;4,65;14,65;18,61;18,52;14,48" o:connectangles="0,0,0,0,0,0,0,0,0"/>
                </v:shape>
                <v:shape id="Freeform 3662" o:spid="_x0000_s1028" style="position:absolute;left:6681;top:4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" path="m,8l,4,4,,9,r5,l18,4r,4l18,13r-4,4l9,17r-5,l,13,,8e" filled="f" strokecolor="blue" strokeweight=".02806mm">
                  <v:path arrowok="t" o:connecttype="custom" o:connectlocs="0,56;0,52;4,48;9,48;14,48;18,52;18,56;18,61;14,65;9,65;4,65;0,61;0,56" o:connectangles="0,0,0,0,0,0,0,0,0,0,0,0,0"/>
                </v:shape>
                <v:shape id="Freeform 3663" o:spid="_x0000_s1029" style="position:absolute;left:6681;top:12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" path="m14,l4,,,4r,9l4,17r10,l18,13r,-9l14,xe" fillcolor="lime" stroked="f">
                  <v:path arrowok="t" o:connecttype="custom" o:connectlocs="14,122;4,122;0,126;0,135;4,139;14,139;18,135;18,126;14,122" o:connectangles="0,0,0,0,0,0,0,0,0"/>
                </v:shape>
                <v:shape id="Freeform 3664" o:spid="_x0000_s1030" style="position:absolute;left:6681;top:19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" path="m14,l4,,,4,,14r4,4l14,18r4,-4l18,4,14,xe" fillcolor="red" stroked="f">
                  <v:path arrowok="t" o:connecttype="custom" o:connectlocs="14,199;4,199;0,203;0,213;4,217;14,217;18,213;18,203;14,199" o:connectangles="0,0,0,0,0,0,0,0,0"/>
                </v:shape>
                <v:shape id="Freeform 3665" o:spid="_x0000_s1031" style="position:absolute;left:6681;top:19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" path="m,9l,4,4,,9,r5,l18,4r,5l18,14r-4,4l9,18r-5,l,14,,9e" filled="f" strokecolor="red" strokeweight=".02806mm">
                  <v:path arrowok="t" o:connecttype="custom" o:connectlocs="0,208;0,203;4,199;9,199;14,199;18,203;18,208;18,213;14,217;9,217;4,217;0,213;0,208" o:connectangles="0,0,0,0,0,0,0,0,0,0,0,0,0"/>
                </v:shape>
                <v:shape id="Freeform 3666" o:spid="_x0000_s1032" style="position:absolute;left:6681;top:12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" path="m,9l,4,4,,9,r5,l18,4r,5l18,13r-4,4l9,17r-5,l,13,,9e" filled="f" strokecolor="lime" strokeweight=".02806mm">
                  <v:path arrowok="t" o:connecttype="custom" o:connectlocs="0,131;0,126;4,122;9,122;14,122;18,126;18,131;18,135;14,139;9,139;4,139;0,135;0,131" o:connectangles="0,0,0,0,0,0,0,0,0,0,0,0,0"/>
                </v:shape>
                <v:shape id="Freeform 3667" o:spid="_x0000_s1033" style="position:absolute;left:6678;top:27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" path="m,15l,6,10,r9,7l26,16,20,26r-9,l5,26,,21,,15e" filled="f" strokecolor="#a9a9a9" strokeweight=".0395mm">
                  <v:path arrowok="t" o:connecttype="custom" o:connectlocs="0,288;0,279;10,273;19,280;26,289;20,299;11,299;5,299;0,294;0,288" o:connectangles="0,0,0,0,0,0,0,0,0,0"/>
                </v:shape>
                <w10:wrap anchorx="page"/>
              </v:group>
            </w:pict>
          </mc:Fallback>
        </mc:AlternateContent>
      </w:r>
      <w:r w:rsidR="009B75EF">
        <w:rPr>
          <w:rFonts w:ascii="Arial"/>
          <w:color w:val="4D4D4D"/>
          <w:sz w:val="7"/>
        </w:rPr>
        <w:t>18</w:t>
      </w:r>
    </w:p>
    <w:p w14:paraId="50704B83" w14:textId="77777777" w:rsidR="005313F1" w:rsidRDefault="009B75EF">
      <w:pPr>
        <w:spacing w:before="18" w:after="71"/>
        <w:ind w:left="3068"/>
        <w:rPr>
          <w:rFonts w:ascii="Arial"/>
          <w:sz w:val="7"/>
        </w:rPr>
      </w:pPr>
      <w:r>
        <w:rPr>
          <w:rFonts w:ascii="Arial"/>
          <w:color w:val="4D4D4D"/>
          <w:sz w:val="7"/>
        </w:rPr>
        <w:t>16</w:t>
      </w:r>
    </w:p>
    <w:p w14:paraId="7F0DC55D" w14:textId="77777777" w:rsidR="005313F1" w:rsidRDefault="00090D17">
      <w:pPr>
        <w:pStyle w:val="BodyText"/>
        <w:spacing w:line="33" w:lineRule="exact"/>
        <w:ind w:left="3763"/>
        <w:rPr>
          <w:rFonts w:ascii="Arial"/>
          <w:sz w:val="3"/>
        </w:rPr>
      </w:pPr>
      <w:r>
        <w:rPr>
          <w:rFonts w:ascii="Arial"/>
          <w:noProof/>
          <w:sz w:val="3"/>
        </w:rPr>
        <mc:AlternateContent>
          <mc:Choice Requires="wpg">
            <w:drawing>
              <wp:inline distT="0" distB="0" distL="0" distR="0" wp14:anchorId="1B6F4084" wp14:editId="160ABF41">
                <wp:extent cx="21590" cy="21590"/>
                <wp:effectExtent l="0" t="0" r="3810" b="3810"/>
                <wp:docPr id="1098" name="Group 3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1590"/>
                          <a:chOff x="0" y="0"/>
                          <a:chExt cx="34" cy="34"/>
                        </a:xfrm>
                      </wpg:grpSpPr>
                      <wps:wsp>
                        <wps:cNvPr id="1099" name="Freeform 3658"/>
                        <wps:cNvSpPr>
                          <a:spLocks/>
                        </wps:cNvSpPr>
                        <wps:spPr bwMode="auto">
                          <a:xfrm>
                            <a:off x="0" y="0"/>
                            <a:ext cx="32" cy="32"/>
                          </a:xfrm>
                          <a:custGeom>
                            <a:avLst/>
                            <a:gdLst>
                              <a:gd name="T0" fmla="+- 0 25 1"/>
                              <a:gd name="T1" fmla="*/ T0 w 32"/>
                              <a:gd name="T2" fmla="+- 0 1 1"/>
                              <a:gd name="T3" fmla="*/ 1 h 32"/>
                              <a:gd name="T4" fmla="+- 0 8 1"/>
                              <a:gd name="T5" fmla="*/ T4 w 32"/>
                              <a:gd name="T6" fmla="+- 0 1 1"/>
                              <a:gd name="T7" fmla="*/ 1 h 32"/>
                              <a:gd name="T8" fmla="+- 0 1 1"/>
                              <a:gd name="T9" fmla="*/ T8 w 32"/>
                              <a:gd name="T10" fmla="+- 0 8 1"/>
                              <a:gd name="T11" fmla="*/ 8 h 32"/>
                              <a:gd name="T12" fmla="+- 0 1 1"/>
                              <a:gd name="T13" fmla="*/ T12 w 32"/>
                              <a:gd name="T14" fmla="+- 0 25 1"/>
                              <a:gd name="T15" fmla="*/ 25 h 32"/>
                              <a:gd name="T16" fmla="+- 0 8 1"/>
                              <a:gd name="T17" fmla="*/ T16 w 32"/>
                              <a:gd name="T18" fmla="+- 0 33 1"/>
                              <a:gd name="T19" fmla="*/ 33 h 32"/>
                              <a:gd name="T20" fmla="+- 0 25 1"/>
                              <a:gd name="T21" fmla="*/ T20 w 32"/>
                              <a:gd name="T22" fmla="+- 0 33 1"/>
                              <a:gd name="T23" fmla="*/ 33 h 32"/>
                              <a:gd name="T24" fmla="+- 0 33 1"/>
                              <a:gd name="T25" fmla="*/ T24 w 32"/>
                              <a:gd name="T26" fmla="+- 0 25 1"/>
                              <a:gd name="T27" fmla="*/ 25 h 32"/>
                              <a:gd name="T28" fmla="+- 0 33 1"/>
                              <a:gd name="T29" fmla="*/ T28 w 32"/>
                              <a:gd name="T30" fmla="+- 0 8 1"/>
                              <a:gd name="T31" fmla="*/ 8 h 32"/>
                              <a:gd name="T32" fmla="+- 0 25 1"/>
                              <a:gd name="T33" fmla="*/ T32 w 32"/>
                              <a:gd name="T34" fmla="+- 0 1 1"/>
                              <a:gd name="T35" fmla="*/ 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4" y="0"/>
                                </a:moveTo>
                                <a:lnTo>
                                  <a:pt x="7" y="0"/>
                                </a:lnTo>
                                <a:lnTo>
                                  <a:pt x="0" y="7"/>
                                </a:lnTo>
                                <a:lnTo>
                                  <a:pt x="0" y="24"/>
                                </a:lnTo>
                                <a:lnTo>
                                  <a:pt x="7" y="32"/>
                                </a:lnTo>
                                <a:lnTo>
                                  <a:pt x="24" y="32"/>
                                </a:lnTo>
                                <a:lnTo>
                                  <a:pt x="32" y="24"/>
                                </a:lnTo>
                                <a:lnTo>
                                  <a:pt x="32" y="7"/>
                                </a:lnTo>
                                <a:lnTo>
                                  <a:pt x="2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Freeform 3659"/>
                        <wps:cNvSpPr>
                          <a:spLocks/>
                        </wps:cNvSpPr>
                        <wps:spPr bwMode="auto">
                          <a:xfrm>
                            <a:off x="0" y="0"/>
                            <a:ext cx="32" cy="32"/>
                          </a:xfrm>
                          <a:custGeom>
                            <a:avLst/>
                            <a:gdLst>
                              <a:gd name="T0" fmla="+- 0 1 1"/>
                              <a:gd name="T1" fmla="*/ T0 w 32"/>
                              <a:gd name="T2" fmla="+- 0 17 1"/>
                              <a:gd name="T3" fmla="*/ 17 h 32"/>
                              <a:gd name="T4" fmla="+- 0 1 1"/>
                              <a:gd name="T5" fmla="*/ T4 w 32"/>
                              <a:gd name="T6" fmla="+- 0 8 1"/>
                              <a:gd name="T7" fmla="*/ 8 h 32"/>
                              <a:gd name="T8" fmla="+- 0 8 1"/>
                              <a:gd name="T9" fmla="*/ T8 w 32"/>
                              <a:gd name="T10" fmla="+- 0 1 1"/>
                              <a:gd name="T11" fmla="*/ 1 h 32"/>
                              <a:gd name="T12" fmla="+- 0 17 1"/>
                              <a:gd name="T13" fmla="*/ T12 w 32"/>
                              <a:gd name="T14" fmla="+- 0 1 1"/>
                              <a:gd name="T15" fmla="*/ 1 h 32"/>
                              <a:gd name="T16" fmla="+- 0 25 1"/>
                              <a:gd name="T17" fmla="*/ T16 w 32"/>
                              <a:gd name="T18" fmla="+- 0 1 1"/>
                              <a:gd name="T19" fmla="*/ 1 h 32"/>
                              <a:gd name="T20" fmla="+- 0 33 1"/>
                              <a:gd name="T21" fmla="*/ T20 w 32"/>
                              <a:gd name="T22" fmla="+- 0 8 1"/>
                              <a:gd name="T23" fmla="*/ 8 h 32"/>
                              <a:gd name="T24" fmla="+- 0 33 1"/>
                              <a:gd name="T25" fmla="*/ T24 w 32"/>
                              <a:gd name="T26" fmla="+- 0 17 1"/>
                              <a:gd name="T27" fmla="*/ 17 h 32"/>
                              <a:gd name="T28" fmla="+- 0 33 1"/>
                              <a:gd name="T29" fmla="*/ T28 w 32"/>
                              <a:gd name="T30" fmla="+- 0 25 1"/>
                              <a:gd name="T31" fmla="*/ 25 h 32"/>
                              <a:gd name="T32" fmla="+- 0 25 1"/>
                              <a:gd name="T33" fmla="*/ T32 w 32"/>
                              <a:gd name="T34" fmla="+- 0 33 1"/>
                              <a:gd name="T35" fmla="*/ 33 h 32"/>
                              <a:gd name="T36" fmla="+- 0 17 1"/>
                              <a:gd name="T37" fmla="*/ T36 w 32"/>
                              <a:gd name="T38" fmla="+- 0 33 1"/>
                              <a:gd name="T39" fmla="*/ 33 h 32"/>
                              <a:gd name="T40" fmla="+- 0 8 1"/>
                              <a:gd name="T41" fmla="*/ T40 w 32"/>
                              <a:gd name="T42" fmla="+- 0 33 1"/>
                              <a:gd name="T43" fmla="*/ 33 h 32"/>
                              <a:gd name="T44" fmla="+- 0 1 1"/>
                              <a:gd name="T45" fmla="*/ T44 w 32"/>
                              <a:gd name="T46" fmla="+- 0 25 1"/>
                              <a:gd name="T47" fmla="*/ 25 h 32"/>
                              <a:gd name="T48" fmla="+- 0 1 1"/>
                              <a:gd name="T49" fmla="*/ T48 w 32"/>
                              <a:gd name="T50" fmla="+- 0 17 1"/>
                              <a:gd name="T51" fmla="*/ 17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4" y="0"/>
                                </a:lnTo>
                                <a:lnTo>
                                  <a:pt x="32" y="7"/>
                                </a:lnTo>
                                <a:lnTo>
                                  <a:pt x="32" y="16"/>
                                </a:lnTo>
                                <a:lnTo>
                                  <a:pt x="32" y="24"/>
                                </a:lnTo>
                                <a:lnTo>
                                  <a:pt x="24" y="32"/>
                                </a:lnTo>
                                <a:lnTo>
                                  <a:pt x="16" y="32"/>
                                </a:lnTo>
                                <a:lnTo>
                                  <a:pt x="7" y="32"/>
                                </a:lnTo>
                                <a:lnTo>
                                  <a:pt x="0" y="24"/>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C35000C" id="Group 3657" o:spid="_x0000_s1026" style="width:1.7pt;height:1.7pt;mso-position-horizontal-relative:char;mso-position-vertical-relative:line" coordsize="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">
                <v:shape id="Freeform 3658" o:spid="_x0000_s1027" style="position:absolute;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" path="m24,l7,,,7,,24r7,8l24,32r8,-8l32,7,24,xe" fillcolor="red" stroked="f">
                  <v:path arrowok="t" o:connecttype="custom" o:connectlocs="24,1;7,1;0,8;0,25;7,33;24,33;32,25;32,8;24,1" o:connectangles="0,0,0,0,0,0,0,0,0"/>
                </v:shape>
                <v:shape id="Freeform 3659" o:spid="_x0000_s1028" style="position:absolute;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" path="m,16l,7,7,r9,l24,r8,7l32,16r,8l24,32r-8,l7,32,,24,,16e" filled="f" strokecolor="red" strokeweight=".02806mm">
                  <v:path arrowok="t" o:connecttype="custom" o:connectlocs="0,17;0,8;7,1;16,1;24,1;32,8;32,17;32,25;24,33;16,33;7,33;0,25;0,17" o:connectangles="0,0,0,0,0,0,0,0,0,0,0,0,0"/>
                </v:shape>
                <w10:anchorlock/>
              </v:group>
            </w:pict>
          </mc:Fallback>
        </mc:AlternateContent>
      </w:r>
    </w:p>
    <w:p w14:paraId="4E598CC0" w14:textId="77777777" w:rsidR="005313F1" w:rsidRDefault="00090D17">
      <w:pPr>
        <w:spacing w:before="1"/>
        <w:ind w:left="3068"/>
        <w:rPr>
          <w:rFonts w:ascii="Arial"/>
          <w:sz w:val="7"/>
        </w:rPr>
      </w:pPr>
      <w:r>
        <w:rPr>
          <w:noProof/>
        </w:rPr>
        <mc:AlternateContent>
          <mc:Choice Requires="wps">
            <w:drawing>
              <wp:anchor distT="0" distB="0" distL="114300" distR="114300" simplePos="0" relativeHeight="13168" behindDoc="0" locked="0" layoutInCell="1" allowOverlap="1" wp14:anchorId="3557D60A" wp14:editId="05BB04AB">
                <wp:simplePos x="0" y="0"/>
                <wp:positionH relativeFrom="page">
                  <wp:posOffset>3072130</wp:posOffset>
                </wp:positionH>
                <wp:positionV relativeFrom="paragraph">
                  <wp:posOffset>26035</wp:posOffset>
                </wp:positionV>
                <wp:extent cx="7620" cy="0"/>
                <wp:effectExtent l="0" t="0" r="5080" b="0"/>
                <wp:wrapNone/>
                <wp:docPr id="1097" name="Line 36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00C960" id="Line 3656" o:spid="_x0000_s1026" style="position:absolute;z-index:1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05pt" to="2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" strokecolor="#333" strokeweight=".04228mm">
                <o:lock v:ext="edit" shapetype="f"/>
                <w10:wrap anchorx="page"/>
              </v:line>
            </w:pict>
          </mc:Fallback>
        </mc:AlternateContent>
      </w:r>
      <w:r w:rsidR="009B75EF">
        <w:rPr>
          <w:rFonts w:ascii="Arial"/>
          <w:color w:val="4D4D4D"/>
          <w:sz w:val="7"/>
        </w:rPr>
        <w:t>14</w:t>
      </w:r>
    </w:p>
    <w:p w14:paraId="5C798747" w14:textId="77777777" w:rsidR="005313F1" w:rsidRDefault="005313F1">
      <w:pPr>
        <w:pStyle w:val="BodyText"/>
        <w:spacing w:before="1"/>
        <w:rPr>
          <w:rFonts w:ascii="Arial"/>
          <w:sz w:val="9"/>
        </w:rPr>
      </w:pPr>
    </w:p>
    <w:p w14:paraId="3D478D5A" w14:textId="77777777" w:rsidR="005313F1" w:rsidRDefault="00090D17">
      <w:pPr>
        <w:ind w:left="3068"/>
        <w:rPr>
          <w:rFonts w:ascii="Arial"/>
          <w:sz w:val="7"/>
        </w:rPr>
      </w:pPr>
      <w:r>
        <w:rPr>
          <w:noProof/>
        </w:rPr>
        <mc:AlternateContent>
          <mc:Choice Requires="wpg">
            <w:drawing>
              <wp:anchor distT="0" distB="0" distL="0" distR="0" simplePos="0" relativeHeight="10016" behindDoc="0" locked="0" layoutInCell="1" allowOverlap="1" wp14:anchorId="72AECF16" wp14:editId="374B7D52">
                <wp:simplePos x="0" y="0"/>
                <wp:positionH relativeFrom="page">
                  <wp:posOffset>3180080</wp:posOffset>
                </wp:positionH>
                <wp:positionV relativeFrom="paragraph">
                  <wp:posOffset>100965</wp:posOffset>
                </wp:positionV>
                <wp:extent cx="21590" cy="21590"/>
                <wp:effectExtent l="0" t="0" r="3810" b="3810"/>
                <wp:wrapTopAndBottom/>
                <wp:docPr id="1094" name="Group 3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1590"/>
                          <a:chOff x="5008" y="159"/>
                          <a:chExt cx="34" cy="34"/>
                        </a:xfrm>
                      </wpg:grpSpPr>
                      <wps:wsp>
                        <wps:cNvPr id="1095" name="Freeform 3654"/>
                        <wps:cNvSpPr>
                          <a:spLocks/>
                        </wps:cNvSpPr>
                        <wps:spPr bwMode="auto">
                          <a:xfrm>
                            <a:off x="5009" y="160"/>
                            <a:ext cx="32" cy="32"/>
                          </a:xfrm>
                          <a:custGeom>
                            <a:avLst/>
                            <a:gdLst>
                              <a:gd name="T0" fmla="+- 0 5034 5009"/>
                              <a:gd name="T1" fmla="*/ T0 w 32"/>
                              <a:gd name="T2" fmla="+- 0 160 160"/>
                              <a:gd name="T3" fmla="*/ 160 h 32"/>
                              <a:gd name="T4" fmla="+- 0 5016 5009"/>
                              <a:gd name="T5" fmla="*/ T4 w 32"/>
                              <a:gd name="T6" fmla="+- 0 160 160"/>
                              <a:gd name="T7" fmla="*/ 160 h 32"/>
                              <a:gd name="T8" fmla="+- 0 5009 5009"/>
                              <a:gd name="T9" fmla="*/ T8 w 32"/>
                              <a:gd name="T10" fmla="+- 0 167 160"/>
                              <a:gd name="T11" fmla="*/ 167 h 32"/>
                              <a:gd name="T12" fmla="+- 0 5009 5009"/>
                              <a:gd name="T13" fmla="*/ T12 w 32"/>
                              <a:gd name="T14" fmla="+- 0 185 160"/>
                              <a:gd name="T15" fmla="*/ 185 h 32"/>
                              <a:gd name="T16" fmla="+- 0 5016 5009"/>
                              <a:gd name="T17" fmla="*/ T16 w 32"/>
                              <a:gd name="T18" fmla="+- 0 192 160"/>
                              <a:gd name="T19" fmla="*/ 192 h 32"/>
                              <a:gd name="T20" fmla="+- 0 5034 5009"/>
                              <a:gd name="T21" fmla="*/ T20 w 32"/>
                              <a:gd name="T22" fmla="+- 0 192 160"/>
                              <a:gd name="T23" fmla="*/ 192 h 32"/>
                              <a:gd name="T24" fmla="+- 0 5041 5009"/>
                              <a:gd name="T25" fmla="*/ T24 w 32"/>
                              <a:gd name="T26" fmla="+- 0 185 160"/>
                              <a:gd name="T27" fmla="*/ 185 h 32"/>
                              <a:gd name="T28" fmla="+- 0 5041 5009"/>
                              <a:gd name="T29" fmla="*/ T28 w 32"/>
                              <a:gd name="T30" fmla="+- 0 167 160"/>
                              <a:gd name="T31" fmla="*/ 167 h 32"/>
                              <a:gd name="T32" fmla="+- 0 5034 5009"/>
                              <a:gd name="T33" fmla="*/ T32 w 32"/>
                              <a:gd name="T34" fmla="+- 0 160 160"/>
                              <a:gd name="T35" fmla="*/ 160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6" name="Freeform 3655"/>
                        <wps:cNvSpPr>
                          <a:spLocks/>
                        </wps:cNvSpPr>
                        <wps:spPr bwMode="auto">
                          <a:xfrm>
                            <a:off x="5009" y="160"/>
                            <a:ext cx="32" cy="32"/>
                          </a:xfrm>
                          <a:custGeom>
                            <a:avLst/>
                            <a:gdLst>
                              <a:gd name="T0" fmla="+- 0 5009 5009"/>
                              <a:gd name="T1" fmla="*/ T0 w 32"/>
                              <a:gd name="T2" fmla="+- 0 176 160"/>
                              <a:gd name="T3" fmla="*/ 176 h 32"/>
                              <a:gd name="T4" fmla="+- 0 5009 5009"/>
                              <a:gd name="T5" fmla="*/ T4 w 32"/>
                              <a:gd name="T6" fmla="+- 0 167 160"/>
                              <a:gd name="T7" fmla="*/ 167 h 32"/>
                              <a:gd name="T8" fmla="+- 0 5016 5009"/>
                              <a:gd name="T9" fmla="*/ T8 w 32"/>
                              <a:gd name="T10" fmla="+- 0 160 160"/>
                              <a:gd name="T11" fmla="*/ 160 h 32"/>
                              <a:gd name="T12" fmla="+- 0 5025 5009"/>
                              <a:gd name="T13" fmla="*/ T12 w 32"/>
                              <a:gd name="T14" fmla="+- 0 160 160"/>
                              <a:gd name="T15" fmla="*/ 160 h 32"/>
                              <a:gd name="T16" fmla="+- 0 5034 5009"/>
                              <a:gd name="T17" fmla="*/ T16 w 32"/>
                              <a:gd name="T18" fmla="+- 0 160 160"/>
                              <a:gd name="T19" fmla="*/ 160 h 32"/>
                              <a:gd name="T20" fmla="+- 0 5041 5009"/>
                              <a:gd name="T21" fmla="*/ T20 w 32"/>
                              <a:gd name="T22" fmla="+- 0 167 160"/>
                              <a:gd name="T23" fmla="*/ 167 h 32"/>
                              <a:gd name="T24" fmla="+- 0 5041 5009"/>
                              <a:gd name="T25" fmla="*/ T24 w 32"/>
                              <a:gd name="T26" fmla="+- 0 176 160"/>
                              <a:gd name="T27" fmla="*/ 176 h 32"/>
                              <a:gd name="T28" fmla="+- 0 5041 5009"/>
                              <a:gd name="T29" fmla="*/ T28 w 32"/>
                              <a:gd name="T30" fmla="+- 0 185 160"/>
                              <a:gd name="T31" fmla="*/ 185 h 32"/>
                              <a:gd name="T32" fmla="+- 0 5034 5009"/>
                              <a:gd name="T33" fmla="*/ T32 w 32"/>
                              <a:gd name="T34" fmla="+- 0 192 160"/>
                              <a:gd name="T35" fmla="*/ 192 h 32"/>
                              <a:gd name="T36" fmla="+- 0 5025 5009"/>
                              <a:gd name="T37" fmla="*/ T36 w 32"/>
                              <a:gd name="T38" fmla="+- 0 192 160"/>
                              <a:gd name="T39" fmla="*/ 192 h 32"/>
                              <a:gd name="T40" fmla="+- 0 5016 5009"/>
                              <a:gd name="T41" fmla="*/ T40 w 32"/>
                              <a:gd name="T42" fmla="+- 0 192 160"/>
                              <a:gd name="T43" fmla="*/ 192 h 32"/>
                              <a:gd name="T44" fmla="+- 0 5009 5009"/>
                              <a:gd name="T45" fmla="*/ T44 w 32"/>
                              <a:gd name="T46" fmla="+- 0 185 160"/>
                              <a:gd name="T47" fmla="*/ 185 h 32"/>
                              <a:gd name="T48" fmla="+- 0 5009 5009"/>
                              <a:gd name="T49" fmla="*/ T48 w 32"/>
                              <a:gd name="T50" fmla="+- 0 176 160"/>
                              <a:gd name="T51" fmla="*/ 17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08175C" id="Group 3653" o:spid="_x0000_s1026" style="position:absolute;margin-left:250.4pt;margin-top:7.95pt;width:1.7pt;height:1.7pt;z-index:10016;mso-wrap-distance-left:0;mso-wrap-distance-right:0;mso-position-horizontal-relative:page" coordorigin="5008,159" coordsize="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">
                <v:shape id="Freeform 3654" o:spid="_x0000_s1027" style="position:absolute;left:5009;top:16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" path="m25,l7,,,7,,25r7,7l25,32r7,-7l32,7,25,xe" fillcolor="red" stroked="f">
                  <v:path arrowok="t" o:connecttype="custom" o:connectlocs="25,160;7,160;0,167;0,185;7,192;25,192;32,185;32,167;25,160" o:connectangles="0,0,0,0,0,0,0,0,0"/>
                </v:shape>
                <v:shape id="Freeform 3655" o:spid="_x0000_s1028" style="position:absolute;left:5009;top:16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" path="m,16l,7,7,r9,l25,r7,7l32,16r,9l25,32r-9,l7,32,,25,,16e" filled="f" strokecolor="red" strokeweight=".02806mm">
                  <v:path arrowok="t" o:connecttype="custom" o:connectlocs="0,176;0,167;7,160;16,160;25,160;32,167;32,176;32,185;25,192;16,192;7,192;0,185;0,176" o:connectangles="0,0,0,0,0,0,0,0,0,0,0,0,0"/>
                </v:shape>
                <w10:wrap type="topAndBottom" anchorx="page"/>
              </v:group>
            </w:pict>
          </mc:Fallback>
        </mc:AlternateContent>
      </w:r>
      <w:r>
        <w:rPr>
          <w:noProof/>
        </w:rPr>
        <mc:AlternateContent>
          <mc:Choice Requires="wps">
            <w:drawing>
              <wp:anchor distT="0" distB="0" distL="114300" distR="114300" simplePos="0" relativeHeight="13120" behindDoc="0" locked="0" layoutInCell="1" allowOverlap="1" wp14:anchorId="66139638" wp14:editId="1876BD9C">
                <wp:simplePos x="0" y="0"/>
                <wp:positionH relativeFrom="page">
                  <wp:posOffset>3072130</wp:posOffset>
                </wp:positionH>
                <wp:positionV relativeFrom="paragraph">
                  <wp:posOffset>142875</wp:posOffset>
                </wp:positionV>
                <wp:extent cx="7620" cy="0"/>
                <wp:effectExtent l="0" t="0" r="5080" b="0"/>
                <wp:wrapNone/>
                <wp:docPr id="1093" name="Line 3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7A8457" id="Line 3652" o:spid="_x0000_s1026" style="position:absolute;z-index:1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11.25pt" to="24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GCAIAABU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" strokecolor="#333" strokeweight=".04228mm">
                <o:lock v:ext="edit" shapetype="f"/>
                <w10:wrap anchorx="page"/>
              </v:line>
            </w:pict>
          </mc:Fallback>
        </mc:AlternateContent>
      </w:r>
      <w:r>
        <w:rPr>
          <w:noProof/>
        </w:rPr>
        <mc:AlternateContent>
          <mc:Choice Requires="wps">
            <w:drawing>
              <wp:anchor distT="0" distB="0" distL="114300" distR="114300" simplePos="0" relativeHeight="13144" behindDoc="0" locked="0" layoutInCell="1" allowOverlap="1" wp14:anchorId="1E54C64B" wp14:editId="3547DCB3">
                <wp:simplePos x="0" y="0"/>
                <wp:positionH relativeFrom="page">
                  <wp:posOffset>3072130</wp:posOffset>
                </wp:positionH>
                <wp:positionV relativeFrom="paragraph">
                  <wp:posOffset>25400</wp:posOffset>
                </wp:positionV>
                <wp:extent cx="7620" cy="0"/>
                <wp:effectExtent l="0" t="0" r="5080" b="0"/>
                <wp:wrapNone/>
                <wp:docPr id="1092" name="Line 36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52C383" id="Line 3651" o:spid="_x0000_s1026" style="position:absolute;z-index:13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G9CAIAABU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FMOhvQ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sidR="009B75EF">
        <w:rPr>
          <w:rFonts w:ascii="Arial"/>
          <w:color w:val="4D4D4D"/>
          <w:sz w:val="7"/>
        </w:rPr>
        <w:t>12</w:t>
      </w:r>
    </w:p>
    <w:p w14:paraId="7D06985F" w14:textId="77777777" w:rsidR="005313F1" w:rsidRDefault="009B75EF">
      <w:pPr>
        <w:spacing w:after="83"/>
        <w:ind w:left="3068"/>
        <w:rPr>
          <w:rFonts w:ascii="Arial"/>
          <w:sz w:val="7"/>
        </w:rPr>
      </w:pPr>
      <w:r>
        <w:rPr>
          <w:rFonts w:ascii="Arial"/>
          <w:color w:val="4D4D4D"/>
          <w:sz w:val="7"/>
        </w:rPr>
        <w:t>10</w:t>
      </w:r>
    </w:p>
    <w:p w14:paraId="01107D2F" w14:textId="77777777" w:rsidR="005313F1" w:rsidRDefault="00090D17">
      <w:pPr>
        <w:pStyle w:val="BodyText"/>
        <w:spacing w:line="33" w:lineRule="exact"/>
        <w:ind w:left="3362"/>
        <w:rPr>
          <w:rFonts w:ascii="Arial"/>
          <w:sz w:val="3"/>
        </w:rPr>
      </w:pPr>
      <w:r>
        <w:rPr>
          <w:rFonts w:ascii="Arial"/>
          <w:noProof/>
          <w:sz w:val="3"/>
        </w:rPr>
        <mc:AlternateContent>
          <mc:Choice Requires="wpg">
            <w:drawing>
              <wp:inline distT="0" distB="0" distL="0" distR="0" wp14:anchorId="20EA945F" wp14:editId="624AD614">
                <wp:extent cx="21590" cy="21590"/>
                <wp:effectExtent l="0" t="0" r="3810" b="3810"/>
                <wp:docPr id="1089" name="Group 3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1590"/>
                          <a:chOff x="0" y="0"/>
                          <a:chExt cx="34" cy="34"/>
                        </a:xfrm>
                      </wpg:grpSpPr>
                      <wps:wsp>
                        <wps:cNvPr id="1090" name="Freeform 3649"/>
                        <wps:cNvSpPr>
                          <a:spLocks/>
                        </wps:cNvSpPr>
                        <wps:spPr bwMode="auto">
                          <a:xfrm>
                            <a:off x="0" y="0"/>
                            <a:ext cx="32" cy="32"/>
                          </a:xfrm>
                          <a:custGeom>
                            <a:avLst/>
                            <a:gdLst>
                              <a:gd name="T0" fmla="+- 0 25 1"/>
                              <a:gd name="T1" fmla="*/ T0 w 32"/>
                              <a:gd name="T2" fmla="+- 0 1 1"/>
                              <a:gd name="T3" fmla="*/ 1 h 32"/>
                              <a:gd name="T4" fmla="+- 0 8 1"/>
                              <a:gd name="T5" fmla="*/ T4 w 32"/>
                              <a:gd name="T6" fmla="+- 0 1 1"/>
                              <a:gd name="T7" fmla="*/ 1 h 32"/>
                              <a:gd name="T8" fmla="+- 0 1 1"/>
                              <a:gd name="T9" fmla="*/ T8 w 32"/>
                              <a:gd name="T10" fmla="+- 0 8 1"/>
                              <a:gd name="T11" fmla="*/ 8 h 32"/>
                              <a:gd name="T12" fmla="+- 0 1 1"/>
                              <a:gd name="T13" fmla="*/ T12 w 32"/>
                              <a:gd name="T14" fmla="+- 0 25 1"/>
                              <a:gd name="T15" fmla="*/ 25 h 32"/>
                              <a:gd name="T16" fmla="+- 0 8 1"/>
                              <a:gd name="T17" fmla="*/ T16 w 32"/>
                              <a:gd name="T18" fmla="+- 0 33 1"/>
                              <a:gd name="T19" fmla="*/ 33 h 32"/>
                              <a:gd name="T20" fmla="+- 0 25 1"/>
                              <a:gd name="T21" fmla="*/ T20 w 32"/>
                              <a:gd name="T22" fmla="+- 0 33 1"/>
                              <a:gd name="T23" fmla="*/ 33 h 32"/>
                              <a:gd name="T24" fmla="+- 0 33 1"/>
                              <a:gd name="T25" fmla="*/ T24 w 32"/>
                              <a:gd name="T26" fmla="+- 0 25 1"/>
                              <a:gd name="T27" fmla="*/ 25 h 32"/>
                              <a:gd name="T28" fmla="+- 0 33 1"/>
                              <a:gd name="T29" fmla="*/ T28 w 32"/>
                              <a:gd name="T30" fmla="+- 0 8 1"/>
                              <a:gd name="T31" fmla="*/ 8 h 32"/>
                              <a:gd name="T32" fmla="+- 0 25 1"/>
                              <a:gd name="T33" fmla="*/ T32 w 32"/>
                              <a:gd name="T34" fmla="+- 0 1 1"/>
                              <a:gd name="T35" fmla="*/ 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4" y="0"/>
                                </a:moveTo>
                                <a:lnTo>
                                  <a:pt x="7" y="0"/>
                                </a:lnTo>
                                <a:lnTo>
                                  <a:pt x="0" y="7"/>
                                </a:lnTo>
                                <a:lnTo>
                                  <a:pt x="0" y="24"/>
                                </a:lnTo>
                                <a:lnTo>
                                  <a:pt x="7" y="32"/>
                                </a:lnTo>
                                <a:lnTo>
                                  <a:pt x="24" y="32"/>
                                </a:lnTo>
                                <a:lnTo>
                                  <a:pt x="32" y="24"/>
                                </a:lnTo>
                                <a:lnTo>
                                  <a:pt x="32" y="7"/>
                                </a:lnTo>
                                <a:lnTo>
                                  <a:pt x="2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 name="Freeform 3650"/>
                        <wps:cNvSpPr>
                          <a:spLocks/>
                        </wps:cNvSpPr>
                        <wps:spPr bwMode="auto">
                          <a:xfrm>
                            <a:off x="0" y="0"/>
                            <a:ext cx="32" cy="32"/>
                          </a:xfrm>
                          <a:custGeom>
                            <a:avLst/>
                            <a:gdLst>
                              <a:gd name="T0" fmla="+- 0 1 1"/>
                              <a:gd name="T1" fmla="*/ T0 w 32"/>
                              <a:gd name="T2" fmla="+- 0 17 1"/>
                              <a:gd name="T3" fmla="*/ 17 h 32"/>
                              <a:gd name="T4" fmla="+- 0 1 1"/>
                              <a:gd name="T5" fmla="*/ T4 w 32"/>
                              <a:gd name="T6" fmla="+- 0 8 1"/>
                              <a:gd name="T7" fmla="*/ 8 h 32"/>
                              <a:gd name="T8" fmla="+- 0 8 1"/>
                              <a:gd name="T9" fmla="*/ T8 w 32"/>
                              <a:gd name="T10" fmla="+- 0 1 1"/>
                              <a:gd name="T11" fmla="*/ 1 h 32"/>
                              <a:gd name="T12" fmla="+- 0 17 1"/>
                              <a:gd name="T13" fmla="*/ T12 w 32"/>
                              <a:gd name="T14" fmla="+- 0 1 1"/>
                              <a:gd name="T15" fmla="*/ 1 h 32"/>
                              <a:gd name="T16" fmla="+- 0 25 1"/>
                              <a:gd name="T17" fmla="*/ T16 w 32"/>
                              <a:gd name="T18" fmla="+- 0 1 1"/>
                              <a:gd name="T19" fmla="*/ 1 h 32"/>
                              <a:gd name="T20" fmla="+- 0 33 1"/>
                              <a:gd name="T21" fmla="*/ T20 w 32"/>
                              <a:gd name="T22" fmla="+- 0 8 1"/>
                              <a:gd name="T23" fmla="*/ 8 h 32"/>
                              <a:gd name="T24" fmla="+- 0 33 1"/>
                              <a:gd name="T25" fmla="*/ T24 w 32"/>
                              <a:gd name="T26" fmla="+- 0 17 1"/>
                              <a:gd name="T27" fmla="*/ 17 h 32"/>
                              <a:gd name="T28" fmla="+- 0 33 1"/>
                              <a:gd name="T29" fmla="*/ T28 w 32"/>
                              <a:gd name="T30" fmla="+- 0 25 1"/>
                              <a:gd name="T31" fmla="*/ 25 h 32"/>
                              <a:gd name="T32" fmla="+- 0 25 1"/>
                              <a:gd name="T33" fmla="*/ T32 w 32"/>
                              <a:gd name="T34" fmla="+- 0 33 1"/>
                              <a:gd name="T35" fmla="*/ 33 h 32"/>
                              <a:gd name="T36" fmla="+- 0 17 1"/>
                              <a:gd name="T37" fmla="*/ T36 w 32"/>
                              <a:gd name="T38" fmla="+- 0 33 1"/>
                              <a:gd name="T39" fmla="*/ 33 h 32"/>
                              <a:gd name="T40" fmla="+- 0 8 1"/>
                              <a:gd name="T41" fmla="*/ T40 w 32"/>
                              <a:gd name="T42" fmla="+- 0 33 1"/>
                              <a:gd name="T43" fmla="*/ 33 h 32"/>
                              <a:gd name="T44" fmla="+- 0 1 1"/>
                              <a:gd name="T45" fmla="*/ T44 w 32"/>
                              <a:gd name="T46" fmla="+- 0 25 1"/>
                              <a:gd name="T47" fmla="*/ 25 h 32"/>
                              <a:gd name="T48" fmla="+- 0 1 1"/>
                              <a:gd name="T49" fmla="*/ T48 w 32"/>
                              <a:gd name="T50" fmla="+- 0 17 1"/>
                              <a:gd name="T51" fmla="*/ 17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4" y="0"/>
                                </a:lnTo>
                                <a:lnTo>
                                  <a:pt x="32" y="7"/>
                                </a:lnTo>
                                <a:lnTo>
                                  <a:pt x="32" y="16"/>
                                </a:lnTo>
                                <a:lnTo>
                                  <a:pt x="32" y="24"/>
                                </a:lnTo>
                                <a:lnTo>
                                  <a:pt x="24" y="32"/>
                                </a:lnTo>
                                <a:lnTo>
                                  <a:pt x="16" y="32"/>
                                </a:lnTo>
                                <a:lnTo>
                                  <a:pt x="7" y="32"/>
                                </a:lnTo>
                                <a:lnTo>
                                  <a:pt x="0" y="24"/>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1E3790" id="Group 3648" o:spid="_x0000_s1026" style="width:1.7pt;height:1.7pt;mso-position-horizontal-relative:char;mso-position-vertical-relative:line" coordsize="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">
                <v:shape id="Freeform 3649" o:spid="_x0000_s1027" style="position:absolute;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" path="m24,l7,,,7,,24r7,8l24,32r8,-8l32,7,24,xe" fillcolor="red" stroked="f">
                  <v:path arrowok="t" o:connecttype="custom" o:connectlocs="24,1;7,1;0,8;0,25;7,33;24,33;32,25;32,8;24,1" o:connectangles="0,0,0,0,0,0,0,0,0"/>
                </v:shape>
                <v:shape id="Freeform 3650" o:spid="_x0000_s1028" style="position:absolute;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" path="m,16l,7,7,r9,l24,r8,7l32,16r,8l24,32r-8,l7,32,,24,,16e" filled="f" strokecolor="red" strokeweight=".02806mm">
                  <v:path arrowok="t" o:connecttype="custom" o:connectlocs="0,17;0,8;7,1;16,1;24,1;32,8;32,17;32,25;24,33;16,33;7,33;0,25;0,17" o:connectangles="0,0,0,0,0,0,0,0,0,0,0,0,0"/>
                </v:shape>
                <w10:anchorlock/>
              </v:group>
            </w:pict>
          </mc:Fallback>
        </mc:AlternateContent>
      </w:r>
    </w:p>
    <w:p w14:paraId="709F3389" w14:textId="77777777" w:rsidR="005313F1" w:rsidRDefault="00090D17">
      <w:pPr>
        <w:ind w:left="3107"/>
        <w:rPr>
          <w:rFonts w:ascii="Arial"/>
          <w:sz w:val="7"/>
        </w:rPr>
      </w:pPr>
      <w:r>
        <w:rPr>
          <w:noProof/>
        </w:rPr>
        <mc:AlternateContent>
          <mc:Choice Requires="wpg">
            <w:drawing>
              <wp:anchor distT="0" distB="0" distL="114300" distR="114300" simplePos="0" relativeHeight="12880" behindDoc="0" locked="0" layoutInCell="1" allowOverlap="1" wp14:anchorId="6C03A7BD" wp14:editId="6346DBC5">
                <wp:simplePos x="0" y="0"/>
                <wp:positionH relativeFrom="page">
                  <wp:posOffset>3271520</wp:posOffset>
                </wp:positionH>
                <wp:positionV relativeFrom="paragraph">
                  <wp:posOffset>4445</wp:posOffset>
                </wp:positionV>
                <wp:extent cx="901065" cy="762635"/>
                <wp:effectExtent l="0" t="0" r="635" b="0"/>
                <wp:wrapNone/>
                <wp:docPr id="1073" name="Group 3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065" cy="762635"/>
                          <a:chOff x="5152" y="7"/>
                          <a:chExt cx="1419" cy="1201"/>
                        </a:xfrm>
                      </wpg:grpSpPr>
                      <wps:wsp>
                        <wps:cNvPr id="1074" name="Freeform 3633"/>
                        <wps:cNvSpPr>
                          <a:spLocks/>
                        </wps:cNvSpPr>
                        <wps:spPr bwMode="auto">
                          <a:xfrm>
                            <a:off x="6538" y="288"/>
                            <a:ext cx="32" cy="32"/>
                          </a:xfrm>
                          <a:custGeom>
                            <a:avLst/>
                            <a:gdLst>
                              <a:gd name="T0" fmla="+- 0 6563 6538"/>
                              <a:gd name="T1" fmla="*/ T0 w 32"/>
                              <a:gd name="T2" fmla="+- 0 289 289"/>
                              <a:gd name="T3" fmla="*/ 289 h 32"/>
                              <a:gd name="T4" fmla="+- 0 6545 6538"/>
                              <a:gd name="T5" fmla="*/ T4 w 32"/>
                              <a:gd name="T6" fmla="+- 0 289 289"/>
                              <a:gd name="T7" fmla="*/ 289 h 32"/>
                              <a:gd name="T8" fmla="+- 0 6538 6538"/>
                              <a:gd name="T9" fmla="*/ T8 w 32"/>
                              <a:gd name="T10" fmla="+- 0 296 289"/>
                              <a:gd name="T11" fmla="*/ 296 h 32"/>
                              <a:gd name="T12" fmla="+- 0 6538 6538"/>
                              <a:gd name="T13" fmla="*/ T12 w 32"/>
                              <a:gd name="T14" fmla="+- 0 314 289"/>
                              <a:gd name="T15" fmla="*/ 314 h 32"/>
                              <a:gd name="T16" fmla="+- 0 6545 6538"/>
                              <a:gd name="T17" fmla="*/ T16 w 32"/>
                              <a:gd name="T18" fmla="+- 0 321 289"/>
                              <a:gd name="T19" fmla="*/ 321 h 32"/>
                              <a:gd name="T20" fmla="+- 0 6563 6538"/>
                              <a:gd name="T21" fmla="*/ T20 w 32"/>
                              <a:gd name="T22" fmla="+- 0 321 289"/>
                              <a:gd name="T23" fmla="*/ 321 h 32"/>
                              <a:gd name="T24" fmla="+- 0 6570 6538"/>
                              <a:gd name="T25" fmla="*/ T24 w 32"/>
                              <a:gd name="T26" fmla="+- 0 314 289"/>
                              <a:gd name="T27" fmla="*/ 314 h 32"/>
                              <a:gd name="T28" fmla="+- 0 6570 6538"/>
                              <a:gd name="T29" fmla="*/ T28 w 32"/>
                              <a:gd name="T30" fmla="+- 0 296 289"/>
                              <a:gd name="T31" fmla="*/ 296 h 32"/>
                              <a:gd name="T32" fmla="+- 0 6563 6538"/>
                              <a:gd name="T33" fmla="*/ T32 w 32"/>
                              <a:gd name="T34" fmla="+- 0 289 289"/>
                              <a:gd name="T35" fmla="*/ 289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Freeform 3634"/>
                        <wps:cNvSpPr>
                          <a:spLocks/>
                        </wps:cNvSpPr>
                        <wps:spPr bwMode="auto">
                          <a:xfrm>
                            <a:off x="6538" y="288"/>
                            <a:ext cx="32" cy="32"/>
                          </a:xfrm>
                          <a:custGeom>
                            <a:avLst/>
                            <a:gdLst>
                              <a:gd name="T0" fmla="+- 0 6538 6538"/>
                              <a:gd name="T1" fmla="*/ T0 w 32"/>
                              <a:gd name="T2" fmla="+- 0 305 289"/>
                              <a:gd name="T3" fmla="*/ 305 h 32"/>
                              <a:gd name="T4" fmla="+- 0 6538 6538"/>
                              <a:gd name="T5" fmla="*/ T4 w 32"/>
                              <a:gd name="T6" fmla="+- 0 296 289"/>
                              <a:gd name="T7" fmla="*/ 296 h 32"/>
                              <a:gd name="T8" fmla="+- 0 6545 6538"/>
                              <a:gd name="T9" fmla="*/ T8 w 32"/>
                              <a:gd name="T10" fmla="+- 0 289 289"/>
                              <a:gd name="T11" fmla="*/ 289 h 32"/>
                              <a:gd name="T12" fmla="+- 0 6554 6538"/>
                              <a:gd name="T13" fmla="*/ T12 w 32"/>
                              <a:gd name="T14" fmla="+- 0 289 289"/>
                              <a:gd name="T15" fmla="*/ 289 h 32"/>
                              <a:gd name="T16" fmla="+- 0 6563 6538"/>
                              <a:gd name="T17" fmla="*/ T16 w 32"/>
                              <a:gd name="T18" fmla="+- 0 289 289"/>
                              <a:gd name="T19" fmla="*/ 289 h 32"/>
                              <a:gd name="T20" fmla="+- 0 6570 6538"/>
                              <a:gd name="T21" fmla="*/ T20 w 32"/>
                              <a:gd name="T22" fmla="+- 0 296 289"/>
                              <a:gd name="T23" fmla="*/ 296 h 32"/>
                              <a:gd name="T24" fmla="+- 0 6570 6538"/>
                              <a:gd name="T25" fmla="*/ T24 w 32"/>
                              <a:gd name="T26" fmla="+- 0 305 289"/>
                              <a:gd name="T27" fmla="*/ 305 h 32"/>
                              <a:gd name="T28" fmla="+- 0 6570 6538"/>
                              <a:gd name="T29" fmla="*/ T28 w 32"/>
                              <a:gd name="T30" fmla="+- 0 314 289"/>
                              <a:gd name="T31" fmla="*/ 314 h 32"/>
                              <a:gd name="T32" fmla="+- 0 6563 6538"/>
                              <a:gd name="T33" fmla="*/ T32 w 32"/>
                              <a:gd name="T34" fmla="+- 0 321 289"/>
                              <a:gd name="T35" fmla="*/ 321 h 32"/>
                              <a:gd name="T36" fmla="+- 0 6554 6538"/>
                              <a:gd name="T37" fmla="*/ T36 w 32"/>
                              <a:gd name="T38" fmla="+- 0 321 289"/>
                              <a:gd name="T39" fmla="*/ 321 h 32"/>
                              <a:gd name="T40" fmla="+- 0 6545 6538"/>
                              <a:gd name="T41" fmla="*/ T40 w 32"/>
                              <a:gd name="T42" fmla="+- 0 321 289"/>
                              <a:gd name="T43" fmla="*/ 321 h 32"/>
                              <a:gd name="T44" fmla="+- 0 6538 6538"/>
                              <a:gd name="T45" fmla="*/ T44 w 32"/>
                              <a:gd name="T46" fmla="+- 0 314 289"/>
                              <a:gd name="T47" fmla="*/ 314 h 32"/>
                              <a:gd name="T48" fmla="+- 0 6538 6538"/>
                              <a:gd name="T49" fmla="*/ T48 w 32"/>
                              <a:gd name="T50" fmla="+- 0 305 289"/>
                              <a:gd name="T51" fmla="*/ 305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1010">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6" name="Picture 363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5152" y="105"/>
                            <a:ext cx="1344" cy="1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 name="Freeform 3636"/>
                        <wps:cNvSpPr>
                          <a:spLocks/>
                        </wps:cNvSpPr>
                        <wps:spPr bwMode="auto">
                          <a:xfrm>
                            <a:off x="5606" y="8"/>
                            <a:ext cx="32" cy="32"/>
                          </a:xfrm>
                          <a:custGeom>
                            <a:avLst/>
                            <a:gdLst>
                              <a:gd name="T0" fmla="+- 0 5631 5606"/>
                              <a:gd name="T1" fmla="*/ T0 w 32"/>
                              <a:gd name="T2" fmla="+- 0 8 8"/>
                              <a:gd name="T3" fmla="*/ 8 h 32"/>
                              <a:gd name="T4" fmla="+- 0 5613 5606"/>
                              <a:gd name="T5" fmla="*/ T4 w 32"/>
                              <a:gd name="T6" fmla="+- 0 8 8"/>
                              <a:gd name="T7" fmla="*/ 8 h 32"/>
                              <a:gd name="T8" fmla="+- 0 5606 5606"/>
                              <a:gd name="T9" fmla="*/ T8 w 32"/>
                              <a:gd name="T10" fmla="+- 0 15 8"/>
                              <a:gd name="T11" fmla="*/ 15 h 32"/>
                              <a:gd name="T12" fmla="+- 0 5606 5606"/>
                              <a:gd name="T13" fmla="*/ T12 w 32"/>
                              <a:gd name="T14" fmla="+- 0 33 8"/>
                              <a:gd name="T15" fmla="*/ 33 h 32"/>
                              <a:gd name="T16" fmla="+- 0 5613 5606"/>
                              <a:gd name="T17" fmla="*/ T16 w 32"/>
                              <a:gd name="T18" fmla="+- 0 40 8"/>
                              <a:gd name="T19" fmla="*/ 40 h 32"/>
                              <a:gd name="T20" fmla="+- 0 5631 5606"/>
                              <a:gd name="T21" fmla="*/ T20 w 32"/>
                              <a:gd name="T22" fmla="+- 0 40 8"/>
                              <a:gd name="T23" fmla="*/ 40 h 32"/>
                              <a:gd name="T24" fmla="+- 0 5638 5606"/>
                              <a:gd name="T25" fmla="*/ T24 w 32"/>
                              <a:gd name="T26" fmla="+- 0 33 8"/>
                              <a:gd name="T27" fmla="*/ 33 h 32"/>
                              <a:gd name="T28" fmla="+- 0 5638 5606"/>
                              <a:gd name="T29" fmla="*/ T28 w 32"/>
                              <a:gd name="T30" fmla="+- 0 15 8"/>
                              <a:gd name="T31" fmla="*/ 15 h 32"/>
                              <a:gd name="T32" fmla="+- 0 5631 5606"/>
                              <a:gd name="T33" fmla="*/ T32 w 32"/>
                              <a:gd name="T34" fmla="+- 0 8 8"/>
                              <a:gd name="T35" fmla="*/ 8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Freeform 3637"/>
                        <wps:cNvSpPr>
                          <a:spLocks/>
                        </wps:cNvSpPr>
                        <wps:spPr bwMode="auto">
                          <a:xfrm>
                            <a:off x="5606" y="8"/>
                            <a:ext cx="32" cy="32"/>
                          </a:xfrm>
                          <a:custGeom>
                            <a:avLst/>
                            <a:gdLst>
                              <a:gd name="T0" fmla="+- 0 5606 5606"/>
                              <a:gd name="T1" fmla="*/ T0 w 32"/>
                              <a:gd name="T2" fmla="+- 0 24 8"/>
                              <a:gd name="T3" fmla="*/ 24 h 32"/>
                              <a:gd name="T4" fmla="+- 0 5606 5606"/>
                              <a:gd name="T5" fmla="*/ T4 w 32"/>
                              <a:gd name="T6" fmla="+- 0 15 8"/>
                              <a:gd name="T7" fmla="*/ 15 h 32"/>
                              <a:gd name="T8" fmla="+- 0 5613 5606"/>
                              <a:gd name="T9" fmla="*/ T8 w 32"/>
                              <a:gd name="T10" fmla="+- 0 8 8"/>
                              <a:gd name="T11" fmla="*/ 8 h 32"/>
                              <a:gd name="T12" fmla="+- 0 5622 5606"/>
                              <a:gd name="T13" fmla="*/ T12 w 32"/>
                              <a:gd name="T14" fmla="+- 0 8 8"/>
                              <a:gd name="T15" fmla="*/ 8 h 32"/>
                              <a:gd name="T16" fmla="+- 0 5631 5606"/>
                              <a:gd name="T17" fmla="*/ T16 w 32"/>
                              <a:gd name="T18" fmla="+- 0 8 8"/>
                              <a:gd name="T19" fmla="*/ 8 h 32"/>
                              <a:gd name="T20" fmla="+- 0 5638 5606"/>
                              <a:gd name="T21" fmla="*/ T20 w 32"/>
                              <a:gd name="T22" fmla="+- 0 15 8"/>
                              <a:gd name="T23" fmla="*/ 15 h 32"/>
                              <a:gd name="T24" fmla="+- 0 5638 5606"/>
                              <a:gd name="T25" fmla="*/ T24 w 32"/>
                              <a:gd name="T26" fmla="+- 0 24 8"/>
                              <a:gd name="T27" fmla="*/ 24 h 32"/>
                              <a:gd name="T28" fmla="+- 0 5638 5606"/>
                              <a:gd name="T29" fmla="*/ T28 w 32"/>
                              <a:gd name="T30" fmla="+- 0 33 8"/>
                              <a:gd name="T31" fmla="*/ 33 h 32"/>
                              <a:gd name="T32" fmla="+- 0 5631 5606"/>
                              <a:gd name="T33" fmla="*/ T32 w 32"/>
                              <a:gd name="T34" fmla="+- 0 40 8"/>
                              <a:gd name="T35" fmla="*/ 40 h 32"/>
                              <a:gd name="T36" fmla="+- 0 5622 5606"/>
                              <a:gd name="T37" fmla="*/ T36 w 32"/>
                              <a:gd name="T38" fmla="+- 0 40 8"/>
                              <a:gd name="T39" fmla="*/ 40 h 32"/>
                              <a:gd name="T40" fmla="+- 0 5613 5606"/>
                              <a:gd name="T41" fmla="*/ T40 w 32"/>
                              <a:gd name="T42" fmla="+- 0 40 8"/>
                              <a:gd name="T43" fmla="*/ 40 h 32"/>
                              <a:gd name="T44" fmla="+- 0 5606 5606"/>
                              <a:gd name="T45" fmla="*/ T44 w 32"/>
                              <a:gd name="T46" fmla="+- 0 33 8"/>
                              <a:gd name="T47" fmla="*/ 33 h 32"/>
                              <a:gd name="T48" fmla="+- 0 5606 5606"/>
                              <a:gd name="T49" fmla="*/ T48 w 32"/>
                              <a:gd name="T50" fmla="+- 0 24 8"/>
                              <a:gd name="T51" fmla="*/ 24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Freeform 3638"/>
                        <wps:cNvSpPr>
                          <a:spLocks/>
                        </wps:cNvSpPr>
                        <wps:spPr bwMode="auto">
                          <a:xfrm>
                            <a:off x="5758" y="140"/>
                            <a:ext cx="32" cy="32"/>
                          </a:xfrm>
                          <a:custGeom>
                            <a:avLst/>
                            <a:gdLst>
                              <a:gd name="T0" fmla="+- 0 5783 5758"/>
                              <a:gd name="T1" fmla="*/ T0 w 32"/>
                              <a:gd name="T2" fmla="+- 0 140 140"/>
                              <a:gd name="T3" fmla="*/ 140 h 32"/>
                              <a:gd name="T4" fmla="+- 0 5765 5758"/>
                              <a:gd name="T5" fmla="*/ T4 w 32"/>
                              <a:gd name="T6" fmla="+- 0 140 140"/>
                              <a:gd name="T7" fmla="*/ 140 h 32"/>
                              <a:gd name="T8" fmla="+- 0 5758 5758"/>
                              <a:gd name="T9" fmla="*/ T8 w 32"/>
                              <a:gd name="T10" fmla="+- 0 147 140"/>
                              <a:gd name="T11" fmla="*/ 147 h 32"/>
                              <a:gd name="T12" fmla="+- 0 5758 5758"/>
                              <a:gd name="T13" fmla="*/ T12 w 32"/>
                              <a:gd name="T14" fmla="+- 0 165 140"/>
                              <a:gd name="T15" fmla="*/ 165 h 32"/>
                              <a:gd name="T16" fmla="+- 0 5765 5758"/>
                              <a:gd name="T17" fmla="*/ T16 w 32"/>
                              <a:gd name="T18" fmla="+- 0 172 140"/>
                              <a:gd name="T19" fmla="*/ 172 h 32"/>
                              <a:gd name="T20" fmla="+- 0 5783 5758"/>
                              <a:gd name="T21" fmla="*/ T20 w 32"/>
                              <a:gd name="T22" fmla="+- 0 172 140"/>
                              <a:gd name="T23" fmla="*/ 172 h 32"/>
                              <a:gd name="T24" fmla="+- 0 5790 5758"/>
                              <a:gd name="T25" fmla="*/ T24 w 32"/>
                              <a:gd name="T26" fmla="+- 0 165 140"/>
                              <a:gd name="T27" fmla="*/ 165 h 32"/>
                              <a:gd name="T28" fmla="+- 0 5790 5758"/>
                              <a:gd name="T29" fmla="*/ T28 w 32"/>
                              <a:gd name="T30" fmla="+- 0 147 140"/>
                              <a:gd name="T31" fmla="*/ 147 h 32"/>
                              <a:gd name="T32" fmla="+- 0 5783 5758"/>
                              <a:gd name="T33" fmla="*/ T32 w 32"/>
                              <a:gd name="T34" fmla="+- 0 140 140"/>
                              <a:gd name="T35" fmla="*/ 140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Freeform 3639"/>
                        <wps:cNvSpPr>
                          <a:spLocks/>
                        </wps:cNvSpPr>
                        <wps:spPr bwMode="auto">
                          <a:xfrm>
                            <a:off x="5758" y="140"/>
                            <a:ext cx="32" cy="32"/>
                          </a:xfrm>
                          <a:custGeom>
                            <a:avLst/>
                            <a:gdLst>
                              <a:gd name="T0" fmla="+- 0 5758 5758"/>
                              <a:gd name="T1" fmla="*/ T0 w 32"/>
                              <a:gd name="T2" fmla="+- 0 156 140"/>
                              <a:gd name="T3" fmla="*/ 156 h 32"/>
                              <a:gd name="T4" fmla="+- 0 5758 5758"/>
                              <a:gd name="T5" fmla="*/ T4 w 32"/>
                              <a:gd name="T6" fmla="+- 0 147 140"/>
                              <a:gd name="T7" fmla="*/ 147 h 32"/>
                              <a:gd name="T8" fmla="+- 0 5765 5758"/>
                              <a:gd name="T9" fmla="*/ T8 w 32"/>
                              <a:gd name="T10" fmla="+- 0 140 140"/>
                              <a:gd name="T11" fmla="*/ 140 h 32"/>
                              <a:gd name="T12" fmla="+- 0 5774 5758"/>
                              <a:gd name="T13" fmla="*/ T12 w 32"/>
                              <a:gd name="T14" fmla="+- 0 140 140"/>
                              <a:gd name="T15" fmla="*/ 140 h 32"/>
                              <a:gd name="T16" fmla="+- 0 5783 5758"/>
                              <a:gd name="T17" fmla="*/ T16 w 32"/>
                              <a:gd name="T18" fmla="+- 0 140 140"/>
                              <a:gd name="T19" fmla="*/ 140 h 32"/>
                              <a:gd name="T20" fmla="+- 0 5790 5758"/>
                              <a:gd name="T21" fmla="*/ T20 w 32"/>
                              <a:gd name="T22" fmla="+- 0 147 140"/>
                              <a:gd name="T23" fmla="*/ 147 h 32"/>
                              <a:gd name="T24" fmla="+- 0 5790 5758"/>
                              <a:gd name="T25" fmla="*/ T24 w 32"/>
                              <a:gd name="T26" fmla="+- 0 156 140"/>
                              <a:gd name="T27" fmla="*/ 156 h 32"/>
                              <a:gd name="T28" fmla="+- 0 5790 5758"/>
                              <a:gd name="T29" fmla="*/ T28 w 32"/>
                              <a:gd name="T30" fmla="+- 0 165 140"/>
                              <a:gd name="T31" fmla="*/ 165 h 32"/>
                              <a:gd name="T32" fmla="+- 0 5783 5758"/>
                              <a:gd name="T33" fmla="*/ T32 w 32"/>
                              <a:gd name="T34" fmla="+- 0 172 140"/>
                              <a:gd name="T35" fmla="*/ 172 h 32"/>
                              <a:gd name="T36" fmla="+- 0 5774 5758"/>
                              <a:gd name="T37" fmla="*/ T36 w 32"/>
                              <a:gd name="T38" fmla="+- 0 172 140"/>
                              <a:gd name="T39" fmla="*/ 172 h 32"/>
                              <a:gd name="T40" fmla="+- 0 5765 5758"/>
                              <a:gd name="T41" fmla="*/ T40 w 32"/>
                              <a:gd name="T42" fmla="+- 0 172 140"/>
                              <a:gd name="T43" fmla="*/ 172 h 32"/>
                              <a:gd name="T44" fmla="+- 0 5758 5758"/>
                              <a:gd name="T45" fmla="*/ T44 w 32"/>
                              <a:gd name="T46" fmla="+- 0 165 140"/>
                              <a:gd name="T47" fmla="*/ 165 h 32"/>
                              <a:gd name="T48" fmla="+- 0 5758 5758"/>
                              <a:gd name="T49" fmla="*/ T48 w 32"/>
                              <a:gd name="T50" fmla="+- 0 156 140"/>
                              <a:gd name="T51" fmla="*/ 15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1" name="Freeform 3640"/>
                        <wps:cNvSpPr>
                          <a:spLocks/>
                        </wps:cNvSpPr>
                        <wps:spPr bwMode="auto">
                          <a:xfrm>
                            <a:off x="5758" y="140"/>
                            <a:ext cx="32" cy="32"/>
                          </a:xfrm>
                          <a:custGeom>
                            <a:avLst/>
                            <a:gdLst>
                              <a:gd name="T0" fmla="+- 0 5783 5758"/>
                              <a:gd name="T1" fmla="*/ T0 w 32"/>
                              <a:gd name="T2" fmla="+- 0 140 140"/>
                              <a:gd name="T3" fmla="*/ 140 h 32"/>
                              <a:gd name="T4" fmla="+- 0 5765 5758"/>
                              <a:gd name="T5" fmla="*/ T4 w 32"/>
                              <a:gd name="T6" fmla="+- 0 140 140"/>
                              <a:gd name="T7" fmla="*/ 140 h 32"/>
                              <a:gd name="T8" fmla="+- 0 5758 5758"/>
                              <a:gd name="T9" fmla="*/ T8 w 32"/>
                              <a:gd name="T10" fmla="+- 0 147 140"/>
                              <a:gd name="T11" fmla="*/ 147 h 32"/>
                              <a:gd name="T12" fmla="+- 0 5758 5758"/>
                              <a:gd name="T13" fmla="*/ T12 w 32"/>
                              <a:gd name="T14" fmla="+- 0 165 140"/>
                              <a:gd name="T15" fmla="*/ 165 h 32"/>
                              <a:gd name="T16" fmla="+- 0 5765 5758"/>
                              <a:gd name="T17" fmla="*/ T16 w 32"/>
                              <a:gd name="T18" fmla="+- 0 172 140"/>
                              <a:gd name="T19" fmla="*/ 172 h 32"/>
                              <a:gd name="T20" fmla="+- 0 5783 5758"/>
                              <a:gd name="T21" fmla="*/ T20 w 32"/>
                              <a:gd name="T22" fmla="+- 0 172 140"/>
                              <a:gd name="T23" fmla="*/ 172 h 32"/>
                              <a:gd name="T24" fmla="+- 0 5790 5758"/>
                              <a:gd name="T25" fmla="*/ T24 w 32"/>
                              <a:gd name="T26" fmla="+- 0 165 140"/>
                              <a:gd name="T27" fmla="*/ 165 h 32"/>
                              <a:gd name="T28" fmla="+- 0 5790 5758"/>
                              <a:gd name="T29" fmla="*/ T28 w 32"/>
                              <a:gd name="T30" fmla="+- 0 147 140"/>
                              <a:gd name="T31" fmla="*/ 147 h 32"/>
                              <a:gd name="T32" fmla="+- 0 5783 5758"/>
                              <a:gd name="T33" fmla="*/ T32 w 32"/>
                              <a:gd name="T34" fmla="+- 0 140 140"/>
                              <a:gd name="T35" fmla="*/ 140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Freeform 3641"/>
                        <wps:cNvSpPr>
                          <a:spLocks/>
                        </wps:cNvSpPr>
                        <wps:spPr bwMode="auto">
                          <a:xfrm>
                            <a:off x="5758" y="140"/>
                            <a:ext cx="32" cy="32"/>
                          </a:xfrm>
                          <a:custGeom>
                            <a:avLst/>
                            <a:gdLst>
                              <a:gd name="T0" fmla="+- 0 5758 5758"/>
                              <a:gd name="T1" fmla="*/ T0 w 32"/>
                              <a:gd name="T2" fmla="+- 0 156 140"/>
                              <a:gd name="T3" fmla="*/ 156 h 32"/>
                              <a:gd name="T4" fmla="+- 0 5758 5758"/>
                              <a:gd name="T5" fmla="*/ T4 w 32"/>
                              <a:gd name="T6" fmla="+- 0 147 140"/>
                              <a:gd name="T7" fmla="*/ 147 h 32"/>
                              <a:gd name="T8" fmla="+- 0 5765 5758"/>
                              <a:gd name="T9" fmla="*/ T8 w 32"/>
                              <a:gd name="T10" fmla="+- 0 140 140"/>
                              <a:gd name="T11" fmla="*/ 140 h 32"/>
                              <a:gd name="T12" fmla="+- 0 5774 5758"/>
                              <a:gd name="T13" fmla="*/ T12 w 32"/>
                              <a:gd name="T14" fmla="+- 0 140 140"/>
                              <a:gd name="T15" fmla="*/ 140 h 32"/>
                              <a:gd name="T16" fmla="+- 0 5783 5758"/>
                              <a:gd name="T17" fmla="*/ T16 w 32"/>
                              <a:gd name="T18" fmla="+- 0 140 140"/>
                              <a:gd name="T19" fmla="*/ 140 h 32"/>
                              <a:gd name="T20" fmla="+- 0 5790 5758"/>
                              <a:gd name="T21" fmla="*/ T20 w 32"/>
                              <a:gd name="T22" fmla="+- 0 147 140"/>
                              <a:gd name="T23" fmla="*/ 147 h 32"/>
                              <a:gd name="T24" fmla="+- 0 5790 5758"/>
                              <a:gd name="T25" fmla="*/ T24 w 32"/>
                              <a:gd name="T26" fmla="+- 0 156 140"/>
                              <a:gd name="T27" fmla="*/ 156 h 32"/>
                              <a:gd name="T28" fmla="+- 0 5790 5758"/>
                              <a:gd name="T29" fmla="*/ T28 w 32"/>
                              <a:gd name="T30" fmla="+- 0 165 140"/>
                              <a:gd name="T31" fmla="*/ 165 h 32"/>
                              <a:gd name="T32" fmla="+- 0 5783 5758"/>
                              <a:gd name="T33" fmla="*/ T32 w 32"/>
                              <a:gd name="T34" fmla="+- 0 172 140"/>
                              <a:gd name="T35" fmla="*/ 172 h 32"/>
                              <a:gd name="T36" fmla="+- 0 5774 5758"/>
                              <a:gd name="T37" fmla="*/ T36 w 32"/>
                              <a:gd name="T38" fmla="+- 0 172 140"/>
                              <a:gd name="T39" fmla="*/ 172 h 32"/>
                              <a:gd name="T40" fmla="+- 0 5765 5758"/>
                              <a:gd name="T41" fmla="*/ T40 w 32"/>
                              <a:gd name="T42" fmla="+- 0 172 140"/>
                              <a:gd name="T43" fmla="*/ 172 h 32"/>
                              <a:gd name="T44" fmla="+- 0 5758 5758"/>
                              <a:gd name="T45" fmla="*/ T44 w 32"/>
                              <a:gd name="T46" fmla="+- 0 165 140"/>
                              <a:gd name="T47" fmla="*/ 165 h 32"/>
                              <a:gd name="T48" fmla="+- 0 5758 5758"/>
                              <a:gd name="T49" fmla="*/ T48 w 32"/>
                              <a:gd name="T50" fmla="+- 0 156 140"/>
                              <a:gd name="T51" fmla="*/ 15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Freeform 3642"/>
                        <wps:cNvSpPr>
                          <a:spLocks/>
                        </wps:cNvSpPr>
                        <wps:spPr bwMode="auto">
                          <a:xfrm>
                            <a:off x="5538" y="138"/>
                            <a:ext cx="32" cy="32"/>
                          </a:xfrm>
                          <a:custGeom>
                            <a:avLst/>
                            <a:gdLst>
                              <a:gd name="T0" fmla="+- 0 5564 5539"/>
                              <a:gd name="T1" fmla="*/ T0 w 32"/>
                              <a:gd name="T2" fmla="+- 0 139 139"/>
                              <a:gd name="T3" fmla="*/ 139 h 32"/>
                              <a:gd name="T4" fmla="+- 0 5546 5539"/>
                              <a:gd name="T5" fmla="*/ T4 w 32"/>
                              <a:gd name="T6" fmla="+- 0 139 139"/>
                              <a:gd name="T7" fmla="*/ 139 h 32"/>
                              <a:gd name="T8" fmla="+- 0 5539 5539"/>
                              <a:gd name="T9" fmla="*/ T8 w 32"/>
                              <a:gd name="T10" fmla="+- 0 146 139"/>
                              <a:gd name="T11" fmla="*/ 146 h 32"/>
                              <a:gd name="T12" fmla="+- 0 5539 5539"/>
                              <a:gd name="T13" fmla="*/ T12 w 32"/>
                              <a:gd name="T14" fmla="+- 0 163 139"/>
                              <a:gd name="T15" fmla="*/ 163 h 32"/>
                              <a:gd name="T16" fmla="+- 0 5546 5539"/>
                              <a:gd name="T17" fmla="*/ T16 w 32"/>
                              <a:gd name="T18" fmla="+- 0 170 139"/>
                              <a:gd name="T19" fmla="*/ 170 h 32"/>
                              <a:gd name="T20" fmla="+- 0 5564 5539"/>
                              <a:gd name="T21" fmla="*/ T20 w 32"/>
                              <a:gd name="T22" fmla="+- 0 170 139"/>
                              <a:gd name="T23" fmla="*/ 170 h 32"/>
                              <a:gd name="T24" fmla="+- 0 5571 5539"/>
                              <a:gd name="T25" fmla="*/ T24 w 32"/>
                              <a:gd name="T26" fmla="+- 0 163 139"/>
                              <a:gd name="T27" fmla="*/ 163 h 32"/>
                              <a:gd name="T28" fmla="+- 0 5571 5539"/>
                              <a:gd name="T29" fmla="*/ T28 w 32"/>
                              <a:gd name="T30" fmla="+- 0 146 139"/>
                              <a:gd name="T31" fmla="*/ 146 h 32"/>
                              <a:gd name="T32" fmla="+- 0 5564 5539"/>
                              <a:gd name="T33" fmla="*/ T32 w 32"/>
                              <a:gd name="T34" fmla="+- 0 139 139"/>
                              <a:gd name="T35" fmla="*/ 139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4"/>
                                </a:lnTo>
                                <a:lnTo>
                                  <a:pt x="7" y="31"/>
                                </a:lnTo>
                                <a:lnTo>
                                  <a:pt x="25" y="31"/>
                                </a:lnTo>
                                <a:lnTo>
                                  <a:pt x="32" y="24"/>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 name="Freeform 3643"/>
                        <wps:cNvSpPr>
                          <a:spLocks/>
                        </wps:cNvSpPr>
                        <wps:spPr bwMode="auto">
                          <a:xfrm>
                            <a:off x="5538" y="138"/>
                            <a:ext cx="32" cy="32"/>
                          </a:xfrm>
                          <a:custGeom>
                            <a:avLst/>
                            <a:gdLst>
                              <a:gd name="T0" fmla="+- 0 5539 5539"/>
                              <a:gd name="T1" fmla="*/ T0 w 32"/>
                              <a:gd name="T2" fmla="+- 0 155 139"/>
                              <a:gd name="T3" fmla="*/ 155 h 32"/>
                              <a:gd name="T4" fmla="+- 0 5539 5539"/>
                              <a:gd name="T5" fmla="*/ T4 w 32"/>
                              <a:gd name="T6" fmla="+- 0 146 139"/>
                              <a:gd name="T7" fmla="*/ 146 h 32"/>
                              <a:gd name="T8" fmla="+- 0 5546 5539"/>
                              <a:gd name="T9" fmla="*/ T8 w 32"/>
                              <a:gd name="T10" fmla="+- 0 139 139"/>
                              <a:gd name="T11" fmla="*/ 139 h 32"/>
                              <a:gd name="T12" fmla="+- 0 5555 5539"/>
                              <a:gd name="T13" fmla="*/ T12 w 32"/>
                              <a:gd name="T14" fmla="+- 0 139 139"/>
                              <a:gd name="T15" fmla="*/ 139 h 32"/>
                              <a:gd name="T16" fmla="+- 0 5564 5539"/>
                              <a:gd name="T17" fmla="*/ T16 w 32"/>
                              <a:gd name="T18" fmla="+- 0 139 139"/>
                              <a:gd name="T19" fmla="*/ 139 h 32"/>
                              <a:gd name="T20" fmla="+- 0 5571 5539"/>
                              <a:gd name="T21" fmla="*/ T20 w 32"/>
                              <a:gd name="T22" fmla="+- 0 146 139"/>
                              <a:gd name="T23" fmla="*/ 146 h 32"/>
                              <a:gd name="T24" fmla="+- 0 5571 5539"/>
                              <a:gd name="T25" fmla="*/ T24 w 32"/>
                              <a:gd name="T26" fmla="+- 0 155 139"/>
                              <a:gd name="T27" fmla="*/ 155 h 32"/>
                              <a:gd name="T28" fmla="+- 0 5571 5539"/>
                              <a:gd name="T29" fmla="*/ T28 w 32"/>
                              <a:gd name="T30" fmla="+- 0 163 139"/>
                              <a:gd name="T31" fmla="*/ 163 h 32"/>
                              <a:gd name="T32" fmla="+- 0 5564 5539"/>
                              <a:gd name="T33" fmla="*/ T32 w 32"/>
                              <a:gd name="T34" fmla="+- 0 170 139"/>
                              <a:gd name="T35" fmla="*/ 170 h 32"/>
                              <a:gd name="T36" fmla="+- 0 5555 5539"/>
                              <a:gd name="T37" fmla="*/ T36 w 32"/>
                              <a:gd name="T38" fmla="+- 0 170 139"/>
                              <a:gd name="T39" fmla="*/ 170 h 32"/>
                              <a:gd name="T40" fmla="+- 0 5546 5539"/>
                              <a:gd name="T41" fmla="*/ T40 w 32"/>
                              <a:gd name="T42" fmla="+- 0 170 139"/>
                              <a:gd name="T43" fmla="*/ 170 h 32"/>
                              <a:gd name="T44" fmla="+- 0 5539 5539"/>
                              <a:gd name="T45" fmla="*/ T44 w 32"/>
                              <a:gd name="T46" fmla="+- 0 163 139"/>
                              <a:gd name="T47" fmla="*/ 163 h 32"/>
                              <a:gd name="T48" fmla="+- 0 5539 5539"/>
                              <a:gd name="T49" fmla="*/ T48 w 32"/>
                              <a:gd name="T50" fmla="+- 0 155 139"/>
                              <a:gd name="T51" fmla="*/ 155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4"/>
                                </a:lnTo>
                                <a:lnTo>
                                  <a:pt x="25" y="31"/>
                                </a:lnTo>
                                <a:lnTo>
                                  <a:pt x="16" y="31"/>
                                </a:lnTo>
                                <a:lnTo>
                                  <a:pt x="7" y="31"/>
                                </a:lnTo>
                                <a:lnTo>
                                  <a:pt x="0" y="24"/>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 name="Freeform 3644"/>
                        <wps:cNvSpPr>
                          <a:spLocks/>
                        </wps:cNvSpPr>
                        <wps:spPr bwMode="auto">
                          <a:xfrm>
                            <a:off x="5516" y="59"/>
                            <a:ext cx="23" cy="23"/>
                          </a:xfrm>
                          <a:custGeom>
                            <a:avLst/>
                            <a:gdLst>
                              <a:gd name="T0" fmla="+- 0 5517 5517"/>
                              <a:gd name="T1" fmla="*/ T0 w 23"/>
                              <a:gd name="T2" fmla="+- 0 70 59"/>
                              <a:gd name="T3" fmla="*/ 70 h 23"/>
                              <a:gd name="T4" fmla="+- 0 5517 5517"/>
                              <a:gd name="T5" fmla="*/ T4 w 23"/>
                              <a:gd name="T6" fmla="+- 0 64 59"/>
                              <a:gd name="T7" fmla="*/ 64 h 23"/>
                              <a:gd name="T8" fmla="+- 0 5522 5517"/>
                              <a:gd name="T9" fmla="*/ T8 w 23"/>
                              <a:gd name="T10" fmla="+- 0 59 59"/>
                              <a:gd name="T11" fmla="*/ 59 h 23"/>
                              <a:gd name="T12" fmla="+- 0 5528 5517"/>
                              <a:gd name="T13" fmla="*/ T12 w 23"/>
                              <a:gd name="T14" fmla="+- 0 59 59"/>
                              <a:gd name="T15" fmla="*/ 59 h 23"/>
                              <a:gd name="T16" fmla="+- 0 5534 5517"/>
                              <a:gd name="T17" fmla="*/ T16 w 23"/>
                              <a:gd name="T18" fmla="+- 0 59 59"/>
                              <a:gd name="T19" fmla="*/ 59 h 23"/>
                              <a:gd name="T20" fmla="+- 0 5539 5517"/>
                              <a:gd name="T21" fmla="*/ T20 w 23"/>
                              <a:gd name="T22" fmla="+- 0 64 59"/>
                              <a:gd name="T23" fmla="*/ 64 h 23"/>
                              <a:gd name="T24" fmla="+- 0 5539 5517"/>
                              <a:gd name="T25" fmla="*/ T24 w 23"/>
                              <a:gd name="T26" fmla="+- 0 70 59"/>
                              <a:gd name="T27" fmla="*/ 70 h 23"/>
                              <a:gd name="T28" fmla="+- 0 5539 5517"/>
                              <a:gd name="T29" fmla="*/ T28 w 23"/>
                              <a:gd name="T30" fmla="+- 0 77 59"/>
                              <a:gd name="T31" fmla="*/ 77 h 23"/>
                              <a:gd name="T32" fmla="+- 0 5534 5517"/>
                              <a:gd name="T33" fmla="*/ T32 w 23"/>
                              <a:gd name="T34" fmla="+- 0 82 59"/>
                              <a:gd name="T35" fmla="*/ 82 h 23"/>
                              <a:gd name="T36" fmla="+- 0 5528 5517"/>
                              <a:gd name="T37" fmla="*/ T36 w 23"/>
                              <a:gd name="T38" fmla="+- 0 82 59"/>
                              <a:gd name="T39" fmla="*/ 82 h 23"/>
                              <a:gd name="T40" fmla="+- 0 5522 5517"/>
                              <a:gd name="T41" fmla="*/ T40 w 23"/>
                              <a:gd name="T42" fmla="+- 0 82 59"/>
                              <a:gd name="T43" fmla="*/ 82 h 23"/>
                              <a:gd name="T44" fmla="+- 0 5517 5517"/>
                              <a:gd name="T45" fmla="*/ T44 w 23"/>
                              <a:gd name="T46" fmla="+- 0 77 59"/>
                              <a:gd name="T47" fmla="*/ 77 h 23"/>
                              <a:gd name="T48" fmla="+- 0 5517 5517"/>
                              <a:gd name="T49" fmla="*/ T48 w 23"/>
                              <a:gd name="T50" fmla="+- 0 70 59"/>
                              <a:gd name="T51" fmla="*/ 70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3" h="23">
                                <a:moveTo>
                                  <a:pt x="0" y="11"/>
                                </a:moveTo>
                                <a:lnTo>
                                  <a:pt x="0" y="5"/>
                                </a:lnTo>
                                <a:lnTo>
                                  <a:pt x="5" y="0"/>
                                </a:lnTo>
                                <a:lnTo>
                                  <a:pt x="11" y="0"/>
                                </a:lnTo>
                                <a:lnTo>
                                  <a:pt x="17" y="0"/>
                                </a:lnTo>
                                <a:lnTo>
                                  <a:pt x="22" y="5"/>
                                </a:lnTo>
                                <a:lnTo>
                                  <a:pt x="22" y="11"/>
                                </a:lnTo>
                                <a:lnTo>
                                  <a:pt x="22" y="18"/>
                                </a:lnTo>
                                <a:lnTo>
                                  <a:pt x="17" y="23"/>
                                </a:lnTo>
                                <a:lnTo>
                                  <a:pt x="11" y="23"/>
                                </a:lnTo>
                                <a:lnTo>
                                  <a:pt x="5" y="23"/>
                                </a:lnTo>
                                <a:lnTo>
                                  <a:pt x="0" y="18"/>
                                </a:lnTo>
                                <a:lnTo>
                                  <a:pt x="0" y="11"/>
                                </a:lnTo>
                              </a:path>
                            </a:pathLst>
                          </a:custGeom>
                          <a:noFill/>
                          <a:ln w="1010">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Freeform 3645"/>
                        <wps:cNvSpPr>
                          <a:spLocks/>
                        </wps:cNvSpPr>
                        <wps:spPr bwMode="auto">
                          <a:xfrm>
                            <a:off x="6069" y="65"/>
                            <a:ext cx="27" cy="27"/>
                          </a:xfrm>
                          <a:custGeom>
                            <a:avLst/>
                            <a:gdLst>
                              <a:gd name="T0" fmla="+- 0 6070 6070"/>
                              <a:gd name="T1" fmla="*/ T0 w 27"/>
                              <a:gd name="T2" fmla="+- 0 81 66"/>
                              <a:gd name="T3" fmla="*/ 81 h 27"/>
                              <a:gd name="T4" fmla="+- 0 6070 6070"/>
                              <a:gd name="T5" fmla="*/ T4 w 27"/>
                              <a:gd name="T6" fmla="+- 0 72 66"/>
                              <a:gd name="T7" fmla="*/ 72 h 27"/>
                              <a:gd name="T8" fmla="+- 0 6080 6070"/>
                              <a:gd name="T9" fmla="*/ T8 w 27"/>
                              <a:gd name="T10" fmla="+- 0 66 66"/>
                              <a:gd name="T11" fmla="*/ 66 h 27"/>
                              <a:gd name="T12" fmla="+- 0 6089 6070"/>
                              <a:gd name="T13" fmla="*/ T12 w 27"/>
                              <a:gd name="T14" fmla="+- 0 73 66"/>
                              <a:gd name="T15" fmla="*/ 73 h 27"/>
                              <a:gd name="T16" fmla="+- 0 6096 6070"/>
                              <a:gd name="T17" fmla="*/ T16 w 27"/>
                              <a:gd name="T18" fmla="+- 0 82 66"/>
                              <a:gd name="T19" fmla="*/ 82 h 27"/>
                              <a:gd name="T20" fmla="+- 0 6090 6070"/>
                              <a:gd name="T21" fmla="*/ T20 w 27"/>
                              <a:gd name="T22" fmla="+- 0 92 66"/>
                              <a:gd name="T23" fmla="*/ 92 h 27"/>
                              <a:gd name="T24" fmla="+- 0 6081 6070"/>
                              <a:gd name="T25" fmla="*/ T24 w 27"/>
                              <a:gd name="T26" fmla="+- 0 92 66"/>
                              <a:gd name="T27" fmla="*/ 92 h 27"/>
                              <a:gd name="T28" fmla="+- 0 6075 6070"/>
                              <a:gd name="T29" fmla="*/ T28 w 27"/>
                              <a:gd name="T30" fmla="+- 0 92 66"/>
                              <a:gd name="T31" fmla="*/ 92 h 27"/>
                              <a:gd name="T32" fmla="+- 0 6070 6070"/>
                              <a:gd name="T33" fmla="*/ T32 w 27"/>
                              <a:gd name="T34" fmla="+- 0 87 66"/>
                              <a:gd name="T35" fmla="*/ 87 h 27"/>
                              <a:gd name="T36" fmla="+- 0 6070 6070"/>
                              <a:gd name="T37" fmla="*/ T36 w 27"/>
                              <a:gd name="T38" fmla="+- 0 81 66"/>
                              <a:gd name="T39" fmla="*/ 8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 h="27">
                                <a:moveTo>
                                  <a:pt x="0" y="15"/>
                                </a:moveTo>
                                <a:lnTo>
                                  <a:pt x="0" y="6"/>
                                </a:lnTo>
                                <a:lnTo>
                                  <a:pt x="10" y="0"/>
                                </a:lnTo>
                                <a:lnTo>
                                  <a:pt x="19" y="7"/>
                                </a:lnTo>
                                <a:lnTo>
                                  <a:pt x="26" y="16"/>
                                </a:lnTo>
                                <a:lnTo>
                                  <a:pt x="20" y="26"/>
                                </a:lnTo>
                                <a:lnTo>
                                  <a:pt x="11" y="26"/>
                                </a:lnTo>
                                <a:lnTo>
                                  <a:pt x="5" y="26"/>
                                </a:lnTo>
                                <a:lnTo>
                                  <a:pt x="0" y="21"/>
                                </a:lnTo>
                                <a:lnTo>
                                  <a:pt x="0" y="15"/>
                                </a:lnTo>
                              </a:path>
                            </a:pathLst>
                          </a:custGeom>
                          <a:noFill/>
                          <a:ln w="1010">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Line 3646"/>
                        <wps:cNvCnPr>
                          <a:cxnSpLocks/>
                        </wps:cNvCnPr>
                        <wps:spPr bwMode="auto">
                          <a:xfrm>
                            <a:off x="5966" y="596"/>
                            <a:ext cx="132" cy="7"/>
                          </a:xfrm>
                          <a:prstGeom prst="line">
                            <a:avLst/>
                          </a:prstGeom>
                          <a:noFill/>
                          <a:ln w="2844">
                            <a:solidFill>
                              <a:srgbClr val="000000"/>
                            </a:solidFill>
                            <a:round/>
                            <a:headEnd/>
                            <a:tailEnd/>
                          </a:ln>
                          <a:extLst>
                            <a:ext uri="{909E8E84-426E-40DD-AFC4-6F175D3DCCD1}">
                              <a14:hiddenFill xmlns:a14="http://schemas.microsoft.com/office/drawing/2010/main">
                                <a:noFill/>
                              </a14:hiddenFill>
                            </a:ext>
                          </a:extLst>
                        </wps:spPr>
                        <wps:bodyPr/>
                      </wps:wsp>
                      <wps:wsp>
                        <wps:cNvPr id="1088" name="Line 3647"/>
                        <wps:cNvCnPr>
                          <a:cxnSpLocks/>
                        </wps:cNvCnPr>
                        <wps:spPr bwMode="auto">
                          <a:xfrm>
                            <a:off x="6043" y="506"/>
                            <a:ext cx="60" cy="0"/>
                          </a:xfrm>
                          <a:prstGeom prst="line">
                            <a:avLst/>
                          </a:prstGeom>
                          <a:noFill/>
                          <a:ln w="28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456170" id="Group 3632" o:spid="_x0000_s1026" style="position:absolute;margin-left:257.6pt;margin-top:.35pt;width:70.95pt;height:60.05pt;z-index:12880;mso-position-horizontal-relative:page" coordorigin="5152,7" coordsize="1419,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">
                <v:shape id="Freeform 3633" o:spid="_x0000_s1027" style="position:absolute;left:6538;top:28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" path="m25,l7,,,7,,25r7,7l25,32r7,-7l32,7,25,xe" fillcolor="lime" stroked="f">
                  <v:path arrowok="t" o:connecttype="custom" o:connectlocs="25,289;7,289;0,296;0,314;7,321;25,321;32,314;32,296;25,289" o:connectangles="0,0,0,0,0,0,0,0,0"/>
                </v:shape>
                <v:shape id="Freeform 3634" o:spid="_x0000_s1028" style="position:absolute;left:6538;top:28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" path="m,16l,7,7,r9,l25,r7,7l32,16r,9l25,32r-9,l7,32,,25,,16e" filled="f" strokecolor="lime" strokeweight=".02806mm">
                  <v:path arrowok="t" o:connecttype="custom" o:connectlocs="0,305;0,296;7,289;16,289;25,289;32,296;32,305;32,314;25,321;16,321;7,321;0,314;0,305" o:connectangles="0,0,0,0,0,0,0,0,0,0,0,0,0"/>
                </v:shape>
                <v:shape id="Picture 3635" o:spid="_x0000_s1029" type="#_x0000_t75" style="position:absolute;left:5152;top:105;width:1344;height: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">
                  <v:imagedata r:id="rId87" o:title=""/>
                  <v:path arrowok="t"/>
                  <o:lock v:ext="edit" aspectratio="f"/>
                </v:shape>
                <v:shape id="Freeform 3636" o:spid="_x0000_s1030" style="position:absolute;left:5606;top: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" path="m25,l7,,,7,,25r7,7l25,32r7,-7l32,7,25,xe" fillcolor="red" stroked="f">
                  <v:path arrowok="t" o:connecttype="custom" o:connectlocs="25,8;7,8;0,15;0,33;7,40;25,40;32,33;32,15;25,8" o:connectangles="0,0,0,0,0,0,0,0,0"/>
                </v:shape>
                <v:shape id="Freeform 3637" o:spid="_x0000_s1031" style="position:absolute;left:5606;top: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" path="m,16l,7,7,r9,l25,r7,7l32,16r,9l25,32r-9,l7,32,,25,,16e" filled="f" strokecolor="red" strokeweight=".02806mm">
                  <v:path arrowok="t" o:connecttype="custom" o:connectlocs="0,24;0,15;7,8;16,8;25,8;32,15;32,24;32,33;25,40;16,40;7,40;0,33;0,24" o:connectangles="0,0,0,0,0,0,0,0,0,0,0,0,0"/>
                </v:shape>
                <v:shape id="Freeform 3638" o:spid="_x0000_s1032" style="position:absolute;left:5758;top:14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" path="m25,l7,,,7,,25r7,7l25,32r7,-7l32,7,25,xe" fillcolor="red" stroked="f">
                  <v:path arrowok="t" o:connecttype="custom" o:connectlocs="25,140;7,140;0,147;0,165;7,172;25,172;32,165;32,147;25,140" o:connectangles="0,0,0,0,0,0,0,0,0"/>
                </v:shape>
                <v:shape id="Freeform 3639" o:spid="_x0000_s1033" style="position:absolute;left:5758;top:14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" path="m,16l,7,7,r9,l25,r7,7l32,16r,9l25,32r-9,l7,32,,25,,16e" filled="f" strokecolor="red" strokeweight=".02806mm">
                  <v:path arrowok="t" o:connecttype="custom" o:connectlocs="0,156;0,147;7,140;16,140;25,140;32,147;32,156;32,165;25,172;16,172;7,172;0,165;0,156" o:connectangles="0,0,0,0,0,0,0,0,0,0,0,0,0"/>
                </v:shape>
                <v:shape id="Freeform 3640" o:spid="_x0000_s1034" style="position:absolute;left:5758;top:14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" path="m25,l7,,,7,,25r7,7l25,32r7,-7l32,7,25,xe" fillcolor="red" stroked="f">
                  <v:path arrowok="t" o:connecttype="custom" o:connectlocs="25,140;7,140;0,147;0,165;7,172;25,172;32,165;32,147;25,140" o:connectangles="0,0,0,0,0,0,0,0,0"/>
                </v:shape>
                <v:shape id="Freeform 3641" o:spid="_x0000_s1035" style="position:absolute;left:5758;top:14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" path="m,16l,7,7,r9,l25,r7,7l32,16r,9l25,32r-9,l7,32,,25,,16e" filled="f" strokecolor="red" strokeweight=".02806mm">
                  <v:path arrowok="t" o:connecttype="custom" o:connectlocs="0,156;0,147;7,140;16,140;25,140;32,147;32,156;32,165;25,172;16,172;7,172;0,165;0,156" o:connectangles="0,0,0,0,0,0,0,0,0,0,0,0,0"/>
                </v:shape>
                <v:shape id="Freeform 3642" o:spid="_x0000_s1036" style="position:absolute;left:5538;top:13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" path="m25,l7,,,7,,24r7,7l25,31r7,-7l32,7,25,xe" fillcolor="red" stroked="f">
                  <v:path arrowok="t" o:connecttype="custom" o:connectlocs="25,139;7,139;0,146;0,163;7,170;25,170;32,163;32,146;25,139" o:connectangles="0,0,0,0,0,0,0,0,0"/>
                </v:shape>
                <v:shape id="Freeform 3643" o:spid="_x0000_s1037" style="position:absolute;left:5538;top:138;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" path="m,16l,7,7,r9,l25,r7,7l32,16r,8l25,31r-9,l7,31,,24,,16e" filled="f" strokecolor="red" strokeweight=".02806mm">
                  <v:path arrowok="t" o:connecttype="custom" o:connectlocs="0,155;0,146;7,139;16,139;25,139;32,146;32,155;32,163;25,170;16,170;7,170;0,163;0,155" o:connectangles="0,0,0,0,0,0,0,0,0,0,0,0,0"/>
                </v:shape>
                <v:shape id="Freeform 3644" o:spid="_x0000_s1038" style="position:absolute;left:5516;top:59;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" path="m,11l,5,5,r6,l17,r5,5l22,11r,7l17,23r-6,l5,23,,18,,11e" filled="f" strokecolor="#a9a9a9" strokeweight=".02806mm">
                  <v:path arrowok="t" o:connecttype="custom" o:connectlocs="0,70;0,64;5,59;11,59;17,59;22,64;22,70;22,77;17,82;11,82;5,82;0,77;0,70" o:connectangles="0,0,0,0,0,0,0,0,0,0,0,0,0"/>
                </v:shape>
                <v:shape id="Freeform 3645" o:spid="_x0000_s1039" style="position:absolute;left:6069;top:6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" path="m,15l,6,10,r9,7l26,16,20,26r-9,l5,26,,21,,15e" filled="f" strokecolor="#a9a9a9" strokeweight=".02806mm">
                  <v:path arrowok="t" o:connecttype="custom" o:connectlocs="0,81;0,72;10,66;19,73;26,82;20,92;11,92;5,92;0,87;0,81" o:connectangles="0,0,0,0,0,0,0,0,0,0"/>
                </v:shape>
                <v:line id="Line 3646" o:spid="_x0000_s1040" style="position:absolute;visibility:visible;mso-wrap-style:square" from="5966,596" to="6098,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" strokeweight=".079mm">
                  <o:lock v:ext="edit" shapetype="f"/>
                </v:line>
                <v:line id="Line 3647" o:spid="_x0000_s1041" style="position:absolute;visibility:visible;mso-wrap-style:square" from="6043,506" to="6103,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" strokeweight=".079mm">
                  <o:lock v:ext="edit" shapetype="f"/>
                </v:line>
                <w10:wrap anchorx="page"/>
              </v:group>
            </w:pict>
          </mc:Fallback>
        </mc:AlternateContent>
      </w:r>
      <w:r>
        <w:rPr>
          <w:noProof/>
        </w:rPr>
        <mc:AlternateContent>
          <mc:Choice Requires="wpg">
            <w:drawing>
              <wp:anchor distT="0" distB="0" distL="114300" distR="114300" simplePos="0" relativeHeight="12904" behindDoc="0" locked="0" layoutInCell="1" allowOverlap="1" wp14:anchorId="3069F3CD" wp14:editId="6BBAD424">
                <wp:simplePos x="0" y="0"/>
                <wp:positionH relativeFrom="page">
                  <wp:posOffset>3590290</wp:posOffset>
                </wp:positionH>
                <wp:positionV relativeFrom="paragraph">
                  <wp:posOffset>-85725</wp:posOffset>
                </wp:positionV>
                <wp:extent cx="21590" cy="21590"/>
                <wp:effectExtent l="0" t="0" r="3810" b="3810"/>
                <wp:wrapNone/>
                <wp:docPr id="1070" name="Group 3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 cy="21590"/>
                          <a:chOff x="5654" y="-135"/>
                          <a:chExt cx="34" cy="34"/>
                        </a:xfrm>
                      </wpg:grpSpPr>
                      <wps:wsp>
                        <wps:cNvPr id="1071" name="Freeform 3630"/>
                        <wps:cNvSpPr>
                          <a:spLocks/>
                        </wps:cNvSpPr>
                        <wps:spPr bwMode="auto">
                          <a:xfrm>
                            <a:off x="5654" y="-135"/>
                            <a:ext cx="32" cy="32"/>
                          </a:xfrm>
                          <a:custGeom>
                            <a:avLst/>
                            <a:gdLst>
                              <a:gd name="T0" fmla="+- 0 5679 5654"/>
                              <a:gd name="T1" fmla="*/ T0 w 32"/>
                              <a:gd name="T2" fmla="+- 0 -134 -134"/>
                              <a:gd name="T3" fmla="*/ -134 h 32"/>
                              <a:gd name="T4" fmla="+- 0 5661 5654"/>
                              <a:gd name="T5" fmla="*/ T4 w 32"/>
                              <a:gd name="T6" fmla="+- 0 -134 -134"/>
                              <a:gd name="T7" fmla="*/ -134 h 32"/>
                              <a:gd name="T8" fmla="+- 0 5654 5654"/>
                              <a:gd name="T9" fmla="*/ T8 w 32"/>
                              <a:gd name="T10" fmla="+- 0 -127 -134"/>
                              <a:gd name="T11" fmla="*/ -127 h 32"/>
                              <a:gd name="T12" fmla="+- 0 5654 5654"/>
                              <a:gd name="T13" fmla="*/ T12 w 32"/>
                              <a:gd name="T14" fmla="+- 0 -110 -134"/>
                              <a:gd name="T15" fmla="*/ -110 h 32"/>
                              <a:gd name="T16" fmla="+- 0 5661 5654"/>
                              <a:gd name="T17" fmla="*/ T16 w 32"/>
                              <a:gd name="T18" fmla="+- 0 -102 -134"/>
                              <a:gd name="T19" fmla="*/ -102 h 32"/>
                              <a:gd name="T20" fmla="+- 0 5679 5654"/>
                              <a:gd name="T21" fmla="*/ T20 w 32"/>
                              <a:gd name="T22" fmla="+- 0 -102 -134"/>
                              <a:gd name="T23" fmla="*/ -102 h 32"/>
                              <a:gd name="T24" fmla="+- 0 5686 5654"/>
                              <a:gd name="T25" fmla="*/ T24 w 32"/>
                              <a:gd name="T26" fmla="+- 0 -110 -134"/>
                              <a:gd name="T27" fmla="*/ -110 h 32"/>
                              <a:gd name="T28" fmla="+- 0 5686 5654"/>
                              <a:gd name="T29" fmla="*/ T28 w 32"/>
                              <a:gd name="T30" fmla="+- 0 -127 -134"/>
                              <a:gd name="T31" fmla="*/ -127 h 32"/>
                              <a:gd name="T32" fmla="+- 0 5679 5654"/>
                              <a:gd name="T33" fmla="*/ T32 w 32"/>
                              <a:gd name="T34" fmla="+- 0 -134 -134"/>
                              <a:gd name="T35" fmla="*/ -134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4"/>
                                </a:lnTo>
                                <a:lnTo>
                                  <a:pt x="7" y="32"/>
                                </a:lnTo>
                                <a:lnTo>
                                  <a:pt x="25" y="32"/>
                                </a:lnTo>
                                <a:lnTo>
                                  <a:pt x="32" y="24"/>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Freeform 3631"/>
                        <wps:cNvSpPr>
                          <a:spLocks/>
                        </wps:cNvSpPr>
                        <wps:spPr bwMode="auto">
                          <a:xfrm>
                            <a:off x="5654" y="-135"/>
                            <a:ext cx="32" cy="32"/>
                          </a:xfrm>
                          <a:custGeom>
                            <a:avLst/>
                            <a:gdLst>
                              <a:gd name="T0" fmla="+- 0 5654 5654"/>
                              <a:gd name="T1" fmla="*/ T0 w 32"/>
                              <a:gd name="T2" fmla="+- 0 -118 -134"/>
                              <a:gd name="T3" fmla="*/ -118 h 32"/>
                              <a:gd name="T4" fmla="+- 0 5654 5654"/>
                              <a:gd name="T5" fmla="*/ T4 w 32"/>
                              <a:gd name="T6" fmla="+- 0 -127 -134"/>
                              <a:gd name="T7" fmla="*/ -127 h 32"/>
                              <a:gd name="T8" fmla="+- 0 5661 5654"/>
                              <a:gd name="T9" fmla="*/ T8 w 32"/>
                              <a:gd name="T10" fmla="+- 0 -134 -134"/>
                              <a:gd name="T11" fmla="*/ -134 h 32"/>
                              <a:gd name="T12" fmla="+- 0 5670 5654"/>
                              <a:gd name="T13" fmla="*/ T12 w 32"/>
                              <a:gd name="T14" fmla="+- 0 -134 -134"/>
                              <a:gd name="T15" fmla="*/ -134 h 32"/>
                              <a:gd name="T16" fmla="+- 0 5679 5654"/>
                              <a:gd name="T17" fmla="*/ T16 w 32"/>
                              <a:gd name="T18" fmla="+- 0 -134 -134"/>
                              <a:gd name="T19" fmla="*/ -134 h 32"/>
                              <a:gd name="T20" fmla="+- 0 5686 5654"/>
                              <a:gd name="T21" fmla="*/ T20 w 32"/>
                              <a:gd name="T22" fmla="+- 0 -127 -134"/>
                              <a:gd name="T23" fmla="*/ -127 h 32"/>
                              <a:gd name="T24" fmla="+- 0 5686 5654"/>
                              <a:gd name="T25" fmla="*/ T24 w 32"/>
                              <a:gd name="T26" fmla="+- 0 -118 -134"/>
                              <a:gd name="T27" fmla="*/ -118 h 32"/>
                              <a:gd name="T28" fmla="+- 0 5686 5654"/>
                              <a:gd name="T29" fmla="*/ T28 w 32"/>
                              <a:gd name="T30" fmla="+- 0 -110 -134"/>
                              <a:gd name="T31" fmla="*/ -110 h 32"/>
                              <a:gd name="T32" fmla="+- 0 5679 5654"/>
                              <a:gd name="T33" fmla="*/ T32 w 32"/>
                              <a:gd name="T34" fmla="+- 0 -102 -134"/>
                              <a:gd name="T35" fmla="*/ -102 h 32"/>
                              <a:gd name="T36" fmla="+- 0 5670 5654"/>
                              <a:gd name="T37" fmla="*/ T36 w 32"/>
                              <a:gd name="T38" fmla="+- 0 -102 -134"/>
                              <a:gd name="T39" fmla="*/ -102 h 32"/>
                              <a:gd name="T40" fmla="+- 0 5661 5654"/>
                              <a:gd name="T41" fmla="*/ T40 w 32"/>
                              <a:gd name="T42" fmla="+- 0 -102 -134"/>
                              <a:gd name="T43" fmla="*/ -102 h 32"/>
                              <a:gd name="T44" fmla="+- 0 5654 5654"/>
                              <a:gd name="T45" fmla="*/ T44 w 32"/>
                              <a:gd name="T46" fmla="+- 0 -110 -134"/>
                              <a:gd name="T47" fmla="*/ -110 h 32"/>
                              <a:gd name="T48" fmla="+- 0 5654 5654"/>
                              <a:gd name="T49" fmla="*/ T48 w 32"/>
                              <a:gd name="T50" fmla="+- 0 -118 -134"/>
                              <a:gd name="T51" fmla="*/ -118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4"/>
                                </a:lnTo>
                                <a:lnTo>
                                  <a:pt x="25" y="32"/>
                                </a:lnTo>
                                <a:lnTo>
                                  <a:pt x="16" y="32"/>
                                </a:lnTo>
                                <a:lnTo>
                                  <a:pt x="7" y="32"/>
                                </a:lnTo>
                                <a:lnTo>
                                  <a:pt x="0" y="24"/>
                                </a:lnTo>
                                <a:lnTo>
                                  <a:pt x="0" y="16"/>
                                </a:lnTo>
                              </a:path>
                            </a:pathLst>
                          </a:custGeom>
                          <a:noFill/>
                          <a:ln w="101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8604B4" id="Group 3629" o:spid="_x0000_s1026" style="position:absolute;margin-left:282.7pt;margin-top:-6.75pt;width:1.7pt;height:1.7pt;z-index:12904;mso-position-horizontal-relative:page" coordorigin="5654,-135" coordsize="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">
                <v:shape id="Freeform 3630" o:spid="_x0000_s1027" style="position:absolute;left:5654;top:-135;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" path="m25,l7,,,7,,24r7,8l25,32r7,-8l32,7,25,xe" fillcolor="red" stroked="f">
                  <v:path arrowok="t" o:connecttype="custom" o:connectlocs="25,-134;7,-134;0,-127;0,-110;7,-102;25,-102;32,-110;32,-127;25,-134" o:connectangles="0,0,0,0,0,0,0,0,0"/>
                </v:shape>
                <v:shape id="Freeform 3631" o:spid="_x0000_s1028" style="position:absolute;left:5654;top:-135;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" path="m,16l,7,7,r9,l25,r7,7l32,16r,8l25,32r-9,l7,32,,24,,16e" filled="f" strokecolor="red" strokeweight=".02806mm">
                  <v:path arrowok="t" o:connecttype="custom" o:connectlocs="0,-118;0,-127;7,-134;16,-134;25,-134;32,-127;32,-118;32,-110;25,-102;16,-102;7,-102;0,-110;0,-118" o:connectangles="0,0,0,0,0,0,0,0,0,0,0,0,0"/>
                </v:shape>
                <w10:wrap anchorx="page"/>
              </v:group>
            </w:pict>
          </mc:Fallback>
        </mc:AlternateContent>
      </w:r>
      <w:r>
        <w:rPr>
          <w:noProof/>
        </w:rPr>
        <mc:AlternateContent>
          <mc:Choice Requires="wps">
            <w:drawing>
              <wp:anchor distT="0" distB="0" distL="114300" distR="114300" simplePos="0" relativeHeight="13096" behindDoc="0" locked="0" layoutInCell="1" allowOverlap="1" wp14:anchorId="79694CA8" wp14:editId="57AEB24E">
                <wp:simplePos x="0" y="0"/>
                <wp:positionH relativeFrom="page">
                  <wp:posOffset>3072130</wp:posOffset>
                </wp:positionH>
                <wp:positionV relativeFrom="paragraph">
                  <wp:posOffset>25400</wp:posOffset>
                </wp:positionV>
                <wp:extent cx="7620" cy="0"/>
                <wp:effectExtent l="0" t="0" r="5080" b="0"/>
                <wp:wrapNone/>
                <wp:docPr id="1069" name="Line 36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ECBA97" id="Line 3628" o:spid="_x0000_s1026" style="position:absolute;z-index:13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CXVaTw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Pr>
          <w:noProof/>
        </w:rPr>
        <mc:AlternateContent>
          <mc:Choice Requires="wps">
            <w:drawing>
              <wp:anchor distT="0" distB="0" distL="114300" distR="114300" simplePos="0" relativeHeight="14080" behindDoc="0" locked="0" layoutInCell="1" allowOverlap="1" wp14:anchorId="63FB3C1E" wp14:editId="383E2650">
                <wp:simplePos x="0" y="0"/>
                <wp:positionH relativeFrom="page">
                  <wp:posOffset>2834005</wp:posOffset>
                </wp:positionH>
                <wp:positionV relativeFrom="paragraph">
                  <wp:posOffset>-74295</wp:posOffset>
                </wp:positionV>
                <wp:extent cx="171450" cy="436880"/>
                <wp:effectExtent l="0" t="0" r="0" b="0"/>
                <wp:wrapNone/>
                <wp:docPr id="1068" name="Text Box 3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450" cy="43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51871" w14:textId="77777777" w:rsidR="005A72E5" w:rsidRDefault="005A72E5">
                            <w:pPr>
                              <w:spacing w:before="16"/>
                              <w:ind w:left="20"/>
                              <w:rPr>
                                <w:rFonts w:ascii="Arial"/>
                                <w:b/>
                                <w:sz w:val="9"/>
                              </w:rPr>
                            </w:pPr>
                            <w:proofErr w:type="spellStart"/>
                            <w:r>
                              <w:rPr>
                                <w:rFonts w:ascii="Arial"/>
                                <w:b/>
                                <w:sz w:val="9"/>
                              </w:rPr>
                              <w:t>PsA</w:t>
                            </w:r>
                            <w:proofErr w:type="spellEnd"/>
                            <w:r>
                              <w:rPr>
                                <w:rFonts w:ascii="Arial"/>
                                <w:b/>
                                <w:sz w:val="9"/>
                              </w:rPr>
                              <w:t xml:space="preserve"> (SF vs</w:t>
                            </w:r>
                            <w:r>
                              <w:rPr>
                                <w:rFonts w:ascii="Arial"/>
                                <w:b/>
                                <w:spacing w:val="-6"/>
                                <w:sz w:val="9"/>
                              </w:rPr>
                              <w:t xml:space="preserve"> </w:t>
                            </w:r>
                            <w:r>
                              <w:rPr>
                                <w:rFonts w:ascii="Arial"/>
                                <w:b/>
                                <w:sz w:val="9"/>
                              </w:rPr>
                              <w:t>PB)</w:t>
                            </w:r>
                          </w:p>
                          <w:p w14:paraId="72F7780C" w14:textId="77777777" w:rsidR="005A72E5" w:rsidRDefault="005A72E5">
                            <w:pPr>
                              <w:spacing w:before="4"/>
                              <w:ind w:left="42"/>
                              <w:rPr>
                                <w:rFonts w:ascii="Arial"/>
                                <w:b/>
                                <w:sz w:val="9"/>
                              </w:rPr>
                            </w:pPr>
                            <w:r>
                              <w:rPr>
                                <w:rFonts w:ascii="Arial"/>
                                <w:b/>
                                <w:sz w:val="9"/>
                              </w:rPr>
                              <w:t>(</w:t>
                            </w:r>
                            <w:proofErr w:type="gramStart"/>
                            <w:r>
                              <w:rPr>
                                <w:rFonts w:ascii="Arial"/>
                                <w:b/>
                                <w:sz w:val="9"/>
                              </w:rPr>
                              <w:t>log</w:t>
                            </w:r>
                            <w:r>
                              <w:rPr>
                                <w:rFonts w:ascii="Arial"/>
                                <w:b/>
                                <w:position w:val="-2"/>
                                <w:sz w:val="5"/>
                              </w:rPr>
                              <w:t>2</w:t>
                            </w:r>
                            <w:r>
                              <w:rPr>
                                <w:rFonts w:ascii="Arial"/>
                                <w:b/>
                                <w:sz w:val="9"/>
                              </w:rPr>
                              <w:t>mean</w:t>
                            </w:r>
                            <w:proofErr w:type="gramEnd"/>
                            <w:r>
                              <w:rPr>
                                <w:rFonts w:ascii="Arial"/>
                                <w:b/>
                                <w:spacing w:val="-4"/>
                                <w:sz w:val="9"/>
                              </w:rPr>
                              <w:t xml:space="preserve"> </w:t>
                            </w:r>
                            <w:r>
                              <w:rPr>
                                <w:rFonts w:ascii="Arial"/>
                                <w:b/>
                                <w:sz w:val="9"/>
                              </w:rPr>
                              <w:t>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B3C1E" id="Text Box 3627" o:spid="_x0000_s1848" type="#_x0000_t202" style="position:absolute;left:0;text-align:left;margin-left:223.15pt;margin-top:-5.85pt;width:13.5pt;height:34.4pt;z-index: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" filled="f" stroked="f">
                <v:path arrowok="t"/>
                <v:textbox style="layout-flow:vertical;mso-layout-flow-alt:bottom-to-top" inset="0,0,0,0">
                  <w:txbxContent>
                    <w:p w14:paraId="3F351871" w14:textId="77777777" w:rsidR="005A72E5" w:rsidRDefault="005A72E5">
                      <w:pPr>
                        <w:spacing w:before="16"/>
                        <w:ind w:left="20"/>
                        <w:rPr>
                          <w:rFonts w:ascii="Arial"/>
                          <w:b/>
                          <w:sz w:val="9"/>
                        </w:rPr>
                      </w:pPr>
                      <w:proofErr w:type="spellStart"/>
                      <w:r>
                        <w:rPr>
                          <w:rFonts w:ascii="Arial"/>
                          <w:b/>
                          <w:sz w:val="9"/>
                        </w:rPr>
                        <w:t>PsA</w:t>
                      </w:r>
                      <w:proofErr w:type="spellEnd"/>
                      <w:r>
                        <w:rPr>
                          <w:rFonts w:ascii="Arial"/>
                          <w:b/>
                          <w:sz w:val="9"/>
                        </w:rPr>
                        <w:t xml:space="preserve"> (SF vs</w:t>
                      </w:r>
                      <w:r>
                        <w:rPr>
                          <w:rFonts w:ascii="Arial"/>
                          <w:b/>
                          <w:spacing w:val="-6"/>
                          <w:sz w:val="9"/>
                        </w:rPr>
                        <w:t xml:space="preserve"> </w:t>
                      </w:r>
                      <w:r>
                        <w:rPr>
                          <w:rFonts w:ascii="Arial"/>
                          <w:b/>
                          <w:sz w:val="9"/>
                        </w:rPr>
                        <w:t>PB)</w:t>
                      </w:r>
                    </w:p>
                    <w:p w14:paraId="72F7780C" w14:textId="77777777" w:rsidR="005A72E5" w:rsidRDefault="005A72E5">
                      <w:pPr>
                        <w:spacing w:before="4"/>
                        <w:ind w:left="42"/>
                        <w:rPr>
                          <w:rFonts w:ascii="Arial"/>
                          <w:b/>
                          <w:sz w:val="9"/>
                        </w:rPr>
                      </w:pPr>
                      <w:r>
                        <w:rPr>
                          <w:rFonts w:ascii="Arial"/>
                          <w:b/>
                          <w:sz w:val="9"/>
                        </w:rPr>
                        <w:t>(</w:t>
                      </w:r>
                      <w:proofErr w:type="gramStart"/>
                      <w:r>
                        <w:rPr>
                          <w:rFonts w:ascii="Arial"/>
                          <w:b/>
                          <w:sz w:val="9"/>
                        </w:rPr>
                        <w:t>log</w:t>
                      </w:r>
                      <w:r>
                        <w:rPr>
                          <w:rFonts w:ascii="Arial"/>
                          <w:b/>
                          <w:position w:val="-2"/>
                          <w:sz w:val="5"/>
                        </w:rPr>
                        <w:t>2</w:t>
                      </w:r>
                      <w:r>
                        <w:rPr>
                          <w:rFonts w:ascii="Arial"/>
                          <w:b/>
                          <w:sz w:val="9"/>
                        </w:rPr>
                        <w:t>mean</w:t>
                      </w:r>
                      <w:proofErr w:type="gramEnd"/>
                      <w:r>
                        <w:rPr>
                          <w:rFonts w:ascii="Arial"/>
                          <w:b/>
                          <w:spacing w:val="-4"/>
                          <w:sz w:val="9"/>
                        </w:rPr>
                        <w:t xml:space="preserve"> </w:t>
                      </w:r>
                      <w:r>
                        <w:rPr>
                          <w:rFonts w:ascii="Arial"/>
                          <w:b/>
                          <w:sz w:val="9"/>
                        </w:rPr>
                        <w:t>FC)</w:t>
                      </w:r>
                    </w:p>
                  </w:txbxContent>
                </v:textbox>
                <w10:wrap anchorx="page"/>
              </v:shape>
            </w:pict>
          </mc:Fallback>
        </mc:AlternateContent>
      </w:r>
      <w:r w:rsidR="009B75EF">
        <w:rPr>
          <w:rFonts w:ascii="Arial"/>
          <w:color w:val="4D4D4D"/>
          <w:w w:val="102"/>
          <w:sz w:val="7"/>
        </w:rPr>
        <w:t>8</w:t>
      </w:r>
    </w:p>
    <w:p w14:paraId="26890935" w14:textId="77777777" w:rsidR="005313F1" w:rsidRDefault="005313F1">
      <w:pPr>
        <w:pStyle w:val="BodyText"/>
        <w:spacing w:before="1"/>
        <w:rPr>
          <w:rFonts w:ascii="Arial"/>
          <w:sz w:val="9"/>
        </w:rPr>
      </w:pPr>
    </w:p>
    <w:p w14:paraId="7232EDA0" w14:textId="77777777" w:rsidR="005313F1" w:rsidRDefault="00090D17">
      <w:pPr>
        <w:ind w:left="3107"/>
        <w:rPr>
          <w:rFonts w:ascii="Arial"/>
          <w:sz w:val="7"/>
        </w:rPr>
      </w:pPr>
      <w:r>
        <w:rPr>
          <w:noProof/>
        </w:rPr>
        <mc:AlternateContent>
          <mc:Choice Requires="wps">
            <w:drawing>
              <wp:anchor distT="0" distB="0" distL="114300" distR="114300" simplePos="0" relativeHeight="13072" behindDoc="0" locked="0" layoutInCell="1" allowOverlap="1" wp14:anchorId="4350959E" wp14:editId="05889DFA">
                <wp:simplePos x="0" y="0"/>
                <wp:positionH relativeFrom="page">
                  <wp:posOffset>3072130</wp:posOffset>
                </wp:positionH>
                <wp:positionV relativeFrom="paragraph">
                  <wp:posOffset>25400</wp:posOffset>
                </wp:positionV>
                <wp:extent cx="7620" cy="0"/>
                <wp:effectExtent l="0" t="0" r="5080" b="0"/>
                <wp:wrapNone/>
                <wp:docPr id="1067" name="Line 3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876191" id="Line 3626" o:spid="_x0000_s1026" style="position:absolute;z-index:1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G1Kc1Q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sidR="009B75EF">
        <w:rPr>
          <w:rFonts w:ascii="Arial"/>
          <w:color w:val="4D4D4D"/>
          <w:w w:val="102"/>
          <w:sz w:val="7"/>
        </w:rPr>
        <w:t>6</w:t>
      </w:r>
    </w:p>
    <w:p w14:paraId="26D2F5E2" w14:textId="77777777" w:rsidR="005313F1" w:rsidRDefault="005313F1">
      <w:pPr>
        <w:pStyle w:val="BodyText"/>
        <w:spacing w:before="1"/>
        <w:rPr>
          <w:rFonts w:ascii="Arial"/>
          <w:sz w:val="9"/>
        </w:rPr>
      </w:pPr>
    </w:p>
    <w:p w14:paraId="062FA22B" w14:textId="77777777" w:rsidR="005313F1" w:rsidRDefault="00090D17">
      <w:pPr>
        <w:spacing w:before="1"/>
        <w:ind w:left="3107"/>
        <w:rPr>
          <w:rFonts w:ascii="Arial"/>
          <w:sz w:val="7"/>
        </w:rPr>
      </w:pPr>
      <w:r>
        <w:rPr>
          <w:noProof/>
        </w:rPr>
        <mc:AlternateContent>
          <mc:Choice Requires="wps">
            <w:drawing>
              <wp:anchor distT="0" distB="0" distL="114300" distR="114300" simplePos="0" relativeHeight="13048" behindDoc="0" locked="0" layoutInCell="1" allowOverlap="1" wp14:anchorId="65212F8C" wp14:editId="452A02BF">
                <wp:simplePos x="0" y="0"/>
                <wp:positionH relativeFrom="page">
                  <wp:posOffset>3072130</wp:posOffset>
                </wp:positionH>
                <wp:positionV relativeFrom="paragraph">
                  <wp:posOffset>26035</wp:posOffset>
                </wp:positionV>
                <wp:extent cx="7620" cy="0"/>
                <wp:effectExtent l="0" t="0" r="5080" b="0"/>
                <wp:wrapNone/>
                <wp:docPr id="1066" name="Line 3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956C8B" id="Line 3625" o:spid="_x0000_s1026" style="position:absolute;z-index:13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05pt" to="24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" strokecolor="#333" strokeweight=".04228mm">
                <o:lock v:ext="edit" shapetype="f"/>
                <w10:wrap anchorx="page"/>
              </v:line>
            </w:pict>
          </mc:Fallback>
        </mc:AlternateContent>
      </w:r>
      <w:r w:rsidR="009B75EF">
        <w:rPr>
          <w:rFonts w:ascii="Arial"/>
          <w:color w:val="4D4D4D"/>
          <w:w w:val="102"/>
          <w:sz w:val="7"/>
        </w:rPr>
        <w:t>4</w:t>
      </w:r>
    </w:p>
    <w:p w14:paraId="6C6CEE89" w14:textId="77777777" w:rsidR="005313F1" w:rsidRDefault="005313F1">
      <w:pPr>
        <w:pStyle w:val="BodyText"/>
        <w:spacing w:before="1"/>
        <w:rPr>
          <w:rFonts w:ascii="Arial"/>
          <w:sz w:val="9"/>
        </w:rPr>
      </w:pPr>
    </w:p>
    <w:p w14:paraId="2A07F056" w14:textId="77777777" w:rsidR="005313F1" w:rsidRDefault="00090D17">
      <w:pPr>
        <w:ind w:left="3107"/>
        <w:rPr>
          <w:rFonts w:ascii="Arial"/>
          <w:sz w:val="7"/>
        </w:rPr>
      </w:pPr>
      <w:r>
        <w:rPr>
          <w:noProof/>
        </w:rPr>
        <mc:AlternateContent>
          <mc:Choice Requires="wps">
            <w:drawing>
              <wp:anchor distT="0" distB="0" distL="114300" distR="114300" simplePos="0" relativeHeight="13024" behindDoc="0" locked="0" layoutInCell="1" allowOverlap="1" wp14:anchorId="77B84102" wp14:editId="72A2F1F2">
                <wp:simplePos x="0" y="0"/>
                <wp:positionH relativeFrom="page">
                  <wp:posOffset>3072130</wp:posOffset>
                </wp:positionH>
                <wp:positionV relativeFrom="paragraph">
                  <wp:posOffset>25400</wp:posOffset>
                </wp:positionV>
                <wp:extent cx="7620" cy="0"/>
                <wp:effectExtent l="0" t="0" r="5080" b="0"/>
                <wp:wrapNone/>
                <wp:docPr id="1065" name="Line 3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A018B6" id="Line 3624" o:spid="_x0000_s1026" style="position:absolute;z-index:1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K4cmbA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sidR="009B75EF">
        <w:rPr>
          <w:rFonts w:ascii="Arial"/>
          <w:color w:val="4D4D4D"/>
          <w:w w:val="102"/>
          <w:sz w:val="7"/>
        </w:rPr>
        <w:t>2</w:t>
      </w:r>
    </w:p>
    <w:p w14:paraId="0D9BE2BF" w14:textId="77777777" w:rsidR="005313F1" w:rsidRDefault="005313F1">
      <w:pPr>
        <w:pStyle w:val="BodyText"/>
        <w:spacing w:before="1"/>
        <w:rPr>
          <w:rFonts w:ascii="Arial"/>
          <w:sz w:val="9"/>
        </w:rPr>
      </w:pPr>
    </w:p>
    <w:p w14:paraId="30566226" w14:textId="77777777" w:rsidR="005313F1" w:rsidRDefault="00090D17">
      <w:pPr>
        <w:ind w:left="3107"/>
        <w:rPr>
          <w:rFonts w:ascii="Arial"/>
          <w:sz w:val="7"/>
        </w:rPr>
      </w:pPr>
      <w:r>
        <w:rPr>
          <w:noProof/>
        </w:rPr>
        <mc:AlternateContent>
          <mc:Choice Requires="wps">
            <w:drawing>
              <wp:anchor distT="0" distB="0" distL="114300" distR="114300" simplePos="0" relativeHeight="12928" behindDoc="0" locked="0" layoutInCell="1" allowOverlap="1" wp14:anchorId="7028B371" wp14:editId="6478F0DB">
                <wp:simplePos x="0" y="0"/>
                <wp:positionH relativeFrom="page">
                  <wp:posOffset>3171190</wp:posOffset>
                </wp:positionH>
                <wp:positionV relativeFrom="paragraph">
                  <wp:posOffset>18415</wp:posOffset>
                </wp:positionV>
                <wp:extent cx="14605" cy="14605"/>
                <wp:effectExtent l="0" t="0" r="0" b="0"/>
                <wp:wrapNone/>
                <wp:docPr id="1064" name="Freeform 3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 cy="14605"/>
                        </a:xfrm>
                        <a:custGeom>
                          <a:avLst/>
                          <a:gdLst>
                            <a:gd name="T0" fmla="*/ 0 w 23"/>
                            <a:gd name="T1" fmla="*/ 25400 h 23"/>
                            <a:gd name="T2" fmla="*/ 0 w 23"/>
                            <a:gd name="T3" fmla="*/ 21590 h 23"/>
                            <a:gd name="T4" fmla="*/ 3175 w 23"/>
                            <a:gd name="T5" fmla="*/ 18415 h 23"/>
                            <a:gd name="T6" fmla="*/ 6985 w 23"/>
                            <a:gd name="T7" fmla="*/ 18415 h 23"/>
                            <a:gd name="T8" fmla="*/ 10795 w 23"/>
                            <a:gd name="T9" fmla="*/ 18415 h 23"/>
                            <a:gd name="T10" fmla="*/ 13970 w 23"/>
                            <a:gd name="T11" fmla="*/ 21590 h 23"/>
                            <a:gd name="T12" fmla="*/ 13970 w 23"/>
                            <a:gd name="T13" fmla="*/ 25400 h 23"/>
                            <a:gd name="T14" fmla="*/ 13970 w 23"/>
                            <a:gd name="T15" fmla="*/ 29210 h 23"/>
                            <a:gd name="T16" fmla="*/ 10795 w 23"/>
                            <a:gd name="T17" fmla="*/ 32385 h 23"/>
                            <a:gd name="T18" fmla="*/ 6985 w 23"/>
                            <a:gd name="T19" fmla="*/ 32385 h 23"/>
                            <a:gd name="T20" fmla="*/ 3175 w 23"/>
                            <a:gd name="T21" fmla="*/ 32385 h 23"/>
                            <a:gd name="T22" fmla="*/ 0 w 23"/>
                            <a:gd name="T23" fmla="*/ 29210 h 23"/>
                            <a:gd name="T24" fmla="*/ 0 w 23"/>
                            <a:gd name="T25" fmla="*/ 25400 h 2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23">
                              <a:moveTo>
                                <a:pt x="0" y="11"/>
                              </a:moveTo>
                              <a:lnTo>
                                <a:pt x="0" y="5"/>
                              </a:lnTo>
                              <a:lnTo>
                                <a:pt x="5" y="0"/>
                              </a:lnTo>
                              <a:lnTo>
                                <a:pt x="11" y="0"/>
                              </a:lnTo>
                              <a:lnTo>
                                <a:pt x="17" y="0"/>
                              </a:lnTo>
                              <a:lnTo>
                                <a:pt x="22" y="5"/>
                              </a:lnTo>
                              <a:lnTo>
                                <a:pt x="22" y="11"/>
                              </a:lnTo>
                              <a:lnTo>
                                <a:pt x="22" y="17"/>
                              </a:lnTo>
                              <a:lnTo>
                                <a:pt x="17" y="22"/>
                              </a:lnTo>
                              <a:lnTo>
                                <a:pt x="11" y="22"/>
                              </a:lnTo>
                              <a:lnTo>
                                <a:pt x="5" y="22"/>
                              </a:lnTo>
                              <a:lnTo>
                                <a:pt x="0" y="17"/>
                              </a:lnTo>
                              <a:lnTo>
                                <a:pt x="0" y="11"/>
                              </a:lnTo>
                            </a:path>
                          </a:pathLst>
                        </a:custGeom>
                        <a:noFill/>
                        <a:ln w="1010">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polyline w14:anchorId="584C3E3F" id="Freeform 3623" o:spid="_x0000_s1026" style="position:absolute;z-index:1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49.7pt,2pt,249.7pt,1.7pt,249.95pt,1.45pt,250.25pt,1.45pt,250.55pt,1.45pt,250.8pt,1.7pt,250.8pt,2pt,250.8pt,2.3pt,250.55pt,2.55pt,250.25pt,2.55pt,249.95pt,2.55pt,249.7pt,2.3pt,249.7pt,2pt" coordsize="2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" filled="f" strokecolor="#a9a9a9" strokeweight=".02806mm">
                <v:path arrowok="t" o:connecttype="custom" o:connectlocs="0,16129000;0,13709650;2016125,11693525;4435475,11693525;6854825,11693525;8870950,13709650;8870950,16129000;8870950,18548350;6854825,20564475;4435475,20564475;2016125,20564475;0,18548350;0,16129000" o:connectangles="0,0,0,0,0,0,0,0,0,0,0,0,0"/>
                <w10:wrap anchorx="page"/>
              </v:polyline>
            </w:pict>
          </mc:Fallback>
        </mc:AlternateContent>
      </w:r>
      <w:r w:rsidR="009B75EF">
        <w:rPr>
          <w:rFonts w:ascii="Arial"/>
          <w:color w:val="4D4D4D"/>
          <w:w w:val="102"/>
          <w:sz w:val="7"/>
        </w:rPr>
        <w:t>0</w:t>
      </w:r>
    </w:p>
    <w:p w14:paraId="7D001E72" w14:textId="77777777" w:rsidR="005313F1" w:rsidRDefault="005313F1">
      <w:pPr>
        <w:pStyle w:val="BodyText"/>
        <w:spacing w:before="2"/>
        <w:rPr>
          <w:rFonts w:ascii="Arial"/>
          <w:sz w:val="9"/>
        </w:rPr>
      </w:pPr>
    </w:p>
    <w:p w14:paraId="089D0908" w14:textId="77777777" w:rsidR="005313F1" w:rsidRDefault="00090D17">
      <w:pPr>
        <w:ind w:left="3066"/>
        <w:rPr>
          <w:rFonts w:ascii="Arial" w:hAnsi="Arial"/>
          <w:sz w:val="7"/>
        </w:rPr>
      </w:pPr>
      <w:r>
        <w:rPr>
          <w:noProof/>
        </w:rPr>
        <mc:AlternateContent>
          <mc:Choice Requires="wps">
            <w:drawing>
              <wp:anchor distT="0" distB="0" distL="114300" distR="114300" simplePos="0" relativeHeight="13000" behindDoc="0" locked="0" layoutInCell="1" allowOverlap="1" wp14:anchorId="0EBCF6AD" wp14:editId="024FFAA8">
                <wp:simplePos x="0" y="0"/>
                <wp:positionH relativeFrom="page">
                  <wp:posOffset>3072130</wp:posOffset>
                </wp:positionH>
                <wp:positionV relativeFrom="paragraph">
                  <wp:posOffset>25400</wp:posOffset>
                </wp:positionV>
                <wp:extent cx="7620" cy="0"/>
                <wp:effectExtent l="0" t="0" r="5080" b="0"/>
                <wp:wrapNone/>
                <wp:docPr id="1063" name="Line 3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012E265" id="Line 3622" o:spid="_x0000_s1026" style="position:absolute;z-index:13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" strokecolor="#333" strokeweight=".04228mm">
                <o:lock v:ext="edit" shapetype="f"/>
                <w10:wrap anchorx="page"/>
              </v:line>
            </w:pict>
          </mc:Fallback>
        </mc:AlternateContent>
      </w:r>
      <w:r w:rsidR="009B75EF">
        <w:rPr>
          <w:rFonts w:ascii="Arial" w:hAnsi="Arial"/>
          <w:color w:val="4D4D4D"/>
          <w:sz w:val="7"/>
        </w:rPr>
        <w:t>−2</w:t>
      </w:r>
    </w:p>
    <w:p w14:paraId="0B703713" w14:textId="77777777" w:rsidR="005313F1" w:rsidRDefault="005313F1">
      <w:pPr>
        <w:pStyle w:val="BodyText"/>
        <w:spacing w:before="1"/>
        <w:rPr>
          <w:rFonts w:ascii="Arial"/>
          <w:sz w:val="9"/>
        </w:rPr>
      </w:pPr>
    </w:p>
    <w:p w14:paraId="6AFD8C19" w14:textId="77777777" w:rsidR="005313F1" w:rsidRDefault="00090D17">
      <w:pPr>
        <w:ind w:left="3066"/>
        <w:rPr>
          <w:rFonts w:ascii="Arial" w:hAnsi="Arial"/>
          <w:sz w:val="7"/>
        </w:rPr>
      </w:pPr>
      <w:r>
        <w:rPr>
          <w:noProof/>
        </w:rPr>
        <mc:AlternateContent>
          <mc:Choice Requires="wps">
            <w:drawing>
              <wp:anchor distT="0" distB="0" distL="114300" distR="114300" simplePos="0" relativeHeight="12952" behindDoc="0" locked="0" layoutInCell="1" allowOverlap="1" wp14:anchorId="514FAE29" wp14:editId="78D93E66">
                <wp:simplePos x="0" y="0"/>
                <wp:positionH relativeFrom="page">
                  <wp:posOffset>3072130</wp:posOffset>
                </wp:positionH>
                <wp:positionV relativeFrom="paragraph">
                  <wp:posOffset>142875</wp:posOffset>
                </wp:positionV>
                <wp:extent cx="7620" cy="0"/>
                <wp:effectExtent l="0" t="0" r="5080" b="0"/>
                <wp:wrapNone/>
                <wp:docPr id="1062" name="Line 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C38219" id="Line 3621" o:spid="_x0000_s1026" style="position:absolute;z-index:12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11.25pt" to="24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" strokecolor="#333" strokeweight=".04228mm">
                <o:lock v:ext="edit" shapetype="f"/>
                <w10:wrap anchorx="page"/>
              </v:line>
            </w:pict>
          </mc:Fallback>
        </mc:AlternateContent>
      </w:r>
      <w:r>
        <w:rPr>
          <w:noProof/>
        </w:rPr>
        <mc:AlternateContent>
          <mc:Choice Requires="wps">
            <w:drawing>
              <wp:anchor distT="0" distB="0" distL="114300" distR="114300" simplePos="0" relativeHeight="12976" behindDoc="0" locked="0" layoutInCell="1" allowOverlap="1" wp14:anchorId="413BC84A" wp14:editId="2D7F94D4">
                <wp:simplePos x="0" y="0"/>
                <wp:positionH relativeFrom="page">
                  <wp:posOffset>3072130</wp:posOffset>
                </wp:positionH>
                <wp:positionV relativeFrom="paragraph">
                  <wp:posOffset>25400</wp:posOffset>
                </wp:positionV>
                <wp:extent cx="7620" cy="0"/>
                <wp:effectExtent l="0" t="0" r="5080" b="0"/>
                <wp:wrapNone/>
                <wp:docPr id="1061" name="Line 3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C22E21" id="Line 3620" o:spid="_x0000_s1026" style="position:absolute;z-index:1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9pt,2pt" to="24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" strokecolor="#333" strokeweight=".04228mm">
                <o:lock v:ext="edit" shapetype="f"/>
                <w10:wrap anchorx="page"/>
              </v:line>
            </w:pict>
          </mc:Fallback>
        </mc:AlternateContent>
      </w:r>
      <w:r w:rsidR="009B75EF">
        <w:rPr>
          <w:rFonts w:ascii="Arial" w:hAnsi="Arial"/>
          <w:color w:val="4D4D4D"/>
          <w:sz w:val="7"/>
        </w:rPr>
        <w:t>−4</w:t>
      </w:r>
    </w:p>
    <w:p w14:paraId="1BF47DC4" w14:textId="77777777" w:rsidR="005313F1" w:rsidRDefault="005313F1">
      <w:pPr>
        <w:rPr>
          <w:rFonts w:ascii="Arial" w:hAnsi="Arial"/>
          <w:sz w:val="7"/>
        </w:rPr>
        <w:sectPr w:rsidR="005313F1">
          <w:pgSz w:w="11910" w:h="16840"/>
          <w:pgMar w:top="1800" w:right="0" w:bottom="560" w:left="1680" w:header="1482" w:footer="364" w:gutter="0"/>
          <w:cols w:space="720"/>
        </w:sectPr>
      </w:pPr>
    </w:p>
    <w:p w14:paraId="0D898439" w14:textId="77777777" w:rsidR="005313F1" w:rsidRDefault="005313F1">
      <w:pPr>
        <w:pStyle w:val="BodyText"/>
        <w:spacing w:before="2"/>
        <w:rPr>
          <w:rFonts w:ascii="Arial"/>
          <w:sz w:val="9"/>
        </w:rPr>
      </w:pPr>
    </w:p>
    <w:p w14:paraId="6FA24523" w14:textId="77777777" w:rsidR="005313F1" w:rsidRDefault="009B75EF">
      <w:pPr>
        <w:jc w:val="right"/>
        <w:rPr>
          <w:rFonts w:ascii="Arial" w:hAnsi="Arial"/>
          <w:sz w:val="7"/>
        </w:rPr>
      </w:pPr>
      <w:r>
        <w:rPr>
          <w:rFonts w:ascii="Arial" w:hAnsi="Arial"/>
          <w:color w:val="4D4D4D"/>
          <w:sz w:val="7"/>
        </w:rPr>
        <w:t>−6</w:t>
      </w:r>
    </w:p>
    <w:p w14:paraId="3F434607" w14:textId="77777777" w:rsidR="005313F1" w:rsidRDefault="005313F1">
      <w:pPr>
        <w:pStyle w:val="BodyText"/>
        <w:rPr>
          <w:rFonts w:ascii="Arial"/>
          <w:sz w:val="8"/>
        </w:rPr>
      </w:pPr>
    </w:p>
    <w:p w14:paraId="12E24D31" w14:textId="77777777" w:rsidR="005313F1" w:rsidRDefault="005313F1">
      <w:pPr>
        <w:pStyle w:val="BodyText"/>
        <w:rPr>
          <w:rFonts w:ascii="Arial"/>
          <w:sz w:val="8"/>
        </w:rPr>
      </w:pPr>
    </w:p>
    <w:p w14:paraId="0EB811B1" w14:textId="77777777" w:rsidR="005313F1" w:rsidRDefault="005313F1">
      <w:pPr>
        <w:pStyle w:val="BodyText"/>
        <w:rPr>
          <w:rFonts w:ascii="Arial"/>
          <w:sz w:val="8"/>
        </w:rPr>
      </w:pPr>
    </w:p>
    <w:p w14:paraId="468B7251" w14:textId="77777777" w:rsidR="005313F1" w:rsidRDefault="005313F1">
      <w:pPr>
        <w:pStyle w:val="BodyText"/>
        <w:rPr>
          <w:rFonts w:ascii="Arial"/>
          <w:sz w:val="8"/>
        </w:rPr>
      </w:pPr>
    </w:p>
    <w:p w14:paraId="6EAD5E0C" w14:textId="77777777" w:rsidR="005313F1" w:rsidRDefault="005313F1">
      <w:pPr>
        <w:pStyle w:val="BodyText"/>
        <w:rPr>
          <w:rFonts w:ascii="Arial"/>
          <w:sz w:val="8"/>
        </w:rPr>
      </w:pPr>
    </w:p>
    <w:p w14:paraId="0BFDDD49" w14:textId="77777777" w:rsidR="005313F1" w:rsidRDefault="005313F1">
      <w:pPr>
        <w:pStyle w:val="BodyText"/>
        <w:rPr>
          <w:rFonts w:ascii="Arial"/>
          <w:sz w:val="8"/>
        </w:rPr>
      </w:pPr>
    </w:p>
    <w:p w14:paraId="251EF4CA" w14:textId="77777777" w:rsidR="005313F1" w:rsidRDefault="005313F1">
      <w:pPr>
        <w:pStyle w:val="BodyText"/>
        <w:rPr>
          <w:rFonts w:ascii="Arial"/>
          <w:sz w:val="8"/>
        </w:rPr>
      </w:pPr>
    </w:p>
    <w:p w14:paraId="2FA1B6DC" w14:textId="77777777" w:rsidR="005313F1" w:rsidRDefault="005313F1">
      <w:pPr>
        <w:pStyle w:val="BodyText"/>
        <w:rPr>
          <w:rFonts w:ascii="Arial"/>
          <w:sz w:val="8"/>
        </w:rPr>
      </w:pPr>
    </w:p>
    <w:p w14:paraId="69F0E8B7" w14:textId="77777777" w:rsidR="005313F1" w:rsidRDefault="005313F1">
      <w:pPr>
        <w:pStyle w:val="BodyText"/>
        <w:rPr>
          <w:rFonts w:ascii="Arial"/>
          <w:sz w:val="8"/>
        </w:rPr>
      </w:pPr>
    </w:p>
    <w:p w14:paraId="5A1CA9AB" w14:textId="77777777" w:rsidR="005313F1" w:rsidRDefault="005313F1">
      <w:pPr>
        <w:pStyle w:val="BodyText"/>
        <w:rPr>
          <w:rFonts w:ascii="Arial"/>
          <w:sz w:val="8"/>
        </w:rPr>
      </w:pPr>
    </w:p>
    <w:p w14:paraId="18A5E242" w14:textId="77777777" w:rsidR="005313F1" w:rsidRDefault="005313F1">
      <w:pPr>
        <w:pStyle w:val="BodyText"/>
        <w:spacing w:before="8"/>
        <w:rPr>
          <w:rFonts w:ascii="Arial"/>
          <w:sz w:val="6"/>
        </w:rPr>
      </w:pPr>
    </w:p>
    <w:p w14:paraId="2EE5CF5A" w14:textId="77777777" w:rsidR="005313F1" w:rsidRDefault="009B75EF">
      <w:pPr>
        <w:ind w:right="3"/>
        <w:jc w:val="right"/>
        <w:rPr>
          <w:rFonts w:ascii="Arial"/>
          <w:b/>
          <w:sz w:val="5"/>
        </w:rPr>
      </w:pPr>
      <w:proofErr w:type="gramStart"/>
      <w:r>
        <w:rPr>
          <w:rFonts w:ascii="Arial"/>
          <w:b/>
          <w:spacing w:val="-1"/>
          <w:w w:val="105"/>
          <w:sz w:val="9"/>
        </w:rPr>
        <w:t>mCD4</w:t>
      </w:r>
      <w:proofErr w:type="gramEnd"/>
      <w:r>
        <w:rPr>
          <w:rFonts w:ascii="Arial"/>
          <w:b/>
          <w:spacing w:val="-1"/>
          <w:w w:val="105"/>
          <w:position w:val="3"/>
          <w:sz w:val="5"/>
        </w:rPr>
        <w:t>+</w:t>
      </w:r>
    </w:p>
    <w:p w14:paraId="41506D36" w14:textId="77777777" w:rsidR="005313F1" w:rsidRDefault="005313F1">
      <w:pPr>
        <w:pStyle w:val="BodyText"/>
        <w:spacing w:before="10"/>
        <w:rPr>
          <w:rFonts w:ascii="Arial"/>
          <w:b/>
          <w:sz w:val="9"/>
        </w:rPr>
      </w:pPr>
    </w:p>
    <w:p w14:paraId="457A8F54" w14:textId="77777777" w:rsidR="005313F1" w:rsidRDefault="00090D17">
      <w:pPr>
        <w:spacing w:before="1"/>
        <w:ind w:left="1121" w:right="1853"/>
        <w:jc w:val="center"/>
        <w:rPr>
          <w:rFonts w:ascii="Arial"/>
          <w:sz w:val="11"/>
        </w:rPr>
      </w:pPr>
      <w:r>
        <w:rPr>
          <w:noProof/>
        </w:rPr>
        <mc:AlternateContent>
          <mc:Choice Requires="wps">
            <w:drawing>
              <wp:anchor distT="0" distB="0" distL="114300" distR="114300" simplePos="0" relativeHeight="13648" behindDoc="0" locked="0" layoutInCell="1" allowOverlap="1" wp14:anchorId="127D499B" wp14:editId="6B7D88D0">
                <wp:simplePos x="0" y="0"/>
                <wp:positionH relativeFrom="page">
                  <wp:posOffset>1877695</wp:posOffset>
                </wp:positionH>
                <wp:positionV relativeFrom="paragraph">
                  <wp:posOffset>48895</wp:posOffset>
                </wp:positionV>
                <wp:extent cx="8255" cy="0"/>
                <wp:effectExtent l="0" t="0" r="4445" b="0"/>
                <wp:wrapNone/>
                <wp:docPr id="1060" name="Line 3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D92142B" id="Line 3619" o:spid="_x0000_s1026" style="position:absolute;z-index:1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3.85pt" to="14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V4CQIAABU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" strokecolor="#333" strokeweight=".09039mm">
                <o:lock v:ext="edit" shapetype="f"/>
                <w10:wrap anchorx="page"/>
              </v:line>
            </w:pict>
          </mc:Fallback>
        </mc:AlternateContent>
      </w:r>
      <w:r>
        <w:rPr>
          <w:noProof/>
        </w:rPr>
        <mc:AlternateContent>
          <mc:Choice Requires="wps">
            <w:drawing>
              <wp:anchor distT="0" distB="0" distL="114300" distR="114300" simplePos="0" relativeHeight="14152" behindDoc="0" locked="0" layoutInCell="1" allowOverlap="1" wp14:anchorId="49F674AB" wp14:editId="0EE6AD8C">
                <wp:simplePos x="0" y="0"/>
                <wp:positionH relativeFrom="page">
                  <wp:posOffset>1884045</wp:posOffset>
                </wp:positionH>
                <wp:positionV relativeFrom="paragraph">
                  <wp:posOffset>-28575</wp:posOffset>
                </wp:positionV>
                <wp:extent cx="2061210" cy="1665605"/>
                <wp:effectExtent l="0" t="0" r="0" b="0"/>
                <wp:wrapNone/>
                <wp:docPr id="1059" name="Text Box 3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61210" cy="166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CellMar>
                                <w:left w:w="0" w:type="dxa"/>
                                <w:right w:w="0" w:type="dxa"/>
                              </w:tblCellMar>
                              <w:tblLook w:val="01E0" w:firstRow="1" w:lastRow="1" w:firstColumn="1" w:lastColumn="1" w:noHBand="0" w:noVBand="0"/>
                            </w:tblPr>
                            <w:tblGrid>
                              <w:gridCol w:w="987"/>
                              <w:gridCol w:w="2251"/>
                            </w:tblGrid>
                            <w:tr w:rsidR="005A72E5" w14:paraId="1EACA423" w14:textId="77777777">
                              <w:trPr>
                                <w:trHeight w:val="1895"/>
                              </w:trPr>
                              <w:tc>
                                <w:tcPr>
                                  <w:tcW w:w="987" w:type="dxa"/>
                                  <w:tcBorders>
                                    <w:bottom w:val="dashed" w:sz="6" w:space="0" w:color="000000"/>
                                    <w:right w:val="dashed" w:sz="6" w:space="0" w:color="000000"/>
                                  </w:tcBorders>
                                </w:tcPr>
                                <w:p w14:paraId="1DF844CB" w14:textId="77777777" w:rsidR="005A72E5" w:rsidRDefault="005A72E5">
                                  <w:pPr>
                                    <w:pStyle w:val="TableParagraph"/>
                                    <w:rPr>
                                      <w:sz w:val="16"/>
                                    </w:rPr>
                                  </w:pPr>
                                </w:p>
                              </w:tc>
                              <w:tc>
                                <w:tcPr>
                                  <w:tcW w:w="2251" w:type="dxa"/>
                                  <w:tcBorders>
                                    <w:left w:val="dashed" w:sz="6" w:space="0" w:color="000000"/>
                                    <w:bottom w:val="dashed" w:sz="6" w:space="0" w:color="000000"/>
                                  </w:tcBorders>
                                </w:tcPr>
                                <w:p w14:paraId="5873E820" w14:textId="77777777" w:rsidR="005A72E5" w:rsidRDefault="005A72E5">
                                  <w:pPr>
                                    <w:pStyle w:val="TableParagraph"/>
                                    <w:spacing w:before="48" w:line="91" w:lineRule="exact"/>
                                    <w:ind w:left="956"/>
                                    <w:rPr>
                                      <w:rFonts w:ascii="Arial"/>
                                      <w:b/>
                                      <w:sz w:val="9"/>
                                    </w:rPr>
                                  </w:pPr>
                                  <w:r>
                                    <w:rPr>
                                      <w:rFonts w:ascii="Arial"/>
                                      <w:b/>
                                      <w:w w:val="105"/>
                                      <w:sz w:val="9"/>
                                    </w:rPr>
                                    <w:t>Putative disease-specific: 9</w:t>
                                  </w:r>
                                </w:p>
                                <w:p w14:paraId="719CFF4B" w14:textId="77777777" w:rsidR="005A72E5" w:rsidRDefault="005A72E5">
                                  <w:pPr>
                                    <w:pStyle w:val="TableParagraph"/>
                                    <w:spacing w:line="86" w:lineRule="exact"/>
                                    <w:ind w:left="956"/>
                                    <w:rPr>
                                      <w:rFonts w:ascii="Arial"/>
                                      <w:b/>
                                      <w:sz w:val="9"/>
                                    </w:rPr>
                                  </w:pPr>
                                  <w:r>
                                    <w:rPr>
                                      <w:rFonts w:ascii="Arial"/>
                                      <w:b/>
                                      <w:w w:val="105"/>
                                      <w:sz w:val="9"/>
                                    </w:rPr>
                                    <w:t>Systemic: 42</w:t>
                                  </w:r>
                                </w:p>
                                <w:p w14:paraId="2EFAE120" w14:textId="77777777" w:rsidR="005A72E5" w:rsidRDefault="005A72E5">
                                  <w:pPr>
                                    <w:pStyle w:val="TableParagraph"/>
                                    <w:spacing w:before="3" w:line="216" w:lineRule="auto"/>
                                    <w:ind w:left="969" w:right="416" w:hanging="13"/>
                                    <w:rPr>
                                      <w:rFonts w:ascii="Arial"/>
                                      <w:b/>
                                      <w:sz w:val="9"/>
                                    </w:rPr>
                                  </w:pPr>
                                  <w:r>
                                    <w:rPr>
                                      <w:rFonts w:ascii="Arial"/>
                                      <w:b/>
                                      <w:w w:val="105"/>
                                      <w:sz w:val="9"/>
                                    </w:rPr>
                                    <w:t>Tissue-specific: 37 None</w:t>
                                  </w:r>
                                </w:p>
                                <w:p w14:paraId="699B4C48" w14:textId="77777777" w:rsidR="005A72E5" w:rsidRDefault="005A72E5">
                                  <w:pPr>
                                    <w:pStyle w:val="TableParagraph"/>
                                    <w:rPr>
                                      <w:sz w:val="10"/>
                                    </w:rPr>
                                  </w:pPr>
                                </w:p>
                                <w:p w14:paraId="05CA6730" w14:textId="77777777" w:rsidR="005A72E5" w:rsidRDefault="005A72E5">
                                  <w:pPr>
                                    <w:pStyle w:val="TableParagraph"/>
                                    <w:rPr>
                                      <w:sz w:val="10"/>
                                    </w:rPr>
                                  </w:pPr>
                                </w:p>
                                <w:p w14:paraId="40E547AC" w14:textId="77777777" w:rsidR="005A72E5" w:rsidRDefault="005A72E5">
                                  <w:pPr>
                                    <w:pStyle w:val="TableParagraph"/>
                                    <w:rPr>
                                      <w:sz w:val="10"/>
                                    </w:rPr>
                                  </w:pPr>
                                </w:p>
                                <w:p w14:paraId="36FB63E8" w14:textId="77777777" w:rsidR="005A72E5" w:rsidRDefault="005A72E5">
                                  <w:pPr>
                                    <w:pStyle w:val="TableParagraph"/>
                                    <w:rPr>
                                      <w:sz w:val="10"/>
                                    </w:rPr>
                                  </w:pPr>
                                </w:p>
                                <w:p w14:paraId="65348DA0" w14:textId="77777777" w:rsidR="005A72E5" w:rsidRDefault="005A72E5">
                                  <w:pPr>
                                    <w:pStyle w:val="TableParagraph"/>
                                    <w:rPr>
                                      <w:sz w:val="10"/>
                                    </w:rPr>
                                  </w:pPr>
                                </w:p>
                                <w:p w14:paraId="2C2A24DE" w14:textId="77777777" w:rsidR="005A72E5" w:rsidRDefault="005A72E5">
                                  <w:pPr>
                                    <w:pStyle w:val="TableParagraph"/>
                                    <w:rPr>
                                      <w:sz w:val="10"/>
                                    </w:rPr>
                                  </w:pPr>
                                </w:p>
                                <w:p w14:paraId="67D52825" w14:textId="77777777" w:rsidR="005A72E5" w:rsidRDefault="005A72E5">
                                  <w:pPr>
                                    <w:pStyle w:val="TableParagraph"/>
                                    <w:rPr>
                                      <w:sz w:val="10"/>
                                    </w:rPr>
                                  </w:pPr>
                                </w:p>
                                <w:p w14:paraId="777208ED" w14:textId="77777777" w:rsidR="005A72E5" w:rsidRDefault="005A72E5">
                                  <w:pPr>
                                    <w:pStyle w:val="TableParagraph"/>
                                    <w:spacing w:before="4"/>
                                    <w:rPr>
                                      <w:sz w:val="12"/>
                                    </w:rPr>
                                  </w:pPr>
                                </w:p>
                                <w:p w14:paraId="6CCD651B" w14:textId="77777777" w:rsidR="005A72E5" w:rsidRDefault="005A72E5">
                                  <w:pPr>
                                    <w:pStyle w:val="TableParagraph"/>
                                    <w:ind w:left="473"/>
                                    <w:rPr>
                                      <w:rFonts w:ascii="Arial"/>
                                      <w:i/>
                                      <w:sz w:val="11"/>
                                    </w:rPr>
                                  </w:pPr>
                                  <w:r>
                                    <w:rPr>
                                      <w:rFonts w:ascii="Arial"/>
                                      <w:i/>
                                      <w:w w:val="105"/>
                                      <w:sz w:val="11"/>
                                    </w:rPr>
                                    <w:t>GPR68</w:t>
                                  </w:r>
                                </w:p>
                              </w:tc>
                            </w:tr>
                            <w:tr w:rsidR="005A72E5" w14:paraId="77FEAB3A" w14:textId="77777777">
                              <w:trPr>
                                <w:trHeight w:val="696"/>
                              </w:trPr>
                              <w:tc>
                                <w:tcPr>
                                  <w:tcW w:w="987" w:type="dxa"/>
                                  <w:tcBorders>
                                    <w:top w:val="dashed" w:sz="6" w:space="0" w:color="000000"/>
                                    <w:right w:val="dashed" w:sz="6" w:space="0" w:color="000000"/>
                                  </w:tcBorders>
                                </w:tcPr>
                                <w:p w14:paraId="602198C5" w14:textId="77777777" w:rsidR="005A72E5" w:rsidRDefault="005A72E5">
                                  <w:pPr>
                                    <w:pStyle w:val="TableParagraph"/>
                                    <w:rPr>
                                      <w:sz w:val="16"/>
                                    </w:rPr>
                                  </w:pPr>
                                </w:p>
                              </w:tc>
                              <w:tc>
                                <w:tcPr>
                                  <w:tcW w:w="2251" w:type="dxa"/>
                                  <w:tcBorders>
                                    <w:top w:val="dashed" w:sz="6" w:space="0" w:color="000000"/>
                                    <w:left w:val="dashed" w:sz="6" w:space="0" w:color="000000"/>
                                  </w:tcBorders>
                                </w:tcPr>
                                <w:p w14:paraId="03EEB767" w14:textId="77777777" w:rsidR="005A72E5" w:rsidRDefault="005A72E5">
                                  <w:pPr>
                                    <w:pStyle w:val="TableParagraph"/>
                                    <w:rPr>
                                      <w:sz w:val="16"/>
                                    </w:rPr>
                                  </w:pPr>
                                </w:p>
                              </w:tc>
                            </w:tr>
                          </w:tbl>
                          <w:p w14:paraId="7FFBD4D7"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674AB" id="Text Box 3618" o:spid="_x0000_s1849" type="#_x0000_t202" style="position:absolute;left:0;text-align:left;margin-left:148.35pt;margin-top:-2.25pt;width:162.3pt;height:131.15pt;z-index:14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" filled="f" stroked="f">
                <v:path arrowok="t"/>
                <v:textbox inset="0,0,0,0">
                  <w:txbxContent>
                    <w:tbl>
                      <w:tblPr>
                        <w:tblW w:w="0" w:type="auto"/>
                        <w:tblInd w:w="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CellMar>
                          <w:left w:w="0" w:type="dxa"/>
                          <w:right w:w="0" w:type="dxa"/>
                        </w:tblCellMar>
                        <w:tblLook w:val="01E0" w:firstRow="1" w:lastRow="1" w:firstColumn="1" w:lastColumn="1" w:noHBand="0" w:noVBand="0"/>
                      </w:tblPr>
                      <w:tblGrid>
                        <w:gridCol w:w="987"/>
                        <w:gridCol w:w="2251"/>
                      </w:tblGrid>
                      <w:tr w:rsidR="005A72E5" w14:paraId="1EACA423" w14:textId="77777777">
                        <w:trPr>
                          <w:trHeight w:val="1895"/>
                        </w:trPr>
                        <w:tc>
                          <w:tcPr>
                            <w:tcW w:w="987" w:type="dxa"/>
                            <w:tcBorders>
                              <w:bottom w:val="dashed" w:sz="6" w:space="0" w:color="000000"/>
                              <w:right w:val="dashed" w:sz="6" w:space="0" w:color="000000"/>
                            </w:tcBorders>
                          </w:tcPr>
                          <w:p w14:paraId="1DF844CB" w14:textId="77777777" w:rsidR="005A72E5" w:rsidRDefault="005A72E5">
                            <w:pPr>
                              <w:pStyle w:val="TableParagraph"/>
                              <w:rPr>
                                <w:sz w:val="16"/>
                              </w:rPr>
                            </w:pPr>
                          </w:p>
                        </w:tc>
                        <w:tc>
                          <w:tcPr>
                            <w:tcW w:w="2251" w:type="dxa"/>
                            <w:tcBorders>
                              <w:left w:val="dashed" w:sz="6" w:space="0" w:color="000000"/>
                              <w:bottom w:val="dashed" w:sz="6" w:space="0" w:color="000000"/>
                            </w:tcBorders>
                          </w:tcPr>
                          <w:p w14:paraId="5873E820" w14:textId="77777777" w:rsidR="005A72E5" w:rsidRDefault="005A72E5">
                            <w:pPr>
                              <w:pStyle w:val="TableParagraph"/>
                              <w:spacing w:before="48" w:line="91" w:lineRule="exact"/>
                              <w:ind w:left="956"/>
                              <w:rPr>
                                <w:rFonts w:ascii="Arial"/>
                                <w:b/>
                                <w:sz w:val="9"/>
                              </w:rPr>
                            </w:pPr>
                            <w:r>
                              <w:rPr>
                                <w:rFonts w:ascii="Arial"/>
                                <w:b/>
                                <w:w w:val="105"/>
                                <w:sz w:val="9"/>
                              </w:rPr>
                              <w:t>Putative disease-specific: 9</w:t>
                            </w:r>
                          </w:p>
                          <w:p w14:paraId="719CFF4B" w14:textId="77777777" w:rsidR="005A72E5" w:rsidRDefault="005A72E5">
                            <w:pPr>
                              <w:pStyle w:val="TableParagraph"/>
                              <w:spacing w:line="86" w:lineRule="exact"/>
                              <w:ind w:left="956"/>
                              <w:rPr>
                                <w:rFonts w:ascii="Arial"/>
                                <w:b/>
                                <w:sz w:val="9"/>
                              </w:rPr>
                            </w:pPr>
                            <w:r>
                              <w:rPr>
                                <w:rFonts w:ascii="Arial"/>
                                <w:b/>
                                <w:w w:val="105"/>
                                <w:sz w:val="9"/>
                              </w:rPr>
                              <w:t>Systemic: 42</w:t>
                            </w:r>
                          </w:p>
                          <w:p w14:paraId="2EFAE120" w14:textId="77777777" w:rsidR="005A72E5" w:rsidRDefault="005A72E5">
                            <w:pPr>
                              <w:pStyle w:val="TableParagraph"/>
                              <w:spacing w:before="3" w:line="216" w:lineRule="auto"/>
                              <w:ind w:left="969" w:right="416" w:hanging="13"/>
                              <w:rPr>
                                <w:rFonts w:ascii="Arial"/>
                                <w:b/>
                                <w:sz w:val="9"/>
                              </w:rPr>
                            </w:pPr>
                            <w:r>
                              <w:rPr>
                                <w:rFonts w:ascii="Arial"/>
                                <w:b/>
                                <w:w w:val="105"/>
                                <w:sz w:val="9"/>
                              </w:rPr>
                              <w:t>Tissue-specific: 37 None</w:t>
                            </w:r>
                          </w:p>
                          <w:p w14:paraId="699B4C48" w14:textId="77777777" w:rsidR="005A72E5" w:rsidRDefault="005A72E5">
                            <w:pPr>
                              <w:pStyle w:val="TableParagraph"/>
                              <w:rPr>
                                <w:sz w:val="10"/>
                              </w:rPr>
                            </w:pPr>
                          </w:p>
                          <w:p w14:paraId="05CA6730" w14:textId="77777777" w:rsidR="005A72E5" w:rsidRDefault="005A72E5">
                            <w:pPr>
                              <w:pStyle w:val="TableParagraph"/>
                              <w:rPr>
                                <w:sz w:val="10"/>
                              </w:rPr>
                            </w:pPr>
                          </w:p>
                          <w:p w14:paraId="40E547AC" w14:textId="77777777" w:rsidR="005A72E5" w:rsidRDefault="005A72E5">
                            <w:pPr>
                              <w:pStyle w:val="TableParagraph"/>
                              <w:rPr>
                                <w:sz w:val="10"/>
                              </w:rPr>
                            </w:pPr>
                          </w:p>
                          <w:p w14:paraId="36FB63E8" w14:textId="77777777" w:rsidR="005A72E5" w:rsidRDefault="005A72E5">
                            <w:pPr>
                              <w:pStyle w:val="TableParagraph"/>
                              <w:rPr>
                                <w:sz w:val="10"/>
                              </w:rPr>
                            </w:pPr>
                          </w:p>
                          <w:p w14:paraId="65348DA0" w14:textId="77777777" w:rsidR="005A72E5" w:rsidRDefault="005A72E5">
                            <w:pPr>
                              <w:pStyle w:val="TableParagraph"/>
                              <w:rPr>
                                <w:sz w:val="10"/>
                              </w:rPr>
                            </w:pPr>
                          </w:p>
                          <w:p w14:paraId="2C2A24DE" w14:textId="77777777" w:rsidR="005A72E5" w:rsidRDefault="005A72E5">
                            <w:pPr>
                              <w:pStyle w:val="TableParagraph"/>
                              <w:rPr>
                                <w:sz w:val="10"/>
                              </w:rPr>
                            </w:pPr>
                          </w:p>
                          <w:p w14:paraId="67D52825" w14:textId="77777777" w:rsidR="005A72E5" w:rsidRDefault="005A72E5">
                            <w:pPr>
                              <w:pStyle w:val="TableParagraph"/>
                              <w:rPr>
                                <w:sz w:val="10"/>
                              </w:rPr>
                            </w:pPr>
                          </w:p>
                          <w:p w14:paraId="777208ED" w14:textId="77777777" w:rsidR="005A72E5" w:rsidRDefault="005A72E5">
                            <w:pPr>
                              <w:pStyle w:val="TableParagraph"/>
                              <w:spacing w:before="4"/>
                              <w:rPr>
                                <w:sz w:val="12"/>
                              </w:rPr>
                            </w:pPr>
                          </w:p>
                          <w:p w14:paraId="6CCD651B" w14:textId="77777777" w:rsidR="005A72E5" w:rsidRDefault="005A72E5">
                            <w:pPr>
                              <w:pStyle w:val="TableParagraph"/>
                              <w:ind w:left="473"/>
                              <w:rPr>
                                <w:rFonts w:ascii="Arial"/>
                                <w:i/>
                                <w:sz w:val="11"/>
                              </w:rPr>
                            </w:pPr>
                            <w:r>
                              <w:rPr>
                                <w:rFonts w:ascii="Arial"/>
                                <w:i/>
                                <w:w w:val="105"/>
                                <w:sz w:val="11"/>
                              </w:rPr>
                              <w:t>GPR68</w:t>
                            </w:r>
                          </w:p>
                        </w:tc>
                      </w:tr>
                      <w:tr w:rsidR="005A72E5" w14:paraId="77FEAB3A" w14:textId="77777777">
                        <w:trPr>
                          <w:trHeight w:val="696"/>
                        </w:trPr>
                        <w:tc>
                          <w:tcPr>
                            <w:tcW w:w="987" w:type="dxa"/>
                            <w:tcBorders>
                              <w:top w:val="dashed" w:sz="6" w:space="0" w:color="000000"/>
                              <w:right w:val="dashed" w:sz="6" w:space="0" w:color="000000"/>
                            </w:tcBorders>
                          </w:tcPr>
                          <w:p w14:paraId="602198C5" w14:textId="77777777" w:rsidR="005A72E5" w:rsidRDefault="005A72E5">
                            <w:pPr>
                              <w:pStyle w:val="TableParagraph"/>
                              <w:rPr>
                                <w:sz w:val="16"/>
                              </w:rPr>
                            </w:pPr>
                          </w:p>
                        </w:tc>
                        <w:tc>
                          <w:tcPr>
                            <w:tcW w:w="2251" w:type="dxa"/>
                            <w:tcBorders>
                              <w:top w:val="dashed" w:sz="6" w:space="0" w:color="000000"/>
                              <w:left w:val="dashed" w:sz="6" w:space="0" w:color="000000"/>
                            </w:tcBorders>
                          </w:tcPr>
                          <w:p w14:paraId="03EEB767" w14:textId="77777777" w:rsidR="005A72E5" w:rsidRDefault="005A72E5">
                            <w:pPr>
                              <w:pStyle w:val="TableParagraph"/>
                              <w:rPr>
                                <w:sz w:val="16"/>
                              </w:rPr>
                            </w:pPr>
                          </w:p>
                        </w:tc>
                      </w:tr>
                    </w:tbl>
                    <w:p w14:paraId="7FFBD4D7" w14:textId="77777777" w:rsidR="005A72E5" w:rsidRDefault="005A72E5">
                      <w:pPr>
                        <w:pStyle w:val="BodyText"/>
                      </w:pPr>
                    </w:p>
                  </w:txbxContent>
                </v:textbox>
                <w10:wrap anchorx="page"/>
              </v:shape>
            </w:pict>
          </mc:Fallback>
        </mc:AlternateContent>
      </w:r>
      <w:r w:rsidR="009B75EF">
        <w:rPr>
          <w:rFonts w:ascii="Arial"/>
          <w:color w:val="4D4D4D"/>
          <w:w w:val="105"/>
          <w:sz w:val="11"/>
        </w:rPr>
        <w:t>18</w:t>
      </w:r>
    </w:p>
    <w:p w14:paraId="09D953C6" w14:textId="77777777" w:rsidR="005313F1" w:rsidRDefault="00090D17">
      <w:pPr>
        <w:spacing w:before="71"/>
        <w:ind w:left="1121" w:right="1853"/>
        <w:jc w:val="center"/>
        <w:rPr>
          <w:rFonts w:ascii="Arial"/>
          <w:sz w:val="11"/>
        </w:rPr>
      </w:pPr>
      <w:r>
        <w:rPr>
          <w:noProof/>
        </w:rPr>
        <mc:AlternateContent>
          <mc:Choice Requires="wps">
            <w:drawing>
              <wp:anchor distT="0" distB="0" distL="114300" distR="114300" simplePos="0" relativeHeight="13624" behindDoc="0" locked="0" layoutInCell="1" allowOverlap="1" wp14:anchorId="429C9D24" wp14:editId="0D453A49">
                <wp:simplePos x="0" y="0"/>
                <wp:positionH relativeFrom="page">
                  <wp:posOffset>1877695</wp:posOffset>
                </wp:positionH>
                <wp:positionV relativeFrom="paragraph">
                  <wp:posOffset>93345</wp:posOffset>
                </wp:positionV>
                <wp:extent cx="8255" cy="0"/>
                <wp:effectExtent l="0" t="0" r="4445" b="0"/>
                <wp:wrapNone/>
                <wp:docPr id="1058" name="Line 3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44DB41" id="Line 3617" o:spid="_x0000_s1026" style="position:absolute;z-index:13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35pt" to="148.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" strokecolor="#333" strokeweight=".09039mm">
                <o:lock v:ext="edit" shapetype="f"/>
                <w10:wrap anchorx="page"/>
              </v:line>
            </w:pict>
          </mc:Fallback>
        </mc:AlternateContent>
      </w:r>
      <w:r w:rsidR="009B75EF">
        <w:rPr>
          <w:rFonts w:ascii="Arial"/>
          <w:color w:val="4D4D4D"/>
          <w:w w:val="105"/>
          <w:sz w:val="11"/>
        </w:rPr>
        <w:t>16</w:t>
      </w:r>
    </w:p>
    <w:p w14:paraId="716F86A1" w14:textId="77777777" w:rsidR="005313F1" w:rsidRDefault="00090D17">
      <w:pPr>
        <w:spacing w:before="72"/>
        <w:ind w:left="1121" w:right="1853"/>
        <w:jc w:val="center"/>
        <w:rPr>
          <w:rFonts w:ascii="Arial"/>
          <w:sz w:val="11"/>
        </w:rPr>
      </w:pPr>
      <w:r>
        <w:rPr>
          <w:noProof/>
        </w:rPr>
        <mc:AlternateContent>
          <mc:Choice Requires="wps">
            <w:drawing>
              <wp:anchor distT="0" distB="0" distL="114300" distR="114300" simplePos="0" relativeHeight="13600" behindDoc="0" locked="0" layoutInCell="1" allowOverlap="1" wp14:anchorId="33D9AB95" wp14:editId="40983B49">
                <wp:simplePos x="0" y="0"/>
                <wp:positionH relativeFrom="page">
                  <wp:posOffset>1877695</wp:posOffset>
                </wp:positionH>
                <wp:positionV relativeFrom="paragraph">
                  <wp:posOffset>93980</wp:posOffset>
                </wp:positionV>
                <wp:extent cx="8255" cy="0"/>
                <wp:effectExtent l="0" t="0" r="4445" b="0"/>
                <wp:wrapNone/>
                <wp:docPr id="1057" name="Line 3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1440F1E" id="Line 3616" o:spid="_x0000_s1026" style="position:absolute;z-index: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" strokecolor="#333" strokeweight=".09039mm">
                <o:lock v:ext="edit" shapetype="f"/>
                <w10:wrap anchorx="page"/>
              </v:line>
            </w:pict>
          </mc:Fallback>
        </mc:AlternateContent>
      </w:r>
      <w:r w:rsidR="009B75EF">
        <w:rPr>
          <w:rFonts w:ascii="Arial"/>
          <w:color w:val="4D4D4D"/>
          <w:w w:val="105"/>
          <w:sz w:val="11"/>
        </w:rPr>
        <w:t>14</w:t>
      </w:r>
    </w:p>
    <w:p w14:paraId="5E8CB510" w14:textId="77777777" w:rsidR="005313F1" w:rsidRDefault="00090D17">
      <w:pPr>
        <w:spacing w:before="72"/>
        <w:ind w:left="1121" w:right="1853"/>
        <w:jc w:val="center"/>
        <w:rPr>
          <w:rFonts w:ascii="Arial"/>
          <w:sz w:val="11"/>
        </w:rPr>
      </w:pPr>
      <w:r>
        <w:rPr>
          <w:noProof/>
        </w:rPr>
        <mc:AlternateContent>
          <mc:Choice Requires="wps">
            <w:drawing>
              <wp:anchor distT="0" distB="0" distL="114300" distR="114300" simplePos="0" relativeHeight="13576" behindDoc="0" locked="0" layoutInCell="1" allowOverlap="1" wp14:anchorId="2B27364A" wp14:editId="1A5A7566">
                <wp:simplePos x="0" y="0"/>
                <wp:positionH relativeFrom="page">
                  <wp:posOffset>1877695</wp:posOffset>
                </wp:positionH>
                <wp:positionV relativeFrom="paragraph">
                  <wp:posOffset>93980</wp:posOffset>
                </wp:positionV>
                <wp:extent cx="8255" cy="0"/>
                <wp:effectExtent l="0" t="0" r="4445" b="0"/>
                <wp:wrapNone/>
                <wp:docPr id="1056" name="Line 3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900C5C" id="Line 3615" o:spid="_x0000_s1026" style="position:absolute;z-index:13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" strokecolor="#333" strokeweight=".09039mm">
                <o:lock v:ext="edit" shapetype="f"/>
                <w10:wrap anchorx="page"/>
              </v:line>
            </w:pict>
          </mc:Fallback>
        </mc:AlternateContent>
      </w:r>
      <w:r w:rsidR="009B75EF">
        <w:rPr>
          <w:rFonts w:ascii="Arial"/>
          <w:color w:val="4D4D4D"/>
          <w:w w:val="105"/>
          <w:sz w:val="11"/>
        </w:rPr>
        <w:t>12</w:t>
      </w:r>
    </w:p>
    <w:p w14:paraId="570B1A47" w14:textId="77777777" w:rsidR="005313F1" w:rsidRDefault="005313F1">
      <w:pPr>
        <w:pStyle w:val="BodyText"/>
        <w:spacing w:before="11"/>
        <w:rPr>
          <w:rFonts w:ascii="Arial"/>
          <w:sz w:val="5"/>
        </w:rPr>
      </w:pPr>
    </w:p>
    <w:p w14:paraId="5FFBEC1C" w14:textId="77777777" w:rsidR="005313F1" w:rsidRDefault="00090D17">
      <w:pPr>
        <w:pStyle w:val="BodyText"/>
        <w:spacing w:line="38" w:lineRule="exact"/>
        <w:ind w:left="2206"/>
        <w:rPr>
          <w:rFonts w:ascii="Arial"/>
          <w:sz w:val="3"/>
        </w:rPr>
      </w:pPr>
      <w:r>
        <w:rPr>
          <w:rFonts w:ascii="Arial"/>
          <w:noProof/>
          <w:sz w:val="3"/>
        </w:rPr>
        <mc:AlternateContent>
          <mc:Choice Requires="wpg">
            <w:drawing>
              <wp:inline distT="0" distB="0" distL="0" distR="0" wp14:anchorId="1B568C98" wp14:editId="625C6215">
                <wp:extent cx="24130" cy="24130"/>
                <wp:effectExtent l="0" t="0" r="1270" b="1270"/>
                <wp:docPr id="1053" name="Group 3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1054" name="Freeform 3613"/>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3614"/>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EAD01F" id="Group 3612"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">
                <v:shape id="Freeform 3613"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" path="m26,l7,,,7,,26r7,8l26,34r8,-8l34,7,26,xe" fillcolor="red" stroked="f">
                  <v:path arrowok="t" o:connecttype="custom" o:connectlocs="26,2;7,2;0,9;0,28;7,36;26,36;34,28;34,9;26,2" o:connectangles="0,0,0,0,0,0,0,0,0"/>
                </v:shape>
                <v:shape id="Freeform 3614"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" path="m,17l,7,7,,17,r9,l34,7r,10l34,26r-8,8l17,34,7,34,,26,,17e" filled="f" strokecolor="red" strokeweight=".17pt">
                  <v:path arrowok="t" o:connecttype="custom" o:connectlocs="0,19;0,9;7,2;17,2;26,2;34,9;34,19;34,28;26,36;17,36;7,36;0,28;0,19" o:connectangles="0,0,0,0,0,0,0,0,0,0,0,0,0"/>
                </v:shape>
                <w10:anchorlock/>
              </v:group>
            </w:pict>
          </mc:Fallback>
        </mc:AlternateContent>
      </w:r>
    </w:p>
    <w:p w14:paraId="5E9DD19A" w14:textId="77777777" w:rsidR="005313F1" w:rsidRDefault="00090D17">
      <w:pPr>
        <w:ind w:left="1121" w:right="1853"/>
        <w:jc w:val="center"/>
        <w:rPr>
          <w:rFonts w:ascii="Arial"/>
          <w:sz w:val="11"/>
        </w:rPr>
      </w:pPr>
      <w:r>
        <w:rPr>
          <w:noProof/>
        </w:rPr>
        <mc:AlternateContent>
          <mc:Choice Requires="wps">
            <w:drawing>
              <wp:anchor distT="0" distB="0" distL="114300" distR="114300" simplePos="0" relativeHeight="13552" behindDoc="0" locked="0" layoutInCell="1" allowOverlap="1" wp14:anchorId="0D2BA8AF" wp14:editId="5EF2E803">
                <wp:simplePos x="0" y="0"/>
                <wp:positionH relativeFrom="page">
                  <wp:posOffset>1877695</wp:posOffset>
                </wp:positionH>
                <wp:positionV relativeFrom="paragraph">
                  <wp:posOffset>48260</wp:posOffset>
                </wp:positionV>
                <wp:extent cx="8255" cy="0"/>
                <wp:effectExtent l="0" t="0" r="4445" b="0"/>
                <wp:wrapNone/>
                <wp:docPr id="1052" name="Line 3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5EF88F" id="Line 3611" o:spid="_x0000_s1026" style="position:absolute;z-index:1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3.8pt" to="148.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" strokecolor="#333" strokeweight=".09039mm">
                <o:lock v:ext="edit" shapetype="f"/>
                <w10:wrap anchorx="page"/>
              </v:line>
            </w:pict>
          </mc:Fallback>
        </mc:AlternateContent>
      </w:r>
      <w:r>
        <w:rPr>
          <w:noProof/>
        </w:rPr>
        <mc:AlternateContent>
          <mc:Choice Requires="wps">
            <w:drawing>
              <wp:anchor distT="0" distB="0" distL="114300" distR="114300" simplePos="0" relativeHeight="14056" behindDoc="0" locked="0" layoutInCell="1" allowOverlap="1" wp14:anchorId="27BB9BE6" wp14:editId="6358941B">
                <wp:simplePos x="0" y="0"/>
                <wp:positionH relativeFrom="page">
                  <wp:posOffset>1570355</wp:posOffset>
                </wp:positionH>
                <wp:positionV relativeFrom="paragraph">
                  <wp:posOffset>8255</wp:posOffset>
                </wp:positionV>
                <wp:extent cx="212725" cy="515620"/>
                <wp:effectExtent l="0" t="0" r="0" b="0"/>
                <wp:wrapNone/>
                <wp:docPr id="1051" name="Text Box 3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72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FFD3D" w14:textId="77777777" w:rsidR="005A72E5" w:rsidRDefault="005A72E5">
                            <w:pPr>
                              <w:spacing w:before="21" w:line="261" w:lineRule="auto"/>
                              <w:ind w:left="20" w:right="-1" w:firstLine="8"/>
                              <w:rPr>
                                <w:rFonts w:ascii="Arial"/>
                                <w:b/>
                                <w:sz w:val="11"/>
                              </w:rPr>
                            </w:pPr>
                            <w:proofErr w:type="spellStart"/>
                            <w:r>
                              <w:rPr>
                                <w:rFonts w:ascii="Arial"/>
                                <w:b/>
                                <w:w w:val="105"/>
                                <w:sz w:val="11"/>
                              </w:rPr>
                              <w:t>PsA</w:t>
                            </w:r>
                            <w:proofErr w:type="spellEnd"/>
                            <w:del w:id="1048" w:author="Microsoft Office User" w:date="2018-12-24T10:32:00Z">
                              <w:r w:rsidDel="005C778C">
                                <w:rPr>
                                  <w:rFonts w:ascii="Arial"/>
                                  <w:b/>
                                  <w:w w:val="105"/>
                                  <w:sz w:val="11"/>
                                </w:rPr>
                                <w:delText xml:space="preserve"> SF </w:delText>
                              </w:r>
                            </w:del>
                            <w:ins w:id="1049" w:author="Microsoft Office User" w:date="2018-12-24T10:32:00Z">
                              <w:r>
                                <w:rPr>
                                  <w:rFonts w:ascii="Arial"/>
                                  <w:b/>
                                  <w:w w:val="105"/>
                                  <w:sz w:val="11"/>
                                </w:rPr>
                                <w:t xml:space="preserve"> synovial fluid </w:t>
                              </w:r>
                            </w:ins>
                            <w:r>
                              <w:rPr>
                                <w:rFonts w:ascii="Arial"/>
                                <w:b/>
                                <w:w w:val="105"/>
                                <w:sz w:val="11"/>
                              </w:rPr>
                              <w:t>vs</w:t>
                            </w:r>
                            <w:del w:id="1050" w:author="Microsoft Office User" w:date="2018-12-24T10:29:00Z">
                              <w:r w:rsidDel="005C778C">
                                <w:rPr>
                                  <w:rFonts w:ascii="Arial"/>
                                  <w:b/>
                                  <w:w w:val="105"/>
                                  <w:sz w:val="11"/>
                                </w:rPr>
                                <w:delText xml:space="preserve"> PB </w:delText>
                              </w:r>
                            </w:del>
                            <w:ins w:id="1051" w:author="Microsoft Office User" w:date="2018-12-24T10:29:00Z">
                              <w:r>
                                <w:rPr>
                                  <w:rFonts w:ascii="Arial"/>
                                  <w:b/>
                                  <w:w w:val="105"/>
                                  <w:sz w:val="11"/>
                                </w:rPr>
                                <w:t xml:space="preserve"> peripheral blood </w:t>
                              </w:r>
                            </w:ins>
                            <w:r>
                              <w:rPr>
                                <w:rFonts w:ascii="Arial"/>
                                <w:b/>
                                <w:w w:val="105"/>
                                <w:sz w:val="11"/>
                              </w:rPr>
                              <w:t>(log</w:t>
                            </w:r>
                            <w:r>
                              <w:rPr>
                                <w:rFonts w:ascii="Arial"/>
                                <w:b/>
                                <w:w w:val="105"/>
                                <w:position w:val="-3"/>
                                <w:sz w:val="6"/>
                              </w:rPr>
                              <w:t>2</w:t>
                            </w:r>
                            <w:r>
                              <w:rPr>
                                <w:rFonts w:ascii="Arial"/>
                                <w:b/>
                                <w:w w:val="105"/>
                                <w:sz w:val="11"/>
                              </w:rPr>
                              <w:t>mean 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B9BE6" id="Text Box 3610" o:spid="_x0000_s1850" type="#_x0000_t202" style="position:absolute;left:0;text-align:left;margin-left:123.65pt;margin-top:.65pt;width:16.75pt;height:40.6pt;z-index:14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" filled="f" stroked="f">
                <v:path arrowok="t"/>
                <v:textbox style="layout-flow:vertical;mso-layout-flow-alt:bottom-to-top" inset="0,0,0,0">
                  <w:txbxContent>
                    <w:p w14:paraId="444FFD3D" w14:textId="77777777" w:rsidR="005A72E5" w:rsidRDefault="005A72E5">
                      <w:pPr>
                        <w:spacing w:before="21" w:line="261" w:lineRule="auto"/>
                        <w:ind w:left="20" w:right="-1" w:firstLine="8"/>
                        <w:rPr>
                          <w:rFonts w:ascii="Arial"/>
                          <w:b/>
                          <w:sz w:val="11"/>
                        </w:rPr>
                      </w:pPr>
                      <w:proofErr w:type="spellStart"/>
                      <w:r>
                        <w:rPr>
                          <w:rFonts w:ascii="Arial"/>
                          <w:b/>
                          <w:w w:val="105"/>
                          <w:sz w:val="11"/>
                        </w:rPr>
                        <w:t>PsA</w:t>
                      </w:r>
                      <w:proofErr w:type="spellEnd"/>
                      <w:del w:id="1052" w:author="Microsoft Office User" w:date="2018-12-24T10:32:00Z">
                        <w:r w:rsidDel="005C778C">
                          <w:rPr>
                            <w:rFonts w:ascii="Arial"/>
                            <w:b/>
                            <w:w w:val="105"/>
                            <w:sz w:val="11"/>
                          </w:rPr>
                          <w:delText xml:space="preserve"> SF </w:delText>
                        </w:r>
                      </w:del>
                      <w:ins w:id="1053" w:author="Microsoft Office User" w:date="2018-12-24T10:32:00Z">
                        <w:r>
                          <w:rPr>
                            <w:rFonts w:ascii="Arial"/>
                            <w:b/>
                            <w:w w:val="105"/>
                            <w:sz w:val="11"/>
                          </w:rPr>
                          <w:t xml:space="preserve"> synovial fluid </w:t>
                        </w:r>
                      </w:ins>
                      <w:r>
                        <w:rPr>
                          <w:rFonts w:ascii="Arial"/>
                          <w:b/>
                          <w:w w:val="105"/>
                          <w:sz w:val="11"/>
                        </w:rPr>
                        <w:t>vs</w:t>
                      </w:r>
                      <w:del w:id="1054" w:author="Microsoft Office User" w:date="2018-12-24T10:29:00Z">
                        <w:r w:rsidDel="005C778C">
                          <w:rPr>
                            <w:rFonts w:ascii="Arial"/>
                            <w:b/>
                            <w:w w:val="105"/>
                            <w:sz w:val="11"/>
                          </w:rPr>
                          <w:delText xml:space="preserve"> PB </w:delText>
                        </w:r>
                      </w:del>
                      <w:ins w:id="1055" w:author="Microsoft Office User" w:date="2018-12-24T10:29:00Z">
                        <w:r>
                          <w:rPr>
                            <w:rFonts w:ascii="Arial"/>
                            <w:b/>
                            <w:w w:val="105"/>
                            <w:sz w:val="11"/>
                          </w:rPr>
                          <w:t xml:space="preserve"> peripheral blood </w:t>
                        </w:r>
                      </w:ins>
                      <w:r>
                        <w:rPr>
                          <w:rFonts w:ascii="Arial"/>
                          <w:b/>
                          <w:w w:val="105"/>
                          <w:sz w:val="11"/>
                        </w:rPr>
                        <w:t>(log</w:t>
                      </w:r>
                      <w:r>
                        <w:rPr>
                          <w:rFonts w:ascii="Arial"/>
                          <w:b/>
                          <w:w w:val="105"/>
                          <w:position w:val="-3"/>
                          <w:sz w:val="6"/>
                        </w:rPr>
                        <w:t>2</w:t>
                      </w:r>
                      <w:r>
                        <w:rPr>
                          <w:rFonts w:ascii="Arial"/>
                          <w:b/>
                          <w:w w:val="105"/>
                          <w:sz w:val="11"/>
                        </w:rPr>
                        <w:t>mean FC)</w:t>
                      </w:r>
                    </w:p>
                  </w:txbxContent>
                </v:textbox>
                <w10:wrap anchorx="page"/>
              </v:shape>
            </w:pict>
          </mc:Fallback>
        </mc:AlternateContent>
      </w:r>
      <w:r w:rsidR="009B75EF">
        <w:rPr>
          <w:rFonts w:ascii="Arial"/>
          <w:color w:val="4D4D4D"/>
          <w:w w:val="105"/>
          <w:sz w:val="11"/>
        </w:rPr>
        <w:t>10</w:t>
      </w:r>
    </w:p>
    <w:p w14:paraId="677EDC35" w14:textId="77777777" w:rsidR="005313F1" w:rsidRDefault="00090D17">
      <w:pPr>
        <w:spacing w:line="66" w:lineRule="exact"/>
        <w:ind w:left="2364"/>
        <w:rPr>
          <w:rFonts w:ascii="Arial"/>
          <w:sz w:val="3"/>
        </w:rPr>
      </w:pPr>
      <w:r>
        <w:rPr>
          <w:rFonts w:ascii="Arial"/>
          <w:noProof/>
          <w:position w:val="1"/>
          <w:sz w:val="3"/>
        </w:rPr>
        <mc:AlternateContent>
          <mc:Choice Requires="wpg">
            <w:drawing>
              <wp:inline distT="0" distB="0" distL="0" distR="0" wp14:anchorId="5836A992" wp14:editId="4414371B">
                <wp:extent cx="24130" cy="24130"/>
                <wp:effectExtent l="0" t="0" r="1270" b="1270"/>
                <wp:docPr id="1048" name="Group 3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1049" name="Freeform 3608"/>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Freeform 3609"/>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FDA3F7D" id="Group 3607"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">
                <v:shape id="Freeform 3608"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" path="m26,l7,,,7,,26r7,8l26,34r8,-8l34,7,26,xe" fillcolor="red" stroked="f">
                  <v:path arrowok="t" o:connecttype="custom" o:connectlocs="26,2;7,2;0,9;0,28;7,36;26,36;34,28;34,9;26,2" o:connectangles="0,0,0,0,0,0,0,0,0"/>
                </v:shape>
                <v:shape id="Freeform 3609"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" path="m,17l,7,7,,17,r9,l34,7r,10l34,26r-8,8l17,34,7,34,,26,,17e" filled="f" strokecolor="red" strokeweight=".17pt">
                  <v:path arrowok="t" o:connecttype="custom" o:connectlocs="0,19;0,9;7,2;17,2;26,2;34,9;34,19;34,28;26,36;17,36;7,36;0,28;0,19" o:connectangles="0,0,0,0,0,0,0,0,0,0,0,0,0"/>
                </v:shape>
                <w10:anchorlock/>
              </v:group>
            </w:pict>
          </mc:Fallback>
        </mc:AlternateContent>
      </w:r>
      <w:r w:rsidR="009B75EF">
        <w:rPr>
          <w:spacing w:val="115"/>
          <w:position w:val="1"/>
          <w:sz w:val="3"/>
        </w:rPr>
        <w:t xml:space="preserve"> </w:t>
      </w:r>
      <w:r>
        <w:rPr>
          <w:rFonts w:ascii="Arial"/>
          <w:noProof/>
          <w:spacing w:val="115"/>
          <w:sz w:val="3"/>
        </w:rPr>
        <mc:AlternateContent>
          <mc:Choice Requires="wpg">
            <w:drawing>
              <wp:inline distT="0" distB="0" distL="0" distR="0" wp14:anchorId="5692E451" wp14:editId="5C4DEBA3">
                <wp:extent cx="24130" cy="24130"/>
                <wp:effectExtent l="0" t="0" r="1270" b="1270"/>
                <wp:docPr id="1045" name="Group 3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1046" name="Freeform 3605"/>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3606"/>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ADDC91A" id="Group 3604"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">
                <v:shape id="Freeform 3605"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" path="m26,l7,,,7,,26r7,8l26,34r8,-8l34,7,26,xe" fillcolor="red" stroked="f">
                  <v:path arrowok="t" o:connecttype="custom" o:connectlocs="26,2;7,2;0,9;0,28;7,36;26,36;34,28;34,9;26,2" o:connectangles="0,0,0,0,0,0,0,0,0"/>
                </v:shape>
                <v:shape id="Freeform 3606"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" path="m,17l,7,7,,17,r9,l34,7r,10l34,26r-8,8l17,34,7,34,,26,,17e" filled="f" strokecolor="red" strokeweight=".17pt">
                  <v:path arrowok="t" o:connecttype="custom" o:connectlocs="0,19;0,9;7,2;17,2;26,2;34,9;34,19;34,28;26,36;17,36;7,36;0,28;0,19" o:connectangles="0,0,0,0,0,0,0,0,0,0,0,0,0"/>
                </v:shape>
                <w10:anchorlock/>
              </v:group>
            </w:pict>
          </mc:Fallback>
        </mc:AlternateContent>
      </w:r>
    </w:p>
    <w:p w14:paraId="08D2C03D" w14:textId="77777777" w:rsidR="005313F1" w:rsidRDefault="00090D17">
      <w:pPr>
        <w:spacing w:before="4"/>
        <w:ind w:right="711"/>
        <w:jc w:val="center"/>
        <w:rPr>
          <w:rFonts w:ascii="Arial"/>
          <w:sz w:val="11"/>
        </w:rPr>
      </w:pPr>
      <w:r>
        <w:rPr>
          <w:noProof/>
        </w:rPr>
        <mc:AlternateContent>
          <mc:Choice Requires="wps">
            <w:drawing>
              <wp:anchor distT="0" distB="0" distL="114300" distR="114300" simplePos="0" relativeHeight="13528" behindDoc="0" locked="0" layoutInCell="1" allowOverlap="1" wp14:anchorId="3455C1DA" wp14:editId="58FAA8C7">
                <wp:simplePos x="0" y="0"/>
                <wp:positionH relativeFrom="page">
                  <wp:posOffset>1877695</wp:posOffset>
                </wp:positionH>
                <wp:positionV relativeFrom="paragraph">
                  <wp:posOffset>50800</wp:posOffset>
                </wp:positionV>
                <wp:extent cx="8255" cy="0"/>
                <wp:effectExtent l="0" t="0" r="4445" b="0"/>
                <wp:wrapNone/>
                <wp:docPr id="1044" name="Line 3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1C83DC" id="Line 3603" o:spid="_x0000_s1026" style="position:absolute;z-index:13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4pt" to="148.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" strokecolor="#333" strokeweight=".09039mm">
                <o:lock v:ext="edit" shapetype="f"/>
                <w10:wrap anchorx="page"/>
              </v:line>
            </w:pict>
          </mc:Fallback>
        </mc:AlternateContent>
      </w:r>
      <w:r w:rsidR="009B75EF">
        <w:rPr>
          <w:rFonts w:ascii="Arial"/>
          <w:color w:val="4D4D4D"/>
          <w:w w:val="104"/>
          <w:sz w:val="11"/>
        </w:rPr>
        <w:t>8</w:t>
      </w:r>
    </w:p>
    <w:p w14:paraId="1825959E" w14:textId="77777777" w:rsidR="005313F1" w:rsidRDefault="00090D17">
      <w:pPr>
        <w:spacing w:before="72"/>
        <w:ind w:right="711"/>
        <w:jc w:val="center"/>
        <w:rPr>
          <w:rFonts w:ascii="Arial"/>
          <w:sz w:val="11"/>
        </w:rPr>
      </w:pPr>
      <w:r>
        <w:rPr>
          <w:noProof/>
        </w:rPr>
        <mc:AlternateContent>
          <mc:Choice Requires="wpg">
            <w:drawing>
              <wp:anchor distT="0" distB="0" distL="114300" distR="114300" simplePos="0" relativeHeight="13264" behindDoc="0" locked="0" layoutInCell="1" allowOverlap="1" wp14:anchorId="2329B94E" wp14:editId="12B6A51A">
                <wp:simplePos x="0" y="0"/>
                <wp:positionH relativeFrom="page">
                  <wp:posOffset>2049780</wp:posOffset>
                </wp:positionH>
                <wp:positionV relativeFrom="paragraph">
                  <wp:posOffset>36830</wp:posOffset>
                </wp:positionV>
                <wp:extent cx="1002665" cy="643255"/>
                <wp:effectExtent l="0" t="0" r="0" b="0"/>
                <wp:wrapNone/>
                <wp:docPr id="1037" name="Group 3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2665" cy="643255"/>
                          <a:chOff x="3228" y="58"/>
                          <a:chExt cx="1579" cy="1013"/>
                        </a:xfrm>
                      </wpg:grpSpPr>
                      <pic:pic xmlns:pic="http://schemas.openxmlformats.org/drawingml/2006/picture">
                        <pic:nvPicPr>
                          <pic:cNvPr id="1038" name="Picture 3597"/>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3227" y="134"/>
                            <a:ext cx="1579" cy="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9" name="Freeform 3598"/>
                        <wps:cNvSpPr>
                          <a:spLocks/>
                        </wps:cNvSpPr>
                        <wps:spPr bwMode="auto">
                          <a:xfrm>
                            <a:off x="4320" y="1013"/>
                            <a:ext cx="35" cy="35"/>
                          </a:xfrm>
                          <a:custGeom>
                            <a:avLst/>
                            <a:gdLst>
                              <a:gd name="T0" fmla="+- 0 4347 4321"/>
                              <a:gd name="T1" fmla="*/ T0 w 35"/>
                              <a:gd name="T2" fmla="+- 0 1013 1013"/>
                              <a:gd name="T3" fmla="*/ 1013 h 35"/>
                              <a:gd name="T4" fmla="+- 0 4328 4321"/>
                              <a:gd name="T5" fmla="*/ T4 w 35"/>
                              <a:gd name="T6" fmla="+- 0 1013 1013"/>
                              <a:gd name="T7" fmla="*/ 1013 h 35"/>
                              <a:gd name="T8" fmla="+- 0 4321 4321"/>
                              <a:gd name="T9" fmla="*/ T8 w 35"/>
                              <a:gd name="T10" fmla="+- 0 1021 1013"/>
                              <a:gd name="T11" fmla="*/ 1021 h 35"/>
                              <a:gd name="T12" fmla="+- 0 4321 4321"/>
                              <a:gd name="T13" fmla="*/ T12 w 35"/>
                              <a:gd name="T14" fmla="+- 0 1040 1013"/>
                              <a:gd name="T15" fmla="*/ 1040 h 35"/>
                              <a:gd name="T16" fmla="+- 0 4328 4321"/>
                              <a:gd name="T17" fmla="*/ T16 w 35"/>
                              <a:gd name="T18" fmla="+- 0 1047 1013"/>
                              <a:gd name="T19" fmla="*/ 1047 h 35"/>
                              <a:gd name="T20" fmla="+- 0 4347 4321"/>
                              <a:gd name="T21" fmla="*/ T20 w 35"/>
                              <a:gd name="T22" fmla="+- 0 1047 1013"/>
                              <a:gd name="T23" fmla="*/ 1047 h 35"/>
                              <a:gd name="T24" fmla="+- 0 4355 4321"/>
                              <a:gd name="T25" fmla="*/ T24 w 35"/>
                              <a:gd name="T26" fmla="+- 0 1040 1013"/>
                              <a:gd name="T27" fmla="*/ 1040 h 35"/>
                              <a:gd name="T28" fmla="+- 0 4355 4321"/>
                              <a:gd name="T29" fmla="*/ T28 w 35"/>
                              <a:gd name="T30" fmla="+- 0 1021 1013"/>
                              <a:gd name="T31" fmla="*/ 1021 h 35"/>
                              <a:gd name="T32" fmla="+- 0 4347 4321"/>
                              <a:gd name="T33" fmla="*/ T32 w 35"/>
                              <a:gd name="T34" fmla="+- 0 1013 1013"/>
                              <a:gd name="T35" fmla="*/ 101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7"/>
                                </a:lnTo>
                                <a:lnTo>
                                  <a:pt x="7" y="34"/>
                                </a:lnTo>
                                <a:lnTo>
                                  <a:pt x="26" y="34"/>
                                </a:lnTo>
                                <a:lnTo>
                                  <a:pt x="34" y="27"/>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 name="Freeform 3599"/>
                        <wps:cNvSpPr>
                          <a:spLocks/>
                        </wps:cNvSpPr>
                        <wps:spPr bwMode="auto">
                          <a:xfrm>
                            <a:off x="4320" y="1013"/>
                            <a:ext cx="35" cy="35"/>
                          </a:xfrm>
                          <a:custGeom>
                            <a:avLst/>
                            <a:gdLst>
                              <a:gd name="T0" fmla="+- 0 4321 4321"/>
                              <a:gd name="T1" fmla="*/ T0 w 35"/>
                              <a:gd name="T2" fmla="+- 0 1030 1013"/>
                              <a:gd name="T3" fmla="*/ 1030 h 35"/>
                              <a:gd name="T4" fmla="+- 0 4321 4321"/>
                              <a:gd name="T5" fmla="*/ T4 w 35"/>
                              <a:gd name="T6" fmla="+- 0 1021 1013"/>
                              <a:gd name="T7" fmla="*/ 1021 h 35"/>
                              <a:gd name="T8" fmla="+- 0 4328 4321"/>
                              <a:gd name="T9" fmla="*/ T8 w 35"/>
                              <a:gd name="T10" fmla="+- 0 1013 1013"/>
                              <a:gd name="T11" fmla="*/ 1013 h 35"/>
                              <a:gd name="T12" fmla="+- 0 4338 4321"/>
                              <a:gd name="T13" fmla="*/ T12 w 35"/>
                              <a:gd name="T14" fmla="+- 0 1013 1013"/>
                              <a:gd name="T15" fmla="*/ 1013 h 35"/>
                              <a:gd name="T16" fmla="+- 0 4347 4321"/>
                              <a:gd name="T17" fmla="*/ T16 w 35"/>
                              <a:gd name="T18" fmla="+- 0 1013 1013"/>
                              <a:gd name="T19" fmla="*/ 1013 h 35"/>
                              <a:gd name="T20" fmla="+- 0 4355 4321"/>
                              <a:gd name="T21" fmla="*/ T20 w 35"/>
                              <a:gd name="T22" fmla="+- 0 1021 1013"/>
                              <a:gd name="T23" fmla="*/ 1021 h 35"/>
                              <a:gd name="T24" fmla="+- 0 4355 4321"/>
                              <a:gd name="T25" fmla="*/ T24 w 35"/>
                              <a:gd name="T26" fmla="+- 0 1030 1013"/>
                              <a:gd name="T27" fmla="*/ 1030 h 35"/>
                              <a:gd name="T28" fmla="+- 0 4355 4321"/>
                              <a:gd name="T29" fmla="*/ T28 w 35"/>
                              <a:gd name="T30" fmla="+- 0 1040 1013"/>
                              <a:gd name="T31" fmla="*/ 1040 h 35"/>
                              <a:gd name="T32" fmla="+- 0 4347 4321"/>
                              <a:gd name="T33" fmla="*/ T32 w 35"/>
                              <a:gd name="T34" fmla="+- 0 1047 1013"/>
                              <a:gd name="T35" fmla="*/ 1047 h 35"/>
                              <a:gd name="T36" fmla="+- 0 4338 4321"/>
                              <a:gd name="T37" fmla="*/ T36 w 35"/>
                              <a:gd name="T38" fmla="+- 0 1047 1013"/>
                              <a:gd name="T39" fmla="*/ 1047 h 35"/>
                              <a:gd name="T40" fmla="+- 0 4328 4321"/>
                              <a:gd name="T41" fmla="*/ T40 w 35"/>
                              <a:gd name="T42" fmla="+- 0 1047 1013"/>
                              <a:gd name="T43" fmla="*/ 1047 h 35"/>
                              <a:gd name="T44" fmla="+- 0 4321 4321"/>
                              <a:gd name="T45" fmla="*/ T44 w 35"/>
                              <a:gd name="T46" fmla="+- 0 1040 1013"/>
                              <a:gd name="T47" fmla="*/ 1040 h 35"/>
                              <a:gd name="T48" fmla="+- 0 4321 4321"/>
                              <a:gd name="T49" fmla="*/ T48 w 35"/>
                              <a:gd name="T50" fmla="+- 0 1030 1013"/>
                              <a:gd name="T51" fmla="*/ 103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7"/>
                                </a:lnTo>
                                <a:lnTo>
                                  <a:pt x="26" y="34"/>
                                </a:lnTo>
                                <a:lnTo>
                                  <a:pt x="17" y="34"/>
                                </a:lnTo>
                                <a:lnTo>
                                  <a:pt x="7" y="34"/>
                                </a:lnTo>
                                <a:lnTo>
                                  <a:pt x="0" y="27"/>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 name="Freeform 3600"/>
                        <wps:cNvSpPr>
                          <a:spLocks/>
                        </wps:cNvSpPr>
                        <wps:spPr bwMode="auto">
                          <a:xfrm>
                            <a:off x="3940" y="60"/>
                            <a:ext cx="35" cy="35"/>
                          </a:xfrm>
                          <a:custGeom>
                            <a:avLst/>
                            <a:gdLst>
                              <a:gd name="T0" fmla="+- 0 3967 3941"/>
                              <a:gd name="T1" fmla="*/ T0 w 35"/>
                              <a:gd name="T2" fmla="+- 0 60 60"/>
                              <a:gd name="T3" fmla="*/ 60 h 35"/>
                              <a:gd name="T4" fmla="+- 0 3948 3941"/>
                              <a:gd name="T5" fmla="*/ T4 w 35"/>
                              <a:gd name="T6" fmla="+- 0 60 60"/>
                              <a:gd name="T7" fmla="*/ 60 h 35"/>
                              <a:gd name="T8" fmla="+- 0 3941 3941"/>
                              <a:gd name="T9" fmla="*/ T8 w 35"/>
                              <a:gd name="T10" fmla="+- 0 68 60"/>
                              <a:gd name="T11" fmla="*/ 68 h 35"/>
                              <a:gd name="T12" fmla="+- 0 3941 3941"/>
                              <a:gd name="T13" fmla="*/ T12 w 35"/>
                              <a:gd name="T14" fmla="+- 0 86 60"/>
                              <a:gd name="T15" fmla="*/ 86 h 35"/>
                              <a:gd name="T16" fmla="+- 0 3948 3941"/>
                              <a:gd name="T17" fmla="*/ T16 w 35"/>
                              <a:gd name="T18" fmla="+- 0 94 60"/>
                              <a:gd name="T19" fmla="*/ 94 h 35"/>
                              <a:gd name="T20" fmla="+- 0 3967 3941"/>
                              <a:gd name="T21" fmla="*/ T20 w 35"/>
                              <a:gd name="T22" fmla="+- 0 94 60"/>
                              <a:gd name="T23" fmla="*/ 94 h 35"/>
                              <a:gd name="T24" fmla="+- 0 3975 3941"/>
                              <a:gd name="T25" fmla="*/ T24 w 35"/>
                              <a:gd name="T26" fmla="+- 0 86 60"/>
                              <a:gd name="T27" fmla="*/ 86 h 35"/>
                              <a:gd name="T28" fmla="+- 0 3975 3941"/>
                              <a:gd name="T29" fmla="*/ T28 w 35"/>
                              <a:gd name="T30" fmla="+- 0 68 60"/>
                              <a:gd name="T31" fmla="*/ 68 h 35"/>
                              <a:gd name="T32" fmla="+- 0 3967 3941"/>
                              <a:gd name="T33" fmla="*/ T32 w 35"/>
                              <a:gd name="T34" fmla="+- 0 60 60"/>
                              <a:gd name="T35" fmla="*/ 6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Freeform 3601"/>
                        <wps:cNvSpPr>
                          <a:spLocks/>
                        </wps:cNvSpPr>
                        <wps:spPr bwMode="auto">
                          <a:xfrm>
                            <a:off x="3940" y="60"/>
                            <a:ext cx="35" cy="35"/>
                          </a:xfrm>
                          <a:custGeom>
                            <a:avLst/>
                            <a:gdLst>
                              <a:gd name="T0" fmla="+- 0 3941 3941"/>
                              <a:gd name="T1" fmla="*/ T0 w 35"/>
                              <a:gd name="T2" fmla="+- 0 77 60"/>
                              <a:gd name="T3" fmla="*/ 77 h 35"/>
                              <a:gd name="T4" fmla="+- 0 3941 3941"/>
                              <a:gd name="T5" fmla="*/ T4 w 35"/>
                              <a:gd name="T6" fmla="+- 0 68 60"/>
                              <a:gd name="T7" fmla="*/ 68 h 35"/>
                              <a:gd name="T8" fmla="+- 0 3948 3941"/>
                              <a:gd name="T9" fmla="*/ T8 w 35"/>
                              <a:gd name="T10" fmla="+- 0 60 60"/>
                              <a:gd name="T11" fmla="*/ 60 h 35"/>
                              <a:gd name="T12" fmla="+- 0 3958 3941"/>
                              <a:gd name="T13" fmla="*/ T12 w 35"/>
                              <a:gd name="T14" fmla="+- 0 60 60"/>
                              <a:gd name="T15" fmla="*/ 60 h 35"/>
                              <a:gd name="T16" fmla="+- 0 3967 3941"/>
                              <a:gd name="T17" fmla="*/ T16 w 35"/>
                              <a:gd name="T18" fmla="+- 0 60 60"/>
                              <a:gd name="T19" fmla="*/ 60 h 35"/>
                              <a:gd name="T20" fmla="+- 0 3975 3941"/>
                              <a:gd name="T21" fmla="*/ T20 w 35"/>
                              <a:gd name="T22" fmla="+- 0 68 60"/>
                              <a:gd name="T23" fmla="*/ 68 h 35"/>
                              <a:gd name="T24" fmla="+- 0 3975 3941"/>
                              <a:gd name="T25" fmla="*/ T24 w 35"/>
                              <a:gd name="T26" fmla="+- 0 77 60"/>
                              <a:gd name="T27" fmla="*/ 77 h 35"/>
                              <a:gd name="T28" fmla="+- 0 3975 3941"/>
                              <a:gd name="T29" fmla="*/ T28 w 35"/>
                              <a:gd name="T30" fmla="+- 0 86 60"/>
                              <a:gd name="T31" fmla="*/ 86 h 35"/>
                              <a:gd name="T32" fmla="+- 0 3967 3941"/>
                              <a:gd name="T33" fmla="*/ T32 w 35"/>
                              <a:gd name="T34" fmla="+- 0 94 60"/>
                              <a:gd name="T35" fmla="*/ 94 h 35"/>
                              <a:gd name="T36" fmla="+- 0 3958 3941"/>
                              <a:gd name="T37" fmla="*/ T36 w 35"/>
                              <a:gd name="T38" fmla="+- 0 94 60"/>
                              <a:gd name="T39" fmla="*/ 94 h 35"/>
                              <a:gd name="T40" fmla="+- 0 3948 3941"/>
                              <a:gd name="T41" fmla="*/ T40 w 35"/>
                              <a:gd name="T42" fmla="+- 0 94 60"/>
                              <a:gd name="T43" fmla="*/ 94 h 35"/>
                              <a:gd name="T44" fmla="+- 0 3941 3941"/>
                              <a:gd name="T45" fmla="*/ T44 w 35"/>
                              <a:gd name="T46" fmla="+- 0 86 60"/>
                              <a:gd name="T47" fmla="*/ 86 h 35"/>
                              <a:gd name="T48" fmla="+- 0 3941 3941"/>
                              <a:gd name="T49" fmla="*/ T48 w 35"/>
                              <a:gd name="T50" fmla="+- 0 77 60"/>
                              <a:gd name="T51" fmla="*/ 77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3" name="Line 3602"/>
                        <wps:cNvCnPr>
                          <a:cxnSpLocks/>
                        </wps:cNvCnPr>
                        <wps:spPr bwMode="auto">
                          <a:xfrm>
                            <a:off x="4305" y="542"/>
                            <a:ext cx="152" cy="0"/>
                          </a:xfrm>
                          <a:prstGeom prst="line">
                            <a:avLst/>
                          </a:prstGeom>
                          <a:noFill/>
                          <a:ln w="6083">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11FB51" id="Group 3596" o:spid="_x0000_s1026" style="position:absolute;margin-left:161.4pt;margin-top:2.9pt;width:78.95pt;height:50.65pt;z-index:13264;mso-position-horizontal-relative:page" coordorigin="3228,58" coordsize="1579,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&#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">
                <v:shape id="Picture 3597" o:spid="_x0000_s1027" type="#_x0000_t75" style="position:absolute;left:3227;top:134;width:1579;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">
                  <v:imagedata r:id="rId89" o:title=""/>
                  <v:path arrowok="t"/>
                  <o:lock v:ext="edit" aspectratio="f"/>
                </v:shape>
                <v:shape id="Freeform 3598" o:spid="_x0000_s1028" style="position:absolute;left:4320;top:101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" path="m26,l7,,,8,,27r7,7l26,34r8,-7l34,8,26,xe" fillcolor="lime" stroked="f">
                  <v:path arrowok="t" o:connecttype="custom" o:connectlocs="26,1013;7,1013;0,1021;0,1040;7,1047;26,1047;34,1040;34,1021;26,1013" o:connectangles="0,0,0,0,0,0,0,0,0"/>
                </v:shape>
                <v:shape id="Freeform 3599" o:spid="_x0000_s1029" style="position:absolute;left:4320;top:101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" path="m,17l,8,7,,17,r9,l34,8r,9l34,27r-8,7l17,34,7,34,,27,,17e" filled="f" strokecolor="lime" strokeweight=".17pt">
                  <v:path arrowok="t" o:connecttype="custom" o:connectlocs="0,1030;0,1021;7,1013;17,1013;26,1013;34,1021;34,1030;34,1040;26,1047;17,1047;7,1047;0,1040;0,1030" o:connectangles="0,0,0,0,0,0,0,0,0,0,0,0,0"/>
                </v:shape>
                <v:shape id="Freeform 3600" o:spid="_x0000_s1030" style="position:absolute;left:3940;top:6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" path="m26,l7,,,8,,26r7,8l26,34r8,-8l34,8,26,xe" fillcolor="red" stroked="f">
                  <v:path arrowok="t" o:connecttype="custom" o:connectlocs="26,60;7,60;0,68;0,86;7,94;26,94;34,86;34,68;26,60" o:connectangles="0,0,0,0,0,0,0,0,0"/>
                </v:shape>
                <v:shape id="Freeform 3601" o:spid="_x0000_s1031" style="position:absolute;left:3940;top:6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" path="m,17l,8,7,,17,r9,l34,8r,9l34,26r-8,8l17,34,7,34,,26,,17e" filled="f" strokecolor="red" strokeweight=".17pt">
                  <v:path arrowok="t" o:connecttype="custom" o:connectlocs="0,77;0,68;7,60;17,60;26,60;34,68;34,77;34,86;26,94;17,94;7,94;0,86;0,77" o:connectangles="0,0,0,0,0,0,0,0,0,0,0,0,0"/>
                </v:shape>
                <v:line id="Line 3602" o:spid="_x0000_s1032" style="position:absolute;visibility:visible;mso-wrap-style:square" from="4305,542" to="4457,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" strokeweight=".16897mm">
                  <o:lock v:ext="edit" shapetype="f"/>
                </v:line>
                <w10:wrap anchorx="page"/>
              </v:group>
            </w:pict>
          </mc:Fallback>
        </mc:AlternateContent>
      </w:r>
      <w:r>
        <w:rPr>
          <w:noProof/>
        </w:rPr>
        <mc:AlternateContent>
          <mc:Choice Requires="wps">
            <w:drawing>
              <wp:anchor distT="0" distB="0" distL="114300" distR="114300" simplePos="0" relativeHeight="13504" behindDoc="0" locked="0" layoutInCell="1" allowOverlap="1" wp14:anchorId="03E8A007" wp14:editId="0E4FEE42">
                <wp:simplePos x="0" y="0"/>
                <wp:positionH relativeFrom="page">
                  <wp:posOffset>1877695</wp:posOffset>
                </wp:positionH>
                <wp:positionV relativeFrom="paragraph">
                  <wp:posOffset>93980</wp:posOffset>
                </wp:positionV>
                <wp:extent cx="8255" cy="0"/>
                <wp:effectExtent l="0" t="0" r="4445" b="0"/>
                <wp:wrapNone/>
                <wp:docPr id="1036" name="Line 3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CA035E" id="Line 3595" o:spid="_x0000_s1026" style="position:absolute;z-index: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0ICgIAABUEAAAOAAAAZHJzL2Uyb0RvYy54bWysU02P2yAQvVfqf0DcE9uJnS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" strokecolor="#333" strokeweight=".09039mm">
                <o:lock v:ext="edit" shapetype="f"/>
                <w10:wrap anchorx="page"/>
              </v:line>
            </w:pict>
          </mc:Fallback>
        </mc:AlternateContent>
      </w:r>
      <w:r w:rsidR="009B75EF">
        <w:rPr>
          <w:rFonts w:ascii="Arial"/>
          <w:color w:val="4D4D4D"/>
          <w:w w:val="104"/>
          <w:sz w:val="11"/>
        </w:rPr>
        <w:t>6</w:t>
      </w:r>
    </w:p>
    <w:p w14:paraId="74E97D60" w14:textId="77777777" w:rsidR="005313F1" w:rsidRDefault="00090D17">
      <w:pPr>
        <w:spacing w:before="72"/>
        <w:ind w:right="711"/>
        <w:jc w:val="center"/>
        <w:rPr>
          <w:rFonts w:ascii="Arial"/>
          <w:sz w:val="11"/>
        </w:rPr>
      </w:pPr>
      <w:r>
        <w:rPr>
          <w:noProof/>
        </w:rPr>
        <mc:AlternateContent>
          <mc:Choice Requires="wps">
            <w:drawing>
              <wp:anchor distT="0" distB="0" distL="114300" distR="114300" simplePos="0" relativeHeight="13480" behindDoc="0" locked="0" layoutInCell="1" allowOverlap="1" wp14:anchorId="2B7418EB" wp14:editId="1FECB907">
                <wp:simplePos x="0" y="0"/>
                <wp:positionH relativeFrom="page">
                  <wp:posOffset>1877695</wp:posOffset>
                </wp:positionH>
                <wp:positionV relativeFrom="paragraph">
                  <wp:posOffset>93980</wp:posOffset>
                </wp:positionV>
                <wp:extent cx="8255" cy="0"/>
                <wp:effectExtent l="0" t="0" r="4445" b="0"/>
                <wp:wrapNone/>
                <wp:docPr id="1035" name="Line 3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E805C0" id="Line 3594" o:spid="_x0000_s1026" style="position:absolute;z-index:13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" strokecolor="#333" strokeweight=".09039mm">
                <o:lock v:ext="edit" shapetype="f"/>
                <w10:wrap anchorx="page"/>
              </v:line>
            </w:pict>
          </mc:Fallback>
        </mc:AlternateContent>
      </w:r>
      <w:r w:rsidR="009B75EF">
        <w:rPr>
          <w:rFonts w:ascii="Arial"/>
          <w:color w:val="4D4D4D"/>
          <w:w w:val="104"/>
          <w:sz w:val="11"/>
        </w:rPr>
        <w:t>4</w:t>
      </w:r>
    </w:p>
    <w:p w14:paraId="3C7BC7CF" w14:textId="77777777" w:rsidR="005313F1" w:rsidRDefault="00090D17">
      <w:pPr>
        <w:spacing w:before="72"/>
        <w:ind w:right="711"/>
        <w:jc w:val="center"/>
        <w:rPr>
          <w:rFonts w:ascii="Arial"/>
          <w:sz w:val="11"/>
        </w:rPr>
      </w:pPr>
      <w:r>
        <w:rPr>
          <w:noProof/>
        </w:rPr>
        <mc:AlternateContent>
          <mc:Choice Requires="wps">
            <w:drawing>
              <wp:anchor distT="0" distB="0" distL="114300" distR="114300" simplePos="0" relativeHeight="13456" behindDoc="0" locked="0" layoutInCell="1" allowOverlap="1" wp14:anchorId="57830A39" wp14:editId="592C0DE3">
                <wp:simplePos x="0" y="0"/>
                <wp:positionH relativeFrom="page">
                  <wp:posOffset>1877695</wp:posOffset>
                </wp:positionH>
                <wp:positionV relativeFrom="paragraph">
                  <wp:posOffset>93980</wp:posOffset>
                </wp:positionV>
                <wp:extent cx="8255" cy="0"/>
                <wp:effectExtent l="0" t="0" r="4445" b="0"/>
                <wp:wrapNone/>
                <wp:docPr id="1034" name="Line 3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364A6A" id="Line 3593" o:spid="_x0000_s1026" style="position:absolute;z-index:1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B+CQIAABU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" strokecolor="#333" strokeweight=".09039mm">
                <o:lock v:ext="edit" shapetype="f"/>
                <w10:wrap anchorx="page"/>
              </v:line>
            </w:pict>
          </mc:Fallback>
        </mc:AlternateContent>
      </w:r>
      <w:r w:rsidR="009B75EF">
        <w:rPr>
          <w:rFonts w:ascii="Arial"/>
          <w:color w:val="4D4D4D"/>
          <w:w w:val="104"/>
          <w:sz w:val="11"/>
        </w:rPr>
        <w:t>2</w:t>
      </w:r>
    </w:p>
    <w:p w14:paraId="73AD1475" w14:textId="77777777" w:rsidR="005313F1" w:rsidRDefault="009B75EF">
      <w:pPr>
        <w:spacing w:before="72"/>
        <w:ind w:right="711"/>
        <w:jc w:val="center"/>
        <w:rPr>
          <w:rFonts w:ascii="Arial"/>
          <w:sz w:val="11"/>
        </w:rPr>
      </w:pPr>
      <w:r>
        <w:rPr>
          <w:rFonts w:ascii="Arial"/>
          <w:color w:val="4D4D4D"/>
          <w:w w:val="104"/>
          <w:sz w:val="11"/>
        </w:rPr>
        <w:t>0</w:t>
      </w:r>
    </w:p>
    <w:p w14:paraId="51F6B88D" w14:textId="77777777" w:rsidR="005313F1" w:rsidRDefault="00090D17">
      <w:pPr>
        <w:spacing w:before="71"/>
        <w:ind w:left="1121" w:right="1854"/>
        <w:jc w:val="center"/>
        <w:rPr>
          <w:rFonts w:ascii="Arial" w:hAnsi="Arial"/>
          <w:sz w:val="11"/>
        </w:rPr>
      </w:pPr>
      <w:r>
        <w:rPr>
          <w:noProof/>
        </w:rPr>
        <mc:AlternateContent>
          <mc:Choice Requires="wps">
            <w:drawing>
              <wp:anchor distT="0" distB="0" distL="114300" distR="114300" simplePos="0" relativeHeight="13432" behindDoc="0" locked="0" layoutInCell="1" allowOverlap="1" wp14:anchorId="0A1DADDC" wp14:editId="2FA39615">
                <wp:simplePos x="0" y="0"/>
                <wp:positionH relativeFrom="page">
                  <wp:posOffset>1877695</wp:posOffset>
                </wp:positionH>
                <wp:positionV relativeFrom="paragraph">
                  <wp:posOffset>93345</wp:posOffset>
                </wp:positionV>
                <wp:extent cx="8255" cy="0"/>
                <wp:effectExtent l="0" t="0" r="4445" b="0"/>
                <wp:wrapNone/>
                <wp:docPr id="1033" name="Line 3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A3CEF5" id="Line 3592" o:spid="_x0000_s1026" style="position:absolute;z-index:13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35pt" to="148.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" strokecolor="#333" strokeweight=".09039mm">
                <o:lock v:ext="edit" shapetype="f"/>
                <w10:wrap anchorx="page"/>
              </v:line>
            </w:pict>
          </mc:Fallback>
        </mc:AlternateContent>
      </w:r>
      <w:r w:rsidR="009B75EF">
        <w:rPr>
          <w:rFonts w:ascii="Arial" w:hAnsi="Arial"/>
          <w:color w:val="4D4D4D"/>
          <w:w w:val="105"/>
          <w:sz w:val="11"/>
        </w:rPr>
        <w:t>−2</w:t>
      </w:r>
    </w:p>
    <w:p w14:paraId="0112D05E" w14:textId="77777777" w:rsidR="005313F1" w:rsidRDefault="00090D17">
      <w:pPr>
        <w:spacing w:before="72"/>
        <w:ind w:left="1121" w:right="1854"/>
        <w:jc w:val="center"/>
        <w:rPr>
          <w:rFonts w:ascii="Arial" w:hAnsi="Arial"/>
          <w:sz w:val="11"/>
        </w:rPr>
      </w:pPr>
      <w:r>
        <w:rPr>
          <w:noProof/>
        </w:rPr>
        <mc:AlternateContent>
          <mc:Choice Requires="wpg">
            <w:drawing>
              <wp:anchor distT="0" distB="0" distL="114300" distR="114300" simplePos="0" relativeHeight="13360" behindDoc="0" locked="0" layoutInCell="1" allowOverlap="1" wp14:anchorId="31C17035" wp14:editId="64FA6D28">
                <wp:simplePos x="0" y="0"/>
                <wp:positionH relativeFrom="page">
                  <wp:posOffset>2415540</wp:posOffset>
                </wp:positionH>
                <wp:positionV relativeFrom="paragraph">
                  <wp:posOffset>95885</wp:posOffset>
                </wp:positionV>
                <wp:extent cx="24130" cy="24130"/>
                <wp:effectExtent l="0" t="0" r="1270" b="1270"/>
                <wp:wrapNone/>
                <wp:docPr id="1030" name="Group 3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3804" y="151"/>
                          <a:chExt cx="38" cy="38"/>
                        </a:xfrm>
                      </wpg:grpSpPr>
                      <wps:wsp>
                        <wps:cNvPr id="1031" name="Freeform 3590"/>
                        <wps:cNvSpPr>
                          <a:spLocks/>
                        </wps:cNvSpPr>
                        <wps:spPr bwMode="auto">
                          <a:xfrm>
                            <a:off x="3805" y="153"/>
                            <a:ext cx="35" cy="35"/>
                          </a:xfrm>
                          <a:custGeom>
                            <a:avLst/>
                            <a:gdLst>
                              <a:gd name="T0" fmla="+- 0 3832 3805"/>
                              <a:gd name="T1" fmla="*/ T0 w 35"/>
                              <a:gd name="T2" fmla="+- 0 153 153"/>
                              <a:gd name="T3" fmla="*/ 153 h 35"/>
                              <a:gd name="T4" fmla="+- 0 3813 3805"/>
                              <a:gd name="T5" fmla="*/ T4 w 35"/>
                              <a:gd name="T6" fmla="+- 0 153 153"/>
                              <a:gd name="T7" fmla="*/ 153 h 35"/>
                              <a:gd name="T8" fmla="+- 0 3805 3805"/>
                              <a:gd name="T9" fmla="*/ T8 w 35"/>
                              <a:gd name="T10" fmla="+- 0 161 153"/>
                              <a:gd name="T11" fmla="*/ 161 h 35"/>
                              <a:gd name="T12" fmla="+- 0 3805 3805"/>
                              <a:gd name="T13" fmla="*/ T12 w 35"/>
                              <a:gd name="T14" fmla="+- 0 180 153"/>
                              <a:gd name="T15" fmla="*/ 180 h 35"/>
                              <a:gd name="T16" fmla="+- 0 3813 3805"/>
                              <a:gd name="T17" fmla="*/ T16 w 35"/>
                              <a:gd name="T18" fmla="+- 0 187 153"/>
                              <a:gd name="T19" fmla="*/ 187 h 35"/>
                              <a:gd name="T20" fmla="+- 0 3832 3805"/>
                              <a:gd name="T21" fmla="*/ T20 w 35"/>
                              <a:gd name="T22" fmla="+- 0 187 153"/>
                              <a:gd name="T23" fmla="*/ 187 h 35"/>
                              <a:gd name="T24" fmla="+- 0 3839 3805"/>
                              <a:gd name="T25" fmla="*/ T24 w 35"/>
                              <a:gd name="T26" fmla="+- 0 180 153"/>
                              <a:gd name="T27" fmla="*/ 180 h 35"/>
                              <a:gd name="T28" fmla="+- 0 3839 3805"/>
                              <a:gd name="T29" fmla="*/ T28 w 35"/>
                              <a:gd name="T30" fmla="+- 0 161 153"/>
                              <a:gd name="T31" fmla="*/ 161 h 35"/>
                              <a:gd name="T32" fmla="+- 0 3832 3805"/>
                              <a:gd name="T33" fmla="*/ T32 w 35"/>
                              <a:gd name="T34" fmla="+- 0 153 153"/>
                              <a:gd name="T35" fmla="*/ 15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8"/>
                                </a:lnTo>
                                <a:lnTo>
                                  <a:pt x="0" y="27"/>
                                </a:lnTo>
                                <a:lnTo>
                                  <a:pt x="8" y="34"/>
                                </a:lnTo>
                                <a:lnTo>
                                  <a:pt x="27" y="34"/>
                                </a:lnTo>
                                <a:lnTo>
                                  <a:pt x="34" y="27"/>
                                </a:lnTo>
                                <a:lnTo>
                                  <a:pt x="34" y="8"/>
                                </a:lnTo>
                                <a:lnTo>
                                  <a:pt x="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Freeform 3591"/>
                        <wps:cNvSpPr>
                          <a:spLocks/>
                        </wps:cNvSpPr>
                        <wps:spPr bwMode="auto">
                          <a:xfrm>
                            <a:off x="3805" y="153"/>
                            <a:ext cx="35" cy="35"/>
                          </a:xfrm>
                          <a:custGeom>
                            <a:avLst/>
                            <a:gdLst>
                              <a:gd name="T0" fmla="+- 0 3805 3805"/>
                              <a:gd name="T1" fmla="*/ T0 w 35"/>
                              <a:gd name="T2" fmla="+- 0 170 153"/>
                              <a:gd name="T3" fmla="*/ 170 h 35"/>
                              <a:gd name="T4" fmla="+- 0 3805 3805"/>
                              <a:gd name="T5" fmla="*/ T4 w 35"/>
                              <a:gd name="T6" fmla="+- 0 161 153"/>
                              <a:gd name="T7" fmla="*/ 161 h 35"/>
                              <a:gd name="T8" fmla="+- 0 3813 3805"/>
                              <a:gd name="T9" fmla="*/ T8 w 35"/>
                              <a:gd name="T10" fmla="+- 0 153 153"/>
                              <a:gd name="T11" fmla="*/ 153 h 35"/>
                              <a:gd name="T12" fmla="+- 0 3822 3805"/>
                              <a:gd name="T13" fmla="*/ T12 w 35"/>
                              <a:gd name="T14" fmla="+- 0 153 153"/>
                              <a:gd name="T15" fmla="*/ 153 h 35"/>
                              <a:gd name="T16" fmla="+- 0 3832 3805"/>
                              <a:gd name="T17" fmla="*/ T16 w 35"/>
                              <a:gd name="T18" fmla="+- 0 153 153"/>
                              <a:gd name="T19" fmla="*/ 153 h 35"/>
                              <a:gd name="T20" fmla="+- 0 3839 3805"/>
                              <a:gd name="T21" fmla="*/ T20 w 35"/>
                              <a:gd name="T22" fmla="+- 0 161 153"/>
                              <a:gd name="T23" fmla="*/ 161 h 35"/>
                              <a:gd name="T24" fmla="+- 0 3839 3805"/>
                              <a:gd name="T25" fmla="*/ T24 w 35"/>
                              <a:gd name="T26" fmla="+- 0 170 153"/>
                              <a:gd name="T27" fmla="*/ 170 h 35"/>
                              <a:gd name="T28" fmla="+- 0 3839 3805"/>
                              <a:gd name="T29" fmla="*/ T28 w 35"/>
                              <a:gd name="T30" fmla="+- 0 180 153"/>
                              <a:gd name="T31" fmla="*/ 180 h 35"/>
                              <a:gd name="T32" fmla="+- 0 3832 3805"/>
                              <a:gd name="T33" fmla="*/ T32 w 35"/>
                              <a:gd name="T34" fmla="+- 0 187 153"/>
                              <a:gd name="T35" fmla="*/ 187 h 35"/>
                              <a:gd name="T36" fmla="+- 0 3822 3805"/>
                              <a:gd name="T37" fmla="*/ T36 w 35"/>
                              <a:gd name="T38" fmla="+- 0 187 153"/>
                              <a:gd name="T39" fmla="*/ 187 h 35"/>
                              <a:gd name="T40" fmla="+- 0 3813 3805"/>
                              <a:gd name="T41" fmla="*/ T40 w 35"/>
                              <a:gd name="T42" fmla="+- 0 187 153"/>
                              <a:gd name="T43" fmla="*/ 187 h 35"/>
                              <a:gd name="T44" fmla="+- 0 3805 3805"/>
                              <a:gd name="T45" fmla="*/ T44 w 35"/>
                              <a:gd name="T46" fmla="+- 0 180 153"/>
                              <a:gd name="T47" fmla="*/ 180 h 35"/>
                              <a:gd name="T48" fmla="+- 0 3805 3805"/>
                              <a:gd name="T49" fmla="*/ T48 w 35"/>
                              <a:gd name="T50" fmla="+- 0 170 153"/>
                              <a:gd name="T51" fmla="*/ 17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8" y="0"/>
                                </a:lnTo>
                                <a:lnTo>
                                  <a:pt x="17" y="0"/>
                                </a:lnTo>
                                <a:lnTo>
                                  <a:pt x="27" y="0"/>
                                </a:lnTo>
                                <a:lnTo>
                                  <a:pt x="34" y="8"/>
                                </a:lnTo>
                                <a:lnTo>
                                  <a:pt x="34" y="17"/>
                                </a:lnTo>
                                <a:lnTo>
                                  <a:pt x="34" y="27"/>
                                </a:lnTo>
                                <a:lnTo>
                                  <a:pt x="27" y="34"/>
                                </a:lnTo>
                                <a:lnTo>
                                  <a:pt x="17" y="34"/>
                                </a:lnTo>
                                <a:lnTo>
                                  <a:pt x="8" y="34"/>
                                </a:lnTo>
                                <a:lnTo>
                                  <a:pt x="0" y="27"/>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BA600C" id="Group 3589" o:spid="_x0000_s1026" style="position:absolute;margin-left:190.2pt;margin-top:7.55pt;width:1.9pt;height:1.9pt;z-index:13360;mso-position-horizontal-relative:page" coordorigin="3804,151"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">
                <v:shape id="Freeform 3590" o:spid="_x0000_s1027" style="position:absolute;left:3805;top:15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" path="m27,l8,,,8,,27r8,7l27,34r7,-7l34,8,27,xe" fillcolor="red" stroked="f">
                  <v:path arrowok="t" o:connecttype="custom" o:connectlocs="27,153;8,153;0,161;0,180;8,187;27,187;34,180;34,161;27,153" o:connectangles="0,0,0,0,0,0,0,0,0"/>
                </v:shape>
                <v:shape id="Freeform 3591" o:spid="_x0000_s1028" style="position:absolute;left:3805;top:15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" path="m,17l,8,8,r9,l27,r7,8l34,17r,10l27,34r-10,l8,34,,27,,17e" filled="f" strokecolor="red" strokeweight=".17pt">
                  <v:path arrowok="t" o:connecttype="custom" o:connectlocs="0,170;0,161;8,153;17,153;27,153;34,161;34,170;34,180;27,187;17,187;8,187;0,180;0,170" o:connectangles="0,0,0,0,0,0,0,0,0,0,0,0,0"/>
                </v:shape>
                <w10:wrap anchorx="page"/>
              </v:group>
            </w:pict>
          </mc:Fallback>
        </mc:AlternateContent>
      </w:r>
      <w:r>
        <w:rPr>
          <w:noProof/>
        </w:rPr>
        <mc:AlternateContent>
          <mc:Choice Requires="wps">
            <w:drawing>
              <wp:anchor distT="0" distB="0" distL="114300" distR="114300" simplePos="0" relativeHeight="13408" behindDoc="0" locked="0" layoutInCell="1" allowOverlap="1" wp14:anchorId="763A7171" wp14:editId="3B1EFB0E">
                <wp:simplePos x="0" y="0"/>
                <wp:positionH relativeFrom="page">
                  <wp:posOffset>1877695</wp:posOffset>
                </wp:positionH>
                <wp:positionV relativeFrom="paragraph">
                  <wp:posOffset>93980</wp:posOffset>
                </wp:positionV>
                <wp:extent cx="8255" cy="0"/>
                <wp:effectExtent l="0" t="0" r="4445" b="0"/>
                <wp:wrapNone/>
                <wp:docPr id="1029" name="Line 3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4B6E6B" id="Line 3588" o:spid="_x0000_s1026" style="position:absolute;z-index:1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7.4pt" to="14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" strokecolor="#333" strokeweight=".09039mm">
                <o:lock v:ext="edit" shapetype="f"/>
                <w10:wrap anchorx="page"/>
              </v:line>
            </w:pict>
          </mc:Fallback>
        </mc:AlternateContent>
      </w:r>
      <w:r w:rsidR="009B75EF">
        <w:rPr>
          <w:rFonts w:ascii="Arial" w:hAnsi="Arial"/>
          <w:color w:val="4D4D4D"/>
          <w:w w:val="105"/>
          <w:sz w:val="11"/>
        </w:rPr>
        <w:t>−4</w:t>
      </w:r>
    </w:p>
    <w:p w14:paraId="49D06324" w14:textId="77777777" w:rsidR="005313F1" w:rsidRDefault="00090D17">
      <w:pPr>
        <w:pStyle w:val="BodyText"/>
        <w:spacing w:line="38" w:lineRule="exact"/>
        <w:ind w:left="2420"/>
        <w:rPr>
          <w:rFonts w:ascii="Arial"/>
          <w:sz w:val="3"/>
        </w:rPr>
      </w:pPr>
      <w:r>
        <w:rPr>
          <w:rFonts w:ascii="Arial"/>
          <w:noProof/>
          <w:sz w:val="3"/>
        </w:rPr>
        <mc:AlternateContent>
          <mc:Choice Requires="wpg">
            <w:drawing>
              <wp:inline distT="0" distB="0" distL="0" distR="0" wp14:anchorId="2E921D6E" wp14:editId="367FDA88">
                <wp:extent cx="24130" cy="24130"/>
                <wp:effectExtent l="0" t="0" r="1270" b="1270"/>
                <wp:docPr id="1026" name="Group 3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1027" name="Freeform 3586"/>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 name="Freeform 3587"/>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A1E795" id="Group 3585"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">
                <v:shape id="Freeform 3586"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" path="m26,l7,,,7,,26r7,8l26,34r8,-8l34,7,26,xe" fillcolor="red" stroked="f">
                  <v:path arrowok="t" o:connecttype="custom" o:connectlocs="26,2;7,2;0,9;0,28;7,36;26,36;34,28;34,9;26,2" o:connectangles="0,0,0,0,0,0,0,0,0"/>
                </v:shape>
                <v:shape id="Freeform 3587"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" path="m,17l,7,7,,17,r9,l34,7r,10l34,26r-8,8l17,34,7,34,,26,,17e" filled="f" strokecolor="red" strokeweight=".17pt">
                  <v:path arrowok="t" o:connecttype="custom" o:connectlocs="0,19;0,9;7,2;17,2;26,2;34,9;34,19;34,28;26,36;17,36;7,36;0,28;0,19" o:connectangles="0,0,0,0,0,0,0,0,0,0,0,0,0"/>
                </v:shape>
                <w10:anchorlock/>
              </v:group>
            </w:pict>
          </mc:Fallback>
        </mc:AlternateContent>
      </w:r>
    </w:p>
    <w:p w14:paraId="5A78305F" w14:textId="77777777" w:rsidR="005313F1" w:rsidRDefault="00090D17">
      <w:pPr>
        <w:spacing w:before="34"/>
        <w:ind w:left="1121" w:right="1854"/>
        <w:jc w:val="center"/>
        <w:rPr>
          <w:rFonts w:ascii="Arial" w:hAnsi="Arial"/>
          <w:sz w:val="11"/>
        </w:rPr>
      </w:pPr>
      <w:r>
        <w:rPr>
          <w:noProof/>
        </w:rPr>
        <mc:AlternateContent>
          <mc:Choice Requires="wps">
            <w:drawing>
              <wp:anchor distT="0" distB="0" distL="114300" distR="114300" simplePos="0" relativeHeight="13384" behindDoc="0" locked="0" layoutInCell="1" allowOverlap="1" wp14:anchorId="61EF5784" wp14:editId="35FD4110">
                <wp:simplePos x="0" y="0"/>
                <wp:positionH relativeFrom="page">
                  <wp:posOffset>1877695</wp:posOffset>
                </wp:positionH>
                <wp:positionV relativeFrom="paragraph">
                  <wp:posOffset>69850</wp:posOffset>
                </wp:positionV>
                <wp:extent cx="8255" cy="0"/>
                <wp:effectExtent l="0" t="0" r="4445" b="0"/>
                <wp:wrapNone/>
                <wp:docPr id="1025" name="Line 3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89A023E" id="Line 3584" o:spid="_x0000_s1026" style="position:absolute;z-index:13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85pt,5.5pt" to="14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" strokecolor="#333" strokeweight=".09039mm">
                <o:lock v:ext="edit" shapetype="f"/>
                <w10:wrap anchorx="page"/>
              </v:line>
            </w:pict>
          </mc:Fallback>
        </mc:AlternateContent>
      </w:r>
      <w:r w:rsidR="009B75EF">
        <w:rPr>
          <w:rFonts w:ascii="Arial" w:hAnsi="Arial"/>
          <w:color w:val="4D4D4D"/>
          <w:w w:val="105"/>
          <w:sz w:val="11"/>
        </w:rPr>
        <w:t>−6</w:t>
      </w:r>
    </w:p>
    <w:p w14:paraId="4FE49F14" w14:textId="77777777" w:rsidR="005313F1" w:rsidRDefault="009B75EF">
      <w:pPr>
        <w:pStyle w:val="BodyText"/>
        <w:spacing w:before="8" w:after="40"/>
        <w:rPr>
          <w:rFonts w:ascii="Arial"/>
          <w:sz w:val="18"/>
        </w:rPr>
      </w:pPr>
      <w:r>
        <w:br w:type="column"/>
      </w:r>
    </w:p>
    <w:p w14:paraId="10B791B1" w14:textId="77777777" w:rsidR="005313F1" w:rsidRDefault="00090D17">
      <w:pPr>
        <w:tabs>
          <w:tab w:val="left" w:pos="510"/>
          <w:tab w:val="left" w:pos="1297"/>
          <w:tab w:val="left" w:pos="1690"/>
          <w:tab w:val="left" w:pos="2083"/>
          <w:tab w:val="left" w:pos="2477"/>
          <w:tab w:val="left" w:pos="2870"/>
        </w:tabs>
        <w:spacing w:line="20" w:lineRule="exact"/>
        <w:ind w:left="117" w:right="-44"/>
        <w:rPr>
          <w:rFonts w:ascii="Arial"/>
          <w:sz w:val="2"/>
        </w:rPr>
      </w:pPr>
      <w:r>
        <w:rPr>
          <w:rFonts w:ascii="Arial"/>
          <w:noProof/>
          <w:sz w:val="2"/>
        </w:rPr>
        <mc:AlternateContent>
          <mc:Choice Requires="wpg">
            <w:drawing>
              <wp:inline distT="0" distB="0" distL="0" distR="0" wp14:anchorId="4FB5E20C" wp14:editId="0FADBB08">
                <wp:extent cx="1905" cy="8255"/>
                <wp:effectExtent l="0" t="0" r="0" b="0"/>
                <wp:docPr id="1023" name="Group 3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24" name="Line 3583"/>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10751C" id="Group 3582"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">
                <v:line id="Line 3583"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6ECDF20" wp14:editId="18389177">
                <wp:extent cx="1905" cy="8255"/>
                <wp:effectExtent l="0" t="0" r="0" b="0"/>
                <wp:docPr id="1021" name="Group 3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22" name="Line 3581"/>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85EE91" id="Group 3580"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">
                <v:line id="Line 3581"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4D31369B" wp14:editId="7408B0DF">
                <wp:extent cx="1905" cy="8255"/>
                <wp:effectExtent l="0" t="0" r="0" b="0"/>
                <wp:docPr id="1019" name="Group 3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20" name="Line 3579"/>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85A4B5" id="Group 3578"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">
                <v:line id="Line 3579"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C764FAE" wp14:editId="31DB72A5">
                <wp:extent cx="1905" cy="8255"/>
                <wp:effectExtent l="0" t="0" r="0" b="0"/>
                <wp:docPr id="1017" name="Group 3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18" name="Line 3577"/>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5DB875" id="Group 3576"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">
                <v:line id="Line 3577"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4AC9F2C4" wp14:editId="40732657">
                <wp:extent cx="1905" cy="8255"/>
                <wp:effectExtent l="0" t="0" r="0" b="0"/>
                <wp:docPr id="1015" name="Group 3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16" name="Line 3575"/>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8057E3" id="Group 3574"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">
                <v:line id="Line 3575"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C92A8FB" wp14:editId="416962B3">
                <wp:extent cx="1905" cy="8255"/>
                <wp:effectExtent l="0" t="0" r="0" b="0"/>
                <wp:docPr id="1013" name="Group 3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14" name="Line 3573"/>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09CC3C" id="Group 3572"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">
                <v:line id="Line 3573"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" strokecolor="#333" strokeweight=".04228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2FC4BBE" wp14:editId="23F25BEB">
                <wp:extent cx="1905" cy="8255"/>
                <wp:effectExtent l="0" t="0" r="0" b="0"/>
                <wp:docPr id="1011" name="Group 3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 cy="8255"/>
                          <a:chOff x="0" y="0"/>
                          <a:chExt cx="3" cy="13"/>
                        </a:xfrm>
                      </wpg:grpSpPr>
                      <wps:wsp>
                        <wps:cNvPr id="1012" name="Line 3571"/>
                        <wps:cNvCnPr>
                          <a:cxnSpLocks/>
                        </wps:cNvCnPr>
                        <wps:spPr bwMode="auto">
                          <a:xfrm>
                            <a:off x="1" y="12"/>
                            <a:ext cx="0" cy="0"/>
                          </a:xfrm>
                          <a:prstGeom prst="line">
                            <a:avLst/>
                          </a:prstGeom>
                          <a:noFill/>
                          <a:ln w="152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6801AD" id="Group 3570" o:spid="_x0000_s1026" style="width:.15pt;height:.65pt;mso-position-horizontal-relative:char;mso-position-vertical-relative:line" coordsize="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">
                <v:line id="Line 3571" o:spid="_x0000_s1027" style="position:absolute;visibility:visible;mso-wrap-style:square" from="1,12" to="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" strokecolor="#333" strokeweight=".04228mm">
                  <o:lock v:ext="edit" shapetype="f"/>
                </v:line>
                <w10:anchorlock/>
              </v:group>
            </w:pict>
          </mc:Fallback>
        </mc:AlternateContent>
      </w:r>
    </w:p>
    <w:p w14:paraId="6D5CFB74" w14:textId="77777777" w:rsidR="005313F1" w:rsidRDefault="009B75EF">
      <w:pPr>
        <w:tabs>
          <w:tab w:val="left" w:pos="471"/>
          <w:tab w:val="left" w:pos="886"/>
          <w:tab w:val="left" w:pos="1279"/>
          <w:tab w:val="left" w:pos="1672"/>
          <w:tab w:val="left" w:pos="2065"/>
          <w:tab w:val="left" w:pos="2458"/>
          <w:tab w:val="left" w:pos="2832"/>
        </w:tabs>
        <w:ind w:left="78"/>
        <w:jc w:val="center"/>
        <w:rPr>
          <w:rFonts w:ascii="Arial" w:hAnsi="Arial"/>
          <w:sz w:val="7"/>
        </w:rPr>
      </w:pPr>
      <w:r>
        <w:rPr>
          <w:rFonts w:ascii="Arial" w:hAnsi="Arial"/>
          <w:color w:val="4D4D4D"/>
          <w:sz w:val="7"/>
        </w:rPr>
        <w:t>−4</w:t>
      </w:r>
      <w:r>
        <w:rPr>
          <w:rFonts w:ascii="Arial" w:hAnsi="Arial"/>
          <w:color w:val="4D4D4D"/>
          <w:sz w:val="7"/>
        </w:rPr>
        <w:tab/>
        <w:t>−2</w:t>
      </w:r>
      <w:r>
        <w:rPr>
          <w:rFonts w:ascii="Arial" w:hAnsi="Arial"/>
          <w:color w:val="4D4D4D"/>
          <w:sz w:val="7"/>
        </w:rPr>
        <w:tab/>
        <w:t>0</w:t>
      </w:r>
      <w:r>
        <w:rPr>
          <w:rFonts w:ascii="Arial" w:hAnsi="Arial"/>
          <w:color w:val="4D4D4D"/>
          <w:sz w:val="7"/>
        </w:rPr>
        <w:tab/>
        <w:t>2</w:t>
      </w:r>
      <w:r>
        <w:rPr>
          <w:rFonts w:ascii="Arial" w:hAnsi="Arial"/>
          <w:color w:val="4D4D4D"/>
          <w:sz w:val="7"/>
        </w:rPr>
        <w:tab/>
        <w:t>4</w:t>
      </w:r>
      <w:r>
        <w:rPr>
          <w:rFonts w:ascii="Arial" w:hAnsi="Arial"/>
          <w:color w:val="4D4D4D"/>
          <w:sz w:val="7"/>
        </w:rPr>
        <w:tab/>
        <w:t>6</w:t>
      </w:r>
      <w:r>
        <w:rPr>
          <w:rFonts w:ascii="Arial" w:hAnsi="Arial"/>
          <w:color w:val="4D4D4D"/>
          <w:sz w:val="7"/>
        </w:rPr>
        <w:tab/>
        <w:t>8</w:t>
      </w:r>
      <w:r>
        <w:rPr>
          <w:rFonts w:ascii="Arial" w:hAnsi="Arial"/>
          <w:color w:val="4D4D4D"/>
          <w:sz w:val="7"/>
        </w:rPr>
        <w:tab/>
      </w:r>
      <w:r>
        <w:rPr>
          <w:rFonts w:ascii="Arial" w:hAnsi="Arial"/>
          <w:color w:val="4D4D4D"/>
          <w:spacing w:val="-10"/>
          <w:sz w:val="7"/>
        </w:rPr>
        <w:t>10</w:t>
      </w:r>
    </w:p>
    <w:p w14:paraId="23278E46" w14:textId="77777777" w:rsidR="005313F1" w:rsidRPr="00BC0FCB" w:rsidRDefault="009B75EF">
      <w:pPr>
        <w:spacing w:before="68"/>
        <w:ind w:left="60"/>
        <w:jc w:val="center"/>
        <w:rPr>
          <w:rFonts w:ascii="Arial"/>
          <w:b/>
          <w:sz w:val="9"/>
          <w:lang w:val="es-ES"/>
          <w:rPrChange w:id="1056" w:author="Alicia Lledolara" w:date="2019-01-14T14:30:00Z">
            <w:rPr>
              <w:rFonts w:ascii="Arial"/>
              <w:b/>
              <w:sz w:val="9"/>
            </w:rPr>
          </w:rPrChange>
        </w:rPr>
      </w:pPr>
      <w:r w:rsidRPr="00BC0FCB">
        <w:rPr>
          <w:rFonts w:ascii="Arial"/>
          <w:b/>
          <w:sz w:val="9"/>
          <w:lang w:val="es-ES"/>
          <w:rPrChange w:id="1057" w:author="Alicia Lledolara" w:date="2019-01-14T14:30:00Z">
            <w:rPr>
              <w:rFonts w:ascii="Arial"/>
              <w:b/>
              <w:sz w:val="9"/>
            </w:rPr>
          </w:rPrChange>
        </w:rPr>
        <w:t>CTL (</w:t>
      </w:r>
      <w:proofErr w:type="gramStart"/>
      <w:r w:rsidRPr="00BC0FCB">
        <w:rPr>
          <w:rFonts w:ascii="Arial"/>
          <w:b/>
          <w:sz w:val="9"/>
          <w:lang w:val="es-ES"/>
          <w:rPrChange w:id="1058" w:author="Alicia Lledolara" w:date="2019-01-14T14:30:00Z">
            <w:rPr>
              <w:rFonts w:ascii="Arial"/>
              <w:b/>
              <w:sz w:val="9"/>
            </w:rPr>
          </w:rPrChange>
        </w:rPr>
        <w:t>PB)  vs</w:t>
      </w:r>
      <w:proofErr w:type="gramEnd"/>
      <w:r w:rsidRPr="00BC0FCB">
        <w:rPr>
          <w:rFonts w:ascii="Arial"/>
          <w:b/>
          <w:sz w:val="9"/>
          <w:lang w:val="es-ES"/>
          <w:rPrChange w:id="1059" w:author="Alicia Lledolara" w:date="2019-01-14T14:30:00Z">
            <w:rPr>
              <w:rFonts w:ascii="Arial"/>
              <w:b/>
              <w:sz w:val="9"/>
            </w:rPr>
          </w:rPrChange>
        </w:rPr>
        <w:t xml:space="preserve">  </w:t>
      </w:r>
      <w:proofErr w:type="spellStart"/>
      <w:r w:rsidRPr="00BC0FCB">
        <w:rPr>
          <w:rFonts w:ascii="Arial"/>
          <w:b/>
          <w:sz w:val="9"/>
          <w:lang w:val="es-ES"/>
          <w:rPrChange w:id="1060" w:author="Alicia Lledolara" w:date="2019-01-14T14:30:00Z">
            <w:rPr>
              <w:rFonts w:ascii="Arial"/>
              <w:b/>
              <w:sz w:val="9"/>
            </w:rPr>
          </w:rPrChange>
        </w:rPr>
        <w:t>PsA</w:t>
      </w:r>
      <w:proofErr w:type="spellEnd"/>
      <w:r w:rsidRPr="00BC0FCB">
        <w:rPr>
          <w:rFonts w:ascii="Arial"/>
          <w:b/>
          <w:sz w:val="9"/>
          <w:lang w:val="es-ES"/>
          <w:rPrChange w:id="1061" w:author="Alicia Lledolara" w:date="2019-01-14T14:30:00Z">
            <w:rPr>
              <w:rFonts w:ascii="Arial"/>
              <w:b/>
              <w:sz w:val="9"/>
            </w:rPr>
          </w:rPrChange>
        </w:rPr>
        <w:t xml:space="preserve"> (PB)</w:t>
      </w:r>
    </w:p>
    <w:p w14:paraId="3F89D418" w14:textId="77777777" w:rsidR="005313F1" w:rsidRDefault="009B75EF">
      <w:pPr>
        <w:spacing w:before="4"/>
        <w:ind w:left="60"/>
        <w:jc w:val="center"/>
        <w:rPr>
          <w:rFonts w:ascii="Arial"/>
          <w:b/>
          <w:sz w:val="9"/>
        </w:rPr>
      </w:pPr>
      <w:r>
        <w:rPr>
          <w:rFonts w:ascii="Arial"/>
          <w:b/>
          <w:sz w:val="9"/>
        </w:rPr>
        <w:t>(</w:t>
      </w:r>
      <w:proofErr w:type="gramStart"/>
      <w:r>
        <w:rPr>
          <w:rFonts w:ascii="Arial"/>
          <w:b/>
          <w:sz w:val="9"/>
        </w:rPr>
        <w:t>log</w:t>
      </w:r>
      <w:r>
        <w:rPr>
          <w:rFonts w:ascii="Arial"/>
          <w:b/>
          <w:position w:val="-2"/>
          <w:sz w:val="5"/>
        </w:rPr>
        <w:t>2</w:t>
      </w:r>
      <w:r>
        <w:rPr>
          <w:rFonts w:ascii="Arial"/>
          <w:b/>
          <w:sz w:val="9"/>
        </w:rPr>
        <w:t>mean</w:t>
      </w:r>
      <w:proofErr w:type="gramEnd"/>
      <w:r>
        <w:rPr>
          <w:rFonts w:ascii="Arial"/>
          <w:b/>
          <w:sz w:val="9"/>
        </w:rPr>
        <w:t xml:space="preserve"> FC)</w:t>
      </w:r>
    </w:p>
    <w:p w14:paraId="259A6D32" w14:textId="77777777" w:rsidR="005313F1" w:rsidRDefault="005313F1">
      <w:pPr>
        <w:pStyle w:val="BodyText"/>
        <w:spacing w:before="1"/>
        <w:rPr>
          <w:rFonts w:ascii="Arial"/>
          <w:b/>
          <w:sz w:val="13"/>
        </w:rPr>
      </w:pPr>
    </w:p>
    <w:p w14:paraId="305BCDCA" w14:textId="77777777" w:rsidR="005313F1" w:rsidRDefault="009B75EF">
      <w:pPr>
        <w:spacing w:before="1"/>
        <w:ind w:left="78" w:right="156"/>
        <w:jc w:val="center"/>
      </w:pPr>
      <w:r>
        <w:rPr>
          <w:w w:val="120"/>
        </w:rPr>
        <w:t>(a)</w:t>
      </w:r>
    </w:p>
    <w:p w14:paraId="4CF281D1" w14:textId="77777777" w:rsidR="005313F1" w:rsidRDefault="005313F1">
      <w:pPr>
        <w:pStyle w:val="BodyText"/>
        <w:spacing w:before="9"/>
        <w:rPr>
          <w:sz w:val="30"/>
        </w:rPr>
      </w:pPr>
    </w:p>
    <w:p w14:paraId="0E6B1B0D" w14:textId="77777777" w:rsidR="005313F1" w:rsidRDefault="00090D17">
      <w:pPr>
        <w:ind w:left="871"/>
        <w:jc w:val="center"/>
        <w:rPr>
          <w:rFonts w:ascii="Arial"/>
          <w:sz w:val="11"/>
        </w:rPr>
      </w:pPr>
      <w:r>
        <w:rPr>
          <w:noProof/>
        </w:rPr>
        <mc:AlternateContent>
          <mc:Choice Requires="wpg">
            <w:drawing>
              <wp:anchor distT="0" distB="0" distL="114300" distR="114300" simplePos="0" relativeHeight="13672" behindDoc="0" locked="0" layoutInCell="1" allowOverlap="1" wp14:anchorId="23BCFA13" wp14:editId="23D2821F">
                <wp:simplePos x="0" y="0"/>
                <wp:positionH relativeFrom="page">
                  <wp:posOffset>3071495</wp:posOffset>
                </wp:positionH>
                <wp:positionV relativeFrom="paragraph">
                  <wp:posOffset>40640</wp:posOffset>
                </wp:positionV>
                <wp:extent cx="20955" cy="176530"/>
                <wp:effectExtent l="0" t="0" r="4445" b="1270"/>
                <wp:wrapNone/>
                <wp:docPr id="1003" name="Group 3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 cy="176530"/>
                          <a:chOff x="4837" y="64"/>
                          <a:chExt cx="33" cy="278"/>
                        </a:xfrm>
                      </wpg:grpSpPr>
                      <wps:wsp>
                        <wps:cNvPr id="1004" name="Freeform 3563"/>
                        <wps:cNvSpPr>
                          <a:spLocks/>
                        </wps:cNvSpPr>
                        <wps:spPr bwMode="auto">
                          <a:xfrm>
                            <a:off x="4841" y="65"/>
                            <a:ext cx="19" cy="19"/>
                          </a:xfrm>
                          <a:custGeom>
                            <a:avLst/>
                            <a:gdLst>
                              <a:gd name="T0" fmla="+- 0 4856 4841"/>
                              <a:gd name="T1" fmla="*/ T0 w 19"/>
                              <a:gd name="T2" fmla="+- 0 66 66"/>
                              <a:gd name="T3" fmla="*/ 66 h 19"/>
                              <a:gd name="T4" fmla="+- 0 4845 4841"/>
                              <a:gd name="T5" fmla="*/ T4 w 19"/>
                              <a:gd name="T6" fmla="+- 0 66 66"/>
                              <a:gd name="T7" fmla="*/ 66 h 19"/>
                              <a:gd name="T8" fmla="+- 0 4841 4841"/>
                              <a:gd name="T9" fmla="*/ T8 w 19"/>
                              <a:gd name="T10" fmla="+- 0 70 66"/>
                              <a:gd name="T11" fmla="*/ 70 h 19"/>
                              <a:gd name="T12" fmla="+- 0 4841 4841"/>
                              <a:gd name="T13" fmla="*/ T12 w 19"/>
                              <a:gd name="T14" fmla="+- 0 80 66"/>
                              <a:gd name="T15" fmla="*/ 80 h 19"/>
                              <a:gd name="T16" fmla="+- 0 4845 4841"/>
                              <a:gd name="T17" fmla="*/ T16 w 19"/>
                              <a:gd name="T18" fmla="+- 0 85 66"/>
                              <a:gd name="T19" fmla="*/ 85 h 19"/>
                              <a:gd name="T20" fmla="+- 0 4856 4841"/>
                              <a:gd name="T21" fmla="*/ T20 w 19"/>
                              <a:gd name="T22" fmla="+- 0 85 66"/>
                              <a:gd name="T23" fmla="*/ 85 h 19"/>
                              <a:gd name="T24" fmla="+- 0 4860 4841"/>
                              <a:gd name="T25" fmla="*/ T24 w 19"/>
                              <a:gd name="T26" fmla="+- 0 80 66"/>
                              <a:gd name="T27" fmla="*/ 80 h 19"/>
                              <a:gd name="T28" fmla="+- 0 4860 4841"/>
                              <a:gd name="T29" fmla="*/ T28 w 19"/>
                              <a:gd name="T30" fmla="+- 0 70 66"/>
                              <a:gd name="T31" fmla="*/ 70 h 19"/>
                              <a:gd name="T32" fmla="+- 0 4856 4841"/>
                              <a:gd name="T33" fmla="*/ T32 w 19"/>
                              <a:gd name="T34" fmla="+- 0 66 66"/>
                              <a:gd name="T35" fmla="*/ 66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5" y="0"/>
                                </a:moveTo>
                                <a:lnTo>
                                  <a:pt x="4" y="0"/>
                                </a:lnTo>
                                <a:lnTo>
                                  <a:pt x="0" y="4"/>
                                </a:lnTo>
                                <a:lnTo>
                                  <a:pt x="0" y="14"/>
                                </a:lnTo>
                                <a:lnTo>
                                  <a:pt x="4" y="19"/>
                                </a:lnTo>
                                <a:lnTo>
                                  <a:pt x="15" y="19"/>
                                </a:lnTo>
                                <a:lnTo>
                                  <a:pt x="19" y="14"/>
                                </a:lnTo>
                                <a:lnTo>
                                  <a:pt x="19" y="4"/>
                                </a:lnTo>
                                <a:lnTo>
                                  <a:pt x="1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Freeform 3564"/>
                        <wps:cNvSpPr>
                          <a:spLocks/>
                        </wps:cNvSpPr>
                        <wps:spPr bwMode="auto">
                          <a:xfrm>
                            <a:off x="4841" y="65"/>
                            <a:ext cx="19" cy="19"/>
                          </a:xfrm>
                          <a:custGeom>
                            <a:avLst/>
                            <a:gdLst>
                              <a:gd name="T0" fmla="+- 0 4841 4841"/>
                              <a:gd name="T1" fmla="*/ T0 w 19"/>
                              <a:gd name="T2" fmla="+- 0 75 66"/>
                              <a:gd name="T3" fmla="*/ 75 h 19"/>
                              <a:gd name="T4" fmla="+- 0 4841 4841"/>
                              <a:gd name="T5" fmla="*/ T4 w 19"/>
                              <a:gd name="T6" fmla="+- 0 70 66"/>
                              <a:gd name="T7" fmla="*/ 70 h 19"/>
                              <a:gd name="T8" fmla="+- 0 4845 4841"/>
                              <a:gd name="T9" fmla="*/ T8 w 19"/>
                              <a:gd name="T10" fmla="+- 0 66 66"/>
                              <a:gd name="T11" fmla="*/ 66 h 19"/>
                              <a:gd name="T12" fmla="+- 0 4850 4841"/>
                              <a:gd name="T13" fmla="*/ T12 w 19"/>
                              <a:gd name="T14" fmla="+- 0 66 66"/>
                              <a:gd name="T15" fmla="*/ 66 h 19"/>
                              <a:gd name="T16" fmla="+- 0 4856 4841"/>
                              <a:gd name="T17" fmla="*/ T16 w 19"/>
                              <a:gd name="T18" fmla="+- 0 66 66"/>
                              <a:gd name="T19" fmla="*/ 66 h 19"/>
                              <a:gd name="T20" fmla="+- 0 4860 4841"/>
                              <a:gd name="T21" fmla="*/ T20 w 19"/>
                              <a:gd name="T22" fmla="+- 0 70 66"/>
                              <a:gd name="T23" fmla="*/ 70 h 19"/>
                              <a:gd name="T24" fmla="+- 0 4860 4841"/>
                              <a:gd name="T25" fmla="*/ T24 w 19"/>
                              <a:gd name="T26" fmla="+- 0 75 66"/>
                              <a:gd name="T27" fmla="*/ 75 h 19"/>
                              <a:gd name="T28" fmla="+- 0 4860 4841"/>
                              <a:gd name="T29" fmla="*/ T28 w 19"/>
                              <a:gd name="T30" fmla="+- 0 80 66"/>
                              <a:gd name="T31" fmla="*/ 80 h 19"/>
                              <a:gd name="T32" fmla="+- 0 4856 4841"/>
                              <a:gd name="T33" fmla="*/ T32 w 19"/>
                              <a:gd name="T34" fmla="+- 0 85 66"/>
                              <a:gd name="T35" fmla="*/ 85 h 19"/>
                              <a:gd name="T36" fmla="+- 0 4850 4841"/>
                              <a:gd name="T37" fmla="*/ T36 w 19"/>
                              <a:gd name="T38" fmla="+- 0 85 66"/>
                              <a:gd name="T39" fmla="*/ 85 h 19"/>
                              <a:gd name="T40" fmla="+- 0 4845 4841"/>
                              <a:gd name="T41" fmla="*/ T40 w 19"/>
                              <a:gd name="T42" fmla="+- 0 85 66"/>
                              <a:gd name="T43" fmla="*/ 85 h 19"/>
                              <a:gd name="T44" fmla="+- 0 4841 4841"/>
                              <a:gd name="T45" fmla="*/ T44 w 19"/>
                              <a:gd name="T46" fmla="+- 0 80 66"/>
                              <a:gd name="T47" fmla="*/ 80 h 19"/>
                              <a:gd name="T48" fmla="+- 0 4841 4841"/>
                              <a:gd name="T49" fmla="*/ T48 w 19"/>
                              <a:gd name="T50" fmla="+- 0 75 66"/>
                              <a:gd name="T51" fmla="*/ 7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5" y="0"/>
                                </a:lnTo>
                                <a:lnTo>
                                  <a:pt x="19" y="4"/>
                                </a:lnTo>
                                <a:lnTo>
                                  <a:pt x="19" y="9"/>
                                </a:lnTo>
                                <a:lnTo>
                                  <a:pt x="19" y="14"/>
                                </a:lnTo>
                                <a:lnTo>
                                  <a:pt x="15" y="19"/>
                                </a:lnTo>
                                <a:lnTo>
                                  <a:pt x="9" y="19"/>
                                </a:lnTo>
                                <a:lnTo>
                                  <a:pt x="4" y="19"/>
                                </a:lnTo>
                                <a:lnTo>
                                  <a:pt x="0" y="14"/>
                                </a:lnTo>
                                <a:lnTo>
                                  <a:pt x="0" y="9"/>
                                </a:lnTo>
                              </a:path>
                            </a:pathLst>
                          </a:custGeom>
                          <a:noFill/>
                          <a:ln w="2159">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 name="Freeform 3565"/>
                        <wps:cNvSpPr>
                          <a:spLocks/>
                        </wps:cNvSpPr>
                        <wps:spPr bwMode="auto">
                          <a:xfrm>
                            <a:off x="4841" y="145"/>
                            <a:ext cx="19" cy="19"/>
                          </a:xfrm>
                          <a:custGeom>
                            <a:avLst/>
                            <a:gdLst>
                              <a:gd name="T0" fmla="+- 0 4856 4841"/>
                              <a:gd name="T1" fmla="*/ T0 w 19"/>
                              <a:gd name="T2" fmla="+- 0 145 145"/>
                              <a:gd name="T3" fmla="*/ 145 h 19"/>
                              <a:gd name="T4" fmla="+- 0 4845 4841"/>
                              <a:gd name="T5" fmla="*/ T4 w 19"/>
                              <a:gd name="T6" fmla="+- 0 145 145"/>
                              <a:gd name="T7" fmla="*/ 145 h 19"/>
                              <a:gd name="T8" fmla="+- 0 4841 4841"/>
                              <a:gd name="T9" fmla="*/ T8 w 19"/>
                              <a:gd name="T10" fmla="+- 0 149 145"/>
                              <a:gd name="T11" fmla="*/ 149 h 19"/>
                              <a:gd name="T12" fmla="+- 0 4841 4841"/>
                              <a:gd name="T13" fmla="*/ T12 w 19"/>
                              <a:gd name="T14" fmla="+- 0 160 145"/>
                              <a:gd name="T15" fmla="*/ 160 h 19"/>
                              <a:gd name="T16" fmla="+- 0 4845 4841"/>
                              <a:gd name="T17" fmla="*/ T16 w 19"/>
                              <a:gd name="T18" fmla="+- 0 164 145"/>
                              <a:gd name="T19" fmla="*/ 164 h 19"/>
                              <a:gd name="T20" fmla="+- 0 4856 4841"/>
                              <a:gd name="T21" fmla="*/ T20 w 19"/>
                              <a:gd name="T22" fmla="+- 0 164 145"/>
                              <a:gd name="T23" fmla="*/ 164 h 19"/>
                              <a:gd name="T24" fmla="+- 0 4860 4841"/>
                              <a:gd name="T25" fmla="*/ T24 w 19"/>
                              <a:gd name="T26" fmla="+- 0 160 145"/>
                              <a:gd name="T27" fmla="*/ 160 h 19"/>
                              <a:gd name="T28" fmla="+- 0 4860 4841"/>
                              <a:gd name="T29" fmla="*/ T28 w 19"/>
                              <a:gd name="T30" fmla="+- 0 149 145"/>
                              <a:gd name="T31" fmla="*/ 149 h 19"/>
                              <a:gd name="T32" fmla="+- 0 4856 4841"/>
                              <a:gd name="T33" fmla="*/ T32 w 19"/>
                              <a:gd name="T34" fmla="+- 0 145 145"/>
                              <a:gd name="T35" fmla="*/ 14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5" y="0"/>
                                </a:moveTo>
                                <a:lnTo>
                                  <a:pt x="4" y="0"/>
                                </a:lnTo>
                                <a:lnTo>
                                  <a:pt x="0" y="4"/>
                                </a:lnTo>
                                <a:lnTo>
                                  <a:pt x="0" y="15"/>
                                </a:lnTo>
                                <a:lnTo>
                                  <a:pt x="4" y="19"/>
                                </a:lnTo>
                                <a:lnTo>
                                  <a:pt x="15" y="19"/>
                                </a:lnTo>
                                <a:lnTo>
                                  <a:pt x="19" y="15"/>
                                </a:lnTo>
                                <a:lnTo>
                                  <a:pt x="19" y="4"/>
                                </a:lnTo>
                                <a:lnTo>
                                  <a:pt x="15"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Freeform 3566"/>
                        <wps:cNvSpPr>
                          <a:spLocks/>
                        </wps:cNvSpPr>
                        <wps:spPr bwMode="auto">
                          <a:xfrm>
                            <a:off x="4841" y="227"/>
                            <a:ext cx="19" cy="19"/>
                          </a:xfrm>
                          <a:custGeom>
                            <a:avLst/>
                            <a:gdLst>
                              <a:gd name="T0" fmla="+- 0 4856 4841"/>
                              <a:gd name="T1" fmla="*/ T0 w 19"/>
                              <a:gd name="T2" fmla="+- 0 228 228"/>
                              <a:gd name="T3" fmla="*/ 228 h 19"/>
                              <a:gd name="T4" fmla="+- 0 4845 4841"/>
                              <a:gd name="T5" fmla="*/ T4 w 19"/>
                              <a:gd name="T6" fmla="+- 0 228 228"/>
                              <a:gd name="T7" fmla="*/ 228 h 19"/>
                              <a:gd name="T8" fmla="+- 0 4841 4841"/>
                              <a:gd name="T9" fmla="*/ T8 w 19"/>
                              <a:gd name="T10" fmla="+- 0 232 228"/>
                              <a:gd name="T11" fmla="*/ 232 h 19"/>
                              <a:gd name="T12" fmla="+- 0 4841 4841"/>
                              <a:gd name="T13" fmla="*/ T12 w 19"/>
                              <a:gd name="T14" fmla="+- 0 242 228"/>
                              <a:gd name="T15" fmla="*/ 242 h 19"/>
                              <a:gd name="T16" fmla="+- 0 4845 4841"/>
                              <a:gd name="T17" fmla="*/ T16 w 19"/>
                              <a:gd name="T18" fmla="+- 0 247 228"/>
                              <a:gd name="T19" fmla="*/ 247 h 19"/>
                              <a:gd name="T20" fmla="+- 0 4856 4841"/>
                              <a:gd name="T21" fmla="*/ T20 w 19"/>
                              <a:gd name="T22" fmla="+- 0 247 228"/>
                              <a:gd name="T23" fmla="*/ 247 h 19"/>
                              <a:gd name="T24" fmla="+- 0 4860 4841"/>
                              <a:gd name="T25" fmla="*/ T24 w 19"/>
                              <a:gd name="T26" fmla="+- 0 242 228"/>
                              <a:gd name="T27" fmla="*/ 242 h 19"/>
                              <a:gd name="T28" fmla="+- 0 4860 4841"/>
                              <a:gd name="T29" fmla="*/ T28 w 19"/>
                              <a:gd name="T30" fmla="+- 0 232 228"/>
                              <a:gd name="T31" fmla="*/ 232 h 19"/>
                              <a:gd name="T32" fmla="+- 0 4856 4841"/>
                              <a:gd name="T33" fmla="*/ T32 w 19"/>
                              <a:gd name="T34" fmla="+- 0 228 228"/>
                              <a:gd name="T35" fmla="*/ 228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5" y="0"/>
                                </a:moveTo>
                                <a:lnTo>
                                  <a:pt x="4" y="0"/>
                                </a:lnTo>
                                <a:lnTo>
                                  <a:pt x="0" y="4"/>
                                </a:lnTo>
                                <a:lnTo>
                                  <a:pt x="0" y="14"/>
                                </a:lnTo>
                                <a:lnTo>
                                  <a:pt x="4" y="19"/>
                                </a:lnTo>
                                <a:lnTo>
                                  <a:pt x="15" y="19"/>
                                </a:lnTo>
                                <a:lnTo>
                                  <a:pt x="19" y="14"/>
                                </a:lnTo>
                                <a:lnTo>
                                  <a:pt x="19" y="4"/>
                                </a:lnTo>
                                <a:lnTo>
                                  <a:pt x="1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Freeform 3567"/>
                        <wps:cNvSpPr>
                          <a:spLocks/>
                        </wps:cNvSpPr>
                        <wps:spPr bwMode="auto">
                          <a:xfrm>
                            <a:off x="4841" y="227"/>
                            <a:ext cx="19" cy="19"/>
                          </a:xfrm>
                          <a:custGeom>
                            <a:avLst/>
                            <a:gdLst>
                              <a:gd name="T0" fmla="+- 0 4841 4841"/>
                              <a:gd name="T1" fmla="*/ T0 w 19"/>
                              <a:gd name="T2" fmla="+- 0 237 228"/>
                              <a:gd name="T3" fmla="*/ 237 h 19"/>
                              <a:gd name="T4" fmla="+- 0 4841 4841"/>
                              <a:gd name="T5" fmla="*/ T4 w 19"/>
                              <a:gd name="T6" fmla="+- 0 232 228"/>
                              <a:gd name="T7" fmla="*/ 232 h 19"/>
                              <a:gd name="T8" fmla="+- 0 4845 4841"/>
                              <a:gd name="T9" fmla="*/ T8 w 19"/>
                              <a:gd name="T10" fmla="+- 0 228 228"/>
                              <a:gd name="T11" fmla="*/ 228 h 19"/>
                              <a:gd name="T12" fmla="+- 0 4850 4841"/>
                              <a:gd name="T13" fmla="*/ T12 w 19"/>
                              <a:gd name="T14" fmla="+- 0 228 228"/>
                              <a:gd name="T15" fmla="*/ 228 h 19"/>
                              <a:gd name="T16" fmla="+- 0 4856 4841"/>
                              <a:gd name="T17" fmla="*/ T16 w 19"/>
                              <a:gd name="T18" fmla="+- 0 228 228"/>
                              <a:gd name="T19" fmla="*/ 228 h 19"/>
                              <a:gd name="T20" fmla="+- 0 4860 4841"/>
                              <a:gd name="T21" fmla="*/ T20 w 19"/>
                              <a:gd name="T22" fmla="+- 0 232 228"/>
                              <a:gd name="T23" fmla="*/ 232 h 19"/>
                              <a:gd name="T24" fmla="+- 0 4860 4841"/>
                              <a:gd name="T25" fmla="*/ T24 w 19"/>
                              <a:gd name="T26" fmla="+- 0 237 228"/>
                              <a:gd name="T27" fmla="*/ 237 h 19"/>
                              <a:gd name="T28" fmla="+- 0 4860 4841"/>
                              <a:gd name="T29" fmla="*/ T28 w 19"/>
                              <a:gd name="T30" fmla="+- 0 242 228"/>
                              <a:gd name="T31" fmla="*/ 242 h 19"/>
                              <a:gd name="T32" fmla="+- 0 4856 4841"/>
                              <a:gd name="T33" fmla="*/ T32 w 19"/>
                              <a:gd name="T34" fmla="+- 0 247 228"/>
                              <a:gd name="T35" fmla="*/ 247 h 19"/>
                              <a:gd name="T36" fmla="+- 0 4850 4841"/>
                              <a:gd name="T37" fmla="*/ T36 w 19"/>
                              <a:gd name="T38" fmla="+- 0 247 228"/>
                              <a:gd name="T39" fmla="*/ 247 h 19"/>
                              <a:gd name="T40" fmla="+- 0 4845 4841"/>
                              <a:gd name="T41" fmla="*/ T40 w 19"/>
                              <a:gd name="T42" fmla="+- 0 247 228"/>
                              <a:gd name="T43" fmla="*/ 247 h 19"/>
                              <a:gd name="T44" fmla="+- 0 4841 4841"/>
                              <a:gd name="T45" fmla="*/ T44 w 19"/>
                              <a:gd name="T46" fmla="+- 0 242 228"/>
                              <a:gd name="T47" fmla="*/ 242 h 19"/>
                              <a:gd name="T48" fmla="+- 0 4841 4841"/>
                              <a:gd name="T49" fmla="*/ T48 w 19"/>
                              <a:gd name="T50" fmla="+- 0 237 228"/>
                              <a:gd name="T51" fmla="*/ 237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5" y="0"/>
                                </a:lnTo>
                                <a:lnTo>
                                  <a:pt x="19" y="4"/>
                                </a:lnTo>
                                <a:lnTo>
                                  <a:pt x="19" y="9"/>
                                </a:lnTo>
                                <a:lnTo>
                                  <a:pt x="19" y="14"/>
                                </a:lnTo>
                                <a:lnTo>
                                  <a:pt x="15" y="19"/>
                                </a:lnTo>
                                <a:lnTo>
                                  <a:pt x="9" y="19"/>
                                </a:lnTo>
                                <a:lnTo>
                                  <a:pt x="4" y="19"/>
                                </a:lnTo>
                                <a:lnTo>
                                  <a:pt x="0" y="14"/>
                                </a:lnTo>
                                <a:lnTo>
                                  <a:pt x="0" y="9"/>
                                </a:lnTo>
                              </a:path>
                            </a:pathLst>
                          </a:custGeom>
                          <a:noFill/>
                          <a:ln w="215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Freeform 3568"/>
                        <wps:cNvSpPr>
                          <a:spLocks/>
                        </wps:cNvSpPr>
                        <wps:spPr bwMode="auto">
                          <a:xfrm>
                            <a:off x="4841" y="145"/>
                            <a:ext cx="19" cy="19"/>
                          </a:xfrm>
                          <a:custGeom>
                            <a:avLst/>
                            <a:gdLst>
                              <a:gd name="T0" fmla="+- 0 4841 4841"/>
                              <a:gd name="T1" fmla="*/ T0 w 19"/>
                              <a:gd name="T2" fmla="+- 0 154 145"/>
                              <a:gd name="T3" fmla="*/ 154 h 19"/>
                              <a:gd name="T4" fmla="+- 0 4841 4841"/>
                              <a:gd name="T5" fmla="*/ T4 w 19"/>
                              <a:gd name="T6" fmla="+- 0 149 145"/>
                              <a:gd name="T7" fmla="*/ 149 h 19"/>
                              <a:gd name="T8" fmla="+- 0 4845 4841"/>
                              <a:gd name="T9" fmla="*/ T8 w 19"/>
                              <a:gd name="T10" fmla="+- 0 145 145"/>
                              <a:gd name="T11" fmla="*/ 145 h 19"/>
                              <a:gd name="T12" fmla="+- 0 4850 4841"/>
                              <a:gd name="T13" fmla="*/ T12 w 19"/>
                              <a:gd name="T14" fmla="+- 0 145 145"/>
                              <a:gd name="T15" fmla="*/ 145 h 19"/>
                              <a:gd name="T16" fmla="+- 0 4856 4841"/>
                              <a:gd name="T17" fmla="*/ T16 w 19"/>
                              <a:gd name="T18" fmla="+- 0 145 145"/>
                              <a:gd name="T19" fmla="*/ 145 h 19"/>
                              <a:gd name="T20" fmla="+- 0 4860 4841"/>
                              <a:gd name="T21" fmla="*/ T20 w 19"/>
                              <a:gd name="T22" fmla="+- 0 149 145"/>
                              <a:gd name="T23" fmla="*/ 149 h 19"/>
                              <a:gd name="T24" fmla="+- 0 4860 4841"/>
                              <a:gd name="T25" fmla="*/ T24 w 19"/>
                              <a:gd name="T26" fmla="+- 0 154 145"/>
                              <a:gd name="T27" fmla="*/ 154 h 19"/>
                              <a:gd name="T28" fmla="+- 0 4860 4841"/>
                              <a:gd name="T29" fmla="*/ T28 w 19"/>
                              <a:gd name="T30" fmla="+- 0 160 145"/>
                              <a:gd name="T31" fmla="*/ 160 h 19"/>
                              <a:gd name="T32" fmla="+- 0 4856 4841"/>
                              <a:gd name="T33" fmla="*/ T32 w 19"/>
                              <a:gd name="T34" fmla="+- 0 164 145"/>
                              <a:gd name="T35" fmla="*/ 164 h 19"/>
                              <a:gd name="T36" fmla="+- 0 4850 4841"/>
                              <a:gd name="T37" fmla="*/ T36 w 19"/>
                              <a:gd name="T38" fmla="+- 0 164 145"/>
                              <a:gd name="T39" fmla="*/ 164 h 19"/>
                              <a:gd name="T40" fmla="+- 0 4845 4841"/>
                              <a:gd name="T41" fmla="*/ T40 w 19"/>
                              <a:gd name="T42" fmla="+- 0 164 145"/>
                              <a:gd name="T43" fmla="*/ 164 h 19"/>
                              <a:gd name="T44" fmla="+- 0 4841 4841"/>
                              <a:gd name="T45" fmla="*/ T44 w 19"/>
                              <a:gd name="T46" fmla="+- 0 160 145"/>
                              <a:gd name="T47" fmla="*/ 160 h 19"/>
                              <a:gd name="T48" fmla="+- 0 4841 4841"/>
                              <a:gd name="T49" fmla="*/ T48 w 19"/>
                              <a:gd name="T50" fmla="+- 0 154 145"/>
                              <a:gd name="T51" fmla="*/ 154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5" y="0"/>
                                </a:lnTo>
                                <a:lnTo>
                                  <a:pt x="19" y="4"/>
                                </a:lnTo>
                                <a:lnTo>
                                  <a:pt x="19" y="9"/>
                                </a:lnTo>
                                <a:lnTo>
                                  <a:pt x="19" y="15"/>
                                </a:lnTo>
                                <a:lnTo>
                                  <a:pt x="15" y="19"/>
                                </a:lnTo>
                                <a:lnTo>
                                  <a:pt x="9" y="19"/>
                                </a:lnTo>
                                <a:lnTo>
                                  <a:pt x="4" y="19"/>
                                </a:lnTo>
                                <a:lnTo>
                                  <a:pt x="0" y="15"/>
                                </a:lnTo>
                                <a:lnTo>
                                  <a:pt x="0" y="9"/>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3569"/>
                        <wps:cNvSpPr>
                          <a:spLocks/>
                        </wps:cNvSpPr>
                        <wps:spPr bwMode="auto">
                          <a:xfrm>
                            <a:off x="4839" y="310"/>
                            <a:ext cx="29" cy="29"/>
                          </a:xfrm>
                          <a:custGeom>
                            <a:avLst/>
                            <a:gdLst>
                              <a:gd name="T0" fmla="+- 0 4839 4839"/>
                              <a:gd name="T1" fmla="*/ T0 w 29"/>
                              <a:gd name="T2" fmla="+- 0 327 311"/>
                              <a:gd name="T3" fmla="*/ 327 h 29"/>
                              <a:gd name="T4" fmla="+- 0 4839 4839"/>
                              <a:gd name="T5" fmla="*/ T4 w 29"/>
                              <a:gd name="T6" fmla="+- 0 318 311"/>
                              <a:gd name="T7" fmla="*/ 318 h 29"/>
                              <a:gd name="T8" fmla="+- 0 4850 4839"/>
                              <a:gd name="T9" fmla="*/ T8 w 29"/>
                              <a:gd name="T10" fmla="+- 0 311 311"/>
                              <a:gd name="T11" fmla="*/ 311 h 29"/>
                              <a:gd name="T12" fmla="+- 0 4860 4839"/>
                              <a:gd name="T13" fmla="*/ T12 w 29"/>
                              <a:gd name="T14" fmla="+- 0 318 311"/>
                              <a:gd name="T15" fmla="*/ 318 h 29"/>
                              <a:gd name="T16" fmla="+- 0 4868 4839"/>
                              <a:gd name="T17" fmla="*/ T16 w 29"/>
                              <a:gd name="T18" fmla="+- 0 328 311"/>
                              <a:gd name="T19" fmla="*/ 328 h 29"/>
                              <a:gd name="T20" fmla="+- 0 4861 4839"/>
                              <a:gd name="T21" fmla="*/ T20 w 29"/>
                              <a:gd name="T22" fmla="+- 0 339 311"/>
                              <a:gd name="T23" fmla="*/ 339 h 29"/>
                              <a:gd name="T24" fmla="+- 0 4851 4839"/>
                              <a:gd name="T25" fmla="*/ T24 w 29"/>
                              <a:gd name="T26" fmla="+- 0 339 311"/>
                              <a:gd name="T27" fmla="*/ 339 h 29"/>
                              <a:gd name="T28" fmla="+- 0 4845 4839"/>
                              <a:gd name="T29" fmla="*/ T28 w 29"/>
                              <a:gd name="T30" fmla="+- 0 339 311"/>
                              <a:gd name="T31" fmla="*/ 339 h 29"/>
                              <a:gd name="T32" fmla="+- 0 4839 4839"/>
                              <a:gd name="T33" fmla="*/ T32 w 29"/>
                              <a:gd name="T34" fmla="+- 0 334 311"/>
                              <a:gd name="T35" fmla="*/ 334 h 29"/>
                              <a:gd name="T36" fmla="+- 0 4839 4839"/>
                              <a:gd name="T37" fmla="*/ T36 w 29"/>
                              <a:gd name="T38" fmla="+- 0 327 311"/>
                              <a:gd name="T39" fmla="*/ 32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29">
                                <a:moveTo>
                                  <a:pt x="0" y="16"/>
                                </a:moveTo>
                                <a:lnTo>
                                  <a:pt x="0" y="7"/>
                                </a:lnTo>
                                <a:lnTo>
                                  <a:pt x="11" y="0"/>
                                </a:lnTo>
                                <a:lnTo>
                                  <a:pt x="21" y="7"/>
                                </a:lnTo>
                                <a:lnTo>
                                  <a:pt x="29" y="17"/>
                                </a:lnTo>
                                <a:lnTo>
                                  <a:pt x="22" y="28"/>
                                </a:lnTo>
                                <a:lnTo>
                                  <a:pt x="12" y="28"/>
                                </a:lnTo>
                                <a:lnTo>
                                  <a:pt x="6" y="28"/>
                                </a:lnTo>
                                <a:lnTo>
                                  <a:pt x="0" y="23"/>
                                </a:lnTo>
                                <a:lnTo>
                                  <a:pt x="0" y="16"/>
                                </a:lnTo>
                              </a:path>
                            </a:pathLst>
                          </a:custGeom>
                          <a:noFill/>
                          <a:ln w="3041">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308AA2" id="Group 3562" o:spid="_x0000_s1026" style="position:absolute;margin-left:241.85pt;margin-top:3.2pt;width:1.65pt;height:13.9pt;z-index:13672;mso-position-horizontal-relative:page" coordorigin="4837,64" coordsize="33,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">
                <v:shape id="Freeform 3563" o:spid="_x0000_s1027" style="position:absolute;left:4841;top:65;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" path="m15,l4,,,4,,14r4,5l15,19r4,-5l19,4,15,xe" fillcolor="blue" stroked="f">
                  <v:path arrowok="t" o:connecttype="custom" o:connectlocs="15,66;4,66;0,70;0,80;4,85;15,85;19,80;19,70;15,66" o:connectangles="0,0,0,0,0,0,0,0,0"/>
                </v:shape>
                <v:shape id="Freeform 3564" o:spid="_x0000_s1028" style="position:absolute;left:4841;top:65;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" path="m,9l,4,4,,9,r6,l19,4r,5l19,14r-4,5l9,19r-5,l,14,,9e" filled="f" strokecolor="blue" strokeweight=".17pt">
                  <v:path arrowok="t" o:connecttype="custom" o:connectlocs="0,75;0,70;4,66;9,66;15,66;19,70;19,75;19,80;15,85;9,85;4,85;0,80;0,75" o:connectangles="0,0,0,0,0,0,0,0,0,0,0,0,0"/>
                </v:shape>
                <v:shape id="Freeform 3565" o:spid="_x0000_s1029" style="position:absolute;left:4841;top:145;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" path="m15,l4,,,4,,15r4,4l15,19r4,-4l19,4,15,xe" fillcolor="lime" stroked="f">
                  <v:path arrowok="t" o:connecttype="custom" o:connectlocs="15,145;4,145;0,149;0,160;4,164;15,164;19,160;19,149;15,145" o:connectangles="0,0,0,0,0,0,0,0,0"/>
                </v:shape>
                <v:shape id="Freeform 3566" o:spid="_x0000_s1030" style="position:absolute;left:4841;top:227;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" path="m15,l4,,,4,,14r4,5l15,19r4,-5l19,4,15,xe" fillcolor="red" stroked="f">
                  <v:path arrowok="t" o:connecttype="custom" o:connectlocs="15,228;4,228;0,232;0,242;4,247;15,247;19,242;19,232;15,228" o:connectangles="0,0,0,0,0,0,0,0,0"/>
                </v:shape>
                <v:shape id="Freeform 3567" o:spid="_x0000_s1031" style="position:absolute;left:4841;top:227;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" path="m,9l,4,4,,9,r6,l19,4r,5l19,14r-4,5l9,19r-5,l,14,,9e" filled="f" strokecolor="red" strokeweight=".17pt">
                  <v:path arrowok="t" o:connecttype="custom" o:connectlocs="0,237;0,232;4,228;9,228;15,228;19,232;19,237;19,242;15,247;9,247;4,247;0,242;0,237" o:connectangles="0,0,0,0,0,0,0,0,0,0,0,0,0"/>
                </v:shape>
                <v:shape id="Freeform 3568" o:spid="_x0000_s1032" style="position:absolute;left:4841;top:145;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" path="m,9l,4,4,,9,r6,l19,4r,5l19,15r-4,4l9,19r-5,l,15,,9e" filled="f" strokecolor="lime" strokeweight=".17pt">
                  <v:path arrowok="t" o:connecttype="custom" o:connectlocs="0,154;0,149;4,145;9,145;15,145;19,149;19,154;19,160;15,164;9,164;4,164;0,160;0,154" o:connectangles="0,0,0,0,0,0,0,0,0,0,0,0,0"/>
                </v:shape>
                <v:shape id="Freeform 3569" o:spid="_x0000_s1033" style="position:absolute;left:4839;top:310;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" path="m,16l,7,11,,21,7r8,10l22,28r-10,l6,28,,23,,16e" filled="f" strokecolor="#a9a9a9" strokeweight=".08447mm">
                  <v:path arrowok="t" o:connecttype="custom" o:connectlocs="0,327;0,318;11,311;21,318;29,328;22,339;12,339;6,339;0,334;0,327" o:connectangles="0,0,0,0,0,0,0,0,0,0"/>
                </v:shape>
                <w10:wrap anchorx="page"/>
              </v:group>
            </w:pict>
          </mc:Fallback>
        </mc:AlternateContent>
      </w:r>
      <w:r>
        <w:rPr>
          <w:noProof/>
        </w:rPr>
        <mc:AlternateContent>
          <mc:Choice Requires="wps">
            <w:drawing>
              <wp:anchor distT="0" distB="0" distL="114300" distR="114300" simplePos="0" relativeHeight="14032" behindDoc="0" locked="0" layoutInCell="1" allowOverlap="1" wp14:anchorId="5DD6A338" wp14:editId="0E4091E2">
                <wp:simplePos x="0" y="0"/>
                <wp:positionH relativeFrom="page">
                  <wp:posOffset>4342765</wp:posOffset>
                </wp:positionH>
                <wp:positionV relativeFrom="paragraph">
                  <wp:posOffset>48260</wp:posOffset>
                </wp:positionV>
                <wp:extent cx="8255" cy="0"/>
                <wp:effectExtent l="0" t="0" r="4445" b="0"/>
                <wp:wrapNone/>
                <wp:docPr id="1002" name="Line 3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BBCA57" id="Line 3561" o:spid="_x0000_s1026" style="position:absolute;z-index:1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3.8pt" to="342.6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" strokecolor="#333" strokeweight=".09028mm">
                <o:lock v:ext="edit" shapetype="f"/>
                <w10:wrap anchorx="page"/>
              </v:line>
            </w:pict>
          </mc:Fallback>
        </mc:AlternateContent>
      </w:r>
      <w:r>
        <w:rPr>
          <w:noProof/>
        </w:rPr>
        <mc:AlternateContent>
          <mc:Choice Requires="wps">
            <w:drawing>
              <wp:anchor distT="0" distB="0" distL="114300" distR="114300" simplePos="0" relativeHeight="14176" behindDoc="0" locked="0" layoutInCell="1" allowOverlap="1" wp14:anchorId="5E294C36" wp14:editId="715DADE6">
                <wp:simplePos x="0" y="0"/>
                <wp:positionH relativeFrom="page">
                  <wp:posOffset>4349115</wp:posOffset>
                </wp:positionH>
                <wp:positionV relativeFrom="paragraph">
                  <wp:posOffset>-29210</wp:posOffset>
                </wp:positionV>
                <wp:extent cx="2058670" cy="1663700"/>
                <wp:effectExtent l="0" t="0" r="0" b="0"/>
                <wp:wrapNone/>
                <wp:docPr id="1001" name="Text Box 3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8670" cy="166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CellMar>
                                <w:left w:w="0" w:type="dxa"/>
                                <w:right w:w="0" w:type="dxa"/>
                              </w:tblCellMar>
                              <w:tblLook w:val="01E0" w:firstRow="1" w:lastRow="1" w:firstColumn="1" w:lastColumn="1" w:noHBand="0" w:noVBand="0"/>
                            </w:tblPr>
                            <w:tblGrid>
                              <w:gridCol w:w="995"/>
                              <w:gridCol w:w="2239"/>
                            </w:tblGrid>
                            <w:tr w:rsidR="005A72E5" w14:paraId="5717952D" w14:textId="77777777">
                              <w:trPr>
                                <w:trHeight w:val="1878"/>
                              </w:trPr>
                              <w:tc>
                                <w:tcPr>
                                  <w:tcW w:w="995" w:type="dxa"/>
                                  <w:tcBorders>
                                    <w:bottom w:val="dashed" w:sz="6" w:space="0" w:color="000000"/>
                                    <w:right w:val="dashed" w:sz="6" w:space="0" w:color="000000"/>
                                  </w:tcBorders>
                                </w:tcPr>
                                <w:p w14:paraId="2C121D1E" w14:textId="77777777" w:rsidR="005A72E5" w:rsidRDefault="005A72E5">
                                  <w:pPr>
                                    <w:pStyle w:val="TableParagraph"/>
                                    <w:rPr>
                                      <w:sz w:val="16"/>
                                    </w:rPr>
                                  </w:pPr>
                                </w:p>
                              </w:tc>
                              <w:tc>
                                <w:tcPr>
                                  <w:tcW w:w="2239" w:type="dxa"/>
                                  <w:tcBorders>
                                    <w:left w:val="dashed" w:sz="6" w:space="0" w:color="000000"/>
                                    <w:bottom w:val="dashed" w:sz="6" w:space="0" w:color="000000"/>
                                  </w:tcBorders>
                                </w:tcPr>
                                <w:p w14:paraId="4DF3D932" w14:textId="77777777" w:rsidR="005A72E5" w:rsidRDefault="005A72E5">
                                  <w:pPr>
                                    <w:pStyle w:val="TableParagraph"/>
                                    <w:spacing w:before="43" w:line="91" w:lineRule="exact"/>
                                    <w:ind w:left="942"/>
                                    <w:rPr>
                                      <w:rFonts w:ascii="Arial"/>
                                      <w:b/>
                                      <w:sz w:val="9"/>
                                    </w:rPr>
                                  </w:pPr>
                                  <w:r>
                                    <w:rPr>
                                      <w:rFonts w:ascii="Arial"/>
                                      <w:b/>
                                      <w:w w:val="105"/>
                                      <w:sz w:val="9"/>
                                    </w:rPr>
                                    <w:t>Putative disease-specific: 8</w:t>
                                  </w:r>
                                </w:p>
                                <w:p w14:paraId="1EE03014" w14:textId="77777777" w:rsidR="005A72E5" w:rsidRDefault="005A72E5">
                                  <w:pPr>
                                    <w:pStyle w:val="TableParagraph"/>
                                    <w:spacing w:line="86" w:lineRule="exact"/>
                                    <w:ind w:left="942"/>
                                    <w:rPr>
                                      <w:rFonts w:ascii="Arial"/>
                                      <w:b/>
                                      <w:sz w:val="9"/>
                                    </w:rPr>
                                  </w:pPr>
                                  <w:r>
                                    <w:rPr>
                                      <w:rFonts w:ascii="Arial"/>
                                      <w:b/>
                                      <w:w w:val="105"/>
                                      <w:sz w:val="9"/>
                                    </w:rPr>
                                    <w:t>Systemic: 23</w:t>
                                  </w:r>
                                </w:p>
                                <w:p w14:paraId="19A12BBC" w14:textId="77777777" w:rsidR="005A72E5" w:rsidRDefault="005A72E5">
                                  <w:pPr>
                                    <w:pStyle w:val="TableParagraph"/>
                                    <w:spacing w:before="3" w:line="216" w:lineRule="auto"/>
                                    <w:ind w:left="955" w:right="418" w:hanging="13"/>
                                    <w:rPr>
                                      <w:rFonts w:ascii="Arial"/>
                                      <w:b/>
                                      <w:sz w:val="9"/>
                                    </w:rPr>
                                  </w:pPr>
                                  <w:r>
                                    <w:rPr>
                                      <w:rFonts w:ascii="Arial"/>
                                      <w:b/>
                                      <w:w w:val="105"/>
                                      <w:sz w:val="9"/>
                                    </w:rPr>
                                    <w:t>Tissue-specific: 68 None</w:t>
                                  </w:r>
                                </w:p>
                              </w:tc>
                            </w:tr>
                            <w:tr w:rsidR="005A72E5" w14:paraId="04011219" w14:textId="77777777">
                              <w:trPr>
                                <w:trHeight w:val="709"/>
                              </w:trPr>
                              <w:tc>
                                <w:tcPr>
                                  <w:tcW w:w="995" w:type="dxa"/>
                                  <w:tcBorders>
                                    <w:top w:val="dashed" w:sz="6" w:space="0" w:color="000000"/>
                                    <w:right w:val="dashed" w:sz="6" w:space="0" w:color="000000"/>
                                  </w:tcBorders>
                                </w:tcPr>
                                <w:p w14:paraId="3EC2BCEF" w14:textId="77777777" w:rsidR="005A72E5" w:rsidRDefault="005A72E5">
                                  <w:pPr>
                                    <w:pStyle w:val="TableParagraph"/>
                                    <w:rPr>
                                      <w:sz w:val="16"/>
                                    </w:rPr>
                                  </w:pPr>
                                </w:p>
                              </w:tc>
                              <w:tc>
                                <w:tcPr>
                                  <w:tcW w:w="2239" w:type="dxa"/>
                                  <w:tcBorders>
                                    <w:top w:val="dashed" w:sz="6" w:space="0" w:color="000000"/>
                                    <w:left w:val="dashed" w:sz="6" w:space="0" w:color="000000"/>
                                  </w:tcBorders>
                                </w:tcPr>
                                <w:p w14:paraId="4FD6F1A4" w14:textId="77777777" w:rsidR="005A72E5" w:rsidRDefault="005A72E5">
                                  <w:pPr>
                                    <w:pStyle w:val="TableParagraph"/>
                                    <w:rPr>
                                      <w:sz w:val="16"/>
                                    </w:rPr>
                                  </w:pPr>
                                </w:p>
                              </w:tc>
                            </w:tr>
                          </w:tbl>
                          <w:p w14:paraId="382003AD"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94C36" id="Text Box 3560" o:spid="_x0000_s1851" type="#_x0000_t202" style="position:absolute;left:0;text-align:left;margin-left:342.45pt;margin-top:-2.3pt;width:162.1pt;height:131pt;z-index:1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" filled="f" stroked="f">
                <v:path arrowok="t"/>
                <v:textbox inset="0,0,0,0">
                  <w:txbxContent>
                    <w:tbl>
                      <w:tblPr>
                        <w:tblW w:w="0" w:type="auto"/>
                        <w:tblInd w:w="5"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CellMar>
                          <w:left w:w="0" w:type="dxa"/>
                          <w:right w:w="0" w:type="dxa"/>
                        </w:tblCellMar>
                        <w:tblLook w:val="01E0" w:firstRow="1" w:lastRow="1" w:firstColumn="1" w:lastColumn="1" w:noHBand="0" w:noVBand="0"/>
                      </w:tblPr>
                      <w:tblGrid>
                        <w:gridCol w:w="995"/>
                        <w:gridCol w:w="2239"/>
                      </w:tblGrid>
                      <w:tr w:rsidR="005A72E5" w14:paraId="5717952D" w14:textId="77777777">
                        <w:trPr>
                          <w:trHeight w:val="1878"/>
                        </w:trPr>
                        <w:tc>
                          <w:tcPr>
                            <w:tcW w:w="995" w:type="dxa"/>
                            <w:tcBorders>
                              <w:bottom w:val="dashed" w:sz="6" w:space="0" w:color="000000"/>
                              <w:right w:val="dashed" w:sz="6" w:space="0" w:color="000000"/>
                            </w:tcBorders>
                          </w:tcPr>
                          <w:p w14:paraId="2C121D1E" w14:textId="77777777" w:rsidR="005A72E5" w:rsidRDefault="005A72E5">
                            <w:pPr>
                              <w:pStyle w:val="TableParagraph"/>
                              <w:rPr>
                                <w:sz w:val="16"/>
                              </w:rPr>
                            </w:pPr>
                          </w:p>
                        </w:tc>
                        <w:tc>
                          <w:tcPr>
                            <w:tcW w:w="2239" w:type="dxa"/>
                            <w:tcBorders>
                              <w:left w:val="dashed" w:sz="6" w:space="0" w:color="000000"/>
                              <w:bottom w:val="dashed" w:sz="6" w:space="0" w:color="000000"/>
                            </w:tcBorders>
                          </w:tcPr>
                          <w:p w14:paraId="4DF3D932" w14:textId="77777777" w:rsidR="005A72E5" w:rsidRDefault="005A72E5">
                            <w:pPr>
                              <w:pStyle w:val="TableParagraph"/>
                              <w:spacing w:before="43" w:line="91" w:lineRule="exact"/>
                              <w:ind w:left="942"/>
                              <w:rPr>
                                <w:rFonts w:ascii="Arial"/>
                                <w:b/>
                                <w:sz w:val="9"/>
                              </w:rPr>
                            </w:pPr>
                            <w:r>
                              <w:rPr>
                                <w:rFonts w:ascii="Arial"/>
                                <w:b/>
                                <w:w w:val="105"/>
                                <w:sz w:val="9"/>
                              </w:rPr>
                              <w:t>Putative disease-specific: 8</w:t>
                            </w:r>
                          </w:p>
                          <w:p w14:paraId="1EE03014" w14:textId="77777777" w:rsidR="005A72E5" w:rsidRDefault="005A72E5">
                            <w:pPr>
                              <w:pStyle w:val="TableParagraph"/>
                              <w:spacing w:line="86" w:lineRule="exact"/>
                              <w:ind w:left="942"/>
                              <w:rPr>
                                <w:rFonts w:ascii="Arial"/>
                                <w:b/>
                                <w:sz w:val="9"/>
                              </w:rPr>
                            </w:pPr>
                            <w:r>
                              <w:rPr>
                                <w:rFonts w:ascii="Arial"/>
                                <w:b/>
                                <w:w w:val="105"/>
                                <w:sz w:val="9"/>
                              </w:rPr>
                              <w:t>Systemic: 23</w:t>
                            </w:r>
                          </w:p>
                          <w:p w14:paraId="19A12BBC" w14:textId="77777777" w:rsidR="005A72E5" w:rsidRDefault="005A72E5">
                            <w:pPr>
                              <w:pStyle w:val="TableParagraph"/>
                              <w:spacing w:before="3" w:line="216" w:lineRule="auto"/>
                              <w:ind w:left="955" w:right="418" w:hanging="13"/>
                              <w:rPr>
                                <w:rFonts w:ascii="Arial"/>
                                <w:b/>
                                <w:sz w:val="9"/>
                              </w:rPr>
                            </w:pPr>
                            <w:r>
                              <w:rPr>
                                <w:rFonts w:ascii="Arial"/>
                                <w:b/>
                                <w:w w:val="105"/>
                                <w:sz w:val="9"/>
                              </w:rPr>
                              <w:t>Tissue-specific: 68 None</w:t>
                            </w:r>
                          </w:p>
                        </w:tc>
                      </w:tr>
                      <w:tr w:rsidR="005A72E5" w14:paraId="04011219" w14:textId="77777777">
                        <w:trPr>
                          <w:trHeight w:val="709"/>
                        </w:trPr>
                        <w:tc>
                          <w:tcPr>
                            <w:tcW w:w="995" w:type="dxa"/>
                            <w:tcBorders>
                              <w:top w:val="dashed" w:sz="6" w:space="0" w:color="000000"/>
                              <w:right w:val="dashed" w:sz="6" w:space="0" w:color="000000"/>
                            </w:tcBorders>
                          </w:tcPr>
                          <w:p w14:paraId="3EC2BCEF" w14:textId="77777777" w:rsidR="005A72E5" w:rsidRDefault="005A72E5">
                            <w:pPr>
                              <w:pStyle w:val="TableParagraph"/>
                              <w:rPr>
                                <w:sz w:val="16"/>
                              </w:rPr>
                            </w:pPr>
                          </w:p>
                        </w:tc>
                        <w:tc>
                          <w:tcPr>
                            <w:tcW w:w="2239" w:type="dxa"/>
                            <w:tcBorders>
                              <w:top w:val="dashed" w:sz="6" w:space="0" w:color="000000"/>
                              <w:left w:val="dashed" w:sz="6" w:space="0" w:color="000000"/>
                            </w:tcBorders>
                          </w:tcPr>
                          <w:p w14:paraId="4FD6F1A4" w14:textId="77777777" w:rsidR="005A72E5" w:rsidRDefault="005A72E5">
                            <w:pPr>
                              <w:pStyle w:val="TableParagraph"/>
                              <w:rPr>
                                <w:sz w:val="16"/>
                              </w:rPr>
                            </w:pPr>
                          </w:p>
                        </w:tc>
                      </w:tr>
                    </w:tbl>
                    <w:p w14:paraId="382003AD" w14:textId="77777777" w:rsidR="005A72E5" w:rsidRDefault="005A72E5">
                      <w:pPr>
                        <w:pStyle w:val="BodyText"/>
                      </w:pPr>
                    </w:p>
                  </w:txbxContent>
                </v:textbox>
                <w10:wrap anchorx="page"/>
              </v:shape>
            </w:pict>
          </mc:Fallback>
        </mc:AlternateContent>
      </w:r>
      <w:r w:rsidR="009B75EF">
        <w:rPr>
          <w:rFonts w:ascii="Arial"/>
          <w:color w:val="4D4D4D"/>
          <w:w w:val="105"/>
          <w:sz w:val="11"/>
        </w:rPr>
        <w:t>18</w:t>
      </w:r>
    </w:p>
    <w:p w14:paraId="3DF97952" w14:textId="77777777" w:rsidR="005313F1" w:rsidRDefault="00090D17">
      <w:pPr>
        <w:spacing w:before="72"/>
        <w:ind w:left="871"/>
        <w:jc w:val="center"/>
        <w:rPr>
          <w:rFonts w:ascii="Arial"/>
          <w:sz w:val="11"/>
        </w:rPr>
      </w:pPr>
      <w:r>
        <w:rPr>
          <w:noProof/>
        </w:rPr>
        <mc:AlternateContent>
          <mc:Choice Requires="wps">
            <w:drawing>
              <wp:anchor distT="0" distB="0" distL="114300" distR="114300" simplePos="0" relativeHeight="14008" behindDoc="0" locked="0" layoutInCell="1" allowOverlap="1" wp14:anchorId="31E53B2E" wp14:editId="421C1978">
                <wp:simplePos x="0" y="0"/>
                <wp:positionH relativeFrom="page">
                  <wp:posOffset>4342765</wp:posOffset>
                </wp:positionH>
                <wp:positionV relativeFrom="paragraph">
                  <wp:posOffset>93980</wp:posOffset>
                </wp:positionV>
                <wp:extent cx="8255" cy="0"/>
                <wp:effectExtent l="0" t="0" r="4445" b="0"/>
                <wp:wrapNone/>
                <wp:docPr id="1000" name="Line 3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25CB59" id="Line 3559" o:spid="_x0000_s1026" style="position:absolute;z-index:14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4pt" to="342.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" strokecolor="#333" strokeweight=".09028mm">
                <o:lock v:ext="edit" shapetype="f"/>
                <w10:wrap anchorx="page"/>
              </v:line>
            </w:pict>
          </mc:Fallback>
        </mc:AlternateContent>
      </w:r>
      <w:r w:rsidR="009B75EF">
        <w:rPr>
          <w:rFonts w:ascii="Arial"/>
          <w:color w:val="4D4D4D"/>
          <w:w w:val="105"/>
          <w:sz w:val="11"/>
        </w:rPr>
        <w:t>16</w:t>
      </w:r>
    </w:p>
    <w:p w14:paraId="26B01017" w14:textId="77777777" w:rsidR="005313F1" w:rsidRDefault="00090D17">
      <w:pPr>
        <w:spacing w:before="72"/>
        <w:ind w:left="871"/>
        <w:jc w:val="center"/>
        <w:rPr>
          <w:rFonts w:ascii="Arial"/>
          <w:sz w:val="11"/>
        </w:rPr>
      </w:pPr>
      <w:r>
        <w:rPr>
          <w:noProof/>
        </w:rPr>
        <mc:AlternateContent>
          <mc:Choice Requires="wps">
            <w:drawing>
              <wp:anchor distT="0" distB="0" distL="114300" distR="114300" simplePos="0" relativeHeight="13984" behindDoc="0" locked="0" layoutInCell="1" allowOverlap="1" wp14:anchorId="4B09EE8E" wp14:editId="57118EE2">
                <wp:simplePos x="0" y="0"/>
                <wp:positionH relativeFrom="page">
                  <wp:posOffset>4342765</wp:posOffset>
                </wp:positionH>
                <wp:positionV relativeFrom="paragraph">
                  <wp:posOffset>93980</wp:posOffset>
                </wp:positionV>
                <wp:extent cx="8255" cy="0"/>
                <wp:effectExtent l="0" t="0" r="4445" b="0"/>
                <wp:wrapNone/>
                <wp:docPr id="999" name="Line 3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86A085" id="Line 3558" o:spid="_x0000_s1026" style="position:absolute;z-index:1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4pt" to="342.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" strokecolor="#333" strokeweight=".09028mm">
                <o:lock v:ext="edit" shapetype="f"/>
                <w10:wrap anchorx="page"/>
              </v:line>
            </w:pict>
          </mc:Fallback>
        </mc:AlternateContent>
      </w:r>
      <w:r w:rsidR="009B75EF">
        <w:rPr>
          <w:rFonts w:ascii="Arial"/>
          <w:color w:val="4D4D4D"/>
          <w:w w:val="105"/>
          <w:sz w:val="11"/>
        </w:rPr>
        <w:t>14</w:t>
      </w:r>
    </w:p>
    <w:p w14:paraId="4B65F8E7" w14:textId="77777777" w:rsidR="005313F1" w:rsidRDefault="00090D17">
      <w:pPr>
        <w:spacing w:before="71"/>
        <w:ind w:left="871"/>
        <w:jc w:val="center"/>
        <w:rPr>
          <w:rFonts w:ascii="Arial"/>
          <w:sz w:val="11"/>
        </w:rPr>
      </w:pPr>
      <w:r>
        <w:rPr>
          <w:noProof/>
        </w:rPr>
        <mc:AlternateContent>
          <mc:Choice Requires="wps">
            <w:drawing>
              <wp:anchor distT="0" distB="0" distL="114300" distR="114300" simplePos="0" relativeHeight="13960" behindDoc="0" locked="0" layoutInCell="1" allowOverlap="1" wp14:anchorId="57A35103" wp14:editId="2F67C2EC">
                <wp:simplePos x="0" y="0"/>
                <wp:positionH relativeFrom="page">
                  <wp:posOffset>4342765</wp:posOffset>
                </wp:positionH>
                <wp:positionV relativeFrom="paragraph">
                  <wp:posOffset>93345</wp:posOffset>
                </wp:positionV>
                <wp:extent cx="8255" cy="0"/>
                <wp:effectExtent l="0" t="0" r="4445" b="0"/>
                <wp:wrapNone/>
                <wp:docPr id="998" name="Line 3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8F2049" id="Line 3557" o:spid="_x0000_s1026" style="position:absolute;z-index:13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35pt" to="342.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" strokecolor="#333" strokeweight=".09028mm">
                <o:lock v:ext="edit" shapetype="f"/>
                <w10:wrap anchorx="page"/>
              </v:line>
            </w:pict>
          </mc:Fallback>
        </mc:AlternateContent>
      </w:r>
      <w:r w:rsidR="009B75EF">
        <w:rPr>
          <w:rFonts w:ascii="Arial"/>
          <w:color w:val="4D4D4D"/>
          <w:w w:val="105"/>
          <w:sz w:val="11"/>
        </w:rPr>
        <w:t>12</w:t>
      </w:r>
    </w:p>
    <w:p w14:paraId="220A98C0" w14:textId="77777777" w:rsidR="005313F1" w:rsidRDefault="00090D17">
      <w:pPr>
        <w:spacing w:before="72"/>
        <w:ind w:left="871"/>
        <w:jc w:val="center"/>
        <w:rPr>
          <w:rFonts w:ascii="Arial"/>
          <w:sz w:val="11"/>
        </w:rPr>
      </w:pPr>
      <w:r>
        <w:rPr>
          <w:noProof/>
        </w:rPr>
        <mc:AlternateContent>
          <mc:Choice Requires="wps">
            <w:drawing>
              <wp:anchor distT="0" distB="0" distL="114300" distR="114300" simplePos="0" relativeHeight="13936" behindDoc="0" locked="0" layoutInCell="1" allowOverlap="1" wp14:anchorId="3AADA19D" wp14:editId="321DE19F">
                <wp:simplePos x="0" y="0"/>
                <wp:positionH relativeFrom="page">
                  <wp:posOffset>4342765</wp:posOffset>
                </wp:positionH>
                <wp:positionV relativeFrom="paragraph">
                  <wp:posOffset>93980</wp:posOffset>
                </wp:positionV>
                <wp:extent cx="8255" cy="0"/>
                <wp:effectExtent l="0" t="0" r="4445" b="0"/>
                <wp:wrapNone/>
                <wp:docPr id="997" name="Line 3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ACB1ED" id="Line 3556" o:spid="_x0000_s1026" style="position:absolute;z-index:1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4pt" to="342.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" strokecolor="#333" strokeweight=".09028mm">
                <o:lock v:ext="edit" shapetype="f"/>
                <w10:wrap anchorx="page"/>
              </v:line>
            </w:pict>
          </mc:Fallback>
        </mc:AlternateContent>
      </w:r>
      <w:r>
        <w:rPr>
          <w:noProof/>
        </w:rPr>
        <mc:AlternateContent>
          <mc:Choice Requires="wps">
            <w:drawing>
              <wp:anchor distT="0" distB="0" distL="114300" distR="114300" simplePos="0" relativeHeight="14104" behindDoc="0" locked="0" layoutInCell="1" allowOverlap="1" wp14:anchorId="3F656595" wp14:editId="2FF6D049">
                <wp:simplePos x="0" y="0"/>
                <wp:positionH relativeFrom="page">
                  <wp:posOffset>4044315</wp:posOffset>
                </wp:positionH>
                <wp:positionV relativeFrom="paragraph">
                  <wp:posOffset>144780</wp:posOffset>
                </wp:positionV>
                <wp:extent cx="212725" cy="514985"/>
                <wp:effectExtent l="0" t="0" r="0" b="0"/>
                <wp:wrapNone/>
                <wp:docPr id="996" name="Text Box 3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725"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9B7C4" w14:textId="77777777" w:rsidR="005A72E5" w:rsidRDefault="005A72E5">
                            <w:pPr>
                              <w:spacing w:before="20" w:line="261" w:lineRule="auto"/>
                              <w:ind w:left="20" w:right="-2" w:firstLine="8"/>
                              <w:rPr>
                                <w:rFonts w:ascii="Arial"/>
                                <w:b/>
                                <w:sz w:val="11"/>
                              </w:rPr>
                            </w:pPr>
                            <w:proofErr w:type="spellStart"/>
                            <w:r>
                              <w:rPr>
                                <w:rFonts w:ascii="Arial"/>
                                <w:b/>
                                <w:w w:val="105"/>
                                <w:sz w:val="11"/>
                              </w:rPr>
                              <w:t>PsA</w:t>
                            </w:r>
                            <w:proofErr w:type="spellEnd"/>
                            <w:del w:id="1062" w:author="Microsoft Office User" w:date="2018-12-24T10:32:00Z">
                              <w:r w:rsidDel="005C778C">
                                <w:rPr>
                                  <w:rFonts w:ascii="Arial"/>
                                  <w:b/>
                                  <w:w w:val="105"/>
                                  <w:sz w:val="11"/>
                                </w:rPr>
                                <w:delText xml:space="preserve"> SF </w:delText>
                              </w:r>
                            </w:del>
                            <w:ins w:id="1063" w:author="Microsoft Office User" w:date="2018-12-24T10:32:00Z">
                              <w:r>
                                <w:rPr>
                                  <w:rFonts w:ascii="Arial"/>
                                  <w:b/>
                                  <w:w w:val="105"/>
                                  <w:sz w:val="11"/>
                                </w:rPr>
                                <w:t xml:space="preserve"> synovial fluid </w:t>
                              </w:r>
                            </w:ins>
                            <w:r>
                              <w:rPr>
                                <w:rFonts w:ascii="Arial"/>
                                <w:b/>
                                <w:w w:val="105"/>
                                <w:sz w:val="11"/>
                              </w:rPr>
                              <w:t>vs</w:t>
                            </w:r>
                            <w:del w:id="1064" w:author="Microsoft Office User" w:date="2018-12-24T10:29:00Z">
                              <w:r w:rsidDel="005C778C">
                                <w:rPr>
                                  <w:rFonts w:ascii="Arial"/>
                                  <w:b/>
                                  <w:w w:val="105"/>
                                  <w:sz w:val="11"/>
                                </w:rPr>
                                <w:delText xml:space="preserve"> PB </w:delText>
                              </w:r>
                            </w:del>
                            <w:ins w:id="1065" w:author="Microsoft Office User" w:date="2018-12-24T10:29:00Z">
                              <w:r>
                                <w:rPr>
                                  <w:rFonts w:ascii="Arial"/>
                                  <w:b/>
                                  <w:w w:val="105"/>
                                  <w:sz w:val="11"/>
                                </w:rPr>
                                <w:t xml:space="preserve"> peripheral blood </w:t>
                              </w:r>
                            </w:ins>
                            <w:r>
                              <w:rPr>
                                <w:rFonts w:ascii="Arial"/>
                                <w:b/>
                                <w:w w:val="105"/>
                                <w:sz w:val="11"/>
                              </w:rPr>
                              <w:t>(log</w:t>
                            </w:r>
                            <w:r>
                              <w:rPr>
                                <w:rFonts w:ascii="Arial"/>
                                <w:b/>
                                <w:w w:val="105"/>
                                <w:position w:val="-3"/>
                                <w:sz w:val="6"/>
                              </w:rPr>
                              <w:t>2</w:t>
                            </w:r>
                            <w:r>
                              <w:rPr>
                                <w:rFonts w:ascii="Arial"/>
                                <w:b/>
                                <w:w w:val="105"/>
                                <w:sz w:val="11"/>
                              </w:rPr>
                              <w:t>mean 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56595" id="Text Box 3555" o:spid="_x0000_s1852" type="#_x0000_t202" style="position:absolute;left:0;text-align:left;margin-left:318.45pt;margin-top:11.4pt;width:16.75pt;height:40.55pt;z-index:14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" filled="f" stroked="f">
                <v:path arrowok="t"/>
                <v:textbox style="layout-flow:vertical;mso-layout-flow-alt:bottom-to-top" inset="0,0,0,0">
                  <w:txbxContent>
                    <w:p w14:paraId="2A39B7C4" w14:textId="77777777" w:rsidR="005A72E5" w:rsidRDefault="005A72E5">
                      <w:pPr>
                        <w:spacing w:before="20" w:line="261" w:lineRule="auto"/>
                        <w:ind w:left="20" w:right="-2" w:firstLine="8"/>
                        <w:rPr>
                          <w:rFonts w:ascii="Arial"/>
                          <w:b/>
                          <w:sz w:val="11"/>
                        </w:rPr>
                      </w:pPr>
                      <w:proofErr w:type="spellStart"/>
                      <w:r>
                        <w:rPr>
                          <w:rFonts w:ascii="Arial"/>
                          <w:b/>
                          <w:w w:val="105"/>
                          <w:sz w:val="11"/>
                        </w:rPr>
                        <w:t>PsA</w:t>
                      </w:r>
                      <w:proofErr w:type="spellEnd"/>
                      <w:del w:id="1066" w:author="Microsoft Office User" w:date="2018-12-24T10:32:00Z">
                        <w:r w:rsidDel="005C778C">
                          <w:rPr>
                            <w:rFonts w:ascii="Arial"/>
                            <w:b/>
                            <w:w w:val="105"/>
                            <w:sz w:val="11"/>
                          </w:rPr>
                          <w:delText xml:space="preserve"> SF </w:delText>
                        </w:r>
                      </w:del>
                      <w:ins w:id="1067" w:author="Microsoft Office User" w:date="2018-12-24T10:32:00Z">
                        <w:r>
                          <w:rPr>
                            <w:rFonts w:ascii="Arial"/>
                            <w:b/>
                            <w:w w:val="105"/>
                            <w:sz w:val="11"/>
                          </w:rPr>
                          <w:t xml:space="preserve"> synovial fluid </w:t>
                        </w:r>
                      </w:ins>
                      <w:r>
                        <w:rPr>
                          <w:rFonts w:ascii="Arial"/>
                          <w:b/>
                          <w:w w:val="105"/>
                          <w:sz w:val="11"/>
                        </w:rPr>
                        <w:t>vs</w:t>
                      </w:r>
                      <w:del w:id="1068" w:author="Microsoft Office User" w:date="2018-12-24T10:29:00Z">
                        <w:r w:rsidDel="005C778C">
                          <w:rPr>
                            <w:rFonts w:ascii="Arial"/>
                            <w:b/>
                            <w:w w:val="105"/>
                            <w:sz w:val="11"/>
                          </w:rPr>
                          <w:delText xml:space="preserve"> PB </w:delText>
                        </w:r>
                      </w:del>
                      <w:ins w:id="1069" w:author="Microsoft Office User" w:date="2018-12-24T10:29:00Z">
                        <w:r>
                          <w:rPr>
                            <w:rFonts w:ascii="Arial"/>
                            <w:b/>
                            <w:w w:val="105"/>
                            <w:sz w:val="11"/>
                          </w:rPr>
                          <w:t xml:space="preserve"> peripheral blood </w:t>
                        </w:r>
                      </w:ins>
                      <w:r>
                        <w:rPr>
                          <w:rFonts w:ascii="Arial"/>
                          <w:b/>
                          <w:w w:val="105"/>
                          <w:sz w:val="11"/>
                        </w:rPr>
                        <w:t>(log</w:t>
                      </w:r>
                      <w:r>
                        <w:rPr>
                          <w:rFonts w:ascii="Arial"/>
                          <w:b/>
                          <w:w w:val="105"/>
                          <w:position w:val="-3"/>
                          <w:sz w:val="6"/>
                        </w:rPr>
                        <w:t>2</w:t>
                      </w:r>
                      <w:r>
                        <w:rPr>
                          <w:rFonts w:ascii="Arial"/>
                          <w:b/>
                          <w:w w:val="105"/>
                          <w:sz w:val="11"/>
                        </w:rPr>
                        <w:t>mean FC)</w:t>
                      </w:r>
                    </w:p>
                  </w:txbxContent>
                </v:textbox>
                <w10:wrap anchorx="page"/>
              </v:shape>
            </w:pict>
          </mc:Fallback>
        </mc:AlternateContent>
      </w:r>
      <w:r w:rsidR="009B75EF">
        <w:rPr>
          <w:rFonts w:ascii="Arial"/>
          <w:color w:val="4D4D4D"/>
          <w:w w:val="105"/>
          <w:sz w:val="11"/>
        </w:rPr>
        <w:t>10</w:t>
      </w:r>
    </w:p>
    <w:p w14:paraId="0B92C7A2" w14:textId="77777777" w:rsidR="005313F1" w:rsidRDefault="00090D17">
      <w:pPr>
        <w:spacing w:before="71"/>
        <w:ind w:left="892"/>
        <w:jc w:val="center"/>
        <w:rPr>
          <w:rFonts w:ascii="Arial"/>
          <w:sz w:val="11"/>
        </w:rPr>
      </w:pPr>
      <w:r>
        <w:rPr>
          <w:noProof/>
        </w:rPr>
        <mc:AlternateContent>
          <mc:Choice Requires="wpg">
            <w:drawing>
              <wp:anchor distT="0" distB="0" distL="114300" distR="114300" simplePos="0" relativeHeight="13720" behindDoc="0" locked="0" layoutInCell="1" allowOverlap="1" wp14:anchorId="2AA13B1D" wp14:editId="0665A307">
                <wp:simplePos x="0" y="0"/>
                <wp:positionH relativeFrom="page">
                  <wp:posOffset>4913630</wp:posOffset>
                </wp:positionH>
                <wp:positionV relativeFrom="paragraph">
                  <wp:posOffset>76835</wp:posOffset>
                </wp:positionV>
                <wp:extent cx="76835" cy="78740"/>
                <wp:effectExtent l="0" t="0" r="0" b="0"/>
                <wp:wrapNone/>
                <wp:docPr id="991" name="Group 3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 cy="78740"/>
                          <a:chOff x="7738" y="121"/>
                          <a:chExt cx="121" cy="124"/>
                        </a:xfrm>
                      </wpg:grpSpPr>
                      <wps:wsp>
                        <wps:cNvPr id="992" name="Freeform 3551"/>
                        <wps:cNvSpPr>
                          <a:spLocks/>
                        </wps:cNvSpPr>
                        <wps:spPr bwMode="auto">
                          <a:xfrm>
                            <a:off x="7739" y="208"/>
                            <a:ext cx="34" cy="34"/>
                          </a:xfrm>
                          <a:custGeom>
                            <a:avLst/>
                            <a:gdLst>
                              <a:gd name="T0" fmla="+- 0 7766 7739"/>
                              <a:gd name="T1" fmla="*/ T0 w 34"/>
                              <a:gd name="T2" fmla="+- 0 209 209"/>
                              <a:gd name="T3" fmla="*/ 209 h 34"/>
                              <a:gd name="T4" fmla="+- 0 7747 7739"/>
                              <a:gd name="T5" fmla="*/ T4 w 34"/>
                              <a:gd name="T6" fmla="+- 0 209 209"/>
                              <a:gd name="T7" fmla="*/ 209 h 34"/>
                              <a:gd name="T8" fmla="+- 0 7739 7739"/>
                              <a:gd name="T9" fmla="*/ T8 w 34"/>
                              <a:gd name="T10" fmla="+- 0 216 209"/>
                              <a:gd name="T11" fmla="*/ 216 h 34"/>
                              <a:gd name="T12" fmla="+- 0 7739 7739"/>
                              <a:gd name="T13" fmla="*/ T12 w 34"/>
                              <a:gd name="T14" fmla="+- 0 235 209"/>
                              <a:gd name="T15" fmla="*/ 235 h 34"/>
                              <a:gd name="T16" fmla="+- 0 7747 7739"/>
                              <a:gd name="T17" fmla="*/ T16 w 34"/>
                              <a:gd name="T18" fmla="+- 0 243 209"/>
                              <a:gd name="T19" fmla="*/ 243 h 34"/>
                              <a:gd name="T20" fmla="+- 0 7766 7739"/>
                              <a:gd name="T21" fmla="*/ T20 w 34"/>
                              <a:gd name="T22" fmla="+- 0 243 209"/>
                              <a:gd name="T23" fmla="*/ 243 h 34"/>
                              <a:gd name="T24" fmla="+- 0 7773 7739"/>
                              <a:gd name="T25" fmla="*/ T24 w 34"/>
                              <a:gd name="T26" fmla="+- 0 235 209"/>
                              <a:gd name="T27" fmla="*/ 235 h 34"/>
                              <a:gd name="T28" fmla="+- 0 7773 7739"/>
                              <a:gd name="T29" fmla="*/ T28 w 34"/>
                              <a:gd name="T30" fmla="+- 0 216 209"/>
                              <a:gd name="T31" fmla="*/ 216 h 34"/>
                              <a:gd name="T32" fmla="+- 0 7766 7739"/>
                              <a:gd name="T33" fmla="*/ T32 w 34"/>
                              <a:gd name="T34" fmla="+- 0 209 209"/>
                              <a:gd name="T35" fmla="*/ 209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4">
                                <a:moveTo>
                                  <a:pt x="27" y="0"/>
                                </a:moveTo>
                                <a:lnTo>
                                  <a:pt x="8" y="0"/>
                                </a:lnTo>
                                <a:lnTo>
                                  <a:pt x="0" y="7"/>
                                </a:lnTo>
                                <a:lnTo>
                                  <a:pt x="0" y="26"/>
                                </a:lnTo>
                                <a:lnTo>
                                  <a:pt x="8" y="34"/>
                                </a:lnTo>
                                <a:lnTo>
                                  <a:pt x="27" y="34"/>
                                </a:lnTo>
                                <a:lnTo>
                                  <a:pt x="34" y="26"/>
                                </a:lnTo>
                                <a:lnTo>
                                  <a:pt x="34" y="7"/>
                                </a:lnTo>
                                <a:lnTo>
                                  <a:pt x="2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 name="Freeform 3552"/>
                        <wps:cNvSpPr>
                          <a:spLocks/>
                        </wps:cNvSpPr>
                        <wps:spPr bwMode="auto">
                          <a:xfrm>
                            <a:off x="7739" y="208"/>
                            <a:ext cx="34" cy="34"/>
                          </a:xfrm>
                          <a:custGeom>
                            <a:avLst/>
                            <a:gdLst>
                              <a:gd name="T0" fmla="+- 0 7739 7739"/>
                              <a:gd name="T1" fmla="*/ T0 w 34"/>
                              <a:gd name="T2" fmla="+- 0 226 209"/>
                              <a:gd name="T3" fmla="*/ 226 h 34"/>
                              <a:gd name="T4" fmla="+- 0 7739 7739"/>
                              <a:gd name="T5" fmla="*/ T4 w 34"/>
                              <a:gd name="T6" fmla="+- 0 216 209"/>
                              <a:gd name="T7" fmla="*/ 216 h 34"/>
                              <a:gd name="T8" fmla="+- 0 7747 7739"/>
                              <a:gd name="T9" fmla="*/ T8 w 34"/>
                              <a:gd name="T10" fmla="+- 0 209 209"/>
                              <a:gd name="T11" fmla="*/ 209 h 34"/>
                              <a:gd name="T12" fmla="+- 0 7756 7739"/>
                              <a:gd name="T13" fmla="*/ T12 w 34"/>
                              <a:gd name="T14" fmla="+- 0 209 209"/>
                              <a:gd name="T15" fmla="*/ 209 h 34"/>
                              <a:gd name="T16" fmla="+- 0 7766 7739"/>
                              <a:gd name="T17" fmla="*/ T16 w 34"/>
                              <a:gd name="T18" fmla="+- 0 209 209"/>
                              <a:gd name="T19" fmla="*/ 209 h 34"/>
                              <a:gd name="T20" fmla="+- 0 7773 7739"/>
                              <a:gd name="T21" fmla="*/ T20 w 34"/>
                              <a:gd name="T22" fmla="+- 0 216 209"/>
                              <a:gd name="T23" fmla="*/ 216 h 34"/>
                              <a:gd name="T24" fmla="+- 0 7773 7739"/>
                              <a:gd name="T25" fmla="*/ T24 w 34"/>
                              <a:gd name="T26" fmla="+- 0 226 209"/>
                              <a:gd name="T27" fmla="*/ 226 h 34"/>
                              <a:gd name="T28" fmla="+- 0 7773 7739"/>
                              <a:gd name="T29" fmla="*/ T28 w 34"/>
                              <a:gd name="T30" fmla="+- 0 235 209"/>
                              <a:gd name="T31" fmla="*/ 235 h 34"/>
                              <a:gd name="T32" fmla="+- 0 7766 7739"/>
                              <a:gd name="T33" fmla="*/ T32 w 34"/>
                              <a:gd name="T34" fmla="+- 0 243 209"/>
                              <a:gd name="T35" fmla="*/ 243 h 34"/>
                              <a:gd name="T36" fmla="+- 0 7756 7739"/>
                              <a:gd name="T37" fmla="*/ T36 w 34"/>
                              <a:gd name="T38" fmla="+- 0 243 209"/>
                              <a:gd name="T39" fmla="*/ 243 h 34"/>
                              <a:gd name="T40" fmla="+- 0 7747 7739"/>
                              <a:gd name="T41" fmla="*/ T40 w 34"/>
                              <a:gd name="T42" fmla="+- 0 243 209"/>
                              <a:gd name="T43" fmla="*/ 243 h 34"/>
                              <a:gd name="T44" fmla="+- 0 7739 7739"/>
                              <a:gd name="T45" fmla="*/ T44 w 34"/>
                              <a:gd name="T46" fmla="+- 0 235 209"/>
                              <a:gd name="T47" fmla="*/ 235 h 34"/>
                              <a:gd name="T48" fmla="+- 0 7739 7739"/>
                              <a:gd name="T49" fmla="*/ T48 w 34"/>
                              <a:gd name="T50" fmla="+- 0 226 209"/>
                              <a:gd name="T51" fmla="*/ 22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7"/>
                                </a:moveTo>
                                <a:lnTo>
                                  <a:pt x="0" y="7"/>
                                </a:lnTo>
                                <a:lnTo>
                                  <a:pt x="8" y="0"/>
                                </a:lnTo>
                                <a:lnTo>
                                  <a:pt x="17" y="0"/>
                                </a:lnTo>
                                <a:lnTo>
                                  <a:pt x="27" y="0"/>
                                </a:lnTo>
                                <a:lnTo>
                                  <a:pt x="34" y="7"/>
                                </a:lnTo>
                                <a:lnTo>
                                  <a:pt x="34" y="17"/>
                                </a:lnTo>
                                <a:lnTo>
                                  <a:pt x="34" y="26"/>
                                </a:lnTo>
                                <a:lnTo>
                                  <a:pt x="27" y="34"/>
                                </a:lnTo>
                                <a:lnTo>
                                  <a:pt x="17" y="34"/>
                                </a:lnTo>
                                <a:lnTo>
                                  <a:pt x="8" y="34"/>
                                </a:lnTo>
                                <a:lnTo>
                                  <a:pt x="0" y="26"/>
                                </a:lnTo>
                                <a:lnTo>
                                  <a:pt x="0" y="17"/>
                                </a:lnTo>
                              </a:path>
                            </a:pathLst>
                          </a:custGeom>
                          <a:noFill/>
                          <a:ln w="215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 name="Freeform 3553"/>
                        <wps:cNvSpPr>
                          <a:spLocks/>
                        </wps:cNvSpPr>
                        <wps:spPr bwMode="auto">
                          <a:xfrm>
                            <a:off x="7821" y="122"/>
                            <a:ext cx="34" cy="34"/>
                          </a:xfrm>
                          <a:custGeom>
                            <a:avLst/>
                            <a:gdLst>
                              <a:gd name="T0" fmla="+- 0 7848 7822"/>
                              <a:gd name="T1" fmla="*/ T0 w 34"/>
                              <a:gd name="T2" fmla="+- 0 123 123"/>
                              <a:gd name="T3" fmla="*/ 123 h 34"/>
                              <a:gd name="T4" fmla="+- 0 7829 7822"/>
                              <a:gd name="T5" fmla="*/ T4 w 34"/>
                              <a:gd name="T6" fmla="+- 0 123 123"/>
                              <a:gd name="T7" fmla="*/ 123 h 34"/>
                              <a:gd name="T8" fmla="+- 0 7822 7822"/>
                              <a:gd name="T9" fmla="*/ T8 w 34"/>
                              <a:gd name="T10" fmla="+- 0 131 123"/>
                              <a:gd name="T11" fmla="*/ 131 h 34"/>
                              <a:gd name="T12" fmla="+- 0 7822 7822"/>
                              <a:gd name="T13" fmla="*/ T12 w 34"/>
                              <a:gd name="T14" fmla="+- 0 149 123"/>
                              <a:gd name="T15" fmla="*/ 149 h 34"/>
                              <a:gd name="T16" fmla="+- 0 7829 7822"/>
                              <a:gd name="T17" fmla="*/ T16 w 34"/>
                              <a:gd name="T18" fmla="+- 0 157 123"/>
                              <a:gd name="T19" fmla="*/ 157 h 34"/>
                              <a:gd name="T20" fmla="+- 0 7848 7822"/>
                              <a:gd name="T21" fmla="*/ T20 w 34"/>
                              <a:gd name="T22" fmla="+- 0 157 123"/>
                              <a:gd name="T23" fmla="*/ 157 h 34"/>
                              <a:gd name="T24" fmla="+- 0 7856 7822"/>
                              <a:gd name="T25" fmla="*/ T24 w 34"/>
                              <a:gd name="T26" fmla="+- 0 149 123"/>
                              <a:gd name="T27" fmla="*/ 149 h 34"/>
                              <a:gd name="T28" fmla="+- 0 7856 7822"/>
                              <a:gd name="T29" fmla="*/ T28 w 34"/>
                              <a:gd name="T30" fmla="+- 0 131 123"/>
                              <a:gd name="T31" fmla="*/ 131 h 34"/>
                              <a:gd name="T32" fmla="+- 0 7848 7822"/>
                              <a:gd name="T33" fmla="*/ T32 w 34"/>
                              <a:gd name="T34" fmla="+- 0 123 123"/>
                              <a:gd name="T35" fmla="*/ 12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4">
                                <a:moveTo>
                                  <a:pt x="26" y="0"/>
                                </a:moveTo>
                                <a:lnTo>
                                  <a:pt x="7" y="0"/>
                                </a:lnTo>
                                <a:lnTo>
                                  <a:pt x="0" y="8"/>
                                </a:lnTo>
                                <a:lnTo>
                                  <a:pt x="0" y="26"/>
                                </a:lnTo>
                                <a:lnTo>
                                  <a:pt x="7" y="34"/>
                                </a:lnTo>
                                <a:lnTo>
                                  <a:pt x="26" y="34"/>
                                </a:lnTo>
                                <a:lnTo>
                                  <a:pt x="34" y="26"/>
                                </a:lnTo>
                                <a:lnTo>
                                  <a:pt x="34" y="8"/>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Freeform 3554"/>
                        <wps:cNvSpPr>
                          <a:spLocks/>
                        </wps:cNvSpPr>
                        <wps:spPr bwMode="auto">
                          <a:xfrm>
                            <a:off x="7821" y="122"/>
                            <a:ext cx="34" cy="34"/>
                          </a:xfrm>
                          <a:custGeom>
                            <a:avLst/>
                            <a:gdLst>
                              <a:gd name="T0" fmla="+- 0 7822 7822"/>
                              <a:gd name="T1" fmla="*/ T0 w 34"/>
                              <a:gd name="T2" fmla="+- 0 140 123"/>
                              <a:gd name="T3" fmla="*/ 140 h 34"/>
                              <a:gd name="T4" fmla="+- 0 7822 7822"/>
                              <a:gd name="T5" fmla="*/ T4 w 34"/>
                              <a:gd name="T6" fmla="+- 0 131 123"/>
                              <a:gd name="T7" fmla="*/ 131 h 34"/>
                              <a:gd name="T8" fmla="+- 0 7829 7822"/>
                              <a:gd name="T9" fmla="*/ T8 w 34"/>
                              <a:gd name="T10" fmla="+- 0 123 123"/>
                              <a:gd name="T11" fmla="*/ 123 h 34"/>
                              <a:gd name="T12" fmla="+- 0 7839 7822"/>
                              <a:gd name="T13" fmla="*/ T12 w 34"/>
                              <a:gd name="T14" fmla="+- 0 123 123"/>
                              <a:gd name="T15" fmla="*/ 123 h 34"/>
                              <a:gd name="T16" fmla="+- 0 7848 7822"/>
                              <a:gd name="T17" fmla="*/ T16 w 34"/>
                              <a:gd name="T18" fmla="+- 0 123 123"/>
                              <a:gd name="T19" fmla="*/ 123 h 34"/>
                              <a:gd name="T20" fmla="+- 0 7856 7822"/>
                              <a:gd name="T21" fmla="*/ T20 w 34"/>
                              <a:gd name="T22" fmla="+- 0 131 123"/>
                              <a:gd name="T23" fmla="*/ 131 h 34"/>
                              <a:gd name="T24" fmla="+- 0 7856 7822"/>
                              <a:gd name="T25" fmla="*/ T24 w 34"/>
                              <a:gd name="T26" fmla="+- 0 140 123"/>
                              <a:gd name="T27" fmla="*/ 140 h 34"/>
                              <a:gd name="T28" fmla="+- 0 7856 7822"/>
                              <a:gd name="T29" fmla="*/ T28 w 34"/>
                              <a:gd name="T30" fmla="+- 0 149 123"/>
                              <a:gd name="T31" fmla="*/ 149 h 34"/>
                              <a:gd name="T32" fmla="+- 0 7848 7822"/>
                              <a:gd name="T33" fmla="*/ T32 w 34"/>
                              <a:gd name="T34" fmla="+- 0 157 123"/>
                              <a:gd name="T35" fmla="*/ 157 h 34"/>
                              <a:gd name="T36" fmla="+- 0 7839 7822"/>
                              <a:gd name="T37" fmla="*/ T36 w 34"/>
                              <a:gd name="T38" fmla="+- 0 157 123"/>
                              <a:gd name="T39" fmla="*/ 157 h 34"/>
                              <a:gd name="T40" fmla="+- 0 7829 7822"/>
                              <a:gd name="T41" fmla="*/ T40 w 34"/>
                              <a:gd name="T42" fmla="+- 0 157 123"/>
                              <a:gd name="T43" fmla="*/ 157 h 34"/>
                              <a:gd name="T44" fmla="+- 0 7822 7822"/>
                              <a:gd name="T45" fmla="*/ T44 w 34"/>
                              <a:gd name="T46" fmla="+- 0 149 123"/>
                              <a:gd name="T47" fmla="*/ 149 h 34"/>
                              <a:gd name="T48" fmla="+- 0 7822 7822"/>
                              <a:gd name="T49" fmla="*/ T48 w 34"/>
                              <a:gd name="T50" fmla="+- 0 140 123"/>
                              <a:gd name="T51" fmla="*/ 14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A51636" id="Group 3550" o:spid="_x0000_s1026" style="position:absolute;margin-left:386.9pt;margin-top:6.05pt;width:6.05pt;height:6.2pt;z-index:13720;mso-position-horizontal-relative:page" coordorigin="7738,121" coordsize="12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">
                <v:shape id="Freeform 3551" o:spid="_x0000_s1027" style="position:absolute;left:7739;top:208;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" path="m27,l8,,,7,,26r8,8l27,34r7,-8l34,7,27,xe" fillcolor="red" stroked="f">
                  <v:path arrowok="t" o:connecttype="custom" o:connectlocs="27,209;8,209;0,216;0,235;8,243;27,243;34,235;34,216;27,209" o:connectangles="0,0,0,0,0,0,0,0,0"/>
                </v:shape>
                <v:shape id="Freeform 3552" o:spid="_x0000_s1028" style="position:absolute;left:7739;top:208;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" path="m,17l,7,8,r9,l27,r7,7l34,17r,9l27,34r-10,l8,34,,26,,17e" filled="f" strokecolor="red" strokeweight=".05992mm">
                  <v:path arrowok="t" o:connecttype="custom" o:connectlocs="0,226;0,216;8,209;17,209;27,209;34,216;34,226;34,235;27,243;17,243;8,243;0,235;0,226" o:connectangles="0,0,0,0,0,0,0,0,0,0,0,0,0"/>
                </v:shape>
                <v:shape id="Freeform 3553" o:spid="_x0000_s1029" style="position:absolute;left:7821;top:122;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" path="m26,l7,,,8,,26r7,8l26,34r8,-8l34,8,26,xe" fillcolor="red" stroked="f">
                  <v:path arrowok="t" o:connecttype="custom" o:connectlocs="26,123;7,123;0,131;0,149;7,157;26,157;34,149;34,131;26,123" o:connectangles="0,0,0,0,0,0,0,0,0"/>
                </v:shape>
                <v:shape id="Freeform 3554" o:spid="_x0000_s1030" style="position:absolute;left:7821;top:122;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" path="m,17l,8,7,,17,r9,l34,8r,9l34,26r-8,8l17,34,7,34,,26,,17e" filled="f" strokecolor="red" strokeweight=".05992mm">
                  <v:path arrowok="t" o:connecttype="custom" o:connectlocs="0,140;0,131;7,123;17,123;26,123;34,131;34,140;34,149;26,157;17,157;7,157;0,149;0,140" o:connectangles="0,0,0,0,0,0,0,0,0,0,0,0,0"/>
                </v:shape>
                <w10:wrap anchorx="page"/>
              </v:group>
            </w:pict>
          </mc:Fallback>
        </mc:AlternateContent>
      </w:r>
      <w:r>
        <w:rPr>
          <w:noProof/>
        </w:rPr>
        <mc:AlternateContent>
          <mc:Choice Requires="wps">
            <w:drawing>
              <wp:anchor distT="0" distB="0" distL="114300" distR="114300" simplePos="0" relativeHeight="13912" behindDoc="0" locked="0" layoutInCell="1" allowOverlap="1" wp14:anchorId="042BEEB5" wp14:editId="24713AD8">
                <wp:simplePos x="0" y="0"/>
                <wp:positionH relativeFrom="page">
                  <wp:posOffset>4342765</wp:posOffset>
                </wp:positionH>
                <wp:positionV relativeFrom="paragraph">
                  <wp:posOffset>93345</wp:posOffset>
                </wp:positionV>
                <wp:extent cx="8255" cy="0"/>
                <wp:effectExtent l="0" t="0" r="4445" b="0"/>
                <wp:wrapNone/>
                <wp:docPr id="990" name="Line 3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B4DDB2" id="Line 3549" o:spid="_x0000_s1026" style="position:absolute;z-index:13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35pt" to="342.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4BUCAIAABQ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" strokecolor="#333" strokeweight=".09028mm">
                <o:lock v:ext="edit" shapetype="f"/>
                <w10:wrap anchorx="page"/>
              </v:line>
            </w:pict>
          </mc:Fallback>
        </mc:AlternateContent>
      </w:r>
      <w:r w:rsidR="009B75EF">
        <w:rPr>
          <w:rFonts w:ascii="Arial"/>
          <w:color w:val="4D4D4D"/>
          <w:w w:val="104"/>
          <w:sz w:val="11"/>
        </w:rPr>
        <w:t>8</w:t>
      </w:r>
    </w:p>
    <w:p w14:paraId="19014914" w14:textId="77777777" w:rsidR="005313F1" w:rsidRDefault="00090D17">
      <w:pPr>
        <w:spacing w:before="72"/>
        <w:ind w:left="892"/>
        <w:jc w:val="center"/>
        <w:rPr>
          <w:rFonts w:ascii="Arial"/>
          <w:sz w:val="11"/>
        </w:rPr>
      </w:pPr>
      <w:r>
        <w:rPr>
          <w:noProof/>
        </w:rPr>
        <mc:AlternateContent>
          <mc:Choice Requires="wpg">
            <w:drawing>
              <wp:anchor distT="0" distB="0" distL="114300" distR="114300" simplePos="0" relativeHeight="13696" behindDoc="0" locked="0" layoutInCell="1" allowOverlap="1" wp14:anchorId="26EB46F0" wp14:editId="2B0D3031">
                <wp:simplePos x="0" y="0"/>
                <wp:positionH relativeFrom="page">
                  <wp:posOffset>4718685</wp:posOffset>
                </wp:positionH>
                <wp:positionV relativeFrom="paragraph">
                  <wp:posOffset>143510</wp:posOffset>
                </wp:positionV>
                <wp:extent cx="729615" cy="579755"/>
                <wp:effectExtent l="0" t="0" r="0" b="0"/>
                <wp:wrapNone/>
                <wp:docPr id="984" name="Group 3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615" cy="579755"/>
                          <a:chOff x="7431" y="226"/>
                          <a:chExt cx="1149" cy="913"/>
                        </a:xfrm>
                      </wpg:grpSpPr>
                      <wps:wsp>
                        <wps:cNvPr id="985" name="Freeform 3544"/>
                        <wps:cNvSpPr>
                          <a:spLocks/>
                        </wps:cNvSpPr>
                        <wps:spPr bwMode="auto">
                          <a:xfrm>
                            <a:off x="8480" y="1076"/>
                            <a:ext cx="34" cy="35"/>
                          </a:xfrm>
                          <a:custGeom>
                            <a:avLst/>
                            <a:gdLst>
                              <a:gd name="T0" fmla="+- 0 8507 8481"/>
                              <a:gd name="T1" fmla="*/ T0 w 34"/>
                              <a:gd name="T2" fmla="+- 0 1076 1076"/>
                              <a:gd name="T3" fmla="*/ 1076 h 35"/>
                              <a:gd name="T4" fmla="+- 0 8488 8481"/>
                              <a:gd name="T5" fmla="*/ T4 w 34"/>
                              <a:gd name="T6" fmla="+- 0 1076 1076"/>
                              <a:gd name="T7" fmla="*/ 1076 h 35"/>
                              <a:gd name="T8" fmla="+- 0 8481 8481"/>
                              <a:gd name="T9" fmla="*/ T8 w 34"/>
                              <a:gd name="T10" fmla="+- 0 1084 1076"/>
                              <a:gd name="T11" fmla="*/ 1084 h 35"/>
                              <a:gd name="T12" fmla="+- 0 8481 8481"/>
                              <a:gd name="T13" fmla="*/ T12 w 34"/>
                              <a:gd name="T14" fmla="+- 0 1102 1076"/>
                              <a:gd name="T15" fmla="*/ 1102 h 35"/>
                              <a:gd name="T16" fmla="+- 0 8488 8481"/>
                              <a:gd name="T17" fmla="*/ T16 w 34"/>
                              <a:gd name="T18" fmla="+- 0 1110 1076"/>
                              <a:gd name="T19" fmla="*/ 1110 h 35"/>
                              <a:gd name="T20" fmla="+- 0 8507 8481"/>
                              <a:gd name="T21" fmla="*/ T20 w 34"/>
                              <a:gd name="T22" fmla="+- 0 1110 1076"/>
                              <a:gd name="T23" fmla="*/ 1110 h 35"/>
                              <a:gd name="T24" fmla="+- 0 8515 8481"/>
                              <a:gd name="T25" fmla="*/ T24 w 34"/>
                              <a:gd name="T26" fmla="+- 0 1102 1076"/>
                              <a:gd name="T27" fmla="*/ 1102 h 35"/>
                              <a:gd name="T28" fmla="+- 0 8515 8481"/>
                              <a:gd name="T29" fmla="*/ T28 w 34"/>
                              <a:gd name="T30" fmla="+- 0 1084 1076"/>
                              <a:gd name="T31" fmla="*/ 1084 h 35"/>
                              <a:gd name="T32" fmla="+- 0 8507 8481"/>
                              <a:gd name="T33" fmla="*/ T32 w 34"/>
                              <a:gd name="T34" fmla="+- 0 1076 1076"/>
                              <a:gd name="T35" fmla="*/ 1076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5">
                                <a:moveTo>
                                  <a:pt x="26" y="0"/>
                                </a:moveTo>
                                <a:lnTo>
                                  <a:pt x="7" y="0"/>
                                </a:lnTo>
                                <a:lnTo>
                                  <a:pt x="0" y="8"/>
                                </a:lnTo>
                                <a:lnTo>
                                  <a:pt x="0" y="26"/>
                                </a:lnTo>
                                <a:lnTo>
                                  <a:pt x="7" y="34"/>
                                </a:lnTo>
                                <a:lnTo>
                                  <a:pt x="26" y="34"/>
                                </a:lnTo>
                                <a:lnTo>
                                  <a:pt x="34" y="26"/>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Freeform 3545"/>
                        <wps:cNvSpPr>
                          <a:spLocks/>
                        </wps:cNvSpPr>
                        <wps:spPr bwMode="auto">
                          <a:xfrm>
                            <a:off x="8480" y="1076"/>
                            <a:ext cx="34" cy="35"/>
                          </a:xfrm>
                          <a:custGeom>
                            <a:avLst/>
                            <a:gdLst>
                              <a:gd name="T0" fmla="+- 0 8481 8481"/>
                              <a:gd name="T1" fmla="*/ T0 w 34"/>
                              <a:gd name="T2" fmla="+- 0 1093 1076"/>
                              <a:gd name="T3" fmla="*/ 1093 h 35"/>
                              <a:gd name="T4" fmla="+- 0 8481 8481"/>
                              <a:gd name="T5" fmla="*/ T4 w 34"/>
                              <a:gd name="T6" fmla="+- 0 1084 1076"/>
                              <a:gd name="T7" fmla="*/ 1084 h 35"/>
                              <a:gd name="T8" fmla="+- 0 8488 8481"/>
                              <a:gd name="T9" fmla="*/ T8 w 34"/>
                              <a:gd name="T10" fmla="+- 0 1076 1076"/>
                              <a:gd name="T11" fmla="*/ 1076 h 35"/>
                              <a:gd name="T12" fmla="+- 0 8498 8481"/>
                              <a:gd name="T13" fmla="*/ T12 w 34"/>
                              <a:gd name="T14" fmla="+- 0 1076 1076"/>
                              <a:gd name="T15" fmla="*/ 1076 h 35"/>
                              <a:gd name="T16" fmla="+- 0 8507 8481"/>
                              <a:gd name="T17" fmla="*/ T16 w 34"/>
                              <a:gd name="T18" fmla="+- 0 1076 1076"/>
                              <a:gd name="T19" fmla="*/ 1076 h 35"/>
                              <a:gd name="T20" fmla="+- 0 8515 8481"/>
                              <a:gd name="T21" fmla="*/ T20 w 34"/>
                              <a:gd name="T22" fmla="+- 0 1084 1076"/>
                              <a:gd name="T23" fmla="*/ 1084 h 35"/>
                              <a:gd name="T24" fmla="+- 0 8515 8481"/>
                              <a:gd name="T25" fmla="*/ T24 w 34"/>
                              <a:gd name="T26" fmla="+- 0 1093 1076"/>
                              <a:gd name="T27" fmla="*/ 1093 h 35"/>
                              <a:gd name="T28" fmla="+- 0 8515 8481"/>
                              <a:gd name="T29" fmla="*/ T28 w 34"/>
                              <a:gd name="T30" fmla="+- 0 1102 1076"/>
                              <a:gd name="T31" fmla="*/ 1102 h 35"/>
                              <a:gd name="T32" fmla="+- 0 8507 8481"/>
                              <a:gd name="T33" fmla="*/ T32 w 34"/>
                              <a:gd name="T34" fmla="+- 0 1110 1076"/>
                              <a:gd name="T35" fmla="*/ 1110 h 35"/>
                              <a:gd name="T36" fmla="+- 0 8498 8481"/>
                              <a:gd name="T37" fmla="*/ T36 w 34"/>
                              <a:gd name="T38" fmla="+- 0 1110 1076"/>
                              <a:gd name="T39" fmla="*/ 1110 h 35"/>
                              <a:gd name="T40" fmla="+- 0 8488 8481"/>
                              <a:gd name="T41" fmla="*/ T40 w 34"/>
                              <a:gd name="T42" fmla="+- 0 1110 1076"/>
                              <a:gd name="T43" fmla="*/ 1110 h 35"/>
                              <a:gd name="T44" fmla="+- 0 8481 8481"/>
                              <a:gd name="T45" fmla="*/ T44 w 34"/>
                              <a:gd name="T46" fmla="+- 0 1102 1076"/>
                              <a:gd name="T47" fmla="*/ 1102 h 35"/>
                              <a:gd name="T48" fmla="+- 0 8481 8481"/>
                              <a:gd name="T49" fmla="*/ T48 w 34"/>
                              <a:gd name="T50" fmla="+- 0 1093 1076"/>
                              <a:gd name="T51" fmla="*/ 109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7">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7" name="Picture 3546"/>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7431" y="225"/>
                            <a:ext cx="1149" cy="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8" name="Freeform 3547"/>
                        <wps:cNvSpPr>
                          <a:spLocks/>
                        </wps:cNvSpPr>
                        <wps:spPr bwMode="auto">
                          <a:xfrm>
                            <a:off x="8511" y="997"/>
                            <a:ext cx="34" cy="35"/>
                          </a:xfrm>
                          <a:custGeom>
                            <a:avLst/>
                            <a:gdLst>
                              <a:gd name="T0" fmla="+- 0 8538 8512"/>
                              <a:gd name="T1" fmla="*/ T0 w 34"/>
                              <a:gd name="T2" fmla="+- 0 998 998"/>
                              <a:gd name="T3" fmla="*/ 998 h 35"/>
                              <a:gd name="T4" fmla="+- 0 8519 8512"/>
                              <a:gd name="T5" fmla="*/ T4 w 34"/>
                              <a:gd name="T6" fmla="+- 0 998 998"/>
                              <a:gd name="T7" fmla="*/ 998 h 35"/>
                              <a:gd name="T8" fmla="+- 0 8512 8512"/>
                              <a:gd name="T9" fmla="*/ T8 w 34"/>
                              <a:gd name="T10" fmla="+- 0 1005 998"/>
                              <a:gd name="T11" fmla="*/ 1005 h 35"/>
                              <a:gd name="T12" fmla="+- 0 8512 8512"/>
                              <a:gd name="T13" fmla="*/ T12 w 34"/>
                              <a:gd name="T14" fmla="+- 0 1024 998"/>
                              <a:gd name="T15" fmla="*/ 1024 h 35"/>
                              <a:gd name="T16" fmla="+- 0 8519 8512"/>
                              <a:gd name="T17" fmla="*/ T16 w 34"/>
                              <a:gd name="T18" fmla="+- 0 1032 998"/>
                              <a:gd name="T19" fmla="*/ 1032 h 35"/>
                              <a:gd name="T20" fmla="+- 0 8538 8512"/>
                              <a:gd name="T21" fmla="*/ T20 w 34"/>
                              <a:gd name="T22" fmla="+- 0 1032 998"/>
                              <a:gd name="T23" fmla="*/ 1032 h 35"/>
                              <a:gd name="T24" fmla="+- 0 8546 8512"/>
                              <a:gd name="T25" fmla="*/ T24 w 34"/>
                              <a:gd name="T26" fmla="+- 0 1024 998"/>
                              <a:gd name="T27" fmla="*/ 1024 h 35"/>
                              <a:gd name="T28" fmla="+- 0 8546 8512"/>
                              <a:gd name="T29" fmla="*/ T28 w 34"/>
                              <a:gd name="T30" fmla="+- 0 1005 998"/>
                              <a:gd name="T31" fmla="*/ 1005 h 35"/>
                              <a:gd name="T32" fmla="+- 0 8538 8512"/>
                              <a:gd name="T33" fmla="*/ T32 w 34"/>
                              <a:gd name="T34" fmla="+- 0 998 998"/>
                              <a:gd name="T35" fmla="*/ 998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5">
                                <a:moveTo>
                                  <a:pt x="26" y="0"/>
                                </a:moveTo>
                                <a:lnTo>
                                  <a:pt x="7" y="0"/>
                                </a:lnTo>
                                <a:lnTo>
                                  <a:pt x="0" y="7"/>
                                </a:lnTo>
                                <a:lnTo>
                                  <a:pt x="0" y="26"/>
                                </a:lnTo>
                                <a:lnTo>
                                  <a:pt x="7" y="34"/>
                                </a:lnTo>
                                <a:lnTo>
                                  <a:pt x="26" y="34"/>
                                </a:lnTo>
                                <a:lnTo>
                                  <a:pt x="34" y="26"/>
                                </a:lnTo>
                                <a:lnTo>
                                  <a:pt x="34" y="7"/>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 name="Freeform 3548"/>
                        <wps:cNvSpPr>
                          <a:spLocks/>
                        </wps:cNvSpPr>
                        <wps:spPr bwMode="auto">
                          <a:xfrm>
                            <a:off x="8511" y="997"/>
                            <a:ext cx="34" cy="35"/>
                          </a:xfrm>
                          <a:custGeom>
                            <a:avLst/>
                            <a:gdLst>
                              <a:gd name="T0" fmla="+- 0 8512 8512"/>
                              <a:gd name="T1" fmla="*/ T0 w 34"/>
                              <a:gd name="T2" fmla="+- 0 1015 998"/>
                              <a:gd name="T3" fmla="*/ 1015 h 35"/>
                              <a:gd name="T4" fmla="+- 0 8512 8512"/>
                              <a:gd name="T5" fmla="*/ T4 w 34"/>
                              <a:gd name="T6" fmla="+- 0 1005 998"/>
                              <a:gd name="T7" fmla="*/ 1005 h 35"/>
                              <a:gd name="T8" fmla="+- 0 8519 8512"/>
                              <a:gd name="T9" fmla="*/ T8 w 34"/>
                              <a:gd name="T10" fmla="+- 0 998 998"/>
                              <a:gd name="T11" fmla="*/ 998 h 35"/>
                              <a:gd name="T12" fmla="+- 0 8529 8512"/>
                              <a:gd name="T13" fmla="*/ T12 w 34"/>
                              <a:gd name="T14" fmla="+- 0 998 998"/>
                              <a:gd name="T15" fmla="*/ 998 h 35"/>
                              <a:gd name="T16" fmla="+- 0 8538 8512"/>
                              <a:gd name="T17" fmla="*/ T16 w 34"/>
                              <a:gd name="T18" fmla="+- 0 998 998"/>
                              <a:gd name="T19" fmla="*/ 998 h 35"/>
                              <a:gd name="T20" fmla="+- 0 8546 8512"/>
                              <a:gd name="T21" fmla="*/ T20 w 34"/>
                              <a:gd name="T22" fmla="+- 0 1005 998"/>
                              <a:gd name="T23" fmla="*/ 1005 h 35"/>
                              <a:gd name="T24" fmla="+- 0 8546 8512"/>
                              <a:gd name="T25" fmla="*/ T24 w 34"/>
                              <a:gd name="T26" fmla="+- 0 1015 998"/>
                              <a:gd name="T27" fmla="*/ 1015 h 35"/>
                              <a:gd name="T28" fmla="+- 0 8546 8512"/>
                              <a:gd name="T29" fmla="*/ T28 w 34"/>
                              <a:gd name="T30" fmla="+- 0 1024 998"/>
                              <a:gd name="T31" fmla="*/ 1024 h 35"/>
                              <a:gd name="T32" fmla="+- 0 8538 8512"/>
                              <a:gd name="T33" fmla="*/ T32 w 34"/>
                              <a:gd name="T34" fmla="+- 0 1032 998"/>
                              <a:gd name="T35" fmla="*/ 1032 h 35"/>
                              <a:gd name="T36" fmla="+- 0 8529 8512"/>
                              <a:gd name="T37" fmla="*/ T36 w 34"/>
                              <a:gd name="T38" fmla="+- 0 1032 998"/>
                              <a:gd name="T39" fmla="*/ 1032 h 35"/>
                              <a:gd name="T40" fmla="+- 0 8519 8512"/>
                              <a:gd name="T41" fmla="*/ T40 w 34"/>
                              <a:gd name="T42" fmla="+- 0 1032 998"/>
                              <a:gd name="T43" fmla="*/ 1032 h 35"/>
                              <a:gd name="T44" fmla="+- 0 8512 8512"/>
                              <a:gd name="T45" fmla="*/ T44 w 34"/>
                              <a:gd name="T46" fmla="+- 0 1024 998"/>
                              <a:gd name="T47" fmla="*/ 1024 h 35"/>
                              <a:gd name="T48" fmla="+- 0 8512 8512"/>
                              <a:gd name="T49" fmla="*/ T48 w 34"/>
                              <a:gd name="T50" fmla="+- 0 1015 998"/>
                              <a:gd name="T51" fmla="*/ 1015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7">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C34BCC" id="Group 3543" o:spid="_x0000_s1026" style="position:absolute;margin-left:371.55pt;margin-top:11.3pt;width:57.45pt;height:45.65pt;z-index:13696;mso-position-horizontal-relative:page" coordorigin="7431,226" coordsize="114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&#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">
                <v:shape id="Freeform 3544" o:spid="_x0000_s1027" style="position:absolute;left:8480;top:1076;width:34;height:35;visibility:visible;mso-wrap-style:square;v-text-anchor:top" coordsize="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" path="m26,l7,,,8,,26r7,8l26,34r8,-8l34,8,26,xe" fillcolor="lime" stroked="f">
                  <v:path arrowok="t" o:connecttype="custom" o:connectlocs="26,1076;7,1076;0,1084;0,1102;7,1110;26,1110;34,1102;34,1084;26,1076" o:connectangles="0,0,0,0,0,0,0,0,0"/>
                </v:shape>
                <v:shape id="Freeform 3545" o:spid="_x0000_s1028" style="position:absolute;left:8480;top:1076;width:34;height:35;visibility:visible;mso-wrap-style:square;v-text-anchor:top" coordsize="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" path="m,17l,8,7,,17,r9,l34,8r,9l34,26r-8,8l17,34,7,34,,26,,17e" filled="f" strokecolor="lime" strokeweight=".05992mm">
                  <v:path arrowok="t" o:connecttype="custom" o:connectlocs="0,1093;0,1084;7,1076;17,1076;26,1076;34,1084;34,1093;34,1102;26,1110;17,1110;7,1110;0,1102;0,1093" o:connectangles="0,0,0,0,0,0,0,0,0,0,0,0,0"/>
                </v:shape>
                <v:shape id="Picture 3546" o:spid="_x0000_s1029" type="#_x0000_t75" style="position:absolute;left:7431;top:225;width:1149;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">
                  <v:imagedata r:id="rId91" o:title=""/>
                  <v:path arrowok="t"/>
                  <o:lock v:ext="edit" aspectratio="f"/>
                </v:shape>
                <v:shape id="Freeform 3547" o:spid="_x0000_s1030" style="position:absolute;left:8511;top:997;width:34;height:35;visibility:visible;mso-wrap-style:square;v-text-anchor:top" coordsize="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" path="m26,l7,,,7,,26r7,8l26,34r8,-8l34,7,26,xe" fillcolor="lime" stroked="f">
                  <v:path arrowok="t" o:connecttype="custom" o:connectlocs="26,998;7,998;0,1005;0,1024;7,1032;26,1032;34,1024;34,1005;26,998" o:connectangles="0,0,0,0,0,0,0,0,0"/>
                </v:shape>
                <v:shape id="Freeform 3548" o:spid="_x0000_s1031" style="position:absolute;left:8511;top:997;width:34;height:35;visibility:visible;mso-wrap-style:square;v-text-anchor:top" coordsize="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" path="m,17l,7,7,,17,r9,l34,7r,10l34,26r-8,8l17,34,7,34,,26,,17e" filled="f" strokecolor="lime" strokeweight=".05992mm">
                  <v:path arrowok="t" o:connecttype="custom" o:connectlocs="0,1015;0,1005;7,998;17,998;26,998;34,1005;34,1015;34,1024;26,1032;17,1032;7,1032;0,1024;0,1015" o:connectangles="0,0,0,0,0,0,0,0,0,0,0,0,0"/>
                </v:shape>
                <w10:wrap anchorx="page"/>
              </v:group>
            </w:pict>
          </mc:Fallback>
        </mc:AlternateContent>
      </w:r>
      <w:r>
        <w:rPr>
          <w:noProof/>
        </w:rPr>
        <mc:AlternateContent>
          <mc:Choice Requires="wps">
            <w:drawing>
              <wp:anchor distT="0" distB="0" distL="114300" distR="114300" simplePos="0" relativeHeight="13888" behindDoc="0" locked="0" layoutInCell="1" allowOverlap="1" wp14:anchorId="33FE9AD3" wp14:editId="49864E05">
                <wp:simplePos x="0" y="0"/>
                <wp:positionH relativeFrom="page">
                  <wp:posOffset>4342765</wp:posOffset>
                </wp:positionH>
                <wp:positionV relativeFrom="paragraph">
                  <wp:posOffset>93980</wp:posOffset>
                </wp:positionV>
                <wp:extent cx="8255" cy="0"/>
                <wp:effectExtent l="0" t="0" r="4445" b="0"/>
                <wp:wrapNone/>
                <wp:docPr id="983" name="Line 3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489F81" id="Line 3542" o:spid="_x0000_s1026" style="position:absolute;z-index: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4pt" to="342.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" strokecolor="#333" strokeweight=".09028mm">
                <o:lock v:ext="edit" shapetype="f"/>
                <w10:wrap anchorx="page"/>
              </v:line>
            </w:pict>
          </mc:Fallback>
        </mc:AlternateContent>
      </w:r>
      <w:r w:rsidR="009B75EF">
        <w:rPr>
          <w:rFonts w:ascii="Arial"/>
          <w:color w:val="4D4D4D"/>
          <w:w w:val="104"/>
          <w:sz w:val="11"/>
        </w:rPr>
        <w:t>6</w:t>
      </w:r>
    </w:p>
    <w:p w14:paraId="615D32B8" w14:textId="77777777" w:rsidR="005313F1" w:rsidRDefault="00090D17">
      <w:pPr>
        <w:spacing w:before="71"/>
        <w:ind w:left="892"/>
        <w:jc w:val="center"/>
        <w:rPr>
          <w:rFonts w:ascii="Arial"/>
          <w:sz w:val="11"/>
        </w:rPr>
      </w:pPr>
      <w:r>
        <w:rPr>
          <w:noProof/>
        </w:rPr>
        <mc:AlternateContent>
          <mc:Choice Requires="wps">
            <w:drawing>
              <wp:anchor distT="0" distB="0" distL="114300" distR="114300" simplePos="0" relativeHeight="13864" behindDoc="0" locked="0" layoutInCell="1" allowOverlap="1" wp14:anchorId="406BE697" wp14:editId="067A015B">
                <wp:simplePos x="0" y="0"/>
                <wp:positionH relativeFrom="page">
                  <wp:posOffset>4342765</wp:posOffset>
                </wp:positionH>
                <wp:positionV relativeFrom="paragraph">
                  <wp:posOffset>93345</wp:posOffset>
                </wp:positionV>
                <wp:extent cx="8255" cy="0"/>
                <wp:effectExtent l="0" t="0" r="4445" b="0"/>
                <wp:wrapNone/>
                <wp:docPr id="982" name="Line 35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487DAC" id="Line 3541" o:spid="_x0000_s1026" style="position:absolute;z-index:13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35pt" to="342.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" strokecolor="#333" strokeweight=".09028mm">
                <o:lock v:ext="edit" shapetype="f"/>
                <w10:wrap anchorx="page"/>
              </v:line>
            </w:pict>
          </mc:Fallback>
        </mc:AlternateContent>
      </w:r>
      <w:r w:rsidR="009B75EF">
        <w:rPr>
          <w:rFonts w:ascii="Arial"/>
          <w:color w:val="4D4D4D"/>
          <w:w w:val="104"/>
          <w:sz w:val="11"/>
        </w:rPr>
        <w:t>4</w:t>
      </w:r>
    </w:p>
    <w:p w14:paraId="4F6FAE5C" w14:textId="77777777" w:rsidR="005313F1" w:rsidRDefault="00090D17">
      <w:pPr>
        <w:pStyle w:val="BodyText"/>
        <w:spacing w:line="27" w:lineRule="exact"/>
        <w:ind w:left="2294"/>
        <w:rPr>
          <w:rFonts w:ascii="Arial"/>
          <w:sz w:val="2"/>
        </w:rPr>
      </w:pPr>
      <w:r>
        <w:rPr>
          <w:rFonts w:ascii="Arial"/>
          <w:noProof/>
          <w:sz w:val="2"/>
        </w:rPr>
        <mc:AlternateContent>
          <mc:Choice Requires="wpg">
            <w:drawing>
              <wp:inline distT="0" distB="0" distL="0" distR="0" wp14:anchorId="1192B303" wp14:editId="43EA4159">
                <wp:extent cx="17780" cy="17780"/>
                <wp:effectExtent l="0" t="0" r="0" b="0"/>
                <wp:docPr id="980" name="Group 3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981" name="Freeform 3540"/>
                        <wps:cNvSpPr>
                          <a:spLocks/>
                        </wps:cNvSpPr>
                        <wps:spPr bwMode="auto">
                          <a:xfrm>
                            <a:off x="1" y="1"/>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6 2"/>
                              <a:gd name="T21" fmla="*/ T20 w 24"/>
                              <a:gd name="T22" fmla="+- 0 7 2"/>
                              <a:gd name="T23" fmla="*/ 7 h 24"/>
                              <a:gd name="T24" fmla="+- 0 26 2"/>
                              <a:gd name="T25" fmla="*/ T24 w 24"/>
                              <a:gd name="T26" fmla="+- 0 14 2"/>
                              <a:gd name="T27" fmla="*/ 14 h 24"/>
                              <a:gd name="T28" fmla="+- 0 26 2"/>
                              <a:gd name="T29" fmla="*/ T28 w 24"/>
                              <a:gd name="T30" fmla="+- 0 20 2"/>
                              <a:gd name="T31" fmla="*/ 20 h 24"/>
                              <a:gd name="T32" fmla="+- 0 20 2"/>
                              <a:gd name="T33" fmla="*/ T32 w 24"/>
                              <a:gd name="T34" fmla="+- 0 26 2"/>
                              <a:gd name="T35" fmla="*/ 26 h 24"/>
                              <a:gd name="T36" fmla="+- 0 14 2"/>
                              <a:gd name="T37" fmla="*/ T36 w 24"/>
                              <a:gd name="T38" fmla="+- 0 26 2"/>
                              <a:gd name="T39" fmla="*/ 26 h 24"/>
                              <a:gd name="T40" fmla="+- 0 7 2"/>
                              <a:gd name="T41" fmla="*/ T40 w 24"/>
                              <a:gd name="T42" fmla="+- 0 26 2"/>
                              <a:gd name="T43" fmla="*/ 26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57">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6DC029" id="Group 3539"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">
                <v:shape id="Freeform 3540" o:spid="_x0000_s1027" style="position:absolute;left:1;top: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" path="m,12l,5,5,r7,l18,r6,5l24,12r,6l18,24r-6,l5,24,,18,,12e" filled="f" strokecolor="#a9a9a9" strokeweight=".05992mm">
                  <v:path arrowok="t" o:connecttype="custom" o:connectlocs="0,14;0,7;5,2;12,2;18,2;24,7;24,14;24,20;18,26;12,26;5,26;0,20;0,14" o:connectangles="0,0,0,0,0,0,0,0,0,0,0,0,0"/>
                </v:shape>
                <w10:anchorlock/>
              </v:group>
            </w:pict>
          </mc:Fallback>
        </mc:AlternateContent>
      </w:r>
    </w:p>
    <w:p w14:paraId="0A80E062" w14:textId="77777777" w:rsidR="005313F1" w:rsidRDefault="00090D17">
      <w:pPr>
        <w:spacing w:before="45"/>
        <w:ind w:left="892"/>
        <w:jc w:val="center"/>
        <w:rPr>
          <w:rFonts w:ascii="Arial"/>
          <w:sz w:val="11"/>
        </w:rPr>
      </w:pPr>
      <w:r>
        <w:rPr>
          <w:noProof/>
        </w:rPr>
        <mc:AlternateContent>
          <mc:Choice Requires="wpg">
            <w:drawing>
              <wp:anchor distT="0" distB="0" distL="114300" distR="114300" simplePos="0" relativeHeight="13288" behindDoc="0" locked="0" layoutInCell="1" allowOverlap="1" wp14:anchorId="0CD9C336" wp14:editId="192293DC">
                <wp:simplePos x="0" y="0"/>
                <wp:positionH relativeFrom="page">
                  <wp:posOffset>3119755</wp:posOffset>
                </wp:positionH>
                <wp:positionV relativeFrom="paragraph">
                  <wp:posOffset>120650</wp:posOffset>
                </wp:positionV>
                <wp:extent cx="300355" cy="193040"/>
                <wp:effectExtent l="0" t="0" r="4445" b="0"/>
                <wp:wrapNone/>
                <wp:docPr id="956" name="Group 3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355" cy="193040"/>
                          <a:chOff x="4913" y="190"/>
                          <a:chExt cx="473" cy="304"/>
                        </a:xfrm>
                      </wpg:grpSpPr>
                      <wps:wsp>
                        <wps:cNvPr id="957" name="Freeform 3516"/>
                        <wps:cNvSpPr>
                          <a:spLocks/>
                        </wps:cNvSpPr>
                        <wps:spPr bwMode="auto">
                          <a:xfrm>
                            <a:off x="5093" y="247"/>
                            <a:ext cx="35" cy="35"/>
                          </a:xfrm>
                          <a:custGeom>
                            <a:avLst/>
                            <a:gdLst>
                              <a:gd name="T0" fmla="+- 0 5120 5094"/>
                              <a:gd name="T1" fmla="*/ T0 w 35"/>
                              <a:gd name="T2" fmla="+- 0 247 247"/>
                              <a:gd name="T3" fmla="*/ 247 h 35"/>
                              <a:gd name="T4" fmla="+- 0 5101 5094"/>
                              <a:gd name="T5" fmla="*/ T4 w 35"/>
                              <a:gd name="T6" fmla="+- 0 247 247"/>
                              <a:gd name="T7" fmla="*/ 247 h 35"/>
                              <a:gd name="T8" fmla="+- 0 5094 5094"/>
                              <a:gd name="T9" fmla="*/ T8 w 35"/>
                              <a:gd name="T10" fmla="+- 0 255 247"/>
                              <a:gd name="T11" fmla="*/ 255 h 35"/>
                              <a:gd name="T12" fmla="+- 0 5094 5094"/>
                              <a:gd name="T13" fmla="*/ T12 w 35"/>
                              <a:gd name="T14" fmla="+- 0 273 247"/>
                              <a:gd name="T15" fmla="*/ 273 h 35"/>
                              <a:gd name="T16" fmla="+- 0 5101 5094"/>
                              <a:gd name="T17" fmla="*/ T16 w 35"/>
                              <a:gd name="T18" fmla="+- 0 281 247"/>
                              <a:gd name="T19" fmla="*/ 281 h 35"/>
                              <a:gd name="T20" fmla="+- 0 5120 5094"/>
                              <a:gd name="T21" fmla="*/ T20 w 35"/>
                              <a:gd name="T22" fmla="+- 0 281 247"/>
                              <a:gd name="T23" fmla="*/ 281 h 35"/>
                              <a:gd name="T24" fmla="+- 0 5128 5094"/>
                              <a:gd name="T25" fmla="*/ T24 w 35"/>
                              <a:gd name="T26" fmla="+- 0 273 247"/>
                              <a:gd name="T27" fmla="*/ 273 h 35"/>
                              <a:gd name="T28" fmla="+- 0 5128 5094"/>
                              <a:gd name="T29" fmla="*/ T28 w 35"/>
                              <a:gd name="T30" fmla="+- 0 255 247"/>
                              <a:gd name="T31" fmla="*/ 255 h 35"/>
                              <a:gd name="T32" fmla="+- 0 5120 5094"/>
                              <a:gd name="T33" fmla="*/ T32 w 35"/>
                              <a:gd name="T34" fmla="+- 0 247 247"/>
                              <a:gd name="T35" fmla="*/ 247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3517"/>
                        <wps:cNvSpPr>
                          <a:spLocks/>
                        </wps:cNvSpPr>
                        <wps:spPr bwMode="auto">
                          <a:xfrm>
                            <a:off x="5093" y="247"/>
                            <a:ext cx="35" cy="35"/>
                          </a:xfrm>
                          <a:custGeom>
                            <a:avLst/>
                            <a:gdLst>
                              <a:gd name="T0" fmla="+- 0 5094 5094"/>
                              <a:gd name="T1" fmla="*/ T0 w 35"/>
                              <a:gd name="T2" fmla="+- 0 264 247"/>
                              <a:gd name="T3" fmla="*/ 264 h 35"/>
                              <a:gd name="T4" fmla="+- 0 5094 5094"/>
                              <a:gd name="T5" fmla="*/ T4 w 35"/>
                              <a:gd name="T6" fmla="+- 0 255 247"/>
                              <a:gd name="T7" fmla="*/ 255 h 35"/>
                              <a:gd name="T8" fmla="+- 0 5101 5094"/>
                              <a:gd name="T9" fmla="*/ T8 w 35"/>
                              <a:gd name="T10" fmla="+- 0 247 247"/>
                              <a:gd name="T11" fmla="*/ 247 h 35"/>
                              <a:gd name="T12" fmla="+- 0 5111 5094"/>
                              <a:gd name="T13" fmla="*/ T12 w 35"/>
                              <a:gd name="T14" fmla="+- 0 247 247"/>
                              <a:gd name="T15" fmla="*/ 247 h 35"/>
                              <a:gd name="T16" fmla="+- 0 5120 5094"/>
                              <a:gd name="T17" fmla="*/ T16 w 35"/>
                              <a:gd name="T18" fmla="+- 0 247 247"/>
                              <a:gd name="T19" fmla="*/ 247 h 35"/>
                              <a:gd name="T20" fmla="+- 0 5128 5094"/>
                              <a:gd name="T21" fmla="*/ T20 w 35"/>
                              <a:gd name="T22" fmla="+- 0 255 247"/>
                              <a:gd name="T23" fmla="*/ 255 h 35"/>
                              <a:gd name="T24" fmla="+- 0 5128 5094"/>
                              <a:gd name="T25" fmla="*/ T24 w 35"/>
                              <a:gd name="T26" fmla="+- 0 264 247"/>
                              <a:gd name="T27" fmla="*/ 264 h 35"/>
                              <a:gd name="T28" fmla="+- 0 5128 5094"/>
                              <a:gd name="T29" fmla="*/ T28 w 35"/>
                              <a:gd name="T30" fmla="+- 0 273 247"/>
                              <a:gd name="T31" fmla="*/ 273 h 35"/>
                              <a:gd name="T32" fmla="+- 0 5120 5094"/>
                              <a:gd name="T33" fmla="*/ T32 w 35"/>
                              <a:gd name="T34" fmla="+- 0 281 247"/>
                              <a:gd name="T35" fmla="*/ 281 h 35"/>
                              <a:gd name="T36" fmla="+- 0 5111 5094"/>
                              <a:gd name="T37" fmla="*/ T36 w 35"/>
                              <a:gd name="T38" fmla="+- 0 281 247"/>
                              <a:gd name="T39" fmla="*/ 281 h 35"/>
                              <a:gd name="T40" fmla="+- 0 5101 5094"/>
                              <a:gd name="T41" fmla="*/ T40 w 35"/>
                              <a:gd name="T42" fmla="+- 0 281 247"/>
                              <a:gd name="T43" fmla="*/ 281 h 35"/>
                              <a:gd name="T44" fmla="+- 0 5094 5094"/>
                              <a:gd name="T45" fmla="*/ T44 w 35"/>
                              <a:gd name="T46" fmla="+- 0 273 247"/>
                              <a:gd name="T47" fmla="*/ 273 h 35"/>
                              <a:gd name="T48" fmla="+- 0 5094 5094"/>
                              <a:gd name="T49" fmla="*/ T48 w 35"/>
                              <a:gd name="T50" fmla="+- 0 264 247"/>
                              <a:gd name="T51" fmla="*/ 264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9" name="Freeform 3518"/>
                        <wps:cNvSpPr>
                          <a:spLocks/>
                        </wps:cNvSpPr>
                        <wps:spPr bwMode="auto">
                          <a:xfrm>
                            <a:off x="4991" y="191"/>
                            <a:ext cx="35" cy="35"/>
                          </a:xfrm>
                          <a:custGeom>
                            <a:avLst/>
                            <a:gdLst>
                              <a:gd name="T0" fmla="+- 0 5018 4992"/>
                              <a:gd name="T1" fmla="*/ T0 w 35"/>
                              <a:gd name="T2" fmla="+- 0 192 192"/>
                              <a:gd name="T3" fmla="*/ 192 h 35"/>
                              <a:gd name="T4" fmla="+- 0 4999 4992"/>
                              <a:gd name="T5" fmla="*/ T4 w 35"/>
                              <a:gd name="T6" fmla="+- 0 192 192"/>
                              <a:gd name="T7" fmla="*/ 192 h 35"/>
                              <a:gd name="T8" fmla="+- 0 4992 4992"/>
                              <a:gd name="T9" fmla="*/ T8 w 35"/>
                              <a:gd name="T10" fmla="+- 0 199 192"/>
                              <a:gd name="T11" fmla="*/ 199 h 35"/>
                              <a:gd name="T12" fmla="+- 0 4992 4992"/>
                              <a:gd name="T13" fmla="*/ T12 w 35"/>
                              <a:gd name="T14" fmla="+- 0 218 192"/>
                              <a:gd name="T15" fmla="*/ 218 h 35"/>
                              <a:gd name="T16" fmla="+- 0 4999 4992"/>
                              <a:gd name="T17" fmla="*/ T16 w 35"/>
                              <a:gd name="T18" fmla="+- 0 226 192"/>
                              <a:gd name="T19" fmla="*/ 226 h 35"/>
                              <a:gd name="T20" fmla="+- 0 5018 4992"/>
                              <a:gd name="T21" fmla="*/ T20 w 35"/>
                              <a:gd name="T22" fmla="+- 0 226 192"/>
                              <a:gd name="T23" fmla="*/ 226 h 35"/>
                              <a:gd name="T24" fmla="+- 0 5026 4992"/>
                              <a:gd name="T25" fmla="*/ T24 w 35"/>
                              <a:gd name="T26" fmla="+- 0 218 192"/>
                              <a:gd name="T27" fmla="*/ 218 h 35"/>
                              <a:gd name="T28" fmla="+- 0 5026 4992"/>
                              <a:gd name="T29" fmla="*/ T28 w 35"/>
                              <a:gd name="T30" fmla="+- 0 199 192"/>
                              <a:gd name="T31" fmla="*/ 199 h 35"/>
                              <a:gd name="T32" fmla="+- 0 5018 4992"/>
                              <a:gd name="T33" fmla="*/ T32 w 35"/>
                              <a:gd name="T34" fmla="+- 0 192 192"/>
                              <a:gd name="T35" fmla="*/ 19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Freeform 3519"/>
                        <wps:cNvSpPr>
                          <a:spLocks/>
                        </wps:cNvSpPr>
                        <wps:spPr bwMode="auto">
                          <a:xfrm>
                            <a:off x="4991" y="191"/>
                            <a:ext cx="35" cy="35"/>
                          </a:xfrm>
                          <a:custGeom>
                            <a:avLst/>
                            <a:gdLst>
                              <a:gd name="T0" fmla="+- 0 4992 4992"/>
                              <a:gd name="T1" fmla="*/ T0 w 35"/>
                              <a:gd name="T2" fmla="+- 0 209 192"/>
                              <a:gd name="T3" fmla="*/ 209 h 35"/>
                              <a:gd name="T4" fmla="+- 0 4992 4992"/>
                              <a:gd name="T5" fmla="*/ T4 w 35"/>
                              <a:gd name="T6" fmla="+- 0 199 192"/>
                              <a:gd name="T7" fmla="*/ 199 h 35"/>
                              <a:gd name="T8" fmla="+- 0 4999 4992"/>
                              <a:gd name="T9" fmla="*/ T8 w 35"/>
                              <a:gd name="T10" fmla="+- 0 192 192"/>
                              <a:gd name="T11" fmla="*/ 192 h 35"/>
                              <a:gd name="T12" fmla="+- 0 5009 4992"/>
                              <a:gd name="T13" fmla="*/ T12 w 35"/>
                              <a:gd name="T14" fmla="+- 0 192 192"/>
                              <a:gd name="T15" fmla="*/ 192 h 35"/>
                              <a:gd name="T16" fmla="+- 0 5018 4992"/>
                              <a:gd name="T17" fmla="*/ T16 w 35"/>
                              <a:gd name="T18" fmla="+- 0 192 192"/>
                              <a:gd name="T19" fmla="*/ 192 h 35"/>
                              <a:gd name="T20" fmla="+- 0 5026 4992"/>
                              <a:gd name="T21" fmla="*/ T20 w 35"/>
                              <a:gd name="T22" fmla="+- 0 199 192"/>
                              <a:gd name="T23" fmla="*/ 199 h 35"/>
                              <a:gd name="T24" fmla="+- 0 5026 4992"/>
                              <a:gd name="T25" fmla="*/ T24 w 35"/>
                              <a:gd name="T26" fmla="+- 0 209 192"/>
                              <a:gd name="T27" fmla="*/ 209 h 35"/>
                              <a:gd name="T28" fmla="+- 0 5026 4992"/>
                              <a:gd name="T29" fmla="*/ T28 w 35"/>
                              <a:gd name="T30" fmla="+- 0 218 192"/>
                              <a:gd name="T31" fmla="*/ 218 h 35"/>
                              <a:gd name="T32" fmla="+- 0 5018 4992"/>
                              <a:gd name="T33" fmla="*/ T32 w 35"/>
                              <a:gd name="T34" fmla="+- 0 226 192"/>
                              <a:gd name="T35" fmla="*/ 226 h 35"/>
                              <a:gd name="T36" fmla="+- 0 5009 4992"/>
                              <a:gd name="T37" fmla="*/ T36 w 35"/>
                              <a:gd name="T38" fmla="+- 0 226 192"/>
                              <a:gd name="T39" fmla="*/ 226 h 35"/>
                              <a:gd name="T40" fmla="+- 0 4999 4992"/>
                              <a:gd name="T41" fmla="*/ T40 w 35"/>
                              <a:gd name="T42" fmla="+- 0 226 192"/>
                              <a:gd name="T43" fmla="*/ 226 h 35"/>
                              <a:gd name="T44" fmla="+- 0 4992 4992"/>
                              <a:gd name="T45" fmla="*/ T44 w 35"/>
                              <a:gd name="T46" fmla="+- 0 218 192"/>
                              <a:gd name="T47" fmla="*/ 218 h 35"/>
                              <a:gd name="T48" fmla="+- 0 4992 4992"/>
                              <a:gd name="T49" fmla="*/ T48 w 35"/>
                              <a:gd name="T50" fmla="+- 0 209 192"/>
                              <a:gd name="T51" fmla="*/ 20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 name="Freeform 3520"/>
                        <wps:cNvSpPr>
                          <a:spLocks/>
                        </wps:cNvSpPr>
                        <wps:spPr bwMode="auto">
                          <a:xfrm>
                            <a:off x="4914" y="306"/>
                            <a:ext cx="35" cy="35"/>
                          </a:xfrm>
                          <a:custGeom>
                            <a:avLst/>
                            <a:gdLst>
                              <a:gd name="T0" fmla="+- 0 4941 4915"/>
                              <a:gd name="T1" fmla="*/ T0 w 35"/>
                              <a:gd name="T2" fmla="+- 0 307 307"/>
                              <a:gd name="T3" fmla="*/ 307 h 35"/>
                              <a:gd name="T4" fmla="+- 0 4922 4915"/>
                              <a:gd name="T5" fmla="*/ T4 w 35"/>
                              <a:gd name="T6" fmla="+- 0 307 307"/>
                              <a:gd name="T7" fmla="*/ 307 h 35"/>
                              <a:gd name="T8" fmla="+- 0 4915 4915"/>
                              <a:gd name="T9" fmla="*/ T8 w 35"/>
                              <a:gd name="T10" fmla="+- 0 315 307"/>
                              <a:gd name="T11" fmla="*/ 315 h 35"/>
                              <a:gd name="T12" fmla="+- 0 4915 4915"/>
                              <a:gd name="T13" fmla="*/ T12 w 35"/>
                              <a:gd name="T14" fmla="+- 0 333 307"/>
                              <a:gd name="T15" fmla="*/ 333 h 35"/>
                              <a:gd name="T16" fmla="+- 0 4922 4915"/>
                              <a:gd name="T17" fmla="*/ T16 w 35"/>
                              <a:gd name="T18" fmla="+- 0 341 307"/>
                              <a:gd name="T19" fmla="*/ 341 h 35"/>
                              <a:gd name="T20" fmla="+- 0 4941 4915"/>
                              <a:gd name="T21" fmla="*/ T20 w 35"/>
                              <a:gd name="T22" fmla="+- 0 341 307"/>
                              <a:gd name="T23" fmla="*/ 341 h 35"/>
                              <a:gd name="T24" fmla="+- 0 4949 4915"/>
                              <a:gd name="T25" fmla="*/ T24 w 35"/>
                              <a:gd name="T26" fmla="+- 0 333 307"/>
                              <a:gd name="T27" fmla="*/ 333 h 35"/>
                              <a:gd name="T28" fmla="+- 0 4949 4915"/>
                              <a:gd name="T29" fmla="*/ T28 w 35"/>
                              <a:gd name="T30" fmla="+- 0 315 307"/>
                              <a:gd name="T31" fmla="*/ 315 h 35"/>
                              <a:gd name="T32" fmla="+- 0 4941 4915"/>
                              <a:gd name="T33" fmla="*/ T32 w 35"/>
                              <a:gd name="T34" fmla="+- 0 307 307"/>
                              <a:gd name="T35" fmla="*/ 307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Freeform 3521"/>
                        <wps:cNvSpPr>
                          <a:spLocks/>
                        </wps:cNvSpPr>
                        <wps:spPr bwMode="auto">
                          <a:xfrm>
                            <a:off x="4914" y="306"/>
                            <a:ext cx="35" cy="35"/>
                          </a:xfrm>
                          <a:custGeom>
                            <a:avLst/>
                            <a:gdLst>
                              <a:gd name="T0" fmla="+- 0 4915 4915"/>
                              <a:gd name="T1" fmla="*/ T0 w 35"/>
                              <a:gd name="T2" fmla="+- 0 324 307"/>
                              <a:gd name="T3" fmla="*/ 324 h 35"/>
                              <a:gd name="T4" fmla="+- 0 4915 4915"/>
                              <a:gd name="T5" fmla="*/ T4 w 35"/>
                              <a:gd name="T6" fmla="+- 0 315 307"/>
                              <a:gd name="T7" fmla="*/ 315 h 35"/>
                              <a:gd name="T8" fmla="+- 0 4922 4915"/>
                              <a:gd name="T9" fmla="*/ T8 w 35"/>
                              <a:gd name="T10" fmla="+- 0 307 307"/>
                              <a:gd name="T11" fmla="*/ 307 h 35"/>
                              <a:gd name="T12" fmla="+- 0 4932 4915"/>
                              <a:gd name="T13" fmla="*/ T12 w 35"/>
                              <a:gd name="T14" fmla="+- 0 307 307"/>
                              <a:gd name="T15" fmla="*/ 307 h 35"/>
                              <a:gd name="T16" fmla="+- 0 4941 4915"/>
                              <a:gd name="T17" fmla="*/ T16 w 35"/>
                              <a:gd name="T18" fmla="+- 0 307 307"/>
                              <a:gd name="T19" fmla="*/ 307 h 35"/>
                              <a:gd name="T20" fmla="+- 0 4949 4915"/>
                              <a:gd name="T21" fmla="*/ T20 w 35"/>
                              <a:gd name="T22" fmla="+- 0 315 307"/>
                              <a:gd name="T23" fmla="*/ 315 h 35"/>
                              <a:gd name="T24" fmla="+- 0 4949 4915"/>
                              <a:gd name="T25" fmla="*/ T24 w 35"/>
                              <a:gd name="T26" fmla="+- 0 324 307"/>
                              <a:gd name="T27" fmla="*/ 324 h 35"/>
                              <a:gd name="T28" fmla="+- 0 4949 4915"/>
                              <a:gd name="T29" fmla="*/ T28 w 35"/>
                              <a:gd name="T30" fmla="+- 0 333 307"/>
                              <a:gd name="T31" fmla="*/ 333 h 35"/>
                              <a:gd name="T32" fmla="+- 0 4941 4915"/>
                              <a:gd name="T33" fmla="*/ T32 w 35"/>
                              <a:gd name="T34" fmla="+- 0 341 307"/>
                              <a:gd name="T35" fmla="*/ 341 h 35"/>
                              <a:gd name="T36" fmla="+- 0 4932 4915"/>
                              <a:gd name="T37" fmla="*/ T36 w 35"/>
                              <a:gd name="T38" fmla="+- 0 341 307"/>
                              <a:gd name="T39" fmla="*/ 341 h 35"/>
                              <a:gd name="T40" fmla="+- 0 4922 4915"/>
                              <a:gd name="T41" fmla="*/ T40 w 35"/>
                              <a:gd name="T42" fmla="+- 0 341 307"/>
                              <a:gd name="T43" fmla="*/ 341 h 35"/>
                              <a:gd name="T44" fmla="+- 0 4915 4915"/>
                              <a:gd name="T45" fmla="*/ T44 w 35"/>
                              <a:gd name="T46" fmla="+- 0 333 307"/>
                              <a:gd name="T47" fmla="*/ 333 h 35"/>
                              <a:gd name="T48" fmla="+- 0 4915 4915"/>
                              <a:gd name="T49" fmla="*/ T48 w 35"/>
                              <a:gd name="T50" fmla="+- 0 324 307"/>
                              <a:gd name="T51" fmla="*/ 324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 name="Freeform 3522"/>
                        <wps:cNvSpPr>
                          <a:spLocks/>
                        </wps:cNvSpPr>
                        <wps:spPr bwMode="auto">
                          <a:xfrm>
                            <a:off x="4984" y="302"/>
                            <a:ext cx="35" cy="35"/>
                          </a:xfrm>
                          <a:custGeom>
                            <a:avLst/>
                            <a:gdLst>
                              <a:gd name="T0" fmla="+- 0 5011 4985"/>
                              <a:gd name="T1" fmla="*/ T0 w 35"/>
                              <a:gd name="T2" fmla="+- 0 303 303"/>
                              <a:gd name="T3" fmla="*/ 303 h 35"/>
                              <a:gd name="T4" fmla="+- 0 4993 4985"/>
                              <a:gd name="T5" fmla="*/ T4 w 35"/>
                              <a:gd name="T6" fmla="+- 0 303 303"/>
                              <a:gd name="T7" fmla="*/ 303 h 35"/>
                              <a:gd name="T8" fmla="+- 0 4985 4985"/>
                              <a:gd name="T9" fmla="*/ T8 w 35"/>
                              <a:gd name="T10" fmla="+- 0 310 303"/>
                              <a:gd name="T11" fmla="*/ 310 h 35"/>
                              <a:gd name="T12" fmla="+- 0 4985 4985"/>
                              <a:gd name="T13" fmla="*/ T12 w 35"/>
                              <a:gd name="T14" fmla="+- 0 329 303"/>
                              <a:gd name="T15" fmla="*/ 329 h 35"/>
                              <a:gd name="T16" fmla="+- 0 4993 4985"/>
                              <a:gd name="T17" fmla="*/ T16 w 35"/>
                              <a:gd name="T18" fmla="+- 0 337 303"/>
                              <a:gd name="T19" fmla="*/ 337 h 35"/>
                              <a:gd name="T20" fmla="+- 0 5011 4985"/>
                              <a:gd name="T21" fmla="*/ T20 w 35"/>
                              <a:gd name="T22" fmla="+- 0 337 303"/>
                              <a:gd name="T23" fmla="*/ 337 h 35"/>
                              <a:gd name="T24" fmla="+- 0 5019 4985"/>
                              <a:gd name="T25" fmla="*/ T24 w 35"/>
                              <a:gd name="T26" fmla="+- 0 329 303"/>
                              <a:gd name="T27" fmla="*/ 329 h 35"/>
                              <a:gd name="T28" fmla="+- 0 5019 4985"/>
                              <a:gd name="T29" fmla="*/ T28 w 35"/>
                              <a:gd name="T30" fmla="+- 0 310 303"/>
                              <a:gd name="T31" fmla="*/ 310 h 35"/>
                              <a:gd name="T32" fmla="+- 0 5011 4985"/>
                              <a:gd name="T33" fmla="*/ T32 w 35"/>
                              <a:gd name="T34" fmla="+- 0 303 303"/>
                              <a:gd name="T35" fmla="*/ 30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8" y="0"/>
                                </a:lnTo>
                                <a:lnTo>
                                  <a:pt x="0" y="7"/>
                                </a:lnTo>
                                <a:lnTo>
                                  <a:pt x="0" y="26"/>
                                </a:lnTo>
                                <a:lnTo>
                                  <a:pt x="8" y="34"/>
                                </a:lnTo>
                                <a:lnTo>
                                  <a:pt x="26" y="34"/>
                                </a:lnTo>
                                <a:lnTo>
                                  <a:pt x="34" y="26"/>
                                </a:lnTo>
                                <a:lnTo>
                                  <a:pt x="34" y="7"/>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Freeform 3523"/>
                        <wps:cNvSpPr>
                          <a:spLocks/>
                        </wps:cNvSpPr>
                        <wps:spPr bwMode="auto">
                          <a:xfrm>
                            <a:off x="4984" y="302"/>
                            <a:ext cx="35" cy="35"/>
                          </a:xfrm>
                          <a:custGeom>
                            <a:avLst/>
                            <a:gdLst>
                              <a:gd name="T0" fmla="+- 0 4985 4985"/>
                              <a:gd name="T1" fmla="*/ T0 w 35"/>
                              <a:gd name="T2" fmla="+- 0 320 303"/>
                              <a:gd name="T3" fmla="*/ 320 h 35"/>
                              <a:gd name="T4" fmla="+- 0 4985 4985"/>
                              <a:gd name="T5" fmla="*/ T4 w 35"/>
                              <a:gd name="T6" fmla="+- 0 310 303"/>
                              <a:gd name="T7" fmla="*/ 310 h 35"/>
                              <a:gd name="T8" fmla="+- 0 4993 4985"/>
                              <a:gd name="T9" fmla="*/ T8 w 35"/>
                              <a:gd name="T10" fmla="+- 0 303 303"/>
                              <a:gd name="T11" fmla="*/ 303 h 35"/>
                              <a:gd name="T12" fmla="+- 0 5002 4985"/>
                              <a:gd name="T13" fmla="*/ T12 w 35"/>
                              <a:gd name="T14" fmla="+- 0 303 303"/>
                              <a:gd name="T15" fmla="*/ 303 h 35"/>
                              <a:gd name="T16" fmla="+- 0 5011 4985"/>
                              <a:gd name="T17" fmla="*/ T16 w 35"/>
                              <a:gd name="T18" fmla="+- 0 303 303"/>
                              <a:gd name="T19" fmla="*/ 303 h 35"/>
                              <a:gd name="T20" fmla="+- 0 5019 4985"/>
                              <a:gd name="T21" fmla="*/ T20 w 35"/>
                              <a:gd name="T22" fmla="+- 0 310 303"/>
                              <a:gd name="T23" fmla="*/ 310 h 35"/>
                              <a:gd name="T24" fmla="+- 0 5019 4985"/>
                              <a:gd name="T25" fmla="*/ T24 w 35"/>
                              <a:gd name="T26" fmla="+- 0 320 303"/>
                              <a:gd name="T27" fmla="*/ 320 h 35"/>
                              <a:gd name="T28" fmla="+- 0 5019 4985"/>
                              <a:gd name="T29" fmla="*/ T28 w 35"/>
                              <a:gd name="T30" fmla="+- 0 329 303"/>
                              <a:gd name="T31" fmla="*/ 329 h 35"/>
                              <a:gd name="T32" fmla="+- 0 5011 4985"/>
                              <a:gd name="T33" fmla="*/ T32 w 35"/>
                              <a:gd name="T34" fmla="+- 0 337 303"/>
                              <a:gd name="T35" fmla="*/ 337 h 35"/>
                              <a:gd name="T36" fmla="+- 0 5002 4985"/>
                              <a:gd name="T37" fmla="*/ T36 w 35"/>
                              <a:gd name="T38" fmla="+- 0 337 303"/>
                              <a:gd name="T39" fmla="*/ 337 h 35"/>
                              <a:gd name="T40" fmla="+- 0 4993 4985"/>
                              <a:gd name="T41" fmla="*/ T40 w 35"/>
                              <a:gd name="T42" fmla="+- 0 337 303"/>
                              <a:gd name="T43" fmla="*/ 337 h 35"/>
                              <a:gd name="T44" fmla="+- 0 4985 4985"/>
                              <a:gd name="T45" fmla="*/ T44 w 35"/>
                              <a:gd name="T46" fmla="+- 0 329 303"/>
                              <a:gd name="T47" fmla="*/ 329 h 35"/>
                              <a:gd name="T48" fmla="+- 0 4985 4985"/>
                              <a:gd name="T49" fmla="*/ T48 w 35"/>
                              <a:gd name="T50" fmla="+- 0 320 303"/>
                              <a:gd name="T51" fmla="*/ 32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8" y="0"/>
                                </a:lnTo>
                                <a:lnTo>
                                  <a:pt x="17" y="0"/>
                                </a:lnTo>
                                <a:lnTo>
                                  <a:pt x="26" y="0"/>
                                </a:lnTo>
                                <a:lnTo>
                                  <a:pt x="34" y="7"/>
                                </a:lnTo>
                                <a:lnTo>
                                  <a:pt x="34" y="17"/>
                                </a:lnTo>
                                <a:lnTo>
                                  <a:pt x="34" y="26"/>
                                </a:lnTo>
                                <a:lnTo>
                                  <a:pt x="26" y="34"/>
                                </a:lnTo>
                                <a:lnTo>
                                  <a:pt x="17" y="34"/>
                                </a:lnTo>
                                <a:lnTo>
                                  <a:pt x="8"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 name="Freeform 3524"/>
                        <wps:cNvSpPr>
                          <a:spLocks/>
                        </wps:cNvSpPr>
                        <wps:spPr bwMode="auto">
                          <a:xfrm>
                            <a:off x="5070" y="238"/>
                            <a:ext cx="35" cy="35"/>
                          </a:xfrm>
                          <a:custGeom>
                            <a:avLst/>
                            <a:gdLst>
                              <a:gd name="T0" fmla="+- 0 5097 5071"/>
                              <a:gd name="T1" fmla="*/ T0 w 35"/>
                              <a:gd name="T2" fmla="+- 0 239 239"/>
                              <a:gd name="T3" fmla="*/ 239 h 35"/>
                              <a:gd name="T4" fmla="+- 0 5078 5071"/>
                              <a:gd name="T5" fmla="*/ T4 w 35"/>
                              <a:gd name="T6" fmla="+- 0 239 239"/>
                              <a:gd name="T7" fmla="*/ 239 h 35"/>
                              <a:gd name="T8" fmla="+- 0 5071 5071"/>
                              <a:gd name="T9" fmla="*/ T8 w 35"/>
                              <a:gd name="T10" fmla="+- 0 247 239"/>
                              <a:gd name="T11" fmla="*/ 247 h 35"/>
                              <a:gd name="T12" fmla="+- 0 5071 5071"/>
                              <a:gd name="T13" fmla="*/ T12 w 35"/>
                              <a:gd name="T14" fmla="+- 0 265 239"/>
                              <a:gd name="T15" fmla="*/ 265 h 35"/>
                              <a:gd name="T16" fmla="+- 0 5078 5071"/>
                              <a:gd name="T17" fmla="*/ T16 w 35"/>
                              <a:gd name="T18" fmla="+- 0 273 239"/>
                              <a:gd name="T19" fmla="*/ 273 h 35"/>
                              <a:gd name="T20" fmla="+- 0 5097 5071"/>
                              <a:gd name="T21" fmla="*/ T20 w 35"/>
                              <a:gd name="T22" fmla="+- 0 273 239"/>
                              <a:gd name="T23" fmla="*/ 273 h 35"/>
                              <a:gd name="T24" fmla="+- 0 5105 5071"/>
                              <a:gd name="T25" fmla="*/ T24 w 35"/>
                              <a:gd name="T26" fmla="+- 0 265 239"/>
                              <a:gd name="T27" fmla="*/ 265 h 35"/>
                              <a:gd name="T28" fmla="+- 0 5105 5071"/>
                              <a:gd name="T29" fmla="*/ T28 w 35"/>
                              <a:gd name="T30" fmla="+- 0 247 239"/>
                              <a:gd name="T31" fmla="*/ 247 h 35"/>
                              <a:gd name="T32" fmla="+- 0 5097 5071"/>
                              <a:gd name="T33" fmla="*/ T32 w 35"/>
                              <a:gd name="T34" fmla="+- 0 239 239"/>
                              <a:gd name="T35" fmla="*/ 23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Freeform 3525"/>
                        <wps:cNvSpPr>
                          <a:spLocks/>
                        </wps:cNvSpPr>
                        <wps:spPr bwMode="auto">
                          <a:xfrm>
                            <a:off x="5070" y="238"/>
                            <a:ext cx="35" cy="35"/>
                          </a:xfrm>
                          <a:custGeom>
                            <a:avLst/>
                            <a:gdLst>
                              <a:gd name="T0" fmla="+- 0 5071 5071"/>
                              <a:gd name="T1" fmla="*/ T0 w 35"/>
                              <a:gd name="T2" fmla="+- 0 256 239"/>
                              <a:gd name="T3" fmla="*/ 256 h 35"/>
                              <a:gd name="T4" fmla="+- 0 5071 5071"/>
                              <a:gd name="T5" fmla="*/ T4 w 35"/>
                              <a:gd name="T6" fmla="+- 0 247 239"/>
                              <a:gd name="T7" fmla="*/ 247 h 35"/>
                              <a:gd name="T8" fmla="+- 0 5078 5071"/>
                              <a:gd name="T9" fmla="*/ T8 w 35"/>
                              <a:gd name="T10" fmla="+- 0 239 239"/>
                              <a:gd name="T11" fmla="*/ 239 h 35"/>
                              <a:gd name="T12" fmla="+- 0 5088 5071"/>
                              <a:gd name="T13" fmla="*/ T12 w 35"/>
                              <a:gd name="T14" fmla="+- 0 239 239"/>
                              <a:gd name="T15" fmla="*/ 239 h 35"/>
                              <a:gd name="T16" fmla="+- 0 5097 5071"/>
                              <a:gd name="T17" fmla="*/ T16 w 35"/>
                              <a:gd name="T18" fmla="+- 0 239 239"/>
                              <a:gd name="T19" fmla="*/ 239 h 35"/>
                              <a:gd name="T20" fmla="+- 0 5105 5071"/>
                              <a:gd name="T21" fmla="*/ T20 w 35"/>
                              <a:gd name="T22" fmla="+- 0 247 239"/>
                              <a:gd name="T23" fmla="*/ 247 h 35"/>
                              <a:gd name="T24" fmla="+- 0 5105 5071"/>
                              <a:gd name="T25" fmla="*/ T24 w 35"/>
                              <a:gd name="T26" fmla="+- 0 256 239"/>
                              <a:gd name="T27" fmla="*/ 256 h 35"/>
                              <a:gd name="T28" fmla="+- 0 5105 5071"/>
                              <a:gd name="T29" fmla="*/ T28 w 35"/>
                              <a:gd name="T30" fmla="+- 0 265 239"/>
                              <a:gd name="T31" fmla="*/ 265 h 35"/>
                              <a:gd name="T32" fmla="+- 0 5097 5071"/>
                              <a:gd name="T33" fmla="*/ T32 w 35"/>
                              <a:gd name="T34" fmla="+- 0 273 239"/>
                              <a:gd name="T35" fmla="*/ 273 h 35"/>
                              <a:gd name="T36" fmla="+- 0 5088 5071"/>
                              <a:gd name="T37" fmla="*/ T36 w 35"/>
                              <a:gd name="T38" fmla="+- 0 273 239"/>
                              <a:gd name="T39" fmla="*/ 273 h 35"/>
                              <a:gd name="T40" fmla="+- 0 5078 5071"/>
                              <a:gd name="T41" fmla="*/ T40 w 35"/>
                              <a:gd name="T42" fmla="+- 0 273 239"/>
                              <a:gd name="T43" fmla="*/ 273 h 35"/>
                              <a:gd name="T44" fmla="+- 0 5071 5071"/>
                              <a:gd name="T45" fmla="*/ T44 w 35"/>
                              <a:gd name="T46" fmla="+- 0 265 239"/>
                              <a:gd name="T47" fmla="*/ 265 h 35"/>
                              <a:gd name="T48" fmla="+- 0 5071 5071"/>
                              <a:gd name="T49" fmla="*/ T48 w 35"/>
                              <a:gd name="T50" fmla="+- 0 256 239"/>
                              <a:gd name="T51" fmla="*/ 256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3526"/>
                        <wps:cNvSpPr>
                          <a:spLocks/>
                        </wps:cNvSpPr>
                        <wps:spPr bwMode="auto">
                          <a:xfrm>
                            <a:off x="5261" y="366"/>
                            <a:ext cx="35" cy="35"/>
                          </a:xfrm>
                          <a:custGeom>
                            <a:avLst/>
                            <a:gdLst>
                              <a:gd name="T0" fmla="+- 0 5288 5262"/>
                              <a:gd name="T1" fmla="*/ T0 w 35"/>
                              <a:gd name="T2" fmla="+- 0 366 366"/>
                              <a:gd name="T3" fmla="*/ 366 h 35"/>
                              <a:gd name="T4" fmla="+- 0 5269 5262"/>
                              <a:gd name="T5" fmla="*/ T4 w 35"/>
                              <a:gd name="T6" fmla="+- 0 366 366"/>
                              <a:gd name="T7" fmla="*/ 366 h 35"/>
                              <a:gd name="T8" fmla="+- 0 5262 5262"/>
                              <a:gd name="T9" fmla="*/ T8 w 35"/>
                              <a:gd name="T10" fmla="+- 0 374 366"/>
                              <a:gd name="T11" fmla="*/ 374 h 35"/>
                              <a:gd name="T12" fmla="+- 0 5262 5262"/>
                              <a:gd name="T13" fmla="*/ T12 w 35"/>
                              <a:gd name="T14" fmla="+- 0 392 366"/>
                              <a:gd name="T15" fmla="*/ 392 h 35"/>
                              <a:gd name="T16" fmla="+- 0 5269 5262"/>
                              <a:gd name="T17" fmla="*/ T16 w 35"/>
                              <a:gd name="T18" fmla="+- 0 400 366"/>
                              <a:gd name="T19" fmla="*/ 400 h 35"/>
                              <a:gd name="T20" fmla="+- 0 5288 5262"/>
                              <a:gd name="T21" fmla="*/ T20 w 35"/>
                              <a:gd name="T22" fmla="+- 0 400 366"/>
                              <a:gd name="T23" fmla="*/ 400 h 35"/>
                              <a:gd name="T24" fmla="+- 0 5296 5262"/>
                              <a:gd name="T25" fmla="*/ T24 w 35"/>
                              <a:gd name="T26" fmla="+- 0 392 366"/>
                              <a:gd name="T27" fmla="*/ 392 h 35"/>
                              <a:gd name="T28" fmla="+- 0 5296 5262"/>
                              <a:gd name="T29" fmla="*/ T28 w 35"/>
                              <a:gd name="T30" fmla="+- 0 374 366"/>
                              <a:gd name="T31" fmla="*/ 374 h 35"/>
                              <a:gd name="T32" fmla="+- 0 5288 5262"/>
                              <a:gd name="T33" fmla="*/ T32 w 35"/>
                              <a:gd name="T34" fmla="+- 0 366 366"/>
                              <a:gd name="T35" fmla="*/ 366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Freeform 3527"/>
                        <wps:cNvSpPr>
                          <a:spLocks/>
                        </wps:cNvSpPr>
                        <wps:spPr bwMode="auto">
                          <a:xfrm>
                            <a:off x="5261" y="366"/>
                            <a:ext cx="35" cy="35"/>
                          </a:xfrm>
                          <a:custGeom>
                            <a:avLst/>
                            <a:gdLst>
                              <a:gd name="T0" fmla="+- 0 5262 5262"/>
                              <a:gd name="T1" fmla="*/ T0 w 35"/>
                              <a:gd name="T2" fmla="+- 0 383 366"/>
                              <a:gd name="T3" fmla="*/ 383 h 35"/>
                              <a:gd name="T4" fmla="+- 0 5262 5262"/>
                              <a:gd name="T5" fmla="*/ T4 w 35"/>
                              <a:gd name="T6" fmla="+- 0 374 366"/>
                              <a:gd name="T7" fmla="*/ 374 h 35"/>
                              <a:gd name="T8" fmla="+- 0 5269 5262"/>
                              <a:gd name="T9" fmla="*/ T8 w 35"/>
                              <a:gd name="T10" fmla="+- 0 366 366"/>
                              <a:gd name="T11" fmla="*/ 366 h 35"/>
                              <a:gd name="T12" fmla="+- 0 5279 5262"/>
                              <a:gd name="T13" fmla="*/ T12 w 35"/>
                              <a:gd name="T14" fmla="+- 0 366 366"/>
                              <a:gd name="T15" fmla="*/ 366 h 35"/>
                              <a:gd name="T16" fmla="+- 0 5288 5262"/>
                              <a:gd name="T17" fmla="*/ T16 w 35"/>
                              <a:gd name="T18" fmla="+- 0 366 366"/>
                              <a:gd name="T19" fmla="*/ 366 h 35"/>
                              <a:gd name="T20" fmla="+- 0 5296 5262"/>
                              <a:gd name="T21" fmla="*/ T20 w 35"/>
                              <a:gd name="T22" fmla="+- 0 374 366"/>
                              <a:gd name="T23" fmla="*/ 374 h 35"/>
                              <a:gd name="T24" fmla="+- 0 5296 5262"/>
                              <a:gd name="T25" fmla="*/ T24 w 35"/>
                              <a:gd name="T26" fmla="+- 0 383 366"/>
                              <a:gd name="T27" fmla="*/ 383 h 35"/>
                              <a:gd name="T28" fmla="+- 0 5296 5262"/>
                              <a:gd name="T29" fmla="*/ T28 w 35"/>
                              <a:gd name="T30" fmla="+- 0 392 366"/>
                              <a:gd name="T31" fmla="*/ 392 h 35"/>
                              <a:gd name="T32" fmla="+- 0 5288 5262"/>
                              <a:gd name="T33" fmla="*/ T32 w 35"/>
                              <a:gd name="T34" fmla="+- 0 400 366"/>
                              <a:gd name="T35" fmla="*/ 400 h 35"/>
                              <a:gd name="T36" fmla="+- 0 5279 5262"/>
                              <a:gd name="T37" fmla="*/ T36 w 35"/>
                              <a:gd name="T38" fmla="+- 0 400 366"/>
                              <a:gd name="T39" fmla="*/ 400 h 35"/>
                              <a:gd name="T40" fmla="+- 0 5269 5262"/>
                              <a:gd name="T41" fmla="*/ T40 w 35"/>
                              <a:gd name="T42" fmla="+- 0 400 366"/>
                              <a:gd name="T43" fmla="*/ 400 h 35"/>
                              <a:gd name="T44" fmla="+- 0 5262 5262"/>
                              <a:gd name="T45" fmla="*/ T44 w 35"/>
                              <a:gd name="T46" fmla="+- 0 392 366"/>
                              <a:gd name="T47" fmla="*/ 392 h 35"/>
                              <a:gd name="T48" fmla="+- 0 5262 5262"/>
                              <a:gd name="T49" fmla="*/ T48 w 35"/>
                              <a:gd name="T50" fmla="+- 0 383 366"/>
                              <a:gd name="T51" fmla="*/ 38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 name="Freeform 3528"/>
                        <wps:cNvSpPr>
                          <a:spLocks/>
                        </wps:cNvSpPr>
                        <wps:spPr bwMode="auto">
                          <a:xfrm>
                            <a:off x="5323" y="420"/>
                            <a:ext cx="35" cy="35"/>
                          </a:xfrm>
                          <a:custGeom>
                            <a:avLst/>
                            <a:gdLst>
                              <a:gd name="T0" fmla="+- 0 5350 5323"/>
                              <a:gd name="T1" fmla="*/ T0 w 35"/>
                              <a:gd name="T2" fmla="+- 0 420 420"/>
                              <a:gd name="T3" fmla="*/ 420 h 35"/>
                              <a:gd name="T4" fmla="+- 0 5331 5323"/>
                              <a:gd name="T5" fmla="*/ T4 w 35"/>
                              <a:gd name="T6" fmla="+- 0 420 420"/>
                              <a:gd name="T7" fmla="*/ 420 h 35"/>
                              <a:gd name="T8" fmla="+- 0 5323 5323"/>
                              <a:gd name="T9" fmla="*/ T8 w 35"/>
                              <a:gd name="T10" fmla="+- 0 428 420"/>
                              <a:gd name="T11" fmla="*/ 428 h 35"/>
                              <a:gd name="T12" fmla="+- 0 5323 5323"/>
                              <a:gd name="T13" fmla="*/ T12 w 35"/>
                              <a:gd name="T14" fmla="+- 0 446 420"/>
                              <a:gd name="T15" fmla="*/ 446 h 35"/>
                              <a:gd name="T16" fmla="+- 0 5331 5323"/>
                              <a:gd name="T17" fmla="*/ T16 w 35"/>
                              <a:gd name="T18" fmla="+- 0 454 420"/>
                              <a:gd name="T19" fmla="*/ 454 h 35"/>
                              <a:gd name="T20" fmla="+- 0 5350 5323"/>
                              <a:gd name="T21" fmla="*/ T20 w 35"/>
                              <a:gd name="T22" fmla="+- 0 454 420"/>
                              <a:gd name="T23" fmla="*/ 454 h 35"/>
                              <a:gd name="T24" fmla="+- 0 5357 5323"/>
                              <a:gd name="T25" fmla="*/ T24 w 35"/>
                              <a:gd name="T26" fmla="+- 0 446 420"/>
                              <a:gd name="T27" fmla="*/ 446 h 35"/>
                              <a:gd name="T28" fmla="+- 0 5357 5323"/>
                              <a:gd name="T29" fmla="*/ T28 w 35"/>
                              <a:gd name="T30" fmla="+- 0 428 420"/>
                              <a:gd name="T31" fmla="*/ 428 h 35"/>
                              <a:gd name="T32" fmla="+- 0 5350 5323"/>
                              <a:gd name="T33" fmla="*/ T32 w 35"/>
                              <a:gd name="T34" fmla="+- 0 420 420"/>
                              <a:gd name="T35" fmla="*/ 42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8"/>
                                </a:lnTo>
                                <a:lnTo>
                                  <a:pt x="0" y="26"/>
                                </a:lnTo>
                                <a:lnTo>
                                  <a:pt x="8" y="34"/>
                                </a:lnTo>
                                <a:lnTo>
                                  <a:pt x="27" y="34"/>
                                </a:lnTo>
                                <a:lnTo>
                                  <a:pt x="34" y="26"/>
                                </a:lnTo>
                                <a:lnTo>
                                  <a:pt x="34" y="8"/>
                                </a:lnTo>
                                <a:lnTo>
                                  <a:pt x="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Freeform 3529"/>
                        <wps:cNvSpPr>
                          <a:spLocks/>
                        </wps:cNvSpPr>
                        <wps:spPr bwMode="auto">
                          <a:xfrm>
                            <a:off x="5323" y="420"/>
                            <a:ext cx="35" cy="35"/>
                          </a:xfrm>
                          <a:custGeom>
                            <a:avLst/>
                            <a:gdLst>
                              <a:gd name="T0" fmla="+- 0 5323 5323"/>
                              <a:gd name="T1" fmla="*/ T0 w 35"/>
                              <a:gd name="T2" fmla="+- 0 437 420"/>
                              <a:gd name="T3" fmla="*/ 437 h 35"/>
                              <a:gd name="T4" fmla="+- 0 5323 5323"/>
                              <a:gd name="T5" fmla="*/ T4 w 35"/>
                              <a:gd name="T6" fmla="+- 0 428 420"/>
                              <a:gd name="T7" fmla="*/ 428 h 35"/>
                              <a:gd name="T8" fmla="+- 0 5331 5323"/>
                              <a:gd name="T9" fmla="*/ T8 w 35"/>
                              <a:gd name="T10" fmla="+- 0 420 420"/>
                              <a:gd name="T11" fmla="*/ 420 h 35"/>
                              <a:gd name="T12" fmla="+- 0 5340 5323"/>
                              <a:gd name="T13" fmla="*/ T12 w 35"/>
                              <a:gd name="T14" fmla="+- 0 420 420"/>
                              <a:gd name="T15" fmla="*/ 420 h 35"/>
                              <a:gd name="T16" fmla="+- 0 5350 5323"/>
                              <a:gd name="T17" fmla="*/ T16 w 35"/>
                              <a:gd name="T18" fmla="+- 0 420 420"/>
                              <a:gd name="T19" fmla="*/ 420 h 35"/>
                              <a:gd name="T20" fmla="+- 0 5357 5323"/>
                              <a:gd name="T21" fmla="*/ T20 w 35"/>
                              <a:gd name="T22" fmla="+- 0 428 420"/>
                              <a:gd name="T23" fmla="*/ 428 h 35"/>
                              <a:gd name="T24" fmla="+- 0 5357 5323"/>
                              <a:gd name="T25" fmla="*/ T24 w 35"/>
                              <a:gd name="T26" fmla="+- 0 437 420"/>
                              <a:gd name="T27" fmla="*/ 437 h 35"/>
                              <a:gd name="T28" fmla="+- 0 5357 5323"/>
                              <a:gd name="T29" fmla="*/ T28 w 35"/>
                              <a:gd name="T30" fmla="+- 0 446 420"/>
                              <a:gd name="T31" fmla="*/ 446 h 35"/>
                              <a:gd name="T32" fmla="+- 0 5350 5323"/>
                              <a:gd name="T33" fmla="*/ T32 w 35"/>
                              <a:gd name="T34" fmla="+- 0 454 420"/>
                              <a:gd name="T35" fmla="*/ 454 h 35"/>
                              <a:gd name="T36" fmla="+- 0 5340 5323"/>
                              <a:gd name="T37" fmla="*/ T36 w 35"/>
                              <a:gd name="T38" fmla="+- 0 454 420"/>
                              <a:gd name="T39" fmla="*/ 454 h 35"/>
                              <a:gd name="T40" fmla="+- 0 5331 5323"/>
                              <a:gd name="T41" fmla="*/ T40 w 35"/>
                              <a:gd name="T42" fmla="+- 0 454 420"/>
                              <a:gd name="T43" fmla="*/ 454 h 35"/>
                              <a:gd name="T44" fmla="+- 0 5323 5323"/>
                              <a:gd name="T45" fmla="*/ T44 w 35"/>
                              <a:gd name="T46" fmla="+- 0 446 420"/>
                              <a:gd name="T47" fmla="*/ 446 h 35"/>
                              <a:gd name="T48" fmla="+- 0 5323 5323"/>
                              <a:gd name="T49" fmla="*/ T48 w 35"/>
                              <a:gd name="T50" fmla="+- 0 437 420"/>
                              <a:gd name="T51" fmla="*/ 437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8" y="0"/>
                                </a:lnTo>
                                <a:lnTo>
                                  <a:pt x="17" y="0"/>
                                </a:lnTo>
                                <a:lnTo>
                                  <a:pt x="27" y="0"/>
                                </a:lnTo>
                                <a:lnTo>
                                  <a:pt x="34" y="8"/>
                                </a:lnTo>
                                <a:lnTo>
                                  <a:pt x="34" y="17"/>
                                </a:lnTo>
                                <a:lnTo>
                                  <a:pt x="34" y="26"/>
                                </a:lnTo>
                                <a:lnTo>
                                  <a:pt x="27" y="34"/>
                                </a:lnTo>
                                <a:lnTo>
                                  <a:pt x="17" y="34"/>
                                </a:lnTo>
                                <a:lnTo>
                                  <a:pt x="8"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Freeform 3530"/>
                        <wps:cNvSpPr>
                          <a:spLocks/>
                        </wps:cNvSpPr>
                        <wps:spPr bwMode="auto">
                          <a:xfrm>
                            <a:off x="5169" y="303"/>
                            <a:ext cx="35" cy="35"/>
                          </a:xfrm>
                          <a:custGeom>
                            <a:avLst/>
                            <a:gdLst>
                              <a:gd name="T0" fmla="+- 0 5196 5170"/>
                              <a:gd name="T1" fmla="*/ T0 w 35"/>
                              <a:gd name="T2" fmla="+- 0 303 303"/>
                              <a:gd name="T3" fmla="*/ 303 h 35"/>
                              <a:gd name="T4" fmla="+- 0 5177 5170"/>
                              <a:gd name="T5" fmla="*/ T4 w 35"/>
                              <a:gd name="T6" fmla="+- 0 303 303"/>
                              <a:gd name="T7" fmla="*/ 303 h 35"/>
                              <a:gd name="T8" fmla="+- 0 5170 5170"/>
                              <a:gd name="T9" fmla="*/ T8 w 35"/>
                              <a:gd name="T10" fmla="+- 0 311 303"/>
                              <a:gd name="T11" fmla="*/ 311 h 35"/>
                              <a:gd name="T12" fmla="+- 0 5170 5170"/>
                              <a:gd name="T13" fmla="*/ T12 w 35"/>
                              <a:gd name="T14" fmla="+- 0 330 303"/>
                              <a:gd name="T15" fmla="*/ 330 h 35"/>
                              <a:gd name="T16" fmla="+- 0 5177 5170"/>
                              <a:gd name="T17" fmla="*/ T16 w 35"/>
                              <a:gd name="T18" fmla="+- 0 337 303"/>
                              <a:gd name="T19" fmla="*/ 337 h 35"/>
                              <a:gd name="T20" fmla="+- 0 5196 5170"/>
                              <a:gd name="T21" fmla="*/ T20 w 35"/>
                              <a:gd name="T22" fmla="+- 0 337 303"/>
                              <a:gd name="T23" fmla="*/ 337 h 35"/>
                              <a:gd name="T24" fmla="+- 0 5204 5170"/>
                              <a:gd name="T25" fmla="*/ T24 w 35"/>
                              <a:gd name="T26" fmla="+- 0 330 303"/>
                              <a:gd name="T27" fmla="*/ 330 h 35"/>
                              <a:gd name="T28" fmla="+- 0 5204 5170"/>
                              <a:gd name="T29" fmla="*/ T28 w 35"/>
                              <a:gd name="T30" fmla="+- 0 311 303"/>
                              <a:gd name="T31" fmla="*/ 311 h 35"/>
                              <a:gd name="T32" fmla="+- 0 5196 5170"/>
                              <a:gd name="T33" fmla="*/ T32 w 35"/>
                              <a:gd name="T34" fmla="+- 0 303 303"/>
                              <a:gd name="T35" fmla="*/ 303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7"/>
                                </a:lnTo>
                                <a:lnTo>
                                  <a:pt x="7" y="34"/>
                                </a:lnTo>
                                <a:lnTo>
                                  <a:pt x="26" y="34"/>
                                </a:lnTo>
                                <a:lnTo>
                                  <a:pt x="34" y="27"/>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Freeform 3531"/>
                        <wps:cNvSpPr>
                          <a:spLocks/>
                        </wps:cNvSpPr>
                        <wps:spPr bwMode="auto">
                          <a:xfrm>
                            <a:off x="5169" y="303"/>
                            <a:ext cx="35" cy="35"/>
                          </a:xfrm>
                          <a:custGeom>
                            <a:avLst/>
                            <a:gdLst>
                              <a:gd name="T0" fmla="+- 0 5170 5170"/>
                              <a:gd name="T1" fmla="*/ T0 w 35"/>
                              <a:gd name="T2" fmla="+- 0 320 303"/>
                              <a:gd name="T3" fmla="*/ 320 h 35"/>
                              <a:gd name="T4" fmla="+- 0 5170 5170"/>
                              <a:gd name="T5" fmla="*/ T4 w 35"/>
                              <a:gd name="T6" fmla="+- 0 311 303"/>
                              <a:gd name="T7" fmla="*/ 311 h 35"/>
                              <a:gd name="T8" fmla="+- 0 5177 5170"/>
                              <a:gd name="T9" fmla="*/ T8 w 35"/>
                              <a:gd name="T10" fmla="+- 0 303 303"/>
                              <a:gd name="T11" fmla="*/ 303 h 35"/>
                              <a:gd name="T12" fmla="+- 0 5187 5170"/>
                              <a:gd name="T13" fmla="*/ T12 w 35"/>
                              <a:gd name="T14" fmla="+- 0 303 303"/>
                              <a:gd name="T15" fmla="*/ 303 h 35"/>
                              <a:gd name="T16" fmla="+- 0 5196 5170"/>
                              <a:gd name="T17" fmla="*/ T16 w 35"/>
                              <a:gd name="T18" fmla="+- 0 303 303"/>
                              <a:gd name="T19" fmla="*/ 303 h 35"/>
                              <a:gd name="T20" fmla="+- 0 5204 5170"/>
                              <a:gd name="T21" fmla="*/ T20 w 35"/>
                              <a:gd name="T22" fmla="+- 0 311 303"/>
                              <a:gd name="T23" fmla="*/ 311 h 35"/>
                              <a:gd name="T24" fmla="+- 0 5204 5170"/>
                              <a:gd name="T25" fmla="*/ T24 w 35"/>
                              <a:gd name="T26" fmla="+- 0 320 303"/>
                              <a:gd name="T27" fmla="*/ 320 h 35"/>
                              <a:gd name="T28" fmla="+- 0 5204 5170"/>
                              <a:gd name="T29" fmla="*/ T28 w 35"/>
                              <a:gd name="T30" fmla="+- 0 330 303"/>
                              <a:gd name="T31" fmla="*/ 330 h 35"/>
                              <a:gd name="T32" fmla="+- 0 5196 5170"/>
                              <a:gd name="T33" fmla="*/ T32 w 35"/>
                              <a:gd name="T34" fmla="+- 0 337 303"/>
                              <a:gd name="T35" fmla="*/ 337 h 35"/>
                              <a:gd name="T36" fmla="+- 0 5187 5170"/>
                              <a:gd name="T37" fmla="*/ T36 w 35"/>
                              <a:gd name="T38" fmla="+- 0 337 303"/>
                              <a:gd name="T39" fmla="*/ 337 h 35"/>
                              <a:gd name="T40" fmla="+- 0 5177 5170"/>
                              <a:gd name="T41" fmla="*/ T40 w 35"/>
                              <a:gd name="T42" fmla="+- 0 337 303"/>
                              <a:gd name="T43" fmla="*/ 337 h 35"/>
                              <a:gd name="T44" fmla="+- 0 5170 5170"/>
                              <a:gd name="T45" fmla="*/ T44 w 35"/>
                              <a:gd name="T46" fmla="+- 0 330 303"/>
                              <a:gd name="T47" fmla="*/ 330 h 35"/>
                              <a:gd name="T48" fmla="+- 0 5170 5170"/>
                              <a:gd name="T49" fmla="*/ T48 w 35"/>
                              <a:gd name="T50" fmla="+- 0 320 303"/>
                              <a:gd name="T51" fmla="*/ 32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7"/>
                                </a:lnTo>
                                <a:lnTo>
                                  <a:pt x="26" y="34"/>
                                </a:lnTo>
                                <a:lnTo>
                                  <a:pt x="17" y="34"/>
                                </a:lnTo>
                                <a:lnTo>
                                  <a:pt x="7" y="34"/>
                                </a:lnTo>
                                <a:lnTo>
                                  <a:pt x="0" y="27"/>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 name="Freeform 3532"/>
                        <wps:cNvSpPr>
                          <a:spLocks/>
                        </wps:cNvSpPr>
                        <wps:spPr bwMode="auto">
                          <a:xfrm>
                            <a:off x="4983" y="212"/>
                            <a:ext cx="35" cy="35"/>
                          </a:xfrm>
                          <a:custGeom>
                            <a:avLst/>
                            <a:gdLst>
                              <a:gd name="T0" fmla="+- 0 5010 4984"/>
                              <a:gd name="T1" fmla="*/ T0 w 35"/>
                              <a:gd name="T2" fmla="+- 0 212 212"/>
                              <a:gd name="T3" fmla="*/ 212 h 35"/>
                              <a:gd name="T4" fmla="+- 0 4991 4984"/>
                              <a:gd name="T5" fmla="*/ T4 w 35"/>
                              <a:gd name="T6" fmla="+- 0 212 212"/>
                              <a:gd name="T7" fmla="*/ 212 h 35"/>
                              <a:gd name="T8" fmla="+- 0 4984 4984"/>
                              <a:gd name="T9" fmla="*/ T8 w 35"/>
                              <a:gd name="T10" fmla="+- 0 220 212"/>
                              <a:gd name="T11" fmla="*/ 220 h 35"/>
                              <a:gd name="T12" fmla="+- 0 4984 4984"/>
                              <a:gd name="T13" fmla="*/ T12 w 35"/>
                              <a:gd name="T14" fmla="+- 0 238 212"/>
                              <a:gd name="T15" fmla="*/ 238 h 35"/>
                              <a:gd name="T16" fmla="+- 0 4991 4984"/>
                              <a:gd name="T17" fmla="*/ T16 w 35"/>
                              <a:gd name="T18" fmla="+- 0 246 212"/>
                              <a:gd name="T19" fmla="*/ 246 h 35"/>
                              <a:gd name="T20" fmla="+- 0 5010 4984"/>
                              <a:gd name="T21" fmla="*/ T20 w 35"/>
                              <a:gd name="T22" fmla="+- 0 246 212"/>
                              <a:gd name="T23" fmla="*/ 246 h 35"/>
                              <a:gd name="T24" fmla="+- 0 5018 4984"/>
                              <a:gd name="T25" fmla="*/ T24 w 35"/>
                              <a:gd name="T26" fmla="+- 0 238 212"/>
                              <a:gd name="T27" fmla="*/ 238 h 35"/>
                              <a:gd name="T28" fmla="+- 0 5018 4984"/>
                              <a:gd name="T29" fmla="*/ T28 w 35"/>
                              <a:gd name="T30" fmla="+- 0 220 212"/>
                              <a:gd name="T31" fmla="*/ 220 h 35"/>
                              <a:gd name="T32" fmla="+- 0 5010 4984"/>
                              <a:gd name="T33" fmla="*/ T32 w 35"/>
                              <a:gd name="T34" fmla="+- 0 212 212"/>
                              <a:gd name="T35" fmla="*/ 21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8"/>
                                </a:lnTo>
                                <a:lnTo>
                                  <a:pt x="0" y="26"/>
                                </a:lnTo>
                                <a:lnTo>
                                  <a:pt x="7" y="34"/>
                                </a:lnTo>
                                <a:lnTo>
                                  <a:pt x="26" y="34"/>
                                </a:lnTo>
                                <a:lnTo>
                                  <a:pt x="34" y="26"/>
                                </a:lnTo>
                                <a:lnTo>
                                  <a:pt x="34" y="8"/>
                                </a:lnTo>
                                <a:lnTo>
                                  <a:pt x="26"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3533"/>
                        <wps:cNvSpPr>
                          <a:spLocks/>
                        </wps:cNvSpPr>
                        <wps:spPr bwMode="auto">
                          <a:xfrm>
                            <a:off x="4983" y="212"/>
                            <a:ext cx="35" cy="35"/>
                          </a:xfrm>
                          <a:custGeom>
                            <a:avLst/>
                            <a:gdLst>
                              <a:gd name="T0" fmla="+- 0 4984 4984"/>
                              <a:gd name="T1" fmla="*/ T0 w 35"/>
                              <a:gd name="T2" fmla="+- 0 229 212"/>
                              <a:gd name="T3" fmla="*/ 229 h 35"/>
                              <a:gd name="T4" fmla="+- 0 4984 4984"/>
                              <a:gd name="T5" fmla="*/ T4 w 35"/>
                              <a:gd name="T6" fmla="+- 0 220 212"/>
                              <a:gd name="T7" fmla="*/ 220 h 35"/>
                              <a:gd name="T8" fmla="+- 0 4991 4984"/>
                              <a:gd name="T9" fmla="*/ T8 w 35"/>
                              <a:gd name="T10" fmla="+- 0 212 212"/>
                              <a:gd name="T11" fmla="*/ 212 h 35"/>
                              <a:gd name="T12" fmla="+- 0 5001 4984"/>
                              <a:gd name="T13" fmla="*/ T12 w 35"/>
                              <a:gd name="T14" fmla="+- 0 212 212"/>
                              <a:gd name="T15" fmla="*/ 212 h 35"/>
                              <a:gd name="T16" fmla="+- 0 5010 4984"/>
                              <a:gd name="T17" fmla="*/ T16 w 35"/>
                              <a:gd name="T18" fmla="+- 0 212 212"/>
                              <a:gd name="T19" fmla="*/ 212 h 35"/>
                              <a:gd name="T20" fmla="+- 0 5018 4984"/>
                              <a:gd name="T21" fmla="*/ T20 w 35"/>
                              <a:gd name="T22" fmla="+- 0 220 212"/>
                              <a:gd name="T23" fmla="*/ 220 h 35"/>
                              <a:gd name="T24" fmla="+- 0 5018 4984"/>
                              <a:gd name="T25" fmla="*/ T24 w 35"/>
                              <a:gd name="T26" fmla="+- 0 229 212"/>
                              <a:gd name="T27" fmla="*/ 229 h 35"/>
                              <a:gd name="T28" fmla="+- 0 5018 4984"/>
                              <a:gd name="T29" fmla="*/ T28 w 35"/>
                              <a:gd name="T30" fmla="+- 0 238 212"/>
                              <a:gd name="T31" fmla="*/ 238 h 35"/>
                              <a:gd name="T32" fmla="+- 0 5010 4984"/>
                              <a:gd name="T33" fmla="*/ T32 w 35"/>
                              <a:gd name="T34" fmla="+- 0 246 212"/>
                              <a:gd name="T35" fmla="*/ 246 h 35"/>
                              <a:gd name="T36" fmla="+- 0 5001 4984"/>
                              <a:gd name="T37" fmla="*/ T36 w 35"/>
                              <a:gd name="T38" fmla="+- 0 246 212"/>
                              <a:gd name="T39" fmla="*/ 246 h 35"/>
                              <a:gd name="T40" fmla="+- 0 4991 4984"/>
                              <a:gd name="T41" fmla="*/ T40 w 35"/>
                              <a:gd name="T42" fmla="+- 0 246 212"/>
                              <a:gd name="T43" fmla="*/ 246 h 35"/>
                              <a:gd name="T44" fmla="+- 0 4984 4984"/>
                              <a:gd name="T45" fmla="*/ T44 w 35"/>
                              <a:gd name="T46" fmla="+- 0 238 212"/>
                              <a:gd name="T47" fmla="*/ 238 h 35"/>
                              <a:gd name="T48" fmla="+- 0 4984 4984"/>
                              <a:gd name="T49" fmla="*/ T48 w 35"/>
                              <a:gd name="T50" fmla="+- 0 229 212"/>
                              <a:gd name="T51" fmla="*/ 22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7" y="0"/>
                                </a:lnTo>
                                <a:lnTo>
                                  <a:pt x="17" y="0"/>
                                </a:lnTo>
                                <a:lnTo>
                                  <a:pt x="26" y="0"/>
                                </a:lnTo>
                                <a:lnTo>
                                  <a:pt x="34" y="8"/>
                                </a:lnTo>
                                <a:lnTo>
                                  <a:pt x="34" y="17"/>
                                </a:lnTo>
                                <a:lnTo>
                                  <a:pt x="34" y="26"/>
                                </a:lnTo>
                                <a:lnTo>
                                  <a:pt x="26" y="34"/>
                                </a:lnTo>
                                <a:lnTo>
                                  <a:pt x="17" y="34"/>
                                </a:lnTo>
                                <a:lnTo>
                                  <a:pt x="7" y="34"/>
                                </a:lnTo>
                                <a:lnTo>
                                  <a:pt x="0" y="26"/>
                                </a:lnTo>
                                <a:lnTo>
                                  <a:pt x="0" y="17"/>
                                </a:lnTo>
                              </a:path>
                            </a:pathLst>
                          </a:custGeom>
                          <a:noFill/>
                          <a:ln w="2159">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Freeform 3534"/>
                        <wps:cNvSpPr>
                          <a:spLocks/>
                        </wps:cNvSpPr>
                        <wps:spPr bwMode="auto">
                          <a:xfrm>
                            <a:off x="5249" y="439"/>
                            <a:ext cx="35" cy="35"/>
                          </a:xfrm>
                          <a:custGeom>
                            <a:avLst/>
                            <a:gdLst>
                              <a:gd name="T0" fmla="+- 0 5276 5249"/>
                              <a:gd name="T1" fmla="*/ T0 w 35"/>
                              <a:gd name="T2" fmla="+- 0 439 439"/>
                              <a:gd name="T3" fmla="*/ 439 h 35"/>
                              <a:gd name="T4" fmla="+- 0 5257 5249"/>
                              <a:gd name="T5" fmla="*/ T4 w 35"/>
                              <a:gd name="T6" fmla="+- 0 439 439"/>
                              <a:gd name="T7" fmla="*/ 439 h 35"/>
                              <a:gd name="T8" fmla="+- 0 5249 5249"/>
                              <a:gd name="T9" fmla="*/ T8 w 35"/>
                              <a:gd name="T10" fmla="+- 0 447 439"/>
                              <a:gd name="T11" fmla="*/ 447 h 35"/>
                              <a:gd name="T12" fmla="+- 0 5249 5249"/>
                              <a:gd name="T13" fmla="*/ T12 w 35"/>
                              <a:gd name="T14" fmla="+- 0 466 439"/>
                              <a:gd name="T15" fmla="*/ 466 h 35"/>
                              <a:gd name="T16" fmla="+- 0 5257 5249"/>
                              <a:gd name="T17" fmla="*/ T16 w 35"/>
                              <a:gd name="T18" fmla="+- 0 473 439"/>
                              <a:gd name="T19" fmla="*/ 473 h 35"/>
                              <a:gd name="T20" fmla="+- 0 5276 5249"/>
                              <a:gd name="T21" fmla="*/ T20 w 35"/>
                              <a:gd name="T22" fmla="+- 0 473 439"/>
                              <a:gd name="T23" fmla="*/ 473 h 35"/>
                              <a:gd name="T24" fmla="+- 0 5283 5249"/>
                              <a:gd name="T25" fmla="*/ T24 w 35"/>
                              <a:gd name="T26" fmla="+- 0 466 439"/>
                              <a:gd name="T27" fmla="*/ 466 h 35"/>
                              <a:gd name="T28" fmla="+- 0 5283 5249"/>
                              <a:gd name="T29" fmla="*/ T28 w 35"/>
                              <a:gd name="T30" fmla="+- 0 447 439"/>
                              <a:gd name="T31" fmla="*/ 447 h 35"/>
                              <a:gd name="T32" fmla="+- 0 5276 5249"/>
                              <a:gd name="T33" fmla="*/ T32 w 35"/>
                              <a:gd name="T34" fmla="+- 0 439 439"/>
                              <a:gd name="T35" fmla="*/ 43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8"/>
                                </a:lnTo>
                                <a:lnTo>
                                  <a:pt x="0" y="27"/>
                                </a:lnTo>
                                <a:lnTo>
                                  <a:pt x="8" y="34"/>
                                </a:lnTo>
                                <a:lnTo>
                                  <a:pt x="27" y="34"/>
                                </a:lnTo>
                                <a:lnTo>
                                  <a:pt x="34" y="27"/>
                                </a:lnTo>
                                <a:lnTo>
                                  <a:pt x="34" y="8"/>
                                </a:lnTo>
                                <a:lnTo>
                                  <a:pt x="27"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Freeform 3535"/>
                        <wps:cNvSpPr>
                          <a:spLocks/>
                        </wps:cNvSpPr>
                        <wps:spPr bwMode="auto">
                          <a:xfrm>
                            <a:off x="5249" y="439"/>
                            <a:ext cx="35" cy="35"/>
                          </a:xfrm>
                          <a:custGeom>
                            <a:avLst/>
                            <a:gdLst>
                              <a:gd name="T0" fmla="+- 0 5249 5249"/>
                              <a:gd name="T1" fmla="*/ T0 w 35"/>
                              <a:gd name="T2" fmla="+- 0 456 439"/>
                              <a:gd name="T3" fmla="*/ 456 h 35"/>
                              <a:gd name="T4" fmla="+- 0 5249 5249"/>
                              <a:gd name="T5" fmla="*/ T4 w 35"/>
                              <a:gd name="T6" fmla="+- 0 447 439"/>
                              <a:gd name="T7" fmla="*/ 447 h 35"/>
                              <a:gd name="T8" fmla="+- 0 5257 5249"/>
                              <a:gd name="T9" fmla="*/ T8 w 35"/>
                              <a:gd name="T10" fmla="+- 0 439 439"/>
                              <a:gd name="T11" fmla="*/ 439 h 35"/>
                              <a:gd name="T12" fmla="+- 0 5266 5249"/>
                              <a:gd name="T13" fmla="*/ T12 w 35"/>
                              <a:gd name="T14" fmla="+- 0 439 439"/>
                              <a:gd name="T15" fmla="*/ 439 h 35"/>
                              <a:gd name="T16" fmla="+- 0 5276 5249"/>
                              <a:gd name="T17" fmla="*/ T16 w 35"/>
                              <a:gd name="T18" fmla="+- 0 439 439"/>
                              <a:gd name="T19" fmla="*/ 439 h 35"/>
                              <a:gd name="T20" fmla="+- 0 5283 5249"/>
                              <a:gd name="T21" fmla="*/ T20 w 35"/>
                              <a:gd name="T22" fmla="+- 0 447 439"/>
                              <a:gd name="T23" fmla="*/ 447 h 35"/>
                              <a:gd name="T24" fmla="+- 0 5283 5249"/>
                              <a:gd name="T25" fmla="*/ T24 w 35"/>
                              <a:gd name="T26" fmla="+- 0 456 439"/>
                              <a:gd name="T27" fmla="*/ 456 h 35"/>
                              <a:gd name="T28" fmla="+- 0 5283 5249"/>
                              <a:gd name="T29" fmla="*/ T28 w 35"/>
                              <a:gd name="T30" fmla="+- 0 466 439"/>
                              <a:gd name="T31" fmla="*/ 466 h 35"/>
                              <a:gd name="T32" fmla="+- 0 5276 5249"/>
                              <a:gd name="T33" fmla="*/ T32 w 35"/>
                              <a:gd name="T34" fmla="+- 0 473 439"/>
                              <a:gd name="T35" fmla="*/ 473 h 35"/>
                              <a:gd name="T36" fmla="+- 0 5266 5249"/>
                              <a:gd name="T37" fmla="*/ T36 w 35"/>
                              <a:gd name="T38" fmla="+- 0 473 439"/>
                              <a:gd name="T39" fmla="*/ 473 h 35"/>
                              <a:gd name="T40" fmla="+- 0 5257 5249"/>
                              <a:gd name="T41" fmla="*/ T40 w 35"/>
                              <a:gd name="T42" fmla="+- 0 473 439"/>
                              <a:gd name="T43" fmla="*/ 473 h 35"/>
                              <a:gd name="T44" fmla="+- 0 5249 5249"/>
                              <a:gd name="T45" fmla="*/ T44 w 35"/>
                              <a:gd name="T46" fmla="+- 0 466 439"/>
                              <a:gd name="T47" fmla="*/ 466 h 35"/>
                              <a:gd name="T48" fmla="+- 0 5249 5249"/>
                              <a:gd name="T49" fmla="*/ T48 w 35"/>
                              <a:gd name="T50" fmla="+- 0 456 439"/>
                              <a:gd name="T51" fmla="*/ 456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8" y="0"/>
                                </a:lnTo>
                                <a:lnTo>
                                  <a:pt x="17" y="0"/>
                                </a:lnTo>
                                <a:lnTo>
                                  <a:pt x="27" y="0"/>
                                </a:lnTo>
                                <a:lnTo>
                                  <a:pt x="34" y="8"/>
                                </a:lnTo>
                                <a:lnTo>
                                  <a:pt x="34" y="17"/>
                                </a:lnTo>
                                <a:lnTo>
                                  <a:pt x="34" y="27"/>
                                </a:lnTo>
                                <a:lnTo>
                                  <a:pt x="27" y="34"/>
                                </a:lnTo>
                                <a:lnTo>
                                  <a:pt x="17" y="34"/>
                                </a:lnTo>
                                <a:lnTo>
                                  <a:pt x="8" y="34"/>
                                </a:lnTo>
                                <a:lnTo>
                                  <a:pt x="0" y="27"/>
                                </a:lnTo>
                                <a:lnTo>
                                  <a:pt x="0" y="17"/>
                                </a:lnTo>
                              </a:path>
                            </a:pathLst>
                          </a:custGeom>
                          <a:noFill/>
                          <a:ln w="2159">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 name="Freeform 3536"/>
                        <wps:cNvSpPr>
                          <a:spLocks/>
                        </wps:cNvSpPr>
                        <wps:spPr bwMode="auto">
                          <a:xfrm>
                            <a:off x="5359" y="305"/>
                            <a:ext cx="24" cy="24"/>
                          </a:xfrm>
                          <a:custGeom>
                            <a:avLst/>
                            <a:gdLst>
                              <a:gd name="T0" fmla="+- 0 5359 5359"/>
                              <a:gd name="T1" fmla="*/ T0 w 24"/>
                              <a:gd name="T2" fmla="+- 0 317 305"/>
                              <a:gd name="T3" fmla="*/ 317 h 24"/>
                              <a:gd name="T4" fmla="+- 0 5359 5359"/>
                              <a:gd name="T5" fmla="*/ T4 w 24"/>
                              <a:gd name="T6" fmla="+- 0 310 305"/>
                              <a:gd name="T7" fmla="*/ 310 h 24"/>
                              <a:gd name="T8" fmla="+- 0 5365 5359"/>
                              <a:gd name="T9" fmla="*/ T8 w 24"/>
                              <a:gd name="T10" fmla="+- 0 305 305"/>
                              <a:gd name="T11" fmla="*/ 305 h 24"/>
                              <a:gd name="T12" fmla="+- 0 5371 5359"/>
                              <a:gd name="T13" fmla="*/ T12 w 24"/>
                              <a:gd name="T14" fmla="+- 0 305 305"/>
                              <a:gd name="T15" fmla="*/ 305 h 24"/>
                              <a:gd name="T16" fmla="+- 0 5378 5359"/>
                              <a:gd name="T17" fmla="*/ T16 w 24"/>
                              <a:gd name="T18" fmla="+- 0 305 305"/>
                              <a:gd name="T19" fmla="*/ 305 h 24"/>
                              <a:gd name="T20" fmla="+- 0 5383 5359"/>
                              <a:gd name="T21" fmla="*/ T20 w 24"/>
                              <a:gd name="T22" fmla="+- 0 310 305"/>
                              <a:gd name="T23" fmla="*/ 310 h 24"/>
                              <a:gd name="T24" fmla="+- 0 5383 5359"/>
                              <a:gd name="T25" fmla="*/ T24 w 24"/>
                              <a:gd name="T26" fmla="+- 0 317 305"/>
                              <a:gd name="T27" fmla="*/ 317 h 24"/>
                              <a:gd name="T28" fmla="+- 0 5383 5359"/>
                              <a:gd name="T29" fmla="*/ T28 w 24"/>
                              <a:gd name="T30" fmla="+- 0 323 305"/>
                              <a:gd name="T31" fmla="*/ 323 h 24"/>
                              <a:gd name="T32" fmla="+- 0 5378 5359"/>
                              <a:gd name="T33" fmla="*/ T32 w 24"/>
                              <a:gd name="T34" fmla="+- 0 329 305"/>
                              <a:gd name="T35" fmla="*/ 329 h 24"/>
                              <a:gd name="T36" fmla="+- 0 5371 5359"/>
                              <a:gd name="T37" fmla="*/ T36 w 24"/>
                              <a:gd name="T38" fmla="+- 0 329 305"/>
                              <a:gd name="T39" fmla="*/ 329 h 24"/>
                              <a:gd name="T40" fmla="+- 0 5365 5359"/>
                              <a:gd name="T41" fmla="*/ T40 w 24"/>
                              <a:gd name="T42" fmla="+- 0 329 305"/>
                              <a:gd name="T43" fmla="*/ 329 h 24"/>
                              <a:gd name="T44" fmla="+- 0 5359 5359"/>
                              <a:gd name="T45" fmla="*/ T44 w 24"/>
                              <a:gd name="T46" fmla="+- 0 323 305"/>
                              <a:gd name="T47" fmla="*/ 323 h 24"/>
                              <a:gd name="T48" fmla="+- 0 5359 5359"/>
                              <a:gd name="T49" fmla="*/ T48 w 24"/>
                              <a:gd name="T50" fmla="+- 0 317 305"/>
                              <a:gd name="T51" fmla="*/ 31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59">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Freeform 3537"/>
                        <wps:cNvSpPr>
                          <a:spLocks/>
                        </wps:cNvSpPr>
                        <wps:spPr bwMode="auto">
                          <a:xfrm>
                            <a:off x="5207" y="468"/>
                            <a:ext cx="24" cy="24"/>
                          </a:xfrm>
                          <a:custGeom>
                            <a:avLst/>
                            <a:gdLst>
                              <a:gd name="T0" fmla="+- 0 5208 5208"/>
                              <a:gd name="T1" fmla="*/ T0 w 24"/>
                              <a:gd name="T2" fmla="+- 0 480 468"/>
                              <a:gd name="T3" fmla="*/ 480 h 24"/>
                              <a:gd name="T4" fmla="+- 0 5208 5208"/>
                              <a:gd name="T5" fmla="*/ T4 w 24"/>
                              <a:gd name="T6" fmla="+- 0 473 468"/>
                              <a:gd name="T7" fmla="*/ 473 h 24"/>
                              <a:gd name="T8" fmla="+- 0 5213 5208"/>
                              <a:gd name="T9" fmla="*/ T8 w 24"/>
                              <a:gd name="T10" fmla="+- 0 468 468"/>
                              <a:gd name="T11" fmla="*/ 468 h 24"/>
                              <a:gd name="T12" fmla="+- 0 5220 5208"/>
                              <a:gd name="T13" fmla="*/ T12 w 24"/>
                              <a:gd name="T14" fmla="+- 0 468 468"/>
                              <a:gd name="T15" fmla="*/ 468 h 24"/>
                              <a:gd name="T16" fmla="+- 0 5226 5208"/>
                              <a:gd name="T17" fmla="*/ T16 w 24"/>
                              <a:gd name="T18" fmla="+- 0 468 468"/>
                              <a:gd name="T19" fmla="*/ 468 h 24"/>
                              <a:gd name="T20" fmla="+- 0 5232 5208"/>
                              <a:gd name="T21" fmla="*/ T20 w 24"/>
                              <a:gd name="T22" fmla="+- 0 473 468"/>
                              <a:gd name="T23" fmla="*/ 473 h 24"/>
                              <a:gd name="T24" fmla="+- 0 5232 5208"/>
                              <a:gd name="T25" fmla="*/ T24 w 24"/>
                              <a:gd name="T26" fmla="+- 0 480 468"/>
                              <a:gd name="T27" fmla="*/ 480 h 24"/>
                              <a:gd name="T28" fmla="+- 0 5232 5208"/>
                              <a:gd name="T29" fmla="*/ T28 w 24"/>
                              <a:gd name="T30" fmla="+- 0 487 468"/>
                              <a:gd name="T31" fmla="*/ 487 h 24"/>
                              <a:gd name="T32" fmla="+- 0 5226 5208"/>
                              <a:gd name="T33" fmla="*/ T32 w 24"/>
                              <a:gd name="T34" fmla="+- 0 492 468"/>
                              <a:gd name="T35" fmla="*/ 492 h 24"/>
                              <a:gd name="T36" fmla="+- 0 5220 5208"/>
                              <a:gd name="T37" fmla="*/ T36 w 24"/>
                              <a:gd name="T38" fmla="+- 0 492 468"/>
                              <a:gd name="T39" fmla="*/ 492 h 24"/>
                              <a:gd name="T40" fmla="+- 0 5213 5208"/>
                              <a:gd name="T41" fmla="*/ T40 w 24"/>
                              <a:gd name="T42" fmla="+- 0 492 468"/>
                              <a:gd name="T43" fmla="*/ 492 h 24"/>
                              <a:gd name="T44" fmla="+- 0 5208 5208"/>
                              <a:gd name="T45" fmla="*/ T44 w 24"/>
                              <a:gd name="T46" fmla="+- 0 487 468"/>
                              <a:gd name="T47" fmla="*/ 487 h 24"/>
                              <a:gd name="T48" fmla="+- 0 5208 5208"/>
                              <a:gd name="T49" fmla="*/ T48 w 24"/>
                              <a:gd name="T50" fmla="+- 0 480 468"/>
                              <a:gd name="T51" fmla="*/ 48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59">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 name="Freeform 3538"/>
                        <wps:cNvSpPr>
                          <a:spLocks/>
                        </wps:cNvSpPr>
                        <wps:spPr bwMode="auto">
                          <a:xfrm>
                            <a:off x="5163" y="203"/>
                            <a:ext cx="24" cy="24"/>
                          </a:xfrm>
                          <a:custGeom>
                            <a:avLst/>
                            <a:gdLst>
                              <a:gd name="T0" fmla="+- 0 5164 5164"/>
                              <a:gd name="T1" fmla="*/ T0 w 24"/>
                              <a:gd name="T2" fmla="+- 0 215 203"/>
                              <a:gd name="T3" fmla="*/ 215 h 24"/>
                              <a:gd name="T4" fmla="+- 0 5164 5164"/>
                              <a:gd name="T5" fmla="*/ T4 w 24"/>
                              <a:gd name="T6" fmla="+- 0 208 203"/>
                              <a:gd name="T7" fmla="*/ 208 h 24"/>
                              <a:gd name="T8" fmla="+- 0 5169 5164"/>
                              <a:gd name="T9" fmla="*/ T8 w 24"/>
                              <a:gd name="T10" fmla="+- 0 203 203"/>
                              <a:gd name="T11" fmla="*/ 203 h 24"/>
                              <a:gd name="T12" fmla="+- 0 5176 5164"/>
                              <a:gd name="T13" fmla="*/ T12 w 24"/>
                              <a:gd name="T14" fmla="+- 0 203 203"/>
                              <a:gd name="T15" fmla="*/ 203 h 24"/>
                              <a:gd name="T16" fmla="+- 0 5182 5164"/>
                              <a:gd name="T17" fmla="*/ T16 w 24"/>
                              <a:gd name="T18" fmla="+- 0 203 203"/>
                              <a:gd name="T19" fmla="*/ 203 h 24"/>
                              <a:gd name="T20" fmla="+- 0 5188 5164"/>
                              <a:gd name="T21" fmla="*/ T20 w 24"/>
                              <a:gd name="T22" fmla="+- 0 208 203"/>
                              <a:gd name="T23" fmla="*/ 208 h 24"/>
                              <a:gd name="T24" fmla="+- 0 5188 5164"/>
                              <a:gd name="T25" fmla="*/ T24 w 24"/>
                              <a:gd name="T26" fmla="+- 0 215 203"/>
                              <a:gd name="T27" fmla="*/ 215 h 24"/>
                              <a:gd name="T28" fmla="+- 0 5188 5164"/>
                              <a:gd name="T29" fmla="*/ T28 w 24"/>
                              <a:gd name="T30" fmla="+- 0 221 203"/>
                              <a:gd name="T31" fmla="*/ 221 h 24"/>
                              <a:gd name="T32" fmla="+- 0 5182 5164"/>
                              <a:gd name="T33" fmla="*/ T32 w 24"/>
                              <a:gd name="T34" fmla="+- 0 227 203"/>
                              <a:gd name="T35" fmla="*/ 227 h 24"/>
                              <a:gd name="T36" fmla="+- 0 5176 5164"/>
                              <a:gd name="T37" fmla="*/ T36 w 24"/>
                              <a:gd name="T38" fmla="+- 0 227 203"/>
                              <a:gd name="T39" fmla="*/ 227 h 24"/>
                              <a:gd name="T40" fmla="+- 0 5169 5164"/>
                              <a:gd name="T41" fmla="*/ T40 w 24"/>
                              <a:gd name="T42" fmla="+- 0 227 203"/>
                              <a:gd name="T43" fmla="*/ 227 h 24"/>
                              <a:gd name="T44" fmla="+- 0 5164 5164"/>
                              <a:gd name="T45" fmla="*/ T44 w 24"/>
                              <a:gd name="T46" fmla="+- 0 221 203"/>
                              <a:gd name="T47" fmla="*/ 221 h 24"/>
                              <a:gd name="T48" fmla="+- 0 5164 5164"/>
                              <a:gd name="T49" fmla="*/ T48 w 24"/>
                              <a:gd name="T50" fmla="+- 0 215 203"/>
                              <a:gd name="T51" fmla="*/ 2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59">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24E1F8" id="Group 3515" o:spid="_x0000_s1026" style="position:absolute;margin-left:245.65pt;margin-top:9.5pt;width:23.65pt;height:15.2pt;z-index:13288;mso-position-horizontal-relative:page" coordorigin="4913,190" coordsize="473,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">
                <v:shape id="Freeform 3516" o:spid="_x0000_s1027" style="position:absolute;left:5093;top:247;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" path="m26,l7,,,8,,26r7,8l26,34r8,-8l34,8,26,xe" fillcolor="lime" stroked="f">
                  <v:path arrowok="t" o:connecttype="custom" o:connectlocs="26,247;7,247;0,255;0,273;7,281;26,281;34,273;34,255;26,247" o:connectangles="0,0,0,0,0,0,0,0,0"/>
                </v:shape>
                <v:shape id="Freeform 3517" o:spid="_x0000_s1028" style="position:absolute;left:5093;top:247;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" path="m,17l,8,7,,17,r9,l34,8r,9l34,26r-8,8l17,34,7,34,,26,,17e" filled="f" strokecolor="lime" strokeweight=".17pt">
                  <v:path arrowok="t" o:connecttype="custom" o:connectlocs="0,264;0,255;7,247;17,247;26,247;34,255;34,264;34,273;26,281;17,281;7,281;0,273;0,264" o:connectangles="0,0,0,0,0,0,0,0,0,0,0,0,0"/>
                </v:shape>
                <v:shape id="Freeform 3518" o:spid="_x0000_s1029" style="position:absolute;left:4991;top:19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" path="m26,l7,,,7,,26r7,8l26,34r8,-8l34,7,26,xe" fillcolor="lime" stroked="f">
                  <v:path arrowok="t" o:connecttype="custom" o:connectlocs="26,192;7,192;0,199;0,218;7,226;26,226;34,218;34,199;26,192" o:connectangles="0,0,0,0,0,0,0,0,0"/>
                </v:shape>
                <v:shape id="Freeform 3519" o:spid="_x0000_s1030" style="position:absolute;left:4991;top:19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" path="m,17l,7,7,,17,r9,l34,7r,10l34,26r-8,8l17,34,7,34,,26,,17e" filled="f" strokecolor="lime" strokeweight=".17pt">
                  <v:path arrowok="t" o:connecttype="custom" o:connectlocs="0,209;0,199;7,192;17,192;26,192;34,199;34,209;34,218;26,226;17,226;7,226;0,218;0,209" o:connectangles="0,0,0,0,0,0,0,0,0,0,0,0,0"/>
                </v:shape>
                <v:shape id="Freeform 3520" o:spid="_x0000_s1031" style="position:absolute;left:4914;top:306;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" path="m26,l7,,,8,,26r7,8l26,34r8,-8l34,8,26,xe" fillcolor="lime" stroked="f">
                  <v:path arrowok="t" o:connecttype="custom" o:connectlocs="26,307;7,307;0,315;0,333;7,341;26,341;34,333;34,315;26,307" o:connectangles="0,0,0,0,0,0,0,0,0"/>
                </v:shape>
                <v:shape id="Freeform 3521" o:spid="_x0000_s1032" style="position:absolute;left:4914;top:306;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" path="m,17l,8,7,,17,r9,l34,8r,9l34,26r-8,8l17,34,7,34,,26,,17e" filled="f" strokecolor="lime" strokeweight=".17pt">
                  <v:path arrowok="t" o:connecttype="custom" o:connectlocs="0,324;0,315;7,307;17,307;26,307;34,315;34,324;34,333;26,341;17,341;7,341;0,333;0,324" o:connectangles="0,0,0,0,0,0,0,0,0,0,0,0,0"/>
                </v:shape>
                <v:shape id="Freeform 3522" o:spid="_x0000_s1033" style="position:absolute;left:4984;top:30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" path="m26,l8,,,7,,26r8,8l26,34r8,-8l34,7,26,xe" fillcolor="lime" stroked="f">
                  <v:path arrowok="t" o:connecttype="custom" o:connectlocs="26,303;8,303;0,310;0,329;8,337;26,337;34,329;34,310;26,303" o:connectangles="0,0,0,0,0,0,0,0,0"/>
                </v:shape>
                <v:shape id="Freeform 3523" o:spid="_x0000_s1034" style="position:absolute;left:4984;top:30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" path="m,17l,7,8,r9,l26,r8,7l34,17r,9l26,34r-9,l8,34,,26,,17e" filled="f" strokecolor="lime" strokeweight=".17pt">
                  <v:path arrowok="t" o:connecttype="custom" o:connectlocs="0,320;0,310;8,303;17,303;26,303;34,310;34,320;34,329;26,337;17,337;8,337;0,329;0,320" o:connectangles="0,0,0,0,0,0,0,0,0,0,0,0,0"/>
                </v:shape>
                <v:shape id="Freeform 3524" o:spid="_x0000_s1035" style="position:absolute;left:5070;top:238;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" path="m26,l7,,,8,,26r7,8l26,34r8,-8l34,8,26,xe" fillcolor="lime" stroked="f">
                  <v:path arrowok="t" o:connecttype="custom" o:connectlocs="26,239;7,239;0,247;0,265;7,273;26,273;34,265;34,247;26,239" o:connectangles="0,0,0,0,0,0,0,0,0"/>
                </v:shape>
                <v:shape id="Freeform 3525" o:spid="_x0000_s1036" style="position:absolute;left:5070;top:238;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" path="m,17l,8,7,,17,r9,l34,8r,9l34,26r-8,8l17,34,7,34,,26,,17e" filled="f" strokecolor="lime" strokeweight=".17pt">
                  <v:path arrowok="t" o:connecttype="custom" o:connectlocs="0,256;0,247;7,239;17,239;26,239;34,247;34,256;34,265;26,273;17,273;7,273;0,265;0,256" o:connectangles="0,0,0,0,0,0,0,0,0,0,0,0,0"/>
                </v:shape>
                <v:shape id="Freeform 3526" o:spid="_x0000_s1037" style="position:absolute;left:5261;top:366;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" path="m26,l7,,,8,,26r7,8l26,34r8,-8l34,8,26,xe" fillcolor="lime" stroked="f">
                  <v:path arrowok="t" o:connecttype="custom" o:connectlocs="26,366;7,366;0,374;0,392;7,400;26,400;34,392;34,374;26,366" o:connectangles="0,0,0,0,0,0,0,0,0"/>
                </v:shape>
                <v:shape id="Freeform 3527" o:spid="_x0000_s1038" style="position:absolute;left:5261;top:366;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" path="m,17l,8,7,,17,r9,l34,8r,9l34,26r-8,8l17,34,7,34,,26,,17e" filled="f" strokecolor="lime" strokeweight=".17pt">
                  <v:path arrowok="t" o:connecttype="custom" o:connectlocs="0,383;0,374;7,366;17,366;26,366;34,374;34,383;34,392;26,400;17,400;7,400;0,392;0,383" o:connectangles="0,0,0,0,0,0,0,0,0,0,0,0,0"/>
                </v:shape>
                <v:shape id="Freeform 3528" o:spid="_x0000_s1039" style="position:absolute;left:5323;top:42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" path="m27,l8,,,8,,26r8,8l27,34r7,-8l34,8,27,xe" fillcolor="lime" stroked="f">
                  <v:path arrowok="t" o:connecttype="custom" o:connectlocs="27,420;8,420;0,428;0,446;8,454;27,454;34,446;34,428;27,420" o:connectangles="0,0,0,0,0,0,0,0,0"/>
                </v:shape>
                <v:shape id="Freeform 3529" o:spid="_x0000_s1040" style="position:absolute;left:5323;top:42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" path="m,17l,8,8,r9,l27,r7,8l34,17r,9l27,34r-10,l8,34,,26,,17e" filled="f" strokecolor="lime" strokeweight=".17pt">
                  <v:path arrowok="t" o:connecttype="custom" o:connectlocs="0,437;0,428;8,420;17,420;27,420;34,428;34,437;34,446;27,454;17,454;8,454;0,446;0,437" o:connectangles="0,0,0,0,0,0,0,0,0,0,0,0,0"/>
                </v:shape>
                <v:shape id="Freeform 3530" o:spid="_x0000_s1041" style="position:absolute;left:5169;top:30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" path="m26,l7,,,8,,27r7,7l26,34r8,-7l34,8,26,xe" fillcolor="lime" stroked="f">
                  <v:path arrowok="t" o:connecttype="custom" o:connectlocs="26,303;7,303;0,311;0,330;7,337;26,337;34,330;34,311;26,303" o:connectangles="0,0,0,0,0,0,0,0,0"/>
                </v:shape>
                <v:shape id="Freeform 3531" o:spid="_x0000_s1042" style="position:absolute;left:5169;top:303;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" path="m,17l,8,7,,17,r9,l34,8r,9l34,27r-8,7l17,34,7,34,,27,,17e" filled="f" strokecolor="lime" strokeweight=".17pt">
                  <v:path arrowok="t" o:connecttype="custom" o:connectlocs="0,320;0,311;7,303;17,303;26,303;34,311;34,320;34,330;26,337;17,337;7,337;0,330;0,320" o:connectangles="0,0,0,0,0,0,0,0,0,0,0,0,0"/>
                </v:shape>
                <v:shape id="Freeform 3532" o:spid="_x0000_s1043" style="position:absolute;left:4983;top:21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" path="m26,l7,,,8,,26r7,8l26,34r8,-8l34,8,26,xe" fillcolor="blue" stroked="f">
                  <v:path arrowok="t" o:connecttype="custom" o:connectlocs="26,212;7,212;0,220;0,238;7,246;26,246;34,238;34,220;26,212" o:connectangles="0,0,0,0,0,0,0,0,0"/>
                </v:shape>
                <v:shape id="Freeform 3533" o:spid="_x0000_s1044" style="position:absolute;left:4983;top:21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" path="m,17l,8,7,,17,r9,l34,8r,9l34,26r-8,8l17,34,7,34,,26,,17e" filled="f" strokecolor="blue" strokeweight=".17pt">
                  <v:path arrowok="t" o:connecttype="custom" o:connectlocs="0,229;0,220;7,212;17,212;26,212;34,220;34,229;34,238;26,246;17,246;7,246;0,238;0,229" o:connectangles="0,0,0,0,0,0,0,0,0,0,0,0,0"/>
                </v:shape>
                <v:shape id="Freeform 3534" o:spid="_x0000_s1045" style="position:absolute;left:5249;top:439;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" path="m27,l8,,,8,,27r8,7l27,34r7,-7l34,8,27,xe" fillcolor="blue" stroked="f">
                  <v:path arrowok="t" o:connecttype="custom" o:connectlocs="27,439;8,439;0,447;0,466;8,473;27,473;34,466;34,447;27,439" o:connectangles="0,0,0,0,0,0,0,0,0"/>
                </v:shape>
                <v:shape id="Freeform 3535" o:spid="_x0000_s1046" style="position:absolute;left:5249;top:439;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" path="m,17l,8,8,r9,l27,r7,8l34,17r,10l27,34r-10,l8,34,,27,,17e" filled="f" strokecolor="blue" strokeweight=".17pt">
                  <v:path arrowok="t" o:connecttype="custom" o:connectlocs="0,456;0,447;8,439;17,439;27,439;34,447;34,456;34,466;27,473;17,473;8,473;0,466;0,456" o:connectangles="0,0,0,0,0,0,0,0,0,0,0,0,0"/>
                </v:shape>
                <v:shape id="Freeform 3536" o:spid="_x0000_s1047" style="position:absolute;left:5359;top:30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" path="m,12l,5,6,r6,l19,r5,5l24,12r,6l19,24r-7,l6,24,,18,,12e" filled="f" strokecolor="#a9a9a9" strokeweight=".17pt">
                  <v:path arrowok="t" o:connecttype="custom" o:connectlocs="0,317;0,310;6,305;12,305;19,305;24,310;24,317;24,323;19,329;12,329;6,329;0,323;0,317" o:connectangles="0,0,0,0,0,0,0,0,0,0,0,0,0"/>
                </v:shape>
                <v:shape id="Freeform 3537" o:spid="_x0000_s1048" style="position:absolute;left:5207;top:46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" path="m,12l,5,5,r7,l18,r6,5l24,12r,7l18,24r-6,l5,24,,19,,12e" filled="f" strokecolor="#a9a9a9" strokeweight=".17pt">
                  <v:path arrowok="t" o:connecttype="custom" o:connectlocs="0,480;0,473;5,468;12,468;18,468;24,473;24,480;24,487;18,492;12,492;5,492;0,487;0,480" o:connectangles="0,0,0,0,0,0,0,0,0,0,0,0,0"/>
                </v:shape>
                <v:shape id="Freeform 3538" o:spid="_x0000_s1049" style="position:absolute;left:5163;top:2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" path="m,12l,5,5,r7,l18,r6,5l24,12r,6l18,24r-6,l5,24,,18,,12e" filled="f" strokecolor="#a9a9a9" strokeweight=".17pt">
                  <v:path arrowok="t" o:connecttype="custom" o:connectlocs="0,215;0,208;5,203;12,203;18,203;24,208;24,215;24,221;18,227;12,227;5,227;0,221;0,215" o:connectangles="0,0,0,0,0,0,0,0,0,0,0,0,0"/>
                </v:shape>
                <w10:wrap anchorx="page"/>
              </v:group>
            </w:pict>
          </mc:Fallback>
        </mc:AlternateContent>
      </w:r>
      <w:r>
        <w:rPr>
          <w:noProof/>
        </w:rPr>
        <mc:AlternateContent>
          <mc:Choice Requires="wps">
            <w:drawing>
              <wp:anchor distT="0" distB="0" distL="114300" distR="114300" simplePos="0" relativeHeight="13840" behindDoc="0" locked="0" layoutInCell="1" allowOverlap="1" wp14:anchorId="5E8F1CF6" wp14:editId="3356F27E">
                <wp:simplePos x="0" y="0"/>
                <wp:positionH relativeFrom="page">
                  <wp:posOffset>4342765</wp:posOffset>
                </wp:positionH>
                <wp:positionV relativeFrom="paragraph">
                  <wp:posOffset>76835</wp:posOffset>
                </wp:positionV>
                <wp:extent cx="8255" cy="0"/>
                <wp:effectExtent l="0" t="0" r="4445" b="0"/>
                <wp:wrapNone/>
                <wp:docPr id="955" name="Line 3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4B162E" id="Line 3514" o:spid="_x0000_s1026" style="position:absolute;z-index:1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6.05pt" to="342.6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bYBwIAABQ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" strokecolor="#333" strokeweight=".09028mm">
                <o:lock v:ext="edit" shapetype="f"/>
                <w10:wrap anchorx="page"/>
              </v:line>
            </w:pict>
          </mc:Fallback>
        </mc:AlternateContent>
      </w:r>
      <w:r w:rsidR="009B75EF">
        <w:rPr>
          <w:rFonts w:ascii="Arial"/>
          <w:color w:val="4D4D4D"/>
          <w:w w:val="104"/>
          <w:sz w:val="11"/>
        </w:rPr>
        <w:t>2</w:t>
      </w:r>
    </w:p>
    <w:p w14:paraId="0D2CC4BB" w14:textId="77777777" w:rsidR="005313F1" w:rsidRDefault="005313F1">
      <w:pPr>
        <w:pStyle w:val="BodyText"/>
        <w:spacing w:before="4"/>
        <w:rPr>
          <w:rFonts w:ascii="Arial"/>
          <w:sz w:val="5"/>
        </w:rPr>
      </w:pPr>
    </w:p>
    <w:p w14:paraId="0983E519" w14:textId="77777777" w:rsidR="005313F1" w:rsidRDefault="00090D17">
      <w:pPr>
        <w:pStyle w:val="BodyText"/>
        <w:spacing w:line="38" w:lineRule="exact"/>
        <w:ind w:left="916"/>
        <w:rPr>
          <w:rFonts w:ascii="Arial"/>
          <w:sz w:val="3"/>
        </w:rPr>
      </w:pPr>
      <w:r>
        <w:rPr>
          <w:rFonts w:ascii="Arial"/>
          <w:noProof/>
          <w:sz w:val="3"/>
        </w:rPr>
        <mc:AlternateContent>
          <mc:Choice Requires="wpg">
            <w:drawing>
              <wp:inline distT="0" distB="0" distL="0" distR="0" wp14:anchorId="29A19F8C" wp14:editId="3872742F">
                <wp:extent cx="24130" cy="24130"/>
                <wp:effectExtent l="0" t="0" r="1270" b="1270"/>
                <wp:docPr id="952" name="Group 3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953" name="Freeform 3512"/>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3513"/>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B482CB" id="Group 3511"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">
                <v:shape id="Freeform 3512"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" path="m26,l7,,,7,,26r7,8l26,34r8,-8l34,7,26,xe" fillcolor="lime" stroked="f">
                  <v:path arrowok="t" o:connecttype="custom" o:connectlocs="26,2;7,2;0,9;0,28;7,36;26,36;34,28;34,9;26,2" o:connectangles="0,0,0,0,0,0,0,0,0"/>
                </v:shape>
                <v:shape id="Freeform 3513"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" path="m,17l,7,7,,17,r9,l34,7r,10l34,26r-8,8l17,34,7,34,,26,,17e" filled="f" strokecolor="lime" strokeweight=".17pt">
                  <v:path arrowok="t" o:connecttype="custom" o:connectlocs="0,19;0,9;7,2;17,2;26,2;34,9;34,19;34,28;26,36;17,36;7,36;0,28;0,19" o:connectangles="0,0,0,0,0,0,0,0,0,0,0,0,0"/>
                </v:shape>
                <w10:anchorlock/>
              </v:group>
            </w:pict>
          </mc:Fallback>
        </mc:AlternateContent>
      </w:r>
    </w:p>
    <w:p w14:paraId="23F8952C" w14:textId="77777777" w:rsidR="005313F1" w:rsidRDefault="00090D17">
      <w:pPr>
        <w:ind w:left="892"/>
        <w:jc w:val="center"/>
        <w:rPr>
          <w:rFonts w:ascii="Arial"/>
          <w:sz w:val="11"/>
        </w:rPr>
      </w:pPr>
      <w:r>
        <w:rPr>
          <w:noProof/>
        </w:rPr>
        <mc:AlternateContent>
          <mc:Choice Requires="wpg">
            <w:drawing>
              <wp:anchor distT="0" distB="0" distL="114300" distR="114300" simplePos="0" relativeHeight="13312" behindDoc="0" locked="0" layoutInCell="1" allowOverlap="1" wp14:anchorId="19DFFD01" wp14:editId="40F9BF3E">
                <wp:simplePos x="0" y="0"/>
                <wp:positionH relativeFrom="page">
                  <wp:posOffset>3469640</wp:posOffset>
                </wp:positionH>
                <wp:positionV relativeFrom="paragraph">
                  <wp:posOffset>-6985</wp:posOffset>
                </wp:positionV>
                <wp:extent cx="52070" cy="48260"/>
                <wp:effectExtent l="0" t="0" r="0" b="2540"/>
                <wp:wrapNone/>
                <wp:docPr id="947" name="Group 3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0" cy="48260"/>
                          <a:chOff x="5464" y="-11"/>
                          <a:chExt cx="82" cy="76"/>
                        </a:xfrm>
                      </wpg:grpSpPr>
                      <wps:wsp>
                        <wps:cNvPr id="948" name="Freeform 3507"/>
                        <wps:cNvSpPr>
                          <a:spLocks/>
                        </wps:cNvSpPr>
                        <wps:spPr bwMode="auto">
                          <a:xfrm>
                            <a:off x="5466" y="-10"/>
                            <a:ext cx="35" cy="35"/>
                          </a:xfrm>
                          <a:custGeom>
                            <a:avLst/>
                            <a:gdLst>
                              <a:gd name="T0" fmla="+- 0 5493 5466"/>
                              <a:gd name="T1" fmla="*/ T0 w 35"/>
                              <a:gd name="T2" fmla="+- 0 -10 -10"/>
                              <a:gd name="T3" fmla="*/ -10 h 35"/>
                              <a:gd name="T4" fmla="+- 0 5474 5466"/>
                              <a:gd name="T5" fmla="*/ T4 w 35"/>
                              <a:gd name="T6" fmla="+- 0 -10 -10"/>
                              <a:gd name="T7" fmla="*/ -10 h 35"/>
                              <a:gd name="T8" fmla="+- 0 5466 5466"/>
                              <a:gd name="T9" fmla="*/ T8 w 35"/>
                              <a:gd name="T10" fmla="+- 0 -2 -10"/>
                              <a:gd name="T11" fmla="*/ -2 h 35"/>
                              <a:gd name="T12" fmla="+- 0 5466 5466"/>
                              <a:gd name="T13" fmla="*/ T12 w 35"/>
                              <a:gd name="T14" fmla="+- 0 17 -10"/>
                              <a:gd name="T15" fmla="*/ 17 h 35"/>
                              <a:gd name="T16" fmla="+- 0 5474 5466"/>
                              <a:gd name="T17" fmla="*/ T16 w 35"/>
                              <a:gd name="T18" fmla="+- 0 24 -10"/>
                              <a:gd name="T19" fmla="*/ 24 h 35"/>
                              <a:gd name="T20" fmla="+- 0 5493 5466"/>
                              <a:gd name="T21" fmla="*/ T20 w 35"/>
                              <a:gd name="T22" fmla="+- 0 24 -10"/>
                              <a:gd name="T23" fmla="*/ 24 h 35"/>
                              <a:gd name="T24" fmla="+- 0 5500 5466"/>
                              <a:gd name="T25" fmla="*/ T24 w 35"/>
                              <a:gd name="T26" fmla="+- 0 17 -10"/>
                              <a:gd name="T27" fmla="*/ 17 h 35"/>
                              <a:gd name="T28" fmla="+- 0 5500 5466"/>
                              <a:gd name="T29" fmla="*/ T28 w 35"/>
                              <a:gd name="T30" fmla="+- 0 -2 -10"/>
                              <a:gd name="T31" fmla="*/ -2 h 35"/>
                              <a:gd name="T32" fmla="+- 0 5493 5466"/>
                              <a:gd name="T33" fmla="*/ T32 w 35"/>
                              <a:gd name="T34" fmla="+- 0 -10 -10"/>
                              <a:gd name="T35" fmla="*/ -10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8"/>
                                </a:lnTo>
                                <a:lnTo>
                                  <a:pt x="0" y="27"/>
                                </a:lnTo>
                                <a:lnTo>
                                  <a:pt x="8" y="34"/>
                                </a:lnTo>
                                <a:lnTo>
                                  <a:pt x="27" y="34"/>
                                </a:lnTo>
                                <a:lnTo>
                                  <a:pt x="34" y="27"/>
                                </a:lnTo>
                                <a:lnTo>
                                  <a:pt x="34" y="8"/>
                                </a:lnTo>
                                <a:lnTo>
                                  <a:pt x="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9" name="Freeform 3508"/>
                        <wps:cNvSpPr>
                          <a:spLocks/>
                        </wps:cNvSpPr>
                        <wps:spPr bwMode="auto">
                          <a:xfrm>
                            <a:off x="5466" y="-10"/>
                            <a:ext cx="35" cy="35"/>
                          </a:xfrm>
                          <a:custGeom>
                            <a:avLst/>
                            <a:gdLst>
                              <a:gd name="T0" fmla="+- 0 5466 5466"/>
                              <a:gd name="T1" fmla="*/ T0 w 35"/>
                              <a:gd name="T2" fmla="+- 0 7 -10"/>
                              <a:gd name="T3" fmla="*/ 7 h 35"/>
                              <a:gd name="T4" fmla="+- 0 5466 5466"/>
                              <a:gd name="T5" fmla="*/ T4 w 35"/>
                              <a:gd name="T6" fmla="+- 0 -2 -10"/>
                              <a:gd name="T7" fmla="*/ -2 h 35"/>
                              <a:gd name="T8" fmla="+- 0 5474 5466"/>
                              <a:gd name="T9" fmla="*/ T8 w 35"/>
                              <a:gd name="T10" fmla="+- 0 -10 -10"/>
                              <a:gd name="T11" fmla="*/ -10 h 35"/>
                              <a:gd name="T12" fmla="+- 0 5483 5466"/>
                              <a:gd name="T13" fmla="*/ T12 w 35"/>
                              <a:gd name="T14" fmla="+- 0 -10 -10"/>
                              <a:gd name="T15" fmla="*/ -10 h 35"/>
                              <a:gd name="T16" fmla="+- 0 5493 5466"/>
                              <a:gd name="T17" fmla="*/ T16 w 35"/>
                              <a:gd name="T18" fmla="+- 0 -10 -10"/>
                              <a:gd name="T19" fmla="*/ -10 h 35"/>
                              <a:gd name="T20" fmla="+- 0 5500 5466"/>
                              <a:gd name="T21" fmla="*/ T20 w 35"/>
                              <a:gd name="T22" fmla="+- 0 -2 -10"/>
                              <a:gd name="T23" fmla="*/ -2 h 35"/>
                              <a:gd name="T24" fmla="+- 0 5500 5466"/>
                              <a:gd name="T25" fmla="*/ T24 w 35"/>
                              <a:gd name="T26" fmla="+- 0 7 -10"/>
                              <a:gd name="T27" fmla="*/ 7 h 35"/>
                              <a:gd name="T28" fmla="+- 0 5500 5466"/>
                              <a:gd name="T29" fmla="*/ T28 w 35"/>
                              <a:gd name="T30" fmla="+- 0 17 -10"/>
                              <a:gd name="T31" fmla="*/ 17 h 35"/>
                              <a:gd name="T32" fmla="+- 0 5493 5466"/>
                              <a:gd name="T33" fmla="*/ T32 w 35"/>
                              <a:gd name="T34" fmla="+- 0 24 -10"/>
                              <a:gd name="T35" fmla="*/ 24 h 35"/>
                              <a:gd name="T36" fmla="+- 0 5483 5466"/>
                              <a:gd name="T37" fmla="*/ T36 w 35"/>
                              <a:gd name="T38" fmla="+- 0 24 -10"/>
                              <a:gd name="T39" fmla="*/ 24 h 35"/>
                              <a:gd name="T40" fmla="+- 0 5474 5466"/>
                              <a:gd name="T41" fmla="*/ T40 w 35"/>
                              <a:gd name="T42" fmla="+- 0 24 -10"/>
                              <a:gd name="T43" fmla="*/ 24 h 35"/>
                              <a:gd name="T44" fmla="+- 0 5466 5466"/>
                              <a:gd name="T45" fmla="*/ T44 w 35"/>
                              <a:gd name="T46" fmla="+- 0 17 -10"/>
                              <a:gd name="T47" fmla="*/ 17 h 35"/>
                              <a:gd name="T48" fmla="+- 0 5466 5466"/>
                              <a:gd name="T49" fmla="*/ T48 w 35"/>
                              <a:gd name="T50" fmla="+- 0 7 -10"/>
                              <a:gd name="T51" fmla="*/ 7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8" y="0"/>
                                </a:lnTo>
                                <a:lnTo>
                                  <a:pt x="17" y="0"/>
                                </a:lnTo>
                                <a:lnTo>
                                  <a:pt x="27" y="0"/>
                                </a:lnTo>
                                <a:lnTo>
                                  <a:pt x="34" y="8"/>
                                </a:lnTo>
                                <a:lnTo>
                                  <a:pt x="34" y="17"/>
                                </a:lnTo>
                                <a:lnTo>
                                  <a:pt x="34" y="27"/>
                                </a:lnTo>
                                <a:lnTo>
                                  <a:pt x="27" y="34"/>
                                </a:lnTo>
                                <a:lnTo>
                                  <a:pt x="17" y="34"/>
                                </a:lnTo>
                                <a:lnTo>
                                  <a:pt x="8" y="34"/>
                                </a:lnTo>
                                <a:lnTo>
                                  <a:pt x="0" y="27"/>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Freeform 3509"/>
                        <wps:cNvSpPr>
                          <a:spLocks/>
                        </wps:cNvSpPr>
                        <wps:spPr bwMode="auto">
                          <a:xfrm>
                            <a:off x="5510" y="27"/>
                            <a:ext cx="35" cy="35"/>
                          </a:xfrm>
                          <a:custGeom>
                            <a:avLst/>
                            <a:gdLst>
                              <a:gd name="T0" fmla="+- 0 5537 5510"/>
                              <a:gd name="T1" fmla="*/ T0 w 35"/>
                              <a:gd name="T2" fmla="+- 0 28 28"/>
                              <a:gd name="T3" fmla="*/ 28 h 35"/>
                              <a:gd name="T4" fmla="+- 0 5518 5510"/>
                              <a:gd name="T5" fmla="*/ T4 w 35"/>
                              <a:gd name="T6" fmla="+- 0 28 28"/>
                              <a:gd name="T7" fmla="*/ 28 h 35"/>
                              <a:gd name="T8" fmla="+- 0 5510 5510"/>
                              <a:gd name="T9" fmla="*/ T8 w 35"/>
                              <a:gd name="T10" fmla="+- 0 35 28"/>
                              <a:gd name="T11" fmla="*/ 35 h 35"/>
                              <a:gd name="T12" fmla="+- 0 5510 5510"/>
                              <a:gd name="T13" fmla="*/ T12 w 35"/>
                              <a:gd name="T14" fmla="+- 0 54 28"/>
                              <a:gd name="T15" fmla="*/ 54 h 35"/>
                              <a:gd name="T16" fmla="+- 0 5518 5510"/>
                              <a:gd name="T17" fmla="*/ T16 w 35"/>
                              <a:gd name="T18" fmla="+- 0 62 28"/>
                              <a:gd name="T19" fmla="*/ 62 h 35"/>
                              <a:gd name="T20" fmla="+- 0 5537 5510"/>
                              <a:gd name="T21" fmla="*/ T20 w 35"/>
                              <a:gd name="T22" fmla="+- 0 62 28"/>
                              <a:gd name="T23" fmla="*/ 62 h 35"/>
                              <a:gd name="T24" fmla="+- 0 5544 5510"/>
                              <a:gd name="T25" fmla="*/ T24 w 35"/>
                              <a:gd name="T26" fmla="+- 0 54 28"/>
                              <a:gd name="T27" fmla="*/ 54 h 35"/>
                              <a:gd name="T28" fmla="+- 0 5544 5510"/>
                              <a:gd name="T29" fmla="*/ T28 w 35"/>
                              <a:gd name="T30" fmla="+- 0 35 28"/>
                              <a:gd name="T31" fmla="*/ 35 h 35"/>
                              <a:gd name="T32" fmla="+- 0 5537 5510"/>
                              <a:gd name="T33" fmla="*/ T32 w 35"/>
                              <a:gd name="T34" fmla="+- 0 28 28"/>
                              <a:gd name="T35" fmla="*/ 28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7"/>
                                </a:lnTo>
                                <a:lnTo>
                                  <a:pt x="0" y="26"/>
                                </a:lnTo>
                                <a:lnTo>
                                  <a:pt x="8" y="34"/>
                                </a:lnTo>
                                <a:lnTo>
                                  <a:pt x="27" y="34"/>
                                </a:lnTo>
                                <a:lnTo>
                                  <a:pt x="34" y="26"/>
                                </a:lnTo>
                                <a:lnTo>
                                  <a:pt x="34" y="7"/>
                                </a:lnTo>
                                <a:lnTo>
                                  <a:pt x="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3510"/>
                        <wps:cNvSpPr>
                          <a:spLocks/>
                        </wps:cNvSpPr>
                        <wps:spPr bwMode="auto">
                          <a:xfrm>
                            <a:off x="5510" y="27"/>
                            <a:ext cx="35" cy="35"/>
                          </a:xfrm>
                          <a:custGeom>
                            <a:avLst/>
                            <a:gdLst>
                              <a:gd name="T0" fmla="+- 0 5510 5510"/>
                              <a:gd name="T1" fmla="*/ T0 w 35"/>
                              <a:gd name="T2" fmla="+- 0 45 28"/>
                              <a:gd name="T3" fmla="*/ 45 h 35"/>
                              <a:gd name="T4" fmla="+- 0 5510 5510"/>
                              <a:gd name="T5" fmla="*/ T4 w 35"/>
                              <a:gd name="T6" fmla="+- 0 35 28"/>
                              <a:gd name="T7" fmla="*/ 35 h 35"/>
                              <a:gd name="T8" fmla="+- 0 5518 5510"/>
                              <a:gd name="T9" fmla="*/ T8 w 35"/>
                              <a:gd name="T10" fmla="+- 0 28 28"/>
                              <a:gd name="T11" fmla="*/ 28 h 35"/>
                              <a:gd name="T12" fmla="+- 0 5527 5510"/>
                              <a:gd name="T13" fmla="*/ T12 w 35"/>
                              <a:gd name="T14" fmla="+- 0 28 28"/>
                              <a:gd name="T15" fmla="*/ 28 h 35"/>
                              <a:gd name="T16" fmla="+- 0 5537 5510"/>
                              <a:gd name="T17" fmla="*/ T16 w 35"/>
                              <a:gd name="T18" fmla="+- 0 28 28"/>
                              <a:gd name="T19" fmla="*/ 28 h 35"/>
                              <a:gd name="T20" fmla="+- 0 5544 5510"/>
                              <a:gd name="T21" fmla="*/ T20 w 35"/>
                              <a:gd name="T22" fmla="+- 0 35 28"/>
                              <a:gd name="T23" fmla="*/ 35 h 35"/>
                              <a:gd name="T24" fmla="+- 0 5544 5510"/>
                              <a:gd name="T25" fmla="*/ T24 w 35"/>
                              <a:gd name="T26" fmla="+- 0 45 28"/>
                              <a:gd name="T27" fmla="*/ 45 h 35"/>
                              <a:gd name="T28" fmla="+- 0 5544 5510"/>
                              <a:gd name="T29" fmla="*/ T28 w 35"/>
                              <a:gd name="T30" fmla="+- 0 54 28"/>
                              <a:gd name="T31" fmla="*/ 54 h 35"/>
                              <a:gd name="T32" fmla="+- 0 5537 5510"/>
                              <a:gd name="T33" fmla="*/ T32 w 35"/>
                              <a:gd name="T34" fmla="+- 0 62 28"/>
                              <a:gd name="T35" fmla="*/ 62 h 35"/>
                              <a:gd name="T36" fmla="+- 0 5527 5510"/>
                              <a:gd name="T37" fmla="*/ T36 w 35"/>
                              <a:gd name="T38" fmla="+- 0 62 28"/>
                              <a:gd name="T39" fmla="*/ 62 h 35"/>
                              <a:gd name="T40" fmla="+- 0 5518 5510"/>
                              <a:gd name="T41" fmla="*/ T40 w 35"/>
                              <a:gd name="T42" fmla="+- 0 62 28"/>
                              <a:gd name="T43" fmla="*/ 62 h 35"/>
                              <a:gd name="T44" fmla="+- 0 5510 5510"/>
                              <a:gd name="T45" fmla="*/ T44 w 35"/>
                              <a:gd name="T46" fmla="+- 0 54 28"/>
                              <a:gd name="T47" fmla="*/ 54 h 35"/>
                              <a:gd name="T48" fmla="+- 0 5510 5510"/>
                              <a:gd name="T49" fmla="*/ T48 w 35"/>
                              <a:gd name="T50" fmla="+- 0 45 28"/>
                              <a:gd name="T51" fmla="*/ 45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8" y="0"/>
                                </a:lnTo>
                                <a:lnTo>
                                  <a:pt x="17" y="0"/>
                                </a:lnTo>
                                <a:lnTo>
                                  <a:pt x="27" y="0"/>
                                </a:lnTo>
                                <a:lnTo>
                                  <a:pt x="34" y="7"/>
                                </a:lnTo>
                                <a:lnTo>
                                  <a:pt x="34" y="17"/>
                                </a:lnTo>
                                <a:lnTo>
                                  <a:pt x="34" y="26"/>
                                </a:lnTo>
                                <a:lnTo>
                                  <a:pt x="27" y="34"/>
                                </a:lnTo>
                                <a:lnTo>
                                  <a:pt x="17" y="34"/>
                                </a:lnTo>
                                <a:lnTo>
                                  <a:pt x="8" y="34"/>
                                </a:lnTo>
                                <a:lnTo>
                                  <a:pt x="0" y="26"/>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05A78F" id="Group 3506" o:spid="_x0000_s1026" style="position:absolute;margin-left:273.2pt;margin-top:-.55pt;width:4.1pt;height:3.8pt;z-index:13312;mso-position-horizontal-relative:page" coordorigin="5464,-11" coordsize="8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">
                <v:shape id="Freeform 3507" o:spid="_x0000_s1027" style="position:absolute;left:5466;top:-1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" path="m27,l8,,,8,,27r8,7l27,34r7,-7l34,8,27,xe" fillcolor="lime" stroked="f">
                  <v:path arrowok="t" o:connecttype="custom" o:connectlocs="27,-10;8,-10;0,-2;0,17;8,24;27,24;34,17;34,-2;27,-10" o:connectangles="0,0,0,0,0,0,0,0,0"/>
                </v:shape>
                <v:shape id="Freeform 3508" o:spid="_x0000_s1028" style="position:absolute;left:5466;top:-10;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" path="m,17l,8,8,r9,l27,r7,8l34,17r,10l27,34r-10,l8,34,,27,,17e" filled="f" strokecolor="lime" strokeweight=".17pt">
                  <v:path arrowok="t" o:connecttype="custom" o:connectlocs="0,7;0,-2;8,-10;17,-10;27,-10;34,-2;34,7;34,17;27,24;17,24;8,24;0,17;0,7" o:connectangles="0,0,0,0,0,0,0,0,0,0,0,0,0"/>
                </v:shape>
                <v:shape id="Freeform 3509" o:spid="_x0000_s1029" style="position:absolute;left:5510;top:27;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" path="m27,l8,,,7,,26r8,8l27,34r7,-8l34,7,27,xe" fillcolor="lime" stroked="f">
                  <v:path arrowok="t" o:connecttype="custom" o:connectlocs="27,28;8,28;0,35;0,54;8,62;27,62;34,54;34,35;27,28" o:connectangles="0,0,0,0,0,0,0,0,0"/>
                </v:shape>
                <v:shape id="Freeform 3510" o:spid="_x0000_s1030" style="position:absolute;left:5510;top:27;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" path="m,17l,7,8,r9,l27,r7,7l34,17r,9l27,34r-10,l8,34,,26,,17e" filled="f" strokecolor="lime" strokeweight=".17pt">
                  <v:path arrowok="t" o:connecttype="custom" o:connectlocs="0,45;0,35;8,28;17,28;27,28;34,35;34,45;34,54;27,62;17,62;8,62;0,54;0,45" o:connectangles="0,0,0,0,0,0,0,0,0,0,0,0,0"/>
                </v:shape>
                <w10:wrap anchorx="page"/>
              </v:group>
            </w:pict>
          </mc:Fallback>
        </mc:AlternateContent>
      </w:r>
      <w:r>
        <w:rPr>
          <w:noProof/>
        </w:rPr>
        <mc:AlternateContent>
          <mc:Choice Requires="wps">
            <w:drawing>
              <wp:anchor distT="0" distB="0" distL="114300" distR="114300" simplePos="0" relativeHeight="13744" behindDoc="0" locked="0" layoutInCell="1" allowOverlap="1" wp14:anchorId="482A89FC" wp14:editId="22FC67EF">
                <wp:simplePos x="0" y="0"/>
                <wp:positionH relativeFrom="page">
                  <wp:posOffset>4629150</wp:posOffset>
                </wp:positionH>
                <wp:positionV relativeFrom="paragraph">
                  <wp:posOffset>40640</wp:posOffset>
                </wp:positionV>
                <wp:extent cx="15240" cy="15240"/>
                <wp:effectExtent l="0" t="0" r="0" b="0"/>
                <wp:wrapNone/>
                <wp:docPr id="946" name="Freeform 3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 cy="15240"/>
                        </a:xfrm>
                        <a:custGeom>
                          <a:avLst/>
                          <a:gdLst>
                            <a:gd name="T0" fmla="*/ 0 w 24"/>
                            <a:gd name="T1" fmla="*/ 48260 h 24"/>
                            <a:gd name="T2" fmla="*/ 0 w 24"/>
                            <a:gd name="T3" fmla="*/ 43815 h 24"/>
                            <a:gd name="T4" fmla="*/ 3175 w 24"/>
                            <a:gd name="T5" fmla="*/ 40640 h 24"/>
                            <a:gd name="T6" fmla="*/ 6985 w 24"/>
                            <a:gd name="T7" fmla="*/ 40640 h 24"/>
                            <a:gd name="T8" fmla="*/ 11430 w 24"/>
                            <a:gd name="T9" fmla="*/ 40640 h 24"/>
                            <a:gd name="T10" fmla="*/ 14605 w 24"/>
                            <a:gd name="T11" fmla="*/ 43815 h 24"/>
                            <a:gd name="T12" fmla="*/ 14605 w 24"/>
                            <a:gd name="T13" fmla="*/ 48260 h 24"/>
                            <a:gd name="T14" fmla="*/ 14605 w 24"/>
                            <a:gd name="T15" fmla="*/ 52070 h 24"/>
                            <a:gd name="T16" fmla="*/ 11430 w 24"/>
                            <a:gd name="T17" fmla="*/ 55880 h 24"/>
                            <a:gd name="T18" fmla="*/ 6985 w 24"/>
                            <a:gd name="T19" fmla="*/ 55880 h 24"/>
                            <a:gd name="T20" fmla="*/ 3175 w 24"/>
                            <a:gd name="T21" fmla="*/ 55880 h 24"/>
                            <a:gd name="T22" fmla="*/ 0 w 24"/>
                            <a:gd name="T23" fmla="*/ 52070 h 24"/>
                            <a:gd name="T24" fmla="*/ 0 w 24"/>
                            <a:gd name="T25" fmla="*/ 48260 h 24"/>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24">
                              <a:moveTo>
                                <a:pt x="0" y="12"/>
                              </a:moveTo>
                              <a:lnTo>
                                <a:pt x="0" y="5"/>
                              </a:lnTo>
                              <a:lnTo>
                                <a:pt x="5" y="0"/>
                              </a:lnTo>
                              <a:lnTo>
                                <a:pt x="11" y="0"/>
                              </a:lnTo>
                              <a:lnTo>
                                <a:pt x="18" y="0"/>
                              </a:lnTo>
                              <a:lnTo>
                                <a:pt x="23" y="5"/>
                              </a:lnTo>
                              <a:lnTo>
                                <a:pt x="23" y="12"/>
                              </a:lnTo>
                              <a:lnTo>
                                <a:pt x="23" y="18"/>
                              </a:lnTo>
                              <a:lnTo>
                                <a:pt x="18" y="24"/>
                              </a:lnTo>
                              <a:lnTo>
                                <a:pt x="11" y="24"/>
                              </a:lnTo>
                              <a:lnTo>
                                <a:pt x="5" y="24"/>
                              </a:lnTo>
                              <a:lnTo>
                                <a:pt x="0" y="18"/>
                              </a:lnTo>
                              <a:lnTo>
                                <a:pt x="0" y="12"/>
                              </a:lnTo>
                            </a:path>
                          </a:pathLst>
                        </a:custGeom>
                        <a:noFill/>
                        <a:ln w="2157">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polyline w14:anchorId="7DA4C03C" id="Freeform 3505" o:spid="_x0000_s1026" style="position:absolute;z-index:1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64.5pt,3.8pt,364.5pt,3.45pt,364.75pt,3.2pt,365.05pt,3.2pt,365.4pt,3.2pt,365.65pt,3.45pt,365.65pt,3.8pt,365.65pt,4.1pt,365.4pt,4.4pt,365.05pt,4.4pt,364.75pt,4.4pt,364.5pt,4.1pt,364.5pt,3.8pt" coordsize="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" filled="f" strokecolor="#a9a9a9" strokeweight=".05992mm">
                <v:path arrowok="t" o:connecttype="custom" o:connectlocs="0,30645100;0,27822525;2016125,25806400;4435475,25806400;7258050,25806400;9274175,27822525;9274175,30645100;9274175,33064450;7258050,35483800;4435475,35483800;2016125,35483800;0,33064450;0,30645100" o:connectangles="0,0,0,0,0,0,0,0,0,0,0,0,0"/>
                <w10:wrap anchorx="page"/>
              </v:polyline>
            </w:pict>
          </mc:Fallback>
        </mc:AlternateContent>
      </w:r>
      <w:r w:rsidR="009B75EF">
        <w:rPr>
          <w:rFonts w:ascii="Arial"/>
          <w:color w:val="4D4D4D"/>
          <w:w w:val="104"/>
          <w:sz w:val="11"/>
        </w:rPr>
        <w:t>0</w:t>
      </w:r>
    </w:p>
    <w:p w14:paraId="127F8F74" w14:textId="77777777" w:rsidR="005313F1" w:rsidRDefault="00090D17">
      <w:pPr>
        <w:spacing w:before="71"/>
        <w:ind w:left="869"/>
        <w:jc w:val="center"/>
        <w:rPr>
          <w:rFonts w:ascii="Arial" w:hAnsi="Arial"/>
          <w:sz w:val="11"/>
        </w:rPr>
      </w:pPr>
      <w:r>
        <w:rPr>
          <w:noProof/>
        </w:rPr>
        <mc:AlternateContent>
          <mc:Choice Requires="wps">
            <w:drawing>
              <wp:anchor distT="0" distB="0" distL="114300" distR="114300" simplePos="0" relativeHeight="13816" behindDoc="0" locked="0" layoutInCell="1" allowOverlap="1" wp14:anchorId="482BF811" wp14:editId="59D87F83">
                <wp:simplePos x="0" y="0"/>
                <wp:positionH relativeFrom="page">
                  <wp:posOffset>4342765</wp:posOffset>
                </wp:positionH>
                <wp:positionV relativeFrom="paragraph">
                  <wp:posOffset>93345</wp:posOffset>
                </wp:positionV>
                <wp:extent cx="8255" cy="0"/>
                <wp:effectExtent l="0" t="0" r="4445" b="0"/>
                <wp:wrapNone/>
                <wp:docPr id="945" name="Line 3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D416F3E" id="Line 3504" o:spid="_x0000_s1026" style="position:absolute;z-index:13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35pt" to="342.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mCAIAABQ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" strokecolor="#333" strokeweight=".09028mm">
                <o:lock v:ext="edit" shapetype="f"/>
                <w10:wrap anchorx="page"/>
              </v:line>
            </w:pict>
          </mc:Fallback>
        </mc:AlternateContent>
      </w:r>
      <w:r w:rsidR="009B75EF">
        <w:rPr>
          <w:rFonts w:ascii="Arial" w:hAnsi="Arial"/>
          <w:color w:val="4D4D4D"/>
          <w:w w:val="105"/>
          <w:sz w:val="11"/>
        </w:rPr>
        <w:t>−2</w:t>
      </w:r>
    </w:p>
    <w:p w14:paraId="42AF2025" w14:textId="77777777" w:rsidR="005313F1" w:rsidRDefault="00090D17">
      <w:pPr>
        <w:pStyle w:val="BodyText"/>
        <w:spacing w:line="38" w:lineRule="exact"/>
        <w:ind w:left="940"/>
        <w:rPr>
          <w:rFonts w:ascii="Arial"/>
          <w:sz w:val="3"/>
        </w:rPr>
      </w:pPr>
      <w:r>
        <w:rPr>
          <w:rFonts w:ascii="Arial"/>
          <w:noProof/>
          <w:sz w:val="3"/>
        </w:rPr>
        <mc:AlternateContent>
          <mc:Choice Requires="wpg">
            <w:drawing>
              <wp:inline distT="0" distB="0" distL="0" distR="0" wp14:anchorId="61A0AE89" wp14:editId="6C54B7D3">
                <wp:extent cx="24130" cy="24130"/>
                <wp:effectExtent l="0" t="0" r="1270" b="1270"/>
                <wp:docPr id="942" name="Group 3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943" name="Freeform 3502"/>
                        <wps:cNvSpPr>
                          <a:spLocks/>
                        </wps:cNvSpPr>
                        <wps:spPr bwMode="auto">
                          <a:xfrm>
                            <a:off x="1" y="1"/>
                            <a:ext cx="35" cy="35"/>
                          </a:xfrm>
                          <a:custGeom>
                            <a:avLst/>
                            <a:gdLst>
                              <a:gd name="T0" fmla="+- 0 28 2"/>
                              <a:gd name="T1" fmla="*/ T0 w 35"/>
                              <a:gd name="T2" fmla="+- 0 2 2"/>
                              <a:gd name="T3" fmla="*/ 2 h 35"/>
                              <a:gd name="T4" fmla="+- 0 9 2"/>
                              <a:gd name="T5" fmla="*/ T4 w 35"/>
                              <a:gd name="T6" fmla="+- 0 2 2"/>
                              <a:gd name="T7" fmla="*/ 2 h 35"/>
                              <a:gd name="T8" fmla="+- 0 2 2"/>
                              <a:gd name="T9" fmla="*/ T8 w 35"/>
                              <a:gd name="T10" fmla="+- 0 9 2"/>
                              <a:gd name="T11" fmla="*/ 9 h 35"/>
                              <a:gd name="T12" fmla="+- 0 2 2"/>
                              <a:gd name="T13" fmla="*/ T12 w 35"/>
                              <a:gd name="T14" fmla="+- 0 28 2"/>
                              <a:gd name="T15" fmla="*/ 28 h 35"/>
                              <a:gd name="T16" fmla="+- 0 9 2"/>
                              <a:gd name="T17" fmla="*/ T16 w 35"/>
                              <a:gd name="T18" fmla="+- 0 36 2"/>
                              <a:gd name="T19" fmla="*/ 36 h 35"/>
                              <a:gd name="T20" fmla="+- 0 28 2"/>
                              <a:gd name="T21" fmla="*/ T20 w 35"/>
                              <a:gd name="T22" fmla="+- 0 36 2"/>
                              <a:gd name="T23" fmla="*/ 36 h 35"/>
                              <a:gd name="T24" fmla="+- 0 36 2"/>
                              <a:gd name="T25" fmla="*/ T24 w 35"/>
                              <a:gd name="T26" fmla="+- 0 28 2"/>
                              <a:gd name="T27" fmla="*/ 28 h 35"/>
                              <a:gd name="T28" fmla="+- 0 36 2"/>
                              <a:gd name="T29" fmla="*/ T28 w 35"/>
                              <a:gd name="T30" fmla="+- 0 9 2"/>
                              <a:gd name="T31" fmla="*/ 9 h 35"/>
                              <a:gd name="T32" fmla="+- 0 28 2"/>
                              <a:gd name="T33" fmla="*/ T32 w 35"/>
                              <a:gd name="T34" fmla="+- 0 2 2"/>
                              <a:gd name="T35" fmla="*/ 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6" y="0"/>
                                </a:moveTo>
                                <a:lnTo>
                                  <a:pt x="7" y="0"/>
                                </a:lnTo>
                                <a:lnTo>
                                  <a:pt x="0" y="7"/>
                                </a:lnTo>
                                <a:lnTo>
                                  <a:pt x="0" y="26"/>
                                </a:lnTo>
                                <a:lnTo>
                                  <a:pt x="7" y="34"/>
                                </a:lnTo>
                                <a:lnTo>
                                  <a:pt x="26" y="34"/>
                                </a:lnTo>
                                <a:lnTo>
                                  <a:pt x="34" y="26"/>
                                </a:lnTo>
                                <a:lnTo>
                                  <a:pt x="34" y="7"/>
                                </a:lnTo>
                                <a:lnTo>
                                  <a:pt x="26"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3503"/>
                        <wps:cNvSpPr>
                          <a:spLocks/>
                        </wps:cNvSpPr>
                        <wps:spPr bwMode="auto">
                          <a:xfrm>
                            <a:off x="1" y="1"/>
                            <a:ext cx="35" cy="35"/>
                          </a:xfrm>
                          <a:custGeom>
                            <a:avLst/>
                            <a:gdLst>
                              <a:gd name="T0" fmla="+- 0 2 2"/>
                              <a:gd name="T1" fmla="*/ T0 w 35"/>
                              <a:gd name="T2" fmla="+- 0 19 2"/>
                              <a:gd name="T3" fmla="*/ 19 h 35"/>
                              <a:gd name="T4" fmla="+- 0 2 2"/>
                              <a:gd name="T5" fmla="*/ T4 w 35"/>
                              <a:gd name="T6" fmla="+- 0 9 2"/>
                              <a:gd name="T7" fmla="*/ 9 h 35"/>
                              <a:gd name="T8" fmla="+- 0 9 2"/>
                              <a:gd name="T9" fmla="*/ T8 w 35"/>
                              <a:gd name="T10" fmla="+- 0 2 2"/>
                              <a:gd name="T11" fmla="*/ 2 h 35"/>
                              <a:gd name="T12" fmla="+- 0 19 2"/>
                              <a:gd name="T13" fmla="*/ T12 w 35"/>
                              <a:gd name="T14" fmla="+- 0 2 2"/>
                              <a:gd name="T15" fmla="*/ 2 h 35"/>
                              <a:gd name="T16" fmla="+- 0 28 2"/>
                              <a:gd name="T17" fmla="*/ T16 w 35"/>
                              <a:gd name="T18" fmla="+- 0 2 2"/>
                              <a:gd name="T19" fmla="*/ 2 h 35"/>
                              <a:gd name="T20" fmla="+- 0 36 2"/>
                              <a:gd name="T21" fmla="*/ T20 w 35"/>
                              <a:gd name="T22" fmla="+- 0 9 2"/>
                              <a:gd name="T23" fmla="*/ 9 h 35"/>
                              <a:gd name="T24" fmla="+- 0 36 2"/>
                              <a:gd name="T25" fmla="*/ T24 w 35"/>
                              <a:gd name="T26" fmla="+- 0 19 2"/>
                              <a:gd name="T27" fmla="*/ 19 h 35"/>
                              <a:gd name="T28" fmla="+- 0 36 2"/>
                              <a:gd name="T29" fmla="*/ T28 w 35"/>
                              <a:gd name="T30" fmla="+- 0 28 2"/>
                              <a:gd name="T31" fmla="*/ 28 h 35"/>
                              <a:gd name="T32" fmla="+- 0 28 2"/>
                              <a:gd name="T33" fmla="*/ T32 w 35"/>
                              <a:gd name="T34" fmla="+- 0 36 2"/>
                              <a:gd name="T35" fmla="*/ 36 h 35"/>
                              <a:gd name="T36" fmla="+- 0 19 2"/>
                              <a:gd name="T37" fmla="*/ T36 w 35"/>
                              <a:gd name="T38" fmla="+- 0 36 2"/>
                              <a:gd name="T39" fmla="*/ 36 h 35"/>
                              <a:gd name="T40" fmla="+- 0 9 2"/>
                              <a:gd name="T41" fmla="*/ T40 w 35"/>
                              <a:gd name="T42" fmla="+- 0 36 2"/>
                              <a:gd name="T43" fmla="*/ 36 h 35"/>
                              <a:gd name="T44" fmla="+- 0 2 2"/>
                              <a:gd name="T45" fmla="*/ T44 w 35"/>
                              <a:gd name="T46" fmla="+- 0 28 2"/>
                              <a:gd name="T47" fmla="*/ 28 h 35"/>
                              <a:gd name="T48" fmla="+- 0 2 2"/>
                              <a:gd name="T49" fmla="*/ T48 w 35"/>
                              <a:gd name="T50" fmla="+- 0 19 2"/>
                              <a:gd name="T51" fmla="*/ 1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9">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542040" id="Group 3501"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">
                <v:shape id="Freeform 3502" o:spid="_x0000_s1027"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" path="m26,l7,,,7,,26r7,8l26,34r8,-8l34,7,26,xe" fillcolor="blue" stroked="f">
                  <v:path arrowok="t" o:connecttype="custom" o:connectlocs="26,2;7,2;0,9;0,28;7,36;26,36;34,28;34,9;26,2" o:connectangles="0,0,0,0,0,0,0,0,0"/>
                </v:shape>
                <v:shape id="Freeform 3503" o:spid="_x0000_s1028" style="position:absolute;left:1;top:1;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" path="m,17l,7,7,,17,r9,l34,7r,10l34,26r-8,8l17,34,7,34,,26,,17e" filled="f" strokecolor="blue" strokeweight=".17pt">
                  <v:path arrowok="t" o:connecttype="custom" o:connectlocs="0,19;0,9;7,2;17,2;26,2;34,9;34,19;34,28;26,36;17,36;7,36;0,28;0,19" o:connectangles="0,0,0,0,0,0,0,0,0,0,0,0,0"/>
                </v:shape>
                <w10:anchorlock/>
              </v:group>
            </w:pict>
          </mc:Fallback>
        </mc:AlternateContent>
      </w:r>
    </w:p>
    <w:p w14:paraId="5370FE76" w14:textId="77777777" w:rsidR="005313F1" w:rsidRDefault="00090D17">
      <w:pPr>
        <w:spacing w:before="34"/>
        <w:ind w:left="869"/>
        <w:jc w:val="center"/>
        <w:rPr>
          <w:rFonts w:ascii="Arial" w:hAnsi="Arial"/>
          <w:sz w:val="11"/>
        </w:rPr>
      </w:pPr>
      <w:r>
        <w:rPr>
          <w:noProof/>
        </w:rPr>
        <mc:AlternateContent>
          <mc:Choice Requires="wpg">
            <w:drawing>
              <wp:anchor distT="0" distB="0" distL="114300" distR="114300" simplePos="0" relativeHeight="13336" behindDoc="0" locked="0" layoutInCell="1" allowOverlap="1" wp14:anchorId="091D15BD" wp14:editId="3BD79F58">
                <wp:simplePos x="0" y="0"/>
                <wp:positionH relativeFrom="page">
                  <wp:posOffset>3151505</wp:posOffset>
                </wp:positionH>
                <wp:positionV relativeFrom="paragraph">
                  <wp:posOffset>19685</wp:posOffset>
                </wp:positionV>
                <wp:extent cx="79375" cy="43180"/>
                <wp:effectExtent l="0" t="0" r="0" b="0"/>
                <wp:wrapNone/>
                <wp:docPr id="938" name="Group 3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375" cy="43180"/>
                          <a:chOff x="4963" y="31"/>
                          <a:chExt cx="125" cy="68"/>
                        </a:xfrm>
                      </wpg:grpSpPr>
                      <wps:wsp>
                        <wps:cNvPr id="939" name="Freeform 3498"/>
                        <wps:cNvSpPr>
                          <a:spLocks/>
                        </wps:cNvSpPr>
                        <wps:spPr bwMode="auto">
                          <a:xfrm>
                            <a:off x="4964" y="32"/>
                            <a:ext cx="35" cy="35"/>
                          </a:xfrm>
                          <a:custGeom>
                            <a:avLst/>
                            <a:gdLst>
                              <a:gd name="T0" fmla="+- 0 4991 4964"/>
                              <a:gd name="T1" fmla="*/ T0 w 35"/>
                              <a:gd name="T2" fmla="+- 0 32 32"/>
                              <a:gd name="T3" fmla="*/ 32 h 35"/>
                              <a:gd name="T4" fmla="+- 0 4972 4964"/>
                              <a:gd name="T5" fmla="*/ T4 w 35"/>
                              <a:gd name="T6" fmla="+- 0 32 32"/>
                              <a:gd name="T7" fmla="*/ 32 h 35"/>
                              <a:gd name="T8" fmla="+- 0 4964 4964"/>
                              <a:gd name="T9" fmla="*/ T8 w 35"/>
                              <a:gd name="T10" fmla="+- 0 40 32"/>
                              <a:gd name="T11" fmla="*/ 40 h 35"/>
                              <a:gd name="T12" fmla="+- 0 4964 4964"/>
                              <a:gd name="T13" fmla="*/ T12 w 35"/>
                              <a:gd name="T14" fmla="+- 0 59 32"/>
                              <a:gd name="T15" fmla="*/ 59 h 35"/>
                              <a:gd name="T16" fmla="+- 0 4972 4964"/>
                              <a:gd name="T17" fmla="*/ T16 w 35"/>
                              <a:gd name="T18" fmla="+- 0 66 32"/>
                              <a:gd name="T19" fmla="*/ 66 h 35"/>
                              <a:gd name="T20" fmla="+- 0 4991 4964"/>
                              <a:gd name="T21" fmla="*/ T20 w 35"/>
                              <a:gd name="T22" fmla="+- 0 66 32"/>
                              <a:gd name="T23" fmla="*/ 66 h 35"/>
                              <a:gd name="T24" fmla="+- 0 4998 4964"/>
                              <a:gd name="T25" fmla="*/ T24 w 35"/>
                              <a:gd name="T26" fmla="+- 0 59 32"/>
                              <a:gd name="T27" fmla="*/ 59 h 35"/>
                              <a:gd name="T28" fmla="+- 0 4998 4964"/>
                              <a:gd name="T29" fmla="*/ T28 w 35"/>
                              <a:gd name="T30" fmla="+- 0 40 32"/>
                              <a:gd name="T31" fmla="*/ 40 h 35"/>
                              <a:gd name="T32" fmla="+- 0 4991 4964"/>
                              <a:gd name="T33" fmla="*/ T32 w 35"/>
                              <a:gd name="T34" fmla="+- 0 32 32"/>
                              <a:gd name="T35" fmla="*/ 32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 h="35">
                                <a:moveTo>
                                  <a:pt x="27" y="0"/>
                                </a:moveTo>
                                <a:lnTo>
                                  <a:pt x="8" y="0"/>
                                </a:lnTo>
                                <a:lnTo>
                                  <a:pt x="0" y="8"/>
                                </a:lnTo>
                                <a:lnTo>
                                  <a:pt x="0" y="27"/>
                                </a:lnTo>
                                <a:lnTo>
                                  <a:pt x="8" y="34"/>
                                </a:lnTo>
                                <a:lnTo>
                                  <a:pt x="27" y="34"/>
                                </a:lnTo>
                                <a:lnTo>
                                  <a:pt x="34" y="27"/>
                                </a:lnTo>
                                <a:lnTo>
                                  <a:pt x="34" y="8"/>
                                </a:lnTo>
                                <a:lnTo>
                                  <a:pt x="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Freeform 3499"/>
                        <wps:cNvSpPr>
                          <a:spLocks/>
                        </wps:cNvSpPr>
                        <wps:spPr bwMode="auto">
                          <a:xfrm>
                            <a:off x="4964" y="32"/>
                            <a:ext cx="35" cy="35"/>
                          </a:xfrm>
                          <a:custGeom>
                            <a:avLst/>
                            <a:gdLst>
                              <a:gd name="T0" fmla="+- 0 4964 4964"/>
                              <a:gd name="T1" fmla="*/ T0 w 35"/>
                              <a:gd name="T2" fmla="+- 0 49 32"/>
                              <a:gd name="T3" fmla="*/ 49 h 35"/>
                              <a:gd name="T4" fmla="+- 0 4964 4964"/>
                              <a:gd name="T5" fmla="*/ T4 w 35"/>
                              <a:gd name="T6" fmla="+- 0 40 32"/>
                              <a:gd name="T7" fmla="*/ 40 h 35"/>
                              <a:gd name="T8" fmla="+- 0 4972 4964"/>
                              <a:gd name="T9" fmla="*/ T8 w 35"/>
                              <a:gd name="T10" fmla="+- 0 32 32"/>
                              <a:gd name="T11" fmla="*/ 32 h 35"/>
                              <a:gd name="T12" fmla="+- 0 4981 4964"/>
                              <a:gd name="T13" fmla="*/ T12 w 35"/>
                              <a:gd name="T14" fmla="+- 0 32 32"/>
                              <a:gd name="T15" fmla="*/ 32 h 35"/>
                              <a:gd name="T16" fmla="+- 0 4991 4964"/>
                              <a:gd name="T17" fmla="*/ T16 w 35"/>
                              <a:gd name="T18" fmla="+- 0 32 32"/>
                              <a:gd name="T19" fmla="*/ 32 h 35"/>
                              <a:gd name="T20" fmla="+- 0 4998 4964"/>
                              <a:gd name="T21" fmla="*/ T20 w 35"/>
                              <a:gd name="T22" fmla="+- 0 40 32"/>
                              <a:gd name="T23" fmla="*/ 40 h 35"/>
                              <a:gd name="T24" fmla="+- 0 4998 4964"/>
                              <a:gd name="T25" fmla="*/ T24 w 35"/>
                              <a:gd name="T26" fmla="+- 0 49 32"/>
                              <a:gd name="T27" fmla="*/ 49 h 35"/>
                              <a:gd name="T28" fmla="+- 0 4998 4964"/>
                              <a:gd name="T29" fmla="*/ T28 w 35"/>
                              <a:gd name="T30" fmla="+- 0 59 32"/>
                              <a:gd name="T31" fmla="*/ 59 h 35"/>
                              <a:gd name="T32" fmla="+- 0 4991 4964"/>
                              <a:gd name="T33" fmla="*/ T32 w 35"/>
                              <a:gd name="T34" fmla="+- 0 66 32"/>
                              <a:gd name="T35" fmla="*/ 66 h 35"/>
                              <a:gd name="T36" fmla="+- 0 4981 4964"/>
                              <a:gd name="T37" fmla="*/ T36 w 35"/>
                              <a:gd name="T38" fmla="+- 0 66 32"/>
                              <a:gd name="T39" fmla="*/ 66 h 35"/>
                              <a:gd name="T40" fmla="+- 0 4972 4964"/>
                              <a:gd name="T41" fmla="*/ T40 w 35"/>
                              <a:gd name="T42" fmla="+- 0 66 32"/>
                              <a:gd name="T43" fmla="*/ 66 h 35"/>
                              <a:gd name="T44" fmla="+- 0 4964 4964"/>
                              <a:gd name="T45" fmla="*/ T44 w 35"/>
                              <a:gd name="T46" fmla="+- 0 59 32"/>
                              <a:gd name="T47" fmla="*/ 59 h 35"/>
                              <a:gd name="T48" fmla="+- 0 4964 4964"/>
                              <a:gd name="T49" fmla="*/ T48 w 35"/>
                              <a:gd name="T50" fmla="+- 0 49 32"/>
                              <a:gd name="T51" fmla="*/ 49 h 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35">
                                <a:moveTo>
                                  <a:pt x="0" y="17"/>
                                </a:moveTo>
                                <a:lnTo>
                                  <a:pt x="0" y="8"/>
                                </a:lnTo>
                                <a:lnTo>
                                  <a:pt x="8" y="0"/>
                                </a:lnTo>
                                <a:lnTo>
                                  <a:pt x="17" y="0"/>
                                </a:lnTo>
                                <a:lnTo>
                                  <a:pt x="27" y="0"/>
                                </a:lnTo>
                                <a:lnTo>
                                  <a:pt x="34" y="8"/>
                                </a:lnTo>
                                <a:lnTo>
                                  <a:pt x="34" y="17"/>
                                </a:lnTo>
                                <a:lnTo>
                                  <a:pt x="34" y="27"/>
                                </a:lnTo>
                                <a:lnTo>
                                  <a:pt x="27" y="34"/>
                                </a:lnTo>
                                <a:lnTo>
                                  <a:pt x="17" y="34"/>
                                </a:lnTo>
                                <a:lnTo>
                                  <a:pt x="8" y="34"/>
                                </a:lnTo>
                                <a:lnTo>
                                  <a:pt x="0" y="27"/>
                                </a:lnTo>
                                <a:lnTo>
                                  <a:pt x="0" y="17"/>
                                </a:lnTo>
                              </a:path>
                            </a:pathLst>
                          </a:custGeom>
                          <a:noFill/>
                          <a:ln w="2159">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Freeform 3500"/>
                        <wps:cNvSpPr>
                          <a:spLocks/>
                        </wps:cNvSpPr>
                        <wps:spPr bwMode="auto">
                          <a:xfrm>
                            <a:off x="5061" y="72"/>
                            <a:ext cx="24" cy="24"/>
                          </a:xfrm>
                          <a:custGeom>
                            <a:avLst/>
                            <a:gdLst>
                              <a:gd name="T0" fmla="+- 0 5062 5062"/>
                              <a:gd name="T1" fmla="*/ T0 w 24"/>
                              <a:gd name="T2" fmla="+- 0 85 73"/>
                              <a:gd name="T3" fmla="*/ 85 h 24"/>
                              <a:gd name="T4" fmla="+- 0 5062 5062"/>
                              <a:gd name="T5" fmla="*/ T4 w 24"/>
                              <a:gd name="T6" fmla="+- 0 78 73"/>
                              <a:gd name="T7" fmla="*/ 78 h 24"/>
                              <a:gd name="T8" fmla="+- 0 5067 5062"/>
                              <a:gd name="T9" fmla="*/ T8 w 24"/>
                              <a:gd name="T10" fmla="+- 0 73 73"/>
                              <a:gd name="T11" fmla="*/ 73 h 24"/>
                              <a:gd name="T12" fmla="+- 0 5074 5062"/>
                              <a:gd name="T13" fmla="*/ T12 w 24"/>
                              <a:gd name="T14" fmla="+- 0 73 73"/>
                              <a:gd name="T15" fmla="*/ 73 h 24"/>
                              <a:gd name="T16" fmla="+- 0 5080 5062"/>
                              <a:gd name="T17" fmla="*/ T16 w 24"/>
                              <a:gd name="T18" fmla="+- 0 73 73"/>
                              <a:gd name="T19" fmla="*/ 73 h 24"/>
                              <a:gd name="T20" fmla="+- 0 5086 5062"/>
                              <a:gd name="T21" fmla="*/ T20 w 24"/>
                              <a:gd name="T22" fmla="+- 0 78 73"/>
                              <a:gd name="T23" fmla="*/ 78 h 24"/>
                              <a:gd name="T24" fmla="+- 0 5086 5062"/>
                              <a:gd name="T25" fmla="*/ T24 w 24"/>
                              <a:gd name="T26" fmla="+- 0 85 73"/>
                              <a:gd name="T27" fmla="*/ 85 h 24"/>
                              <a:gd name="T28" fmla="+- 0 5086 5062"/>
                              <a:gd name="T29" fmla="*/ T28 w 24"/>
                              <a:gd name="T30" fmla="+- 0 91 73"/>
                              <a:gd name="T31" fmla="*/ 91 h 24"/>
                              <a:gd name="T32" fmla="+- 0 5080 5062"/>
                              <a:gd name="T33" fmla="*/ T32 w 24"/>
                              <a:gd name="T34" fmla="+- 0 97 73"/>
                              <a:gd name="T35" fmla="*/ 97 h 24"/>
                              <a:gd name="T36" fmla="+- 0 5074 5062"/>
                              <a:gd name="T37" fmla="*/ T36 w 24"/>
                              <a:gd name="T38" fmla="+- 0 97 73"/>
                              <a:gd name="T39" fmla="*/ 97 h 24"/>
                              <a:gd name="T40" fmla="+- 0 5067 5062"/>
                              <a:gd name="T41" fmla="*/ T40 w 24"/>
                              <a:gd name="T42" fmla="+- 0 97 73"/>
                              <a:gd name="T43" fmla="*/ 97 h 24"/>
                              <a:gd name="T44" fmla="+- 0 5062 5062"/>
                              <a:gd name="T45" fmla="*/ T44 w 24"/>
                              <a:gd name="T46" fmla="+- 0 91 73"/>
                              <a:gd name="T47" fmla="*/ 91 h 24"/>
                              <a:gd name="T48" fmla="+- 0 5062 5062"/>
                              <a:gd name="T49" fmla="*/ T48 w 24"/>
                              <a:gd name="T50" fmla="+- 0 85 73"/>
                              <a:gd name="T51" fmla="*/ 8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59">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717584" id="Group 3497" o:spid="_x0000_s1026" style="position:absolute;margin-left:248.15pt;margin-top:1.55pt;width:6.25pt;height:3.4pt;z-index:13336;mso-position-horizontal-relative:page" coordorigin="4963,31" coordsize="12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">
                <v:shape id="Freeform 3498" o:spid="_x0000_s1027" style="position:absolute;left:4964;top:3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" path="m27,l8,,,8,,27r8,7l27,34r7,-7l34,8,27,xe" fillcolor="lime" stroked="f">
                  <v:path arrowok="t" o:connecttype="custom" o:connectlocs="27,32;8,32;0,40;0,59;8,66;27,66;34,59;34,40;27,32" o:connectangles="0,0,0,0,0,0,0,0,0"/>
                </v:shape>
                <v:shape id="Freeform 3499" o:spid="_x0000_s1028" style="position:absolute;left:4964;top:32;width:35;height:35;visibility:visible;mso-wrap-style:square;v-text-anchor:top" coordsize="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" path="m,17l,8,8,r9,l27,r7,8l34,17r,10l27,34r-10,l8,34,,27,,17e" filled="f" strokecolor="lime" strokeweight=".17pt">
                  <v:path arrowok="t" o:connecttype="custom" o:connectlocs="0,49;0,40;8,32;17,32;27,32;34,40;34,49;34,59;27,66;17,66;8,66;0,59;0,49" o:connectangles="0,0,0,0,0,0,0,0,0,0,0,0,0"/>
                </v:shape>
                <v:shape id="Freeform 3500" o:spid="_x0000_s1029" style="position:absolute;left:5061;top:7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" path="m,12l,5,5,r7,l18,r6,5l24,12r,6l18,24r-6,l5,24,,18,,12e" filled="f" strokecolor="#a9a9a9" strokeweight=".17pt">
                  <v:path arrowok="t" o:connecttype="custom" o:connectlocs="0,85;0,78;5,73;12,73;18,73;24,78;24,85;24,91;18,97;12,97;5,97;0,91;0,85" o:connectangles="0,0,0,0,0,0,0,0,0,0,0,0,0"/>
                </v:shape>
                <w10:wrap anchorx="page"/>
              </v:group>
            </w:pict>
          </mc:Fallback>
        </mc:AlternateContent>
      </w:r>
      <w:r>
        <w:rPr>
          <w:noProof/>
        </w:rPr>
        <mc:AlternateContent>
          <mc:Choice Requires="wps">
            <w:drawing>
              <wp:anchor distT="0" distB="0" distL="114300" distR="114300" simplePos="0" relativeHeight="13792" behindDoc="0" locked="0" layoutInCell="1" allowOverlap="1" wp14:anchorId="5A08C8D6" wp14:editId="1E0D99BA">
                <wp:simplePos x="0" y="0"/>
                <wp:positionH relativeFrom="page">
                  <wp:posOffset>4342765</wp:posOffset>
                </wp:positionH>
                <wp:positionV relativeFrom="paragraph">
                  <wp:posOffset>69850</wp:posOffset>
                </wp:positionV>
                <wp:extent cx="8255" cy="0"/>
                <wp:effectExtent l="0" t="0" r="4445" b="0"/>
                <wp:wrapNone/>
                <wp:docPr id="937" name="Line 3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9AF589" id="Line 3496" o:spid="_x0000_s1026" style="position:absolute;z-index:1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5.5pt" to="342.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qaCQIAABQ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" strokecolor="#333" strokeweight=".09028mm">
                <o:lock v:ext="edit" shapetype="f"/>
                <w10:wrap anchorx="page"/>
              </v:line>
            </w:pict>
          </mc:Fallback>
        </mc:AlternateContent>
      </w:r>
      <w:r w:rsidR="009B75EF">
        <w:rPr>
          <w:rFonts w:ascii="Arial" w:hAnsi="Arial"/>
          <w:color w:val="4D4D4D"/>
          <w:w w:val="105"/>
          <w:sz w:val="11"/>
        </w:rPr>
        <w:t>−4</w:t>
      </w:r>
    </w:p>
    <w:p w14:paraId="30DED899" w14:textId="77777777" w:rsidR="005313F1" w:rsidRDefault="00090D17">
      <w:pPr>
        <w:spacing w:before="71"/>
        <w:ind w:left="869"/>
        <w:jc w:val="center"/>
        <w:rPr>
          <w:rFonts w:ascii="Arial" w:hAnsi="Arial"/>
          <w:sz w:val="11"/>
        </w:rPr>
      </w:pPr>
      <w:r>
        <w:rPr>
          <w:noProof/>
        </w:rPr>
        <mc:AlternateContent>
          <mc:Choice Requires="wps">
            <w:drawing>
              <wp:anchor distT="0" distB="0" distL="114300" distR="114300" simplePos="0" relativeHeight="13768" behindDoc="0" locked="0" layoutInCell="1" allowOverlap="1" wp14:anchorId="0ACF4233" wp14:editId="4C2B58E5">
                <wp:simplePos x="0" y="0"/>
                <wp:positionH relativeFrom="page">
                  <wp:posOffset>4342765</wp:posOffset>
                </wp:positionH>
                <wp:positionV relativeFrom="paragraph">
                  <wp:posOffset>93345</wp:posOffset>
                </wp:positionV>
                <wp:extent cx="8255" cy="0"/>
                <wp:effectExtent l="0" t="0" r="4445" b="0"/>
                <wp:wrapNone/>
                <wp:docPr id="936" name="Line 3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E38A53" id="Line 3495" o:spid="_x0000_s1026" style="position:absolute;z-index:13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7.35pt" to="342.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ShCQIAABQ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" strokecolor="#333" strokeweight=".09028mm">
                <o:lock v:ext="edit" shapetype="f"/>
                <w10:wrap anchorx="page"/>
              </v:line>
            </w:pict>
          </mc:Fallback>
        </mc:AlternateContent>
      </w:r>
      <w:r w:rsidR="009B75EF">
        <w:rPr>
          <w:rFonts w:ascii="Arial" w:hAnsi="Arial"/>
          <w:color w:val="4D4D4D"/>
          <w:w w:val="105"/>
          <w:sz w:val="11"/>
        </w:rPr>
        <w:t>−6</w:t>
      </w:r>
    </w:p>
    <w:p w14:paraId="7028365A" w14:textId="77777777" w:rsidR="005313F1" w:rsidRDefault="009B75EF">
      <w:pPr>
        <w:pStyle w:val="BodyText"/>
        <w:rPr>
          <w:rFonts w:ascii="Arial"/>
          <w:sz w:val="12"/>
        </w:rPr>
      </w:pPr>
      <w:r>
        <w:br w:type="column"/>
      </w:r>
    </w:p>
    <w:p w14:paraId="51BA138E" w14:textId="77777777" w:rsidR="005313F1" w:rsidRDefault="005313F1">
      <w:pPr>
        <w:pStyle w:val="BodyText"/>
        <w:rPr>
          <w:rFonts w:ascii="Arial"/>
          <w:sz w:val="12"/>
        </w:rPr>
      </w:pPr>
    </w:p>
    <w:p w14:paraId="6A8D07F9" w14:textId="77777777" w:rsidR="005313F1" w:rsidRDefault="005313F1">
      <w:pPr>
        <w:pStyle w:val="BodyText"/>
        <w:rPr>
          <w:rFonts w:ascii="Arial"/>
          <w:sz w:val="12"/>
        </w:rPr>
      </w:pPr>
    </w:p>
    <w:p w14:paraId="3F77D00C" w14:textId="77777777" w:rsidR="005313F1" w:rsidRDefault="005313F1">
      <w:pPr>
        <w:pStyle w:val="BodyText"/>
        <w:rPr>
          <w:rFonts w:ascii="Arial"/>
          <w:sz w:val="12"/>
        </w:rPr>
      </w:pPr>
    </w:p>
    <w:p w14:paraId="7275281C" w14:textId="77777777" w:rsidR="005313F1" w:rsidRDefault="005313F1">
      <w:pPr>
        <w:pStyle w:val="BodyText"/>
        <w:rPr>
          <w:rFonts w:ascii="Arial"/>
          <w:sz w:val="12"/>
        </w:rPr>
      </w:pPr>
    </w:p>
    <w:p w14:paraId="1390AC84" w14:textId="77777777" w:rsidR="005313F1" w:rsidRDefault="005313F1">
      <w:pPr>
        <w:pStyle w:val="BodyText"/>
        <w:rPr>
          <w:rFonts w:ascii="Arial"/>
          <w:sz w:val="12"/>
        </w:rPr>
      </w:pPr>
    </w:p>
    <w:p w14:paraId="3036FEA0" w14:textId="77777777" w:rsidR="005313F1" w:rsidRDefault="005313F1">
      <w:pPr>
        <w:pStyle w:val="BodyText"/>
        <w:rPr>
          <w:rFonts w:ascii="Arial"/>
          <w:sz w:val="12"/>
        </w:rPr>
      </w:pPr>
    </w:p>
    <w:p w14:paraId="48D2FC38" w14:textId="77777777" w:rsidR="005313F1" w:rsidRDefault="005313F1">
      <w:pPr>
        <w:pStyle w:val="BodyText"/>
        <w:rPr>
          <w:rFonts w:ascii="Arial"/>
          <w:sz w:val="12"/>
        </w:rPr>
      </w:pPr>
    </w:p>
    <w:p w14:paraId="6122BDBE" w14:textId="77777777" w:rsidR="005313F1" w:rsidRDefault="009B75EF">
      <w:pPr>
        <w:spacing w:before="102"/>
        <w:ind w:left="584"/>
        <w:rPr>
          <w:rFonts w:ascii="Arial"/>
          <w:b/>
          <w:sz w:val="6"/>
        </w:rPr>
      </w:pPr>
      <w:proofErr w:type="gramStart"/>
      <w:r>
        <w:rPr>
          <w:rFonts w:ascii="Arial"/>
          <w:b/>
          <w:w w:val="105"/>
          <w:sz w:val="11"/>
        </w:rPr>
        <w:t>mCD8</w:t>
      </w:r>
      <w:proofErr w:type="gramEnd"/>
      <w:r>
        <w:rPr>
          <w:rFonts w:ascii="Arial"/>
          <w:b/>
          <w:w w:val="105"/>
          <w:position w:val="4"/>
          <w:sz w:val="6"/>
        </w:rPr>
        <w:t>+</w:t>
      </w:r>
    </w:p>
    <w:p w14:paraId="0CD61438" w14:textId="77777777" w:rsidR="005313F1" w:rsidRDefault="005313F1">
      <w:pPr>
        <w:pStyle w:val="BodyText"/>
        <w:spacing w:before="8"/>
        <w:rPr>
          <w:rFonts w:ascii="Arial"/>
          <w:b/>
          <w:sz w:val="11"/>
        </w:rPr>
      </w:pPr>
    </w:p>
    <w:p w14:paraId="0BD254EE" w14:textId="77777777" w:rsidR="005313F1" w:rsidRDefault="00090D17">
      <w:pPr>
        <w:pStyle w:val="BodyText"/>
        <w:ind w:left="892"/>
        <w:rPr>
          <w:rFonts w:ascii="Arial"/>
          <w:sz w:val="20"/>
        </w:rPr>
      </w:pPr>
      <w:r>
        <w:rPr>
          <w:rFonts w:ascii="Arial"/>
          <w:noProof/>
          <w:sz w:val="20"/>
        </w:rPr>
        <mc:AlternateContent>
          <mc:Choice Requires="wpg">
            <w:drawing>
              <wp:inline distT="0" distB="0" distL="0" distR="0" wp14:anchorId="35FE3623" wp14:editId="746FBA99">
                <wp:extent cx="20955" cy="174625"/>
                <wp:effectExtent l="0" t="0" r="4445" b="3175"/>
                <wp:docPr id="928" name="Group 3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 cy="174625"/>
                          <a:chOff x="0" y="0"/>
                          <a:chExt cx="33" cy="275"/>
                        </a:xfrm>
                      </wpg:grpSpPr>
                      <wps:wsp>
                        <wps:cNvPr id="929" name="Freeform 3488"/>
                        <wps:cNvSpPr>
                          <a:spLocks/>
                        </wps:cNvSpPr>
                        <wps:spPr bwMode="auto">
                          <a:xfrm>
                            <a:off x="4" y="1"/>
                            <a:ext cx="19" cy="19"/>
                          </a:xfrm>
                          <a:custGeom>
                            <a:avLst/>
                            <a:gdLst>
                              <a:gd name="T0" fmla="+- 0 19 5"/>
                              <a:gd name="T1" fmla="*/ T0 w 19"/>
                              <a:gd name="T2" fmla="+- 0 2 2"/>
                              <a:gd name="T3" fmla="*/ 2 h 19"/>
                              <a:gd name="T4" fmla="+- 0 9 5"/>
                              <a:gd name="T5" fmla="*/ T4 w 19"/>
                              <a:gd name="T6" fmla="+- 0 2 2"/>
                              <a:gd name="T7" fmla="*/ 2 h 19"/>
                              <a:gd name="T8" fmla="+- 0 5 5"/>
                              <a:gd name="T9" fmla="*/ T8 w 19"/>
                              <a:gd name="T10" fmla="+- 0 6 2"/>
                              <a:gd name="T11" fmla="*/ 6 h 19"/>
                              <a:gd name="T12" fmla="+- 0 5 5"/>
                              <a:gd name="T13" fmla="*/ T12 w 19"/>
                              <a:gd name="T14" fmla="+- 0 16 2"/>
                              <a:gd name="T15" fmla="*/ 16 h 19"/>
                              <a:gd name="T16" fmla="+- 0 9 5"/>
                              <a:gd name="T17" fmla="*/ T16 w 19"/>
                              <a:gd name="T18" fmla="+- 0 20 2"/>
                              <a:gd name="T19" fmla="*/ 20 h 19"/>
                              <a:gd name="T20" fmla="+- 0 19 5"/>
                              <a:gd name="T21" fmla="*/ T20 w 19"/>
                              <a:gd name="T22" fmla="+- 0 20 2"/>
                              <a:gd name="T23" fmla="*/ 20 h 19"/>
                              <a:gd name="T24" fmla="+- 0 24 5"/>
                              <a:gd name="T25" fmla="*/ T24 w 19"/>
                              <a:gd name="T26" fmla="+- 0 16 2"/>
                              <a:gd name="T27" fmla="*/ 16 h 19"/>
                              <a:gd name="T28" fmla="+- 0 24 5"/>
                              <a:gd name="T29" fmla="*/ T28 w 19"/>
                              <a:gd name="T30" fmla="+- 0 6 2"/>
                              <a:gd name="T31" fmla="*/ 6 h 19"/>
                              <a:gd name="T32" fmla="+- 0 19 5"/>
                              <a:gd name="T33" fmla="*/ T32 w 19"/>
                              <a:gd name="T34" fmla="+- 0 2 2"/>
                              <a:gd name="T35" fmla="*/ 2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4" y="0"/>
                                </a:moveTo>
                                <a:lnTo>
                                  <a:pt x="4" y="0"/>
                                </a:lnTo>
                                <a:lnTo>
                                  <a:pt x="0" y="4"/>
                                </a:lnTo>
                                <a:lnTo>
                                  <a:pt x="0" y="14"/>
                                </a:lnTo>
                                <a:lnTo>
                                  <a:pt x="4" y="18"/>
                                </a:lnTo>
                                <a:lnTo>
                                  <a:pt x="14" y="18"/>
                                </a:lnTo>
                                <a:lnTo>
                                  <a:pt x="19" y="14"/>
                                </a:lnTo>
                                <a:lnTo>
                                  <a:pt x="19" y="4"/>
                                </a:lnTo>
                                <a:lnTo>
                                  <a:pt x="1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3489"/>
                        <wps:cNvSpPr>
                          <a:spLocks/>
                        </wps:cNvSpPr>
                        <wps:spPr bwMode="auto">
                          <a:xfrm>
                            <a:off x="4" y="1"/>
                            <a:ext cx="19" cy="19"/>
                          </a:xfrm>
                          <a:custGeom>
                            <a:avLst/>
                            <a:gdLst>
                              <a:gd name="T0" fmla="+- 0 5 5"/>
                              <a:gd name="T1" fmla="*/ T0 w 19"/>
                              <a:gd name="T2" fmla="+- 0 11 2"/>
                              <a:gd name="T3" fmla="*/ 11 h 19"/>
                              <a:gd name="T4" fmla="+- 0 5 5"/>
                              <a:gd name="T5" fmla="*/ T4 w 19"/>
                              <a:gd name="T6" fmla="+- 0 6 2"/>
                              <a:gd name="T7" fmla="*/ 6 h 19"/>
                              <a:gd name="T8" fmla="+- 0 9 5"/>
                              <a:gd name="T9" fmla="*/ T8 w 19"/>
                              <a:gd name="T10" fmla="+- 0 2 2"/>
                              <a:gd name="T11" fmla="*/ 2 h 19"/>
                              <a:gd name="T12" fmla="+- 0 14 5"/>
                              <a:gd name="T13" fmla="*/ T12 w 19"/>
                              <a:gd name="T14" fmla="+- 0 2 2"/>
                              <a:gd name="T15" fmla="*/ 2 h 19"/>
                              <a:gd name="T16" fmla="+- 0 19 5"/>
                              <a:gd name="T17" fmla="*/ T16 w 19"/>
                              <a:gd name="T18" fmla="+- 0 2 2"/>
                              <a:gd name="T19" fmla="*/ 2 h 19"/>
                              <a:gd name="T20" fmla="+- 0 24 5"/>
                              <a:gd name="T21" fmla="*/ T20 w 19"/>
                              <a:gd name="T22" fmla="+- 0 6 2"/>
                              <a:gd name="T23" fmla="*/ 6 h 19"/>
                              <a:gd name="T24" fmla="+- 0 24 5"/>
                              <a:gd name="T25" fmla="*/ T24 w 19"/>
                              <a:gd name="T26" fmla="+- 0 11 2"/>
                              <a:gd name="T27" fmla="*/ 11 h 19"/>
                              <a:gd name="T28" fmla="+- 0 24 5"/>
                              <a:gd name="T29" fmla="*/ T28 w 19"/>
                              <a:gd name="T30" fmla="+- 0 16 2"/>
                              <a:gd name="T31" fmla="*/ 16 h 19"/>
                              <a:gd name="T32" fmla="+- 0 19 5"/>
                              <a:gd name="T33" fmla="*/ T32 w 19"/>
                              <a:gd name="T34" fmla="+- 0 20 2"/>
                              <a:gd name="T35" fmla="*/ 20 h 19"/>
                              <a:gd name="T36" fmla="+- 0 14 5"/>
                              <a:gd name="T37" fmla="*/ T36 w 19"/>
                              <a:gd name="T38" fmla="+- 0 20 2"/>
                              <a:gd name="T39" fmla="*/ 20 h 19"/>
                              <a:gd name="T40" fmla="+- 0 9 5"/>
                              <a:gd name="T41" fmla="*/ T40 w 19"/>
                              <a:gd name="T42" fmla="+- 0 20 2"/>
                              <a:gd name="T43" fmla="*/ 20 h 19"/>
                              <a:gd name="T44" fmla="+- 0 5 5"/>
                              <a:gd name="T45" fmla="*/ T44 w 19"/>
                              <a:gd name="T46" fmla="+- 0 16 2"/>
                              <a:gd name="T47" fmla="*/ 16 h 19"/>
                              <a:gd name="T48" fmla="+- 0 5 5"/>
                              <a:gd name="T49" fmla="*/ T48 w 19"/>
                              <a:gd name="T50" fmla="+- 0 11 2"/>
                              <a:gd name="T51" fmla="*/ 11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4" y="0"/>
                                </a:lnTo>
                                <a:lnTo>
                                  <a:pt x="19" y="4"/>
                                </a:lnTo>
                                <a:lnTo>
                                  <a:pt x="19" y="9"/>
                                </a:lnTo>
                                <a:lnTo>
                                  <a:pt x="19" y="14"/>
                                </a:lnTo>
                                <a:lnTo>
                                  <a:pt x="14" y="18"/>
                                </a:lnTo>
                                <a:lnTo>
                                  <a:pt x="9" y="18"/>
                                </a:lnTo>
                                <a:lnTo>
                                  <a:pt x="4" y="18"/>
                                </a:lnTo>
                                <a:lnTo>
                                  <a:pt x="0" y="14"/>
                                </a:lnTo>
                                <a:lnTo>
                                  <a:pt x="0" y="9"/>
                                </a:lnTo>
                              </a:path>
                            </a:pathLst>
                          </a:custGeom>
                          <a:noFill/>
                          <a:ln w="215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Freeform 3490"/>
                        <wps:cNvSpPr>
                          <a:spLocks/>
                        </wps:cNvSpPr>
                        <wps:spPr bwMode="auto">
                          <a:xfrm>
                            <a:off x="4" y="80"/>
                            <a:ext cx="19" cy="19"/>
                          </a:xfrm>
                          <a:custGeom>
                            <a:avLst/>
                            <a:gdLst>
                              <a:gd name="T0" fmla="+- 0 19 5"/>
                              <a:gd name="T1" fmla="*/ T0 w 19"/>
                              <a:gd name="T2" fmla="+- 0 81 81"/>
                              <a:gd name="T3" fmla="*/ 81 h 19"/>
                              <a:gd name="T4" fmla="+- 0 9 5"/>
                              <a:gd name="T5" fmla="*/ T4 w 19"/>
                              <a:gd name="T6" fmla="+- 0 81 81"/>
                              <a:gd name="T7" fmla="*/ 81 h 19"/>
                              <a:gd name="T8" fmla="+- 0 5 5"/>
                              <a:gd name="T9" fmla="*/ T8 w 19"/>
                              <a:gd name="T10" fmla="+- 0 85 81"/>
                              <a:gd name="T11" fmla="*/ 85 h 19"/>
                              <a:gd name="T12" fmla="+- 0 5 5"/>
                              <a:gd name="T13" fmla="*/ T12 w 19"/>
                              <a:gd name="T14" fmla="+- 0 95 81"/>
                              <a:gd name="T15" fmla="*/ 95 h 19"/>
                              <a:gd name="T16" fmla="+- 0 9 5"/>
                              <a:gd name="T17" fmla="*/ T16 w 19"/>
                              <a:gd name="T18" fmla="+- 0 100 81"/>
                              <a:gd name="T19" fmla="*/ 100 h 19"/>
                              <a:gd name="T20" fmla="+- 0 19 5"/>
                              <a:gd name="T21" fmla="*/ T20 w 19"/>
                              <a:gd name="T22" fmla="+- 0 100 81"/>
                              <a:gd name="T23" fmla="*/ 100 h 19"/>
                              <a:gd name="T24" fmla="+- 0 24 5"/>
                              <a:gd name="T25" fmla="*/ T24 w 19"/>
                              <a:gd name="T26" fmla="+- 0 95 81"/>
                              <a:gd name="T27" fmla="*/ 95 h 19"/>
                              <a:gd name="T28" fmla="+- 0 24 5"/>
                              <a:gd name="T29" fmla="*/ T28 w 19"/>
                              <a:gd name="T30" fmla="+- 0 85 81"/>
                              <a:gd name="T31" fmla="*/ 85 h 19"/>
                              <a:gd name="T32" fmla="+- 0 19 5"/>
                              <a:gd name="T33" fmla="*/ T32 w 19"/>
                              <a:gd name="T34" fmla="+- 0 81 81"/>
                              <a:gd name="T35" fmla="*/ 81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4" y="0"/>
                                </a:moveTo>
                                <a:lnTo>
                                  <a:pt x="4" y="0"/>
                                </a:lnTo>
                                <a:lnTo>
                                  <a:pt x="0" y="4"/>
                                </a:lnTo>
                                <a:lnTo>
                                  <a:pt x="0" y="14"/>
                                </a:lnTo>
                                <a:lnTo>
                                  <a:pt x="4" y="19"/>
                                </a:lnTo>
                                <a:lnTo>
                                  <a:pt x="14" y="19"/>
                                </a:lnTo>
                                <a:lnTo>
                                  <a:pt x="19" y="14"/>
                                </a:lnTo>
                                <a:lnTo>
                                  <a:pt x="19" y="4"/>
                                </a:lnTo>
                                <a:lnTo>
                                  <a:pt x="14"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Freeform 3491"/>
                        <wps:cNvSpPr>
                          <a:spLocks/>
                        </wps:cNvSpPr>
                        <wps:spPr bwMode="auto">
                          <a:xfrm>
                            <a:off x="4" y="163"/>
                            <a:ext cx="19" cy="19"/>
                          </a:xfrm>
                          <a:custGeom>
                            <a:avLst/>
                            <a:gdLst>
                              <a:gd name="T0" fmla="+- 0 19 5"/>
                              <a:gd name="T1" fmla="*/ T0 w 19"/>
                              <a:gd name="T2" fmla="+- 0 164 164"/>
                              <a:gd name="T3" fmla="*/ 164 h 19"/>
                              <a:gd name="T4" fmla="+- 0 9 5"/>
                              <a:gd name="T5" fmla="*/ T4 w 19"/>
                              <a:gd name="T6" fmla="+- 0 164 164"/>
                              <a:gd name="T7" fmla="*/ 164 h 19"/>
                              <a:gd name="T8" fmla="+- 0 5 5"/>
                              <a:gd name="T9" fmla="*/ T8 w 19"/>
                              <a:gd name="T10" fmla="+- 0 168 164"/>
                              <a:gd name="T11" fmla="*/ 168 h 19"/>
                              <a:gd name="T12" fmla="+- 0 5 5"/>
                              <a:gd name="T13" fmla="*/ T12 w 19"/>
                              <a:gd name="T14" fmla="+- 0 178 164"/>
                              <a:gd name="T15" fmla="*/ 178 h 19"/>
                              <a:gd name="T16" fmla="+- 0 9 5"/>
                              <a:gd name="T17" fmla="*/ T16 w 19"/>
                              <a:gd name="T18" fmla="+- 0 182 164"/>
                              <a:gd name="T19" fmla="*/ 182 h 19"/>
                              <a:gd name="T20" fmla="+- 0 19 5"/>
                              <a:gd name="T21" fmla="*/ T20 w 19"/>
                              <a:gd name="T22" fmla="+- 0 182 164"/>
                              <a:gd name="T23" fmla="*/ 182 h 19"/>
                              <a:gd name="T24" fmla="+- 0 24 5"/>
                              <a:gd name="T25" fmla="*/ T24 w 19"/>
                              <a:gd name="T26" fmla="+- 0 178 164"/>
                              <a:gd name="T27" fmla="*/ 178 h 19"/>
                              <a:gd name="T28" fmla="+- 0 24 5"/>
                              <a:gd name="T29" fmla="*/ T28 w 19"/>
                              <a:gd name="T30" fmla="+- 0 168 164"/>
                              <a:gd name="T31" fmla="*/ 168 h 19"/>
                              <a:gd name="T32" fmla="+- 0 19 5"/>
                              <a:gd name="T33" fmla="*/ T32 w 19"/>
                              <a:gd name="T34" fmla="+- 0 164 164"/>
                              <a:gd name="T35" fmla="*/ 164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 h="19">
                                <a:moveTo>
                                  <a:pt x="14" y="0"/>
                                </a:moveTo>
                                <a:lnTo>
                                  <a:pt x="4" y="0"/>
                                </a:lnTo>
                                <a:lnTo>
                                  <a:pt x="0" y="4"/>
                                </a:lnTo>
                                <a:lnTo>
                                  <a:pt x="0" y="14"/>
                                </a:lnTo>
                                <a:lnTo>
                                  <a:pt x="4" y="18"/>
                                </a:lnTo>
                                <a:lnTo>
                                  <a:pt x="14" y="18"/>
                                </a:lnTo>
                                <a:lnTo>
                                  <a:pt x="19" y="14"/>
                                </a:lnTo>
                                <a:lnTo>
                                  <a:pt x="19" y="4"/>
                                </a:lnTo>
                                <a:lnTo>
                                  <a:pt x="1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 name="Freeform 3492"/>
                        <wps:cNvSpPr>
                          <a:spLocks/>
                        </wps:cNvSpPr>
                        <wps:spPr bwMode="auto">
                          <a:xfrm>
                            <a:off x="4" y="163"/>
                            <a:ext cx="19" cy="19"/>
                          </a:xfrm>
                          <a:custGeom>
                            <a:avLst/>
                            <a:gdLst>
                              <a:gd name="T0" fmla="+- 0 5 5"/>
                              <a:gd name="T1" fmla="*/ T0 w 19"/>
                              <a:gd name="T2" fmla="+- 0 173 164"/>
                              <a:gd name="T3" fmla="*/ 173 h 19"/>
                              <a:gd name="T4" fmla="+- 0 5 5"/>
                              <a:gd name="T5" fmla="*/ T4 w 19"/>
                              <a:gd name="T6" fmla="+- 0 168 164"/>
                              <a:gd name="T7" fmla="*/ 168 h 19"/>
                              <a:gd name="T8" fmla="+- 0 9 5"/>
                              <a:gd name="T9" fmla="*/ T8 w 19"/>
                              <a:gd name="T10" fmla="+- 0 164 164"/>
                              <a:gd name="T11" fmla="*/ 164 h 19"/>
                              <a:gd name="T12" fmla="+- 0 14 5"/>
                              <a:gd name="T13" fmla="*/ T12 w 19"/>
                              <a:gd name="T14" fmla="+- 0 164 164"/>
                              <a:gd name="T15" fmla="*/ 164 h 19"/>
                              <a:gd name="T16" fmla="+- 0 19 5"/>
                              <a:gd name="T17" fmla="*/ T16 w 19"/>
                              <a:gd name="T18" fmla="+- 0 164 164"/>
                              <a:gd name="T19" fmla="*/ 164 h 19"/>
                              <a:gd name="T20" fmla="+- 0 24 5"/>
                              <a:gd name="T21" fmla="*/ T20 w 19"/>
                              <a:gd name="T22" fmla="+- 0 168 164"/>
                              <a:gd name="T23" fmla="*/ 168 h 19"/>
                              <a:gd name="T24" fmla="+- 0 24 5"/>
                              <a:gd name="T25" fmla="*/ T24 w 19"/>
                              <a:gd name="T26" fmla="+- 0 173 164"/>
                              <a:gd name="T27" fmla="*/ 173 h 19"/>
                              <a:gd name="T28" fmla="+- 0 24 5"/>
                              <a:gd name="T29" fmla="*/ T28 w 19"/>
                              <a:gd name="T30" fmla="+- 0 178 164"/>
                              <a:gd name="T31" fmla="*/ 178 h 19"/>
                              <a:gd name="T32" fmla="+- 0 19 5"/>
                              <a:gd name="T33" fmla="*/ T32 w 19"/>
                              <a:gd name="T34" fmla="+- 0 182 164"/>
                              <a:gd name="T35" fmla="*/ 182 h 19"/>
                              <a:gd name="T36" fmla="+- 0 14 5"/>
                              <a:gd name="T37" fmla="*/ T36 w 19"/>
                              <a:gd name="T38" fmla="+- 0 182 164"/>
                              <a:gd name="T39" fmla="*/ 182 h 19"/>
                              <a:gd name="T40" fmla="+- 0 9 5"/>
                              <a:gd name="T41" fmla="*/ T40 w 19"/>
                              <a:gd name="T42" fmla="+- 0 182 164"/>
                              <a:gd name="T43" fmla="*/ 182 h 19"/>
                              <a:gd name="T44" fmla="+- 0 5 5"/>
                              <a:gd name="T45" fmla="*/ T44 w 19"/>
                              <a:gd name="T46" fmla="+- 0 178 164"/>
                              <a:gd name="T47" fmla="*/ 178 h 19"/>
                              <a:gd name="T48" fmla="+- 0 5 5"/>
                              <a:gd name="T49" fmla="*/ T48 w 19"/>
                              <a:gd name="T50" fmla="+- 0 173 164"/>
                              <a:gd name="T51" fmla="*/ 173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4" y="0"/>
                                </a:lnTo>
                                <a:lnTo>
                                  <a:pt x="19" y="4"/>
                                </a:lnTo>
                                <a:lnTo>
                                  <a:pt x="19" y="9"/>
                                </a:lnTo>
                                <a:lnTo>
                                  <a:pt x="19" y="14"/>
                                </a:lnTo>
                                <a:lnTo>
                                  <a:pt x="14" y="18"/>
                                </a:lnTo>
                                <a:lnTo>
                                  <a:pt x="9" y="18"/>
                                </a:lnTo>
                                <a:lnTo>
                                  <a:pt x="4" y="18"/>
                                </a:lnTo>
                                <a:lnTo>
                                  <a:pt x="0" y="14"/>
                                </a:lnTo>
                                <a:lnTo>
                                  <a:pt x="0" y="9"/>
                                </a:lnTo>
                              </a:path>
                            </a:pathLst>
                          </a:custGeom>
                          <a:noFill/>
                          <a:ln w="215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4" name="Freeform 3493"/>
                        <wps:cNvSpPr>
                          <a:spLocks/>
                        </wps:cNvSpPr>
                        <wps:spPr bwMode="auto">
                          <a:xfrm>
                            <a:off x="4" y="80"/>
                            <a:ext cx="19" cy="19"/>
                          </a:xfrm>
                          <a:custGeom>
                            <a:avLst/>
                            <a:gdLst>
                              <a:gd name="T0" fmla="+- 0 5 5"/>
                              <a:gd name="T1" fmla="*/ T0 w 19"/>
                              <a:gd name="T2" fmla="+- 0 90 81"/>
                              <a:gd name="T3" fmla="*/ 90 h 19"/>
                              <a:gd name="T4" fmla="+- 0 5 5"/>
                              <a:gd name="T5" fmla="*/ T4 w 19"/>
                              <a:gd name="T6" fmla="+- 0 85 81"/>
                              <a:gd name="T7" fmla="*/ 85 h 19"/>
                              <a:gd name="T8" fmla="+- 0 9 5"/>
                              <a:gd name="T9" fmla="*/ T8 w 19"/>
                              <a:gd name="T10" fmla="+- 0 81 81"/>
                              <a:gd name="T11" fmla="*/ 81 h 19"/>
                              <a:gd name="T12" fmla="+- 0 14 5"/>
                              <a:gd name="T13" fmla="*/ T12 w 19"/>
                              <a:gd name="T14" fmla="+- 0 81 81"/>
                              <a:gd name="T15" fmla="*/ 81 h 19"/>
                              <a:gd name="T16" fmla="+- 0 19 5"/>
                              <a:gd name="T17" fmla="*/ T16 w 19"/>
                              <a:gd name="T18" fmla="+- 0 81 81"/>
                              <a:gd name="T19" fmla="*/ 81 h 19"/>
                              <a:gd name="T20" fmla="+- 0 24 5"/>
                              <a:gd name="T21" fmla="*/ T20 w 19"/>
                              <a:gd name="T22" fmla="+- 0 85 81"/>
                              <a:gd name="T23" fmla="*/ 85 h 19"/>
                              <a:gd name="T24" fmla="+- 0 24 5"/>
                              <a:gd name="T25" fmla="*/ T24 w 19"/>
                              <a:gd name="T26" fmla="+- 0 90 81"/>
                              <a:gd name="T27" fmla="*/ 90 h 19"/>
                              <a:gd name="T28" fmla="+- 0 24 5"/>
                              <a:gd name="T29" fmla="*/ T28 w 19"/>
                              <a:gd name="T30" fmla="+- 0 95 81"/>
                              <a:gd name="T31" fmla="*/ 95 h 19"/>
                              <a:gd name="T32" fmla="+- 0 19 5"/>
                              <a:gd name="T33" fmla="*/ T32 w 19"/>
                              <a:gd name="T34" fmla="+- 0 100 81"/>
                              <a:gd name="T35" fmla="*/ 100 h 19"/>
                              <a:gd name="T36" fmla="+- 0 14 5"/>
                              <a:gd name="T37" fmla="*/ T36 w 19"/>
                              <a:gd name="T38" fmla="+- 0 100 81"/>
                              <a:gd name="T39" fmla="*/ 100 h 19"/>
                              <a:gd name="T40" fmla="+- 0 9 5"/>
                              <a:gd name="T41" fmla="*/ T40 w 19"/>
                              <a:gd name="T42" fmla="+- 0 100 81"/>
                              <a:gd name="T43" fmla="*/ 100 h 19"/>
                              <a:gd name="T44" fmla="+- 0 5 5"/>
                              <a:gd name="T45" fmla="*/ T44 w 19"/>
                              <a:gd name="T46" fmla="+- 0 95 81"/>
                              <a:gd name="T47" fmla="*/ 95 h 19"/>
                              <a:gd name="T48" fmla="+- 0 5 5"/>
                              <a:gd name="T49" fmla="*/ T48 w 19"/>
                              <a:gd name="T50" fmla="+- 0 90 81"/>
                              <a:gd name="T51" fmla="*/ 90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 h="19">
                                <a:moveTo>
                                  <a:pt x="0" y="9"/>
                                </a:moveTo>
                                <a:lnTo>
                                  <a:pt x="0" y="4"/>
                                </a:lnTo>
                                <a:lnTo>
                                  <a:pt x="4" y="0"/>
                                </a:lnTo>
                                <a:lnTo>
                                  <a:pt x="9" y="0"/>
                                </a:lnTo>
                                <a:lnTo>
                                  <a:pt x="14" y="0"/>
                                </a:lnTo>
                                <a:lnTo>
                                  <a:pt x="19" y="4"/>
                                </a:lnTo>
                                <a:lnTo>
                                  <a:pt x="19" y="9"/>
                                </a:lnTo>
                                <a:lnTo>
                                  <a:pt x="19" y="14"/>
                                </a:lnTo>
                                <a:lnTo>
                                  <a:pt x="14" y="19"/>
                                </a:lnTo>
                                <a:lnTo>
                                  <a:pt x="9" y="19"/>
                                </a:lnTo>
                                <a:lnTo>
                                  <a:pt x="4" y="19"/>
                                </a:lnTo>
                                <a:lnTo>
                                  <a:pt x="0" y="14"/>
                                </a:lnTo>
                                <a:lnTo>
                                  <a:pt x="0" y="9"/>
                                </a:lnTo>
                              </a:path>
                            </a:pathLst>
                          </a:custGeom>
                          <a:noFill/>
                          <a:ln w="2157">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 name="Freeform 3494"/>
                        <wps:cNvSpPr>
                          <a:spLocks/>
                        </wps:cNvSpPr>
                        <wps:spPr bwMode="auto">
                          <a:xfrm>
                            <a:off x="2" y="243"/>
                            <a:ext cx="29" cy="29"/>
                          </a:xfrm>
                          <a:custGeom>
                            <a:avLst/>
                            <a:gdLst>
                              <a:gd name="T0" fmla="+- 0 2 2"/>
                              <a:gd name="T1" fmla="*/ T0 w 29"/>
                              <a:gd name="T2" fmla="+- 0 260 244"/>
                              <a:gd name="T3" fmla="*/ 260 h 29"/>
                              <a:gd name="T4" fmla="+- 0 2 2"/>
                              <a:gd name="T5" fmla="*/ T4 w 29"/>
                              <a:gd name="T6" fmla="+- 0 250 244"/>
                              <a:gd name="T7" fmla="*/ 250 h 29"/>
                              <a:gd name="T8" fmla="+- 0 13 2"/>
                              <a:gd name="T9" fmla="*/ T8 w 29"/>
                              <a:gd name="T10" fmla="+- 0 244 244"/>
                              <a:gd name="T11" fmla="*/ 244 h 29"/>
                              <a:gd name="T12" fmla="+- 0 23 2"/>
                              <a:gd name="T13" fmla="*/ T12 w 29"/>
                              <a:gd name="T14" fmla="+- 0 251 244"/>
                              <a:gd name="T15" fmla="*/ 251 h 29"/>
                              <a:gd name="T16" fmla="+- 0 30 2"/>
                              <a:gd name="T17" fmla="*/ T16 w 29"/>
                              <a:gd name="T18" fmla="+- 0 261 244"/>
                              <a:gd name="T19" fmla="*/ 261 h 29"/>
                              <a:gd name="T20" fmla="+- 0 24 2"/>
                              <a:gd name="T21" fmla="*/ T20 w 29"/>
                              <a:gd name="T22" fmla="+- 0 272 244"/>
                              <a:gd name="T23" fmla="*/ 272 h 29"/>
                              <a:gd name="T24" fmla="+- 0 14 2"/>
                              <a:gd name="T25" fmla="*/ T24 w 29"/>
                              <a:gd name="T26" fmla="+- 0 272 244"/>
                              <a:gd name="T27" fmla="*/ 272 h 29"/>
                              <a:gd name="T28" fmla="+- 0 8 2"/>
                              <a:gd name="T29" fmla="*/ T28 w 29"/>
                              <a:gd name="T30" fmla="+- 0 272 244"/>
                              <a:gd name="T31" fmla="*/ 272 h 29"/>
                              <a:gd name="T32" fmla="+- 0 2 2"/>
                              <a:gd name="T33" fmla="*/ T32 w 29"/>
                              <a:gd name="T34" fmla="+- 0 266 244"/>
                              <a:gd name="T35" fmla="*/ 266 h 29"/>
                              <a:gd name="T36" fmla="+- 0 2 2"/>
                              <a:gd name="T37" fmla="*/ T36 w 29"/>
                              <a:gd name="T38" fmla="+- 0 260 244"/>
                              <a:gd name="T39" fmla="*/ 26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 h="29">
                                <a:moveTo>
                                  <a:pt x="0" y="16"/>
                                </a:moveTo>
                                <a:lnTo>
                                  <a:pt x="0" y="6"/>
                                </a:lnTo>
                                <a:lnTo>
                                  <a:pt x="11" y="0"/>
                                </a:lnTo>
                                <a:lnTo>
                                  <a:pt x="21" y="7"/>
                                </a:lnTo>
                                <a:lnTo>
                                  <a:pt x="28" y="17"/>
                                </a:lnTo>
                                <a:lnTo>
                                  <a:pt x="22" y="28"/>
                                </a:lnTo>
                                <a:lnTo>
                                  <a:pt x="12" y="28"/>
                                </a:lnTo>
                                <a:lnTo>
                                  <a:pt x="6" y="28"/>
                                </a:lnTo>
                                <a:lnTo>
                                  <a:pt x="0" y="22"/>
                                </a:lnTo>
                                <a:lnTo>
                                  <a:pt x="0" y="16"/>
                                </a:lnTo>
                              </a:path>
                            </a:pathLst>
                          </a:custGeom>
                          <a:noFill/>
                          <a:ln w="3037">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B12B2A" id="Group 3487" o:spid="_x0000_s1026" style="width:1.65pt;height:13.75pt;mso-position-horizontal-relative:char;mso-position-vertical-relative:line" coordsize="3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">
                <v:shape id="Freeform 3488" o:spid="_x0000_s1027" style="position:absolute;left:4;top:1;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" path="m14,l4,,,4,,14r4,4l14,18r5,-4l19,4,14,xe" fillcolor="blue" stroked="f">
                  <v:path arrowok="t" o:connecttype="custom" o:connectlocs="14,2;4,2;0,6;0,16;4,20;14,20;19,16;19,6;14,2" o:connectangles="0,0,0,0,0,0,0,0,0"/>
                </v:shape>
                <v:shape id="Freeform 3489" o:spid="_x0000_s1028" style="position:absolute;left:4;top:1;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" path="m,9l,4,4,,9,r5,l19,4r,5l19,14r-5,4l9,18r-5,l,14,,9e" filled="f" strokecolor="blue" strokeweight=".05992mm">
                  <v:path arrowok="t" o:connecttype="custom" o:connectlocs="0,11;0,6;4,2;9,2;14,2;19,6;19,11;19,16;14,20;9,20;4,20;0,16;0,11" o:connectangles="0,0,0,0,0,0,0,0,0,0,0,0,0"/>
                </v:shape>
                <v:shape id="Freeform 3490" o:spid="_x0000_s1029" style="position:absolute;left:4;top:80;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" path="m14,l4,,,4,,14r4,5l14,19r5,-5l19,4,14,xe" fillcolor="lime" stroked="f">
                  <v:path arrowok="t" o:connecttype="custom" o:connectlocs="14,81;4,81;0,85;0,95;4,100;14,100;19,95;19,85;14,81" o:connectangles="0,0,0,0,0,0,0,0,0"/>
                </v:shape>
                <v:shape id="Freeform 3491" o:spid="_x0000_s1030" style="position:absolute;left:4;top:163;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" path="m14,l4,,,4,,14r4,4l14,18r5,-4l19,4,14,xe" fillcolor="red" stroked="f">
                  <v:path arrowok="t" o:connecttype="custom" o:connectlocs="14,164;4,164;0,168;0,178;4,182;14,182;19,178;19,168;14,164" o:connectangles="0,0,0,0,0,0,0,0,0"/>
                </v:shape>
                <v:shape id="Freeform 3492" o:spid="_x0000_s1031" style="position:absolute;left:4;top:163;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" path="m,9l,4,4,,9,r5,l19,4r,5l19,14r-5,4l9,18r-5,l,14,,9e" filled="f" strokecolor="red" strokeweight=".05992mm">
                  <v:path arrowok="t" o:connecttype="custom" o:connectlocs="0,173;0,168;4,164;9,164;14,164;19,168;19,173;19,178;14,182;9,182;4,182;0,178;0,173" o:connectangles="0,0,0,0,0,0,0,0,0,0,0,0,0"/>
                </v:shape>
                <v:shape id="Freeform 3493" o:spid="_x0000_s1032" style="position:absolute;left:4;top:80;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" path="m,9l,4,4,,9,r5,l19,4r,5l19,14r-5,5l9,19r-5,l,14,,9e" filled="f" strokecolor="lime" strokeweight=".05992mm">
                  <v:path arrowok="t" o:connecttype="custom" o:connectlocs="0,90;0,85;4,81;9,81;14,81;19,85;19,90;19,95;14,100;9,100;4,100;0,95;0,90" o:connectangles="0,0,0,0,0,0,0,0,0,0,0,0,0"/>
                </v:shape>
                <v:shape id="Freeform 3494" o:spid="_x0000_s1033" style="position:absolute;left:2;top:243;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" path="m,16l,6,11,,21,7r7,10l22,28r-10,l6,28,,22,,16e" filled="f" strokecolor="#a9a9a9" strokeweight=".08436mm">
                  <v:path arrowok="t" o:connecttype="custom" o:connectlocs="0,260;0,250;11,244;21,251;28,261;22,272;12,272;6,272;0,266;0,260" o:connectangles="0,0,0,0,0,0,0,0,0,0"/>
                </v:shape>
                <w10:anchorlock/>
              </v:group>
            </w:pict>
          </mc:Fallback>
        </mc:AlternateContent>
      </w:r>
    </w:p>
    <w:p w14:paraId="1F10E4DC" w14:textId="77777777" w:rsidR="005313F1" w:rsidRDefault="005313F1">
      <w:pPr>
        <w:pStyle w:val="BodyText"/>
        <w:rPr>
          <w:rFonts w:ascii="Arial"/>
          <w:b/>
          <w:sz w:val="20"/>
        </w:rPr>
      </w:pPr>
    </w:p>
    <w:p w14:paraId="6628A0D0" w14:textId="77777777" w:rsidR="005313F1" w:rsidRDefault="005313F1">
      <w:pPr>
        <w:pStyle w:val="BodyText"/>
        <w:rPr>
          <w:rFonts w:ascii="Arial"/>
          <w:b/>
          <w:sz w:val="20"/>
        </w:rPr>
      </w:pPr>
    </w:p>
    <w:p w14:paraId="3FAE440C" w14:textId="77777777" w:rsidR="005313F1" w:rsidRDefault="00090D17">
      <w:pPr>
        <w:pStyle w:val="BodyText"/>
        <w:spacing w:before="5"/>
        <w:rPr>
          <w:rFonts w:ascii="Arial"/>
          <w:b/>
          <w:sz w:val="18"/>
        </w:rPr>
      </w:pPr>
      <w:r>
        <w:rPr>
          <w:noProof/>
        </w:rPr>
        <mc:AlternateContent>
          <mc:Choice Requires="wpg">
            <w:drawing>
              <wp:anchor distT="0" distB="0" distL="0" distR="0" simplePos="0" relativeHeight="10424" behindDoc="0" locked="0" layoutInCell="1" allowOverlap="1" wp14:anchorId="7D567045" wp14:editId="781E0E75">
                <wp:simplePos x="0" y="0"/>
                <wp:positionH relativeFrom="page">
                  <wp:posOffset>5522595</wp:posOffset>
                </wp:positionH>
                <wp:positionV relativeFrom="paragraph">
                  <wp:posOffset>159385</wp:posOffset>
                </wp:positionV>
                <wp:extent cx="24130" cy="24130"/>
                <wp:effectExtent l="0" t="0" r="1270" b="1270"/>
                <wp:wrapTopAndBottom/>
                <wp:docPr id="925" name="Group 3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8697" y="251"/>
                          <a:chExt cx="38" cy="38"/>
                        </a:xfrm>
                      </wpg:grpSpPr>
                      <wps:wsp>
                        <wps:cNvPr id="926" name="Freeform 3485"/>
                        <wps:cNvSpPr>
                          <a:spLocks/>
                        </wps:cNvSpPr>
                        <wps:spPr bwMode="auto">
                          <a:xfrm>
                            <a:off x="8698" y="253"/>
                            <a:ext cx="34" cy="34"/>
                          </a:xfrm>
                          <a:custGeom>
                            <a:avLst/>
                            <a:gdLst>
                              <a:gd name="T0" fmla="+- 0 8725 8698"/>
                              <a:gd name="T1" fmla="*/ T0 w 34"/>
                              <a:gd name="T2" fmla="+- 0 253 253"/>
                              <a:gd name="T3" fmla="*/ 253 h 34"/>
                              <a:gd name="T4" fmla="+- 0 8706 8698"/>
                              <a:gd name="T5" fmla="*/ T4 w 34"/>
                              <a:gd name="T6" fmla="+- 0 253 253"/>
                              <a:gd name="T7" fmla="*/ 253 h 34"/>
                              <a:gd name="T8" fmla="+- 0 8698 8698"/>
                              <a:gd name="T9" fmla="*/ T8 w 34"/>
                              <a:gd name="T10" fmla="+- 0 261 253"/>
                              <a:gd name="T11" fmla="*/ 261 h 34"/>
                              <a:gd name="T12" fmla="+- 0 8698 8698"/>
                              <a:gd name="T13" fmla="*/ T12 w 34"/>
                              <a:gd name="T14" fmla="+- 0 279 253"/>
                              <a:gd name="T15" fmla="*/ 279 h 34"/>
                              <a:gd name="T16" fmla="+- 0 8706 8698"/>
                              <a:gd name="T17" fmla="*/ T16 w 34"/>
                              <a:gd name="T18" fmla="+- 0 287 253"/>
                              <a:gd name="T19" fmla="*/ 287 h 34"/>
                              <a:gd name="T20" fmla="+- 0 8725 8698"/>
                              <a:gd name="T21" fmla="*/ T20 w 34"/>
                              <a:gd name="T22" fmla="+- 0 287 253"/>
                              <a:gd name="T23" fmla="*/ 287 h 34"/>
                              <a:gd name="T24" fmla="+- 0 8732 8698"/>
                              <a:gd name="T25" fmla="*/ T24 w 34"/>
                              <a:gd name="T26" fmla="+- 0 279 253"/>
                              <a:gd name="T27" fmla="*/ 279 h 34"/>
                              <a:gd name="T28" fmla="+- 0 8732 8698"/>
                              <a:gd name="T29" fmla="*/ T28 w 34"/>
                              <a:gd name="T30" fmla="+- 0 261 253"/>
                              <a:gd name="T31" fmla="*/ 261 h 34"/>
                              <a:gd name="T32" fmla="+- 0 8725 8698"/>
                              <a:gd name="T33" fmla="*/ T32 w 34"/>
                              <a:gd name="T34" fmla="+- 0 253 253"/>
                              <a:gd name="T35" fmla="*/ 253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4">
                                <a:moveTo>
                                  <a:pt x="27" y="0"/>
                                </a:moveTo>
                                <a:lnTo>
                                  <a:pt x="8" y="0"/>
                                </a:lnTo>
                                <a:lnTo>
                                  <a:pt x="0" y="8"/>
                                </a:lnTo>
                                <a:lnTo>
                                  <a:pt x="0" y="26"/>
                                </a:lnTo>
                                <a:lnTo>
                                  <a:pt x="8" y="34"/>
                                </a:lnTo>
                                <a:lnTo>
                                  <a:pt x="27" y="34"/>
                                </a:lnTo>
                                <a:lnTo>
                                  <a:pt x="34" y="26"/>
                                </a:lnTo>
                                <a:lnTo>
                                  <a:pt x="34" y="8"/>
                                </a:lnTo>
                                <a:lnTo>
                                  <a:pt x="27"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3486"/>
                        <wps:cNvSpPr>
                          <a:spLocks/>
                        </wps:cNvSpPr>
                        <wps:spPr bwMode="auto">
                          <a:xfrm>
                            <a:off x="8698" y="253"/>
                            <a:ext cx="34" cy="34"/>
                          </a:xfrm>
                          <a:custGeom>
                            <a:avLst/>
                            <a:gdLst>
                              <a:gd name="T0" fmla="+- 0 8698 8698"/>
                              <a:gd name="T1" fmla="*/ T0 w 34"/>
                              <a:gd name="T2" fmla="+- 0 270 253"/>
                              <a:gd name="T3" fmla="*/ 270 h 34"/>
                              <a:gd name="T4" fmla="+- 0 8698 8698"/>
                              <a:gd name="T5" fmla="*/ T4 w 34"/>
                              <a:gd name="T6" fmla="+- 0 261 253"/>
                              <a:gd name="T7" fmla="*/ 261 h 34"/>
                              <a:gd name="T8" fmla="+- 0 8706 8698"/>
                              <a:gd name="T9" fmla="*/ T8 w 34"/>
                              <a:gd name="T10" fmla="+- 0 253 253"/>
                              <a:gd name="T11" fmla="*/ 253 h 34"/>
                              <a:gd name="T12" fmla="+- 0 8715 8698"/>
                              <a:gd name="T13" fmla="*/ T12 w 34"/>
                              <a:gd name="T14" fmla="+- 0 253 253"/>
                              <a:gd name="T15" fmla="*/ 253 h 34"/>
                              <a:gd name="T16" fmla="+- 0 8725 8698"/>
                              <a:gd name="T17" fmla="*/ T16 w 34"/>
                              <a:gd name="T18" fmla="+- 0 253 253"/>
                              <a:gd name="T19" fmla="*/ 253 h 34"/>
                              <a:gd name="T20" fmla="+- 0 8732 8698"/>
                              <a:gd name="T21" fmla="*/ T20 w 34"/>
                              <a:gd name="T22" fmla="+- 0 261 253"/>
                              <a:gd name="T23" fmla="*/ 261 h 34"/>
                              <a:gd name="T24" fmla="+- 0 8732 8698"/>
                              <a:gd name="T25" fmla="*/ T24 w 34"/>
                              <a:gd name="T26" fmla="+- 0 270 253"/>
                              <a:gd name="T27" fmla="*/ 270 h 34"/>
                              <a:gd name="T28" fmla="+- 0 8732 8698"/>
                              <a:gd name="T29" fmla="*/ T28 w 34"/>
                              <a:gd name="T30" fmla="+- 0 279 253"/>
                              <a:gd name="T31" fmla="*/ 279 h 34"/>
                              <a:gd name="T32" fmla="+- 0 8725 8698"/>
                              <a:gd name="T33" fmla="*/ T32 w 34"/>
                              <a:gd name="T34" fmla="+- 0 287 253"/>
                              <a:gd name="T35" fmla="*/ 287 h 34"/>
                              <a:gd name="T36" fmla="+- 0 8715 8698"/>
                              <a:gd name="T37" fmla="*/ T36 w 34"/>
                              <a:gd name="T38" fmla="+- 0 287 253"/>
                              <a:gd name="T39" fmla="*/ 287 h 34"/>
                              <a:gd name="T40" fmla="+- 0 8706 8698"/>
                              <a:gd name="T41" fmla="*/ T40 w 34"/>
                              <a:gd name="T42" fmla="+- 0 287 253"/>
                              <a:gd name="T43" fmla="*/ 287 h 34"/>
                              <a:gd name="T44" fmla="+- 0 8698 8698"/>
                              <a:gd name="T45" fmla="*/ T44 w 34"/>
                              <a:gd name="T46" fmla="+- 0 279 253"/>
                              <a:gd name="T47" fmla="*/ 279 h 34"/>
                              <a:gd name="T48" fmla="+- 0 8698 8698"/>
                              <a:gd name="T49" fmla="*/ T48 w 34"/>
                              <a:gd name="T50" fmla="+- 0 270 253"/>
                              <a:gd name="T51" fmla="*/ 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7"/>
                                </a:moveTo>
                                <a:lnTo>
                                  <a:pt x="0" y="8"/>
                                </a:lnTo>
                                <a:lnTo>
                                  <a:pt x="8" y="0"/>
                                </a:lnTo>
                                <a:lnTo>
                                  <a:pt x="17" y="0"/>
                                </a:lnTo>
                                <a:lnTo>
                                  <a:pt x="27" y="0"/>
                                </a:lnTo>
                                <a:lnTo>
                                  <a:pt x="34" y="8"/>
                                </a:lnTo>
                                <a:lnTo>
                                  <a:pt x="34" y="17"/>
                                </a:lnTo>
                                <a:lnTo>
                                  <a:pt x="34" y="26"/>
                                </a:lnTo>
                                <a:lnTo>
                                  <a:pt x="27" y="34"/>
                                </a:lnTo>
                                <a:lnTo>
                                  <a:pt x="17" y="34"/>
                                </a:lnTo>
                                <a:lnTo>
                                  <a:pt x="8" y="34"/>
                                </a:lnTo>
                                <a:lnTo>
                                  <a:pt x="0" y="26"/>
                                </a:lnTo>
                                <a:lnTo>
                                  <a:pt x="0" y="17"/>
                                </a:lnTo>
                              </a:path>
                            </a:pathLst>
                          </a:custGeom>
                          <a:noFill/>
                          <a:ln w="2157">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121AB4" id="Group 3484" o:spid="_x0000_s1026" style="position:absolute;margin-left:434.85pt;margin-top:12.55pt;width:1.9pt;height:1.9pt;z-index:10424;mso-wrap-distance-left:0;mso-wrap-distance-right:0;mso-position-horizontal-relative:page" coordorigin="8697,251"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">
                <v:shape id="Freeform 3485" o:spid="_x0000_s1027" style="position:absolute;left:8698;top:253;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" path="m27,l8,,,8,,26r8,8l27,34r7,-8l34,8,27,xe" fillcolor="lime" stroked="f">
                  <v:path arrowok="t" o:connecttype="custom" o:connectlocs="27,253;8,253;0,261;0,279;8,287;27,287;34,279;34,261;27,253" o:connectangles="0,0,0,0,0,0,0,0,0"/>
                </v:shape>
                <v:shape id="Freeform 3486" o:spid="_x0000_s1028" style="position:absolute;left:8698;top:253;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" path="m,17l,8,8,r9,l27,r7,8l34,17r,9l27,34r-10,l8,34,,26,,17e" filled="f" strokecolor="lime" strokeweight=".05992mm">
                  <v:path arrowok="t" o:connecttype="custom" o:connectlocs="0,270;0,261;8,253;17,253;27,253;34,261;34,270;34,279;27,287;17,287;8,287;0,279;0,270" o:connectangles="0,0,0,0,0,0,0,0,0,0,0,0,0"/>
                </v:shape>
                <w10:wrap type="topAndBottom" anchorx="page"/>
              </v:group>
            </w:pict>
          </mc:Fallback>
        </mc:AlternateContent>
      </w:r>
    </w:p>
    <w:p w14:paraId="1B755D33" w14:textId="77777777" w:rsidR="005313F1" w:rsidRDefault="00090D17">
      <w:pPr>
        <w:pStyle w:val="BodyText"/>
        <w:spacing w:line="38" w:lineRule="exact"/>
        <w:ind w:left="430"/>
        <w:rPr>
          <w:rFonts w:ascii="Arial"/>
          <w:sz w:val="3"/>
        </w:rPr>
      </w:pPr>
      <w:r>
        <w:rPr>
          <w:rFonts w:ascii="Arial"/>
          <w:noProof/>
          <w:sz w:val="3"/>
        </w:rPr>
        <mc:AlternateContent>
          <mc:Choice Requires="wpg">
            <w:drawing>
              <wp:inline distT="0" distB="0" distL="0" distR="0" wp14:anchorId="341DA766" wp14:editId="70ABC87F">
                <wp:extent cx="24130" cy="24130"/>
                <wp:effectExtent l="0" t="0" r="1270" b="1270"/>
                <wp:docPr id="922" name="Group 3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0" y="0"/>
                          <a:chExt cx="38" cy="38"/>
                        </a:xfrm>
                      </wpg:grpSpPr>
                      <wps:wsp>
                        <wps:cNvPr id="923" name="Freeform 3482"/>
                        <wps:cNvSpPr>
                          <a:spLocks/>
                        </wps:cNvSpPr>
                        <wps:spPr bwMode="auto">
                          <a:xfrm>
                            <a:off x="1" y="1"/>
                            <a:ext cx="34" cy="34"/>
                          </a:xfrm>
                          <a:custGeom>
                            <a:avLst/>
                            <a:gdLst>
                              <a:gd name="T0" fmla="+- 0 28 2"/>
                              <a:gd name="T1" fmla="*/ T0 w 34"/>
                              <a:gd name="T2" fmla="+- 0 2 2"/>
                              <a:gd name="T3" fmla="*/ 2 h 34"/>
                              <a:gd name="T4" fmla="+- 0 9 2"/>
                              <a:gd name="T5" fmla="*/ T4 w 34"/>
                              <a:gd name="T6" fmla="+- 0 2 2"/>
                              <a:gd name="T7" fmla="*/ 2 h 34"/>
                              <a:gd name="T8" fmla="+- 0 2 2"/>
                              <a:gd name="T9" fmla="*/ T8 w 34"/>
                              <a:gd name="T10" fmla="+- 0 9 2"/>
                              <a:gd name="T11" fmla="*/ 9 h 34"/>
                              <a:gd name="T12" fmla="+- 0 2 2"/>
                              <a:gd name="T13" fmla="*/ T12 w 34"/>
                              <a:gd name="T14" fmla="+- 0 28 2"/>
                              <a:gd name="T15" fmla="*/ 28 h 34"/>
                              <a:gd name="T16" fmla="+- 0 9 2"/>
                              <a:gd name="T17" fmla="*/ T16 w 34"/>
                              <a:gd name="T18" fmla="+- 0 36 2"/>
                              <a:gd name="T19" fmla="*/ 36 h 34"/>
                              <a:gd name="T20" fmla="+- 0 28 2"/>
                              <a:gd name="T21" fmla="*/ T20 w 34"/>
                              <a:gd name="T22" fmla="+- 0 36 2"/>
                              <a:gd name="T23" fmla="*/ 36 h 34"/>
                              <a:gd name="T24" fmla="+- 0 36 2"/>
                              <a:gd name="T25" fmla="*/ T24 w 34"/>
                              <a:gd name="T26" fmla="+- 0 28 2"/>
                              <a:gd name="T27" fmla="*/ 28 h 34"/>
                              <a:gd name="T28" fmla="+- 0 36 2"/>
                              <a:gd name="T29" fmla="*/ T28 w 34"/>
                              <a:gd name="T30" fmla="+- 0 9 2"/>
                              <a:gd name="T31" fmla="*/ 9 h 34"/>
                              <a:gd name="T32" fmla="+- 0 28 2"/>
                              <a:gd name="T33" fmla="*/ T32 w 34"/>
                              <a:gd name="T34" fmla="+- 0 2 2"/>
                              <a:gd name="T35" fmla="*/ 2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4">
                                <a:moveTo>
                                  <a:pt x="26" y="0"/>
                                </a:moveTo>
                                <a:lnTo>
                                  <a:pt x="7" y="0"/>
                                </a:lnTo>
                                <a:lnTo>
                                  <a:pt x="0" y="7"/>
                                </a:lnTo>
                                <a:lnTo>
                                  <a:pt x="0" y="26"/>
                                </a:lnTo>
                                <a:lnTo>
                                  <a:pt x="7" y="34"/>
                                </a:lnTo>
                                <a:lnTo>
                                  <a:pt x="26" y="34"/>
                                </a:lnTo>
                                <a:lnTo>
                                  <a:pt x="34" y="26"/>
                                </a:lnTo>
                                <a:lnTo>
                                  <a:pt x="34" y="7"/>
                                </a:lnTo>
                                <a:lnTo>
                                  <a:pt x="2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3483"/>
                        <wps:cNvSpPr>
                          <a:spLocks/>
                        </wps:cNvSpPr>
                        <wps:spPr bwMode="auto">
                          <a:xfrm>
                            <a:off x="1" y="1"/>
                            <a:ext cx="34" cy="34"/>
                          </a:xfrm>
                          <a:custGeom>
                            <a:avLst/>
                            <a:gdLst>
                              <a:gd name="T0" fmla="+- 0 2 2"/>
                              <a:gd name="T1" fmla="*/ T0 w 34"/>
                              <a:gd name="T2" fmla="+- 0 19 2"/>
                              <a:gd name="T3" fmla="*/ 19 h 34"/>
                              <a:gd name="T4" fmla="+- 0 2 2"/>
                              <a:gd name="T5" fmla="*/ T4 w 34"/>
                              <a:gd name="T6" fmla="+- 0 9 2"/>
                              <a:gd name="T7" fmla="*/ 9 h 34"/>
                              <a:gd name="T8" fmla="+- 0 9 2"/>
                              <a:gd name="T9" fmla="*/ T8 w 34"/>
                              <a:gd name="T10" fmla="+- 0 2 2"/>
                              <a:gd name="T11" fmla="*/ 2 h 34"/>
                              <a:gd name="T12" fmla="+- 0 19 2"/>
                              <a:gd name="T13" fmla="*/ T12 w 34"/>
                              <a:gd name="T14" fmla="+- 0 2 2"/>
                              <a:gd name="T15" fmla="*/ 2 h 34"/>
                              <a:gd name="T16" fmla="+- 0 28 2"/>
                              <a:gd name="T17" fmla="*/ T16 w 34"/>
                              <a:gd name="T18" fmla="+- 0 2 2"/>
                              <a:gd name="T19" fmla="*/ 2 h 34"/>
                              <a:gd name="T20" fmla="+- 0 36 2"/>
                              <a:gd name="T21" fmla="*/ T20 w 34"/>
                              <a:gd name="T22" fmla="+- 0 9 2"/>
                              <a:gd name="T23" fmla="*/ 9 h 34"/>
                              <a:gd name="T24" fmla="+- 0 36 2"/>
                              <a:gd name="T25" fmla="*/ T24 w 34"/>
                              <a:gd name="T26" fmla="+- 0 19 2"/>
                              <a:gd name="T27" fmla="*/ 19 h 34"/>
                              <a:gd name="T28" fmla="+- 0 36 2"/>
                              <a:gd name="T29" fmla="*/ T28 w 34"/>
                              <a:gd name="T30" fmla="+- 0 28 2"/>
                              <a:gd name="T31" fmla="*/ 28 h 34"/>
                              <a:gd name="T32" fmla="+- 0 28 2"/>
                              <a:gd name="T33" fmla="*/ T32 w 34"/>
                              <a:gd name="T34" fmla="+- 0 36 2"/>
                              <a:gd name="T35" fmla="*/ 36 h 34"/>
                              <a:gd name="T36" fmla="+- 0 19 2"/>
                              <a:gd name="T37" fmla="*/ T36 w 34"/>
                              <a:gd name="T38" fmla="+- 0 36 2"/>
                              <a:gd name="T39" fmla="*/ 36 h 34"/>
                              <a:gd name="T40" fmla="+- 0 9 2"/>
                              <a:gd name="T41" fmla="*/ T40 w 34"/>
                              <a:gd name="T42" fmla="+- 0 36 2"/>
                              <a:gd name="T43" fmla="*/ 36 h 34"/>
                              <a:gd name="T44" fmla="+- 0 2 2"/>
                              <a:gd name="T45" fmla="*/ T44 w 34"/>
                              <a:gd name="T46" fmla="+- 0 28 2"/>
                              <a:gd name="T47" fmla="*/ 28 h 34"/>
                              <a:gd name="T48" fmla="+- 0 2 2"/>
                              <a:gd name="T49" fmla="*/ T48 w 34"/>
                              <a:gd name="T50" fmla="+- 0 19 2"/>
                              <a:gd name="T51" fmla="*/ 19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7"/>
                                </a:moveTo>
                                <a:lnTo>
                                  <a:pt x="0" y="7"/>
                                </a:lnTo>
                                <a:lnTo>
                                  <a:pt x="7" y="0"/>
                                </a:lnTo>
                                <a:lnTo>
                                  <a:pt x="17" y="0"/>
                                </a:lnTo>
                                <a:lnTo>
                                  <a:pt x="26" y="0"/>
                                </a:lnTo>
                                <a:lnTo>
                                  <a:pt x="34" y="7"/>
                                </a:lnTo>
                                <a:lnTo>
                                  <a:pt x="34" y="17"/>
                                </a:lnTo>
                                <a:lnTo>
                                  <a:pt x="34" y="26"/>
                                </a:lnTo>
                                <a:lnTo>
                                  <a:pt x="26" y="34"/>
                                </a:lnTo>
                                <a:lnTo>
                                  <a:pt x="17" y="34"/>
                                </a:lnTo>
                                <a:lnTo>
                                  <a:pt x="7" y="34"/>
                                </a:lnTo>
                                <a:lnTo>
                                  <a:pt x="0" y="26"/>
                                </a:lnTo>
                                <a:lnTo>
                                  <a:pt x="0" y="17"/>
                                </a:lnTo>
                              </a:path>
                            </a:pathLst>
                          </a:custGeom>
                          <a:noFill/>
                          <a:ln w="215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238786" id="Group 3481" o:spid="_x0000_s1026" style="width:1.9pt;height:1.9pt;mso-position-horizontal-relative:char;mso-position-vertical-relative:line"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">
                <v:shape id="Freeform 3482" o:spid="_x0000_s1027" style="position:absolute;left:1;top:1;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" path="m26,l7,,,7,,26r7,8l26,34r8,-8l34,7,26,xe" fillcolor="red" stroked="f">
                  <v:path arrowok="t" o:connecttype="custom" o:connectlocs="26,2;7,2;0,9;0,28;7,36;26,36;34,28;34,9;26,2" o:connectangles="0,0,0,0,0,0,0,0,0"/>
                </v:shape>
                <v:shape id="Freeform 3483" o:spid="_x0000_s1028" style="position:absolute;left:1;top:1;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" path="m,17l,7,7,,17,r9,l34,7r,10l34,26r-8,8l17,34,7,34,,26,,17e" filled="f" strokecolor="red" strokeweight=".05992mm">
                  <v:path arrowok="t" o:connecttype="custom" o:connectlocs="0,19;0,9;7,2;17,2;26,2;34,9;34,19;34,28;26,36;17,36;7,36;0,28;0,19" o:connectangles="0,0,0,0,0,0,0,0,0,0,0,0,0"/>
                </v:shape>
                <w10:anchorlock/>
              </v:group>
            </w:pict>
          </mc:Fallback>
        </mc:AlternateContent>
      </w:r>
    </w:p>
    <w:p w14:paraId="00852308" w14:textId="77777777" w:rsidR="005313F1" w:rsidRDefault="005313F1">
      <w:pPr>
        <w:pStyle w:val="BodyText"/>
        <w:rPr>
          <w:rFonts w:ascii="Arial"/>
          <w:b/>
          <w:sz w:val="20"/>
        </w:rPr>
      </w:pPr>
    </w:p>
    <w:p w14:paraId="0E9D918C" w14:textId="77777777" w:rsidR="005313F1" w:rsidRDefault="005313F1">
      <w:pPr>
        <w:pStyle w:val="BodyText"/>
        <w:rPr>
          <w:rFonts w:ascii="Arial"/>
          <w:b/>
          <w:sz w:val="20"/>
        </w:rPr>
      </w:pPr>
    </w:p>
    <w:p w14:paraId="4DE55EB5" w14:textId="77777777" w:rsidR="005313F1" w:rsidRDefault="00090D17">
      <w:pPr>
        <w:pStyle w:val="BodyText"/>
        <w:spacing w:before="2"/>
        <w:rPr>
          <w:rFonts w:ascii="Arial"/>
          <w:b/>
          <w:sz w:val="11"/>
        </w:rPr>
      </w:pPr>
      <w:r>
        <w:rPr>
          <w:noProof/>
        </w:rPr>
        <mc:AlternateContent>
          <mc:Choice Requires="wpg">
            <w:drawing>
              <wp:anchor distT="0" distB="0" distL="0" distR="0" simplePos="0" relativeHeight="10472" behindDoc="0" locked="0" layoutInCell="1" allowOverlap="1" wp14:anchorId="0937A52E" wp14:editId="36C87EB3">
                <wp:simplePos x="0" y="0"/>
                <wp:positionH relativeFrom="page">
                  <wp:posOffset>5576570</wp:posOffset>
                </wp:positionH>
                <wp:positionV relativeFrom="paragraph">
                  <wp:posOffset>107315</wp:posOffset>
                </wp:positionV>
                <wp:extent cx="24130" cy="24130"/>
                <wp:effectExtent l="0" t="0" r="1270" b="1270"/>
                <wp:wrapTopAndBottom/>
                <wp:docPr id="919" name="Group 3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30" cy="24130"/>
                          <a:chOff x="8782" y="169"/>
                          <a:chExt cx="38" cy="38"/>
                        </a:xfrm>
                      </wpg:grpSpPr>
                      <wps:wsp>
                        <wps:cNvPr id="920" name="Freeform 3479"/>
                        <wps:cNvSpPr>
                          <a:spLocks/>
                        </wps:cNvSpPr>
                        <wps:spPr bwMode="auto">
                          <a:xfrm>
                            <a:off x="8783" y="170"/>
                            <a:ext cx="34" cy="34"/>
                          </a:xfrm>
                          <a:custGeom>
                            <a:avLst/>
                            <a:gdLst>
                              <a:gd name="T0" fmla="+- 0 8810 8784"/>
                              <a:gd name="T1" fmla="*/ T0 w 34"/>
                              <a:gd name="T2" fmla="+- 0 170 170"/>
                              <a:gd name="T3" fmla="*/ 170 h 34"/>
                              <a:gd name="T4" fmla="+- 0 8791 8784"/>
                              <a:gd name="T5" fmla="*/ T4 w 34"/>
                              <a:gd name="T6" fmla="+- 0 170 170"/>
                              <a:gd name="T7" fmla="*/ 170 h 34"/>
                              <a:gd name="T8" fmla="+- 0 8784 8784"/>
                              <a:gd name="T9" fmla="*/ T8 w 34"/>
                              <a:gd name="T10" fmla="+- 0 178 170"/>
                              <a:gd name="T11" fmla="*/ 178 h 34"/>
                              <a:gd name="T12" fmla="+- 0 8784 8784"/>
                              <a:gd name="T13" fmla="*/ T12 w 34"/>
                              <a:gd name="T14" fmla="+- 0 197 170"/>
                              <a:gd name="T15" fmla="*/ 197 h 34"/>
                              <a:gd name="T16" fmla="+- 0 8791 8784"/>
                              <a:gd name="T17" fmla="*/ T16 w 34"/>
                              <a:gd name="T18" fmla="+- 0 204 170"/>
                              <a:gd name="T19" fmla="*/ 204 h 34"/>
                              <a:gd name="T20" fmla="+- 0 8810 8784"/>
                              <a:gd name="T21" fmla="*/ T20 w 34"/>
                              <a:gd name="T22" fmla="+- 0 204 170"/>
                              <a:gd name="T23" fmla="*/ 204 h 34"/>
                              <a:gd name="T24" fmla="+- 0 8818 8784"/>
                              <a:gd name="T25" fmla="*/ T24 w 34"/>
                              <a:gd name="T26" fmla="+- 0 197 170"/>
                              <a:gd name="T27" fmla="*/ 197 h 34"/>
                              <a:gd name="T28" fmla="+- 0 8818 8784"/>
                              <a:gd name="T29" fmla="*/ T28 w 34"/>
                              <a:gd name="T30" fmla="+- 0 178 170"/>
                              <a:gd name="T31" fmla="*/ 178 h 34"/>
                              <a:gd name="T32" fmla="+- 0 8810 8784"/>
                              <a:gd name="T33" fmla="*/ T32 w 34"/>
                              <a:gd name="T34" fmla="+- 0 170 170"/>
                              <a:gd name="T35" fmla="*/ 1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4">
                                <a:moveTo>
                                  <a:pt x="26" y="0"/>
                                </a:moveTo>
                                <a:lnTo>
                                  <a:pt x="7" y="0"/>
                                </a:lnTo>
                                <a:lnTo>
                                  <a:pt x="0" y="8"/>
                                </a:lnTo>
                                <a:lnTo>
                                  <a:pt x="0" y="27"/>
                                </a:lnTo>
                                <a:lnTo>
                                  <a:pt x="7" y="34"/>
                                </a:lnTo>
                                <a:lnTo>
                                  <a:pt x="26" y="34"/>
                                </a:lnTo>
                                <a:lnTo>
                                  <a:pt x="34" y="27"/>
                                </a:lnTo>
                                <a:lnTo>
                                  <a:pt x="34" y="8"/>
                                </a:lnTo>
                                <a:lnTo>
                                  <a:pt x="26" y="0"/>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3480"/>
                        <wps:cNvSpPr>
                          <a:spLocks/>
                        </wps:cNvSpPr>
                        <wps:spPr bwMode="auto">
                          <a:xfrm>
                            <a:off x="8783" y="170"/>
                            <a:ext cx="34" cy="34"/>
                          </a:xfrm>
                          <a:custGeom>
                            <a:avLst/>
                            <a:gdLst>
                              <a:gd name="T0" fmla="+- 0 8784 8784"/>
                              <a:gd name="T1" fmla="*/ T0 w 34"/>
                              <a:gd name="T2" fmla="+- 0 187 170"/>
                              <a:gd name="T3" fmla="*/ 187 h 34"/>
                              <a:gd name="T4" fmla="+- 0 8784 8784"/>
                              <a:gd name="T5" fmla="*/ T4 w 34"/>
                              <a:gd name="T6" fmla="+- 0 178 170"/>
                              <a:gd name="T7" fmla="*/ 178 h 34"/>
                              <a:gd name="T8" fmla="+- 0 8791 8784"/>
                              <a:gd name="T9" fmla="*/ T8 w 34"/>
                              <a:gd name="T10" fmla="+- 0 170 170"/>
                              <a:gd name="T11" fmla="*/ 170 h 34"/>
                              <a:gd name="T12" fmla="+- 0 8801 8784"/>
                              <a:gd name="T13" fmla="*/ T12 w 34"/>
                              <a:gd name="T14" fmla="+- 0 170 170"/>
                              <a:gd name="T15" fmla="*/ 170 h 34"/>
                              <a:gd name="T16" fmla="+- 0 8810 8784"/>
                              <a:gd name="T17" fmla="*/ T16 w 34"/>
                              <a:gd name="T18" fmla="+- 0 170 170"/>
                              <a:gd name="T19" fmla="*/ 170 h 34"/>
                              <a:gd name="T20" fmla="+- 0 8818 8784"/>
                              <a:gd name="T21" fmla="*/ T20 w 34"/>
                              <a:gd name="T22" fmla="+- 0 178 170"/>
                              <a:gd name="T23" fmla="*/ 178 h 34"/>
                              <a:gd name="T24" fmla="+- 0 8818 8784"/>
                              <a:gd name="T25" fmla="*/ T24 w 34"/>
                              <a:gd name="T26" fmla="+- 0 187 170"/>
                              <a:gd name="T27" fmla="*/ 187 h 34"/>
                              <a:gd name="T28" fmla="+- 0 8818 8784"/>
                              <a:gd name="T29" fmla="*/ T28 w 34"/>
                              <a:gd name="T30" fmla="+- 0 197 170"/>
                              <a:gd name="T31" fmla="*/ 197 h 34"/>
                              <a:gd name="T32" fmla="+- 0 8810 8784"/>
                              <a:gd name="T33" fmla="*/ T32 w 34"/>
                              <a:gd name="T34" fmla="+- 0 204 170"/>
                              <a:gd name="T35" fmla="*/ 204 h 34"/>
                              <a:gd name="T36" fmla="+- 0 8801 8784"/>
                              <a:gd name="T37" fmla="*/ T36 w 34"/>
                              <a:gd name="T38" fmla="+- 0 204 170"/>
                              <a:gd name="T39" fmla="*/ 204 h 34"/>
                              <a:gd name="T40" fmla="+- 0 8791 8784"/>
                              <a:gd name="T41" fmla="*/ T40 w 34"/>
                              <a:gd name="T42" fmla="+- 0 204 170"/>
                              <a:gd name="T43" fmla="*/ 204 h 34"/>
                              <a:gd name="T44" fmla="+- 0 8784 8784"/>
                              <a:gd name="T45" fmla="*/ T44 w 34"/>
                              <a:gd name="T46" fmla="+- 0 197 170"/>
                              <a:gd name="T47" fmla="*/ 197 h 34"/>
                              <a:gd name="T48" fmla="+- 0 8784 8784"/>
                              <a:gd name="T49" fmla="*/ T48 w 34"/>
                              <a:gd name="T50" fmla="+- 0 187 170"/>
                              <a:gd name="T51" fmla="*/ 187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4" h="34">
                                <a:moveTo>
                                  <a:pt x="0" y="17"/>
                                </a:moveTo>
                                <a:lnTo>
                                  <a:pt x="0" y="8"/>
                                </a:lnTo>
                                <a:lnTo>
                                  <a:pt x="7" y="0"/>
                                </a:lnTo>
                                <a:lnTo>
                                  <a:pt x="17" y="0"/>
                                </a:lnTo>
                                <a:lnTo>
                                  <a:pt x="26" y="0"/>
                                </a:lnTo>
                                <a:lnTo>
                                  <a:pt x="34" y="8"/>
                                </a:lnTo>
                                <a:lnTo>
                                  <a:pt x="34" y="17"/>
                                </a:lnTo>
                                <a:lnTo>
                                  <a:pt x="34" y="27"/>
                                </a:lnTo>
                                <a:lnTo>
                                  <a:pt x="26" y="34"/>
                                </a:lnTo>
                                <a:lnTo>
                                  <a:pt x="17" y="34"/>
                                </a:lnTo>
                                <a:lnTo>
                                  <a:pt x="7" y="34"/>
                                </a:lnTo>
                                <a:lnTo>
                                  <a:pt x="0" y="27"/>
                                </a:lnTo>
                                <a:lnTo>
                                  <a:pt x="0" y="17"/>
                                </a:lnTo>
                              </a:path>
                            </a:pathLst>
                          </a:custGeom>
                          <a:noFill/>
                          <a:ln w="2157">
                            <a:solidFill>
                              <a:srgbClr val="00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CDFF6" id="Group 3478" o:spid="_x0000_s1026" style="position:absolute;margin-left:439.1pt;margin-top:8.45pt;width:1.9pt;height:1.9pt;z-index:10472;mso-wrap-distance-left:0;mso-wrap-distance-right:0;mso-position-horizontal-relative:page" coordorigin="8782,169" coordsize="3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">
                <v:shape id="Freeform 3479" o:spid="_x0000_s1027" style="position:absolute;left:8783;top:170;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" path="m26,l7,,,8,,27r7,7l26,34r8,-7l34,8,26,xe" fillcolor="lime" stroked="f">
                  <v:path arrowok="t" o:connecttype="custom" o:connectlocs="26,170;7,170;0,178;0,197;7,204;26,204;34,197;34,178;26,170" o:connectangles="0,0,0,0,0,0,0,0,0"/>
                </v:shape>
                <v:shape id="Freeform 3480" o:spid="_x0000_s1028" style="position:absolute;left:8783;top:170;width:34;height:34;visibility:visible;mso-wrap-style:square;v-text-anchor:top" coordsize="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" path="m,17l,8,7,,17,r9,l34,8r,9l34,27r-8,7l17,34,7,34,,27,,17e" filled="f" strokecolor="lime" strokeweight=".05992mm">
                  <v:path arrowok="t" o:connecttype="custom" o:connectlocs="0,187;0,178;7,170;17,170;26,170;34,178;34,187;34,197;26,204;17,204;7,204;0,197;0,187" o:connectangles="0,0,0,0,0,0,0,0,0,0,0,0,0"/>
                </v:shape>
                <w10:wrap type="topAndBottom" anchorx="page"/>
              </v:group>
            </w:pict>
          </mc:Fallback>
        </mc:AlternateContent>
      </w:r>
    </w:p>
    <w:p w14:paraId="736F2998" w14:textId="77777777" w:rsidR="005313F1" w:rsidRDefault="005313F1">
      <w:pPr>
        <w:rPr>
          <w:rFonts w:ascii="Arial"/>
          <w:sz w:val="11"/>
        </w:rPr>
        <w:sectPr w:rsidR="005313F1">
          <w:type w:val="continuous"/>
          <w:pgSz w:w="11910" w:h="16840"/>
          <w:pgMar w:top="1580" w:right="0" w:bottom="560" w:left="1680" w:header="720" w:footer="720" w:gutter="0"/>
          <w:cols w:num="3" w:space="720" w:equalWidth="0">
            <w:col w:w="3148" w:space="40"/>
            <w:col w:w="2912" w:space="39"/>
            <w:col w:w="4091"/>
          </w:cols>
        </w:sectPr>
      </w:pPr>
    </w:p>
    <w:p w14:paraId="0A9B9AAB" w14:textId="77777777" w:rsidR="005313F1" w:rsidRDefault="005313F1">
      <w:pPr>
        <w:pStyle w:val="BodyText"/>
        <w:spacing w:before="7"/>
        <w:rPr>
          <w:rFonts w:ascii="Arial"/>
          <w:b/>
          <w:sz w:val="5"/>
        </w:rPr>
      </w:pPr>
    </w:p>
    <w:p w14:paraId="0E893BB6" w14:textId="77777777" w:rsidR="005313F1" w:rsidRDefault="00090D17">
      <w:pPr>
        <w:tabs>
          <w:tab w:val="left" w:pos="1854"/>
          <w:tab w:val="left" w:pos="2695"/>
          <w:tab w:val="left" w:pos="3115"/>
          <w:tab w:val="left" w:pos="3536"/>
          <w:tab w:val="left" w:pos="3956"/>
          <w:tab w:val="left" w:pos="4377"/>
        </w:tabs>
        <w:spacing w:line="20" w:lineRule="exact"/>
        <w:ind w:left="1433"/>
        <w:rPr>
          <w:rFonts w:ascii="Arial"/>
          <w:sz w:val="2"/>
        </w:rPr>
      </w:pPr>
      <w:r>
        <w:rPr>
          <w:rFonts w:ascii="Arial"/>
          <w:noProof/>
          <w:sz w:val="2"/>
        </w:rPr>
        <mc:AlternateContent>
          <mc:Choice Requires="wpg">
            <w:drawing>
              <wp:inline distT="0" distB="0" distL="0" distR="0" wp14:anchorId="44B15A37" wp14:editId="62DECADE">
                <wp:extent cx="3810" cy="8890"/>
                <wp:effectExtent l="0" t="0" r="0" b="0"/>
                <wp:docPr id="917" name="Group 3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18" name="Line 3477"/>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1828A0A" id="Group 347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HpRjFbAIAAGMFAAAOAAAAAAAAAAAAAAAAAC4C&#10;AABkcnMvZTJvRG9jLnhtbFBLAQItABQABgAIAAAAIQB0D1VV3AAAAAUBAAAPAAAAAAAAAAAAAAAA&#10;AMYEAABkcnMvZG93bnJldi54bWxQSwUGAAAAAAQABADzAAAAzwUAAAAA&#10;">
                <v:line id="Line 347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8198D27" wp14:editId="2748D73A">
                <wp:extent cx="3810" cy="8890"/>
                <wp:effectExtent l="0" t="0" r="0" b="0"/>
                <wp:docPr id="915" name="Group 3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16" name="Line 3475"/>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EF013B" id="Group 347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Is8AH1rAgAAYwUAAA4AAAAAAAAAAAAAAAAALgIA&#10;AGRycy9lMm9Eb2MueG1sUEsBAi0AFAAGAAgAAAAhAHQPVVXcAAAABQEAAA8AAAAAAAAAAAAAAAAA&#10;xQQAAGRycy9kb3ducmV2LnhtbFBLBQYAAAAABAAEAPMAAADOBQAAAAA=&#10;">
                <v:line id="Line 347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0759F8B" wp14:editId="2B765850">
                <wp:extent cx="3810" cy="8890"/>
                <wp:effectExtent l="0" t="0" r="0" b="0"/>
                <wp:docPr id="913" name="Group 3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14" name="Line 3473"/>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2E0DDF" id="Group 347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F2F6q2oCAABjBQAADgAAAAAAAAAAAAAAAAAuAgAA&#10;ZHJzL2Uyb0RvYy54bWxQSwECLQAUAAYACAAAACEAdA9VVdwAAAAFAQAADwAAAAAAAAAAAAAAAADE&#10;BAAAZHJzL2Rvd25yZXYueG1sUEsFBgAAAAAEAAQA8wAAAM0FAAAAAA==&#10;">
                <v:line id="Line 347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7626AD1B" wp14:editId="44CBDFEA">
                <wp:extent cx="3810" cy="8890"/>
                <wp:effectExtent l="0" t="0" r="0" b="0"/>
                <wp:docPr id="911" name="Group 3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12" name="Line 3471"/>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C36996" id="Group 347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A/A0ucbAIAAGMFAAAOAAAAAAAAAAAAAAAAAC4C&#10;AABkcnMvZTJvRG9jLnhtbFBLAQItABQABgAIAAAAIQB0D1VV3AAAAAUBAAAPAAAAAAAAAAAAAAAA&#10;AMYEAABkcnMvZG93bnJldi54bWxQSwUGAAAAAAQABADzAAAAzwUAAAAA&#10;">
                <v:line id="Line 347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C59FEA1" wp14:editId="038A528A">
                <wp:extent cx="3810" cy="8890"/>
                <wp:effectExtent l="0" t="0" r="0" b="0"/>
                <wp:docPr id="909" name="Group 3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10" name="Line 3469"/>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E22B6F" id="Group 346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GJz7ZVrAgAAYwUAAA4AAAAAAAAAAAAAAAAALgIA&#10;AGRycy9lMm9Eb2MueG1sUEsBAi0AFAAGAAgAAAAhAHQPVVXcAAAABQEAAA8AAAAAAAAAAAAAAAAA&#10;xQQAAGRycy9kb3ducmV2LnhtbFBLBQYAAAAABAAEAPMAAADOBQAAAAA=&#10;">
                <v:line id="Line 346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6C8D28C2" wp14:editId="7E619641">
                <wp:extent cx="3810" cy="8890"/>
                <wp:effectExtent l="0" t="0" r="0" b="0"/>
                <wp:docPr id="907" name="Group 3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08" name="Line 3467"/>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EB6197" id="Group 346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NaZsbbAIAAGMFAAAOAAAAAAAAAAAAAAAAAC4C&#10;AABkcnMvZTJvRG9jLnhtbFBLAQItABQABgAIAAAAIQB0D1VV3AAAAAUBAAAPAAAAAAAAAAAAAAAA&#10;AMYEAABkcnMvZG93bnJldi54bWxQSwUGAAAAAAQABADzAAAAzwUAAAAA&#10;">
                <v:line id="Line 346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" strokecolor="#333" strokeweight=".09039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0CE3E84" wp14:editId="03410E05">
                <wp:extent cx="3810" cy="8890"/>
                <wp:effectExtent l="0" t="0" r="0" b="0"/>
                <wp:docPr id="905" name="Group 3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06" name="Line 3465"/>
                        <wps:cNvCnPr>
                          <a:cxnSpLocks/>
                        </wps:cNvCnPr>
                        <wps:spPr bwMode="auto">
                          <a:xfrm>
                            <a:off x="3" y="13"/>
                            <a:ext cx="0" cy="0"/>
                          </a:xfrm>
                          <a:prstGeom prst="line">
                            <a:avLst/>
                          </a:prstGeom>
                          <a:noFill/>
                          <a:ln w="3254">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B560E8" id="Group 346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IHwg6NrAgAAYwUAAA4AAAAAAAAAAAAAAAAALgIA&#10;AGRycy9lMm9Eb2MueG1sUEsBAi0AFAAGAAgAAAAhAHQPVVXcAAAABQEAAA8AAAAAAAAAAAAAAAAA&#10;xQQAAGRycy9kb3ducmV2LnhtbFBLBQYAAAAABAAEAPMAAADOBQAAAAA=&#10;">
                <v:line id="Line 346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" strokecolor="#333" strokeweight=".09039mm">
                  <o:lock v:ext="edit" shapetype="f"/>
                </v:line>
                <w10:anchorlock/>
              </v:group>
            </w:pict>
          </mc:Fallback>
        </mc:AlternateContent>
      </w:r>
    </w:p>
    <w:p w14:paraId="41C46153" w14:textId="77777777" w:rsidR="005313F1" w:rsidRDefault="009B75EF">
      <w:pPr>
        <w:tabs>
          <w:tab w:val="left" w:pos="1803"/>
          <w:tab w:val="left" w:pos="2246"/>
          <w:tab w:val="left" w:pos="2667"/>
          <w:tab w:val="left" w:pos="3087"/>
          <w:tab w:val="left" w:pos="3508"/>
          <w:tab w:val="left" w:pos="3928"/>
          <w:tab w:val="left" w:pos="4327"/>
        </w:tabs>
        <w:ind w:left="1383"/>
        <w:jc w:val="center"/>
        <w:rPr>
          <w:rFonts w:ascii="Arial" w:hAnsi="Arial"/>
          <w:sz w:val="11"/>
        </w:rPr>
      </w:pPr>
      <w:r>
        <w:rPr>
          <w:rFonts w:ascii="Arial" w:hAnsi="Arial"/>
          <w:color w:val="4D4D4D"/>
          <w:w w:val="105"/>
          <w:sz w:val="11"/>
        </w:rPr>
        <w:t>−4</w:t>
      </w:r>
      <w:r>
        <w:rPr>
          <w:rFonts w:ascii="Arial" w:hAnsi="Arial"/>
          <w:color w:val="4D4D4D"/>
          <w:w w:val="105"/>
          <w:sz w:val="11"/>
        </w:rPr>
        <w:tab/>
        <w:t>−2</w:t>
      </w:r>
      <w:r>
        <w:rPr>
          <w:rFonts w:ascii="Arial" w:hAnsi="Arial"/>
          <w:color w:val="4D4D4D"/>
          <w:w w:val="105"/>
          <w:sz w:val="11"/>
        </w:rPr>
        <w:tab/>
        <w:t>0</w:t>
      </w:r>
      <w:r>
        <w:rPr>
          <w:rFonts w:ascii="Arial" w:hAnsi="Arial"/>
          <w:color w:val="4D4D4D"/>
          <w:w w:val="105"/>
          <w:sz w:val="11"/>
        </w:rPr>
        <w:tab/>
        <w:t>2</w:t>
      </w:r>
      <w:r>
        <w:rPr>
          <w:rFonts w:ascii="Arial" w:hAnsi="Arial"/>
          <w:color w:val="4D4D4D"/>
          <w:w w:val="105"/>
          <w:sz w:val="11"/>
        </w:rPr>
        <w:tab/>
        <w:t>4</w:t>
      </w:r>
      <w:r>
        <w:rPr>
          <w:rFonts w:ascii="Arial" w:hAnsi="Arial"/>
          <w:color w:val="4D4D4D"/>
          <w:w w:val="105"/>
          <w:sz w:val="11"/>
        </w:rPr>
        <w:tab/>
        <w:t>6</w:t>
      </w:r>
      <w:r>
        <w:rPr>
          <w:rFonts w:ascii="Arial" w:hAnsi="Arial"/>
          <w:color w:val="4D4D4D"/>
          <w:w w:val="105"/>
          <w:sz w:val="11"/>
        </w:rPr>
        <w:tab/>
        <w:t>8</w:t>
      </w:r>
      <w:r>
        <w:rPr>
          <w:rFonts w:ascii="Arial" w:hAnsi="Arial"/>
          <w:color w:val="4D4D4D"/>
          <w:w w:val="105"/>
          <w:sz w:val="11"/>
        </w:rPr>
        <w:tab/>
      </w:r>
      <w:r>
        <w:rPr>
          <w:rFonts w:ascii="Arial" w:hAnsi="Arial"/>
          <w:color w:val="4D4D4D"/>
          <w:spacing w:val="-10"/>
          <w:w w:val="105"/>
          <w:sz w:val="11"/>
        </w:rPr>
        <w:t>10</w:t>
      </w:r>
    </w:p>
    <w:p w14:paraId="25D68D70" w14:textId="77777777" w:rsidR="005313F1" w:rsidRDefault="009B75EF">
      <w:pPr>
        <w:spacing w:before="62"/>
        <w:ind w:left="1432"/>
        <w:jc w:val="center"/>
        <w:rPr>
          <w:rFonts w:ascii="Arial"/>
          <w:b/>
          <w:sz w:val="11"/>
        </w:rPr>
      </w:pPr>
      <w:r>
        <w:rPr>
          <w:rFonts w:ascii="Arial"/>
          <w:b/>
          <w:w w:val="105"/>
          <w:sz w:val="11"/>
        </w:rPr>
        <w:t xml:space="preserve">CTL (PB) vs </w:t>
      </w:r>
      <w:proofErr w:type="spellStart"/>
      <w:r>
        <w:rPr>
          <w:rFonts w:ascii="Arial"/>
          <w:b/>
          <w:w w:val="105"/>
          <w:sz w:val="11"/>
        </w:rPr>
        <w:t>PsA</w:t>
      </w:r>
      <w:proofErr w:type="spellEnd"/>
      <w:r>
        <w:rPr>
          <w:rFonts w:ascii="Arial"/>
          <w:b/>
          <w:w w:val="105"/>
          <w:sz w:val="11"/>
        </w:rPr>
        <w:t xml:space="preserve"> (PB)</w:t>
      </w:r>
    </w:p>
    <w:p w14:paraId="32FCC4D3" w14:textId="77777777" w:rsidR="005313F1" w:rsidRDefault="009B75EF">
      <w:pPr>
        <w:spacing w:before="11"/>
        <w:ind w:left="1432"/>
        <w:jc w:val="center"/>
        <w:rPr>
          <w:rFonts w:ascii="Arial"/>
          <w:b/>
          <w:sz w:val="11"/>
        </w:rPr>
      </w:pPr>
      <w:r>
        <w:rPr>
          <w:rFonts w:ascii="Arial"/>
          <w:b/>
          <w:w w:val="105"/>
          <w:sz w:val="11"/>
        </w:rPr>
        <w:t>(</w:t>
      </w:r>
      <w:proofErr w:type="gramStart"/>
      <w:r>
        <w:rPr>
          <w:rFonts w:ascii="Arial"/>
          <w:b/>
          <w:w w:val="105"/>
          <w:sz w:val="11"/>
        </w:rPr>
        <w:t>log</w:t>
      </w:r>
      <w:r>
        <w:rPr>
          <w:rFonts w:ascii="Arial"/>
          <w:b/>
          <w:w w:val="105"/>
          <w:position w:val="-3"/>
          <w:sz w:val="6"/>
        </w:rPr>
        <w:t>2</w:t>
      </w:r>
      <w:r>
        <w:rPr>
          <w:rFonts w:ascii="Arial"/>
          <w:b/>
          <w:w w:val="105"/>
          <w:sz w:val="11"/>
        </w:rPr>
        <w:t>mean</w:t>
      </w:r>
      <w:proofErr w:type="gramEnd"/>
      <w:r>
        <w:rPr>
          <w:rFonts w:ascii="Arial"/>
          <w:b/>
          <w:w w:val="105"/>
          <w:sz w:val="11"/>
        </w:rPr>
        <w:t xml:space="preserve"> FC)</w:t>
      </w:r>
    </w:p>
    <w:p w14:paraId="2617A2E7" w14:textId="77777777" w:rsidR="005313F1" w:rsidRDefault="009B75EF">
      <w:pPr>
        <w:spacing w:before="132"/>
        <w:ind w:left="863"/>
        <w:jc w:val="center"/>
      </w:pPr>
      <w:r>
        <w:rPr>
          <w:w w:val="120"/>
        </w:rPr>
        <w:t>(b)</w:t>
      </w:r>
    </w:p>
    <w:p w14:paraId="73D13FFF" w14:textId="77777777" w:rsidR="005313F1" w:rsidRDefault="009B75EF">
      <w:pPr>
        <w:pStyle w:val="BodyText"/>
        <w:spacing w:before="8"/>
        <w:rPr>
          <w:sz w:val="5"/>
        </w:rPr>
      </w:pPr>
      <w:r>
        <w:br w:type="column"/>
      </w:r>
    </w:p>
    <w:p w14:paraId="3D910FCD" w14:textId="77777777" w:rsidR="005313F1" w:rsidRDefault="00090D17">
      <w:pPr>
        <w:tabs>
          <w:tab w:val="left" w:pos="1240"/>
          <w:tab w:val="left" w:pos="2079"/>
          <w:tab w:val="left" w:pos="2499"/>
          <w:tab w:val="left" w:pos="2919"/>
          <w:tab w:val="left" w:pos="3339"/>
          <w:tab w:val="left" w:pos="3759"/>
        </w:tabs>
        <w:spacing w:line="20" w:lineRule="exact"/>
        <w:ind w:left="820"/>
        <w:rPr>
          <w:sz w:val="2"/>
        </w:rPr>
      </w:pPr>
      <w:r>
        <w:rPr>
          <w:noProof/>
          <w:sz w:val="2"/>
        </w:rPr>
        <mc:AlternateContent>
          <mc:Choice Requires="wpg">
            <w:drawing>
              <wp:inline distT="0" distB="0" distL="0" distR="0" wp14:anchorId="71C394E8" wp14:editId="77346B5E">
                <wp:extent cx="3810" cy="8890"/>
                <wp:effectExtent l="0" t="0" r="0" b="0"/>
                <wp:docPr id="903" name="Group 3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04" name="Line 3463"/>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4BF291" id="Group 346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ctSQWoCAABjBQAADgAAAAAAAAAAAAAAAAAuAgAA&#10;ZHJzL2Uyb0RvYy54bWxQSwECLQAUAAYACAAAACEAdA9VVdwAAAAFAQAADwAAAAAAAAAAAAAAAADE&#10;BAAAZHJzL2Rvd25yZXYueG1sUEsFBgAAAAAEAAQA8wAAAM0FAAAAAA==&#10;">
                <v:line id="Line 346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3107F9FF" wp14:editId="1A0E876D">
                <wp:extent cx="3810" cy="8890"/>
                <wp:effectExtent l="0" t="0" r="0" b="0"/>
                <wp:docPr id="901" name="Group 3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02" name="Line 3461"/>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6F5141" id="Group 346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VqWN2bAIAAGMFAAAOAAAAAAAAAAAAAAAAAC4C&#10;AABkcnMvZTJvRG9jLnhtbFBLAQItABQABgAIAAAAIQB0D1VV3AAAAAUBAAAPAAAAAAAAAAAAAAAA&#10;AMYEAABkcnMvZG93bnJldi54bWxQSwUGAAAAAAQABADzAAAAzwUAAAAA&#10;">
                <v:line id="Line 346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3A6E27A1" wp14:editId="2EF32CD2">
                <wp:extent cx="3810" cy="8890"/>
                <wp:effectExtent l="0" t="0" r="0" b="0"/>
                <wp:docPr id="899" name="Group 3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00" name="Line 3459"/>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2BC57F" id="Group 345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UFiWCm0CAABjBQAADgAAAAAAAAAAAAAAAAAu&#10;AgAAZHJzL2Uyb0RvYy54bWxQSwECLQAUAAYACAAAACEAdA9VVdwAAAAFAQAADwAAAAAAAAAAAAAA&#10;AADHBAAAZHJzL2Rvd25yZXYueG1sUEsFBgAAAAAEAAQA8wAAANAFAAAAAA==&#10;">
                <v:line id="Line 345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420B4C41" wp14:editId="46793CE5">
                <wp:extent cx="3810" cy="8890"/>
                <wp:effectExtent l="0" t="0" r="0" b="0"/>
                <wp:docPr id="897" name="Group 3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898" name="Line 3457"/>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18C5BE" id="Group 345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R1zR920CAABjBQAADgAAAAAAAAAAAAAAAAAu&#10;AgAAZHJzL2Uyb0RvYy54bWxQSwECLQAUAAYACAAAACEAdA9VVdwAAAAFAQAADwAAAAAAAAAAAAAA&#10;AADHBAAAZHJzL2Rvd25yZXYueG1sUEsFBgAAAAAEAAQA8wAAANAFAAAAAA==&#10;">
                <v:line id="Line 345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3421EA85" wp14:editId="142EB52E">
                <wp:extent cx="3810" cy="8890"/>
                <wp:effectExtent l="0" t="0" r="0" b="0"/>
                <wp:docPr id="895" name="Group 3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896" name="Line 3455"/>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68A5DF" id="Group 345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IvFyU9rAgAAYwUAAA4AAAAAAAAAAAAAAAAALgIA&#10;AGRycy9lMm9Eb2MueG1sUEsBAi0AFAAGAAgAAAAhAHQPVVXcAAAABQEAAA8AAAAAAAAAAAAAAAAA&#10;xQQAAGRycy9kb3ducmV2LnhtbFBLBQYAAAAABAAEAPMAAADOBQAAAAA=&#10;">
                <v:line id="Line 345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5EE9566A" wp14:editId="38A4FCE5">
                <wp:extent cx="3810" cy="8890"/>
                <wp:effectExtent l="0" t="0" r="0" b="0"/>
                <wp:docPr id="893" name="Group 3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894" name="Line 3453"/>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F1B6F5" id="Group 345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BeYs5lrAgAAYwUAAA4AAAAAAAAAAAAAAAAALgIA&#10;AGRycy9lMm9Eb2MueG1sUEsBAi0AFAAGAAgAAAAhAHQPVVXcAAAABQEAAA8AAAAAAAAAAAAAAAAA&#10;xQQAAGRycy9kb3ducmV2LnhtbFBLBQYAAAAABAAEAPMAAADOBQAAAAA=&#10;">
                <v:line id="Line 345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" strokecolor="#333" strokeweight=".09028mm">
                  <o:lock v:ext="edit" shapetype="f"/>
                </v:line>
                <w10:anchorlock/>
              </v:group>
            </w:pict>
          </mc:Fallback>
        </mc:AlternateContent>
      </w:r>
      <w:r w:rsidR="009B75EF">
        <w:rPr>
          <w:sz w:val="2"/>
        </w:rPr>
        <w:tab/>
      </w:r>
      <w:r>
        <w:rPr>
          <w:noProof/>
          <w:sz w:val="2"/>
        </w:rPr>
        <mc:AlternateContent>
          <mc:Choice Requires="wpg">
            <w:drawing>
              <wp:inline distT="0" distB="0" distL="0" distR="0" wp14:anchorId="2C86B59C" wp14:editId="46F1E209">
                <wp:extent cx="3810" cy="8890"/>
                <wp:effectExtent l="0" t="0" r="0" b="0"/>
                <wp:docPr id="891" name="Group 3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892" name="Line 3451"/>
                        <wps:cNvCnPr>
                          <a:cxnSpLocks/>
                        </wps:cNvCnPr>
                        <wps:spPr bwMode="auto">
                          <a:xfrm>
                            <a:off x="3" y="13"/>
                            <a:ext cx="0" cy="0"/>
                          </a:xfrm>
                          <a:prstGeom prst="line">
                            <a:avLst/>
                          </a:prstGeom>
                          <a:noFill/>
                          <a:ln w="3250">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149CA1" id="Group 345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D/6gq5rAgAAYwUAAA4AAAAAAAAAAAAAAAAALgIA&#10;AGRycy9lMm9Eb2MueG1sUEsBAi0AFAAGAAgAAAAhAHQPVVXcAAAABQEAAA8AAAAAAAAAAAAAAAAA&#10;xQQAAGRycy9kb3ducmV2LnhtbFBLBQYAAAAABAAEAPMAAADOBQAAAAA=&#10;">
                <v:line id="Line 345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" strokecolor="#333" strokeweight=".09028mm">
                  <o:lock v:ext="edit" shapetype="f"/>
                </v:line>
                <w10:anchorlock/>
              </v:group>
            </w:pict>
          </mc:Fallback>
        </mc:AlternateContent>
      </w:r>
    </w:p>
    <w:p w14:paraId="0117F030" w14:textId="77777777" w:rsidR="005313F1" w:rsidRDefault="009B75EF">
      <w:pPr>
        <w:tabs>
          <w:tab w:val="left" w:pos="1199"/>
          <w:tab w:val="left" w:pos="1641"/>
          <w:tab w:val="left" w:pos="2061"/>
          <w:tab w:val="left" w:pos="2481"/>
          <w:tab w:val="left" w:pos="2901"/>
          <w:tab w:val="left" w:pos="3321"/>
          <w:tab w:val="left" w:pos="3720"/>
        </w:tabs>
        <w:ind w:left="779"/>
        <w:rPr>
          <w:rFonts w:ascii="Arial" w:hAnsi="Arial"/>
          <w:sz w:val="11"/>
        </w:rPr>
      </w:pPr>
      <w:r>
        <w:rPr>
          <w:rFonts w:ascii="Arial" w:hAnsi="Arial"/>
          <w:color w:val="4D4D4D"/>
          <w:w w:val="105"/>
          <w:sz w:val="11"/>
        </w:rPr>
        <w:t>−4</w:t>
      </w:r>
      <w:r>
        <w:rPr>
          <w:rFonts w:ascii="Arial" w:hAnsi="Arial"/>
          <w:color w:val="4D4D4D"/>
          <w:w w:val="105"/>
          <w:sz w:val="11"/>
        </w:rPr>
        <w:tab/>
        <w:t>−2</w:t>
      </w:r>
      <w:r>
        <w:rPr>
          <w:rFonts w:ascii="Arial" w:hAnsi="Arial"/>
          <w:color w:val="4D4D4D"/>
          <w:w w:val="105"/>
          <w:sz w:val="11"/>
        </w:rPr>
        <w:tab/>
        <w:t>0</w:t>
      </w:r>
      <w:r>
        <w:rPr>
          <w:rFonts w:ascii="Arial" w:hAnsi="Arial"/>
          <w:color w:val="4D4D4D"/>
          <w:w w:val="105"/>
          <w:sz w:val="11"/>
        </w:rPr>
        <w:tab/>
        <w:t>2</w:t>
      </w:r>
      <w:r>
        <w:rPr>
          <w:rFonts w:ascii="Arial" w:hAnsi="Arial"/>
          <w:color w:val="4D4D4D"/>
          <w:w w:val="105"/>
          <w:sz w:val="11"/>
        </w:rPr>
        <w:tab/>
        <w:t>4</w:t>
      </w:r>
      <w:r>
        <w:rPr>
          <w:rFonts w:ascii="Arial" w:hAnsi="Arial"/>
          <w:color w:val="4D4D4D"/>
          <w:w w:val="105"/>
          <w:sz w:val="11"/>
        </w:rPr>
        <w:tab/>
        <w:t>6</w:t>
      </w:r>
      <w:r>
        <w:rPr>
          <w:rFonts w:ascii="Arial" w:hAnsi="Arial"/>
          <w:color w:val="4D4D4D"/>
          <w:w w:val="105"/>
          <w:sz w:val="11"/>
        </w:rPr>
        <w:tab/>
        <w:t>8</w:t>
      </w:r>
      <w:r>
        <w:rPr>
          <w:rFonts w:ascii="Arial" w:hAnsi="Arial"/>
          <w:color w:val="4D4D4D"/>
          <w:w w:val="105"/>
          <w:sz w:val="11"/>
        </w:rPr>
        <w:tab/>
        <w:t>10</w:t>
      </w:r>
    </w:p>
    <w:p w14:paraId="0E660435" w14:textId="77777777" w:rsidR="005313F1" w:rsidRPr="00BC0FCB" w:rsidRDefault="009B75EF">
      <w:pPr>
        <w:spacing w:before="33"/>
        <w:ind w:left="1779" w:right="2670"/>
        <w:jc w:val="center"/>
        <w:rPr>
          <w:rFonts w:ascii="Arial"/>
          <w:b/>
          <w:sz w:val="11"/>
          <w:lang w:val="es-ES"/>
          <w:rPrChange w:id="1070" w:author="Alicia Lledolara" w:date="2019-01-14T14:30:00Z">
            <w:rPr>
              <w:rFonts w:ascii="Arial"/>
              <w:b/>
              <w:sz w:val="11"/>
            </w:rPr>
          </w:rPrChange>
        </w:rPr>
      </w:pPr>
      <w:r w:rsidRPr="00BC0FCB">
        <w:rPr>
          <w:rFonts w:ascii="Arial"/>
          <w:b/>
          <w:w w:val="105"/>
          <w:sz w:val="11"/>
          <w:lang w:val="es-ES"/>
          <w:rPrChange w:id="1071" w:author="Alicia Lledolara" w:date="2019-01-14T14:30:00Z">
            <w:rPr>
              <w:rFonts w:ascii="Arial"/>
              <w:b/>
              <w:w w:val="105"/>
              <w:sz w:val="11"/>
            </w:rPr>
          </w:rPrChange>
        </w:rPr>
        <w:t>CTL (</w:t>
      </w:r>
      <w:proofErr w:type="gramStart"/>
      <w:r w:rsidRPr="00BC0FCB">
        <w:rPr>
          <w:rFonts w:ascii="Arial"/>
          <w:b/>
          <w:w w:val="105"/>
          <w:sz w:val="11"/>
          <w:lang w:val="es-ES"/>
          <w:rPrChange w:id="1072" w:author="Alicia Lledolara" w:date="2019-01-14T14:30:00Z">
            <w:rPr>
              <w:rFonts w:ascii="Arial"/>
              <w:b/>
              <w:w w:val="105"/>
              <w:sz w:val="11"/>
            </w:rPr>
          </w:rPrChange>
        </w:rPr>
        <w:t>PB)  vs</w:t>
      </w:r>
      <w:proofErr w:type="gramEnd"/>
      <w:r w:rsidRPr="00BC0FCB">
        <w:rPr>
          <w:rFonts w:ascii="Arial"/>
          <w:b/>
          <w:w w:val="105"/>
          <w:sz w:val="11"/>
          <w:lang w:val="es-ES"/>
          <w:rPrChange w:id="1073" w:author="Alicia Lledolara" w:date="2019-01-14T14:30:00Z">
            <w:rPr>
              <w:rFonts w:ascii="Arial"/>
              <w:b/>
              <w:w w:val="105"/>
              <w:sz w:val="11"/>
            </w:rPr>
          </w:rPrChange>
        </w:rPr>
        <w:t xml:space="preserve">  </w:t>
      </w:r>
      <w:proofErr w:type="spellStart"/>
      <w:r w:rsidRPr="00BC0FCB">
        <w:rPr>
          <w:rFonts w:ascii="Arial"/>
          <w:b/>
          <w:w w:val="105"/>
          <w:sz w:val="11"/>
          <w:lang w:val="es-ES"/>
          <w:rPrChange w:id="1074" w:author="Alicia Lledolara" w:date="2019-01-14T14:30:00Z">
            <w:rPr>
              <w:rFonts w:ascii="Arial"/>
              <w:b/>
              <w:w w:val="105"/>
              <w:sz w:val="11"/>
            </w:rPr>
          </w:rPrChange>
        </w:rPr>
        <w:t>PsA</w:t>
      </w:r>
      <w:proofErr w:type="spellEnd"/>
      <w:r w:rsidRPr="00BC0FCB">
        <w:rPr>
          <w:rFonts w:ascii="Arial"/>
          <w:b/>
          <w:w w:val="105"/>
          <w:sz w:val="11"/>
          <w:lang w:val="es-ES"/>
          <w:rPrChange w:id="1075" w:author="Alicia Lledolara" w:date="2019-01-14T14:30:00Z">
            <w:rPr>
              <w:rFonts w:ascii="Arial"/>
              <w:b/>
              <w:w w:val="105"/>
              <w:sz w:val="11"/>
            </w:rPr>
          </w:rPrChange>
        </w:rPr>
        <w:t xml:space="preserve"> (PB)</w:t>
      </w:r>
    </w:p>
    <w:p w14:paraId="7ABC2384" w14:textId="77777777" w:rsidR="005313F1" w:rsidRDefault="009B75EF">
      <w:pPr>
        <w:spacing w:before="11"/>
        <w:ind w:left="1779" w:right="2670"/>
        <w:jc w:val="center"/>
        <w:rPr>
          <w:rFonts w:ascii="Arial"/>
          <w:b/>
          <w:sz w:val="11"/>
        </w:rPr>
      </w:pPr>
      <w:r>
        <w:rPr>
          <w:rFonts w:ascii="Arial"/>
          <w:b/>
          <w:w w:val="105"/>
          <w:sz w:val="11"/>
        </w:rPr>
        <w:t>(</w:t>
      </w:r>
      <w:proofErr w:type="gramStart"/>
      <w:r>
        <w:rPr>
          <w:rFonts w:ascii="Arial"/>
          <w:b/>
          <w:w w:val="105"/>
          <w:sz w:val="11"/>
        </w:rPr>
        <w:t>log</w:t>
      </w:r>
      <w:r>
        <w:rPr>
          <w:rFonts w:ascii="Arial"/>
          <w:b/>
          <w:w w:val="105"/>
          <w:position w:val="-3"/>
          <w:sz w:val="6"/>
        </w:rPr>
        <w:t>2</w:t>
      </w:r>
      <w:r>
        <w:rPr>
          <w:rFonts w:ascii="Arial"/>
          <w:b/>
          <w:w w:val="105"/>
          <w:sz w:val="11"/>
        </w:rPr>
        <w:t>mean</w:t>
      </w:r>
      <w:proofErr w:type="gramEnd"/>
      <w:r>
        <w:rPr>
          <w:rFonts w:ascii="Arial"/>
          <w:b/>
          <w:w w:val="105"/>
          <w:sz w:val="11"/>
        </w:rPr>
        <w:t xml:space="preserve"> FC)</w:t>
      </w:r>
    </w:p>
    <w:p w14:paraId="1EAB887D" w14:textId="77777777" w:rsidR="005313F1" w:rsidRDefault="009B75EF">
      <w:pPr>
        <w:spacing w:before="123"/>
        <w:ind w:left="1046" w:right="2670"/>
        <w:jc w:val="center"/>
      </w:pPr>
      <w:r>
        <w:rPr>
          <w:w w:val="115"/>
        </w:rPr>
        <w:t>(c)</w:t>
      </w:r>
    </w:p>
    <w:p w14:paraId="359FD324" w14:textId="77777777" w:rsidR="005313F1" w:rsidRDefault="005313F1">
      <w:pPr>
        <w:jc w:val="center"/>
        <w:sectPr w:rsidR="005313F1">
          <w:type w:val="continuous"/>
          <w:pgSz w:w="11910" w:h="16840"/>
          <w:pgMar w:top="1580" w:right="0" w:bottom="560" w:left="1680" w:header="720" w:footer="720" w:gutter="0"/>
          <w:cols w:num="2" w:space="720" w:equalWidth="0">
            <w:col w:w="4456" w:space="40"/>
            <w:col w:w="5734"/>
          </w:cols>
        </w:sectPr>
      </w:pPr>
    </w:p>
    <w:p w14:paraId="4F73DA9A" w14:textId="77777777" w:rsidR="005313F1" w:rsidRDefault="005313F1">
      <w:pPr>
        <w:pStyle w:val="BodyText"/>
        <w:spacing w:before="5"/>
        <w:rPr>
          <w:sz w:val="10"/>
        </w:rPr>
      </w:pPr>
    </w:p>
    <w:p w14:paraId="2A962D93" w14:textId="77777777" w:rsidR="005313F1" w:rsidRDefault="009B75EF">
      <w:pPr>
        <w:spacing w:before="98" w:line="249" w:lineRule="auto"/>
        <w:ind w:left="377" w:right="1341"/>
        <w:jc w:val="both"/>
      </w:pPr>
      <w:r>
        <w:rPr>
          <w:w w:val="110"/>
        </w:rPr>
        <w:t xml:space="preserve">Figure 5.13: Comparison of immune-relevant gene expression modulation across </w:t>
      </w:r>
      <w:proofErr w:type="spellStart"/>
      <w:r>
        <w:rPr>
          <w:spacing w:val="-3"/>
          <w:w w:val="110"/>
        </w:rPr>
        <w:t>PsA</w:t>
      </w:r>
      <w:proofErr w:type="spellEnd"/>
      <w:r>
        <w:rPr>
          <w:spacing w:val="-3"/>
          <w:w w:val="110"/>
        </w:rPr>
        <w:t xml:space="preserve"> </w:t>
      </w:r>
      <w:r>
        <w:rPr>
          <w:w w:val="110"/>
        </w:rPr>
        <w:t xml:space="preserve">tissues (SF vs PB) and in </w:t>
      </w:r>
      <w:proofErr w:type="spellStart"/>
      <w:r>
        <w:rPr>
          <w:spacing w:val="-3"/>
          <w:w w:val="110"/>
        </w:rPr>
        <w:t>PsA</w:t>
      </w:r>
      <w:proofErr w:type="spellEnd"/>
      <w:r>
        <w:rPr>
          <w:spacing w:val="-3"/>
          <w:w w:val="110"/>
        </w:rPr>
        <w:t xml:space="preserve"> </w:t>
      </w:r>
      <w:proofErr w:type="gramStart"/>
      <w:r>
        <w:rPr>
          <w:w w:val="110"/>
        </w:rPr>
        <w:t>patients</w:t>
      </w:r>
      <w:proofErr w:type="gramEnd"/>
      <w:r>
        <w:rPr>
          <w:w w:val="110"/>
        </w:rPr>
        <w:t xml:space="preserve"> </w:t>
      </w:r>
      <w:proofErr w:type="spellStart"/>
      <w:r>
        <w:rPr>
          <w:w w:val="110"/>
        </w:rPr>
        <w:t>verus</w:t>
      </w:r>
      <w:proofErr w:type="spellEnd"/>
      <w:r>
        <w:rPr>
          <w:w w:val="110"/>
        </w:rPr>
        <w:t xml:space="preserve"> healthy controls. The qPCR log</w:t>
      </w:r>
      <w:r>
        <w:rPr>
          <w:w w:val="110"/>
          <w:vertAlign w:val="subscript"/>
        </w:rPr>
        <w:t>2</w:t>
      </w:r>
      <w:r>
        <w:rPr>
          <w:w w:val="110"/>
        </w:rPr>
        <w:t xml:space="preserve"> mean FC for each of the genes in the </w:t>
      </w:r>
      <w:proofErr w:type="spellStart"/>
      <w:r>
        <w:rPr>
          <w:spacing w:val="-3"/>
          <w:w w:val="110"/>
        </w:rPr>
        <w:t>PsA</w:t>
      </w:r>
      <w:proofErr w:type="spellEnd"/>
      <w:del w:id="1076" w:author="Microsoft Office User" w:date="2018-12-24T10:32:00Z">
        <w:r w:rsidDel="005C778C">
          <w:rPr>
            <w:spacing w:val="-3"/>
            <w:w w:val="110"/>
          </w:rPr>
          <w:delText xml:space="preserve"> </w:delText>
        </w:r>
        <w:r w:rsidDel="005C778C">
          <w:rPr>
            <w:w w:val="110"/>
          </w:rPr>
          <w:delText xml:space="preserve">SF </w:delText>
        </w:r>
      </w:del>
      <w:ins w:id="1077" w:author="Microsoft Office User" w:date="2018-12-24T10:32:00Z">
        <w:r w:rsidR="005C778C">
          <w:rPr>
            <w:spacing w:val="-3"/>
            <w:w w:val="110"/>
          </w:rPr>
          <w:t xml:space="preserve"> synovial fluid </w:t>
        </w:r>
      </w:ins>
      <w:r>
        <w:rPr>
          <w:w w:val="110"/>
        </w:rPr>
        <w:t>vs</w:t>
      </w:r>
      <w:del w:id="1078" w:author="Microsoft Office User" w:date="2018-12-24T10:29:00Z">
        <w:r w:rsidDel="005C778C">
          <w:rPr>
            <w:w w:val="110"/>
          </w:rPr>
          <w:delText xml:space="preserve"> PB </w:delText>
        </w:r>
      </w:del>
      <w:ins w:id="1079" w:author="Microsoft Office User" w:date="2018-12-24T10:29:00Z">
        <w:r w:rsidR="005C778C">
          <w:rPr>
            <w:w w:val="110"/>
          </w:rPr>
          <w:t xml:space="preserve"> peripheral blood </w:t>
        </w:r>
      </w:ins>
      <w:r>
        <w:rPr>
          <w:w w:val="110"/>
        </w:rPr>
        <w:t>contrast are plotted against the log</w:t>
      </w:r>
      <w:r>
        <w:rPr>
          <w:w w:val="110"/>
          <w:vertAlign w:val="subscript"/>
        </w:rPr>
        <w:t>2</w:t>
      </w:r>
      <w:r>
        <w:rPr>
          <w:w w:val="110"/>
        </w:rPr>
        <w:t xml:space="preserve"> mean FC for</w:t>
      </w:r>
      <w:r>
        <w:rPr>
          <w:spacing w:val="-8"/>
          <w:w w:val="110"/>
        </w:rPr>
        <w:t xml:space="preserve"> </w:t>
      </w:r>
      <w:r>
        <w:rPr>
          <w:w w:val="110"/>
        </w:rPr>
        <w:t>the</w:t>
      </w:r>
      <w:r>
        <w:rPr>
          <w:spacing w:val="-8"/>
          <w:w w:val="110"/>
        </w:rPr>
        <w:t xml:space="preserve"> </w:t>
      </w:r>
      <w:r>
        <w:rPr>
          <w:w w:val="110"/>
        </w:rPr>
        <w:t>same</w:t>
      </w:r>
      <w:r>
        <w:rPr>
          <w:spacing w:val="-8"/>
          <w:w w:val="110"/>
        </w:rPr>
        <w:t xml:space="preserve"> </w:t>
      </w:r>
      <w:r>
        <w:rPr>
          <w:w w:val="110"/>
        </w:rPr>
        <w:t>genes</w:t>
      </w:r>
      <w:r>
        <w:rPr>
          <w:spacing w:val="-8"/>
          <w:w w:val="110"/>
        </w:rPr>
        <w:t xml:space="preserve"> </w:t>
      </w:r>
      <w:r>
        <w:rPr>
          <w:w w:val="110"/>
        </w:rPr>
        <w:t>in</w:t>
      </w:r>
      <w:r>
        <w:rPr>
          <w:spacing w:val="-8"/>
          <w:w w:val="110"/>
        </w:rPr>
        <w:t xml:space="preserve"> </w:t>
      </w:r>
      <w:r>
        <w:rPr>
          <w:w w:val="110"/>
        </w:rPr>
        <w:t>the</w:t>
      </w:r>
      <w:r>
        <w:rPr>
          <w:spacing w:val="-8"/>
          <w:w w:val="110"/>
        </w:rPr>
        <w:t xml:space="preserve"> </w:t>
      </w:r>
      <w:proofErr w:type="spellStart"/>
      <w:r>
        <w:rPr>
          <w:spacing w:val="-3"/>
          <w:w w:val="110"/>
        </w:rPr>
        <w:t>PsA</w:t>
      </w:r>
      <w:proofErr w:type="spellEnd"/>
      <w:del w:id="1080" w:author="Microsoft Office User" w:date="2018-12-24T10:29:00Z">
        <w:r w:rsidDel="005C778C">
          <w:rPr>
            <w:spacing w:val="-8"/>
            <w:w w:val="110"/>
          </w:rPr>
          <w:delText xml:space="preserve"> </w:delText>
        </w:r>
        <w:r w:rsidDel="005C778C">
          <w:rPr>
            <w:w w:val="110"/>
          </w:rPr>
          <w:delText>PB</w:delText>
        </w:r>
        <w:r w:rsidDel="005C778C">
          <w:rPr>
            <w:spacing w:val="-8"/>
            <w:w w:val="110"/>
          </w:rPr>
          <w:delText xml:space="preserve"> </w:delText>
        </w:r>
      </w:del>
      <w:ins w:id="1081" w:author="Microsoft Office User" w:date="2018-12-24T10:29:00Z">
        <w:r w:rsidR="005C778C">
          <w:rPr>
            <w:spacing w:val="-8"/>
            <w:w w:val="110"/>
          </w:rPr>
          <w:t xml:space="preserve"> peripheral blood </w:t>
        </w:r>
      </w:ins>
      <w:r>
        <w:rPr>
          <w:w w:val="110"/>
        </w:rPr>
        <w:t>vs</w:t>
      </w:r>
      <w:r>
        <w:rPr>
          <w:spacing w:val="-7"/>
          <w:w w:val="110"/>
        </w:rPr>
        <w:t xml:space="preserve"> </w:t>
      </w:r>
      <w:r>
        <w:rPr>
          <w:w w:val="110"/>
        </w:rPr>
        <w:t>healthy</w:t>
      </w:r>
      <w:r>
        <w:rPr>
          <w:spacing w:val="-8"/>
          <w:w w:val="110"/>
        </w:rPr>
        <w:t xml:space="preserve"> </w:t>
      </w:r>
      <w:r>
        <w:rPr>
          <w:w w:val="110"/>
        </w:rPr>
        <w:t>control</w:t>
      </w:r>
      <w:del w:id="1082" w:author="Microsoft Office User" w:date="2018-12-24T10:29:00Z">
        <w:r w:rsidDel="005C778C">
          <w:rPr>
            <w:spacing w:val="-8"/>
            <w:w w:val="110"/>
          </w:rPr>
          <w:delText xml:space="preserve"> </w:delText>
        </w:r>
        <w:r w:rsidDel="005C778C">
          <w:rPr>
            <w:w w:val="110"/>
          </w:rPr>
          <w:delText>PB</w:delText>
        </w:r>
        <w:r w:rsidDel="005C778C">
          <w:rPr>
            <w:spacing w:val="-8"/>
            <w:w w:val="110"/>
          </w:rPr>
          <w:delText xml:space="preserve"> </w:delText>
        </w:r>
      </w:del>
      <w:ins w:id="1083" w:author="Microsoft Office User" w:date="2018-12-24T10:29:00Z">
        <w:r w:rsidR="005C778C">
          <w:rPr>
            <w:spacing w:val="-8"/>
            <w:w w:val="110"/>
          </w:rPr>
          <w:t xml:space="preserve"> peripheral blood </w:t>
        </w:r>
      </w:ins>
      <w:r>
        <w:rPr>
          <w:w w:val="110"/>
        </w:rPr>
        <w:t>contrast</w:t>
      </w:r>
      <w:r>
        <w:rPr>
          <w:spacing w:val="-8"/>
          <w:w w:val="110"/>
        </w:rPr>
        <w:t xml:space="preserve"> </w:t>
      </w:r>
      <w:r>
        <w:rPr>
          <w:w w:val="110"/>
        </w:rPr>
        <w:t>in</w:t>
      </w:r>
      <w:r>
        <w:rPr>
          <w:spacing w:val="-8"/>
          <w:w w:val="110"/>
        </w:rPr>
        <w:t xml:space="preserve"> </w:t>
      </w:r>
      <w:r>
        <w:rPr>
          <w:w w:val="110"/>
        </w:rPr>
        <w:t>a)</w:t>
      </w:r>
      <w:r>
        <w:rPr>
          <w:spacing w:val="-8"/>
          <w:w w:val="110"/>
        </w:rPr>
        <w:t xml:space="preserve"> </w:t>
      </w:r>
      <w:r>
        <w:rPr>
          <w:w w:val="110"/>
        </w:rPr>
        <w:t>CD14</w:t>
      </w:r>
      <w:r>
        <w:rPr>
          <w:w w:val="110"/>
          <w:position w:val="8"/>
          <w:sz w:val="16"/>
        </w:rPr>
        <w:t>+</w:t>
      </w:r>
      <w:r>
        <w:rPr>
          <w:spacing w:val="18"/>
          <w:w w:val="110"/>
          <w:position w:val="8"/>
          <w:sz w:val="16"/>
        </w:rPr>
        <w:t xml:space="preserve"> </w:t>
      </w:r>
      <w:r>
        <w:rPr>
          <w:w w:val="110"/>
        </w:rPr>
        <w:t>monocytes,</w:t>
      </w:r>
    </w:p>
    <w:p w14:paraId="5E5F1BE5" w14:textId="77777777" w:rsidR="005313F1" w:rsidRDefault="009B75EF">
      <w:pPr>
        <w:spacing w:line="261" w:lineRule="exact"/>
        <w:ind w:left="377"/>
      </w:pPr>
      <w:r>
        <w:rPr>
          <w:w w:val="110"/>
        </w:rPr>
        <w:t>b)</w:t>
      </w:r>
      <w:r>
        <w:rPr>
          <w:spacing w:val="13"/>
          <w:w w:val="110"/>
        </w:rPr>
        <w:t xml:space="preserve"> </w:t>
      </w:r>
      <w:r>
        <w:rPr>
          <w:w w:val="110"/>
        </w:rPr>
        <w:t>mCD4</w:t>
      </w:r>
      <w:r>
        <w:rPr>
          <w:w w:val="110"/>
          <w:position w:val="8"/>
          <w:sz w:val="16"/>
        </w:rPr>
        <w:t>+</w:t>
      </w:r>
      <w:r>
        <w:rPr>
          <w:spacing w:val="40"/>
          <w:w w:val="110"/>
          <w:position w:val="8"/>
          <w:sz w:val="16"/>
        </w:rPr>
        <w:t xml:space="preserve"> </w:t>
      </w:r>
      <w:r>
        <w:rPr>
          <w:w w:val="110"/>
        </w:rPr>
        <w:t>and</w:t>
      </w:r>
      <w:r>
        <w:rPr>
          <w:spacing w:val="14"/>
          <w:w w:val="110"/>
        </w:rPr>
        <w:t xml:space="preserve"> </w:t>
      </w:r>
      <w:r>
        <w:rPr>
          <w:w w:val="110"/>
        </w:rPr>
        <w:t>c)</w:t>
      </w:r>
      <w:r>
        <w:rPr>
          <w:spacing w:val="14"/>
          <w:w w:val="110"/>
        </w:rPr>
        <w:t xml:space="preserve"> </w:t>
      </w:r>
      <w:r>
        <w:rPr>
          <w:w w:val="110"/>
        </w:rPr>
        <w:t>mCD8</w:t>
      </w:r>
      <w:r>
        <w:rPr>
          <w:w w:val="110"/>
          <w:position w:val="8"/>
          <w:sz w:val="16"/>
        </w:rPr>
        <w:t>+</w:t>
      </w:r>
      <w:r>
        <w:rPr>
          <w:spacing w:val="39"/>
          <w:w w:val="110"/>
          <w:position w:val="8"/>
          <w:sz w:val="16"/>
        </w:rPr>
        <w:t xml:space="preserve"> </w:t>
      </w:r>
      <w:r>
        <w:rPr>
          <w:w w:val="110"/>
        </w:rPr>
        <w:t xml:space="preserve">cells. </w:t>
      </w:r>
      <w:r>
        <w:rPr>
          <w:spacing w:val="14"/>
          <w:w w:val="110"/>
        </w:rPr>
        <w:t xml:space="preserve"> </w:t>
      </w:r>
      <w:r>
        <w:rPr>
          <w:w w:val="110"/>
        </w:rPr>
        <w:t>The</w:t>
      </w:r>
      <w:r>
        <w:rPr>
          <w:spacing w:val="14"/>
          <w:w w:val="110"/>
        </w:rPr>
        <w:t xml:space="preserve"> </w:t>
      </w:r>
      <w:r>
        <w:rPr>
          <w:w w:val="110"/>
        </w:rPr>
        <w:t>genes</w:t>
      </w:r>
      <w:r>
        <w:rPr>
          <w:spacing w:val="13"/>
          <w:w w:val="110"/>
        </w:rPr>
        <w:t xml:space="preserve"> </w:t>
      </w:r>
      <w:r>
        <w:rPr>
          <w:w w:val="110"/>
        </w:rPr>
        <w:t>are</w:t>
      </w:r>
      <w:r>
        <w:rPr>
          <w:spacing w:val="14"/>
          <w:w w:val="110"/>
        </w:rPr>
        <w:t xml:space="preserve"> </w:t>
      </w:r>
      <w:proofErr w:type="spellStart"/>
      <w:r>
        <w:rPr>
          <w:w w:val="110"/>
        </w:rPr>
        <w:t>colour</w:t>
      </w:r>
      <w:proofErr w:type="spellEnd"/>
      <w:r>
        <w:rPr>
          <w:w w:val="110"/>
        </w:rPr>
        <w:t>-coded</w:t>
      </w:r>
      <w:r>
        <w:rPr>
          <w:spacing w:val="14"/>
          <w:w w:val="110"/>
        </w:rPr>
        <w:t xml:space="preserve"> </w:t>
      </w:r>
      <w:r>
        <w:rPr>
          <w:w w:val="110"/>
        </w:rPr>
        <w:t>based</w:t>
      </w:r>
      <w:r>
        <w:rPr>
          <w:spacing w:val="14"/>
          <w:w w:val="110"/>
        </w:rPr>
        <w:t xml:space="preserve"> </w:t>
      </w:r>
      <w:r>
        <w:rPr>
          <w:w w:val="110"/>
        </w:rPr>
        <w:t>three</w:t>
      </w:r>
      <w:r>
        <w:rPr>
          <w:spacing w:val="14"/>
          <w:w w:val="110"/>
        </w:rPr>
        <w:t xml:space="preserve"> </w:t>
      </w:r>
      <w:r>
        <w:rPr>
          <w:w w:val="110"/>
        </w:rPr>
        <w:t>categories</w:t>
      </w:r>
      <w:r>
        <w:rPr>
          <w:spacing w:val="14"/>
          <w:w w:val="110"/>
        </w:rPr>
        <w:t xml:space="preserve"> </w:t>
      </w:r>
      <w:r>
        <w:rPr>
          <w:w w:val="110"/>
        </w:rPr>
        <w:t>of</w:t>
      </w:r>
    </w:p>
    <w:p w14:paraId="01BE0294" w14:textId="77777777" w:rsidR="005313F1" w:rsidRDefault="009B75EF">
      <w:pPr>
        <w:spacing w:before="18" w:line="256" w:lineRule="auto"/>
        <w:ind w:left="377" w:right="1342"/>
        <w:jc w:val="both"/>
      </w:pPr>
      <w:proofErr w:type="gramStart"/>
      <w:r>
        <w:rPr>
          <w:w w:val="105"/>
        </w:rPr>
        <w:t>genes built according by comparison of changes in gene modulation between the two contrasts: only significantly modulated in</w:t>
      </w:r>
      <w:del w:id="1084" w:author="Microsoft Office User" w:date="2018-12-24T10:29:00Z">
        <w:r w:rsidDel="005C778C">
          <w:rPr>
            <w:w w:val="105"/>
          </w:rPr>
          <w:delText xml:space="preserve"> PB </w:delText>
        </w:r>
      </w:del>
      <w:ins w:id="1085" w:author="Microsoft Office User" w:date="2018-12-24T10:29:00Z">
        <w:r w:rsidR="005C778C">
          <w:rPr>
            <w:w w:val="105"/>
          </w:rPr>
          <w:t xml:space="preserve"> peripheral blood </w:t>
        </w:r>
      </w:ins>
      <w:r>
        <w:rPr>
          <w:w w:val="105"/>
        </w:rPr>
        <w:t xml:space="preserve">between controls and </w:t>
      </w:r>
      <w:proofErr w:type="spellStart"/>
      <w:r>
        <w:rPr>
          <w:spacing w:val="-3"/>
          <w:w w:val="105"/>
        </w:rPr>
        <w:t>PsA</w:t>
      </w:r>
      <w:proofErr w:type="spellEnd"/>
      <w:r>
        <w:rPr>
          <w:spacing w:val="-3"/>
          <w:w w:val="105"/>
        </w:rPr>
        <w:t xml:space="preserve"> </w:t>
      </w:r>
      <w:r>
        <w:rPr>
          <w:w w:val="105"/>
        </w:rPr>
        <w:t xml:space="preserve">(systemic </w:t>
      </w:r>
      <w:r>
        <w:rPr>
          <w:spacing w:val="-3"/>
          <w:w w:val="105"/>
        </w:rPr>
        <w:t xml:space="preserve">genes), </w:t>
      </w:r>
      <w:r>
        <w:rPr>
          <w:w w:val="105"/>
        </w:rPr>
        <w:t>only significantly modulated between</w:t>
      </w:r>
      <w:del w:id="1086" w:author="Microsoft Office User" w:date="2018-12-24T10:32:00Z">
        <w:r w:rsidDel="005C778C">
          <w:rPr>
            <w:w w:val="105"/>
          </w:rPr>
          <w:delText xml:space="preserve"> SF </w:delText>
        </w:r>
      </w:del>
      <w:ins w:id="1087" w:author="Microsoft Office User" w:date="2018-12-24T10:32:00Z">
        <w:r w:rsidR="005C778C">
          <w:rPr>
            <w:w w:val="105"/>
          </w:rPr>
          <w:t xml:space="preserve"> synovial fluid </w:t>
        </w:r>
      </w:ins>
      <w:r>
        <w:rPr>
          <w:w w:val="105"/>
        </w:rPr>
        <w:t>and</w:t>
      </w:r>
      <w:del w:id="1088" w:author="Microsoft Office User" w:date="2018-12-24T10:29:00Z">
        <w:r w:rsidDel="005C778C">
          <w:rPr>
            <w:w w:val="105"/>
          </w:rPr>
          <w:delText xml:space="preserve"> PB </w:delText>
        </w:r>
      </w:del>
      <w:ins w:id="1089" w:author="Microsoft Office User" w:date="2018-12-24T10:29:00Z">
        <w:r w:rsidR="005C778C">
          <w:rPr>
            <w:w w:val="105"/>
          </w:rPr>
          <w:t xml:space="preserve"> peripheral blood </w:t>
        </w:r>
      </w:ins>
      <w:r>
        <w:rPr>
          <w:w w:val="105"/>
        </w:rPr>
        <w:t xml:space="preserve">in </w:t>
      </w:r>
      <w:proofErr w:type="spellStart"/>
      <w:r>
        <w:rPr>
          <w:spacing w:val="-3"/>
          <w:w w:val="105"/>
        </w:rPr>
        <w:t>PsA</w:t>
      </w:r>
      <w:proofErr w:type="spellEnd"/>
      <w:r>
        <w:rPr>
          <w:spacing w:val="-3"/>
          <w:w w:val="105"/>
        </w:rPr>
        <w:t xml:space="preserve"> </w:t>
      </w:r>
      <w:r>
        <w:rPr>
          <w:w w:val="105"/>
        </w:rPr>
        <w:t xml:space="preserve">patients (tissue-specific) and significantly modulated between controls and </w:t>
      </w:r>
      <w:proofErr w:type="spellStart"/>
      <w:r>
        <w:rPr>
          <w:spacing w:val="-3"/>
          <w:w w:val="105"/>
        </w:rPr>
        <w:t>PsA</w:t>
      </w:r>
      <w:proofErr w:type="spellEnd"/>
      <w:r>
        <w:rPr>
          <w:spacing w:val="-3"/>
          <w:w w:val="105"/>
        </w:rPr>
        <w:t xml:space="preserve"> </w:t>
      </w:r>
      <w:r>
        <w:rPr>
          <w:w w:val="105"/>
        </w:rPr>
        <w:t>patients in</w:t>
      </w:r>
      <w:del w:id="1090" w:author="Microsoft Office User" w:date="2018-12-24T10:29:00Z">
        <w:r w:rsidDel="005C778C">
          <w:rPr>
            <w:w w:val="105"/>
          </w:rPr>
          <w:delText xml:space="preserve"> PB </w:delText>
        </w:r>
      </w:del>
      <w:ins w:id="1091" w:author="Microsoft Office User" w:date="2018-12-24T10:29:00Z">
        <w:r w:rsidR="005C778C">
          <w:rPr>
            <w:w w:val="105"/>
          </w:rPr>
          <w:t xml:space="preserve"> peripheral blood </w:t>
        </w:r>
      </w:ins>
      <w:r>
        <w:rPr>
          <w:w w:val="105"/>
        </w:rPr>
        <w:t>as well as between</w:t>
      </w:r>
      <w:del w:id="1092" w:author="Microsoft Office User" w:date="2018-12-24T10:32:00Z">
        <w:r w:rsidDel="005C778C">
          <w:rPr>
            <w:w w:val="105"/>
          </w:rPr>
          <w:delText xml:space="preserve"> SF </w:delText>
        </w:r>
      </w:del>
      <w:ins w:id="1093" w:author="Microsoft Office User" w:date="2018-12-24T10:32:00Z">
        <w:r w:rsidR="005C778C">
          <w:rPr>
            <w:w w:val="105"/>
          </w:rPr>
          <w:t xml:space="preserve"> synovial fluid </w:t>
        </w:r>
      </w:ins>
      <w:r>
        <w:rPr>
          <w:w w:val="105"/>
        </w:rPr>
        <w:t xml:space="preserve"> and</w:t>
      </w:r>
      <w:del w:id="1094" w:author="Microsoft Office User" w:date="2018-12-24T10:29:00Z">
        <w:r w:rsidDel="005C778C">
          <w:rPr>
            <w:w w:val="105"/>
          </w:rPr>
          <w:delText xml:space="preserve"> PB </w:delText>
        </w:r>
      </w:del>
      <w:ins w:id="1095" w:author="Microsoft Office User" w:date="2018-12-24T10:29:00Z">
        <w:r w:rsidR="005C778C">
          <w:rPr>
            <w:w w:val="105"/>
          </w:rPr>
          <w:t xml:space="preserve"> peripheral blood </w:t>
        </w:r>
      </w:ins>
      <w:r>
        <w:rPr>
          <w:w w:val="105"/>
        </w:rPr>
        <w:t xml:space="preserve">in </w:t>
      </w:r>
      <w:proofErr w:type="spellStart"/>
      <w:r>
        <w:rPr>
          <w:spacing w:val="-3"/>
          <w:w w:val="105"/>
        </w:rPr>
        <w:t>PsA</w:t>
      </w:r>
      <w:proofErr w:type="spellEnd"/>
      <w:r>
        <w:rPr>
          <w:spacing w:val="-3"/>
          <w:w w:val="105"/>
        </w:rPr>
        <w:t xml:space="preserve"> </w:t>
      </w:r>
      <w:r>
        <w:rPr>
          <w:w w:val="105"/>
        </w:rPr>
        <w:t>patients (putative disease-specific).</w:t>
      </w:r>
      <w:proofErr w:type="gramEnd"/>
    </w:p>
    <w:p w14:paraId="717587D5" w14:textId="77777777" w:rsidR="005313F1" w:rsidRDefault="005313F1">
      <w:pPr>
        <w:spacing w:line="256" w:lineRule="auto"/>
        <w:jc w:val="both"/>
        <w:sectPr w:rsidR="005313F1">
          <w:type w:val="continuous"/>
          <w:pgSz w:w="11910" w:h="16840"/>
          <w:pgMar w:top="1580" w:right="0" w:bottom="560" w:left="1680" w:header="720" w:footer="720" w:gutter="0"/>
          <w:cols w:space="720"/>
        </w:sectPr>
      </w:pPr>
    </w:p>
    <w:p w14:paraId="44E8ECB1" w14:textId="77777777" w:rsidR="005313F1" w:rsidRDefault="005313F1">
      <w:pPr>
        <w:pStyle w:val="BodyText"/>
        <w:rPr>
          <w:sz w:val="20"/>
        </w:rPr>
      </w:pPr>
    </w:p>
    <w:p w14:paraId="36CD2BE0" w14:textId="77777777" w:rsidR="005313F1" w:rsidRDefault="005313F1">
      <w:pPr>
        <w:pStyle w:val="BodyText"/>
        <w:spacing w:before="8"/>
        <w:rPr>
          <w:sz w:val="23"/>
        </w:rPr>
      </w:pPr>
    </w:p>
    <w:p w14:paraId="78190797" w14:textId="3A6CD6B3" w:rsidR="005313F1" w:rsidRDefault="009B75EF">
      <w:pPr>
        <w:pStyle w:val="BodyText"/>
        <w:spacing w:line="408" w:lineRule="auto"/>
        <w:ind w:left="377" w:right="1341"/>
        <w:jc w:val="both"/>
      </w:pPr>
      <w:r>
        <w:rPr>
          <w:w w:val="110"/>
        </w:rPr>
        <w:t xml:space="preserve">considerably outnumbered the systemic ones (62 versus 14), showing a </w:t>
      </w:r>
      <w:r>
        <w:rPr>
          <w:spacing w:val="-3"/>
          <w:w w:val="110"/>
        </w:rPr>
        <w:t xml:space="preserve">more </w:t>
      </w:r>
      <w:r>
        <w:rPr>
          <w:w w:val="110"/>
        </w:rPr>
        <w:t>pronounced change in the expression profile of immune genes across patients’ tissues than between healthy and diseased</w:t>
      </w:r>
      <w:del w:id="1096" w:author="Microsoft Office User" w:date="2018-12-24T10:29:00Z">
        <w:r w:rsidDel="005C778C">
          <w:rPr>
            <w:w w:val="110"/>
          </w:rPr>
          <w:delText xml:space="preserve"> PB </w:delText>
        </w:r>
      </w:del>
      <w:ins w:id="1097" w:author="Microsoft Office User" w:date="2018-12-24T10:29:00Z">
        <w:r w:rsidR="005C778C">
          <w:rPr>
            <w:w w:val="110"/>
          </w:rPr>
          <w:t xml:space="preserve"> peripheral blood </w:t>
        </w:r>
      </w:ins>
      <w:r>
        <w:rPr>
          <w:w w:val="110"/>
        </w:rPr>
        <w:t xml:space="preserve">(Figure 5.13 a red dots). For example, the aforementioned </w:t>
      </w:r>
      <w:r>
        <w:rPr>
          <w:i/>
          <w:w w:val="110"/>
        </w:rPr>
        <w:t xml:space="preserve">NFKB </w:t>
      </w:r>
      <w:r>
        <w:rPr>
          <w:w w:val="110"/>
        </w:rPr>
        <w:t xml:space="preserve">and </w:t>
      </w:r>
      <w:r>
        <w:rPr>
          <w:i/>
          <w:w w:val="110"/>
        </w:rPr>
        <w:t>MYD88</w:t>
      </w:r>
      <w:r>
        <w:rPr>
          <w:w w:val="110"/>
        </w:rPr>
        <w:t xml:space="preserve">, </w:t>
      </w:r>
      <w:r>
        <w:rPr>
          <w:i/>
          <w:w w:val="110"/>
        </w:rPr>
        <w:t xml:space="preserve">TLR2 </w:t>
      </w:r>
      <w:r>
        <w:rPr>
          <w:w w:val="110"/>
        </w:rPr>
        <w:t xml:space="preserve">genes were only </w:t>
      </w:r>
      <w:r>
        <w:rPr>
          <w:spacing w:val="-4"/>
          <w:w w:val="110"/>
        </w:rPr>
        <w:t xml:space="preserve">up- </w:t>
      </w:r>
      <w:r>
        <w:rPr>
          <w:w w:val="110"/>
        </w:rPr>
        <w:t>regulated</w:t>
      </w:r>
      <w:r>
        <w:rPr>
          <w:spacing w:val="-10"/>
          <w:w w:val="110"/>
        </w:rPr>
        <w:t xml:space="preserve"> </w:t>
      </w:r>
      <w:r>
        <w:rPr>
          <w:w w:val="110"/>
        </w:rPr>
        <w:t>in</w:t>
      </w:r>
      <w:r>
        <w:rPr>
          <w:spacing w:val="-10"/>
          <w:w w:val="110"/>
        </w:rPr>
        <w:t xml:space="preserve"> </w:t>
      </w:r>
      <w:proofErr w:type="spellStart"/>
      <w:r>
        <w:rPr>
          <w:spacing w:val="-4"/>
          <w:w w:val="110"/>
        </w:rPr>
        <w:t>PsA</w:t>
      </w:r>
      <w:proofErr w:type="spellEnd"/>
      <w:del w:id="1098" w:author="Microsoft Office User" w:date="2018-12-24T10:32:00Z">
        <w:r w:rsidDel="005C778C">
          <w:rPr>
            <w:spacing w:val="-9"/>
            <w:w w:val="110"/>
          </w:rPr>
          <w:delText xml:space="preserve"> </w:delText>
        </w:r>
        <w:r w:rsidDel="005C778C">
          <w:rPr>
            <w:w w:val="110"/>
          </w:rPr>
          <w:delText>SF</w:delText>
        </w:r>
        <w:r w:rsidDel="005C778C">
          <w:rPr>
            <w:spacing w:val="-10"/>
            <w:w w:val="110"/>
          </w:rPr>
          <w:delText xml:space="preserve"> </w:delText>
        </w:r>
      </w:del>
      <w:ins w:id="1099" w:author="Microsoft Office User" w:date="2018-12-24T10:32:00Z">
        <w:r w:rsidR="005C778C">
          <w:rPr>
            <w:spacing w:val="-9"/>
            <w:w w:val="110"/>
          </w:rPr>
          <w:t xml:space="preserve"> synovial fluid </w:t>
        </w:r>
      </w:ins>
      <w:r>
        <w:rPr>
          <w:w w:val="110"/>
        </w:rPr>
        <w:t>CD14</w:t>
      </w:r>
      <w:r>
        <w:rPr>
          <w:w w:val="110"/>
          <w:position w:val="9"/>
          <w:sz w:val="18"/>
        </w:rPr>
        <w:t>+</w:t>
      </w:r>
      <w:r>
        <w:rPr>
          <w:spacing w:val="17"/>
          <w:w w:val="110"/>
          <w:position w:val="9"/>
          <w:sz w:val="18"/>
        </w:rPr>
        <w:t xml:space="preserve"> </w:t>
      </w:r>
      <w:r>
        <w:rPr>
          <w:w w:val="110"/>
        </w:rPr>
        <w:t>monocytes</w:t>
      </w:r>
      <w:r>
        <w:rPr>
          <w:spacing w:val="-10"/>
          <w:w w:val="110"/>
        </w:rPr>
        <w:t xml:space="preserve"> </w:t>
      </w:r>
      <w:r>
        <w:rPr>
          <w:w w:val="110"/>
        </w:rPr>
        <w:t>and</w:t>
      </w:r>
      <w:r>
        <w:rPr>
          <w:spacing w:val="-10"/>
          <w:w w:val="110"/>
        </w:rPr>
        <w:t xml:space="preserve"> </w:t>
      </w:r>
      <w:r>
        <w:rPr>
          <w:w w:val="110"/>
        </w:rPr>
        <w:t>their</w:t>
      </w:r>
      <w:r>
        <w:rPr>
          <w:spacing w:val="-9"/>
          <w:w w:val="110"/>
        </w:rPr>
        <w:t xml:space="preserve"> </w:t>
      </w:r>
      <w:r>
        <w:rPr>
          <w:w w:val="110"/>
        </w:rPr>
        <w:t>expression</w:t>
      </w:r>
      <w:r>
        <w:rPr>
          <w:spacing w:val="-10"/>
          <w:w w:val="110"/>
        </w:rPr>
        <w:t xml:space="preserve"> </w:t>
      </w:r>
      <w:proofErr w:type="gramStart"/>
      <w:r>
        <w:rPr>
          <w:w w:val="110"/>
        </w:rPr>
        <w:t>was</w:t>
      </w:r>
      <w:r>
        <w:rPr>
          <w:spacing w:val="-9"/>
          <w:w w:val="110"/>
        </w:rPr>
        <w:t xml:space="preserve"> </w:t>
      </w:r>
      <w:r>
        <w:rPr>
          <w:w w:val="110"/>
        </w:rPr>
        <w:t>not</w:t>
      </w:r>
      <w:r>
        <w:rPr>
          <w:spacing w:val="-10"/>
          <w:w w:val="110"/>
        </w:rPr>
        <w:t xml:space="preserve"> </w:t>
      </w:r>
      <w:r>
        <w:rPr>
          <w:w w:val="110"/>
        </w:rPr>
        <w:t>significantly modulated</w:t>
      </w:r>
      <w:proofErr w:type="gramEnd"/>
      <w:r>
        <w:rPr>
          <w:w w:val="110"/>
        </w:rPr>
        <w:t xml:space="preserve"> between healthy controls and </w:t>
      </w:r>
      <w:proofErr w:type="spellStart"/>
      <w:r>
        <w:rPr>
          <w:spacing w:val="-4"/>
          <w:w w:val="110"/>
        </w:rPr>
        <w:t>PsA</w:t>
      </w:r>
      <w:proofErr w:type="spellEnd"/>
      <w:r>
        <w:rPr>
          <w:spacing w:val="-4"/>
          <w:w w:val="110"/>
        </w:rPr>
        <w:t xml:space="preserve"> </w:t>
      </w:r>
      <w:r>
        <w:rPr>
          <w:w w:val="110"/>
        </w:rPr>
        <w:t>circulating CD14</w:t>
      </w:r>
      <w:r>
        <w:rPr>
          <w:w w:val="110"/>
          <w:position w:val="9"/>
          <w:sz w:val="18"/>
        </w:rPr>
        <w:t xml:space="preserve">+ </w:t>
      </w:r>
      <w:r>
        <w:rPr>
          <w:w w:val="110"/>
        </w:rPr>
        <w:t>monocytes. Similarly to CD14</w:t>
      </w:r>
      <w:r>
        <w:rPr>
          <w:w w:val="110"/>
          <w:position w:val="9"/>
          <w:sz w:val="18"/>
        </w:rPr>
        <w:t xml:space="preserve">+ </w:t>
      </w:r>
      <w:r>
        <w:rPr>
          <w:w w:val="110"/>
        </w:rPr>
        <w:t>monocytes, mCD8</w:t>
      </w:r>
      <w:r>
        <w:rPr>
          <w:w w:val="110"/>
          <w:position w:val="9"/>
          <w:sz w:val="18"/>
        </w:rPr>
        <w:t xml:space="preserve">+ </w:t>
      </w:r>
      <w:r>
        <w:rPr>
          <w:w w:val="110"/>
        </w:rPr>
        <w:t xml:space="preserve">cells also </w:t>
      </w:r>
      <w:del w:id="1100" w:author="Microsoft Office User" w:date="2018-12-24T11:23:00Z">
        <w:r w:rsidDel="00787E4A">
          <w:rPr>
            <w:w w:val="110"/>
          </w:rPr>
          <w:delText>presented</w:delText>
        </w:r>
      </w:del>
      <w:ins w:id="1101" w:author="Microsoft Office User" w:date="2018-12-24T11:23:00Z">
        <w:r w:rsidR="00787E4A">
          <w:rPr>
            <w:w w:val="110"/>
          </w:rPr>
          <w:t>showed</w:t>
        </w:r>
      </w:ins>
      <w:r>
        <w:rPr>
          <w:w w:val="110"/>
        </w:rPr>
        <w:t xml:space="preserve"> greater disease tissue-specific modulation than genes di</w:t>
      </w:r>
      <w:r>
        <w:rPr>
          <w:rFonts w:ascii="Arial" w:hAnsi="Arial"/>
          <w:w w:val="110"/>
        </w:rPr>
        <w:t>ff</w:t>
      </w:r>
      <w:r>
        <w:rPr>
          <w:w w:val="110"/>
        </w:rPr>
        <w:t xml:space="preserve">erentially expressed when </w:t>
      </w:r>
      <w:proofErr w:type="gramStart"/>
      <w:r>
        <w:rPr>
          <w:spacing w:val="-3"/>
          <w:w w:val="110"/>
        </w:rPr>
        <w:t xml:space="preserve">compared  </w:t>
      </w:r>
      <w:r>
        <w:rPr>
          <w:w w:val="110"/>
        </w:rPr>
        <w:t>to</w:t>
      </w:r>
      <w:proofErr w:type="gramEnd"/>
      <w:r>
        <w:rPr>
          <w:w w:val="110"/>
        </w:rPr>
        <w:t xml:space="preserve"> controls in</w:t>
      </w:r>
      <w:del w:id="1102" w:author="Microsoft Office User" w:date="2018-12-24T10:29:00Z">
        <w:r w:rsidDel="005C778C">
          <w:rPr>
            <w:w w:val="110"/>
          </w:rPr>
          <w:delText xml:space="preserve"> PB </w:delText>
        </w:r>
      </w:del>
      <w:ins w:id="1103" w:author="Microsoft Office User" w:date="2018-12-24T10:29:00Z">
        <w:r w:rsidR="005C778C">
          <w:rPr>
            <w:w w:val="110"/>
          </w:rPr>
          <w:t xml:space="preserve"> peripheral blood </w:t>
        </w:r>
      </w:ins>
      <w:r>
        <w:rPr>
          <w:w w:val="110"/>
        </w:rPr>
        <w:t xml:space="preserve">(Figure 5.13 c red dots). For all </w:t>
      </w:r>
      <w:proofErr w:type="gramStart"/>
      <w:r>
        <w:rPr>
          <w:w w:val="110"/>
        </w:rPr>
        <w:t>three cell</w:t>
      </w:r>
      <w:proofErr w:type="gramEnd"/>
      <w:r>
        <w:rPr>
          <w:w w:val="110"/>
        </w:rPr>
        <w:t xml:space="preserve"> types, the two genes presenting the greatest FC between</w:t>
      </w:r>
      <w:del w:id="1104" w:author="Microsoft Office User" w:date="2018-12-24T10:32:00Z">
        <w:r w:rsidDel="005C778C">
          <w:rPr>
            <w:w w:val="110"/>
          </w:rPr>
          <w:delText xml:space="preserve"> SF </w:delText>
        </w:r>
      </w:del>
      <w:ins w:id="1105" w:author="Microsoft Office User" w:date="2018-12-24T10:32:00Z">
        <w:r w:rsidR="005C778C">
          <w:rPr>
            <w:w w:val="110"/>
          </w:rPr>
          <w:t xml:space="preserve"> synovial fluid </w:t>
        </w:r>
      </w:ins>
      <w:r>
        <w:rPr>
          <w:w w:val="110"/>
        </w:rPr>
        <w:t>and</w:t>
      </w:r>
      <w:del w:id="1106" w:author="Microsoft Office User" w:date="2018-12-24T10:29:00Z">
        <w:r w:rsidDel="005C778C">
          <w:rPr>
            <w:w w:val="110"/>
          </w:rPr>
          <w:delText xml:space="preserve"> PB </w:delText>
        </w:r>
      </w:del>
      <w:ins w:id="1107" w:author="Microsoft Office User" w:date="2018-12-24T10:29:00Z">
        <w:r w:rsidR="005C778C">
          <w:rPr>
            <w:w w:val="110"/>
          </w:rPr>
          <w:t xml:space="preserve"> peripheral blood </w:t>
        </w:r>
      </w:ins>
      <w:r>
        <w:rPr>
          <w:i/>
          <w:w w:val="110"/>
        </w:rPr>
        <w:t xml:space="preserve">SPP1 </w:t>
      </w:r>
      <w:r>
        <w:rPr>
          <w:w w:val="110"/>
        </w:rPr>
        <w:t xml:space="preserve">and </w:t>
      </w:r>
      <w:r>
        <w:rPr>
          <w:i/>
          <w:w w:val="110"/>
        </w:rPr>
        <w:t xml:space="preserve">FN1 </w:t>
      </w:r>
      <w:r>
        <w:rPr>
          <w:w w:val="110"/>
        </w:rPr>
        <w:t xml:space="preserve">appeared to </w:t>
      </w:r>
      <w:r>
        <w:rPr>
          <w:spacing w:val="-6"/>
          <w:w w:val="110"/>
        </w:rPr>
        <w:t xml:space="preserve">be </w:t>
      </w:r>
      <w:r>
        <w:rPr>
          <w:w w:val="110"/>
        </w:rPr>
        <w:t>tissue-specific genes and no significant changes in</w:t>
      </w:r>
      <w:del w:id="1108" w:author="Microsoft Office User" w:date="2018-12-24T10:29:00Z">
        <w:r w:rsidDel="005C778C">
          <w:rPr>
            <w:w w:val="110"/>
          </w:rPr>
          <w:delText xml:space="preserve"> PB </w:delText>
        </w:r>
      </w:del>
      <w:ins w:id="1109" w:author="Microsoft Office User" w:date="2018-12-24T10:29:00Z">
        <w:r w:rsidR="005C778C">
          <w:rPr>
            <w:w w:val="110"/>
          </w:rPr>
          <w:t xml:space="preserve"> peripheral blood </w:t>
        </w:r>
      </w:ins>
      <w:r>
        <w:rPr>
          <w:w w:val="110"/>
        </w:rPr>
        <w:t xml:space="preserve">between </w:t>
      </w:r>
      <w:proofErr w:type="spellStart"/>
      <w:r>
        <w:rPr>
          <w:spacing w:val="-4"/>
          <w:w w:val="110"/>
        </w:rPr>
        <w:t>PsA</w:t>
      </w:r>
      <w:proofErr w:type="spellEnd"/>
      <w:r>
        <w:rPr>
          <w:spacing w:val="-4"/>
          <w:w w:val="110"/>
        </w:rPr>
        <w:t xml:space="preserve"> </w:t>
      </w:r>
      <w:r>
        <w:rPr>
          <w:w w:val="110"/>
        </w:rPr>
        <w:t>and healthy controls were</w:t>
      </w:r>
      <w:r>
        <w:rPr>
          <w:spacing w:val="-12"/>
          <w:w w:val="110"/>
        </w:rPr>
        <w:t xml:space="preserve"> </w:t>
      </w:r>
      <w:r>
        <w:rPr>
          <w:w w:val="110"/>
        </w:rPr>
        <w:t>identified.</w:t>
      </w:r>
    </w:p>
    <w:p w14:paraId="7345162D" w14:textId="3DD137F6" w:rsidR="005313F1" w:rsidRDefault="009B75EF">
      <w:pPr>
        <w:pStyle w:val="BodyText"/>
        <w:spacing w:before="5" w:line="408" w:lineRule="auto"/>
        <w:ind w:left="377" w:right="1341" w:firstLine="566"/>
        <w:jc w:val="both"/>
      </w:pPr>
      <w:r>
        <w:rPr>
          <w:w w:val="110"/>
        </w:rPr>
        <w:t xml:space="preserve">The third category comprised genes significantly modulated for each </w:t>
      </w:r>
      <w:r>
        <w:rPr>
          <w:spacing w:val="-3"/>
          <w:w w:val="110"/>
        </w:rPr>
        <w:t xml:space="preserve">cell </w:t>
      </w:r>
      <w:r>
        <w:rPr>
          <w:w w:val="110"/>
        </w:rPr>
        <w:t xml:space="preserve">type between controls and </w:t>
      </w:r>
      <w:proofErr w:type="spellStart"/>
      <w:r>
        <w:rPr>
          <w:spacing w:val="-4"/>
          <w:w w:val="110"/>
        </w:rPr>
        <w:t>PsA</w:t>
      </w:r>
      <w:proofErr w:type="spellEnd"/>
      <w:r>
        <w:rPr>
          <w:spacing w:val="-4"/>
          <w:w w:val="110"/>
        </w:rPr>
        <w:t xml:space="preserve"> </w:t>
      </w:r>
      <w:r>
        <w:rPr>
          <w:w w:val="110"/>
        </w:rPr>
        <w:t>patients in</w:t>
      </w:r>
      <w:del w:id="1110" w:author="Microsoft Office User" w:date="2018-12-24T10:29:00Z">
        <w:r w:rsidDel="005C778C">
          <w:rPr>
            <w:w w:val="110"/>
          </w:rPr>
          <w:delText xml:space="preserve"> PB </w:delText>
        </w:r>
      </w:del>
      <w:ins w:id="1111" w:author="Microsoft Office User" w:date="2018-12-24T10:29:00Z">
        <w:r w:rsidR="005C778C">
          <w:rPr>
            <w:w w:val="110"/>
          </w:rPr>
          <w:t xml:space="preserve"> peripheral blood </w:t>
        </w:r>
      </w:ins>
      <w:r>
        <w:rPr>
          <w:w w:val="110"/>
        </w:rPr>
        <w:t>as well as between</w:t>
      </w:r>
      <w:del w:id="1112" w:author="Microsoft Office User" w:date="2018-12-24T10:32:00Z">
        <w:r w:rsidDel="005C778C">
          <w:rPr>
            <w:w w:val="110"/>
          </w:rPr>
          <w:delText xml:space="preserve"> SF </w:delText>
        </w:r>
      </w:del>
      <w:ins w:id="1113" w:author="Microsoft Office User" w:date="2018-12-24T10:32:00Z">
        <w:r w:rsidR="005C778C">
          <w:rPr>
            <w:w w:val="110"/>
          </w:rPr>
          <w:t xml:space="preserve"> synovial fluid </w:t>
        </w:r>
      </w:ins>
      <w:r>
        <w:rPr>
          <w:w w:val="110"/>
        </w:rPr>
        <w:t>and</w:t>
      </w:r>
      <w:del w:id="1114" w:author="Microsoft Office User" w:date="2018-12-24T10:29:00Z">
        <w:r w:rsidDel="005C778C">
          <w:rPr>
            <w:w w:val="110"/>
          </w:rPr>
          <w:delText xml:space="preserve"> PB </w:delText>
        </w:r>
      </w:del>
      <w:ins w:id="1115" w:author="Microsoft Office User" w:date="2018-12-24T10:29:00Z">
        <w:r w:rsidR="005C778C">
          <w:rPr>
            <w:w w:val="110"/>
          </w:rPr>
          <w:t xml:space="preserve"> peripheral blood </w:t>
        </w:r>
      </w:ins>
      <w:r>
        <w:rPr>
          <w:w w:val="110"/>
        </w:rPr>
        <w:t xml:space="preserve">in </w:t>
      </w:r>
      <w:proofErr w:type="spellStart"/>
      <w:r>
        <w:rPr>
          <w:spacing w:val="-4"/>
          <w:w w:val="110"/>
        </w:rPr>
        <w:t>PsA</w:t>
      </w:r>
      <w:proofErr w:type="spellEnd"/>
      <w:r>
        <w:rPr>
          <w:spacing w:val="-4"/>
          <w:w w:val="110"/>
        </w:rPr>
        <w:t xml:space="preserve"> </w:t>
      </w:r>
      <w:r>
        <w:rPr>
          <w:w w:val="110"/>
        </w:rPr>
        <w:t xml:space="preserve">patients. These genes defined as putative disease-specific genes </w:t>
      </w:r>
      <w:del w:id="1116" w:author="Microsoft Office User" w:date="2018-12-24T11:23:00Z">
        <w:r w:rsidDel="00787E4A">
          <w:rPr>
            <w:w w:val="110"/>
          </w:rPr>
          <w:delText>presented</w:delText>
        </w:r>
      </w:del>
      <w:ins w:id="1117" w:author="Microsoft Office User" w:date="2018-12-24T11:23:00Z">
        <w:r w:rsidR="00787E4A">
          <w:rPr>
            <w:w w:val="110"/>
          </w:rPr>
          <w:t>showed</w:t>
        </w:r>
      </w:ins>
      <w:r>
        <w:rPr>
          <w:w w:val="110"/>
        </w:rPr>
        <w:t xml:space="preserve"> similar numbers across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 xml:space="preserve">+  </w:t>
      </w:r>
      <w:r>
        <w:rPr>
          <w:w w:val="110"/>
        </w:rPr>
        <w:t xml:space="preserve">(10,  9  </w:t>
      </w:r>
      <w:r>
        <w:rPr>
          <w:spacing w:val="-5"/>
          <w:w w:val="110"/>
        </w:rPr>
        <w:t xml:space="preserve">and  </w:t>
      </w:r>
      <w:r>
        <w:rPr>
          <w:w w:val="110"/>
        </w:rPr>
        <w:t>8, respectively) (Figure 5.13 blue dots in a,  b and c).</w:t>
      </w:r>
      <w:r>
        <w:rPr>
          <w:spacing w:val="66"/>
          <w:w w:val="110"/>
        </w:rPr>
        <w:t xml:space="preserve"> </w:t>
      </w:r>
      <w:r>
        <w:rPr>
          <w:w w:val="110"/>
        </w:rPr>
        <w:t>In CD14</w:t>
      </w:r>
      <w:r>
        <w:rPr>
          <w:w w:val="110"/>
          <w:position w:val="9"/>
          <w:sz w:val="18"/>
        </w:rPr>
        <w:t>+</w:t>
      </w:r>
      <w:r>
        <w:rPr>
          <w:spacing w:val="49"/>
          <w:w w:val="110"/>
          <w:position w:val="9"/>
          <w:sz w:val="18"/>
        </w:rPr>
        <w:t xml:space="preserve"> </w:t>
      </w:r>
      <w:proofErr w:type="gramStart"/>
      <w:r>
        <w:rPr>
          <w:w w:val="110"/>
        </w:rPr>
        <w:t>monocytes  two</w:t>
      </w:r>
      <w:proofErr w:type="gramEnd"/>
      <w:r>
        <w:rPr>
          <w:w w:val="110"/>
        </w:rPr>
        <w:t xml:space="preserve"> of those genes, </w:t>
      </w:r>
      <w:r>
        <w:rPr>
          <w:i/>
          <w:w w:val="110"/>
        </w:rPr>
        <w:t xml:space="preserve">GPI </w:t>
      </w:r>
      <w:r>
        <w:rPr>
          <w:w w:val="110"/>
        </w:rPr>
        <w:t xml:space="preserve">and </w:t>
      </w:r>
      <w:r>
        <w:rPr>
          <w:i/>
          <w:w w:val="110"/>
        </w:rPr>
        <w:t>PRG2</w:t>
      </w:r>
      <w:r>
        <w:rPr>
          <w:w w:val="110"/>
        </w:rPr>
        <w:t>, were up-regulated in both comparisons, with further exacerbation in</w:t>
      </w:r>
      <w:del w:id="1118" w:author="Microsoft Office User" w:date="2018-12-24T10:32:00Z">
        <w:r w:rsidDel="005C778C">
          <w:rPr>
            <w:w w:val="110"/>
          </w:rPr>
          <w:delText xml:space="preserve"> SF </w:delText>
        </w:r>
      </w:del>
      <w:ins w:id="1119" w:author="Microsoft Office User" w:date="2018-12-24T10:32:00Z">
        <w:r w:rsidR="005C778C">
          <w:rPr>
            <w:w w:val="110"/>
          </w:rPr>
          <w:t xml:space="preserve"> synovial fluid </w:t>
        </w:r>
      </w:ins>
      <w:r>
        <w:rPr>
          <w:w w:val="110"/>
        </w:rPr>
        <w:t>(Figure 5.13 a). Evidence of the glucose-6- phosphate</w:t>
      </w:r>
      <w:r>
        <w:rPr>
          <w:spacing w:val="-11"/>
          <w:w w:val="110"/>
        </w:rPr>
        <w:t xml:space="preserve"> </w:t>
      </w:r>
      <w:r>
        <w:rPr>
          <w:w w:val="110"/>
        </w:rPr>
        <w:t>isomerase</w:t>
      </w:r>
      <w:r>
        <w:rPr>
          <w:spacing w:val="-12"/>
          <w:w w:val="110"/>
        </w:rPr>
        <w:t xml:space="preserve"> </w:t>
      </w:r>
      <w:r>
        <w:rPr>
          <w:i/>
          <w:w w:val="110"/>
        </w:rPr>
        <w:t>GPI</w:t>
      </w:r>
      <w:r>
        <w:rPr>
          <w:i/>
          <w:spacing w:val="-8"/>
          <w:w w:val="110"/>
        </w:rPr>
        <w:t xml:space="preserve"> </w:t>
      </w:r>
      <w:r>
        <w:rPr>
          <w:w w:val="110"/>
        </w:rPr>
        <w:t>up-regulation</w:t>
      </w:r>
      <w:r>
        <w:rPr>
          <w:spacing w:val="-11"/>
          <w:w w:val="110"/>
        </w:rPr>
        <w:t xml:space="preserve"> </w:t>
      </w:r>
      <w:r>
        <w:rPr>
          <w:w w:val="110"/>
        </w:rPr>
        <w:t>in</w:t>
      </w:r>
      <w:r>
        <w:rPr>
          <w:spacing w:val="-11"/>
          <w:w w:val="110"/>
        </w:rPr>
        <w:t xml:space="preserve"> </w:t>
      </w:r>
      <w:r>
        <w:rPr>
          <w:w w:val="110"/>
        </w:rPr>
        <w:t>disease</w:t>
      </w:r>
      <w:r>
        <w:rPr>
          <w:spacing w:val="-11"/>
          <w:w w:val="110"/>
        </w:rPr>
        <w:t xml:space="preserve"> </w:t>
      </w:r>
      <w:r>
        <w:rPr>
          <w:w w:val="110"/>
        </w:rPr>
        <w:t>has</w:t>
      </w:r>
      <w:r>
        <w:rPr>
          <w:spacing w:val="-12"/>
          <w:w w:val="110"/>
        </w:rPr>
        <w:t xml:space="preserve"> </w:t>
      </w:r>
      <w:r>
        <w:rPr>
          <w:w w:val="110"/>
        </w:rPr>
        <w:t>been</w:t>
      </w:r>
      <w:r>
        <w:rPr>
          <w:spacing w:val="-10"/>
          <w:w w:val="110"/>
        </w:rPr>
        <w:t xml:space="preserve"> </w:t>
      </w:r>
      <w:r>
        <w:rPr>
          <w:w w:val="110"/>
        </w:rPr>
        <w:t>found</w:t>
      </w:r>
      <w:r>
        <w:rPr>
          <w:spacing w:val="-12"/>
          <w:w w:val="110"/>
        </w:rPr>
        <w:t xml:space="preserve"> </w:t>
      </w:r>
      <w:r>
        <w:rPr>
          <w:w w:val="110"/>
        </w:rPr>
        <w:t>in</w:t>
      </w:r>
      <w:r>
        <w:rPr>
          <w:spacing w:val="-10"/>
          <w:w w:val="110"/>
        </w:rPr>
        <w:t xml:space="preserve"> </w:t>
      </w:r>
      <w:r>
        <w:rPr>
          <w:w w:val="110"/>
        </w:rPr>
        <w:t>RA</w:t>
      </w:r>
      <w:r>
        <w:rPr>
          <w:spacing w:val="-12"/>
          <w:w w:val="110"/>
        </w:rPr>
        <w:t xml:space="preserve"> </w:t>
      </w:r>
      <w:r>
        <w:rPr>
          <w:w w:val="110"/>
        </w:rPr>
        <w:t>synovial fibroblasts and linked to increased levels of TNF-</w:t>
      </w:r>
      <w:r>
        <w:rPr>
          <w:i/>
          <w:w w:val="110"/>
        </w:rPr>
        <w:t xml:space="preserve">α </w:t>
      </w:r>
      <w:r>
        <w:rPr>
          <w:w w:val="110"/>
        </w:rPr>
        <w:t xml:space="preserve">and </w:t>
      </w:r>
      <w:r>
        <w:rPr>
          <w:spacing w:val="-5"/>
          <w:w w:val="110"/>
        </w:rPr>
        <w:t>IL-1</w:t>
      </w:r>
      <w:r>
        <w:rPr>
          <w:i/>
          <w:spacing w:val="-5"/>
          <w:w w:val="110"/>
        </w:rPr>
        <w:t xml:space="preserve">β </w:t>
      </w:r>
      <w:r>
        <w:rPr>
          <w:w w:val="110"/>
        </w:rPr>
        <w:t>in the synovium (Zhong2015). Another example of exacerbated up-regulation in</w:t>
      </w:r>
      <w:del w:id="1120" w:author="Microsoft Office User" w:date="2018-12-24T10:32:00Z">
        <w:r w:rsidDel="005C778C">
          <w:rPr>
            <w:w w:val="110"/>
          </w:rPr>
          <w:delText xml:space="preserve"> SF </w:delText>
        </w:r>
      </w:del>
      <w:ins w:id="1121" w:author="Microsoft Office User" w:date="2018-12-24T10:32:00Z">
        <w:r w:rsidR="005C778C">
          <w:rPr>
            <w:w w:val="110"/>
          </w:rPr>
          <w:t xml:space="preserve"> synovial fluid </w:t>
        </w:r>
      </w:ins>
      <w:r>
        <w:rPr>
          <w:w w:val="110"/>
        </w:rPr>
        <w:t xml:space="preserve">was the expression of </w:t>
      </w:r>
      <w:r>
        <w:rPr>
          <w:i/>
          <w:w w:val="110"/>
        </w:rPr>
        <w:t xml:space="preserve">GPR68 </w:t>
      </w:r>
      <w:r>
        <w:rPr>
          <w:w w:val="110"/>
        </w:rPr>
        <w:t>in mCD4</w:t>
      </w:r>
      <w:r>
        <w:rPr>
          <w:w w:val="110"/>
          <w:position w:val="9"/>
          <w:sz w:val="18"/>
        </w:rPr>
        <w:t>+</w:t>
      </w:r>
      <w:r>
        <w:rPr>
          <w:w w:val="110"/>
        </w:rPr>
        <w:t xml:space="preserve">. This gene was </w:t>
      </w:r>
      <w:proofErr w:type="gramStart"/>
      <w:r>
        <w:rPr>
          <w:w w:val="110"/>
        </w:rPr>
        <w:t>up-regulated</w:t>
      </w:r>
      <w:proofErr w:type="gramEnd"/>
      <w:r>
        <w:rPr>
          <w:w w:val="110"/>
        </w:rPr>
        <w:t xml:space="preserve"> in </w:t>
      </w:r>
      <w:proofErr w:type="spellStart"/>
      <w:r>
        <w:rPr>
          <w:spacing w:val="-4"/>
          <w:w w:val="110"/>
        </w:rPr>
        <w:t>PsA</w:t>
      </w:r>
      <w:proofErr w:type="spellEnd"/>
      <w:del w:id="1122" w:author="Microsoft Office User" w:date="2018-12-24T10:29:00Z">
        <w:r w:rsidDel="005C778C">
          <w:rPr>
            <w:spacing w:val="-4"/>
            <w:w w:val="110"/>
          </w:rPr>
          <w:delText xml:space="preserve"> </w:delText>
        </w:r>
        <w:r w:rsidDel="005C778C">
          <w:rPr>
            <w:w w:val="110"/>
          </w:rPr>
          <w:delText xml:space="preserve">PB </w:delText>
        </w:r>
      </w:del>
      <w:ins w:id="1123" w:author="Microsoft Office User" w:date="2018-12-24T10:29:00Z">
        <w:r w:rsidR="005C778C">
          <w:rPr>
            <w:spacing w:val="-4"/>
            <w:w w:val="110"/>
          </w:rPr>
          <w:t xml:space="preserve"> peripheral blood </w:t>
        </w:r>
      </w:ins>
      <w:r>
        <w:rPr>
          <w:w w:val="110"/>
        </w:rPr>
        <w:t>mCD4</w:t>
      </w:r>
      <w:r>
        <w:rPr>
          <w:w w:val="110"/>
          <w:position w:val="9"/>
          <w:sz w:val="18"/>
        </w:rPr>
        <w:t xml:space="preserve">+ </w:t>
      </w:r>
      <w:r>
        <w:rPr>
          <w:w w:val="110"/>
        </w:rPr>
        <w:t>when compared to the control counterparts and further up-regulated in</w:t>
      </w:r>
      <w:del w:id="1124" w:author="Microsoft Office User" w:date="2018-12-24T10:32:00Z">
        <w:r w:rsidDel="005C778C">
          <w:rPr>
            <w:w w:val="110"/>
          </w:rPr>
          <w:delText xml:space="preserve"> SF </w:delText>
        </w:r>
      </w:del>
      <w:ins w:id="1125" w:author="Microsoft Office User" w:date="2018-12-24T10:32:00Z">
        <w:r w:rsidR="005C778C">
          <w:rPr>
            <w:w w:val="110"/>
          </w:rPr>
          <w:t xml:space="preserve"> synovial fluid </w:t>
        </w:r>
      </w:ins>
      <w:r>
        <w:rPr>
          <w:w w:val="110"/>
        </w:rPr>
        <w:t>when compared</w:t>
      </w:r>
      <w:r>
        <w:rPr>
          <w:spacing w:val="-14"/>
          <w:w w:val="110"/>
        </w:rPr>
        <w:t xml:space="preserve"> </w:t>
      </w:r>
      <w:r>
        <w:rPr>
          <w:w w:val="110"/>
        </w:rPr>
        <w:t>to</w:t>
      </w:r>
      <w:del w:id="1126" w:author="Microsoft Office User" w:date="2018-12-24T10:29:00Z">
        <w:r w:rsidDel="005C778C">
          <w:rPr>
            <w:spacing w:val="-13"/>
            <w:w w:val="110"/>
          </w:rPr>
          <w:delText xml:space="preserve"> </w:delText>
        </w:r>
        <w:r w:rsidDel="005C778C">
          <w:rPr>
            <w:w w:val="110"/>
          </w:rPr>
          <w:delText>PB</w:delText>
        </w:r>
        <w:r w:rsidDel="005C778C">
          <w:rPr>
            <w:spacing w:val="-14"/>
            <w:w w:val="110"/>
          </w:rPr>
          <w:delText xml:space="preserve"> </w:delText>
        </w:r>
      </w:del>
      <w:ins w:id="1127" w:author="Microsoft Office User" w:date="2018-12-24T10:29:00Z">
        <w:r w:rsidR="005C778C">
          <w:rPr>
            <w:spacing w:val="-13"/>
            <w:w w:val="110"/>
          </w:rPr>
          <w:t xml:space="preserve"> peripheral blood </w:t>
        </w:r>
      </w:ins>
      <w:r>
        <w:rPr>
          <w:w w:val="110"/>
        </w:rPr>
        <w:t>in</w:t>
      </w:r>
      <w:r>
        <w:rPr>
          <w:spacing w:val="-13"/>
          <w:w w:val="110"/>
        </w:rPr>
        <w:t xml:space="preserve"> </w:t>
      </w:r>
      <w:proofErr w:type="spellStart"/>
      <w:r>
        <w:rPr>
          <w:spacing w:val="-4"/>
          <w:w w:val="110"/>
        </w:rPr>
        <w:t>PsA</w:t>
      </w:r>
      <w:proofErr w:type="spellEnd"/>
      <w:r>
        <w:rPr>
          <w:spacing w:val="-14"/>
          <w:w w:val="110"/>
        </w:rPr>
        <w:t xml:space="preserve"> </w:t>
      </w:r>
      <w:r>
        <w:rPr>
          <w:w w:val="110"/>
        </w:rPr>
        <w:t>individuals</w:t>
      </w:r>
      <w:r>
        <w:rPr>
          <w:spacing w:val="-13"/>
          <w:w w:val="110"/>
        </w:rPr>
        <w:t xml:space="preserve"> </w:t>
      </w:r>
      <w:r>
        <w:rPr>
          <w:w w:val="110"/>
        </w:rPr>
        <w:t>(Figure</w:t>
      </w:r>
      <w:r>
        <w:rPr>
          <w:spacing w:val="-14"/>
          <w:w w:val="110"/>
        </w:rPr>
        <w:t xml:space="preserve"> </w:t>
      </w:r>
      <w:r>
        <w:rPr>
          <w:w w:val="110"/>
        </w:rPr>
        <w:t>5.13</w:t>
      </w:r>
      <w:r>
        <w:rPr>
          <w:spacing w:val="-13"/>
          <w:w w:val="110"/>
        </w:rPr>
        <w:t xml:space="preserve"> </w:t>
      </w:r>
      <w:r>
        <w:rPr>
          <w:w w:val="110"/>
        </w:rPr>
        <w:t>b).</w:t>
      </w:r>
      <w:r>
        <w:rPr>
          <w:spacing w:val="3"/>
          <w:w w:val="110"/>
        </w:rPr>
        <w:t xml:space="preserve"> </w:t>
      </w:r>
      <w:r>
        <w:rPr>
          <w:i/>
          <w:w w:val="110"/>
        </w:rPr>
        <w:t>GPR68</w:t>
      </w:r>
      <w:r>
        <w:rPr>
          <w:i/>
          <w:spacing w:val="-13"/>
          <w:w w:val="110"/>
        </w:rPr>
        <w:t xml:space="preserve"> </w:t>
      </w:r>
      <w:r>
        <w:rPr>
          <w:w w:val="110"/>
        </w:rPr>
        <w:t>was</w:t>
      </w:r>
      <w:r>
        <w:rPr>
          <w:spacing w:val="-14"/>
          <w:w w:val="110"/>
        </w:rPr>
        <w:t xml:space="preserve"> </w:t>
      </w:r>
      <w:r>
        <w:rPr>
          <w:w w:val="110"/>
        </w:rPr>
        <w:t>also</w:t>
      </w:r>
      <w:r>
        <w:rPr>
          <w:spacing w:val="-13"/>
          <w:w w:val="110"/>
        </w:rPr>
        <w:t xml:space="preserve"> </w:t>
      </w:r>
      <w:r>
        <w:rPr>
          <w:w w:val="110"/>
        </w:rPr>
        <w:t>up-regulated in</w:t>
      </w:r>
      <w:del w:id="1128" w:author="Microsoft Office User" w:date="2018-12-24T10:32:00Z">
        <w:r w:rsidDel="005C778C">
          <w:rPr>
            <w:w w:val="110"/>
          </w:rPr>
          <w:delText xml:space="preserve"> SF </w:delText>
        </w:r>
      </w:del>
      <w:ins w:id="1129" w:author="Microsoft Office User" w:date="2018-12-24T10:32:00Z">
        <w:r w:rsidR="005C778C">
          <w:rPr>
            <w:w w:val="110"/>
          </w:rPr>
          <w:t xml:space="preserve"> synovial fluid </w:t>
        </w:r>
      </w:ins>
      <w:r>
        <w:rPr>
          <w:w w:val="110"/>
        </w:rPr>
        <w:t>compared to</w:t>
      </w:r>
      <w:del w:id="1130" w:author="Microsoft Office User" w:date="2018-12-24T10:29:00Z">
        <w:r w:rsidDel="005C778C">
          <w:rPr>
            <w:w w:val="110"/>
          </w:rPr>
          <w:delText xml:space="preserve"> PB </w:delText>
        </w:r>
      </w:del>
      <w:ins w:id="1131" w:author="Microsoft Office User" w:date="2018-12-24T10:29:00Z">
        <w:r w:rsidR="005C778C">
          <w:rPr>
            <w:w w:val="110"/>
          </w:rPr>
          <w:t xml:space="preserve"> peripheral blood </w:t>
        </w:r>
      </w:ins>
      <w:r>
        <w:rPr>
          <w:w w:val="110"/>
        </w:rPr>
        <w:t>in mCD8</w:t>
      </w:r>
      <w:proofErr w:type="gramStart"/>
      <w:r>
        <w:rPr>
          <w:w w:val="110"/>
          <w:position w:val="9"/>
          <w:sz w:val="18"/>
        </w:rPr>
        <w:t xml:space="preserve">+  </w:t>
      </w:r>
      <w:r>
        <w:rPr>
          <w:w w:val="110"/>
        </w:rPr>
        <w:t>cells</w:t>
      </w:r>
      <w:proofErr w:type="gramEnd"/>
      <w:r>
        <w:rPr>
          <w:w w:val="110"/>
        </w:rPr>
        <w:t>,  reinforcing the relevance of this gene</w:t>
      </w:r>
      <w:r>
        <w:rPr>
          <w:spacing w:val="66"/>
          <w:w w:val="110"/>
        </w:rPr>
        <w:t xml:space="preserve"> </w:t>
      </w:r>
      <w:r>
        <w:rPr>
          <w:w w:val="110"/>
        </w:rPr>
        <w:t xml:space="preserve">in the </w:t>
      </w:r>
      <w:r>
        <w:rPr>
          <w:w w:val="110"/>
        </w:rPr>
        <w:lastRenderedPageBreak/>
        <w:t xml:space="preserve">synovial pathophysiological aspect of </w:t>
      </w:r>
      <w:proofErr w:type="spellStart"/>
      <w:r>
        <w:rPr>
          <w:spacing w:val="-3"/>
          <w:w w:val="110"/>
        </w:rPr>
        <w:t>PsA.</w:t>
      </w:r>
      <w:proofErr w:type="spellEnd"/>
      <w:r>
        <w:rPr>
          <w:spacing w:val="-3"/>
          <w:w w:val="110"/>
        </w:rPr>
        <w:t xml:space="preserve"> </w:t>
      </w:r>
      <w:r>
        <w:rPr>
          <w:w w:val="110"/>
        </w:rPr>
        <w:t xml:space="preserve">Amongst the </w:t>
      </w:r>
      <w:proofErr w:type="gramStart"/>
      <w:r>
        <w:rPr>
          <w:w w:val="110"/>
        </w:rPr>
        <w:t>genes</w:t>
      </w:r>
      <w:proofErr w:type="gramEnd"/>
      <w:r>
        <w:rPr>
          <w:w w:val="110"/>
        </w:rPr>
        <w:t xml:space="preserve"> presenting an</w:t>
      </w:r>
      <w:r>
        <w:rPr>
          <w:spacing w:val="15"/>
          <w:w w:val="110"/>
        </w:rPr>
        <w:t xml:space="preserve"> </w:t>
      </w:r>
      <w:r>
        <w:rPr>
          <w:w w:val="110"/>
        </w:rPr>
        <w:t>opposite</w:t>
      </w:r>
      <w:r>
        <w:rPr>
          <w:spacing w:val="16"/>
          <w:w w:val="110"/>
        </w:rPr>
        <w:t xml:space="preserve"> </w:t>
      </w:r>
      <w:r>
        <w:rPr>
          <w:w w:val="110"/>
        </w:rPr>
        <w:t>behavior</w:t>
      </w:r>
      <w:r>
        <w:rPr>
          <w:spacing w:val="16"/>
          <w:w w:val="110"/>
        </w:rPr>
        <w:t xml:space="preserve"> </w:t>
      </w:r>
      <w:r>
        <w:rPr>
          <w:w w:val="110"/>
        </w:rPr>
        <w:t>is</w:t>
      </w:r>
      <w:r>
        <w:rPr>
          <w:spacing w:val="16"/>
          <w:w w:val="110"/>
        </w:rPr>
        <w:t xml:space="preserve"> </w:t>
      </w:r>
      <w:r>
        <w:rPr>
          <w:w w:val="110"/>
        </w:rPr>
        <w:t>the</w:t>
      </w:r>
      <w:r>
        <w:rPr>
          <w:spacing w:val="15"/>
          <w:w w:val="110"/>
        </w:rPr>
        <w:t xml:space="preserve"> </w:t>
      </w:r>
      <w:r>
        <w:rPr>
          <w:w w:val="110"/>
        </w:rPr>
        <w:t>epidermal</w:t>
      </w:r>
      <w:r>
        <w:rPr>
          <w:spacing w:val="16"/>
          <w:w w:val="110"/>
        </w:rPr>
        <w:t xml:space="preserve"> </w:t>
      </w:r>
      <w:r>
        <w:rPr>
          <w:w w:val="110"/>
        </w:rPr>
        <w:t>growth</w:t>
      </w:r>
      <w:r>
        <w:rPr>
          <w:spacing w:val="16"/>
          <w:w w:val="110"/>
        </w:rPr>
        <w:t xml:space="preserve"> </w:t>
      </w:r>
      <w:r>
        <w:rPr>
          <w:spacing w:val="-3"/>
          <w:w w:val="110"/>
        </w:rPr>
        <w:t>factor-like</w:t>
      </w:r>
      <w:r>
        <w:rPr>
          <w:spacing w:val="16"/>
          <w:w w:val="110"/>
        </w:rPr>
        <w:t xml:space="preserve"> </w:t>
      </w:r>
      <w:proofErr w:type="spellStart"/>
      <w:r>
        <w:rPr>
          <w:w w:val="110"/>
        </w:rPr>
        <w:t>amphiregulin</w:t>
      </w:r>
      <w:proofErr w:type="spellEnd"/>
      <w:r>
        <w:rPr>
          <w:spacing w:val="15"/>
          <w:w w:val="110"/>
        </w:rPr>
        <w:t xml:space="preserve"> </w:t>
      </w:r>
      <w:r>
        <w:rPr>
          <w:w w:val="110"/>
        </w:rPr>
        <w:t>(</w:t>
      </w:r>
      <w:r>
        <w:rPr>
          <w:i/>
          <w:w w:val="110"/>
        </w:rPr>
        <w:t>AREG</w:t>
      </w:r>
      <w:r>
        <w:rPr>
          <w:w w:val="110"/>
        </w:rPr>
        <w:t>),</w:t>
      </w:r>
    </w:p>
    <w:p w14:paraId="3C70B2F6" w14:textId="77777777" w:rsidR="005313F1" w:rsidRDefault="005313F1">
      <w:pPr>
        <w:spacing w:line="408" w:lineRule="auto"/>
        <w:jc w:val="both"/>
        <w:sectPr w:rsidR="005313F1">
          <w:pgSz w:w="11910" w:h="16840"/>
          <w:pgMar w:top="1800" w:right="0" w:bottom="560" w:left="1680" w:header="1482" w:footer="364" w:gutter="0"/>
          <w:cols w:space="720"/>
        </w:sectPr>
      </w:pPr>
    </w:p>
    <w:p w14:paraId="4A8E4F86" w14:textId="77777777" w:rsidR="005313F1" w:rsidRDefault="005313F1">
      <w:pPr>
        <w:pStyle w:val="BodyText"/>
        <w:rPr>
          <w:sz w:val="20"/>
        </w:rPr>
      </w:pPr>
    </w:p>
    <w:p w14:paraId="508D9E72" w14:textId="77777777" w:rsidR="005313F1" w:rsidRDefault="009B75EF">
      <w:pPr>
        <w:pStyle w:val="BodyText"/>
        <w:spacing w:before="239" w:line="415" w:lineRule="auto"/>
        <w:ind w:left="377" w:right="1341"/>
        <w:jc w:val="both"/>
      </w:pPr>
      <w:proofErr w:type="gramStart"/>
      <w:r>
        <w:rPr>
          <w:w w:val="110"/>
        </w:rPr>
        <w:t>which</w:t>
      </w:r>
      <w:proofErr w:type="gramEnd"/>
      <w:r>
        <w:rPr>
          <w:spacing w:val="-16"/>
          <w:w w:val="110"/>
        </w:rPr>
        <w:t xml:space="preserve"> </w:t>
      </w:r>
      <w:r>
        <w:rPr>
          <w:w w:val="110"/>
        </w:rPr>
        <w:t>in</w:t>
      </w:r>
      <w:r>
        <w:rPr>
          <w:spacing w:val="-15"/>
          <w:w w:val="110"/>
        </w:rPr>
        <w:t xml:space="preserve"> </w:t>
      </w:r>
      <w:r>
        <w:rPr>
          <w:w w:val="110"/>
        </w:rPr>
        <w:t>mCD8</w:t>
      </w:r>
      <w:r>
        <w:rPr>
          <w:w w:val="110"/>
          <w:position w:val="9"/>
          <w:sz w:val="18"/>
        </w:rPr>
        <w:t>+</w:t>
      </w:r>
      <w:r>
        <w:rPr>
          <w:spacing w:val="12"/>
          <w:w w:val="110"/>
          <w:position w:val="9"/>
          <w:sz w:val="18"/>
        </w:rPr>
        <w:t xml:space="preserve"> </w:t>
      </w:r>
      <w:r>
        <w:rPr>
          <w:w w:val="110"/>
        </w:rPr>
        <w:t>is</w:t>
      </w:r>
      <w:r>
        <w:rPr>
          <w:spacing w:val="-16"/>
          <w:w w:val="110"/>
        </w:rPr>
        <w:t xml:space="preserve"> </w:t>
      </w:r>
      <w:r>
        <w:rPr>
          <w:w w:val="110"/>
        </w:rPr>
        <w:t>significantly</w:t>
      </w:r>
      <w:r>
        <w:rPr>
          <w:spacing w:val="-15"/>
          <w:w w:val="110"/>
        </w:rPr>
        <w:t xml:space="preserve"> </w:t>
      </w:r>
      <w:r>
        <w:rPr>
          <w:w w:val="110"/>
        </w:rPr>
        <w:t>up-regulated</w:t>
      </w:r>
      <w:r>
        <w:rPr>
          <w:spacing w:val="-15"/>
          <w:w w:val="110"/>
        </w:rPr>
        <w:t xml:space="preserve"> </w:t>
      </w:r>
      <w:r>
        <w:rPr>
          <w:w w:val="110"/>
        </w:rPr>
        <w:t>in</w:t>
      </w:r>
      <w:r>
        <w:rPr>
          <w:spacing w:val="-16"/>
          <w:w w:val="110"/>
        </w:rPr>
        <w:t xml:space="preserve"> </w:t>
      </w:r>
      <w:proofErr w:type="spellStart"/>
      <w:r>
        <w:rPr>
          <w:spacing w:val="-4"/>
          <w:w w:val="110"/>
        </w:rPr>
        <w:t>PsA</w:t>
      </w:r>
      <w:proofErr w:type="spellEnd"/>
      <w:del w:id="1132" w:author="Microsoft Office User" w:date="2018-12-24T10:29:00Z">
        <w:r w:rsidDel="005C778C">
          <w:rPr>
            <w:spacing w:val="-15"/>
            <w:w w:val="110"/>
          </w:rPr>
          <w:delText xml:space="preserve"> </w:delText>
        </w:r>
        <w:r w:rsidDel="005C778C">
          <w:rPr>
            <w:w w:val="110"/>
          </w:rPr>
          <w:delText>PB</w:delText>
        </w:r>
        <w:r w:rsidDel="005C778C">
          <w:rPr>
            <w:spacing w:val="-15"/>
            <w:w w:val="110"/>
          </w:rPr>
          <w:delText xml:space="preserve"> </w:delText>
        </w:r>
      </w:del>
      <w:ins w:id="1133" w:author="Microsoft Office User" w:date="2018-12-24T10:29:00Z">
        <w:r w:rsidR="005C778C">
          <w:rPr>
            <w:spacing w:val="-15"/>
            <w:w w:val="110"/>
          </w:rPr>
          <w:t xml:space="preserve"> peripheral blood </w:t>
        </w:r>
      </w:ins>
      <w:r>
        <w:rPr>
          <w:w w:val="110"/>
        </w:rPr>
        <w:t>compared</w:t>
      </w:r>
      <w:r>
        <w:rPr>
          <w:spacing w:val="-16"/>
          <w:w w:val="110"/>
        </w:rPr>
        <w:t xml:space="preserve"> </w:t>
      </w:r>
      <w:r>
        <w:rPr>
          <w:w w:val="110"/>
        </w:rPr>
        <w:t>to</w:t>
      </w:r>
      <w:r>
        <w:rPr>
          <w:spacing w:val="-15"/>
          <w:w w:val="110"/>
        </w:rPr>
        <w:t xml:space="preserve"> </w:t>
      </w:r>
      <w:r>
        <w:rPr>
          <w:w w:val="110"/>
        </w:rPr>
        <w:t>the</w:t>
      </w:r>
      <w:r>
        <w:rPr>
          <w:spacing w:val="-15"/>
          <w:w w:val="110"/>
        </w:rPr>
        <w:t xml:space="preserve"> </w:t>
      </w:r>
      <w:r>
        <w:rPr>
          <w:w w:val="110"/>
        </w:rPr>
        <w:t xml:space="preserve">controls but is down-regulated in </w:t>
      </w:r>
      <w:proofErr w:type="spellStart"/>
      <w:r>
        <w:rPr>
          <w:spacing w:val="-4"/>
          <w:w w:val="110"/>
        </w:rPr>
        <w:t>PsA</w:t>
      </w:r>
      <w:proofErr w:type="spellEnd"/>
      <w:r>
        <w:rPr>
          <w:spacing w:val="-4"/>
          <w:w w:val="110"/>
        </w:rPr>
        <w:t xml:space="preserve"> </w:t>
      </w:r>
      <w:r>
        <w:rPr>
          <w:w w:val="110"/>
        </w:rPr>
        <w:t>individuals when comparing</w:t>
      </w:r>
      <w:del w:id="1134" w:author="Microsoft Office User" w:date="2018-12-24T10:32:00Z">
        <w:r w:rsidDel="005C778C">
          <w:rPr>
            <w:w w:val="110"/>
          </w:rPr>
          <w:delText xml:space="preserve"> SF </w:delText>
        </w:r>
      </w:del>
      <w:ins w:id="1135" w:author="Microsoft Office User" w:date="2018-12-24T10:32:00Z">
        <w:r w:rsidR="005C778C">
          <w:rPr>
            <w:w w:val="110"/>
          </w:rPr>
          <w:t xml:space="preserve"> synovial fluid </w:t>
        </w:r>
      </w:ins>
      <w:r>
        <w:rPr>
          <w:w w:val="110"/>
        </w:rPr>
        <w:t>versus</w:t>
      </w:r>
      <w:del w:id="1136" w:author="Microsoft Office User" w:date="2018-12-24T10:29:00Z">
        <w:r w:rsidDel="005C778C">
          <w:rPr>
            <w:w w:val="110"/>
          </w:rPr>
          <w:delText xml:space="preserve"> PB</w:delText>
        </w:r>
        <w:r w:rsidDel="005C778C">
          <w:rPr>
            <w:spacing w:val="29"/>
            <w:w w:val="110"/>
          </w:rPr>
          <w:delText xml:space="preserve"> </w:delText>
        </w:r>
      </w:del>
      <w:ins w:id="1137" w:author="Microsoft Office User" w:date="2018-12-24T10:29:00Z">
        <w:r w:rsidR="005C778C">
          <w:rPr>
            <w:w w:val="110"/>
          </w:rPr>
          <w:t xml:space="preserve"> peripheral blood </w:t>
        </w:r>
      </w:ins>
      <w:r>
        <w:rPr>
          <w:w w:val="110"/>
        </w:rPr>
        <w:t>(Figure</w:t>
      </w:r>
    </w:p>
    <w:p w14:paraId="6404624A" w14:textId="77777777" w:rsidR="005313F1" w:rsidRDefault="009B75EF">
      <w:pPr>
        <w:pStyle w:val="BodyText"/>
        <w:spacing w:before="1" w:line="415" w:lineRule="auto"/>
        <w:ind w:left="377" w:right="1342"/>
        <w:jc w:val="both"/>
      </w:pPr>
      <w:proofErr w:type="gramStart"/>
      <w:r>
        <w:rPr>
          <w:w w:val="110"/>
        </w:rPr>
        <w:t>5.13</w:t>
      </w:r>
      <w:proofErr w:type="gramEnd"/>
      <w:r>
        <w:rPr>
          <w:w w:val="110"/>
        </w:rPr>
        <w:t xml:space="preserve"> c).</w:t>
      </w:r>
      <w:r>
        <w:rPr>
          <w:spacing w:val="66"/>
          <w:w w:val="110"/>
        </w:rPr>
        <w:t xml:space="preserve"> </w:t>
      </w:r>
      <w:r>
        <w:rPr>
          <w:w w:val="110"/>
        </w:rPr>
        <w:t>Despite</w:t>
      </w:r>
      <w:r>
        <w:rPr>
          <w:spacing w:val="66"/>
          <w:w w:val="110"/>
        </w:rPr>
        <w:t xml:space="preserve"> </w:t>
      </w:r>
      <w:r>
        <w:rPr>
          <w:w w:val="110"/>
        </w:rPr>
        <w:t>the</w:t>
      </w:r>
      <w:r>
        <w:rPr>
          <w:spacing w:val="66"/>
          <w:w w:val="110"/>
        </w:rPr>
        <w:t xml:space="preserve"> </w:t>
      </w:r>
      <w:r>
        <w:rPr>
          <w:w w:val="110"/>
        </w:rPr>
        <w:t>interesting</w:t>
      </w:r>
      <w:r>
        <w:rPr>
          <w:spacing w:val="66"/>
          <w:w w:val="110"/>
        </w:rPr>
        <w:t xml:space="preserve"> </w:t>
      </w:r>
      <w:r>
        <w:rPr>
          <w:w w:val="110"/>
        </w:rPr>
        <w:t>aforementioned</w:t>
      </w:r>
      <w:r>
        <w:rPr>
          <w:spacing w:val="66"/>
          <w:w w:val="110"/>
        </w:rPr>
        <w:t xml:space="preserve"> </w:t>
      </w:r>
      <w:r>
        <w:rPr>
          <w:w w:val="110"/>
        </w:rPr>
        <w:t>findings,</w:t>
      </w:r>
      <w:r>
        <w:rPr>
          <w:spacing w:val="66"/>
          <w:w w:val="110"/>
        </w:rPr>
        <w:t xml:space="preserve"> </w:t>
      </w:r>
      <w:r>
        <w:rPr>
          <w:w w:val="110"/>
        </w:rPr>
        <w:t>the</w:t>
      </w:r>
      <w:r>
        <w:rPr>
          <w:spacing w:val="66"/>
          <w:w w:val="110"/>
        </w:rPr>
        <w:t xml:space="preserve"> </w:t>
      </w:r>
      <w:r>
        <w:rPr>
          <w:w w:val="110"/>
        </w:rPr>
        <w:t xml:space="preserve">identification of disease-specific and disease tissue-specific genes </w:t>
      </w:r>
      <w:proofErr w:type="gramStart"/>
      <w:r>
        <w:rPr>
          <w:w w:val="110"/>
        </w:rPr>
        <w:t>is clearly limited</w:t>
      </w:r>
      <w:proofErr w:type="gramEnd"/>
      <w:r>
        <w:rPr>
          <w:w w:val="110"/>
        </w:rPr>
        <w:t xml:space="preserve"> by the impossibility of obtaining healthy controls</w:t>
      </w:r>
      <w:del w:id="1138" w:author="Microsoft Office User" w:date="2018-12-24T10:32:00Z">
        <w:r w:rsidDel="005C778C">
          <w:rPr>
            <w:w w:val="110"/>
          </w:rPr>
          <w:delText xml:space="preserve"> SF </w:delText>
        </w:r>
      </w:del>
      <w:ins w:id="1139" w:author="Microsoft Office User" w:date="2018-12-24T10:32:00Z">
        <w:r w:rsidR="005C778C">
          <w:rPr>
            <w:w w:val="110"/>
          </w:rPr>
          <w:t xml:space="preserve"> synovial fluid </w:t>
        </w:r>
      </w:ins>
      <w:r>
        <w:rPr>
          <w:w w:val="110"/>
        </w:rPr>
        <w:t>to include in the experimental design.</w:t>
      </w:r>
    </w:p>
    <w:p w14:paraId="173B99C9" w14:textId="77777777" w:rsidR="005313F1" w:rsidRDefault="009B75EF">
      <w:pPr>
        <w:pStyle w:val="BodyText"/>
        <w:spacing w:before="3" w:line="400" w:lineRule="auto"/>
        <w:ind w:left="377" w:right="1341" w:firstLine="566"/>
        <w:jc w:val="both"/>
      </w:pPr>
      <w:r>
        <w:rPr>
          <w:w w:val="110"/>
        </w:rPr>
        <w:t xml:space="preserve">When performing pathway enrichment analysis using the significantly modulated genes between healthy controls and </w:t>
      </w:r>
      <w:proofErr w:type="spellStart"/>
      <w:r>
        <w:rPr>
          <w:w w:val="110"/>
        </w:rPr>
        <w:t>PsA</w:t>
      </w:r>
      <w:proofErr w:type="spellEnd"/>
      <w:r>
        <w:rPr>
          <w:w w:val="110"/>
        </w:rPr>
        <w:t xml:space="preserve"> patients</w:t>
      </w:r>
      <w:del w:id="1140" w:author="Microsoft Office User" w:date="2018-12-24T10:29:00Z">
        <w:r w:rsidDel="005C778C">
          <w:rPr>
            <w:w w:val="110"/>
          </w:rPr>
          <w:delText xml:space="preserve"> PB </w:delText>
        </w:r>
      </w:del>
      <w:ins w:id="1141" w:author="Microsoft Office User" w:date="2018-12-24T10:29:00Z">
        <w:r w:rsidR="005C778C">
          <w:rPr>
            <w:w w:val="110"/>
          </w:rPr>
          <w:t xml:space="preserve"> peripheral blood </w:t>
        </w:r>
      </w:ins>
      <w:r>
        <w:rPr>
          <w:w w:val="110"/>
        </w:rPr>
        <w:t xml:space="preserve">in the qPCR array, only the </w:t>
      </w:r>
      <w:proofErr w:type="spellStart"/>
      <w:r>
        <w:rPr>
          <w:w w:val="110"/>
        </w:rPr>
        <w:t>Reactome</w:t>
      </w:r>
      <w:proofErr w:type="spellEnd"/>
      <w:r>
        <w:rPr>
          <w:w w:val="110"/>
        </w:rPr>
        <w:t xml:space="preserve"> immune system pathway appeared as significant for CD14</w:t>
      </w:r>
      <w:r>
        <w:rPr>
          <w:w w:val="110"/>
          <w:position w:val="9"/>
          <w:sz w:val="18"/>
        </w:rPr>
        <w:t xml:space="preserve">+ </w:t>
      </w:r>
      <w:r>
        <w:rPr>
          <w:w w:val="110"/>
        </w:rPr>
        <w:t>monocytes and mCD4</w:t>
      </w:r>
      <w:r>
        <w:rPr>
          <w:w w:val="110"/>
          <w:position w:val="9"/>
          <w:sz w:val="18"/>
        </w:rPr>
        <w:t xml:space="preserve">+ </w:t>
      </w:r>
      <w:r>
        <w:rPr>
          <w:w w:val="110"/>
        </w:rPr>
        <w:t xml:space="preserve">cells. </w:t>
      </w:r>
      <w:proofErr w:type="gramStart"/>
      <w:r>
        <w:rPr>
          <w:w w:val="110"/>
        </w:rPr>
        <w:t>This result reinforced the tissue-specificity of the pathways enriched for the modulated genes between</w:t>
      </w:r>
      <w:del w:id="1142" w:author="Microsoft Office User" w:date="2018-12-24T10:32:00Z">
        <w:r w:rsidDel="005C778C">
          <w:rPr>
            <w:w w:val="110"/>
          </w:rPr>
          <w:delText xml:space="preserve"> SF </w:delText>
        </w:r>
      </w:del>
      <w:ins w:id="1143" w:author="Microsoft Office User" w:date="2018-12-24T10:32:00Z">
        <w:r w:rsidR="005C778C">
          <w:rPr>
            <w:w w:val="110"/>
          </w:rPr>
          <w:t xml:space="preserve"> synovial fluid </w:t>
        </w:r>
      </w:ins>
      <w:r>
        <w:rPr>
          <w:w w:val="110"/>
        </w:rPr>
        <w:t>and</w:t>
      </w:r>
      <w:del w:id="1144" w:author="Microsoft Office User" w:date="2018-12-24T10:29:00Z">
        <w:r w:rsidDel="005C778C">
          <w:rPr>
            <w:w w:val="110"/>
          </w:rPr>
          <w:delText xml:space="preserve"> PB </w:delText>
        </w:r>
      </w:del>
      <w:ins w:id="1145" w:author="Microsoft Office User" w:date="2018-12-24T10:29:00Z">
        <w:r w:rsidR="005C778C">
          <w:rPr>
            <w:w w:val="110"/>
          </w:rPr>
          <w:t xml:space="preserve"> peripheral blood </w:t>
        </w:r>
      </w:ins>
      <w:r>
        <w:rPr>
          <w:w w:val="110"/>
        </w:rPr>
        <w:t>in CD14</w:t>
      </w:r>
      <w:r>
        <w:rPr>
          <w:w w:val="110"/>
          <w:position w:val="9"/>
          <w:sz w:val="18"/>
        </w:rPr>
        <w:t xml:space="preserve">+ </w:t>
      </w:r>
      <w:r>
        <w:rPr>
          <w:w w:val="110"/>
        </w:rPr>
        <w:t xml:space="preserve">monocytes </w:t>
      </w:r>
      <w:proofErr w:type="spellStart"/>
      <w:r>
        <w:rPr>
          <w:w w:val="110"/>
        </w:rPr>
        <w:t>PsA</w:t>
      </w:r>
      <w:proofErr w:type="spellEnd"/>
      <w:r>
        <w:rPr>
          <w:w w:val="110"/>
        </w:rPr>
        <w:t xml:space="preserve"> patients and clearly suggest a more pronounced inflammatory phenotype of the pathological CD14</w:t>
      </w:r>
      <w:r>
        <w:rPr>
          <w:w w:val="110"/>
          <w:position w:val="9"/>
          <w:sz w:val="18"/>
        </w:rPr>
        <w:t xml:space="preserve">+ </w:t>
      </w:r>
      <w:r>
        <w:rPr>
          <w:w w:val="110"/>
        </w:rPr>
        <w:t>monocytes in</w:t>
      </w:r>
      <w:del w:id="1146" w:author="Microsoft Office User" w:date="2018-12-24T10:32:00Z">
        <w:r w:rsidDel="005C778C">
          <w:rPr>
            <w:w w:val="110"/>
          </w:rPr>
          <w:delText xml:space="preserve"> SF </w:delText>
        </w:r>
      </w:del>
      <w:ins w:id="1147" w:author="Microsoft Office User" w:date="2018-12-24T10:32:00Z">
        <w:r w:rsidR="005C778C">
          <w:rPr>
            <w:w w:val="110"/>
          </w:rPr>
          <w:t xml:space="preserve"> synovial fluid </w:t>
        </w:r>
      </w:ins>
      <w:r>
        <w:rPr>
          <w:w w:val="110"/>
        </w:rPr>
        <w:t>compared to PB.</w:t>
      </w:r>
      <w:commentRangeEnd w:id="1031"/>
      <w:proofErr w:type="gramEnd"/>
      <w:r w:rsidR="00B303E6">
        <w:rPr>
          <w:rStyle w:val="CommentReference"/>
        </w:rPr>
        <w:commentReference w:id="1031"/>
      </w:r>
    </w:p>
    <w:p w14:paraId="648772E2" w14:textId="77777777" w:rsidR="005313F1" w:rsidRDefault="005313F1">
      <w:pPr>
        <w:pStyle w:val="BodyText"/>
        <w:spacing w:before="4"/>
        <w:rPr>
          <w:sz w:val="35"/>
        </w:rPr>
      </w:pPr>
    </w:p>
    <w:p w14:paraId="3B4F3127" w14:textId="1D7D6233" w:rsidR="005313F1" w:rsidRDefault="009B75EF">
      <w:pPr>
        <w:pStyle w:val="Heading2"/>
        <w:numPr>
          <w:ilvl w:val="2"/>
          <w:numId w:val="3"/>
        </w:numPr>
        <w:tabs>
          <w:tab w:val="left" w:pos="1283"/>
          <w:tab w:val="left" w:pos="1285"/>
        </w:tabs>
        <w:spacing w:line="441" w:lineRule="auto"/>
        <w:ind w:right="1342"/>
      </w:pPr>
      <w:proofErr w:type="spellStart"/>
      <w:r>
        <w:rPr>
          <w:w w:val="120"/>
        </w:rPr>
        <w:t>Characterisation</w:t>
      </w:r>
      <w:proofErr w:type="spellEnd"/>
      <w:r>
        <w:rPr>
          <w:spacing w:val="-26"/>
          <w:w w:val="120"/>
        </w:rPr>
        <w:t xml:space="preserve"> </w:t>
      </w:r>
      <w:r>
        <w:rPr>
          <w:w w:val="120"/>
        </w:rPr>
        <w:t>of</w:t>
      </w:r>
      <w:r>
        <w:rPr>
          <w:spacing w:val="-27"/>
          <w:w w:val="120"/>
        </w:rPr>
        <w:t xml:space="preserve"> </w:t>
      </w:r>
      <w:del w:id="1148" w:author="Microsoft Office User" w:date="2018-12-24T12:03:00Z">
        <w:r w:rsidDel="007A6738">
          <w:rPr>
            <w:w w:val="120"/>
          </w:rPr>
          <w:delText>the</w:delText>
        </w:r>
        <w:r w:rsidDel="007A6738">
          <w:rPr>
            <w:spacing w:val="-26"/>
            <w:w w:val="120"/>
          </w:rPr>
          <w:delText xml:space="preserve"> </w:delText>
        </w:r>
      </w:del>
      <w:r>
        <w:rPr>
          <w:w w:val="120"/>
        </w:rPr>
        <w:t>CD14</w:t>
      </w:r>
      <w:r>
        <w:rPr>
          <w:w w:val="120"/>
          <w:position w:val="10"/>
          <w:sz w:val="20"/>
        </w:rPr>
        <w:t>+</w:t>
      </w:r>
      <w:r>
        <w:rPr>
          <w:spacing w:val="6"/>
          <w:w w:val="120"/>
          <w:position w:val="10"/>
          <w:sz w:val="20"/>
        </w:rPr>
        <w:t xml:space="preserve"> </w:t>
      </w:r>
      <w:r>
        <w:rPr>
          <w:w w:val="120"/>
        </w:rPr>
        <w:t>monocyte</w:t>
      </w:r>
      <w:r>
        <w:rPr>
          <w:spacing w:val="-26"/>
          <w:w w:val="120"/>
        </w:rPr>
        <w:t xml:space="preserve"> </w:t>
      </w:r>
      <w:r>
        <w:rPr>
          <w:w w:val="120"/>
        </w:rPr>
        <w:t>heterogeneity</w:t>
      </w:r>
      <w:r>
        <w:rPr>
          <w:spacing w:val="-27"/>
          <w:w w:val="120"/>
        </w:rPr>
        <w:t xml:space="preserve"> </w:t>
      </w:r>
      <w:r>
        <w:rPr>
          <w:spacing w:val="-7"/>
          <w:w w:val="120"/>
        </w:rPr>
        <w:t xml:space="preserve">in </w:t>
      </w:r>
      <w:proofErr w:type="spellStart"/>
      <w:r>
        <w:rPr>
          <w:spacing w:val="-3"/>
          <w:w w:val="120"/>
        </w:rPr>
        <w:t>PsA</w:t>
      </w:r>
      <w:proofErr w:type="spellEnd"/>
      <w:r>
        <w:rPr>
          <w:spacing w:val="-3"/>
          <w:w w:val="120"/>
        </w:rPr>
        <w:t xml:space="preserve"> </w:t>
      </w:r>
      <w:r>
        <w:rPr>
          <w:w w:val="120"/>
        </w:rPr>
        <w:t>using</w:t>
      </w:r>
      <w:r>
        <w:rPr>
          <w:spacing w:val="-33"/>
          <w:w w:val="120"/>
        </w:rPr>
        <w:t xml:space="preserve"> </w:t>
      </w:r>
      <w:proofErr w:type="spellStart"/>
      <w:r>
        <w:rPr>
          <w:spacing w:val="-3"/>
          <w:w w:val="120"/>
        </w:rPr>
        <w:t>scRNA-seq</w:t>
      </w:r>
      <w:proofErr w:type="spellEnd"/>
    </w:p>
    <w:p w14:paraId="681D71F8" w14:textId="6E2CF4EC" w:rsidR="005313F1" w:rsidRDefault="009B75EF">
      <w:pPr>
        <w:pStyle w:val="BodyText"/>
        <w:spacing w:before="79" w:line="408" w:lineRule="auto"/>
        <w:ind w:left="377" w:right="1341" w:firstLine="566"/>
        <w:jc w:val="both"/>
      </w:pPr>
      <w:r>
        <w:rPr>
          <w:w w:val="110"/>
        </w:rPr>
        <w:t xml:space="preserve">According to the analysis of chromatin accessibility and immune-related gene expression in this pilot cohort, </w:t>
      </w:r>
      <w:del w:id="1149" w:author="Microsoft Office User" w:date="2018-12-24T12:03:00Z">
        <w:r w:rsidDel="007A6738">
          <w:rPr>
            <w:w w:val="110"/>
          </w:rPr>
          <w:delText xml:space="preserve">the </w:delText>
        </w:r>
      </w:del>
      <w:r>
        <w:rPr>
          <w:w w:val="110"/>
        </w:rPr>
        <w:t>CD14</w:t>
      </w:r>
      <w:r>
        <w:rPr>
          <w:w w:val="110"/>
          <w:position w:val="9"/>
          <w:sz w:val="18"/>
        </w:rPr>
        <w:t xml:space="preserve">+  </w:t>
      </w:r>
      <w:r>
        <w:rPr>
          <w:w w:val="110"/>
        </w:rPr>
        <w:t>monocytes  showed  the</w:t>
      </w:r>
      <w:r>
        <w:rPr>
          <w:spacing w:val="66"/>
          <w:w w:val="110"/>
        </w:rPr>
        <w:t xml:space="preserve"> </w:t>
      </w:r>
      <w:r>
        <w:rPr>
          <w:w w:val="110"/>
        </w:rPr>
        <w:t>greatest changes in chromatin accessibility and the most reliable modulation of expression for pro-inflammatory chemokines and cytokines between</w:t>
      </w:r>
      <w:del w:id="1150" w:author="Microsoft Office User" w:date="2018-12-24T10:29:00Z">
        <w:r w:rsidDel="005C778C">
          <w:rPr>
            <w:w w:val="110"/>
          </w:rPr>
          <w:delText xml:space="preserve"> PB </w:delText>
        </w:r>
      </w:del>
      <w:ins w:id="1151" w:author="Microsoft Office User" w:date="2018-12-24T10:29:00Z">
        <w:r w:rsidR="005C778C">
          <w:rPr>
            <w:w w:val="110"/>
          </w:rPr>
          <w:t xml:space="preserve"> peripheral blood </w:t>
        </w:r>
      </w:ins>
      <w:r>
        <w:rPr>
          <w:w w:val="110"/>
        </w:rPr>
        <w:t xml:space="preserve">and </w:t>
      </w:r>
      <w:r>
        <w:rPr>
          <w:spacing w:val="-14"/>
          <w:w w:val="110"/>
        </w:rPr>
        <w:t xml:space="preserve">SF. </w:t>
      </w:r>
      <w:r>
        <w:rPr>
          <w:w w:val="110"/>
        </w:rPr>
        <w:t>Monocytes</w:t>
      </w:r>
      <w:r>
        <w:rPr>
          <w:spacing w:val="10"/>
          <w:w w:val="110"/>
        </w:rPr>
        <w:t xml:space="preserve"> </w:t>
      </w:r>
      <w:r>
        <w:rPr>
          <w:w w:val="110"/>
        </w:rPr>
        <w:t>are</w:t>
      </w:r>
      <w:r>
        <w:rPr>
          <w:spacing w:val="10"/>
          <w:w w:val="110"/>
        </w:rPr>
        <w:t xml:space="preserve"> </w:t>
      </w:r>
      <w:r>
        <w:rPr>
          <w:w w:val="110"/>
        </w:rPr>
        <w:t>very</w:t>
      </w:r>
      <w:r>
        <w:rPr>
          <w:spacing w:val="10"/>
          <w:w w:val="110"/>
        </w:rPr>
        <w:t xml:space="preserve"> </w:t>
      </w:r>
      <w:r>
        <w:rPr>
          <w:w w:val="110"/>
        </w:rPr>
        <w:t>plastic</w:t>
      </w:r>
      <w:r>
        <w:rPr>
          <w:spacing w:val="11"/>
          <w:w w:val="110"/>
        </w:rPr>
        <w:t xml:space="preserve"> </w:t>
      </w:r>
      <w:r>
        <w:rPr>
          <w:w w:val="110"/>
        </w:rPr>
        <w:t>cells</w:t>
      </w:r>
      <w:r>
        <w:rPr>
          <w:spacing w:val="10"/>
          <w:w w:val="110"/>
        </w:rPr>
        <w:t xml:space="preserve"> </w:t>
      </w:r>
      <w:r>
        <w:rPr>
          <w:w w:val="110"/>
        </w:rPr>
        <w:t>which</w:t>
      </w:r>
      <w:r>
        <w:rPr>
          <w:spacing w:val="10"/>
          <w:w w:val="110"/>
        </w:rPr>
        <w:t xml:space="preserve"> </w:t>
      </w:r>
      <w:r>
        <w:rPr>
          <w:w w:val="110"/>
        </w:rPr>
        <w:t>initiate</w:t>
      </w:r>
      <w:r>
        <w:rPr>
          <w:spacing w:val="10"/>
          <w:w w:val="110"/>
        </w:rPr>
        <w:t xml:space="preserve"> </w:t>
      </w:r>
      <w:r>
        <w:rPr>
          <w:w w:val="110"/>
        </w:rPr>
        <w:t>di</w:t>
      </w:r>
      <w:r>
        <w:rPr>
          <w:rFonts w:ascii="Arial"/>
          <w:w w:val="110"/>
        </w:rPr>
        <w:t>ff</w:t>
      </w:r>
      <w:r>
        <w:rPr>
          <w:w w:val="110"/>
        </w:rPr>
        <w:t>erentiation</w:t>
      </w:r>
      <w:r>
        <w:rPr>
          <w:spacing w:val="11"/>
          <w:w w:val="110"/>
        </w:rPr>
        <w:t xml:space="preserve"> </w:t>
      </w:r>
      <w:r>
        <w:rPr>
          <w:w w:val="110"/>
        </w:rPr>
        <w:t>into</w:t>
      </w:r>
      <w:r>
        <w:rPr>
          <w:spacing w:val="10"/>
          <w:w w:val="110"/>
        </w:rPr>
        <w:t xml:space="preserve"> </w:t>
      </w:r>
      <w:r>
        <w:rPr>
          <w:w w:val="110"/>
        </w:rPr>
        <w:t>macrophages</w:t>
      </w:r>
    </w:p>
    <w:p w14:paraId="4CAA17E7" w14:textId="77777777" w:rsidR="005313F1" w:rsidRDefault="009B75EF">
      <w:pPr>
        <w:pStyle w:val="BodyText"/>
        <w:spacing w:before="9" w:line="415" w:lineRule="auto"/>
        <w:ind w:left="377" w:right="1342"/>
        <w:jc w:val="both"/>
      </w:pPr>
      <w:proofErr w:type="gramStart"/>
      <w:r>
        <w:rPr>
          <w:w w:val="115"/>
        </w:rPr>
        <w:t>at</w:t>
      </w:r>
      <w:proofErr w:type="gramEnd"/>
      <w:r>
        <w:rPr>
          <w:w w:val="115"/>
        </w:rPr>
        <w:t xml:space="preserve"> the site of inflammation. Therefore, exploring di</w:t>
      </w:r>
      <w:r>
        <w:rPr>
          <w:rFonts w:ascii="Arial"/>
          <w:w w:val="115"/>
        </w:rPr>
        <w:t>ff</w:t>
      </w:r>
      <w:r>
        <w:rPr>
          <w:w w:val="115"/>
        </w:rPr>
        <w:t xml:space="preserve">erences at the single-cell level may identify subpopulations with particular phenotypes of interest and </w:t>
      </w:r>
      <w:proofErr w:type="gramStart"/>
      <w:r>
        <w:rPr>
          <w:w w:val="115"/>
        </w:rPr>
        <w:t>may</w:t>
      </w:r>
      <w:r>
        <w:rPr>
          <w:spacing w:val="-31"/>
          <w:w w:val="115"/>
        </w:rPr>
        <w:t xml:space="preserve"> </w:t>
      </w:r>
      <w:r>
        <w:rPr>
          <w:w w:val="115"/>
        </w:rPr>
        <w:t>also</w:t>
      </w:r>
      <w:proofErr w:type="gramEnd"/>
      <w:r>
        <w:rPr>
          <w:spacing w:val="-31"/>
          <w:w w:val="115"/>
        </w:rPr>
        <w:t xml:space="preserve"> </w:t>
      </w:r>
      <w:r>
        <w:rPr>
          <w:w w:val="115"/>
        </w:rPr>
        <w:t>highlight</w:t>
      </w:r>
      <w:r>
        <w:rPr>
          <w:spacing w:val="-31"/>
          <w:w w:val="115"/>
        </w:rPr>
        <w:t xml:space="preserve"> </w:t>
      </w:r>
      <w:r>
        <w:rPr>
          <w:w w:val="115"/>
        </w:rPr>
        <w:t>di</w:t>
      </w:r>
      <w:r>
        <w:rPr>
          <w:rFonts w:ascii="Arial"/>
          <w:w w:val="115"/>
        </w:rPr>
        <w:t>ff</w:t>
      </w:r>
      <w:r>
        <w:rPr>
          <w:w w:val="115"/>
        </w:rPr>
        <w:t>erences</w:t>
      </w:r>
      <w:r>
        <w:rPr>
          <w:spacing w:val="-31"/>
          <w:w w:val="115"/>
        </w:rPr>
        <w:t xml:space="preserve"> </w:t>
      </w:r>
      <w:r>
        <w:rPr>
          <w:w w:val="115"/>
        </w:rPr>
        <w:t>in</w:t>
      </w:r>
      <w:r>
        <w:rPr>
          <w:spacing w:val="-31"/>
          <w:w w:val="115"/>
        </w:rPr>
        <w:t xml:space="preserve"> </w:t>
      </w:r>
      <w:r>
        <w:rPr>
          <w:w w:val="115"/>
        </w:rPr>
        <w:t>the</w:t>
      </w:r>
      <w:r>
        <w:rPr>
          <w:spacing w:val="-30"/>
          <w:w w:val="115"/>
        </w:rPr>
        <w:t xml:space="preserve"> </w:t>
      </w:r>
      <w:r>
        <w:rPr>
          <w:w w:val="115"/>
        </w:rPr>
        <w:t>immune</w:t>
      </w:r>
      <w:r>
        <w:rPr>
          <w:spacing w:val="-31"/>
          <w:w w:val="115"/>
        </w:rPr>
        <w:t xml:space="preserve"> </w:t>
      </w:r>
      <w:r>
        <w:rPr>
          <w:w w:val="115"/>
        </w:rPr>
        <w:t>response</w:t>
      </w:r>
      <w:r>
        <w:rPr>
          <w:spacing w:val="-31"/>
          <w:w w:val="115"/>
        </w:rPr>
        <w:t xml:space="preserve"> </w:t>
      </w:r>
      <w:r>
        <w:rPr>
          <w:w w:val="115"/>
        </w:rPr>
        <w:t>driven</w:t>
      </w:r>
      <w:r>
        <w:rPr>
          <w:spacing w:val="-31"/>
          <w:w w:val="115"/>
        </w:rPr>
        <w:t xml:space="preserve"> </w:t>
      </w:r>
      <w:r>
        <w:rPr>
          <w:w w:val="115"/>
        </w:rPr>
        <w:t>by</w:t>
      </w:r>
      <w:r>
        <w:rPr>
          <w:spacing w:val="-31"/>
          <w:w w:val="115"/>
        </w:rPr>
        <w:t xml:space="preserve"> </w:t>
      </w:r>
      <w:r>
        <w:rPr>
          <w:w w:val="115"/>
        </w:rPr>
        <w:t>this</w:t>
      </w:r>
      <w:r>
        <w:rPr>
          <w:spacing w:val="-31"/>
          <w:w w:val="115"/>
        </w:rPr>
        <w:t xml:space="preserve"> </w:t>
      </w:r>
      <w:r>
        <w:rPr>
          <w:w w:val="115"/>
        </w:rPr>
        <w:t>cell</w:t>
      </w:r>
      <w:r>
        <w:rPr>
          <w:spacing w:val="-30"/>
          <w:w w:val="115"/>
        </w:rPr>
        <w:t xml:space="preserve"> </w:t>
      </w:r>
      <w:r>
        <w:rPr>
          <w:w w:val="115"/>
        </w:rPr>
        <w:t>type</w:t>
      </w:r>
      <w:r>
        <w:rPr>
          <w:spacing w:val="-31"/>
          <w:w w:val="115"/>
        </w:rPr>
        <w:t xml:space="preserve"> </w:t>
      </w:r>
      <w:r>
        <w:rPr>
          <w:w w:val="115"/>
        </w:rPr>
        <w:t>in circulation</w:t>
      </w:r>
      <w:r>
        <w:rPr>
          <w:spacing w:val="-11"/>
          <w:w w:val="115"/>
        </w:rPr>
        <w:t xml:space="preserve"> </w:t>
      </w:r>
      <w:r>
        <w:rPr>
          <w:w w:val="115"/>
        </w:rPr>
        <w:t>and</w:t>
      </w:r>
      <w:r>
        <w:rPr>
          <w:spacing w:val="-11"/>
          <w:w w:val="115"/>
        </w:rPr>
        <w:t xml:space="preserve"> </w:t>
      </w:r>
      <w:r>
        <w:rPr>
          <w:w w:val="115"/>
        </w:rPr>
        <w:t>at</w:t>
      </w:r>
      <w:r>
        <w:rPr>
          <w:spacing w:val="-10"/>
          <w:w w:val="115"/>
        </w:rPr>
        <w:t xml:space="preserve"> </w:t>
      </w:r>
      <w:r>
        <w:rPr>
          <w:w w:val="115"/>
        </w:rPr>
        <w:t>the</w:t>
      </w:r>
      <w:r>
        <w:rPr>
          <w:spacing w:val="-11"/>
          <w:w w:val="115"/>
        </w:rPr>
        <w:t xml:space="preserve"> </w:t>
      </w:r>
      <w:r>
        <w:rPr>
          <w:w w:val="115"/>
        </w:rPr>
        <w:t>inflamed</w:t>
      </w:r>
      <w:r>
        <w:rPr>
          <w:spacing w:val="-11"/>
          <w:w w:val="115"/>
        </w:rPr>
        <w:t xml:space="preserve"> </w:t>
      </w:r>
      <w:r>
        <w:rPr>
          <w:w w:val="115"/>
        </w:rPr>
        <w:t>synovium.</w:t>
      </w:r>
    </w:p>
    <w:p w14:paraId="3463C678" w14:textId="77777777" w:rsidR="005313F1" w:rsidRDefault="005313F1">
      <w:pPr>
        <w:spacing w:line="415" w:lineRule="auto"/>
        <w:jc w:val="both"/>
        <w:sectPr w:rsidR="005313F1">
          <w:pgSz w:w="11910" w:h="16840"/>
          <w:pgMar w:top="1800" w:right="0" w:bottom="560" w:left="1680" w:header="1482" w:footer="364" w:gutter="0"/>
          <w:cols w:space="720"/>
        </w:sectPr>
      </w:pPr>
    </w:p>
    <w:p w14:paraId="72C1C35B" w14:textId="77777777" w:rsidR="005313F1" w:rsidRDefault="005313F1">
      <w:pPr>
        <w:pStyle w:val="BodyText"/>
        <w:rPr>
          <w:sz w:val="20"/>
        </w:rPr>
      </w:pPr>
    </w:p>
    <w:p w14:paraId="0E706B21" w14:textId="77777777" w:rsidR="005313F1" w:rsidRDefault="005313F1">
      <w:pPr>
        <w:pStyle w:val="BodyText"/>
        <w:spacing w:before="11"/>
        <w:rPr>
          <w:sz w:val="20"/>
        </w:rPr>
      </w:pPr>
    </w:p>
    <w:p w14:paraId="09CA8837" w14:textId="4DBCFCFE" w:rsidR="005313F1" w:rsidRDefault="009B75EF">
      <w:pPr>
        <w:pStyle w:val="BodyText"/>
        <w:spacing w:before="94" w:line="415" w:lineRule="auto"/>
        <w:ind w:left="377" w:right="1241"/>
      </w:pPr>
      <w:proofErr w:type="spellStart"/>
      <w:proofErr w:type="gramStart"/>
      <w:r>
        <w:rPr>
          <w:w w:val="115"/>
        </w:rPr>
        <w:t>scRNA-seq</w:t>
      </w:r>
      <w:proofErr w:type="spellEnd"/>
      <w:proofErr w:type="gramEnd"/>
      <w:r>
        <w:rPr>
          <w:w w:val="115"/>
        </w:rPr>
        <w:t xml:space="preserve"> reveals two main subpopulations in</w:t>
      </w:r>
      <w:del w:id="1152" w:author="Microsoft Office User" w:date="2018-12-24T10:32:00Z">
        <w:r w:rsidDel="005C778C">
          <w:rPr>
            <w:w w:val="115"/>
          </w:rPr>
          <w:delText xml:space="preserve"> SF </w:delText>
        </w:r>
      </w:del>
      <w:ins w:id="1153" w:author="Microsoft Office User" w:date="2018-12-24T10:32:00Z">
        <w:r w:rsidR="005C778C">
          <w:rPr>
            <w:w w:val="115"/>
          </w:rPr>
          <w:t xml:space="preserve"> synovial fluid </w:t>
        </w:r>
      </w:ins>
      <w:r>
        <w:rPr>
          <w:w w:val="115"/>
        </w:rPr>
        <w:t>and</w:t>
      </w:r>
      <w:del w:id="1154" w:author="Microsoft Office User" w:date="2018-12-24T10:29:00Z">
        <w:r w:rsidDel="005C778C">
          <w:rPr>
            <w:w w:val="115"/>
          </w:rPr>
          <w:delText xml:space="preserve"> PB </w:delText>
        </w:r>
      </w:del>
      <w:ins w:id="1155" w:author="Microsoft Office User" w:date="2018-12-24T10:29:00Z">
        <w:r w:rsidR="005C778C">
          <w:rPr>
            <w:w w:val="115"/>
          </w:rPr>
          <w:t xml:space="preserve"> peripheral blood </w:t>
        </w:r>
      </w:ins>
      <w:del w:id="1156" w:author="Microsoft Office User" w:date="2018-12-24T12:03:00Z">
        <w:r w:rsidDel="007A6738">
          <w:rPr>
            <w:w w:val="115"/>
          </w:rPr>
          <w:delText xml:space="preserve">combined </w:delText>
        </w:r>
      </w:del>
      <w:r>
        <w:rPr>
          <w:w w:val="115"/>
        </w:rPr>
        <w:t>CD14</w:t>
      </w:r>
      <w:r>
        <w:rPr>
          <w:w w:val="115"/>
          <w:position w:val="9"/>
          <w:sz w:val="18"/>
        </w:rPr>
        <w:t xml:space="preserve">+ </w:t>
      </w:r>
      <w:r>
        <w:rPr>
          <w:w w:val="115"/>
        </w:rPr>
        <w:t>monocytes</w:t>
      </w:r>
    </w:p>
    <w:p w14:paraId="39D85470" w14:textId="55D9A89E" w:rsidR="005313F1" w:rsidRDefault="009B75EF">
      <w:pPr>
        <w:pStyle w:val="BodyText"/>
        <w:spacing w:before="155" w:line="405" w:lineRule="auto"/>
        <w:ind w:left="377" w:right="1341" w:firstLine="566"/>
        <w:jc w:val="both"/>
      </w:pPr>
      <w:del w:id="1157" w:author="Microsoft Office User" w:date="2018-12-24T12:03:00Z">
        <w:r w:rsidDel="007A6738">
          <w:rPr>
            <w:w w:val="110"/>
          </w:rPr>
          <w:delText>ScRNA</w:delText>
        </w:r>
      </w:del>
      <w:proofErr w:type="spellStart"/>
      <w:proofErr w:type="gramStart"/>
      <w:ins w:id="1158" w:author="Microsoft Office User" w:date="2018-12-24T12:03:00Z">
        <w:r w:rsidR="007A6738">
          <w:rPr>
            <w:w w:val="110"/>
          </w:rPr>
          <w:t>scRNA</w:t>
        </w:r>
      </w:ins>
      <w:r>
        <w:rPr>
          <w:w w:val="110"/>
        </w:rPr>
        <w:t>-seq</w:t>
      </w:r>
      <w:proofErr w:type="spellEnd"/>
      <w:proofErr w:type="gramEnd"/>
      <w:r>
        <w:rPr>
          <w:spacing w:val="-26"/>
          <w:w w:val="110"/>
        </w:rPr>
        <w:t xml:space="preserve"> </w:t>
      </w:r>
      <w:r>
        <w:rPr>
          <w:w w:val="110"/>
        </w:rPr>
        <w:t>was</w:t>
      </w:r>
      <w:r>
        <w:rPr>
          <w:spacing w:val="-25"/>
          <w:w w:val="110"/>
        </w:rPr>
        <w:t xml:space="preserve"> </w:t>
      </w:r>
      <w:r>
        <w:rPr>
          <w:w w:val="110"/>
        </w:rPr>
        <w:t>performed</w:t>
      </w:r>
      <w:r>
        <w:rPr>
          <w:spacing w:val="-26"/>
          <w:w w:val="110"/>
        </w:rPr>
        <w:t xml:space="preserve"> </w:t>
      </w:r>
      <w:r>
        <w:rPr>
          <w:w w:val="110"/>
        </w:rPr>
        <w:t>in</w:t>
      </w:r>
      <w:r>
        <w:rPr>
          <w:spacing w:val="-25"/>
          <w:w w:val="110"/>
        </w:rPr>
        <w:t xml:space="preserve"> </w:t>
      </w:r>
      <w:r>
        <w:rPr>
          <w:w w:val="110"/>
        </w:rPr>
        <w:t>paired</w:t>
      </w:r>
      <w:r>
        <w:rPr>
          <w:spacing w:val="-25"/>
          <w:w w:val="110"/>
        </w:rPr>
        <w:t xml:space="preserve"> </w:t>
      </w:r>
      <w:r>
        <w:rPr>
          <w:w w:val="110"/>
        </w:rPr>
        <w:t>PBMCs</w:t>
      </w:r>
      <w:r>
        <w:rPr>
          <w:spacing w:val="-26"/>
          <w:w w:val="110"/>
        </w:rPr>
        <w:t xml:space="preserve"> </w:t>
      </w:r>
      <w:r>
        <w:rPr>
          <w:w w:val="110"/>
        </w:rPr>
        <w:t>and</w:t>
      </w:r>
      <w:r>
        <w:rPr>
          <w:spacing w:val="-25"/>
          <w:w w:val="110"/>
        </w:rPr>
        <w:t xml:space="preserve"> </w:t>
      </w:r>
      <w:r>
        <w:rPr>
          <w:w w:val="110"/>
        </w:rPr>
        <w:t>SFMCs</w:t>
      </w:r>
      <w:r>
        <w:rPr>
          <w:spacing w:val="-25"/>
          <w:w w:val="110"/>
        </w:rPr>
        <w:t xml:space="preserve"> </w:t>
      </w:r>
      <w:r>
        <w:rPr>
          <w:w w:val="110"/>
        </w:rPr>
        <w:t>isolated</w:t>
      </w:r>
      <w:r>
        <w:rPr>
          <w:spacing w:val="-26"/>
          <w:w w:val="110"/>
        </w:rPr>
        <w:t xml:space="preserve"> </w:t>
      </w:r>
      <w:r>
        <w:rPr>
          <w:w w:val="110"/>
        </w:rPr>
        <w:t>from</w:t>
      </w:r>
      <w:r>
        <w:rPr>
          <w:spacing w:val="-25"/>
          <w:w w:val="110"/>
        </w:rPr>
        <w:t xml:space="preserve"> </w:t>
      </w:r>
      <w:r>
        <w:rPr>
          <w:w w:val="110"/>
        </w:rPr>
        <w:t xml:space="preserve">three </w:t>
      </w:r>
      <w:proofErr w:type="spellStart"/>
      <w:r>
        <w:rPr>
          <w:spacing w:val="-4"/>
          <w:w w:val="110"/>
        </w:rPr>
        <w:t>PsA</w:t>
      </w:r>
      <w:proofErr w:type="spellEnd"/>
      <w:r>
        <w:rPr>
          <w:spacing w:val="-4"/>
          <w:w w:val="110"/>
        </w:rPr>
        <w:t xml:space="preserve"> </w:t>
      </w:r>
      <w:r>
        <w:rPr>
          <w:w w:val="110"/>
        </w:rPr>
        <w:t xml:space="preserve">patients </w:t>
      </w:r>
      <w:r>
        <w:rPr>
          <w:spacing w:val="-4"/>
          <w:w w:val="110"/>
        </w:rPr>
        <w:t xml:space="preserve">(Table </w:t>
      </w:r>
      <w:r>
        <w:rPr>
          <w:w w:val="110"/>
        </w:rPr>
        <w:t xml:space="preserve">5.2). </w:t>
      </w:r>
      <w:proofErr w:type="spellStart"/>
      <w:r>
        <w:rPr>
          <w:w w:val="110"/>
        </w:rPr>
        <w:t>scRNA-seq</w:t>
      </w:r>
      <w:proofErr w:type="spellEnd"/>
      <w:r>
        <w:rPr>
          <w:w w:val="110"/>
        </w:rPr>
        <w:t xml:space="preserve"> data from each of the PBMCs and SFMCs samples</w:t>
      </w:r>
      <w:del w:id="1159" w:author="Microsoft Office User" w:date="2018-12-24T12:03:00Z">
        <w:r w:rsidDel="007A6738">
          <w:rPr>
            <w:w w:val="110"/>
          </w:rPr>
          <w:delText>,</w:delText>
        </w:r>
      </w:del>
      <w:r>
        <w:rPr>
          <w:w w:val="110"/>
        </w:rPr>
        <w:t xml:space="preserve"> were filtered </w:t>
      </w:r>
      <w:ins w:id="1160" w:author="Microsoft Office User" w:date="2018-12-24T12:04:00Z">
        <w:r w:rsidR="007A6738">
          <w:rPr>
            <w:w w:val="110"/>
          </w:rPr>
          <w:t>(</w:t>
        </w:r>
      </w:ins>
      <w:commentRangeStart w:id="1161"/>
      <w:r>
        <w:rPr>
          <w:w w:val="110"/>
        </w:rPr>
        <w:t>as</w:t>
      </w:r>
      <w:commentRangeEnd w:id="1161"/>
      <w:r w:rsidR="007A6738">
        <w:rPr>
          <w:rStyle w:val="CommentReference"/>
        </w:rPr>
        <w:commentReference w:id="1161"/>
      </w:r>
      <w:r>
        <w:rPr>
          <w:w w:val="110"/>
        </w:rPr>
        <w:t xml:space="preserve"> explained in </w:t>
      </w:r>
      <w:ins w:id="1162" w:author="Microsoft Office User" w:date="2018-12-24T12:04:00Z">
        <w:r w:rsidR="007A6738">
          <w:rPr>
            <w:w w:val="110"/>
          </w:rPr>
          <w:t xml:space="preserve">chapter </w:t>
        </w:r>
      </w:ins>
      <w:r>
        <w:rPr>
          <w:w w:val="110"/>
        </w:rPr>
        <w:t>2</w:t>
      </w:r>
      <w:ins w:id="1163" w:author="Microsoft Office User" w:date="2018-12-24T12:04:00Z">
        <w:r w:rsidR="007A6738">
          <w:rPr>
            <w:w w:val="110"/>
          </w:rPr>
          <w:t>)</w:t>
        </w:r>
      </w:ins>
      <w:r>
        <w:rPr>
          <w:w w:val="110"/>
        </w:rPr>
        <w:t xml:space="preserve"> and CD14</w:t>
      </w:r>
      <w:r>
        <w:rPr>
          <w:w w:val="110"/>
          <w:position w:val="9"/>
          <w:sz w:val="18"/>
        </w:rPr>
        <w:t xml:space="preserve">+ </w:t>
      </w:r>
      <w:r>
        <w:rPr>
          <w:w w:val="110"/>
        </w:rPr>
        <w:t xml:space="preserve">monocytes were </w:t>
      </w:r>
      <w:del w:id="1164" w:author="Microsoft Office User" w:date="2018-12-24T12:04:00Z">
        <w:r w:rsidDel="007A6738">
          <w:rPr>
            <w:w w:val="110"/>
          </w:rPr>
          <w:delText>subset</w:delText>
        </w:r>
        <w:r w:rsidDel="007A6738">
          <w:rPr>
            <w:spacing w:val="66"/>
            <w:w w:val="110"/>
          </w:rPr>
          <w:delText xml:space="preserve"> </w:delText>
        </w:r>
      </w:del>
      <w:ins w:id="1165" w:author="Microsoft Office User" w:date="2018-12-24T12:04:00Z">
        <w:r w:rsidR="007A6738">
          <w:rPr>
            <w:w w:val="110"/>
          </w:rPr>
          <w:t>distinguished</w:t>
        </w:r>
        <w:r w:rsidR="007A6738">
          <w:rPr>
            <w:spacing w:val="66"/>
            <w:w w:val="110"/>
          </w:rPr>
          <w:t xml:space="preserve"> </w:t>
        </w:r>
      </w:ins>
      <w:r>
        <w:rPr>
          <w:w w:val="110"/>
        </w:rPr>
        <w:t xml:space="preserve">from </w:t>
      </w:r>
      <w:del w:id="1166" w:author="Microsoft Office User" w:date="2018-12-24T12:04:00Z">
        <w:r w:rsidDel="007A6738">
          <w:rPr>
            <w:w w:val="110"/>
          </w:rPr>
          <w:delText>the rest of</w:delText>
        </w:r>
      </w:del>
      <w:ins w:id="1167" w:author="Microsoft Office User" w:date="2018-12-24T12:04:00Z">
        <w:r w:rsidR="007A6738">
          <w:rPr>
            <w:w w:val="110"/>
          </w:rPr>
          <w:t>other</w:t>
        </w:r>
      </w:ins>
      <w:r>
        <w:rPr>
          <w:w w:val="110"/>
        </w:rPr>
        <w:t xml:space="preserve"> cell populations by expression of </w:t>
      </w:r>
      <w:r>
        <w:rPr>
          <w:i/>
          <w:w w:val="110"/>
        </w:rPr>
        <w:t xml:space="preserve">CD14 </w:t>
      </w:r>
      <w:r>
        <w:rPr>
          <w:w w:val="110"/>
        </w:rPr>
        <w:t xml:space="preserve">and </w:t>
      </w:r>
      <w:r>
        <w:rPr>
          <w:i/>
          <w:spacing w:val="-5"/>
          <w:w w:val="110"/>
        </w:rPr>
        <w:t>LYZ</w:t>
      </w:r>
      <w:r>
        <w:rPr>
          <w:spacing w:val="-5"/>
          <w:w w:val="110"/>
        </w:rPr>
        <w:t xml:space="preserve">, </w:t>
      </w:r>
      <w:r>
        <w:rPr>
          <w:w w:val="110"/>
        </w:rPr>
        <w:t xml:space="preserve">two of </w:t>
      </w:r>
      <w:r>
        <w:rPr>
          <w:spacing w:val="-4"/>
          <w:w w:val="110"/>
        </w:rPr>
        <w:t xml:space="preserve">the </w:t>
      </w:r>
      <w:r>
        <w:rPr>
          <w:w w:val="110"/>
        </w:rPr>
        <w:t>most accurate expression markers defining this cell population (Figure B.9 a</w:t>
      </w:r>
      <w:r>
        <w:rPr>
          <w:spacing w:val="-25"/>
          <w:w w:val="110"/>
        </w:rPr>
        <w:t xml:space="preserve"> </w:t>
      </w:r>
      <w:r>
        <w:rPr>
          <w:w w:val="110"/>
        </w:rPr>
        <w:t>and b). Across all six samples (three SFMCs and three PBMCs), 2,459 cells were CD14</w:t>
      </w:r>
      <w:r>
        <w:rPr>
          <w:w w:val="110"/>
          <w:position w:val="9"/>
          <w:sz w:val="18"/>
        </w:rPr>
        <w:t>+</w:t>
      </w:r>
      <w:r>
        <w:rPr>
          <w:spacing w:val="14"/>
          <w:w w:val="110"/>
          <w:position w:val="9"/>
          <w:sz w:val="18"/>
        </w:rPr>
        <w:t xml:space="preserve"> </w:t>
      </w:r>
      <w:r>
        <w:rPr>
          <w:w w:val="110"/>
        </w:rPr>
        <w:t>monocytes</w:t>
      </w:r>
      <w:r>
        <w:rPr>
          <w:spacing w:val="-12"/>
          <w:w w:val="110"/>
        </w:rPr>
        <w:t xml:space="preserve"> </w:t>
      </w:r>
      <w:r>
        <w:rPr>
          <w:w w:val="110"/>
        </w:rPr>
        <w:t>cells,</w:t>
      </w:r>
      <w:r>
        <w:rPr>
          <w:spacing w:val="-10"/>
          <w:w w:val="110"/>
        </w:rPr>
        <w:t xml:space="preserve"> </w:t>
      </w:r>
      <w:r>
        <w:rPr>
          <w:w w:val="110"/>
        </w:rPr>
        <w:t>representing</w:t>
      </w:r>
      <w:r>
        <w:rPr>
          <w:spacing w:val="-12"/>
          <w:w w:val="110"/>
        </w:rPr>
        <w:t xml:space="preserve"> </w:t>
      </w:r>
      <w:r>
        <w:rPr>
          <w:w w:val="110"/>
        </w:rPr>
        <w:t>approximately</w:t>
      </w:r>
      <w:r>
        <w:rPr>
          <w:spacing w:val="-12"/>
          <w:w w:val="110"/>
        </w:rPr>
        <w:t xml:space="preserve"> </w:t>
      </w:r>
      <w:r>
        <w:rPr>
          <w:w w:val="110"/>
        </w:rPr>
        <w:t>17%</w:t>
      </w:r>
      <w:r>
        <w:rPr>
          <w:spacing w:val="-12"/>
          <w:w w:val="110"/>
        </w:rPr>
        <w:t xml:space="preserve"> </w:t>
      </w:r>
      <w:r>
        <w:rPr>
          <w:w w:val="110"/>
        </w:rPr>
        <w:t>of</w:t>
      </w:r>
      <w:r>
        <w:rPr>
          <w:spacing w:val="-12"/>
          <w:w w:val="110"/>
        </w:rPr>
        <w:t xml:space="preserve"> </w:t>
      </w:r>
      <w:r>
        <w:rPr>
          <w:w w:val="110"/>
        </w:rPr>
        <w:t>the</w:t>
      </w:r>
      <w:r>
        <w:rPr>
          <w:spacing w:val="-11"/>
          <w:w w:val="110"/>
        </w:rPr>
        <w:t xml:space="preserve"> </w:t>
      </w:r>
      <w:r>
        <w:rPr>
          <w:w w:val="110"/>
        </w:rPr>
        <w:t>bulk</w:t>
      </w:r>
      <w:r>
        <w:rPr>
          <w:spacing w:val="-12"/>
          <w:w w:val="110"/>
        </w:rPr>
        <w:t xml:space="preserve"> </w:t>
      </w:r>
      <w:r>
        <w:rPr>
          <w:w w:val="110"/>
        </w:rPr>
        <w:t>SFMCs</w:t>
      </w:r>
      <w:r>
        <w:rPr>
          <w:spacing w:val="-11"/>
          <w:w w:val="110"/>
        </w:rPr>
        <w:t xml:space="preserve"> </w:t>
      </w:r>
      <w:r>
        <w:rPr>
          <w:spacing w:val="-5"/>
          <w:w w:val="110"/>
        </w:rPr>
        <w:t xml:space="preserve">and </w:t>
      </w:r>
      <w:r>
        <w:rPr>
          <w:w w:val="110"/>
        </w:rPr>
        <w:t>PBMCs cells included in the analysis and in line with the proportion of CD14</w:t>
      </w:r>
      <w:r>
        <w:rPr>
          <w:w w:val="110"/>
          <w:position w:val="9"/>
          <w:sz w:val="18"/>
        </w:rPr>
        <w:t xml:space="preserve">+ </w:t>
      </w:r>
      <w:r>
        <w:rPr>
          <w:w w:val="110"/>
        </w:rPr>
        <w:t>monocytes previously reported using cell surface markers by mass cytometry (Figure</w:t>
      </w:r>
      <w:r>
        <w:rPr>
          <w:spacing w:val="-20"/>
          <w:w w:val="110"/>
        </w:rPr>
        <w:t xml:space="preserve"> </w:t>
      </w:r>
      <w:r>
        <w:rPr>
          <w:w w:val="110"/>
        </w:rPr>
        <w:t>5.1). The</w:t>
      </w:r>
      <w:r>
        <w:rPr>
          <w:spacing w:val="-20"/>
          <w:w w:val="110"/>
        </w:rPr>
        <w:t xml:space="preserve"> </w:t>
      </w:r>
      <w:r>
        <w:rPr>
          <w:w w:val="110"/>
        </w:rPr>
        <w:t>CD14</w:t>
      </w:r>
      <w:r>
        <w:rPr>
          <w:w w:val="110"/>
          <w:position w:val="9"/>
          <w:sz w:val="18"/>
        </w:rPr>
        <w:t>+</w:t>
      </w:r>
      <w:r>
        <w:rPr>
          <w:spacing w:val="6"/>
          <w:w w:val="110"/>
          <w:position w:val="9"/>
          <w:sz w:val="18"/>
        </w:rPr>
        <w:t xml:space="preserve"> </w:t>
      </w:r>
      <w:r>
        <w:rPr>
          <w:w w:val="110"/>
        </w:rPr>
        <w:t>monocytes</w:t>
      </w:r>
      <w:r>
        <w:rPr>
          <w:spacing w:val="-20"/>
          <w:w w:val="110"/>
        </w:rPr>
        <w:t xml:space="preserve"> </w:t>
      </w:r>
      <w:r>
        <w:rPr>
          <w:w w:val="110"/>
        </w:rPr>
        <w:t>identified</w:t>
      </w:r>
      <w:r>
        <w:rPr>
          <w:spacing w:val="-20"/>
          <w:w w:val="110"/>
        </w:rPr>
        <w:t xml:space="preserve"> </w:t>
      </w:r>
      <w:r>
        <w:rPr>
          <w:w w:val="110"/>
        </w:rPr>
        <w:t>in</w:t>
      </w:r>
      <w:r>
        <w:rPr>
          <w:spacing w:val="-20"/>
          <w:w w:val="110"/>
        </w:rPr>
        <w:t xml:space="preserve"> </w:t>
      </w:r>
      <w:r>
        <w:rPr>
          <w:w w:val="110"/>
        </w:rPr>
        <w:t>each</w:t>
      </w:r>
      <w:r>
        <w:rPr>
          <w:spacing w:val="-19"/>
          <w:w w:val="110"/>
        </w:rPr>
        <w:t xml:space="preserve"> </w:t>
      </w:r>
      <w:r>
        <w:rPr>
          <w:w w:val="110"/>
        </w:rPr>
        <w:t>of</w:t>
      </w:r>
      <w:r>
        <w:rPr>
          <w:spacing w:val="-20"/>
          <w:w w:val="110"/>
        </w:rPr>
        <w:t xml:space="preserve"> </w:t>
      </w:r>
      <w:r>
        <w:rPr>
          <w:w w:val="110"/>
        </w:rPr>
        <w:t>the</w:t>
      </w:r>
      <w:r>
        <w:rPr>
          <w:spacing w:val="-20"/>
          <w:w w:val="110"/>
        </w:rPr>
        <w:t xml:space="preserve"> </w:t>
      </w:r>
      <w:r>
        <w:rPr>
          <w:w w:val="110"/>
        </w:rPr>
        <w:t>three</w:t>
      </w:r>
      <w:r>
        <w:rPr>
          <w:spacing w:val="-20"/>
          <w:w w:val="110"/>
        </w:rPr>
        <w:t xml:space="preserve"> </w:t>
      </w:r>
      <w:r>
        <w:rPr>
          <w:w w:val="110"/>
        </w:rPr>
        <w:t>paired</w:t>
      </w:r>
      <w:r>
        <w:rPr>
          <w:spacing w:val="-20"/>
          <w:w w:val="110"/>
        </w:rPr>
        <w:t xml:space="preserve"> </w:t>
      </w:r>
      <w:r>
        <w:rPr>
          <w:w w:val="110"/>
        </w:rPr>
        <w:t xml:space="preserve">PBMCs- SFMCs </w:t>
      </w:r>
      <w:proofErr w:type="spellStart"/>
      <w:r>
        <w:rPr>
          <w:spacing w:val="-4"/>
          <w:w w:val="110"/>
        </w:rPr>
        <w:t>PsA</w:t>
      </w:r>
      <w:proofErr w:type="spellEnd"/>
      <w:r>
        <w:rPr>
          <w:spacing w:val="-4"/>
          <w:w w:val="110"/>
        </w:rPr>
        <w:t xml:space="preserve"> </w:t>
      </w:r>
      <w:r>
        <w:rPr>
          <w:w w:val="110"/>
        </w:rPr>
        <w:t xml:space="preserve">samples were combined using </w:t>
      </w:r>
      <w:commentRangeStart w:id="1168"/>
      <w:r>
        <w:rPr>
          <w:spacing w:val="-5"/>
          <w:w w:val="110"/>
        </w:rPr>
        <w:t>CCA</w:t>
      </w:r>
      <w:commentRangeEnd w:id="1168"/>
      <w:r w:rsidR="00483CBF">
        <w:rPr>
          <w:rStyle w:val="CommentReference"/>
        </w:rPr>
        <w:commentReference w:id="1168"/>
      </w:r>
      <w:r>
        <w:rPr>
          <w:spacing w:val="-5"/>
          <w:w w:val="110"/>
        </w:rPr>
        <w:t xml:space="preserve"> </w:t>
      </w:r>
      <w:r>
        <w:rPr>
          <w:w w:val="110"/>
        </w:rPr>
        <w:t xml:space="preserve">to correct for intrinsic </w:t>
      </w:r>
      <w:r>
        <w:rPr>
          <w:spacing w:val="-4"/>
          <w:w w:val="110"/>
        </w:rPr>
        <w:t xml:space="preserve">batch </w:t>
      </w:r>
      <w:r>
        <w:rPr>
          <w:w w:val="110"/>
        </w:rPr>
        <w:t>e</w:t>
      </w:r>
      <w:r>
        <w:rPr>
          <w:rFonts w:ascii="Arial"/>
          <w:w w:val="110"/>
        </w:rPr>
        <w:t>ff</w:t>
      </w:r>
      <w:r>
        <w:rPr>
          <w:w w:val="110"/>
        </w:rPr>
        <w:t xml:space="preserve">ect, unavoidable due to patient samples recruitment </w:t>
      </w:r>
      <w:del w:id="1169" w:author="Microsoft Office User" w:date="2018-12-24T12:05:00Z">
        <w:r w:rsidDel="00483CBF">
          <w:rPr>
            <w:w w:val="110"/>
          </w:rPr>
          <w:delText xml:space="preserve">in </w:delText>
        </w:r>
      </w:del>
      <w:ins w:id="1170" w:author="Microsoft Office User" w:date="2018-12-24T12:05:00Z">
        <w:r w:rsidR="00483CBF">
          <w:rPr>
            <w:w w:val="110"/>
          </w:rPr>
          <w:t xml:space="preserve">on </w:t>
        </w:r>
      </w:ins>
      <w:r>
        <w:rPr>
          <w:w w:val="110"/>
        </w:rPr>
        <w:t>di</w:t>
      </w:r>
      <w:r>
        <w:rPr>
          <w:rFonts w:ascii="Arial"/>
          <w:w w:val="110"/>
        </w:rPr>
        <w:t>ff</w:t>
      </w:r>
      <w:r>
        <w:rPr>
          <w:w w:val="110"/>
        </w:rPr>
        <w:t xml:space="preserve">erent days and generation of SFMCs and PBMCs 10X libraries </w:t>
      </w:r>
      <w:r>
        <w:rPr>
          <w:spacing w:val="-3"/>
          <w:w w:val="110"/>
        </w:rPr>
        <w:t xml:space="preserve">separately. </w:t>
      </w:r>
      <w:r>
        <w:rPr>
          <w:spacing w:val="-5"/>
          <w:w w:val="110"/>
        </w:rPr>
        <w:t xml:space="preserve">CCA </w:t>
      </w:r>
      <w:r>
        <w:rPr>
          <w:w w:val="110"/>
        </w:rPr>
        <w:t>alignment of the six CD14</w:t>
      </w:r>
      <w:r>
        <w:rPr>
          <w:w w:val="110"/>
          <w:position w:val="9"/>
          <w:sz w:val="18"/>
        </w:rPr>
        <w:t xml:space="preserve">+ </w:t>
      </w:r>
      <w:r>
        <w:rPr>
          <w:w w:val="110"/>
        </w:rPr>
        <w:t xml:space="preserve">monocytes populations </w:t>
      </w:r>
      <w:proofErr w:type="gramStart"/>
      <w:r>
        <w:rPr>
          <w:w w:val="110"/>
        </w:rPr>
        <w:t>was followed</w:t>
      </w:r>
      <w:proofErr w:type="gramEnd"/>
      <w:r>
        <w:rPr>
          <w:w w:val="110"/>
        </w:rPr>
        <w:t xml:space="preserve"> by conservative un</w:t>
      </w:r>
      <w:ins w:id="1171" w:author="Microsoft Office User" w:date="2018-12-24T12:05:00Z">
        <w:r w:rsidR="00483CBF">
          <w:rPr>
            <w:w w:val="110"/>
          </w:rPr>
          <w:t>su</w:t>
        </w:r>
      </w:ins>
      <w:r>
        <w:rPr>
          <w:w w:val="110"/>
        </w:rPr>
        <w:t xml:space="preserve">pervised clustering (using resolution 0.1) and </w:t>
      </w:r>
      <w:r>
        <w:rPr>
          <w:spacing w:val="-3"/>
          <w:w w:val="110"/>
        </w:rPr>
        <w:t>t-SNE</w:t>
      </w:r>
      <w:r>
        <w:rPr>
          <w:spacing w:val="-34"/>
          <w:w w:val="110"/>
        </w:rPr>
        <w:t xml:space="preserve"> </w:t>
      </w:r>
      <w:proofErr w:type="spellStart"/>
      <w:r>
        <w:rPr>
          <w:w w:val="110"/>
        </w:rPr>
        <w:t>visualisation</w:t>
      </w:r>
      <w:proofErr w:type="spellEnd"/>
      <w:r>
        <w:rPr>
          <w:w w:val="110"/>
        </w:rPr>
        <w:t>.</w:t>
      </w:r>
    </w:p>
    <w:p w14:paraId="3B2C17D7" w14:textId="77777777" w:rsidR="005313F1" w:rsidRDefault="005313F1">
      <w:pPr>
        <w:spacing w:line="405" w:lineRule="auto"/>
        <w:jc w:val="both"/>
        <w:sectPr w:rsidR="005313F1">
          <w:pgSz w:w="11910" w:h="16840"/>
          <w:pgMar w:top="1800" w:right="0" w:bottom="560" w:left="1680" w:header="1482" w:footer="364" w:gutter="0"/>
          <w:cols w:space="720"/>
        </w:sectPr>
      </w:pPr>
    </w:p>
    <w:p w14:paraId="259B7411" w14:textId="77777777" w:rsidR="005313F1" w:rsidRDefault="005313F1">
      <w:pPr>
        <w:pStyle w:val="BodyText"/>
        <w:rPr>
          <w:sz w:val="20"/>
        </w:rPr>
      </w:pPr>
    </w:p>
    <w:p w14:paraId="57C0654C" w14:textId="77777777" w:rsidR="005313F1" w:rsidRDefault="005313F1">
      <w:pPr>
        <w:pStyle w:val="BodyText"/>
        <w:rPr>
          <w:sz w:val="20"/>
        </w:rPr>
      </w:pPr>
    </w:p>
    <w:p w14:paraId="0AFB0C80" w14:textId="77777777" w:rsidR="005313F1" w:rsidRDefault="005313F1">
      <w:pPr>
        <w:pStyle w:val="BodyText"/>
        <w:rPr>
          <w:sz w:val="20"/>
        </w:rPr>
      </w:pPr>
    </w:p>
    <w:p w14:paraId="5C1B2F97" w14:textId="77777777" w:rsidR="005313F1" w:rsidRDefault="005313F1">
      <w:pPr>
        <w:pStyle w:val="BodyText"/>
        <w:spacing w:before="5"/>
        <w:rPr>
          <w:sz w:val="27"/>
        </w:rPr>
      </w:pPr>
    </w:p>
    <w:p w14:paraId="19FD8A53" w14:textId="77777777" w:rsidR="005313F1" w:rsidRDefault="00090D17">
      <w:pPr>
        <w:spacing w:before="100"/>
        <w:ind w:left="2586"/>
        <w:rPr>
          <w:rFonts w:ascii="Arial"/>
          <w:sz w:val="14"/>
        </w:rPr>
      </w:pPr>
      <w:r>
        <w:rPr>
          <w:noProof/>
        </w:rPr>
        <mc:AlternateContent>
          <mc:Choice Requires="wpg">
            <w:drawing>
              <wp:anchor distT="0" distB="0" distL="114300" distR="114300" simplePos="0" relativeHeight="503117264" behindDoc="1" locked="0" layoutInCell="1" allowOverlap="1" wp14:anchorId="48794E3B" wp14:editId="70BB1AE7">
                <wp:simplePos x="0" y="0"/>
                <wp:positionH relativeFrom="page">
                  <wp:posOffset>2820035</wp:posOffset>
                </wp:positionH>
                <wp:positionV relativeFrom="paragraph">
                  <wp:posOffset>-68580</wp:posOffset>
                </wp:positionV>
                <wp:extent cx="1933575" cy="1514475"/>
                <wp:effectExtent l="0" t="0" r="0" b="0"/>
                <wp:wrapNone/>
                <wp:docPr id="878" name="Group 3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3575" cy="1514475"/>
                          <a:chOff x="4441" y="-108"/>
                          <a:chExt cx="3045" cy="2385"/>
                        </a:xfrm>
                      </wpg:grpSpPr>
                      <pic:pic xmlns:pic="http://schemas.openxmlformats.org/drawingml/2006/picture">
                        <pic:nvPicPr>
                          <pic:cNvPr id="879" name="Picture 3438"/>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4591" y="372"/>
                            <a:ext cx="2600" cy="1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 name="Picture 3439"/>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5733" y="-8"/>
                            <a:ext cx="33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1" name="Freeform 3440"/>
                        <wps:cNvSpPr>
                          <a:spLocks/>
                        </wps:cNvSpPr>
                        <wps:spPr bwMode="auto">
                          <a:xfrm>
                            <a:off x="7335" y="1292"/>
                            <a:ext cx="17" cy="17"/>
                          </a:xfrm>
                          <a:custGeom>
                            <a:avLst/>
                            <a:gdLst>
                              <a:gd name="T0" fmla="+- 0 7348 7335"/>
                              <a:gd name="T1" fmla="*/ T0 w 17"/>
                              <a:gd name="T2" fmla="+- 0 1293 1293"/>
                              <a:gd name="T3" fmla="*/ 1293 h 17"/>
                              <a:gd name="T4" fmla="+- 0 7339 7335"/>
                              <a:gd name="T5" fmla="*/ T4 w 17"/>
                              <a:gd name="T6" fmla="+- 0 1293 1293"/>
                              <a:gd name="T7" fmla="*/ 1293 h 17"/>
                              <a:gd name="T8" fmla="+- 0 7335 7335"/>
                              <a:gd name="T9" fmla="*/ T8 w 17"/>
                              <a:gd name="T10" fmla="+- 0 1296 1293"/>
                              <a:gd name="T11" fmla="*/ 1296 h 17"/>
                              <a:gd name="T12" fmla="+- 0 7335 7335"/>
                              <a:gd name="T13" fmla="*/ T12 w 17"/>
                              <a:gd name="T14" fmla="+- 0 1305 1293"/>
                              <a:gd name="T15" fmla="*/ 1305 h 17"/>
                              <a:gd name="T16" fmla="+- 0 7339 7335"/>
                              <a:gd name="T17" fmla="*/ T16 w 17"/>
                              <a:gd name="T18" fmla="+- 0 1309 1293"/>
                              <a:gd name="T19" fmla="*/ 1309 h 17"/>
                              <a:gd name="T20" fmla="+- 0 7348 7335"/>
                              <a:gd name="T21" fmla="*/ T20 w 17"/>
                              <a:gd name="T22" fmla="+- 0 1309 1293"/>
                              <a:gd name="T23" fmla="*/ 1309 h 17"/>
                              <a:gd name="T24" fmla="+- 0 7352 7335"/>
                              <a:gd name="T25" fmla="*/ T24 w 17"/>
                              <a:gd name="T26" fmla="+- 0 1305 1293"/>
                              <a:gd name="T27" fmla="*/ 1305 h 17"/>
                              <a:gd name="T28" fmla="+- 0 7352 7335"/>
                              <a:gd name="T29" fmla="*/ T28 w 17"/>
                              <a:gd name="T30" fmla="+- 0 1296 1293"/>
                              <a:gd name="T31" fmla="*/ 1296 h 17"/>
                              <a:gd name="T32" fmla="+- 0 7348 7335"/>
                              <a:gd name="T33" fmla="*/ T32 w 17"/>
                              <a:gd name="T34" fmla="+- 0 1293 1293"/>
                              <a:gd name="T35" fmla="*/ 129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2"/>
                                </a:lnTo>
                                <a:lnTo>
                                  <a:pt x="4" y="16"/>
                                </a:lnTo>
                                <a:lnTo>
                                  <a:pt x="13" y="16"/>
                                </a:lnTo>
                                <a:lnTo>
                                  <a:pt x="17" y="12"/>
                                </a:lnTo>
                                <a:lnTo>
                                  <a:pt x="17" y="3"/>
                                </a:lnTo>
                                <a:lnTo>
                                  <a:pt x="1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3441"/>
                        <wps:cNvSpPr>
                          <a:spLocks/>
                        </wps:cNvSpPr>
                        <wps:spPr bwMode="auto">
                          <a:xfrm>
                            <a:off x="7335" y="1292"/>
                            <a:ext cx="17" cy="17"/>
                          </a:xfrm>
                          <a:custGeom>
                            <a:avLst/>
                            <a:gdLst>
                              <a:gd name="T0" fmla="+- 0 7335 7335"/>
                              <a:gd name="T1" fmla="*/ T0 w 17"/>
                              <a:gd name="T2" fmla="+- 0 1301 1293"/>
                              <a:gd name="T3" fmla="*/ 1301 h 17"/>
                              <a:gd name="T4" fmla="+- 0 7335 7335"/>
                              <a:gd name="T5" fmla="*/ T4 w 17"/>
                              <a:gd name="T6" fmla="+- 0 1296 1293"/>
                              <a:gd name="T7" fmla="*/ 1296 h 17"/>
                              <a:gd name="T8" fmla="+- 0 7339 7335"/>
                              <a:gd name="T9" fmla="*/ T8 w 17"/>
                              <a:gd name="T10" fmla="+- 0 1293 1293"/>
                              <a:gd name="T11" fmla="*/ 1293 h 17"/>
                              <a:gd name="T12" fmla="+- 0 7344 7335"/>
                              <a:gd name="T13" fmla="*/ T12 w 17"/>
                              <a:gd name="T14" fmla="+- 0 1293 1293"/>
                              <a:gd name="T15" fmla="*/ 1293 h 17"/>
                              <a:gd name="T16" fmla="+- 0 7348 7335"/>
                              <a:gd name="T17" fmla="*/ T16 w 17"/>
                              <a:gd name="T18" fmla="+- 0 1293 1293"/>
                              <a:gd name="T19" fmla="*/ 1293 h 17"/>
                              <a:gd name="T20" fmla="+- 0 7352 7335"/>
                              <a:gd name="T21" fmla="*/ T20 w 17"/>
                              <a:gd name="T22" fmla="+- 0 1296 1293"/>
                              <a:gd name="T23" fmla="*/ 1296 h 17"/>
                              <a:gd name="T24" fmla="+- 0 7352 7335"/>
                              <a:gd name="T25" fmla="*/ T24 w 17"/>
                              <a:gd name="T26" fmla="+- 0 1301 1293"/>
                              <a:gd name="T27" fmla="*/ 1301 h 17"/>
                              <a:gd name="T28" fmla="+- 0 7352 7335"/>
                              <a:gd name="T29" fmla="*/ T28 w 17"/>
                              <a:gd name="T30" fmla="+- 0 1305 1293"/>
                              <a:gd name="T31" fmla="*/ 1305 h 17"/>
                              <a:gd name="T32" fmla="+- 0 7348 7335"/>
                              <a:gd name="T33" fmla="*/ T32 w 17"/>
                              <a:gd name="T34" fmla="+- 0 1309 1293"/>
                              <a:gd name="T35" fmla="*/ 1309 h 17"/>
                              <a:gd name="T36" fmla="+- 0 7344 7335"/>
                              <a:gd name="T37" fmla="*/ T36 w 17"/>
                              <a:gd name="T38" fmla="+- 0 1309 1293"/>
                              <a:gd name="T39" fmla="*/ 1309 h 17"/>
                              <a:gd name="T40" fmla="+- 0 7339 7335"/>
                              <a:gd name="T41" fmla="*/ T40 w 17"/>
                              <a:gd name="T42" fmla="+- 0 1309 1293"/>
                              <a:gd name="T43" fmla="*/ 1309 h 17"/>
                              <a:gd name="T44" fmla="+- 0 7335 7335"/>
                              <a:gd name="T45" fmla="*/ T44 w 17"/>
                              <a:gd name="T46" fmla="+- 0 1305 1293"/>
                              <a:gd name="T47" fmla="*/ 1305 h 17"/>
                              <a:gd name="T48" fmla="+- 0 7335 7335"/>
                              <a:gd name="T49" fmla="*/ T48 w 17"/>
                              <a:gd name="T50" fmla="+- 0 1301 1293"/>
                              <a:gd name="T51" fmla="*/ 130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9" y="0"/>
                                </a:lnTo>
                                <a:lnTo>
                                  <a:pt x="13" y="0"/>
                                </a:lnTo>
                                <a:lnTo>
                                  <a:pt x="17" y="3"/>
                                </a:lnTo>
                                <a:lnTo>
                                  <a:pt x="17" y="8"/>
                                </a:lnTo>
                                <a:lnTo>
                                  <a:pt x="17" y="12"/>
                                </a:lnTo>
                                <a:lnTo>
                                  <a:pt x="13" y="16"/>
                                </a:lnTo>
                                <a:lnTo>
                                  <a:pt x="9" y="16"/>
                                </a:lnTo>
                                <a:lnTo>
                                  <a:pt x="4" y="16"/>
                                </a:lnTo>
                                <a:lnTo>
                                  <a:pt x="0" y="12"/>
                                </a:lnTo>
                                <a:lnTo>
                                  <a:pt x="0" y="8"/>
                                </a:lnTo>
                              </a:path>
                            </a:pathLst>
                          </a:custGeom>
                          <a:noFill/>
                          <a:ln w="4091">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Rectangle 3442"/>
                        <wps:cNvSpPr>
                          <a:spLocks/>
                        </wps:cNvSpPr>
                        <wps:spPr bwMode="auto">
                          <a:xfrm>
                            <a:off x="4465" y="-103"/>
                            <a:ext cx="3015" cy="2355"/>
                          </a:xfrm>
                          <a:prstGeom prst="rect">
                            <a:avLst/>
                          </a:prstGeom>
                          <a:noFill/>
                          <a:ln w="6166">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Line 3443"/>
                        <wps:cNvCnPr>
                          <a:cxnSpLocks/>
                        </wps:cNvCnPr>
                        <wps:spPr bwMode="auto">
                          <a:xfrm>
                            <a:off x="4441" y="1773"/>
                            <a:ext cx="25"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85" name="Line 3444"/>
                        <wps:cNvCnPr>
                          <a:cxnSpLocks/>
                        </wps:cNvCnPr>
                        <wps:spPr bwMode="auto">
                          <a:xfrm>
                            <a:off x="4441" y="1237"/>
                            <a:ext cx="25"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86" name="Line 3445"/>
                        <wps:cNvCnPr>
                          <a:cxnSpLocks/>
                        </wps:cNvCnPr>
                        <wps:spPr bwMode="auto">
                          <a:xfrm>
                            <a:off x="4441" y="701"/>
                            <a:ext cx="25"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87" name="Line 3446"/>
                        <wps:cNvCnPr>
                          <a:cxnSpLocks/>
                        </wps:cNvCnPr>
                        <wps:spPr bwMode="auto">
                          <a:xfrm>
                            <a:off x="4441" y="166"/>
                            <a:ext cx="25"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88" name="Line 3447"/>
                        <wps:cNvCnPr>
                          <a:cxnSpLocks/>
                        </wps:cNvCnPr>
                        <wps:spPr bwMode="auto">
                          <a:xfrm>
                            <a:off x="5092" y="2276"/>
                            <a:ext cx="0"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89" name="Line 3448"/>
                        <wps:cNvCnPr>
                          <a:cxnSpLocks/>
                        </wps:cNvCnPr>
                        <wps:spPr bwMode="auto">
                          <a:xfrm>
                            <a:off x="5930" y="2276"/>
                            <a:ext cx="0"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s:wsp>
                        <wps:cNvPr id="890" name="Line 3449"/>
                        <wps:cNvCnPr>
                          <a:cxnSpLocks/>
                        </wps:cNvCnPr>
                        <wps:spPr bwMode="auto">
                          <a:xfrm>
                            <a:off x="6769" y="2276"/>
                            <a:ext cx="0" cy="0"/>
                          </a:xfrm>
                          <a:prstGeom prst="line">
                            <a:avLst/>
                          </a:prstGeom>
                          <a:noFill/>
                          <a:ln w="6166">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05B5C1" id="Group 3437" o:spid="_x0000_s1026" style="position:absolute;margin-left:222.05pt;margin-top:-5.4pt;width:152.25pt;height:119.25pt;z-index:-199216;mso-position-horizontal-relative:page" coordorigin="4441,-108" coordsize="3045,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">
                <v:shape id="Picture 3438" o:spid="_x0000_s1027" type="#_x0000_t75" style="position:absolute;left:4591;top:372;width:2600;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">
                  <v:imagedata r:id="rId94" o:title=""/>
                  <v:path arrowok="t"/>
                  <o:lock v:ext="edit" aspectratio="f"/>
                </v:shape>
                <v:shape id="Picture 3439" o:spid="_x0000_s1028" type="#_x0000_t75" style="position:absolute;left:5733;top:-8;width:336;height: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">
                  <v:imagedata r:id="rId95" o:title=""/>
                  <v:path arrowok="t"/>
                  <o:lock v:ext="edit" aspectratio="f"/>
                </v:shape>
                <v:shape id="Freeform 3440" o:spid="_x0000_s1029" style="position:absolute;left:7335;top:129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" path="m13,l4,,,3r,9l4,16r9,l17,12r,-9l13,xe" fillcolor="#f8766c" stroked="f">
                  <v:path arrowok="t" o:connecttype="custom" o:connectlocs="13,1293;4,1293;0,1296;0,1305;4,1309;13,1309;17,1305;17,1296;13,1293" o:connectangles="0,0,0,0,0,0,0,0,0"/>
                </v:shape>
                <v:shape id="Freeform 3441" o:spid="_x0000_s1030" style="position:absolute;left:7335;top:129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" path="m,8l,3,4,,9,r4,l17,3r,5l17,12r-4,4l9,16r-5,l,12,,8e" filled="f" strokecolor="#f8766c" strokeweight=".1136mm">
                  <v:path arrowok="t" o:connecttype="custom" o:connectlocs="0,1301;0,1296;4,1293;9,1293;13,1293;17,1296;17,1301;17,1305;13,1309;9,1309;4,1309;0,1305;0,1301" o:connectangles="0,0,0,0,0,0,0,0,0,0,0,0,0"/>
                </v:shape>
                <v:rect id="Rectangle 3442" o:spid="_x0000_s1031" style="position:absolute;left:4465;top:-103;width:3015;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" filled="f" strokecolor="#333" strokeweight=".17128mm">
                  <v:path arrowok="t"/>
                </v:rect>
                <v:line id="Line 3443" o:spid="_x0000_s1032" style="position:absolute;visibility:visible;mso-wrap-style:square" from="4441,1773" to="4466,1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" strokecolor="#333" strokeweight=".17128mm">
                  <o:lock v:ext="edit" shapetype="f"/>
                </v:line>
                <v:line id="Line 3444" o:spid="_x0000_s1033" style="position:absolute;visibility:visible;mso-wrap-style:square" from="4441,1237" to="4466,1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" strokecolor="#333" strokeweight=".17128mm">
                  <o:lock v:ext="edit" shapetype="f"/>
                </v:line>
                <v:line id="Line 3445" o:spid="_x0000_s1034" style="position:absolute;visibility:visible;mso-wrap-style:square" from="4441,701" to="4466,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" strokecolor="#333" strokeweight=".17128mm">
                  <o:lock v:ext="edit" shapetype="f"/>
                </v:line>
                <v:line id="Line 3446" o:spid="_x0000_s1035" style="position:absolute;visibility:visible;mso-wrap-style:square" from="4441,166" to="4466,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" strokecolor="#333" strokeweight=".17128mm">
                  <o:lock v:ext="edit" shapetype="f"/>
                </v:line>
                <v:line id="Line 3447" o:spid="_x0000_s1036" style="position:absolute;visibility:visible;mso-wrap-style:square" from="5092,2276" to="5092,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" strokecolor="#333" strokeweight=".17128mm">
                  <o:lock v:ext="edit" shapetype="f"/>
                </v:line>
                <v:line id="Line 3448" o:spid="_x0000_s1037" style="position:absolute;visibility:visible;mso-wrap-style:square" from="5930,2276" to="5930,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" strokecolor="#333" strokeweight=".17128mm">
                  <o:lock v:ext="edit" shapetype="f"/>
                </v:line>
                <v:line id="Line 3449" o:spid="_x0000_s1038" style="position:absolute;visibility:visible;mso-wrap-style:square" from="6769,2276" to="6769,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" strokecolor="#333" strokeweight=".17128mm">
                  <o:lock v:ext="edit" shapetype="f"/>
                </v:line>
                <w10:wrap anchorx="page"/>
              </v:group>
            </w:pict>
          </mc:Fallback>
        </mc:AlternateContent>
      </w:r>
      <w:r w:rsidR="009B75EF">
        <w:rPr>
          <w:rFonts w:ascii="Arial"/>
          <w:color w:val="4D4D4D"/>
          <w:w w:val="105"/>
          <w:sz w:val="14"/>
        </w:rPr>
        <w:t>40</w:t>
      </w:r>
    </w:p>
    <w:p w14:paraId="2EB05D28" w14:textId="77777777" w:rsidR="005313F1" w:rsidRDefault="005313F1">
      <w:pPr>
        <w:pStyle w:val="BodyText"/>
        <w:spacing w:before="1"/>
        <w:rPr>
          <w:rFonts w:ascii="Arial"/>
          <w:sz w:val="23"/>
        </w:rPr>
      </w:pPr>
    </w:p>
    <w:p w14:paraId="3EF29A8D" w14:textId="77777777" w:rsidR="005313F1" w:rsidRDefault="00090D17">
      <w:pPr>
        <w:spacing w:before="100"/>
        <w:ind w:left="2586"/>
        <w:rPr>
          <w:rFonts w:ascii="Arial"/>
          <w:sz w:val="14"/>
        </w:rPr>
      </w:pPr>
      <w:r>
        <w:rPr>
          <w:noProof/>
        </w:rPr>
        <mc:AlternateContent>
          <mc:Choice Requires="wps">
            <w:drawing>
              <wp:anchor distT="0" distB="0" distL="114300" distR="114300" simplePos="0" relativeHeight="14368" behindDoc="0" locked="0" layoutInCell="1" allowOverlap="1" wp14:anchorId="5503F838" wp14:editId="14565031">
                <wp:simplePos x="0" y="0"/>
                <wp:positionH relativeFrom="page">
                  <wp:posOffset>2504440</wp:posOffset>
                </wp:positionH>
                <wp:positionV relativeFrom="paragraph">
                  <wp:posOffset>104140</wp:posOffset>
                </wp:positionV>
                <wp:extent cx="141605" cy="365760"/>
                <wp:effectExtent l="0" t="0" r="0" b="0"/>
                <wp:wrapNone/>
                <wp:docPr id="877" name="Text Box 3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160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EF481" w14:textId="77777777" w:rsidR="005A72E5" w:rsidRDefault="005A72E5">
                            <w:pPr>
                              <w:spacing w:before="17"/>
                              <w:ind w:left="20"/>
                              <w:rPr>
                                <w:rFonts w:ascii="Arial"/>
                                <w:b/>
                                <w:sz w:val="16"/>
                              </w:rPr>
                            </w:pPr>
                            <w:proofErr w:type="gramStart"/>
                            <w:r>
                              <w:rPr>
                                <w:rFonts w:ascii="Arial"/>
                                <w:b/>
                                <w:sz w:val="16"/>
                              </w:rPr>
                              <w:t>t-SNE2</w:t>
                            </w:r>
                            <w:proofErr w:type="gramEnd"/>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3F838" id="Text Box 3436" o:spid="_x0000_s1853" type="#_x0000_t202" style="position:absolute;left:0;text-align:left;margin-left:197.2pt;margin-top:8.2pt;width:11.15pt;height:28.8pt;z-index:1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" filled="f" stroked="f">
                <v:path arrowok="t"/>
                <v:textbox style="layout-flow:vertical;mso-layout-flow-alt:bottom-to-top" inset="0,0,0,0">
                  <w:txbxContent>
                    <w:p w14:paraId="081EF481" w14:textId="77777777" w:rsidR="005A72E5" w:rsidRDefault="005A72E5">
                      <w:pPr>
                        <w:spacing w:before="17"/>
                        <w:ind w:left="20"/>
                        <w:rPr>
                          <w:rFonts w:ascii="Arial"/>
                          <w:b/>
                          <w:sz w:val="16"/>
                        </w:rPr>
                      </w:pPr>
                      <w:proofErr w:type="gramStart"/>
                      <w:r>
                        <w:rPr>
                          <w:rFonts w:ascii="Arial"/>
                          <w:b/>
                          <w:sz w:val="16"/>
                        </w:rPr>
                        <w:t>t-SNE2</w:t>
                      </w:r>
                      <w:proofErr w:type="gramEnd"/>
                    </w:p>
                  </w:txbxContent>
                </v:textbox>
                <w10:wrap anchorx="page"/>
              </v:shape>
            </w:pict>
          </mc:Fallback>
        </mc:AlternateContent>
      </w:r>
      <w:r w:rsidR="009B75EF">
        <w:rPr>
          <w:rFonts w:ascii="Arial"/>
          <w:color w:val="4D4D4D"/>
          <w:w w:val="105"/>
          <w:sz w:val="14"/>
        </w:rPr>
        <w:t>20</w:t>
      </w:r>
    </w:p>
    <w:p w14:paraId="7C1FF6F3" w14:textId="77777777" w:rsidR="005313F1" w:rsidRDefault="009B75EF">
      <w:pPr>
        <w:spacing w:before="106" w:line="240" w:lineRule="exact"/>
        <w:ind w:left="5963"/>
        <w:rPr>
          <w:rFonts w:ascii="Arial"/>
          <w:b/>
          <w:sz w:val="16"/>
        </w:rPr>
      </w:pPr>
      <w:r>
        <w:rPr>
          <w:noProof/>
          <w:position w:val="-16"/>
        </w:rPr>
        <w:drawing>
          <wp:inline distT="0" distB="0" distL="0" distR="0" wp14:anchorId="4E4F2517" wp14:editId="4D4ED386">
            <wp:extent cx="81942" cy="181520"/>
            <wp:effectExtent l="0" t="0" r="0" b="0"/>
            <wp:docPr id="1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png"/>
                    <pic:cNvPicPr/>
                  </pic:nvPicPr>
                  <pic:blipFill>
                    <a:blip r:embed="rId96" cstate="print"/>
                    <a:stretch>
                      <a:fillRect/>
                    </a:stretch>
                  </pic:blipFill>
                  <pic:spPr>
                    <a:xfrm>
                      <a:off x="0" y="0"/>
                      <a:ext cx="81942" cy="181520"/>
                    </a:xfrm>
                    <a:prstGeom prst="rect">
                      <a:avLst/>
                    </a:prstGeom>
                  </pic:spPr>
                </pic:pic>
              </a:graphicData>
            </a:graphic>
          </wp:inline>
        </w:drawing>
      </w:r>
      <w:r>
        <w:rPr>
          <w:spacing w:val="-18"/>
          <w:sz w:val="20"/>
        </w:rPr>
        <w:t xml:space="preserve"> </w:t>
      </w:r>
      <w:r>
        <w:rPr>
          <w:rFonts w:ascii="Arial"/>
          <w:b/>
          <w:sz w:val="16"/>
        </w:rPr>
        <w:t>CC-mixed</w:t>
      </w:r>
    </w:p>
    <w:p w14:paraId="7151BF69" w14:textId="77777777" w:rsidR="005313F1" w:rsidRDefault="009B75EF">
      <w:pPr>
        <w:tabs>
          <w:tab w:val="left" w:pos="6124"/>
        </w:tabs>
        <w:spacing w:line="105" w:lineRule="auto"/>
        <w:ind w:left="2632"/>
        <w:rPr>
          <w:rFonts w:ascii="Arial"/>
          <w:b/>
          <w:sz w:val="16"/>
        </w:rPr>
      </w:pPr>
      <w:proofErr w:type="gramStart"/>
      <w:r>
        <w:rPr>
          <w:rFonts w:ascii="Arial"/>
          <w:color w:val="4D4D4D"/>
          <w:w w:val="105"/>
          <w:position w:val="-7"/>
          <w:sz w:val="14"/>
        </w:rPr>
        <w:t>0</w:t>
      </w:r>
      <w:proofErr w:type="gramEnd"/>
      <w:r>
        <w:rPr>
          <w:rFonts w:ascii="Arial"/>
          <w:color w:val="4D4D4D"/>
          <w:w w:val="105"/>
          <w:position w:val="-7"/>
          <w:sz w:val="14"/>
        </w:rPr>
        <w:tab/>
      </w:r>
      <w:r>
        <w:rPr>
          <w:rFonts w:ascii="Arial"/>
          <w:b/>
          <w:w w:val="105"/>
          <w:sz w:val="16"/>
        </w:rPr>
        <w:t>CC-IL7R</w:t>
      </w:r>
    </w:p>
    <w:p w14:paraId="68291827" w14:textId="77777777" w:rsidR="005313F1" w:rsidRDefault="005313F1">
      <w:pPr>
        <w:pStyle w:val="BodyText"/>
        <w:spacing w:before="8"/>
        <w:rPr>
          <w:rFonts w:ascii="Arial"/>
          <w:b/>
          <w:sz w:val="26"/>
        </w:rPr>
      </w:pPr>
    </w:p>
    <w:p w14:paraId="0B90777F" w14:textId="77777777" w:rsidR="005313F1" w:rsidRDefault="009B75EF">
      <w:pPr>
        <w:spacing w:before="101"/>
        <w:ind w:left="2502"/>
        <w:rPr>
          <w:rFonts w:ascii="Arial" w:hAnsi="Arial"/>
          <w:sz w:val="14"/>
        </w:rPr>
      </w:pPr>
      <w:r>
        <w:rPr>
          <w:rFonts w:ascii="Arial" w:hAnsi="Arial"/>
          <w:color w:val="4D4D4D"/>
          <w:w w:val="105"/>
          <w:sz w:val="14"/>
        </w:rPr>
        <w:t>−20</w:t>
      </w:r>
    </w:p>
    <w:p w14:paraId="4045091F" w14:textId="77777777" w:rsidR="005313F1" w:rsidRDefault="005313F1">
      <w:pPr>
        <w:pStyle w:val="BodyText"/>
        <w:spacing w:before="8"/>
        <w:rPr>
          <w:rFonts w:ascii="Arial"/>
          <w:sz w:val="27"/>
        </w:rPr>
      </w:pPr>
    </w:p>
    <w:p w14:paraId="337BB6C4" w14:textId="77777777" w:rsidR="005313F1" w:rsidRDefault="005313F1">
      <w:pPr>
        <w:rPr>
          <w:rFonts w:ascii="Arial"/>
          <w:sz w:val="27"/>
        </w:rPr>
        <w:sectPr w:rsidR="005313F1">
          <w:pgSz w:w="11910" w:h="16840"/>
          <w:pgMar w:top="1800" w:right="0" w:bottom="560" w:left="1680" w:header="1482" w:footer="364" w:gutter="0"/>
          <w:cols w:space="720"/>
        </w:sectPr>
      </w:pPr>
    </w:p>
    <w:p w14:paraId="2C1F4224" w14:textId="77777777" w:rsidR="005313F1" w:rsidRDefault="009B75EF">
      <w:pPr>
        <w:tabs>
          <w:tab w:val="left" w:pos="4218"/>
          <w:tab w:val="left" w:pos="4989"/>
        </w:tabs>
        <w:spacing w:before="100"/>
        <w:ind w:left="3288"/>
        <w:jc w:val="center"/>
        <w:rPr>
          <w:rFonts w:ascii="Arial" w:hAnsi="Arial"/>
          <w:sz w:val="14"/>
        </w:rPr>
      </w:pPr>
      <w:r>
        <w:rPr>
          <w:rFonts w:ascii="Arial" w:hAnsi="Arial"/>
          <w:color w:val="4D4D4D"/>
          <w:w w:val="105"/>
          <w:sz w:val="14"/>
        </w:rPr>
        <w:t>−20</w:t>
      </w:r>
      <w:r>
        <w:rPr>
          <w:rFonts w:ascii="Arial" w:hAnsi="Arial"/>
          <w:color w:val="4D4D4D"/>
          <w:w w:val="105"/>
          <w:sz w:val="14"/>
        </w:rPr>
        <w:tab/>
        <w:t>0</w:t>
      </w:r>
      <w:r>
        <w:rPr>
          <w:rFonts w:ascii="Arial" w:hAnsi="Arial"/>
          <w:color w:val="4D4D4D"/>
          <w:w w:val="105"/>
          <w:sz w:val="14"/>
        </w:rPr>
        <w:tab/>
      </w:r>
      <w:r>
        <w:rPr>
          <w:rFonts w:ascii="Arial" w:hAnsi="Arial"/>
          <w:color w:val="4D4D4D"/>
          <w:spacing w:val="-10"/>
          <w:w w:val="105"/>
          <w:sz w:val="14"/>
        </w:rPr>
        <w:t>20</w:t>
      </w:r>
    </w:p>
    <w:p w14:paraId="463916C0" w14:textId="77777777" w:rsidR="005313F1" w:rsidRDefault="009B75EF">
      <w:pPr>
        <w:spacing w:before="59"/>
        <w:ind w:right="564"/>
        <w:jc w:val="right"/>
        <w:rPr>
          <w:rFonts w:ascii="Arial"/>
          <w:b/>
          <w:sz w:val="16"/>
        </w:rPr>
      </w:pPr>
      <w:proofErr w:type="gramStart"/>
      <w:r>
        <w:rPr>
          <w:rFonts w:ascii="Arial"/>
          <w:b/>
          <w:sz w:val="16"/>
        </w:rPr>
        <w:t>t-SNE1</w:t>
      </w:r>
      <w:proofErr w:type="gramEnd"/>
    </w:p>
    <w:p w14:paraId="172A9C05" w14:textId="77777777" w:rsidR="005313F1" w:rsidRDefault="005313F1">
      <w:pPr>
        <w:pStyle w:val="BodyText"/>
        <w:spacing w:before="10"/>
        <w:rPr>
          <w:rFonts w:ascii="Arial"/>
          <w:b/>
          <w:sz w:val="21"/>
        </w:rPr>
      </w:pPr>
    </w:p>
    <w:p w14:paraId="58B01E3E" w14:textId="77777777" w:rsidR="005313F1" w:rsidRDefault="009B75EF">
      <w:pPr>
        <w:ind w:right="372"/>
        <w:jc w:val="right"/>
      </w:pPr>
      <w:r>
        <w:rPr>
          <w:w w:val="115"/>
        </w:rPr>
        <w:t>(a)</w:t>
      </w:r>
    </w:p>
    <w:p w14:paraId="778513BA" w14:textId="77777777" w:rsidR="005313F1" w:rsidRDefault="009B75EF">
      <w:pPr>
        <w:spacing w:before="82"/>
        <w:ind w:left="1405"/>
        <w:jc w:val="center"/>
        <w:rPr>
          <w:rFonts w:ascii="Arial-BoldItalicMT"/>
          <w:b/>
          <w:i/>
          <w:sz w:val="14"/>
        </w:rPr>
      </w:pPr>
      <w:r>
        <w:rPr>
          <w:rFonts w:ascii="Arial-BoldItalicMT"/>
          <w:b/>
          <w:i/>
          <w:sz w:val="14"/>
        </w:rPr>
        <w:t>IL7R</w:t>
      </w:r>
    </w:p>
    <w:p w14:paraId="4752B34B" w14:textId="77777777" w:rsidR="005313F1" w:rsidRDefault="009B75EF">
      <w:pPr>
        <w:pStyle w:val="BodyText"/>
        <w:rPr>
          <w:rFonts w:ascii="Arial-BoldItalicMT"/>
          <w:b/>
          <w:i/>
          <w:sz w:val="14"/>
        </w:rPr>
      </w:pPr>
      <w:r>
        <w:br w:type="column"/>
      </w:r>
    </w:p>
    <w:p w14:paraId="4AB50D4D" w14:textId="77777777" w:rsidR="005313F1" w:rsidRDefault="005313F1">
      <w:pPr>
        <w:pStyle w:val="BodyText"/>
        <w:rPr>
          <w:rFonts w:ascii="Arial-BoldItalicMT"/>
          <w:b/>
          <w:i/>
          <w:sz w:val="14"/>
        </w:rPr>
      </w:pPr>
    </w:p>
    <w:p w14:paraId="1ECC20A3" w14:textId="77777777" w:rsidR="005313F1" w:rsidRDefault="005313F1">
      <w:pPr>
        <w:pStyle w:val="BodyText"/>
        <w:rPr>
          <w:rFonts w:ascii="Arial-BoldItalicMT"/>
          <w:b/>
          <w:i/>
          <w:sz w:val="14"/>
        </w:rPr>
      </w:pPr>
    </w:p>
    <w:p w14:paraId="180CC2A4" w14:textId="77777777" w:rsidR="005313F1" w:rsidRDefault="005313F1">
      <w:pPr>
        <w:pStyle w:val="BodyText"/>
        <w:rPr>
          <w:rFonts w:ascii="Arial-BoldItalicMT"/>
          <w:b/>
          <w:i/>
          <w:sz w:val="14"/>
        </w:rPr>
      </w:pPr>
    </w:p>
    <w:p w14:paraId="3C93D49C" w14:textId="77777777" w:rsidR="005313F1" w:rsidRDefault="005313F1">
      <w:pPr>
        <w:pStyle w:val="BodyText"/>
        <w:rPr>
          <w:rFonts w:ascii="Arial-BoldItalicMT"/>
          <w:b/>
          <w:i/>
          <w:sz w:val="14"/>
        </w:rPr>
      </w:pPr>
    </w:p>
    <w:p w14:paraId="0E504602" w14:textId="77777777" w:rsidR="005313F1" w:rsidRDefault="005313F1">
      <w:pPr>
        <w:pStyle w:val="BodyText"/>
        <w:rPr>
          <w:rFonts w:ascii="Arial-BoldItalicMT"/>
          <w:b/>
          <w:i/>
          <w:sz w:val="14"/>
        </w:rPr>
      </w:pPr>
    </w:p>
    <w:p w14:paraId="389A6C54" w14:textId="77777777" w:rsidR="005313F1" w:rsidRDefault="009B75EF">
      <w:pPr>
        <w:spacing w:before="124"/>
        <w:ind w:left="1056"/>
        <w:rPr>
          <w:rFonts w:ascii="Arial-BoldItalicMT"/>
          <w:b/>
          <w:i/>
          <w:sz w:val="14"/>
        </w:rPr>
      </w:pPr>
      <w:r>
        <w:rPr>
          <w:rFonts w:ascii="Arial-BoldItalicMT"/>
          <w:b/>
          <w:i/>
          <w:sz w:val="14"/>
        </w:rPr>
        <w:t>IL32</w:t>
      </w:r>
    </w:p>
    <w:p w14:paraId="173AB5CC" w14:textId="77777777" w:rsidR="005313F1" w:rsidRDefault="005313F1">
      <w:pPr>
        <w:rPr>
          <w:rFonts w:ascii="Arial-BoldItalicMT"/>
          <w:sz w:val="14"/>
        </w:rPr>
        <w:sectPr w:rsidR="005313F1">
          <w:type w:val="continuous"/>
          <w:pgSz w:w="11910" w:h="16840"/>
          <w:pgMar w:top="1580" w:right="0" w:bottom="560" w:left="1680" w:header="720" w:footer="720" w:gutter="0"/>
          <w:cols w:num="2" w:space="720" w:equalWidth="0">
            <w:col w:w="5151" w:space="40"/>
            <w:col w:w="5039"/>
          </w:cols>
        </w:sectPr>
      </w:pPr>
    </w:p>
    <w:p w14:paraId="425D2070" w14:textId="77777777" w:rsidR="005313F1" w:rsidRDefault="005313F1">
      <w:pPr>
        <w:pStyle w:val="BodyText"/>
        <w:spacing w:before="10"/>
        <w:rPr>
          <w:rFonts w:ascii="Arial-BoldItalicMT"/>
          <w:b/>
          <w:i/>
          <w:sz w:val="16"/>
        </w:rPr>
      </w:pPr>
    </w:p>
    <w:p w14:paraId="09B22D8D" w14:textId="77777777" w:rsidR="005313F1" w:rsidRDefault="00090D17">
      <w:pPr>
        <w:spacing w:before="97"/>
        <w:ind w:left="1819"/>
        <w:rPr>
          <w:rFonts w:ascii="Arial"/>
          <w:sz w:val="11"/>
        </w:rPr>
      </w:pPr>
      <w:r>
        <w:rPr>
          <w:noProof/>
        </w:rPr>
        <mc:AlternateContent>
          <mc:Choice Requires="wpg">
            <w:drawing>
              <wp:anchor distT="0" distB="0" distL="114300" distR="114300" simplePos="0" relativeHeight="14224" behindDoc="0" locked="0" layoutInCell="1" allowOverlap="1" wp14:anchorId="6415924B" wp14:editId="2A9A468D">
                <wp:simplePos x="0" y="0"/>
                <wp:positionH relativeFrom="page">
                  <wp:posOffset>2315845</wp:posOffset>
                </wp:positionH>
                <wp:positionV relativeFrom="paragraph">
                  <wp:posOffset>-4445</wp:posOffset>
                </wp:positionV>
                <wp:extent cx="1593215" cy="1004570"/>
                <wp:effectExtent l="0" t="0" r="0" b="0"/>
                <wp:wrapNone/>
                <wp:docPr id="866" name="Group 3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004570"/>
                          <a:chOff x="3647" y="-7"/>
                          <a:chExt cx="2509" cy="1582"/>
                        </a:xfrm>
                      </wpg:grpSpPr>
                      <pic:pic xmlns:pic="http://schemas.openxmlformats.org/drawingml/2006/picture">
                        <pic:nvPicPr>
                          <pic:cNvPr id="867" name="Picture 3426"/>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3774" y="53"/>
                            <a:ext cx="2143"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8" name="Line 3427"/>
                        <wps:cNvCnPr>
                          <a:cxnSpLocks/>
                        </wps:cNvCnPr>
                        <wps:spPr bwMode="auto">
                          <a:xfrm>
                            <a:off x="3671" y="1550"/>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9" name="Line 3428"/>
                        <wps:cNvCnPr>
                          <a:cxnSpLocks/>
                        </wps:cNvCnPr>
                        <wps:spPr bwMode="auto">
                          <a:xfrm>
                            <a:off x="3647" y="1233"/>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0" name="Line 3429"/>
                        <wps:cNvCnPr>
                          <a:cxnSpLocks/>
                        </wps:cNvCnPr>
                        <wps:spPr bwMode="auto">
                          <a:xfrm>
                            <a:off x="3647" y="879"/>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1" name="Line 3430"/>
                        <wps:cNvCnPr>
                          <a:cxnSpLocks/>
                        </wps:cNvCnPr>
                        <wps:spPr bwMode="auto">
                          <a:xfrm>
                            <a:off x="3647" y="525"/>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2" name="Line 3431"/>
                        <wps:cNvCnPr>
                          <a:cxnSpLocks/>
                        </wps:cNvCnPr>
                        <wps:spPr bwMode="auto">
                          <a:xfrm>
                            <a:off x="3647" y="170"/>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3" name="Line 3432"/>
                        <wps:cNvCnPr>
                          <a:cxnSpLocks/>
                        </wps:cNvCnPr>
                        <wps:spPr bwMode="auto">
                          <a:xfrm>
                            <a:off x="3671" y="1550"/>
                            <a:ext cx="248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4" name="Line 3433"/>
                        <wps:cNvCnPr>
                          <a:cxnSpLocks/>
                        </wps:cNvCnPr>
                        <wps:spPr bwMode="auto">
                          <a:xfrm>
                            <a:off x="4187"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5" name="Line 3434"/>
                        <wps:cNvCnPr>
                          <a:cxnSpLocks/>
                        </wps:cNvCnPr>
                        <wps:spPr bwMode="auto">
                          <a:xfrm>
                            <a:off x="4878"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76" name="Line 3435"/>
                        <wps:cNvCnPr>
                          <a:cxnSpLocks/>
                        </wps:cNvCnPr>
                        <wps:spPr bwMode="auto">
                          <a:xfrm>
                            <a:off x="5569"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41CC83A" id="Group 3425" o:spid="_x0000_s1026" style="position:absolute;margin-left:182.35pt;margin-top:-.35pt;width:125.45pt;height:79.1pt;z-index:14224;mso-position-horizontal-relative:page" coordorigin="3647,-7" coordsize="2509,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">
                <v:shape id="Picture 3426" o:spid="_x0000_s1027" type="#_x0000_t75" style="position:absolute;left:3774;top:53;width:2143;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">
                  <v:imagedata r:id="rId98" o:title=""/>
                  <v:path arrowok="t"/>
                  <o:lock v:ext="edit" aspectratio="f"/>
                </v:shape>
                <v:line id="Line 3427" o:spid="_x0000_s1028" style="position:absolute;visibility:visible;mso-wrap-style:square" from="3671,1550" to="367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" strokeweight=".1308mm">
                  <o:lock v:ext="edit" shapetype="f"/>
                </v:line>
                <v:line id="Line 3428" o:spid="_x0000_s1029" style="position:absolute;visibility:visible;mso-wrap-style:square" from="3647,1233" to="3671,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" strokeweight=".1308mm">
                  <o:lock v:ext="edit" shapetype="f"/>
                </v:line>
                <v:line id="Line 3429" o:spid="_x0000_s1030" style="position:absolute;visibility:visible;mso-wrap-style:square" from="3647,879" to="367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" strokeweight=".1308mm">
                  <o:lock v:ext="edit" shapetype="f"/>
                </v:line>
                <v:line id="Line 3430" o:spid="_x0000_s1031" style="position:absolute;visibility:visible;mso-wrap-style:square" from="3647,525" to="367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" strokeweight=".1308mm">
                  <o:lock v:ext="edit" shapetype="f"/>
                </v:line>
                <v:line id="Line 3431" o:spid="_x0000_s1032" style="position:absolute;visibility:visible;mso-wrap-style:square" from="3647,170" to="367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" strokeweight=".1308mm">
                  <o:lock v:ext="edit" shapetype="f"/>
                </v:line>
                <v:line id="Line 3432" o:spid="_x0000_s1033" style="position:absolute;visibility:visible;mso-wrap-style:square" from="3671,1550" to="6155,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" strokeweight=".1308mm">
                  <o:lock v:ext="edit" shapetype="f"/>
                </v:line>
                <v:line id="Line 3433" o:spid="_x0000_s1034" style="position:absolute;visibility:visible;mso-wrap-style:square" from="4187,1574" to="4187,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" strokeweight=".1308mm">
                  <o:lock v:ext="edit" shapetype="f"/>
                </v:line>
                <v:line id="Line 3434" o:spid="_x0000_s1035" style="position:absolute;visibility:visible;mso-wrap-style:square" from="4878,1574" to="4878,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" strokeweight=".1308mm">
                  <o:lock v:ext="edit" shapetype="f"/>
                </v:line>
                <v:line id="Line 3435" o:spid="_x0000_s1036" style="position:absolute;visibility:visible;mso-wrap-style:square" from="5569,1574" to="5569,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" strokeweight=".1308mm">
                  <o:lock v:ext="edit" shapetype="f"/>
                </v:line>
                <w10:wrap anchorx="page"/>
              </v:group>
            </w:pict>
          </mc:Fallback>
        </mc:AlternateContent>
      </w:r>
      <w:r>
        <w:rPr>
          <w:noProof/>
        </w:rPr>
        <mc:AlternateContent>
          <mc:Choice Requires="wpg">
            <w:drawing>
              <wp:anchor distT="0" distB="0" distL="114300" distR="114300" simplePos="0" relativeHeight="14296" behindDoc="0" locked="0" layoutInCell="1" allowOverlap="1" wp14:anchorId="7B9159FF" wp14:editId="1236967B">
                <wp:simplePos x="0" y="0"/>
                <wp:positionH relativeFrom="page">
                  <wp:posOffset>4179570</wp:posOffset>
                </wp:positionH>
                <wp:positionV relativeFrom="paragraph">
                  <wp:posOffset>-4445</wp:posOffset>
                </wp:positionV>
                <wp:extent cx="1704340" cy="1004570"/>
                <wp:effectExtent l="0" t="12700" r="10160" b="0"/>
                <wp:wrapNone/>
                <wp:docPr id="854" name="Group 3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4340" cy="1004570"/>
                          <a:chOff x="6582" y="-7"/>
                          <a:chExt cx="2684" cy="1582"/>
                        </a:xfrm>
                      </wpg:grpSpPr>
                      <pic:pic xmlns:pic="http://schemas.openxmlformats.org/drawingml/2006/picture">
                        <pic:nvPicPr>
                          <pic:cNvPr id="855" name="Picture 3414"/>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6884" y="53"/>
                            <a:ext cx="2143"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Line 3415"/>
                        <wps:cNvCnPr>
                          <a:cxnSpLocks/>
                        </wps:cNvCnPr>
                        <wps:spPr bwMode="auto">
                          <a:xfrm>
                            <a:off x="6782" y="1550"/>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57" name="Line 3416"/>
                        <wps:cNvCnPr>
                          <a:cxnSpLocks/>
                        </wps:cNvCnPr>
                        <wps:spPr bwMode="auto">
                          <a:xfrm>
                            <a:off x="6758" y="1233"/>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58" name="Line 3417"/>
                        <wps:cNvCnPr>
                          <a:cxnSpLocks/>
                        </wps:cNvCnPr>
                        <wps:spPr bwMode="auto">
                          <a:xfrm>
                            <a:off x="6758" y="879"/>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59" name="Line 3418"/>
                        <wps:cNvCnPr>
                          <a:cxnSpLocks/>
                        </wps:cNvCnPr>
                        <wps:spPr bwMode="auto">
                          <a:xfrm>
                            <a:off x="6758" y="525"/>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0" name="Line 3419"/>
                        <wps:cNvCnPr>
                          <a:cxnSpLocks/>
                        </wps:cNvCnPr>
                        <wps:spPr bwMode="auto">
                          <a:xfrm>
                            <a:off x="6758" y="170"/>
                            <a:ext cx="2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1" name="Line 3420"/>
                        <wps:cNvCnPr>
                          <a:cxnSpLocks/>
                        </wps:cNvCnPr>
                        <wps:spPr bwMode="auto">
                          <a:xfrm>
                            <a:off x="6782" y="1550"/>
                            <a:ext cx="2484"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2" name="Line 3421"/>
                        <wps:cNvCnPr>
                          <a:cxnSpLocks/>
                        </wps:cNvCnPr>
                        <wps:spPr bwMode="auto">
                          <a:xfrm>
                            <a:off x="7298"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3" name="Line 3422"/>
                        <wps:cNvCnPr>
                          <a:cxnSpLocks/>
                        </wps:cNvCnPr>
                        <wps:spPr bwMode="auto">
                          <a:xfrm>
                            <a:off x="7989"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4" name="Line 3423"/>
                        <wps:cNvCnPr>
                          <a:cxnSpLocks/>
                        </wps:cNvCnPr>
                        <wps:spPr bwMode="auto">
                          <a:xfrm>
                            <a:off x="8679" y="1574"/>
                            <a:ext cx="0" cy="0"/>
                          </a:xfrm>
                          <a:prstGeom prst="line">
                            <a:avLst/>
                          </a:prstGeom>
                          <a:noFill/>
                          <a:ln w="4709">
                            <a:solidFill>
                              <a:srgbClr val="000000"/>
                            </a:solidFill>
                            <a:round/>
                            <a:headEnd/>
                            <a:tailEnd/>
                          </a:ln>
                          <a:extLst>
                            <a:ext uri="{909E8E84-426E-40DD-AFC4-6F175D3DCCD1}">
                              <a14:hiddenFill xmlns:a14="http://schemas.microsoft.com/office/drawing/2010/main">
                                <a:noFill/>
                              </a14:hiddenFill>
                            </a:ext>
                          </a:extLst>
                        </wps:spPr>
                        <wps:bodyPr/>
                      </wps:wsp>
                      <wps:wsp>
                        <wps:cNvPr id="865" name="Text Box 3424"/>
                        <wps:cNvSpPr txBox="1">
                          <a:spLocks/>
                        </wps:cNvSpPr>
                        <wps:spPr bwMode="auto">
                          <a:xfrm>
                            <a:off x="6582" y="-8"/>
                            <a:ext cx="2684"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547E0" w14:textId="77777777" w:rsidR="005A72E5" w:rsidRDefault="005A72E5">
                              <w:pPr>
                                <w:spacing w:before="104"/>
                                <w:ind w:left="48"/>
                                <w:rPr>
                                  <w:rFonts w:ascii="Arial"/>
                                  <w:sz w:val="11"/>
                                </w:rPr>
                              </w:pPr>
                              <w:r>
                                <w:rPr>
                                  <w:rFonts w:ascii="Arial"/>
                                  <w:sz w:val="11"/>
                                </w:rPr>
                                <w:t>40</w:t>
                              </w:r>
                            </w:p>
                            <w:p w14:paraId="60434E27" w14:textId="77777777" w:rsidR="005A72E5" w:rsidRDefault="005A72E5">
                              <w:pPr>
                                <w:rPr>
                                  <w:sz w:val="12"/>
                                </w:rPr>
                              </w:pPr>
                            </w:p>
                            <w:p w14:paraId="111A1473" w14:textId="77777777" w:rsidR="005A72E5" w:rsidRDefault="005A72E5">
                              <w:pPr>
                                <w:spacing w:before="90"/>
                                <w:ind w:left="48"/>
                                <w:rPr>
                                  <w:rFonts w:ascii="Arial"/>
                                  <w:sz w:val="11"/>
                                </w:rPr>
                              </w:pPr>
                              <w:r>
                                <w:rPr>
                                  <w:rFonts w:ascii="Arial"/>
                                  <w:sz w:val="11"/>
                                </w:rPr>
                                <w:t>20</w:t>
                              </w:r>
                            </w:p>
                            <w:p w14:paraId="308F30EE" w14:textId="77777777" w:rsidR="005A72E5" w:rsidRDefault="005A72E5">
                              <w:pPr>
                                <w:rPr>
                                  <w:sz w:val="12"/>
                                </w:rPr>
                              </w:pPr>
                            </w:p>
                            <w:p w14:paraId="0054FA4C" w14:textId="77777777" w:rsidR="005A72E5" w:rsidRDefault="005A72E5">
                              <w:pPr>
                                <w:spacing w:before="90"/>
                                <w:ind w:left="94"/>
                                <w:rPr>
                                  <w:rFonts w:ascii="Arial"/>
                                  <w:sz w:val="11"/>
                                </w:rPr>
                              </w:pPr>
                              <w:r>
                                <w:rPr>
                                  <w:rFonts w:ascii="Arial"/>
                                  <w:sz w:val="11"/>
                                </w:rPr>
                                <w:t>0</w:t>
                              </w:r>
                            </w:p>
                            <w:p w14:paraId="5712F54C" w14:textId="77777777" w:rsidR="005A72E5" w:rsidRDefault="005A72E5">
                              <w:pPr>
                                <w:rPr>
                                  <w:sz w:val="12"/>
                                </w:rPr>
                              </w:pPr>
                            </w:p>
                            <w:p w14:paraId="0D594D97" w14:textId="77777777" w:rsidR="005A72E5" w:rsidRDefault="005A72E5">
                              <w:pPr>
                                <w:spacing w:before="90"/>
                                <w:rPr>
                                  <w:rFonts w:ascii="Arial" w:hAnsi="Arial"/>
                                  <w:sz w:val="11"/>
                                </w:rPr>
                              </w:pPr>
                              <w:r>
                                <w:rPr>
                                  <w:rFonts w:ascii="Arial" w:hAnsi="Arial"/>
                                  <w:sz w:val="11"/>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9159FF" id="Group 3413" o:spid="_x0000_s1854" style="position:absolute;left:0;text-align:left;margin-left:329.1pt;margin-top:-.35pt;width:134.2pt;height:79.1pt;z-index:14296;mso-position-horizontal-relative:page" coordorigin="6582,-7" coordsize="2684,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">
                <v:shape id="Picture 3414" o:spid="_x0000_s1855" type="#_x0000_t75" style="position:absolute;left:6884;top:53;width:2143;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">
                  <v:imagedata r:id="rId100" o:title=""/>
                  <v:path arrowok="t"/>
                  <o:lock v:ext="edit" aspectratio="f"/>
                </v:shape>
                <v:line id="Line 3415" o:spid="_x0000_s1856" style="position:absolute;visibility:visible;mso-wrap-style:square" from="6782,1550" to="678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" strokeweight=".1308mm">
                  <o:lock v:ext="edit" shapetype="f"/>
                </v:line>
                <v:line id="Line 3416" o:spid="_x0000_s1857" style="position:absolute;visibility:visible;mso-wrap-style:square" from="6758,1233" to="678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" strokeweight=".1308mm">
                  <o:lock v:ext="edit" shapetype="f"/>
                </v:line>
                <v:line id="Line 3417" o:spid="_x0000_s1858" style="position:absolute;visibility:visible;mso-wrap-style:square" from="6758,879" to="678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" strokeweight=".1308mm">
                  <o:lock v:ext="edit" shapetype="f"/>
                </v:line>
                <v:line id="Line 3418" o:spid="_x0000_s1859" style="position:absolute;visibility:visible;mso-wrap-style:square" from="6758,525" to="678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" strokeweight=".1308mm">
                  <o:lock v:ext="edit" shapetype="f"/>
                </v:line>
                <v:line id="Line 3419" o:spid="_x0000_s1860" style="position:absolute;visibility:visible;mso-wrap-style:square" from="6758,170" to="678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" strokeweight=".1308mm">
                  <o:lock v:ext="edit" shapetype="f"/>
                </v:line>
                <v:line id="Line 3420" o:spid="_x0000_s1861" style="position:absolute;visibility:visible;mso-wrap-style:square" from="6782,1550" to="9266,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" strokeweight=".1308mm">
                  <o:lock v:ext="edit" shapetype="f"/>
                </v:line>
                <v:line id="Line 3421" o:spid="_x0000_s1862" style="position:absolute;visibility:visible;mso-wrap-style:square" from="7298,1574" to="7298,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" strokeweight=".1308mm">
                  <o:lock v:ext="edit" shapetype="f"/>
                </v:line>
                <v:line id="Line 3422" o:spid="_x0000_s1863" style="position:absolute;visibility:visible;mso-wrap-style:square" from="7989,1574" to="7989,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" strokeweight=".1308mm">
                  <o:lock v:ext="edit" shapetype="f"/>
                </v:line>
                <v:line id="Line 3423" o:spid="_x0000_s1864" style="position:absolute;visibility:visible;mso-wrap-style:square" from="8679,1574" to="8679,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" strokeweight=".1308mm">
                  <o:lock v:ext="edit" shapetype="f"/>
                </v:line>
                <v:shape id="Text Box 3424" o:spid="_x0000_s1865" type="#_x0000_t202" style="position:absolute;left:6582;top:-8;width:2684;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" filled="f" stroked="f">
                  <v:path arrowok="t"/>
                  <v:textbox inset="0,0,0,0">
                    <w:txbxContent>
                      <w:p w14:paraId="7B2547E0" w14:textId="77777777" w:rsidR="005A72E5" w:rsidRDefault="005A72E5">
                        <w:pPr>
                          <w:spacing w:before="104"/>
                          <w:ind w:left="48"/>
                          <w:rPr>
                            <w:rFonts w:ascii="Arial"/>
                            <w:sz w:val="11"/>
                          </w:rPr>
                        </w:pPr>
                        <w:r>
                          <w:rPr>
                            <w:rFonts w:ascii="Arial"/>
                            <w:sz w:val="11"/>
                          </w:rPr>
                          <w:t>40</w:t>
                        </w:r>
                      </w:p>
                      <w:p w14:paraId="60434E27" w14:textId="77777777" w:rsidR="005A72E5" w:rsidRDefault="005A72E5">
                        <w:pPr>
                          <w:rPr>
                            <w:sz w:val="12"/>
                          </w:rPr>
                        </w:pPr>
                      </w:p>
                      <w:p w14:paraId="111A1473" w14:textId="77777777" w:rsidR="005A72E5" w:rsidRDefault="005A72E5">
                        <w:pPr>
                          <w:spacing w:before="90"/>
                          <w:ind w:left="48"/>
                          <w:rPr>
                            <w:rFonts w:ascii="Arial"/>
                            <w:sz w:val="11"/>
                          </w:rPr>
                        </w:pPr>
                        <w:r>
                          <w:rPr>
                            <w:rFonts w:ascii="Arial"/>
                            <w:sz w:val="11"/>
                          </w:rPr>
                          <w:t>20</w:t>
                        </w:r>
                      </w:p>
                      <w:p w14:paraId="308F30EE" w14:textId="77777777" w:rsidR="005A72E5" w:rsidRDefault="005A72E5">
                        <w:pPr>
                          <w:rPr>
                            <w:sz w:val="12"/>
                          </w:rPr>
                        </w:pPr>
                      </w:p>
                      <w:p w14:paraId="0054FA4C" w14:textId="77777777" w:rsidR="005A72E5" w:rsidRDefault="005A72E5">
                        <w:pPr>
                          <w:spacing w:before="90"/>
                          <w:ind w:left="94"/>
                          <w:rPr>
                            <w:rFonts w:ascii="Arial"/>
                            <w:sz w:val="11"/>
                          </w:rPr>
                        </w:pPr>
                        <w:r>
                          <w:rPr>
                            <w:rFonts w:ascii="Arial"/>
                            <w:sz w:val="11"/>
                          </w:rPr>
                          <w:t>0</w:t>
                        </w:r>
                      </w:p>
                      <w:p w14:paraId="5712F54C" w14:textId="77777777" w:rsidR="005A72E5" w:rsidRDefault="005A72E5">
                        <w:pPr>
                          <w:rPr>
                            <w:sz w:val="12"/>
                          </w:rPr>
                        </w:pPr>
                      </w:p>
                      <w:p w14:paraId="0D594D97" w14:textId="77777777" w:rsidR="005A72E5" w:rsidRDefault="005A72E5">
                        <w:pPr>
                          <w:spacing w:before="90"/>
                          <w:rPr>
                            <w:rFonts w:ascii="Arial" w:hAnsi="Arial"/>
                            <w:sz w:val="11"/>
                          </w:rPr>
                        </w:pPr>
                        <w:r>
                          <w:rPr>
                            <w:rFonts w:ascii="Arial" w:hAnsi="Arial"/>
                            <w:sz w:val="11"/>
                          </w:rPr>
                          <w:t>−20</w:t>
                        </w:r>
                      </w:p>
                    </w:txbxContent>
                  </v:textbox>
                </v:shape>
                <w10:wrap anchorx="page"/>
              </v:group>
            </w:pict>
          </mc:Fallback>
        </mc:AlternateContent>
      </w:r>
      <w:r w:rsidR="009B75EF">
        <w:rPr>
          <w:rFonts w:ascii="Arial"/>
          <w:sz w:val="11"/>
        </w:rPr>
        <w:t>40</w:t>
      </w:r>
    </w:p>
    <w:p w14:paraId="138A2AEE" w14:textId="77777777" w:rsidR="005313F1" w:rsidRDefault="005313F1">
      <w:pPr>
        <w:pStyle w:val="BodyText"/>
        <w:spacing w:before="4"/>
        <w:rPr>
          <w:rFonts w:ascii="Arial"/>
          <w:sz w:val="11"/>
        </w:rPr>
      </w:pPr>
    </w:p>
    <w:p w14:paraId="369DA27C" w14:textId="77777777" w:rsidR="005313F1" w:rsidRDefault="00090D17">
      <w:pPr>
        <w:spacing w:before="97"/>
        <w:ind w:left="1819"/>
        <w:rPr>
          <w:rFonts w:ascii="Arial"/>
          <w:sz w:val="11"/>
        </w:rPr>
      </w:pPr>
      <w:r>
        <w:rPr>
          <w:noProof/>
        </w:rPr>
        <mc:AlternateContent>
          <mc:Choice Requires="wps">
            <w:drawing>
              <wp:anchor distT="0" distB="0" distL="114300" distR="114300" simplePos="0" relativeHeight="14344" behindDoc="0" locked="0" layoutInCell="1" allowOverlap="1" wp14:anchorId="5337B67D" wp14:editId="1B60B008">
                <wp:simplePos x="0" y="0"/>
                <wp:positionH relativeFrom="page">
                  <wp:posOffset>2034540</wp:posOffset>
                </wp:positionH>
                <wp:positionV relativeFrom="paragraph">
                  <wp:posOffset>127635</wp:posOffset>
                </wp:positionV>
                <wp:extent cx="104140" cy="256540"/>
                <wp:effectExtent l="0" t="0" r="0" b="0"/>
                <wp:wrapNone/>
                <wp:docPr id="853" name="Text Box 3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14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5F141" w14:textId="77777777" w:rsidR="005A72E5" w:rsidRDefault="005A72E5">
                            <w:pPr>
                              <w:spacing w:before="17"/>
                              <w:ind w:left="20"/>
                              <w:rPr>
                                <w:rFonts w:ascii="Arial"/>
                                <w:b/>
                                <w:sz w:val="11"/>
                              </w:rPr>
                            </w:pPr>
                            <w:proofErr w:type="gramStart"/>
                            <w:r>
                              <w:rPr>
                                <w:rFonts w:ascii="Arial"/>
                                <w:b/>
                                <w:sz w:val="11"/>
                              </w:rPr>
                              <w:t>t-SNE2</w:t>
                            </w:r>
                            <w:proofErr w:type="gramEnd"/>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7B67D" id="Text Box 3412" o:spid="_x0000_s1866" type="#_x0000_t202" style="position:absolute;left:0;text-align:left;margin-left:160.2pt;margin-top:10.05pt;width:8.2pt;height:20.2pt;z-index:14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" filled="f" stroked="f">
                <v:path arrowok="t"/>
                <v:textbox style="layout-flow:vertical;mso-layout-flow-alt:bottom-to-top" inset="0,0,0,0">
                  <w:txbxContent>
                    <w:p w14:paraId="1085F141" w14:textId="77777777" w:rsidR="005A72E5" w:rsidRDefault="005A72E5">
                      <w:pPr>
                        <w:spacing w:before="17"/>
                        <w:ind w:left="20"/>
                        <w:rPr>
                          <w:rFonts w:ascii="Arial"/>
                          <w:b/>
                          <w:sz w:val="11"/>
                        </w:rPr>
                      </w:pPr>
                      <w:proofErr w:type="gramStart"/>
                      <w:r>
                        <w:rPr>
                          <w:rFonts w:ascii="Arial"/>
                          <w:b/>
                          <w:sz w:val="11"/>
                        </w:rPr>
                        <w:t>t-SNE2</w:t>
                      </w:r>
                      <w:proofErr w:type="gramEnd"/>
                    </w:p>
                  </w:txbxContent>
                </v:textbox>
                <w10:wrap anchorx="page"/>
              </v:shape>
            </w:pict>
          </mc:Fallback>
        </mc:AlternateContent>
      </w:r>
      <w:r>
        <w:rPr>
          <w:noProof/>
        </w:rPr>
        <mc:AlternateContent>
          <mc:Choice Requires="wps">
            <w:drawing>
              <wp:anchor distT="0" distB="0" distL="114300" distR="114300" simplePos="0" relativeHeight="14392" behindDoc="0" locked="0" layoutInCell="1" allowOverlap="1" wp14:anchorId="674DD57B" wp14:editId="3003C0D4">
                <wp:simplePos x="0" y="0"/>
                <wp:positionH relativeFrom="page">
                  <wp:posOffset>4079875</wp:posOffset>
                </wp:positionH>
                <wp:positionV relativeFrom="paragraph">
                  <wp:posOffset>127635</wp:posOffset>
                </wp:positionV>
                <wp:extent cx="104140" cy="256540"/>
                <wp:effectExtent l="0" t="0" r="0" b="0"/>
                <wp:wrapNone/>
                <wp:docPr id="852" name="Text Box 3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14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6A70D" w14:textId="77777777" w:rsidR="005A72E5" w:rsidRDefault="005A72E5">
                            <w:pPr>
                              <w:spacing w:before="17"/>
                              <w:ind w:left="20"/>
                              <w:rPr>
                                <w:rFonts w:ascii="Arial"/>
                                <w:b/>
                                <w:sz w:val="11"/>
                              </w:rPr>
                            </w:pPr>
                            <w:proofErr w:type="gramStart"/>
                            <w:r>
                              <w:rPr>
                                <w:rFonts w:ascii="Arial"/>
                                <w:b/>
                                <w:sz w:val="11"/>
                              </w:rPr>
                              <w:t>t-SNE2</w:t>
                            </w:r>
                            <w:proofErr w:type="gramEnd"/>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DD57B" id="Text Box 3411" o:spid="_x0000_s1867" type="#_x0000_t202" style="position:absolute;left:0;text-align:left;margin-left:321.25pt;margin-top:10.05pt;width:8.2pt;height:20.2pt;z-index:14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" filled="f" stroked="f">
                <v:path arrowok="t"/>
                <v:textbox style="layout-flow:vertical;mso-layout-flow-alt:bottom-to-top" inset="0,0,0,0">
                  <w:txbxContent>
                    <w:p w14:paraId="7256A70D" w14:textId="77777777" w:rsidR="005A72E5" w:rsidRDefault="005A72E5">
                      <w:pPr>
                        <w:spacing w:before="17"/>
                        <w:ind w:left="20"/>
                        <w:rPr>
                          <w:rFonts w:ascii="Arial"/>
                          <w:b/>
                          <w:sz w:val="11"/>
                        </w:rPr>
                      </w:pPr>
                      <w:proofErr w:type="gramStart"/>
                      <w:r>
                        <w:rPr>
                          <w:rFonts w:ascii="Arial"/>
                          <w:b/>
                          <w:sz w:val="11"/>
                        </w:rPr>
                        <w:t>t-SNE2</w:t>
                      </w:r>
                      <w:proofErr w:type="gramEnd"/>
                    </w:p>
                  </w:txbxContent>
                </v:textbox>
                <w10:wrap anchorx="page"/>
              </v:shape>
            </w:pict>
          </mc:Fallback>
        </mc:AlternateContent>
      </w:r>
      <w:r w:rsidR="009B75EF">
        <w:rPr>
          <w:rFonts w:ascii="Arial"/>
          <w:sz w:val="11"/>
        </w:rPr>
        <w:t>20</w:t>
      </w:r>
    </w:p>
    <w:p w14:paraId="586F4776" w14:textId="77777777" w:rsidR="005313F1" w:rsidRDefault="005313F1">
      <w:pPr>
        <w:pStyle w:val="BodyText"/>
        <w:spacing w:before="4"/>
        <w:rPr>
          <w:rFonts w:ascii="Arial"/>
          <w:sz w:val="11"/>
        </w:rPr>
      </w:pPr>
    </w:p>
    <w:p w14:paraId="40156098" w14:textId="77777777" w:rsidR="005313F1" w:rsidRDefault="00090D17">
      <w:pPr>
        <w:spacing w:before="98"/>
        <w:ind w:left="1865"/>
        <w:rPr>
          <w:rFonts w:ascii="Arial"/>
          <w:sz w:val="11"/>
        </w:rPr>
      </w:pPr>
      <w:r>
        <w:rPr>
          <w:noProof/>
        </w:rPr>
        <mc:AlternateContent>
          <mc:Choice Requires="wps">
            <w:drawing>
              <wp:anchor distT="0" distB="0" distL="114300" distR="114300" simplePos="0" relativeHeight="14248" behindDoc="0" locked="0" layoutInCell="1" allowOverlap="1" wp14:anchorId="1B094322" wp14:editId="4D613915">
                <wp:simplePos x="0" y="0"/>
                <wp:positionH relativeFrom="page">
                  <wp:posOffset>3830320</wp:posOffset>
                </wp:positionH>
                <wp:positionV relativeFrom="paragraph">
                  <wp:posOffset>129540</wp:posOffset>
                </wp:positionV>
                <wp:extent cx="12700" cy="12700"/>
                <wp:effectExtent l="0" t="0" r="0" b="0"/>
                <wp:wrapNone/>
                <wp:docPr id="851" name="Freeform 3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2700"/>
                        </a:xfrm>
                        <a:custGeom>
                          <a:avLst/>
                          <a:gdLst>
                            <a:gd name="T0" fmla="*/ 10160 w 20"/>
                            <a:gd name="T1" fmla="*/ 129540 h 20"/>
                            <a:gd name="T2" fmla="*/ 3175 w 20"/>
                            <a:gd name="T3" fmla="*/ 129540 h 20"/>
                            <a:gd name="T4" fmla="*/ 0 w 20"/>
                            <a:gd name="T5" fmla="*/ 132080 h 20"/>
                            <a:gd name="T6" fmla="*/ 0 w 20"/>
                            <a:gd name="T7" fmla="*/ 139065 h 20"/>
                            <a:gd name="T8" fmla="*/ 3175 w 20"/>
                            <a:gd name="T9" fmla="*/ 141605 h 20"/>
                            <a:gd name="T10" fmla="*/ 10160 w 20"/>
                            <a:gd name="T11" fmla="*/ 141605 h 20"/>
                            <a:gd name="T12" fmla="*/ 12700 w 20"/>
                            <a:gd name="T13" fmla="*/ 139065 h 20"/>
                            <a:gd name="T14" fmla="*/ 12700 w 20"/>
                            <a:gd name="T15" fmla="*/ 132080 h 20"/>
                            <a:gd name="T16" fmla="*/ 10160 w 20"/>
                            <a:gd name="T17" fmla="*/ 129540 h 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0" h="20">
                              <a:moveTo>
                                <a:pt x="16" y="0"/>
                              </a:moveTo>
                              <a:lnTo>
                                <a:pt x="5" y="0"/>
                              </a:lnTo>
                              <a:lnTo>
                                <a:pt x="0" y="4"/>
                              </a:lnTo>
                              <a:lnTo>
                                <a:pt x="0" y="15"/>
                              </a:lnTo>
                              <a:lnTo>
                                <a:pt x="5" y="19"/>
                              </a:lnTo>
                              <a:lnTo>
                                <a:pt x="16" y="19"/>
                              </a:lnTo>
                              <a:lnTo>
                                <a:pt x="20" y="15"/>
                              </a:lnTo>
                              <a:lnTo>
                                <a:pt x="20" y="4"/>
                              </a:lnTo>
                              <a:lnTo>
                                <a:pt x="16"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191B1B" id="Freeform 3410" o:spid="_x0000_s1026" style="position:absolute;margin-left:301.6pt;margin-top:10.2pt;width:1pt;height:1pt;z-index:14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" path="m16,l5,,,4,,15r5,4l16,19r4,-4l20,4,16,xe" fillcolor="#bdbdbd" stroked="f">
                <v:path arrowok="t" o:connecttype="custom" o:connectlocs="6451600,82257900;2016125,82257900;0,83870800;0,88306275;2016125,89919175;6451600,89919175;8064500,88306275;8064500,83870800;6451600,82257900" o:connectangles="0,0,0,0,0,0,0,0,0"/>
                <w10:wrap anchorx="page"/>
              </v:shape>
            </w:pict>
          </mc:Fallback>
        </mc:AlternateContent>
      </w:r>
      <w:r>
        <w:rPr>
          <w:noProof/>
        </w:rPr>
        <mc:AlternateContent>
          <mc:Choice Requires="wps">
            <w:drawing>
              <wp:anchor distT="0" distB="0" distL="114300" distR="114300" simplePos="0" relativeHeight="14320" behindDoc="0" locked="0" layoutInCell="1" allowOverlap="1" wp14:anchorId="25D7AA48" wp14:editId="5DAC42DA">
                <wp:simplePos x="0" y="0"/>
                <wp:positionH relativeFrom="page">
                  <wp:posOffset>5805805</wp:posOffset>
                </wp:positionH>
                <wp:positionV relativeFrom="paragraph">
                  <wp:posOffset>129540</wp:posOffset>
                </wp:positionV>
                <wp:extent cx="12700" cy="12700"/>
                <wp:effectExtent l="0" t="0" r="0" b="0"/>
                <wp:wrapNone/>
                <wp:docPr id="850" name="Freeform 3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2700"/>
                        </a:xfrm>
                        <a:custGeom>
                          <a:avLst/>
                          <a:gdLst>
                            <a:gd name="T0" fmla="*/ 9525 w 20"/>
                            <a:gd name="T1" fmla="*/ 129540 h 20"/>
                            <a:gd name="T2" fmla="*/ 2540 w 20"/>
                            <a:gd name="T3" fmla="*/ 129540 h 20"/>
                            <a:gd name="T4" fmla="*/ 0 w 20"/>
                            <a:gd name="T5" fmla="*/ 132080 h 20"/>
                            <a:gd name="T6" fmla="*/ 0 w 20"/>
                            <a:gd name="T7" fmla="*/ 139065 h 20"/>
                            <a:gd name="T8" fmla="*/ 2540 w 20"/>
                            <a:gd name="T9" fmla="*/ 141605 h 20"/>
                            <a:gd name="T10" fmla="*/ 9525 w 20"/>
                            <a:gd name="T11" fmla="*/ 141605 h 20"/>
                            <a:gd name="T12" fmla="*/ 12700 w 20"/>
                            <a:gd name="T13" fmla="*/ 139065 h 20"/>
                            <a:gd name="T14" fmla="*/ 12700 w 20"/>
                            <a:gd name="T15" fmla="*/ 132080 h 20"/>
                            <a:gd name="T16" fmla="*/ 9525 w 20"/>
                            <a:gd name="T17" fmla="*/ 129540 h 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0" h="20">
                              <a:moveTo>
                                <a:pt x="15" y="0"/>
                              </a:moveTo>
                              <a:lnTo>
                                <a:pt x="4" y="0"/>
                              </a:lnTo>
                              <a:lnTo>
                                <a:pt x="0" y="4"/>
                              </a:lnTo>
                              <a:lnTo>
                                <a:pt x="0" y="15"/>
                              </a:lnTo>
                              <a:lnTo>
                                <a:pt x="4" y="19"/>
                              </a:lnTo>
                              <a:lnTo>
                                <a:pt x="15" y="19"/>
                              </a:lnTo>
                              <a:lnTo>
                                <a:pt x="20" y="15"/>
                              </a:lnTo>
                              <a:lnTo>
                                <a:pt x="20" y="4"/>
                              </a:lnTo>
                              <a:lnTo>
                                <a:pt x="15"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5FBBD4" id="Freeform 3409" o:spid="_x0000_s1026" style="position:absolute;margin-left:457.15pt;margin-top:10.2pt;width:1pt;height:1pt;z-index:1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" path="m15,l4,,,4,,15r4,4l15,19r5,-4l20,4,15,xe" fillcolor="#bdbdbd" stroked="f">
                <v:path arrowok="t" o:connecttype="custom" o:connectlocs="6048375,82257900;1612900,82257900;0,83870800;0,88306275;1612900,89919175;6048375,89919175;8064500,88306275;8064500,83870800;6048375,82257900" o:connectangles="0,0,0,0,0,0,0,0,0"/>
                <w10:wrap anchorx="page"/>
              </v:shape>
            </w:pict>
          </mc:Fallback>
        </mc:AlternateContent>
      </w:r>
      <w:r w:rsidR="009B75EF">
        <w:rPr>
          <w:rFonts w:ascii="Arial"/>
          <w:sz w:val="11"/>
        </w:rPr>
        <w:t>0</w:t>
      </w:r>
    </w:p>
    <w:p w14:paraId="0F27822F" w14:textId="77777777" w:rsidR="005313F1" w:rsidRDefault="005313F1">
      <w:pPr>
        <w:pStyle w:val="BodyText"/>
        <w:spacing w:before="4"/>
        <w:rPr>
          <w:rFonts w:ascii="Arial"/>
          <w:sz w:val="11"/>
        </w:rPr>
      </w:pPr>
    </w:p>
    <w:p w14:paraId="79BA0C2E" w14:textId="77777777" w:rsidR="005313F1" w:rsidRDefault="009B75EF">
      <w:pPr>
        <w:spacing w:before="97"/>
        <w:ind w:left="1770"/>
        <w:rPr>
          <w:rFonts w:ascii="Arial" w:hAnsi="Arial"/>
          <w:sz w:val="11"/>
        </w:rPr>
      </w:pPr>
      <w:r>
        <w:rPr>
          <w:rFonts w:ascii="Arial" w:hAnsi="Arial"/>
          <w:sz w:val="11"/>
        </w:rPr>
        <w:t>−20</w:t>
      </w:r>
    </w:p>
    <w:p w14:paraId="71722902" w14:textId="77777777" w:rsidR="005313F1" w:rsidRDefault="005313F1">
      <w:pPr>
        <w:pStyle w:val="BodyText"/>
        <w:spacing w:before="4"/>
        <w:rPr>
          <w:rFonts w:ascii="Arial"/>
          <w:sz w:val="16"/>
        </w:rPr>
      </w:pPr>
    </w:p>
    <w:p w14:paraId="439C2BEF" w14:textId="77777777" w:rsidR="005313F1" w:rsidRDefault="005313F1">
      <w:pPr>
        <w:rPr>
          <w:rFonts w:ascii="Arial"/>
          <w:sz w:val="16"/>
        </w:rPr>
        <w:sectPr w:rsidR="005313F1">
          <w:type w:val="continuous"/>
          <w:pgSz w:w="11910" w:h="16840"/>
          <w:pgMar w:top="1580" w:right="0" w:bottom="560" w:left="1680" w:header="720" w:footer="720" w:gutter="0"/>
          <w:cols w:space="720"/>
        </w:sectPr>
      </w:pPr>
    </w:p>
    <w:p w14:paraId="594E538D" w14:textId="77777777" w:rsidR="005313F1" w:rsidRDefault="009B75EF">
      <w:pPr>
        <w:tabs>
          <w:tab w:val="left" w:pos="3167"/>
          <w:tab w:val="left" w:pos="3835"/>
        </w:tabs>
        <w:spacing w:before="98"/>
        <w:ind w:left="2429"/>
        <w:jc w:val="center"/>
        <w:rPr>
          <w:rFonts w:ascii="Arial" w:hAnsi="Arial"/>
          <w:sz w:val="11"/>
        </w:rPr>
      </w:pPr>
      <w:r>
        <w:rPr>
          <w:rFonts w:ascii="Arial" w:hAnsi="Arial"/>
          <w:sz w:val="11"/>
        </w:rPr>
        <w:t>−20</w:t>
      </w:r>
      <w:r>
        <w:rPr>
          <w:rFonts w:ascii="Arial" w:hAnsi="Arial"/>
          <w:sz w:val="11"/>
        </w:rPr>
        <w:tab/>
        <w:t>0</w:t>
      </w:r>
      <w:r>
        <w:rPr>
          <w:rFonts w:ascii="Arial" w:hAnsi="Arial"/>
          <w:sz w:val="11"/>
        </w:rPr>
        <w:tab/>
      </w:r>
      <w:r>
        <w:rPr>
          <w:rFonts w:ascii="Arial" w:hAnsi="Arial"/>
          <w:spacing w:val="-10"/>
          <w:sz w:val="11"/>
        </w:rPr>
        <w:t>20</w:t>
      </w:r>
    </w:p>
    <w:p w14:paraId="2CE83F5C" w14:textId="77777777" w:rsidR="005313F1" w:rsidRDefault="009B75EF">
      <w:pPr>
        <w:spacing w:before="88"/>
        <w:ind w:right="527"/>
        <w:jc w:val="right"/>
        <w:rPr>
          <w:rFonts w:ascii="Arial"/>
          <w:b/>
          <w:sz w:val="11"/>
        </w:rPr>
      </w:pPr>
      <w:proofErr w:type="gramStart"/>
      <w:r>
        <w:rPr>
          <w:rFonts w:ascii="Arial"/>
          <w:b/>
          <w:sz w:val="11"/>
        </w:rPr>
        <w:t>t-SNE1</w:t>
      </w:r>
      <w:proofErr w:type="gramEnd"/>
    </w:p>
    <w:p w14:paraId="64D37EEA" w14:textId="77777777" w:rsidR="005313F1" w:rsidRDefault="009B75EF">
      <w:pPr>
        <w:tabs>
          <w:tab w:val="left" w:pos="738"/>
          <w:tab w:val="left" w:pos="1405"/>
        </w:tabs>
        <w:spacing w:before="98"/>
        <w:ind w:right="1598"/>
        <w:jc w:val="center"/>
        <w:rPr>
          <w:rFonts w:ascii="Arial" w:hAnsi="Arial"/>
          <w:sz w:val="11"/>
        </w:rPr>
      </w:pPr>
      <w:r>
        <w:br w:type="column"/>
      </w:r>
      <w:r>
        <w:rPr>
          <w:rFonts w:ascii="Arial" w:hAnsi="Arial"/>
          <w:sz w:val="11"/>
        </w:rPr>
        <w:t>−20</w:t>
      </w:r>
      <w:r>
        <w:rPr>
          <w:rFonts w:ascii="Arial" w:hAnsi="Arial"/>
          <w:sz w:val="11"/>
        </w:rPr>
        <w:tab/>
        <w:t>0</w:t>
      </w:r>
      <w:r>
        <w:rPr>
          <w:rFonts w:ascii="Arial" w:hAnsi="Arial"/>
          <w:sz w:val="11"/>
        </w:rPr>
        <w:tab/>
        <w:t>20</w:t>
      </w:r>
    </w:p>
    <w:p w14:paraId="20B8D6B0" w14:textId="77777777" w:rsidR="005313F1" w:rsidRDefault="009B75EF">
      <w:pPr>
        <w:spacing w:before="88"/>
        <w:ind w:right="1505"/>
        <w:jc w:val="center"/>
        <w:rPr>
          <w:rFonts w:ascii="Arial"/>
          <w:b/>
          <w:sz w:val="11"/>
        </w:rPr>
      </w:pPr>
      <w:proofErr w:type="gramStart"/>
      <w:r>
        <w:rPr>
          <w:rFonts w:ascii="Arial"/>
          <w:b/>
          <w:sz w:val="11"/>
        </w:rPr>
        <w:t>t-SNE1</w:t>
      </w:r>
      <w:proofErr w:type="gramEnd"/>
    </w:p>
    <w:p w14:paraId="6E10E531" w14:textId="77777777" w:rsidR="005313F1" w:rsidRDefault="005313F1">
      <w:pPr>
        <w:jc w:val="center"/>
        <w:rPr>
          <w:rFonts w:ascii="Arial"/>
          <w:sz w:val="11"/>
        </w:rPr>
        <w:sectPr w:rsidR="005313F1">
          <w:type w:val="continuous"/>
          <w:pgSz w:w="11910" w:h="16840"/>
          <w:pgMar w:top="1580" w:right="0" w:bottom="560" w:left="1680" w:header="720" w:footer="720" w:gutter="0"/>
          <w:cols w:num="2" w:space="720" w:equalWidth="0">
            <w:col w:w="3959" w:space="40"/>
            <w:col w:w="6231"/>
          </w:cols>
        </w:sectPr>
      </w:pPr>
    </w:p>
    <w:p w14:paraId="19357F0A" w14:textId="77777777" w:rsidR="005313F1" w:rsidRDefault="005313F1">
      <w:pPr>
        <w:pStyle w:val="BodyText"/>
        <w:spacing w:before="4"/>
        <w:rPr>
          <w:rFonts w:ascii="Arial"/>
          <w:b/>
          <w:sz w:val="15"/>
        </w:rPr>
      </w:pPr>
    </w:p>
    <w:p w14:paraId="34576E63" w14:textId="77777777" w:rsidR="005313F1" w:rsidRDefault="009B75EF">
      <w:pPr>
        <w:spacing w:before="97"/>
        <w:ind w:left="4472"/>
      </w:pPr>
      <w:r>
        <w:rPr>
          <w:w w:val="120"/>
        </w:rPr>
        <w:t>(b)</w:t>
      </w:r>
    </w:p>
    <w:p w14:paraId="193297F2" w14:textId="1A268859" w:rsidR="005313F1" w:rsidRDefault="009B75EF">
      <w:pPr>
        <w:spacing w:before="194" w:line="249" w:lineRule="auto"/>
        <w:ind w:left="377" w:right="1341"/>
        <w:jc w:val="both"/>
      </w:pPr>
      <w:r>
        <w:rPr>
          <w:w w:val="110"/>
        </w:rPr>
        <w:t>Figure 5.14: Identification of two main CD14</w:t>
      </w:r>
      <w:r>
        <w:rPr>
          <w:w w:val="110"/>
          <w:position w:val="8"/>
          <w:sz w:val="16"/>
        </w:rPr>
        <w:t xml:space="preserve">+ </w:t>
      </w:r>
      <w:r>
        <w:rPr>
          <w:w w:val="110"/>
        </w:rPr>
        <w:t>monocytes subpopulations in the</w:t>
      </w:r>
      <w:del w:id="1172" w:author="Microsoft Office User" w:date="2018-12-24T10:32:00Z">
        <w:r w:rsidDel="005C778C">
          <w:rPr>
            <w:w w:val="110"/>
          </w:rPr>
          <w:delText xml:space="preserve"> SF </w:delText>
        </w:r>
      </w:del>
      <w:ins w:id="1173" w:author="Microsoft Office User" w:date="2018-12-24T10:32:00Z">
        <w:r w:rsidR="005C778C">
          <w:rPr>
            <w:w w:val="110"/>
          </w:rPr>
          <w:t xml:space="preserve"> synovial </w:t>
        </w:r>
        <w:proofErr w:type="gramStart"/>
        <w:r w:rsidR="005C778C">
          <w:rPr>
            <w:w w:val="110"/>
          </w:rPr>
          <w:t xml:space="preserve">fluid </w:t>
        </w:r>
      </w:ins>
      <w:r>
        <w:rPr>
          <w:w w:val="110"/>
        </w:rPr>
        <w:t xml:space="preserve"> and</w:t>
      </w:r>
      <w:proofErr w:type="gramEnd"/>
      <w:del w:id="1174" w:author="Microsoft Office User" w:date="2018-12-24T10:29:00Z">
        <w:r w:rsidDel="005C778C">
          <w:rPr>
            <w:w w:val="110"/>
          </w:rPr>
          <w:delText xml:space="preserve"> PB </w:delText>
        </w:r>
      </w:del>
      <w:ins w:id="1175" w:author="Microsoft Office User" w:date="2018-12-24T10:29:00Z">
        <w:r w:rsidR="005C778C">
          <w:rPr>
            <w:w w:val="110"/>
          </w:rPr>
          <w:t xml:space="preserve"> peripheral blood </w:t>
        </w:r>
      </w:ins>
      <w:r>
        <w:rPr>
          <w:w w:val="110"/>
        </w:rPr>
        <w:t xml:space="preserve">combined analysis. a) </w:t>
      </w:r>
      <w:proofErr w:type="spellStart"/>
      <w:r>
        <w:rPr>
          <w:w w:val="110"/>
        </w:rPr>
        <w:t>Visualisation</w:t>
      </w:r>
      <w:proofErr w:type="spellEnd"/>
      <w:r>
        <w:rPr>
          <w:w w:val="110"/>
        </w:rPr>
        <w:t xml:space="preserve"> using </w:t>
      </w:r>
      <w:r>
        <w:rPr>
          <w:spacing w:val="-3"/>
          <w:w w:val="110"/>
        </w:rPr>
        <w:t xml:space="preserve">t-SNE </w:t>
      </w:r>
      <w:r>
        <w:rPr>
          <w:w w:val="110"/>
        </w:rPr>
        <w:t xml:space="preserve">dimensional reduction of </w:t>
      </w:r>
      <w:r>
        <w:rPr>
          <w:spacing w:val="-4"/>
          <w:w w:val="110"/>
        </w:rPr>
        <w:t xml:space="preserve">the </w:t>
      </w:r>
      <w:r>
        <w:rPr>
          <w:w w:val="110"/>
        </w:rPr>
        <w:t>two cluster (CC-mixed and CC-IL7R) identified in the combined</w:t>
      </w:r>
      <w:del w:id="1176" w:author="Microsoft Office User" w:date="2018-12-24T10:32:00Z">
        <w:r w:rsidDel="005C778C">
          <w:rPr>
            <w:w w:val="110"/>
          </w:rPr>
          <w:delText xml:space="preserve"> SF </w:delText>
        </w:r>
      </w:del>
      <w:ins w:id="1177" w:author="Microsoft Office User" w:date="2018-12-24T10:32:00Z">
        <w:r w:rsidR="005C778C">
          <w:rPr>
            <w:w w:val="110"/>
          </w:rPr>
          <w:t xml:space="preserve"> synovial fluid </w:t>
        </w:r>
      </w:ins>
      <w:r>
        <w:rPr>
          <w:w w:val="110"/>
        </w:rPr>
        <w:t>and</w:t>
      </w:r>
      <w:del w:id="1178" w:author="Microsoft Office User" w:date="2018-12-24T10:29:00Z">
        <w:r w:rsidDel="005C778C">
          <w:rPr>
            <w:w w:val="110"/>
          </w:rPr>
          <w:delText xml:space="preserve"> PB </w:delText>
        </w:r>
      </w:del>
      <w:ins w:id="1179" w:author="Microsoft Office User" w:date="2018-12-24T10:29:00Z">
        <w:r w:rsidR="005C778C">
          <w:rPr>
            <w:w w:val="110"/>
          </w:rPr>
          <w:t xml:space="preserve"> peripheral blood </w:t>
        </w:r>
      </w:ins>
      <w:r>
        <w:rPr>
          <w:w w:val="110"/>
        </w:rPr>
        <w:t>CD14</w:t>
      </w:r>
      <w:r>
        <w:rPr>
          <w:w w:val="110"/>
          <w:position w:val="8"/>
          <w:sz w:val="16"/>
        </w:rPr>
        <w:t xml:space="preserve">+ </w:t>
      </w:r>
      <w:r>
        <w:rPr>
          <w:w w:val="110"/>
        </w:rPr>
        <w:t>monocyte cells using a very conservative resolution (res=0.1) for the unsupervised clustering analysis. E</w:t>
      </w:r>
      <w:ins w:id="1180" w:author="Microsoft Office User" w:date="2018-12-24T12:06:00Z">
        <w:r w:rsidR="00483CBF">
          <w:rPr>
            <w:w w:val="110"/>
          </w:rPr>
          <w:t>a</w:t>
        </w:r>
      </w:ins>
      <w:r>
        <w:rPr>
          <w:w w:val="110"/>
        </w:rPr>
        <w:t xml:space="preserve">ch of the dots represents a cell, </w:t>
      </w:r>
      <w:proofErr w:type="spellStart"/>
      <w:r>
        <w:rPr>
          <w:w w:val="110"/>
        </w:rPr>
        <w:t>colour</w:t>
      </w:r>
      <w:proofErr w:type="spellEnd"/>
      <w:r>
        <w:rPr>
          <w:w w:val="110"/>
        </w:rPr>
        <w:t xml:space="preserve">-coded by the cluster membership (pink=CC-mixed and turquoise=CC-IL7R). b) Overlap of </w:t>
      </w:r>
      <w:r>
        <w:rPr>
          <w:i/>
          <w:w w:val="110"/>
        </w:rPr>
        <w:t xml:space="preserve">IL7R </w:t>
      </w:r>
      <w:r>
        <w:rPr>
          <w:w w:val="110"/>
        </w:rPr>
        <w:t xml:space="preserve">and </w:t>
      </w:r>
      <w:r>
        <w:rPr>
          <w:i/>
          <w:w w:val="110"/>
        </w:rPr>
        <w:t xml:space="preserve">IL32 </w:t>
      </w:r>
      <w:r>
        <w:rPr>
          <w:w w:val="110"/>
        </w:rPr>
        <w:t xml:space="preserve">expression intensities (green) on the </w:t>
      </w:r>
      <w:r>
        <w:rPr>
          <w:spacing w:val="-3"/>
          <w:w w:val="110"/>
        </w:rPr>
        <w:t xml:space="preserve">t-SNE </w:t>
      </w:r>
      <w:r>
        <w:rPr>
          <w:w w:val="110"/>
        </w:rPr>
        <w:t>representation of the</w:t>
      </w:r>
      <w:del w:id="1181" w:author="Microsoft Office User" w:date="2018-12-24T10:32:00Z">
        <w:r w:rsidDel="005C778C">
          <w:rPr>
            <w:w w:val="110"/>
          </w:rPr>
          <w:delText xml:space="preserve"> SF </w:delText>
        </w:r>
      </w:del>
      <w:ins w:id="1182" w:author="Microsoft Office User" w:date="2018-12-24T10:32:00Z">
        <w:r w:rsidR="005C778C">
          <w:rPr>
            <w:w w:val="110"/>
          </w:rPr>
          <w:t xml:space="preserve"> synovial fluid </w:t>
        </w:r>
      </w:ins>
      <w:r>
        <w:rPr>
          <w:w w:val="110"/>
        </w:rPr>
        <w:t>and</w:t>
      </w:r>
      <w:del w:id="1183" w:author="Microsoft Office User" w:date="2018-12-24T10:29:00Z">
        <w:r w:rsidDel="005C778C">
          <w:rPr>
            <w:w w:val="110"/>
          </w:rPr>
          <w:delText xml:space="preserve"> PB </w:delText>
        </w:r>
      </w:del>
      <w:ins w:id="1184" w:author="Microsoft Office User" w:date="2018-12-24T10:29:00Z">
        <w:r w:rsidR="005C778C">
          <w:rPr>
            <w:w w:val="110"/>
          </w:rPr>
          <w:t xml:space="preserve"> peripheral blood </w:t>
        </w:r>
      </w:ins>
      <w:r>
        <w:rPr>
          <w:w w:val="110"/>
        </w:rPr>
        <w:t>CD14</w:t>
      </w:r>
      <w:r>
        <w:rPr>
          <w:w w:val="110"/>
          <w:position w:val="8"/>
          <w:sz w:val="16"/>
        </w:rPr>
        <w:t xml:space="preserve">+ </w:t>
      </w:r>
      <w:r>
        <w:rPr>
          <w:w w:val="110"/>
        </w:rPr>
        <w:t>monocytes.</w:t>
      </w:r>
      <w:r>
        <w:rPr>
          <w:i/>
          <w:w w:val="110"/>
        </w:rPr>
        <w:t>IL32</w:t>
      </w:r>
      <w:r>
        <w:rPr>
          <w:i/>
          <w:spacing w:val="-21"/>
          <w:w w:val="110"/>
        </w:rPr>
        <w:t xml:space="preserve"> </w:t>
      </w:r>
      <w:r>
        <w:rPr>
          <w:w w:val="110"/>
        </w:rPr>
        <w:t>and</w:t>
      </w:r>
      <w:r>
        <w:rPr>
          <w:spacing w:val="-21"/>
          <w:w w:val="110"/>
        </w:rPr>
        <w:t xml:space="preserve"> </w:t>
      </w:r>
      <w:r>
        <w:rPr>
          <w:i/>
          <w:w w:val="110"/>
        </w:rPr>
        <w:t>IL7R</w:t>
      </w:r>
      <w:r>
        <w:rPr>
          <w:i/>
          <w:spacing w:val="-21"/>
          <w:w w:val="110"/>
        </w:rPr>
        <w:t xml:space="preserve"> </w:t>
      </w:r>
      <w:r>
        <w:rPr>
          <w:w w:val="110"/>
        </w:rPr>
        <w:t>gene</w:t>
      </w:r>
      <w:r>
        <w:rPr>
          <w:spacing w:val="-21"/>
          <w:w w:val="110"/>
        </w:rPr>
        <w:t xml:space="preserve"> </w:t>
      </w:r>
      <w:r>
        <w:rPr>
          <w:w w:val="110"/>
        </w:rPr>
        <w:t>expression</w:t>
      </w:r>
      <w:r>
        <w:rPr>
          <w:spacing w:val="-20"/>
          <w:w w:val="110"/>
        </w:rPr>
        <w:t xml:space="preserve"> </w:t>
      </w:r>
      <w:r>
        <w:rPr>
          <w:w w:val="110"/>
        </w:rPr>
        <w:t>appeared</w:t>
      </w:r>
      <w:r>
        <w:rPr>
          <w:spacing w:val="-21"/>
          <w:w w:val="110"/>
        </w:rPr>
        <w:t xml:space="preserve"> </w:t>
      </w:r>
      <w:r>
        <w:rPr>
          <w:w w:val="110"/>
        </w:rPr>
        <w:t>as</w:t>
      </w:r>
      <w:r>
        <w:rPr>
          <w:spacing w:val="-21"/>
          <w:w w:val="110"/>
        </w:rPr>
        <w:t xml:space="preserve"> </w:t>
      </w:r>
      <w:r>
        <w:rPr>
          <w:w w:val="110"/>
        </w:rPr>
        <w:t>markers</w:t>
      </w:r>
      <w:r>
        <w:rPr>
          <w:spacing w:val="-21"/>
          <w:w w:val="110"/>
        </w:rPr>
        <w:t xml:space="preserve"> </w:t>
      </w:r>
      <w:r>
        <w:rPr>
          <w:w w:val="110"/>
        </w:rPr>
        <w:t>for</w:t>
      </w:r>
      <w:r>
        <w:rPr>
          <w:spacing w:val="-21"/>
          <w:w w:val="110"/>
        </w:rPr>
        <w:t xml:space="preserve"> </w:t>
      </w:r>
      <w:r>
        <w:rPr>
          <w:w w:val="110"/>
        </w:rPr>
        <w:t>the</w:t>
      </w:r>
      <w:r>
        <w:rPr>
          <w:spacing w:val="-20"/>
          <w:w w:val="110"/>
        </w:rPr>
        <w:t xml:space="preserve"> </w:t>
      </w:r>
      <w:r>
        <w:rPr>
          <w:w w:val="110"/>
        </w:rPr>
        <w:t>CD14</w:t>
      </w:r>
      <w:r>
        <w:rPr>
          <w:w w:val="110"/>
          <w:position w:val="8"/>
          <w:sz w:val="16"/>
        </w:rPr>
        <w:t>+</w:t>
      </w:r>
      <w:r>
        <w:rPr>
          <w:spacing w:val="5"/>
          <w:w w:val="110"/>
          <w:position w:val="8"/>
          <w:sz w:val="16"/>
        </w:rPr>
        <w:t xml:space="preserve"> </w:t>
      </w:r>
      <w:r>
        <w:rPr>
          <w:w w:val="110"/>
        </w:rPr>
        <w:t>monocytes from the CC-IL7R</w:t>
      </w:r>
      <w:r>
        <w:rPr>
          <w:spacing w:val="-18"/>
          <w:w w:val="110"/>
        </w:rPr>
        <w:t xml:space="preserve"> </w:t>
      </w:r>
      <w:r>
        <w:rPr>
          <w:w w:val="110"/>
        </w:rPr>
        <w:t>cluster.</w:t>
      </w:r>
    </w:p>
    <w:p w14:paraId="44FBD96F" w14:textId="77777777" w:rsidR="005313F1" w:rsidRDefault="005313F1">
      <w:pPr>
        <w:pStyle w:val="BodyText"/>
        <w:rPr>
          <w:sz w:val="26"/>
        </w:rPr>
      </w:pPr>
    </w:p>
    <w:p w14:paraId="0CD14BD9" w14:textId="77777777" w:rsidR="005313F1" w:rsidRDefault="005313F1">
      <w:pPr>
        <w:pStyle w:val="BodyText"/>
        <w:spacing w:before="7"/>
        <w:rPr>
          <w:sz w:val="21"/>
        </w:rPr>
      </w:pPr>
    </w:p>
    <w:p w14:paraId="5457731C" w14:textId="534974BB" w:rsidR="005313F1" w:rsidRDefault="009B75EF">
      <w:pPr>
        <w:pStyle w:val="BodyText"/>
        <w:spacing w:line="408" w:lineRule="auto"/>
        <w:ind w:left="377" w:right="1341" w:firstLine="566"/>
        <w:jc w:val="both"/>
      </w:pPr>
      <w:r>
        <w:rPr>
          <w:w w:val="110"/>
        </w:rPr>
        <w:t xml:space="preserve">Using this conservative approach for cluster definition, two robust clusters were identified (Figure B.9 a). The smallest cluster, named </w:t>
      </w:r>
      <w:del w:id="1185" w:author="Microsoft Office User" w:date="2018-12-24T12:06:00Z">
        <w:r w:rsidDel="00483CBF">
          <w:rPr>
            <w:w w:val="110"/>
          </w:rPr>
          <w:delText xml:space="preserve">a </w:delText>
        </w:r>
      </w:del>
      <w:r>
        <w:rPr>
          <w:w w:val="110"/>
        </w:rPr>
        <w:t xml:space="preserve">CC-IL7R, </w:t>
      </w:r>
      <w:r>
        <w:rPr>
          <w:spacing w:val="-6"/>
          <w:w w:val="110"/>
        </w:rPr>
        <w:t xml:space="preserve">was </w:t>
      </w:r>
      <w:proofErr w:type="spellStart"/>
      <w:r>
        <w:rPr>
          <w:w w:val="110"/>
        </w:rPr>
        <w:t>characterised</w:t>
      </w:r>
      <w:proofErr w:type="spellEnd"/>
      <w:r>
        <w:rPr>
          <w:w w:val="110"/>
        </w:rPr>
        <w:t xml:space="preserve"> by the expression of </w:t>
      </w:r>
      <w:r>
        <w:rPr>
          <w:i/>
          <w:w w:val="110"/>
        </w:rPr>
        <w:t>IL7R</w:t>
      </w:r>
      <w:r>
        <w:rPr>
          <w:w w:val="110"/>
        </w:rPr>
        <w:t xml:space="preserve">, </w:t>
      </w:r>
      <w:r>
        <w:rPr>
          <w:i/>
          <w:w w:val="110"/>
        </w:rPr>
        <w:t xml:space="preserve">IL32 </w:t>
      </w:r>
      <w:r>
        <w:rPr>
          <w:w w:val="110"/>
        </w:rPr>
        <w:t xml:space="preserve">and </w:t>
      </w:r>
      <w:r>
        <w:rPr>
          <w:i/>
          <w:spacing w:val="-3"/>
          <w:w w:val="110"/>
        </w:rPr>
        <w:t>CCL5</w:t>
      </w:r>
      <w:r>
        <w:rPr>
          <w:spacing w:val="-3"/>
          <w:w w:val="110"/>
        </w:rPr>
        <w:t xml:space="preserve">, </w:t>
      </w:r>
      <w:r>
        <w:rPr>
          <w:w w:val="110"/>
        </w:rPr>
        <w:t>amongst others, and was formed by a total of 72 cells (43 from</w:t>
      </w:r>
      <w:del w:id="1186" w:author="Microsoft Office User" w:date="2018-12-24T10:32:00Z">
        <w:r w:rsidDel="005C778C">
          <w:rPr>
            <w:w w:val="110"/>
          </w:rPr>
          <w:delText xml:space="preserve"> SF </w:delText>
        </w:r>
      </w:del>
      <w:ins w:id="1187" w:author="Microsoft Office User" w:date="2018-12-24T10:32:00Z">
        <w:r w:rsidR="005C778C">
          <w:rPr>
            <w:w w:val="110"/>
          </w:rPr>
          <w:t xml:space="preserve"> synovial fluid </w:t>
        </w:r>
      </w:ins>
      <w:r>
        <w:rPr>
          <w:w w:val="110"/>
        </w:rPr>
        <w:t>versus 29 from PB) (</w:t>
      </w:r>
      <w:proofErr w:type="gramStart"/>
      <w:r>
        <w:rPr>
          <w:w w:val="110"/>
        </w:rPr>
        <w:t>Figure ??</w:t>
      </w:r>
      <w:proofErr w:type="gramEnd"/>
      <w:r>
        <w:rPr>
          <w:w w:val="110"/>
        </w:rPr>
        <w:t xml:space="preserve"> b and</w:t>
      </w:r>
      <w:r>
        <w:rPr>
          <w:spacing w:val="-8"/>
          <w:w w:val="110"/>
        </w:rPr>
        <w:t xml:space="preserve"> </w:t>
      </w:r>
      <w:r>
        <w:rPr>
          <w:w w:val="110"/>
        </w:rPr>
        <w:t>B.8)</w:t>
      </w:r>
      <w:r>
        <w:rPr>
          <w:spacing w:val="-7"/>
          <w:w w:val="110"/>
        </w:rPr>
        <w:t xml:space="preserve"> </w:t>
      </w:r>
      <w:commentRangeStart w:id="1188"/>
      <w:r>
        <w:rPr>
          <w:w w:val="110"/>
        </w:rPr>
        <w:t>((Al-Mossawi</w:t>
      </w:r>
      <w:r>
        <w:rPr>
          <w:spacing w:val="-7"/>
          <w:w w:val="110"/>
        </w:rPr>
        <w:t xml:space="preserve"> </w:t>
      </w:r>
      <w:r>
        <w:rPr>
          <w:w w:val="110"/>
        </w:rPr>
        <w:t>et</w:t>
      </w:r>
      <w:r>
        <w:rPr>
          <w:spacing w:val="-8"/>
          <w:w w:val="110"/>
        </w:rPr>
        <w:t xml:space="preserve"> </w:t>
      </w:r>
      <w:r>
        <w:rPr>
          <w:w w:val="110"/>
        </w:rPr>
        <w:t>al.</w:t>
      </w:r>
      <w:r>
        <w:rPr>
          <w:spacing w:val="-7"/>
          <w:w w:val="110"/>
        </w:rPr>
        <w:t xml:space="preserve"> </w:t>
      </w:r>
      <w:r>
        <w:rPr>
          <w:w w:val="110"/>
        </w:rPr>
        <w:t>2018),</w:t>
      </w:r>
      <w:r>
        <w:rPr>
          <w:spacing w:val="-6"/>
          <w:w w:val="110"/>
        </w:rPr>
        <w:t xml:space="preserve"> </w:t>
      </w:r>
      <w:r>
        <w:rPr>
          <w:w w:val="110"/>
        </w:rPr>
        <w:t>in</w:t>
      </w:r>
      <w:r>
        <w:rPr>
          <w:spacing w:val="-7"/>
          <w:w w:val="110"/>
        </w:rPr>
        <w:t xml:space="preserve"> </w:t>
      </w:r>
      <w:r>
        <w:rPr>
          <w:w w:val="110"/>
        </w:rPr>
        <w:t>revision)</w:t>
      </w:r>
      <w:commentRangeEnd w:id="1188"/>
      <w:r w:rsidR="00483CBF">
        <w:rPr>
          <w:rStyle w:val="CommentReference"/>
        </w:rPr>
        <w:commentReference w:id="1188"/>
      </w:r>
      <w:r>
        <w:rPr>
          <w:w w:val="110"/>
        </w:rPr>
        <w:t>.</w:t>
      </w:r>
      <w:r>
        <w:rPr>
          <w:spacing w:val="19"/>
          <w:w w:val="110"/>
        </w:rPr>
        <w:t xml:space="preserve"> </w:t>
      </w:r>
      <w:r>
        <w:rPr>
          <w:w w:val="110"/>
        </w:rPr>
        <w:t>The</w:t>
      </w:r>
      <w:r>
        <w:rPr>
          <w:spacing w:val="-7"/>
          <w:w w:val="110"/>
        </w:rPr>
        <w:t xml:space="preserve"> </w:t>
      </w:r>
      <w:r>
        <w:rPr>
          <w:w w:val="110"/>
        </w:rPr>
        <w:t>proportion</w:t>
      </w:r>
      <w:r>
        <w:rPr>
          <w:spacing w:val="-8"/>
          <w:w w:val="110"/>
        </w:rPr>
        <w:t xml:space="preserve"> </w:t>
      </w:r>
      <w:r>
        <w:rPr>
          <w:w w:val="110"/>
        </w:rPr>
        <w:t>of</w:t>
      </w:r>
      <w:r>
        <w:rPr>
          <w:spacing w:val="-7"/>
          <w:w w:val="110"/>
        </w:rPr>
        <w:t xml:space="preserve"> </w:t>
      </w:r>
      <w:r>
        <w:rPr>
          <w:w w:val="110"/>
        </w:rPr>
        <w:t>IL7R</w:t>
      </w:r>
      <w:r>
        <w:rPr>
          <w:w w:val="110"/>
          <w:position w:val="9"/>
          <w:sz w:val="18"/>
        </w:rPr>
        <w:t>+</w:t>
      </w:r>
      <w:r>
        <w:rPr>
          <w:w w:val="110"/>
        </w:rPr>
        <w:t>CD14</w:t>
      </w:r>
      <w:r>
        <w:rPr>
          <w:w w:val="110"/>
          <w:position w:val="9"/>
          <w:sz w:val="18"/>
        </w:rPr>
        <w:t xml:space="preserve">+ </w:t>
      </w:r>
      <w:r>
        <w:rPr>
          <w:w w:val="110"/>
        </w:rPr>
        <w:t>monocytes when compared to the totalCD14</w:t>
      </w:r>
      <w:r>
        <w:rPr>
          <w:w w:val="110"/>
          <w:position w:val="9"/>
          <w:sz w:val="18"/>
        </w:rPr>
        <w:t xml:space="preserve">+ </w:t>
      </w:r>
      <w:r>
        <w:rPr>
          <w:w w:val="110"/>
        </w:rPr>
        <w:t>monocyte population was very similar in</w:t>
      </w:r>
      <w:del w:id="1189" w:author="Microsoft Office User" w:date="2018-12-24T10:32:00Z">
        <w:r w:rsidDel="005C778C">
          <w:rPr>
            <w:w w:val="110"/>
          </w:rPr>
          <w:delText xml:space="preserve"> SF </w:delText>
        </w:r>
      </w:del>
      <w:ins w:id="1190" w:author="Microsoft Office User" w:date="2018-12-24T10:32:00Z">
        <w:r w:rsidR="005C778C">
          <w:rPr>
            <w:w w:val="110"/>
          </w:rPr>
          <w:t xml:space="preserve"> synovial fluid </w:t>
        </w:r>
      </w:ins>
      <w:r>
        <w:rPr>
          <w:w w:val="110"/>
        </w:rPr>
        <w:t>and</w:t>
      </w:r>
      <w:del w:id="1191" w:author="Microsoft Office User" w:date="2018-12-24T10:29:00Z">
        <w:r w:rsidDel="005C778C">
          <w:rPr>
            <w:w w:val="110"/>
          </w:rPr>
          <w:delText xml:space="preserve"> PB </w:delText>
        </w:r>
      </w:del>
      <w:ins w:id="1192" w:author="Microsoft Office User" w:date="2018-12-24T10:29:00Z">
        <w:r w:rsidR="005C778C">
          <w:rPr>
            <w:w w:val="110"/>
          </w:rPr>
          <w:t xml:space="preserve"> peripheral blood </w:t>
        </w:r>
      </w:ins>
      <w:r>
        <w:rPr>
          <w:w w:val="110"/>
        </w:rPr>
        <w:t xml:space="preserve">(3 and 2.7%, </w:t>
      </w:r>
      <w:r>
        <w:rPr>
          <w:w w:val="110"/>
        </w:rPr>
        <w:lastRenderedPageBreak/>
        <w:t xml:space="preserve">respectively) in this data. The largest </w:t>
      </w:r>
      <w:r>
        <w:rPr>
          <w:spacing w:val="-5"/>
          <w:w w:val="110"/>
        </w:rPr>
        <w:t xml:space="preserve">cluster, </w:t>
      </w:r>
      <w:r>
        <w:rPr>
          <w:w w:val="110"/>
        </w:rPr>
        <w:t>named</w:t>
      </w:r>
      <w:r>
        <w:rPr>
          <w:spacing w:val="33"/>
          <w:w w:val="110"/>
        </w:rPr>
        <w:t xml:space="preserve"> </w:t>
      </w:r>
      <w:r>
        <w:rPr>
          <w:w w:val="110"/>
        </w:rPr>
        <w:t>as</w:t>
      </w:r>
      <w:r>
        <w:rPr>
          <w:spacing w:val="33"/>
          <w:w w:val="110"/>
        </w:rPr>
        <w:t xml:space="preserve"> </w:t>
      </w:r>
      <w:r>
        <w:rPr>
          <w:w w:val="110"/>
        </w:rPr>
        <w:t>CC-mixed,</w:t>
      </w:r>
      <w:r>
        <w:rPr>
          <w:spacing w:val="44"/>
          <w:w w:val="110"/>
        </w:rPr>
        <w:t xml:space="preserve"> </w:t>
      </w:r>
      <w:r>
        <w:rPr>
          <w:w w:val="110"/>
        </w:rPr>
        <w:t>consisted</w:t>
      </w:r>
      <w:r>
        <w:rPr>
          <w:spacing w:val="33"/>
          <w:w w:val="110"/>
        </w:rPr>
        <w:t xml:space="preserve"> </w:t>
      </w:r>
      <w:r>
        <w:rPr>
          <w:w w:val="110"/>
        </w:rPr>
        <w:t>of</w:t>
      </w:r>
      <w:r>
        <w:rPr>
          <w:spacing w:val="33"/>
          <w:w w:val="110"/>
        </w:rPr>
        <w:t xml:space="preserve"> </w:t>
      </w:r>
      <w:r>
        <w:rPr>
          <w:w w:val="110"/>
        </w:rPr>
        <w:t>2,387</w:t>
      </w:r>
      <w:r>
        <w:rPr>
          <w:spacing w:val="33"/>
          <w:w w:val="110"/>
        </w:rPr>
        <w:t xml:space="preserve"> </w:t>
      </w:r>
      <w:r>
        <w:rPr>
          <w:w w:val="110"/>
        </w:rPr>
        <w:t>(1,356</w:t>
      </w:r>
      <w:del w:id="1193" w:author="Microsoft Office User" w:date="2018-12-24T10:32:00Z">
        <w:r w:rsidDel="005C778C">
          <w:rPr>
            <w:spacing w:val="33"/>
            <w:w w:val="110"/>
          </w:rPr>
          <w:delText xml:space="preserve"> </w:delText>
        </w:r>
        <w:r w:rsidDel="005C778C">
          <w:rPr>
            <w:w w:val="110"/>
          </w:rPr>
          <w:delText>SF</w:delText>
        </w:r>
        <w:r w:rsidDel="005C778C">
          <w:rPr>
            <w:spacing w:val="33"/>
            <w:w w:val="110"/>
          </w:rPr>
          <w:delText xml:space="preserve"> </w:delText>
        </w:r>
      </w:del>
      <w:ins w:id="1194" w:author="Microsoft Office User" w:date="2018-12-24T10:32:00Z">
        <w:r w:rsidR="005C778C">
          <w:rPr>
            <w:spacing w:val="33"/>
            <w:w w:val="110"/>
          </w:rPr>
          <w:t xml:space="preserve"> synovial fluid </w:t>
        </w:r>
      </w:ins>
      <w:r>
        <w:rPr>
          <w:w w:val="110"/>
        </w:rPr>
        <w:t>and</w:t>
      </w:r>
      <w:r>
        <w:rPr>
          <w:spacing w:val="33"/>
          <w:w w:val="110"/>
        </w:rPr>
        <w:t xml:space="preserve"> </w:t>
      </w:r>
      <w:r>
        <w:rPr>
          <w:w w:val="110"/>
        </w:rPr>
        <w:t>1,031</w:t>
      </w:r>
      <w:r>
        <w:rPr>
          <w:spacing w:val="33"/>
          <w:w w:val="110"/>
        </w:rPr>
        <w:t xml:space="preserve"> </w:t>
      </w:r>
      <w:r>
        <w:rPr>
          <w:w w:val="110"/>
        </w:rPr>
        <w:t>PB).</w:t>
      </w:r>
      <w:r>
        <w:rPr>
          <w:spacing w:val="33"/>
          <w:w w:val="110"/>
        </w:rPr>
        <w:t xml:space="preserve"> </w:t>
      </w:r>
      <w:r>
        <w:rPr>
          <w:spacing w:val="-3"/>
          <w:w w:val="110"/>
        </w:rPr>
        <w:t>CC-mixed</w:t>
      </w:r>
    </w:p>
    <w:p w14:paraId="39E7EA9D" w14:textId="77777777" w:rsidR="005313F1" w:rsidRDefault="005313F1">
      <w:pPr>
        <w:spacing w:line="408" w:lineRule="auto"/>
        <w:jc w:val="both"/>
        <w:sectPr w:rsidR="005313F1">
          <w:type w:val="continuous"/>
          <w:pgSz w:w="11910" w:h="16840"/>
          <w:pgMar w:top="1580" w:right="0" w:bottom="560" w:left="1680" w:header="720" w:footer="720" w:gutter="0"/>
          <w:cols w:space="720"/>
        </w:sectPr>
      </w:pPr>
    </w:p>
    <w:p w14:paraId="11206307" w14:textId="77777777" w:rsidR="005313F1" w:rsidRDefault="005313F1">
      <w:pPr>
        <w:pStyle w:val="BodyText"/>
        <w:rPr>
          <w:sz w:val="20"/>
        </w:rPr>
      </w:pPr>
    </w:p>
    <w:p w14:paraId="2283BCCA" w14:textId="77777777" w:rsidR="005313F1" w:rsidRDefault="009B75EF">
      <w:pPr>
        <w:pStyle w:val="BodyText"/>
        <w:spacing w:before="69" w:line="480" w:lineRule="atLeast"/>
        <w:ind w:left="377" w:right="1341"/>
        <w:jc w:val="both"/>
      </w:pPr>
      <w:proofErr w:type="gramStart"/>
      <w:r>
        <w:rPr>
          <w:w w:val="110"/>
        </w:rPr>
        <w:t>was</w:t>
      </w:r>
      <w:proofErr w:type="gramEnd"/>
      <w:r>
        <w:rPr>
          <w:w w:val="110"/>
        </w:rPr>
        <w:t xml:space="preserve"> an heterogeneous cluster, without consistent expression pattern for those genes identified as cluster markers (Figure B.8). When using a less conservative approach for cluster definition by increasing the resolution (resolution 0.4, 0.6 and 0.8), additional clusters </w:t>
      </w:r>
      <w:proofErr w:type="gramStart"/>
      <w:r>
        <w:rPr>
          <w:w w:val="110"/>
        </w:rPr>
        <w:t>were identified</w:t>
      </w:r>
      <w:proofErr w:type="gramEnd"/>
      <w:r>
        <w:rPr>
          <w:w w:val="110"/>
        </w:rPr>
        <w:t xml:space="preserve">. </w:t>
      </w:r>
      <w:proofErr w:type="gramStart"/>
      <w:r>
        <w:rPr>
          <w:w w:val="110"/>
        </w:rPr>
        <w:t>Similarly</w:t>
      </w:r>
      <w:proofErr w:type="gramEnd"/>
      <w:r>
        <w:rPr>
          <w:w w:val="110"/>
        </w:rPr>
        <w:t xml:space="preserve"> to the observation in the most conservative approach, no consistency was found in the expression of the top genes defined as markers by cells of the same cluster (data not shown).</w:t>
      </w:r>
      <w:commentRangeStart w:id="1195"/>
      <w:r>
        <w:rPr>
          <w:w w:val="110"/>
        </w:rPr>
        <w:t xml:space="preserve"> Due to the moderate cohort size, limitation in accounting for batch e</w:t>
      </w:r>
      <w:r>
        <w:rPr>
          <w:rFonts w:ascii="Arial"/>
          <w:w w:val="110"/>
        </w:rPr>
        <w:t>ff</w:t>
      </w:r>
      <w:r>
        <w:rPr>
          <w:w w:val="110"/>
        </w:rPr>
        <w:t xml:space="preserve">ect for cluster identification and the complexity in the definition and identification of stable clusters this analysis could only yield limited information about monocytes subpopulations. Increasing cohort size and </w:t>
      </w:r>
      <w:proofErr w:type="gramStart"/>
      <w:r>
        <w:rPr>
          <w:w w:val="110"/>
        </w:rPr>
        <w:t>a</w:t>
      </w:r>
      <w:proofErr w:type="gramEnd"/>
      <w:r>
        <w:rPr>
          <w:w w:val="110"/>
        </w:rPr>
        <w:t xml:space="preserve"> implementation of more exhaustive analysis and alternative methods could lead to identification of additional subpopulations within the combined</w:t>
      </w:r>
      <w:del w:id="1196" w:author="Microsoft Office User" w:date="2018-12-24T10:32:00Z">
        <w:r w:rsidDel="005C778C">
          <w:rPr>
            <w:w w:val="110"/>
          </w:rPr>
          <w:delText xml:space="preserve"> SF </w:delText>
        </w:r>
      </w:del>
      <w:ins w:id="1197" w:author="Microsoft Office User" w:date="2018-12-24T10:32:00Z">
        <w:r w:rsidR="005C778C">
          <w:rPr>
            <w:w w:val="110"/>
          </w:rPr>
          <w:t xml:space="preserve"> synovial fluid </w:t>
        </w:r>
      </w:ins>
      <w:r>
        <w:rPr>
          <w:w w:val="110"/>
        </w:rPr>
        <w:t>and</w:t>
      </w:r>
      <w:del w:id="1198" w:author="Microsoft Office User" w:date="2018-12-24T10:29:00Z">
        <w:r w:rsidDel="005C778C">
          <w:rPr>
            <w:w w:val="110"/>
          </w:rPr>
          <w:delText xml:space="preserve"> PB </w:delText>
        </w:r>
      </w:del>
      <w:ins w:id="1199" w:author="Microsoft Office User" w:date="2018-12-24T10:29:00Z">
        <w:r w:rsidR="005C778C">
          <w:rPr>
            <w:w w:val="110"/>
          </w:rPr>
          <w:t xml:space="preserve"> peripheral blood </w:t>
        </w:r>
      </w:ins>
      <w:r>
        <w:rPr>
          <w:w w:val="110"/>
        </w:rPr>
        <w:t>CD14</w:t>
      </w:r>
      <w:r>
        <w:rPr>
          <w:w w:val="110"/>
          <w:position w:val="9"/>
          <w:sz w:val="18"/>
        </w:rPr>
        <w:t xml:space="preserve">+ </w:t>
      </w:r>
      <w:r>
        <w:rPr>
          <w:w w:val="110"/>
        </w:rPr>
        <w:t xml:space="preserve">monocytes in the CC- mixed cluster (see 5.4.6). </w:t>
      </w:r>
      <w:commentRangeEnd w:id="1195"/>
      <w:r w:rsidR="00483CBF">
        <w:rPr>
          <w:rStyle w:val="CommentReference"/>
        </w:rPr>
        <w:commentReference w:id="1195"/>
      </w:r>
      <w:r>
        <w:rPr>
          <w:w w:val="110"/>
        </w:rPr>
        <w:t xml:space="preserve">For the scope of this project, downstream analysis, including DGE between the two tissues, </w:t>
      </w:r>
      <w:proofErr w:type="gramStart"/>
      <w:r>
        <w:rPr>
          <w:w w:val="110"/>
        </w:rPr>
        <w:t>was performed</w:t>
      </w:r>
      <w:proofErr w:type="gramEnd"/>
      <w:r>
        <w:rPr>
          <w:w w:val="110"/>
        </w:rPr>
        <w:t xml:space="preserve"> in the CC-mixed and CC-IL7R clusters identified by the most conservative approach (resolution 0.1).</w:t>
      </w:r>
    </w:p>
    <w:p w14:paraId="32EE6288" w14:textId="77777777" w:rsidR="005313F1" w:rsidRDefault="005313F1">
      <w:pPr>
        <w:pStyle w:val="BodyText"/>
        <w:spacing w:before="5"/>
        <w:rPr>
          <w:sz w:val="41"/>
        </w:rPr>
      </w:pPr>
    </w:p>
    <w:p w14:paraId="7E46CA61" w14:textId="77777777" w:rsidR="005313F1" w:rsidRDefault="009B75EF">
      <w:pPr>
        <w:pStyle w:val="BodyText"/>
        <w:spacing w:line="415" w:lineRule="auto"/>
        <w:ind w:left="377" w:right="1341"/>
        <w:jc w:val="both"/>
      </w:pPr>
      <w:r>
        <w:rPr>
          <w:w w:val="115"/>
        </w:rPr>
        <w:t>Di</w:t>
      </w:r>
      <w:r>
        <w:rPr>
          <w:rFonts w:ascii="Arial"/>
          <w:w w:val="115"/>
        </w:rPr>
        <w:t>ff</w:t>
      </w:r>
      <w:r>
        <w:rPr>
          <w:w w:val="115"/>
        </w:rPr>
        <w:t>erential gene expression between</w:t>
      </w:r>
      <w:del w:id="1200" w:author="Microsoft Office User" w:date="2018-12-24T10:32:00Z">
        <w:r w:rsidDel="005C778C">
          <w:rPr>
            <w:w w:val="115"/>
          </w:rPr>
          <w:delText xml:space="preserve"> SF </w:delText>
        </w:r>
      </w:del>
      <w:ins w:id="1201" w:author="Microsoft Office User" w:date="2018-12-24T10:32:00Z">
        <w:r w:rsidR="005C778C">
          <w:rPr>
            <w:w w:val="115"/>
          </w:rPr>
          <w:t xml:space="preserve"> synovial fluid </w:t>
        </w:r>
      </w:ins>
      <w:r>
        <w:rPr>
          <w:w w:val="115"/>
        </w:rPr>
        <w:t>and</w:t>
      </w:r>
      <w:del w:id="1202" w:author="Microsoft Office User" w:date="2018-12-24T10:29:00Z">
        <w:r w:rsidDel="005C778C">
          <w:rPr>
            <w:w w:val="115"/>
          </w:rPr>
          <w:delText xml:space="preserve"> PB </w:delText>
        </w:r>
      </w:del>
      <w:ins w:id="1203" w:author="Microsoft Office User" w:date="2018-12-24T10:29:00Z">
        <w:r w:rsidR="005C778C">
          <w:rPr>
            <w:w w:val="115"/>
          </w:rPr>
          <w:t xml:space="preserve"> peripheral blood </w:t>
        </w:r>
      </w:ins>
      <w:r>
        <w:rPr>
          <w:w w:val="115"/>
        </w:rPr>
        <w:t>CD14</w:t>
      </w:r>
      <w:r>
        <w:rPr>
          <w:w w:val="115"/>
          <w:position w:val="9"/>
          <w:sz w:val="18"/>
        </w:rPr>
        <w:t xml:space="preserve">+ </w:t>
      </w:r>
      <w:r>
        <w:rPr>
          <w:w w:val="115"/>
        </w:rPr>
        <w:t>monocytes in CC- mixed and CC-IL7R</w:t>
      </w:r>
    </w:p>
    <w:p w14:paraId="7CCED64F" w14:textId="62870B72" w:rsidR="005313F1" w:rsidRDefault="009B75EF">
      <w:pPr>
        <w:pStyle w:val="BodyText"/>
        <w:spacing w:before="155" w:line="408" w:lineRule="auto"/>
        <w:ind w:left="377" w:right="1341" w:firstLine="566"/>
        <w:jc w:val="both"/>
      </w:pPr>
      <w:r>
        <w:rPr>
          <w:w w:val="110"/>
        </w:rPr>
        <w:t>DGE</w:t>
      </w:r>
      <w:r>
        <w:rPr>
          <w:spacing w:val="-14"/>
          <w:w w:val="110"/>
        </w:rPr>
        <w:t xml:space="preserve"> </w:t>
      </w:r>
      <w:r>
        <w:rPr>
          <w:w w:val="110"/>
        </w:rPr>
        <w:t>analysis</w:t>
      </w:r>
      <w:r>
        <w:rPr>
          <w:spacing w:val="-14"/>
          <w:w w:val="110"/>
        </w:rPr>
        <w:t xml:space="preserve"> </w:t>
      </w:r>
      <w:proofErr w:type="gramStart"/>
      <w:r>
        <w:rPr>
          <w:w w:val="110"/>
        </w:rPr>
        <w:t>was</w:t>
      </w:r>
      <w:r>
        <w:rPr>
          <w:spacing w:val="-14"/>
          <w:w w:val="110"/>
        </w:rPr>
        <w:t xml:space="preserve"> </w:t>
      </w:r>
      <w:r>
        <w:rPr>
          <w:w w:val="110"/>
        </w:rPr>
        <w:t>performed</w:t>
      </w:r>
      <w:proofErr w:type="gramEnd"/>
      <w:r>
        <w:rPr>
          <w:spacing w:val="-14"/>
          <w:w w:val="110"/>
        </w:rPr>
        <w:t xml:space="preserve"> </w:t>
      </w:r>
      <w:r>
        <w:rPr>
          <w:w w:val="110"/>
        </w:rPr>
        <w:t>in</w:t>
      </w:r>
      <w:r>
        <w:rPr>
          <w:spacing w:val="-14"/>
          <w:w w:val="110"/>
        </w:rPr>
        <w:t xml:space="preserve"> </w:t>
      </w:r>
      <w:r>
        <w:rPr>
          <w:w w:val="110"/>
        </w:rPr>
        <w:t>order</w:t>
      </w:r>
      <w:r>
        <w:rPr>
          <w:spacing w:val="-14"/>
          <w:w w:val="110"/>
        </w:rPr>
        <w:t xml:space="preserve"> </w:t>
      </w:r>
      <w:r>
        <w:rPr>
          <w:w w:val="110"/>
        </w:rPr>
        <w:t>to</w:t>
      </w:r>
      <w:r>
        <w:rPr>
          <w:spacing w:val="-14"/>
          <w:w w:val="110"/>
        </w:rPr>
        <w:t xml:space="preserve"> </w:t>
      </w:r>
      <w:r>
        <w:rPr>
          <w:w w:val="110"/>
        </w:rPr>
        <w:t>explore</w:t>
      </w:r>
      <w:r>
        <w:rPr>
          <w:spacing w:val="-14"/>
          <w:w w:val="110"/>
        </w:rPr>
        <w:t xml:space="preserve"> </w:t>
      </w:r>
      <w:r>
        <w:rPr>
          <w:w w:val="110"/>
        </w:rPr>
        <w:t>di</w:t>
      </w:r>
      <w:r>
        <w:rPr>
          <w:rFonts w:ascii="Arial"/>
          <w:w w:val="110"/>
        </w:rPr>
        <w:t>ff</w:t>
      </w:r>
      <w:r>
        <w:rPr>
          <w:w w:val="110"/>
        </w:rPr>
        <w:t>erences</w:t>
      </w:r>
      <w:r>
        <w:rPr>
          <w:spacing w:val="-13"/>
          <w:w w:val="110"/>
        </w:rPr>
        <w:t xml:space="preserve"> </w:t>
      </w:r>
      <w:r>
        <w:rPr>
          <w:w w:val="110"/>
        </w:rPr>
        <w:t>between</w:t>
      </w:r>
      <w:del w:id="1204" w:author="Microsoft Office User" w:date="2018-12-24T10:32:00Z">
        <w:r w:rsidDel="005C778C">
          <w:rPr>
            <w:spacing w:val="-14"/>
            <w:w w:val="110"/>
          </w:rPr>
          <w:delText xml:space="preserve"> </w:delText>
        </w:r>
        <w:r w:rsidDel="005C778C">
          <w:rPr>
            <w:w w:val="110"/>
          </w:rPr>
          <w:delText>SF</w:delText>
        </w:r>
        <w:r w:rsidDel="005C778C">
          <w:rPr>
            <w:spacing w:val="-14"/>
            <w:w w:val="110"/>
          </w:rPr>
          <w:delText xml:space="preserve"> </w:delText>
        </w:r>
      </w:del>
      <w:ins w:id="1205" w:author="Microsoft Office User" w:date="2018-12-24T10:32:00Z">
        <w:r w:rsidR="005C778C">
          <w:rPr>
            <w:spacing w:val="-14"/>
            <w:w w:val="110"/>
          </w:rPr>
          <w:t xml:space="preserve"> synovial fluid </w:t>
        </w:r>
      </w:ins>
      <w:r>
        <w:rPr>
          <w:spacing w:val="-4"/>
          <w:w w:val="110"/>
        </w:rPr>
        <w:t>and</w:t>
      </w:r>
      <w:del w:id="1206" w:author="Microsoft Office User" w:date="2018-12-24T10:29:00Z">
        <w:r w:rsidDel="005C778C">
          <w:rPr>
            <w:spacing w:val="-4"/>
            <w:w w:val="110"/>
          </w:rPr>
          <w:delText xml:space="preserve"> </w:delText>
        </w:r>
        <w:r w:rsidDel="005C778C">
          <w:rPr>
            <w:w w:val="110"/>
          </w:rPr>
          <w:delText xml:space="preserve">PB </w:delText>
        </w:r>
      </w:del>
      <w:ins w:id="1207" w:author="Microsoft Office User" w:date="2018-12-24T10:29:00Z">
        <w:r w:rsidR="005C778C">
          <w:rPr>
            <w:spacing w:val="-4"/>
            <w:w w:val="110"/>
          </w:rPr>
          <w:t xml:space="preserve"> peripheral blood </w:t>
        </w:r>
      </w:ins>
      <w:r>
        <w:rPr>
          <w:w w:val="110"/>
        </w:rPr>
        <w:t>within each of these two main CD14</w:t>
      </w:r>
      <w:r>
        <w:rPr>
          <w:w w:val="110"/>
          <w:position w:val="9"/>
          <w:sz w:val="18"/>
        </w:rPr>
        <w:t xml:space="preserve">+ </w:t>
      </w:r>
      <w:r>
        <w:rPr>
          <w:w w:val="110"/>
        </w:rPr>
        <w:t>monocyte subpopulations. For the</w:t>
      </w:r>
      <w:r>
        <w:rPr>
          <w:spacing w:val="-28"/>
          <w:w w:val="110"/>
        </w:rPr>
        <w:t xml:space="preserve"> </w:t>
      </w:r>
      <w:r>
        <w:rPr>
          <w:w w:val="110"/>
        </w:rPr>
        <w:t>CC- mixed cluster, a total of 251 genes were di</w:t>
      </w:r>
      <w:r>
        <w:rPr>
          <w:rFonts w:ascii="Arial"/>
          <w:w w:val="110"/>
        </w:rPr>
        <w:t>ff</w:t>
      </w:r>
      <w:r>
        <w:rPr>
          <w:w w:val="110"/>
        </w:rPr>
        <w:t>erentially expressed at an</w:t>
      </w:r>
      <w:r>
        <w:rPr>
          <w:spacing w:val="-27"/>
          <w:w w:val="110"/>
        </w:rPr>
        <w:t xml:space="preserve"> </w:t>
      </w:r>
      <w:r>
        <w:rPr>
          <w:w w:val="110"/>
        </w:rPr>
        <w:t>FDR</w:t>
      </w:r>
      <w:r>
        <w:rPr>
          <w:i/>
          <w:w w:val="110"/>
        </w:rPr>
        <w:t>&lt;</w:t>
      </w:r>
      <w:r>
        <w:rPr>
          <w:w w:val="110"/>
        </w:rPr>
        <w:t>0.01 and FC</w:t>
      </w:r>
      <w:r>
        <w:rPr>
          <w:i/>
          <w:w w:val="110"/>
        </w:rPr>
        <w:t>&gt;</w:t>
      </w:r>
      <w:r>
        <w:rPr>
          <w:w w:val="110"/>
        </w:rPr>
        <w:t>1.5 between</w:t>
      </w:r>
      <w:del w:id="1208" w:author="Microsoft Office User" w:date="2018-12-24T10:32:00Z">
        <w:r w:rsidDel="005C778C">
          <w:rPr>
            <w:w w:val="110"/>
          </w:rPr>
          <w:delText xml:space="preserve"> SF </w:delText>
        </w:r>
      </w:del>
      <w:ins w:id="1209" w:author="Microsoft Office User" w:date="2018-12-24T10:32:00Z">
        <w:r w:rsidR="005C778C">
          <w:rPr>
            <w:w w:val="110"/>
          </w:rPr>
          <w:t xml:space="preserve"> synovial fluid </w:t>
        </w:r>
      </w:ins>
      <w:r>
        <w:rPr>
          <w:w w:val="110"/>
        </w:rPr>
        <w:t>and</w:t>
      </w:r>
      <w:del w:id="1210" w:author="Microsoft Office User" w:date="2018-12-24T10:57:00Z">
        <w:r w:rsidDel="00F6443C">
          <w:rPr>
            <w:w w:val="110"/>
          </w:rPr>
          <w:delText xml:space="preserve"> PB,</w:delText>
        </w:r>
      </w:del>
      <w:ins w:id="1211" w:author="Microsoft Office User" w:date="2018-12-24T10:57:00Z">
        <w:r w:rsidR="00F6443C">
          <w:rPr>
            <w:w w:val="110"/>
          </w:rPr>
          <w:t xml:space="preserve"> peripheral blood,</w:t>
        </w:r>
      </w:ins>
      <w:r>
        <w:rPr>
          <w:w w:val="110"/>
        </w:rPr>
        <w:t xml:space="preserve"> of which 149 and 102 </w:t>
      </w:r>
      <w:del w:id="1212" w:author="Microsoft Office User" w:date="2018-12-24T11:23:00Z">
        <w:r w:rsidDel="00787E4A">
          <w:rPr>
            <w:w w:val="110"/>
          </w:rPr>
          <w:delText>presented</w:delText>
        </w:r>
      </w:del>
      <w:ins w:id="1213" w:author="Microsoft Office User" w:date="2018-12-24T11:23:00Z">
        <w:r w:rsidR="00787E4A">
          <w:rPr>
            <w:w w:val="110"/>
          </w:rPr>
          <w:t>showed</w:t>
        </w:r>
      </w:ins>
      <w:r>
        <w:rPr>
          <w:w w:val="110"/>
        </w:rPr>
        <w:t xml:space="preserve"> up- and</w:t>
      </w:r>
      <w:r>
        <w:rPr>
          <w:spacing w:val="-46"/>
          <w:w w:val="110"/>
        </w:rPr>
        <w:t xml:space="preserve"> </w:t>
      </w:r>
      <w:r>
        <w:rPr>
          <w:w w:val="110"/>
        </w:rPr>
        <w:t>down- regulation,</w:t>
      </w:r>
      <w:r>
        <w:rPr>
          <w:spacing w:val="-10"/>
          <w:w w:val="110"/>
        </w:rPr>
        <w:t xml:space="preserve"> </w:t>
      </w:r>
      <w:r>
        <w:rPr>
          <w:w w:val="110"/>
        </w:rPr>
        <w:t>respectively</w:t>
      </w:r>
      <w:r>
        <w:rPr>
          <w:spacing w:val="-9"/>
          <w:w w:val="110"/>
        </w:rPr>
        <w:t xml:space="preserve"> </w:t>
      </w:r>
      <w:r>
        <w:rPr>
          <w:w w:val="110"/>
        </w:rPr>
        <w:t>(Figure</w:t>
      </w:r>
      <w:r>
        <w:rPr>
          <w:spacing w:val="-9"/>
          <w:w w:val="110"/>
        </w:rPr>
        <w:t xml:space="preserve"> </w:t>
      </w:r>
      <w:r>
        <w:rPr>
          <w:w w:val="110"/>
        </w:rPr>
        <w:t>5.15</w:t>
      </w:r>
      <w:r>
        <w:rPr>
          <w:spacing w:val="-10"/>
          <w:w w:val="110"/>
        </w:rPr>
        <w:t xml:space="preserve"> </w:t>
      </w:r>
      <w:r>
        <w:rPr>
          <w:w w:val="110"/>
        </w:rPr>
        <w:t>a).</w:t>
      </w:r>
      <w:r>
        <w:rPr>
          <w:spacing w:val="5"/>
          <w:w w:val="110"/>
        </w:rPr>
        <w:t xml:space="preserve"> </w:t>
      </w:r>
      <w:r>
        <w:rPr>
          <w:w w:val="110"/>
        </w:rPr>
        <w:t>Di</w:t>
      </w:r>
      <w:r>
        <w:rPr>
          <w:rFonts w:ascii="Arial"/>
          <w:w w:val="110"/>
        </w:rPr>
        <w:t>ff</w:t>
      </w:r>
      <w:r>
        <w:rPr>
          <w:w w:val="110"/>
        </w:rPr>
        <w:t>erential</w:t>
      </w:r>
      <w:r>
        <w:rPr>
          <w:spacing w:val="-9"/>
          <w:w w:val="110"/>
        </w:rPr>
        <w:t xml:space="preserve"> </w:t>
      </w:r>
      <w:r>
        <w:rPr>
          <w:w w:val="110"/>
        </w:rPr>
        <w:t>analysis</w:t>
      </w:r>
      <w:r>
        <w:rPr>
          <w:spacing w:val="-10"/>
          <w:w w:val="110"/>
        </w:rPr>
        <w:t xml:space="preserve"> </w:t>
      </w:r>
      <w:r>
        <w:rPr>
          <w:w w:val="110"/>
        </w:rPr>
        <w:t>within</w:t>
      </w:r>
      <w:r>
        <w:rPr>
          <w:spacing w:val="-9"/>
          <w:w w:val="110"/>
        </w:rPr>
        <w:t xml:space="preserve"> </w:t>
      </w:r>
      <w:r>
        <w:rPr>
          <w:w w:val="110"/>
        </w:rPr>
        <w:t>the</w:t>
      </w:r>
      <w:r>
        <w:rPr>
          <w:spacing w:val="-9"/>
          <w:w w:val="110"/>
        </w:rPr>
        <w:t xml:space="preserve"> </w:t>
      </w:r>
      <w:r>
        <w:rPr>
          <w:w w:val="110"/>
        </w:rPr>
        <w:t>CC-IL7R</w:t>
      </w:r>
    </w:p>
    <w:p w14:paraId="26008445" w14:textId="77777777" w:rsidR="005313F1" w:rsidRDefault="009B75EF">
      <w:pPr>
        <w:pStyle w:val="BodyText"/>
        <w:spacing w:before="9" w:line="415" w:lineRule="auto"/>
        <w:ind w:left="377" w:right="1341"/>
        <w:jc w:val="both"/>
      </w:pPr>
      <w:proofErr w:type="gramStart"/>
      <w:r>
        <w:rPr>
          <w:w w:val="110"/>
        </w:rPr>
        <w:t>cluster</w:t>
      </w:r>
      <w:proofErr w:type="gramEnd"/>
      <w:r>
        <w:rPr>
          <w:w w:val="110"/>
        </w:rPr>
        <w:t xml:space="preserve"> revealed a total of 37 modulated genes, with the majority (35 out of 37) up-regulated in</w:t>
      </w:r>
      <w:del w:id="1214" w:author="Microsoft Office User" w:date="2018-12-24T10:32:00Z">
        <w:r w:rsidDel="005C778C">
          <w:rPr>
            <w:w w:val="110"/>
          </w:rPr>
          <w:delText xml:space="preserve"> SF </w:delText>
        </w:r>
      </w:del>
      <w:ins w:id="1215" w:author="Microsoft Office User" w:date="2018-12-24T10:32:00Z">
        <w:r w:rsidR="005C778C">
          <w:rPr>
            <w:w w:val="110"/>
          </w:rPr>
          <w:t xml:space="preserve"> synovial fluid </w:t>
        </w:r>
      </w:ins>
      <w:r>
        <w:rPr>
          <w:w w:val="110"/>
        </w:rPr>
        <w:t>compared to</w:t>
      </w:r>
      <w:del w:id="1216" w:author="Microsoft Office User" w:date="2018-12-24T10:29:00Z">
        <w:r w:rsidDel="005C778C">
          <w:rPr>
            <w:w w:val="110"/>
          </w:rPr>
          <w:delText xml:space="preserve"> PB </w:delText>
        </w:r>
      </w:del>
      <w:ins w:id="1217" w:author="Microsoft Office User" w:date="2018-12-24T10:29:00Z">
        <w:r w:rsidR="005C778C">
          <w:rPr>
            <w:w w:val="110"/>
          </w:rPr>
          <w:t xml:space="preserve"> peripheral blood </w:t>
        </w:r>
      </w:ins>
      <w:r>
        <w:rPr>
          <w:w w:val="110"/>
        </w:rPr>
        <w:t xml:space="preserve">(Figure 5.15 a). Due to the low number </w:t>
      </w:r>
      <w:r>
        <w:rPr>
          <w:spacing w:val="-6"/>
          <w:w w:val="110"/>
        </w:rPr>
        <w:t xml:space="preserve">of </w:t>
      </w:r>
      <w:r>
        <w:rPr>
          <w:w w:val="110"/>
        </w:rPr>
        <w:t xml:space="preserve">cells in the CC-IL7R cluster and the limited sample size (n=3), the analysis </w:t>
      </w:r>
      <w:r>
        <w:rPr>
          <w:spacing w:val="-6"/>
          <w:w w:val="110"/>
        </w:rPr>
        <w:t xml:space="preserve">only </w:t>
      </w:r>
      <w:r>
        <w:rPr>
          <w:w w:val="110"/>
        </w:rPr>
        <w:t>identified as significantly di</w:t>
      </w:r>
      <w:r>
        <w:rPr>
          <w:rFonts w:ascii="Arial"/>
          <w:w w:val="110"/>
        </w:rPr>
        <w:t>ff</w:t>
      </w:r>
      <w:r>
        <w:rPr>
          <w:w w:val="110"/>
        </w:rPr>
        <w:t xml:space="preserve">erentially expressed </w:t>
      </w:r>
      <w:r>
        <w:rPr>
          <w:w w:val="110"/>
        </w:rPr>
        <w:lastRenderedPageBreak/>
        <w:t>(FDR</w:t>
      </w:r>
      <w:r>
        <w:rPr>
          <w:i/>
          <w:w w:val="110"/>
        </w:rPr>
        <w:t>&lt;</w:t>
      </w:r>
      <w:r>
        <w:rPr>
          <w:w w:val="110"/>
        </w:rPr>
        <w:t>0.01) genes presenting FC</w:t>
      </w:r>
      <w:r>
        <w:rPr>
          <w:i/>
          <w:w w:val="110"/>
        </w:rPr>
        <w:t>&gt;</w:t>
      </w:r>
      <w:r>
        <w:rPr>
          <w:w w:val="110"/>
        </w:rPr>
        <w:t>1.5. Out of the 37 DEGs in the CC-IL7R cluster between the two tissues,</w:t>
      </w:r>
      <w:r>
        <w:rPr>
          <w:spacing w:val="-33"/>
          <w:w w:val="110"/>
        </w:rPr>
        <w:t xml:space="preserve"> </w:t>
      </w:r>
      <w:r>
        <w:rPr>
          <w:w w:val="110"/>
        </w:rPr>
        <w:t>30</w:t>
      </w:r>
    </w:p>
    <w:p w14:paraId="7CDF105F" w14:textId="77777777" w:rsidR="005313F1" w:rsidRDefault="005313F1">
      <w:pPr>
        <w:spacing w:line="415" w:lineRule="auto"/>
        <w:jc w:val="both"/>
        <w:sectPr w:rsidR="005313F1">
          <w:pgSz w:w="11910" w:h="16840"/>
          <w:pgMar w:top="1800" w:right="0" w:bottom="560" w:left="1680" w:header="1482" w:footer="364" w:gutter="0"/>
          <w:cols w:space="720"/>
        </w:sectPr>
      </w:pPr>
    </w:p>
    <w:p w14:paraId="14840D64" w14:textId="77777777" w:rsidR="005313F1" w:rsidRDefault="005313F1">
      <w:pPr>
        <w:pStyle w:val="BodyText"/>
        <w:rPr>
          <w:sz w:val="20"/>
        </w:rPr>
      </w:pPr>
    </w:p>
    <w:p w14:paraId="290278FD" w14:textId="77777777" w:rsidR="005313F1" w:rsidRDefault="005313F1">
      <w:pPr>
        <w:pStyle w:val="BodyText"/>
        <w:spacing w:before="8"/>
        <w:rPr>
          <w:sz w:val="23"/>
        </w:rPr>
      </w:pPr>
    </w:p>
    <w:p w14:paraId="5EE85C92" w14:textId="77777777" w:rsidR="005313F1" w:rsidRDefault="009B75EF">
      <w:pPr>
        <w:pStyle w:val="BodyText"/>
        <w:spacing w:line="415" w:lineRule="auto"/>
        <w:ind w:left="377" w:right="1341"/>
        <w:jc w:val="both"/>
      </w:pPr>
      <w:proofErr w:type="gramStart"/>
      <w:r>
        <w:rPr>
          <w:w w:val="110"/>
        </w:rPr>
        <w:t>were</w:t>
      </w:r>
      <w:proofErr w:type="gramEnd"/>
      <w:r>
        <w:rPr>
          <w:w w:val="110"/>
        </w:rPr>
        <w:t xml:space="preserve"> also shared by the CC-mixed cluster. The seven distinctly modulated </w:t>
      </w:r>
      <w:r>
        <w:rPr>
          <w:spacing w:val="-4"/>
          <w:w w:val="110"/>
        </w:rPr>
        <w:t xml:space="preserve">genes </w:t>
      </w:r>
      <w:r>
        <w:rPr>
          <w:w w:val="110"/>
        </w:rPr>
        <w:t>in</w:t>
      </w:r>
      <w:r>
        <w:rPr>
          <w:spacing w:val="-7"/>
          <w:w w:val="110"/>
        </w:rPr>
        <w:t xml:space="preserve"> </w:t>
      </w:r>
      <w:r>
        <w:rPr>
          <w:w w:val="110"/>
        </w:rPr>
        <w:t>the</w:t>
      </w:r>
      <w:r>
        <w:rPr>
          <w:spacing w:val="-7"/>
          <w:w w:val="110"/>
        </w:rPr>
        <w:t xml:space="preserve"> </w:t>
      </w:r>
      <w:r>
        <w:rPr>
          <w:w w:val="110"/>
        </w:rPr>
        <w:t>CC-IL7R</w:t>
      </w:r>
      <w:r>
        <w:rPr>
          <w:spacing w:val="-7"/>
          <w:w w:val="110"/>
        </w:rPr>
        <w:t xml:space="preserve"> </w:t>
      </w:r>
      <w:r>
        <w:rPr>
          <w:w w:val="110"/>
        </w:rPr>
        <w:t>cluster</w:t>
      </w:r>
      <w:r>
        <w:rPr>
          <w:spacing w:val="-7"/>
          <w:w w:val="110"/>
        </w:rPr>
        <w:t xml:space="preserve"> </w:t>
      </w:r>
      <w:r>
        <w:rPr>
          <w:w w:val="110"/>
        </w:rPr>
        <w:t>included</w:t>
      </w:r>
      <w:r>
        <w:rPr>
          <w:spacing w:val="-6"/>
          <w:w w:val="110"/>
        </w:rPr>
        <w:t xml:space="preserve"> </w:t>
      </w:r>
      <w:r>
        <w:rPr>
          <w:i/>
          <w:w w:val="110"/>
        </w:rPr>
        <w:t>CD44</w:t>
      </w:r>
      <w:r>
        <w:rPr>
          <w:i/>
          <w:spacing w:val="-8"/>
          <w:w w:val="110"/>
        </w:rPr>
        <w:t xml:space="preserve"> </w:t>
      </w:r>
      <w:r>
        <w:rPr>
          <w:w w:val="110"/>
        </w:rPr>
        <w:t>(receptor</w:t>
      </w:r>
      <w:r>
        <w:rPr>
          <w:spacing w:val="-6"/>
          <w:w w:val="110"/>
        </w:rPr>
        <w:t xml:space="preserve"> </w:t>
      </w:r>
      <w:r>
        <w:rPr>
          <w:w w:val="110"/>
        </w:rPr>
        <w:t>of</w:t>
      </w:r>
      <w:r>
        <w:rPr>
          <w:spacing w:val="-8"/>
          <w:w w:val="110"/>
        </w:rPr>
        <w:t xml:space="preserve"> </w:t>
      </w:r>
      <w:r>
        <w:rPr>
          <w:w w:val="110"/>
        </w:rPr>
        <w:t>the</w:t>
      </w:r>
      <w:r>
        <w:rPr>
          <w:spacing w:val="-6"/>
          <w:w w:val="110"/>
        </w:rPr>
        <w:t xml:space="preserve"> </w:t>
      </w:r>
      <w:r>
        <w:rPr>
          <w:w w:val="110"/>
        </w:rPr>
        <w:t>protein</w:t>
      </w:r>
      <w:r>
        <w:rPr>
          <w:spacing w:val="-7"/>
          <w:w w:val="110"/>
        </w:rPr>
        <w:t xml:space="preserve"> </w:t>
      </w:r>
      <w:r>
        <w:rPr>
          <w:w w:val="110"/>
        </w:rPr>
        <w:t>product</w:t>
      </w:r>
      <w:r>
        <w:rPr>
          <w:spacing w:val="-6"/>
          <w:w w:val="110"/>
        </w:rPr>
        <w:t xml:space="preserve"> </w:t>
      </w:r>
      <w:r>
        <w:rPr>
          <w:w w:val="110"/>
        </w:rPr>
        <w:t>of</w:t>
      </w:r>
      <w:r>
        <w:rPr>
          <w:spacing w:val="-8"/>
          <w:w w:val="110"/>
        </w:rPr>
        <w:t xml:space="preserve"> </w:t>
      </w:r>
      <w:r>
        <w:rPr>
          <w:i/>
          <w:w w:val="110"/>
        </w:rPr>
        <w:t>SPP1</w:t>
      </w:r>
      <w:r>
        <w:rPr>
          <w:w w:val="110"/>
        </w:rPr>
        <w:t xml:space="preserve">), </w:t>
      </w:r>
      <w:r>
        <w:rPr>
          <w:i/>
          <w:spacing w:val="-5"/>
          <w:w w:val="110"/>
        </w:rPr>
        <w:t>MT-CO2</w:t>
      </w:r>
      <w:r>
        <w:rPr>
          <w:i/>
          <w:spacing w:val="-9"/>
          <w:w w:val="110"/>
        </w:rPr>
        <w:t xml:space="preserve"> </w:t>
      </w:r>
      <w:r>
        <w:rPr>
          <w:w w:val="110"/>
        </w:rPr>
        <w:t>or</w:t>
      </w:r>
      <w:r>
        <w:rPr>
          <w:spacing w:val="-9"/>
          <w:w w:val="110"/>
        </w:rPr>
        <w:t xml:space="preserve"> </w:t>
      </w:r>
      <w:r>
        <w:rPr>
          <w:w w:val="110"/>
        </w:rPr>
        <w:t>S-ribosomal</w:t>
      </w:r>
      <w:r>
        <w:rPr>
          <w:spacing w:val="-10"/>
          <w:w w:val="110"/>
        </w:rPr>
        <w:t xml:space="preserve"> </w:t>
      </w:r>
      <w:r>
        <w:rPr>
          <w:w w:val="110"/>
        </w:rPr>
        <w:t>protein</w:t>
      </w:r>
      <w:r>
        <w:rPr>
          <w:spacing w:val="-9"/>
          <w:w w:val="110"/>
        </w:rPr>
        <w:t xml:space="preserve"> </w:t>
      </w:r>
      <w:r>
        <w:rPr>
          <w:w w:val="110"/>
        </w:rPr>
        <w:t>(RPS)</w:t>
      </w:r>
      <w:r>
        <w:rPr>
          <w:spacing w:val="-10"/>
          <w:w w:val="110"/>
        </w:rPr>
        <w:t xml:space="preserve"> </w:t>
      </w:r>
      <w:r>
        <w:rPr>
          <w:w w:val="110"/>
        </w:rPr>
        <w:t>genes</w:t>
      </w:r>
      <w:r>
        <w:rPr>
          <w:spacing w:val="-9"/>
          <w:w w:val="110"/>
        </w:rPr>
        <w:t xml:space="preserve"> </w:t>
      </w:r>
      <w:r>
        <w:rPr>
          <w:w w:val="110"/>
        </w:rPr>
        <w:t>(</w:t>
      </w:r>
      <w:r>
        <w:rPr>
          <w:i/>
          <w:w w:val="110"/>
        </w:rPr>
        <w:t>RPS29</w:t>
      </w:r>
      <w:r>
        <w:rPr>
          <w:i/>
          <w:spacing w:val="-9"/>
          <w:w w:val="110"/>
        </w:rPr>
        <w:t xml:space="preserve"> </w:t>
      </w:r>
      <w:r>
        <w:rPr>
          <w:w w:val="110"/>
        </w:rPr>
        <w:t>and</w:t>
      </w:r>
      <w:r>
        <w:rPr>
          <w:spacing w:val="-9"/>
          <w:w w:val="110"/>
        </w:rPr>
        <w:t xml:space="preserve"> </w:t>
      </w:r>
      <w:r>
        <w:rPr>
          <w:i/>
          <w:w w:val="110"/>
        </w:rPr>
        <w:t>RPS27</w:t>
      </w:r>
      <w:r>
        <w:rPr>
          <w:w w:val="110"/>
        </w:rPr>
        <w:t>).</w:t>
      </w:r>
    </w:p>
    <w:p w14:paraId="13344501" w14:textId="77777777" w:rsidR="005313F1" w:rsidRDefault="005313F1">
      <w:pPr>
        <w:pStyle w:val="BodyText"/>
        <w:spacing w:before="8"/>
      </w:pPr>
    </w:p>
    <w:p w14:paraId="5747E36C" w14:textId="77777777" w:rsidR="005313F1" w:rsidRDefault="009B75EF">
      <w:pPr>
        <w:spacing w:before="97"/>
        <w:ind w:right="472"/>
        <w:jc w:val="center"/>
        <w:rPr>
          <w:rFonts w:ascii="Arial"/>
          <w:b/>
          <w:sz w:val="14"/>
        </w:rPr>
      </w:pPr>
      <w:r>
        <w:rPr>
          <w:rFonts w:ascii="Arial"/>
          <w:b/>
          <w:sz w:val="14"/>
        </w:rPr>
        <w:t>CC-mixed</w:t>
      </w:r>
    </w:p>
    <w:p w14:paraId="7BEC7894" w14:textId="77777777" w:rsidR="005313F1" w:rsidRDefault="00090D17">
      <w:pPr>
        <w:spacing w:before="96"/>
        <w:ind w:left="2659"/>
        <w:rPr>
          <w:rFonts w:ascii="Arial"/>
          <w:sz w:val="14"/>
        </w:rPr>
      </w:pPr>
      <w:r>
        <w:rPr>
          <w:noProof/>
        </w:rPr>
        <mc:AlternateContent>
          <mc:Choice Requires="wpg">
            <w:drawing>
              <wp:anchor distT="0" distB="0" distL="0" distR="0" simplePos="0" relativeHeight="12368" behindDoc="0" locked="0" layoutInCell="1" allowOverlap="1" wp14:anchorId="348D95F7" wp14:editId="36BEE65E">
                <wp:simplePos x="0" y="0"/>
                <wp:positionH relativeFrom="page">
                  <wp:posOffset>4778375</wp:posOffset>
                </wp:positionH>
                <wp:positionV relativeFrom="paragraph">
                  <wp:posOffset>210185</wp:posOffset>
                </wp:positionV>
                <wp:extent cx="17780" cy="17780"/>
                <wp:effectExtent l="0" t="0" r="0" b="0"/>
                <wp:wrapTopAndBottom/>
                <wp:docPr id="847" name="Group 3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7525" y="331"/>
                          <a:chExt cx="28" cy="28"/>
                        </a:xfrm>
                      </wpg:grpSpPr>
                      <wps:wsp>
                        <wps:cNvPr id="848" name="Freeform 3407"/>
                        <wps:cNvSpPr>
                          <a:spLocks/>
                        </wps:cNvSpPr>
                        <wps:spPr bwMode="auto">
                          <a:xfrm>
                            <a:off x="7527" y="333"/>
                            <a:ext cx="24" cy="24"/>
                          </a:xfrm>
                          <a:custGeom>
                            <a:avLst/>
                            <a:gdLst>
                              <a:gd name="T0" fmla="+- 0 7545 7527"/>
                              <a:gd name="T1" fmla="*/ T0 w 24"/>
                              <a:gd name="T2" fmla="+- 0 333 333"/>
                              <a:gd name="T3" fmla="*/ 333 h 24"/>
                              <a:gd name="T4" fmla="+- 0 7532 7527"/>
                              <a:gd name="T5" fmla="*/ T4 w 24"/>
                              <a:gd name="T6" fmla="+- 0 333 333"/>
                              <a:gd name="T7" fmla="*/ 333 h 24"/>
                              <a:gd name="T8" fmla="+- 0 7527 7527"/>
                              <a:gd name="T9" fmla="*/ T8 w 24"/>
                              <a:gd name="T10" fmla="+- 0 338 333"/>
                              <a:gd name="T11" fmla="*/ 338 h 24"/>
                              <a:gd name="T12" fmla="+- 0 7527 7527"/>
                              <a:gd name="T13" fmla="*/ T12 w 24"/>
                              <a:gd name="T14" fmla="+- 0 351 333"/>
                              <a:gd name="T15" fmla="*/ 351 h 24"/>
                              <a:gd name="T16" fmla="+- 0 7532 7527"/>
                              <a:gd name="T17" fmla="*/ T16 w 24"/>
                              <a:gd name="T18" fmla="+- 0 356 333"/>
                              <a:gd name="T19" fmla="*/ 356 h 24"/>
                              <a:gd name="T20" fmla="+- 0 7545 7527"/>
                              <a:gd name="T21" fmla="*/ T20 w 24"/>
                              <a:gd name="T22" fmla="+- 0 356 333"/>
                              <a:gd name="T23" fmla="*/ 356 h 24"/>
                              <a:gd name="T24" fmla="+- 0 7550 7527"/>
                              <a:gd name="T25" fmla="*/ T24 w 24"/>
                              <a:gd name="T26" fmla="+- 0 351 333"/>
                              <a:gd name="T27" fmla="*/ 351 h 24"/>
                              <a:gd name="T28" fmla="+- 0 7550 7527"/>
                              <a:gd name="T29" fmla="*/ T28 w 24"/>
                              <a:gd name="T30" fmla="+- 0 338 333"/>
                              <a:gd name="T31" fmla="*/ 338 h 24"/>
                              <a:gd name="T32" fmla="+- 0 7545 7527"/>
                              <a:gd name="T33" fmla="*/ T32 w 24"/>
                              <a:gd name="T34" fmla="+- 0 333 333"/>
                              <a:gd name="T35" fmla="*/ 33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Freeform 3408"/>
                        <wps:cNvSpPr>
                          <a:spLocks/>
                        </wps:cNvSpPr>
                        <wps:spPr bwMode="auto">
                          <a:xfrm>
                            <a:off x="7527" y="333"/>
                            <a:ext cx="24" cy="24"/>
                          </a:xfrm>
                          <a:custGeom>
                            <a:avLst/>
                            <a:gdLst>
                              <a:gd name="T0" fmla="+- 0 7527 7527"/>
                              <a:gd name="T1" fmla="*/ T0 w 24"/>
                              <a:gd name="T2" fmla="+- 0 345 333"/>
                              <a:gd name="T3" fmla="*/ 345 h 24"/>
                              <a:gd name="T4" fmla="+- 0 7527 7527"/>
                              <a:gd name="T5" fmla="*/ T4 w 24"/>
                              <a:gd name="T6" fmla="+- 0 338 333"/>
                              <a:gd name="T7" fmla="*/ 338 h 24"/>
                              <a:gd name="T8" fmla="+- 0 7532 7527"/>
                              <a:gd name="T9" fmla="*/ T8 w 24"/>
                              <a:gd name="T10" fmla="+- 0 333 333"/>
                              <a:gd name="T11" fmla="*/ 333 h 24"/>
                              <a:gd name="T12" fmla="+- 0 7539 7527"/>
                              <a:gd name="T13" fmla="*/ T12 w 24"/>
                              <a:gd name="T14" fmla="+- 0 333 333"/>
                              <a:gd name="T15" fmla="*/ 333 h 24"/>
                              <a:gd name="T16" fmla="+- 0 7545 7527"/>
                              <a:gd name="T17" fmla="*/ T16 w 24"/>
                              <a:gd name="T18" fmla="+- 0 333 333"/>
                              <a:gd name="T19" fmla="*/ 333 h 24"/>
                              <a:gd name="T20" fmla="+- 0 7550 7527"/>
                              <a:gd name="T21" fmla="*/ T20 w 24"/>
                              <a:gd name="T22" fmla="+- 0 338 333"/>
                              <a:gd name="T23" fmla="*/ 338 h 24"/>
                              <a:gd name="T24" fmla="+- 0 7550 7527"/>
                              <a:gd name="T25" fmla="*/ T24 w 24"/>
                              <a:gd name="T26" fmla="+- 0 345 333"/>
                              <a:gd name="T27" fmla="*/ 345 h 24"/>
                              <a:gd name="T28" fmla="+- 0 7550 7527"/>
                              <a:gd name="T29" fmla="*/ T28 w 24"/>
                              <a:gd name="T30" fmla="+- 0 351 333"/>
                              <a:gd name="T31" fmla="*/ 351 h 24"/>
                              <a:gd name="T32" fmla="+- 0 7545 7527"/>
                              <a:gd name="T33" fmla="*/ T32 w 24"/>
                              <a:gd name="T34" fmla="+- 0 356 333"/>
                              <a:gd name="T35" fmla="*/ 356 h 24"/>
                              <a:gd name="T36" fmla="+- 0 7539 7527"/>
                              <a:gd name="T37" fmla="*/ T36 w 24"/>
                              <a:gd name="T38" fmla="+- 0 356 333"/>
                              <a:gd name="T39" fmla="*/ 356 h 24"/>
                              <a:gd name="T40" fmla="+- 0 7532 7527"/>
                              <a:gd name="T41" fmla="*/ T40 w 24"/>
                              <a:gd name="T42" fmla="+- 0 356 333"/>
                              <a:gd name="T43" fmla="*/ 356 h 24"/>
                              <a:gd name="T44" fmla="+- 0 7527 7527"/>
                              <a:gd name="T45" fmla="*/ T44 w 24"/>
                              <a:gd name="T46" fmla="+- 0 351 333"/>
                              <a:gd name="T47" fmla="*/ 351 h 24"/>
                              <a:gd name="T48" fmla="+- 0 7527 7527"/>
                              <a:gd name="T49" fmla="*/ T48 w 24"/>
                              <a:gd name="T50" fmla="+- 0 345 333"/>
                              <a:gd name="T51" fmla="*/ 34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67AC03" id="Group 3406" o:spid="_x0000_s1026" style="position:absolute;margin-left:376.25pt;margin-top:16.55pt;width:1.4pt;height:1.4pt;z-index:12368;mso-wrap-distance-left:0;mso-wrap-distance-right:0;mso-position-horizontal-relative:page" coordorigin="7525,331"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">
                <v:shape id="Freeform 3407" o:spid="_x0000_s1027" style="position:absolute;left:7527;top:33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" path="m18,l5,,,5,,18r5,5l18,23r5,-5l23,5,18,xe" fillcolor="red" stroked="f">
                  <v:path arrowok="t" o:connecttype="custom" o:connectlocs="18,333;5,333;0,338;0,351;5,356;18,356;23,351;23,338;18,333" o:connectangles="0,0,0,0,0,0,0,0,0"/>
                </v:shape>
                <v:shape id="Freeform 3408" o:spid="_x0000_s1028" style="position:absolute;left:7527;top:33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" path="m,12l,5,5,r7,l18,r5,5l23,12r,6l18,23r-6,l5,23,,18,,12e" filled="f" strokecolor="red" strokeweight=".07414mm">
                  <v:path arrowok="t" o:connecttype="custom" o:connectlocs="0,345;0,338;5,333;12,333;18,333;23,338;23,345;23,351;18,356;12,356;5,356;0,351;0,345" o:connectangles="0,0,0,0,0,0,0,0,0,0,0,0,0"/>
                </v:shape>
                <w10:wrap type="topAndBottom" anchorx="page"/>
              </v:group>
            </w:pict>
          </mc:Fallback>
        </mc:AlternateContent>
      </w:r>
      <w:r>
        <w:rPr>
          <w:noProof/>
        </w:rPr>
        <mc:AlternateContent>
          <mc:Choice Requires="wps">
            <w:drawing>
              <wp:anchor distT="0" distB="0" distL="114300" distR="114300" simplePos="0" relativeHeight="15952" behindDoc="0" locked="0" layoutInCell="1" allowOverlap="1" wp14:anchorId="5498827B" wp14:editId="79D29CD2">
                <wp:simplePos x="0" y="0"/>
                <wp:positionH relativeFrom="page">
                  <wp:posOffset>2894965</wp:posOffset>
                </wp:positionH>
                <wp:positionV relativeFrom="paragraph">
                  <wp:posOffset>128270</wp:posOffset>
                </wp:positionV>
                <wp:extent cx="12700" cy="0"/>
                <wp:effectExtent l="0" t="0" r="0" b="0"/>
                <wp:wrapNone/>
                <wp:docPr id="846" name="Line 3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BFFA570" id="Line 3405" o:spid="_x0000_s1026" style="position:absolute;z-index:1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5pt,10.1pt" to="228.9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" strokeweight=".11175mm">
                <o:lock v:ext="edit" shapetype="f"/>
                <w10:wrap anchorx="page"/>
              </v:line>
            </w:pict>
          </mc:Fallback>
        </mc:AlternateContent>
      </w:r>
      <w:r>
        <w:rPr>
          <w:noProof/>
        </w:rPr>
        <mc:AlternateContent>
          <mc:Choice Requires="wps">
            <w:drawing>
              <wp:anchor distT="0" distB="0" distL="114300" distR="114300" simplePos="0" relativeHeight="16384" behindDoc="0" locked="0" layoutInCell="1" allowOverlap="1" wp14:anchorId="1FD712F6" wp14:editId="18FF25C9">
                <wp:simplePos x="0" y="0"/>
                <wp:positionH relativeFrom="page">
                  <wp:posOffset>2905760</wp:posOffset>
                </wp:positionH>
                <wp:positionV relativeFrom="paragraph">
                  <wp:posOffset>36830</wp:posOffset>
                </wp:positionV>
                <wp:extent cx="2440305" cy="1972945"/>
                <wp:effectExtent l="0" t="0" r="0" b="0"/>
                <wp:wrapNone/>
                <wp:docPr id="845" name="Text Box 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40305" cy="1972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Layout w:type="fixed"/>
                              <w:tblCellMar>
                                <w:left w:w="0" w:type="dxa"/>
                                <w:right w:w="0" w:type="dxa"/>
                              </w:tblCellMar>
                              <w:tblLook w:val="01E0" w:firstRow="1" w:lastRow="1" w:firstColumn="1" w:lastColumn="1" w:noHBand="0" w:noVBand="0"/>
                            </w:tblPr>
                            <w:tblGrid>
                              <w:gridCol w:w="1110"/>
                              <w:gridCol w:w="452"/>
                              <w:gridCol w:w="1054"/>
                              <w:gridCol w:w="420"/>
                              <w:gridCol w:w="795"/>
                            </w:tblGrid>
                            <w:tr w:rsidR="005A72E5" w14:paraId="594E8B8B" w14:textId="77777777">
                              <w:trPr>
                                <w:trHeight w:val="484"/>
                              </w:trPr>
                              <w:tc>
                                <w:tcPr>
                                  <w:tcW w:w="1110" w:type="dxa"/>
                                  <w:tcBorders>
                                    <w:top w:val="single" w:sz="4" w:space="0" w:color="000000"/>
                                    <w:left w:val="single" w:sz="4" w:space="0" w:color="000000"/>
                                    <w:right w:val="dashed" w:sz="4" w:space="0" w:color="000000"/>
                                  </w:tcBorders>
                                </w:tcPr>
                                <w:p w14:paraId="7D1B3EA8" w14:textId="77777777" w:rsidR="005A72E5" w:rsidRDefault="005A72E5">
                                  <w:pPr>
                                    <w:pStyle w:val="TableParagraph"/>
                                    <w:rPr>
                                      <w:sz w:val="16"/>
                                    </w:rPr>
                                  </w:pPr>
                                </w:p>
                              </w:tc>
                              <w:tc>
                                <w:tcPr>
                                  <w:tcW w:w="452" w:type="dxa"/>
                                  <w:tcBorders>
                                    <w:top w:val="single" w:sz="4" w:space="0" w:color="000000"/>
                                    <w:left w:val="dashed" w:sz="4" w:space="0" w:color="000000"/>
                                    <w:right w:val="dashed" w:sz="4" w:space="0" w:color="000000"/>
                                  </w:tcBorders>
                                </w:tcPr>
                                <w:p w14:paraId="193FA3BA" w14:textId="77777777" w:rsidR="005A72E5" w:rsidRDefault="005A72E5">
                                  <w:pPr>
                                    <w:pStyle w:val="TableParagraph"/>
                                    <w:rPr>
                                      <w:sz w:val="16"/>
                                    </w:rPr>
                                  </w:pPr>
                                </w:p>
                              </w:tc>
                              <w:tc>
                                <w:tcPr>
                                  <w:tcW w:w="1054" w:type="dxa"/>
                                  <w:tcBorders>
                                    <w:top w:val="single" w:sz="4" w:space="0" w:color="000000"/>
                                    <w:left w:val="dashed" w:sz="4" w:space="0" w:color="000000"/>
                                  </w:tcBorders>
                                </w:tcPr>
                                <w:p w14:paraId="3978DCC7" w14:textId="77777777" w:rsidR="005A72E5" w:rsidRDefault="005A72E5">
                                  <w:pPr>
                                    <w:pStyle w:val="TableParagraph"/>
                                    <w:rPr>
                                      <w:sz w:val="8"/>
                                    </w:rPr>
                                  </w:pPr>
                                </w:p>
                                <w:p w14:paraId="6CBA9FB3" w14:textId="77777777" w:rsidR="005A72E5" w:rsidRDefault="005A72E5">
                                  <w:pPr>
                                    <w:pStyle w:val="TableParagraph"/>
                                    <w:rPr>
                                      <w:sz w:val="8"/>
                                    </w:rPr>
                                  </w:pPr>
                                </w:p>
                                <w:p w14:paraId="4E8D74F6" w14:textId="77777777" w:rsidR="005A72E5" w:rsidRDefault="005A72E5">
                                  <w:pPr>
                                    <w:pStyle w:val="TableParagraph"/>
                                    <w:spacing w:before="1"/>
                                    <w:rPr>
                                      <w:sz w:val="8"/>
                                    </w:rPr>
                                  </w:pPr>
                                </w:p>
                                <w:p w14:paraId="23CCE09A" w14:textId="77777777" w:rsidR="005A72E5" w:rsidRDefault="005A72E5">
                                  <w:pPr>
                                    <w:pStyle w:val="TableParagraph"/>
                                    <w:ind w:right="135"/>
                                    <w:jc w:val="right"/>
                                    <w:rPr>
                                      <w:rFonts w:ascii="Arial"/>
                                      <w:i/>
                                      <w:sz w:val="7"/>
                                    </w:rPr>
                                  </w:pPr>
                                  <w:r>
                                    <w:rPr>
                                      <w:rFonts w:ascii="Arial"/>
                                      <w:i/>
                                      <w:sz w:val="7"/>
                                    </w:rPr>
                                    <w:t>CTSB</w:t>
                                  </w:r>
                                </w:p>
                              </w:tc>
                              <w:tc>
                                <w:tcPr>
                                  <w:tcW w:w="420" w:type="dxa"/>
                                  <w:tcBorders>
                                    <w:top w:val="single" w:sz="4" w:space="0" w:color="000000"/>
                                  </w:tcBorders>
                                </w:tcPr>
                                <w:p w14:paraId="05D1489E" w14:textId="77777777" w:rsidR="005A72E5" w:rsidRDefault="005A72E5">
                                  <w:pPr>
                                    <w:pStyle w:val="TableParagraph"/>
                                    <w:rPr>
                                      <w:sz w:val="8"/>
                                    </w:rPr>
                                  </w:pPr>
                                </w:p>
                                <w:p w14:paraId="48DB929D" w14:textId="77777777" w:rsidR="005A72E5" w:rsidRDefault="005A72E5">
                                  <w:pPr>
                                    <w:pStyle w:val="TableParagraph"/>
                                    <w:rPr>
                                      <w:sz w:val="8"/>
                                    </w:rPr>
                                  </w:pPr>
                                </w:p>
                                <w:p w14:paraId="2A947A3C" w14:textId="77777777" w:rsidR="005A72E5" w:rsidRDefault="005A72E5">
                                  <w:pPr>
                                    <w:pStyle w:val="TableParagraph"/>
                                    <w:spacing w:before="5"/>
                                    <w:rPr>
                                      <w:sz w:val="8"/>
                                    </w:rPr>
                                  </w:pPr>
                                </w:p>
                                <w:p w14:paraId="1D222A8A" w14:textId="77777777" w:rsidR="005A72E5" w:rsidRDefault="005A72E5">
                                  <w:pPr>
                                    <w:pStyle w:val="TableParagraph"/>
                                    <w:spacing w:before="1"/>
                                    <w:ind w:left="228"/>
                                    <w:rPr>
                                      <w:rFonts w:ascii="Arial"/>
                                      <w:i/>
                                      <w:sz w:val="7"/>
                                    </w:rPr>
                                  </w:pPr>
                                  <w:r>
                                    <w:rPr>
                                      <w:rFonts w:ascii="Arial"/>
                                      <w:i/>
                                      <w:sz w:val="7"/>
                                    </w:rPr>
                                    <w:t>FN1</w:t>
                                  </w:r>
                                </w:p>
                              </w:tc>
                              <w:tc>
                                <w:tcPr>
                                  <w:tcW w:w="795" w:type="dxa"/>
                                  <w:tcBorders>
                                    <w:top w:val="single" w:sz="4" w:space="0" w:color="000000"/>
                                    <w:right w:val="single" w:sz="4" w:space="0" w:color="000000"/>
                                  </w:tcBorders>
                                </w:tcPr>
                                <w:p w14:paraId="42C6A256" w14:textId="77777777" w:rsidR="005A72E5" w:rsidRDefault="005A72E5">
                                  <w:pPr>
                                    <w:pStyle w:val="TableParagraph"/>
                                    <w:rPr>
                                      <w:sz w:val="16"/>
                                    </w:rPr>
                                  </w:pPr>
                                </w:p>
                              </w:tc>
                            </w:tr>
                            <w:tr w:rsidR="005A72E5" w14:paraId="70963211" w14:textId="77777777">
                              <w:trPr>
                                <w:trHeight w:val="254"/>
                              </w:trPr>
                              <w:tc>
                                <w:tcPr>
                                  <w:tcW w:w="1110" w:type="dxa"/>
                                  <w:tcBorders>
                                    <w:left w:val="single" w:sz="4" w:space="0" w:color="000000"/>
                                    <w:right w:val="dashed" w:sz="4" w:space="0" w:color="000000"/>
                                  </w:tcBorders>
                                </w:tcPr>
                                <w:p w14:paraId="354C2638" w14:textId="77777777" w:rsidR="005A72E5" w:rsidRDefault="005A72E5">
                                  <w:pPr>
                                    <w:pStyle w:val="TableParagraph"/>
                                    <w:rPr>
                                      <w:sz w:val="8"/>
                                    </w:rPr>
                                  </w:pPr>
                                </w:p>
                                <w:p w14:paraId="4562FA33" w14:textId="77777777" w:rsidR="005A72E5" w:rsidRDefault="005A72E5">
                                  <w:pPr>
                                    <w:pStyle w:val="TableParagraph"/>
                                    <w:spacing w:before="65" w:line="77" w:lineRule="exact"/>
                                    <w:ind w:left="696"/>
                                    <w:rPr>
                                      <w:rFonts w:ascii="Arial"/>
                                      <w:i/>
                                      <w:sz w:val="7"/>
                                    </w:rPr>
                                  </w:pPr>
                                  <w:r>
                                    <w:rPr>
                                      <w:rFonts w:ascii="Arial"/>
                                      <w:i/>
                                      <w:sz w:val="7"/>
                                    </w:rPr>
                                    <w:t>CTSS</w:t>
                                  </w:r>
                                </w:p>
                              </w:tc>
                              <w:tc>
                                <w:tcPr>
                                  <w:tcW w:w="452" w:type="dxa"/>
                                  <w:tcBorders>
                                    <w:left w:val="dashed" w:sz="4" w:space="0" w:color="000000"/>
                                    <w:right w:val="dashed" w:sz="4" w:space="0" w:color="000000"/>
                                  </w:tcBorders>
                                </w:tcPr>
                                <w:p w14:paraId="012557CA" w14:textId="77777777" w:rsidR="005A72E5" w:rsidRDefault="005A72E5">
                                  <w:pPr>
                                    <w:pStyle w:val="TableParagraph"/>
                                    <w:rPr>
                                      <w:sz w:val="16"/>
                                    </w:rPr>
                                  </w:pPr>
                                </w:p>
                              </w:tc>
                              <w:tc>
                                <w:tcPr>
                                  <w:tcW w:w="1054" w:type="dxa"/>
                                  <w:tcBorders>
                                    <w:left w:val="dashed" w:sz="4" w:space="0" w:color="000000"/>
                                  </w:tcBorders>
                                </w:tcPr>
                                <w:p w14:paraId="10A58B05" w14:textId="77777777" w:rsidR="005A72E5" w:rsidRDefault="005A72E5">
                                  <w:pPr>
                                    <w:pStyle w:val="TableParagraph"/>
                                    <w:spacing w:before="5"/>
                                    <w:rPr>
                                      <w:sz w:val="10"/>
                                    </w:rPr>
                                  </w:pPr>
                                </w:p>
                                <w:p w14:paraId="39D2FFDB" w14:textId="77777777" w:rsidR="005A72E5" w:rsidRDefault="005A72E5">
                                  <w:pPr>
                                    <w:pStyle w:val="TableParagraph"/>
                                    <w:ind w:left="20"/>
                                    <w:rPr>
                                      <w:rFonts w:ascii="Arial"/>
                                      <w:i/>
                                      <w:sz w:val="7"/>
                                    </w:rPr>
                                  </w:pPr>
                                  <w:r>
                                    <w:rPr>
                                      <w:rFonts w:ascii="Arial"/>
                                      <w:i/>
                                      <w:sz w:val="7"/>
                                    </w:rPr>
                                    <w:t>MSB10</w:t>
                                  </w:r>
                                </w:p>
                              </w:tc>
                              <w:tc>
                                <w:tcPr>
                                  <w:tcW w:w="420" w:type="dxa"/>
                                </w:tcPr>
                                <w:p w14:paraId="6EAE4D02" w14:textId="77777777" w:rsidR="005A72E5" w:rsidRDefault="005A72E5">
                                  <w:pPr>
                                    <w:pStyle w:val="TableParagraph"/>
                                    <w:rPr>
                                      <w:sz w:val="16"/>
                                    </w:rPr>
                                  </w:pPr>
                                </w:p>
                              </w:tc>
                              <w:tc>
                                <w:tcPr>
                                  <w:tcW w:w="795" w:type="dxa"/>
                                  <w:tcBorders>
                                    <w:right w:val="single" w:sz="4" w:space="0" w:color="000000"/>
                                  </w:tcBorders>
                                </w:tcPr>
                                <w:p w14:paraId="2FCD4328" w14:textId="77777777" w:rsidR="005A72E5" w:rsidRDefault="005A72E5">
                                  <w:pPr>
                                    <w:pStyle w:val="TableParagraph"/>
                                    <w:rPr>
                                      <w:sz w:val="16"/>
                                    </w:rPr>
                                  </w:pPr>
                                </w:p>
                              </w:tc>
                            </w:tr>
                            <w:tr w:rsidR="005A72E5" w14:paraId="5D828CD2" w14:textId="77777777">
                              <w:trPr>
                                <w:trHeight w:val="187"/>
                              </w:trPr>
                              <w:tc>
                                <w:tcPr>
                                  <w:tcW w:w="1110" w:type="dxa"/>
                                  <w:tcBorders>
                                    <w:left w:val="single" w:sz="4" w:space="0" w:color="000000"/>
                                    <w:right w:val="dashed" w:sz="4" w:space="0" w:color="000000"/>
                                  </w:tcBorders>
                                </w:tcPr>
                                <w:p w14:paraId="4D0B9C87" w14:textId="77777777" w:rsidR="005A72E5" w:rsidRDefault="005A72E5">
                                  <w:pPr>
                                    <w:pStyle w:val="TableParagraph"/>
                                    <w:spacing w:before="72"/>
                                    <w:ind w:left="96"/>
                                    <w:rPr>
                                      <w:rFonts w:ascii="Arial"/>
                                      <w:i/>
                                      <w:sz w:val="7"/>
                                    </w:rPr>
                                  </w:pPr>
                                  <w:r>
                                    <w:rPr>
                                      <w:rFonts w:ascii="Arial"/>
                                      <w:i/>
                                      <w:sz w:val="7"/>
                                    </w:rPr>
                                    <w:t>S100A12</w:t>
                                  </w:r>
                                </w:p>
                              </w:tc>
                              <w:tc>
                                <w:tcPr>
                                  <w:tcW w:w="452" w:type="dxa"/>
                                  <w:tcBorders>
                                    <w:left w:val="dashed" w:sz="4" w:space="0" w:color="000000"/>
                                    <w:right w:val="dashed" w:sz="4" w:space="0" w:color="000000"/>
                                  </w:tcBorders>
                                </w:tcPr>
                                <w:p w14:paraId="5180C5AD" w14:textId="77777777" w:rsidR="005A72E5" w:rsidRDefault="005A72E5">
                                  <w:pPr>
                                    <w:pStyle w:val="TableParagraph"/>
                                    <w:rPr>
                                      <w:sz w:val="12"/>
                                    </w:rPr>
                                  </w:pPr>
                                </w:p>
                              </w:tc>
                              <w:tc>
                                <w:tcPr>
                                  <w:tcW w:w="1054" w:type="dxa"/>
                                  <w:tcBorders>
                                    <w:left w:val="dashed" w:sz="4" w:space="0" w:color="000000"/>
                                  </w:tcBorders>
                                </w:tcPr>
                                <w:p w14:paraId="542C677F" w14:textId="77777777" w:rsidR="005A72E5" w:rsidRDefault="005A72E5">
                                  <w:pPr>
                                    <w:pStyle w:val="TableParagraph"/>
                                    <w:spacing w:before="15"/>
                                    <w:ind w:left="344"/>
                                    <w:rPr>
                                      <w:rFonts w:ascii="Arial"/>
                                      <w:i/>
                                      <w:sz w:val="7"/>
                                    </w:rPr>
                                  </w:pPr>
                                  <w:r>
                                    <w:rPr>
                                      <w:rFonts w:ascii="Arial"/>
                                      <w:i/>
                                      <w:sz w:val="7"/>
                                    </w:rPr>
                                    <w:t>FTH1</w:t>
                                  </w:r>
                                </w:p>
                              </w:tc>
                              <w:tc>
                                <w:tcPr>
                                  <w:tcW w:w="420" w:type="dxa"/>
                                </w:tcPr>
                                <w:p w14:paraId="468B5152" w14:textId="77777777" w:rsidR="005A72E5" w:rsidRDefault="005A72E5">
                                  <w:pPr>
                                    <w:pStyle w:val="TableParagraph"/>
                                    <w:rPr>
                                      <w:sz w:val="12"/>
                                    </w:rPr>
                                  </w:pPr>
                                </w:p>
                              </w:tc>
                              <w:tc>
                                <w:tcPr>
                                  <w:tcW w:w="795" w:type="dxa"/>
                                  <w:tcBorders>
                                    <w:right w:val="single" w:sz="4" w:space="0" w:color="000000"/>
                                  </w:tcBorders>
                                </w:tcPr>
                                <w:p w14:paraId="69BB9CFD" w14:textId="77777777" w:rsidR="005A72E5" w:rsidRDefault="005A72E5">
                                  <w:pPr>
                                    <w:pStyle w:val="TableParagraph"/>
                                    <w:rPr>
                                      <w:sz w:val="12"/>
                                    </w:rPr>
                                  </w:pPr>
                                </w:p>
                              </w:tc>
                            </w:tr>
                            <w:tr w:rsidR="005A72E5" w14:paraId="65DB7E20" w14:textId="77777777">
                              <w:trPr>
                                <w:trHeight w:val="213"/>
                              </w:trPr>
                              <w:tc>
                                <w:tcPr>
                                  <w:tcW w:w="1110" w:type="dxa"/>
                                  <w:tcBorders>
                                    <w:left w:val="single" w:sz="4" w:space="0" w:color="000000"/>
                                    <w:right w:val="dashed" w:sz="4" w:space="0" w:color="000000"/>
                                  </w:tcBorders>
                                </w:tcPr>
                                <w:p w14:paraId="7461383E" w14:textId="77777777" w:rsidR="005A72E5" w:rsidRDefault="005A72E5">
                                  <w:pPr>
                                    <w:pStyle w:val="TableParagraph"/>
                                    <w:rPr>
                                      <w:sz w:val="14"/>
                                    </w:rPr>
                                  </w:pPr>
                                </w:p>
                              </w:tc>
                              <w:tc>
                                <w:tcPr>
                                  <w:tcW w:w="452" w:type="dxa"/>
                                  <w:tcBorders>
                                    <w:left w:val="dashed" w:sz="4" w:space="0" w:color="000000"/>
                                    <w:right w:val="dashed" w:sz="4" w:space="0" w:color="000000"/>
                                  </w:tcBorders>
                                </w:tcPr>
                                <w:p w14:paraId="50B78833" w14:textId="77777777" w:rsidR="005A72E5" w:rsidRDefault="005A72E5">
                                  <w:pPr>
                                    <w:pStyle w:val="TableParagraph"/>
                                    <w:rPr>
                                      <w:sz w:val="14"/>
                                    </w:rPr>
                                  </w:pPr>
                                </w:p>
                              </w:tc>
                              <w:tc>
                                <w:tcPr>
                                  <w:tcW w:w="1054" w:type="dxa"/>
                                  <w:tcBorders>
                                    <w:left w:val="dashed" w:sz="4" w:space="0" w:color="000000"/>
                                  </w:tcBorders>
                                </w:tcPr>
                                <w:p w14:paraId="2BF0F91A" w14:textId="77777777" w:rsidR="005A72E5" w:rsidRDefault="005A72E5">
                                  <w:pPr>
                                    <w:pStyle w:val="TableParagraph"/>
                                    <w:rPr>
                                      <w:sz w:val="14"/>
                                    </w:rPr>
                                  </w:pPr>
                                </w:p>
                              </w:tc>
                              <w:tc>
                                <w:tcPr>
                                  <w:tcW w:w="420" w:type="dxa"/>
                                </w:tcPr>
                                <w:p w14:paraId="5691157D" w14:textId="77777777" w:rsidR="005A72E5" w:rsidRDefault="005A72E5">
                                  <w:pPr>
                                    <w:pStyle w:val="TableParagraph"/>
                                    <w:rPr>
                                      <w:sz w:val="14"/>
                                    </w:rPr>
                                  </w:pPr>
                                </w:p>
                              </w:tc>
                              <w:tc>
                                <w:tcPr>
                                  <w:tcW w:w="795" w:type="dxa"/>
                                  <w:tcBorders>
                                    <w:right w:val="single" w:sz="4" w:space="0" w:color="000000"/>
                                  </w:tcBorders>
                                </w:tcPr>
                                <w:p w14:paraId="16F23B59" w14:textId="77777777" w:rsidR="005A72E5" w:rsidRDefault="005A72E5">
                                  <w:pPr>
                                    <w:pStyle w:val="TableParagraph"/>
                                    <w:spacing w:before="33"/>
                                    <w:ind w:right="48"/>
                                    <w:jc w:val="right"/>
                                    <w:rPr>
                                      <w:rFonts w:ascii="Arial"/>
                                      <w:i/>
                                      <w:sz w:val="7"/>
                                    </w:rPr>
                                  </w:pPr>
                                  <w:r>
                                    <w:rPr>
                                      <w:rFonts w:ascii="Arial"/>
                                      <w:i/>
                                      <w:sz w:val="7"/>
                                    </w:rPr>
                                    <w:t>SPP1</w:t>
                                  </w:r>
                                </w:p>
                              </w:tc>
                            </w:tr>
                            <w:tr w:rsidR="005A72E5" w14:paraId="2B9EC0B6" w14:textId="77777777">
                              <w:trPr>
                                <w:trHeight w:val="179"/>
                              </w:trPr>
                              <w:tc>
                                <w:tcPr>
                                  <w:tcW w:w="1110" w:type="dxa"/>
                                  <w:tcBorders>
                                    <w:left w:val="single" w:sz="4" w:space="0" w:color="000000"/>
                                    <w:right w:val="dashed" w:sz="4" w:space="0" w:color="000000"/>
                                  </w:tcBorders>
                                </w:tcPr>
                                <w:p w14:paraId="308285B1" w14:textId="77777777" w:rsidR="005A72E5" w:rsidRDefault="005A72E5">
                                  <w:pPr>
                                    <w:pStyle w:val="TableParagraph"/>
                                    <w:spacing w:before="6"/>
                                    <w:rPr>
                                      <w:sz w:val="8"/>
                                    </w:rPr>
                                  </w:pPr>
                                </w:p>
                                <w:p w14:paraId="1A4F98A4" w14:textId="77777777" w:rsidR="005A72E5" w:rsidRDefault="005A72E5">
                                  <w:pPr>
                                    <w:pStyle w:val="TableParagraph"/>
                                    <w:spacing w:line="61" w:lineRule="exact"/>
                                    <w:ind w:left="488" w:right="427"/>
                                    <w:jc w:val="center"/>
                                    <w:rPr>
                                      <w:rFonts w:ascii="Arial"/>
                                      <w:i/>
                                      <w:sz w:val="7"/>
                                    </w:rPr>
                                  </w:pPr>
                                  <w:r>
                                    <w:rPr>
                                      <w:rFonts w:ascii="Arial"/>
                                      <w:i/>
                                      <w:sz w:val="7"/>
                                    </w:rPr>
                                    <w:t>TKT</w:t>
                                  </w:r>
                                </w:p>
                              </w:tc>
                              <w:tc>
                                <w:tcPr>
                                  <w:tcW w:w="452" w:type="dxa"/>
                                  <w:tcBorders>
                                    <w:left w:val="dashed" w:sz="4" w:space="0" w:color="000000"/>
                                    <w:right w:val="dashed" w:sz="4" w:space="0" w:color="000000"/>
                                  </w:tcBorders>
                                </w:tcPr>
                                <w:p w14:paraId="7A9F8E09" w14:textId="77777777" w:rsidR="005A72E5" w:rsidRDefault="005A72E5">
                                  <w:pPr>
                                    <w:pStyle w:val="TableParagraph"/>
                                    <w:rPr>
                                      <w:sz w:val="12"/>
                                    </w:rPr>
                                  </w:pPr>
                                </w:p>
                              </w:tc>
                              <w:tc>
                                <w:tcPr>
                                  <w:tcW w:w="1054" w:type="dxa"/>
                                  <w:tcBorders>
                                    <w:left w:val="dashed" w:sz="4" w:space="0" w:color="000000"/>
                                  </w:tcBorders>
                                </w:tcPr>
                                <w:p w14:paraId="5618F3E4" w14:textId="77777777" w:rsidR="005A72E5" w:rsidRDefault="005A72E5">
                                  <w:pPr>
                                    <w:pStyle w:val="TableParagraph"/>
                                    <w:rPr>
                                      <w:sz w:val="12"/>
                                    </w:rPr>
                                  </w:pPr>
                                </w:p>
                              </w:tc>
                              <w:tc>
                                <w:tcPr>
                                  <w:tcW w:w="420" w:type="dxa"/>
                                </w:tcPr>
                                <w:p w14:paraId="16515F27" w14:textId="77777777" w:rsidR="005A72E5" w:rsidRDefault="005A72E5">
                                  <w:pPr>
                                    <w:pStyle w:val="TableParagraph"/>
                                    <w:rPr>
                                      <w:sz w:val="12"/>
                                    </w:rPr>
                                  </w:pPr>
                                </w:p>
                              </w:tc>
                              <w:tc>
                                <w:tcPr>
                                  <w:tcW w:w="795" w:type="dxa"/>
                                  <w:tcBorders>
                                    <w:right w:val="single" w:sz="4" w:space="0" w:color="000000"/>
                                  </w:tcBorders>
                                </w:tcPr>
                                <w:p w14:paraId="4ABC0F2B" w14:textId="77777777" w:rsidR="005A72E5" w:rsidRDefault="005A72E5">
                                  <w:pPr>
                                    <w:pStyle w:val="TableParagraph"/>
                                    <w:rPr>
                                      <w:sz w:val="12"/>
                                    </w:rPr>
                                  </w:pPr>
                                </w:p>
                              </w:tc>
                            </w:tr>
                            <w:tr w:rsidR="005A72E5" w14:paraId="50D00667" w14:textId="77777777">
                              <w:trPr>
                                <w:trHeight w:val="103"/>
                              </w:trPr>
                              <w:tc>
                                <w:tcPr>
                                  <w:tcW w:w="1110" w:type="dxa"/>
                                  <w:tcBorders>
                                    <w:left w:val="single" w:sz="4" w:space="0" w:color="000000"/>
                                    <w:right w:val="dashed" w:sz="4" w:space="0" w:color="000000"/>
                                  </w:tcBorders>
                                </w:tcPr>
                                <w:p w14:paraId="0453C2AA" w14:textId="77777777" w:rsidR="005A72E5" w:rsidRDefault="005A72E5">
                                  <w:pPr>
                                    <w:pStyle w:val="TableParagraph"/>
                                    <w:rPr>
                                      <w:sz w:val="4"/>
                                    </w:rPr>
                                  </w:pPr>
                                </w:p>
                              </w:tc>
                              <w:tc>
                                <w:tcPr>
                                  <w:tcW w:w="452" w:type="dxa"/>
                                  <w:tcBorders>
                                    <w:left w:val="dashed" w:sz="4" w:space="0" w:color="000000"/>
                                    <w:right w:val="dashed" w:sz="4" w:space="0" w:color="000000"/>
                                  </w:tcBorders>
                                </w:tcPr>
                                <w:p w14:paraId="1C5F9E3F" w14:textId="77777777" w:rsidR="005A72E5" w:rsidRDefault="005A72E5">
                                  <w:pPr>
                                    <w:pStyle w:val="TableParagraph"/>
                                    <w:rPr>
                                      <w:sz w:val="4"/>
                                    </w:rPr>
                                  </w:pPr>
                                </w:p>
                              </w:tc>
                              <w:tc>
                                <w:tcPr>
                                  <w:tcW w:w="1054" w:type="dxa"/>
                                  <w:tcBorders>
                                    <w:left w:val="dashed" w:sz="4" w:space="0" w:color="000000"/>
                                  </w:tcBorders>
                                </w:tcPr>
                                <w:p w14:paraId="1B4689FE" w14:textId="77777777" w:rsidR="005A72E5" w:rsidRDefault="005A72E5">
                                  <w:pPr>
                                    <w:pStyle w:val="TableParagraph"/>
                                    <w:tabs>
                                      <w:tab w:val="left" w:pos="562"/>
                                    </w:tabs>
                                    <w:spacing w:line="84" w:lineRule="exact"/>
                                    <w:ind w:right="45"/>
                                    <w:jc w:val="right"/>
                                    <w:rPr>
                                      <w:rFonts w:ascii="Arial"/>
                                      <w:i/>
                                      <w:sz w:val="7"/>
                                    </w:rPr>
                                  </w:pPr>
                                  <w:r>
                                    <w:rPr>
                                      <w:rFonts w:ascii="Arial"/>
                                      <w:i/>
                                      <w:sz w:val="7"/>
                                    </w:rPr>
                                    <w:t>S100A10</w:t>
                                  </w:r>
                                  <w:r>
                                    <w:rPr>
                                      <w:rFonts w:ascii="Arial"/>
                                      <w:i/>
                                      <w:sz w:val="7"/>
                                    </w:rPr>
                                    <w:tab/>
                                  </w:r>
                                  <w:r>
                                    <w:rPr>
                                      <w:rFonts w:ascii="Arial"/>
                                      <w:i/>
                                      <w:spacing w:val="-2"/>
                                      <w:position w:val="-2"/>
                                      <w:sz w:val="7"/>
                                    </w:rPr>
                                    <w:t>FABP5</w:t>
                                  </w:r>
                                </w:p>
                              </w:tc>
                              <w:tc>
                                <w:tcPr>
                                  <w:tcW w:w="420" w:type="dxa"/>
                                  <w:vMerge w:val="restart"/>
                                </w:tcPr>
                                <w:p w14:paraId="7C28841A" w14:textId="77777777" w:rsidR="005A72E5" w:rsidRDefault="005A72E5">
                                  <w:pPr>
                                    <w:pStyle w:val="TableParagraph"/>
                                    <w:rPr>
                                      <w:sz w:val="16"/>
                                    </w:rPr>
                                  </w:pPr>
                                </w:p>
                              </w:tc>
                              <w:tc>
                                <w:tcPr>
                                  <w:tcW w:w="795" w:type="dxa"/>
                                  <w:vMerge w:val="restart"/>
                                  <w:tcBorders>
                                    <w:right w:val="single" w:sz="4" w:space="0" w:color="000000"/>
                                  </w:tcBorders>
                                </w:tcPr>
                                <w:p w14:paraId="3960C771" w14:textId="77777777" w:rsidR="005A72E5" w:rsidRDefault="005A72E5">
                                  <w:pPr>
                                    <w:pStyle w:val="TableParagraph"/>
                                    <w:rPr>
                                      <w:sz w:val="16"/>
                                    </w:rPr>
                                  </w:pPr>
                                </w:p>
                              </w:tc>
                            </w:tr>
                            <w:tr w:rsidR="005A72E5" w14:paraId="622D4704" w14:textId="77777777">
                              <w:trPr>
                                <w:trHeight w:val="415"/>
                              </w:trPr>
                              <w:tc>
                                <w:tcPr>
                                  <w:tcW w:w="1110" w:type="dxa"/>
                                  <w:tcBorders>
                                    <w:left w:val="single" w:sz="4" w:space="0" w:color="000000"/>
                                    <w:right w:val="dashed" w:sz="4" w:space="0" w:color="000000"/>
                                  </w:tcBorders>
                                </w:tcPr>
                                <w:p w14:paraId="57927AC7" w14:textId="77777777" w:rsidR="005A72E5" w:rsidRDefault="005A72E5">
                                  <w:pPr>
                                    <w:pStyle w:val="TableParagraph"/>
                                    <w:spacing w:before="60"/>
                                    <w:ind w:left="403"/>
                                    <w:rPr>
                                      <w:rFonts w:ascii="Arial"/>
                                      <w:i/>
                                      <w:sz w:val="7"/>
                                    </w:rPr>
                                  </w:pPr>
                                  <w:r>
                                    <w:rPr>
                                      <w:rFonts w:ascii="Arial"/>
                                      <w:i/>
                                      <w:sz w:val="7"/>
                                    </w:rPr>
                                    <w:t>DUSP1</w:t>
                                  </w:r>
                                </w:p>
                                <w:p w14:paraId="297D0A92" w14:textId="77777777" w:rsidR="005A72E5" w:rsidRDefault="005A72E5">
                                  <w:pPr>
                                    <w:pStyle w:val="TableParagraph"/>
                                    <w:spacing w:before="13" w:line="278" w:lineRule="auto"/>
                                    <w:ind w:left="544" w:firstLine="213"/>
                                    <w:rPr>
                                      <w:rFonts w:ascii="Arial"/>
                                      <w:i/>
                                      <w:sz w:val="7"/>
                                    </w:rPr>
                                  </w:pPr>
                                  <w:r>
                                    <w:rPr>
                                      <w:rFonts w:ascii="Arial"/>
                                      <w:i/>
                                      <w:sz w:val="7"/>
                                    </w:rPr>
                                    <w:t>CSTA S100A9</w:t>
                                  </w:r>
                                </w:p>
                                <w:p w14:paraId="3D0B5A8E" w14:textId="77777777" w:rsidR="005A72E5" w:rsidRDefault="005A72E5">
                                  <w:pPr>
                                    <w:pStyle w:val="TableParagraph"/>
                                    <w:spacing w:line="55" w:lineRule="exact"/>
                                    <w:ind w:right="10"/>
                                    <w:jc w:val="right"/>
                                    <w:rPr>
                                      <w:rFonts w:ascii="Arial"/>
                                      <w:i/>
                                      <w:sz w:val="7"/>
                                    </w:rPr>
                                  </w:pPr>
                                  <w:r>
                                    <w:rPr>
                                      <w:rFonts w:ascii="Arial"/>
                                      <w:i/>
                                      <w:sz w:val="7"/>
                                    </w:rPr>
                                    <w:t>EEF1A1</w:t>
                                  </w:r>
                                </w:p>
                              </w:tc>
                              <w:tc>
                                <w:tcPr>
                                  <w:tcW w:w="452" w:type="dxa"/>
                                  <w:tcBorders>
                                    <w:left w:val="dashed" w:sz="4" w:space="0" w:color="000000"/>
                                    <w:right w:val="dashed" w:sz="4" w:space="0" w:color="000000"/>
                                  </w:tcBorders>
                                </w:tcPr>
                                <w:p w14:paraId="779DD96B" w14:textId="77777777" w:rsidR="005A72E5" w:rsidRDefault="005A72E5">
                                  <w:pPr>
                                    <w:pStyle w:val="TableParagraph"/>
                                    <w:spacing w:before="1"/>
                                    <w:rPr>
                                      <w:sz w:val="10"/>
                                    </w:rPr>
                                  </w:pPr>
                                </w:p>
                                <w:p w14:paraId="7DAAC3EC" w14:textId="77777777" w:rsidR="005A72E5" w:rsidRDefault="005A72E5">
                                  <w:pPr>
                                    <w:pStyle w:val="TableParagraph"/>
                                    <w:spacing w:before="1"/>
                                    <w:ind w:right="10"/>
                                    <w:jc w:val="right"/>
                                    <w:rPr>
                                      <w:rFonts w:ascii="Arial"/>
                                      <w:sz w:val="7"/>
                                    </w:rPr>
                                  </w:pPr>
                                  <w:r>
                                    <w:rPr>
                                      <w:rFonts w:ascii="Arial"/>
                                      <w:w w:val="101"/>
                                      <w:sz w:val="7"/>
                                    </w:rPr>
                                    <w:t>L</w:t>
                                  </w:r>
                                </w:p>
                              </w:tc>
                              <w:tc>
                                <w:tcPr>
                                  <w:tcW w:w="1054" w:type="dxa"/>
                                  <w:tcBorders>
                                    <w:left w:val="dashed" w:sz="4" w:space="0" w:color="000000"/>
                                  </w:tcBorders>
                                </w:tcPr>
                                <w:p w14:paraId="1B2B1DDD" w14:textId="77777777" w:rsidR="005A72E5" w:rsidRDefault="005A72E5">
                                  <w:pPr>
                                    <w:pStyle w:val="TableParagraph"/>
                                    <w:spacing w:line="117" w:lineRule="exact"/>
                                    <w:ind w:left="76"/>
                                    <w:rPr>
                                      <w:rFonts w:ascii="Arial"/>
                                      <w:i/>
                                      <w:sz w:val="7"/>
                                    </w:rPr>
                                  </w:pPr>
                                  <w:r>
                                    <w:rPr>
                                      <w:rFonts w:ascii="Arial"/>
                                      <w:i/>
                                      <w:position w:val="4"/>
                                      <w:sz w:val="7"/>
                                    </w:rPr>
                                    <w:t xml:space="preserve">S100A11 </w:t>
                                  </w:r>
                                  <w:r>
                                    <w:rPr>
                                      <w:rFonts w:ascii="Arial"/>
                                      <w:i/>
                                      <w:position w:val="1"/>
                                      <w:sz w:val="7"/>
                                    </w:rPr>
                                    <w:t xml:space="preserve">CSTB </w:t>
                                  </w:r>
                                  <w:r>
                                    <w:rPr>
                                      <w:rFonts w:ascii="Arial"/>
                                      <w:i/>
                                      <w:sz w:val="7"/>
                                    </w:rPr>
                                    <w:t>TUBA1B</w:t>
                                  </w:r>
                                </w:p>
                                <w:p w14:paraId="602554C4" w14:textId="77777777" w:rsidR="005A72E5" w:rsidRDefault="005A72E5">
                                  <w:pPr>
                                    <w:pStyle w:val="TableParagraph"/>
                                    <w:spacing w:before="4" w:line="89" w:lineRule="exact"/>
                                    <w:ind w:left="32"/>
                                    <w:rPr>
                                      <w:rFonts w:ascii="Arial" w:hAnsi="Arial"/>
                                      <w:i/>
                                      <w:sz w:val="7"/>
                                    </w:rPr>
                                  </w:pPr>
                                  <w:r>
                                    <w:rPr>
                                      <w:rFonts w:ascii="Arial" w:hAnsi="Arial"/>
                                      <w:position w:val="1"/>
                                      <w:sz w:val="7"/>
                                    </w:rPr>
                                    <w:t xml:space="preserve">ALS1 </w:t>
                                  </w:r>
                                  <w:r>
                                    <w:rPr>
                                      <w:rFonts w:ascii="Arial" w:hAnsi="Arial"/>
                                      <w:i/>
                                      <w:sz w:val="7"/>
                                    </w:rPr>
                                    <w:t>HLA−DRA</w:t>
                                  </w:r>
                                </w:p>
                                <w:p w14:paraId="1331C6DC" w14:textId="77777777" w:rsidR="005A72E5" w:rsidRDefault="005A72E5">
                                  <w:pPr>
                                    <w:pStyle w:val="TableParagraph"/>
                                    <w:tabs>
                                      <w:tab w:val="left" w:pos="433"/>
                                    </w:tabs>
                                    <w:spacing w:line="99" w:lineRule="exact"/>
                                    <w:ind w:right="45"/>
                                    <w:jc w:val="center"/>
                                    <w:rPr>
                                      <w:rFonts w:ascii="Arial"/>
                                      <w:i/>
                                      <w:sz w:val="7"/>
                                    </w:rPr>
                                  </w:pPr>
                                  <w:r>
                                    <w:rPr>
                                      <w:rFonts w:ascii="Arial"/>
                                      <w:i/>
                                      <w:position w:val="2"/>
                                      <w:sz w:val="7"/>
                                    </w:rPr>
                                    <w:t>FTL</w:t>
                                  </w:r>
                                  <w:r>
                                    <w:rPr>
                                      <w:rFonts w:ascii="Arial"/>
                                      <w:i/>
                                      <w:position w:val="2"/>
                                      <w:sz w:val="7"/>
                                    </w:rPr>
                                    <w:tab/>
                                  </w:r>
                                  <w:r>
                                    <w:rPr>
                                      <w:rFonts w:ascii="Arial"/>
                                      <w:i/>
                                      <w:sz w:val="7"/>
                                    </w:rPr>
                                    <w:t>GLUL</w:t>
                                  </w:r>
                                </w:p>
                                <w:p w14:paraId="77A6AFB9" w14:textId="77777777" w:rsidR="005A72E5" w:rsidRDefault="005A72E5">
                                  <w:pPr>
                                    <w:pStyle w:val="TableParagraph"/>
                                    <w:spacing w:before="10" w:line="103" w:lineRule="auto"/>
                                    <w:ind w:left="407"/>
                                    <w:rPr>
                                      <w:rFonts w:ascii="Arial"/>
                                      <w:i/>
                                      <w:sz w:val="7"/>
                                    </w:rPr>
                                  </w:pPr>
                                  <w:r>
                                    <w:rPr>
                                      <w:rFonts w:ascii="Arial"/>
                                      <w:i/>
                                      <w:w w:val="105"/>
                                      <w:sz w:val="6"/>
                                    </w:rPr>
                                    <w:t xml:space="preserve">LDHA </w:t>
                                  </w:r>
                                  <w:r>
                                    <w:rPr>
                                      <w:rFonts w:ascii="Arial"/>
                                      <w:i/>
                                      <w:spacing w:val="17"/>
                                      <w:w w:val="105"/>
                                      <w:sz w:val="6"/>
                                    </w:rPr>
                                    <w:t xml:space="preserve"> </w:t>
                                  </w:r>
                                  <w:r>
                                    <w:rPr>
                                      <w:rFonts w:ascii="Arial"/>
                                      <w:i/>
                                      <w:w w:val="105"/>
                                      <w:position w:val="-4"/>
                                      <w:sz w:val="7"/>
                                    </w:rPr>
                                    <w:t>FPR3</w:t>
                                  </w:r>
                                </w:p>
                              </w:tc>
                              <w:tc>
                                <w:tcPr>
                                  <w:tcW w:w="420" w:type="dxa"/>
                                  <w:vMerge/>
                                  <w:tcBorders>
                                    <w:top w:val="nil"/>
                                  </w:tcBorders>
                                </w:tcPr>
                                <w:p w14:paraId="50B04930" w14:textId="77777777" w:rsidR="005A72E5" w:rsidRDefault="005A72E5">
                                  <w:pPr>
                                    <w:rPr>
                                      <w:sz w:val="2"/>
                                      <w:szCs w:val="2"/>
                                    </w:rPr>
                                  </w:pPr>
                                </w:p>
                              </w:tc>
                              <w:tc>
                                <w:tcPr>
                                  <w:tcW w:w="795" w:type="dxa"/>
                                  <w:vMerge/>
                                  <w:tcBorders>
                                    <w:top w:val="nil"/>
                                    <w:right w:val="single" w:sz="4" w:space="0" w:color="000000"/>
                                  </w:tcBorders>
                                </w:tcPr>
                                <w:p w14:paraId="15F48F61" w14:textId="77777777" w:rsidR="005A72E5" w:rsidRDefault="005A72E5">
                                  <w:pPr>
                                    <w:rPr>
                                      <w:sz w:val="2"/>
                                      <w:szCs w:val="2"/>
                                    </w:rPr>
                                  </w:pPr>
                                </w:p>
                              </w:tc>
                            </w:tr>
                            <w:tr w:rsidR="005A72E5" w14:paraId="0B931AFE" w14:textId="77777777">
                              <w:trPr>
                                <w:trHeight w:val="104"/>
                              </w:trPr>
                              <w:tc>
                                <w:tcPr>
                                  <w:tcW w:w="1110" w:type="dxa"/>
                                  <w:tcBorders>
                                    <w:left w:val="single" w:sz="4" w:space="0" w:color="000000"/>
                                    <w:right w:val="dashed" w:sz="4" w:space="0" w:color="000000"/>
                                  </w:tcBorders>
                                </w:tcPr>
                                <w:p w14:paraId="7E0A48EE" w14:textId="77777777" w:rsidR="005A72E5" w:rsidRDefault="005A72E5">
                                  <w:pPr>
                                    <w:pStyle w:val="TableParagraph"/>
                                    <w:spacing w:line="79" w:lineRule="exact"/>
                                    <w:ind w:left="489" w:right="427"/>
                                    <w:jc w:val="center"/>
                                    <w:rPr>
                                      <w:rFonts w:ascii="Arial"/>
                                      <w:i/>
                                      <w:sz w:val="7"/>
                                    </w:rPr>
                                  </w:pPr>
                                  <w:r>
                                    <w:rPr>
                                      <w:rFonts w:ascii="Arial"/>
                                      <w:i/>
                                      <w:sz w:val="7"/>
                                    </w:rPr>
                                    <w:t>FOS</w:t>
                                  </w:r>
                                </w:p>
                              </w:tc>
                              <w:tc>
                                <w:tcPr>
                                  <w:tcW w:w="452" w:type="dxa"/>
                                  <w:tcBorders>
                                    <w:left w:val="dashed" w:sz="4" w:space="0" w:color="000000"/>
                                    <w:right w:val="dashed" w:sz="4" w:space="0" w:color="000000"/>
                                  </w:tcBorders>
                                </w:tcPr>
                                <w:p w14:paraId="6B9CC28D" w14:textId="77777777" w:rsidR="005A72E5" w:rsidRDefault="005A72E5">
                                  <w:pPr>
                                    <w:pStyle w:val="TableParagraph"/>
                                    <w:rPr>
                                      <w:sz w:val="4"/>
                                    </w:rPr>
                                  </w:pPr>
                                </w:p>
                              </w:tc>
                              <w:tc>
                                <w:tcPr>
                                  <w:tcW w:w="1054" w:type="dxa"/>
                                  <w:tcBorders>
                                    <w:left w:val="dashed" w:sz="4" w:space="0" w:color="000000"/>
                                  </w:tcBorders>
                                </w:tcPr>
                                <w:p w14:paraId="77E0913B" w14:textId="77777777" w:rsidR="005A72E5" w:rsidRDefault="005A72E5">
                                  <w:pPr>
                                    <w:pStyle w:val="TableParagraph"/>
                                    <w:spacing w:line="67" w:lineRule="exact"/>
                                    <w:ind w:left="167"/>
                                    <w:rPr>
                                      <w:rFonts w:ascii="Arial"/>
                                      <w:i/>
                                      <w:sz w:val="7"/>
                                    </w:rPr>
                                  </w:pPr>
                                  <w:r>
                                    <w:rPr>
                                      <w:rFonts w:ascii="Arial"/>
                                      <w:i/>
                                      <w:sz w:val="7"/>
                                    </w:rPr>
                                    <w:t>EMP3</w:t>
                                  </w:r>
                                </w:p>
                              </w:tc>
                              <w:tc>
                                <w:tcPr>
                                  <w:tcW w:w="420" w:type="dxa"/>
                                  <w:vMerge/>
                                  <w:tcBorders>
                                    <w:top w:val="nil"/>
                                  </w:tcBorders>
                                </w:tcPr>
                                <w:p w14:paraId="7D3087EE" w14:textId="77777777" w:rsidR="005A72E5" w:rsidRDefault="005A72E5">
                                  <w:pPr>
                                    <w:rPr>
                                      <w:sz w:val="2"/>
                                      <w:szCs w:val="2"/>
                                    </w:rPr>
                                  </w:pPr>
                                </w:p>
                              </w:tc>
                              <w:tc>
                                <w:tcPr>
                                  <w:tcW w:w="795" w:type="dxa"/>
                                  <w:vMerge/>
                                  <w:tcBorders>
                                    <w:top w:val="nil"/>
                                    <w:right w:val="single" w:sz="4" w:space="0" w:color="000000"/>
                                  </w:tcBorders>
                                </w:tcPr>
                                <w:p w14:paraId="49DBAD45" w14:textId="77777777" w:rsidR="005A72E5" w:rsidRDefault="005A72E5">
                                  <w:pPr>
                                    <w:rPr>
                                      <w:sz w:val="2"/>
                                      <w:szCs w:val="2"/>
                                    </w:rPr>
                                  </w:pPr>
                                </w:p>
                              </w:tc>
                            </w:tr>
                            <w:tr w:rsidR="005A72E5" w14:paraId="693EA31E" w14:textId="77777777">
                              <w:trPr>
                                <w:trHeight w:val="264"/>
                              </w:trPr>
                              <w:tc>
                                <w:tcPr>
                                  <w:tcW w:w="1110" w:type="dxa"/>
                                  <w:tcBorders>
                                    <w:left w:val="single" w:sz="4" w:space="0" w:color="000000"/>
                                    <w:right w:val="dashed" w:sz="4" w:space="0" w:color="000000"/>
                                  </w:tcBorders>
                                </w:tcPr>
                                <w:p w14:paraId="257F3D78" w14:textId="77777777" w:rsidR="005A72E5" w:rsidRDefault="005A72E5">
                                  <w:pPr>
                                    <w:pStyle w:val="TableParagraph"/>
                                    <w:rPr>
                                      <w:sz w:val="16"/>
                                    </w:rPr>
                                  </w:pPr>
                                </w:p>
                              </w:tc>
                              <w:tc>
                                <w:tcPr>
                                  <w:tcW w:w="452" w:type="dxa"/>
                                  <w:tcBorders>
                                    <w:left w:val="dashed" w:sz="4" w:space="0" w:color="000000"/>
                                    <w:right w:val="dashed" w:sz="4" w:space="0" w:color="000000"/>
                                  </w:tcBorders>
                                </w:tcPr>
                                <w:p w14:paraId="1D65EB1B" w14:textId="77777777" w:rsidR="005A72E5" w:rsidRDefault="005A72E5">
                                  <w:pPr>
                                    <w:pStyle w:val="TableParagraph"/>
                                    <w:rPr>
                                      <w:sz w:val="16"/>
                                    </w:rPr>
                                  </w:pPr>
                                </w:p>
                              </w:tc>
                              <w:tc>
                                <w:tcPr>
                                  <w:tcW w:w="1054" w:type="dxa"/>
                                  <w:tcBorders>
                                    <w:left w:val="dashed" w:sz="4" w:space="0" w:color="000000"/>
                                  </w:tcBorders>
                                </w:tcPr>
                                <w:p w14:paraId="69F91B5C" w14:textId="77777777" w:rsidR="005A72E5" w:rsidRDefault="005A72E5">
                                  <w:pPr>
                                    <w:pStyle w:val="TableParagraph"/>
                                    <w:rPr>
                                      <w:sz w:val="16"/>
                                    </w:rPr>
                                  </w:pPr>
                                </w:p>
                              </w:tc>
                              <w:tc>
                                <w:tcPr>
                                  <w:tcW w:w="420" w:type="dxa"/>
                                </w:tcPr>
                                <w:p w14:paraId="149B8D3D" w14:textId="77777777" w:rsidR="005A72E5" w:rsidRDefault="005A72E5">
                                  <w:pPr>
                                    <w:pStyle w:val="TableParagraph"/>
                                    <w:spacing w:before="23"/>
                                    <w:ind w:left="54"/>
                                    <w:rPr>
                                      <w:rFonts w:ascii="Arial"/>
                                      <w:i/>
                                      <w:sz w:val="7"/>
                                    </w:rPr>
                                  </w:pPr>
                                  <w:r>
                                    <w:rPr>
                                      <w:rFonts w:ascii="Arial"/>
                                      <w:i/>
                                      <w:sz w:val="7"/>
                                    </w:rPr>
                                    <w:t>CCL2</w:t>
                                  </w:r>
                                </w:p>
                              </w:tc>
                              <w:tc>
                                <w:tcPr>
                                  <w:tcW w:w="795" w:type="dxa"/>
                                  <w:tcBorders>
                                    <w:right w:val="single" w:sz="4" w:space="0" w:color="000000"/>
                                  </w:tcBorders>
                                </w:tcPr>
                                <w:p w14:paraId="2E861775" w14:textId="77777777" w:rsidR="005A72E5" w:rsidRDefault="005A72E5">
                                  <w:pPr>
                                    <w:pStyle w:val="TableParagraph"/>
                                    <w:rPr>
                                      <w:sz w:val="16"/>
                                    </w:rPr>
                                  </w:pPr>
                                </w:p>
                              </w:tc>
                            </w:tr>
                            <w:tr w:rsidR="005A72E5" w14:paraId="2F61D985" w14:textId="77777777">
                              <w:trPr>
                                <w:trHeight w:val="685"/>
                              </w:trPr>
                              <w:tc>
                                <w:tcPr>
                                  <w:tcW w:w="1110" w:type="dxa"/>
                                  <w:tcBorders>
                                    <w:left w:val="single" w:sz="4" w:space="0" w:color="000000"/>
                                    <w:bottom w:val="dashed" w:sz="4" w:space="0" w:color="000000"/>
                                    <w:right w:val="dashed" w:sz="4" w:space="0" w:color="000000"/>
                                  </w:tcBorders>
                                </w:tcPr>
                                <w:p w14:paraId="230497E8" w14:textId="77777777" w:rsidR="005A72E5" w:rsidRDefault="005A72E5">
                                  <w:pPr>
                                    <w:pStyle w:val="TableParagraph"/>
                                    <w:rPr>
                                      <w:sz w:val="16"/>
                                    </w:rPr>
                                  </w:pPr>
                                </w:p>
                              </w:tc>
                              <w:tc>
                                <w:tcPr>
                                  <w:tcW w:w="452" w:type="dxa"/>
                                  <w:tcBorders>
                                    <w:left w:val="dashed" w:sz="4" w:space="0" w:color="000000"/>
                                    <w:bottom w:val="dashed" w:sz="4" w:space="0" w:color="000000"/>
                                    <w:right w:val="dashed" w:sz="4" w:space="0" w:color="000000"/>
                                  </w:tcBorders>
                                </w:tcPr>
                                <w:p w14:paraId="0244693D" w14:textId="77777777" w:rsidR="005A72E5" w:rsidRDefault="005A72E5">
                                  <w:pPr>
                                    <w:pStyle w:val="TableParagraph"/>
                                    <w:rPr>
                                      <w:sz w:val="16"/>
                                    </w:rPr>
                                  </w:pPr>
                                </w:p>
                              </w:tc>
                              <w:tc>
                                <w:tcPr>
                                  <w:tcW w:w="1054" w:type="dxa"/>
                                  <w:tcBorders>
                                    <w:left w:val="dashed" w:sz="4" w:space="0" w:color="000000"/>
                                    <w:bottom w:val="dashed" w:sz="4" w:space="0" w:color="000000"/>
                                  </w:tcBorders>
                                </w:tcPr>
                                <w:p w14:paraId="1586075B" w14:textId="77777777" w:rsidR="005A72E5" w:rsidRDefault="005A72E5">
                                  <w:pPr>
                                    <w:pStyle w:val="TableParagraph"/>
                                    <w:rPr>
                                      <w:sz w:val="16"/>
                                    </w:rPr>
                                  </w:pPr>
                                </w:p>
                              </w:tc>
                              <w:tc>
                                <w:tcPr>
                                  <w:tcW w:w="420" w:type="dxa"/>
                                  <w:tcBorders>
                                    <w:bottom w:val="dashed" w:sz="4" w:space="0" w:color="000000"/>
                                  </w:tcBorders>
                                </w:tcPr>
                                <w:p w14:paraId="51D4D865" w14:textId="77777777" w:rsidR="005A72E5" w:rsidRDefault="005A72E5">
                                  <w:pPr>
                                    <w:pStyle w:val="TableParagraph"/>
                                    <w:rPr>
                                      <w:sz w:val="16"/>
                                    </w:rPr>
                                  </w:pPr>
                                </w:p>
                              </w:tc>
                              <w:tc>
                                <w:tcPr>
                                  <w:tcW w:w="795" w:type="dxa"/>
                                  <w:tcBorders>
                                    <w:bottom w:val="dashed" w:sz="4" w:space="0" w:color="000000"/>
                                    <w:right w:val="single" w:sz="4" w:space="0" w:color="000000"/>
                                  </w:tcBorders>
                                </w:tcPr>
                                <w:p w14:paraId="6D7E7D38" w14:textId="77777777" w:rsidR="005A72E5" w:rsidRDefault="005A72E5">
                                  <w:pPr>
                                    <w:pStyle w:val="TableParagraph"/>
                                    <w:spacing w:before="1"/>
                                    <w:rPr>
                                      <w:sz w:val="14"/>
                                    </w:rPr>
                                  </w:pPr>
                                </w:p>
                                <w:p w14:paraId="2896C814" w14:textId="77777777" w:rsidR="005A72E5" w:rsidRDefault="005A72E5">
                                  <w:pPr>
                                    <w:pStyle w:val="TableParagraph"/>
                                    <w:spacing w:line="242" w:lineRule="auto"/>
                                    <w:ind w:left="65" w:firstLine="4"/>
                                    <w:rPr>
                                      <w:rFonts w:ascii="Arial"/>
                                      <w:b/>
                                      <w:sz w:val="10"/>
                                    </w:rPr>
                                  </w:pPr>
                                  <w:r>
                                    <w:rPr>
                                      <w:rFonts w:ascii="Arial"/>
                                      <w:b/>
                                      <w:w w:val="105"/>
                                      <w:sz w:val="10"/>
                                    </w:rPr>
                                    <w:t>Not sig. FDR&lt;0.01 FDR&lt;0.01</w:t>
                                  </w:r>
                                  <w:r>
                                    <w:rPr>
                                      <w:rFonts w:ascii="Arial"/>
                                      <w:b/>
                                      <w:spacing w:val="8"/>
                                      <w:w w:val="105"/>
                                      <w:sz w:val="10"/>
                                    </w:rPr>
                                    <w:t xml:space="preserve"> </w:t>
                                  </w:r>
                                  <w:r>
                                    <w:rPr>
                                      <w:rFonts w:ascii="Arial"/>
                                      <w:b/>
                                      <w:spacing w:val="-17"/>
                                      <w:w w:val="105"/>
                                      <w:sz w:val="10"/>
                                    </w:rPr>
                                    <w:t>&amp;</w:t>
                                  </w:r>
                                </w:p>
                                <w:p w14:paraId="3B866F1F" w14:textId="77777777" w:rsidR="005A72E5" w:rsidRDefault="005A72E5">
                                  <w:pPr>
                                    <w:pStyle w:val="TableParagraph"/>
                                    <w:spacing w:before="17" w:line="220" w:lineRule="auto"/>
                                    <w:ind w:left="65"/>
                                    <w:rPr>
                                      <w:rFonts w:ascii="Arial"/>
                                      <w:b/>
                                      <w:sz w:val="10"/>
                                    </w:rPr>
                                  </w:pPr>
                                  <w:r>
                                    <w:rPr>
                                      <w:rFonts w:ascii="Arial"/>
                                      <w:b/>
                                      <w:w w:val="105"/>
                                      <w:sz w:val="10"/>
                                    </w:rPr>
                                    <w:t>log</w:t>
                                  </w:r>
                                  <w:r>
                                    <w:rPr>
                                      <w:rFonts w:ascii="Arial"/>
                                      <w:b/>
                                      <w:w w:val="105"/>
                                      <w:position w:val="-3"/>
                                      <w:sz w:val="6"/>
                                    </w:rPr>
                                    <w:t>2</w:t>
                                  </w:r>
                                  <w:r>
                                    <w:rPr>
                                      <w:rFonts w:ascii="Arial"/>
                                      <w:b/>
                                      <w:w w:val="105"/>
                                      <w:sz w:val="10"/>
                                    </w:rPr>
                                    <w:t>FC&gt;1.5</w:t>
                                  </w:r>
                                </w:p>
                              </w:tc>
                            </w:tr>
                            <w:tr w:rsidR="005A72E5" w14:paraId="7B2C9574" w14:textId="77777777">
                              <w:trPr>
                                <w:trHeight w:val="187"/>
                              </w:trPr>
                              <w:tc>
                                <w:tcPr>
                                  <w:tcW w:w="1110" w:type="dxa"/>
                                  <w:tcBorders>
                                    <w:top w:val="dashed" w:sz="4" w:space="0" w:color="000000"/>
                                    <w:left w:val="single" w:sz="4" w:space="0" w:color="000000"/>
                                    <w:bottom w:val="single" w:sz="4" w:space="0" w:color="000000"/>
                                    <w:right w:val="dashed" w:sz="4" w:space="0" w:color="000000"/>
                                  </w:tcBorders>
                                </w:tcPr>
                                <w:p w14:paraId="57E29450" w14:textId="77777777" w:rsidR="005A72E5" w:rsidRDefault="005A72E5">
                                  <w:pPr>
                                    <w:pStyle w:val="TableParagraph"/>
                                    <w:rPr>
                                      <w:sz w:val="12"/>
                                    </w:rPr>
                                  </w:pPr>
                                </w:p>
                              </w:tc>
                              <w:tc>
                                <w:tcPr>
                                  <w:tcW w:w="452" w:type="dxa"/>
                                  <w:tcBorders>
                                    <w:top w:val="dashed" w:sz="4" w:space="0" w:color="000000"/>
                                    <w:left w:val="dashed" w:sz="4" w:space="0" w:color="000000"/>
                                    <w:bottom w:val="single" w:sz="4" w:space="0" w:color="000000"/>
                                    <w:right w:val="dashed" w:sz="4" w:space="0" w:color="000000"/>
                                  </w:tcBorders>
                                </w:tcPr>
                                <w:p w14:paraId="2A60A877" w14:textId="77777777" w:rsidR="005A72E5" w:rsidRDefault="005A72E5">
                                  <w:pPr>
                                    <w:pStyle w:val="TableParagraph"/>
                                    <w:rPr>
                                      <w:sz w:val="12"/>
                                    </w:rPr>
                                  </w:pPr>
                                </w:p>
                              </w:tc>
                              <w:tc>
                                <w:tcPr>
                                  <w:tcW w:w="2269" w:type="dxa"/>
                                  <w:gridSpan w:val="3"/>
                                  <w:tcBorders>
                                    <w:top w:val="dashed" w:sz="4" w:space="0" w:color="000000"/>
                                    <w:left w:val="dashed" w:sz="4" w:space="0" w:color="000000"/>
                                    <w:bottom w:val="single" w:sz="4" w:space="0" w:color="000000"/>
                                    <w:right w:val="single" w:sz="4" w:space="0" w:color="000000"/>
                                  </w:tcBorders>
                                </w:tcPr>
                                <w:p w14:paraId="592BAA2E" w14:textId="77777777" w:rsidR="005A72E5" w:rsidRDefault="005A72E5">
                                  <w:pPr>
                                    <w:pStyle w:val="TableParagraph"/>
                                    <w:rPr>
                                      <w:sz w:val="12"/>
                                    </w:rPr>
                                  </w:pPr>
                                </w:p>
                              </w:tc>
                            </w:tr>
                          </w:tbl>
                          <w:p w14:paraId="786E6ECF"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712F6" id="Text Box 3404" o:spid="_x0000_s1868" type="#_x0000_t202" style="position:absolute;left:0;text-align:left;margin-left:228.8pt;margin-top:2.9pt;width:192.15pt;height:155.35pt;z-index:1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d7pwIAAKE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" filled="f" stroked="f">
                <v:path arrowok="t"/>
                <v:textbox inset="0,0,0,0">
                  <w:txbxContent>
                    <w:tbl>
                      <w:tblPr>
                        <w:tblW w:w="0" w:type="auto"/>
                        <w:tblInd w:w="5" w:type="dxa"/>
                        <w:tblLayout w:type="fixed"/>
                        <w:tblCellMar>
                          <w:left w:w="0" w:type="dxa"/>
                          <w:right w:w="0" w:type="dxa"/>
                        </w:tblCellMar>
                        <w:tblLook w:val="01E0" w:firstRow="1" w:lastRow="1" w:firstColumn="1" w:lastColumn="1" w:noHBand="0" w:noVBand="0"/>
                      </w:tblPr>
                      <w:tblGrid>
                        <w:gridCol w:w="1110"/>
                        <w:gridCol w:w="452"/>
                        <w:gridCol w:w="1054"/>
                        <w:gridCol w:w="420"/>
                        <w:gridCol w:w="795"/>
                      </w:tblGrid>
                      <w:tr w:rsidR="005A72E5" w14:paraId="594E8B8B" w14:textId="77777777">
                        <w:trPr>
                          <w:trHeight w:val="484"/>
                        </w:trPr>
                        <w:tc>
                          <w:tcPr>
                            <w:tcW w:w="1110" w:type="dxa"/>
                            <w:tcBorders>
                              <w:top w:val="single" w:sz="4" w:space="0" w:color="000000"/>
                              <w:left w:val="single" w:sz="4" w:space="0" w:color="000000"/>
                              <w:right w:val="dashed" w:sz="4" w:space="0" w:color="000000"/>
                            </w:tcBorders>
                          </w:tcPr>
                          <w:p w14:paraId="7D1B3EA8" w14:textId="77777777" w:rsidR="005A72E5" w:rsidRDefault="005A72E5">
                            <w:pPr>
                              <w:pStyle w:val="TableParagraph"/>
                              <w:rPr>
                                <w:sz w:val="16"/>
                              </w:rPr>
                            </w:pPr>
                          </w:p>
                        </w:tc>
                        <w:tc>
                          <w:tcPr>
                            <w:tcW w:w="452" w:type="dxa"/>
                            <w:tcBorders>
                              <w:top w:val="single" w:sz="4" w:space="0" w:color="000000"/>
                              <w:left w:val="dashed" w:sz="4" w:space="0" w:color="000000"/>
                              <w:right w:val="dashed" w:sz="4" w:space="0" w:color="000000"/>
                            </w:tcBorders>
                          </w:tcPr>
                          <w:p w14:paraId="193FA3BA" w14:textId="77777777" w:rsidR="005A72E5" w:rsidRDefault="005A72E5">
                            <w:pPr>
                              <w:pStyle w:val="TableParagraph"/>
                              <w:rPr>
                                <w:sz w:val="16"/>
                              </w:rPr>
                            </w:pPr>
                          </w:p>
                        </w:tc>
                        <w:tc>
                          <w:tcPr>
                            <w:tcW w:w="1054" w:type="dxa"/>
                            <w:tcBorders>
                              <w:top w:val="single" w:sz="4" w:space="0" w:color="000000"/>
                              <w:left w:val="dashed" w:sz="4" w:space="0" w:color="000000"/>
                            </w:tcBorders>
                          </w:tcPr>
                          <w:p w14:paraId="3978DCC7" w14:textId="77777777" w:rsidR="005A72E5" w:rsidRDefault="005A72E5">
                            <w:pPr>
                              <w:pStyle w:val="TableParagraph"/>
                              <w:rPr>
                                <w:sz w:val="8"/>
                              </w:rPr>
                            </w:pPr>
                          </w:p>
                          <w:p w14:paraId="6CBA9FB3" w14:textId="77777777" w:rsidR="005A72E5" w:rsidRDefault="005A72E5">
                            <w:pPr>
                              <w:pStyle w:val="TableParagraph"/>
                              <w:rPr>
                                <w:sz w:val="8"/>
                              </w:rPr>
                            </w:pPr>
                          </w:p>
                          <w:p w14:paraId="4E8D74F6" w14:textId="77777777" w:rsidR="005A72E5" w:rsidRDefault="005A72E5">
                            <w:pPr>
                              <w:pStyle w:val="TableParagraph"/>
                              <w:spacing w:before="1"/>
                              <w:rPr>
                                <w:sz w:val="8"/>
                              </w:rPr>
                            </w:pPr>
                          </w:p>
                          <w:p w14:paraId="23CCE09A" w14:textId="77777777" w:rsidR="005A72E5" w:rsidRDefault="005A72E5">
                            <w:pPr>
                              <w:pStyle w:val="TableParagraph"/>
                              <w:ind w:right="135"/>
                              <w:jc w:val="right"/>
                              <w:rPr>
                                <w:rFonts w:ascii="Arial"/>
                                <w:i/>
                                <w:sz w:val="7"/>
                              </w:rPr>
                            </w:pPr>
                            <w:r>
                              <w:rPr>
                                <w:rFonts w:ascii="Arial"/>
                                <w:i/>
                                <w:sz w:val="7"/>
                              </w:rPr>
                              <w:t>CTSB</w:t>
                            </w:r>
                          </w:p>
                        </w:tc>
                        <w:tc>
                          <w:tcPr>
                            <w:tcW w:w="420" w:type="dxa"/>
                            <w:tcBorders>
                              <w:top w:val="single" w:sz="4" w:space="0" w:color="000000"/>
                            </w:tcBorders>
                          </w:tcPr>
                          <w:p w14:paraId="05D1489E" w14:textId="77777777" w:rsidR="005A72E5" w:rsidRDefault="005A72E5">
                            <w:pPr>
                              <w:pStyle w:val="TableParagraph"/>
                              <w:rPr>
                                <w:sz w:val="8"/>
                              </w:rPr>
                            </w:pPr>
                          </w:p>
                          <w:p w14:paraId="48DB929D" w14:textId="77777777" w:rsidR="005A72E5" w:rsidRDefault="005A72E5">
                            <w:pPr>
                              <w:pStyle w:val="TableParagraph"/>
                              <w:rPr>
                                <w:sz w:val="8"/>
                              </w:rPr>
                            </w:pPr>
                          </w:p>
                          <w:p w14:paraId="2A947A3C" w14:textId="77777777" w:rsidR="005A72E5" w:rsidRDefault="005A72E5">
                            <w:pPr>
                              <w:pStyle w:val="TableParagraph"/>
                              <w:spacing w:before="5"/>
                              <w:rPr>
                                <w:sz w:val="8"/>
                              </w:rPr>
                            </w:pPr>
                          </w:p>
                          <w:p w14:paraId="1D222A8A" w14:textId="77777777" w:rsidR="005A72E5" w:rsidRDefault="005A72E5">
                            <w:pPr>
                              <w:pStyle w:val="TableParagraph"/>
                              <w:spacing w:before="1"/>
                              <w:ind w:left="228"/>
                              <w:rPr>
                                <w:rFonts w:ascii="Arial"/>
                                <w:i/>
                                <w:sz w:val="7"/>
                              </w:rPr>
                            </w:pPr>
                            <w:r>
                              <w:rPr>
                                <w:rFonts w:ascii="Arial"/>
                                <w:i/>
                                <w:sz w:val="7"/>
                              </w:rPr>
                              <w:t>FN1</w:t>
                            </w:r>
                          </w:p>
                        </w:tc>
                        <w:tc>
                          <w:tcPr>
                            <w:tcW w:w="795" w:type="dxa"/>
                            <w:tcBorders>
                              <w:top w:val="single" w:sz="4" w:space="0" w:color="000000"/>
                              <w:right w:val="single" w:sz="4" w:space="0" w:color="000000"/>
                            </w:tcBorders>
                          </w:tcPr>
                          <w:p w14:paraId="42C6A256" w14:textId="77777777" w:rsidR="005A72E5" w:rsidRDefault="005A72E5">
                            <w:pPr>
                              <w:pStyle w:val="TableParagraph"/>
                              <w:rPr>
                                <w:sz w:val="16"/>
                              </w:rPr>
                            </w:pPr>
                          </w:p>
                        </w:tc>
                      </w:tr>
                      <w:tr w:rsidR="005A72E5" w14:paraId="70963211" w14:textId="77777777">
                        <w:trPr>
                          <w:trHeight w:val="254"/>
                        </w:trPr>
                        <w:tc>
                          <w:tcPr>
                            <w:tcW w:w="1110" w:type="dxa"/>
                            <w:tcBorders>
                              <w:left w:val="single" w:sz="4" w:space="0" w:color="000000"/>
                              <w:right w:val="dashed" w:sz="4" w:space="0" w:color="000000"/>
                            </w:tcBorders>
                          </w:tcPr>
                          <w:p w14:paraId="354C2638" w14:textId="77777777" w:rsidR="005A72E5" w:rsidRDefault="005A72E5">
                            <w:pPr>
                              <w:pStyle w:val="TableParagraph"/>
                              <w:rPr>
                                <w:sz w:val="8"/>
                              </w:rPr>
                            </w:pPr>
                          </w:p>
                          <w:p w14:paraId="4562FA33" w14:textId="77777777" w:rsidR="005A72E5" w:rsidRDefault="005A72E5">
                            <w:pPr>
                              <w:pStyle w:val="TableParagraph"/>
                              <w:spacing w:before="65" w:line="77" w:lineRule="exact"/>
                              <w:ind w:left="696"/>
                              <w:rPr>
                                <w:rFonts w:ascii="Arial"/>
                                <w:i/>
                                <w:sz w:val="7"/>
                              </w:rPr>
                            </w:pPr>
                            <w:r>
                              <w:rPr>
                                <w:rFonts w:ascii="Arial"/>
                                <w:i/>
                                <w:sz w:val="7"/>
                              </w:rPr>
                              <w:t>CTSS</w:t>
                            </w:r>
                          </w:p>
                        </w:tc>
                        <w:tc>
                          <w:tcPr>
                            <w:tcW w:w="452" w:type="dxa"/>
                            <w:tcBorders>
                              <w:left w:val="dashed" w:sz="4" w:space="0" w:color="000000"/>
                              <w:right w:val="dashed" w:sz="4" w:space="0" w:color="000000"/>
                            </w:tcBorders>
                          </w:tcPr>
                          <w:p w14:paraId="012557CA" w14:textId="77777777" w:rsidR="005A72E5" w:rsidRDefault="005A72E5">
                            <w:pPr>
                              <w:pStyle w:val="TableParagraph"/>
                              <w:rPr>
                                <w:sz w:val="16"/>
                              </w:rPr>
                            </w:pPr>
                          </w:p>
                        </w:tc>
                        <w:tc>
                          <w:tcPr>
                            <w:tcW w:w="1054" w:type="dxa"/>
                            <w:tcBorders>
                              <w:left w:val="dashed" w:sz="4" w:space="0" w:color="000000"/>
                            </w:tcBorders>
                          </w:tcPr>
                          <w:p w14:paraId="10A58B05" w14:textId="77777777" w:rsidR="005A72E5" w:rsidRDefault="005A72E5">
                            <w:pPr>
                              <w:pStyle w:val="TableParagraph"/>
                              <w:spacing w:before="5"/>
                              <w:rPr>
                                <w:sz w:val="10"/>
                              </w:rPr>
                            </w:pPr>
                          </w:p>
                          <w:p w14:paraId="39D2FFDB" w14:textId="77777777" w:rsidR="005A72E5" w:rsidRDefault="005A72E5">
                            <w:pPr>
                              <w:pStyle w:val="TableParagraph"/>
                              <w:ind w:left="20"/>
                              <w:rPr>
                                <w:rFonts w:ascii="Arial"/>
                                <w:i/>
                                <w:sz w:val="7"/>
                              </w:rPr>
                            </w:pPr>
                            <w:r>
                              <w:rPr>
                                <w:rFonts w:ascii="Arial"/>
                                <w:i/>
                                <w:sz w:val="7"/>
                              </w:rPr>
                              <w:t>MSB10</w:t>
                            </w:r>
                          </w:p>
                        </w:tc>
                        <w:tc>
                          <w:tcPr>
                            <w:tcW w:w="420" w:type="dxa"/>
                          </w:tcPr>
                          <w:p w14:paraId="6EAE4D02" w14:textId="77777777" w:rsidR="005A72E5" w:rsidRDefault="005A72E5">
                            <w:pPr>
                              <w:pStyle w:val="TableParagraph"/>
                              <w:rPr>
                                <w:sz w:val="16"/>
                              </w:rPr>
                            </w:pPr>
                          </w:p>
                        </w:tc>
                        <w:tc>
                          <w:tcPr>
                            <w:tcW w:w="795" w:type="dxa"/>
                            <w:tcBorders>
                              <w:right w:val="single" w:sz="4" w:space="0" w:color="000000"/>
                            </w:tcBorders>
                          </w:tcPr>
                          <w:p w14:paraId="2FCD4328" w14:textId="77777777" w:rsidR="005A72E5" w:rsidRDefault="005A72E5">
                            <w:pPr>
                              <w:pStyle w:val="TableParagraph"/>
                              <w:rPr>
                                <w:sz w:val="16"/>
                              </w:rPr>
                            </w:pPr>
                          </w:p>
                        </w:tc>
                      </w:tr>
                      <w:tr w:rsidR="005A72E5" w14:paraId="5D828CD2" w14:textId="77777777">
                        <w:trPr>
                          <w:trHeight w:val="187"/>
                        </w:trPr>
                        <w:tc>
                          <w:tcPr>
                            <w:tcW w:w="1110" w:type="dxa"/>
                            <w:tcBorders>
                              <w:left w:val="single" w:sz="4" w:space="0" w:color="000000"/>
                              <w:right w:val="dashed" w:sz="4" w:space="0" w:color="000000"/>
                            </w:tcBorders>
                          </w:tcPr>
                          <w:p w14:paraId="4D0B9C87" w14:textId="77777777" w:rsidR="005A72E5" w:rsidRDefault="005A72E5">
                            <w:pPr>
                              <w:pStyle w:val="TableParagraph"/>
                              <w:spacing w:before="72"/>
                              <w:ind w:left="96"/>
                              <w:rPr>
                                <w:rFonts w:ascii="Arial"/>
                                <w:i/>
                                <w:sz w:val="7"/>
                              </w:rPr>
                            </w:pPr>
                            <w:r>
                              <w:rPr>
                                <w:rFonts w:ascii="Arial"/>
                                <w:i/>
                                <w:sz w:val="7"/>
                              </w:rPr>
                              <w:t>S100A12</w:t>
                            </w:r>
                          </w:p>
                        </w:tc>
                        <w:tc>
                          <w:tcPr>
                            <w:tcW w:w="452" w:type="dxa"/>
                            <w:tcBorders>
                              <w:left w:val="dashed" w:sz="4" w:space="0" w:color="000000"/>
                              <w:right w:val="dashed" w:sz="4" w:space="0" w:color="000000"/>
                            </w:tcBorders>
                          </w:tcPr>
                          <w:p w14:paraId="5180C5AD" w14:textId="77777777" w:rsidR="005A72E5" w:rsidRDefault="005A72E5">
                            <w:pPr>
                              <w:pStyle w:val="TableParagraph"/>
                              <w:rPr>
                                <w:sz w:val="12"/>
                              </w:rPr>
                            </w:pPr>
                          </w:p>
                        </w:tc>
                        <w:tc>
                          <w:tcPr>
                            <w:tcW w:w="1054" w:type="dxa"/>
                            <w:tcBorders>
                              <w:left w:val="dashed" w:sz="4" w:space="0" w:color="000000"/>
                            </w:tcBorders>
                          </w:tcPr>
                          <w:p w14:paraId="542C677F" w14:textId="77777777" w:rsidR="005A72E5" w:rsidRDefault="005A72E5">
                            <w:pPr>
                              <w:pStyle w:val="TableParagraph"/>
                              <w:spacing w:before="15"/>
                              <w:ind w:left="344"/>
                              <w:rPr>
                                <w:rFonts w:ascii="Arial"/>
                                <w:i/>
                                <w:sz w:val="7"/>
                              </w:rPr>
                            </w:pPr>
                            <w:r>
                              <w:rPr>
                                <w:rFonts w:ascii="Arial"/>
                                <w:i/>
                                <w:sz w:val="7"/>
                              </w:rPr>
                              <w:t>FTH1</w:t>
                            </w:r>
                          </w:p>
                        </w:tc>
                        <w:tc>
                          <w:tcPr>
                            <w:tcW w:w="420" w:type="dxa"/>
                          </w:tcPr>
                          <w:p w14:paraId="468B5152" w14:textId="77777777" w:rsidR="005A72E5" w:rsidRDefault="005A72E5">
                            <w:pPr>
                              <w:pStyle w:val="TableParagraph"/>
                              <w:rPr>
                                <w:sz w:val="12"/>
                              </w:rPr>
                            </w:pPr>
                          </w:p>
                        </w:tc>
                        <w:tc>
                          <w:tcPr>
                            <w:tcW w:w="795" w:type="dxa"/>
                            <w:tcBorders>
                              <w:right w:val="single" w:sz="4" w:space="0" w:color="000000"/>
                            </w:tcBorders>
                          </w:tcPr>
                          <w:p w14:paraId="69BB9CFD" w14:textId="77777777" w:rsidR="005A72E5" w:rsidRDefault="005A72E5">
                            <w:pPr>
                              <w:pStyle w:val="TableParagraph"/>
                              <w:rPr>
                                <w:sz w:val="12"/>
                              </w:rPr>
                            </w:pPr>
                          </w:p>
                        </w:tc>
                      </w:tr>
                      <w:tr w:rsidR="005A72E5" w14:paraId="65DB7E20" w14:textId="77777777">
                        <w:trPr>
                          <w:trHeight w:val="213"/>
                        </w:trPr>
                        <w:tc>
                          <w:tcPr>
                            <w:tcW w:w="1110" w:type="dxa"/>
                            <w:tcBorders>
                              <w:left w:val="single" w:sz="4" w:space="0" w:color="000000"/>
                              <w:right w:val="dashed" w:sz="4" w:space="0" w:color="000000"/>
                            </w:tcBorders>
                          </w:tcPr>
                          <w:p w14:paraId="7461383E" w14:textId="77777777" w:rsidR="005A72E5" w:rsidRDefault="005A72E5">
                            <w:pPr>
                              <w:pStyle w:val="TableParagraph"/>
                              <w:rPr>
                                <w:sz w:val="14"/>
                              </w:rPr>
                            </w:pPr>
                          </w:p>
                        </w:tc>
                        <w:tc>
                          <w:tcPr>
                            <w:tcW w:w="452" w:type="dxa"/>
                            <w:tcBorders>
                              <w:left w:val="dashed" w:sz="4" w:space="0" w:color="000000"/>
                              <w:right w:val="dashed" w:sz="4" w:space="0" w:color="000000"/>
                            </w:tcBorders>
                          </w:tcPr>
                          <w:p w14:paraId="50B78833" w14:textId="77777777" w:rsidR="005A72E5" w:rsidRDefault="005A72E5">
                            <w:pPr>
                              <w:pStyle w:val="TableParagraph"/>
                              <w:rPr>
                                <w:sz w:val="14"/>
                              </w:rPr>
                            </w:pPr>
                          </w:p>
                        </w:tc>
                        <w:tc>
                          <w:tcPr>
                            <w:tcW w:w="1054" w:type="dxa"/>
                            <w:tcBorders>
                              <w:left w:val="dashed" w:sz="4" w:space="0" w:color="000000"/>
                            </w:tcBorders>
                          </w:tcPr>
                          <w:p w14:paraId="2BF0F91A" w14:textId="77777777" w:rsidR="005A72E5" w:rsidRDefault="005A72E5">
                            <w:pPr>
                              <w:pStyle w:val="TableParagraph"/>
                              <w:rPr>
                                <w:sz w:val="14"/>
                              </w:rPr>
                            </w:pPr>
                          </w:p>
                        </w:tc>
                        <w:tc>
                          <w:tcPr>
                            <w:tcW w:w="420" w:type="dxa"/>
                          </w:tcPr>
                          <w:p w14:paraId="5691157D" w14:textId="77777777" w:rsidR="005A72E5" w:rsidRDefault="005A72E5">
                            <w:pPr>
                              <w:pStyle w:val="TableParagraph"/>
                              <w:rPr>
                                <w:sz w:val="14"/>
                              </w:rPr>
                            </w:pPr>
                          </w:p>
                        </w:tc>
                        <w:tc>
                          <w:tcPr>
                            <w:tcW w:w="795" w:type="dxa"/>
                            <w:tcBorders>
                              <w:right w:val="single" w:sz="4" w:space="0" w:color="000000"/>
                            </w:tcBorders>
                          </w:tcPr>
                          <w:p w14:paraId="16F23B59" w14:textId="77777777" w:rsidR="005A72E5" w:rsidRDefault="005A72E5">
                            <w:pPr>
                              <w:pStyle w:val="TableParagraph"/>
                              <w:spacing w:before="33"/>
                              <w:ind w:right="48"/>
                              <w:jc w:val="right"/>
                              <w:rPr>
                                <w:rFonts w:ascii="Arial"/>
                                <w:i/>
                                <w:sz w:val="7"/>
                              </w:rPr>
                            </w:pPr>
                            <w:r>
                              <w:rPr>
                                <w:rFonts w:ascii="Arial"/>
                                <w:i/>
                                <w:sz w:val="7"/>
                              </w:rPr>
                              <w:t>SPP1</w:t>
                            </w:r>
                          </w:p>
                        </w:tc>
                      </w:tr>
                      <w:tr w:rsidR="005A72E5" w14:paraId="2B9EC0B6" w14:textId="77777777">
                        <w:trPr>
                          <w:trHeight w:val="179"/>
                        </w:trPr>
                        <w:tc>
                          <w:tcPr>
                            <w:tcW w:w="1110" w:type="dxa"/>
                            <w:tcBorders>
                              <w:left w:val="single" w:sz="4" w:space="0" w:color="000000"/>
                              <w:right w:val="dashed" w:sz="4" w:space="0" w:color="000000"/>
                            </w:tcBorders>
                          </w:tcPr>
                          <w:p w14:paraId="308285B1" w14:textId="77777777" w:rsidR="005A72E5" w:rsidRDefault="005A72E5">
                            <w:pPr>
                              <w:pStyle w:val="TableParagraph"/>
                              <w:spacing w:before="6"/>
                              <w:rPr>
                                <w:sz w:val="8"/>
                              </w:rPr>
                            </w:pPr>
                          </w:p>
                          <w:p w14:paraId="1A4F98A4" w14:textId="77777777" w:rsidR="005A72E5" w:rsidRDefault="005A72E5">
                            <w:pPr>
                              <w:pStyle w:val="TableParagraph"/>
                              <w:spacing w:line="61" w:lineRule="exact"/>
                              <w:ind w:left="488" w:right="427"/>
                              <w:jc w:val="center"/>
                              <w:rPr>
                                <w:rFonts w:ascii="Arial"/>
                                <w:i/>
                                <w:sz w:val="7"/>
                              </w:rPr>
                            </w:pPr>
                            <w:r>
                              <w:rPr>
                                <w:rFonts w:ascii="Arial"/>
                                <w:i/>
                                <w:sz w:val="7"/>
                              </w:rPr>
                              <w:t>TKT</w:t>
                            </w:r>
                          </w:p>
                        </w:tc>
                        <w:tc>
                          <w:tcPr>
                            <w:tcW w:w="452" w:type="dxa"/>
                            <w:tcBorders>
                              <w:left w:val="dashed" w:sz="4" w:space="0" w:color="000000"/>
                              <w:right w:val="dashed" w:sz="4" w:space="0" w:color="000000"/>
                            </w:tcBorders>
                          </w:tcPr>
                          <w:p w14:paraId="7A9F8E09" w14:textId="77777777" w:rsidR="005A72E5" w:rsidRDefault="005A72E5">
                            <w:pPr>
                              <w:pStyle w:val="TableParagraph"/>
                              <w:rPr>
                                <w:sz w:val="12"/>
                              </w:rPr>
                            </w:pPr>
                          </w:p>
                        </w:tc>
                        <w:tc>
                          <w:tcPr>
                            <w:tcW w:w="1054" w:type="dxa"/>
                            <w:tcBorders>
                              <w:left w:val="dashed" w:sz="4" w:space="0" w:color="000000"/>
                            </w:tcBorders>
                          </w:tcPr>
                          <w:p w14:paraId="5618F3E4" w14:textId="77777777" w:rsidR="005A72E5" w:rsidRDefault="005A72E5">
                            <w:pPr>
                              <w:pStyle w:val="TableParagraph"/>
                              <w:rPr>
                                <w:sz w:val="12"/>
                              </w:rPr>
                            </w:pPr>
                          </w:p>
                        </w:tc>
                        <w:tc>
                          <w:tcPr>
                            <w:tcW w:w="420" w:type="dxa"/>
                          </w:tcPr>
                          <w:p w14:paraId="16515F27" w14:textId="77777777" w:rsidR="005A72E5" w:rsidRDefault="005A72E5">
                            <w:pPr>
                              <w:pStyle w:val="TableParagraph"/>
                              <w:rPr>
                                <w:sz w:val="12"/>
                              </w:rPr>
                            </w:pPr>
                          </w:p>
                        </w:tc>
                        <w:tc>
                          <w:tcPr>
                            <w:tcW w:w="795" w:type="dxa"/>
                            <w:tcBorders>
                              <w:right w:val="single" w:sz="4" w:space="0" w:color="000000"/>
                            </w:tcBorders>
                          </w:tcPr>
                          <w:p w14:paraId="4ABC0F2B" w14:textId="77777777" w:rsidR="005A72E5" w:rsidRDefault="005A72E5">
                            <w:pPr>
                              <w:pStyle w:val="TableParagraph"/>
                              <w:rPr>
                                <w:sz w:val="12"/>
                              </w:rPr>
                            </w:pPr>
                          </w:p>
                        </w:tc>
                      </w:tr>
                      <w:tr w:rsidR="005A72E5" w14:paraId="50D00667" w14:textId="77777777">
                        <w:trPr>
                          <w:trHeight w:val="103"/>
                        </w:trPr>
                        <w:tc>
                          <w:tcPr>
                            <w:tcW w:w="1110" w:type="dxa"/>
                            <w:tcBorders>
                              <w:left w:val="single" w:sz="4" w:space="0" w:color="000000"/>
                              <w:right w:val="dashed" w:sz="4" w:space="0" w:color="000000"/>
                            </w:tcBorders>
                          </w:tcPr>
                          <w:p w14:paraId="0453C2AA" w14:textId="77777777" w:rsidR="005A72E5" w:rsidRDefault="005A72E5">
                            <w:pPr>
                              <w:pStyle w:val="TableParagraph"/>
                              <w:rPr>
                                <w:sz w:val="4"/>
                              </w:rPr>
                            </w:pPr>
                          </w:p>
                        </w:tc>
                        <w:tc>
                          <w:tcPr>
                            <w:tcW w:w="452" w:type="dxa"/>
                            <w:tcBorders>
                              <w:left w:val="dashed" w:sz="4" w:space="0" w:color="000000"/>
                              <w:right w:val="dashed" w:sz="4" w:space="0" w:color="000000"/>
                            </w:tcBorders>
                          </w:tcPr>
                          <w:p w14:paraId="1C5F9E3F" w14:textId="77777777" w:rsidR="005A72E5" w:rsidRDefault="005A72E5">
                            <w:pPr>
                              <w:pStyle w:val="TableParagraph"/>
                              <w:rPr>
                                <w:sz w:val="4"/>
                              </w:rPr>
                            </w:pPr>
                          </w:p>
                        </w:tc>
                        <w:tc>
                          <w:tcPr>
                            <w:tcW w:w="1054" w:type="dxa"/>
                            <w:tcBorders>
                              <w:left w:val="dashed" w:sz="4" w:space="0" w:color="000000"/>
                            </w:tcBorders>
                          </w:tcPr>
                          <w:p w14:paraId="1B4689FE" w14:textId="77777777" w:rsidR="005A72E5" w:rsidRDefault="005A72E5">
                            <w:pPr>
                              <w:pStyle w:val="TableParagraph"/>
                              <w:tabs>
                                <w:tab w:val="left" w:pos="562"/>
                              </w:tabs>
                              <w:spacing w:line="84" w:lineRule="exact"/>
                              <w:ind w:right="45"/>
                              <w:jc w:val="right"/>
                              <w:rPr>
                                <w:rFonts w:ascii="Arial"/>
                                <w:i/>
                                <w:sz w:val="7"/>
                              </w:rPr>
                            </w:pPr>
                            <w:r>
                              <w:rPr>
                                <w:rFonts w:ascii="Arial"/>
                                <w:i/>
                                <w:sz w:val="7"/>
                              </w:rPr>
                              <w:t>S100A10</w:t>
                            </w:r>
                            <w:r>
                              <w:rPr>
                                <w:rFonts w:ascii="Arial"/>
                                <w:i/>
                                <w:sz w:val="7"/>
                              </w:rPr>
                              <w:tab/>
                            </w:r>
                            <w:r>
                              <w:rPr>
                                <w:rFonts w:ascii="Arial"/>
                                <w:i/>
                                <w:spacing w:val="-2"/>
                                <w:position w:val="-2"/>
                                <w:sz w:val="7"/>
                              </w:rPr>
                              <w:t>FABP5</w:t>
                            </w:r>
                          </w:p>
                        </w:tc>
                        <w:tc>
                          <w:tcPr>
                            <w:tcW w:w="420" w:type="dxa"/>
                            <w:vMerge w:val="restart"/>
                          </w:tcPr>
                          <w:p w14:paraId="7C28841A" w14:textId="77777777" w:rsidR="005A72E5" w:rsidRDefault="005A72E5">
                            <w:pPr>
                              <w:pStyle w:val="TableParagraph"/>
                              <w:rPr>
                                <w:sz w:val="16"/>
                              </w:rPr>
                            </w:pPr>
                          </w:p>
                        </w:tc>
                        <w:tc>
                          <w:tcPr>
                            <w:tcW w:w="795" w:type="dxa"/>
                            <w:vMerge w:val="restart"/>
                            <w:tcBorders>
                              <w:right w:val="single" w:sz="4" w:space="0" w:color="000000"/>
                            </w:tcBorders>
                          </w:tcPr>
                          <w:p w14:paraId="3960C771" w14:textId="77777777" w:rsidR="005A72E5" w:rsidRDefault="005A72E5">
                            <w:pPr>
                              <w:pStyle w:val="TableParagraph"/>
                              <w:rPr>
                                <w:sz w:val="16"/>
                              </w:rPr>
                            </w:pPr>
                          </w:p>
                        </w:tc>
                      </w:tr>
                      <w:tr w:rsidR="005A72E5" w14:paraId="622D4704" w14:textId="77777777">
                        <w:trPr>
                          <w:trHeight w:val="415"/>
                        </w:trPr>
                        <w:tc>
                          <w:tcPr>
                            <w:tcW w:w="1110" w:type="dxa"/>
                            <w:tcBorders>
                              <w:left w:val="single" w:sz="4" w:space="0" w:color="000000"/>
                              <w:right w:val="dashed" w:sz="4" w:space="0" w:color="000000"/>
                            </w:tcBorders>
                          </w:tcPr>
                          <w:p w14:paraId="57927AC7" w14:textId="77777777" w:rsidR="005A72E5" w:rsidRDefault="005A72E5">
                            <w:pPr>
                              <w:pStyle w:val="TableParagraph"/>
                              <w:spacing w:before="60"/>
                              <w:ind w:left="403"/>
                              <w:rPr>
                                <w:rFonts w:ascii="Arial"/>
                                <w:i/>
                                <w:sz w:val="7"/>
                              </w:rPr>
                            </w:pPr>
                            <w:r>
                              <w:rPr>
                                <w:rFonts w:ascii="Arial"/>
                                <w:i/>
                                <w:sz w:val="7"/>
                              </w:rPr>
                              <w:t>DUSP1</w:t>
                            </w:r>
                          </w:p>
                          <w:p w14:paraId="297D0A92" w14:textId="77777777" w:rsidR="005A72E5" w:rsidRDefault="005A72E5">
                            <w:pPr>
                              <w:pStyle w:val="TableParagraph"/>
                              <w:spacing w:before="13" w:line="278" w:lineRule="auto"/>
                              <w:ind w:left="544" w:firstLine="213"/>
                              <w:rPr>
                                <w:rFonts w:ascii="Arial"/>
                                <w:i/>
                                <w:sz w:val="7"/>
                              </w:rPr>
                            </w:pPr>
                            <w:r>
                              <w:rPr>
                                <w:rFonts w:ascii="Arial"/>
                                <w:i/>
                                <w:sz w:val="7"/>
                              </w:rPr>
                              <w:t>CSTA S100A9</w:t>
                            </w:r>
                          </w:p>
                          <w:p w14:paraId="3D0B5A8E" w14:textId="77777777" w:rsidR="005A72E5" w:rsidRDefault="005A72E5">
                            <w:pPr>
                              <w:pStyle w:val="TableParagraph"/>
                              <w:spacing w:line="55" w:lineRule="exact"/>
                              <w:ind w:right="10"/>
                              <w:jc w:val="right"/>
                              <w:rPr>
                                <w:rFonts w:ascii="Arial"/>
                                <w:i/>
                                <w:sz w:val="7"/>
                              </w:rPr>
                            </w:pPr>
                            <w:r>
                              <w:rPr>
                                <w:rFonts w:ascii="Arial"/>
                                <w:i/>
                                <w:sz w:val="7"/>
                              </w:rPr>
                              <w:t>EEF1A1</w:t>
                            </w:r>
                          </w:p>
                        </w:tc>
                        <w:tc>
                          <w:tcPr>
                            <w:tcW w:w="452" w:type="dxa"/>
                            <w:tcBorders>
                              <w:left w:val="dashed" w:sz="4" w:space="0" w:color="000000"/>
                              <w:right w:val="dashed" w:sz="4" w:space="0" w:color="000000"/>
                            </w:tcBorders>
                          </w:tcPr>
                          <w:p w14:paraId="779DD96B" w14:textId="77777777" w:rsidR="005A72E5" w:rsidRDefault="005A72E5">
                            <w:pPr>
                              <w:pStyle w:val="TableParagraph"/>
                              <w:spacing w:before="1"/>
                              <w:rPr>
                                <w:sz w:val="10"/>
                              </w:rPr>
                            </w:pPr>
                          </w:p>
                          <w:p w14:paraId="7DAAC3EC" w14:textId="77777777" w:rsidR="005A72E5" w:rsidRDefault="005A72E5">
                            <w:pPr>
                              <w:pStyle w:val="TableParagraph"/>
                              <w:spacing w:before="1"/>
                              <w:ind w:right="10"/>
                              <w:jc w:val="right"/>
                              <w:rPr>
                                <w:rFonts w:ascii="Arial"/>
                                <w:sz w:val="7"/>
                              </w:rPr>
                            </w:pPr>
                            <w:r>
                              <w:rPr>
                                <w:rFonts w:ascii="Arial"/>
                                <w:w w:val="101"/>
                                <w:sz w:val="7"/>
                              </w:rPr>
                              <w:t>L</w:t>
                            </w:r>
                          </w:p>
                        </w:tc>
                        <w:tc>
                          <w:tcPr>
                            <w:tcW w:w="1054" w:type="dxa"/>
                            <w:tcBorders>
                              <w:left w:val="dashed" w:sz="4" w:space="0" w:color="000000"/>
                            </w:tcBorders>
                          </w:tcPr>
                          <w:p w14:paraId="1B2B1DDD" w14:textId="77777777" w:rsidR="005A72E5" w:rsidRDefault="005A72E5">
                            <w:pPr>
                              <w:pStyle w:val="TableParagraph"/>
                              <w:spacing w:line="117" w:lineRule="exact"/>
                              <w:ind w:left="76"/>
                              <w:rPr>
                                <w:rFonts w:ascii="Arial"/>
                                <w:i/>
                                <w:sz w:val="7"/>
                              </w:rPr>
                            </w:pPr>
                            <w:r>
                              <w:rPr>
                                <w:rFonts w:ascii="Arial"/>
                                <w:i/>
                                <w:position w:val="4"/>
                                <w:sz w:val="7"/>
                              </w:rPr>
                              <w:t xml:space="preserve">S100A11 </w:t>
                            </w:r>
                            <w:r>
                              <w:rPr>
                                <w:rFonts w:ascii="Arial"/>
                                <w:i/>
                                <w:position w:val="1"/>
                                <w:sz w:val="7"/>
                              </w:rPr>
                              <w:t xml:space="preserve">CSTB </w:t>
                            </w:r>
                            <w:r>
                              <w:rPr>
                                <w:rFonts w:ascii="Arial"/>
                                <w:i/>
                                <w:sz w:val="7"/>
                              </w:rPr>
                              <w:t>TUBA1B</w:t>
                            </w:r>
                          </w:p>
                          <w:p w14:paraId="602554C4" w14:textId="77777777" w:rsidR="005A72E5" w:rsidRDefault="005A72E5">
                            <w:pPr>
                              <w:pStyle w:val="TableParagraph"/>
                              <w:spacing w:before="4" w:line="89" w:lineRule="exact"/>
                              <w:ind w:left="32"/>
                              <w:rPr>
                                <w:rFonts w:ascii="Arial" w:hAnsi="Arial"/>
                                <w:i/>
                                <w:sz w:val="7"/>
                              </w:rPr>
                            </w:pPr>
                            <w:r>
                              <w:rPr>
                                <w:rFonts w:ascii="Arial" w:hAnsi="Arial"/>
                                <w:position w:val="1"/>
                                <w:sz w:val="7"/>
                              </w:rPr>
                              <w:t xml:space="preserve">ALS1 </w:t>
                            </w:r>
                            <w:r>
                              <w:rPr>
                                <w:rFonts w:ascii="Arial" w:hAnsi="Arial"/>
                                <w:i/>
                                <w:sz w:val="7"/>
                              </w:rPr>
                              <w:t>HLA−DRA</w:t>
                            </w:r>
                          </w:p>
                          <w:p w14:paraId="1331C6DC" w14:textId="77777777" w:rsidR="005A72E5" w:rsidRDefault="005A72E5">
                            <w:pPr>
                              <w:pStyle w:val="TableParagraph"/>
                              <w:tabs>
                                <w:tab w:val="left" w:pos="433"/>
                              </w:tabs>
                              <w:spacing w:line="99" w:lineRule="exact"/>
                              <w:ind w:right="45"/>
                              <w:jc w:val="center"/>
                              <w:rPr>
                                <w:rFonts w:ascii="Arial"/>
                                <w:i/>
                                <w:sz w:val="7"/>
                              </w:rPr>
                            </w:pPr>
                            <w:r>
                              <w:rPr>
                                <w:rFonts w:ascii="Arial"/>
                                <w:i/>
                                <w:position w:val="2"/>
                                <w:sz w:val="7"/>
                              </w:rPr>
                              <w:t>FTL</w:t>
                            </w:r>
                            <w:r>
                              <w:rPr>
                                <w:rFonts w:ascii="Arial"/>
                                <w:i/>
                                <w:position w:val="2"/>
                                <w:sz w:val="7"/>
                              </w:rPr>
                              <w:tab/>
                            </w:r>
                            <w:r>
                              <w:rPr>
                                <w:rFonts w:ascii="Arial"/>
                                <w:i/>
                                <w:sz w:val="7"/>
                              </w:rPr>
                              <w:t>GLUL</w:t>
                            </w:r>
                          </w:p>
                          <w:p w14:paraId="77A6AFB9" w14:textId="77777777" w:rsidR="005A72E5" w:rsidRDefault="005A72E5">
                            <w:pPr>
                              <w:pStyle w:val="TableParagraph"/>
                              <w:spacing w:before="10" w:line="103" w:lineRule="auto"/>
                              <w:ind w:left="407"/>
                              <w:rPr>
                                <w:rFonts w:ascii="Arial"/>
                                <w:i/>
                                <w:sz w:val="7"/>
                              </w:rPr>
                            </w:pPr>
                            <w:r>
                              <w:rPr>
                                <w:rFonts w:ascii="Arial"/>
                                <w:i/>
                                <w:w w:val="105"/>
                                <w:sz w:val="6"/>
                              </w:rPr>
                              <w:t xml:space="preserve">LDHA </w:t>
                            </w:r>
                            <w:r>
                              <w:rPr>
                                <w:rFonts w:ascii="Arial"/>
                                <w:i/>
                                <w:spacing w:val="17"/>
                                <w:w w:val="105"/>
                                <w:sz w:val="6"/>
                              </w:rPr>
                              <w:t xml:space="preserve"> </w:t>
                            </w:r>
                            <w:r>
                              <w:rPr>
                                <w:rFonts w:ascii="Arial"/>
                                <w:i/>
                                <w:w w:val="105"/>
                                <w:position w:val="-4"/>
                                <w:sz w:val="7"/>
                              </w:rPr>
                              <w:t>FPR3</w:t>
                            </w:r>
                          </w:p>
                        </w:tc>
                        <w:tc>
                          <w:tcPr>
                            <w:tcW w:w="420" w:type="dxa"/>
                            <w:vMerge/>
                            <w:tcBorders>
                              <w:top w:val="nil"/>
                            </w:tcBorders>
                          </w:tcPr>
                          <w:p w14:paraId="50B04930" w14:textId="77777777" w:rsidR="005A72E5" w:rsidRDefault="005A72E5">
                            <w:pPr>
                              <w:rPr>
                                <w:sz w:val="2"/>
                                <w:szCs w:val="2"/>
                              </w:rPr>
                            </w:pPr>
                          </w:p>
                        </w:tc>
                        <w:tc>
                          <w:tcPr>
                            <w:tcW w:w="795" w:type="dxa"/>
                            <w:vMerge/>
                            <w:tcBorders>
                              <w:top w:val="nil"/>
                              <w:right w:val="single" w:sz="4" w:space="0" w:color="000000"/>
                            </w:tcBorders>
                          </w:tcPr>
                          <w:p w14:paraId="15F48F61" w14:textId="77777777" w:rsidR="005A72E5" w:rsidRDefault="005A72E5">
                            <w:pPr>
                              <w:rPr>
                                <w:sz w:val="2"/>
                                <w:szCs w:val="2"/>
                              </w:rPr>
                            </w:pPr>
                          </w:p>
                        </w:tc>
                      </w:tr>
                      <w:tr w:rsidR="005A72E5" w14:paraId="0B931AFE" w14:textId="77777777">
                        <w:trPr>
                          <w:trHeight w:val="104"/>
                        </w:trPr>
                        <w:tc>
                          <w:tcPr>
                            <w:tcW w:w="1110" w:type="dxa"/>
                            <w:tcBorders>
                              <w:left w:val="single" w:sz="4" w:space="0" w:color="000000"/>
                              <w:right w:val="dashed" w:sz="4" w:space="0" w:color="000000"/>
                            </w:tcBorders>
                          </w:tcPr>
                          <w:p w14:paraId="7E0A48EE" w14:textId="77777777" w:rsidR="005A72E5" w:rsidRDefault="005A72E5">
                            <w:pPr>
                              <w:pStyle w:val="TableParagraph"/>
                              <w:spacing w:line="79" w:lineRule="exact"/>
                              <w:ind w:left="489" w:right="427"/>
                              <w:jc w:val="center"/>
                              <w:rPr>
                                <w:rFonts w:ascii="Arial"/>
                                <w:i/>
                                <w:sz w:val="7"/>
                              </w:rPr>
                            </w:pPr>
                            <w:r>
                              <w:rPr>
                                <w:rFonts w:ascii="Arial"/>
                                <w:i/>
                                <w:sz w:val="7"/>
                              </w:rPr>
                              <w:t>FOS</w:t>
                            </w:r>
                          </w:p>
                        </w:tc>
                        <w:tc>
                          <w:tcPr>
                            <w:tcW w:w="452" w:type="dxa"/>
                            <w:tcBorders>
                              <w:left w:val="dashed" w:sz="4" w:space="0" w:color="000000"/>
                              <w:right w:val="dashed" w:sz="4" w:space="0" w:color="000000"/>
                            </w:tcBorders>
                          </w:tcPr>
                          <w:p w14:paraId="6B9CC28D" w14:textId="77777777" w:rsidR="005A72E5" w:rsidRDefault="005A72E5">
                            <w:pPr>
                              <w:pStyle w:val="TableParagraph"/>
                              <w:rPr>
                                <w:sz w:val="4"/>
                              </w:rPr>
                            </w:pPr>
                          </w:p>
                        </w:tc>
                        <w:tc>
                          <w:tcPr>
                            <w:tcW w:w="1054" w:type="dxa"/>
                            <w:tcBorders>
                              <w:left w:val="dashed" w:sz="4" w:space="0" w:color="000000"/>
                            </w:tcBorders>
                          </w:tcPr>
                          <w:p w14:paraId="77E0913B" w14:textId="77777777" w:rsidR="005A72E5" w:rsidRDefault="005A72E5">
                            <w:pPr>
                              <w:pStyle w:val="TableParagraph"/>
                              <w:spacing w:line="67" w:lineRule="exact"/>
                              <w:ind w:left="167"/>
                              <w:rPr>
                                <w:rFonts w:ascii="Arial"/>
                                <w:i/>
                                <w:sz w:val="7"/>
                              </w:rPr>
                            </w:pPr>
                            <w:r>
                              <w:rPr>
                                <w:rFonts w:ascii="Arial"/>
                                <w:i/>
                                <w:sz w:val="7"/>
                              </w:rPr>
                              <w:t>EMP3</w:t>
                            </w:r>
                          </w:p>
                        </w:tc>
                        <w:tc>
                          <w:tcPr>
                            <w:tcW w:w="420" w:type="dxa"/>
                            <w:vMerge/>
                            <w:tcBorders>
                              <w:top w:val="nil"/>
                            </w:tcBorders>
                          </w:tcPr>
                          <w:p w14:paraId="7D3087EE" w14:textId="77777777" w:rsidR="005A72E5" w:rsidRDefault="005A72E5">
                            <w:pPr>
                              <w:rPr>
                                <w:sz w:val="2"/>
                                <w:szCs w:val="2"/>
                              </w:rPr>
                            </w:pPr>
                          </w:p>
                        </w:tc>
                        <w:tc>
                          <w:tcPr>
                            <w:tcW w:w="795" w:type="dxa"/>
                            <w:vMerge/>
                            <w:tcBorders>
                              <w:top w:val="nil"/>
                              <w:right w:val="single" w:sz="4" w:space="0" w:color="000000"/>
                            </w:tcBorders>
                          </w:tcPr>
                          <w:p w14:paraId="49DBAD45" w14:textId="77777777" w:rsidR="005A72E5" w:rsidRDefault="005A72E5">
                            <w:pPr>
                              <w:rPr>
                                <w:sz w:val="2"/>
                                <w:szCs w:val="2"/>
                              </w:rPr>
                            </w:pPr>
                          </w:p>
                        </w:tc>
                      </w:tr>
                      <w:tr w:rsidR="005A72E5" w14:paraId="693EA31E" w14:textId="77777777">
                        <w:trPr>
                          <w:trHeight w:val="264"/>
                        </w:trPr>
                        <w:tc>
                          <w:tcPr>
                            <w:tcW w:w="1110" w:type="dxa"/>
                            <w:tcBorders>
                              <w:left w:val="single" w:sz="4" w:space="0" w:color="000000"/>
                              <w:right w:val="dashed" w:sz="4" w:space="0" w:color="000000"/>
                            </w:tcBorders>
                          </w:tcPr>
                          <w:p w14:paraId="257F3D78" w14:textId="77777777" w:rsidR="005A72E5" w:rsidRDefault="005A72E5">
                            <w:pPr>
                              <w:pStyle w:val="TableParagraph"/>
                              <w:rPr>
                                <w:sz w:val="16"/>
                              </w:rPr>
                            </w:pPr>
                          </w:p>
                        </w:tc>
                        <w:tc>
                          <w:tcPr>
                            <w:tcW w:w="452" w:type="dxa"/>
                            <w:tcBorders>
                              <w:left w:val="dashed" w:sz="4" w:space="0" w:color="000000"/>
                              <w:right w:val="dashed" w:sz="4" w:space="0" w:color="000000"/>
                            </w:tcBorders>
                          </w:tcPr>
                          <w:p w14:paraId="1D65EB1B" w14:textId="77777777" w:rsidR="005A72E5" w:rsidRDefault="005A72E5">
                            <w:pPr>
                              <w:pStyle w:val="TableParagraph"/>
                              <w:rPr>
                                <w:sz w:val="16"/>
                              </w:rPr>
                            </w:pPr>
                          </w:p>
                        </w:tc>
                        <w:tc>
                          <w:tcPr>
                            <w:tcW w:w="1054" w:type="dxa"/>
                            <w:tcBorders>
                              <w:left w:val="dashed" w:sz="4" w:space="0" w:color="000000"/>
                            </w:tcBorders>
                          </w:tcPr>
                          <w:p w14:paraId="69F91B5C" w14:textId="77777777" w:rsidR="005A72E5" w:rsidRDefault="005A72E5">
                            <w:pPr>
                              <w:pStyle w:val="TableParagraph"/>
                              <w:rPr>
                                <w:sz w:val="16"/>
                              </w:rPr>
                            </w:pPr>
                          </w:p>
                        </w:tc>
                        <w:tc>
                          <w:tcPr>
                            <w:tcW w:w="420" w:type="dxa"/>
                          </w:tcPr>
                          <w:p w14:paraId="149B8D3D" w14:textId="77777777" w:rsidR="005A72E5" w:rsidRDefault="005A72E5">
                            <w:pPr>
                              <w:pStyle w:val="TableParagraph"/>
                              <w:spacing w:before="23"/>
                              <w:ind w:left="54"/>
                              <w:rPr>
                                <w:rFonts w:ascii="Arial"/>
                                <w:i/>
                                <w:sz w:val="7"/>
                              </w:rPr>
                            </w:pPr>
                            <w:r>
                              <w:rPr>
                                <w:rFonts w:ascii="Arial"/>
                                <w:i/>
                                <w:sz w:val="7"/>
                              </w:rPr>
                              <w:t>CCL2</w:t>
                            </w:r>
                          </w:p>
                        </w:tc>
                        <w:tc>
                          <w:tcPr>
                            <w:tcW w:w="795" w:type="dxa"/>
                            <w:tcBorders>
                              <w:right w:val="single" w:sz="4" w:space="0" w:color="000000"/>
                            </w:tcBorders>
                          </w:tcPr>
                          <w:p w14:paraId="2E861775" w14:textId="77777777" w:rsidR="005A72E5" w:rsidRDefault="005A72E5">
                            <w:pPr>
                              <w:pStyle w:val="TableParagraph"/>
                              <w:rPr>
                                <w:sz w:val="16"/>
                              </w:rPr>
                            </w:pPr>
                          </w:p>
                        </w:tc>
                      </w:tr>
                      <w:tr w:rsidR="005A72E5" w14:paraId="2F61D985" w14:textId="77777777">
                        <w:trPr>
                          <w:trHeight w:val="685"/>
                        </w:trPr>
                        <w:tc>
                          <w:tcPr>
                            <w:tcW w:w="1110" w:type="dxa"/>
                            <w:tcBorders>
                              <w:left w:val="single" w:sz="4" w:space="0" w:color="000000"/>
                              <w:bottom w:val="dashed" w:sz="4" w:space="0" w:color="000000"/>
                              <w:right w:val="dashed" w:sz="4" w:space="0" w:color="000000"/>
                            </w:tcBorders>
                          </w:tcPr>
                          <w:p w14:paraId="230497E8" w14:textId="77777777" w:rsidR="005A72E5" w:rsidRDefault="005A72E5">
                            <w:pPr>
                              <w:pStyle w:val="TableParagraph"/>
                              <w:rPr>
                                <w:sz w:val="16"/>
                              </w:rPr>
                            </w:pPr>
                          </w:p>
                        </w:tc>
                        <w:tc>
                          <w:tcPr>
                            <w:tcW w:w="452" w:type="dxa"/>
                            <w:tcBorders>
                              <w:left w:val="dashed" w:sz="4" w:space="0" w:color="000000"/>
                              <w:bottom w:val="dashed" w:sz="4" w:space="0" w:color="000000"/>
                              <w:right w:val="dashed" w:sz="4" w:space="0" w:color="000000"/>
                            </w:tcBorders>
                          </w:tcPr>
                          <w:p w14:paraId="0244693D" w14:textId="77777777" w:rsidR="005A72E5" w:rsidRDefault="005A72E5">
                            <w:pPr>
                              <w:pStyle w:val="TableParagraph"/>
                              <w:rPr>
                                <w:sz w:val="16"/>
                              </w:rPr>
                            </w:pPr>
                          </w:p>
                        </w:tc>
                        <w:tc>
                          <w:tcPr>
                            <w:tcW w:w="1054" w:type="dxa"/>
                            <w:tcBorders>
                              <w:left w:val="dashed" w:sz="4" w:space="0" w:color="000000"/>
                              <w:bottom w:val="dashed" w:sz="4" w:space="0" w:color="000000"/>
                            </w:tcBorders>
                          </w:tcPr>
                          <w:p w14:paraId="1586075B" w14:textId="77777777" w:rsidR="005A72E5" w:rsidRDefault="005A72E5">
                            <w:pPr>
                              <w:pStyle w:val="TableParagraph"/>
                              <w:rPr>
                                <w:sz w:val="16"/>
                              </w:rPr>
                            </w:pPr>
                          </w:p>
                        </w:tc>
                        <w:tc>
                          <w:tcPr>
                            <w:tcW w:w="420" w:type="dxa"/>
                            <w:tcBorders>
                              <w:bottom w:val="dashed" w:sz="4" w:space="0" w:color="000000"/>
                            </w:tcBorders>
                          </w:tcPr>
                          <w:p w14:paraId="51D4D865" w14:textId="77777777" w:rsidR="005A72E5" w:rsidRDefault="005A72E5">
                            <w:pPr>
                              <w:pStyle w:val="TableParagraph"/>
                              <w:rPr>
                                <w:sz w:val="16"/>
                              </w:rPr>
                            </w:pPr>
                          </w:p>
                        </w:tc>
                        <w:tc>
                          <w:tcPr>
                            <w:tcW w:w="795" w:type="dxa"/>
                            <w:tcBorders>
                              <w:bottom w:val="dashed" w:sz="4" w:space="0" w:color="000000"/>
                              <w:right w:val="single" w:sz="4" w:space="0" w:color="000000"/>
                            </w:tcBorders>
                          </w:tcPr>
                          <w:p w14:paraId="6D7E7D38" w14:textId="77777777" w:rsidR="005A72E5" w:rsidRDefault="005A72E5">
                            <w:pPr>
                              <w:pStyle w:val="TableParagraph"/>
                              <w:spacing w:before="1"/>
                              <w:rPr>
                                <w:sz w:val="14"/>
                              </w:rPr>
                            </w:pPr>
                          </w:p>
                          <w:p w14:paraId="2896C814" w14:textId="77777777" w:rsidR="005A72E5" w:rsidRDefault="005A72E5">
                            <w:pPr>
                              <w:pStyle w:val="TableParagraph"/>
                              <w:spacing w:line="242" w:lineRule="auto"/>
                              <w:ind w:left="65" w:firstLine="4"/>
                              <w:rPr>
                                <w:rFonts w:ascii="Arial"/>
                                <w:b/>
                                <w:sz w:val="10"/>
                              </w:rPr>
                            </w:pPr>
                            <w:r>
                              <w:rPr>
                                <w:rFonts w:ascii="Arial"/>
                                <w:b/>
                                <w:w w:val="105"/>
                                <w:sz w:val="10"/>
                              </w:rPr>
                              <w:t>Not sig. FDR&lt;0.01 FDR&lt;0.01</w:t>
                            </w:r>
                            <w:r>
                              <w:rPr>
                                <w:rFonts w:ascii="Arial"/>
                                <w:b/>
                                <w:spacing w:val="8"/>
                                <w:w w:val="105"/>
                                <w:sz w:val="10"/>
                              </w:rPr>
                              <w:t xml:space="preserve"> </w:t>
                            </w:r>
                            <w:r>
                              <w:rPr>
                                <w:rFonts w:ascii="Arial"/>
                                <w:b/>
                                <w:spacing w:val="-17"/>
                                <w:w w:val="105"/>
                                <w:sz w:val="10"/>
                              </w:rPr>
                              <w:t>&amp;</w:t>
                            </w:r>
                          </w:p>
                          <w:p w14:paraId="3B866F1F" w14:textId="77777777" w:rsidR="005A72E5" w:rsidRDefault="005A72E5">
                            <w:pPr>
                              <w:pStyle w:val="TableParagraph"/>
                              <w:spacing w:before="17" w:line="220" w:lineRule="auto"/>
                              <w:ind w:left="65"/>
                              <w:rPr>
                                <w:rFonts w:ascii="Arial"/>
                                <w:b/>
                                <w:sz w:val="10"/>
                              </w:rPr>
                            </w:pPr>
                            <w:r>
                              <w:rPr>
                                <w:rFonts w:ascii="Arial"/>
                                <w:b/>
                                <w:w w:val="105"/>
                                <w:sz w:val="10"/>
                              </w:rPr>
                              <w:t>log</w:t>
                            </w:r>
                            <w:r>
                              <w:rPr>
                                <w:rFonts w:ascii="Arial"/>
                                <w:b/>
                                <w:w w:val="105"/>
                                <w:position w:val="-3"/>
                                <w:sz w:val="6"/>
                              </w:rPr>
                              <w:t>2</w:t>
                            </w:r>
                            <w:r>
                              <w:rPr>
                                <w:rFonts w:ascii="Arial"/>
                                <w:b/>
                                <w:w w:val="105"/>
                                <w:sz w:val="10"/>
                              </w:rPr>
                              <w:t>FC&gt;1.5</w:t>
                            </w:r>
                          </w:p>
                        </w:tc>
                      </w:tr>
                      <w:tr w:rsidR="005A72E5" w14:paraId="7B2C9574" w14:textId="77777777">
                        <w:trPr>
                          <w:trHeight w:val="187"/>
                        </w:trPr>
                        <w:tc>
                          <w:tcPr>
                            <w:tcW w:w="1110" w:type="dxa"/>
                            <w:tcBorders>
                              <w:top w:val="dashed" w:sz="4" w:space="0" w:color="000000"/>
                              <w:left w:val="single" w:sz="4" w:space="0" w:color="000000"/>
                              <w:bottom w:val="single" w:sz="4" w:space="0" w:color="000000"/>
                              <w:right w:val="dashed" w:sz="4" w:space="0" w:color="000000"/>
                            </w:tcBorders>
                          </w:tcPr>
                          <w:p w14:paraId="57E29450" w14:textId="77777777" w:rsidR="005A72E5" w:rsidRDefault="005A72E5">
                            <w:pPr>
                              <w:pStyle w:val="TableParagraph"/>
                              <w:rPr>
                                <w:sz w:val="12"/>
                              </w:rPr>
                            </w:pPr>
                          </w:p>
                        </w:tc>
                        <w:tc>
                          <w:tcPr>
                            <w:tcW w:w="452" w:type="dxa"/>
                            <w:tcBorders>
                              <w:top w:val="dashed" w:sz="4" w:space="0" w:color="000000"/>
                              <w:left w:val="dashed" w:sz="4" w:space="0" w:color="000000"/>
                              <w:bottom w:val="single" w:sz="4" w:space="0" w:color="000000"/>
                              <w:right w:val="dashed" w:sz="4" w:space="0" w:color="000000"/>
                            </w:tcBorders>
                          </w:tcPr>
                          <w:p w14:paraId="2A60A877" w14:textId="77777777" w:rsidR="005A72E5" w:rsidRDefault="005A72E5">
                            <w:pPr>
                              <w:pStyle w:val="TableParagraph"/>
                              <w:rPr>
                                <w:sz w:val="12"/>
                              </w:rPr>
                            </w:pPr>
                          </w:p>
                        </w:tc>
                        <w:tc>
                          <w:tcPr>
                            <w:tcW w:w="2269" w:type="dxa"/>
                            <w:gridSpan w:val="3"/>
                            <w:tcBorders>
                              <w:top w:val="dashed" w:sz="4" w:space="0" w:color="000000"/>
                              <w:left w:val="dashed" w:sz="4" w:space="0" w:color="000000"/>
                              <w:bottom w:val="single" w:sz="4" w:space="0" w:color="000000"/>
                              <w:right w:val="single" w:sz="4" w:space="0" w:color="000000"/>
                            </w:tcBorders>
                          </w:tcPr>
                          <w:p w14:paraId="592BAA2E" w14:textId="77777777" w:rsidR="005A72E5" w:rsidRDefault="005A72E5">
                            <w:pPr>
                              <w:pStyle w:val="TableParagraph"/>
                              <w:rPr>
                                <w:sz w:val="12"/>
                              </w:rPr>
                            </w:pPr>
                          </w:p>
                        </w:tc>
                      </w:tr>
                    </w:tbl>
                    <w:p w14:paraId="786E6ECF" w14:textId="77777777" w:rsidR="005A72E5" w:rsidRDefault="005A72E5">
                      <w:pPr>
                        <w:pStyle w:val="BodyText"/>
                      </w:pPr>
                    </w:p>
                  </w:txbxContent>
                </v:textbox>
                <w10:wrap anchorx="page"/>
              </v:shape>
            </w:pict>
          </mc:Fallback>
        </mc:AlternateContent>
      </w:r>
      <w:r w:rsidR="009B75EF">
        <w:rPr>
          <w:rFonts w:ascii="Arial"/>
          <w:sz w:val="14"/>
        </w:rPr>
        <w:t>100</w:t>
      </w:r>
    </w:p>
    <w:p w14:paraId="39DAB782" w14:textId="77777777" w:rsidR="005313F1" w:rsidRDefault="005313F1">
      <w:pPr>
        <w:pStyle w:val="BodyText"/>
        <w:spacing w:before="6"/>
        <w:rPr>
          <w:rFonts w:ascii="Arial"/>
          <w:sz w:val="2"/>
        </w:rPr>
      </w:pPr>
    </w:p>
    <w:p w14:paraId="16BEC5E1" w14:textId="77777777" w:rsidR="005313F1" w:rsidRDefault="00090D17">
      <w:pPr>
        <w:pStyle w:val="BodyText"/>
        <w:spacing w:line="29" w:lineRule="exact"/>
        <w:ind w:left="5200"/>
        <w:rPr>
          <w:rFonts w:ascii="Arial"/>
          <w:sz w:val="2"/>
        </w:rPr>
      </w:pPr>
      <w:r>
        <w:rPr>
          <w:rFonts w:ascii="Arial"/>
          <w:noProof/>
          <w:sz w:val="2"/>
        </w:rPr>
        <mc:AlternateContent>
          <mc:Choice Requires="wpg">
            <w:drawing>
              <wp:inline distT="0" distB="0" distL="0" distR="0" wp14:anchorId="0F594F43" wp14:editId="70427C80">
                <wp:extent cx="17780" cy="17780"/>
                <wp:effectExtent l="0" t="0" r="0" b="0"/>
                <wp:docPr id="842" name="Group 3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43" name="Freeform 3402"/>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3403"/>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191F46" id="Group 3401"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">
                <v:shape id="Freeform 3402"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" path="m18,l5,,,5,,18r5,5l18,23r5,-5l23,5,18,xe" fillcolor="red" stroked="f">
                  <v:path arrowok="t" o:connecttype="custom" o:connectlocs="18,2;5,2;0,7;0,20;5,25;18,25;23,20;23,7;18,2" o:connectangles="0,0,0,0,0,0,0,0,0"/>
                </v:shape>
                <v:shape id="Freeform 3403"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p>
    <w:p w14:paraId="2FB9FF70" w14:textId="77777777" w:rsidR="005313F1" w:rsidRDefault="005313F1">
      <w:pPr>
        <w:pStyle w:val="BodyText"/>
        <w:rPr>
          <w:rFonts w:ascii="Arial"/>
          <w:sz w:val="10"/>
        </w:rPr>
      </w:pPr>
    </w:p>
    <w:p w14:paraId="0D893618" w14:textId="77777777" w:rsidR="005313F1" w:rsidRDefault="00090D17">
      <w:pPr>
        <w:spacing w:before="98"/>
        <w:ind w:left="2699"/>
        <w:rPr>
          <w:rFonts w:ascii="Arial"/>
          <w:sz w:val="14"/>
        </w:rPr>
      </w:pPr>
      <w:r>
        <w:rPr>
          <w:noProof/>
        </w:rPr>
        <mc:AlternateContent>
          <mc:Choice Requires="wpg">
            <w:drawing>
              <wp:anchor distT="0" distB="0" distL="0" distR="0" simplePos="0" relativeHeight="12416" behindDoc="0" locked="0" layoutInCell="1" allowOverlap="1" wp14:anchorId="41AF3F6C" wp14:editId="7B20F510">
                <wp:simplePos x="0" y="0"/>
                <wp:positionH relativeFrom="page">
                  <wp:posOffset>3078480</wp:posOffset>
                </wp:positionH>
                <wp:positionV relativeFrom="paragraph">
                  <wp:posOffset>189865</wp:posOffset>
                </wp:positionV>
                <wp:extent cx="17780" cy="17780"/>
                <wp:effectExtent l="0" t="0" r="0" b="0"/>
                <wp:wrapTopAndBottom/>
                <wp:docPr id="839" name="Group 3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4848" y="299"/>
                          <a:chExt cx="28" cy="28"/>
                        </a:xfrm>
                      </wpg:grpSpPr>
                      <wps:wsp>
                        <wps:cNvPr id="840" name="Freeform 3399"/>
                        <wps:cNvSpPr>
                          <a:spLocks/>
                        </wps:cNvSpPr>
                        <wps:spPr bwMode="auto">
                          <a:xfrm>
                            <a:off x="4850" y="300"/>
                            <a:ext cx="24" cy="24"/>
                          </a:xfrm>
                          <a:custGeom>
                            <a:avLst/>
                            <a:gdLst>
                              <a:gd name="T0" fmla="+- 0 4869 4851"/>
                              <a:gd name="T1" fmla="*/ T0 w 24"/>
                              <a:gd name="T2" fmla="+- 0 301 301"/>
                              <a:gd name="T3" fmla="*/ 301 h 24"/>
                              <a:gd name="T4" fmla="+- 0 4856 4851"/>
                              <a:gd name="T5" fmla="*/ T4 w 24"/>
                              <a:gd name="T6" fmla="+- 0 301 301"/>
                              <a:gd name="T7" fmla="*/ 301 h 24"/>
                              <a:gd name="T8" fmla="+- 0 4851 4851"/>
                              <a:gd name="T9" fmla="*/ T8 w 24"/>
                              <a:gd name="T10" fmla="+- 0 306 301"/>
                              <a:gd name="T11" fmla="*/ 306 h 24"/>
                              <a:gd name="T12" fmla="+- 0 4851 4851"/>
                              <a:gd name="T13" fmla="*/ T12 w 24"/>
                              <a:gd name="T14" fmla="+- 0 319 301"/>
                              <a:gd name="T15" fmla="*/ 319 h 24"/>
                              <a:gd name="T16" fmla="+- 0 4856 4851"/>
                              <a:gd name="T17" fmla="*/ T16 w 24"/>
                              <a:gd name="T18" fmla="+- 0 324 301"/>
                              <a:gd name="T19" fmla="*/ 324 h 24"/>
                              <a:gd name="T20" fmla="+- 0 4869 4851"/>
                              <a:gd name="T21" fmla="*/ T20 w 24"/>
                              <a:gd name="T22" fmla="+- 0 324 301"/>
                              <a:gd name="T23" fmla="*/ 324 h 24"/>
                              <a:gd name="T24" fmla="+- 0 4874 4851"/>
                              <a:gd name="T25" fmla="*/ T24 w 24"/>
                              <a:gd name="T26" fmla="+- 0 319 301"/>
                              <a:gd name="T27" fmla="*/ 319 h 24"/>
                              <a:gd name="T28" fmla="+- 0 4874 4851"/>
                              <a:gd name="T29" fmla="*/ T28 w 24"/>
                              <a:gd name="T30" fmla="+- 0 306 301"/>
                              <a:gd name="T31" fmla="*/ 306 h 24"/>
                              <a:gd name="T32" fmla="+- 0 4869 4851"/>
                              <a:gd name="T33" fmla="*/ T32 w 24"/>
                              <a:gd name="T34" fmla="+- 0 301 301"/>
                              <a:gd name="T35" fmla="*/ 3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3400"/>
                        <wps:cNvSpPr>
                          <a:spLocks/>
                        </wps:cNvSpPr>
                        <wps:spPr bwMode="auto">
                          <a:xfrm>
                            <a:off x="4850" y="300"/>
                            <a:ext cx="24" cy="24"/>
                          </a:xfrm>
                          <a:custGeom>
                            <a:avLst/>
                            <a:gdLst>
                              <a:gd name="T0" fmla="+- 0 4851 4851"/>
                              <a:gd name="T1" fmla="*/ T0 w 24"/>
                              <a:gd name="T2" fmla="+- 0 312 301"/>
                              <a:gd name="T3" fmla="*/ 312 h 24"/>
                              <a:gd name="T4" fmla="+- 0 4851 4851"/>
                              <a:gd name="T5" fmla="*/ T4 w 24"/>
                              <a:gd name="T6" fmla="+- 0 306 301"/>
                              <a:gd name="T7" fmla="*/ 306 h 24"/>
                              <a:gd name="T8" fmla="+- 0 4856 4851"/>
                              <a:gd name="T9" fmla="*/ T8 w 24"/>
                              <a:gd name="T10" fmla="+- 0 301 301"/>
                              <a:gd name="T11" fmla="*/ 301 h 24"/>
                              <a:gd name="T12" fmla="+- 0 4862 4851"/>
                              <a:gd name="T13" fmla="*/ T12 w 24"/>
                              <a:gd name="T14" fmla="+- 0 301 301"/>
                              <a:gd name="T15" fmla="*/ 301 h 24"/>
                              <a:gd name="T16" fmla="+- 0 4869 4851"/>
                              <a:gd name="T17" fmla="*/ T16 w 24"/>
                              <a:gd name="T18" fmla="+- 0 301 301"/>
                              <a:gd name="T19" fmla="*/ 301 h 24"/>
                              <a:gd name="T20" fmla="+- 0 4874 4851"/>
                              <a:gd name="T21" fmla="*/ T20 w 24"/>
                              <a:gd name="T22" fmla="+- 0 306 301"/>
                              <a:gd name="T23" fmla="*/ 306 h 24"/>
                              <a:gd name="T24" fmla="+- 0 4874 4851"/>
                              <a:gd name="T25" fmla="*/ T24 w 24"/>
                              <a:gd name="T26" fmla="+- 0 312 301"/>
                              <a:gd name="T27" fmla="*/ 312 h 24"/>
                              <a:gd name="T28" fmla="+- 0 4874 4851"/>
                              <a:gd name="T29" fmla="*/ T28 w 24"/>
                              <a:gd name="T30" fmla="+- 0 319 301"/>
                              <a:gd name="T31" fmla="*/ 319 h 24"/>
                              <a:gd name="T32" fmla="+- 0 4869 4851"/>
                              <a:gd name="T33" fmla="*/ T32 w 24"/>
                              <a:gd name="T34" fmla="+- 0 324 301"/>
                              <a:gd name="T35" fmla="*/ 324 h 24"/>
                              <a:gd name="T36" fmla="+- 0 4862 4851"/>
                              <a:gd name="T37" fmla="*/ T36 w 24"/>
                              <a:gd name="T38" fmla="+- 0 324 301"/>
                              <a:gd name="T39" fmla="*/ 324 h 24"/>
                              <a:gd name="T40" fmla="+- 0 4856 4851"/>
                              <a:gd name="T41" fmla="*/ T40 w 24"/>
                              <a:gd name="T42" fmla="+- 0 324 301"/>
                              <a:gd name="T43" fmla="*/ 324 h 24"/>
                              <a:gd name="T44" fmla="+- 0 4851 4851"/>
                              <a:gd name="T45" fmla="*/ T44 w 24"/>
                              <a:gd name="T46" fmla="+- 0 319 301"/>
                              <a:gd name="T47" fmla="*/ 319 h 24"/>
                              <a:gd name="T48" fmla="+- 0 4851 4851"/>
                              <a:gd name="T49" fmla="*/ T48 w 24"/>
                              <a:gd name="T50" fmla="+- 0 312 301"/>
                              <a:gd name="T51" fmla="*/ 31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5" y="0"/>
                                </a:lnTo>
                                <a:lnTo>
                                  <a:pt x="11" y="0"/>
                                </a:lnTo>
                                <a:lnTo>
                                  <a:pt x="18" y="0"/>
                                </a:lnTo>
                                <a:lnTo>
                                  <a:pt x="23" y="5"/>
                                </a:lnTo>
                                <a:lnTo>
                                  <a:pt x="23" y="11"/>
                                </a:lnTo>
                                <a:lnTo>
                                  <a:pt x="23" y="18"/>
                                </a:lnTo>
                                <a:lnTo>
                                  <a:pt x="18" y="23"/>
                                </a:lnTo>
                                <a:lnTo>
                                  <a:pt x="11" y="23"/>
                                </a:lnTo>
                                <a:lnTo>
                                  <a:pt x="5" y="23"/>
                                </a:lnTo>
                                <a:lnTo>
                                  <a:pt x="0" y="18"/>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C5A03D" id="Group 3398" o:spid="_x0000_s1026" style="position:absolute;margin-left:242.4pt;margin-top:14.95pt;width:1.4pt;height:1.4pt;z-index:12416;mso-wrap-distance-left:0;mso-wrap-distance-right:0;mso-position-horizontal-relative:page" coordorigin="4848,299"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">
                <v:shape id="Freeform 3399" o:spid="_x0000_s1027" style="position:absolute;left:4850;top:30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" path="m18,l5,,,5,,18r5,5l18,23r5,-5l23,5,18,xe" fillcolor="red" stroked="f">
                  <v:path arrowok="t" o:connecttype="custom" o:connectlocs="18,301;5,301;0,306;0,319;5,324;18,324;23,319;23,306;18,301" o:connectangles="0,0,0,0,0,0,0,0,0"/>
                </v:shape>
                <v:shape id="Freeform 3400" o:spid="_x0000_s1028" style="position:absolute;left:4850;top:30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" path="m,11l,5,5,r6,l18,r5,5l23,11r,7l18,23r-7,l5,23,,18,,11e" filled="f" strokecolor="red" strokeweight=".07414mm">
                  <v:path arrowok="t" o:connecttype="custom" o:connectlocs="0,312;0,306;5,301;11,301;18,301;23,306;23,312;23,319;18,324;11,324;5,324;0,319;0,312" o:connectangles="0,0,0,0,0,0,0,0,0,0,0,0,0"/>
                </v:shape>
                <w10:wrap type="topAndBottom" anchorx="page"/>
              </v:group>
            </w:pict>
          </mc:Fallback>
        </mc:AlternateContent>
      </w:r>
      <w:r>
        <w:rPr>
          <w:noProof/>
        </w:rPr>
        <mc:AlternateContent>
          <mc:Choice Requires="wpg">
            <w:drawing>
              <wp:anchor distT="0" distB="0" distL="0" distR="0" simplePos="0" relativeHeight="12440" behindDoc="0" locked="0" layoutInCell="1" allowOverlap="1" wp14:anchorId="3A66570E" wp14:editId="032691D3">
                <wp:simplePos x="0" y="0"/>
                <wp:positionH relativeFrom="page">
                  <wp:posOffset>5191760</wp:posOffset>
                </wp:positionH>
                <wp:positionV relativeFrom="paragraph">
                  <wp:posOffset>342265</wp:posOffset>
                </wp:positionV>
                <wp:extent cx="17780" cy="17780"/>
                <wp:effectExtent l="0" t="0" r="0" b="0"/>
                <wp:wrapTopAndBottom/>
                <wp:docPr id="836" name="Group 3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8176" y="539"/>
                          <a:chExt cx="28" cy="28"/>
                        </a:xfrm>
                      </wpg:grpSpPr>
                      <wps:wsp>
                        <wps:cNvPr id="837" name="Freeform 3396"/>
                        <wps:cNvSpPr>
                          <a:spLocks/>
                        </wps:cNvSpPr>
                        <wps:spPr bwMode="auto">
                          <a:xfrm>
                            <a:off x="8178" y="541"/>
                            <a:ext cx="24" cy="24"/>
                          </a:xfrm>
                          <a:custGeom>
                            <a:avLst/>
                            <a:gdLst>
                              <a:gd name="T0" fmla="+- 0 8196 8178"/>
                              <a:gd name="T1" fmla="*/ T0 w 24"/>
                              <a:gd name="T2" fmla="+- 0 541 541"/>
                              <a:gd name="T3" fmla="*/ 541 h 24"/>
                              <a:gd name="T4" fmla="+- 0 8183 8178"/>
                              <a:gd name="T5" fmla="*/ T4 w 24"/>
                              <a:gd name="T6" fmla="+- 0 541 541"/>
                              <a:gd name="T7" fmla="*/ 541 h 24"/>
                              <a:gd name="T8" fmla="+- 0 8178 8178"/>
                              <a:gd name="T9" fmla="*/ T8 w 24"/>
                              <a:gd name="T10" fmla="+- 0 546 541"/>
                              <a:gd name="T11" fmla="*/ 546 h 24"/>
                              <a:gd name="T12" fmla="+- 0 8178 8178"/>
                              <a:gd name="T13" fmla="*/ T12 w 24"/>
                              <a:gd name="T14" fmla="+- 0 559 541"/>
                              <a:gd name="T15" fmla="*/ 559 h 24"/>
                              <a:gd name="T16" fmla="+- 0 8183 8178"/>
                              <a:gd name="T17" fmla="*/ T16 w 24"/>
                              <a:gd name="T18" fmla="+- 0 564 541"/>
                              <a:gd name="T19" fmla="*/ 564 h 24"/>
                              <a:gd name="T20" fmla="+- 0 8196 8178"/>
                              <a:gd name="T21" fmla="*/ T20 w 24"/>
                              <a:gd name="T22" fmla="+- 0 564 541"/>
                              <a:gd name="T23" fmla="*/ 564 h 24"/>
                              <a:gd name="T24" fmla="+- 0 8201 8178"/>
                              <a:gd name="T25" fmla="*/ T24 w 24"/>
                              <a:gd name="T26" fmla="+- 0 559 541"/>
                              <a:gd name="T27" fmla="*/ 559 h 24"/>
                              <a:gd name="T28" fmla="+- 0 8201 8178"/>
                              <a:gd name="T29" fmla="*/ T28 w 24"/>
                              <a:gd name="T30" fmla="+- 0 546 541"/>
                              <a:gd name="T31" fmla="*/ 546 h 24"/>
                              <a:gd name="T32" fmla="+- 0 8196 8178"/>
                              <a:gd name="T33" fmla="*/ T32 w 24"/>
                              <a:gd name="T34" fmla="+- 0 541 541"/>
                              <a:gd name="T35" fmla="*/ 54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Freeform 3397"/>
                        <wps:cNvSpPr>
                          <a:spLocks/>
                        </wps:cNvSpPr>
                        <wps:spPr bwMode="auto">
                          <a:xfrm>
                            <a:off x="8178" y="541"/>
                            <a:ext cx="24" cy="24"/>
                          </a:xfrm>
                          <a:custGeom>
                            <a:avLst/>
                            <a:gdLst>
                              <a:gd name="T0" fmla="+- 0 8178 8178"/>
                              <a:gd name="T1" fmla="*/ T0 w 24"/>
                              <a:gd name="T2" fmla="+- 0 553 541"/>
                              <a:gd name="T3" fmla="*/ 553 h 24"/>
                              <a:gd name="T4" fmla="+- 0 8178 8178"/>
                              <a:gd name="T5" fmla="*/ T4 w 24"/>
                              <a:gd name="T6" fmla="+- 0 546 541"/>
                              <a:gd name="T7" fmla="*/ 546 h 24"/>
                              <a:gd name="T8" fmla="+- 0 8183 8178"/>
                              <a:gd name="T9" fmla="*/ T8 w 24"/>
                              <a:gd name="T10" fmla="+- 0 541 541"/>
                              <a:gd name="T11" fmla="*/ 541 h 24"/>
                              <a:gd name="T12" fmla="+- 0 8190 8178"/>
                              <a:gd name="T13" fmla="*/ T12 w 24"/>
                              <a:gd name="T14" fmla="+- 0 541 541"/>
                              <a:gd name="T15" fmla="*/ 541 h 24"/>
                              <a:gd name="T16" fmla="+- 0 8196 8178"/>
                              <a:gd name="T17" fmla="*/ T16 w 24"/>
                              <a:gd name="T18" fmla="+- 0 541 541"/>
                              <a:gd name="T19" fmla="*/ 541 h 24"/>
                              <a:gd name="T20" fmla="+- 0 8201 8178"/>
                              <a:gd name="T21" fmla="*/ T20 w 24"/>
                              <a:gd name="T22" fmla="+- 0 546 541"/>
                              <a:gd name="T23" fmla="*/ 546 h 24"/>
                              <a:gd name="T24" fmla="+- 0 8201 8178"/>
                              <a:gd name="T25" fmla="*/ T24 w 24"/>
                              <a:gd name="T26" fmla="+- 0 553 541"/>
                              <a:gd name="T27" fmla="*/ 553 h 24"/>
                              <a:gd name="T28" fmla="+- 0 8201 8178"/>
                              <a:gd name="T29" fmla="*/ T28 w 24"/>
                              <a:gd name="T30" fmla="+- 0 559 541"/>
                              <a:gd name="T31" fmla="*/ 559 h 24"/>
                              <a:gd name="T32" fmla="+- 0 8196 8178"/>
                              <a:gd name="T33" fmla="*/ T32 w 24"/>
                              <a:gd name="T34" fmla="+- 0 564 541"/>
                              <a:gd name="T35" fmla="*/ 564 h 24"/>
                              <a:gd name="T36" fmla="+- 0 8190 8178"/>
                              <a:gd name="T37" fmla="*/ T36 w 24"/>
                              <a:gd name="T38" fmla="+- 0 564 541"/>
                              <a:gd name="T39" fmla="*/ 564 h 24"/>
                              <a:gd name="T40" fmla="+- 0 8183 8178"/>
                              <a:gd name="T41" fmla="*/ T40 w 24"/>
                              <a:gd name="T42" fmla="+- 0 564 541"/>
                              <a:gd name="T43" fmla="*/ 564 h 24"/>
                              <a:gd name="T44" fmla="+- 0 8178 8178"/>
                              <a:gd name="T45" fmla="*/ T44 w 24"/>
                              <a:gd name="T46" fmla="+- 0 559 541"/>
                              <a:gd name="T47" fmla="*/ 559 h 24"/>
                              <a:gd name="T48" fmla="+- 0 8178 8178"/>
                              <a:gd name="T49" fmla="*/ T48 w 24"/>
                              <a:gd name="T50" fmla="+- 0 553 541"/>
                              <a:gd name="T51" fmla="*/ 55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4AB18A" id="Group 3395" o:spid="_x0000_s1026" style="position:absolute;margin-left:408.8pt;margin-top:26.95pt;width:1.4pt;height:1.4pt;z-index:12440;mso-wrap-distance-left:0;mso-wrap-distance-right:0;mso-position-horizontal-relative:page" coordorigin="8176,539"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">
                <v:shape id="Freeform 3396" o:spid="_x0000_s1027" style="position:absolute;left:8178;top:5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" path="m18,l5,,,5,,18r5,5l18,23r5,-5l23,5,18,xe" fillcolor="red" stroked="f">
                  <v:path arrowok="t" o:connecttype="custom" o:connectlocs="18,541;5,541;0,546;0,559;5,564;18,564;23,559;23,546;18,541" o:connectangles="0,0,0,0,0,0,0,0,0"/>
                </v:shape>
                <v:shape id="Freeform 3397" o:spid="_x0000_s1028" style="position:absolute;left:8178;top:5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" path="m,12l,5,5,r7,l18,r5,5l23,12r,6l18,23r-6,l5,23,,18,,12e" filled="f" strokecolor="red" strokeweight=".07414mm">
                  <v:path arrowok="t" o:connecttype="custom" o:connectlocs="0,553;0,546;5,541;12,541;18,541;23,546;23,553;23,559;18,564;12,564;5,564;0,559;0,553" o:connectangles="0,0,0,0,0,0,0,0,0,0,0,0,0"/>
                </v:shape>
                <w10:wrap type="topAndBottom" anchorx="page"/>
              </v:group>
            </w:pict>
          </mc:Fallback>
        </mc:AlternateContent>
      </w:r>
      <w:r>
        <w:rPr>
          <w:noProof/>
        </w:rPr>
        <mc:AlternateContent>
          <mc:Choice Requires="wpg">
            <w:drawing>
              <wp:anchor distT="0" distB="0" distL="114300" distR="114300" simplePos="0" relativeHeight="15568" behindDoc="0" locked="0" layoutInCell="1" allowOverlap="1" wp14:anchorId="79B5080B" wp14:editId="31027746">
                <wp:simplePos x="0" y="0"/>
                <wp:positionH relativeFrom="page">
                  <wp:posOffset>3993515</wp:posOffset>
                </wp:positionH>
                <wp:positionV relativeFrom="paragraph">
                  <wp:posOffset>118745</wp:posOffset>
                </wp:positionV>
                <wp:extent cx="17780" cy="17780"/>
                <wp:effectExtent l="0" t="0" r="0" b="0"/>
                <wp:wrapNone/>
                <wp:docPr id="833" name="Group 3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289" y="187"/>
                          <a:chExt cx="28" cy="28"/>
                        </a:xfrm>
                      </wpg:grpSpPr>
                      <wps:wsp>
                        <wps:cNvPr id="834" name="Freeform 3393"/>
                        <wps:cNvSpPr>
                          <a:spLocks/>
                        </wps:cNvSpPr>
                        <wps:spPr bwMode="auto">
                          <a:xfrm>
                            <a:off x="6291" y="189"/>
                            <a:ext cx="24" cy="24"/>
                          </a:xfrm>
                          <a:custGeom>
                            <a:avLst/>
                            <a:gdLst>
                              <a:gd name="T0" fmla="+- 0 6309 6291"/>
                              <a:gd name="T1" fmla="*/ T0 w 24"/>
                              <a:gd name="T2" fmla="+- 0 189 189"/>
                              <a:gd name="T3" fmla="*/ 189 h 24"/>
                              <a:gd name="T4" fmla="+- 0 6297 6291"/>
                              <a:gd name="T5" fmla="*/ T4 w 24"/>
                              <a:gd name="T6" fmla="+- 0 189 189"/>
                              <a:gd name="T7" fmla="*/ 189 h 24"/>
                              <a:gd name="T8" fmla="+- 0 6291 6291"/>
                              <a:gd name="T9" fmla="*/ T8 w 24"/>
                              <a:gd name="T10" fmla="+- 0 194 189"/>
                              <a:gd name="T11" fmla="*/ 194 h 24"/>
                              <a:gd name="T12" fmla="+- 0 6291 6291"/>
                              <a:gd name="T13" fmla="*/ T12 w 24"/>
                              <a:gd name="T14" fmla="+- 0 207 189"/>
                              <a:gd name="T15" fmla="*/ 207 h 24"/>
                              <a:gd name="T16" fmla="+- 0 6297 6291"/>
                              <a:gd name="T17" fmla="*/ T16 w 24"/>
                              <a:gd name="T18" fmla="+- 0 212 189"/>
                              <a:gd name="T19" fmla="*/ 212 h 24"/>
                              <a:gd name="T20" fmla="+- 0 6309 6291"/>
                              <a:gd name="T21" fmla="*/ T20 w 24"/>
                              <a:gd name="T22" fmla="+- 0 212 189"/>
                              <a:gd name="T23" fmla="*/ 212 h 24"/>
                              <a:gd name="T24" fmla="+- 0 6315 6291"/>
                              <a:gd name="T25" fmla="*/ T24 w 24"/>
                              <a:gd name="T26" fmla="+- 0 207 189"/>
                              <a:gd name="T27" fmla="*/ 207 h 24"/>
                              <a:gd name="T28" fmla="+- 0 6315 6291"/>
                              <a:gd name="T29" fmla="*/ T28 w 24"/>
                              <a:gd name="T30" fmla="+- 0 194 189"/>
                              <a:gd name="T31" fmla="*/ 194 h 24"/>
                              <a:gd name="T32" fmla="+- 0 6309 6291"/>
                              <a:gd name="T33" fmla="*/ T32 w 24"/>
                              <a:gd name="T34" fmla="+- 0 189 189"/>
                              <a:gd name="T35" fmla="*/ 18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 name="Freeform 3394"/>
                        <wps:cNvSpPr>
                          <a:spLocks/>
                        </wps:cNvSpPr>
                        <wps:spPr bwMode="auto">
                          <a:xfrm>
                            <a:off x="6291" y="189"/>
                            <a:ext cx="24" cy="24"/>
                          </a:xfrm>
                          <a:custGeom>
                            <a:avLst/>
                            <a:gdLst>
                              <a:gd name="T0" fmla="+- 0 6291 6291"/>
                              <a:gd name="T1" fmla="*/ T0 w 24"/>
                              <a:gd name="T2" fmla="+- 0 201 189"/>
                              <a:gd name="T3" fmla="*/ 201 h 24"/>
                              <a:gd name="T4" fmla="+- 0 6291 6291"/>
                              <a:gd name="T5" fmla="*/ T4 w 24"/>
                              <a:gd name="T6" fmla="+- 0 194 189"/>
                              <a:gd name="T7" fmla="*/ 194 h 24"/>
                              <a:gd name="T8" fmla="+- 0 6297 6291"/>
                              <a:gd name="T9" fmla="*/ T8 w 24"/>
                              <a:gd name="T10" fmla="+- 0 189 189"/>
                              <a:gd name="T11" fmla="*/ 189 h 24"/>
                              <a:gd name="T12" fmla="+- 0 6303 6291"/>
                              <a:gd name="T13" fmla="*/ T12 w 24"/>
                              <a:gd name="T14" fmla="+- 0 189 189"/>
                              <a:gd name="T15" fmla="*/ 189 h 24"/>
                              <a:gd name="T16" fmla="+- 0 6309 6291"/>
                              <a:gd name="T17" fmla="*/ T16 w 24"/>
                              <a:gd name="T18" fmla="+- 0 189 189"/>
                              <a:gd name="T19" fmla="*/ 189 h 24"/>
                              <a:gd name="T20" fmla="+- 0 6315 6291"/>
                              <a:gd name="T21" fmla="*/ T20 w 24"/>
                              <a:gd name="T22" fmla="+- 0 194 189"/>
                              <a:gd name="T23" fmla="*/ 194 h 24"/>
                              <a:gd name="T24" fmla="+- 0 6315 6291"/>
                              <a:gd name="T25" fmla="*/ T24 w 24"/>
                              <a:gd name="T26" fmla="+- 0 201 189"/>
                              <a:gd name="T27" fmla="*/ 201 h 24"/>
                              <a:gd name="T28" fmla="+- 0 6315 6291"/>
                              <a:gd name="T29" fmla="*/ T28 w 24"/>
                              <a:gd name="T30" fmla="+- 0 207 189"/>
                              <a:gd name="T31" fmla="*/ 207 h 24"/>
                              <a:gd name="T32" fmla="+- 0 6309 6291"/>
                              <a:gd name="T33" fmla="*/ T32 w 24"/>
                              <a:gd name="T34" fmla="+- 0 212 189"/>
                              <a:gd name="T35" fmla="*/ 212 h 24"/>
                              <a:gd name="T36" fmla="+- 0 6303 6291"/>
                              <a:gd name="T37" fmla="*/ T36 w 24"/>
                              <a:gd name="T38" fmla="+- 0 212 189"/>
                              <a:gd name="T39" fmla="*/ 212 h 24"/>
                              <a:gd name="T40" fmla="+- 0 6297 6291"/>
                              <a:gd name="T41" fmla="*/ T40 w 24"/>
                              <a:gd name="T42" fmla="+- 0 212 189"/>
                              <a:gd name="T43" fmla="*/ 212 h 24"/>
                              <a:gd name="T44" fmla="+- 0 6291 6291"/>
                              <a:gd name="T45" fmla="*/ T44 w 24"/>
                              <a:gd name="T46" fmla="+- 0 207 189"/>
                              <a:gd name="T47" fmla="*/ 207 h 24"/>
                              <a:gd name="T48" fmla="+- 0 6291 6291"/>
                              <a:gd name="T49" fmla="*/ T48 w 24"/>
                              <a:gd name="T50" fmla="+- 0 201 189"/>
                              <a:gd name="T51" fmla="*/ 2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8" y="0"/>
                                </a:lnTo>
                                <a:lnTo>
                                  <a:pt x="24" y="5"/>
                                </a:lnTo>
                                <a:lnTo>
                                  <a:pt x="24" y="12"/>
                                </a:lnTo>
                                <a:lnTo>
                                  <a:pt x="24" y="18"/>
                                </a:lnTo>
                                <a:lnTo>
                                  <a:pt x="18" y="23"/>
                                </a:lnTo>
                                <a:lnTo>
                                  <a:pt x="12" y="23"/>
                                </a:lnTo>
                                <a:lnTo>
                                  <a:pt x="6"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259991" id="Group 3392" o:spid="_x0000_s1026" style="position:absolute;margin-left:314.45pt;margin-top:9.35pt;width:1.4pt;height:1.4pt;z-index:15568;mso-position-horizontal-relative:page" coordorigin="6289,187"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">
                <v:shape id="Freeform 3393" o:spid="_x0000_s1027" style="position:absolute;left:6291;top:18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" path="m18,l6,,,5,,18r6,5l18,23r6,-5l24,5,18,xe" fillcolor="red" stroked="f">
                  <v:path arrowok="t" o:connecttype="custom" o:connectlocs="18,189;6,189;0,194;0,207;6,212;18,212;24,207;24,194;18,189" o:connectangles="0,0,0,0,0,0,0,0,0"/>
                </v:shape>
                <v:shape id="Freeform 3394" o:spid="_x0000_s1028" style="position:absolute;left:6291;top:18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" path="m,12l,5,6,r6,l18,r6,5l24,12r,6l18,23r-6,l6,23,,18,,12e" filled="f" strokecolor="red" strokeweight=".07414mm">
                  <v:path arrowok="t" o:connecttype="custom" o:connectlocs="0,201;0,194;6,189;12,189;18,189;24,194;24,201;24,207;18,212;12,212;6,212;0,207;0,201" o:connectangles="0,0,0,0,0,0,0,0,0,0,0,0,0"/>
                </v:shape>
                <w10:wrap anchorx="page"/>
              </v:group>
            </w:pict>
          </mc:Fallback>
        </mc:AlternateContent>
      </w:r>
      <w:r>
        <w:rPr>
          <w:noProof/>
        </w:rPr>
        <mc:AlternateContent>
          <mc:Choice Requires="wpg">
            <w:drawing>
              <wp:anchor distT="0" distB="0" distL="114300" distR="114300" simplePos="0" relativeHeight="15592" behindDoc="0" locked="0" layoutInCell="1" allowOverlap="1" wp14:anchorId="46A68AC7" wp14:editId="7E26BFAB">
                <wp:simplePos x="0" y="0"/>
                <wp:positionH relativeFrom="page">
                  <wp:posOffset>3360420</wp:posOffset>
                </wp:positionH>
                <wp:positionV relativeFrom="paragraph">
                  <wp:posOffset>144780</wp:posOffset>
                </wp:positionV>
                <wp:extent cx="17780" cy="17780"/>
                <wp:effectExtent l="0" t="0" r="0" b="0"/>
                <wp:wrapNone/>
                <wp:docPr id="830" name="Group 3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5292" y="228"/>
                          <a:chExt cx="28" cy="28"/>
                        </a:xfrm>
                      </wpg:grpSpPr>
                      <wps:wsp>
                        <wps:cNvPr id="831" name="Freeform 3390"/>
                        <wps:cNvSpPr>
                          <a:spLocks/>
                        </wps:cNvSpPr>
                        <wps:spPr bwMode="auto">
                          <a:xfrm>
                            <a:off x="5294" y="230"/>
                            <a:ext cx="24" cy="24"/>
                          </a:xfrm>
                          <a:custGeom>
                            <a:avLst/>
                            <a:gdLst>
                              <a:gd name="T0" fmla="+- 0 5312 5294"/>
                              <a:gd name="T1" fmla="*/ T0 w 24"/>
                              <a:gd name="T2" fmla="+- 0 230 230"/>
                              <a:gd name="T3" fmla="*/ 230 h 24"/>
                              <a:gd name="T4" fmla="+- 0 5299 5294"/>
                              <a:gd name="T5" fmla="*/ T4 w 24"/>
                              <a:gd name="T6" fmla="+- 0 230 230"/>
                              <a:gd name="T7" fmla="*/ 230 h 24"/>
                              <a:gd name="T8" fmla="+- 0 5294 5294"/>
                              <a:gd name="T9" fmla="*/ T8 w 24"/>
                              <a:gd name="T10" fmla="+- 0 236 230"/>
                              <a:gd name="T11" fmla="*/ 236 h 24"/>
                              <a:gd name="T12" fmla="+- 0 5294 5294"/>
                              <a:gd name="T13" fmla="*/ T12 w 24"/>
                              <a:gd name="T14" fmla="+- 0 248 230"/>
                              <a:gd name="T15" fmla="*/ 248 h 24"/>
                              <a:gd name="T16" fmla="+- 0 5299 5294"/>
                              <a:gd name="T17" fmla="*/ T16 w 24"/>
                              <a:gd name="T18" fmla="+- 0 253 230"/>
                              <a:gd name="T19" fmla="*/ 253 h 24"/>
                              <a:gd name="T20" fmla="+- 0 5312 5294"/>
                              <a:gd name="T21" fmla="*/ T20 w 24"/>
                              <a:gd name="T22" fmla="+- 0 253 230"/>
                              <a:gd name="T23" fmla="*/ 253 h 24"/>
                              <a:gd name="T24" fmla="+- 0 5317 5294"/>
                              <a:gd name="T25" fmla="*/ T24 w 24"/>
                              <a:gd name="T26" fmla="+- 0 248 230"/>
                              <a:gd name="T27" fmla="*/ 248 h 24"/>
                              <a:gd name="T28" fmla="+- 0 5317 5294"/>
                              <a:gd name="T29" fmla="*/ T28 w 24"/>
                              <a:gd name="T30" fmla="+- 0 236 230"/>
                              <a:gd name="T31" fmla="*/ 236 h 24"/>
                              <a:gd name="T32" fmla="+- 0 5312 5294"/>
                              <a:gd name="T33" fmla="*/ T32 w 24"/>
                              <a:gd name="T34" fmla="+- 0 230 230"/>
                              <a:gd name="T35" fmla="*/ 23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8"/>
                                </a:lnTo>
                                <a:lnTo>
                                  <a:pt x="5" y="23"/>
                                </a:lnTo>
                                <a:lnTo>
                                  <a:pt x="18" y="23"/>
                                </a:lnTo>
                                <a:lnTo>
                                  <a:pt x="23" y="18"/>
                                </a:lnTo>
                                <a:lnTo>
                                  <a:pt x="23"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 name="Freeform 3391"/>
                        <wps:cNvSpPr>
                          <a:spLocks/>
                        </wps:cNvSpPr>
                        <wps:spPr bwMode="auto">
                          <a:xfrm>
                            <a:off x="5294" y="230"/>
                            <a:ext cx="24" cy="24"/>
                          </a:xfrm>
                          <a:custGeom>
                            <a:avLst/>
                            <a:gdLst>
                              <a:gd name="T0" fmla="+- 0 5294 5294"/>
                              <a:gd name="T1" fmla="*/ T0 w 24"/>
                              <a:gd name="T2" fmla="+- 0 242 230"/>
                              <a:gd name="T3" fmla="*/ 242 h 24"/>
                              <a:gd name="T4" fmla="+- 0 5294 5294"/>
                              <a:gd name="T5" fmla="*/ T4 w 24"/>
                              <a:gd name="T6" fmla="+- 0 236 230"/>
                              <a:gd name="T7" fmla="*/ 236 h 24"/>
                              <a:gd name="T8" fmla="+- 0 5299 5294"/>
                              <a:gd name="T9" fmla="*/ T8 w 24"/>
                              <a:gd name="T10" fmla="+- 0 230 230"/>
                              <a:gd name="T11" fmla="*/ 230 h 24"/>
                              <a:gd name="T12" fmla="+- 0 5306 5294"/>
                              <a:gd name="T13" fmla="*/ T12 w 24"/>
                              <a:gd name="T14" fmla="+- 0 230 230"/>
                              <a:gd name="T15" fmla="*/ 230 h 24"/>
                              <a:gd name="T16" fmla="+- 0 5312 5294"/>
                              <a:gd name="T17" fmla="*/ T16 w 24"/>
                              <a:gd name="T18" fmla="+- 0 230 230"/>
                              <a:gd name="T19" fmla="*/ 230 h 24"/>
                              <a:gd name="T20" fmla="+- 0 5317 5294"/>
                              <a:gd name="T21" fmla="*/ T20 w 24"/>
                              <a:gd name="T22" fmla="+- 0 236 230"/>
                              <a:gd name="T23" fmla="*/ 236 h 24"/>
                              <a:gd name="T24" fmla="+- 0 5317 5294"/>
                              <a:gd name="T25" fmla="*/ T24 w 24"/>
                              <a:gd name="T26" fmla="+- 0 242 230"/>
                              <a:gd name="T27" fmla="*/ 242 h 24"/>
                              <a:gd name="T28" fmla="+- 0 5317 5294"/>
                              <a:gd name="T29" fmla="*/ T28 w 24"/>
                              <a:gd name="T30" fmla="+- 0 248 230"/>
                              <a:gd name="T31" fmla="*/ 248 h 24"/>
                              <a:gd name="T32" fmla="+- 0 5312 5294"/>
                              <a:gd name="T33" fmla="*/ T32 w 24"/>
                              <a:gd name="T34" fmla="+- 0 253 230"/>
                              <a:gd name="T35" fmla="*/ 253 h 24"/>
                              <a:gd name="T36" fmla="+- 0 5306 5294"/>
                              <a:gd name="T37" fmla="*/ T36 w 24"/>
                              <a:gd name="T38" fmla="+- 0 253 230"/>
                              <a:gd name="T39" fmla="*/ 253 h 24"/>
                              <a:gd name="T40" fmla="+- 0 5299 5294"/>
                              <a:gd name="T41" fmla="*/ T40 w 24"/>
                              <a:gd name="T42" fmla="+- 0 253 230"/>
                              <a:gd name="T43" fmla="*/ 253 h 24"/>
                              <a:gd name="T44" fmla="+- 0 5294 5294"/>
                              <a:gd name="T45" fmla="*/ T44 w 24"/>
                              <a:gd name="T46" fmla="+- 0 248 230"/>
                              <a:gd name="T47" fmla="*/ 248 h 24"/>
                              <a:gd name="T48" fmla="+- 0 5294 5294"/>
                              <a:gd name="T49" fmla="*/ T48 w 24"/>
                              <a:gd name="T50" fmla="+- 0 242 230"/>
                              <a:gd name="T51" fmla="*/ 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3" y="6"/>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FA8D03" id="Group 3389" o:spid="_x0000_s1026" style="position:absolute;margin-left:264.6pt;margin-top:11.4pt;width:1.4pt;height:1.4pt;z-index:15592;mso-position-horizontal-relative:page" coordorigin="5292,228"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">
                <v:shape id="Freeform 3390" o:spid="_x0000_s1027" style="position:absolute;left:5294;top:23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" path="m18,l5,,,6,,18r5,5l18,23r5,-5l23,6,18,xe" fillcolor="red" stroked="f">
                  <v:path arrowok="t" o:connecttype="custom" o:connectlocs="18,230;5,230;0,236;0,248;5,253;18,253;23,248;23,236;18,230" o:connectangles="0,0,0,0,0,0,0,0,0"/>
                </v:shape>
                <v:shape id="Freeform 3391" o:spid="_x0000_s1028" style="position:absolute;left:5294;top:23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" path="m,12l,6,5,r7,l18,r5,6l23,12r,6l18,23r-6,l5,23,,18,,12e" filled="f" strokecolor="red" strokeweight=".07414mm">
                  <v:path arrowok="t" o:connecttype="custom" o:connectlocs="0,242;0,236;5,230;12,230;18,230;23,236;23,242;23,248;18,253;12,253;5,253;0,248;0,242" o:connectangles="0,0,0,0,0,0,0,0,0,0,0,0,0"/>
                </v:shape>
                <w10:wrap anchorx="page"/>
              </v:group>
            </w:pict>
          </mc:Fallback>
        </mc:AlternateContent>
      </w:r>
      <w:r>
        <w:rPr>
          <w:noProof/>
        </w:rPr>
        <mc:AlternateContent>
          <mc:Choice Requires="wpg">
            <w:drawing>
              <wp:anchor distT="0" distB="0" distL="114300" distR="114300" simplePos="0" relativeHeight="15616" behindDoc="0" locked="0" layoutInCell="1" allowOverlap="1" wp14:anchorId="2F93F8FC" wp14:editId="5AC3AABF">
                <wp:simplePos x="0" y="0"/>
                <wp:positionH relativeFrom="page">
                  <wp:posOffset>4121150</wp:posOffset>
                </wp:positionH>
                <wp:positionV relativeFrom="paragraph">
                  <wp:posOffset>148590</wp:posOffset>
                </wp:positionV>
                <wp:extent cx="17780" cy="17780"/>
                <wp:effectExtent l="0" t="0" r="0" b="0"/>
                <wp:wrapNone/>
                <wp:docPr id="827" name="Group 3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490" y="234"/>
                          <a:chExt cx="28" cy="28"/>
                        </a:xfrm>
                      </wpg:grpSpPr>
                      <wps:wsp>
                        <wps:cNvPr id="828" name="Freeform 3387"/>
                        <wps:cNvSpPr>
                          <a:spLocks/>
                        </wps:cNvSpPr>
                        <wps:spPr bwMode="auto">
                          <a:xfrm>
                            <a:off x="6492" y="236"/>
                            <a:ext cx="24" cy="24"/>
                          </a:xfrm>
                          <a:custGeom>
                            <a:avLst/>
                            <a:gdLst>
                              <a:gd name="T0" fmla="+- 0 6510 6492"/>
                              <a:gd name="T1" fmla="*/ T0 w 24"/>
                              <a:gd name="T2" fmla="+- 0 236 236"/>
                              <a:gd name="T3" fmla="*/ 236 h 24"/>
                              <a:gd name="T4" fmla="+- 0 6497 6492"/>
                              <a:gd name="T5" fmla="*/ T4 w 24"/>
                              <a:gd name="T6" fmla="+- 0 236 236"/>
                              <a:gd name="T7" fmla="*/ 236 h 24"/>
                              <a:gd name="T8" fmla="+- 0 6492 6492"/>
                              <a:gd name="T9" fmla="*/ T8 w 24"/>
                              <a:gd name="T10" fmla="+- 0 242 236"/>
                              <a:gd name="T11" fmla="*/ 242 h 24"/>
                              <a:gd name="T12" fmla="+- 0 6492 6492"/>
                              <a:gd name="T13" fmla="*/ T12 w 24"/>
                              <a:gd name="T14" fmla="+- 0 254 236"/>
                              <a:gd name="T15" fmla="*/ 254 h 24"/>
                              <a:gd name="T16" fmla="+- 0 6497 6492"/>
                              <a:gd name="T17" fmla="*/ T16 w 24"/>
                              <a:gd name="T18" fmla="+- 0 260 236"/>
                              <a:gd name="T19" fmla="*/ 260 h 24"/>
                              <a:gd name="T20" fmla="+- 0 6510 6492"/>
                              <a:gd name="T21" fmla="*/ T20 w 24"/>
                              <a:gd name="T22" fmla="+- 0 260 236"/>
                              <a:gd name="T23" fmla="*/ 260 h 24"/>
                              <a:gd name="T24" fmla="+- 0 6515 6492"/>
                              <a:gd name="T25" fmla="*/ T24 w 24"/>
                              <a:gd name="T26" fmla="+- 0 254 236"/>
                              <a:gd name="T27" fmla="*/ 254 h 24"/>
                              <a:gd name="T28" fmla="+- 0 6515 6492"/>
                              <a:gd name="T29" fmla="*/ T28 w 24"/>
                              <a:gd name="T30" fmla="+- 0 242 236"/>
                              <a:gd name="T31" fmla="*/ 242 h 24"/>
                              <a:gd name="T32" fmla="+- 0 6510 6492"/>
                              <a:gd name="T33" fmla="*/ T32 w 24"/>
                              <a:gd name="T34" fmla="+- 0 236 236"/>
                              <a:gd name="T35" fmla="*/ 23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8"/>
                                </a:lnTo>
                                <a:lnTo>
                                  <a:pt x="5" y="24"/>
                                </a:lnTo>
                                <a:lnTo>
                                  <a:pt x="18" y="24"/>
                                </a:lnTo>
                                <a:lnTo>
                                  <a:pt x="23" y="18"/>
                                </a:lnTo>
                                <a:lnTo>
                                  <a:pt x="23"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Freeform 3388"/>
                        <wps:cNvSpPr>
                          <a:spLocks/>
                        </wps:cNvSpPr>
                        <wps:spPr bwMode="auto">
                          <a:xfrm>
                            <a:off x="6492" y="236"/>
                            <a:ext cx="24" cy="24"/>
                          </a:xfrm>
                          <a:custGeom>
                            <a:avLst/>
                            <a:gdLst>
                              <a:gd name="T0" fmla="+- 0 6492 6492"/>
                              <a:gd name="T1" fmla="*/ T0 w 24"/>
                              <a:gd name="T2" fmla="+- 0 248 236"/>
                              <a:gd name="T3" fmla="*/ 248 h 24"/>
                              <a:gd name="T4" fmla="+- 0 6492 6492"/>
                              <a:gd name="T5" fmla="*/ T4 w 24"/>
                              <a:gd name="T6" fmla="+- 0 242 236"/>
                              <a:gd name="T7" fmla="*/ 242 h 24"/>
                              <a:gd name="T8" fmla="+- 0 6497 6492"/>
                              <a:gd name="T9" fmla="*/ T8 w 24"/>
                              <a:gd name="T10" fmla="+- 0 236 236"/>
                              <a:gd name="T11" fmla="*/ 236 h 24"/>
                              <a:gd name="T12" fmla="+- 0 6504 6492"/>
                              <a:gd name="T13" fmla="*/ T12 w 24"/>
                              <a:gd name="T14" fmla="+- 0 236 236"/>
                              <a:gd name="T15" fmla="*/ 236 h 24"/>
                              <a:gd name="T16" fmla="+- 0 6510 6492"/>
                              <a:gd name="T17" fmla="*/ T16 w 24"/>
                              <a:gd name="T18" fmla="+- 0 236 236"/>
                              <a:gd name="T19" fmla="*/ 236 h 24"/>
                              <a:gd name="T20" fmla="+- 0 6515 6492"/>
                              <a:gd name="T21" fmla="*/ T20 w 24"/>
                              <a:gd name="T22" fmla="+- 0 242 236"/>
                              <a:gd name="T23" fmla="*/ 242 h 24"/>
                              <a:gd name="T24" fmla="+- 0 6515 6492"/>
                              <a:gd name="T25" fmla="*/ T24 w 24"/>
                              <a:gd name="T26" fmla="+- 0 248 236"/>
                              <a:gd name="T27" fmla="*/ 248 h 24"/>
                              <a:gd name="T28" fmla="+- 0 6515 6492"/>
                              <a:gd name="T29" fmla="*/ T28 w 24"/>
                              <a:gd name="T30" fmla="+- 0 254 236"/>
                              <a:gd name="T31" fmla="*/ 254 h 24"/>
                              <a:gd name="T32" fmla="+- 0 6510 6492"/>
                              <a:gd name="T33" fmla="*/ T32 w 24"/>
                              <a:gd name="T34" fmla="+- 0 260 236"/>
                              <a:gd name="T35" fmla="*/ 260 h 24"/>
                              <a:gd name="T36" fmla="+- 0 6504 6492"/>
                              <a:gd name="T37" fmla="*/ T36 w 24"/>
                              <a:gd name="T38" fmla="+- 0 260 236"/>
                              <a:gd name="T39" fmla="*/ 260 h 24"/>
                              <a:gd name="T40" fmla="+- 0 6497 6492"/>
                              <a:gd name="T41" fmla="*/ T40 w 24"/>
                              <a:gd name="T42" fmla="+- 0 260 236"/>
                              <a:gd name="T43" fmla="*/ 260 h 24"/>
                              <a:gd name="T44" fmla="+- 0 6492 6492"/>
                              <a:gd name="T45" fmla="*/ T44 w 24"/>
                              <a:gd name="T46" fmla="+- 0 254 236"/>
                              <a:gd name="T47" fmla="*/ 254 h 24"/>
                              <a:gd name="T48" fmla="+- 0 6492 6492"/>
                              <a:gd name="T49" fmla="*/ T48 w 24"/>
                              <a:gd name="T50" fmla="+- 0 248 236"/>
                              <a:gd name="T51" fmla="*/ 24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3" y="6"/>
                                </a:lnTo>
                                <a:lnTo>
                                  <a:pt x="23" y="12"/>
                                </a:lnTo>
                                <a:lnTo>
                                  <a:pt x="23" y="18"/>
                                </a:lnTo>
                                <a:lnTo>
                                  <a:pt x="18" y="24"/>
                                </a:lnTo>
                                <a:lnTo>
                                  <a:pt x="12" y="24"/>
                                </a:lnTo>
                                <a:lnTo>
                                  <a:pt x="5" y="24"/>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ED540A" id="Group 3386" o:spid="_x0000_s1026" style="position:absolute;margin-left:324.5pt;margin-top:11.7pt;width:1.4pt;height:1.4pt;z-index:15616;mso-position-horizontal-relative:page" coordorigin="6490,234"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">
                <v:shape id="Freeform 3387" o:spid="_x0000_s1027" style="position:absolute;left:6492;top:23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" path="m18,l5,,,6,,18r5,6l18,24r5,-6l23,6,18,xe" fillcolor="red" stroked="f">
                  <v:path arrowok="t" o:connecttype="custom" o:connectlocs="18,236;5,236;0,242;0,254;5,260;18,260;23,254;23,242;18,236" o:connectangles="0,0,0,0,0,0,0,0,0"/>
                </v:shape>
                <v:shape id="Freeform 3388" o:spid="_x0000_s1028" style="position:absolute;left:6492;top:23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" path="m,12l,6,5,r7,l18,r5,6l23,12r,6l18,24r-6,l5,24,,18,,12e" filled="f" strokecolor="red" strokeweight=".07414mm">
                  <v:path arrowok="t" o:connecttype="custom" o:connectlocs="0,248;0,242;5,236;12,236;18,236;23,242;23,248;23,254;18,260;12,260;5,260;0,254;0,248" o:connectangles="0,0,0,0,0,0,0,0,0,0,0,0,0"/>
                </v:shape>
                <w10:wrap anchorx="page"/>
              </v:group>
            </w:pict>
          </mc:Fallback>
        </mc:AlternateContent>
      </w:r>
      <w:r>
        <w:rPr>
          <w:noProof/>
        </w:rPr>
        <mc:AlternateContent>
          <mc:Choice Requires="wps">
            <w:drawing>
              <wp:anchor distT="0" distB="0" distL="114300" distR="114300" simplePos="0" relativeHeight="15928" behindDoc="0" locked="0" layoutInCell="1" allowOverlap="1" wp14:anchorId="1F7A3B01" wp14:editId="2F365222">
                <wp:simplePos x="0" y="0"/>
                <wp:positionH relativeFrom="page">
                  <wp:posOffset>2894965</wp:posOffset>
                </wp:positionH>
                <wp:positionV relativeFrom="paragraph">
                  <wp:posOffset>129540</wp:posOffset>
                </wp:positionV>
                <wp:extent cx="12700" cy="0"/>
                <wp:effectExtent l="0" t="0" r="0" b="0"/>
                <wp:wrapNone/>
                <wp:docPr id="826" name="Line 3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8D7F5D" id="Line 3385" o:spid="_x0000_s1026" style="position:absolute;z-index:15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5pt,10.2pt" to="228.9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" strokeweight=".11175mm">
                <o:lock v:ext="edit" shapetype="f"/>
                <w10:wrap anchorx="page"/>
              </v:line>
            </w:pict>
          </mc:Fallback>
        </mc:AlternateContent>
      </w:r>
      <w:r>
        <w:rPr>
          <w:noProof/>
        </w:rPr>
        <mc:AlternateContent>
          <mc:Choice Requires="wps">
            <w:drawing>
              <wp:anchor distT="0" distB="0" distL="114300" distR="114300" simplePos="0" relativeHeight="16360" behindDoc="0" locked="0" layoutInCell="1" allowOverlap="1" wp14:anchorId="51F9A1BD" wp14:editId="70BEC31F">
                <wp:simplePos x="0" y="0"/>
                <wp:positionH relativeFrom="page">
                  <wp:posOffset>2562860</wp:posOffset>
                </wp:positionH>
                <wp:positionV relativeFrom="paragraph">
                  <wp:posOffset>464185</wp:posOffset>
                </wp:positionV>
                <wp:extent cx="148590" cy="542925"/>
                <wp:effectExtent l="0" t="0" r="0" b="0"/>
                <wp:wrapNone/>
                <wp:docPr id="825" name="Text Box 3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F2EE0" w14:textId="77777777" w:rsidR="005A72E5" w:rsidRDefault="005A72E5">
                            <w:pPr>
                              <w:spacing w:before="17"/>
                              <w:ind w:left="20"/>
                              <w:rPr>
                                <w:rFonts w:ascii="Arial" w:hAnsi="Arial"/>
                                <w:b/>
                                <w:sz w:val="14"/>
                              </w:rPr>
                            </w:pPr>
                            <w:r>
                              <w:rPr>
                                <w:rFonts w:ascii="Arial" w:hAnsi="Arial"/>
                                <w:b/>
                                <w:sz w:val="14"/>
                              </w:rPr>
                              <w:t>−log</w:t>
                            </w:r>
                            <w:r>
                              <w:rPr>
                                <w:rFonts w:ascii="Arial" w:hAnsi="Arial"/>
                                <w:b/>
                                <w:position w:val="-4"/>
                                <w:sz w:val="8"/>
                              </w:rPr>
                              <w:t xml:space="preserve">10 </w:t>
                            </w:r>
                            <w:r>
                              <w:rPr>
                                <w:rFonts w:ascii="Arial" w:hAnsi="Arial"/>
                                <w:b/>
                                <w:sz w:val="14"/>
                              </w:rPr>
                              <w:t>(FDR)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9A1BD" id="Text Box 3384" o:spid="_x0000_s1869" type="#_x0000_t202" style="position:absolute;left:0;text-align:left;margin-left:201.8pt;margin-top:36.55pt;width:11.7pt;height:42.75pt;z-index:16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" filled="f" stroked="f">
                <v:path arrowok="t"/>
                <v:textbox style="layout-flow:vertical;mso-layout-flow-alt:bottom-to-top" inset="0,0,0,0">
                  <w:txbxContent>
                    <w:p w14:paraId="2ADF2EE0" w14:textId="77777777" w:rsidR="005A72E5" w:rsidRDefault="005A72E5">
                      <w:pPr>
                        <w:spacing w:before="17"/>
                        <w:ind w:left="20"/>
                        <w:rPr>
                          <w:rFonts w:ascii="Arial" w:hAnsi="Arial"/>
                          <w:b/>
                          <w:sz w:val="14"/>
                        </w:rPr>
                      </w:pPr>
                      <w:r>
                        <w:rPr>
                          <w:rFonts w:ascii="Arial" w:hAnsi="Arial"/>
                          <w:b/>
                          <w:sz w:val="14"/>
                        </w:rPr>
                        <w:t>−log</w:t>
                      </w:r>
                      <w:r>
                        <w:rPr>
                          <w:rFonts w:ascii="Arial" w:hAnsi="Arial"/>
                          <w:b/>
                          <w:position w:val="-4"/>
                          <w:sz w:val="8"/>
                        </w:rPr>
                        <w:t xml:space="preserve">10 </w:t>
                      </w:r>
                      <w:r>
                        <w:rPr>
                          <w:rFonts w:ascii="Arial" w:hAnsi="Arial"/>
                          <w:b/>
                          <w:sz w:val="14"/>
                        </w:rPr>
                        <w:t>(FDR)</w:t>
                      </w:r>
                    </w:p>
                  </w:txbxContent>
                </v:textbox>
                <w10:wrap anchorx="page"/>
              </v:shape>
            </w:pict>
          </mc:Fallback>
        </mc:AlternateContent>
      </w:r>
      <w:r w:rsidR="009B75EF">
        <w:rPr>
          <w:rFonts w:ascii="Arial"/>
          <w:sz w:val="14"/>
        </w:rPr>
        <w:t>80</w:t>
      </w:r>
    </w:p>
    <w:p w14:paraId="63ECF85B" w14:textId="77777777" w:rsidR="005313F1" w:rsidRDefault="005313F1">
      <w:pPr>
        <w:pStyle w:val="BodyText"/>
        <w:spacing w:before="5"/>
        <w:rPr>
          <w:rFonts w:ascii="Arial"/>
          <w:sz w:val="12"/>
        </w:rPr>
      </w:pPr>
    </w:p>
    <w:p w14:paraId="15009965" w14:textId="77777777" w:rsidR="005313F1" w:rsidRDefault="009B75EF">
      <w:pPr>
        <w:spacing w:before="65"/>
        <w:ind w:left="2699"/>
        <w:rPr>
          <w:rFonts w:ascii="Arial"/>
          <w:sz w:val="14"/>
        </w:rPr>
      </w:pPr>
      <w:r>
        <w:rPr>
          <w:rFonts w:ascii="Arial"/>
          <w:sz w:val="14"/>
        </w:rPr>
        <w:t>60</w:t>
      </w:r>
    </w:p>
    <w:p w14:paraId="53098577" w14:textId="77777777" w:rsidR="005313F1" w:rsidRDefault="00090D17">
      <w:pPr>
        <w:tabs>
          <w:tab w:val="left" w:pos="5391"/>
        </w:tabs>
        <w:spacing w:line="32" w:lineRule="exact"/>
        <w:ind w:left="3398"/>
        <w:rPr>
          <w:rFonts w:ascii="Arial"/>
          <w:sz w:val="2"/>
        </w:rPr>
      </w:pPr>
      <w:r>
        <w:rPr>
          <w:noProof/>
        </w:rPr>
        <mc:AlternateContent>
          <mc:Choice Requires="wpg">
            <w:drawing>
              <wp:anchor distT="0" distB="0" distL="0" distR="0" simplePos="0" relativeHeight="12512" behindDoc="0" locked="0" layoutInCell="1" allowOverlap="1" wp14:anchorId="615078F1" wp14:editId="673C98FB">
                <wp:simplePos x="0" y="0"/>
                <wp:positionH relativeFrom="page">
                  <wp:posOffset>4141470</wp:posOffset>
                </wp:positionH>
                <wp:positionV relativeFrom="paragraph">
                  <wp:posOffset>46990</wp:posOffset>
                </wp:positionV>
                <wp:extent cx="17780" cy="17780"/>
                <wp:effectExtent l="0" t="0" r="0" b="0"/>
                <wp:wrapTopAndBottom/>
                <wp:docPr id="822" name="Group 3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522" y="74"/>
                          <a:chExt cx="28" cy="28"/>
                        </a:xfrm>
                      </wpg:grpSpPr>
                      <wps:wsp>
                        <wps:cNvPr id="823" name="Freeform 3382"/>
                        <wps:cNvSpPr>
                          <a:spLocks/>
                        </wps:cNvSpPr>
                        <wps:spPr bwMode="auto">
                          <a:xfrm>
                            <a:off x="6524" y="76"/>
                            <a:ext cx="24" cy="24"/>
                          </a:xfrm>
                          <a:custGeom>
                            <a:avLst/>
                            <a:gdLst>
                              <a:gd name="T0" fmla="+- 0 6542 6524"/>
                              <a:gd name="T1" fmla="*/ T0 w 24"/>
                              <a:gd name="T2" fmla="+- 0 77 77"/>
                              <a:gd name="T3" fmla="*/ 77 h 24"/>
                              <a:gd name="T4" fmla="+- 0 6530 6524"/>
                              <a:gd name="T5" fmla="*/ T4 w 24"/>
                              <a:gd name="T6" fmla="+- 0 77 77"/>
                              <a:gd name="T7" fmla="*/ 77 h 24"/>
                              <a:gd name="T8" fmla="+- 0 6524 6524"/>
                              <a:gd name="T9" fmla="*/ T8 w 24"/>
                              <a:gd name="T10" fmla="+- 0 82 77"/>
                              <a:gd name="T11" fmla="*/ 82 h 24"/>
                              <a:gd name="T12" fmla="+- 0 6524 6524"/>
                              <a:gd name="T13" fmla="*/ T12 w 24"/>
                              <a:gd name="T14" fmla="+- 0 94 77"/>
                              <a:gd name="T15" fmla="*/ 94 h 24"/>
                              <a:gd name="T16" fmla="+- 0 6530 6524"/>
                              <a:gd name="T17" fmla="*/ T16 w 24"/>
                              <a:gd name="T18" fmla="+- 0 100 77"/>
                              <a:gd name="T19" fmla="*/ 100 h 24"/>
                              <a:gd name="T20" fmla="+- 0 6542 6524"/>
                              <a:gd name="T21" fmla="*/ T20 w 24"/>
                              <a:gd name="T22" fmla="+- 0 100 77"/>
                              <a:gd name="T23" fmla="*/ 100 h 24"/>
                              <a:gd name="T24" fmla="+- 0 6547 6524"/>
                              <a:gd name="T25" fmla="*/ T24 w 24"/>
                              <a:gd name="T26" fmla="+- 0 94 77"/>
                              <a:gd name="T27" fmla="*/ 94 h 24"/>
                              <a:gd name="T28" fmla="+- 0 6547 6524"/>
                              <a:gd name="T29" fmla="*/ T28 w 24"/>
                              <a:gd name="T30" fmla="+- 0 82 77"/>
                              <a:gd name="T31" fmla="*/ 82 h 24"/>
                              <a:gd name="T32" fmla="+- 0 6542 6524"/>
                              <a:gd name="T33" fmla="*/ T32 w 24"/>
                              <a:gd name="T34" fmla="+- 0 77 77"/>
                              <a:gd name="T35" fmla="*/ 7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7"/>
                                </a:lnTo>
                                <a:lnTo>
                                  <a:pt x="6" y="23"/>
                                </a:lnTo>
                                <a:lnTo>
                                  <a:pt x="18" y="23"/>
                                </a:lnTo>
                                <a:lnTo>
                                  <a:pt x="23" y="17"/>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Freeform 3383"/>
                        <wps:cNvSpPr>
                          <a:spLocks/>
                        </wps:cNvSpPr>
                        <wps:spPr bwMode="auto">
                          <a:xfrm>
                            <a:off x="6524" y="76"/>
                            <a:ext cx="24" cy="24"/>
                          </a:xfrm>
                          <a:custGeom>
                            <a:avLst/>
                            <a:gdLst>
                              <a:gd name="T0" fmla="+- 0 6524 6524"/>
                              <a:gd name="T1" fmla="*/ T0 w 24"/>
                              <a:gd name="T2" fmla="+- 0 88 77"/>
                              <a:gd name="T3" fmla="*/ 88 h 24"/>
                              <a:gd name="T4" fmla="+- 0 6524 6524"/>
                              <a:gd name="T5" fmla="*/ T4 w 24"/>
                              <a:gd name="T6" fmla="+- 0 82 77"/>
                              <a:gd name="T7" fmla="*/ 82 h 24"/>
                              <a:gd name="T8" fmla="+- 0 6530 6524"/>
                              <a:gd name="T9" fmla="*/ T8 w 24"/>
                              <a:gd name="T10" fmla="+- 0 77 77"/>
                              <a:gd name="T11" fmla="*/ 77 h 24"/>
                              <a:gd name="T12" fmla="+- 0 6536 6524"/>
                              <a:gd name="T13" fmla="*/ T12 w 24"/>
                              <a:gd name="T14" fmla="+- 0 77 77"/>
                              <a:gd name="T15" fmla="*/ 77 h 24"/>
                              <a:gd name="T16" fmla="+- 0 6542 6524"/>
                              <a:gd name="T17" fmla="*/ T16 w 24"/>
                              <a:gd name="T18" fmla="+- 0 77 77"/>
                              <a:gd name="T19" fmla="*/ 77 h 24"/>
                              <a:gd name="T20" fmla="+- 0 6547 6524"/>
                              <a:gd name="T21" fmla="*/ T20 w 24"/>
                              <a:gd name="T22" fmla="+- 0 82 77"/>
                              <a:gd name="T23" fmla="*/ 82 h 24"/>
                              <a:gd name="T24" fmla="+- 0 6547 6524"/>
                              <a:gd name="T25" fmla="*/ T24 w 24"/>
                              <a:gd name="T26" fmla="+- 0 88 77"/>
                              <a:gd name="T27" fmla="*/ 88 h 24"/>
                              <a:gd name="T28" fmla="+- 0 6547 6524"/>
                              <a:gd name="T29" fmla="*/ T28 w 24"/>
                              <a:gd name="T30" fmla="+- 0 94 77"/>
                              <a:gd name="T31" fmla="*/ 94 h 24"/>
                              <a:gd name="T32" fmla="+- 0 6542 6524"/>
                              <a:gd name="T33" fmla="*/ T32 w 24"/>
                              <a:gd name="T34" fmla="+- 0 100 77"/>
                              <a:gd name="T35" fmla="*/ 100 h 24"/>
                              <a:gd name="T36" fmla="+- 0 6536 6524"/>
                              <a:gd name="T37" fmla="*/ T36 w 24"/>
                              <a:gd name="T38" fmla="+- 0 100 77"/>
                              <a:gd name="T39" fmla="*/ 100 h 24"/>
                              <a:gd name="T40" fmla="+- 0 6530 6524"/>
                              <a:gd name="T41" fmla="*/ T40 w 24"/>
                              <a:gd name="T42" fmla="+- 0 100 77"/>
                              <a:gd name="T43" fmla="*/ 100 h 24"/>
                              <a:gd name="T44" fmla="+- 0 6524 6524"/>
                              <a:gd name="T45" fmla="*/ T44 w 24"/>
                              <a:gd name="T46" fmla="+- 0 94 77"/>
                              <a:gd name="T47" fmla="*/ 94 h 24"/>
                              <a:gd name="T48" fmla="+- 0 6524 6524"/>
                              <a:gd name="T49" fmla="*/ T48 w 24"/>
                              <a:gd name="T50" fmla="+- 0 88 77"/>
                              <a:gd name="T51" fmla="*/ 8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8" y="0"/>
                                </a:lnTo>
                                <a:lnTo>
                                  <a:pt x="23" y="5"/>
                                </a:lnTo>
                                <a:lnTo>
                                  <a:pt x="23" y="11"/>
                                </a:lnTo>
                                <a:lnTo>
                                  <a:pt x="23" y="17"/>
                                </a:lnTo>
                                <a:lnTo>
                                  <a:pt x="18" y="23"/>
                                </a:lnTo>
                                <a:lnTo>
                                  <a:pt x="12" y="23"/>
                                </a:lnTo>
                                <a:lnTo>
                                  <a:pt x="6" y="23"/>
                                </a:lnTo>
                                <a:lnTo>
                                  <a:pt x="0" y="17"/>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11C8F6" id="Group 3381" o:spid="_x0000_s1026" style="position:absolute;margin-left:326.1pt;margin-top:3.7pt;width:1.4pt;height:1.4pt;z-index:12512;mso-wrap-distance-left:0;mso-wrap-distance-right:0;mso-position-horizontal-relative:page" coordorigin="6522,74"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">
                <v:shape id="Freeform 3382" o:spid="_x0000_s1027" style="position:absolute;left:6524;top: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" path="m18,l6,,,5,,17r6,6l18,23r5,-6l23,5,18,xe" fillcolor="red" stroked="f">
                  <v:path arrowok="t" o:connecttype="custom" o:connectlocs="18,77;6,77;0,82;0,94;6,100;18,100;23,94;23,82;18,77" o:connectangles="0,0,0,0,0,0,0,0,0"/>
                </v:shape>
                <v:shape id="Freeform 3383" o:spid="_x0000_s1028" style="position:absolute;left:6524;top: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" path="m,11l,5,6,r6,l18,r5,5l23,11r,6l18,23r-6,l6,23,,17,,11e" filled="f" strokecolor="red" strokeweight=".07414mm">
                  <v:path arrowok="t" o:connecttype="custom" o:connectlocs="0,88;0,82;6,77;12,77;18,77;23,82;23,88;23,94;18,100;12,100;6,100;0,94;0,88" o:connectangles="0,0,0,0,0,0,0,0,0,0,0,0,0"/>
                </v:shape>
                <w10:wrap type="topAndBottom" anchorx="page"/>
              </v:group>
            </w:pict>
          </mc:Fallback>
        </mc:AlternateContent>
      </w:r>
      <w:r>
        <w:rPr>
          <w:rFonts w:ascii="Arial"/>
          <w:noProof/>
          <w:sz w:val="2"/>
        </w:rPr>
        <mc:AlternateContent>
          <mc:Choice Requires="wpg">
            <w:drawing>
              <wp:inline distT="0" distB="0" distL="0" distR="0" wp14:anchorId="1AC5B073" wp14:editId="2D0EE865">
                <wp:extent cx="17780" cy="17780"/>
                <wp:effectExtent l="0" t="0" r="0" b="0"/>
                <wp:docPr id="819" name="Group 3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20" name="Freeform 3379"/>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1" name="Freeform 3380"/>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214161" id="Group 3378"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">
                <v:shape id="Freeform 3379"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" path="m18,l5,,,5,,18r5,5l18,23r5,-5l23,5,18,xe" fillcolor="red" stroked="f">
                  <v:path arrowok="t" o:connecttype="custom" o:connectlocs="18,2;5,2;0,7;0,20;5,25;18,25;23,20;23,7;18,2" o:connectangles="0,0,0,0,0,0,0,0,0"/>
                </v:shape>
                <v:shape id="Freeform 3380"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r w:rsidR="009B75EF">
        <w:rPr>
          <w:rFonts w:ascii="Arial"/>
          <w:sz w:val="2"/>
        </w:rPr>
        <w:tab/>
      </w:r>
      <w:r>
        <w:rPr>
          <w:rFonts w:ascii="Arial"/>
          <w:noProof/>
          <w:sz w:val="2"/>
        </w:rPr>
        <mc:AlternateContent>
          <mc:Choice Requires="wpg">
            <w:drawing>
              <wp:inline distT="0" distB="0" distL="0" distR="0" wp14:anchorId="2FF64282" wp14:editId="15624A93">
                <wp:extent cx="17780" cy="17780"/>
                <wp:effectExtent l="0" t="0" r="0" b="0"/>
                <wp:docPr id="816" name="Group 3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17" name="Freeform 3376"/>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Freeform 3377"/>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EDD036" id="Group 3375"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">
                <v:shape id="Freeform 3376"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" path="m18,l5,,,5,,18r5,5l18,23r5,-5l23,5,18,xe" fillcolor="red" stroked="f">
                  <v:path arrowok="t" o:connecttype="custom" o:connectlocs="18,2;5,2;0,7;0,20;5,25;18,25;23,20;23,7;18,2" o:connectangles="0,0,0,0,0,0,0,0,0"/>
                </v:shape>
                <v:shape id="Freeform 3377"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p>
    <w:p w14:paraId="2F5214E7" w14:textId="77777777" w:rsidR="005313F1" w:rsidRDefault="005313F1">
      <w:pPr>
        <w:pStyle w:val="BodyText"/>
        <w:spacing w:before="9"/>
        <w:rPr>
          <w:rFonts w:ascii="Arial"/>
          <w:sz w:val="4"/>
        </w:rPr>
      </w:pPr>
    </w:p>
    <w:p w14:paraId="7AF8A041" w14:textId="77777777" w:rsidR="005313F1" w:rsidRDefault="00090D17">
      <w:pPr>
        <w:tabs>
          <w:tab w:val="left" w:pos="4649"/>
        </w:tabs>
        <w:spacing w:line="117" w:lineRule="exact"/>
        <w:ind w:left="3463"/>
        <w:rPr>
          <w:rFonts w:ascii="Arial"/>
          <w:sz w:val="2"/>
        </w:rPr>
      </w:pPr>
      <w:r>
        <w:rPr>
          <w:rFonts w:ascii="Arial"/>
          <w:noProof/>
          <w:position w:val="1"/>
          <w:sz w:val="2"/>
        </w:rPr>
        <mc:AlternateContent>
          <mc:Choice Requires="wpg">
            <w:drawing>
              <wp:inline distT="0" distB="0" distL="0" distR="0" wp14:anchorId="76D3989B" wp14:editId="2E925CC8">
                <wp:extent cx="17780" cy="17780"/>
                <wp:effectExtent l="0" t="0" r="0" b="0"/>
                <wp:docPr id="813" name="Group 3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14" name="Freeform 3373"/>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Freeform 3374"/>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0AF6673" id="Group 3372"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">
                <v:shape id="Freeform 3373"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" path="m18,l5,,,5,,18r5,5l18,23r5,-5l23,5,18,xe" fillcolor="red" stroked="f">
                  <v:path arrowok="t" o:connecttype="custom" o:connectlocs="18,2;5,2;0,7;0,20;5,25;18,25;23,20;23,7;18,2" o:connectangles="0,0,0,0,0,0,0,0,0"/>
                </v:shape>
                <v:shape id="Freeform 3374"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r w:rsidR="009B75EF">
        <w:rPr>
          <w:rFonts w:ascii="Arial"/>
          <w:position w:val="1"/>
          <w:sz w:val="2"/>
        </w:rPr>
        <w:tab/>
      </w:r>
      <w:r>
        <w:rPr>
          <w:rFonts w:ascii="Arial"/>
          <w:noProof/>
          <w:position w:val="-1"/>
          <w:sz w:val="11"/>
        </w:rPr>
        <mc:AlternateContent>
          <mc:Choice Requires="wpg">
            <w:drawing>
              <wp:inline distT="0" distB="0" distL="0" distR="0" wp14:anchorId="3FFE42D7" wp14:editId="1857184F">
                <wp:extent cx="55245" cy="73660"/>
                <wp:effectExtent l="0" t="0" r="0" b="2540"/>
                <wp:docPr id="806" name="Group 3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73660"/>
                          <a:chOff x="0" y="0"/>
                          <a:chExt cx="87" cy="116"/>
                        </a:xfrm>
                      </wpg:grpSpPr>
                      <wps:wsp>
                        <wps:cNvPr id="807" name="Freeform 3366"/>
                        <wps:cNvSpPr>
                          <a:spLocks/>
                        </wps:cNvSpPr>
                        <wps:spPr bwMode="auto">
                          <a:xfrm>
                            <a:off x="61" y="2"/>
                            <a:ext cx="24" cy="24"/>
                          </a:xfrm>
                          <a:custGeom>
                            <a:avLst/>
                            <a:gdLst>
                              <a:gd name="T0" fmla="+- 0 79 61"/>
                              <a:gd name="T1" fmla="*/ T0 w 24"/>
                              <a:gd name="T2" fmla="+- 0 2 2"/>
                              <a:gd name="T3" fmla="*/ 2 h 24"/>
                              <a:gd name="T4" fmla="+- 0 66 61"/>
                              <a:gd name="T5" fmla="*/ T4 w 24"/>
                              <a:gd name="T6" fmla="+- 0 2 2"/>
                              <a:gd name="T7" fmla="*/ 2 h 24"/>
                              <a:gd name="T8" fmla="+- 0 61 61"/>
                              <a:gd name="T9" fmla="*/ T8 w 24"/>
                              <a:gd name="T10" fmla="+- 0 7 2"/>
                              <a:gd name="T11" fmla="*/ 7 h 24"/>
                              <a:gd name="T12" fmla="+- 0 61 61"/>
                              <a:gd name="T13" fmla="*/ T12 w 24"/>
                              <a:gd name="T14" fmla="+- 0 20 2"/>
                              <a:gd name="T15" fmla="*/ 20 h 24"/>
                              <a:gd name="T16" fmla="+- 0 66 61"/>
                              <a:gd name="T17" fmla="*/ T16 w 24"/>
                              <a:gd name="T18" fmla="+- 0 25 2"/>
                              <a:gd name="T19" fmla="*/ 25 h 24"/>
                              <a:gd name="T20" fmla="+- 0 79 61"/>
                              <a:gd name="T21" fmla="*/ T20 w 24"/>
                              <a:gd name="T22" fmla="+- 0 25 2"/>
                              <a:gd name="T23" fmla="*/ 25 h 24"/>
                              <a:gd name="T24" fmla="+- 0 84 61"/>
                              <a:gd name="T25" fmla="*/ T24 w 24"/>
                              <a:gd name="T26" fmla="+- 0 20 2"/>
                              <a:gd name="T27" fmla="*/ 20 h 24"/>
                              <a:gd name="T28" fmla="+- 0 84 61"/>
                              <a:gd name="T29" fmla="*/ T28 w 24"/>
                              <a:gd name="T30" fmla="+- 0 7 2"/>
                              <a:gd name="T31" fmla="*/ 7 h 24"/>
                              <a:gd name="T32" fmla="+- 0 79 61"/>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3367"/>
                        <wps:cNvSpPr>
                          <a:spLocks/>
                        </wps:cNvSpPr>
                        <wps:spPr bwMode="auto">
                          <a:xfrm>
                            <a:off x="61" y="2"/>
                            <a:ext cx="24" cy="24"/>
                          </a:xfrm>
                          <a:custGeom>
                            <a:avLst/>
                            <a:gdLst>
                              <a:gd name="T0" fmla="+- 0 61 61"/>
                              <a:gd name="T1" fmla="*/ T0 w 24"/>
                              <a:gd name="T2" fmla="+- 0 14 2"/>
                              <a:gd name="T3" fmla="*/ 14 h 24"/>
                              <a:gd name="T4" fmla="+- 0 61 61"/>
                              <a:gd name="T5" fmla="*/ T4 w 24"/>
                              <a:gd name="T6" fmla="+- 0 7 2"/>
                              <a:gd name="T7" fmla="*/ 7 h 24"/>
                              <a:gd name="T8" fmla="+- 0 66 61"/>
                              <a:gd name="T9" fmla="*/ T8 w 24"/>
                              <a:gd name="T10" fmla="+- 0 2 2"/>
                              <a:gd name="T11" fmla="*/ 2 h 24"/>
                              <a:gd name="T12" fmla="+- 0 73 61"/>
                              <a:gd name="T13" fmla="*/ T12 w 24"/>
                              <a:gd name="T14" fmla="+- 0 2 2"/>
                              <a:gd name="T15" fmla="*/ 2 h 24"/>
                              <a:gd name="T16" fmla="+- 0 79 61"/>
                              <a:gd name="T17" fmla="*/ T16 w 24"/>
                              <a:gd name="T18" fmla="+- 0 2 2"/>
                              <a:gd name="T19" fmla="*/ 2 h 24"/>
                              <a:gd name="T20" fmla="+- 0 84 61"/>
                              <a:gd name="T21" fmla="*/ T20 w 24"/>
                              <a:gd name="T22" fmla="+- 0 7 2"/>
                              <a:gd name="T23" fmla="*/ 7 h 24"/>
                              <a:gd name="T24" fmla="+- 0 84 61"/>
                              <a:gd name="T25" fmla="*/ T24 w 24"/>
                              <a:gd name="T26" fmla="+- 0 14 2"/>
                              <a:gd name="T27" fmla="*/ 14 h 24"/>
                              <a:gd name="T28" fmla="+- 0 84 61"/>
                              <a:gd name="T29" fmla="*/ T28 w 24"/>
                              <a:gd name="T30" fmla="+- 0 20 2"/>
                              <a:gd name="T31" fmla="*/ 20 h 24"/>
                              <a:gd name="T32" fmla="+- 0 79 61"/>
                              <a:gd name="T33" fmla="*/ T32 w 24"/>
                              <a:gd name="T34" fmla="+- 0 25 2"/>
                              <a:gd name="T35" fmla="*/ 25 h 24"/>
                              <a:gd name="T36" fmla="+- 0 73 61"/>
                              <a:gd name="T37" fmla="*/ T36 w 24"/>
                              <a:gd name="T38" fmla="+- 0 25 2"/>
                              <a:gd name="T39" fmla="*/ 25 h 24"/>
                              <a:gd name="T40" fmla="+- 0 66 61"/>
                              <a:gd name="T41" fmla="*/ T40 w 24"/>
                              <a:gd name="T42" fmla="+- 0 25 2"/>
                              <a:gd name="T43" fmla="*/ 25 h 24"/>
                              <a:gd name="T44" fmla="+- 0 61 61"/>
                              <a:gd name="T45" fmla="*/ T44 w 24"/>
                              <a:gd name="T46" fmla="+- 0 20 2"/>
                              <a:gd name="T47" fmla="*/ 20 h 24"/>
                              <a:gd name="T48" fmla="+- 0 61 61"/>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Freeform 3368"/>
                        <wps:cNvSpPr>
                          <a:spLocks/>
                        </wps:cNvSpPr>
                        <wps:spPr bwMode="auto">
                          <a:xfrm>
                            <a:off x="2" y="19"/>
                            <a:ext cx="24" cy="24"/>
                          </a:xfrm>
                          <a:custGeom>
                            <a:avLst/>
                            <a:gdLst>
                              <a:gd name="T0" fmla="+- 0 20 2"/>
                              <a:gd name="T1" fmla="*/ T0 w 24"/>
                              <a:gd name="T2" fmla="+- 0 20 20"/>
                              <a:gd name="T3" fmla="*/ 20 h 24"/>
                              <a:gd name="T4" fmla="+- 0 7 2"/>
                              <a:gd name="T5" fmla="*/ T4 w 24"/>
                              <a:gd name="T6" fmla="+- 0 20 20"/>
                              <a:gd name="T7" fmla="*/ 20 h 24"/>
                              <a:gd name="T8" fmla="+- 0 2 2"/>
                              <a:gd name="T9" fmla="*/ T8 w 24"/>
                              <a:gd name="T10" fmla="+- 0 25 20"/>
                              <a:gd name="T11" fmla="*/ 25 h 24"/>
                              <a:gd name="T12" fmla="+- 0 2 2"/>
                              <a:gd name="T13" fmla="*/ T12 w 24"/>
                              <a:gd name="T14" fmla="+- 0 38 20"/>
                              <a:gd name="T15" fmla="*/ 38 h 24"/>
                              <a:gd name="T16" fmla="+- 0 7 2"/>
                              <a:gd name="T17" fmla="*/ T16 w 24"/>
                              <a:gd name="T18" fmla="+- 0 43 20"/>
                              <a:gd name="T19" fmla="*/ 43 h 24"/>
                              <a:gd name="T20" fmla="+- 0 20 2"/>
                              <a:gd name="T21" fmla="*/ T20 w 24"/>
                              <a:gd name="T22" fmla="+- 0 43 20"/>
                              <a:gd name="T23" fmla="*/ 43 h 24"/>
                              <a:gd name="T24" fmla="+- 0 25 2"/>
                              <a:gd name="T25" fmla="*/ T24 w 24"/>
                              <a:gd name="T26" fmla="+- 0 38 20"/>
                              <a:gd name="T27" fmla="*/ 38 h 24"/>
                              <a:gd name="T28" fmla="+- 0 25 2"/>
                              <a:gd name="T29" fmla="*/ T28 w 24"/>
                              <a:gd name="T30" fmla="+- 0 25 20"/>
                              <a:gd name="T31" fmla="*/ 25 h 24"/>
                              <a:gd name="T32" fmla="+- 0 20 2"/>
                              <a:gd name="T33" fmla="*/ T32 w 24"/>
                              <a:gd name="T34" fmla="+- 0 20 20"/>
                              <a:gd name="T35" fmla="*/ 2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Freeform 3369"/>
                        <wps:cNvSpPr>
                          <a:spLocks/>
                        </wps:cNvSpPr>
                        <wps:spPr bwMode="auto">
                          <a:xfrm>
                            <a:off x="2" y="19"/>
                            <a:ext cx="24" cy="24"/>
                          </a:xfrm>
                          <a:custGeom>
                            <a:avLst/>
                            <a:gdLst>
                              <a:gd name="T0" fmla="+- 0 2 2"/>
                              <a:gd name="T1" fmla="*/ T0 w 24"/>
                              <a:gd name="T2" fmla="+- 0 31 20"/>
                              <a:gd name="T3" fmla="*/ 31 h 24"/>
                              <a:gd name="T4" fmla="+- 0 2 2"/>
                              <a:gd name="T5" fmla="*/ T4 w 24"/>
                              <a:gd name="T6" fmla="+- 0 25 20"/>
                              <a:gd name="T7" fmla="*/ 25 h 24"/>
                              <a:gd name="T8" fmla="+- 0 7 2"/>
                              <a:gd name="T9" fmla="*/ T8 w 24"/>
                              <a:gd name="T10" fmla="+- 0 20 20"/>
                              <a:gd name="T11" fmla="*/ 20 h 24"/>
                              <a:gd name="T12" fmla="+- 0 14 2"/>
                              <a:gd name="T13" fmla="*/ T12 w 24"/>
                              <a:gd name="T14" fmla="+- 0 20 20"/>
                              <a:gd name="T15" fmla="*/ 20 h 24"/>
                              <a:gd name="T16" fmla="+- 0 20 2"/>
                              <a:gd name="T17" fmla="*/ T16 w 24"/>
                              <a:gd name="T18" fmla="+- 0 20 20"/>
                              <a:gd name="T19" fmla="*/ 20 h 24"/>
                              <a:gd name="T20" fmla="+- 0 25 2"/>
                              <a:gd name="T21" fmla="*/ T20 w 24"/>
                              <a:gd name="T22" fmla="+- 0 25 20"/>
                              <a:gd name="T23" fmla="*/ 25 h 24"/>
                              <a:gd name="T24" fmla="+- 0 25 2"/>
                              <a:gd name="T25" fmla="*/ T24 w 24"/>
                              <a:gd name="T26" fmla="+- 0 31 20"/>
                              <a:gd name="T27" fmla="*/ 31 h 24"/>
                              <a:gd name="T28" fmla="+- 0 25 2"/>
                              <a:gd name="T29" fmla="*/ T28 w 24"/>
                              <a:gd name="T30" fmla="+- 0 38 20"/>
                              <a:gd name="T31" fmla="*/ 38 h 24"/>
                              <a:gd name="T32" fmla="+- 0 20 2"/>
                              <a:gd name="T33" fmla="*/ T32 w 24"/>
                              <a:gd name="T34" fmla="+- 0 43 20"/>
                              <a:gd name="T35" fmla="*/ 43 h 24"/>
                              <a:gd name="T36" fmla="+- 0 14 2"/>
                              <a:gd name="T37" fmla="*/ T36 w 24"/>
                              <a:gd name="T38" fmla="+- 0 43 20"/>
                              <a:gd name="T39" fmla="*/ 43 h 24"/>
                              <a:gd name="T40" fmla="+- 0 7 2"/>
                              <a:gd name="T41" fmla="*/ T40 w 24"/>
                              <a:gd name="T42" fmla="+- 0 43 20"/>
                              <a:gd name="T43" fmla="*/ 43 h 24"/>
                              <a:gd name="T44" fmla="+- 0 2 2"/>
                              <a:gd name="T45" fmla="*/ T44 w 24"/>
                              <a:gd name="T46" fmla="+- 0 38 20"/>
                              <a:gd name="T47" fmla="*/ 38 h 24"/>
                              <a:gd name="T48" fmla="+- 0 2 2"/>
                              <a:gd name="T49" fmla="*/ T48 w 24"/>
                              <a:gd name="T50" fmla="+- 0 31 20"/>
                              <a:gd name="T51" fmla="*/ 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5" y="0"/>
                                </a:lnTo>
                                <a:lnTo>
                                  <a:pt x="12" y="0"/>
                                </a:lnTo>
                                <a:lnTo>
                                  <a:pt x="18" y="0"/>
                                </a:lnTo>
                                <a:lnTo>
                                  <a:pt x="23" y="5"/>
                                </a:lnTo>
                                <a:lnTo>
                                  <a:pt x="23" y="11"/>
                                </a:lnTo>
                                <a:lnTo>
                                  <a:pt x="23" y="18"/>
                                </a:lnTo>
                                <a:lnTo>
                                  <a:pt x="18" y="23"/>
                                </a:lnTo>
                                <a:lnTo>
                                  <a:pt x="12" y="23"/>
                                </a:lnTo>
                                <a:lnTo>
                                  <a:pt x="5" y="23"/>
                                </a:lnTo>
                                <a:lnTo>
                                  <a:pt x="0" y="18"/>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Freeform 3370"/>
                        <wps:cNvSpPr>
                          <a:spLocks/>
                        </wps:cNvSpPr>
                        <wps:spPr bwMode="auto">
                          <a:xfrm>
                            <a:off x="58" y="90"/>
                            <a:ext cx="24" cy="24"/>
                          </a:xfrm>
                          <a:custGeom>
                            <a:avLst/>
                            <a:gdLst>
                              <a:gd name="T0" fmla="+- 0 77 59"/>
                              <a:gd name="T1" fmla="*/ T0 w 24"/>
                              <a:gd name="T2" fmla="+- 0 90 90"/>
                              <a:gd name="T3" fmla="*/ 90 h 24"/>
                              <a:gd name="T4" fmla="+- 0 64 59"/>
                              <a:gd name="T5" fmla="*/ T4 w 24"/>
                              <a:gd name="T6" fmla="+- 0 90 90"/>
                              <a:gd name="T7" fmla="*/ 90 h 24"/>
                              <a:gd name="T8" fmla="+- 0 59 59"/>
                              <a:gd name="T9" fmla="*/ T8 w 24"/>
                              <a:gd name="T10" fmla="+- 0 96 90"/>
                              <a:gd name="T11" fmla="*/ 96 h 24"/>
                              <a:gd name="T12" fmla="+- 0 59 59"/>
                              <a:gd name="T13" fmla="*/ T12 w 24"/>
                              <a:gd name="T14" fmla="+- 0 108 90"/>
                              <a:gd name="T15" fmla="*/ 108 h 24"/>
                              <a:gd name="T16" fmla="+- 0 64 59"/>
                              <a:gd name="T17" fmla="*/ T16 w 24"/>
                              <a:gd name="T18" fmla="+- 0 113 90"/>
                              <a:gd name="T19" fmla="*/ 113 h 24"/>
                              <a:gd name="T20" fmla="+- 0 77 59"/>
                              <a:gd name="T21" fmla="*/ T20 w 24"/>
                              <a:gd name="T22" fmla="+- 0 113 90"/>
                              <a:gd name="T23" fmla="*/ 113 h 24"/>
                              <a:gd name="T24" fmla="+- 0 82 59"/>
                              <a:gd name="T25" fmla="*/ T24 w 24"/>
                              <a:gd name="T26" fmla="+- 0 108 90"/>
                              <a:gd name="T27" fmla="*/ 108 h 24"/>
                              <a:gd name="T28" fmla="+- 0 82 59"/>
                              <a:gd name="T29" fmla="*/ T28 w 24"/>
                              <a:gd name="T30" fmla="+- 0 96 90"/>
                              <a:gd name="T31" fmla="*/ 96 h 24"/>
                              <a:gd name="T32" fmla="+- 0 77 59"/>
                              <a:gd name="T33" fmla="*/ T32 w 24"/>
                              <a:gd name="T34" fmla="+- 0 90 90"/>
                              <a:gd name="T35" fmla="*/ 9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8"/>
                                </a:lnTo>
                                <a:lnTo>
                                  <a:pt x="5" y="23"/>
                                </a:lnTo>
                                <a:lnTo>
                                  <a:pt x="18" y="23"/>
                                </a:lnTo>
                                <a:lnTo>
                                  <a:pt x="23" y="18"/>
                                </a:lnTo>
                                <a:lnTo>
                                  <a:pt x="23"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Freeform 3371"/>
                        <wps:cNvSpPr>
                          <a:spLocks/>
                        </wps:cNvSpPr>
                        <wps:spPr bwMode="auto">
                          <a:xfrm>
                            <a:off x="58" y="90"/>
                            <a:ext cx="24" cy="24"/>
                          </a:xfrm>
                          <a:custGeom>
                            <a:avLst/>
                            <a:gdLst>
                              <a:gd name="T0" fmla="+- 0 59 59"/>
                              <a:gd name="T1" fmla="*/ T0 w 24"/>
                              <a:gd name="T2" fmla="+- 0 102 90"/>
                              <a:gd name="T3" fmla="*/ 102 h 24"/>
                              <a:gd name="T4" fmla="+- 0 59 59"/>
                              <a:gd name="T5" fmla="*/ T4 w 24"/>
                              <a:gd name="T6" fmla="+- 0 96 90"/>
                              <a:gd name="T7" fmla="*/ 96 h 24"/>
                              <a:gd name="T8" fmla="+- 0 64 59"/>
                              <a:gd name="T9" fmla="*/ T8 w 24"/>
                              <a:gd name="T10" fmla="+- 0 90 90"/>
                              <a:gd name="T11" fmla="*/ 90 h 24"/>
                              <a:gd name="T12" fmla="+- 0 70 59"/>
                              <a:gd name="T13" fmla="*/ T12 w 24"/>
                              <a:gd name="T14" fmla="+- 0 90 90"/>
                              <a:gd name="T15" fmla="*/ 90 h 24"/>
                              <a:gd name="T16" fmla="+- 0 77 59"/>
                              <a:gd name="T17" fmla="*/ T16 w 24"/>
                              <a:gd name="T18" fmla="+- 0 90 90"/>
                              <a:gd name="T19" fmla="*/ 90 h 24"/>
                              <a:gd name="T20" fmla="+- 0 82 59"/>
                              <a:gd name="T21" fmla="*/ T20 w 24"/>
                              <a:gd name="T22" fmla="+- 0 96 90"/>
                              <a:gd name="T23" fmla="*/ 96 h 24"/>
                              <a:gd name="T24" fmla="+- 0 82 59"/>
                              <a:gd name="T25" fmla="*/ T24 w 24"/>
                              <a:gd name="T26" fmla="+- 0 102 90"/>
                              <a:gd name="T27" fmla="*/ 102 h 24"/>
                              <a:gd name="T28" fmla="+- 0 82 59"/>
                              <a:gd name="T29" fmla="*/ T28 w 24"/>
                              <a:gd name="T30" fmla="+- 0 108 90"/>
                              <a:gd name="T31" fmla="*/ 108 h 24"/>
                              <a:gd name="T32" fmla="+- 0 77 59"/>
                              <a:gd name="T33" fmla="*/ T32 w 24"/>
                              <a:gd name="T34" fmla="+- 0 113 90"/>
                              <a:gd name="T35" fmla="*/ 113 h 24"/>
                              <a:gd name="T36" fmla="+- 0 70 59"/>
                              <a:gd name="T37" fmla="*/ T36 w 24"/>
                              <a:gd name="T38" fmla="+- 0 113 90"/>
                              <a:gd name="T39" fmla="*/ 113 h 24"/>
                              <a:gd name="T40" fmla="+- 0 64 59"/>
                              <a:gd name="T41" fmla="*/ T40 w 24"/>
                              <a:gd name="T42" fmla="+- 0 113 90"/>
                              <a:gd name="T43" fmla="*/ 113 h 24"/>
                              <a:gd name="T44" fmla="+- 0 59 59"/>
                              <a:gd name="T45" fmla="*/ T44 w 24"/>
                              <a:gd name="T46" fmla="+- 0 108 90"/>
                              <a:gd name="T47" fmla="*/ 108 h 24"/>
                              <a:gd name="T48" fmla="+- 0 59 59"/>
                              <a:gd name="T49" fmla="*/ T48 w 24"/>
                              <a:gd name="T50" fmla="+- 0 102 90"/>
                              <a:gd name="T51" fmla="*/ 10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1" y="0"/>
                                </a:lnTo>
                                <a:lnTo>
                                  <a:pt x="18" y="0"/>
                                </a:lnTo>
                                <a:lnTo>
                                  <a:pt x="23" y="6"/>
                                </a:lnTo>
                                <a:lnTo>
                                  <a:pt x="23" y="12"/>
                                </a:lnTo>
                                <a:lnTo>
                                  <a:pt x="23" y="18"/>
                                </a:lnTo>
                                <a:lnTo>
                                  <a:pt x="18" y="23"/>
                                </a:lnTo>
                                <a:lnTo>
                                  <a:pt x="11"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047A2E" id="Group 3365" o:spid="_x0000_s1026" style="width:4.35pt;height:5.8pt;mso-position-horizontal-relative:char;mso-position-vertical-relative:line" coordsize="87,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">
                <v:shape id="Freeform 3366" o:spid="_x0000_s1027" style="position:absolute;left:61;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" path="m18,l5,,,5,,18r5,5l18,23r5,-5l23,5,18,xe" fillcolor="red" stroked="f">
                  <v:path arrowok="t" o:connecttype="custom" o:connectlocs="18,2;5,2;0,7;0,20;5,25;18,25;23,20;23,7;18,2" o:connectangles="0,0,0,0,0,0,0,0,0"/>
                </v:shape>
                <v:shape id="Freeform 3367" o:spid="_x0000_s1028" style="position:absolute;left:61;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v:shape id="Freeform 3368" o:spid="_x0000_s1029" style="position:absolute;left:2;top:1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" path="m18,l5,,,5,,18r5,5l18,23r5,-5l23,5,18,xe" fillcolor="red" stroked="f">
                  <v:path arrowok="t" o:connecttype="custom" o:connectlocs="18,20;5,20;0,25;0,38;5,43;18,43;23,38;23,25;18,20" o:connectangles="0,0,0,0,0,0,0,0,0"/>
                </v:shape>
                <v:shape id="Freeform 3369" o:spid="_x0000_s1030" style="position:absolute;left:2;top:1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" path="m,11l,5,5,r7,l18,r5,5l23,11r,7l18,23r-6,l5,23,,18,,11e" filled="f" strokecolor="red" strokeweight=".07414mm">
                  <v:path arrowok="t" o:connecttype="custom" o:connectlocs="0,31;0,25;5,20;12,20;18,20;23,25;23,31;23,38;18,43;12,43;5,43;0,38;0,31" o:connectangles="0,0,0,0,0,0,0,0,0,0,0,0,0"/>
                </v:shape>
                <v:shape id="Freeform 3370" o:spid="_x0000_s1031" style="position:absolute;left:58;top:9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" path="m18,l5,,,6,,18r5,5l18,23r5,-5l23,6,18,xe" fillcolor="red" stroked="f">
                  <v:path arrowok="t" o:connecttype="custom" o:connectlocs="18,90;5,90;0,96;0,108;5,113;18,113;23,108;23,96;18,90" o:connectangles="0,0,0,0,0,0,0,0,0"/>
                </v:shape>
                <v:shape id="Freeform 3371" o:spid="_x0000_s1032" style="position:absolute;left:58;top:9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" path="m,12l,6,5,r6,l18,r5,6l23,12r,6l18,23r-7,l5,23,,18,,12e" filled="f" strokecolor="red" strokeweight=".07414mm">
                  <v:path arrowok="t" o:connecttype="custom" o:connectlocs="0,102;0,96;5,90;11,90;18,90;23,96;23,102;23,108;18,113;11,113;5,113;0,108;0,102" o:connectangles="0,0,0,0,0,0,0,0,0,0,0,0,0"/>
                </v:shape>
                <w10:anchorlock/>
              </v:group>
            </w:pict>
          </mc:Fallback>
        </mc:AlternateContent>
      </w:r>
      <w:r w:rsidR="009B75EF">
        <w:rPr>
          <w:spacing w:val="81"/>
          <w:position w:val="-1"/>
          <w:sz w:val="2"/>
        </w:rPr>
        <w:t xml:space="preserve"> </w:t>
      </w:r>
      <w:r>
        <w:rPr>
          <w:rFonts w:ascii="Arial"/>
          <w:noProof/>
          <w:spacing w:val="81"/>
          <w:position w:val="3"/>
          <w:sz w:val="2"/>
        </w:rPr>
        <mc:AlternateContent>
          <mc:Choice Requires="wpg">
            <w:drawing>
              <wp:inline distT="0" distB="0" distL="0" distR="0" wp14:anchorId="604C5F3F" wp14:editId="6CEED7D7">
                <wp:extent cx="17780" cy="17780"/>
                <wp:effectExtent l="0" t="0" r="0" b="0"/>
                <wp:docPr id="803" name="Group 3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04" name="Freeform 3363"/>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Freeform 3364"/>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05F29C" id="Group 3362"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">
                <v:shape id="Freeform 3363"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" path="m18,l5,,,5,,18r5,5l18,23r5,-5l23,5,18,xe" fillcolor="red" stroked="f">
                  <v:path arrowok="t" o:connecttype="custom" o:connectlocs="18,2;5,2;0,7;0,20;5,25;18,25;23,20;23,7;18,2" o:connectangles="0,0,0,0,0,0,0,0,0"/>
                </v:shape>
                <v:shape id="Freeform 3364"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p>
    <w:p w14:paraId="2F28E29D" w14:textId="77777777" w:rsidR="005313F1" w:rsidRDefault="00090D17">
      <w:pPr>
        <w:pStyle w:val="BodyText"/>
        <w:spacing w:line="29" w:lineRule="exact"/>
        <w:ind w:left="3613"/>
        <w:rPr>
          <w:rFonts w:ascii="Arial"/>
          <w:sz w:val="2"/>
        </w:rPr>
      </w:pPr>
      <w:r>
        <w:rPr>
          <w:rFonts w:ascii="Arial"/>
          <w:noProof/>
          <w:sz w:val="2"/>
        </w:rPr>
        <mc:AlternateContent>
          <mc:Choice Requires="wpg">
            <w:drawing>
              <wp:inline distT="0" distB="0" distL="0" distR="0" wp14:anchorId="21DB38C9" wp14:editId="721E3D3A">
                <wp:extent cx="17780" cy="17780"/>
                <wp:effectExtent l="0" t="0" r="0" b="0"/>
                <wp:docPr id="800" name="Group 3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0" y="0"/>
                          <a:chExt cx="28" cy="28"/>
                        </a:xfrm>
                      </wpg:grpSpPr>
                      <wps:wsp>
                        <wps:cNvPr id="801" name="Freeform 3360"/>
                        <wps:cNvSpPr>
                          <a:spLocks/>
                        </wps:cNvSpPr>
                        <wps:spPr bwMode="auto">
                          <a:xfrm>
                            <a:off x="2" y="2"/>
                            <a:ext cx="24" cy="24"/>
                          </a:xfrm>
                          <a:custGeom>
                            <a:avLst/>
                            <a:gdLst>
                              <a:gd name="T0" fmla="+- 0 20 2"/>
                              <a:gd name="T1" fmla="*/ T0 w 24"/>
                              <a:gd name="T2" fmla="+- 0 2 2"/>
                              <a:gd name="T3" fmla="*/ 2 h 24"/>
                              <a:gd name="T4" fmla="+- 0 7 2"/>
                              <a:gd name="T5" fmla="*/ T4 w 24"/>
                              <a:gd name="T6" fmla="+- 0 2 2"/>
                              <a:gd name="T7" fmla="*/ 2 h 24"/>
                              <a:gd name="T8" fmla="+- 0 2 2"/>
                              <a:gd name="T9" fmla="*/ T8 w 24"/>
                              <a:gd name="T10" fmla="+- 0 7 2"/>
                              <a:gd name="T11" fmla="*/ 7 h 24"/>
                              <a:gd name="T12" fmla="+- 0 2 2"/>
                              <a:gd name="T13" fmla="*/ T12 w 24"/>
                              <a:gd name="T14" fmla="+- 0 20 2"/>
                              <a:gd name="T15" fmla="*/ 20 h 24"/>
                              <a:gd name="T16" fmla="+- 0 7 2"/>
                              <a:gd name="T17" fmla="*/ T16 w 24"/>
                              <a:gd name="T18" fmla="+- 0 25 2"/>
                              <a:gd name="T19" fmla="*/ 25 h 24"/>
                              <a:gd name="T20" fmla="+- 0 20 2"/>
                              <a:gd name="T21" fmla="*/ T20 w 24"/>
                              <a:gd name="T22" fmla="+- 0 25 2"/>
                              <a:gd name="T23" fmla="*/ 25 h 24"/>
                              <a:gd name="T24" fmla="+- 0 25 2"/>
                              <a:gd name="T25" fmla="*/ T24 w 24"/>
                              <a:gd name="T26" fmla="+- 0 20 2"/>
                              <a:gd name="T27" fmla="*/ 20 h 24"/>
                              <a:gd name="T28" fmla="+- 0 25 2"/>
                              <a:gd name="T29" fmla="*/ T28 w 24"/>
                              <a:gd name="T30" fmla="+- 0 7 2"/>
                              <a:gd name="T31" fmla="*/ 7 h 24"/>
                              <a:gd name="T32" fmla="+- 0 20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3361"/>
                        <wps:cNvSpPr>
                          <a:spLocks/>
                        </wps:cNvSpPr>
                        <wps:spPr bwMode="auto">
                          <a:xfrm>
                            <a:off x="2" y="2"/>
                            <a:ext cx="24" cy="24"/>
                          </a:xfrm>
                          <a:custGeom>
                            <a:avLst/>
                            <a:gdLst>
                              <a:gd name="T0" fmla="+- 0 2 2"/>
                              <a:gd name="T1" fmla="*/ T0 w 24"/>
                              <a:gd name="T2" fmla="+- 0 14 2"/>
                              <a:gd name="T3" fmla="*/ 14 h 24"/>
                              <a:gd name="T4" fmla="+- 0 2 2"/>
                              <a:gd name="T5" fmla="*/ T4 w 24"/>
                              <a:gd name="T6" fmla="+- 0 7 2"/>
                              <a:gd name="T7" fmla="*/ 7 h 24"/>
                              <a:gd name="T8" fmla="+- 0 7 2"/>
                              <a:gd name="T9" fmla="*/ T8 w 24"/>
                              <a:gd name="T10" fmla="+- 0 2 2"/>
                              <a:gd name="T11" fmla="*/ 2 h 24"/>
                              <a:gd name="T12" fmla="+- 0 14 2"/>
                              <a:gd name="T13" fmla="*/ T12 w 24"/>
                              <a:gd name="T14" fmla="+- 0 2 2"/>
                              <a:gd name="T15" fmla="*/ 2 h 24"/>
                              <a:gd name="T16" fmla="+- 0 20 2"/>
                              <a:gd name="T17" fmla="*/ T16 w 24"/>
                              <a:gd name="T18" fmla="+- 0 2 2"/>
                              <a:gd name="T19" fmla="*/ 2 h 24"/>
                              <a:gd name="T20" fmla="+- 0 25 2"/>
                              <a:gd name="T21" fmla="*/ T20 w 24"/>
                              <a:gd name="T22" fmla="+- 0 7 2"/>
                              <a:gd name="T23" fmla="*/ 7 h 24"/>
                              <a:gd name="T24" fmla="+- 0 25 2"/>
                              <a:gd name="T25" fmla="*/ T24 w 24"/>
                              <a:gd name="T26" fmla="+- 0 14 2"/>
                              <a:gd name="T27" fmla="*/ 14 h 24"/>
                              <a:gd name="T28" fmla="+- 0 25 2"/>
                              <a:gd name="T29" fmla="*/ T28 w 24"/>
                              <a:gd name="T30" fmla="+- 0 20 2"/>
                              <a:gd name="T31" fmla="*/ 20 h 24"/>
                              <a:gd name="T32" fmla="+- 0 20 2"/>
                              <a:gd name="T33" fmla="*/ T32 w 24"/>
                              <a:gd name="T34" fmla="+- 0 25 2"/>
                              <a:gd name="T35" fmla="*/ 25 h 24"/>
                              <a:gd name="T36" fmla="+- 0 14 2"/>
                              <a:gd name="T37" fmla="*/ T36 w 24"/>
                              <a:gd name="T38" fmla="+- 0 25 2"/>
                              <a:gd name="T39" fmla="*/ 25 h 24"/>
                              <a:gd name="T40" fmla="+- 0 7 2"/>
                              <a:gd name="T41" fmla="*/ T40 w 24"/>
                              <a:gd name="T42" fmla="+- 0 25 2"/>
                              <a:gd name="T43" fmla="*/ 25 h 24"/>
                              <a:gd name="T44" fmla="+- 0 2 2"/>
                              <a:gd name="T45" fmla="*/ T44 w 24"/>
                              <a:gd name="T46" fmla="+- 0 20 2"/>
                              <a:gd name="T47" fmla="*/ 20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CB7251" id="Group 3359" o:spid="_x0000_s1026" style="width:1.4pt;height:1.4pt;mso-position-horizontal-relative:char;mso-position-vertical-relative:line"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">
                <v:shape id="Freeform 3360"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" path="m18,l5,,,5,,18r5,5l18,23r5,-5l23,5,18,xe" fillcolor="red" stroked="f">
                  <v:path arrowok="t" o:connecttype="custom" o:connectlocs="18,2;5,2;0,7;0,20;5,25;18,25;23,20;23,7;18,2" o:connectangles="0,0,0,0,0,0,0,0,0"/>
                </v:shape>
                <v:shape id="Freeform 3361"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" path="m,12l,5,5,r7,l18,r5,5l23,12r,6l18,23r-6,l5,23,,18,,12e" filled="f" strokecolor="red" strokeweight=".07414mm">
                  <v:path arrowok="t" o:connecttype="custom" o:connectlocs="0,14;0,7;5,2;12,2;18,2;23,7;23,14;23,20;18,25;12,25;5,25;0,20;0,14" o:connectangles="0,0,0,0,0,0,0,0,0,0,0,0,0"/>
                </v:shape>
                <w10:anchorlock/>
              </v:group>
            </w:pict>
          </mc:Fallback>
        </mc:AlternateContent>
      </w:r>
    </w:p>
    <w:p w14:paraId="4E8A6465" w14:textId="77777777" w:rsidR="005313F1" w:rsidRDefault="00090D17">
      <w:pPr>
        <w:spacing w:before="71"/>
        <w:ind w:left="2699"/>
        <w:rPr>
          <w:rFonts w:ascii="Arial"/>
          <w:sz w:val="14"/>
        </w:rPr>
      </w:pPr>
      <w:r>
        <w:rPr>
          <w:noProof/>
        </w:rPr>
        <mc:AlternateContent>
          <mc:Choice Requires="wpg">
            <w:drawing>
              <wp:anchor distT="0" distB="0" distL="0" distR="0" simplePos="0" relativeHeight="12632" behindDoc="0" locked="0" layoutInCell="1" allowOverlap="1" wp14:anchorId="0D1FBB7B" wp14:editId="15681642">
                <wp:simplePos x="0" y="0"/>
                <wp:positionH relativeFrom="page">
                  <wp:posOffset>4538345</wp:posOffset>
                </wp:positionH>
                <wp:positionV relativeFrom="paragraph">
                  <wp:posOffset>182245</wp:posOffset>
                </wp:positionV>
                <wp:extent cx="75565" cy="20320"/>
                <wp:effectExtent l="0" t="0" r="635" b="5080"/>
                <wp:wrapTopAndBottom/>
                <wp:docPr id="795" name="Group 3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 cy="20320"/>
                          <a:chOff x="7147" y="287"/>
                          <a:chExt cx="119" cy="32"/>
                        </a:xfrm>
                      </wpg:grpSpPr>
                      <wps:wsp>
                        <wps:cNvPr id="796" name="Freeform 3355"/>
                        <wps:cNvSpPr>
                          <a:spLocks/>
                        </wps:cNvSpPr>
                        <wps:spPr bwMode="auto">
                          <a:xfrm>
                            <a:off x="7148" y="289"/>
                            <a:ext cx="24" cy="24"/>
                          </a:xfrm>
                          <a:custGeom>
                            <a:avLst/>
                            <a:gdLst>
                              <a:gd name="T0" fmla="+- 0 7167 7149"/>
                              <a:gd name="T1" fmla="*/ T0 w 24"/>
                              <a:gd name="T2" fmla="+- 0 289 289"/>
                              <a:gd name="T3" fmla="*/ 289 h 24"/>
                              <a:gd name="T4" fmla="+- 0 7154 7149"/>
                              <a:gd name="T5" fmla="*/ T4 w 24"/>
                              <a:gd name="T6" fmla="+- 0 289 289"/>
                              <a:gd name="T7" fmla="*/ 289 h 24"/>
                              <a:gd name="T8" fmla="+- 0 7149 7149"/>
                              <a:gd name="T9" fmla="*/ T8 w 24"/>
                              <a:gd name="T10" fmla="+- 0 294 289"/>
                              <a:gd name="T11" fmla="*/ 294 h 24"/>
                              <a:gd name="T12" fmla="+- 0 7149 7149"/>
                              <a:gd name="T13" fmla="*/ T12 w 24"/>
                              <a:gd name="T14" fmla="+- 0 307 289"/>
                              <a:gd name="T15" fmla="*/ 307 h 24"/>
                              <a:gd name="T16" fmla="+- 0 7154 7149"/>
                              <a:gd name="T17" fmla="*/ T16 w 24"/>
                              <a:gd name="T18" fmla="+- 0 312 289"/>
                              <a:gd name="T19" fmla="*/ 312 h 24"/>
                              <a:gd name="T20" fmla="+- 0 7167 7149"/>
                              <a:gd name="T21" fmla="*/ T20 w 24"/>
                              <a:gd name="T22" fmla="+- 0 312 289"/>
                              <a:gd name="T23" fmla="*/ 312 h 24"/>
                              <a:gd name="T24" fmla="+- 0 7172 7149"/>
                              <a:gd name="T25" fmla="*/ T24 w 24"/>
                              <a:gd name="T26" fmla="+- 0 307 289"/>
                              <a:gd name="T27" fmla="*/ 307 h 24"/>
                              <a:gd name="T28" fmla="+- 0 7172 7149"/>
                              <a:gd name="T29" fmla="*/ T28 w 24"/>
                              <a:gd name="T30" fmla="+- 0 294 289"/>
                              <a:gd name="T31" fmla="*/ 294 h 24"/>
                              <a:gd name="T32" fmla="+- 0 7167 7149"/>
                              <a:gd name="T33" fmla="*/ T32 w 24"/>
                              <a:gd name="T34" fmla="+- 0 289 289"/>
                              <a:gd name="T35" fmla="*/ 28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Freeform 3356"/>
                        <wps:cNvSpPr>
                          <a:spLocks/>
                        </wps:cNvSpPr>
                        <wps:spPr bwMode="auto">
                          <a:xfrm>
                            <a:off x="7148" y="289"/>
                            <a:ext cx="24" cy="24"/>
                          </a:xfrm>
                          <a:custGeom>
                            <a:avLst/>
                            <a:gdLst>
                              <a:gd name="T0" fmla="+- 0 7149 7149"/>
                              <a:gd name="T1" fmla="*/ T0 w 24"/>
                              <a:gd name="T2" fmla="+- 0 301 289"/>
                              <a:gd name="T3" fmla="*/ 301 h 24"/>
                              <a:gd name="T4" fmla="+- 0 7149 7149"/>
                              <a:gd name="T5" fmla="*/ T4 w 24"/>
                              <a:gd name="T6" fmla="+- 0 294 289"/>
                              <a:gd name="T7" fmla="*/ 294 h 24"/>
                              <a:gd name="T8" fmla="+- 0 7154 7149"/>
                              <a:gd name="T9" fmla="*/ T8 w 24"/>
                              <a:gd name="T10" fmla="+- 0 289 289"/>
                              <a:gd name="T11" fmla="*/ 289 h 24"/>
                              <a:gd name="T12" fmla="+- 0 7160 7149"/>
                              <a:gd name="T13" fmla="*/ T12 w 24"/>
                              <a:gd name="T14" fmla="+- 0 289 289"/>
                              <a:gd name="T15" fmla="*/ 289 h 24"/>
                              <a:gd name="T16" fmla="+- 0 7167 7149"/>
                              <a:gd name="T17" fmla="*/ T16 w 24"/>
                              <a:gd name="T18" fmla="+- 0 289 289"/>
                              <a:gd name="T19" fmla="*/ 289 h 24"/>
                              <a:gd name="T20" fmla="+- 0 7172 7149"/>
                              <a:gd name="T21" fmla="*/ T20 w 24"/>
                              <a:gd name="T22" fmla="+- 0 294 289"/>
                              <a:gd name="T23" fmla="*/ 294 h 24"/>
                              <a:gd name="T24" fmla="+- 0 7172 7149"/>
                              <a:gd name="T25" fmla="*/ T24 w 24"/>
                              <a:gd name="T26" fmla="+- 0 301 289"/>
                              <a:gd name="T27" fmla="*/ 301 h 24"/>
                              <a:gd name="T28" fmla="+- 0 7172 7149"/>
                              <a:gd name="T29" fmla="*/ T28 w 24"/>
                              <a:gd name="T30" fmla="+- 0 307 289"/>
                              <a:gd name="T31" fmla="*/ 307 h 24"/>
                              <a:gd name="T32" fmla="+- 0 7167 7149"/>
                              <a:gd name="T33" fmla="*/ T32 w 24"/>
                              <a:gd name="T34" fmla="+- 0 312 289"/>
                              <a:gd name="T35" fmla="*/ 312 h 24"/>
                              <a:gd name="T36" fmla="+- 0 7160 7149"/>
                              <a:gd name="T37" fmla="*/ T36 w 24"/>
                              <a:gd name="T38" fmla="+- 0 312 289"/>
                              <a:gd name="T39" fmla="*/ 312 h 24"/>
                              <a:gd name="T40" fmla="+- 0 7154 7149"/>
                              <a:gd name="T41" fmla="*/ T40 w 24"/>
                              <a:gd name="T42" fmla="+- 0 312 289"/>
                              <a:gd name="T43" fmla="*/ 312 h 24"/>
                              <a:gd name="T44" fmla="+- 0 7149 7149"/>
                              <a:gd name="T45" fmla="*/ T44 w 24"/>
                              <a:gd name="T46" fmla="+- 0 307 289"/>
                              <a:gd name="T47" fmla="*/ 307 h 24"/>
                              <a:gd name="T48" fmla="+- 0 7149 7149"/>
                              <a:gd name="T49" fmla="*/ T48 w 24"/>
                              <a:gd name="T50" fmla="+- 0 301 289"/>
                              <a:gd name="T51" fmla="*/ 3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1" y="0"/>
                                </a:lnTo>
                                <a:lnTo>
                                  <a:pt x="18" y="0"/>
                                </a:lnTo>
                                <a:lnTo>
                                  <a:pt x="23" y="5"/>
                                </a:lnTo>
                                <a:lnTo>
                                  <a:pt x="23" y="12"/>
                                </a:lnTo>
                                <a:lnTo>
                                  <a:pt x="23" y="18"/>
                                </a:lnTo>
                                <a:lnTo>
                                  <a:pt x="18" y="23"/>
                                </a:lnTo>
                                <a:lnTo>
                                  <a:pt x="11"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3357"/>
                        <wps:cNvSpPr>
                          <a:spLocks/>
                        </wps:cNvSpPr>
                        <wps:spPr bwMode="auto">
                          <a:xfrm>
                            <a:off x="7239" y="293"/>
                            <a:ext cx="24" cy="24"/>
                          </a:xfrm>
                          <a:custGeom>
                            <a:avLst/>
                            <a:gdLst>
                              <a:gd name="T0" fmla="+- 0 7257 7240"/>
                              <a:gd name="T1" fmla="*/ T0 w 24"/>
                              <a:gd name="T2" fmla="+- 0 293 293"/>
                              <a:gd name="T3" fmla="*/ 293 h 24"/>
                              <a:gd name="T4" fmla="+- 0 7245 7240"/>
                              <a:gd name="T5" fmla="*/ T4 w 24"/>
                              <a:gd name="T6" fmla="+- 0 293 293"/>
                              <a:gd name="T7" fmla="*/ 293 h 24"/>
                              <a:gd name="T8" fmla="+- 0 7240 7240"/>
                              <a:gd name="T9" fmla="*/ T8 w 24"/>
                              <a:gd name="T10" fmla="+- 0 299 293"/>
                              <a:gd name="T11" fmla="*/ 299 h 24"/>
                              <a:gd name="T12" fmla="+- 0 7240 7240"/>
                              <a:gd name="T13" fmla="*/ T12 w 24"/>
                              <a:gd name="T14" fmla="+- 0 311 293"/>
                              <a:gd name="T15" fmla="*/ 311 h 24"/>
                              <a:gd name="T16" fmla="+- 0 7245 7240"/>
                              <a:gd name="T17" fmla="*/ T16 w 24"/>
                              <a:gd name="T18" fmla="+- 0 317 293"/>
                              <a:gd name="T19" fmla="*/ 317 h 24"/>
                              <a:gd name="T20" fmla="+- 0 7257 7240"/>
                              <a:gd name="T21" fmla="*/ T20 w 24"/>
                              <a:gd name="T22" fmla="+- 0 317 293"/>
                              <a:gd name="T23" fmla="*/ 317 h 24"/>
                              <a:gd name="T24" fmla="+- 0 7263 7240"/>
                              <a:gd name="T25" fmla="*/ T24 w 24"/>
                              <a:gd name="T26" fmla="+- 0 311 293"/>
                              <a:gd name="T27" fmla="*/ 311 h 24"/>
                              <a:gd name="T28" fmla="+- 0 7263 7240"/>
                              <a:gd name="T29" fmla="*/ T28 w 24"/>
                              <a:gd name="T30" fmla="+- 0 299 293"/>
                              <a:gd name="T31" fmla="*/ 299 h 24"/>
                              <a:gd name="T32" fmla="+- 0 7257 7240"/>
                              <a:gd name="T33" fmla="*/ T32 w 24"/>
                              <a:gd name="T34" fmla="+- 0 293 293"/>
                              <a:gd name="T35" fmla="*/ 29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7" y="0"/>
                                </a:moveTo>
                                <a:lnTo>
                                  <a:pt x="5" y="0"/>
                                </a:lnTo>
                                <a:lnTo>
                                  <a:pt x="0" y="6"/>
                                </a:lnTo>
                                <a:lnTo>
                                  <a:pt x="0" y="18"/>
                                </a:lnTo>
                                <a:lnTo>
                                  <a:pt x="5" y="24"/>
                                </a:lnTo>
                                <a:lnTo>
                                  <a:pt x="17" y="24"/>
                                </a:lnTo>
                                <a:lnTo>
                                  <a:pt x="23" y="18"/>
                                </a:lnTo>
                                <a:lnTo>
                                  <a:pt x="23" y="6"/>
                                </a:lnTo>
                                <a:lnTo>
                                  <a:pt x="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3358"/>
                        <wps:cNvSpPr>
                          <a:spLocks/>
                        </wps:cNvSpPr>
                        <wps:spPr bwMode="auto">
                          <a:xfrm>
                            <a:off x="7239" y="293"/>
                            <a:ext cx="24" cy="24"/>
                          </a:xfrm>
                          <a:custGeom>
                            <a:avLst/>
                            <a:gdLst>
                              <a:gd name="T0" fmla="+- 0 7240 7240"/>
                              <a:gd name="T1" fmla="*/ T0 w 24"/>
                              <a:gd name="T2" fmla="+- 0 305 293"/>
                              <a:gd name="T3" fmla="*/ 305 h 24"/>
                              <a:gd name="T4" fmla="+- 0 7240 7240"/>
                              <a:gd name="T5" fmla="*/ T4 w 24"/>
                              <a:gd name="T6" fmla="+- 0 299 293"/>
                              <a:gd name="T7" fmla="*/ 299 h 24"/>
                              <a:gd name="T8" fmla="+- 0 7245 7240"/>
                              <a:gd name="T9" fmla="*/ T8 w 24"/>
                              <a:gd name="T10" fmla="+- 0 293 293"/>
                              <a:gd name="T11" fmla="*/ 293 h 24"/>
                              <a:gd name="T12" fmla="+- 0 7251 7240"/>
                              <a:gd name="T13" fmla="*/ T12 w 24"/>
                              <a:gd name="T14" fmla="+- 0 293 293"/>
                              <a:gd name="T15" fmla="*/ 293 h 24"/>
                              <a:gd name="T16" fmla="+- 0 7257 7240"/>
                              <a:gd name="T17" fmla="*/ T16 w 24"/>
                              <a:gd name="T18" fmla="+- 0 293 293"/>
                              <a:gd name="T19" fmla="*/ 293 h 24"/>
                              <a:gd name="T20" fmla="+- 0 7263 7240"/>
                              <a:gd name="T21" fmla="*/ T20 w 24"/>
                              <a:gd name="T22" fmla="+- 0 299 293"/>
                              <a:gd name="T23" fmla="*/ 299 h 24"/>
                              <a:gd name="T24" fmla="+- 0 7263 7240"/>
                              <a:gd name="T25" fmla="*/ T24 w 24"/>
                              <a:gd name="T26" fmla="+- 0 305 293"/>
                              <a:gd name="T27" fmla="*/ 305 h 24"/>
                              <a:gd name="T28" fmla="+- 0 7263 7240"/>
                              <a:gd name="T29" fmla="*/ T28 w 24"/>
                              <a:gd name="T30" fmla="+- 0 311 293"/>
                              <a:gd name="T31" fmla="*/ 311 h 24"/>
                              <a:gd name="T32" fmla="+- 0 7257 7240"/>
                              <a:gd name="T33" fmla="*/ T32 w 24"/>
                              <a:gd name="T34" fmla="+- 0 317 293"/>
                              <a:gd name="T35" fmla="*/ 317 h 24"/>
                              <a:gd name="T36" fmla="+- 0 7251 7240"/>
                              <a:gd name="T37" fmla="*/ T36 w 24"/>
                              <a:gd name="T38" fmla="+- 0 317 293"/>
                              <a:gd name="T39" fmla="*/ 317 h 24"/>
                              <a:gd name="T40" fmla="+- 0 7245 7240"/>
                              <a:gd name="T41" fmla="*/ T40 w 24"/>
                              <a:gd name="T42" fmla="+- 0 317 293"/>
                              <a:gd name="T43" fmla="*/ 317 h 24"/>
                              <a:gd name="T44" fmla="+- 0 7240 7240"/>
                              <a:gd name="T45" fmla="*/ T44 w 24"/>
                              <a:gd name="T46" fmla="+- 0 311 293"/>
                              <a:gd name="T47" fmla="*/ 311 h 24"/>
                              <a:gd name="T48" fmla="+- 0 7240 7240"/>
                              <a:gd name="T49" fmla="*/ T48 w 24"/>
                              <a:gd name="T50" fmla="+- 0 305 293"/>
                              <a:gd name="T51" fmla="*/ 30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1" y="0"/>
                                </a:lnTo>
                                <a:lnTo>
                                  <a:pt x="17" y="0"/>
                                </a:lnTo>
                                <a:lnTo>
                                  <a:pt x="23" y="6"/>
                                </a:lnTo>
                                <a:lnTo>
                                  <a:pt x="23" y="12"/>
                                </a:lnTo>
                                <a:lnTo>
                                  <a:pt x="23" y="18"/>
                                </a:lnTo>
                                <a:lnTo>
                                  <a:pt x="17" y="24"/>
                                </a:lnTo>
                                <a:lnTo>
                                  <a:pt x="11" y="24"/>
                                </a:lnTo>
                                <a:lnTo>
                                  <a:pt x="5" y="24"/>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EBDDAD" id="Group 3354" o:spid="_x0000_s1026" style="position:absolute;margin-left:357.35pt;margin-top:14.35pt;width:5.95pt;height:1.6pt;z-index:12632;mso-wrap-distance-left:0;mso-wrap-distance-right:0;mso-position-horizontal-relative:page" coordorigin="7147,287" coordsize="1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">
                <v:shape id="Freeform 3355" o:spid="_x0000_s1027" style="position:absolute;left:7148;top:28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" path="m18,l5,,,5,,18r5,5l18,23r5,-5l23,5,18,xe" fillcolor="red" stroked="f">
                  <v:path arrowok="t" o:connecttype="custom" o:connectlocs="18,289;5,289;0,294;0,307;5,312;18,312;23,307;23,294;18,289" o:connectangles="0,0,0,0,0,0,0,0,0"/>
                </v:shape>
                <v:shape id="Freeform 3356" o:spid="_x0000_s1028" style="position:absolute;left:7148;top:28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" path="m,12l,5,5,r6,l18,r5,5l23,12r,6l18,23r-7,l5,23,,18,,12e" filled="f" strokecolor="red" strokeweight=".07414mm">
                  <v:path arrowok="t" o:connecttype="custom" o:connectlocs="0,301;0,294;5,289;11,289;18,289;23,294;23,301;23,307;18,312;11,312;5,312;0,307;0,301" o:connectangles="0,0,0,0,0,0,0,0,0,0,0,0,0"/>
                </v:shape>
                <v:shape id="Freeform 3357" o:spid="_x0000_s1029" style="position:absolute;left:7239;top:29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" path="m17,l5,,,6,,18r5,6l17,24r6,-6l23,6,17,xe" fillcolor="red" stroked="f">
                  <v:path arrowok="t" o:connecttype="custom" o:connectlocs="17,293;5,293;0,299;0,311;5,317;17,317;23,311;23,299;17,293" o:connectangles="0,0,0,0,0,0,0,0,0"/>
                </v:shape>
                <v:shape id="Freeform 3358" o:spid="_x0000_s1030" style="position:absolute;left:7239;top:29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" path="m,12l,6,5,r6,l17,r6,6l23,12r,6l17,24r-6,l5,24,,18,,12e" filled="f" strokecolor="red" strokeweight=".07414mm">
                  <v:path arrowok="t" o:connecttype="custom" o:connectlocs="0,305;0,299;5,293;11,293;17,293;23,299;23,305;23,311;17,317;11,317;5,317;0,311;0,305" o:connectangles="0,0,0,0,0,0,0,0,0,0,0,0,0"/>
                </v:shape>
                <w10:wrap type="topAndBottom" anchorx="page"/>
              </v:group>
            </w:pict>
          </mc:Fallback>
        </mc:AlternateContent>
      </w:r>
      <w:r>
        <w:rPr>
          <w:noProof/>
        </w:rPr>
        <mc:AlternateContent>
          <mc:Choice Requires="wpg">
            <w:drawing>
              <wp:anchor distT="0" distB="0" distL="114300" distR="114300" simplePos="0" relativeHeight="15640" behindDoc="0" locked="0" layoutInCell="1" allowOverlap="1" wp14:anchorId="552A9AC5" wp14:editId="5E806BA1">
                <wp:simplePos x="0" y="0"/>
                <wp:positionH relativeFrom="page">
                  <wp:posOffset>4209415</wp:posOffset>
                </wp:positionH>
                <wp:positionV relativeFrom="paragraph">
                  <wp:posOffset>-141605</wp:posOffset>
                </wp:positionV>
                <wp:extent cx="17780" cy="17780"/>
                <wp:effectExtent l="0" t="0" r="0" b="0"/>
                <wp:wrapNone/>
                <wp:docPr id="792" name="Group 3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629" y="-223"/>
                          <a:chExt cx="28" cy="28"/>
                        </a:xfrm>
                      </wpg:grpSpPr>
                      <wps:wsp>
                        <wps:cNvPr id="793" name="Freeform 3352"/>
                        <wps:cNvSpPr>
                          <a:spLocks/>
                        </wps:cNvSpPr>
                        <wps:spPr bwMode="auto">
                          <a:xfrm>
                            <a:off x="6631" y="-221"/>
                            <a:ext cx="24" cy="24"/>
                          </a:xfrm>
                          <a:custGeom>
                            <a:avLst/>
                            <a:gdLst>
                              <a:gd name="T0" fmla="+- 0 6649 6631"/>
                              <a:gd name="T1" fmla="*/ T0 w 24"/>
                              <a:gd name="T2" fmla="+- 0 -221 -221"/>
                              <a:gd name="T3" fmla="*/ -221 h 24"/>
                              <a:gd name="T4" fmla="+- 0 6636 6631"/>
                              <a:gd name="T5" fmla="*/ T4 w 24"/>
                              <a:gd name="T6" fmla="+- 0 -221 -221"/>
                              <a:gd name="T7" fmla="*/ -221 h 24"/>
                              <a:gd name="T8" fmla="+- 0 6631 6631"/>
                              <a:gd name="T9" fmla="*/ T8 w 24"/>
                              <a:gd name="T10" fmla="+- 0 -216 -221"/>
                              <a:gd name="T11" fmla="*/ -216 h 24"/>
                              <a:gd name="T12" fmla="+- 0 6631 6631"/>
                              <a:gd name="T13" fmla="*/ T12 w 24"/>
                              <a:gd name="T14" fmla="+- 0 -203 -221"/>
                              <a:gd name="T15" fmla="*/ -203 h 24"/>
                              <a:gd name="T16" fmla="+- 0 6636 6631"/>
                              <a:gd name="T17" fmla="*/ T16 w 24"/>
                              <a:gd name="T18" fmla="+- 0 -198 -221"/>
                              <a:gd name="T19" fmla="*/ -198 h 24"/>
                              <a:gd name="T20" fmla="+- 0 6649 6631"/>
                              <a:gd name="T21" fmla="*/ T20 w 24"/>
                              <a:gd name="T22" fmla="+- 0 -198 -221"/>
                              <a:gd name="T23" fmla="*/ -198 h 24"/>
                              <a:gd name="T24" fmla="+- 0 6654 6631"/>
                              <a:gd name="T25" fmla="*/ T24 w 24"/>
                              <a:gd name="T26" fmla="+- 0 -203 -221"/>
                              <a:gd name="T27" fmla="*/ -203 h 24"/>
                              <a:gd name="T28" fmla="+- 0 6654 6631"/>
                              <a:gd name="T29" fmla="*/ T28 w 24"/>
                              <a:gd name="T30" fmla="+- 0 -216 -221"/>
                              <a:gd name="T31" fmla="*/ -216 h 24"/>
                              <a:gd name="T32" fmla="+- 0 6649 6631"/>
                              <a:gd name="T33" fmla="*/ T32 w 24"/>
                              <a:gd name="T34" fmla="+- 0 -221 -221"/>
                              <a:gd name="T35" fmla="*/ -22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Freeform 3353"/>
                        <wps:cNvSpPr>
                          <a:spLocks/>
                        </wps:cNvSpPr>
                        <wps:spPr bwMode="auto">
                          <a:xfrm>
                            <a:off x="6631" y="-221"/>
                            <a:ext cx="24" cy="24"/>
                          </a:xfrm>
                          <a:custGeom>
                            <a:avLst/>
                            <a:gdLst>
                              <a:gd name="T0" fmla="+- 0 6631 6631"/>
                              <a:gd name="T1" fmla="*/ T0 w 24"/>
                              <a:gd name="T2" fmla="+- 0 -209 -221"/>
                              <a:gd name="T3" fmla="*/ -209 h 24"/>
                              <a:gd name="T4" fmla="+- 0 6631 6631"/>
                              <a:gd name="T5" fmla="*/ T4 w 24"/>
                              <a:gd name="T6" fmla="+- 0 -216 -221"/>
                              <a:gd name="T7" fmla="*/ -216 h 24"/>
                              <a:gd name="T8" fmla="+- 0 6636 6631"/>
                              <a:gd name="T9" fmla="*/ T8 w 24"/>
                              <a:gd name="T10" fmla="+- 0 -221 -221"/>
                              <a:gd name="T11" fmla="*/ -221 h 24"/>
                              <a:gd name="T12" fmla="+- 0 6643 6631"/>
                              <a:gd name="T13" fmla="*/ T12 w 24"/>
                              <a:gd name="T14" fmla="+- 0 -221 -221"/>
                              <a:gd name="T15" fmla="*/ -221 h 24"/>
                              <a:gd name="T16" fmla="+- 0 6649 6631"/>
                              <a:gd name="T17" fmla="*/ T16 w 24"/>
                              <a:gd name="T18" fmla="+- 0 -221 -221"/>
                              <a:gd name="T19" fmla="*/ -221 h 24"/>
                              <a:gd name="T20" fmla="+- 0 6654 6631"/>
                              <a:gd name="T21" fmla="*/ T20 w 24"/>
                              <a:gd name="T22" fmla="+- 0 -216 -221"/>
                              <a:gd name="T23" fmla="*/ -216 h 24"/>
                              <a:gd name="T24" fmla="+- 0 6654 6631"/>
                              <a:gd name="T25" fmla="*/ T24 w 24"/>
                              <a:gd name="T26" fmla="+- 0 -209 -221"/>
                              <a:gd name="T27" fmla="*/ -209 h 24"/>
                              <a:gd name="T28" fmla="+- 0 6654 6631"/>
                              <a:gd name="T29" fmla="*/ T28 w 24"/>
                              <a:gd name="T30" fmla="+- 0 -203 -221"/>
                              <a:gd name="T31" fmla="*/ -203 h 24"/>
                              <a:gd name="T32" fmla="+- 0 6649 6631"/>
                              <a:gd name="T33" fmla="*/ T32 w 24"/>
                              <a:gd name="T34" fmla="+- 0 -198 -221"/>
                              <a:gd name="T35" fmla="*/ -198 h 24"/>
                              <a:gd name="T36" fmla="+- 0 6643 6631"/>
                              <a:gd name="T37" fmla="*/ T36 w 24"/>
                              <a:gd name="T38" fmla="+- 0 -198 -221"/>
                              <a:gd name="T39" fmla="*/ -198 h 24"/>
                              <a:gd name="T40" fmla="+- 0 6636 6631"/>
                              <a:gd name="T41" fmla="*/ T40 w 24"/>
                              <a:gd name="T42" fmla="+- 0 -198 -221"/>
                              <a:gd name="T43" fmla="*/ -198 h 24"/>
                              <a:gd name="T44" fmla="+- 0 6631 6631"/>
                              <a:gd name="T45" fmla="*/ T44 w 24"/>
                              <a:gd name="T46" fmla="+- 0 -203 -221"/>
                              <a:gd name="T47" fmla="*/ -203 h 24"/>
                              <a:gd name="T48" fmla="+- 0 6631 6631"/>
                              <a:gd name="T49" fmla="*/ T48 w 24"/>
                              <a:gd name="T50" fmla="+- 0 -209 -221"/>
                              <a:gd name="T51" fmla="*/ -20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25C91E" id="Group 3351" o:spid="_x0000_s1026" style="position:absolute;margin-left:331.45pt;margin-top:-11.15pt;width:1.4pt;height:1.4pt;z-index:15640;mso-position-horizontal-relative:page" coordorigin="6629,-223"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">
                <v:shape id="Freeform 3352" o:spid="_x0000_s1027" style="position:absolute;left:6631;top:-22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" path="m18,l5,,,5,,18r5,5l18,23r5,-5l23,5,18,xe" fillcolor="red" stroked="f">
                  <v:path arrowok="t" o:connecttype="custom" o:connectlocs="18,-221;5,-221;0,-216;0,-203;5,-198;18,-198;23,-203;23,-216;18,-221" o:connectangles="0,0,0,0,0,0,0,0,0"/>
                </v:shape>
                <v:shape id="Freeform 3353" o:spid="_x0000_s1028" style="position:absolute;left:6631;top:-22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" path="m,12l,5,5,r7,l18,r5,5l23,12r,6l18,23r-6,l5,23,,18,,12e" filled="f" strokecolor="red" strokeweight=".07414mm">
                  <v:path arrowok="t" o:connecttype="custom" o:connectlocs="0,-209;0,-216;5,-221;12,-221;18,-221;23,-216;23,-209;23,-203;18,-198;12,-198;5,-198;0,-203;0,-209" o:connectangles="0,0,0,0,0,0,0,0,0,0,0,0,0"/>
                </v:shape>
                <w10:wrap anchorx="page"/>
              </v:group>
            </w:pict>
          </mc:Fallback>
        </mc:AlternateContent>
      </w:r>
      <w:r>
        <w:rPr>
          <w:noProof/>
        </w:rPr>
        <mc:AlternateContent>
          <mc:Choice Requires="wpg">
            <w:drawing>
              <wp:anchor distT="0" distB="0" distL="114300" distR="114300" simplePos="0" relativeHeight="15664" behindDoc="0" locked="0" layoutInCell="1" allowOverlap="1" wp14:anchorId="7FADE72F" wp14:editId="4D8B0543">
                <wp:simplePos x="0" y="0"/>
                <wp:positionH relativeFrom="page">
                  <wp:posOffset>4276090</wp:posOffset>
                </wp:positionH>
                <wp:positionV relativeFrom="paragraph">
                  <wp:posOffset>-131445</wp:posOffset>
                </wp:positionV>
                <wp:extent cx="17780" cy="17780"/>
                <wp:effectExtent l="0" t="0" r="0" b="0"/>
                <wp:wrapNone/>
                <wp:docPr id="789" name="Group 3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734" y="-207"/>
                          <a:chExt cx="28" cy="28"/>
                        </a:xfrm>
                      </wpg:grpSpPr>
                      <wps:wsp>
                        <wps:cNvPr id="790" name="Freeform 3349"/>
                        <wps:cNvSpPr>
                          <a:spLocks/>
                        </wps:cNvSpPr>
                        <wps:spPr bwMode="auto">
                          <a:xfrm>
                            <a:off x="6735" y="-206"/>
                            <a:ext cx="24" cy="24"/>
                          </a:xfrm>
                          <a:custGeom>
                            <a:avLst/>
                            <a:gdLst>
                              <a:gd name="T0" fmla="+- 0 6754 6736"/>
                              <a:gd name="T1" fmla="*/ T0 w 24"/>
                              <a:gd name="T2" fmla="+- 0 -205 -205"/>
                              <a:gd name="T3" fmla="*/ -205 h 24"/>
                              <a:gd name="T4" fmla="+- 0 6741 6736"/>
                              <a:gd name="T5" fmla="*/ T4 w 24"/>
                              <a:gd name="T6" fmla="+- 0 -205 -205"/>
                              <a:gd name="T7" fmla="*/ -205 h 24"/>
                              <a:gd name="T8" fmla="+- 0 6736 6736"/>
                              <a:gd name="T9" fmla="*/ T8 w 24"/>
                              <a:gd name="T10" fmla="+- 0 -200 -205"/>
                              <a:gd name="T11" fmla="*/ -200 h 24"/>
                              <a:gd name="T12" fmla="+- 0 6736 6736"/>
                              <a:gd name="T13" fmla="*/ T12 w 24"/>
                              <a:gd name="T14" fmla="+- 0 -187 -205"/>
                              <a:gd name="T15" fmla="*/ -187 h 24"/>
                              <a:gd name="T16" fmla="+- 0 6741 6736"/>
                              <a:gd name="T17" fmla="*/ T16 w 24"/>
                              <a:gd name="T18" fmla="+- 0 -182 -205"/>
                              <a:gd name="T19" fmla="*/ -182 h 24"/>
                              <a:gd name="T20" fmla="+- 0 6754 6736"/>
                              <a:gd name="T21" fmla="*/ T20 w 24"/>
                              <a:gd name="T22" fmla="+- 0 -182 -205"/>
                              <a:gd name="T23" fmla="*/ -182 h 24"/>
                              <a:gd name="T24" fmla="+- 0 6759 6736"/>
                              <a:gd name="T25" fmla="*/ T24 w 24"/>
                              <a:gd name="T26" fmla="+- 0 -187 -205"/>
                              <a:gd name="T27" fmla="*/ -187 h 24"/>
                              <a:gd name="T28" fmla="+- 0 6759 6736"/>
                              <a:gd name="T29" fmla="*/ T28 w 24"/>
                              <a:gd name="T30" fmla="+- 0 -200 -205"/>
                              <a:gd name="T31" fmla="*/ -200 h 24"/>
                              <a:gd name="T32" fmla="+- 0 6754 6736"/>
                              <a:gd name="T33" fmla="*/ T32 w 24"/>
                              <a:gd name="T34" fmla="+- 0 -205 -205"/>
                              <a:gd name="T35" fmla="*/ -20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3350"/>
                        <wps:cNvSpPr>
                          <a:spLocks/>
                        </wps:cNvSpPr>
                        <wps:spPr bwMode="auto">
                          <a:xfrm>
                            <a:off x="6735" y="-206"/>
                            <a:ext cx="24" cy="24"/>
                          </a:xfrm>
                          <a:custGeom>
                            <a:avLst/>
                            <a:gdLst>
                              <a:gd name="T0" fmla="+- 0 6736 6736"/>
                              <a:gd name="T1" fmla="*/ T0 w 24"/>
                              <a:gd name="T2" fmla="+- 0 -193 -205"/>
                              <a:gd name="T3" fmla="*/ -193 h 24"/>
                              <a:gd name="T4" fmla="+- 0 6736 6736"/>
                              <a:gd name="T5" fmla="*/ T4 w 24"/>
                              <a:gd name="T6" fmla="+- 0 -200 -205"/>
                              <a:gd name="T7" fmla="*/ -200 h 24"/>
                              <a:gd name="T8" fmla="+- 0 6741 6736"/>
                              <a:gd name="T9" fmla="*/ T8 w 24"/>
                              <a:gd name="T10" fmla="+- 0 -205 -205"/>
                              <a:gd name="T11" fmla="*/ -205 h 24"/>
                              <a:gd name="T12" fmla="+- 0 6747 6736"/>
                              <a:gd name="T13" fmla="*/ T12 w 24"/>
                              <a:gd name="T14" fmla="+- 0 -205 -205"/>
                              <a:gd name="T15" fmla="*/ -205 h 24"/>
                              <a:gd name="T16" fmla="+- 0 6754 6736"/>
                              <a:gd name="T17" fmla="*/ T16 w 24"/>
                              <a:gd name="T18" fmla="+- 0 -205 -205"/>
                              <a:gd name="T19" fmla="*/ -205 h 24"/>
                              <a:gd name="T20" fmla="+- 0 6759 6736"/>
                              <a:gd name="T21" fmla="*/ T20 w 24"/>
                              <a:gd name="T22" fmla="+- 0 -200 -205"/>
                              <a:gd name="T23" fmla="*/ -200 h 24"/>
                              <a:gd name="T24" fmla="+- 0 6759 6736"/>
                              <a:gd name="T25" fmla="*/ T24 w 24"/>
                              <a:gd name="T26" fmla="+- 0 -193 -205"/>
                              <a:gd name="T27" fmla="*/ -193 h 24"/>
                              <a:gd name="T28" fmla="+- 0 6759 6736"/>
                              <a:gd name="T29" fmla="*/ T28 w 24"/>
                              <a:gd name="T30" fmla="+- 0 -187 -205"/>
                              <a:gd name="T31" fmla="*/ -187 h 24"/>
                              <a:gd name="T32" fmla="+- 0 6754 6736"/>
                              <a:gd name="T33" fmla="*/ T32 w 24"/>
                              <a:gd name="T34" fmla="+- 0 -182 -205"/>
                              <a:gd name="T35" fmla="*/ -182 h 24"/>
                              <a:gd name="T36" fmla="+- 0 6747 6736"/>
                              <a:gd name="T37" fmla="*/ T36 w 24"/>
                              <a:gd name="T38" fmla="+- 0 -182 -205"/>
                              <a:gd name="T39" fmla="*/ -182 h 24"/>
                              <a:gd name="T40" fmla="+- 0 6741 6736"/>
                              <a:gd name="T41" fmla="*/ T40 w 24"/>
                              <a:gd name="T42" fmla="+- 0 -182 -205"/>
                              <a:gd name="T43" fmla="*/ -182 h 24"/>
                              <a:gd name="T44" fmla="+- 0 6736 6736"/>
                              <a:gd name="T45" fmla="*/ T44 w 24"/>
                              <a:gd name="T46" fmla="+- 0 -187 -205"/>
                              <a:gd name="T47" fmla="*/ -187 h 24"/>
                              <a:gd name="T48" fmla="+- 0 6736 6736"/>
                              <a:gd name="T49" fmla="*/ T48 w 24"/>
                              <a:gd name="T50" fmla="+- 0 -193 -205"/>
                              <a:gd name="T51" fmla="*/ -19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1" y="0"/>
                                </a:lnTo>
                                <a:lnTo>
                                  <a:pt x="18" y="0"/>
                                </a:lnTo>
                                <a:lnTo>
                                  <a:pt x="23" y="5"/>
                                </a:lnTo>
                                <a:lnTo>
                                  <a:pt x="23" y="12"/>
                                </a:lnTo>
                                <a:lnTo>
                                  <a:pt x="23" y="18"/>
                                </a:lnTo>
                                <a:lnTo>
                                  <a:pt x="18" y="23"/>
                                </a:lnTo>
                                <a:lnTo>
                                  <a:pt x="11"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6BD7B5" id="Group 3348" o:spid="_x0000_s1026" style="position:absolute;margin-left:336.7pt;margin-top:-10.35pt;width:1.4pt;height:1.4pt;z-index:15664;mso-position-horizontal-relative:page" coordorigin="6734,-207"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">
                <v:shape id="Freeform 3349" o:spid="_x0000_s1027" style="position:absolute;left:6735;top:-20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" path="m18,l5,,,5,,18r5,5l18,23r5,-5l23,5,18,xe" fillcolor="red" stroked="f">
                  <v:path arrowok="t" o:connecttype="custom" o:connectlocs="18,-205;5,-205;0,-200;0,-187;5,-182;18,-182;23,-187;23,-200;18,-205" o:connectangles="0,0,0,0,0,0,0,0,0"/>
                </v:shape>
                <v:shape id="Freeform 3350" o:spid="_x0000_s1028" style="position:absolute;left:6735;top:-20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" path="m,12l,5,5,r6,l18,r5,5l23,12r,6l18,23r-7,l5,23,,18,,12e" filled="f" strokecolor="red" strokeweight=".07414mm">
                  <v:path arrowok="t" o:connecttype="custom" o:connectlocs="0,-193;0,-200;5,-205;11,-205;18,-205;23,-200;23,-193;23,-187;18,-182;11,-182;5,-182;0,-187;0,-193" o:connectangles="0,0,0,0,0,0,0,0,0,0,0,0,0"/>
                </v:shape>
                <w10:wrap anchorx="page"/>
              </v:group>
            </w:pict>
          </mc:Fallback>
        </mc:AlternateContent>
      </w:r>
      <w:r>
        <w:rPr>
          <w:noProof/>
        </w:rPr>
        <mc:AlternateContent>
          <mc:Choice Requires="wpg">
            <w:drawing>
              <wp:anchor distT="0" distB="0" distL="114300" distR="114300" simplePos="0" relativeHeight="15688" behindDoc="0" locked="0" layoutInCell="1" allowOverlap="1" wp14:anchorId="6955B9AC" wp14:editId="18C0EFA0">
                <wp:simplePos x="0" y="0"/>
                <wp:positionH relativeFrom="page">
                  <wp:posOffset>4277360</wp:posOffset>
                </wp:positionH>
                <wp:positionV relativeFrom="paragraph">
                  <wp:posOffset>52070</wp:posOffset>
                </wp:positionV>
                <wp:extent cx="20320" cy="58420"/>
                <wp:effectExtent l="0" t="0" r="5080" b="5080"/>
                <wp:wrapNone/>
                <wp:docPr id="784" name="Group 3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 cy="58420"/>
                          <a:chOff x="6736" y="82"/>
                          <a:chExt cx="32" cy="92"/>
                        </a:xfrm>
                      </wpg:grpSpPr>
                      <wps:wsp>
                        <wps:cNvPr id="785" name="Freeform 3344"/>
                        <wps:cNvSpPr>
                          <a:spLocks/>
                        </wps:cNvSpPr>
                        <wps:spPr bwMode="auto">
                          <a:xfrm>
                            <a:off x="6738" y="84"/>
                            <a:ext cx="24" cy="24"/>
                          </a:xfrm>
                          <a:custGeom>
                            <a:avLst/>
                            <a:gdLst>
                              <a:gd name="T0" fmla="+- 0 6756 6738"/>
                              <a:gd name="T1" fmla="*/ T0 w 24"/>
                              <a:gd name="T2" fmla="+- 0 84 84"/>
                              <a:gd name="T3" fmla="*/ 84 h 24"/>
                              <a:gd name="T4" fmla="+- 0 6743 6738"/>
                              <a:gd name="T5" fmla="*/ T4 w 24"/>
                              <a:gd name="T6" fmla="+- 0 84 84"/>
                              <a:gd name="T7" fmla="*/ 84 h 24"/>
                              <a:gd name="T8" fmla="+- 0 6738 6738"/>
                              <a:gd name="T9" fmla="*/ T8 w 24"/>
                              <a:gd name="T10" fmla="+- 0 89 84"/>
                              <a:gd name="T11" fmla="*/ 89 h 24"/>
                              <a:gd name="T12" fmla="+- 0 6738 6738"/>
                              <a:gd name="T13" fmla="*/ T12 w 24"/>
                              <a:gd name="T14" fmla="+- 0 102 84"/>
                              <a:gd name="T15" fmla="*/ 102 h 24"/>
                              <a:gd name="T16" fmla="+- 0 6743 6738"/>
                              <a:gd name="T17" fmla="*/ T16 w 24"/>
                              <a:gd name="T18" fmla="+- 0 107 84"/>
                              <a:gd name="T19" fmla="*/ 107 h 24"/>
                              <a:gd name="T20" fmla="+- 0 6756 6738"/>
                              <a:gd name="T21" fmla="*/ T20 w 24"/>
                              <a:gd name="T22" fmla="+- 0 107 84"/>
                              <a:gd name="T23" fmla="*/ 107 h 24"/>
                              <a:gd name="T24" fmla="+- 0 6761 6738"/>
                              <a:gd name="T25" fmla="*/ T24 w 24"/>
                              <a:gd name="T26" fmla="+- 0 102 84"/>
                              <a:gd name="T27" fmla="*/ 102 h 24"/>
                              <a:gd name="T28" fmla="+- 0 6761 6738"/>
                              <a:gd name="T29" fmla="*/ T28 w 24"/>
                              <a:gd name="T30" fmla="+- 0 89 84"/>
                              <a:gd name="T31" fmla="*/ 89 h 24"/>
                              <a:gd name="T32" fmla="+- 0 6756 6738"/>
                              <a:gd name="T33" fmla="*/ T32 w 24"/>
                              <a:gd name="T34" fmla="+- 0 84 84"/>
                              <a:gd name="T35" fmla="*/ 8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3345"/>
                        <wps:cNvSpPr>
                          <a:spLocks/>
                        </wps:cNvSpPr>
                        <wps:spPr bwMode="auto">
                          <a:xfrm>
                            <a:off x="6738" y="84"/>
                            <a:ext cx="24" cy="24"/>
                          </a:xfrm>
                          <a:custGeom>
                            <a:avLst/>
                            <a:gdLst>
                              <a:gd name="T0" fmla="+- 0 6738 6738"/>
                              <a:gd name="T1" fmla="*/ T0 w 24"/>
                              <a:gd name="T2" fmla="+- 0 96 84"/>
                              <a:gd name="T3" fmla="*/ 96 h 24"/>
                              <a:gd name="T4" fmla="+- 0 6738 6738"/>
                              <a:gd name="T5" fmla="*/ T4 w 24"/>
                              <a:gd name="T6" fmla="+- 0 89 84"/>
                              <a:gd name="T7" fmla="*/ 89 h 24"/>
                              <a:gd name="T8" fmla="+- 0 6743 6738"/>
                              <a:gd name="T9" fmla="*/ T8 w 24"/>
                              <a:gd name="T10" fmla="+- 0 84 84"/>
                              <a:gd name="T11" fmla="*/ 84 h 24"/>
                              <a:gd name="T12" fmla="+- 0 6750 6738"/>
                              <a:gd name="T13" fmla="*/ T12 w 24"/>
                              <a:gd name="T14" fmla="+- 0 84 84"/>
                              <a:gd name="T15" fmla="*/ 84 h 24"/>
                              <a:gd name="T16" fmla="+- 0 6756 6738"/>
                              <a:gd name="T17" fmla="*/ T16 w 24"/>
                              <a:gd name="T18" fmla="+- 0 84 84"/>
                              <a:gd name="T19" fmla="*/ 84 h 24"/>
                              <a:gd name="T20" fmla="+- 0 6761 6738"/>
                              <a:gd name="T21" fmla="*/ T20 w 24"/>
                              <a:gd name="T22" fmla="+- 0 89 84"/>
                              <a:gd name="T23" fmla="*/ 89 h 24"/>
                              <a:gd name="T24" fmla="+- 0 6761 6738"/>
                              <a:gd name="T25" fmla="*/ T24 w 24"/>
                              <a:gd name="T26" fmla="+- 0 96 84"/>
                              <a:gd name="T27" fmla="*/ 96 h 24"/>
                              <a:gd name="T28" fmla="+- 0 6761 6738"/>
                              <a:gd name="T29" fmla="*/ T28 w 24"/>
                              <a:gd name="T30" fmla="+- 0 102 84"/>
                              <a:gd name="T31" fmla="*/ 102 h 24"/>
                              <a:gd name="T32" fmla="+- 0 6756 6738"/>
                              <a:gd name="T33" fmla="*/ T32 w 24"/>
                              <a:gd name="T34" fmla="+- 0 107 84"/>
                              <a:gd name="T35" fmla="*/ 107 h 24"/>
                              <a:gd name="T36" fmla="+- 0 6750 6738"/>
                              <a:gd name="T37" fmla="*/ T36 w 24"/>
                              <a:gd name="T38" fmla="+- 0 107 84"/>
                              <a:gd name="T39" fmla="*/ 107 h 24"/>
                              <a:gd name="T40" fmla="+- 0 6743 6738"/>
                              <a:gd name="T41" fmla="*/ T40 w 24"/>
                              <a:gd name="T42" fmla="+- 0 107 84"/>
                              <a:gd name="T43" fmla="*/ 107 h 24"/>
                              <a:gd name="T44" fmla="+- 0 6738 6738"/>
                              <a:gd name="T45" fmla="*/ T44 w 24"/>
                              <a:gd name="T46" fmla="+- 0 102 84"/>
                              <a:gd name="T47" fmla="*/ 102 h 24"/>
                              <a:gd name="T48" fmla="+- 0 6738 6738"/>
                              <a:gd name="T49" fmla="*/ T48 w 24"/>
                              <a:gd name="T50" fmla="+- 0 96 84"/>
                              <a:gd name="T51" fmla="*/ 9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3" y="5"/>
                                </a:lnTo>
                                <a:lnTo>
                                  <a:pt x="23" y="12"/>
                                </a:lnTo>
                                <a:lnTo>
                                  <a:pt x="23" y="18"/>
                                </a:lnTo>
                                <a:lnTo>
                                  <a:pt x="18" y="23"/>
                                </a:lnTo>
                                <a:lnTo>
                                  <a:pt x="12"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3346"/>
                        <wps:cNvSpPr>
                          <a:spLocks/>
                        </wps:cNvSpPr>
                        <wps:spPr bwMode="auto">
                          <a:xfrm>
                            <a:off x="6742" y="148"/>
                            <a:ext cx="24" cy="24"/>
                          </a:xfrm>
                          <a:custGeom>
                            <a:avLst/>
                            <a:gdLst>
                              <a:gd name="T0" fmla="+- 0 6760 6742"/>
                              <a:gd name="T1" fmla="*/ T0 w 24"/>
                              <a:gd name="T2" fmla="+- 0 148 148"/>
                              <a:gd name="T3" fmla="*/ 148 h 24"/>
                              <a:gd name="T4" fmla="+- 0 6748 6742"/>
                              <a:gd name="T5" fmla="*/ T4 w 24"/>
                              <a:gd name="T6" fmla="+- 0 148 148"/>
                              <a:gd name="T7" fmla="*/ 148 h 24"/>
                              <a:gd name="T8" fmla="+- 0 6742 6742"/>
                              <a:gd name="T9" fmla="*/ T8 w 24"/>
                              <a:gd name="T10" fmla="+- 0 153 148"/>
                              <a:gd name="T11" fmla="*/ 153 h 24"/>
                              <a:gd name="T12" fmla="+- 0 6742 6742"/>
                              <a:gd name="T13" fmla="*/ T12 w 24"/>
                              <a:gd name="T14" fmla="+- 0 166 148"/>
                              <a:gd name="T15" fmla="*/ 166 h 24"/>
                              <a:gd name="T16" fmla="+- 0 6748 6742"/>
                              <a:gd name="T17" fmla="*/ T16 w 24"/>
                              <a:gd name="T18" fmla="+- 0 171 148"/>
                              <a:gd name="T19" fmla="*/ 171 h 24"/>
                              <a:gd name="T20" fmla="+- 0 6760 6742"/>
                              <a:gd name="T21" fmla="*/ T20 w 24"/>
                              <a:gd name="T22" fmla="+- 0 171 148"/>
                              <a:gd name="T23" fmla="*/ 171 h 24"/>
                              <a:gd name="T24" fmla="+- 0 6766 6742"/>
                              <a:gd name="T25" fmla="*/ T24 w 24"/>
                              <a:gd name="T26" fmla="+- 0 166 148"/>
                              <a:gd name="T27" fmla="*/ 166 h 24"/>
                              <a:gd name="T28" fmla="+- 0 6766 6742"/>
                              <a:gd name="T29" fmla="*/ T28 w 24"/>
                              <a:gd name="T30" fmla="+- 0 153 148"/>
                              <a:gd name="T31" fmla="*/ 153 h 24"/>
                              <a:gd name="T32" fmla="+- 0 6760 6742"/>
                              <a:gd name="T33" fmla="*/ T32 w 24"/>
                              <a:gd name="T34" fmla="+- 0 148 148"/>
                              <a:gd name="T35" fmla="*/ 14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Freeform 3347"/>
                        <wps:cNvSpPr>
                          <a:spLocks/>
                        </wps:cNvSpPr>
                        <wps:spPr bwMode="auto">
                          <a:xfrm>
                            <a:off x="6742" y="148"/>
                            <a:ext cx="24" cy="24"/>
                          </a:xfrm>
                          <a:custGeom>
                            <a:avLst/>
                            <a:gdLst>
                              <a:gd name="T0" fmla="+- 0 6742 6742"/>
                              <a:gd name="T1" fmla="*/ T0 w 24"/>
                              <a:gd name="T2" fmla="+- 0 160 148"/>
                              <a:gd name="T3" fmla="*/ 160 h 24"/>
                              <a:gd name="T4" fmla="+- 0 6742 6742"/>
                              <a:gd name="T5" fmla="*/ T4 w 24"/>
                              <a:gd name="T6" fmla="+- 0 153 148"/>
                              <a:gd name="T7" fmla="*/ 153 h 24"/>
                              <a:gd name="T8" fmla="+- 0 6748 6742"/>
                              <a:gd name="T9" fmla="*/ T8 w 24"/>
                              <a:gd name="T10" fmla="+- 0 148 148"/>
                              <a:gd name="T11" fmla="*/ 148 h 24"/>
                              <a:gd name="T12" fmla="+- 0 6754 6742"/>
                              <a:gd name="T13" fmla="*/ T12 w 24"/>
                              <a:gd name="T14" fmla="+- 0 148 148"/>
                              <a:gd name="T15" fmla="*/ 148 h 24"/>
                              <a:gd name="T16" fmla="+- 0 6760 6742"/>
                              <a:gd name="T17" fmla="*/ T16 w 24"/>
                              <a:gd name="T18" fmla="+- 0 148 148"/>
                              <a:gd name="T19" fmla="*/ 148 h 24"/>
                              <a:gd name="T20" fmla="+- 0 6766 6742"/>
                              <a:gd name="T21" fmla="*/ T20 w 24"/>
                              <a:gd name="T22" fmla="+- 0 153 148"/>
                              <a:gd name="T23" fmla="*/ 153 h 24"/>
                              <a:gd name="T24" fmla="+- 0 6766 6742"/>
                              <a:gd name="T25" fmla="*/ T24 w 24"/>
                              <a:gd name="T26" fmla="+- 0 160 148"/>
                              <a:gd name="T27" fmla="*/ 160 h 24"/>
                              <a:gd name="T28" fmla="+- 0 6766 6742"/>
                              <a:gd name="T29" fmla="*/ T28 w 24"/>
                              <a:gd name="T30" fmla="+- 0 166 148"/>
                              <a:gd name="T31" fmla="*/ 166 h 24"/>
                              <a:gd name="T32" fmla="+- 0 6760 6742"/>
                              <a:gd name="T33" fmla="*/ T32 w 24"/>
                              <a:gd name="T34" fmla="+- 0 171 148"/>
                              <a:gd name="T35" fmla="*/ 171 h 24"/>
                              <a:gd name="T36" fmla="+- 0 6754 6742"/>
                              <a:gd name="T37" fmla="*/ T36 w 24"/>
                              <a:gd name="T38" fmla="+- 0 171 148"/>
                              <a:gd name="T39" fmla="*/ 171 h 24"/>
                              <a:gd name="T40" fmla="+- 0 6748 6742"/>
                              <a:gd name="T41" fmla="*/ T40 w 24"/>
                              <a:gd name="T42" fmla="+- 0 171 148"/>
                              <a:gd name="T43" fmla="*/ 171 h 24"/>
                              <a:gd name="T44" fmla="+- 0 6742 6742"/>
                              <a:gd name="T45" fmla="*/ T44 w 24"/>
                              <a:gd name="T46" fmla="+- 0 166 148"/>
                              <a:gd name="T47" fmla="*/ 166 h 24"/>
                              <a:gd name="T48" fmla="+- 0 6742 6742"/>
                              <a:gd name="T49" fmla="*/ T48 w 24"/>
                              <a:gd name="T50" fmla="+- 0 160 148"/>
                              <a:gd name="T51" fmla="*/ 16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8" y="0"/>
                                </a:lnTo>
                                <a:lnTo>
                                  <a:pt x="24" y="5"/>
                                </a:lnTo>
                                <a:lnTo>
                                  <a:pt x="24" y="12"/>
                                </a:lnTo>
                                <a:lnTo>
                                  <a:pt x="24" y="18"/>
                                </a:lnTo>
                                <a:lnTo>
                                  <a:pt x="18" y="23"/>
                                </a:lnTo>
                                <a:lnTo>
                                  <a:pt x="12" y="23"/>
                                </a:lnTo>
                                <a:lnTo>
                                  <a:pt x="6"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3CFF2F" id="Group 3343" o:spid="_x0000_s1026" style="position:absolute;margin-left:336.8pt;margin-top:4.1pt;width:1.6pt;height:4.6pt;z-index:15688;mso-position-horizontal-relative:page" coordorigin="6736,82" coordsize="3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">
                <v:shape id="Freeform 3344" o:spid="_x0000_s1027" style="position:absolute;left:6738;top:8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" path="m18,l5,,,5,,18r5,5l18,23r5,-5l23,5,18,xe" fillcolor="red" stroked="f">
                  <v:path arrowok="t" o:connecttype="custom" o:connectlocs="18,84;5,84;0,89;0,102;5,107;18,107;23,102;23,89;18,84" o:connectangles="0,0,0,0,0,0,0,0,0"/>
                </v:shape>
                <v:shape id="Freeform 3345" o:spid="_x0000_s1028" style="position:absolute;left:6738;top:8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" path="m,12l,5,5,r7,l18,r5,5l23,12r,6l18,23r-6,l5,23,,18,,12e" filled="f" strokecolor="red" strokeweight=".07414mm">
                  <v:path arrowok="t" o:connecttype="custom" o:connectlocs="0,96;0,89;5,84;12,84;18,84;23,89;23,96;23,102;18,107;12,107;5,107;0,102;0,96" o:connectangles="0,0,0,0,0,0,0,0,0,0,0,0,0"/>
                </v:shape>
                <v:shape id="Freeform 3346" o:spid="_x0000_s1029" style="position:absolute;left:6742;top:14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" path="m18,l6,,,5,,18r6,5l18,23r6,-5l24,5,18,xe" fillcolor="red" stroked="f">
                  <v:path arrowok="t" o:connecttype="custom" o:connectlocs="18,148;6,148;0,153;0,166;6,171;18,171;24,166;24,153;18,148" o:connectangles="0,0,0,0,0,0,0,0,0"/>
                </v:shape>
                <v:shape id="Freeform 3347" o:spid="_x0000_s1030" style="position:absolute;left:6742;top:14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" path="m,12l,5,6,r6,l18,r6,5l24,12r,6l18,23r-6,l6,23,,18,,12e" filled="f" strokecolor="red" strokeweight=".07414mm">
                  <v:path arrowok="t" o:connecttype="custom" o:connectlocs="0,160;0,153;6,148;12,148;18,148;24,153;24,160;24,166;18,171;12,171;6,171;0,166;0,160" o:connectangles="0,0,0,0,0,0,0,0,0,0,0,0,0"/>
                </v:shape>
                <w10:wrap anchorx="page"/>
              </v:group>
            </w:pict>
          </mc:Fallback>
        </mc:AlternateContent>
      </w:r>
      <w:r>
        <w:rPr>
          <w:noProof/>
        </w:rPr>
        <mc:AlternateContent>
          <mc:Choice Requires="wpg">
            <w:drawing>
              <wp:anchor distT="0" distB="0" distL="114300" distR="114300" simplePos="0" relativeHeight="15712" behindDoc="0" locked="0" layoutInCell="1" allowOverlap="1" wp14:anchorId="3CB5956E" wp14:editId="1D3281AB">
                <wp:simplePos x="0" y="0"/>
                <wp:positionH relativeFrom="page">
                  <wp:posOffset>3526155</wp:posOffset>
                </wp:positionH>
                <wp:positionV relativeFrom="paragraph">
                  <wp:posOffset>53340</wp:posOffset>
                </wp:positionV>
                <wp:extent cx="17780" cy="17780"/>
                <wp:effectExtent l="0" t="0" r="0" b="0"/>
                <wp:wrapNone/>
                <wp:docPr id="781" name="Group 3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5553" y="84"/>
                          <a:chExt cx="28" cy="28"/>
                        </a:xfrm>
                      </wpg:grpSpPr>
                      <wps:wsp>
                        <wps:cNvPr id="782" name="Freeform 3341"/>
                        <wps:cNvSpPr>
                          <a:spLocks/>
                        </wps:cNvSpPr>
                        <wps:spPr bwMode="auto">
                          <a:xfrm>
                            <a:off x="5555" y="86"/>
                            <a:ext cx="24" cy="24"/>
                          </a:xfrm>
                          <a:custGeom>
                            <a:avLst/>
                            <a:gdLst>
                              <a:gd name="T0" fmla="+- 0 5573 5555"/>
                              <a:gd name="T1" fmla="*/ T0 w 24"/>
                              <a:gd name="T2" fmla="+- 0 86 86"/>
                              <a:gd name="T3" fmla="*/ 86 h 24"/>
                              <a:gd name="T4" fmla="+- 0 5561 5555"/>
                              <a:gd name="T5" fmla="*/ T4 w 24"/>
                              <a:gd name="T6" fmla="+- 0 86 86"/>
                              <a:gd name="T7" fmla="*/ 86 h 24"/>
                              <a:gd name="T8" fmla="+- 0 5555 5555"/>
                              <a:gd name="T9" fmla="*/ T8 w 24"/>
                              <a:gd name="T10" fmla="+- 0 92 86"/>
                              <a:gd name="T11" fmla="*/ 92 h 24"/>
                              <a:gd name="T12" fmla="+- 0 5555 5555"/>
                              <a:gd name="T13" fmla="*/ T12 w 24"/>
                              <a:gd name="T14" fmla="+- 0 104 86"/>
                              <a:gd name="T15" fmla="*/ 104 h 24"/>
                              <a:gd name="T16" fmla="+- 0 5561 5555"/>
                              <a:gd name="T17" fmla="*/ T16 w 24"/>
                              <a:gd name="T18" fmla="+- 0 109 86"/>
                              <a:gd name="T19" fmla="*/ 109 h 24"/>
                              <a:gd name="T20" fmla="+- 0 5573 5555"/>
                              <a:gd name="T21" fmla="*/ T20 w 24"/>
                              <a:gd name="T22" fmla="+- 0 109 86"/>
                              <a:gd name="T23" fmla="*/ 109 h 24"/>
                              <a:gd name="T24" fmla="+- 0 5578 5555"/>
                              <a:gd name="T25" fmla="*/ T24 w 24"/>
                              <a:gd name="T26" fmla="+- 0 104 86"/>
                              <a:gd name="T27" fmla="*/ 104 h 24"/>
                              <a:gd name="T28" fmla="+- 0 5578 5555"/>
                              <a:gd name="T29" fmla="*/ T28 w 24"/>
                              <a:gd name="T30" fmla="+- 0 92 86"/>
                              <a:gd name="T31" fmla="*/ 92 h 24"/>
                              <a:gd name="T32" fmla="+- 0 5573 5555"/>
                              <a:gd name="T33" fmla="*/ T32 w 24"/>
                              <a:gd name="T34" fmla="+- 0 86 86"/>
                              <a:gd name="T35" fmla="*/ 8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6"/>
                                </a:lnTo>
                                <a:lnTo>
                                  <a:pt x="0" y="18"/>
                                </a:lnTo>
                                <a:lnTo>
                                  <a:pt x="6" y="23"/>
                                </a:lnTo>
                                <a:lnTo>
                                  <a:pt x="18" y="23"/>
                                </a:lnTo>
                                <a:lnTo>
                                  <a:pt x="23" y="18"/>
                                </a:lnTo>
                                <a:lnTo>
                                  <a:pt x="23"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3342"/>
                        <wps:cNvSpPr>
                          <a:spLocks/>
                        </wps:cNvSpPr>
                        <wps:spPr bwMode="auto">
                          <a:xfrm>
                            <a:off x="5555" y="86"/>
                            <a:ext cx="24" cy="24"/>
                          </a:xfrm>
                          <a:custGeom>
                            <a:avLst/>
                            <a:gdLst>
                              <a:gd name="T0" fmla="+- 0 5555 5555"/>
                              <a:gd name="T1" fmla="*/ T0 w 24"/>
                              <a:gd name="T2" fmla="+- 0 98 86"/>
                              <a:gd name="T3" fmla="*/ 98 h 24"/>
                              <a:gd name="T4" fmla="+- 0 5555 5555"/>
                              <a:gd name="T5" fmla="*/ T4 w 24"/>
                              <a:gd name="T6" fmla="+- 0 92 86"/>
                              <a:gd name="T7" fmla="*/ 92 h 24"/>
                              <a:gd name="T8" fmla="+- 0 5561 5555"/>
                              <a:gd name="T9" fmla="*/ T8 w 24"/>
                              <a:gd name="T10" fmla="+- 0 86 86"/>
                              <a:gd name="T11" fmla="*/ 86 h 24"/>
                              <a:gd name="T12" fmla="+- 0 5567 5555"/>
                              <a:gd name="T13" fmla="*/ T12 w 24"/>
                              <a:gd name="T14" fmla="+- 0 86 86"/>
                              <a:gd name="T15" fmla="*/ 86 h 24"/>
                              <a:gd name="T16" fmla="+- 0 5573 5555"/>
                              <a:gd name="T17" fmla="*/ T16 w 24"/>
                              <a:gd name="T18" fmla="+- 0 86 86"/>
                              <a:gd name="T19" fmla="*/ 86 h 24"/>
                              <a:gd name="T20" fmla="+- 0 5578 5555"/>
                              <a:gd name="T21" fmla="*/ T20 w 24"/>
                              <a:gd name="T22" fmla="+- 0 92 86"/>
                              <a:gd name="T23" fmla="*/ 92 h 24"/>
                              <a:gd name="T24" fmla="+- 0 5578 5555"/>
                              <a:gd name="T25" fmla="*/ T24 w 24"/>
                              <a:gd name="T26" fmla="+- 0 98 86"/>
                              <a:gd name="T27" fmla="*/ 98 h 24"/>
                              <a:gd name="T28" fmla="+- 0 5578 5555"/>
                              <a:gd name="T29" fmla="*/ T28 w 24"/>
                              <a:gd name="T30" fmla="+- 0 104 86"/>
                              <a:gd name="T31" fmla="*/ 104 h 24"/>
                              <a:gd name="T32" fmla="+- 0 5573 5555"/>
                              <a:gd name="T33" fmla="*/ T32 w 24"/>
                              <a:gd name="T34" fmla="+- 0 109 86"/>
                              <a:gd name="T35" fmla="*/ 109 h 24"/>
                              <a:gd name="T36" fmla="+- 0 5567 5555"/>
                              <a:gd name="T37" fmla="*/ T36 w 24"/>
                              <a:gd name="T38" fmla="+- 0 109 86"/>
                              <a:gd name="T39" fmla="*/ 109 h 24"/>
                              <a:gd name="T40" fmla="+- 0 5561 5555"/>
                              <a:gd name="T41" fmla="*/ T40 w 24"/>
                              <a:gd name="T42" fmla="+- 0 109 86"/>
                              <a:gd name="T43" fmla="*/ 109 h 24"/>
                              <a:gd name="T44" fmla="+- 0 5555 5555"/>
                              <a:gd name="T45" fmla="*/ T44 w 24"/>
                              <a:gd name="T46" fmla="+- 0 104 86"/>
                              <a:gd name="T47" fmla="*/ 104 h 24"/>
                              <a:gd name="T48" fmla="+- 0 5555 5555"/>
                              <a:gd name="T49" fmla="*/ T48 w 24"/>
                              <a:gd name="T50" fmla="+- 0 98 86"/>
                              <a:gd name="T51" fmla="*/ 9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8" y="0"/>
                                </a:lnTo>
                                <a:lnTo>
                                  <a:pt x="23" y="6"/>
                                </a:lnTo>
                                <a:lnTo>
                                  <a:pt x="23" y="12"/>
                                </a:lnTo>
                                <a:lnTo>
                                  <a:pt x="23" y="18"/>
                                </a:lnTo>
                                <a:lnTo>
                                  <a:pt x="18" y="23"/>
                                </a:lnTo>
                                <a:lnTo>
                                  <a:pt x="12" y="23"/>
                                </a:lnTo>
                                <a:lnTo>
                                  <a:pt x="6"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B6B9112" id="Group 3340" o:spid="_x0000_s1026" style="position:absolute;margin-left:277.65pt;margin-top:4.2pt;width:1.4pt;height:1.4pt;z-index:15712;mso-position-horizontal-relative:page" coordorigin="5553,84"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">
                <v:shape id="Freeform 3341" o:spid="_x0000_s1027" style="position:absolute;left:5555;top:8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" path="m18,l6,,,6,,18r6,5l18,23r5,-5l23,6,18,xe" fillcolor="red" stroked="f">
                  <v:path arrowok="t" o:connecttype="custom" o:connectlocs="18,86;6,86;0,92;0,104;6,109;18,109;23,104;23,92;18,86" o:connectangles="0,0,0,0,0,0,0,0,0"/>
                </v:shape>
                <v:shape id="Freeform 3342" o:spid="_x0000_s1028" style="position:absolute;left:5555;top:8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" path="m,12l,6,6,r6,l18,r5,6l23,12r,6l18,23r-6,l6,23,,18,,12e" filled="f" strokecolor="red" strokeweight=".07414mm">
                  <v:path arrowok="t" o:connecttype="custom" o:connectlocs="0,98;0,92;6,86;12,86;18,86;23,92;23,98;23,104;18,109;12,109;6,109;0,104;0,98" o:connectangles="0,0,0,0,0,0,0,0,0,0,0,0,0"/>
                </v:shape>
                <w10:wrap anchorx="page"/>
              </v:group>
            </w:pict>
          </mc:Fallback>
        </mc:AlternateContent>
      </w:r>
      <w:r>
        <w:rPr>
          <w:noProof/>
        </w:rPr>
        <mc:AlternateContent>
          <mc:Choice Requires="wpg">
            <w:drawing>
              <wp:anchor distT="0" distB="0" distL="114300" distR="114300" simplePos="0" relativeHeight="15736" behindDoc="0" locked="0" layoutInCell="1" allowOverlap="1" wp14:anchorId="35A53565" wp14:editId="1DFE26FB">
                <wp:simplePos x="0" y="0"/>
                <wp:positionH relativeFrom="page">
                  <wp:posOffset>3272155</wp:posOffset>
                </wp:positionH>
                <wp:positionV relativeFrom="paragraph">
                  <wp:posOffset>68580</wp:posOffset>
                </wp:positionV>
                <wp:extent cx="34290" cy="43815"/>
                <wp:effectExtent l="0" t="0" r="3810" b="0"/>
                <wp:wrapNone/>
                <wp:docPr id="776" name="Group 3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 cy="43815"/>
                          <a:chOff x="5153" y="108"/>
                          <a:chExt cx="54" cy="69"/>
                        </a:xfrm>
                      </wpg:grpSpPr>
                      <wps:wsp>
                        <wps:cNvPr id="777" name="Freeform 3336"/>
                        <wps:cNvSpPr>
                          <a:spLocks/>
                        </wps:cNvSpPr>
                        <wps:spPr bwMode="auto">
                          <a:xfrm>
                            <a:off x="5181" y="110"/>
                            <a:ext cx="24" cy="24"/>
                          </a:xfrm>
                          <a:custGeom>
                            <a:avLst/>
                            <a:gdLst>
                              <a:gd name="T0" fmla="+- 0 5200 5182"/>
                              <a:gd name="T1" fmla="*/ T0 w 24"/>
                              <a:gd name="T2" fmla="+- 0 110 110"/>
                              <a:gd name="T3" fmla="*/ 110 h 24"/>
                              <a:gd name="T4" fmla="+- 0 5187 5182"/>
                              <a:gd name="T5" fmla="*/ T4 w 24"/>
                              <a:gd name="T6" fmla="+- 0 110 110"/>
                              <a:gd name="T7" fmla="*/ 110 h 24"/>
                              <a:gd name="T8" fmla="+- 0 5182 5182"/>
                              <a:gd name="T9" fmla="*/ T8 w 24"/>
                              <a:gd name="T10" fmla="+- 0 115 110"/>
                              <a:gd name="T11" fmla="*/ 115 h 24"/>
                              <a:gd name="T12" fmla="+- 0 5182 5182"/>
                              <a:gd name="T13" fmla="*/ T12 w 24"/>
                              <a:gd name="T14" fmla="+- 0 128 110"/>
                              <a:gd name="T15" fmla="*/ 128 h 24"/>
                              <a:gd name="T16" fmla="+- 0 5187 5182"/>
                              <a:gd name="T17" fmla="*/ T16 w 24"/>
                              <a:gd name="T18" fmla="+- 0 133 110"/>
                              <a:gd name="T19" fmla="*/ 133 h 24"/>
                              <a:gd name="T20" fmla="+- 0 5200 5182"/>
                              <a:gd name="T21" fmla="*/ T20 w 24"/>
                              <a:gd name="T22" fmla="+- 0 133 110"/>
                              <a:gd name="T23" fmla="*/ 133 h 24"/>
                              <a:gd name="T24" fmla="+- 0 5205 5182"/>
                              <a:gd name="T25" fmla="*/ T24 w 24"/>
                              <a:gd name="T26" fmla="+- 0 128 110"/>
                              <a:gd name="T27" fmla="*/ 128 h 24"/>
                              <a:gd name="T28" fmla="+- 0 5205 5182"/>
                              <a:gd name="T29" fmla="*/ T28 w 24"/>
                              <a:gd name="T30" fmla="+- 0 115 110"/>
                              <a:gd name="T31" fmla="*/ 115 h 24"/>
                              <a:gd name="T32" fmla="+- 0 5200 5182"/>
                              <a:gd name="T33" fmla="*/ T32 w 24"/>
                              <a:gd name="T34" fmla="+- 0 110 110"/>
                              <a:gd name="T35" fmla="*/ 1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Freeform 3337"/>
                        <wps:cNvSpPr>
                          <a:spLocks/>
                        </wps:cNvSpPr>
                        <wps:spPr bwMode="auto">
                          <a:xfrm>
                            <a:off x="5181" y="110"/>
                            <a:ext cx="24" cy="24"/>
                          </a:xfrm>
                          <a:custGeom>
                            <a:avLst/>
                            <a:gdLst>
                              <a:gd name="T0" fmla="+- 0 5182 5182"/>
                              <a:gd name="T1" fmla="*/ T0 w 24"/>
                              <a:gd name="T2" fmla="+- 0 122 110"/>
                              <a:gd name="T3" fmla="*/ 122 h 24"/>
                              <a:gd name="T4" fmla="+- 0 5182 5182"/>
                              <a:gd name="T5" fmla="*/ T4 w 24"/>
                              <a:gd name="T6" fmla="+- 0 115 110"/>
                              <a:gd name="T7" fmla="*/ 115 h 24"/>
                              <a:gd name="T8" fmla="+- 0 5187 5182"/>
                              <a:gd name="T9" fmla="*/ T8 w 24"/>
                              <a:gd name="T10" fmla="+- 0 110 110"/>
                              <a:gd name="T11" fmla="*/ 110 h 24"/>
                              <a:gd name="T12" fmla="+- 0 5193 5182"/>
                              <a:gd name="T13" fmla="*/ T12 w 24"/>
                              <a:gd name="T14" fmla="+- 0 110 110"/>
                              <a:gd name="T15" fmla="*/ 110 h 24"/>
                              <a:gd name="T16" fmla="+- 0 5200 5182"/>
                              <a:gd name="T17" fmla="*/ T16 w 24"/>
                              <a:gd name="T18" fmla="+- 0 110 110"/>
                              <a:gd name="T19" fmla="*/ 110 h 24"/>
                              <a:gd name="T20" fmla="+- 0 5205 5182"/>
                              <a:gd name="T21" fmla="*/ T20 w 24"/>
                              <a:gd name="T22" fmla="+- 0 115 110"/>
                              <a:gd name="T23" fmla="*/ 115 h 24"/>
                              <a:gd name="T24" fmla="+- 0 5205 5182"/>
                              <a:gd name="T25" fmla="*/ T24 w 24"/>
                              <a:gd name="T26" fmla="+- 0 122 110"/>
                              <a:gd name="T27" fmla="*/ 122 h 24"/>
                              <a:gd name="T28" fmla="+- 0 5205 5182"/>
                              <a:gd name="T29" fmla="*/ T28 w 24"/>
                              <a:gd name="T30" fmla="+- 0 128 110"/>
                              <a:gd name="T31" fmla="*/ 128 h 24"/>
                              <a:gd name="T32" fmla="+- 0 5200 5182"/>
                              <a:gd name="T33" fmla="*/ T32 w 24"/>
                              <a:gd name="T34" fmla="+- 0 133 110"/>
                              <a:gd name="T35" fmla="*/ 133 h 24"/>
                              <a:gd name="T36" fmla="+- 0 5193 5182"/>
                              <a:gd name="T37" fmla="*/ T36 w 24"/>
                              <a:gd name="T38" fmla="+- 0 133 110"/>
                              <a:gd name="T39" fmla="*/ 133 h 24"/>
                              <a:gd name="T40" fmla="+- 0 5187 5182"/>
                              <a:gd name="T41" fmla="*/ T40 w 24"/>
                              <a:gd name="T42" fmla="+- 0 133 110"/>
                              <a:gd name="T43" fmla="*/ 133 h 24"/>
                              <a:gd name="T44" fmla="+- 0 5182 5182"/>
                              <a:gd name="T45" fmla="*/ T44 w 24"/>
                              <a:gd name="T46" fmla="+- 0 128 110"/>
                              <a:gd name="T47" fmla="*/ 128 h 24"/>
                              <a:gd name="T48" fmla="+- 0 5182 5182"/>
                              <a:gd name="T49" fmla="*/ T48 w 24"/>
                              <a:gd name="T50" fmla="+- 0 122 110"/>
                              <a:gd name="T51" fmla="*/ 12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1" y="0"/>
                                </a:lnTo>
                                <a:lnTo>
                                  <a:pt x="18" y="0"/>
                                </a:lnTo>
                                <a:lnTo>
                                  <a:pt x="23" y="5"/>
                                </a:lnTo>
                                <a:lnTo>
                                  <a:pt x="23" y="12"/>
                                </a:lnTo>
                                <a:lnTo>
                                  <a:pt x="23" y="18"/>
                                </a:lnTo>
                                <a:lnTo>
                                  <a:pt x="18" y="23"/>
                                </a:lnTo>
                                <a:lnTo>
                                  <a:pt x="11" y="23"/>
                                </a:lnTo>
                                <a:lnTo>
                                  <a:pt x="5"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Freeform 3338"/>
                        <wps:cNvSpPr>
                          <a:spLocks/>
                        </wps:cNvSpPr>
                        <wps:spPr bwMode="auto">
                          <a:xfrm>
                            <a:off x="5155" y="150"/>
                            <a:ext cx="24" cy="24"/>
                          </a:xfrm>
                          <a:custGeom>
                            <a:avLst/>
                            <a:gdLst>
                              <a:gd name="T0" fmla="+- 0 5173 5155"/>
                              <a:gd name="T1" fmla="*/ T0 w 24"/>
                              <a:gd name="T2" fmla="+- 0 151 151"/>
                              <a:gd name="T3" fmla="*/ 151 h 24"/>
                              <a:gd name="T4" fmla="+- 0 5161 5155"/>
                              <a:gd name="T5" fmla="*/ T4 w 24"/>
                              <a:gd name="T6" fmla="+- 0 151 151"/>
                              <a:gd name="T7" fmla="*/ 151 h 24"/>
                              <a:gd name="T8" fmla="+- 0 5155 5155"/>
                              <a:gd name="T9" fmla="*/ T8 w 24"/>
                              <a:gd name="T10" fmla="+- 0 156 151"/>
                              <a:gd name="T11" fmla="*/ 156 h 24"/>
                              <a:gd name="T12" fmla="+- 0 5155 5155"/>
                              <a:gd name="T13" fmla="*/ T12 w 24"/>
                              <a:gd name="T14" fmla="+- 0 169 151"/>
                              <a:gd name="T15" fmla="*/ 169 h 24"/>
                              <a:gd name="T16" fmla="+- 0 5161 5155"/>
                              <a:gd name="T17" fmla="*/ T16 w 24"/>
                              <a:gd name="T18" fmla="+- 0 174 151"/>
                              <a:gd name="T19" fmla="*/ 174 h 24"/>
                              <a:gd name="T20" fmla="+- 0 5173 5155"/>
                              <a:gd name="T21" fmla="*/ T20 w 24"/>
                              <a:gd name="T22" fmla="+- 0 174 151"/>
                              <a:gd name="T23" fmla="*/ 174 h 24"/>
                              <a:gd name="T24" fmla="+- 0 5178 5155"/>
                              <a:gd name="T25" fmla="*/ T24 w 24"/>
                              <a:gd name="T26" fmla="+- 0 169 151"/>
                              <a:gd name="T27" fmla="*/ 169 h 24"/>
                              <a:gd name="T28" fmla="+- 0 5178 5155"/>
                              <a:gd name="T29" fmla="*/ T28 w 24"/>
                              <a:gd name="T30" fmla="+- 0 156 151"/>
                              <a:gd name="T31" fmla="*/ 156 h 24"/>
                              <a:gd name="T32" fmla="+- 0 5173 5155"/>
                              <a:gd name="T33" fmla="*/ T32 w 24"/>
                              <a:gd name="T34" fmla="+- 0 151 151"/>
                              <a:gd name="T35" fmla="*/ 1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 name="Freeform 3339"/>
                        <wps:cNvSpPr>
                          <a:spLocks/>
                        </wps:cNvSpPr>
                        <wps:spPr bwMode="auto">
                          <a:xfrm>
                            <a:off x="5155" y="150"/>
                            <a:ext cx="24" cy="24"/>
                          </a:xfrm>
                          <a:custGeom>
                            <a:avLst/>
                            <a:gdLst>
                              <a:gd name="T0" fmla="+- 0 5155 5155"/>
                              <a:gd name="T1" fmla="*/ T0 w 24"/>
                              <a:gd name="T2" fmla="+- 0 162 151"/>
                              <a:gd name="T3" fmla="*/ 162 h 24"/>
                              <a:gd name="T4" fmla="+- 0 5155 5155"/>
                              <a:gd name="T5" fmla="*/ T4 w 24"/>
                              <a:gd name="T6" fmla="+- 0 156 151"/>
                              <a:gd name="T7" fmla="*/ 156 h 24"/>
                              <a:gd name="T8" fmla="+- 0 5161 5155"/>
                              <a:gd name="T9" fmla="*/ T8 w 24"/>
                              <a:gd name="T10" fmla="+- 0 151 151"/>
                              <a:gd name="T11" fmla="*/ 151 h 24"/>
                              <a:gd name="T12" fmla="+- 0 5167 5155"/>
                              <a:gd name="T13" fmla="*/ T12 w 24"/>
                              <a:gd name="T14" fmla="+- 0 151 151"/>
                              <a:gd name="T15" fmla="*/ 151 h 24"/>
                              <a:gd name="T16" fmla="+- 0 5173 5155"/>
                              <a:gd name="T17" fmla="*/ T16 w 24"/>
                              <a:gd name="T18" fmla="+- 0 151 151"/>
                              <a:gd name="T19" fmla="*/ 151 h 24"/>
                              <a:gd name="T20" fmla="+- 0 5178 5155"/>
                              <a:gd name="T21" fmla="*/ T20 w 24"/>
                              <a:gd name="T22" fmla="+- 0 156 151"/>
                              <a:gd name="T23" fmla="*/ 156 h 24"/>
                              <a:gd name="T24" fmla="+- 0 5178 5155"/>
                              <a:gd name="T25" fmla="*/ T24 w 24"/>
                              <a:gd name="T26" fmla="+- 0 162 151"/>
                              <a:gd name="T27" fmla="*/ 162 h 24"/>
                              <a:gd name="T28" fmla="+- 0 5178 5155"/>
                              <a:gd name="T29" fmla="*/ T28 w 24"/>
                              <a:gd name="T30" fmla="+- 0 169 151"/>
                              <a:gd name="T31" fmla="*/ 169 h 24"/>
                              <a:gd name="T32" fmla="+- 0 5173 5155"/>
                              <a:gd name="T33" fmla="*/ T32 w 24"/>
                              <a:gd name="T34" fmla="+- 0 174 151"/>
                              <a:gd name="T35" fmla="*/ 174 h 24"/>
                              <a:gd name="T36" fmla="+- 0 5167 5155"/>
                              <a:gd name="T37" fmla="*/ T36 w 24"/>
                              <a:gd name="T38" fmla="+- 0 174 151"/>
                              <a:gd name="T39" fmla="*/ 174 h 24"/>
                              <a:gd name="T40" fmla="+- 0 5161 5155"/>
                              <a:gd name="T41" fmla="*/ T40 w 24"/>
                              <a:gd name="T42" fmla="+- 0 174 151"/>
                              <a:gd name="T43" fmla="*/ 174 h 24"/>
                              <a:gd name="T44" fmla="+- 0 5155 5155"/>
                              <a:gd name="T45" fmla="*/ T44 w 24"/>
                              <a:gd name="T46" fmla="+- 0 169 151"/>
                              <a:gd name="T47" fmla="*/ 169 h 24"/>
                              <a:gd name="T48" fmla="+- 0 5155 5155"/>
                              <a:gd name="T49" fmla="*/ T48 w 24"/>
                              <a:gd name="T50" fmla="+- 0 162 151"/>
                              <a:gd name="T51" fmla="*/ 16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8" y="0"/>
                                </a:lnTo>
                                <a:lnTo>
                                  <a:pt x="23" y="5"/>
                                </a:lnTo>
                                <a:lnTo>
                                  <a:pt x="23" y="11"/>
                                </a:lnTo>
                                <a:lnTo>
                                  <a:pt x="23" y="18"/>
                                </a:lnTo>
                                <a:lnTo>
                                  <a:pt x="18" y="23"/>
                                </a:lnTo>
                                <a:lnTo>
                                  <a:pt x="12" y="23"/>
                                </a:lnTo>
                                <a:lnTo>
                                  <a:pt x="6" y="23"/>
                                </a:lnTo>
                                <a:lnTo>
                                  <a:pt x="0" y="18"/>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ADFC22D" id="Group 3335" o:spid="_x0000_s1026" style="position:absolute;margin-left:257.65pt;margin-top:5.4pt;width:2.7pt;height:3.45pt;z-index:15736;mso-position-horizontal-relative:page" coordorigin="5153,108" coordsize="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">
                <v:shape id="Freeform 3336" o:spid="_x0000_s1027" style="position:absolute;left:5181;top:11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" path="m18,l5,,,5,,18r5,5l18,23r5,-5l23,5,18,xe" fillcolor="red" stroked="f">
                  <v:path arrowok="t" o:connecttype="custom" o:connectlocs="18,110;5,110;0,115;0,128;5,133;18,133;23,128;23,115;18,110" o:connectangles="0,0,0,0,0,0,0,0,0"/>
                </v:shape>
                <v:shape id="Freeform 3337" o:spid="_x0000_s1028" style="position:absolute;left:5181;top:11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" path="m,12l,5,5,r6,l18,r5,5l23,12r,6l18,23r-7,l5,23,,18,,12e" filled="f" strokecolor="red" strokeweight=".07414mm">
                  <v:path arrowok="t" o:connecttype="custom" o:connectlocs="0,122;0,115;5,110;11,110;18,110;23,115;23,122;23,128;18,133;11,133;5,133;0,128;0,122" o:connectangles="0,0,0,0,0,0,0,0,0,0,0,0,0"/>
                </v:shape>
                <v:shape id="Freeform 3338" o:spid="_x0000_s1029" style="position:absolute;left:5155;top:1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" path="m18,l6,,,5,,18r6,5l18,23r5,-5l23,5,18,xe" fillcolor="red" stroked="f">
                  <v:path arrowok="t" o:connecttype="custom" o:connectlocs="18,151;6,151;0,156;0,169;6,174;18,174;23,169;23,156;18,151" o:connectangles="0,0,0,0,0,0,0,0,0"/>
                </v:shape>
                <v:shape id="Freeform 3339" o:spid="_x0000_s1030" style="position:absolute;left:5155;top:1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" path="m,11l,5,6,r6,l18,r5,5l23,11r,7l18,23r-6,l6,23,,18,,11e" filled="f" strokecolor="red" strokeweight=".07414mm">
                  <v:path arrowok="t" o:connecttype="custom" o:connectlocs="0,162;0,156;6,151;12,151;18,151;23,156;23,162;23,169;18,174;12,174;6,174;0,169;0,162" o:connectangles="0,0,0,0,0,0,0,0,0,0,0,0,0"/>
                </v:shape>
                <w10:wrap anchorx="page"/>
              </v:group>
            </w:pict>
          </mc:Fallback>
        </mc:AlternateContent>
      </w:r>
      <w:r>
        <w:rPr>
          <w:noProof/>
        </w:rPr>
        <mc:AlternateContent>
          <mc:Choice Requires="wpg">
            <w:drawing>
              <wp:anchor distT="0" distB="0" distL="114300" distR="114300" simplePos="0" relativeHeight="15760" behindDoc="0" locked="0" layoutInCell="1" allowOverlap="1" wp14:anchorId="3A2A2301" wp14:editId="7D8DC390">
                <wp:simplePos x="0" y="0"/>
                <wp:positionH relativeFrom="page">
                  <wp:posOffset>4189095</wp:posOffset>
                </wp:positionH>
                <wp:positionV relativeFrom="paragraph">
                  <wp:posOffset>94615</wp:posOffset>
                </wp:positionV>
                <wp:extent cx="17780" cy="17780"/>
                <wp:effectExtent l="0" t="0" r="0" b="0"/>
                <wp:wrapNone/>
                <wp:docPr id="773" name="Group 3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597" y="149"/>
                          <a:chExt cx="28" cy="28"/>
                        </a:xfrm>
                      </wpg:grpSpPr>
                      <wps:wsp>
                        <wps:cNvPr id="774" name="Freeform 3333"/>
                        <wps:cNvSpPr>
                          <a:spLocks/>
                        </wps:cNvSpPr>
                        <wps:spPr bwMode="auto">
                          <a:xfrm>
                            <a:off x="6599" y="151"/>
                            <a:ext cx="24" cy="24"/>
                          </a:xfrm>
                          <a:custGeom>
                            <a:avLst/>
                            <a:gdLst>
                              <a:gd name="T0" fmla="+- 0 6617 6600"/>
                              <a:gd name="T1" fmla="*/ T0 w 24"/>
                              <a:gd name="T2" fmla="+- 0 151 151"/>
                              <a:gd name="T3" fmla="*/ 151 h 24"/>
                              <a:gd name="T4" fmla="+- 0 6605 6600"/>
                              <a:gd name="T5" fmla="*/ T4 w 24"/>
                              <a:gd name="T6" fmla="+- 0 151 151"/>
                              <a:gd name="T7" fmla="*/ 151 h 24"/>
                              <a:gd name="T8" fmla="+- 0 6600 6600"/>
                              <a:gd name="T9" fmla="*/ T8 w 24"/>
                              <a:gd name="T10" fmla="+- 0 157 151"/>
                              <a:gd name="T11" fmla="*/ 157 h 24"/>
                              <a:gd name="T12" fmla="+- 0 6600 6600"/>
                              <a:gd name="T13" fmla="*/ T12 w 24"/>
                              <a:gd name="T14" fmla="+- 0 169 151"/>
                              <a:gd name="T15" fmla="*/ 169 h 24"/>
                              <a:gd name="T16" fmla="+- 0 6605 6600"/>
                              <a:gd name="T17" fmla="*/ T16 w 24"/>
                              <a:gd name="T18" fmla="+- 0 175 151"/>
                              <a:gd name="T19" fmla="*/ 175 h 24"/>
                              <a:gd name="T20" fmla="+- 0 6617 6600"/>
                              <a:gd name="T21" fmla="*/ T20 w 24"/>
                              <a:gd name="T22" fmla="+- 0 175 151"/>
                              <a:gd name="T23" fmla="*/ 175 h 24"/>
                              <a:gd name="T24" fmla="+- 0 6623 6600"/>
                              <a:gd name="T25" fmla="*/ T24 w 24"/>
                              <a:gd name="T26" fmla="+- 0 169 151"/>
                              <a:gd name="T27" fmla="*/ 169 h 24"/>
                              <a:gd name="T28" fmla="+- 0 6623 6600"/>
                              <a:gd name="T29" fmla="*/ T28 w 24"/>
                              <a:gd name="T30" fmla="+- 0 157 151"/>
                              <a:gd name="T31" fmla="*/ 157 h 24"/>
                              <a:gd name="T32" fmla="+- 0 6617 6600"/>
                              <a:gd name="T33" fmla="*/ T32 w 24"/>
                              <a:gd name="T34" fmla="+- 0 151 151"/>
                              <a:gd name="T35" fmla="*/ 1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7" y="0"/>
                                </a:moveTo>
                                <a:lnTo>
                                  <a:pt x="5" y="0"/>
                                </a:lnTo>
                                <a:lnTo>
                                  <a:pt x="0" y="6"/>
                                </a:lnTo>
                                <a:lnTo>
                                  <a:pt x="0" y="18"/>
                                </a:lnTo>
                                <a:lnTo>
                                  <a:pt x="5" y="24"/>
                                </a:lnTo>
                                <a:lnTo>
                                  <a:pt x="17" y="24"/>
                                </a:lnTo>
                                <a:lnTo>
                                  <a:pt x="23" y="18"/>
                                </a:lnTo>
                                <a:lnTo>
                                  <a:pt x="23" y="6"/>
                                </a:lnTo>
                                <a:lnTo>
                                  <a:pt x="1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3334"/>
                        <wps:cNvSpPr>
                          <a:spLocks/>
                        </wps:cNvSpPr>
                        <wps:spPr bwMode="auto">
                          <a:xfrm>
                            <a:off x="6599" y="151"/>
                            <a:ext cx="24" cy="24"/>
                          </a:xfrm>
                          <a:custGeom>
                            <a:avLst/>
                            <a:gdLst>
                              <a:gd name="T0" fmla="+- 0 6600 6600"/>
                              <a:gd name="T1" fmla="*/ T0 w 24"/>
                              <a:gd name="T2" fmla="+- 0 163 151"/>
                              <a:gd name="T3" fmla="*/ 163 h 24"/>
                              <a:gd name="T4" fmla="+- 0 6600 6600"/>
                              <a:gd name="T5" fmla="*/ T4 w 24"/>
                              <a:gd name="T6" fmla="+- 0 157 151"/>
                              <a:gd name="T7" fmla="*/ 157 h 24"/>
                              <a:gd name="T8" fmla="+- 0 6605 6600"/>
                              <a:gd name="T9" fmla="*/ T8 w 24"/>
                              <a:gd name="T10" fmla="+- 0 151 151"/>
                              <a:gd name="T11" fmla="*/ 151 h 24"/>
                              <a:gd name="T12" fmla="+- 0 6611 6600"/>
                              <a:gd name="T13" fmla="*/ T12 w 24"/>
                              <a:gd name="T14" fmla="+- 0 151 151"/>
                              <a:gd name="T15" fmla="*/ 151 h 24"/>
                              <a:gd name="T16" fmla="+- 0 6617 6600"/>
                              <a:gd name="T17" fmla="*/ T16 w 24"/>
                              <a:gd name="T18" fmla="+- 0 151 151"/>
                              <a:gd name="T19" fmla="*/ 151 h 24"/>
                              <a:gd name="T20" fmla="+- 0 6623 6600"/>
                              <a:gd name="T21" fmla="*/ T20 w 24"/>
                              <a:gd name="T22" fmla="+- 0 157 151"/>
                              <a:gd name="T23" fmla="*/ 157 h 24"/>
                              <a:gd name="T24" fmla="+- 0 6623 6600"/>
                              <a:gd name="T25" fmla="*/ T24 w 24"/>
                              <a:gd name="T26" fmla="+- 0 163 151"/>
                              <a:gd name="T27" fmla="*/ 163 h 24"/>
                              <a:gd name="T28" fmla="+- 0 6623 6600"/>
                              <a:gd name="T29" fmla="*/ T28 w 24"/>
                              <a:gd name="T30" fmla="+- 0 169 151"/>
                              <a:gd name="T31" fmla="*/ 169 h 24"/>
                              <a:gd name="T32" fmla="+- 0 6617 6600"/>
                              <a:gd name="T33" fmla="*/ T32 w 24"/>
                              <a:gd name="T34" fmla="+- 0 175 151"/>
                              <a:gd name="T35" fmla="*/ 175 h 24"/>
                              <a:gd name="T36" fmla="+- 0 6611 6600"/>
                              <a:gd name="T37" fmla="*/ T36 w 24"/>
                              <a:gd name="T38" fmla="+- 0 175 151"/>
                              <a:gd name="T39" fmla="*/ 175 h 24"/>
                              <a:gd name="T40" fmla="+- 0 6605 6600"/>
                              <a:gd name="T41" fmla="*/ T40 w 24"/>
                              <a:gd name="T42" fmla="+- 0 175 151"/>
                              <a:gd name="T43" fmla="*/ 175 h 24"/>
                              <a:gd name="T44" fmla="+- 0 6600 6600"/>
                              <a:gd name="T45" fmla="*/ T44 w 24"/>
                              <a:gd name="T46" fmla="+- 0 169 151"/>
                              <a:gd name="T47" fmla="*/ 169 h 24"/>
                              <a:gd name="T48" fmla="+- 0 6600 6600"/>
                              <a:gd name="T49" fmla="*/ T48 w 24"/>
                              <a:gd name="T50" fmla="+- 0 163 151"/>
                              <a:gd name="T51" fmla="*/ 1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1" y="0"/>
                                </a:lnTo>
                                <a:lnTo>
                                  <a:pt x="17" y="0"/>
                                </a:lnTo>
                                <a:lnTo>
                                  <a:pt x="23" y="6"/>
                                </a:lnTo>
                                <a:lnTo>
                                  <a:pt x="23" y="12"/>
                                </a:lnTo>
                                <a:lnTo>
                                  <a:pt x="23" y="18"/>
                                </a:lnTo>
                                <a:lnTo>
                                  <a:pt x="17" y="24"/>
                                </a:lnTo>
                                <a:lnTo>
                                  <a:pt x="11" y="24"/>
                                </a:lnTo>
                                <a:lnTo>
                                  <a:pt x="5" y="24"/>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ADCDE0" id="Group 3332" o:spid="_x0000_s1026" style="position:absolute;margin-left:329.85pt;margin-top:7.45pt;width:1.4pt;height:1.4pt;z-index:15760;mso-position-horizontal-relative:page" coordorigin="6597,149"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">
                <v:shape id="Freeform 3333" o:spid="_x0000_s1027" style="position:absolute;left:6599;top:15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" path="m17,l5,,,6,,18r5,6l17,24r6,-6l23,6,17,xe" fillcolor="red" stroked="f">
                  <v:path arrowok="t" o:connecttype="custom" o:connectlocs="17,151;5,151;0,157;0,169;5,175;17,175;23,169;23,157;17,151" o:connectangles="0,0,0,0,0,0,0,0,0"/>
                </v:shape>
                <v:shape id="Freeform 3334" o:spid="_x0000_s1028" style="position:absolute;left:6599;top:15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" path="m,12l,6,5,r6,l17,r6,6l23,12r,6l17,24r-6,l5,24,,18,,12e" filled="f" strokecolor="red" strokeweight=".07414mm">
                  <v:path arrowok="t" o:connecttype="custom" o:connectlocs="0,163;0,157;5,151;11,151;17,151;23,157;23,163;23,169;17,175;11,175;5,175;0,169;0,163" o:connectangles="0,0,0,0,0,0,0,0,0,0,0,0,0"/>
                </v:shape>
                <w10:wrap anchorx="page"/>
              </v:group>
            </w:pict>
          </mc:Fallback>
        </mc:AlternateContent>
      </w:r>
      <w:r>
        <w:rPr>
          <w:noProof/>
        </w:rPr>
        <mc:AlternateContent>
          <mc:Choice Requires="wpg">
            <w:drawing>
              <wp:anchor distT="0" distB="0" distL="114300" distR="114300" simplePos="0" relativeHeight="15784" behindDoc="0" locked="0" layoutInCell="1" allowOverlap="1" wp14:anchorId="42946239" wp14:editId="518908BC">
                <wp:simplePos x="0" y="0"/>
                <wp:positionH relativeFrom="page">
                  <wp:posOffset>4119245</wp:posOffset>
                </wp:positionH>
                <wp:positionV relativeFrom="paragraph">
                  <wp:posOffset>99060</wp:posOffset>
                </wp:positionV>
                <wp:extent cx="17780" cy="17780"/>
                <wp:effectExtent l="0" t="0" r="0" b="0"/>
                <wp:wrapNone/>
                <wp:docPr id="770" name="Group 3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6487" y="156"/>
                          <a:chExt cx="28" cy="28"/>
                        </a:xfrm>
                      </wpg:grpSpPr>
                      <wps:wsp>
                        <wps:cNvPr id="771" name="Freeform 3330"/>
                        <wps:cNvSpPr>
                          <a:spLocks/>
                        </wps:cNvSpPr>
                        <wps:spPr bwMode="auto">
                          <a:xfrm>
                            <a:off x="6489" y="158"/>
                            <a:ext cx="24" cy="24"/>
                          </a:xfrm>
                          <a:custGeom>
                            <a:avLst/>
                            <a:gdLst>
                              <a:gd name="T0" fmla="+- 0 6507 6489"/>
                              <a:gd name="T1" fmla="*/ T0 w 24"/>
                              <a:gd name="T2" fmla="+- 0 158 158"/>
                              <a:gd name="T3" fmla="*/ 158 h 24"/>
                              <a:gd name="T4" fmla="+- 0 6494 6489"/>
                              <a:gd name="T5" fmla="*/ T4 w 24"/>
                              <a:gd name="T6" fmla="+- 0 158 158"/>
                              <a:gd name="T7" fmla="*/ 158 h 24"/>
                              <a:gd name="T8" fmla="+- 0 6489 6489"/>
                              <a:gd name="T9" fmla="*/ T8 w 24"/>
                              <a:gd name="T10" fmla="+- 0 164 158"/>
                              <a:gd name="T11" fmla="*/ 164 h 24"/>
                              <a:gd name="T12" fmla="+- 0 6489 6489"/>
                              <a:gd name="T13" fmla="*/ T12 w 24"/>
                              <a:gd name="T14" fmla="+- 0 176 158"/>
                              <a:gd name="T15" fmla="*/ 176 h 24"/>
                              <a:gd name="T16" fmla="+- 0 6494 6489"/>
                              <a:gd name="T17" fmla="*/ T16 w 24"/>
                              <a:gd name="T18" fmla="+- 0 182 158"/>
                              <a:gd name="T19" fmla="*/ 182 h 24"/>
                              <a:gd name="T20" fmla="+- 0 6507 6489"/>
                              <a:gd name="T21" fmla="*/ T20 w 24"/>
                              <a:gd name="T22" fmla="+- 0 182 158"/>
                              <a:gd name="T23" fmla="*/ 182 h 24"/>
                              <a:gd name="T24" fmla="+- 0 6512 6489"/>
                              <a:gd name="T25" fmla="*/ T24 w 24"/>
                              <a:gd name="T26" fmla="+- 0 176 158"/>
                              <a:gd name="T27" fmla="*/ 176 h 24"/>
                              <a:gd name="T28" fmla="+- 0 6512 6489"/>
                              <a:gd name="T29" fmla="*/ T28 w 24"/>
                              <a:gd name="T30" fmla="+- 0 164 158"/>
                              <a:gd name="T31" fmla="*/ 164 h 24"/>
                              <a:gd name="T32" fmla="+- 0 6507 6489"/>
                              <a:gd name="T33" fmla="*/ T32 w 24"/>
                              <a:gd name="T34" fmla="+- 0 158 158"/>
                              <a:gd name="T35" fmla="*/ 15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8"/>
                                </a:lnTo>
                                <a:lnTo>
                                  <a:pt x="5" y="24"/>
                                </a:lnTo>
                                <a:lnTo>
                                  <a:pt x="18" y="24"/>
                                </a:lnTo>
                                <a:lnTo>
                                  <a:pt x="23" y="18"/>
                                </a:lnTo>
                                <a:lnTo>
                                  <a:pt x="23"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3331"/>
                        <wps:cNvSpPr>
                          <a:spLocks/>
                        </wps:cNvSpPr>
                        <wps:spPr bwMode="auto">
                          <a:xfrm>
                            <a:off x="6489" y="158"/>
                            <a:ext cx="24" cy="24"/>
                          </a:xfrm>
                          <a:custGeom>
                            <a:avLst/>
                            <a:gdLst>
                              <a:gd name="T0" fmla="+- 0 6489 6489"/>
                              <a:gd name="T1" fmla="*/ T0 w 24"/>
                              <a:gd name="T2" fmla="+- 0 170 158"/>
                              <a:gd name="T3" fmla="*/ 170 h 24"/>
                              <a:gd name="T4" fmla="+- 0 6489 6489"/>
                              <a:gd name="T5" fmla="*/ T4 w 24"/>
                              <a:gd name="T6" fmla="+- 0 164 158"/>
                              <a:gd name="T7" fmla="*/ 164 h 24"/>
                              <a:gd name="T8" fmla="+- 0 6494 6489"/>
                              <a:gd name="T9" fmla="*/ T8 w 24"/>
                              <a:gd name="T10" fmla="+- 0 158 158"/>
                              <a:gd name="T11" fmla="*/ 158 h 24"/>
                              <a:gd name="T12" fmla="+- 0 6501 6489"/>
                              <a:gd name="T13" fmla="*/ T12 w 24"/>
                              <a:gd name="T14" fmla="+- 0 158 158"/>
                              <a:gd name="T15" fmla="*/ 158 h 24"/>
                              <a:gd name="T16" fmla="+- 0 6507 6489"/>
                              <a:gd name="T17" fmla="*/ T16 w 24"/>
                              <a:gd name="T18" fmla="+- 0 158 158"/>
                              <a:gd name="T19" fmla="*/ 158 h 24"/>
                              <a:gd name="T20" fmla="+- 0 6512 6489"/>
                              <a:gd name="T21" fmla="*/ T20 w 24"/>
                              <a:gd name="T22" fmla="+- 0 164 158"/>
                              <a:gd name="T23" fmla="*/ 164 h 24"/>
                              <a:gd name="T24" fmla="+- 0 6512 6489"/>
                              <a:gd name="T25" fmla="*/ T24 w 24"/>
                              <a:gd name="T26" fmla="+- 0 170 158"/>
                              <a:gd name="T27" fmla="*/ 170 h 24"/>
                              <a:gd name="T28" fmla="+- 0 6512 6489"/>
                              <a:gd name="T29" fmla="*/ T28 w 24"/>
                              <a:gd name="T30" fmla="+- 0 176 158"/>
                              <a:gd name="T31" fmla="*/ 176 h 24"/>
                              <a:gd name="T32" fmla="+- 0 6507 6489"/>
                              <a:gd name="T33" fmla="*/ T32 w 24"/>
                              <a:gd name="T34" fmla="+- 0 182 158"/>
                              <a:gd name="T35" fmla="*/ 182 h 24"/>
                              <a:gd name="T36" fmla="+- 0 6501 6489"/>
                              <a:gd name="T37" fmla="*/ T36 w 24"/>
                              <a:gd name="T38" fmla="+- 0 182 158"/>
                              <a:gd name="T39" fmla="*/ 182 h 24"/>
                              <a:gd name="T40" fmla="+- 0 6494 6489"/>
                              <a:gd name="T41" fmla="*/ T40 w 24"/>
                              <a:gd name="T42" fmla="+- 0 182 158"/>
                              <a:gd name="T43" fmla="*/ 182 h 24"/>
                              <a:gd name="T44" fmla="+- 0 6489 6489"/>
                              <a:gd name="T45" fmla="*/ T44 w 24"/>
                              <a:gd name="T46" fmla="+- 0 176 158"/>
                              <a:gd name="T47" fmla="*/ 176 h 24"/>
                              <a:gd name="T48" fmla="+- 0 6489 6489"/>
                              <a:gd name="T49" fmla="*/ T48 w 24"/>
                              <a:gd name="T50" fmla="+- 0 170 158"/>
                              <a:gd name="T51" fmla="*/ 17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3" y="6"/>
                                </a:lnTo>
                                <a:lnTo>
                                  <a:pt x="23" y="12"/>
                                </a:lnTo>
                                <a:lnTo>
                                  <a:pt x="23" y="18"/>
                                </a:lnTo>
                                <a:lnTo>
                                  <a:pt x="18" y="24"/>
                                </a:lnTo>
                                <a:lnTo>
                                  <a:pt x="12" y="24"/>
                                </a:lnTo>
                                <a:lnTo>
                                  <a:pt x="5" y="24"/>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4F9E73" id="Group 3329" o:spid="_x0000_s1026" style="position:absolute;margin-left:324.35pt;margin-top:7.8pt;width:1.4pt;height:1.4pt;z-index:15784;mso-position-horizontal-relative:page" coordorigin="6487,156"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">
                <v:shape id="Freeform 3330" o:spid="_x0000_s1027" style="position:absolute;left:6489;top:15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" path="m18,l5,,,6,,18r5,6l18,24r5,-6l23,6,18,xe" fillcolor="red" stroked="f">
                  <v:path arrowok="t" o:connecttype="custom" o:connectlocs="18,158;5,158;0,164;0,176;5,182;18,182;23,176;23,164;18,158" o:connectangles="0,0,0,0,0,0,0,0,0"/>
                </v:shape>
                <v:shape id="Freeform 3331" o:spid="_x0000_s1028" style="position:absolute;left:6489;top:15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" path="m,12l,6,5,r7,l18,r5,6l23,12r,6l18,24r-6,l5,24,,18,,12e" filled="f" strokecolor="red" strokeweight=".07414mm">
                  <v:path arrowok="t" o:connecttype="custom" o:connectlocs="0,170;0,164;5,158;12,158;18,158;23,164;23,170;23,176;18,182;12,182;5,182;0,176;0,170" o:connectangles="0,0,0,0,0,0,0,0,0,0,0,0,0"/>
                </v:shape>
                <w10:wrap anchorx="page"/>
              </v:group>
            </w:pict>
          </mc:Fallback>
        </mc:AlternateContent>
      </w:r>
      <w:r>
        <w:rPr>
          <w:noProof/>
        </w:rPr>
        <mc:AlternateContent>
          <mc:Choice Requires="wpg">
            <w:drawing>
              <wp:anchor distT="0" distB="0" distL="114300" distR="114300" simplePos="0" relativeHeight="15808" behindDoc="0" locked="0" layoutInCell="1" allowOverlap="1" wp14:anchorId="112100F2" wp14:editId="3A2E05ED">
                <wp:simplePos x="0" y="0"/>
                <wp:positionH relativeFrom="page">
                  <wp:posOffset>3198495</wp:posOffset>
                </wp:positionH>
                <wp:positionV relativeFrom="paragraph">
                  <wp:posOffset>112395</wp:posOffset>
                </wp:positionV>
                <wp:extent cx="17780" cy="17780"/>
                <wp:effectExtent l="0" t="0" r="0" b="0"/>
                <wp:wrapNone/>
                <wp:docPr id="767" name="Group 3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0" cy="17780"/>
                          <a:chOff x="5037" y="177"/>
                          <a:chExt cx="28" cy="28"/>
                        </a:xfrm>
                      </wpg:grpSpPr>
                      <wps:wsp>
                        <wps:cNvPr id="768" name="Freeform 3327"/>
                        <wps:cNvSpPr>
                          <a:spLocks/>
                        </wps:cNvSpPr>
                        <wps:spPr bwMode="auto">
                          <a:xfrm>
                            <a:off x="5039" y="179"/>
                            <a:ext cx="24" cy="24"/>
                          </a:xfrm>
                          <a:custGeom>
                            <a:avLst/>
                            <a:gdLst>
                              <a:gd name="T0" fmla="+- 0 5057 5039"/>
                              <a:gd name="T1" fmla="*/ T0 w 24"/>
                              <a:gd name="T2" fmla="+- 0 180 180"/>
                              <a:gd name="T3" fmla="*/ 180 h 24"/>
                              <a:gd name="T4" fmla="+- 0 5045 5039"/>
                              <a:gd name="T5" fmla="*/ T4 w 24"/>
                              <a:gd name="T6" fmla="+- 0 180 180"/>
                              <a:gd name="T7" fmla="*/ 180 h 24"/>
                              <a:gd name="T8" fmla="+- 0 5039 5039"/>
                              <a:gd name="T9" fmla="*/ T8 w 24"/>
                              <a:gd name="T10" fmla="+- 0 185 180"/>
                              <a:gd name="T11" fmla="*/ 185 h 24"/>
                              <a:gd name="T12" fmla="+- 0 5039 5039"/>
                              <a:gd name="T13" fmla="*/ T12 w 24"/>
                              <a:gd name="T14" fmla="+- 0 197 180"/>
                              <a:gd name="T15" fmla="*/ 197 h 24"/>
                              <a:gd name="T16" fmla="+- 0 5045 5039"/>
                              <a:gd name="T17" fmla="*/ T16 w 24"/>
                              <a:gd name="T18" fmla="+- 0 203 180"/>
                              <a:gd name="T19" fmla="*/ 203 h 24"/>
                              <a:gd name="T20" fmla="+- 0 5057 5039"/>
                              <a:gd name="T21" fmla="*/ T20 w 24"/>
                              <a:gd name="T22" fmla="+- 0 203 180"/>
                              <a:gd name="T23" fmla="*/ 203 h 24"/>
                              <a:gd name="T24" fmla="+- 0 5063 5039"/>
                              <a:gd name="T25" fmla="*/ T24 w 24"/>
                              <a:gd name="T26" fmla="+- 0 197 180"/>
                              <a:gd name="T27" fmla="*/ 197 h 24"/>
                              <a:gd name="T28" fmla="+- 0 5063 5039"/>
                              <a:gd name="T29" fmla="*/ T28 w 24"/>
                              <a:gd name="T30" fmla="+- 0 185 180"/>
                              <a:gd name="T31" fmla="*/ 185 h 24"/>
                              <a:gd name="T32" fmla="+- 0 5057 5039"/>
                              <a:gd name="T33" fmla="*/ T32 w 24"/>
                              <a:gd name="T34" fmla="+- 0 180 180"/>
                              <a:gd name="T35" fmla="*/ 18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7"/>
                                </a:lnTo>
                                <a:lnTo>
                                  <a:pt x="6" y="23"/>
                                </a:lnTo>
                                <a:lnTo>
                                  <a:pt x="18" y="23"/>
                                </a:lnTo>
                                <a:lnTo>
                                  <a:pt x="24" y="17"/>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3328"/>
                        <wps:cNvSpPr>
                          <a:spLocks/>
                        </wps:cNvSpPr>
                        <wps:spPr bwMode="auto">
                          <a:xfrm>
                            <a:off x="5039" y="179"/>
                            <a:ext cx="24" cy="24"/>
                          </a:xfrm>
                          <a:custGeom>
                            <a:avLst/>
                            <a:gdLst>
                              <a:gd name="T0" fmla="+- 0 5039 5039"/>
                              <a:gd name="T1" fmla="*/ T0 w 24"/>
                              <a:gd name="T2" fmla="+- 0 191 180"/>
                              <a:gd name="T3" fmla="*/ 191 h 24"/>
                              <a:gd name="T4" fmla="+- 0 5039 5039"/>
                              <a:gd name="T5" fmla="*/ T4 w 24"/>
                              <a:gd name="T6" fmla="+- 0 185 180"/>
                              <a:gd name="T7" fmla="*/ 185 h 24"/>
                              <a:gd name="T8" fmla="+- 0 5045 5039"/>
                              <a:gd name="T9" fmla="*/ T8 w 24"/>
                              <a:gd name="T10" fmla="+- 0 180 180"/>
                              <a:gd name="T11" fmla="*/ 180 h 24"/>
                              <a:gd name="T12" fmla="+- 0 5051 5039"/>
                              <a:gd name="T13" fmla="*/ T12 w 24"/>
                              <a:gd name="T14" fmla="+- 0 180 180"/>
                              <a:gd name="T15" fmla="*/ 180 h 24"/>
                              <a:gd name="T16" fmla="+- 0 5057 5039"/>
                              <a:gd name="T17" fmla="*/ T16 w 24"/>
                              <a:gd name="T18" fmla="+- 0 180 180"/>
                              <a:gd name="T19" fmla="*/ 180 h 24"/>
                              <a:gd name="T20" fmla="+- 0 5063 5039"/>
                              <a:gd name="T21" fmla="*/ T20 w 24"/>
                              <a:gd name="T22" fmla="+- 0 185 180"/>
                              <a:gd name="T23" fmla="*/ 185 h 24"/>
                              <a:gd name="T24" fmla="+- 0 5063 5039"/>
                              <a:gd name="T25" fmla="*/ T24 w 24"/>
                              <a:gd name="T26" fmla="+- 0 191 180"/>
                              <a:gd name="T27" fmla="*/ 191 h 24"/>
                              <a:gd name="T28" fmla="+- 0 5063 5039"/>
                              <a:gd name="T29" fmla="*/ T28 w 24"/>
                              <a:gd name="T30" fmla="+- 0 197 180"/>
                              <a:gd name="T31" fmla="*/ 197 h 24"/>
                              <a:gd name="T32" fmla="+- 0 5057 5039"/>
                              <a:gd name="T33" fmla="*/ T32 w 24"/>
                              <a:gd name="T34" fmla="+- 0 203 180"/>
                              <a:gd name="T35" fmla="*/ 203 h 24"/>
                              <a:gd name="T36" fmla="+- 0 5051 5039"/>
                              <a:gd name="T37" fmla="*/ T36 w 24"/>
                              <a:gd name="T38" fmla="+- 0 203 180"/>
                              <a:gd name="T39" fmla="*/ 203 h 24"/>
                              <a:gd name="T40" fmla="+- 0 5045 5039"/>
                              <a:gd name="T41" fmla="*/ T40 w 24"/>
                              <a:gd name="T42" fmla="+- 0 203 180"/>
                              <a:gd name="T43" fmla="*/ 203 h 24"/>
                              <a:gd name="T44" fmla="+- 0 5039 5039"/>
                              <a:gd name="T45" fmla="*/ T44 w 24"/>
                              <a:gd name="T46" fmla="+- 0 197 180"/>
                              <a:gd name="T47" fmla="*/ 197 h 24"/>
                              <a:gd name="T48" fmla="+- 0 5039 5039"/>
                              <a:gd name="T49" fmla="*/ T48 w 24"/>
                              <a:gd name="T50" fmla="+- 0 191 180"/>
                              <a:gd name="T51" fmla="*/ 19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8" y="0"/>
                                </a:lnTo>
                                <a:lnTo>
                                  <a:pt x="24" y="5"/>
                                </a:lnTo>
                                <a:lnTo>
                                  <a:pt x="24" y="11"/>
                                </a:lnTo>
                                <a:lnTo>
                                  <a:pt x="24" y="17"/>
                                </a:lnTo>
                                <a:lnTo>
                                  <a:pt x="18" y="23"/>
                                </a:lnTo>
                                <a:lnTo>
                                  <a:pt x="12" y="23"/>
                                </a:lnTo>
                                <a:lnTo>
                                  <a:pt x="6" y="23"/>
                                </a:lnTo>
                                <a:lnTo>
                                  <a:pt x="0" y="17"/>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5DE724" id="Group 3326" o:spid="_x0000_s1026" style="position:absolute;margin-left:251.85pt;margin-top:8.85pt;width:1.4pt;height:1.4pt;z-index:15808;mso-position-horizontal-relative:page" coordorigin="5037,177" coordsize="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">
                <v:shape id="Freeform 3327" o:spid="_x0000_s1027" style="position:absolute;left:5039;top:17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" path="m18,l6,,,5,,17r6,6l18,23r6,-6l24,5,18,xe" fillcolor="red" stroked="f">
                  <v:path arrowok="t" o:connecttype="custom" o:connectlocs="18,180;6,180;0,185;0,197;6,203;18,203;24,197;24,185;18,180" o:connectangles="0,0,0,0,0,0,0,0,0"/>
                </v:shape>
                <v:shape id="Freeform 3328" o:spid="_x0000_s1028" style="position:absolute;left:5039;top:17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" path="m,11l,5,6,r6,l18,r6,5l24,11r,6l18,23r-6,l6,23,,17,,11e" filled="f" strokecolor="red" strokeweight=".07414mm">
                  <v:path arrowok="t" o:connecttype="custom" o:connectlocs="0,191;0,185;6,180;12,180;18,180;24,185;24,191;24,197;18,203;12,203;6,203;0,197;0,191" o:connectangles="0,0,0,0,0,0,0,0,0,0,0,0,0"/>
                </v:shape>
                <w10:wrap anchorx="page"/>
              </v:group>
            </w:pict>
          </mc:Fallback>
        </mc:AlternateContent>
      </w:r>
      <w:r>
        <w:rPr>
          <w:noProof/>
        </w:rPr>
        <mc:AlternateContent>
          <mc:Choice Requires="wpg">
            <w:drawing>
              <wp:anchor distT="0" distB="0" distL="114300" distR="114300" simplePos="0" relativeHeight="15832" behindDoc="0" locked="0" layoutInCell="1" allowOverlap="1" wp14:anchorId="12A62FEA" wp14:editId="0C88DD2E">
                <wp:simplePos x="0" y="0"/>
                <wp:positionH relativeFrom="page">
                  <wp:posOffset>3251200</wp:posOffset>
                </wp:positionH>
                <wp:positionV relativeFrom="paragraph">
                  <wp:posOffset>161290</wp:posOffset>
                </wp:positionV>
                <wp:extent cx="1216660" cy="675640"/>
                <wp:effectExtent l="0" t="0" r="2540" b="0"/>
                <wp:wrapNone/>
                <wp:docPr id="757" name="Group 3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6660" cy="675640"/>
                          <a:chOff x="5120" y="254"/>
                          <a:chExt cx="1916" cy="1064"/>
                        </a:xfrm>
                      </wpg:grpSpPr>
                      <wps:wsp>
                        <wps:cNvPr id="758" name="Freeform 3317"/>
                        <wps:cNvSpPr>
                          <a:spLocks/>
                        </wps:cNvSpPr>
                        <wps:spPr bwMode="auto">
                          <a:xfrm>
                            <a:off x="5583" y="256"/>
                            <a:ext cx="24" cy="24"/>
                          </a:xfrm>
                          <a:custGeom>
                            <a:avLst/>
                            <a:gdLst>
                              <a:gd name="T0" fmla="+- 0 5601 5583"/>
                              <a:gd name="T1" fmla="*/ T0 w 24"/>
                              <a:gd name="T2" fmla="+- 0 256 256"/>
                              <a:gd name="T3" fmla="*/ 256 h 24"/>
                              <a:gd name="T4" fmla="+- 0 5589 5583"/>
                              <a:gd name="T5" fmla="*/ T4 w 24"/>
                              <a:gd name="T6" fmla="+- 0 256 256"/>
                              <a:gd name="T7" fmla="*/ 256 h 24"/>
                              <a:gd name="T8" fmla="+- 0 5583 5583"/>
                              <a:gd name="T9" fmla="*/ T8 w 24"/>
                              <a:gd name="T10" fmla="+- 0 261 256"/>
                              <a:gd name="T11" fmla="*/ 261 h 24"/>
                              <a:gd name="T12" fmla="+- 0 5583 5583"/>
                              <a:gd name="T13" fmla="*/ T12 w 24"/>
                              <a:gd name="T14" fmla="+- 0 274 256"/>
                              <a:gd name="T15" fmla="*/ 274 h 24"/>
                              <a:gd name="T16" fmla="+- 0 5589 5583"/>
                              <a:gd name="T17" fmla="*/ T16 w 24"/>
                              <a:gd name="T18" fmla="+- 0 279 256"/>
                              <a:gd name="T19" fmla="*/ 279 h 24"/>
                              <a:gd name="T20" fmla="+- 0 5601 5583"/>
                              <a:gd name="T21" fmla="*/ T20 w 24"/>
                              <a:gd name="T22" fmla="+- 0 279 256"/>
                              <a:gd name="T23" fmla="*/ 279 h 24"/>
                              <a:gd name="T24" fmla="+- 0 5607 5583"/>
                              <a:gd name="T25" fmla="*/ T24 w 24"/>
                              <a:gd name="T26" fmla="+- 0 274 256"/>
                              <a:gd name="T27" fmla="*/ 274 h 24"/>
                              <a:gd name="T28" fmla="+- 0 5607 5583"/>
                              <a:gd name="T29" fmla="*/ T28 w 24"/>
                              <a:gd name="T30" fmla="+- 0 261 256"/>
                              <a:gd name="T31" fmla="*/ 261 h 24"/>
                              <a:gd name="T32" fmla="+- 0 5601 5583"/>
                              <a:gd name="T33" fmla="*/ T32 w 24"/>
                              <a:gd name="T34" fmla="+- 0 256 256"/>
                              <a:gd name="T35" fmla="*/ 25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 name="Freeform 3318"/>
                        <wps:cNvSpPr>
                          <a:spLocks/>
                        </wps:cNvSpPr>
                        <wps:spPr bwMode="auto">
                          <a:xfrm>
                            <a:off x="5583" y="256"/>
                            <a:ext cx="24" cy="24"/>
                          </a:xfrm>
                          <a:custGeom>
                            <a:avLst/>
                            <a:gdLst>
                              <a:gd name="T0" fmla="+- 0 5583 5583"/>
                              <a:gd name="T1" fmla="*/ T0 w 24"/>
                              <a:gd name="T2" fmla="+- 0 268 256"/>
                              <a:gd name="T3" fmla="*/ 268 h 24"/>
                              <a:gd name="T4" fmla="+- 0 5583 5583"/>
                              <a:gd name="T5" fmla="*/ T4 w 24"/>
                              <a:gd name="T6" fmla="+- 0 261 256"/>
                              <a:gd name="T7" fmla="*/ 261 h 24"/>
                              <a:gd name="T8" fmla="+- 0 5589 5583"/>
                              <a:gd name="T9" fmla="*/ T8 w 24"/>
                              <a:gd name="T10" fmla="+- 0 256 256"/>
                              <a:gd name="T11" fmla="*/ 256 h 24"/>
                              <a:gd name="T12" fmla="+- 0 5595 5583"/>
                              <a:gd name="T13" fmla="*/ T12 w 24"/>
                              <a:gd name="T14" fmla="+- 0 256 256"/>
                              <a:gd name="T15" fmla="*/ 256 h 24"/>
                              <a:gd name="T16" fmla="+- 0 5601 5583"/>
                              <a:gd name="T17" fmla="*/ T16 w 24"/>
                              <a:gd name="T18" fmla="+- 0 256 256"/>
                              <a:gd name="T19" fmla="*/ 256 h 24"/>
                              <a:gd name="T20" fmla="+- 0 5607 5583"/>
                              <a:gd name="T21" fmla="*/ T20 w 24"/>
                              <a:gd name="T22" fmla="+- 0 261 256"/>
                              <a:gd name="T23" fmla="*/ 261 h 24"/>
                              <a:gd name="T24" fmla="+- 0 5607 5583"/>
                              <a:gd name="T25" fmla="*/ T24 w 24"/>
                              <a:gd name="T26" fmla="+- 0 268 256"/>
                              <a:gd name="T27" fmla="*/ 268 h 24"/>
                              <a:gd name="T28" fmla="+- 0 5607 5583"/>
                              <a:gd name="T29" fmla="*/ T28 w 24"/>
                              <a:gd name="T30" fmla="+- 0 274 256"/>
                              <a:gd name="T31" fmla="*/ 274 h 24"/>
                              <a:gd name="T32" fmla="+- 0 5601 5583"/>
                              <a:gd name="T33" fmla="*/ T32 w 24"/>
                              <a:gd name="T34" fmla="+- 0 279 256"/>
                              <a:gd name="T35" fmla="*/ 279 h 24"/>
                              <a:gd name="T36" fmla="+- 0 5595 5583"/>
                              <a:gd name="T37" fmla="*/ T36 w 24"/>
                              <a:gd name="T38" fmla="+- 0 279 256"/>
                              <a:gd name="T39" fmla="*/ 279 h 24"/>
                              <a:gd name="T40" fmla="+- 0 5589 5583"/>
                              <a:gd name="T41" fmla="*/ T40 w 24"/>
                              <a:gd name="T42" fmla="+- 0 279 256"/>
                              <a:gd name="T43" fmla="*/ 279 h 24"/>
                              <a:gd name="T44" fmla="+- 0 5583 5583"/>
                              <a:gd name="T45" fmla="*/ T44 w 24"/>
                              <a:gd name="T46" fmla="+- 0 274 256"/>
                              <a:gd name="T47" fmla="*/ 274 h 24"/>
                              <a:gd name="T48" fmla="+- 0 5583 5583"/>
                              <a:gd name="T49" fmla="*/ T48 w 24"/>
                              <a:gd name="T50" fmla="+- 0 268 256"/>
                              <a:gd name="T51" fmla="*/ 26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8" y="0"/>
                                </a:lnTo>
                                <a:lnTo>
                                  <a:pt x="24" y="5"/>
                                </a:lnTo>
                                <a:lnTo>
                                  <a:pt x="24" y="12"/>
                                </a:lnTo>
                                <a:lnTo>
                                  <a:pt x="24" y="18"/>
                                </a:lnTo>
                                <a:lnTo>
                                  <a:pt x="18" y="23"/>
                                </a:lnTo>
                                <a:lnTo>
                                  <a:pt x="12" y="23"/>
                                </a:lnTo>
                                <a:lnTo>
                                  <a:pt x="6" y="23"/>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Freeform 3319"/>
                        <wps:cNvSpPr>
                          <a:spLocks/>
                        </wps:cNvSpPr>
                        <wps:spPr bwMode="auto">
                          <a:xfrm>
                            <a:off x="5622" y="265"/>
                            <a:ext cx="24" cy="24"/>
                          </a:xfrm>
                          <a:custGeom>
                            <a:avLst/>
                            <a:gdLst>
                              <a:gd name="T0" fmla="+- 0 5641 5623"/>
                              <a:gd name="T1" fmla="*/ T0 w 24"/>
                              <a:gd name="T2" fmla="+- 0 266 266"/>
                              <a:gd name="T3" fmla="*/ 266 h 24"/>
                              <a:gd name="T4" fmla="+- 0 5628 5623"/>
                              <a:gd name="T5" fmla="*/ T4 w 24"/>
                              <a:gd name="T6" fmla="+- 0 266 266"/>
                              <a:gd name="T7" fmla="*/ 266 h 24"/>
                              <a:gd name="T8" fmla="+- 0 5623 5623"/>
                              <a:gd name="T9" fmla="*/ T8 w 24"/>
                              <a:gd name="T10" fmla="+- 0 271 266"/>
                              <a:gd name="T11" fmla="*/ 271 h 24"/>
                              <a:gd name="T12" fmla="+- 0 5623 5623"/>
                              <a:gd name="T13" fmla="*/ T12 w 24"/>
                              <a:gd name="T14" fmla="+- 0 284 266"/>
                              <a:gd name="T15" fmla="*/ 284 h 24"/>
                              <a:gd name="T16" fmla="+- 0 5628 5623"/>
                              <a:gd name="T17" fmla="*/ T16 w 24"/>
                              <a:gd name="T18" fmla="+- 0 289 266"/>
                              <a:gd name="T19" fmla="*/ 289 h 24"/>
                              <a:gd name="T20" fmla="+- 0 5641 5623"/>
                              <a:gd name="T21" fmla="*/ T20 w 24"/>
                              <a:gd name="T22" fmla="+- 0 289 266"/>
                              <a:gd name="T23" fmla="*/ 289 h 24"/>
                              <a:gd name="T24" fmla="+- 0 5646 5623"/>
                              <a:gd name="T25" fmla="*/ T24 w 24"/>
                              <a:gd name="T26" fmla="+- 0 284 266"/>
                              <a:gd name="T27" fmla="*/ 284 h 24"/>
                              <a:gd name="T28" fmla="+- 0 5646 5623"/>
                              <a:gd name="T29" fmla="*/ T28 w 24"/>
                              <a:gd name="T30" fmla="+- 0 271 266"/>
                              <a:gd name="T31" fmla="*/ 271 h 24"/>
                              <a:gd name="T32" fmla="+- 0 5641 5623"/>
                              <a:gd name="T33" fmla="*/ T32 w 24"/>
                              <a:gd name="T34" fmla="+- 0 266 266"/>
                              <a:gd name="T35" fmla="*/ 2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3320"/>
                        <wps:cNvSpPr>
                          <a:spLocks/>
                        </wps:cNvSpPr>
                        <wps:spPr bwMode="auto">
                          <a:xfrm>
                            <a:off x="5622" y="265"/>
                            <a:ext cx="24" cy="24"/>
                          </a:xfrm>
                          <a:custGeom>
                            <a:avLst/>
                            <a:gdLst>
                              <a:gd name="T0" fmla="+- 0 5623 5623"/>
                              <a:gd name="T1" fmla="*/ T0 w 24"/>
                              <a:gd name="T2" fmla="+- 0 277 266"/>
                              <a:gd name="T3" fmla="*/ 277 h 24"/>
                              <a:gd name="T4" fmla="+- 0 5623 5623"/>
                              <a:gd name="T5" fmla="*/ T4 w 24"/>
                              <a:gd name="T6" fmla="+- 0 271 266"/>
                              <a:gd name="T7" fmla="*/ 271 h 24"/>
                              <a:gd name="T8" fmla="+- 0 5628 5623"/>
                              <a:gd name="T9" fmla="*/ T8 w 24"/>
                              <a:gd name="T10" fmla="+- 0 266 266"/>
                              <a:gd name="T11" fmla="*/ 266 h 24"/>
                              <a:gd name="T12" fmla="+- 0 5634 5623"/>
                              <a:gd name="T13" fmla="*/ T12 w 24"/>
                              <a:gd name="T14" fmla="+- 0 266 266"/>
                              <a:gd name="T15" fmla="*/ 266 h 24"/>
                              <a:gd name="T16" fmla="+- 0 5641 5623"/>
                              <a:gd name="T17" fmla="*/ T16 w 24"/>
                              <a:gd name="T18" fmla="+- 0 266 266"/>
                              <a:gd name="T19" fmla="*/ 266 h 24"/>
                              <a:gd name="T20" fmla="+- 0 5646 5623"/>
                              <a:gd name="T21" fmla="*/ T20 w 24"/>
                              <a:gd name="T22" fmla="+- 0 271 266"/>
                              <a:gd name="T23" fmla="*/ 271 h 24"/>
                              <a:gd name="T24" fmla="+- 0 5646 5623"/>
                              <a:gd name="T25" fmla="*/ T24 w 24"/>
                              <a:gd name="T26" fmla="+- 0 277 266"/>
                              <a:gd name="T27" fmla="*/ 277 h 24"/>
                              <a:gd name="T28" fmla="+- 0 5646 5623"/>
                              <a:gd name="T29" fmla="*/ T28 w 24"/>
                              <a:gd name="T30" fmla="+- 0 284 266"/>
                              <a:gd name="T31" fmla="*/ 284 h 24"/>
                              <a:gd name="T32" fmla="+- 0 5641 5623"/>
                              <a:gd name="T33" fmla="*/ T32 w 24"/>
                              <a:gd name="T34" fmla="+- 0 289 266"/>
                              <a:gd name="T35" fmla="*/ 289 h 24"/>
                              <a:gd name="T36" fmla="+- 0 5634 5623"/>
                              <a:gd name="T37" fmla="*/ T36 w 24"/>
                              <a:gd name="T38" fmla="+- 0 289 266"/>
                              <a:gd name="T39" fmla="*/ 289 h 24"/>
                              <a:gd name="T40" fmla="+- 0 5628 5623"/>
                              <a:gd name="T41" fmla="*/ T40 w 24"/>
                              <a:gd name="T42" fmla="+- 0 289 266"/>
                              <a:gd name="T43" fmla="*/ 289 h 24"/>
                              <a:gd name="T44" fmla="+- 0 5623 5623"/>
                              <a:gd name="T45" fmla="*/ T44 w 24"/>
                              <a:gd name="T46" fmla="+- 0 284 266"/>
                              <a:gd name="T47" fmla="*/ 284 h 24"/>
                              <a:gd name="T48" fmla="+- 0 5623 5623"/>
                              <a:gd name="T49" fmla="*/ T48 w 24"/>
                              <a:gd name="T50" fmla="+- 0 277 266"/>
                              <a:gd name="T51" fmla="*/ 27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5" y="0"/>
                                </a:lnTo>
                                <a:lnTo>
                                  <a:pt x="11" y="0"/>
                                </a:lnTo>
                                <a:lnTo>
                                  <a:pt x="18" y="0"/>
                                </a:lnTo>
                                <a:lnTo>
                                  <a:pt x="23" y="5"/>
                                </a:lnTo>
                                <a:lnTo>
                                  <a:pt x="23" y="11"/>
                                </a:lnTo>
                                <a:lnTo>
                                  <a:pt x="23" y="18"/>
                                </a:lnTo>
                                <a:lnTo>
                                  <a:pt x="18" y="23"/>
                                </a:lnTo>
                                <a:lnTo>
                                  <a:pt x="11" y="23"/>
                                </a:lnTo>
                                <a:lnTo>
                                  <a:pt x="5" y="23"/>
                                </a:lnTo>
                                <a:lnTo>
                                  <a:pt x="0" y="18"/>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 name="Freeform 3321"/>
                        <wps:cNvSpPr>
                          <a:spLocks/>
                        </wps:cNvSpPr>
                        <wps:spPr bwMode="auto">
                          <a:xfrm>
                            <a:off x="5538" y="277"/>
                            <a:ext cx="24" cy="24"/>
                          </a:xfrm>
                          <a:custGeom>
                            <a:avLst/>
                            <a:gdLst>
                              <a:gd name="T0" fmla="+- 0 5556 5538"/>
                              <a:gd name="T1" fmla="*/ T0 w 24"/>
                              <a:gd name="T2" fmla="+- 0 277 277"/>
                              <a:gd name="T3" fmla="*/ 277 h 24"/>
                              <a:gd name="T4" fmla="+- 0 5544 5538"/>
                              <a:gd name="T5" fmla="*/ T4 w 24"/>
                              <a:gd name="T6" fmla="+- 0 277 277"/>
                              <a:gd name="T7" fmla="*/ 277 h 24"/>
                              <a:gd name="T8" fmla="+- 0 5538 5538"/>
                              <a:gd name="T9" fmla="*/ T8 w 24"/>
                              <a:gd name="T10" fmla="+- 0 283 277"/>
                              <a:gd name="T11" fmla="*/ 283 h 24"/>
                              <a:gd name="T12" fmla="+- 0 5538 5538"/>
                              <a:gd name="T13" fmla="*/ T12 w 24"/>
                              <a:gd name="T14" fmla="+- 0 295 277"/>
                              <a:gd name="T15" fmla="*/ 295 h 24"/>
                              <a:gd name="T16" fmla="+- 0 5544 5538"/>
                              <a:gd name="T17" fmla="*/ T16 w 24"/>
                              <a:gd name="T18" fmla="+- 0 301 277"/>
                              <a:gd name="T19" fmla="*/ 301 h 24"/>
                              <a:gd name="T20" fmla="+- 0 5556 5538"/>
                              <a:gd name="T21" fmla="*/ T20 w 24"/>
                              <a:gd name="T22" fmla="+- 0 301 277"/>
                              <a:gd name="T23" fmla="*/ 301 h 24"/>
                              <a:gd name="T24" fmla="+- 0 5562 5538"/>
                              <a:gd name="T25" fmla="*/ T24 w 24"/>
                              <a:gd name="T26" fmla="+- 0 295 277"/>
                              <a:gd name="T27" fmla="*/ 295 h 24"/>
                              <a:gd name="T28" fmla="+- 0 5562 5538"/>
                              <a:gd name="T29" fmla="*/ T28 w 24"/>
                              <a:gd name="T30" fmla="+- 0 283 277"/>
                              <a:gd name="T31" fmla="*/ 283 h 24"/>
                              <a:gd name="T32" fmla="+- 0 5556 5538"/>
                              <a:gd name="T33" fmla="*/ T32 w 24"/>
                              <a:gd name="T34" fmla="+- 0 277 277"/>
                              <a:gd name="T35" fmla="*/ 27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6"/>
                                </a:lnTo>
                                <a:lnTo>
                                  <a:pt x="0" y="18"/>
                                </a:lnTo>
                                <a:lnTo>
                                  <a:pt x="6" y="24"/>
                                </a:lnTo>
                                <a:lnTo>
                                  <a:pt x="18" y="24"/>
                                </a:lnTo>
                                <a:lnTo>
                                  <a:pt x="24" y="18"/>
                                </a:lnTo>
                                <a:lnTo>
                                  <a:pt x="24"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3322"/>
                        <wps:cNvSpPr>
                          <a:spLocks/>
                        </wps:cNvSpPr>
                        <wps:spPr bwMode="auto">
                          <a:xfrm>
                            <a:off x="5538" y="277"/>
                            <a:ext cx="24" cy="24"/>
                          </a:xfrm>
                          <a:custGeom>
                            <a:avLst/>
                            <a:gdLst>
                              <a:gd name="T0" fmla="+- 0 5538 5538"/>
                              <a:gd name="T1" fmla="*/ T0 w 24"/>
                              <a:gd name="T2" fmla="+- 0 289 277"/>
                              <a:gd name="T3" fmla="*/ 289 h 24"/>
                              <a:gd name="T4" fmla="+- 0 5538 5538"/>
                              <a:gd name="T5" fmla="*/ T4 w 24"/>
                              <a:gd name="T6" fmla="+- 0 283 277"/>
                              <a:gd name="T7" fmla="*/ 283 h 24"/>
                              <a:gd name="T8" fmla="+- 0 5544 5538"/>
                              <a:gd name="T9" fmla="*/ T8 w 24"/>
                              <a:gd name="T10" fmla="+- 0 277 277"/>
                              <a:gd name="T11" fmla="*/ 277 h 24"/>
                              <a:gd name="T12" fmla="+- 0 5550 5538"/>
                              <a:gd name="T13" fmla="*/ T12 w 24"/>
                              <a:gd name="T14" fmla="+- 0 277 277"/>
                              <a:gd name="T15" fmla="*/ 277 h 24"/>
                              <a:gd name="T16" fmla="+- 0 5556 5538"/>
                              <a:gd name="T17" fmla="*/ T16 w 24"/>
                              <a:gd name="T18" fmla="+- 0 277 277"/>
                              <a:gd name="T19" fmla="*/ 277 h 24"/>
                              <a:gd name="T20" fmla="+- 0 5562 5538"/>
                              <a:gd name="T21" fmla="*/ T20 w 24"/>
                              <a:gd name="T22" fmla="+- 0 283 277"/>
                              <a:gd name="T23" fmla="*/ 283 h 24"/>
                              <a:gd name="T24" fmla="+- 0 5562 5538"/>
                              <a:gd name="T25" fmla="*/ T24 w 24"/>
                              <a:gd name="T26" fmla="+- 0 289 277"/>
                              <a:gd name="T27" fmla="*/ 289 h 24"/>
                              <a:gd name="T28" fmla="+- 0 5562 5538"/>
                              <a:gd name="T29" fmla="*/ T28 w 24"/>
                              <a:gd name="T30" fmla="+- 0 295 277"/>
                              <a:gd name="T31" fmla="*/ 295 h 24"/>
                              <a:gd name="T32" fmla="+- 0 5556 5538"/>
                              <a:gd name="T33" fmla="*/ T32 w 24"/>
                              <a:gd name="T34" fmla="+- 0 301 277"/>
                              <a:gd name="T35" fmla="*/ 301 h 24"/>
                              <a:gd name="T36" fmla="+- 0 5550 5538"/>
                              <a:gd name="T37" fmla="*/ T36 w 24"/>
                              <a:gd name="T38" fmla="+- 0 301 277"/>
                              <a:gd name="T39" fmla="*/ 301 h 24"/>
                              <a:gd name="T40" fmla="+- 0 5544 5538"/>
                              <a:gd name="T41" fmla="*/ T40 w 24"/>
                              <a:gd name="T42" fmla="+- 0 301 277"/>
                              <a:gd name="T43" fmla="*/ 301 h 24"/>
                              <a:gd name="T44" fmla="+- 0 5538 5538"/>
                              <a:gd name="T45" fmla="*/ T44 w 24"/>
                              <a:gd name="T46" fmla="+- 0 295 277"/>
                              <a:gd name="T47" fmla="*/ 295 h 24"/>
                              <a:gd name="T48" fmla="+- 0 5538 5538"/>
                              <a:gd name="T49" fmla="*/ T48 w 24"/>
                              <a:gd name="T50" fmla="+- 0 289 277"/>
                              <a:gd name="T51" fmla="*/ 28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8" y="0"/>
                                </a:lnTo>
                                <a:lnTo>
                                  <a:pt x="24" y="6"/>
                                </a:lnTo>
                                <a:lnTo>
                                  <a:pt x="24" y="12"/>
                                </a:lnTo>
                                <a:lnTo>
                                  <a:pt x="24" y="18"/>
                                </a:lnTo>
                                <a:lnTo>
                                  <a:pt x="18" y="24"/>
                                </a:lnTo>
                                <a:lnTo>
                                  <a:pt x="12" y="24"/>
                                </a:lnTo>
                                <a:lnTo>
                                  <a:pt x="6" y="24"/>
                                </a:lnTo>
                                <a:lnTo>
                                  <a:pt x="0" y="18"/>
                                </a:lnTo>
                                <a:lnTo>
                                  <a:pt x="0" y="12"/>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4" name="Picture 3323"/>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5119" y="292"/>
                            <a:ext cx="1861"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5" name="Freeform 3324"/>
                        <wps:cNvSpPr>
                          <a:spLocks/>
                        </wps:cNvSpPr>
                        <wps:spPr bwMode="auto">
                          <a:xfrm>
                            <a:off x="7010" y="337"/>
                            <a:ext cx="24" cy="24"/>
                          </a:xfrm>
                          <a:custGeom>
                            <a:avLst/>
                            <a:gdLst>
                              <a:gd name="T0" fmla="+- 0 7028 7010"/>
                              <a:gd name="T1" fmla="*/ T0 w 24"/>
                              <a:gd name="T2" fmla="+- 0 338 338"/>
                              <a:gd name="T3" fmla="*/ 338 h 24"/>
                              <a:gd name="T4" fmla="+- 0 7016 7010"/>
                              <a:gd name="T5" fmla="*/ T4 w 24"/>
                              <a:gd name="T6" fmla="+- 0 338 338"/>
                              <a:gd name="T7" fmla="*/ 338 h 24"/>
                              <a:gd name="T8" fmla="+- 0 7010 7010"/>
                              <a:gd name="T9" fmla="*/ T8 w 24"/>
                              <a:gd name="T10" fmla="+- 0 343 338"/>
                              <a:gd name="T11" fmla="*/ 343 h 24"/>
                              <a:gd name="T12" fmla="+- 0 7010 7010"/>
                              <a:gd name="T13" fmla="*/ T12 w 24"/>
                              <a:gd name="T14" fmla="+- 0 356 338"/>
                              <a:gd name="T15" fmla="*/ 356 h 24"/>
                              <a:gd name="T16" fmla="+- 0 7016 7010"/>
                              <a:gd name="T17" fmla="*/ T16 w 24"/>
                              <a:gd name="T18" fmla="+- 0 361 338"/>
                              <a:gd name="T19" fmla="*/ 361 h 24"/>
                              <a:gd name="T20" fmla="+- 0 7028 7010"/>
                              <a:gd name="T21" fmla="*/ T20 w 24"/>
                              <a:gd name="T22" fmla="+- 0 361 338"/>
                              <a:gd name="T23" fmla="*/ 361 h 24"/>
                              <a:gd name="T24" fmla="+- 0 7034 7010"/>
                              <a:gd name="T25" fmla="*/ T24 w 24"/>
                              <a:gd name="T26" fmla="+- 0 356 338"/>
                              <a:gd name="T27" fmla="*/ 356 h 24"/>
                              <a:gd name="T28" fmla="+- 0 7034 7010"/>
                              <a:gd name="T29" fmla="*/ T28 w 24"/>
                              <a:gd name="T30" fmla="+- 0 343 338"/>
                              <a:gd name="T31" fmla="*/ 343 h 24"/>
                              <a:gd name="T32" fmla="+- 0 7028 7010"/>
                              <a:gd name="T33" fmla="*/ T32 w 24"/>
                              <a:gd name="T34" fmla="+- 0 338 338"/>
                              <a:gd name="T35" fmla="*/ 33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3325"/>
                        <wps:cNvSpPr>
                          <a:spLocks/>
                        </wps:cNvSpPr>
                        <wps:spPr bwMode="auto">
                          <a:xfrm>
                            <a:off x="7010" y="337"/>
                            <a:ext cx="24" cy="24"/>
                          </a:xfrm>
                          <a:custGeom>
                            <a:avLst/>
                            <a:gdLst>
                              <a:gd name="T0" fmla="+- 0 7010 7010"/>
                              <a:gd name="T1" fmla="*/ T0 w 24"/>
                              <a:gd name="T2" fmla="+- 0 349 338"/>
                              <a:gd name="T3" fmla="*/ 349 h 24"/>
                              <a:gd name="T4" fmla="+- 0 7010 7010"/>
                              <a:gd name="T5" fmla="*/ T4 w 24"/>
                              <a:gd name="T6" fmla="+- 0 343 338"/>
                              <a:gd name="T7" fmla="*/ 343 h 24"/>
                              <a:gd name="T8" fmla="+- 0 7016 7010"/>
                              <a:gd name="T9" fmla="*/ T8 w 24"/>
                              <a:gd name="T10" fmla="+- 0 338 338"/>
                              <a:gd name="T11" fmla="*/ 338 h 24"/>
                              <a:gd name="T12" fmla="+- 0 7022 7010"/>
                              <a:gd name="T13" fmla="*/ T12 w 24"/>
                              <a:gd name="T14" fmla="+- 0 338 338"/>
                              <a:gd name="T15" fmla="*/ 338 h 24"/>
                              <a:gd name="T16" fmla="+- 0 7028 7010"/>
                              <a:gd name="T17" fmla="*/ T16 w 24"/>
                              <a:gd name="T18" fmla="+- 0 338 338"/>
                              <a:gd name="T19" fmla="*/ 338 h 24"/>
                              <a:gd name="T20" fmla="+- 0 7034 7010"/>
                              <a:gd name="T21" fmla="*/ T20 w 24"/>
                              <a:gd name="T22" fmla="+- 0 343 338"/>
                              <a:gd name="T23" fmla="*/ 343 h 24"/>
                              <a:gd name="T24" fmla="+- 0 7034 7010"/>
                              <a:gd name="T25" fmla="*/ T24 w 24"/>
                              <a:gd name="T26" fmla="+- 0 349 338"/>
                              <a:gd name="T27" fmla="*/ 349 h 24"/>
                              <a:gd name="T28" fmla="+- 0 7034 7010"/>
                              <a:gd name="T29" fmla="*/ T28 w 24"/>
                              <a:gd name="T30" fmla="+- 0 356 338"/>
                              <a:gd name="T31" fmla="*/ 356 h 24"/>
                              <a:gd name="T32" fmla="+- 0 7028 7010"/>
                              <a:gd name="T33" fmla="*/ T32 w 24"/>
                              <a:gd name="T34" fmla="+- 0 361 338"/>
                              <a:gd name="T35" fmla="*/ 361 h 24"/>
                              <a:gd name="T36" fmla="+- 0 7022 7010"/>
                              <a:gd name="T37" fmla="*/ T36 w 24"/>
                              <a:gd name="T38" fmla="+- 0 361 338"/>
                              <a:gd name="T39" fmla="*/ 361 h 24"/>
                              <a:gd name="T40" fmla="+- 0 7016 7010"/>
                              <a:gd name="T41" fmla="*/ T40 w 24"/>
                              <a:gd name="T42" fmla="+- 0 361 338"/>
                              <a:gd name="T43" fmla="*/ 361 h 24"/>
                              <a:gd name="T44" fmla="+- 0 7010 7010"/>
                              <a:gd name="T45" fmla="*/ T44 w 24"/>
                              <a:gd name="T46" fmla="+- 0 356 338"/>
                              <a:gd name="T47" fmla="*/ 356 h 24"/>
                              <a:gd name="T48" fmla="+- 0 7010 7010"/>
                              <a:gd name="T49" fmla="*/ T48 w 24"/>
                              <a:gd name="T50" fmla="+- 0 349 338"/>
                              <a:gd name="T51" fmla="*/ 34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8" y="0"/>
                                </a:lnTo>
                                <a:lnTo>
                                  <a:pt x="24" y="5"/>
                                </a:lnTo>
                                <a:lnTo>
                                  <a:pt x="24" y="11"/>
                                </a:lnTo>
                                <a:lnTo>
                                  <a:pt x="24" y="18"/>
                                </a:lnTo>
                                <a:lnTo>
                                  <a:pt x="18" y="23"/>
                                </a:lnTo>
                                <a:lnTo>
                                  <a:pt x="12" y="23"/>
                                </a:lnTo>
                                <a:lnTo>
                                  <a:pt x="6" y="23"/>
                                </a:lnTo>
                                <a:lnTo>
                                  <a:pt x="0" y="18"/>
                                </a:lnTo>
                                <a:lnTo>
                                  <a:pt x="0" y="11"/>
                                </a:lnTo>
                              </a:path>
                            </a:pathLst>
                          </a:custGeom>
                          <a:noFill/>
                          <a:ln w="266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D2634A" id="Group 3316" o:spid="_x0000_s1026" style="position:absolute;margin-left:256pt;margin-top:12.7pt;width:95.8pt;height:53.2pt;z-index:15832;mso-position-horizontal-relative:page" coordorigin="5120,254" coordsize="1916,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">
                <v:shape id="Freeform 3317" o:spid="_x0000_s1027" style="position:absolute;left:5583;top:25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" path="m18,l6,,,5,,18r6,5l18,23r6,-5l24,5,18,xe" fillcolor="red" stroked="f">
                  <v:path arrowok="t" o:connecttype="custom" o:connectlocs="18,256;6,256;0,261;0,274;6,279;18,279;24,274;24,261;18,256" o:connectangles="0,0,0,0,0,0,0,0,0"/>
                </v:shape>
                <v:shape id="Freeform 3318" o:spid="_x0000_s1028" style="position:absolute;left:5583;top:25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" path="m,12l,5,6,r6,l18,r6,5l24,12r,6l18,23r-6,l6,23,,18,,12e" filled="f" strokecolor="red" strokeweight=".07414mm">
                  <v:path arrowok="t" o:connecttype="custom" o:connectlocs="0,268;0,261;6,256;12,256;18,256;24,261;24,268;24,274;18,279;12,279;6,279;0,274;0,268" o:connectangles="0,0,0,0,0,0,0,0,0,0,0,0,0"/>
                </v:shape>
                <v:shape id="Freeform 3319" o:spid="_x0000_s1029" style="position:absolute;left:5622;top:26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" path="m18,l5,,,5,,18r5,5l18,23r5,-5l23,5,18,xe" fillcolor="red" stroked="f">
                  <v:path arrowok="t" o:connecttype="custom" o:connectlocs="18,266;5,266;0,271;0,284;5,289;18,289;23,284;23,271;18,266" o:connectangles="0,0,0,0,0,0,0,0,0"/>
                </v:shape>
                <v:shape id="Freeform 3320" o:spid="_x0000_s1030" style="position:absolute;left:5622;top:26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" path="m,11l,5,5,r6,l18,r5,5l23,11r,7l18,23r-7,l5,23,,18,,11e" filled="f" strokecolor="red" strokeweight=".07414mm">
                  <v:path arrowok="t" o:connecttype="custom" o:connectlocs="0,277;0,271;5,266;11,266;18,266;23,271;23,277;23,284;18,289;11,289;5,289;0,284;0,277" o:connectangles="0,0,0,0,0,0,0,0,0,0,0,0,0"/>
                </v:shape>
                <v:shape id="Freeform 3321" o:spid="_x0000_s1031" style="position:absolute;left:5538;top:27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" path="m18,l6,,,6,,18r6,6l18,24r6,-6l24,6,18,xe" fillcolor="red" stroked="f">
                  <v:path arrowok="t" o:connecttype="custom" o:connectlocs="18,277;6,277;0,283;0,295;6,301;18,301;24,295;24,283;18,277" o:connectangles="0,0,0,0,0,0,0,0,0"/>
                </v:shape>
                <v:shape id="Freeform 3322" o:spid="_x0000_s1032" style="position:absolute;left:5538;top:27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" path="m,12l,6,6,r6,l18,r6,6l24,12r,6l18,24r-6,l6,24,,18,,12e" filled="f" strokecolor="red" strokeweight=".07414mm">
                  <v:path arrowok="t" o:connecttype="custom" o:connectlocs="0,289;0,283;6,277;12,277;18,277;24,283;24,289;24,295;18,301;12,301;6,301;0,295;0,289" o:connectangles="0,0,0,0,0,0,0,0,0,0,0,0,0"/>
                </v:shape>
                <v:shape id="Picture 3323" o:spid="_x0000_s1033" type="#_x0000_t75" style="position:absolute;left:5119;top:292;width:1861;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">
                  <v:imagedata r:id="rId102" o:title=""/>
                  <v:path arrowok="t"/>
                  <o:lock v:ext="edit" aspectratio="f"/>
                </v:shape>
                <v:shape id="Freeform 3324" o:spid="_x0000_s1034" style="position:absolute;left:7010;top:33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" path="m18,l6,,,5,,18r6,5l18,23r6,-5l24,5,18,xe" fillcolor="red" stroked="f">
                  <v:path arrowok="t" o:connecttype="custom" o:connectlocs="18,338;6,338;0,343;0,356;6,361;18,361;24,356;24,343;18,338" o:connectangles="0,0,0,0,0,0,0,0,0"/>
                </v:shape>
                <v:shape id="Freeform 3325" o:spid="_x0000_s1035" style="position:absolute;left:7010;top:33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" path="m,11l,5,6,r6,l18,r6,5l24,11r,7l18,23r-6,l6,23,,18,,11e" filled="f" strokecolor="red" strokeweight=".07414mm">
                  <v:path arrowok="t" o:connecttype="custom" o:connectlocs="0,349;0,343;6,338;12,338;18,338;24,343;24,349;24,356;18,361;12,361;6,361;0,356;0,349" o:connectangles="0,0,0,0,0,0,0,0,0,0,0,0,0"/>
                </v:shape>
                <w10:wrap anchorx="page"/>
              </v:group>
            </w:pict>
          </mc:Fallback>
        </mc:AlternateContent>
      </w:r>
      <w:r>
        <w:rPr>
          <w:noProof/>
        </w:rPr>
        <mc:AlternateContent>
          <mc:Choice Requires="wps">
            <w:drawing>
              <wp:anchor distT="0" distB="0" distL="114300" distR="114300" simplePos="0" relativeHeight="15880" behindDoc="0" locked="0" layoutInCell="1" allowOverlap="1" wp14:anchorId="7999F7E3" wp14:editId="22C7B8ED">
                <wp:simplePos x="0" y="0"/>
                <wp:positionH relativeFrom="page">
                  <wp:posOffset>2894965</wp:posOffset>
                </wp:positionH>
                <wp:positionV relativeFrom="paragraph">
                  <wp:posOffset>112395</wp:posOffset>
                </wp:positionV>
                <wp:extent cx="12700" cy="0"/>
                <wp:effectExtent l="0" t="0" r="0" b="0"/>
                <wp:wrapNone/>
                <wp:docPr id="756" name="Line 3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6F0CF7" id="Line 3315" o:spid="_x0000_s1026" style="position:absolute;z-index:15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5pt,8.85pt" to="228.9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" strokeweight=".11175mm">
                <o:lock v:ext="edit" shapetype="f"/>
                <w10:wrap anchorx="page"/>
              </v:line>
            </w:pict>
          </mc:Fallback>
        </mc:AlternateContent>
      </w:r>
      <w:r>
        <w:rPr>
          <w:noProof/>
        </w:rPr>
        <mc:AlternateContent>
          <mc:Choice Requires="wps">
            <w:drawing>
              <wp:anchor distT="0" distB="0" distL="114300" distR="114300" simplePos="0" relativeHeight="15904" behindDoc="0" locked="0" layoutInCell="1" allowOverlap="1" wp14:anchorId="630E2081" wp14:editId="3001EED9">
                <wp:simplePos x="0" y="0"/>
                <wp:positionH relativeFrom="page">
                  <wp:posOffset>2894965</wp:posOffset>
                </wp:positionH>
                <wp:positionV relativeFrom="paragraph">
                  <wp:posOffset>-245745</wp:posOffset>
                </wp:positionV>
                <wp:extent cx="12700" cy="0"/>
                <wp:effectExtent l="0" t="0" r="0" b="0"/>
                <wp:wrapNone/>
                <wp:docPr id="755" name="Line 3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2763DC" id="Line 3314" o:spid="_x0000_s1026" style="position:absolute;z-index: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5pt,-19.35pt" to="228.9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" strokeweight=".11175mm">
                <o:lock v:ext="edit" shapetype="f"/>
                <w10:wrap anchorx="page"/>
              </v:line>
            </w:pict>
          </mc:Fallback>
        </mc:AlternateContent>
      </w:r>
      <w:r w:rsidR="009B75EF">
        <w:rPr>
          <w:rFonts w:ascii="Arial"/>
          <w:sz w:val="14"/>
        </w:rPr>
        <w:t>40</w:t>
      </w:r>
    </w:p>
    <w:p w14:paraId="2E3A5BD9" w14:textId="77777777" w:rsidR="005313F1" w:rsidRDefault="005313F1">
      <w:pPr>
        <w:pStyle w:val="BodyText"/>
        <w:rPr>
          <w:rFonts w:ascii="Arial"/>
          <w:sz w:val="16"/>
        </w:rPr>
      </w:pPr>
    </w:p>
    <w:p w14:paraId="0FE24F8E" w14:textId="77777777" w:rsidR="005313F1" w:rsidRDefault="00090D17">
      <w:pPr>
        <w:spacing w:before="102"/>
        <w:ind w:left="2699"/>
        <w:rPr>
          <w:rFonts w:ascii="Arial"/>
          <w:sz w:val="14"/>
        </w:rPr>
      </w:pPr>
      <w:r>
        <w:rPr>
          <w:noProof/>
        </w:rPr>
        <mc:AlternateContent>
          <mc:Choice Requires="wps">
            <w:drawing>
              <wp:anchor distT="0" distB="0" distL="114300" distR="114300" simplePos="0" relativeHeight="15856" behindDoc="0" locked="0" layoutInCell="1" allowOverlap="1" wp14:anchorId="5534C995" wp14:editId="65262F4B">
                <wp:simplePos x="0" y="0"/>
                <wp:positionH relativeFrom="page">
                  <wp:posOffset>2894965</wp:posOffset>
                </wp:positionH>
                <wp:positionV relativeFrom="paragraph">
                  <wp:posOffset>132080</wp:posOffset>
                </wp:positionV>
                <wp:extent cx="12700" cy="0"/>
                <wp:effectExtent l="0" t="0" r="0" b="0"/>
                <wp:wrapNone/>
                <wp:docPr id="754" name="Line 3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69363C" id="Line 3313" o:spid="_x0000_s1026" style="position:absolute;z-index:1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7.95pt,10.4pt" to="228.9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" strokeweight=".11175mm">
                <o:lock v:ext="edit" shapetype="f"/>
                <w10:wrap anchorx="page"/>
              </v:line>
            </w:pict>
          </mc:Fallback>
        </mc:AlternateContent>
      </w:r>
      <w:r>
        <w:rPr>
          <w:noProof/>
        </w:rPr>
        <mc:AlternateContent>
          <mc:Choice Requires="wpg">
            <w:drawing>
              <wp:anchor distT="0" distB="0" distL="114300" distR="114300" simplePos="0" relativeHeight="15976" behindDoc="0" locked="0" layoutInCell="1" allowOverlap="1" wp14:anchorId="04F14C1B" wp14:editId="380164F3">
                <wp:simplePos x="0" y="0"/>
                <wp:positionH relativeFrom="page">
                  <wp:posOffset>4822825</wp:posOffset>
                </wp:positionH>
                <wp:positionV relativeFrom="paragraph">
                  <wp:posOffset>134620</wp:posOffset>
                </wp:positionV>
                <wp:extent cx="36195" cy="177800"/>
                <wp:effectExtent l="0" t="0" r="0" b="0"/>
                <wp:wrapNone/>
                <wp:docPr id="746" name="Group 3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 cy="177800"/>
                          <a:chOff x="7595" y="212"/>
                          <a:chExt cx="57" cy="280"/>
                        </a:xfrm>
                      </wpg:grpSpPr>
                      <wps:wsp>
                        <wps:cNvPr id="747" name="Freeform 3306"/>
                        <wps:cNvSpPr>
                          <a:spLocks/>
                        </wps:cNvSpPr>
                        <wps:spPr bwMode="auto">
                          <a:xfrm>
                            <a:off x="7614" y="227"/>
                            <a:ext cx="24" cy="24"/>
                          </a:xfrm>
                          <a:custGeom>
                            <a:avLst/>
                            <a:gdLst>
                              <a:gd name="T0" fmla="+- 0 7632 7614"/>
                              <a:gd name="T1" fmla="*/ T0 w 24"/>
                              <a:gd name="T2" fmla="+- 0 227 227"/>
                              <a:gd name="T3" fmla="*/ 227 h 24"/>
                              <a:gd name="T4" fmla="+- 0 7620 7614"/>
                              <a:gd name="T5" fmla="*/ T4 w 24"/>
                              <a:gd name="T6" fmla="+- 0 227 227"/>
                              <a:gd name="T7" fmla="*/ 227 h 24"/>
                              <a:gd name="T8" fmla="+- 0 7614 7614"/>
                              <a:gd name="T9" fmla="*/ T8 w 24"/>
                              <a:gd name="T10" fmla="+- 0 232 227"/>
                              <a:gd name="T11" fmla="*/ 232 h 24"/>
                              <a:gd name="T12" fmla="+- 0 7614 7614"/>
                              <a:gd name="T13" fmla="*/ T12 w 24"/>
                              <a:gd name="T14" fmla="+- 0 245 227"/>
                              <a:gd name="T15" fmla="*/ 245 h 24"/>
                              <a:gd name="T16" fmla="+- 0 7620 7614"/>
                              <a:gd name="T17" fmla="*/ T16 w 24"/>
                              <a:gd name="T18" fmla="+- 0 250 227"/>
                              <a:gd name="T19" fmla="*/ 250 h 24"/>
                              <a:gd name="T20" fmla="+- 0 7632 7614"/>
                              <a:gd name="T21" fmla="*/ T20 w 24"/>
                              <a:gd name="T22" fmla="+- 0 250 227"/>
                              <a:gd name="T23" fmla="*/ 250 h 24"/>
                              <a:gd name="T24" fmla="+- 0 7638 7614"/>
                              <a:gd name="T25" fmla="*/ T24 w 24"/>
                              <a:gd name="T26" fmla="+- 0 245 227"/>
                              <a:gd name="T27" fmla="*/ 245 h 24"/>
                              <a:gd name="T28" fmla="+- 0 7638 7614"/>
                              <a:gd name="T29" fmla="*/ T28 w 24"/>
                              <a:gd name="T30" fmla="+- 0 232 227"/>
                              <a:gd name="T31" fmla="*/ 232 h 24"/>
                              <a:gd name="T32" fmla="+- 0 7632 7614"/>
                              <a:gd name="T33" fmla="*/ T32 w 24"/>
                              <a:gd name="T34" fmla="+- 0 227 227"/>
                              <a:gd name="T35" fmla="*/ 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5"/>
                                </a:lnTo>
                                <a:lnTo>
                                  <a:pt x="0" y="18"/>
                                </a:lnTo>
                                <a:lnTo>
                                  <a:pt x="6" y="23"/>
                                </a:lnTo>
                                <a:lnTo>
                                  <a:pt x="18" y="23"/>
                                </a:lnTo>
                                <a:lnTo>
                                  <a:pt x="24" y="18"/>
                                </a:lnTo>
                                <a:lnTo>
                                  <a:pt x="24" y="5"/>
                                </a:lnTo>
                                <a:lnTo>
                                  <a:pt x="18"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Freeform 3307"/>
                        <wps:cNvSpPr>
                          <a:spLocks/>
                        </wps:cNvSpPr>
                        <wps:spPr bwMode="auto">
                          <a:xfrm>
                            <a:off x="7614" y="227"/>
                            <a:ext cx="24" cy="24"/>
                          </a:xfrm>
                          <a:custGeom>
                            <a:avLst/>
                            <a:gdLst>
                              <a:gd name="T0" fmla="+- 0 7614 7614"/>
                              <a:gd name="T1" fmla="*/ T0 w 24"/>
                              <a:gd name="T2" fmla="+- 0 239 227"/>
                              <a:gd name="T3" fmla="*/ 239 h 24"/>
                              <a:gd name="T4" fmla="+- 0 7614 7614"/>
                              <a:gd name="T5" fmla="*/ T4 w 24"/>
                              <a:gd name="T6" fmla="+- 0 232 227"/>
                              <a:gd name="T7" fmla="*/ 232 h 24"/>
                              <a:gd name="T8" fmla="+- 0 7620 7614"/>
                              <a:gd name="T9" fmla="*/ T8 w 24"/>
                              <a:gd name="T10" fmla="+- 0 227 227"/>
                              <a:gd name="T11" fmla="*/ 227 h 24"/>
                              <a:gd name="T12" fmla="+- 0 7626 7614"/>
                              <a:gd name="T13" fmla="*/ T12 w 24"/>
                              <a:gd name="T14" fmla="+- 0 227 227"/>
                              <a:gd name="T15" fmla="*/ 227 h 24"/>
                              <a:gd name="T16" fmla="+- 0 7632 7614"/>
                              <a:gd name="T17" fmla="*/ T16 w 24"/>
                              <a:gd name="T18" fmla="+- 0 227 227"/>
                              <a:gd name="T19" fmla="*/ 227 h 24"/>
                              <a:gd name="T20" fmla="+- 0 7638 7614"/>
                              <a:gd name="T21" fmla="*/ T20 w 24"/>
                              <a:gd name="T22" fmla="+- 0 232 227"/>
                              <a:gd name="T23" fmla="*/ 232 h 24"/>
                              <a:gd name="T24" fmla="+- 0 7638 7614"/>
                              <a:gd name="T25" fmla="*/ T24 w 24"/>
                              <a:gd name="T26" fmla="+- 0 239 227"/>
                              <a:gd name="T27" fmla="*/ 239 h 24"/>
                              <a:gd name="T28" fmla="+- 0 7638 7614"/>
                              <a:gd name="T29" fmla="*/ T28 w 24"/>
                              <a:gd name="T30" fmla="+- 0 245 227"/>
                              <a:gd name="T31" fmla="*/ 245 h 24"/>
                              <a:gd name="T32" fmla="+- 0 7632 7614"/>
                              <a:gd name="T33" fmla="*/ T32 w 24"/>
                              <a:gd name="T34" fmla="+- 0 250 227"/>
                              <a:gd name="T35" fmla="*/ 250 h 24"/>
                              <a:gd name="T36" fmla="+- 0 7626 7614"/>
                              <a:gd name="T37" fmla="*/ T36 w 24"/>
                              <a:gd name="T38" fmla="+- 0 250 227"/>
                              <a:gd name="T39" fmla="*/ 250 h 24"/>
                              <a:gd name="T40" fmla="+- 0 7620 7614"/>
                              <a:gd name="T41" fmla="*/ T40 w 24"/>
                              <a:gd name="T42" fmla="+- 0 250 227"/>
                              <a:gd name="T43" fmla="*/ 250 h 24"/>
                              <a:gd name="T44" fmla="+- 0 7614 7614"/>
                              <a:gd name="T45" fmla="*/ T44 w 24"/>
                              <a:gd name="T46" fmla="+- 0 245 227"/>
                              <a:gd name="T47" fmla="*/ 245 h 24"/>
                              <a:gd name="T48" fmla="+- 0 7614 7614"/>
                              <a:gd name="T49" fmla="*/ T48 w 24"/>
                              <a:gd name="T50" fmla="+- 0 239 227"/>
                              <a:gd name="T51" fmla="*/ 23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8" y="0"/>
                                </a:lnTo>
                                <a:lnTo>
                                  <a:pt x="24" y="5"/>
                                </a:lnTo>
                                <a:lnTo>
                                  <a:pt x="24" y="12"/>
                                </a:lnTo>
                                <a:lnTo>
                                  <a:pt x="24" y="18"/>
                                </a:lnTo>
                                <a:lnTo>
                                  <a:pt x="18" y="23"/>
                                </a:lnTo>
                                <a:lnTo>
                                  <a:pt x="12" y="23"/>
                                </a:lnTo>
                                <a:lnTo>
                                  <a:pt x="6" y="23"/>
                                </a:lnTo>
                                <a:lnTo>
                                  <a:pt x="0" y="18"/>
                                </a:lnTo>
                                <a:lnTo>
                                  <a:pt x="0" y="12"/>
                                </a:lnTo>
                              </a:path>
                            </a:pathLst>
                          </a:custGeom>
                          <a:noFill/>
                          <a:ln w="1879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3308"/>
                        <wps:cNvSpPr>
                          <a:spLocks/>
                        </wps:cNvSpPr>
                        <wps:spPr bwMode="auto">
                          <a:xfrm>
                            <a:off x="7614" y="335"/>
                            <a:ext cx="24" cy="24"/>
                          </a:xfrm>
                          <a:custGeom>
                            <a:avLst/>
                            <a:gdLst>
                              <a:gd name="T0" fmla="+- 0 7632 7614"/>
                              <a:gd name="T1" fmla="*/ T0 w 24"/>
                              <a:gd name="T2" fmla="+- 0 335 335"/>
                              <a:gd name="T3" fmla="*/ 335 h 24"/>
                              <a:gd name="T4" fmla="+- 0 7620 7614"/>
                              <a:gd name="T5" fmla="*/ T4 w 24"/>
                              <a:gd name="T6" fmla="+- 0 335 335"/>
                              <a:gd name="T7" fmla="*/ 335 h 24"/>
                              <a:gd name="T8" fmla="+- 0 7614 7614"/>
                              <a:gd name="T9" fmla="*/ T8 w 24"/>
                              <a:gd name="T10" fmla="+- 0 341 335"/>
                              <a:gd name="T11" fmla="*/ 341 h 24"/>
                              <a:gd name="T12" fmla="+- 0 7614 7614"/>
                              <a:gd name="T13" fmla="*/ T12 w 24"/>
                              <a:gd name="T14" fmla="+- 0 353 335"/>
                              <a:gd name="T15" fmla="*/ 353 h 24"/>
                              <a:gd name="T16" fmla="+- 0 7620 7614"/>
                              <a:gd name="T17" fmla="*/ T16 w 24"/>
                              <a:gd name="T18" fmla="+- 0 359 335"/>
                              <a:gd name="T19" fmla="*/ 359 h 24"/>
                              <a:gd name="T20" fmla="+- 0 7632 7614"/>
                              <a:gd name="T21" fmla="*/ T20 w 24"/>
                              <a:gd name="T22" fmla="+- 0 359 335"/>
                              <a:gd name="T23" fmla="*/ 359 h 24"/>
                              <a:gd name="T24" fmla="+- 0 7638 7614"/>
                              <a:gd name="T25" fmla="*/ T24 w 24"/>
                              <a:gd name="T26" fmla="+- 0 353 335"/>
                              <a:gd name="T27" fmla="*/ 353 h 24"/>
                              <a:gd name="T28" fmla="+- 0 7638 7614"/>
                              <a:gd name="T29" fmla="*/ T28 w 24"/>
                              <a:gd name="T30" fmla="+- 0 341 335"/>
                              <a:gd name="T31" fmla="*/ 341 h 24"/>
                              <a:gd name="T32" fmla="+- 0 7632 7614"/>
                              <a:gd name="T33" fmla="*/ T32 w 24"/>
                              <a:gd name="T34" fmla="+- 0 335 335"/>
                              <a:gd name="T35" fmla="*/ 3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6"/>
                                </a:lnTo>
                                <a:lnTo>
                                  <a:pt x="0" y="18"/>
                                </a:lnTo>
                                <a:lnTo>
                                  <a:pt x="6" y="24"/>
                                </a:lnTo>
                                <a:lnTo>
                                  <a:pt x="18" y="24"/>
                                </a:lnTo>
                                <a:lnTo>
                                  <a:pt x="24" y="18"/>
                                </a:lnTo>
                                <a:lnTo>
                                  <a:pt x="24" y="6"/>
                                </a:lnTo>
                                <a:lnTo>
                                  <a:pt x="1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Freeform 3309"/>
                        <wps:cNvSpPr>
                          <a:spLocks/>
                        </wps:cNvSpPr>
                        <wps:spPr bwMode="auto">
                          <a:xfrm>
                            <a:off x="7614" y="335"/>
                            <a:ext cx="24" cy="24"/>
                          </a:xfrm>
                          <a:custGeom>
                            <a:avLst/>
                            <a:gdLst>
                              <a:gd name="T0" fmla="+- 0 7632 7614"/>
                              <a:gd name="T1" fmla="*/ T0 w 24"/>
                              <a:gd name="T2" fmla="+- 0 335 335"/>
                              <a:gd name="T3" fmla="*/ 335 h 24"/>
                              <a:gd name="T4" fmla="+- 0 7620 7614"/>
                              <a:gd name="T5" fmla="*/ T4 w 24"/>
                              <a:gd name="T6" fmla="+- 0 335 335"/>
                              <a:gd name="T7" fmla="*/ 335 h 24"/>
                              <a:gd name="T8" fmla="+- 0 7614 7614"/>
                              <a:gd name="T9" fmla="*/ T8 w 24"/>
                              <a:gd name="T10" fmla="+- 0 341 335"/>
                              <a:gd name="T11" fmla="*/ 341 h 24"/>
                              <a:gd name="T12" fmla="+- 0 7614 7614"/>
                              <a:gd name="T13" fmla="*/ T12 w 24"/>
                              <a:gd name="T14" fmla="+- 0 353 335"/>
                              <a:gd name="T15" fmla="*/ 353 h 24"/>
                              <a:gd name="T16" fmla="+- 0 7620 7614"/>
                              <a:gd name="T17" fmla="*/ T16 w 24"/>
                              <a:gd name="T18" fmla="+- 0 359 335"/>
                              <a:gd name="T19" fmla="*/ 359 h 24"/>
                              <a:gd name="T20" fmla="+- 0 7632 7614"/>
                              <a:gd name="T21" fmla="*/ T20 w 24"/>
                              <a:gd name="T22" fmla="+- 0 359 335"/>
                              <a:gd name="T23" fmla="*/ 359 h 24"/>
                              <a:gd name="T24" fmla="+- 0 7638 7614"/>
                              <a:gd name="T25" fmla="*/ T24 w 24"/>
                              <a:gd name="T26" fmla="+- 0 353 335"/>
                              <a:gd name="T27" fmla="*/ 353 h 24"/>
                              <a:gd name="T28" fmla="+- 0 7638 7614"/>
                              <a:gd name="T29" fmla="*/ T28 w 24"/>
                              <a:gd name="T30" fmla="+- 0 341 335"/>
                              <a:gd name="T31" fmla="*/ 341 h 24"/>
                              <a:gd name="T32" fmla="+- 0 7632 7614"/>
                              <a:gd name="T33" fmla="*/ T32 w 24"/>
                              <a:gd name="T34" fmla="+- 0 335 335"/>
                              <a:gd name="T35" fmla="*/ 3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6" y="0"/>
                                </a:lnTo>
                                <a:lnTo>
                                  <a:pt x="0" y="6"/>
                                </a:lnTo>
                                <a:lnTo>
                                  <a:pt x="0" y="18"/>
                                </a:lnTo>
                                <a:lnTo>
                                  <a:pt x="6" y="24"/>
                                </a:lnTo>
                                <a:lnTo>
                                  <a:pt x="18" y="24"/>
                                </a:lnTo>
                                <a:lnTo>
                                  <a:pt x="24" y="18"/>
                                </a:lnTo>
                                <a:lnTo>
                                  <a:pt x="24" y="6"/>
                                </a:lnTo>
                                <a:lnTo>
                                  <a:pt x="1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3310"/>
                        <wps:cNvSpPr>
                          <a:spLocks/>
                        </wps:cNvSpPr>
                        <wps:spPr bwMode="auto">
                          <a:xfrm>
                            <a:off x="7614" y="335"/>
                            <a:ext cx="24" cy="24"/>
                          </a:xfrm>
                          <a:custGeom>
                            <a:avLst/>
                            <a:gdLst>
                              <a:gd name="T0" fmla="+- 0 7614 7614"/>
                              <a:gd name="T1" fmla="*/ T0 w 24"/>
                              <a:gd name="T2" fmla="+- 0 347 335"/>
                              <a:gd name="T3" fmla="*/ 347 h 24"/>
                              <a:gd name="T4" fmla="+- 0 7614 7614"/>
                              <a:gd name="T5" fmla="*/ T4 w 24"/>
                              <a:gd name="T6" fmla="+- 0 341 335"/>
                              <a:gd name="T7" fmla="*/ 341 h 24"/>
                              <a:gd name="T8" fmla="+- 0 7620 7614"/>
                              <a:gd name="T9" fmla="*/ T8 w 24"/>
                              <a:gd name="T10" fmla="+- 0 335 335"/>
                              <a:gd name="T11" fmla="*/ 335 h 24"/>
                              <a:gd name="T12" fmla="+- 0 7626 7614"/>
                              <a:gd name="T13" fmla="*/ T12 w 24"/>
                              <a:gd name="T14" fmla="+- 0 335 335"/>
                              <a:gd name="T15" fmla="*/ 335 h 24"/>
                              <a:gd name="T16" fmla="+- 0 7632 7614"/>
                              <a:gd name="T17" fmla="*/ T16 w 24"/>
                              <a:gd name="T18" fmla="+- 0 335 335"/>
                              <a:gd name="T19" fmla="*/ 335 h 24"/>
                              <a:gd name="T20" fmla="+- 0 7638 7614"/>
                              <a:gd name="T21" fmla="*/ T20 w 24"/>
                              <a:gd name="T22" fmla="+- 0 341 335"/>
                              <a:gd name="T23" fmla="*/ 341 h 24"/>
                              <a:gd name="T24" fmla="+- 0 7638 7614"/>
                              <a:gd name="T25" fmla="*/ T24 w 24"/>
                              <a:gd name="T26" fmla="+- 0 347 335"/>
                              <a:gd name="T27" fmla="*/ 347 h 24"/>
                              <a:gd name="T28" fmla="+- 0 7638 7614"/>
                              <a:gd name="T29" fmla="*/ T28 w 24"/>
                              <a:gd name="T30" fmla="+- 0 353 335"/>
                              <a:gd name="T31" fmla="*/ 353 h 24"/>
                              <a:gd name="T32" fmla="+- 0 7632 7614"/>
                              <a:gd name="T33" fmla="*/ T32 w 24"/>
                              <a:gd name="T34" fmla="+- 0 359 335"/>
                              <a:gd name="T35" fmla="*/ 359 h 24"/>
                              <a:gd name="T36" fmla="+- 0 7626 7614"/>
                              <a:gd name="T37" fmla="*/ T36 w 24"/>
                              <a:gd name="T38" fmla="+- 0 359 335"/>
                              <a:gd name="T39" fmla="*/ 359 h 24"/>
                              <a:gd name="T40" fmla="+- 0 7620 7614"/>
                              <a:gd name="T41" fmla="*/ T40 w 24"/>
                              <a:gd name="T42" fmla="+- 0 359 335"/>
                              <a:gd name="T43" fmla="*/ 359 h 24"/>
                              <a:gd name="T44" fmla="+- 0 7614 7614"/>
                              <a:gd name="T45" fmla="*/ T44 w 24"/>
                              <a:gd name="T46" fmla="+- 0 353 335"/>
                              <a:gd name="T47" fmla="*/ 353 h 24"/>
                              <a:gd name="T48" fmla="+- 0 7614 7614"/>
                              <a:gd name="T49" fmla="*/ T48 w 24"/>
                              <a:gd name="T50" fmla="+- 0 347 335"/>
                              <a:gd name="T51" fmla="*/ 34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8" y="0"/>
                                </a:lnTo>
                                <a:lnTo>
                                  <a:pt x="24" y="6"/>
                                </a:lnTo>
                                <a:lnTo>
                                  <a:pt x="24" y="12"/>
                                </a:lnTo>
                                <a:lnTo>
                                  <a:pt x="24" y="18"/>
                                </a:lnTo>
                                <a:lnTo>
                                  <a:pt x="18" y="24"/>
                                </a:lnTo>
                                <a:lnTo>
                                  <a:pt x="12" y="24"/>
                                </a:lnTo>
                                <a:lnTo>
                                  <a:pt x="6" y="24"/>
                                </a:lnTo>
                                <a:lnTo>
                                  <a:pt x="0" y="18"/>
                                </a:lnTo>
                                <a:lnTo>
                                  <a:pt x="0" y="12"/>
                                </a:lnTo>
                              </a:path>
                            </a:pathLst>
                          </a:custGeom>
                          <a:noFill/>
                          <a:ln w="1879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Freeform 3311"/>
                        <wps:cNvSpPr>
                          <a:spLocks/>
                        </wps:cNvSpPr>
                        <wps:spPr bwMode="auto">
                          <a:xfrm>
                            <a:off x="7610" y="453"/>
                            <a:ext cx="24" cy="24"/>
                          </a:xfrm>
                          <a:custGeom>
                            <a:avLst/>
                            <a:gdLst>
                              <a:gd name="T0" fmla="+- 0 7628 7610"/>
                              <a:gd name="T1" fmla="*/ T0 w 24"/>
                              <a:gd name="T2" fmla="+- 0 454 454"/>
                              <a:gd name="T3" fmla="*/ 454 h 24"/>
                              <a:gd name="T4" fmla="+- 0 7615 7610"/>
                              <a:gd name="T5" fmla="*/ T4 w 24"/>
                              <a:gd name="T6" fmla="+- 0 454 454"/>
                              <a:gd name="T7" fmla="*/ 454 h 24"/>
                              <a:gd name="T8" fmla="+- 0 7610 7610"/>
                              <a:gd name="T9" fmla="*/ T8 w 24"/>
                              <a:gd name="T10" fmla="+- 0 459 454"/>
                              <a:gd name="T11" fmla="*/ 459 h 24"/>
                              <a:gd name="T12" fmla="+- 0 7610 7610"/>
                              <a:gd name="T13" fmla="*/ T12 w 24"/>
                              <a:gd name="T14" fmla="+- 0 472 454"/>
                              <a:gd name="T15" fmla="*/ 472 h 24"/>
                              <a:gd name="T16" fmla="+- 0 7615 7610"/>
                              <a:gd name="T17" fmla="*/ T16 w 24"/>
                              <a:gd name="T18" fmla="+- 0 477 454"/>
                              <a:gd name="T19" fmla="*/ 477 h 24"/>
                              <a:gd name="T20" fmla="+- 0 7628 7610"/>
                              <a:gd name="T21" fmla="*/ T20 w 24"/>
                              <a:gd name="T22" fmla="+- 0 477 454"/>
                              <a:gd name="T23" fmla="*/ 477 h 24"/>
                              <a:gd name="T24" fmla="+- 0 7633 7610"/>
                              <a:gd name="T25" fmla="*/ T24 w 24"/>
                              <a:gd name="T26" fmla="+- 0 472 454"/>
                              <a:gd name="T27" fmla="*/ 472 h 24"/>
                              <a:gd name="T28" fmla="+- 0 7633 7610"/>
                              <a:gd name="T29" fmla="*/ T28 w 24"/>
                              <a:gd name="T30" fmla="+- 0 459 454"/>
                              <a:gd name="T31" fmla="*/ 459 h 24"/>
                              <a:gd name="T32" fmla="+- 0 7628 7610"/>
                              <a:gd name="T33" fmla="*/ T32 w 24"/>
                              <a:gd name="T34" fmla="+- 0 454 454"/>
                              <a:gd name="T35" fmla="*/ 4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Freeform 3312"/>
                        <wps:cNvSpPr>
                          <a:spLocks/>
                        </wps:cNvSpPr>
                        <wps:spPr bwMode="auto">
                          <a:xfrm>
                            <a:off x="7610" y="453"/>
                            <a:ext cx="24" cy="24"/>
                          </a:xfrm>
                          <a:custGeom>
                            <a:avLst/>
                            <a:gdLst>
                              <a:gd name="T0" fmla="+- 0 7610 7610"/>
                              <a:gd name="T1" fmla="*/ T0 w 24"/>
                              <a:gd name="T2" fmla="+- 0 465 454"/>
                              <a:gd name="T3" fmla="*/ 465 h 24"/>
                              <a:gd name="T4" fmla="+- 0 7610 7610"/>
                              <a:gd name="T5" fmla="*/ T4 w 24"/>
                              <a:gd name="T6" fmla="+- 0 459 454"/>
                              <a:gd name="T7" fmla="*/ 459 h 24"/>
                              <a:gd name="T8" fmla="+- 0 7615 7610"/>
                              <a:gd name="T9" fmla="*/ T8 w 24"/>
                              <a:gd name="T10" fmla="+- 0 454 454"/>
                              <a:gd name="T11" fmla="*/ 454 h 24"/>
                              <a:gd name="T12" fmla="+- 0 7622 7610"/>
                              <a:gd name="T13" fmla="*/ T12 w 24"/>
                              <a:gd name="T14" fmla="+- 0 454 454"/>
                              <a:gd name="T15" fmla="*/ 454 h 24"/>
                              <a:gd name="T16" fmla="+- 0 7628 7610"/>
                              <a:gd name="T17" fmla="*/ T16 w 24"/>
                              <a:gd name="T18" fmla="+- 0 454 454"/>
                              <a:gd name="T19" fmla="*/ 454 h 24"/>
                              <a:gd name="T20" fmla="+- 0 7633 7610"/>
                              <a:gd name="T21" fmla="*/ T20 w 24"/>
                              <a:gd name="T22" fmla="+- 0 459 454"/>
                              <a:gd name="T23" fmla="*/ 459 h 24"/>
                              <a:gd name="T24" fmla="+- 0 7633 7610"/>
                              <a:gd name="T25" fmla="*/ T24 w 24"/>
                              <a:gd name="T26" fmla="+- 0 465 454"/>
                              <a:gd name="T27" fmla="*/ 465 h 24"/>
                              <a:gd name="T28" fmla="+- 0 7633 7610"/>
                              <a:gd name="T29" fmla="*/ T28 w 24"/>
                              <a:gd name="T30" fmla="+- 0 472 454"/>
                              <a:gd name="T31" fmla="*/ 472 h 24"/>
                              <a:gd name="T32" fmla="+- 0 7628 7610"/>
                              <a:gd name="T33" fmla="*/ T32 w 24"/>
                              <a:gd name="T34" fmla="+- 0 477 454"/>
                              <a:gd name="T35" fmla="*/ 477 h 24"/>
                              <a:gd name="T36" fmla="+- 0 7622 7610"/>
                              <a:gd name="T37" fmla="*/ T36 w 24"/>
                              <a:gd name="T38" fmla="+- 0 477 454"/>
                              <a:gd name="T39" fmla="*/ 477 h 24"/>
                              <a:gd name="T40" fmla="+- 0 7615 7610"/>
                              <a:gd name="T41" fmla="*/ T40 w 24"/>
                              <a:gd name="T42" fmla="+- 0 477 454"/>
                              <a:gd name="T43" fmla="*/ 477 h 24"/>
                              <a:gd name="T44" fmla="+- 0 7610 7610"/>
                              <a:gd name="T45" fmla="*/ T44 w 24"/>
                              <a:gd name="T46" fmla="+- 0 472 454"/>
                              <a:gd name="T47" fmla="*/ 472 h 24"/>
                              <a:gd name="T48" fmla="+- 0 7610 7610"/>
                              <a:gd name="T49" fmla="*/ T48 w 24"/>
                              <a:gd name="T50" fmla="+- 0 465 454"/>
                              <a:gd name="T51" fmla="*/ 46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5" y="0"/>
                                </a:lnTo>
                                <a:lnTo>
                                  <a:pt x="12" y="0"/>
                                </a:lnTo>
                                <a:lnTo>
                                  <a:pt x="18" y="0"/>
                                </a:lnTo>
                                <a:lnTo>
                                  <a:pt x="23" y="5"/>
                                </a:lnTo>
                                <a:lnTo>
                                  <a:pt x="23" y="11"/>
                                </a:lnTo>
                                <a:lnTo>
                                  <a:pt x="23" y="18"/>
                                </a:lnTo>
                                <a:lnTo>
                                  <a:pt x="18" y="23"/>
                                </a:lnTo>
                                <a:lnTo>
                                  <a:pt x="12" y="23"/>
                                </a:lnTo>
                                <a:lnTo>
                                  <a:pt x="5" y="23"/>
                                </a:lnTo>
                                <a:lnTo>
                                  <a:pt x="0" y="18"/>
                                </a:lnTo>
                                <a:lnTo>
                                  <a:pt x="0" y="11"/>
                                </a:lnTo>
                              </a:path>
                            </a:pathLst>
                          </a:custGeom>
                          <a:noFill/>
                          <a:ln w="18797">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ACCA5D" id="Group 3305" o:spid="_x0000_s1026" style="position:absolute;margin-left:379.75pt;margin-top:10.6pt;width:2.85pt;height:14pt;z-index:15976;mso-position-horizontal-relative:page" coordorigin="7595,212" coordsize="57,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">
                <v:shape id="Freeform 3306" o:spid="_x0000_s1027" style="position:absolute;left:7614;top:22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" path="m18,l6,,,5,,18r6,5l18,23r6,-5l24,5,18,xe" fillcolor="#bdbdbd" stroked="f">
                  <v:path arrowok="t" o:connecttype="custom" o:connectlocs="18,227;6,227;0,232;0,245;6,250;18,250;24,245;24,232;18,227" o:connectangles="0,0,0,0,0,0,0,0,0"/>
                </v:shape>
                <v:shape id="Freeform 3307" o:spid="_x0000_s1028" style="position:absolute;left:7614;top:22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" path="m,12l,5,6,r6,l18,r6,5l24,12r,6l18,23r-6,l6,23,,18,,12e" filled="f" strokecolor="#bdbdbd" strokeweight=".52214mm">
                  <v:path arrowok="t" o:connecttype="custom" o:connectlocs="0,239;0,232;6,227;12,227;18,227;24,232;24,239;24,245;18,250;12,250;6,250;0,245;0,239" o:connectangles="0,0,0,0,0,0,0,0,0,0,0,0,0"/>
                </v:shape>
                <v:shape id="Freeform 3308" o:spid="_x0000_s1029" style="position:absolute;left:7614;top:33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" path="m18,l6,,,6,,18r6,6l18,24r6,-6l24,6,18,xe" fillcolor="blue" stroked="f">
                  <v:path arrowok="t" o:connecttype="custom" o:connectlocs="18,335;6,335;0,341;0,353;6,359;18,359;24,353;24,341;18,335" o:connectangles="0,0,0,0,0,0,0,0,0"/>
                </v:shape>
                <v:shape id="Freeform 3309" o:spid="_x0000_s1030" style="position:absolute;left:7614;top:33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" path="m18,l6,,,6,,18r6,6l18,24r6,-6l24,6,18,xe" fillcolor="blue" stroked="f">
                  <v:path arrowok="t" o:connecttype="custom" o:connectlocs="18,335;6,335;0,341;0,353;6,359;18,359;24,353;24,341;18,335" o:connectangles="0,0,0,0,0,0,0,0,0"/>
                </v:shape>
                <v:shape id="Freeform 3310" o:spid="_x0000_s1031" style="position:absolute;left:7614;top:33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" path="m,12l,6,6,r6,l18,r6,6l24,12r,6l18,24r-6,l6,24,,18,,12e" filled="f" strokecolor="blue" strokeweight=".52214mm">
                  <v:path arrowok="t" o:connecttype="custom" o:connectlocs="0,347;0,341;6,335;12,335;18,335;24,341;24,347;24,353;18,359;12,359;6,359;0,353;0,347" o:connectangles="0,0,0,0,0,0,0,0,0,0,0,0,0"/>
                </v:shape>
                <v:shape id="Freeform 3311" o:spid="_x0000_s1032" style="position:absolute;left:7610;top:45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" path="m18,l5,,,5,,18r5,5l18,23r5,-5l23,5,18,xe" fillcolor="#d70000" stroked="f">
                  <v:path arrowok="t" o:connecttype="custom" o:connectlocs="18,454;5,454;0,459;0,472;5,477;18,477;23,472;23,459;18,454" o:connectangles="0,0,0,0,0,0,0,0,0"/>
                </v:shape>
                <v:shape id="Freeform 3312" o:spid="_x0000_s1033" style="position:absolute;left:7610;top:45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" path="m,11l,5,5,r7,l18,r5,5l23,11r,7l18,23r-6,l5,23,,18,,11e" filled="f" strokecolor="#d70000" strokeweight=".52214mm">
                  <v:path arrowok="t" o:connecttype="custom" o:connectlocs="0,465;0,459;5,454;12,454;18,454;23,459;23,465;23,472;18,477;12,477;5,477;0,472;0,465" o:connectangles="0,0,0,0,0,0,0,0,0,0,0,0,0"/>
                </v:shape>
                <w10:wrap anchorx="page"/>
              </v:group>
            </w:pict>
          </mc:Fallback>
        </mc:AlternateContent>
      </w:r>
      <w:r w:rsidR="009B75EF">
        <w:rPr>
          <w:rFonts w:ascii="Arial"/>
          <w:sz w:val="14"/>
        </w:rPr>
        <w:t>20</w:t>
      </w:r>
    </w:p>
    <w:p w14:paraId="7812A524" w14:textId="77777777" w:rsidR="005313F1" w:rsidRDefault="005313F1">
      <w:pPr>
        <w:pStyle w:val="BodyText"/>
        <w:spacing w:before="6"/>
        <w:rPr>
          <w:rFonts w:ascii="Arial"/>
          <w:sz w:val="26"/>
        </w:rPr>
      </w:pPr>
    </w:p>
    <w:p w14:paraId="7E565CDF" w14:textId="77777777" w:rsidR="005313F1" w:rsidRDefault="00090D17">
      <w:pPr>
        <w:spacing w:before="98"/>
        <w:ind w:left="2738"/>
        <w:rPr>
          <w:rFonts w:ascii="Arial"/>
          <w:sz w:val="14"/>
        </w:rPr>
      </w:pPr>
      <w:r>
        <w:rPr>
          <w:noProof/>
        </w:rPr>
        <mc:AlternateContent>
          <mc:Choice Requires="wps">
            <w:drawing>
              <wp:anchor distT="0" distB="0" distL="0" distR="0" simplePos="0" relativeHeight="12656" behindDoc="0" locked="0" layoutInCell="1" allowOverlap="1" wp14:anchorId="288AA083" wp14:editId="693C7A15">
                <wp:simplePos x="0" y="0"/>
                <wp:positionH relativeFrom="page">
                  <wp:posOffset>3018790</wp:posOffset>
                </wp:positionH>
                <wp:positionV relativeFrom="paragraph">
                  <wp:posOffset>231775</wp:posOffset>
                </wp:positionV>
                <wp:extent cx="0" cy="0"/>
                <wp:effectExtent l="0" t="0" r="0" b="0"/>
                <wp:wrapTopAndBottom/>
                <wp:docPr id="745" name="Line 3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1E70C3" id="Line 3304" o:spid="_x0000_s1026" style="position:absolute;z-index:1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7.7pt,18.25pt" to="237.7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680" behindDoc="0" locked="0" layoutInCell="1" allowOverlap="1" wp14:anchorId="5024762F" wp14:editId="21D6BAE6">
                <wp:simplePos x="0" y="0"/>
                <wp:positionH relativeFrom="page">
                  <wp:posOffset>3264535</wp:posOffset>
                </wp:positionH>
                <wp:positionV relativeFrom="paragraph">
                  <wp:posOffset>231775</wp:posOffset>
                </wp:positionV>
                <wp:extent cx="0" cy="0"/>
                <wp:effectExtent l="0" t="0" r="0" b="0"/>
                <wp:wrapTopAndBottom/>
                <wp:docPr id="744" name="Line 3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B2D59B" id="Line 3303" o:spid="_x0000_s1026" style="position:absolute;z-index:12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57.05pt,18.25pt" to="257.0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704" behindDoc="0" locked="0" layoutInCell="1" allowOverlap="1" wp14:anchorId="45CCCA84" wp14:editId="5C82164C">
                <wp:simplePos x="0" y="0"/>
                <wp:positionH relativeFrom="page">
                  <wp:posOffset>3510280</wp:posOffset>
                </wp:positionH>
                <wp:positionV relativeFrom="paragraph">
                  <wp:posOffset>231775</wp:posOffset>
                </wp:positionV>
                <wp:extent cx="0" cy="0"/>
                <wp:effectExtent l="0" t="0" r="0" b="0"/>
                <wp:wrapTopAndBottom/>
                <wp:docPr id="743" name="Line 3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FA03688" id="Line 3302" o:spid="_x0000_s1026" style="position:absolute;z-index:1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6.4pt,18.25pt" to="276.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" strokeweight=".11175mm">
                <o:lock v:ext="edit" shapetype="f"/>
                <w10:wrap type="topAndBottom" anchorx="page"/>
              </v:line>
            </w:pict>
          </mc:Fallback>
        </mc:AlternateContent>
      </w:r>
      <w:r>
        <w:rPr>
          <w:noProof/>
        </w:rPr>
        <mc:AlternateContent>
          <mc:Choice Requires="wps">
            <w:drawing>
              <wp:anchor distT="0" distB="0" distL="0" distR="0" simplePos="0" relativeHeight="12728" behindDoc="0" locked="0" layoutInCell="1" allowOverlap="1" wp14:anchorId="059E547A" wp14:editId="261B9142">
                <wp:simplePos x="0" y="0"/>
                <wp:positionH relativeFrom="page">
                  <wp:posOffset>3756025</wp:posOffset>
                </wp:positionH>
                <wp:positionV relativeFrom="paragraph">
                  <wp:posOffset>231775</wp:posOffset>
                </wp:positionV>
                <wp:extent cx="0" cy="0"/>
                <wp:effectExtent l="0" t="0" r="0" b="0"/>
                <wp:wrapTopAndBottom/>
                <wp:docPr id="742" name="Line 3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EB6513" id="Line 3301" o:spid="_x0000_s1026" style="position:absolute;z-index:12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5.75pt,18.25pt" to="295.7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752" behindDoc="0" locked="0" layoutInCell="1" allowOverlap="1" wp14:anchorId="0AA048A7" wp14:editId="420FE092">
                <wp:simplePos x="0" y="0"/>
                <wp:positionH relativeFrom="page">
                  <wp:posOffset>4001770</wp:posOffset>
                </wp:positionH>
                <wp:positionV relativeFrom="paragraph">
                  <wp:posOffset>231775</wp:posOffset>
                </wp:positionV>
                <wp:extent cx="0" cy="0"/>
                <wp:effectExtent l="0" t="0" r="0" b="0"/>
                <wp:wrapTopAndBottom/>
                <wp:docPr id="741" name="Line 3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CB9656" id="Line 3300" o:spid="_x0000_s1026" style="position:absolute;z-index:1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5.1pt,18.25pt" to="315.1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" strokeweight=".11175mm">
                <o:lock v:ext="edit" shapetype="f"/>
                <w10:wrap type="topAndBottom" anchorx="page"/>
              </v:line>
            </w:pict>
          </mc:Fallback>
        </mc:AlternateContent>
      </w:r>
      <w:r>
        <w:rPr>
          <w:noProof/>
        </w:rPr>
        <mc:AlternateContent>
          <mc:Choice Requires="wps">
            <w:drawing>
              <wp:anchor distT="0" distB="0" distL="0" distR="0" simplePos="0" relativeHeight="12776" behindDoc="0" locked="0" layoutInCell="1" allowOverlap="1" wp14:anchorId="762719D3" wp14:editId="5516BD38">
                <wp:simplePos x="0" y="0"/>
                <wp:positionH relativeFrom="page">
                  <wp:posOffset>4247515</wp:posOffset>
                </wp:positionH>
                <wp:positionV relativeFrom="paragraph">
                  <wp:posOffset>231775</wp:posOffset>
                </wp:positionV>
                <wp:extent cx="0" cy="0"/>
                <wp:effectExtent l="0" t="0" r="0" b="0"/>
                <wp:wrapTopAndBottom/>
                <wp:docPr id="740" name="Line 3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D66DF3" id="Line 3299" o:spid="_x0000_s1026" style="position:absolute;z-index:12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4.45pt,18.25pt" to="334.4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4jAwIAABEEAAAOAAAAZHJzL2Uyb0RvYy54bWysU1HP2iAUfV+y/0B417ba+W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800" behindDoc="0" locked="0" layoutInCell="1" allowOverlap="1" wp14:anchorId="6465FA10" wp14:editId="37372728">
                <wp:simplePos x="0" y="0"/>
                <wp:positionH relativeFrom="page">
                  <wp:posOffset>4493895</wp:posOffset>
                </wp:positionH>
                <wp:positionV relativeFrom="paragraph">
                  <wp:posOffset>231775</wp:posOffset>
                </wp:positionV>
                <wp:extent cx="0" cy="0"/>
                <wp:effectExtent l="0" t="0" r="0" b="0"/>
                <wp:wrapTopAndBottom/>
                <wp:docPr id="739" name="Line 3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A079CA" id="Line 3298" o:spid="_x0000_s1026" style="position:absolute;z-index:1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3.85pt,18.25pt" to="353.8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O9AwIAABEEAAAOAAAAZHJzL2Uyb0RvYy54bWysU1HP2iAUfV+y/0B417ba+W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" strokeweight=".11175mm">
                <o:lock v:ext="edit" shapetype="f"/>
                <w10:wrap type="topAndBottom" anchorx="page"/>
              </v:line>
            </w:pict>
          </mc:Fallback>
        </mc:AlternateContent>
      </w:r>
      <w:r>
        <w:rPr>
          <w:noProof/>
        </w:rPr>
        <mc:AlternateContent>
          <mc:Choice Requires="wps">
            <w:drawing>
              <wp:anchor distT="0" distB="0" distL="0" distR="0" simplePos="0" relativeHeight="12824" behindDoc="0" locked="0" layoutInCell="1" allowOverlap="1" wp14:anchorId="59E60039" wp14:editId="67A36A9D">
                <wp:simplePos x="0" y="0"/>
                <wp:positionH relativeFrom="page">
                  <wp:posOffset>4739640</wp:posOffset>
                </wp:positionH>
                <wp:positionV relativeFrom="paragraph">
                  <wp:posOffset>231775</wp:posOffset>
                </wp:positionV>
                <wp:extent cx="0" cy="0"/>
                <wp:effectExtent l="0" t="0" r="0" b="0"/>
                <wp:wrapTopAndBottom/>
                <wp:docPr id="738" name="Line 3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982BC6" id="Line 3297" o:spid="_x0000_s1026" style="position:absolute;z-index:12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3.2pt,18.25pt" to="373.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848" behindDoc="0" locked="0" layoutInCell="1" allowOverlap="1" wp14:anchorId="033DF60F" wp14:editId="7B155BF0">
                <wp:simplePos x="0" y="0"/>
                <wp:positionH relativeFrom="page">
                  <wp:posOffset>4985385</wp:posOffset>
                </wp:positionH>
                <wp:positionV relativeFrom="paragraph">
                  <wp:posOffset>231775</wp:posOffset>
                </wp:positionV>
                <wp:extent cx="0" cy="0"/>
                <wp:effectExtent l="0" t="0" r="0" b="0"/>
                <wp:wrapTopAndBottom/>
                <wp:docPr id="737" name="Line 3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30CD55A" id="Line 3296" o:spid="_x0000_s1026" style="position:absolute;z-index:1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55pt,18.25pt" to="392.5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" strokeweight=".11175mm">
                <o:lock v:ext="edit" shapetype="f"/>
                <w10:wrap type="topAndBottom" anchorx="page"/>
              </v:line>
            </w:pict>
          </mc:Fallback>
        </mc:AlternateContent>
      </w:r>
      <w:r>
        <w:rPr>
          <w:noProof/>
        </w:rPr>
        <mc:AlternateContent>
          <mc:Choice Requires="wps">
            <w:drawing>
              <wp:anchor distT="0" distB="0" distL="0" distR="0" simplePos="0" relativeHeight="12872" behindDoc="0" locked="0" layoutInCell="1" allowOverlap="1" wp14:anchorId="7D74F2C2" wp14:editId="0A91F4E4">
                <wp:simplePos x="0" y="0"/>
                <wp:positionH relativeFrom="page">
                  <wp:posOffset>5231130</wp:posOffset>
                </wp:positionH>
                <wp:positionV relativeFrom="paragraph">
                  <wp:posOffset>231775</wp:posOffset>
                </wp:positionV>
                <wp:extent cx="0" cy="0"/>
                <wp:effectExtent l="0" t="0" r="0" b="0"/>
                <wp:wrapTopAndBottom/>
                <wp:docPr id="736" name="Line 3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0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F7FA14" id="Line 3295" o:spid="_x0000_s1026" style="position:absolute;z-index:12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11.9pt,18.25pt" to="411.9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" strokeweight=".11175mm">
                <o:lock v:ext="edit" shapetype="f"/>
                <w10:wrap type="topAndBottom" anchorx="page"/>
              </v:line>
            </w:pict>
          </mc:Fallback>
        </mc:AlternateContent>
      </w:r>
      <w:r w:rsidR="009B75EF">
        <w:rPr>
          <w:rFonts w:ascii="Arial"/>
          <w:w w:val="101"/>
          <w:sz w:val="14"/>
        </w:rPr>
        <w:t>0</w:t>
      </w:r>
    </w:p>
    <w:p w14:paraId="5235CE86" w14:textId="77777777" w:rsidR="005313F1" w:rsidRDefault="009B75EF">
      <w:pPr>
        <w:tabs>
          <w:tab w:val="left" w:pos="387"/>
          <w:tab w:val="left" w:pos="774"/>
          <w:tab w:val="left" w:pos="1182"/>
          <w:tab w:val="left" w:pos="1569"/>
          <w:tab w:val="left" w:pos="1956"/>
          <w:tab w:val="left" w:pos="2343"/>
          <w:tab w:val="left" w:pos="2731"/>
          <w:tab w:val="left" w:pos="3118"/>
          <w:tab w:val="left" w:pos="3497"/>
        </w:tabs>
        <w:ind w:right="624"/>
        <w:jc w:val="center"/>
        <w:rPr>
          <w:rFonts w:ascii="Arial" w:hAnsi="Arial"/>
          <w:sz w:val="14"/>
        </w:rPr>
      </w:pPr>
      <w:r>
        <w:rPr>
          <w:rFonts w:ascii="Arial" w:hAnsi="Arial"/>
          <w:sz w:val="14"/>
        </w:rPr>
        <w:t>−3</w:t>
      </w:r>
      <w:r>
        <w:rPr>
          <w:rFonts w:ascii="Arial" w:hAnsi="Arial"/>
          <w:sz w:val="14"/>
        </w:rPr>
        <w:tab/>
        <w:t>−2</w:t>
      </w:r>
      <w:r>
        <w:rPr>
          <w:rFonts w:ascii="Arial" w:hAnsi="Arial"/>
          <w:sz w:val="14"/>
        </w:rPr>
        <w:tab/>
        <w:t>−1</w:t>
      </w:r>
      <w:r>
        <w:rPr>
          <w:rFonts w:ascii="Arial" w:hAnsi="Arial"/>
          <w:sz w:val="14"/>
        </w:rPr>
        <w:tab/>
        <w:t>0</w:t>
      </w:r>
      <w:r>
        <w:rPr>
          <w:rFonts w:ascii="Arial" w:hAnsi="Arial"/>
          <w:sz w:val="14"/>
        </w:rPr>
        <w:tab/>
        <w:t>1</w:t>
      </w:r>
      <w:r>
        <w:rPr>
          <w:rFonts w:ascii="Arial" w:hAnsi="Arial"/>
          <w:sz w:val="14"/>
        </w:rPr>
        <w:tab/>
        <w:t>2</w:t>
      </w:r>
      <w:r>
        <w:rPr>
          <w:rFonts w:ascii="Arial" w:hAnsi="Arial"/>
          <w:sz w:val="14"/>
        </w:rPr>
        <w:tab/>
        <w:t>3</w:t>
      </w:r>
      <w:r>
        <w:rPr>
          <w:rFonts w:ascii="Arial" w:hAnsi="Arial"/>
          <w:sz w:val="14"/>
        </w:rPr>
        <w:tab/>
        <w:t>4</w:t>
      </w:r>
      <w:r>
        <w:rPr>
          <w:rFonts w:ascii="Arial" w:hAnsi="Arial"/>
          <w:sz w:val="14"/>
        </w:rPr>
        <w:tab/>
        <w:t>5</w:t>
      </w:r>
      <w:r>
        <w:rPr>
          <w:rFonts w:ascii="Arial" w:hAnsi="Arial"/>
          <w:sz w:val="14"/>
        </w:rPr>
        <w:tab/>
      </w:r>
      <w:r>
        <w:rPr>
          <w:rFonts w:ascii="Arial" w:hAnsi="Arial"/>
          <w:position w:val="1"/>
          <w:sz w:val="14"/>
        </w:rPr>
        <w:t>6</w:t>
      </w:r>
    </w:p>
    <w:p w14:paraId="7540B9BA" w14:textId="77777777" w:rsidR="005313F1" w:rsidRDefault="009B75EF">
      <w:pPr>
        <w:spacing w:before="40"/>
        <w:ind w:right="444"/>
        <w:jc w:val="center"/>
        <w:rPr>
          <w:rFonts w:ascii="Arial"/>
          <w:b/>
          <w:sz w:val="14"/>
        </w:rPr>
      </w:pPr>
      <w:r>
        <w:rPr>
          <w:rFonts w:ascii="Arial"/>
          <w:b/>
          <w:sz w:val="14"/>
        </w:rPr>
        <w:t>log</w:t>
      </w:r>
      <w:r>
        <w:rPr>
          <w:rFonts w:ascii="Arial"/>
          <w:b/>
          <w:position w:val="-4"/>
          <w:sz w:val="8"/>
        </w:rPr>
        <w:t xml:space="preserve">2 </w:t>
      </w:r>
      <w:r>
        <w:rPr>
          <w:rFonts w:ascii="Arial"/>
          <w:b/>
          <w:sz w:val="14"/>
        </w:rPr>
        <w:t>(FC)</w:t>
      </w:r>
    </w:p>
    <w:p w14:paraId="4F22069C" w14:textId="77777777" w:rsidR="005313F1" w:rsidRDefault="009B75EF">
      <w:pPr>
        <w:spacing w:before="109"/>
        <w:ind w:right="964"/>
        <w:jc w:val="center"/>
      </w:pPr>
      <w:r>
        <w:rPr>
          <w:w w:val="120"/>
        </w:rPr>
        <w:t>(a)</w:t>
      </w:r>
    </w:p>
    <w:p w14:paraId="67647A31" w14:textId="77777777" w:rsidR="005313F1" w:rsidRDefault="009B75EF">
      <w:pPr>
        <w:spacing w:before="133"/>
        <w:ind w:right="657"/>
        <w:jc w:val="center"/>
        <w:rPr>
          <w:rFonts w:ascii="Arial"/>
          <w:b/>
          <w:sz w:val="14"/>
        </w:rPr>
      </w:pPr>
      <w:r>
        <w:rPr>
          <w:rFonts w:ascii="Arial"/>
          <w:b/>
          <w:w w:val="105"/>
          <w:sz w:val="14"/>
        </w:rPr>
        <w:t>CC-IL7R</w:t>
      </w:r>
    </w:p>
    <w:p w14:paraId="14B09CBE" w14:textId="77777777" w:rsidR="005313F1" w:rsidRDefault="00090D17">
      <w:pPr>
        <w:spacing w:before="104"/>
        <w:ind w:left="2524"/>
        <w:rPr>
          <w:rFonts w:ascii="Arial"/>
          <w:sz w:val="14"/>
        </w:rPr>
      </w:pPr>
      <w:r>
        <w:rPr>
          <w:noProof/>
        </w:rPr>
        <mc:AlternateContent>
          <mc:Choice Requires="wps">
            <w:drawing>
              <wp:anchor distT="0" distB="0" distL="114300" distR="114300" simplePos="0" relativeHeight="16288" behindDoc="0" locked="0" layoutInCell="1" allowOverlap="1" wp14:anchorId="1C6C7E69" wp14:editId="093A42BD">
                <wp:simplePos x="0" y="0"/>
                <wp:positionH relativeFrom="page">
                  <wp:posOffset>2783840</wp:posOffset>
                </wp:positionH>
                <wp:positionV relativeFrom="paragraph">
                  <wp:posOffset>132715</wp:posOffset>
                </wp:positionV>
                <wp:extent cx="13335" cy="0"/>
                <wp:effectExtent l="0" t="0" r="0" b="0"/>
                <wp:wrapNone/>
                <wp:docPr id="735" name="Line 3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6F9C38" id="Line 3294" o:spid="_x0000_s1026" style="position:absolute;z-index: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2pt,10.45pt" to="220.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" strokeweight=".11525mm">
                <o:lock v:ext="edit" shapetype="f"/>
                <w10:wrap anchorx="page"/>
              </v:line>
            </w:pict>
          </mc:Fallback>
        </mc:AlternateContent>
      </w:r>
      <w:r>
        <w:rPr>
          <w:noProof/>
        </w:rPr>
        <mc:AlternateContent>
          <mc:Choice Requires="wps">
            <w:drawing>
              <wp:anchor distT="0" distB="0" distL="114300" distR="114300" simplePos="0" relativeHeight="16408" behindDoc="0" locked="0" layoutInCell="1" allowOverlap="1" wp14:anchorId="1B1EEFCE" wp14:editId="0CE26C95">
                <wp:simplePos x="0" y="0"/>
                <wp:positionH relativeFrom="page">
                  <wp:posOffset>2795270</wp:posOffset>
                </wp:positionH>
                <wp:positionV relativeFrom="paragraph">
                  <wp:posOffset>38735</wp:posOffset>
                </wp:positionV>
                <wp:extent cx="2542540" cy="2034540"/>
                <wp:effectExtent l="0" t="0" r="0" b="0"/>
                <wp:wrapNone/>
                <wp:docPr id="734" name="Text Box 3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42540" cy="2034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6"/>
                              <w:gridCol w:w="471"/>
                              <w:gridCol w:w="2366"/>
                            </w:tblGrid>
                            <w:tr w:rsidR="005A72E5" w14:paraId="0EBF2CBC" w14:textId="77777777">
                              <w:trPr>
                                <w:trHeight w:val="2654"/>
                              </w:trPr>
                              <w:tc>
                                <w:tcPr>
                                  <w:tcW w:w="1156" w:type="dxa"/>
                                  <w:tcBorders>
                                    <w:bottom w:val="dashed" w:sz="4" w:space="0" w:color="000000"/>
                                    <w:right w:val="dashed" w:sz="4" w:space="0" w:color="000000"/>
                                  </w:tcBorders>
                                </w:tcPr>
                                <w:p w14:paraId="19D22888" w14:textId="77777777" w:rsidR="005A72E5" w:rsidRDefault="005A72E5">
                                  <w:pPr>
                                    <w:pStyle w:val="TableParagraph"/>
                                    <w:rPr>
                                      <w:sz w:val="8"/>
                                    </w:rPr>
                                  </w:pPr>
                                </w:p>
                                <w:p w14:paraId="2E69B8AF" w14:textId="77777777" w:rsidR="005A72E5" w:rsidRDefault="005A72E5">
                                  <w:pPr>
                                    <w:pStyle w:val="TableParagraph"/>
                                    <w:rPr>
                                      <w:sz w:val="8"/>
                                    </w:rPr>
                                  </w:pPr>
                                </w:p>
                                <w:p w14:paraId="28DECBCC" w14:textId="77777777" w:rsidR="005A72E5" w:rsidRDefault="005A72E5">
                                  <w:pPr>
                                    <w:pStyle w:val="TableParagraph"/>
                                    <w:rPr>
                                      <w:sz w:val="8"/>
                                    </w:rPr>
                                  </w:pPr>
                                </w:p>
                                <w:p w14:paraId="063D09C2" w14:textId="77777777" w:rsidR="005A72E5" w:rsidRDefault="005A72E5">
                                  <w:pPr>
                                    <w:pStyle w:val="TableParagraph"/>
                                    <w:rPr>
                                      <w:sz w:val="8"/>
                                    </w:rPr>
                                  </w:pPr>
                                </w:p>
                                <w:p w14:paraId="6EAC173D" w14:textId="77777777" w:rsidR="005A72E5" w:rsidRDefault="005A72E5">
                                  <w:pPr>
                                    <w:pStyle w:val="TableParagraph"/>
                                    <w:rPr>
                                      <w:sz w:val="8"/>
                                    </w:rPr>
                                  </w:pPr>
                                </w:p>
                                <w:p w14:paraId="5B046F1A" w14:textId="77777777" w:rsidR="005A72E5" w:rsidRDefault="005A72E5">
                                  <w:pPr>
                                    <w:pStyle w:val="TableParagraph"/>
                                    <w:rPr>
                                      <w:sz w:val="8"/>
                                    </w:rPr>
                                  </w:pPr>
                                </w:p>
                                <w:p w14:paraId="542720AB" w14:textId="77777777" w:rsidR="005A72E5" w:rsidRDefault="005A72E5">
                                  <w:pPr>
                                    <w:pStyle w:val="TableParagraph"/>
                                    <w:rPr>
                                      <w:sz w:val="8"/>
                                    </w:rPr>
                                  </w:pPr>
                                </w:p>
                                <w:p w14:paraId="7C1D335C" w14:textId="77777777" w:rsidR="005A72E5" w:rsidRDefault="005A72E5">
                                  <w:pPr>
                                    <w:pStyle w:val="TableParagraph"/>
                                    <w:rPr>
                                      <w:sz w:val="8"/>
                                    </w:rPr>
                                  </w:pPr>
                                </w:p>
                                <w:p w14:paraId="07483834" w14:textId="77777777" w:rsidR="005A72E5" w:rsidRDefault="005A72E5">
                                  <w:pPr>
                                    <w:pStyle w:val="TableParagraph"/>
                                    <w:rPr>
                                      <w:sz w:val="8"/>
                                    </w:rPr>
                                  </w:pPr>
                                </w:p>
                                <w:p w14:paraId="78A0C607" w14:textId="77777777" w:rsidR="005A72E5" w:rsidRDefault="005A72E5">
                                  <w:pPr>
                                    <w:pStyle w:val="TableParagraph"/>
                                    <w:rPr>
                                      <w:sz w:val="8"/>
                                    </w:rPr>
                                  </w:pPr>
                                </w:p>
                                <w:p w14:paraId="4ADA0203" w14:textId="77777777" w:rsidR="005A72E5" w:rsidRDefault="005A72E5">
                                  <w:pPr>
                                    <w:pStyle w:val="TableParagraph"/>
                                    <w:rPr>
                                      <w:sz w:val="8"/>
                                    </w:rPr>
                                  </w:pPr>
                                </w:p>
                                <w:p w14:paraId="288C1684" w14:textId="77777777" w:rsidR="005A72E5" w:rsidRDefault="005A72E5">
                                  <w:pPr>
                                    <w:pStyle w:val="TableParagraph"/>
                                    <w:rPr>
                                      <w:sz w:val="8"/>
                                    </w:rPr>
                                  </w:pPr>
                                </w:p>
                                <w:p w14:paraId="21488F3C" w14:textId="77777777" w:rsidR="005A72E5" w:rsidRDefault="005A72E5">
                                  <w:pPr>
                                    <w:pStyle w:val="TableParagraph"/>
                                    <w:rPr>
                                      <w:sz w:val="8"/>
                                    </w:rPr>
                                  </w:pPr>
                                </w:p>
                                <w:p w14:paraId="77ABBCFF" w14:textId="77777777" w:rsidR="005A72E5" w:rsidRDefault="005A72E5">
                                  <w:pPr>
                                    <w:pStyle w:val="TableParagraph"/>
                                    <w:rPr>
                                      <w:sz w:val="8"/>
                                    </w:rPr>
                                  </w:pPr>
                                </w:p>
                                <w:p w14:paraId="127E786D" w14:textId="77777777" w:rsidR="005A72E5" w:rsidRDefault="005A72E5">
                                  <w:pPr>
                                    <w:pStyle w:val="TableParagraph"/>
                                    <w:rPr>
                                      <w:sz w:val="8"/>
                                    </w:rPr>
                                  </w:pPr>
                                </w:p>
                                <w:p w14:paraId="18DEB5C2" w14:textId="77777777" w:rsidR="005A72E5" w:rsidRDefault="005A72E5">
                                  <w:pPr>
                                    <w:pStyle w:val="TableParagraph"/>
                                    <w:rPr>
                                      <w:sz w:val="8"/>
                                    </w:rPr>
                                  </w:pPr>
                                </w:p>
                                <w:p w14:paraId="32EF83E2" w14:textId="77777777" w:rsidR="005A72E5" w:rsidRDefault="005A72E5">
                                  <w:pPr>
                                    <w:pStyle w:val="TableParagraph"/>
                                    <w:rPr>
                                      <w:sz w:val="8"/>
                                    </w:rPr>
                                  </w:pPr>
                                </w:p>
                                <w:p w14:paraId="29A3359E" w14:textId="77777777" w:rsidR="005A72E5" w:rsidRDefault="005A72E5">
                                  <w:pPr>
                                    <w:pStyle w:val="TableParagraph"/>
                                    <w:rPr>
                                      <w:sz w:val="8"/>
                                    </w:rPr>
                                  </w:pPr>
                                </w:p>
                                <w:p w14:paraId="754CB0EF" w14:textId="77777777" w:rsidR="005A72E5" w:rsidRDefault="005A72E5">
                                  <w:pPr>
                                    <w:pStyle w:val="TableParagraph"/>
                                    <w:rPr>
                                      <w:sz w:val="8"/>
                                    </w:rPr>
                                  </w:pPr>
                                </w:p>
                                <w:p w14:paraId="1A2CA60E" w14:textId="77777777" w:rsidR="005A72E5" w:rsidRDefault="005A72E5">
                                  <w:pPr>
                                    <w:pStyle w:val="TableParagraph"/>
                                    <w:rPr>
                                      <w:sz w:val="8"/>
                                    </w:rPr>
                                  </w:pPr>
                                </w:p>
                                <w:p w14:paraId="3DEB29D9" w14:textId="77777777" w:rsidR="005A72E5" w:rsidRDefault="005A72E5">
                                  <w:pPr>
                                    <w:pStyle w:val="TableParagraph"/>
                                    <w:rPr>
                                      <w:sz w:val="8"/>
                                    </w:rPr>
                                  </w:pPr>
                                </w:p>
                                <w:p w14:paraId="01B13D9B" w14:textId="77777777" w:rsidR="005A72E5" w:rsidRDefault="005A72E5">
                                  <w:pPr>
                                    <w:pStyle w:val="TableParagraph"/>
                                    <w:rPr>
                                      <w:sz w:val="8"/>
                                    </w:rPr>
                                  </w:pPr>
                                </w:p>
                                <w:p w14:paraId="079519A3" w14:textId="77777777" w:rsidR="005A72E5" w:rsidRDefault="005A72E5">
                                  <w:pPr>
                                    <w:pStyle w:val="TableParagraph"/>
                                    <w:rPr>
                                      <w:sz w:val="8"/>
                                    </w:rPr>
                                  </w:pPr>
                                </w:p>
                                <w:p w14:paraId="7E0529C7" w14:textId="77777777" w:rsidR="005A72E5" w:rsidRDefault="005A72E5">
                                  <w:pPr>
                                    <w:pStyle w:val="TableParagraph"/>
                                    <w:rPr>
                                      <w:sz w:val="8"/>
                                    </w:rPr>
                                  </w:pPr>
                                </w:p>
                                <w:p w14:paraId="2720A488" w14:textId="77777777" w:rsidR="005A72E5" w:rsidRDefault="005A72E5">
                                  <w:pPr>
                                    <w:pStyle w:val="TableParagraph"/>
                                    <w:spacing w:before="1"/>
                                    <w:rPr>
                                      <w:sz w:val="11"/>
                                    </w:rPr>
                                  </w:pPr>
                                </w:p>
                                <w:p w14:paraId="2A54B9AB" w14:textId="77777777" w:rsidR="005A72E5" w:rsidRDefault="005A72E5">
                                  <w:pPr>
                                    <w:pStyle w:val="TableParagraph"/>
                                    <w:ind w:right="107"/>
                                    <w:jc w:val="right"/>
                                    <w:rPr>
                                      <w:rFonts w:ascii="Arial"/>
                                      <w:i/>
                                      <w:sz w:val="7"/>
                                    </w:rPr>
                                  </w:pPr>
                                  <w:r>
                                    <w:rPr>
                                      <w:rFonts w:ascii="Arial"/>
                                      <w:i/>
                                      <w:sz w:val="7"/>
                                    </w:rPr>
                                    <w:t>RPS29</w:t>
                                  </w:r>
                                </w:p>
                              </w:tc>
                              <w:tc>
                                <w:tcPr>
                                  <w:tcW w:w="471" w:type="dxa"/>
                                  <w:tcBorders>
                                    <w:left w:val="dashed" w:sz="4" w:space="0" w:color="000000"/>
                                    <w:bottom w:val="dashed" w:sz="4" w:space="0" w:color="000000"/>
                                    <w:right w:val="dashed" w:sz="4" w:space="0" w:color="000000"/>
                                  </w:tcBorders>
                                </w:tcPr>
                                <w:p w14:paraId="0F639ACF" w14:textId="77777777" w:rsidR="005A72E5" w:rsidRDefault="005A72E5">
                                  <w:pPr>
                                    <w:pStyle w:val="TableParagraph"/>
                                    <w:rPr>
                                      <w:sz w:val="8"/>
                                    </w:rPr>
                                  </w:pPr>
                                </w:p>
                                <w:p w14:paraId="7B36A7D3" w14:textId="77777777" w:rsidR="005A72E5" w:rsidRDefault="005A72E5">
                                  <w:pPr>
                                    <w:pStyle w:val="TableParagraph"/>
                                    <w:rPr>
                                      <w:sz w:val="8"/>
                                    </w:rPr>
                                  </w:pPr>
                                </w:p>
                                <w:p w14:paraId="7AD1456E" w14:textId="77777777" w:rsidR="005A72E5" w:rsidRDefault="005A72E5">
                                  <w:pPr>
                                    <w:pStyle w:val="TableParagraph"/>
                                    <w:rPr>
                                      <w:sz w:val="8"/>
                                    </w:rPr>
                                  </w:pPr>
                                </w:p>
                                <w:p w14:paraId="49618FDC" w14:textId="77777777" w:rsidR="005A72E5" w:rsidRDefault="005A72E5">
                                  <w:pPr>
                                    <w:pStyle w:val="TableParagraph"/>
                                    <w:rPr>
                                      <w:sz w:val="8"/>
                                    </w:rPr>
                                  </w:pPr>
                                </w:p>
                                <w:p w14:paraId="3ED8D159" w14:textId="77777777" w:rsidR="005A72E5" w:rsidRDefault="005A72E5">
                                  <w:pPr>
                                    <w:pStyle w:val="TableParagraph"/>
                                    <w:rPr>
                                      <w:sz w:val="8"/>
                                    </w:rPr>
                                  </w:pPr>
                                </w:p>
                                <w:p w14:paraId="1EE428CA" w14:textId="77777777" w:rsidR="005A72E5" w:rsidRDefault="005A72E5">
                                  <w:pPr>
                                    <w:pStyle w:val="TableParagraph"/>
                                    <w:rPr>
                                      <w:sz w:val="8"/>
                                    </w:rPr>
                                  </w:pPr>
                                </w:p>
                                <w:p w14:paraId="31FD7E9D" w14:textId="77777777" w:rsidR="005A72E5" w:rsidRDefault="005A72E5">
                                  <w:pPr>
                                    <w:pStyle w:val="TableParagraph"/>
                                    <w:rPr>
                                      <w:sz w:val="8"/>
                                    </w:rPr>
                                  </w:pPr>
                                </w:p>
                                <w:p w14:paraId="64EF0D79" w14:textId="77777777" w:rsidR="005A72E5" w:rsidRDefault="005A72E5">
                                  <w:pPr>
                                    <w:pStyle w:val="TableParagraph"/>
                                    <w:rPr>
                                      <w:sz w:val="8"/>
                                    </w:rPr>
                                  </w:pPr>
                                </w:p>
                                <w:p w14:paraId="41E4BCE3" w14:textId="77777777" w:rsidR="005A72E5" w:rsidRDefault="005A72E5">
                                  <w:pPr>
                                    <w:pStyle w:val="TableParagraph"/>
                                    <w:rPr>
                                      <w:sz w:val="8"/>
                                    </w:rPr>
                                  </w:pPr>
                                </w:p>
                                <w:p w14:paraId="7F2F39CF" w14:textId="77777777" w:rsidR="005A72E5" w:rsidRDefault="005A72E5">
                                  <w:pPr>
                                    <w:pStyle w:val="TableParagraph"/>
                                    <w:rPr>
                                      <w:sz w:val="8"/>
                                    </w:rPr>
                                  </w:pPr>
                                </w:p>
                                <w:p w14:paraId="51C9C93D" w14:textId="77777777" w:rsidR="005A72E5" w:rsidRDefault="005A72E5">
                                  <w:pPr>
                                    <w:pStyle w:val="TableParagraph"/>
                                    <w:rPr>
                                      <w:sz w:val="8"/>
                                    </w:rPr>
                                  </w:pPr>
                                </w:p>
                                <w:p w14:paraId="4539F98F" w14:textId="77777777" w:rsidR="005A72E5" w:rsidRDefault="005A72E5">
                                  <w:pPr>
                                    <w:pStyle w:val="TableParagraph"/>
                                    <w:rPr>
                                      <w:sz w:val="8"/>
                                    </w:rPr>
                                  </w:pPr>
                                </w:p>
                                <w:p w14:paraId="5C27B8F7" w14:textId="77777777" w:rsidR="005A72E5" w:rsidRDefault="005A72E5">
                                  <w:pPr>
                                    <w:pStyle w:val="TableParagraph"/>
                                    <w:rPr>
                                      <w:sz w:val="8"/>
                                    </w:rPr>
                                  </w:pPr>
                                </w:p>
                                <w:p w14:paraId="7AEFC9A6" w14:textId="77777777" w:rsidR="005A72E5" w:rsidRDefault="005A72E5">
                                  <w:pPr>
                                    <w:pStyle w:val="TableParagraph"/>
                                    <w:rPr>
                                      <w:sz w:val="8"/>
                                    </w:rPr>
                                  </w:pPr>
                                </w:p>
                                <w:p w14:paraId="5C17D10D" w14:textId="77777777" w:rsidR="005A72E5" w:rsidRDefault="005A72E5">
                                  <w:pPr>
                                    <w:pStyle w:val="TableParagraph"/>
                                    <w:rPr>
                                      <w:sz w:val="8"/>
                                    </w:rPr>
                                  </w:pPr>
                                </w:p>
                                <w:p w14:paraId="18BBC15B" w14:textId="77777777" w:rsidR="005A72E5" w:rsidRDefault="005A72E5">
                                  <w:pPr>
                                    <w:pStyle w:val="TableParagraph"/>
                                    <w:rPr>
                                      <w:sz w:val="8"/>
                                    </w:rPr>
                                  </w:pPr>
                                </w:p>
                                <w:p w14:paraId="75F58D88" w14:textId="77777777" w:rsidR="005A72E5" w:rsidRDefault="005A72E5">
                                  <w:pPr>
                                    <w:pStyle w:val="TableParagraph"/>
                                    <w:rPr>
                                      <w:sz w:val="8"/>
                                    </w:rPr>
                                  </w:pPr>
                                </w:p>
                                <w:p w14:paraId="68439390" w14:textId="77777777" w:rsidR="005A72E5" w:rsidRDefault="005A72E5">
                                  <w:pPr>
                                    <w:pStyle w:val="TableParagraph"/>
                                    <w:rPr>
                                      <w:sz w:val="8"/>
                                    </w:rPr>
                                  </w:pPr>
                                </w:p>
                                <w:p w14:paraId="0380F094" w14:textId="77777777" w:rsidR="005A72E5" w:rsidRDefault="005A72E5">
                                  <w:pPr>
                                    <w:pStyle w:val="TableParagraph"/>
                                    <w:rPr>
                                      <w:sz w:val="8"/>
                                    </w:rPr>
                                  </w:pPr>
                                </w:p>
                                <w:p w14:paraId="049A1B83" w14:textId="77777777" w:rsidR="005A72E5" w:rsidRDefault="005A72E5">
                                  <w:pPr>
                                    <w:pStyle w:val="TableParagraph"/>
                                    <w:rPr>
                                      <w:sz w:val="8"/>
                                    </w:rPr>
                                  </w:pPr>
                                </w:p>
                                <w:p w14:paraId="271E177B" w14:textId="77777777" w:rsidR="005A72E5" w:rsidRDefault="005A72E5">
                                  <w:pPr>
                                    <w:pStyle w:val="TableParagraph"/>
                                    <w:rPr>
                                      <w:sz w:val="8"/>
                                    </w:rPr>
                                  </w:pPr>
                                </w:p>
                                <w:p w14:paraId="48778793" w14:textId="77777777" w:rsidR="005A72E5" w:rsidRDefault="005A72E5">
                                  <w:pPr>
                                    <w:pStyle w:val="TableParagraph"/>
                                    <w:rPr>
                                      <w:sz w:val="8"/>
                                    </w:rPr>
                                  </w:pPr>
                                </w:p>
                                <w:p w14:paraId="2C98ED97" w14:textId="77777777" w:rsidR="005A72E5" w:rsidRDefault="005A72E5">
                                  <w:pPr>
                                    <w:pStyle w:val="TableParagraph"/>
                                    <w:rPr>
                                      <w:sz w:val="8"/>
                                    </w:rPr>
                                  </w:pPr>
                                </w:p>
                                <w:p w14:paraId="01DF95DF" w14:textId="77777777" w:rsidR="005A72E5" w:rsidRDefault="005A72E5">
                                  <w:pPr>
                                    <w:pStyle w:val="TableParagraph"/>
                                    <w:spacing w:before="8"/>
                                    <w:rPr>
                                      <w:sz w:val="8"/>
                                    </w:rPr>
                                  </w:pPr>
                                </w:p>
                                <w:p w14:paraId="79854195" w14:textId="77777777" w:rsidR="005A72E5" w:rsidRDefault="005A72E5">
                                  <w:pPr>
                                    <w:pStyle w:val="TableParagraph"/>
                                    <w:ind w:right="-29"/>
                                    <w:jc w:val="right"/>
                                    <w:rPr>
                                      <w:rFonts w:ascii="Arial"/>
                                      <w:i/>
                                      <w:sz w:val="7"/>
                                    </w:rPr>
                                  </w:pPr>
                                  <w:r>
                                    <w:rPr>
                                      <w:rFonts w:ascii="Arial"/>
                                      <w:i/>
                                      <w:sz w:val="7"/>
                                    </w:rPr>
                                    <w:t>TMS</w:t>
                                  </w:r>
                                </w:p>
                              </w:tc>
                              <w:tc>
                                <w:tcPr>
                                  <w:tcW w:w="2366" w:type="dxa"/>
                                  <w:tcBorders>
                                    <w:left w:val="dashed" w:sz="4" w:space="0" w:color="000000"/>
                                    <w:bottom w:val="dashed" w:sz="4" w:space="0" w:color="000000"/>
                                  </w:tcBorders>
                                </w:tcPr>
                                <w:p w14:paraId="0831EC78" w14:textId="77777777" w:rsidR="005A72E5" w:rsidRDefault="005A72E5">
                                  <w:pPr>
                                    <w:pStyle w:val="TableParagraph"/>
                                    <w:rPr>
                                      <w:sz w:val="8"/>
                                    </w:rPr>
                                  </w:pPr>
                                </w:p>
                                <w:p w14:paraId="7E495B08" w14:textId="77777777" w:rsidR="005A72E5" w:rsidRDefault="005A72E5">
                                  <w:pPr>
                                    <w:pStyle w:val="TableParagraph"/>
                                    <w:rPr>
                                      <w:sz w:val="8"/>
                                    </w:rPr>
                                  </w:pPr>
                                </w:p>
                                <w:p w14:paraId="5F363EE3" w14:textId="77777777" w:rsidR="005A72E5" w:rsidRDefault="005A72E5">
                                  <w:pPr>
                                    <w:pStyle w:val="TableParagraph"/>
                                    <w:rPr>
                                      <w:sz w:val="8"/>
                                    </w:rPr>
                                  </w:pPr>
                                </w:p>
                                <w:p w14:paraId="3F176368" w14:textId="77777777" w:rsidR="005A72E5" w:rsidRDefault="005A72E5">
                                  <w:pPr>
                                    <w:pStyle w:val="TableParagraph"/>
                                    <w:rPr>
                                      <w:sz w:val="8"/>
                                    </w:rPr>
                                  </w:pPr>
                                </w:p>
                                <w:p w14:paraId="7F4D578E" w14:textId="77777777" w:rsidR="005A72E5" w:rsidRDefault="005A72E5">
                                  <w:pPr>
                                    <w:pStyle w:val="TableParagraph"/>
                                    <w:spacing w:before="55"/>
                                    <w:ind w:left="606"/>
                                    <w:rPr>
                                      <w:rFonts w:ascii="Arial"/>
                                      <w:i/>
                                      <w:sz w:val="7"/>
                                    </w:rPr>
                                  </w:pPr>
                                  <w:r>
                                    <w:rPr>
                                      <w:rFonts w:ascii="Arial"/>
                                      <w:i/>
                                      <w:w w:val="105"/>
                                      <w:sz w:val="7"/>
                                    </w:rPr>
                                    <w:t>S100A10</w:t>
                                  </w:r>
                                </w:p>
                                <w:p w14:paraId="5524ED6D" w14:textId="77777777" w:rsidR="005A72E5" w:rsidRDefault="005A72E5">
                                  <w:pPr>
                                    <w:pStyle w:val="TableParagraph"/>
                                    <w:rPr>
                                      <w:sz w:val="8"/>
                                    </w:rPr>
                                  </w:pPr>
                                </w:p>
                                <w:p w14:paraId="04B55EC5" w14:textId="77777777" w:rsidR="005A72E5" w:rsidRDefault="005A72E5">
                                  <w:pPr>
                                    <w:pStyle w:val="TableParagraph"/>
                                    <w:rPr>
                                      <w:sz w:val="8"/>
                                    </w:rPr>
                                  </w:pPr>
                                </w:p>
                                <w:p w14:paraId="3D015BD2" w14:textId="77777777" w:rsidR="005A72E5" w:rsidRDefault="005A72E5">
                                  <w:pPr>
                                    <w:pStyle w:val="TableParagraph"/>
                                    <w:rPr>
                                      <w:sz w:val="8"/>
                                    </w:rPr>
                                  </w:pPr>
                                </w:p>
                                <w:p w14:paraId="782C603A" w14:textId="77777777" w:rsidR="005A72E5" w:rsidRDefault="005A72E5">
                                  <w:pPr>
                                    <w:pStyle w:val="TableParagraph"/>
                                    <w:rPr>
                                      <w:sz w:val="8"/>
                                    </w:rPr>
                                  </w:pPr>
                                </w:p>
                                <w:p w14:paraId="59748236" w14:textId="77777777" w:rsidR="005A72E5" w:rsidRDefault="005A72E5">
                                  <w:pPr>
                                    <w:pStyle w:val="TableParagraph"/>
                                    <w:rPr>
                                      <w:sz w:val="8"/>
                                    </w:rPr>
                                  </w:pPr>
                                </w:p>
                                <w:p w14:paraId="65B4363E" w14:textId="77777777" w:rsidR="005A72E5" w:rsidRDefault="005A72E5">
                                  <w:pPr>
                                    <w:pStyle w:val="TableParagraph"/>
                                    <w:rPr>
                                      <w:sz w:val="8"/>
                                    </w:rPr>
                                  </w:pPr>
                                </w:p>
                                <w:p w14:paraId="4D91E68D" w14:textId="77777777" w:rsidR="005A72E5" w:rsidRDefault="005A72E5">
                                  <w:pPr>
                                    <w:pStyle w:val="TableParagraph"/>
                                    <w:spacing w:before="62"/>
                                    <w:ind w:left="391"/>
                                    <w:rPr>
                                      <w:rFonts w:ascii="Arial"/>
                                      <w:i/>
                                      <w:sz w:val="7"/>
                                    </w:rPr>
                                  </w:pPr>
                                  <w:r>
                                    <w:rPr>
                                      <w:rFonts w:ascii="Arial"/>
                                      <w:i/>
                                      <w:w w:val="105"/>
                                      <w:sz w:val="7"/>
                                    </w:rPr>
                                    <w:t>VIM</w:t>
                                  </w:r>
                                </w:p>
                                <w:p w14:paraId="71469CFD" w14:textId="77777777" w:rsidR="005A72E5" w:rsidRDefault="005A72E5">
                                  <w:pPr>
                                    <w:pStyle w:val="TableParagraph"/>
                                    <w:spacing w:before="37" w:line="77" w:lineRule="exact"/>
                                    <w:ind w:left="493"/>
                                    <w:rPr>
                                      <w:rFonts w:ascii="Arial"/>
                                      <w:i/>
                                      <w:sz w:val="7"/>
                                    </w:rPr>
                                  </w:pPr>
                                  <w:r>
                                    <w:rPr>
                                      <w:rFonts w:ascii="Arial"/>
                                      <w:i/>
                                      <w:w w:val="105"/>
                                      <w:sz w:val="7"/>
                                    </w:rPr>
                                    <w:t>EMP3</w:t>
                                  </w:r>
                                </w:p>
                                <w:p w14:paraId="3D019A16" w14:textId="77777777" w:rsidR="005A72E5" w:rsidRDefault="005A72E5">
                                  <w:pPr>
                                    <w:pStyle w:val="TableParagraph"/>
                                    <w:spacing w:line="77" w:lineRule="exact"/>
                                    <w:ind w:left="755"/>
                                    <w:rPr>
                                      <w:rFonts w:ascii="Arial" w:hAnsi="Arial"/>
                                      <w:i/>
                                      <w:sz w:val="7"/>
                                    </w:rPr>
                                  </w:pPr>
                                  <w:r>
                                    <w:rPr>
                                      <w:rFonts w:ascii="Arial" w:hAnsi="Arial"/>
                                      <w:i/>
                                      <w:w w:val="105"/>
                                      <w:sz w:val="7"/>
                                    </w:rPr>
                                    <w:t>HLA−DRA</w:t>
                                  </w:r>
                                </w:p>
                                <w:p w14:paraId="0181015B" w14:textId="77777777" w:rsidR="005A72E5" w:rsidRDefault="005A72E5">
                                  <w:pPr>
                                    <w:pStyle w:val="TableParagraph"/>
                                    <w:spacing w:before="70"/>
                                    <w:ind w:left="339"/>
                                    <w:rPr>
                                      <w:rFonts w:ascii="Arial"/>
                                      <w:i/>
                                      <w:sz w:val="7"/>
                                    </w:rPr>
                                  </w:pPr>
                                  <w:r>
                                    <w:rPr>
                                      <w:rFonts w:ascii="Arial"/>
                                      <w:i/>
                                      <w:w w:val="105"/>
                                      <w:sz w:val="7"/>
                                    </w:rPr>
                                    <w:t xml:space="preserve">KLF6 </w:t>
                                  </w:r>
                                  <w:r>
                                    <w:rPr>
                                      <w:rFonts w:ascii="Arial"/>
                                      <w:i/>
                                      <w:w w:val="105"/>
                                      <w:position w:val="4"/>
                                      <w:sz w:val="7"/>
                                    </w:rPr>
                                    <w:t xml:space="preserve">FTL </w:t>
                                  </w:r>
                                  <w:r>
                                    <w:rPr>
                                      <w:rFonts w:ascii="Arial"/>
                                      <w:i/>
                                      <w:w w:val="105"/>
                                      <w:sz w:val="7"/>
                                    </w:rPr>
                                    <w:t xml:space="preserve">TYMP </w:t>
                                  </w:r>
                                  <w:r>
                                    <w:rPr>
                                      <w:rFonts w:ascii="Arial"/>
                                      <w:i/>
                                      <w:w w:val="105"/>
                                      <w:position w:val="7"/>
                                      <w:sz w:val="7"/>
                                    </w:rPr>
                                    <w:t>FN1</w:t>
                                  </w:r>
                                </w:p>
                                <w:p w14:paraId="4D1DBED9" w14:textId="77777777" w:rsidR="005A72E5" w:rsidRDefault="005A72E5">
                                  <w:pPr>
                                    <w:pStyle w:val="TableParagraph"/>
                                    <w:spacing w:before="32" w:line="206" w:lineRule="auto"/>
                                    <w:ind w:left="303" w:right="1241" w:firstLine="215"/>
                                    <w:rPr>
                                      <w:rFonts w:ascii="Arial" w:hAnsi="Arial"/>
                                      <w:i/>
                                      <w:sz w:val="7"/>
                                    </w:rPr>
                                  </w:pPr>
                                  <w:r>
                                    <w:rPr>
                                      <w:rFonts w:ascii="Arial" w:hAnsi="Arial"/>
                                      <w:i/>
                                      <w:w w:val="105"/>
                                      <w:position w:val="1"/>
                                      <w:sz w:val="7"/>
                                    </w:rPr>
                                    <w:t xml:space="preserve">CRIP1 </w:t>
                                  </w:r>
                                  <w:r>
                                    <w:rPr>
                                      <w:rFonts w:ascii="Arial" w:hAnsi="Arial"/>
                                      <w:i/>
                                      <w:w w:val="105"/>
                                      <w:sz w:val="7"/>
                                    </w:rPr>
                                    <w:t xml:space="preserve">CTSB </w:t>
                                  </w:r>
                                  <w:r>
                                    <w:rPr>
                                      <w:rFonts w:ascii="Arial" w:hAnsi="Arial"/>
                                      <w:i/>
                                      <w:w w:val="105"/>
                                      <w:position w:val="3"/>
                                      <w:sz w:val="7"/>
                                    </w:rPr>
                                    <w:t xml:space="preserve">FTH1 </w:t>
                                  </w:r>
                                  <w:r>
                                    <w:rPr>
                                      <w:rFonts w:ascii="Arial" w:hAnsi="Arial"/>
                                      <w:i/>
                                      <w:w w:val="105"/>
                                      <w:sz w:val="7"/>
                                    </w:rPr>
                                    <w:t>HLA−DPB1</w:t>
                                  </w:r>
                                </w:p>
                                <w:p w14:paraId="092F6CEB" w14:textId="77777777" w:rsidR="005A72E5" w:rsidRDefault="005A72E5">
                                  <w:pPr>
                                    <w:pStyle w:val="TableParagraph"/>
                                    <w:spacing w:before="8" w:line="220" w:lineRule="auto"/>
                                    <w:ind w:left="289" w:right="1548" w:hanging="60"/>
                                    <w:rPr>
                                      <w:rFonts w:ascii="Arial"/>
                                      <w:i/>
                                      <w:sz w:val="7"/>
                                    </w:rPr>
                                  </w:pPr>
                                  <w:r>
                                    <w:rPr>
                                      <w:rFonts w:ascii="Arial"/>
                                      <w:i/>
                                      <w:w w:val="105"/>
                                      <w:sz w:val="6"/>
                                    </w:rPr>
                                    <w:t xml:space="preserve">S100A11 </w:t>
                                  </w:r>
                                  <w:r>
                                    <w:rPr>
                                      <w:rFonts w:ascii="Arial"/>
                                      <w:i/>
                                      <w:w w:val="105"/>
                                      <w:position w:val="-1"/>
                                      <w:sz w:val="7"/>
                                    </w:rPr>
                                    <w:t xml:space="preserve">CD74 </w:t>
                                  </w:r>
                                  <w:r>
                                    <w:rPr>
                                      <w:rFonts w:ascii="Arial"/>
                                      <w:i/>
                                      <w:w w:val="105"/>
                                      <w:sz w:val="7"/>
                                    </w:rPr>
                                    <w:t>FCGR3A</w:t>
                                  </w:r>
                                </w:p>
                                <w:p w14:paraId="7B722964" w14:textId="77777777" w:rsidR="005A72E5" w:rsidRDefault="005A72E5">
                                  <w:pPr>
                                    <w:pStyle w:val="TableParagraph"/>
                                    <w:tabs>
                                      <w:tab w:val="left" w:pos="1560"/>
                                    </w:tabs>
                                    <w:spacing w:before="18" w:line="235" w:lineRule="auto"/>
                                    <w:ind w:left="376"/>
                                    <w:rPr>
                                      <w:rFonts w:ascii="Arial"/>
                                      <w:i/>
                                      <w:sz w:val="7"/>
                                    </w:rPr>
                                  </w:pPr>
                                  <w:r>
                                    <w:rPr>
                                      <w:rFonts w:ascii="Arial"/>
                                      <w:i/>
                                      <w:w w:val="105"/>
                                      <w:sz w:val="7"/>
                                    </w:rPr>
                                    <w:t>S100A6</w:t>
                                  </w:r>
                                  <w:r>
                                    <w:rPr>
                                      <w:rFonts w:ascii="Arial"/>
                                      <w:i/>
                                      <w:spacing w:val="3"/>
                                      <w:w w:val="105"/>
                                      <w:sz w:val="7"/>
                                    </w:rPr>
                                    <w:t xml:space="preserve"> </w:t>
                                  </w:r>
                                  <w:r>
                                    <w:rPr>
                                      <w:rFonts w:ascii="Arial"/>
                                      <w:i/>
                                      <w:w w:val="105"/>
                                      <w:sz w:val="7"/>
                                    </w:rPr>
                                    <w:t>LGALS1</w:t>
                                  </w:r>
                                  <w:r>
                                    <w:rPr>
                                      <w:rFonts w:ascii="Arial"/>
                                      <w:i/>
                                      <w:w w:val="105"/>
                                      <w:sz w:val="7"/>
                                    </w:rPr>
                                    <w:tab/>
                                  </w:r>
                                  <w:r>
                                    <w:rPr>
                                      <w:rFonts w:ascii="Arial"/>
                                      <w:i/>
                                      <w:w w:val="105"/>
                                      <w:position w:val="-3"/>
                                      <w:sz w:val="7"/>
                                    </w:rPr>
                                    <w:t>SPP1</w:t>
                                  </w:r>
                                </w:p>
                                <w:p w14:paraId="65AAE01B" w14:textId="77777777" w:rsidR="005A72E5" w:rsidRDefault="005A72E5">
                                  <w:pPr>
                                    <w:pStyle w:val="TableParagraph"/>
                                    <w:tabs>
                                      <w:tab w:val="left" w:pos="373"/>
                                    </w:tabs>
                                    <w:spacing w:line="247" w:lineRule="auto"/>
                                    <w:ind w:left="5" w:right="1548" w:firstLine="151"/>
                                    <w:rPr>
                                      <w:rFonts w:ascii="Arial" w:hAnsi="Arial"/>
                                      <w:i/>
                                      <w:sz w:val="7"/>
                                    </w:rPr>
                                  </w:pPr>
                                  <w:r>
                                    <w:rPr>
                                      <w:rFonts w:ascii="Arial" w:hAnsi="Arial"/>
                                      <w:i/>
                                      <w:w w:val="105"/>
                                      <w:sz w:val="7"/>
                                    </w:rPr>
                                    <w:t xml:space="preserve">CD44 </w:t>
                                  </w:r>
                                  <w:r>
                                    <w:rPr>
                                      <w:rFonts w:ascii="Arial" w:hAnsi="Arial"/>
                                      <w:i/>
                                      <w:w w:val="105"/>
                                      <w:position w:val="1"/>
                                      <w:sz w:val="7"/>
                                    </w:rPr>
                                    <w:t>HLA−DPA1 B10</w:t>
                                  </w:r>
                                  <w:r>
                                    <w:rPr>
                                      <w:rFonts w:ascii="Arial" w:hAnsi="Arial"/>
                                      <w:i/>
                                      <w:w w:val="105"/>
                                      <w:position w:val="1"/>
                                      <w:sz w:val="7"/>
                                    </w:rPr>
                                    <w:tab/>
                                  </w:r>
                                  <w:r>
                                    <w:rPr>
                                      <w:rFonts w:ascii="Arial" w:hAnsi="Arial"/>
                                      <w:i/>
                                      <w:w w:val="105"/>
                                      <w:sz w:val="7"/>
                                    </w:rPr>
                                    <w:t>TUBA1A</w:t>
                                  </w:r>
                                </w:p>
                                <w:p w14:paraId="67645288" w14:textId="77777777" w:rsidR="005A72E5" w:rsidRDefault="005A72E5">
                                  <w:pPr>
                                    <w:pStyle w:val="TableParagraph"/>
                                    <w:spacing w:before="18"/>
                                    <w:ind w:left="153"/>
                                    <w:rPr>
                                      <w:rFonts w:ascii="Arial"/>
                                      <w:i/>
                                      <w:sz w:val="7"/>
                                    </w:rPr>
                                  </w:pPr>
                                  <w:r>
                                    <w:rPr>
                                      <w:rFonts w:ascii="Arial"/>
                                      <w:i/>
                                      <w:w w:val="105"/>
                                      <w:position w:val="1"/>
                                      <w:sz w:val="7"/>
                                    </w:rPr>
                                    <w:t xml:space="preserve">H3F3B </w:t>
                                  </w:r>
                                  <w:r>
                                    <w:rPr>
                                      <w:rFonts w:ascii="Arial"/>
                                      <w:i/>
                                      <w:spacing w:val="18"/>
                                      <w:w w:val="105"/>
                                      <w:position w:val="1"/>
                                      <w:sz w:val="7"/>
                                    </w:rPr>
                                    <w:t xml:space="preserve"> </w:t>
                                  </w:r>
                                  <w:r>
                                    <w:rPr>
                                      <w:rFonts w:ascii="Arial"/>
                                      <w:i/>
                                      <w:w w:val="105"/>
                                      <w:sz w:val="7"/>
                                    </w:rPr>
                                    <w:t>ANXA2</w:t>
                                  </w:r>
                                </w:p>
                              </w:tc>
                            </w:tr>
                            <w:tr w:rsidR="005A72E5" w14:paraId="6663D02C" w14:textId="77777777">
                              <w:trPr>
                                <w:trHeight w:val="522"/>
                              </w:trPr>
                              <w:tc>
                                <w:tcPr>
                                  <w:tcW w:w="1156" w:type="dxa"/>
                                  <w:tcBorders>
                                    <w:top w:val="dashed" w:sz="4" w:space="0" w:color="000000"/>
                                    <w:right w:val="dashed" w:sz="4" w:space="0" w:color="000000"/>
                                  </w:tcBorders>
                                </w:tcPr>
                                <w:p w14:paraId="5723EF67" w14:textId="77777777" w:rsidR="005A72E5" w:rsidRDefault="005A72E5">
                                  <w:pPr>
                                    <w:pStyle w:val="TableParagraph"/>
                                    <w:rPr>
                                      <w:sz w:val="16"/>
                                    </w:rPr>
                                  </w:pPr>
                                </w:p>
                              </w:tc>
                              <w:tc>
                                <w:tcPr>
                                  <w:tcW w:w="471" w:type="dxa"/>
                                  <w:tcBorders>
                                    <w:top w:val="dashed" w:sz="4" w:space="0" w:color="000000"/>
                                    <w:left w:val="dashed" w:sz="4" w:space="0" w:color="000000"/>
                                    <w:right w:val="dashed" w:sz="4" w:space="0" w:color="000000"/>
                                  </w:tcBorders>
                                </w:tcPr>
                                <w:p w14:paraId="18A42AB9" w14:textId="77777777" w:rsidR="005A72E5" w:rsidRDefault="005A72E5">
                                  <w:pPr>
                                    <w:pStyle w:val="TableParagraph"/>
                                    <w:rPr>
                                      <w:sz w:val="16"/>
                                    </w:rPr>
                                  </w:pPr>
                                </w:p>
                              </w:tc>
                              <w:tc>
                                <w:tcPr>
                                  <w:tcW w:w="2366" w:type="dxa"/>
                                  <w:tcBorders>
                                    <w:top w:val="dashed" w:sz="4" w:space="0" w:color="000000"/>
                                    <w:left w:val="dashed" w:sz="4" w:space="0" w:color="000000"/>
                                  </w:tcBorders>
                                </w:tcPr>
                                <w:p w14:paraId="6D07A8B0" w14:textId="77777777" w:rsidR="005A72E5" w:rsidRDefault="005A72E5">
                                  <w:pPr>
                                    <w:pStyle w:val="TableParagraph"/>
                                    <w:spacing w:line="228" w:lineRule="auto"/>
                                    <w:ind w:left="1584" w:firstLine="4"/>
                                    <w:rPr>
                                      <w:rFonts w:ascii="Arial"/>
                                      <w:b/>
                                      <w:sz w:val="11"/>
                                    </w:rPr>
                                  </w:pPr>
                                  <w:r>
                                    <w:rPr>
                                      <w:rFonts w:ascii="Arial"/>
                                      <w:b/>
                                      <w:sz w:val="11"/>
                                    </w:rPr>
                                    <w:t xml:space="preserve">Not sig. FDR&lt;0.01 FDR&lt;0.01 </w:t>
                                  </w:r>
                                  <w:r>
                                    <w:rPr>
                                      <w:rFonts w:ascii="Arial"/>
                                      <w:b/>
                                      <w:spacing w:val="-18"/>
                                      <w:sz w:val="11"/>
                                    </w:rPr>
                                    <w:t>&amp;</w:t>
                                  </w:r>
                                </w:p>
                                <w:p w14:paraId="59DF4B97" w14:textId="77777777" w:rsidR="005A72E5" w:rsidRDefault="005A72E5">
                                  <w:pPr>
                                    <w:pStyle w:val="TableParagraph"/>
                                    <w:spacing w:before="4" w:line="138" w:lineRule="exact"/>
                                    <w:ind w:right="205"/>
                                    <w:jc w:val="right"/>
                                    <w:rPr>
                                      <w:rFonts w:ascii="Arial"/>
                                      <w:b/>
                                      <w:sz w:val="11"/>
                                    </w:rPr>
                                  </w:pPr>
                                  <w:r>
                                    <w:rPr>
                                      <w:rFonts w:ascii="Arial"/>
                                      <w:b/>
                                      <w:spacing w:val="-1"/>
                                      <w:sz w:val="11"/>
                                    </w:rPr>
                                    <w:t>log</w:t>
                                  </w:r>
                                  <w:r>
                                    <w:rPr>
                                      <w:rFonts w:ascii="Arial"/>
                                      <w:b/>
                                      <w:spacing w:val="-1"/>
                                      <w:position w:val="-3"/>
                                      <w:sz w:val="6"/>
                                    </w:rPr>
                                    <w:t>2</w:t>
                                  </w:r>
                                  <w:r>
                                    <w:rPr>
                                      <w:rFonts w:ascii="Arial"/>
                                      <w:b/>
                                      <w:spacing w:val="-1"/>
                                      <w:sz w:val="11"/>
                                    </w:rPr>
                                    <w:t>FC&gt;1.5</w:t>
                                  </w:r>
                                </w:p>
                              </w:tc>
                            </w:tr>
                          </w:tbl>
                          <w:p w14:paraId="1E360C8A" w14:textId="77777777" w:rsidR="005A72E5" w:rsidRDefault="005A72E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EEFCE" id="Text Box 3293" o:spid="_x0000_s1870" type="#_x0000_t202" style="position:absolute;left:0;text-align:left;margin-left:220.1pt;margin-top:3.05pt;width:200.2pt;height:160.2pt;z-index:16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" filled="f" stroked="f">
                <v:path arrowok="t"/>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6"/>
                        <w:gridCol w:w="471"/>
                        <w:gridCol w:w="2366"/>
                      </w:tblGrid>
                      <w:tr w:rsidR="005A72E5" w14:paraId="0EBF2CBC" w14:textId="77777777">
                        <w:trPr>
                          <w:trHeight w:val="2654"/>
                        </w:trPr>
                        <w:tc>
                          <w:tcPr>
                            <w:tcW w:w="1156" w:type="dxa"/>
                            <w:tcBorders>
                              <w:bottom w:val="dashed" w:sz="4" w:space="0" w:color="000000"/>
                              <w:right w:val="dashed" w:sz="4" w:space="0" w:color="000000"/>
                            </w:tcBorders>
                          </w:tcPr>
                          <w:p w14:paraId="19D22888" w14:textId="77777777" w:rsidR="005A72E5" w:rsidRDefault="005A72E5">
                            <w:pPr>
                              <w:pStyle w:val="TableParagraph"/>
                              <w:rPr>
                                <w:sz w:val="8"/>
                              </w:rPr>
                            </w:pPr>
                          </w:p>
                          <w:p w14:paraId="2E69B8AF" w14:textId="77777777" w:rsidR="005A72E5" w:rsidRDefault="005A72E5">
                            <w:pPr>
                              <w:pStyle w:val="TableParagraph"/>
                              <w:rPr>
                                <w:sz w:val="8"/>
                              </w:rPr>
                            </w:pPr>
                          </w:p>
                          <w:p w14:paraId="28DECBCC" w14:textId="77777777" w:rsidR="005A72E5" w:rsidRDefault="005A72E5">
                            <w:pPr>
                              <w:pStyle w:val="TableParagraph"/>
                              <w:rPr>
                                <w:sz w:val="8"/>
                              </w:rPr>
                            </w:pPr>
                          </w:p>
                          <w:p w14:paraId="063D09C2" w14:textId="77777777" w:rsidR="005A72E5" w:rsidRDefault="005A72E5">
                            <w:pPr>
                              <w:pStyle w:val="TableParagraph"/>
                              <w:rPr>
                                <w:sz w:val="8"/>
                              </w:rPr>
                            </w:pPr>
                          </w:p>
                          <w:p w14:paraId="6EAC173D" w14:textId="77777777" w:rsidR="005A72E5" w:rsidRDefault="005A72E5">
                            <w:pPr>
                              <w:pStyle w:val="TableParagraph"/>
                              <w:rPr>
                                <w:sz w:val="8"/>
                              </w:rPr>
                            </w:pPr>
                          </w:p>
                          <w:p w14:paraId="5B046F1A" w14:textId="77777777" w:rsidR="005A72E5" w:rsidRDefault="005A72E5">
                            <w:pPr>
                              <w:pStyle w:val="TableParagraph"/>
                              <w:rPr>
                                <w:sz w:val="8"/>
                              </w:rPr>
                            </w:pPr>
                          </w:p>
                          <w:p w14:paraId="542720AB" w14:textId="77777777" w:rsidR="005A72E5" w:rsidRDefault="005A72E5">
                            <w:pPr>
                              <w:pStyle w:val="TableParagraph"/>
                              <w:rPr>
                                <w:sz w:val="8"/>
                              </w:rPr>
                            </w:pPr>
                          </w:p>
                          <w:p w14:paraId="7C1D335C" w14:textId="77777777" w:rsidR="005A72E5" w:rsidRDefault="005A72E5">
                            <w:pPr>
                              <w:pStyle w:val="TableParagraph"/>
                              <w:rPr>
                                <w:sz w:val="8"/>
                              </w:rPr>
                            </w:pPr>
                          </w:p>
                          <w:p w14:paraId="07483834" w14:textId="77777777" w:rsidR="005A72E5" w:rsidRDefault="005A72E5">
                            <w:pPr>
                              <w:pStyle w:val="TableParagraph"/>
                              <w:rPr>
                                <w:sz w:val="8"/>
                              </w:rPr>
                            </w:pPr>
                          </w:p>
                          <w:p w14:paraId="78A0C607" w14:textId="77777777" w:rsidR="005A72E5" w:rsidRDefault="005A72E5">
                            <w:pPr>
                              <w:pStyle w:val="TableParagraph"/>
                              <w:rPr>
                                <w:sz w:val="8"/>
                              </w:rPr>
                            </w:pPr>
                          </w:p>
                          <w:p w14:paraId="4ADA0203" w14:textId="77777777" w:rsidR="005A72E5" w:rsidRDefault="005A72E5">
                            <w:pPr>
                              <w:pStyle w:val="TableParagraph"/>
                              <w:rPr>
                                <w:sz w:val="8"/>
                              </w:rPr>
                            </w:pPr>
                          </w:p>
                          <w:p w14:paraId="288C1684" w14:textId="77777777" w:rsidR="005A72E5" w:rsidRDefault="005A72E5">
                            <w:pPr>
                              <w:pStyle w:val="TableParagraph"/>
                              <w:rPr>
                                <w:sz w:val="8"/>
                              </w:rPr>
                            </w:pPr>
                          </w:p>
                          <w:p w14:paraId="21488F3C" w14:textId="77777777" w:rsidR="005A72E5" w:rsidRDefault="005A72E5">
                            <w:pPr>
                              <w:pStyle w:val="TableParagraph"/>
                              <w:rPr>
                                <w:sz w:val="8"/>
                              </w:rPr>
                            </w:pPr>
                          </w:p>
                          <w:p w14:paraId="77ABBCFF" w14:textId="77777777" w:rsidR="005A72E5" w:rsidRDefault="005A72E5">
                            <w:pPr>
                              <w:pStyle w:val="TableParagraph"/>
                              <w:rPr>
                                <w:sz w:val="8"/>
                              </w:rPr>
                            </w:pPr>
                          </w:p>
                          <w:p w14:paraId="127E786D" w14:textId="77777777" w:rsidR="005A72E5" w:rsidRDefault="005A72E5">
                            <w:pPr>
                              <w:pStyle w:val="TableParagraph"/>
                              <w:rPr>
                                <w:sz w:val="8"/>
                              </w:rPr>
                            </w:pPr>
                          </w:p>
                          <w:p w14:paraId="18DEB5C2" w14:textId="77777777" w:rsidR="005A72E5" w:rsidRDefault="005A72E5">
                            <w:pPr>
                              <w:pStyle w:val="TableParagraph"/>
                              <w:rPr>
                                <w:sz w:val="8"/>
                              </w:rPr>
                            </w:pPr>
                          </w:p>
                          <w:p w14:paraId="32EF83E2" w14:textId="77777777" w:rsidR="005A72E5" w:rsidRDefault="005A72E5">
                            <w:pPr>
                              <w:pStyle w:val="TableParagraph"/>
                              <w:rPr>
                                <w:sz w:val="8"/>
                              </w:rPr>
                            </w:pPr>
                          </w:p>
                          <w:p w14:paraId="29A3359E" w14:textId="77777777" w:rsidR="005A72E5" w:rsidRDefault="005A72E5">
                            <w:pPr>
                              <w:pStyle w:val="TableParagraph"/>
                              <w:rPr>
                                <w:sz w:val="8"/>
                              </w:rPr>
                            </w:pPr>
                          </w:p>
                          <w:p w14:paraId="754CB0EF" w14:textId="77777777" w:rsidR="005A72E5" w:rsidRDefault="005A72E5">
                            <w:pPr>
                              <w:pStyle w:val="TableParagraph"/>
                              <w:rPr>
                                <w:sz w:val="8"/>
                              </w:rPr>
                            </w:pPr>
                          </w:p>
                          <w:p w14:paraId="1A2CA60E" w14:textId="77777777" w:rsidR="005A72E5" w:rsidRDefault="005A72E5">
                            <w:pPr>
                              <w:pStyle w:val="TableParagraph"/>
                              <w:rPr>
                                <w:sz w:val="8"/>
                              </w:rPr>
                            </w:pPr>
                          </w:p>
                          <w:p w14:paraId="3DEB29D9" w14:textId="77777777" w:rsidR="005A72E5" w:rsidRDefault="005A72E5">
                            <w:pPr>
                              <w:pStyle w:val="TableParagraph"/>
                              <w:rPr>
                                <w:sz w:val="8"/>
                              </w:rPr>
                            </w:pPr>
                          </w:p>
                          <w:p w14:paraId="01B13D9B" w14:textId="77777777" w:rsidR="005A72E5" w:rsidRDefault="005A72E5">
                            <w:pPr>
                              <w:pStyle w:val="TableParagraph"/>
                              <w:rPr>
                                <w:sz w:val="8"/>
                              </w:rPr>
                            </w:pPr>
                          </w:p>
                          <w:p w14:paraId="079519A3" w14:textId="77777777" w:rsidR="005A72E5" w:rsidRDefault="005A72E5">
                            <w:pPr>
                              <w:pStyle w:val="TableParagraph"/>
                              <w:rPr>
                                <w:sz w:val="8"/>
                              </w:rPr>
                            </w:pPr>
                          </w:p>
                          <w:p w14:paraId="7E0529C7" w14:textId="77777777" w:rsidR="005A72E5" w:rsidRDefault="005A72E5">
                            <w:pPr>
                              <w:pStyle w:val="TableParagraph"/>
                              <w:rPr>
                                <w:sz w:val="8"/>
                              </w:rPr>
                            </w:pPr>
                          </w:p>
                          <w:p w14:paraId="2720A488" w14:textId="77777777" w:rsidR="005A72E5" w:rsidRDefault="005A72E5">
                            <w:pPr>
                              <w:pStyle w:val="TableParagraph"/>
                              <w:spacing w:before="1"/>
                              <w:rPr>
                                <w:sz w:val="11"/>
                              </w:rPr>
                            </w:pPr>
                          </w:p>
                          <w:p w14:paraId="2A54B9AB" w14:textId="77777777" w:rsidR="005A72E5" w:rsidRDefault="005A72E5">
                            <w:pPr>
                              <w:pStyle w:val="TableParagraph"/>
                              <w:ind w:right="107"/>
                              <w:jc w:val="right"/>
                              <w:rPr>
                                <w:rFonts w:ascii="Arial"/>
                                <w:i/>
                                <w:sz w:val="7"/>
                              </w:rPr>
                            </w:pPr>
                            <w:r>
                              <w:rPr>
                                <w:rFonts w:ascii="Arial"/>
                                <w:i/>
                                <w:sz w:val="7"/>
                              </w:rPr>
                              <w:t>RPS29</w:t>
                            </w:r>
                          </w:p>
                        </w:tc>
                        <w:tc>
                          <w:tcPr>
                            <w:tcW w:w="471" w:type="dxa"/>
                            <w:tcBorders>
                              <w:left w:val="dashed" w:sz="4" w:space="0" w:color="000000"/>
                              <w:bottom w:val="dashed" w:sz="4" w:space="0" w:color="000000"/>
                              <w:right w:val="dashed" w:sz="4" w:space="0" w:color="000000"/>
                            </w:tcBorders>
                          </w:tcPr>
                          <w:p w14:paraId="0F639ACF" w14:textId="77777777" w:rsidR="005A72E5" w:rsidRDefault="005A72E5">
                            <w:pPr>
                              <w:pStyle w:val="TableParagraph"/>
                              <w:rPr>
                                <w:sz w:val="8"/>
                              </w:rPr>
                            </w:pPr>
                          </w:p>
                          <w:p w14:paraId="7B36A7D3" w14:textId="77777777" w:rsidR="005A72E5" w:rsidRDefault="005A72E5">
                            <w:pPr>
                              <w:pStyle w:val="TableParagraph"/>
                              <w:rPr>
                                <w:sz w:val="8"/>
                              </w:rPr>
                            </w:pPr>
                          </w:p>
                          <w:p w14:paraId="7AD1456E" w14:textId="77777777" w:rsidR="005A72E5" w:rsidRDefault="005A72E5">
                            <w:pPr>
                              <w:pStyle w:val="TableParagraph"/>
                              <w:rPr>
                                <w:sz w:val="8"/>
                              </w:rPr>
                            </w:pPr>
                          </w:p>
                          <w:p w14:paraId="49618FDC" w14:textId="77777777" w:rsidR="005A72E5" w:rsidRDefault="005A72E5">
                            <w:pPr>
                              <w:pStyle w:val="TableParagraph"/>
                              <w:rPr>
                                <w:sz w:val="8"/>
                              </w:rPr>
                            </w:pPr>
                          </w:p>
                          <w:p w14:paraId="3ED8D159" w14:textId="77777777" w:rsidR="005A72E5" w:rsidRDefault="005A72E5">
                            <w:pPr>
                              <w:pStyle w:val="TableParagraph"/>
                              <w:rPr>
                                <w:sz w:val="8"/>
                              </w:rPr>
                            </w:pPr>
                          </w:p>
                          <w:p w14:paraId="1EE428CA" w14:textId="77777777" w:rsidR="005A72E5" w:rsidRDefault="005A72E5">
                            <w:pPr>
                              <w:pStyle w:val="TableParagraph"/>
                              <w:rPr>
                                <w:sz w:val="8"/>
                              </w:rPr>
                            </w:pPr>
                          </w:p>
                          <w:p w14:paraId="31FD7E9D" w14:textId="77777777" w:rsidR="005A72E5" w:rsidRDefault="005A72E5">
                            <w:pPr>
                              <w:pStyle w:val="TableParagraph"/>
                              <w:rPr>
                                <w:sz w:val="8"/>
                              </w:rPr>
                            </w:pPr>
                          </w:p>
                          <w:p w14:paraId="64EF0D79" w14:textId="77777777" w:rsidR="005A72E5" w:rsidRDefault="005A72E5">
                            <w:pPr>
                              <w:pStyle w:val="TableParagraph"/>
                              <w:rPr>
                                <w:sz w:val="8"/>
                              </w:rPr>
                            </w:pPr>
                          </w:p>
                          <w:p w14:paraId="41E4BCE3" w14:textId="77777777" w:rsidR="005A72E5" w:rsidRDefault="005A72E5">
                            <w:pPr>
                              <w:pStyle w:val="TableParagraph"/>
                              <w:rPr>
                                <w:sz w:val="8"/>
                              </w:rPr>
                            </w:pPr>
                          </w:p>
                          <w:p w14:paraId="7F2F39CF" w14:textId="77777777" w:rsidR="005A72E5" w:rsidRDefault="005A72E5">
                            <w:pPr>
                              <w:pStyle w:val="TableParagraph"/>
                              <w:rPr>
                                <w:sz w:val="8"/>
                              </w:rPr>
                            </w:pPr>
                          </w:p>
                          <w:p w14:paraId="51C9C93D" w14:textId="77777777" w:rsidR="005A72E5" w:rsidRDefault="005A72E5">
                            <w:pPr>
                              <w:pStyle w:val="TableParagraph"/>
                              <w:rPr>
                                <w:sz w:val="8"/>
                              </w:rPr>
                            </w:pPr>
                          </w:p>
                          <w:p w14:paraId="4539F98F" w14:textId="77777777" w:rsidR="005A72E5" w:rsidRDefault="005A72E5">
                            <w:pPr>
                              <w:pStyle w:val="TableParagraph"/>
                              <w:rPr>
                                <w:sz w:val="8"/>
                              </w:rPr>
                            </w:pPr>
                          </w:p>
                          <w:p w14:paraId="5C27B8F7" w14:textId="77777777" w:rsidR="005A72E5" w:rsidRDefault="005A72E5">
                            <w:pPr>
                              <w:pStyle w:val="TableParagraph"/>
                              <w:rPr>
                                <w:sz w:val="8"/>
                              </w:rPr>
                            </w:pPr>
                          </w:p>
                          <w:p w14:paraId="7AEFC9A6" w14:textId="77777777" w:rsidR="005A72E5" w:rsidRDefault="005A72E5">
                            <w:pPr>
                              <w:pStyle w:val="TableParagraph"/>
                              <w:rPr>
                                <w:sz w:val="8"/>
                              </w:rPr>
                            </w:pPr>
                          </w:p>
                          <w:p w14:paraId="5C17D10D" w14:textId="77777777" w:rsidR="005A72E5" w:rsidRDefault="005A72E5">
                            <w:pPr>
                              <w:pStyle w:val="TableParagraph"/>
                              <w:rPr>
                                <w:sz w:val="8"/>
                              </w:rPr>
                            </w:pPr>
                          </w:p>
                          <w:p w14:paraId="18BBC15B" w14:textId="77777777" w:rsidR="005A72E5" w:rsidRDefault="005A72E5">
                            <w:pPr>
                              <w:pStyle w:val="TableParagraph"/>
                              <w:rPr>
                                <w:sz w:val="8"/>
                              </w:rPr>
                            </w:pPr>
                          </w:p>
                          <w:p w14:paraId="75F58D88" w14:textId="77777777" w:rsidR="005A72E5" w:rsidRDefault="005A72E5">
                            <w:pPr>
                              <w:pStyle w:val="TableParagraph"/>
                              <w:rPr>
                                <w:sz w:val="8"/>
                              </w:rPr>
                            </w:pPr>
                          </w:p>
                          <w:p w14:paraId="68439390" w14:textId="77777777" w:rsidR="005A72E5" w:rsidRDefault="005A72E5">
                            <w:pPr>
                              <w:pStyle w:val="TableParagraph"/>
                              <w:rPr>
                                <w:sz w:val="8"/>
                              </w:rPr>
                            </w:pPr>
                          </w:p>
                          <w:p w14:paraId="0380F094" w14:textId="77777777" w:rsidR="005A72E5" w:rsidRDefault="005A72E5">
                            <w:pPr>
                              <w:pStyle w:val="TableParagraph"/>
                              <w:rPr>
                                <w:sz w:val="8"/>
                              </w:rPr>
                            </w:pPr>
                          </w:p>
                          <w:p w14:paraId="049A1B83" w14:textId="77777777" w:rsidR="005A72E5" w:rsidRDefault="005A72E5">
                            <w:pPr>
                              <w:pStyle w:val="TableParagraph"/>
                              <w:rPr>
                                <w:sz w:val="8"/>
                              </w:rPr>
                            </w:pPr>
                          </w:p>
                          <w:p w14:paraId="271E177B" w14:textId="77777777" w:rsidR="005A72E5" w:rsidRDefault="005A72E5">
                            <w:pPr>
                              <w:pStyle w:val="TableParagraph"/>
                              <w:rPr>
                                <w:sz w:val="8"/>
                              </w:rPr>
                            </w:pPr>
                          </w:p>
                          <w:p w14:paraId="48778793" w14:textId="77777777" w:rsidR="005A72E5" w:rsidRDefault="005A72E5">
                            <w:pPr>
                              <w:pStyle w:val="TableParagraph"/>
                              <w:rPr>
                                <w:sz w:val="8"/>
                              </w:rPr>
                            </w:pPr>
                          </w:p>
                          <w:p w14:paraId="2C98ED97" w14:textId="77777777" w:rsidR="005A72E5" w:rsidRDefault="005A72E5">
                            <w:pPr>
                              <w:pStyle w:val="TableParagraph"/>
                              <w:rPr>
                                <w:sz w:val="8"/>
                              </w:rPr>
                            </w:pPr>
                          </w:p>
                          <w:p w14:paraId="01DF95DF" w14:textId="77777777" w:rsidR="005A72E5" w:rsidRDefault="005A72E5">
                            <w:pPr>
                              <w:pStyle w:val="TableParagraph"/>
                              <w:spacing w:before="8"/>
                              <w:rPr>
                                <w:sz w:val="8"/>
                              </w:rPr>
                            </w:pPr>
                          </w:p>
                          <w:p w14:paraId="79854195" w14:textId="77777777" w:rsidR="005A72E5" w:rsidRDefault="005A72E5">
                            <w:pPr>
                              <w:pStyle w:val="TableParagraph"/>
                              <w:ind w:right="-29"/>
                              <w:jc w:val="right"/>
                              <w:rPr>
                                <w:rFonts w:ascii="Arial"/>
                                <w:i/>
                                <w:sz w:val="7"/>
                              </w:rPr>
                            </w:pPr>
                            <w:r>
                              <w:rPr>
                                <w:rFonts w:ascii="Arial"/>
                                <w:i/>
                                <w:sz w:val="7"/>
                              </w:rPr>
                              <w:t>TMS</w:t>
                            </w:r>
                          </w:p>
                        </w:tc>
                        <w:tc>
                          <w:tcPr>
                            <w:tcW w:w="2366" w:type="dxa"/>
                            <w:tcBorders>
                              <w:left w:val="dashed" w:sz="4" w:space="0" w:color="000000"/>
                              <w:bottom w:val="dashed" w:sz="4" w:space="0" w:color="000000"/>
                            </w:tcBorders>
                          </w:tcPr>
                          <w:p w14:paraId="0831EC78" w14:textId="77777777" w:rsidR="005A72E5" w:rsidRDefault="005A72E5">
                            <w:pPr>
                              <w:pStyle w:val="TableParagraph"/>
                              <w:rPr>
                                <w:sz w:val="8"/>
                              </w:rPr>
                            </w:pPr>
                          </w:p>
                          <w:p w14:paraId="7E495B08" w14:textId="77777777" w:rsidR="005A72E5" w:rsidRDefault="005A72E5">
                            <w:pPr>
                              <w:pStyle w:val="TableParagraph"/>
                              <w:rPr>
                                <w:sz w:val="8"/>
                              </w:rPr>
                            </w:pPr>
                          </w:p>
                          <w:p w14:paraId="5F363EE3" w14:textId="77777777" w:rsidR="005A72E5" w:rsidRDefault="005A72E5">
                            <w:pPr>
                              <w:pStyle w:val="TableParagraph"/>
                              <w:rPr>
                                <w:sz w:val="8"/>
                              </w:rPr>
                            </w:pPr>
                          </w:p>
                          <w:p w14:paraId="3F176368" w14:textId="77777777" w:rsidR="005A72E5" w:rsidRDefault="005A72E5">
                            <w:pPr>
                              <w:pStyle w:val="TableParagraph"/>
                              <w:rPr>
                                <w:sz w:val="8"/>
                              </w:rPr>
                            </w:pPr>
                          </w:p>
                          <w:p w14:paraId="7F4D578E" w14:textId="77777777" w:rsidR="005A72E5" w:rsidRDefault="005A72E5">
                            <w:pPr>
                              <w:pStyle w:val="TableParagraph"/>
                              <w:spacing w:before="55"/>
                              <w:ind w:left="606"/>
                              <w:rPr>
                                <w:rFonts w:ascii="Arial"/>
                                <w:i/>
                                <w:sz w:val="7"/>
                              </w:rPr>
                            </w:pPr>
                            <w:r>
                              <w:rPr>
                                <w:rFonts w:ascii="Arial"/>
                                <w:i/>
                                <w:w w:val="105"/>
                                <w:sz w:val="7"/>
                              </w:rPr>
                              <w:t>S100A10</w:t>
                            </w:r>
                          </w:p>
                          <w:p w14:paraId="5524ED6D" w14:textId="77777777" w:rsidR="005A72E5" w:rsidRDefault="005A72E5">
                            <w:pPr>
                              <w:pStyle w:val="TableParagraph"/>
                              <w:rPr>
                                <w:sz w:val="8"/>
                              </w:rPr>
                            </w:pPr>
                          </w:p>
                          <w:p w14:paraId="04B55EC5" w14:textId="77777777" w:rsidR="005A72E5" w:rsidRDefault="005A72E5">
                            <w:pPr>
                              <w:pStyle w:val="TableParagraph"/>
                              <w:rPr>
                                <w:sz w:val="8"/>
                              </w:rPr>
                            </w:pPr>
                          </w:p>
                          <w:p w14:paraId="3D015BD2" w14:textId="77777777" w:rsidR="005A72E5" w:rsidRDefault="005A72E5">
                            <w:pPr>
                              <w:pStyle w:val="TableParagraph"/>
                              <w:rPr>
                                <w:sz w:val="8"/>
                              </w:rPr>
                            </w:pPr>
                          </w:p>
                          <w:p w14:paraId="782C603A" w14:textId="77777777" w:rsidR="005A72E5" w:rsidRDefault="005A72E5">
                            <w:pPr>
                              <w:pStyle w:val="TableParagraph"/>
                              <w:rPr>
                                <w:sz w:val="8"/>
                              </w:rPr>
                            </w:pPr>
                          </w:p>
                          <w:p w14:paraId="59748236" w14:textId="77777777" w:rsidR="005A72E5" w:rsidRDefault="005A72E5">
                            <w:pPr>
                              <w:pStyle w:val="TableParagraph"/>
                              <w:rPr>
                                <w:sz w:val="8"/>
                              </w:rPr>
                            </w:pPr>
                          </w:p>
                          <w:p w14:paraId="65B4363E" w14:textId="77777777" w:rsidR="005A72E5" w:rsidRDefault="005A72E5">
                            <w:pPr>
                              <w:pStyle w:val="TableParagraph"/>
                              <w:rPr>
                                <w:sz w:val="8"/>
                              </w:rPr>
                            </w:pPr>
                          </w:p>
                          <w:p w14:paraId="4D91E68D" w14:textId="77777777" w:rsidR="005A72E5" w:rsidRDefault="005A72E5">
                            <w:pPr>
                              <w:pStyle w:val="TableParagraph"/>
                              <w:spacing w:before="62"/>
                              <w:ind w:left="391"/>
                              <w:rPr>
                                <w:rFonts w:ascii="Arial"/>
                                <w:i/>
                                <w:sz w:val="7"/>
                              </w:rPr>
                            </w:pPr>
                            <w:r>
                              <w:rPr>
                                <w:rFonts w:ascii="Arial"/>
                                <w:i/>
                                <w:w w:val="105"/>
                                <w:sz w:val="7"/>
                              </w:rPr>
                              <w:t>VIM</w:t>
                            </w:r>
                          </w:p>
                          <w:p w14:paraId="71469CFD" w14:textId="77777777" w:rsidR="005A72E5" w:rsidRDefault="005A72E5">
                            <w:pPr>
                              <w:pStyle w:val="TableParagraph"/>
                              <w:spacing w:before="37" w:line="77" w:lineRule="exact"/>
                              <w:ind w:left="493"/>
                              <w:rPr>
                                <w:rFonts w:ascii="Arial"/>
                                <w:i/>
                                <w:sz w:val="7"/>
                              </w:rPr>
                            </w:pPr>
                            <w:r>
                              <w:rPr>
                                <w:rFonts w:ascii="Arial"/>
                                <w:i/>
                                <w:w w:val="105"/>
                                <w:sz w:val="7"/>
                              </w:rPr>
                              <w:t>EMP3</w:t>
                            </w:r>
                          </w:p>
                          <w:p w14:paraId="3D019A16" w14:textId="77777777" w:rsidR="005A72E5" w:rsidRDefault="005A72E5">
                            <w:pPr>
                              <w:pStyle w:val="TableParagraph"/>
                              <w:spacing w:line="77" w:lineRule="exact"/>
                              <w:ind w:left="755"/>
                              <w:rPr>
                                <w:rFonts w:ascii="Arial" w:hAnsi="Arial"/>
                                <w:i/>
                                <w:sz w:val="7"/>
                              </w:rPr>
                            </w:pPr>
                            <w:r>
                              <w:rPr>
                                <w:rFonts w:ascii="Arial" w:hAnsi="Arial"/>
                                <w:i/>
                                <w:w w:val="105"/>
                                <w:sz w:val="7"/>
                              </w:rPr>
                              <w:t>HLA−DRA</w:t>
                            </w:r>
                          </w:p>
                          <w:p w14:paraId="0181015B" w14:textId="77777777" w:rsidR="005A72E5" w:rsidRDefault="005A72E5">
                            <w:pPr>
                              <w:pStyle w:val="TableParagraph"/>
                              <w:spacing w:before="70"/>
                              <w:ind w:left="339"/>
                              <w:rPr>
                                <w:rFonts w:ascii="Arial"/>
                                <w:i/>
                                <w:sz w:val="7"/>
                              </w:rPr>
                            </w:pPr>
                            <w:r>
                              <w:rPr>
                                <w:rFonts w:ascii="Arial"/>
                                <w:i/>
                                <w:w w:val="105"/>
                                <w:sz w:val="7"/>
                              </w:rPr>
                              <w:t xml:space="preserve">KLF6 </w:t>
                            </w:r>
                            <w:r>
                              <w:rPr>
                                <w:rFonts w:ascii="Arial"/>
                                <w:i/>
                                <w:w w:val="105"/>
                                <w:position w:val="4"/>
                                <w:sz w:val="7"/>
                              </w:rPr>
                              <w:t xml:space="preserve">FTL </w:t>
                            </w:r>
                            <w:r>
                              <w:rPr>
                                <w:rFonts w:ascii="Arial"/>
                                <w:i/>
                                <w:w w:val="105"/>
                                <w:sz w:val="7"/>
                              </w:rPr>
                              <w:t xml:space="preserve">TYMP </w:t>
                            </w:r>
                            <w:r>
                              <w:rPr>
                                <w:rFonts w:ascii="Arial"/>
                                <w:i/>
                                <w:w w:val="105"/>
                                <w:position w:val="7"/>
                                <w:sz w:val="7"/>
                              </w:rPr>
                              <w:t>FN1</w:t>
                            </w:r>
                          </w:p>
                          <w:p w14:paraId="4D1DBED9" w14:textId="77777777" w:rsidR="005A72E5" w:rsidRDefault="005A72E5">
                            <w:pPr>
                              <w:pStyle w:val="TableParagraph"/>
                              <w:spacing w:before="32" w:line="206" w:lineRule="auto"/>
                              <w:ind w:left="303" w:right="1241" w:firstLine="215"/>
                              <w:rPr>
                                <w:rFonts w:ascii="Arial" w:hAnsi="Arial"/>
                                <w:i/>
                                <w:sz w:val="7"/>
                              </w:rPr>
                            </w:pPr>
                            <w:r>
                              <w:rPr>
                                <w:rFonts w:ascii="Arial" w:hAnsi="Arial"/>
                                <w:i/>
                                <w:w w:val="105"/>
                                <w:position w:val="1"/>
                                <w:sz w:val="7"/>
                              </w:rPr>
                              <w:t xml:space="preserve">CRIP1 </w:t>
                            </w:r>
                            <w:r>
                              <w:rPr>
                                <w:rFonts w:ascii="Arial" w:hAnsi="Arial"/>
                                <w:i/>
                                <w:w w:val="105"/>
                                <w:sz w:val="7"/>
                              </w:rPr>
                              <w:t xml:space="preserve">CTSB </w:t>
                            </w:r>
                            <w:r>
                              <w:rPr>
                                <w:rFonts w:ascii="Arial" w:hAnsi="Arial"/>
                                <w:i/>
                                <w:w w:val="105"/>
                                <w:position w:val="3"/>
                                <w:sz w:val="7"/>
                              </w:rPr>
                              <w:t xml:space="preserve">FTH1 </w:t>
                            </w:r>
                            <w:r>
                              <w:rPr>
                                <w:rFonts w:ascii="Arial" w:hAnsi="Arial"/>
                                <w:i/>
                                <w:w w:val="105"/>
                                <w:sz w:val="7"/>
                              </w:rPr>
                              <w:t>HLA−DPB1</w:t>
                            </w:r>
                          </w:p>
                          <w:p w14:paraId="092F6CEB" w14:textId="77777777" w:rsidR="005A72E5" w:rsidRDefault="005A72E5">
                            <w:pPr>
                              <w:pStyle w:val="TableParagraph"/>
                              <w:spacing w:before="8" w:line="220" w:lineRule="auto"/>
                              <w:ind w:left="289" w:right="1548" w:hanging="60"/>
                              <w:rPr>
                                <w:rFonts w:ascii="Arial"/>
                                <w:i/>
                                <w:sz w:val="7"/>
                              </w:rPr>
                            </w:pPr>
                            <w:r>
                              <w:rPr>
                                <w:rFonts w:ascii="Arial"/>
                                <w:i/>
                                <w:w w:val="105"/>
                                <w:sz w:val="6"/>
                              </w:rPr>
                              <w:t xml:space="preserve">S100A11 </w:t>
                            </w:r>
                            <w:r>
                              <w:rPr>
                                <w:rFonts w:ascii="Arial"/>
                                <w:i/>
                                <w:w w:val="105"/>
                                <w:position w:val="-1"/>
                                <w:sz w:val="7"/>
                              </w:rPr>
                              <w:t xml:space="preserve">CD74 </w:t>
                            </w:r>
                            <w:r>
                              <w:rPr>
                                <w:rFonts w:ascii="Arial"/>
                                <w:i/>
                                <w:w w:val="105"/>
                                <w:sz w:val="7"/>
                              </w:rPr>
                              <w:t>FCGR3A</w:t>
                            </w:r>
                          </w:p>
                          <w:p w14:paraId="7B722964" w14:textId="77777777" w:rsidR="005A72E5" w:rsidRDefault="005A72E5">
                            <w:pPr>
                              <w:pStyle w:val="TableParagraph"/>
                              <w:tabs>
                                <w:tab w:val="left" w:pos="1560"/>
                              </w:tabs>
                              <w:spacing w:before="18" w:line="235" w:lineRule="auto"/>
                              <w:ind w:left="376"/>
                              <w:rPr>
                                <w:rFonts w:ascii="Arial"/>
                                <w:i/>
                                <w:sz w:val="7"/>
                              </w:rPr>
                            </w:pPr>
                            <w:r>
                              <w:rPr>
                                <w:rFonts w:ascii="Arial"/>
                                <w:i/>
                                <w:w w:val="105"/>
                                <w:sz w:val="7"/>
                              </w:rPr>
                              <w:t>S100A6</w:t>
                            </w:r>
                            <w:r>
                              <w:rPr>
                                <w:rFonts w:ascii="Arial"/>
                                <w:i/>
                                <w:spacing w:val="3"/>
                                <w:w w:val="105"/>
                                <w:sz w:val="7"/>
                              </w:rPr>
                              <w:t xml:space="preserve"> </w:t>
                            </w:r>
                            <w:r>
                              <w:rPr>
                                <w:rFonts w:ascii="Arial"/>
                                <w:i/>
                                <w:w w:val="105"/>
                                <w:sz w:val="7"/>
                              </w:rPr>
                              <w:t>LGALS1</w:t>
                            </w:r>
                            <w:r>
                              <w:rPr>
                                <w:rFonts w:ascii="Arial"/>
                                <w:i/>
                                <w:w w:val="105"/>
                                <w:sz w:val="7"/>
                              </w:rPr>
                              <w:tab/>
                            </w:r>
                            <w:r>
                              <w:rPr>
                                <w:rFonts w:ascii="Arial"/>
                                <w:i/>
                                <w:w w:val="105"/>
                                <w:position w:val="-3"/>
                                <w:sz w:val="7"/>
                              </w:rPr>
                              <w:t>SPP1</w:t>
                            </w:r>
                          </w:p>
                          <w:p w14:paraId="65AAE01B" w14:textId="77777777" w:rsidR="005A72E5" w:rsidRDefault="005A72E5">
                            <w:pPr>
                              <w:pStyle w:val="TableParagraph"/>
                              <w:tabs>
                                <w:tab w:val="left" w:pos="373"/>
                              </w:tabs>
                              <w:spacing w:line="247" w:lineRule="auto"/>
                              <w:ind w:left="5" w:right="1548" w:firstLine="151"/>
                              <w:rPr>
                                <w:rFonts w:ascii="Arial" w:hAnsi="Arial"/>
                                <w:i/>
                                <w:sz w:val="7"/>
                              </w:rPr>
                            </w:pPr>
                            <w:r>
                              <w:rPr>
                                <w:rFonts w:ascii="Arial" w:hAnsi="Arial"/>
                                <w:i/>
                                <w:w w:val="105"/>
                                <w:sz w:val="7"/>
                              </w:rPr>
                              <w:t xml:space="preserve">CD44 </w:t>
                            </w:r>
                            <w:r>
                              <w:rPr>
                                <w:rFonts w:ascii="Arial" w:hAnsi="Arial"/>
                                <w:i/>
                                <w:w w:val="105"/>
                                <w:position w:val="1"/>
                                <w:sz w:val="7"/>
                              </w:rPr>
                              <w:t>HLA−DPA1 B10</w:t>
                            </w:r>
                            <w:r>
                              <w:rPr>
                                <w:rFonts w:ascii="Arial" w:hAnsi="Arial"/>
                                <w:i/>
                                <w:w w:val="105"/>
                                <w:position w:val="1"/>
                                <w:sz w:val="7"/>
                              </w:rPr>
                              <w:tab/>
                            </w:r>
                            <w:r>
                              <w:rPr>
                                <w:rFonts w:ascii="Arial" w:hAnsi="Arial"/>
                                <w:i/>
                                <w:w w:val="105"/>
                                <w:sz w:val="7"/>
                              </w:rPr>
                              <w:t>TUBA1A</w:t>
                            </w:r>
                          </w:p>
                          <w:p w14:paraId="67645288" w14:textId="77777777" w:rsidR="005A72E5" w:rsidRDefault="005A72E5">
                            <w:pPr>
                              <w:pStyle w:val="TableParagraph"/>
                              <w:spacing w:before="18"/>
                              <w:ind w:left="153"/>
                              <w:rPr>
                                <w:rFonts w:ascii="Arial"/>
                                <w:i/>
                                <w:sz w:val="7"/>
                              </w:rPr>
                            </w:pPr>
                            <w:r>
                              <w:rPr>
                                <w:rFonts w:ascii="Arial"/>
                                <w:i/>
                                <w:w w:val="105"/>
                                <w:position w:val="1"/>
                                <w:sz w:val="7"/>
                              </w:rPr>
                              <w:t xml:space="preserve">H3F3B </w:t>
                            </w:r>
                            <w:r>
                              <w:rPr>
                                <w:rFonts w:ascii="Arial"/>
                                <w:i/>
                                <w:spacing w:val="18"/>
                                <w:w w:val="105"/>
                                <w:position w:val="1"/>
                                <w:sz w:val="7"/>
                              </w:rPr>
                              <w:t xml:space="preserve"> </w:t>
                            </w:r>
                            <w:r>
                              <w:rPr>
                                <w:rFonts w:ascii="Arial"/>
                                <w:i/>
                                <w:w w:val="105"/>
                                <w:sz w:val="7"/>
                              </w:rPr>
                              <w:t>ANXA2</w:t>
                            </w:r>
                          </w:p>
                        </w:tc>
                      </w:tr>
                      <w:tr w:rsidR="005A72E5" w14:paraId="6663D02C" w14:textId="77777777">
                        <w:trPr>
                          <w:trHeight w:val="522"/>
                        </w:trPr>
                        <w:tc>
                          <w:tcPr>
                            <w:tcW w:w="1156" w:type="dxa"/>
                            <w:tcBorders>
                              <w:top w:val="dashed" w:sz="4" w:space="0" w:color="000000"/>
                              <w:right w:val="dashed" w:sz="4" w:space="0" w:color="000000"/>
                            </w:tcBorders>
                          </w:tcPr>
                          <w:p w14:paraId="5723EF67" w14:textId="77777777" w:rsidR="005A72E5" w:rsidRDefault="005A72E5">
                            <w:pPr>
                              <w:pStyle w:val="TableParagraph"/>
                              <w:rPr>
                                <w:sz w:val="16"/>
                              </w:rPr>
                            </w:pPr>
                          </w:p>
                        </w:tc>
                        <w:tc>
                          <w:tcPr>
                            <w:tcW w:w="471" w:type="dxa"/>
                            <w:tcBorders>
                              <w:top w:val="dashed" w:sz="4" w:space="0" w:color="000000"/>
                              <w:left w:val="dashed" w:sz="4" w:space="0" w:color="000000"/>
                              <w:right w:val="dashed" w:sz="4" w:space="0" w:color="000000"/>
                            </w:tcBorders>
                          </w:tcPr>
                          <w:p w14:paraId="18A42AB9" w14:textId="77777777" w:rsidR="005A72E5" w:rsidRDefault="005A72E5">
                            <w:pPr>
                              <w:pStyle w:val="TableParagraph"/>
                              <w:rPr>
                                <w:sz w:val="16"/>
                              </w:rPr>
                            </w:pPr>
                          </w:p>
                        </w:tc>
                        <w:tc>
                          <w:tcPr>
                            <w:tcW w:w="2366" w:type="dxa"/>
                            <w:tcBorders>
                              <w:top w:val="dashed" w:sz="4" w:space="0" w:color="000000"/>
                              <w:left w:val="dashed" w:sz="4" w:space="0" w:color="000000"/>
                            </w:tcBorders>
                          </w:tcPr>
                          <w:p w14:paraId="6D07A8B0" w14:textId="77777777" w:rsidR="005A72E5" w:rsidRDefault="005A72E5">
                            <w:pPr>
                              <w:pStyle w:val="TableParagraph"/>
                              <w:spacing w:line="228" w:lineRule="auto"/>
                              <w:ind w:left="1584" w:firstLine="4"/>
                              <w:rPr>
                                <w:rFonts w:ascii="Arial"/>
                                <w:b/>
                                <w:sz w:val="11"/>
                              </w:rPr>
                            </w:pPr>
                            <w:r>
                              <w:rPr>
                                <w:rFonts w:ascii="Arial"/>
                                <w:b/>
                                <w:sz w:val="11"/>
                              </w:rPr>
                              <w:t xml:space="preserve">Not sig. FDR&lt;0.01 FDR&lt;0.01 </w:t>
                            </w:r>
                            <w:r>
                              <w:rPr>
                                <w:rFonts w:ascii="Arial"/>
                                <w:b/>
                                <w:spacing w:val="-18"/>
                                <w:sz w:val="11"/>
                              </w:rPr>
                              <w:t>&amp;</w:t>
                            </w:r>
                          </w:p>
                          <w:p w14:paraId="59DF4B97" w14:textId="77777777" w:rsidR="005A72E5" w:rsidRDefault="005A72E5">
                            <w:pPr>
                              <w:pStyle w:val="TableParagraph"/>
                              <w:spacing w:before="4" w:line="138" w:lineRule="exact"/>
                              <w:ind w:right="205"/>
                              <w:jc w:val="right"/>
                              <w:rPr>
                                <w:rFonts w:ascii="Arial"/>
                                <w:b/>
                                <w:sz w:val="11"/>
                              </w:rPr>
                            </w:pPr>
                            <w:r>
                              <w:rPr>
                                <w:rFonts w:ascii="Arial"/>
                                <w:b/>
                                <w:spacing w:val="-1"/>
                                <w:sz w:val="11"/>
                              </w:rPr>
                              <w:t>log</w:t>
                            </w:r>
                            <w:r>
                              <w:rPr>
                                <w:rFonts w:ascii="Arial"/>
                                <w:b/>
                                <w:spacing w:val="-1"/>
                                <w:position w:val="-3"/>
                                <w:sz w:val="6"/>
                              </w:rPr>
                              <w:t>2</w:t>
                            </w:r>
                            <w:r>
                              <w:rPr>
                                <w:rFonts w:ascii="Arial"/>
                                <w:b/>
                                <w:spacing w:val="-1"/>
                                <w:sz w:val="11"/>
                              </w:rPr>
                              <w:t>FC&gt;1.5</w:t>
                            </w:r>
                          </w:p>
                        </w:tc>
                      </w:tr>
                    </w:tbl>
                    <w:p w14:paraId="1E360C8A" w14:textId="77777777" w:rsidR="005A72E5" w:rsidRDefault="005A72E5">
                      <w:pPr>
                        <w:pStyle w:val="BodyText"/>
                      </w:pPr>
                    </w:p>
                  </w:txbxContent>
                </v:textbox>
                <w10:wrap anchorx="page"/>
              </v:shape>
            </w:pict>
          </mc:Fallback>
        </mc:AlternateContent>
      </w:r>
      <w:r w:rsidR="009B75EF">
        <w:rPr>
          <w:rFonts w:ascii="Arial"/>
          <w:w w:val="105"/>
          <w:sz w:val="14"/>
        </w:rPr>
        <w:t>15</w:t>
      </w:r>
    </w:p>
    <w:p w14:paraId="5679F0ED" w14:textId="77777777" w:rsidR="005313F1" w:rsidRDefault="00090D17">
      <w:pPr>
        <w:pStyle w:val="BodyText"/>
        <w:spacing w:before="6"/>
        <w:rPr>
          <w:rFonts w:ascii="Arial"/>
          <w:sz w:val="14"/>
        </w:rPr>
      </w:pPr>
      <w:r>
        <w:rPr>
          <w:noProof/>
        </w:rPr>
        <mc:AlternateContent>
          <mc:Choice Requires="wpg">
            <w:drawing>
              <wp:anchor distT="0" distB="0" distL="0" distR="0" simplePos="0" relativeHeight="12896" behindDoc="0" locked="0" layoutInCell="1" allowOverlap="1" wp14:anchorId="656C5330" wp14:editId="07C04816">
                <wp:simplePos x="0" y="0"/>
                <wp:positionH relativeFrom="page">
                  <wp:posOffset>4330065</wp:posOffset>
                </wp:positionH>
                <wp:positionV relativeFrom="paragraph">
                  <wp:posOffset>132080</wp:posOffset>
                </wp:positionV>
                <wp:extent cx="18415" cy="18415"/>
                <wp:effectExtent l="0" t="0" r="0" b="0"/>
                <wp:wrapTopAndBottom/>
                <wp:docPr id="731" name="Group 3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819" y="208"/>
                          <a:chExt cx="29" cy="29"/>
                        </a:xfrm>
                      </wpg:grpSpPr>
                      <wps:wsp>
                        <wps:cNvPr id="732" name="Freeform 3291"/>
                        <wps:cNvSpPr>
                          <a:spLocks/>
                        </wps:cNvSpPr>
                        <wps:spPr bwMode="auto">
                          <a:xfrm>
                            <a:off x="6820" y="209"/>
                            <a:ext cx="24" cy="24"/>
                          </a:xfrm>
                          <a:custGeom>
                            <a:avLst/>
                            <a:gdLst>
                              <a:gd name="T0" fmla="+- 0 6839 6821"/>
                              <a:gd name="T1" fmla="*/ T0 w 24"/>
                              <a:gd name="T2" fmla="+- 0 210 210"/>
                              <a:gd name="T3" fmla="*/ 210 h 24"/>
                              <a:gd name="T4" fmla="+- 0 6826 6821"/>
                              <a:gd name="T5" fmla="*/ T4 w 24"/>
                              <a:gd name="T6" fmla="+- 0 210 210"/>
                              <a:gd name="T7" fmla="*/ 210 h 24"/>
                              <a:gd name="T8" fmla="+- 0 6821 6821"/>
                              <a:gd name="T9" fmla="*/ T8 w 24"/>
                              <a:gd name="T10" fmla="+- 0 215 210"/>
                              <a:gd name="T11" fmla="*/ 215 h 24"/>
                              <a:gd name="T12" fmla="+- 0 6821 6821"/>
                              <a:gd name="T13" fmla="*/ T12 w 24"/>
                              <a:gd name="T14" fmla="+- 0 228 210"/>
                              <a:gd name="T15" fmla="*/ 228 h 24"/>
                              <a:gd name="T16" fmla="+- 0 6826 6821"/>
                              <a:gd name="T17" fmla="*/ T16 w 24"/>
                              <a:gd name="T18" fmla="+- 0 234 210"/>
                              <a:gd name="T19" fmla="*/ 234 h 24"/>
                              <a:gd name="T20" fmla="+- 0 6839 6821"/>
                              <a:gd name="T21" fmla="*/ T20 w 24"/>
                              <a:gd name="T22" fmla="+- 0 234 210"/>
                              <a:gd name="T23" fmla="*/ 234 h 24"/>
                              <a:gd name="T24" fmla="+- 0 6845 6821"/>
                              <a:gd name="T25" fmla="*/ T24 w 24"/>
                              <a:gd name="T26" fmla="+- 0 228 210"/>
                              <a:gd name="T27" fmla="*/ 228 h 24"/>
                              <a:gd name="T28" fmla="+- 0 6845 6821"/>
                              <a:gd name="T29" fmla="*/ T28 w 24"/>
                              <a:gd name="T30" fmla="+- 0 215 210"/>
                              <a:gd name="T31" fmla="*/ 215 h 24"/>
                              <a:gd name="T32" fmla="+- 0 6839 6821"/>
                              <a:gd name="T33" fmla="*/ T32 w 24"/>
                              <a:gd name="T34" fmla="+- 0 210 210"/>
                              <a:gd name="T35" fmla="*/ 2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3292"/>
                        <wps:cNvSpPr>
                          <a:spLocks/>
                        </wps:cNvSpPr>
                        <wps:spPr bwMode="auto">
                          <a:xfrm>
                            <a:off x="6820" y="209"/>
                            <a:ext cx="24" cy="24"/>
                          </a:xfrm>
                          <a:custGeom>
                            <a:avLst/>
                            <a:gdLst>
                              <a:gd name="T0" fmla="+- 0 6821 6821"/>
                              <a:gd name="T1" fmla="*/ T0 w 24"/>
                              <a:gd name="T2" fmla="+- 0 222 210"/>
                              <a:gd name="T3" fmla="*/ 222 h 24"/>
                              <a:gd name="T4" fmla="+- 0 6821 6821"/>
                              <a:gd name="T5" fmla="*/ T4 w 24"/>
                              <a:gd name="T6" fmla="+- 0 215 210"/>
                              <a:gd name="T7" fmla="*/ 215 h 24"/>
                              <a:gd name="T8" fmla="+- 0 6826 6821"/>
                              <a:gd name="T9" fmla="*/ T8 w 24"/>
                              <a:gd name="T10" fmla="+- 0 210 210"/>
                              <a:gd name="T11" fmla="*/ 210 h 24"/>
                              <a:gd name="T12" fmla="+- 0 6833 6821"/>
                              <a:gd name="T13" fmla="*/ T12 w 24"/>
                              <a:gd name="T14" fmla="+- 0 210 210"/>
                              <a:gd name="T15" fmla="*/ 210 h 24"/>
                              <a:gd name="T16" fmla="+- 0 6839 6821"/>
                              <a:gd name="T17" fmla="*/ T16 w 24"/>
                              <a:gd name="T18" fmla="+- 0 210 210"/>
                              <a:gd name="T19" fmla="*/ 210 h 24"/>
                              <a:gd name="T20" fmla="+- 0 6845 6821"/>
                              <a:gd name="T21" fmla="*/ T20 w 24"/>
                              <a:gd name="T22" fmla="+- 0 215 210"/>
                              <a:gd name="T23" fmla="*/ 215 h 24"/>
                              <a:gd name="T24" fmla="+- 0 6845 6821"/>
                              <a:gd name="T25" fmla="*/ T24 w 24"/>
                              <a:gd name="T26" fmla="+- 0 222 210"/>
                              <a:gd name="T27" fmla="*/ 222 h 24"/>
                              <a:gd name="T28" fmla="+- 0 6845 6821"/>
                              <a:gd name="T29" fmla="*/ T28 w 24"/>
                              <a:gd name="T30" fmla="+- 0 228 210"/>
                              <a:gd name="T31" fmla="*/ 228 h 24"/>
                              <a:gd name="T32" fmla="+- 0 6839 6821"/>
                              <a:gd name="T33" fmla="*/ T32 w 24"/>
                              <a:gd name="T34" fmla="+- 0 234 210"/>
                              <a:gd name="T35" fmla="*/ 234 h 24"/>
                              <a:gd name="T36" fmla="+- 0 6833 6821"/>
                              <a:gd name="T37" fmla="*/ T36 w 24"/>
                              <a:gd name="T38" fmla="+- 0 234 210"/>
                              <a:gd name="T39" fmla="*/ 234 h 24"/>
                              <a:gd name="T40" fmla="+- 0 6826 6821"/>
                              <a:gd name="T41" fmla="*/ T40 w 24"/>
                              <a:gd name="T42" fmla="+- 0 234 210"/>
                              <a:gd name="T43" fmla="*/ 234 h 24"/>
                              <a:gd name="T44" fmla="+- 0 6821 6821"/>
                              <a:gd name="T45" fmla="*/ T44 w 24"/>
                              <a:gd name="T46" fmla="+- 0 228 210"/>
                              <a:gd name="T47" fmla="*/ 228 h 24"/>
                              <a:gd name="T48" fmla="+- 0 6821 6821"/>
                              <a:gd name="T49" fmla="*/ T48 w 24"/>
                              <a:gd name="T50" fmla="+- 0 222 210"/>
                              <a:gd name="T51" fmla="*/ 22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2D1B9A" id="Group 3290" o:spid="_x0000_s1026" style="position:absolute;margin-left:340.95pt;margin-top:10.4pt;width:1.45pt;height:1.45pt;z-index:12896;mso-wrap-distance-left:0;mso-wrap-distance-right:0;mso-position-horizontal-relative:page" coordorigin="6819,208"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">
                <v:shape id="Freeform 3291" o:spid="_x0000_s1027" style="position:absolute;left:6820;top:2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" path="m18,l5,,,5,,18r5,6l18,24r6,-6l24,5,18,xe" fillcolor="red" stroked="f">
                  <v:path arrowok="t" o:connecttype="custom" o:connectlocs="18,210;5,210;0,215;0,228;5,234;18,234;24,228;24,215;18,210" o:connectangles="0,0,0,0,0,0,0,0,0"/>
                </v:shape>
                <v:shape id="Freeform 3292" o:spid="_x0000_s1028" style="position:absolute;left:6820;top:2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" path="m,12l,5,5,r7,l18,r6,5l24,12r,6l18,24r-6,l5,24,,18,,12e" filled="f" strokecolor="red" strokeweight=".07647mm">
                  <v:path arrowok="t" o:connecttype="custom" o:connectlocs="0,222;0,215;5,210;12,210;18,210;24,215;24,222;24,228;18,234;12,234;5,234;0,228;0,222" o:connectangles="0,0,0,0,0,0,0,0,0,0,0,0,0"/>
                </v:shape>
                <w10:wrap type="topAndBottom" anchorx="page"/>
              </v:group>
            </w:pict>
          </mc:Fallback>
        </mc:AlternateContent>
      </w:r>
    </w:p>
    <w:p w14:paraId="1F1C8E04" w14:textId="77777777" w:rsidR="005313F1" w:rsidRDefault="005313F1">
      <w:pPr>
        <w:pStyle w:val="BodyText"/>
        <w:rPr>
          <w:rFonts w:ascii="Arial"/>
          <w:sz w:val="20"/>
        </w:rPr>
      </w:pPr>
    </w:p>
    <w:p w14:paraId="2580E1BB" w14:textId="77777777" w:rsidR="005313F1" w:rsidRDefault="005313F1">
      <w:pPr>
        <w:pStyle w:val="BodyText"/>
        <w:spacing w:before="3"/>
        <w:rPr>
          <w:rFonts w:ascii="Arial"/>
          <w:sz w:val="18"/>
        </w:rPr>
      </w:pPr>
    </w:p>
    <w:p w14:paraId="5C609833" w14:textId="77777777" w:rsidR="005313F1" w:rsidRDefault="00090D17">
      <w:pPr>
        <w:spacing w:before="102"/>
        <w:ind w:left="2524"/>
        <w:rPr>
          <w:rFonts w:ascii="Arial"/>
          <w:sz w:val="14"/>
        </w:rPr>
      </w:pPr>
      <w:r>
        <w:rPr>
          <w:noProof/>
        </w:rPr>
        <mc:AlternateContent>
          <mc:Choice Requires="wpg">
            <w:drawing>
              <wp:anchor distT="0" distB="0" distL="0" distR="0" simplePos="0" relativeHeight="12920" behindDoc="0" locked="0" layoutInCell="1" allowOverlap="1" wp14:anchorId="769A19D4" wp14:editId="10DDCFCE">
                <wp:simplePos x="0" y="0"/>
                <wp:positionH relativeFrom="page">
                  <wp:posOffset>4150360</wp:posOffset>
                </wp:positionH>
                <wp:positionV relativeFrom="paragraph">
                  <wp:posOffset>189865</wp:posOffset>
                </wp:positionV>
                <wp:extent cx="20320" cy="26035"/>
                <wp:effectExtent l="0" t="0" r="5080" b="0"/>
                <wp:wrapTopAndBottom/>
                <wp:docPr id="726" name="Group 3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 cy="26035"/>
                          <a:chOff x="6536" y="299"/>
                          <a:chExt cx="32" cy="41"/>
                        </a:xfrm>
                      </wpg:grpSpPr>
                      <wps:wsp>
                        <wps:cNvPr id="727" name="Freeform 3286"/>
                        <wps:cNvSpPr>
                          <a:spLocks/>
                        </wps:cNvSpPr>
                        <wps:spPr bwMode="auto">
                          <a:xfrm>
                            <a:off x="6538" y="301"/>
                            <a:ext cx="24" cy="24"/>
                          </a:xfrm>
                          <a:custGeom>
                            <a:avLst/>
                            <a:gdLst>
                              <a:gd name="T0" fmla="+- 0 6557 6538"/>
                              <a:gd name="T1" fmla="*/ T0 w 24"/>
                              <a:gd name="T2" fmla="+- 0 302 302"/>
                              <a:gd name="T3" fmla="*/ 302 h 24"/>
                              <a:gd name="T4" fmla="+- 0 6544 6538"/>
                              <a:gd name="T5" fmla="*/ T4 w 24"/>
                              <a:gd name="T6" fmla="+- 0 302 302"/>
                              <a:gd name="T7" fmla="*/ 302 h 24"/>
                              <a:gd name="T8" fmla="+- 0 6538 6538"/>
                              <a:gd name="T9" fmla="*/ T8 w 24"/>
                              <a:gd name="T10" fmla="+- 0 307 302"/>
                              <a:gd name="T11" fmla="*/ 307 h 24"/>
                              <a:gd name="T12" fmla="+- 0 6538 6538"/>
                              <a:gd name="T13" fmla="*/ T12 w 24"/>
                              <a:gd name="T14" fmla="+- 0 320 302"/>
                              <a:gd name="T15" fmla="*/ 320 h 24"/>
                              <a:gd name="T16" fmla="+- 0 6544 6538"/>
                              <a:gd name="T17" fmla="*/ T16 w 24"/>
                              <a:gd name="T18" fmla="+- 0 325 302"/>
                              <a:gd name="T19" fmla="*/ 325 h 24"/>
                              <a:gd name="T20" fmla="+- 0 6557 6538"/>
                              <a:gd name="T21" fmla="*/ T20 w 24"/>
                              <a:gd name="T22" fmla="+- 0 325 302"/>
                              <a:gd name="T23" fmla="*/ 325 h 24"/>
                              <a:gd name="T24" fmla="+- 0 6562 6538"/>
                              <a:gd name="T25" fmla="*/ T24 w 24"/>
                              <a:gd name="T26" fmla="+- 0 320 302"/>
                              <a:gd name="T27" fmla="*/ 320 h 24"/>
                              <a:gd name="T28" fmla="+- 0 6562 6538"/>
                              <a:gd name="T29" fmla="*/ T28 w 24"/>
                              <a:gd name="T30" fmla="+- 0 307 302"/>
                              <a:gd name="T31" fmla="*/ 307 h 24"/>
                              <a:gd name="T32" fmla="+- 0 6557 6538"/>
                              <a:gd name="T33" fmla="*/ T32 w 24"/>
                              <a:gd name="T34" fmla="+- 0 302 302"/>
                              <a:gd name="T35" fmla="*/ 30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3"/>
                                </a:lnTo>
                                <a:lnTo>
                                  <a:pt x="19" y="23"/>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3287"/>
                        <wps:cNvSpPr>
                          <a:spLocks/>
                        </wps:cNvSpPr>
                        <wps:spPr bwMode="auto">
                          <a:xfrm>
                            <a:off x="6538" y="301"/>
                            <a:ext cx="24" cy="24"/>
                          </a:xfrm>
                          <a:custGeom>
                            <a:avLst/>
                            <a:gdLst>
                              <a:gd name="T0" fmla="+- 0 6538 6538"/>
                              <a:gd name="T1" fmla="*/ T0 w 24"/>
                              <a:gd name="T2" fmla="+- 0 313 302"/>
                              <a:gd name="T3" fmla="*/ 313 h 24"/>
                              <a:gd name="T4" fmla="+- 0 6538 6538"/>
                              <a:gd name="T5" fmla="*/ T4 w 24"/>
                              <a:gd name="T6" fmla="+- 0 307 302"/>
                              <a:gd name="T7" fmla="*/ 307 h 24"/>
                              <a:gd name="T8" fmla="+- 0 6544 6538"/>
                              <a:gd name="T9" fmla="*/ T8 w 24"/>
                              <a:gd name="T10" fmla="+- 0 302 302"/>
                              <a:gd name="T11" fmla="*/ 302 h 24"/>
                              <a:gd name="T12" fmla="+- 0 6550 6538"/>
                              <a:gd name="T13" fmla="*/ T12 w 24"/>
                              <a:gd name="T14" fmla="+- 0 302 302"/>
                              <a:gd name="T15" fmla="*/ 302 h 24"/>
                              <a:gd name="T16" fmla="+- 0 6557 6538"/>
                              <a:gd name="T17" fmla="*/ T16 w 24"/>
                              <a:gd name="T18" fmla="+- 0 302 302"/>
                              <a:gd name="T19" fmla="*/ 302 h 24"/>
                              <a:gd name="T20" fmla="+- 0 6562 6538"/>
                              <a:gd name="T21" fmla="*/ T20 w 24"/>
                              <a:gd name="T22" fmla="+- 0 307 302"/>
                              <a:gd name="T23" fmla="*/ 307 h 24"/>
                              <a:gd name="T24" fmla="+- 0 6562 6538"/>
                              <a:gd name="T25" fmla="*/ T24 w 24"/>
                              <a:gd name="T26" fmla="+- 0 313 302"/>
                              <a:gd name="T27" fmla="*/ 313 h 24"/>
                              <a:gd name="T28" fmla="+- 0 6562 6538"/>
                              <a:gd name="T29" fmla="*/ T28 w 24"/>
                              <a:gd name="T30" fmla="+- 0 320 302"/>
                              <a:gd name="T31" fmla="*/ 320 h 24"/>
                              <a:gd name="T32" fmla="+- 0 6557 6538"/>
                              <a:gd name="T33" fmla="*/ T32 w 24"/>
                              <a:gd name="T34" fmla="+- 0 325 302"/>
                              <a:gd name="T35" fmla="*/ 325 h 24"/>
                              <a:gd name="T36" fmla="+- 0 6550 6538"/>
                              <a:gd name="T37" fmla="*/ T36 w 24"/>
                              <a:gd name="T38" fmla="+- 0 325 302"/>
                              <a:gd name="T39" fmla="*/ 325 h 24"/>
                              <a:gd name="T40" fmla="+- 0 6544 6538"/>
                              <a:gd name="T41" fmla="*/ T40 w 24"/>
                              <a:gd name="T42" fmla="+- 0 325 302"/>
                              <a:gd name="T43" fmla="*/ 325 h 24"/>
                              <a:gd name="T44" fmla="+- 0 6538 6538"/>
                              <a:gd name="T45" fmla="*/ T44 w 24"/>
                              <a:gd name="T46" fmla="+- 0 320 302"/>
                              <a:gd name="T47" fmla="*/ 320 h 24"/>
                              <a:gd name="T48" fmla="+- 0 6538 6538"/>
                              <a:gd name="T49" fmla="*/ T48 w 24"/>
                              <a:gd name="T50" fmla="+- 0 313 302"/>
                              <a:gd name="T51" fmla="*/ 3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9" y="0"/>
                                </a:lnTo>
                                <a:lnTo>
                                  <a:pt x="24" y="5"/>
                                </a:lnTo>
                                <a:lnTo>
                                  <a:pt x="24" y="11"/>
                                </a:lnTo>
                                <a:lnTo>
                                  <a:pt x="24" y="18"/>
                                </a:lnTo>
                                <a:lnTo>
                                  <a:pt x="19" y="23"/>
                                </a:lnTo>
                                <a:lnTo>
                                  <a:pt x="12" y="23"/>
                                </a:lnTo>
                                <a:lnTo>
                                  <a:pt x="6" y="23"/>
                                </a:lnTo>
                                <a:lnTo>
                                  <a:pt x="0" y="18"/>
                                </a:lnTo>
                                <a:lnTo>
                                  <a:pt x="0" y="11"/>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 name="Freeform 3288"/>
                        <wps:cNvSpPr>
                          <a:spLocks/>
                        </wps:cNvSpPr>
                        <wps:spPr bwMode="auto">
                          <a:xfrm>
                            <a:off x="6542" y="313"/>
                            <a:ext cx="24" cy="24"/>
                          </a:xfrm>
                          <a:custGeom>
                            <a:avLst/>
                            <a:gdLst>
                              <a:gd name="T0" fmla="+- 0 6560 6542"/>
                              <a:gd name="T1" fmla="*/ T0 w 24"/>
                              <a:gd name="T2" fmla="+- 0 314 314"/>
                              <a:gd name="T3" fmla="*/ 314 h 24"/>
                              <a:gd name="T4" fmla="+- 0 6547 6542"/>
                              <a:gd name="T5" fmla="*/ T4 w 24"/>
                              <a:gd name="T6" fmla="+- 0 314 314"/>
                              <a:gd name="T7" fmla="*/ 314 h 24"/>
                              <a:gd name="T8" fmla="+- 0 6542 6542"/>
                              <a:gd name="T9" fmla="*/ T8 w 24"/>
                              <a:gd name="T10" fmla="+- 0 319 314"/>
                              <a:gd name="T11" fmla="*/ 319 h 24"/>
                              <a:gd name="T12" fmla="+- 0 6542 6542"/>
                              <a:gd name="T13" fmla="*/ T12 w 24"/>
                              <a:gd name="T14" fmla="+- 0 332 314"/>
                              <a:gd name="T15" fmla="*/ 332 h 24"/>
                              <a:gd name="T16" fmla="+- 0 6547 6542"/>
                              <a:gd name="T17" fmla="*/ T16 w 24"/>
                              <a:gd name="T18" fmla="+- 0 338 314"/>
                              <a:gd name="T19" fmla="*/ 338 h 24"/>
                              <a:gd name="T20" fmla="+- 0 6560 6542"/>
                              <a:gd name="T21" fmla="*/ T20 w 24"/>
                              <a:gd name="T22" fmla="+- 0 338 314"/>
                              <a:gd name="T23" fmla="*/ 338 h 24"/>
                              <a:gd name="T24" fmla="+- 0 6566 6542"/>
                              <a:gd name="T25" fmla="*/ T24 w 24"/>
                              <a:gd name="T26" fmla="+- 0 332 314"/>
                              <a:gd name="T27" fmla="*/ 332 h 24"/>
                              <a:gd name="T28" fmla="+- 0 6566 6542"/>
                              <a:gd name="T29" fmla="*/ T28 w 24"/>
                              <a:gd name="T30" fmla="+- 0 319 314"/>
                              <a:gd name="T31" fmla="*/ 319 h 24"/>
                              <a:gd name="T32" fmla="+- 0 6560 6542"/>
                              <a:gd name="T33" fmla="*/ T32 w 24"/>
                              <a:gd name="T34" fmla="+- 0 314 314"/>
                              <a:gd name="T35" fmla="*/ 3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3289"/>
                        <wps:cNvSpPr>
                          <a:spLocks/>
                        </wps:cNvSpPr>
                        <wps:spPr bwMode="auto">
                          <a:xfrm>
                            <a:off x="6542" y="313"/>
                            <a:ext cx="24" cy="24"/>
                          </a:xfrm>
                          <a:custGeom>
                            <a:avLst/>
                            <a:gdLst>
                              <a:gd name="T0" fmla="+- 0 6542 6542"/>
                              <a:gd name="T1" fmla="*/ T0 w 24"/>
                              <a:gd name="T2" fmla="+- 0 326 314"/>
                              <a:gd name="T3" fmla="*/ 326 h 24"/>
                              <a:gd name="T4" fmla="+- 0 6542 6542"/>
                              <a:gd name="T5" fmla="*/ T4 w 24"/>
                              <a:gd name="T6" fmla="+- 0 319 314"/>
                              <a:gd name="T7" fmla="*/ 319 h 24"/>
                              <a:gd name="T8" fmla="+- 0 6547 6542"/>
                              <a:gd name="T9" fmla="*/ T8 w 24"/>
                              <a:gd name="T10" fmla="+- 0 314 314"/>
                              <a:gd name="T11" fmla="*/ 314 h 24"/>
                              <a:gd name="T12" fmla="+- 0 6554 6542"/>
                              <a:gd name="T13" fmla="*/ T12 w 24"/>
                              <a:gd name="T14" fmla="+- 0 314 314"/>
                              <a:gd name="T15" fmla="*/ 314 h 24"/>
                              <a:gd name="T16" fmla="+- 0 6560 6542"/>
                              <a:gd name="T17" fmla="*/ T16 w 24"/>
                              <a:gd name="T18" fmla="+- 0 314 314"/>
                              <a:gd name="T19" fmla="*/ 314 h 24"/>
                              <a:gd name="T20" fmla="+- 0 6566 6542"/>
                              <a:gd name="T21" fmla="*/ T20 w 24"/>
                              <a:gd name="T22" fmla="+- 0 319 314"/>
                              <a:gd name="T23" fmla="*/ 319 h 24"/>
                              <a:gd name="T24" fmla="+- 0 6566 6542"/>
                              <a:gd name="T25" fmla="*/ T24 w 24"/>
                              <a:gd name="T26" fmla="+- 0 326 314"/>
                              <a:gd name="T27" fmla="*/ 326 h 24"/>
                              <a:gd name="T28" fmla="+- 0 6566 6542"/>
                              <a:gd name="T29" fmla="*/ T28 w 24"/>
                              <a:gd name="T30" fmla="+- 0 332 314"/>
                              <a:gd name="T31" fmla="*/ 332 h 24"/>
                              <a:gd name="T32" fmla="+- 0 6560 6542"/>
                              <a:gd name="T33" fmla="*/ T32 w 24"/>
                              <a:gd name="T34" fmla="+- 0 338 314"/>
                              <a:gd name="T35" fmla="*/ 338 h 24"/>
                              <a:gd name="T36" fmla="+- 0 6554 6542"/>
                              <a:gd name="T37" fmla="*/ T36 w 24"/>
                              <a:gd name="T38" fmla="+- 0 338 314"/>
                              <a:gd name="T39" fmla="*/ 338 h 24"/>
                              <a:gd name="T40" fmla="+- 0 6547 6542"/>
                              <a:gd name="T41" fmla="*/ T40 w 24"/>
                              <a:gd name="T42" fmla="+- 0 338 314"/>
                              <a:gd name="T43" fmla="*/ 338 h 24"/>
                              <a:gd name="T44" fmla="+- 0 6542 6542"/>
                              <a:gd name="T45" fmla="*/ T44 w 24"/>
                              <a:gd name="T46" fmla="+- 0 332 314"/>
                              <a:gd name="T47" fmla="*/ 332 h 24"/>
                              <a:gd name="T48" fmla="+- 0 6542 6542"/>
                              <a:gd name="T49" fmla="*/ T48 w 24"/>
                              <a:gd name="T50" fmla="+- 0 326 314"/>
                              <a:gd name="T51" fmla="*/ 32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44CFE1" id="Group 3285" o:spid="_x0000_s1026" style="position:absolute;margin-left:326.8pt;margin-top:14.95pt;width:1.6pt;height:2.05pt;z-index:12920;mso-wrap-distance-left:0;mso-wrap-distance-right:0;mso-position-horizontal-relative:page" coordorigin="6536,299" coordsize="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">
                <v:shape id="Freeform 3286" o:spid="_x0000_s1027" style="position:absolute;left:6538;top:30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" path="m19,l6,,,5,,18r6,5l19,23r5,-5l24,5,19,xe" fillcolor="red" stroked="f">
                  <v:path arrowok="t" o:connecttype="custom" o:connectlocs="19,302;6,302;0,307;0,320;6,325;19,325;24,320;24,307;19,302" o:connectangles="0,0,0,0,0,0,0,0,0"/>
                </v:shape>
                <v:shape id="Freeform 3287" o:spid="_x0000_s1028" style="position:absolute;left:6538;top:30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" path="m,11l,5,6,r6,l19,r5,5l24,11r,7l19,23r-7,l6,23,,18,,11e" filled="f" strokecolor="red" strokeweight=".07647mm">
                  <v:path arrowok="t" o:connecttype="custom" o:connectlocs="0,313;0,307;6,302;12,302;19,302;24,307;24,313;24,320;19,325;12,325;6,325;0,320;0,313" o:connectangles="0,0,0,0,0,0,0,0,0,0,0,0,0"/>
                </v:shape>
                <v:shape id="Freeform 3288" o:spid="_x0000_s1029" style="position:absolute;left:6542;top:31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" path="m18,l5,,,5,,18r5,6l18,24r6,-6l24,5,18,xe" fillcolor="red" stroked="f">
                  <v:path arrowok="t" o:connecttype="custom" o:connectlocs="18,314;5,314;0,319;0,332;5,338;18,338;24,332;24,319;18,314" o:connectangles="0,0,0,0,0,0,0,0,0"/>
                </v:shape>
                <v:shape id="Freeform 3289" o:spid="_x0000_s1030" style="position:absolute;left:6542;top:31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" path="m,12l,5,5,r7,l18,r6,5l24,12r,6l18,24r-6,l5,24,,18,,12e" filled="f" strokecolor="red" strokeweight=".07647mm">
                  <v:path arrowok="t" o:connecttype="custom" o:connectlocs="0,326;0,319;5,314;12,314;18,314;24,319;24,326;24,332;18,338;12,338;5,338;0,332;0,326" o:connectangles="0,0,0,0,0,0,0,0,0,0,0,0,0"/>
                </v:shape>
                <w10:wrap type="topAndBottom" anchorx="page"/>
              </v:group>
            </w:pict>
          </mc:Fallback>
        </mc:AlternateContent>
      </w:r>
      <w:r>
        <w:rPr>
          <w:noProof/>
        </w:rPr>
        <mc:AlternateContent>
          <mc:Choice Requires="wps">
            <w:drawing>
              <wp:anchor distT="0" distB="0" distL="114300" distR="114300" simplePos="0" relativeHeight="16264" behindDoc="0" locked="0" layoutInCell="1" allowOverlap="1" wp14:anchorId="2879D9FE" wp14:editId="65ACBC0A">
                <wp:simplePos x="0" y="0"/>
                <wp:positionH relativeFrom="page">
                  <wp:posOffset>2783840</wp:posOffset>
                </wp:positionH>
                <wp:positionV relativeFrom="paragraph">
                  <wp:posOffset>131445</wp:posOffset>
                </wp:positionV>
                <wp:extent cx="13335" cy="0"/>
                <wp:effectExtent l="0" t="0" r="0" b="0"/>
                <wp:wrapNone/>
                <wp:docPr id="725" name="Line 3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C5FEAE" id="Line 3284" o:spid="_x0000_s1026" style="position:absolute;z-index:16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2pt,10.35pt" to="220.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" strokeweight=".11525mm">
                <o:lock v:ext="edit" shapetype="f"/>
                <w10:wrap anchorx="page"/>
              </v:line>
            </w:pict>
          </mc:Fallback>
        </mc:AlternateContent>
      </w:r>
      <w:r>
        <w:rPr>
          <w:noProof/>
        </w:rPr>
        <mc:AlternateContent>
          <mc:Choice Requires="wps">
            <w:drawing>
              <wp:anchor distT="0" distB="0" distL="114300" distR="114300" simplePos="0" relativeHeight="16336" behindDoc="0" locked="0" layoutInCell="1" allowOverlap="1" wp14:anchorId="2EB6B283" wp14:editId="31EB0E21">
                <wp:simplePos x="0" y="0"/>
                <wp:positionH relativeFrom="page">
                  <wp:posOffset>2526030</wp:posOffset>
                </wp:positionH>
                <wp:positionV relativeFrom="paragraph">
                  <wp:posOffset>176530</wp:posOffset>
                </wp:positionV>
                <wp:extent cx="152400" cy="558800"/>
                <wp:effectExtent l="0" t="0" r="0" b="0"/>
                <wp:wrapNone/>
                <wp:docPr id="724" name="Text Box 3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55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6E8E9" w14:textId="77777777" w:rsidR="005A72E5" w:rsidRDefault="005A72E5">
                            <w:pPr>
                              <w:spacing w:before="21"/>
                              <w:ind w:left="20"/>
                              <w:rPr>
                                <w:rFonts w:ascii="Arial" w:hAnsi="Arial"/>
                                <w:b/>
                                <w:sz w:val="14"/>
                              </w:rPr>
                            </w:pPr>
                            <w:r>
                              <w:rPr>
                                <w:rFonts w:ascii="Arial" w:hAnsi="Arial"/>
                                <w:b/>
                                <w:w w:val="105"/>
                                <w:sz w:val="14"/>
                              </w:rPr>
                              <w:t>−log</w:t>
                            </w:r>
                            <w:r>
                              <w:rPr>
                                <w:rFonts w:ascii="Arial" w:hAnsi="Arial"/>
                                <w:b/>
                                <w:w w:val="105"/>
                                <w:position w:val="-4"/>
                                <w:sz w:val="8"/>
                              </w:rPr>
                              <w:t xml:space="preserve">10 </w:t>
                            </w:r>
                            <w:r>
                              <w:rPr>
                                <w:rFonts w:ascii="Arial" w:hAnsi="Arial"/>
                                <w:b/>
                                <w:w w:val="105"/>
                                <w:sz w:val="14"/>
                              </w:rPr>
                              <w:t>(FDR)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6B283" id="Text Box 3283" o:spid="_x0000_s1871" type="#_x0000_t202" style="position:absolute;left:0;text-align:left;margin-left:198.9pt;margin-top:13.9pt;width:12pt;height:44pt;z-index:1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" filled="f" stroked="f">
                <v:path arrowok="t"/>
                <v:textbox style="layout-flow:vertical;mso-layout-flow-alt:bottom-to-top" inset="0,0,0,0">
                  <w:txbxContent>
                    <w:p w14:paraId="0256E8E9" w14:textId="77777777" w:rsidR="005A72E5" w:rsidRDefault="005A72E5">
                      <w:pPr>
                        <w:spacing w:before="21"/>
                        <w:ind w:left="20"/>
                        <w:rPr>
                          <w:rFonts w:ascii="Arial" w:hAnsi="Arial"/>
                          <w:b/>
                          <w:sz w:val="14"/>
                        </w:rPr>
                      </w:pPr>
                      <w:r>
                        <w:rPr>
                          <w:rFonts w:ascii="Arial" w:hAnsi="Arial"/>
                          <w:b/>
                          <w:w w:val="105"/>
                          <w:sz w:val="14"/>
                        </w:rPr>
                        <w:t>−log</w:t>
                      </w:r>
                      <w:r>
                        <w:rPr>
                          <w:rFonts w:ascii="Arial" w:hAnsi="Arial"/>
                          <w:b/>
                          <w:w w:val="105"/>
                          <w:position w:val="-4"/>
                          <w:sz w:val="8"/>
                        </w:rPr>
                        <w:t xml:space="preserve">10 </w:t>
                      </w:r>
                      <w:r>
                        <w:rPr>
                          <w:rFonts w:ascii="Arial" w:hAnsi="Arial"/>
                          <w:b/>
                          <w:w w:val="105"/>
                          <w:sz w:val="14"/>
                        </w:rPr>
                        <w:t>(FDR)</w:t>
                      </w:r>
                    </w:p>
                  </w:txbxContent>
                </v:textbox>
                <w10:wrap anchorx="page"/>
              </v:shape>
            </w:pict>
          </mc:Fallback>
        </mc:AlternateContent>
      </w:r>
      <w:r w:rsidR="009B75EF">
        <w:rPr>
          <w:rFonts w:ascii="Arial"/>
          <w:w w:val="105"/>
          <w:sz w:val="14"/>
        </w:rPr>
        <w:t>10</w:t>
      </w:r>
    </w:p>
    <w:p w14:paraId="00BBD17F" w14:textId="77777777" w:rsidR="005313F1" w:rsidRDefault="00090D17">
      <w:pPr>
        <w:pStyle w:val="BodyText"/>
        <w:spacing w:line="29" w:lineRule="exact"/>
        <w:ind w:left="5183"/>
        <w:rPr>
          <w:rFonts w:ascii="Arial"/>
          <w:sz w:val="2"/>
        </w:rPr>
      </w:pPr>
      <w:r>
        <w:rPr>
          <w:rFonts w:ascii="Arial"/>
          <w:noProof/>
          <w:sz w:val="2"/>
        </w:rPr>
        <mc:AlternateContent>
          <mc:Choice Requires="wpg">
            <w:drawing>
              <wp:inline distT="0" distB="0" distL="0" distR="0" wp14:anchorId="2189C6DB" wp14:editId="3D9E823F">
                <wp:extent cx="18415" cy="18415"/>
                <wp:effectExtent l="0" t="0" r="0" b="0"/>
                <wp:docPr id="721" name="Group 3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722" name="Freeform 3281"/>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3282"/>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0DA736E" id="Group 3280"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">
                <v:shape id="Freeform 3281"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" path="m19,l6,,,6,,19r6,5l19,24r5,-5l24,6,19,xe" fillcolor="red" stroked="f">
                  <v:path arrowok="t" o:connecttype="custom" o:connectlocs="19,2;6,2;0,8;0,21;6,26;19,26;24,21;24,8;19,2" o:connectangles="0,0,0,0,0,0,0,0,0"/>
                </v:shape>
                <v:shape id="Freeform 3282"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w10:anchorlock/>
              </v:group>
            </w:pict>
          </mc:Fallback>
        </mc:AlternateContent>
      </w:r>
    </w:p>
    <w:p w14:paraId="40609701" w14:textId="77777777" w:rsidR="005313F1" w:rsidRDefault="00090D17">
      <w:pPr>
        <w:pStyle w:val="BodyText"/>
        <w:spacing w:before="3"/>
        <w:rPr>
          <w:rFonts w:ascii="Arial"/>
          <w:sz w:val="8"/>
        </w:rPr>
      </w:pPr>
      <w:r>
        <w:rPr>
          <w:noProof/>
        </w:rPr>
        <mc:AlternateContent>
          <mc:Choice Requires="wpg">
            <w:drawing>
              <wp:anchor distT="0" distB="0" distL="0" distR="0" simplePos="0" relativeHeight="12968" behindDoc="0" locked="0" layoutInCell="1" allowOverlap="1" wp14:anchorId="04F777B1" wp14:editId="24B77BBF">
                <wp:simplePos x="0" y="0"/>
                <wp:positionH relativeFrom="page">
                  <wp:posOffset>4585335</wp:posOffset>
                </wp:positionH>
                <wp:positionV relativeFrom="paragraph">
                  <wp:posOffset>85725</wp:posOffset>
                </wp:positionV>
                <wp:extent cx="18415" cy="18415"/>
                <wp:effectExtent l="0" t="0" r="0" b="0"/>
                <wp:wrapTopAndBottom/>
                <wp:docPr id="718" name="Group 3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7221" y="135"/>
                          <a:chExt cx="29" cy="29"/>
                        </a:xfrm>
                      </wpg:grpSpPr>
                      <wps:wsp>
                        <wps:cNvPr id="719" name="Freeform 3278"/>
                        <wps:cNvSpPr>
                          <a:spLocks/>
                        </wps:cNvSpPr>
                        <wps:spPr bwMode="auto">
                          <a:xfrm>
                            <a:off x="7223" y="137"/>
                            <a:ext cx="24" cy="24"/>
                          </a:xfrm>
                          <a:custGeom>
                            <a:avLst/>
                            <a:gdLst>
                              <a:gd name="T0" fmla="+- 0 7241 7223"/>
                              <a:gd name="T1" fmla="*/ T0 w 24"/>
                              <a:gd name="T2" fmla="+- 0 137 137"/>
                              <a:gd name="T3" fmla="*/ 137 h 24"/>
                              <a:gd name="T4" fmla="+- 0 7228 7223"/>
                              <a:gd name="T5" fmla="*/ T4 w 24"/>
                              <a:gd name="T6" fmla="+- 0 137 137"/>
                              <a:gd name="T7" fmla="*/ 137 h 24"/>
                              <a:gd name="T8" fmla="+- 0 7223 7223"/>
                              <a:gd name="T9" fmla="*/ T8 w 24"/>
                              <a:gd name="T10" fmla="+- 0 143 137"/>
                              <a:gd name="T11" fmla="*/ 143 h 24"/>
                              <a:gd name="T12" fmla="+- 0 7223 7223"/>
                              <a:gd name="T13" fmla="*/ T12 w 24"/>
                              <a:gd name="T14" fmla="+- 0 156 137"/>
                              <a:gd name="T15" fmla="*/ 156 h 24"/>
                              <a:gd name="T16" fmla="+- 0 7228 7223"/>
                              <a:gd name="T17" fmla="*/ T16 w 24"/>
                              <a:gd name="T18" fmla="+- 0 161 137"/>
                              <a:gd name="T19" fmla="*/ 161 h 24"/>
                              <a:gd name="T20" fmla="+- 0 7241 7223"/>
                              <a:gd name="T21" fmla="*/ T20 w 24"/>
                              <a:gd name="T22" fmla="+- 0 161 137"/>
                              <a:gd name="T23" fmla="*/ 161 h 24"/>
                              <a:gd name="T24" fmla="+- 0 7247 7223"/>
                              <a:gd name="T25" fmla="*/ T24 w 24"/>
                              <a:gd name="T26" fmla="+- 0 156 137"/>
                              <a:gd name="T27" fmla="*/ 156 h 24"/>
                              <a:gd name="T28" fmla="+- 0 7247 7223"/>
                              <a:gd name="T29" fmla="*/ T28 w 24"/>
                              <a:gd name="T30" fmla="+- 0 143 137"/>
                              <a:gd name="T31" fmla="*/ 143 h 24"/>
                              <a:gd name="T32" fmla="+- 0 7241 7223"/>
                              <a:gd name="T33" fmla="*/ T32 w 24"/>
                              <a:gd name="T34" fmla="+- 0 137 137"/>
                              <a:gd name="T35" fmla="*/ 13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3279"/>
                        <wps:cNvSpPr>
                          <a:spLocks/>
                        </wps:cNvSpPr>
                        <wps:spPr bwMode="auto">
                          <a:xfrm>
                            <a:off x="7223" y="137"/>
                            <a:ext cx="24" cy="24"/>
                          </a:xfrm>
                          <a:custGeom>
                            <a:avLst/>
                            <a:gdLst>
                              <a:gd name="T0" fmla="+- 0 7223 7223"/>
                              <a:gd name="T1" fmla="*/ T0 w 24"/>
                              <a:gd name="T2" fmla="+- 0 149 137"/>
                              <a:gd name="T3" fmla="*/ 149 h 24"/>
                              <a:gd name="T4" fmla="+- 0 7223 7223"/>
                              <a:gd name="T5" fmla="*/ T4 w 24"/>
                              <a:gd name="T6" fmla="+- 0 143 137"/>
                              <a:gd name="T7" fmla="*/ 143 h 24"/>
                              <a:gd name="T8" fmla="+- 0 7228 7223"/>
                              <a:gd name="T9" fmla="*/ T8 w 24"/>
                              <a:gd name="T10" fmla="+- 0 137 137"/>
                              <a:gd name="T11" fmla="*/ 137 h 24"/>
                              <a:gd name="T12" fmla="+- 0 7235 7223"/>
                              <a:gd name="T13" fmla="*/ T12 w 24"/>
                              <a:gd name="T14" fmla="+- 0 137 137"/>
                              <a:gd name="T15" fmla="*/ 137 h 24"/>
                              <a:gd name="T16" fmla="+- 0 7241 7223"/>
                              <a:gd name="T17" fmla="*/ T16 w 24"/>
                              <a:gd name="T18" fmla="+- 0 137 137"/>
                              <a:gd name="T19" fmla="*/ 137 h 24"/>
                              <a:gd name="T20" fmla="+- 0 7247 7223"/>
                              <a:gd name="T21" fmla="*/ T20 w 24"/>
                              <a:gd name="T22" fmla="+- 0 143 137"/>
                              <a:gd name="T23" fmla="*/ 143 h 24"/>
                              <a:gd name="T24" fmla="+- 0 7247 7223"/>
                              <a:gd name="T25" fmla="*/ T24 w 24"/>
                              <a:gd name="T26" fmla="+- 0 149 137"/>
                              <a:gd name="T27" fmla="*/ 149 h 24"/>
                              <a:gd name="T28" fmla="+- 0 7247 7223"/>
                              <a:gd name="T29" fmla="*/ T28 w 24"/>
                              <a:gd name="T30" fmla="+- 0 156 137"/>
                              <a:gd name="T31" fmla="*/ 156 h 24"/>
                              <a:gd name="T32" fmla="+- 0 7241 7223"/>
                              <a:gd name="T33" fmla="*/ T32 w 24"/>
                              <a:gd name="T34" fmla="+- 0 161 137"/>
                              <a:gd name="T35" fmla="*/ 161 h 24"/>
                              <a:gd name="T36" fmla="+- 0 7235 7223"/>
                              <a:gd name="T37" fmla="*/ T36 w 24"/>
                              <a:gd name="T38" fmla="+- 0 161 137"/>
                              <a:gd name="T39" fmla="*/ 161 h 24"/>
                              <a:gd name="T40" fmla="+- 0 7228 7223"/>
                              <a:gd name="T41" fmla="*/ T40 w 24"/>
                              <a:gd name="T42" fmla="+- 0 161 137"/>
                              <a:gd name="T43" fmla="*/ 161 h 24"/>
                              <a:gd name="T44" fmla="+- 0 7223 7223"/>
                              <a:gd name="T45" fmla="*/ T44 w 24"/>
                              <a:gd name="T46" fmla="+- 0 156 137"/>
                              <a:gd name="T47" fmla="*/ 156 h 24"/>
                              <a:gd name="T48" fmla="+- 0 7223 7223"/>
                              <a:gd name="T49" fmla="*/ T48 w 24"/>
                              <a:gd name="T50" fmla="+- 0 149 137"/>
                              <a:gd name="T51" fmla="*/ 14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B67F02" id="Group 3277" o:spid="_x0000_s1026" style="position:absolute;margin-left:361.05pt;margin-top:6.75pt;width:1.45pt;height:1.45pt;z-index:12968;mso-wrap-distance-left:0;mso-wrap-distance-right:0;mso-position-horizontal-relative:page" coordorigin="7221,135"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">
                <v:shape id="Freeform 3278" o:spid="_x0000_s1027" style="position:absolute;left:7223;top:13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" path="m18,l5,,,6,,19r5,5l18,24r6,-5l24,6,18,xe" fillcolor="red" stroked="f">
                  <v:path arrowok="t" o:connecttype="custom" o:connectlocs="18,137;5,137;0,143;0,156;5,161;18,161;24,156;24,143;18,137" o:connectangles="0,0,0,0,0,0,0,0,0"/>
                </v:shape>
                <v:shape id="Freeform 3279" o:spid="_x0000_s1028" style="position:absolute;left:7223;top:13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" path="m,12l,6,5,r7,l18,r6,6l24,12r,7l18,24r-6,l5,24,,19,,12e" filled="f" strokecolor="red" strokeweight=".07647mm">
                  <v:path arrowok="t" o:connecttype="custom" o:connectlocs="0,149;0,143;5,137;12,137;18,137;24,143;24,149;24,156;18,161;12,161;5,161;0,156;0,149" o:connectangles="0,0,0,0,0,0,0,0,0,0,0,0,0"/>
                </v:shape>
                <w10:wrap type="topAndBottom" anchorx="page"/>
              </v:group>
            </w:pict>
          </mc:Fallback>
        </mc:AlternateContent>
      </w:r>
    </w:p>
    <w:p w14:paraId="548DDF19" w14:textId="77777777" w:rsidR="005313F1" w:rsidRDefault="005313F1">
      <w:pPr>
        <w:pStyle w:val="BodyText"/>
        <w:spacing w:before="5"/>
        <w:rPr>
          <w:rFonts w:ascii="Arial"/>
          <w:sz w:val="6"/>
        </w:rPr>
      </w:pPr>
    </w:p>
    <w:p w14:paraId="61B4B04D" w14:textId="77777777" w:rsidR="005313F1" w:rsidRDefault="00090D17">
      <w:pPr>
        <w:spacing w:line="63" w:lineRule="exact"/>
        <w:ind w:left="4860"/>
        <w:rPr>
          <w:rFonts w:ascii="Arial"/>
          <w:sz w:val="2"/>
        </w:rPr>
      </w:pPr>
      <w:r>
        <w:rPr>
          <w:noProof/>
        </w:rPr>
        <mc:AlternateContent>
          <mc:Choice Requires="wpg">
            <w:drawing>
              <wp:anchor distT="0" distB="0" distL="0" distR="0" simplePos="0" relativeHeight="13040" behindDoc="0" locked="0" layoutInCell="1" allowOverlap="1" wp14:anchorId="2E131BF0" wp14:editId="2E239FF4">
                <wp:simplePos x="0" y="0"/>
                <wp:positionH relativeFrom="page">
                  <wp:posOffset>4379595</wp:posOffset>
                </wp:positionH>
                <wp:positionV relativeFrom="paragraph">
                  <wp:posOffset>92710</wp:posOffset>
                </wp:positionV>
                <wp:extent cx="38100" cy="35560"/>
                <wp:effectExtent l="0" t="0" r="0" b="2540"/>
                <wp:wrapTopAndBottom/>
                <wp:docPr id="714" name="Group 3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35560"/>
                          <a:chOff x="6897" y="146"/>
                          <a:chExt cx="60" cy="56"/>
                        </a:xfrm>
                      </wpg:grpSpPr>
                      <wps:wsp>
                        <wps:cNvPr id="715" name="Freeform 3274"/>
                        <wps:cNvSpPr>
                          <a:spLocks/>
                        </wps:cNvSpPr>
                        <wps:spPr bwMode="auto">
                          <a:xfrm>
                            <a:off x="6899" y="176"/>
                            <a:ext cx="24" cy="24"/>
                          </a:xfrm>
                          <a:custGeom>
                            <a:avLst/>
                            <a:gdLst>
                              <a:gd name="T0" fmla="+- 0 6918 6899"/>
                              <a:gd name="T1" fmla="*/ T0 w 24"/>
                              <a:gd name="T2" fmla="+- 0 176 176"/>
                              <a:gd name="T3" fmla="*/ 176 h 24"/>
                              <a:gd name="T4" fmla="+- 0 6905 6899"/>
                              <a:gd name="T5" fmla="*/ T4 w 24"/>
                              <a:gd name="T6" fmla="+- 0 176 176"/>
                              <a:gd name="T7" fmla="*/ 176 h 24"/>
                              <a:gd name="T8" fmla="+- 0 6899 6899"/>
                              <a:gd name="T9" fmla="*/ T8 w 24"/>
                              <a:gd name="T10" fmla="+- 0 181 176"/>
                              <a:gd name="T11" fmla="*/ 181 h 24"/>
                              <a:gd name="T12" fmla="+- 0 6899 6899"/>
                              <a:gd name="T13" fmla="*/ T12 w 24"/>
                              <a:gd name="T14" fmla="+- 0 195 176"/>
                              <a:gd name="T15" fmla="*/ 195 h 24"/>
                              <a:gd name="T16" fmla="+- 0 6905 6899"/>
                              <a:gd name="T17" fmla="*/ T16 w 24"/>
                              <a:gd name="T18" fmla="+- 0 200 176"/>
                              <a:gd name="T19" fmla="*/ 200 h 24"/>
                              <a:gd name="T20" fmla="+- 0 6918 6899"/>
                              <a:gd name="T21" fmla="*/ T20 w 24"/>
                              <a:gd name="T22" fmla="+- 0 200 176"/>
                              <a:gd name="T23" fmla="*/ 200 h 24"/>
                              <a:gd name="T24" fmla="+- 0 6923 6899"/>
                              <a:gd name="T25" fmla="*/ T24 w 24"/>
                              <a:gd name="T26" fmla="+- 0 195 176"/>
                              <a:gd name="T27" fmla="*/ 195 h 24"/>
                              <a:gd name="T28" fmla="+- 0 6923 6899"/>
                              <a:gd name="T29" fmla="*/ T28 w 24"/>
                              <a:gd name="T30" fmla="+- 0 181 176"/>
                              <a:gd name="T31" fmla="*/ 181 h 24"/>
                              <a:gd name="T32" fmla="+- 0 6918 6899"/>
                              <a:gd name="T33" fmla="*/ T32 w 24"/>
                              <a:gd name="T34" fmla="+- 0 176 176"/>
                              <a:gd name="T35" fmla="*/ 17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9"/>
                                </a:lnTo>
                                <a:lnTo>
                                  <a:pt x="6" y="24"/>
                                </a:lnTo>
                                <a:lnTo>
                                  <a:pt x="19" y="24"/>
                                </a:lnTo>
                                <a:lnTo>
                                  <a:pt x="24" y="19"/>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3275"/>
                        <wps:cNvSpPr>
                          <a:spLocks/>
                        </wps:cNvSpPr>
                        <wps:spPr bwMode="auto">
                          <a:xfrm>
                            <a:off x="6899" y="176"/>
                            <a:ext cx="24" cy="24"/>
                          </a:xfrm>
                          <a:custGeom>
                            <a:avLst/>
                            <a:gdLst>
                              <a:gd name="T0" fmla="+- 0 6899 6899"/>
                              <a:gd name="T1" fmla="*/ T0 w 24"/>
                              <a:gd name="T2" fmla="+- 0 188 176"/>
                              <a:gd name="T3" fmla="*/ 188 h 24"/>
                              <a:gd name="T4" fmla="+- 0 6899 6899"/>
                              <a:gd name="T5" fmla="*/ T4 w 24"/>
                              <a:gd name="T6" fmla="+- 0 181 176"/>
                              <a:gd name="T7" fmla="*/ 181 h 24"/>
                              <a:gd name="T8" fmla="+- 0 6905 6899"/>
                              <a:gd name="T9" fmla="*/ T8 w 24"/>
                              <a:gd name="T10" fmla="+- 0 176 176"/>
                              <a:gd name="T11" fmla="*/ 176 h 24"/>
                              <a:gd name="T12" fmla="+- 0 6911 6899"/>
                              <a:gd name="T13" fmla="*/ T12 w 24"/>
                              <a:gd name="T14" fmla="+- 0 176 176"/>
                              <a:gd name="T15" fmla="*/ 176 h 24"/>
                              <a:gd name="T16" fmla="+- 0 6918 6899"/>
                              <a:gd name="T17" fmla="*/ T16 w 24"/>
                              <a:gd name="T18" fmla="+- 0 176 176"/>
                              <a:gd name="T19" fmla="*/ 176 h 24"/>
                              <a:gd name="T20" fmla="+- 0 6923 6899"/>
                              <a:gd name="T21" fmla="*/ T20 w 24"/>
                              <a:gd name="T22" fmla="+- 0 181 176"/>
                              <a:gd name="T23" fmla="*/ 181 h 24"/>
                              <a:gd name="T24" fmla="+- 0 6923 6899"/>
                              <a:gd name="T25" fmla="*/ T24 w 24"/>
                              <a:gd name="T26" fmla="+- 0 188 176"/>
                              <a:gd name="T27" fmla="*/ 188 h 24"/>
                              <a:gd name="T28" fmla="+- 0 6923 6899"/>
                              <a:gd name="T29" fmla="*/ T28 w 24"/>
                              <a:gd name="T30" fmla="+- 0 195 176"/>
                              <a:gd name="T31" fmla="*/ 195 h 24"/>
                              <a:gd name="T32" fmla="+- 0 6918 6899"/>
                              <a:gd name="T33" fmla="*/ T32 w 24"/>
                              <a:gd name="T34" fmla="+- 0 200 176"/>
                              <a:gd name="T35" fmla="*/ 200 h 24"/>
                              <a:gd name="T36" fmla="+- 0 6911 6899"/>
                              <a:gd name="T37" fmla="*/ T36 w 24"/>
                              <a:gd name="T38" fmla="+- 0 200 176"/>
                              <a:gd name="T39" fmla="*/ 200 h 24"/>
                              <a:gd name="T40" fmla="+- 0 6905 6899"/>
                              <a:gd name="T41" fmla="*/ T40 w 24"/>
                              <a:gd name="T42" fmla="+- 0 200 176"/>
                              <a:gd name="T43" fmla="*/ 200 h 24"/>
                              <a:gd name="T44" fmla="+- 0 6899 6899"/>
                              <a:gd name="T45" fmla="*/ T44 w 24"/>
                              <a:gd name="T46" fmla="+- 0 195 176"/>
                              <a:gd name="T47" fmla="*/ 195 h 24"/>
                              <a:gd name="T48" fmla="+- 0 6899 6899"/>
                              <a:gd name="T49" fmla="*/ T48 w 24"/>
                              <a:gd name="T50" fmla="+- 0 188 176"/>
                              <a:gd name="T51" fmla="*/ 18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Line 3276"/>
                        <wps:cNvCnPr>
                          <a:cxnSpLocks/>
                        </wps:cNvCnPr>
                        <wps:spPr bwMode="auto">
                          <a:xfrm>
                            <a:off x="6953" y="150"/>
                            <a:ext cx="0" cy="38"/>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DB94C2" id="Group 3273" o:spid="_x0000_s1026" style="position:absolute;margin-left:344.85pt;margin-top:7.3pt;width:3pt;height:2.8pt;z-index:13040;mso-wrap-distance-left:0;mso-wrap-distance-right:0;mso-position-horizontal-relative:page" coordorigin="6897,146" coordsize="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">
                <v:shape id="Freeform 3274" o:spid="_x0000_s1027" style="position:absolute;left:6899;top:1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" path="m19,l6,,,5,,19r6,5l19,24r5,-5l24,5,19,xe" fillcolor="red" stroked="f">
                  <v:path arrowok="t" o:connecttype="custom" o:connectlocs="19,176;6,176;0,181;0,195;6,200;19,200;24,195;24,181;19,176" o:connectangles="0,0,0,0,0,0,0,0,0"/>
                </v:shape>
                <v:shape id="Freeform 3275" o:spid="_x0000_s1028" style="position:absolute;left:6899;top:1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" path="m,12l,5,6,r6,l19,r5,5l24,12r,7l19,24r-7,l6,24,,19,,12e" filled="f" strokecolor="red" strokeweight=".07647mm">
                  <v:path arrowok="t" o:connecttype="custom" o:connectlocs="0,188;0,181;6,176;12,176;19,176;24,181;24,188;24,195;19,200;12,200;6,200;0,195;0,188" o:connectangles="0,0,0,0,0,0,0,0,0,0,0,0,0"/>
                </v:shape>
                <v:line id="Line 3276" o:spid="_x0000_s1029" style="position:absolute;visibility:visible;mso-wrap-style:square" from="6953,150" to="6953,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" strokeweight=".11525mm">
                  <o:lock v:ext="edit" shapetype="f"/>
                </v:line>
                <w10:wrap type="topAndBottom" anchorx="page"/>
              </v:group>
            </w:pict>
          </mc:Fallback>
        </mc:AlternateContent>
      </w:r>
      <w:r>
        <w:rPr>
          <w:rFonts w:ascii="Arial"/>
          <w:noProof/>
          <w:position w:val="1"/>
          <w:sz w:val="4"/>
        </w:rPr>
        <mc:AlternateContent>
          <mc:Choice Requires="wpg">
            <w:drawing>
              <wp:inline distT="0" distB="0" distL="0" distR="0" wp14:anchorId="27BC1E59" wp14:editId="76E4F37A">
                <wp:extent cx="45720" cy="27305"/>
                <wp:effectExtent l="0" t="0" r="0" b="0"/>
                <wp:docPr id="709" name="Group 3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27305"/>
                          <a:chOff x="0" y="0"/>
                          <a:chExt cx="72" cy="43"/>
                        </a:xfrm>
                      </wpg:grpSpPr>
                      <wps:wsp>
                        <wps:cNvPr id="710" name="Freeform 3269"/>
                        <wps:cNvSpPr>
                          <a:spLocks/>
                        </wps:cNvSpPr>
                        <wps:spPr bwMode="auto">
                          <a:xfrm>
                            <a:off x="45" y="2"/>
                            <a:ext cx="24" cy="24"/>
                          </a:xfrm>
                          <a:custGeom>
                            <a:avLst/>
                            <a:gdLst>
                              <a:gd name="T0" fmla="+- 0 64 45"/>
                              <a:gd name="T1" fmla="*/ T0 w 24"/>
                              <a:gd name="T2" fmla="+- 0 2 2"/>
                              <a:gd name="T3" fmla="*/ 2 h 24"/>
                              <a:gd name="T4" fmla="+- 0 51 45"/>
                              <a:gd name="T5" fmla="*/ T4 w 24"/>
                              <a:gd name="T6" fmla="+- 0 2 2"/>
                              <a:gd name="T7" fmla="*/ 2 h 24"/>
                              <a:gd name="T8" fmla="+- 0 45 45"/>
                              <a:gd name="T9" fmla="*/ T8 w 24"/>
                              <a:gd name="T10" fmla="+- 0 8 2"/>
                              <a:gd name="T11" fmla="*/ 8 h 24"/>
                              <a:gd name="T12" fmla="+- 0 45 45"/>
                              <a:gd name="T13" fmla="*/ T12 w 24"/>
                              <a:gd name="T14" fmla="+- 0 21 2"/>
                              <a:gd name="T15" fmla="*/ 21 h 24"/>
                              <a:gd name="T16" fmla="+- 0 51 45"/>
                              <a:gd name="T17" fmla="*/ T16 w 24"/>
                              <a:gd name="T18" fmla="+- 0 26 2"/>
                              <a:gd name="T19" fmla="*/ 26 h 24"/>
                              <a:gd name="T20" fmla="+- 0 64 45"/>
                              <a:gd name="T21" fmla="*/ T20 w 24"/>
                              <a:gd name="T22" fmla="+- 0 26 2"/>
                              <a:gd name="T23" fmla="*/ 26 h 24"/>
                              <a:gd name="T24" fmla="+- 0 69 45"/>
                              <a:gd name="T25" fmla="*/ T24 w 24"/>
                              <a:gd name="T26" fmla="+- 0 21 2"/>
                              <a:gd name="T27" fmla="*/ 21 h 24"/>
                              <a:gd name="T28" fmla="+- 0 69 45"/>
                              <a:gd name="T29" fmla="*/ T28 w 24"/>
                              <a:gd name="T30" fmla="+- 0 8 2"/>
                              <a:gd name="T31" fmla="*/ 8 h 24"/>
                              <a:gd name="T32" fmla="+- 0 64 45"/>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3270"/>
                        <wps:cNvSpPr>
                          <a:spLocks/>
                        </wps:cNvSpPr>
                        <wps:spPr bwMode="auto">
                          <a:xfrm>
                            <a:off x="45" y="2"/>
                            <a:ext cx="24" cy="24"/>
                          </a:xfrm>
                          <a:custGeom>
                            <a:avLst/>
                            <a:gdLst>
                              <a:gd name="T0" fmla="+- 0 45 45"/>
                              <a:gd name="T1" fmla="*/ T0 w 24"/>
                              <a:gd name="T2" fmla="+- 0 14 2"/>
                              <a:gd name="T3" fmla="*/ 14 h 24"/>
                              <a:gd name="T4" fmla="+- 0 45 45"/>
                              <a:gd name="T5" fmla="*/ T4 w 24"/>
                              <a:gd name="T6" fmla="+- 0 8 2"/>
                              <a:gd name="T7" fmla="*/ 8 h 24"/>
                              <a:gd name="T8" fmla="+- 0 51 45"/>
                              <a:gd name="T9" fmla="*/ T8 w 24"/>
                              <a:gd name="T10" fmla="+- 0 2 2"/>
                              <a:gd name="T11" fmla="*/ 2 h 24"/>
                              <a:gd name="T12" fmla="+- 0 57 45"/>
                              <a:gd name="T13" fmla="*/ T12 w 24"/>
                              <a:gd name="T14" fmla="+- 0 2 2"/>
                              <a:gd name="T15" fmla="*/ 2 h 24"/>
                              <a:gd name="T16" fmla="+- 0 64 45"/>
                              <a:gd name="T17" fmla="*/ T16 w 24"/>
                              <a:gd name="T18" fmla="+- 0 2 2"/>
                              <a:gd name="T19" fmla="*/ 2 h 24"/>
                              <a:gd name="T20" fmla="+- 0 69 45"/>
                              <a:gd name="T21" fmla="*/ T20 w 24"/>
                              <a:gd name="T22" fmla="+- 0 8 2"/>
                              <a:gd name="T23" fmla="*/ 8 h 24"/>
                              <a:gd name="T24" fmla="+- 0 69 45"/>
                              <a:gd name="T25" fmla="*/ T24 w 24"/>
                              <a:gd name="T26" fmla="+- 0 14 2"/>
                              <a:gd name="T27" fmla="*/ 14 h 24"/>
                              <a:gd name="T28" fmla="+- 0 69 45"/>
                              <a:gd name="T29" fmla="*/ T28 w 24"/>
                              <a:gd name="T30" fmla="+- 0 21 2"/>
                              <a:gd name="T31" fmla="*/ 21 h 24"/>
                              <a:gd name="T32" fmla="+- 0 64 45"/>
                              <a:gd name="T33" fmla="*/ T32 w 24"/>
                              <a:gd name="T34" fmla="+- 0 26 2"/>
                              <a:gd name="T35" fmla="*/ 26 h 24"/>
                              <a:gd name="T36" fmla="+- 0 57 45"/>
                              <a:gd name="T37" fmla="*/ T36 w 24"/>
                              <a:gd name="T38" fmla="+- 0 26 2"/>
                              <a:gd name="T39" fmla="*/ 26 h 24"/>
                              <a:gd name="T40" fmla="+- 0 51 45"/>
                              <a:gd name="T41" fmla="*/ T40 w 24"/>
                              <a:gd name="T42" fmla="+- 0 26 2"/>
                              <a:gd name="T43" fmla="*/ 26 h 24"/>
                              <a:gd name="T44" fmla="+- 0 45 45"/>
                              <a:gd name="T45" fmla="*/ T44 w 24"/>
                              <a:gd name="T46" fmla="+- 0 21 2"/>
                              <a:gd name="T47" fmla="*/ 21 h 24"/>
                              <a:gd name="T48" fmla="+- 0 45 45"/>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3271"/>
                        <wps:cNvSpPr>
                          <a:spLocks/>
                        </wps:cNvSpPr>
                        <wps:spPr bwMode="auto">
                          <a:xfrm>
                            <a:off x="2" y="16"/>
                            <a:ext cx="24" cy="24"/>
                          </a:xfrm>
                          <a:custGeom>
                            <a:avLst/>
                            <a:gdLst>
                              <a:gd name="T0" fmla="+- 0 21 2"/>
                              <a:gd name="T1" fmla="*/ T0 w 24"/>
                              <a:gd name="T2" fmla="+- 0 17 17"/>
                              <a:gd name="T3" fmla="*/ 17 h 24"/>
                              <a:gd name="T4" fmla="+- 0 8 2"/>
                              <a:gd name="T5" fmla="*/ T4 w 24"/>
                              <a:gd name="T6" fmla="+- 0 17 17"/>
                              <a:gd name="T7" fmla="*/ 17 h 24"/>
                              <a:gd name="T8" fmla="+- 0 2 2"/>
                              <a:gd name="T9" fmla="*/ T8 w 24"/>
                              <a:gd name="T10" fmla="+- 0 22 17"/>
                              <a:gd name="T11" fmla="*/ 22 h 24"/>
                              <a:gd name="T12" fmla="+- 0 2 2"/>
                              <a:gd name="T13" fmla="*/ T12 w 24"/>
                              <a:gd name="T14" fmla="+- 0 35 17"/>
                              <a:gd name="T15" fmla="*/ 35 h 24"/>
                              <a:gd name="T16" fmla="+- 0 8 2"/>
                              <a:gd name="T17" fmla="*/ T16 w 24"/>
                              <a:gd name="T18" fmla="+- 0 41 17"/>
                              <a:gd name="T19" fmla="*/ 41 h 24"/>
                              <a:gd name="T20" fmla="+- 0 21 2"/>
                              <a:gd name="T21" fmla="*/ T20 w 24"/>
                              <a:gd name="T22" fmla="+- 0 41 17"/>
                              <a:gd name="T23" fmla="*/ 41 h 24"/>
                              <a:gd name="T24" fmla="+- 0 26 2"/>
                              <a:gd name="T25" fmla="*/ T24 w 24"/>
                              <a:gd name="T26" fmla="+- 0 35 17"/>
                              <a:gd name="T27" fmla="*/ 35 h 24"/>
                              <a:gd name="T28" fmla="+- 0 26 2"/>
                              <a:gd name="T29" fmla="*/ T28 w 24"/>
                              <a:gd name="T30" fmla="+- 0 22 17"/>
                              <a:gd name="T31" fmla="*/ 22 h 24"/>
                              <a:gd name="T32" fmla="+- 0 21 2"/>
                              <a:gd name="T33" fmla="*/ T32 w 24"/>
                              <a:gd name="T34" fmla="+- 0 17 17"/>
                              <a:gd name="T35" fmla="*/ 1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3272"/>
                        <wps:cNvSpPr>
                          <a:spLocks/>
                        </wps:cNvSpPr>
                        <wps:spPr bwMode="auto">
                          <a:xfrm>
                            <a:off x="2" y="16"/>
                            <a:ext cx="24" cy="24"/>
                          </a:xfrm>
                          <a:custGeom>
                            <a:avLst/>
                            <a:gdLst>
                              <a:gd name="T0" fmla="+- 0 2 2"/>
                              <a:gd name="T1" fmla="*/ T0 w 24"/>
                              <a:gd name="T2" fmla="+- 0 29 17"/>
                              <a:gd name="T3" fmla="*/ 29 h 24"/>
                              <a:gd name="T4" fmla="+- 0 2 2"/>
                              <a:gd name="T5" fmla="*/ T4 w 24"/>
                              <a:gd name="T6" fmla="+- 0 22 17"/>
                              <a:gd name="T7" fmla="*/ 22 h 24"/>
                              <a:gd name="T8" fmla="+- 0 8 2"/>
                              <a:gd name="T9" fmla="*/ T8 w 24"/>
                              <a:gd name="T10" fmla="+- 0 17 17"/>
                              <a:gd name="T11" fmla="*/ 17 h 24"/>
                              <a:gd name="T12" fmla="+- 0 14 2"/>
                              <a:gd name="T13" fmla="*/ T12 w 24"/>
                              <a:gd name="T14" fmla="+- 0 17 17"/>
                              <a:gd name="T15" fmla="*/ 17 h 24"/>
                              <a:gd name="T16" fmla="+- 0 21 2"/>
                              <a:gd name="T17" fmla="*/ T16 w 24"/>
                              <a:gd name="T18" fmla="+- 0 17 17"/>
                              <a:gd name="T19" fmla="*/ 17 h 24"/>
                              <a:gd name="T20" fmla="+- 0 26 2"/>
                              <a:gd name="T21" fmla="*/ T20 w 24"/>
                              <a:gd name="T22" fmla="+- 0 22 17"/>
                              <a:gd name="T23" fmla="*/ 22 h 24"/>
                              <a:gd name="T24" fmla="+- 0 26 2"/>
                              <a:gd name="T25" fmla="*/ T24 w 24"/>
                              <a:gd name="T26" fmla="+- 0 29 17"/>
                              <a:gd name="T27" fmla="*/ 29 h 24"/>
                              <a:gd name="T28" fmla="+- 0 26 2"/>
                              <a:gd name="T29" fmla="*/ T28 w 24"/>
                              <a:gd name="T30" fmla="+- 0 35 17"/>
                              <a:gd name="T31" fmla="*/ 35 h 24"/>
                              <a:gd name="T32" fmla="+- 0 21 2"/>
                              <a:gd name="T33" fmla="*/ T32 w 24"/>
                              <a:gd name="T34" fmla="+- 0 41 17"/>
                              <a:gd name="T35" fmla="*/ 41 h 24"/>
                              <a:gd name="T36" fmla="+- 0 14 2"/>
                              <a:gd name="T37" fmla="*/ T36 w 24"/>
                              <a:gd name="T38" fmla="+- 0 41 17"/>
                              <a:gd name="T39" fmla="*/ 41 h 24"/>
                              <a:gd name="T40" fmla="+- 0 8 2"/>
                              <a:gd name="T41" fmla="*/ T40 w 24"/>
                              <a:gd name="T42" fmla="+- 0 41 17"/>
                              <a:gd name="T43" fmla="*/ 41 h 24"/>
                              <a:gd name="T44" fmla="+- 0 2 2"/>
                              <a:gd name="T45" fmla="*/ T44 w 24"/>
                              <a:gd name="T46" fmla="+- 0 35 17"/>
                              <a:gd name="T47" fmla="*/ 35 h 24"/>
                              <a:gd name="T48" fmla="+- 0 2 2"/>
                              <a:gd name="T49" fmla="*/ T48 w 24"/>
                              <a:gd name="T50" fmla="+- 0 29 17"/>
                              <a:gd name="T51" fmla="*/ 2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499365" id="Group 3268" o:spid="_x0000_s1026" style="width:3.6pt;height:2.15pt;mso-position-horizontal-relative:char;mso-position-vertical-relative:line" coordsize="7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">
                <v:shape id="Freeform 3269" o:spid="_x0000_s1027" style="position:absolute;left:45;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" path="m19,l6,,,6,,19r6,5l19,24r5,-5l24,6,19,xe" fillcolor="red" stroked="f">
                  <v:path arrowok="t" o:connecttype="custom" o:connectlocs="19,2;6,2;0,8;0,21;6,26;19,26;24,21;24,8;19,2" o:connectangles="0,0,0,0,0,0,0,0,0"/>
                </v:shape>
                <v:shape id="Freeform 3270" o:spid="_x0000_s1028" style="position:absolute;left:45;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v:shape id="Freeform 3271" o:spid="_x0000_s1029" style="position:absolute;left: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" path="m19,l6,,,5,,18r6,6l19,24r5,-6l24,5,19,xe" fillcolor="red" stroked="f">
                  <v:path arrowok="t" o:connecttype="custom" o:connectlocs="19,17;6,17;0,22;0,35;6,41;19,41;24,35;24,22;19,17" o:connectangles="0,0,0,0,0,0,0,0,0"/>
                </v:shape>
                <v:shape id="Freeform 3272" o:spid="_x0000_s1030" style="position:absolute;left: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" path="m,12l,5,6,r6,l19,r5,5l24,12r,6l19,24r-7,l6,24,,18,,12e" filled="f" strokecolor="red" strokeweight=".07647mm">
                  <v:path arrowok="t" o:connecttype="custom" o:connectlocs="0,29;0,22;6,17;12,17;19,17;24,22;24,29;24,35;19,41;12,41;6,41;0,35;0,29" o:connectangles="0,0,0,0,0,0,0,0,0,0,0,0,0"/>
                </v:shape>
                <w10:anchorlock/>
              </v:group>
            </w:pict>
          </mc:Fallback>
        </mc:AlternateContent>
      </w:r>
      <w:r w:rsidR="009B75EF">
        <w:rPr>
          <w:spacing w:val="94"/>
          <w:position w:val="1"/>
          <w:sz w:val="2"/>
        </w:rPr>
        <w:t xml:space="preserve"> </w:t>
      </w:r>
      <w:r>
        <w:rPr>
          <w:rFonts w:ascii="Arial"/>
          <w:noProof/>
          <w:spacing w:val="94"/>
          <w:sz w:val="2"/>
        </w:rPr>
        <mc:AlternateContent>
          <mc:Choice Requires="wpg">
            <w:drawing>
              <wp:inline distT="0" distB="0" distL="0" distR="0" wp14:anchorId="485D8389" wp14:editId="468BEE1E">
                <wp:extent cx="18415" cy="18415"/>
                <wp:effectExtent l="0" t="0" r="0" b="0"/>
                <wp:docPr id="706" name="Group 3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707" name="Freeform 3266"/>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3267"/>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741926" id="Group 3265"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">
                <v:shape id="Freeform 3266"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" path="m19,l6,,,6,,19r6,5l19,24r5,-5l24,6,19,xe" fillcolor="red" stroked="f">
                  <v:path arrowok="t" o:connecttype="custom" o:connectlocs="19,2;6,2;0,8;0,21;6,26;19,26;24,21;24,8;19,2" o:connectangles="0,0,0,0,0,0,0,0,0"/>
                </v:shape>
                <v:shape id="Freeform 3267"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" path="m,12l,6,6,r6,l19,r5,6l24,12r,7l19,24r-7,l6,24,,19,,12e" filled="f" strokecolor="red" strokeweight=".07647mm">
                  <v:path arrowok="t" o:connecttype="custom" o:connectlocs="0,14;0,8;6,2;12,2;19,2;24,8;24,14;24,21;19,26;12,26;6,26;0,21;0,14" o:connectangles="0,0,0,0,0,0,0,0,0,0,0,0,0"/>
                </v:shape>
                <w10:anchorlock/>
              </v:group>
            </w:pict>
          </mc:Fallback>
        </mc:AlternateContent>
      </w:r>
    </w:p>
    <w:p w14:paraId="6BDC5B3A" w14:textId="77777777" w:rsidR="005313F1" w:rsidRDefault="00090D17">
      <w:pPr>
        <w:pStyle w:val="BodyText"/>
        <w:spacing w:line="29" w:lineRule="exact"/>
        <w:ind w:left="5053"/>
        <w:rPr>
          <w:rFonts w:ascii="Arial"/>
          <w:sz w:val="2"/>
        </w:rPr>
      </w:pPr>
      <w:r>
        <w:rPr>
          <w:rFonts w:ascii="Arial"/>
          <w:noProof/>
          <w:sz w:val="2"/>
        </w:rPr>
        <mc:AlternateContent>
          <mc:Choice Requires="wpg">
            <w:drawing>
              <wp:inline distT="0" distB="0" distL="0" distR="0" wp14:anchorId="013ADC74" wp14:editId="4A2802AA">
                <wp:extent cx="18415" cy="18415"/>
                <wp:effectExtent l="0" t="0" r="0" b="0"/>
                <wp:docPr id="703" name="Group 3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704" name="Freeform 3263"/>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3264"/>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0CFC38" id="Group 3262"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">
                <v:shape id="Freeform 3263"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" path="m19,l6,,,6,,19r6,5l19,24r5,-5l24,6,19,xe" fillcolor="red" stroked="f">
                  <v:path arrowok="t" o:connecttype="custom" o:connectlocs="19,2;6,2;0,8;0,21;6,26;19,26;24,21;24,8;19,2" o:connectangles="0,0,0,0,0,0,0,0,0"/>
                </v:shape>
                <v:shape id="Freeform 3264"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w10:anchorlock/>
              </v:group>
            </w:pict>
          </mc:Fallback>
        </mc:AlternateContent>
      </w:r>
    </w:p>
    <w:p w14:paraId="7FA4B76D" w14:textId="77777777" w:rsidR="005313F1" w:rsidRDefault="00090D17">
      <w:pPr>
        <w:spacing w:before="143"/>
        <w:ind w:left="2565"/>
        <w:rPr>
          <w:rFonts w:ascii="Arial"/>
          <w:sz w:val="14"/>
        </w:rPr>
      </w:pPr>
      <w:r>
        <w:rPr>
          <w:noProof/>
        </w:rPr>
        <mc:AlternateContent>
          <mc:Choice Requires="wpg">
            <w:drawing>
              <wp:anchor distT="0" distB="0" distL="0" distR="0" simplePos="0" relativeHeight="13088" behindDoc="0" locked="0" layoutInCell="1" allowOverlap="1" wp14:anchorId="7BFB1A42" wp14:editId="6B2B4DDC">
                <wp:simplePos x="0" y="0"/>
                <wp:positionH relativeFrom="page">
                  <wp:posOffset>3856355</wp:posOffset>
                </wp:positionH>
                <wp:positionV relativeFrom="paragraph">
                  <wp:posOffset>227965</wp:posOffset>
                </wp:positionV>
                <wp:extent cx="18415" cy="18415"/>
                <wp:effectExtent l="0" t="0" r="0" b="0"/>
                <wp:wrapTopAndBottom/>
                <wp:docPr id="700" name="Group 3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073" y="359"/>
                          <a:chExt cx="29" cy="29"/>
                        </a:xfrm>
                      </wpg:grpSpPr>
                      <wps:wsp>
                        <wps:cNvPr id="701" name="Freeform 3260"/>
                        <wps:cNvSpPr>
                          <a:spLocks/>
                        </wps:cNvSpPr>
                        <wps:spPr bwMode="auto">
                          <a:xfrm>
                            <a:off x="6075" y="360"/>
                            <a:ext cx="24" cy="24"/>
                          </a:xfrm>
                          <a:custGeom>
                            <a:avLst/>
                            <a:gdLst>
                              <a:gd name="T0" fmla="+- 0 6094 6075"/>
                              <a:gd name="T1" fmla="*/ T0 w 24"/>
                              <a:gd name="T2" fmla="+- 0 361 361"/>
                              <a:gd name="T3" fmla="*/ 361 h 24"/>
                              <a:gd name="T4" fmla="+- 0 6081 6075"/>
                              <a:gd name="T5" fmla="*/ T4 w 24"/>
                              <a:gd name="T6" fmla="+- 0 361 361"/>
                              <a:gd name="T7" fmla="*/ 361 h 24"/>
                              <a:gd name="T8" fmla="+- 0 6075 6075"/>
                              <a:gd name="T9" fmla="*/ T8 w 24"/>
                              <a:gd name="T10" fmla="+- 0 366 361"/>
                              <a:gd name="T11" fmla="*/ 366 h 24"/>
                              <a:gd name="T12" fmla="+- 0 6075 6075"/>
                              <a:gd name="T13" fmla="*/ T12 w 24"/>
                              <a:gd name="T14" fmla="+- 0 379 361"/>
                              <a:gd name="T15" fmla="*/ 379 h 24"/>
                              <a:gd name="T16" fmla="+- 0 6081 6075"/>
                              <a:gd name="T17" fmla="*/ T16 w 24"/>
                              <a:gd name="T18" fmla="+- 0 385 361"/>
                              <a:gd name="T19" fmla="*/ 385 h 24"/>
                              <a:gd name="T20" fmla="+- 0 6094 6075"/>
                              <a:gd name="T21" fmla="*/ T20 w 24"/>
                              <a:gd name="T22" fmla="+- 0 385 361"/>
                              <a:gd name="T23" fmla="*/ 385 h 24"/>
                              <a:gd name="T24" fmla="+- 0 6099 6075"/>
                              <a:gd name="T25" fmla="*/ T24 w 24"/>
                              <a:gd name="T26" fmla="+- 0 379 361"/>
                              <a:gd name="T27" fmla="*/ 379 h 24"/>
                              <a:gd name="T28" fmla="+- 0 6099 6075"/>
                              <a:gd name="T29" fmla="*/ T28 w 24"/>
                              <a:gd name="T30" fmla="+- 0 366 361"/>
                              <a:gd name="T31" fmla="*/ 366 h 24"/>
                              <a:gd name="T32" fmla="+- 0 6094 6075"/>
                              <a:gd name="T33" fmla="*/ T32 w 24"/>
                              <a:gd name="T34" fmla="+- 0 361 361"/>
                              <a:gd name="T35" fmla="*/ 36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3261"/>
                        <wps:cNvSpPr>
                          <a:spLocks/>
                        </wps:cNvSpPr>
                        <wps:spPr bwMode="auto">
                          <a:xfrm>
                            <a:off x="6075" y="360"/>
                            <a:ext cx="24" cy="24"/>
                          </a:xfrm>
                          <a:custGeom>
                            <a:avLst/>
                            <a:gdLst>
                              <a:gd name="T0" fmla="+- 0 6075 6075"/>
                              <a:gd name="T1" fmla="*/ T0 w 24"/>
                              <a:gd name="T2" fmla="+- 0 373 361"/>
                              <a:gd name="T3" fmla="*/ 373 h 24"/>
                              <a:gd name="T4" fmla="+- 0 6075 6075"/>
                              <a:gd name="T5" fmla="*/ T4 w 24"/>
                              <a:gd name="T6" fmla="+- 0 366 361"/>
                              <a:gd name="T7" fmla="*/ 366 h 24"/>
                              <a:gd name="T8" fmla="+- 0 6081 6075"/>
                              <a:gd name="T9" fmla="*/ T8 w 24"/>
                              <a:gd name="T10" fmla="+- 0 361 361"/>
                              <a:gd name="T11" fmla="*/ 361 h 24"/>
                              <a:gd name="T12" fmla="+- 0 6087 6075"/>
                              <a:gd name="T13" fmla="*/ T12 w 24"/>
                              <a:gd name="T14" fmla="+- 0 361 361"/>
                              <a:gd name="T15" fmla="*/ 361 h 24"/>
                              <a:gd name="T16" fmla="+- 0 6094 6075"/>
                              <a:gd name="T17" fmla="*/ T16 w 24"/>
                              <a:gd name="T18" fmla="+- 0 361 361"/>
                              <a:gd name="T19" fmla="*/ 361 h 24"/>
                              <a:gd name="T20" fmla="+- 0 6099 6075"/>
                              <a:gd name="T21" fmla="*/ T20 w 24"/>
                              <a:gd name="T22" fmla="+- 0 366 361"/>
                              <a:gd name="T23" fmla="*/ 366 h 24"/>
                              <a:gd name="T24" fmla="+- 0 6099 6075"/>
                              <a:gd name="T25" fmla="*/ T24 w 24"/>
                              <a:gd name="T26" fmla="+- 0 373 361"/>
                              <a:gd name="T27" fmla="*/ 373 h 24"/>
                              <a:gd name="T28" fmla="+- 0 6099 6075"/>
                              <a:gd name="T29" fmla="*/ T28 w 24"/>
                              <a:gd name="T30" fmla="+- 0 379 361"/>
                              <a:gd name="T31" fmla="*/ 379 h 24"/>
                              <a:gd name="T32" fmla="+- 0 6094 6075"/>
                              <a:gd name="T33" fmla="*/ T32 w 24"/>
                              <a:gd name="T34" fmla="+- 0 385 361"/>
                              <a:gd name="T35" fmla="*/ 385 h 24"/>
                              <a:gd name="T36" fmla="+- 0 6087 6075"/>
                              <a:gd name="T37" fmla="*/ T36 w 24"/>
                              <a:gd name="T38" fmla="+- 0 385 361"/>
                              <a:gd name="T39" fmla="*/ 385 h 24"/>
                              <a:gd name="T40" fmla="+- 0 6081 6075"/>
                              <a:gd name="T41" fmla="*/ T40 w 24"/>
                              <a:gd name="T42" fmla="+- 0 385 361"/>
                              <a:gd name="T43" fmla="*/ 385 h 24"/>
                              <a:gd name="T44" fmla="+- 0 6075 6075"/>
                              <a:gd name="T45" fmla="*/ T44 w 24"/>
                              <a:gd name="T46" fmla="+- 0 379 361"/>
                              <a:gd name="T47" fmla="*/ 379 h 24"/>
                              <a:gd name="T48" fmla="+- 0 6075 6075"/>
                              <a:gd name="T49" fmla="*/ T48 w 24"/>
                              <a:gd name="T50" fmla="+- 0 373 361"/>
                              <a:gd name="T51" fmla="*/ 37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24CEFF" id="Group 3259" o:spid="_x0000_s1026" style="position:absolute;margin-left:303.65pt;margin-top:17.95pt;width:1.45pt;height:1.45pt;z-index:13088;mso-wrap-distance-left:0;mso-wrap-distance-right:0;mso-position-horizontal-relative:page" coordorigin="6073,359"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">
                <v:shape id="Freeform 3260" o:spid="_x0000_s1027" style="position:absolute;left:6075;top:36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" path="m19,l6,,,5,,18r6,6l19,24r5,-6l24,5,19,xe" fillcolor="red" stroked="f">
                  <v:path arrowok="t" o:connecttype="custom" o:connectlocs="19,361;6,361;0,366;0,379;6,385;19,385;24,379;24,366;19,361" o:connectangles="0,0,0,0,0,0,0,0,0"/>
                </v:shape>
                <v:shape id="Freeform 3261" o:spid="_x0000_s1028" style="position:absolute;left:6075;top:36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" path="m,12l,5,6,r6,l19,r5,5l24,12r,6l19,24r-7,l6,24,,18,,12e" filled="f" strokecolor="red" strokeweight=".07647mm">
                  <v:path arrowok="t" o:connecttype="custom" o:connectlocs="0,373;0,366;6,361;12,361;19,361;24,366;24,373;24,379;19,385;12,385;6,385;0,379;0,373" o:connectangles="0,0,0,0,0,0,0,0,0,0,0,0,0"/>
                </v:shape>
                <w10:wrap type="topAndBottom" anchorx="page"/>
              </v:group>
            </w:pict>
          </mc:Fallback>
        </mc:AlternateContent>
      </w:r>
      <w:r>
        <w:rPr>
          <w:noProof/>
        </w:rPr>
        <mc:AlternateContent>
          <mc:Choice Requires="wpg">
            <w:drawing>
              <wp:anchor distT="0" distB="0" distL="0" distR="0" simplePos="0" relativeHeight="13112" behindDoc="0" locked="0" layoutInCell="1" allowOverlap="1" wp14:anchorId="7756E2BC" wp14:editId="5B454333">
                <wp:simplePos x="0" y="0"/>
                <wp:positionH relativeFrom="page">
                  <wp:posOffset>4163060</wp:posOffset>
                </wp:positionH>
                <wp:positionV relativeFrom="paragraph">
                  <wp:posOffset>235585</wp:posOffset>
                </wp:positionV>
                <wp:extent cx="23495" cy="19050"/>
                <wp:effectExtent l="0" t="0" r="1905" b="0"/>
                <wp:wrapTopAndBottom/>
                <wp:docPr id="695" name="Group 3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 cy="19050"/>
                          <a:chOff x="6556" y="371"/>
                          <a:chExt cx="37" cy="30"/>
                        </a:xfrm>
                      </wpg:grpSpPr>
                      <wps:wsp>
                        <wps:cNvPr id="696" name="Freeform 3255"/>
                        <wps:cNvSpPr>
                          <a:spLocks/>
                        </wps:cNvSpPr>
                        <wps:spPr bwMode="auto">
                          <a:xfrm>
                            <a:off x="6566" y="373"/>
                            <a:ext cx="24" cy="24"/>
                          </a:xfrm>
                          <a:custGeom>
                            <a:avLst/>
                            <a:gdLst>
                              <a:gd name="T0" fmla="+- 0 6585 6566"/>
                              <a:gd name="T1" fmla="*/ T0 w 24"/>
                              <a:gd name="T2" fmla="+- 0 373 373"/>
                              <a:gd name="T3" fmla="*/ 373 h 24"/>
                              <a:gd name="T4" fmla="+- 0 6572 6566"/>
                              <a:gd name="T5" fmla="*/ T4 w 24"/>
                              <a:gd name="T6" fmla="+- 0 373 373"/>
                              <a:gd name="T7" fmla="*/ 373 h 24"/>
                              <a:gd name="T8" fmla="+- 0 6566 6566"/>
                              <a:gd name="T9" fmla="*/ T8 w 24"/>
                              <a:gd name="T10" fmla="+- 0 378 373"/>
                              <a:gd name="T11" fmla="*/ 378 h 24"/>
                              <a:gd name="T12" fmla="+- 0 6566 6566"/>
                              <a:gd name="T13" fmla="*/ T12 w 24"/>
                              <a:gd name="T14" fmla="+- 0 392 373"/>
                              <a:gd name="T15" fmla="*/ 392 h 24"/>
                              <a:gd name="T16" fmla="+- 0 6572 6566"/>
                              <a:gd name="T17" fmla="*/ T16 w 24"/>
                              <a:gd name="T18" fmla="+- 0 397 373"/>
                              <a:gd name="T19" fmla="*/ 397 h 24"/>
                              <a:gd name="T20" fmla="+- 0 6585 6566"/>
                              <a:gd name="T21" fmla="*/ T20 w 24"/>
                              <a:gd name="T22" fmla="+- 0 397 373"/>
                              <a:gd name="T23" fmla="*/ 397 h 24"/>
                              <a:gd name="T24" fmla="+- 0 6590 6566"/>
                              <a:gd name="T25" fmla="*/ T24 w 24"/>
                              <a:gd name="T26" fmla="+- 0 392 373"/>
                              <a:gd name="T27" fmla="*/ 392 h 24"/>
                              <a:gd name="T28" fmla="+- 0 6590 6566"/>
                              <a:gd name="T29" fmla="*/ T28 w 24"/>
                              <a:gd name="T30" fmla="+- 0 378 373"/>
                              <a:gd name="T31" fmla="*/ 378 h 24"/>
                              <a:gd name="T32" fmla="+- 0 6585 6566"/>
                              <a:gd name="T33" fmla="*/ T32 w 24"/>
                              <a:gd name="T34" fmla="+- 0 373 373"/>
                              <a:gd name="T35" fmla="*/ 37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9"/>
                                </a:lnTo>
                                <a:lnTo>
                                  <a:pt x="6" y="24"/>
                                </a:lnTo>
                                <a:lnTo>
                                  <a:pt x="19" y="24"/>
                                </a:lnTo>
                                <a:lnTo>
                                  <a:pt x="24" y="19"/>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3256"/>
                        <wps:cNvSpPr>
                          <a:spLocks/>
                        </wps:cNvSpPr>
                        <wps:spPr bwMode="auto">
                          <a:xfrm>
                            <a:off x="6566" y="373"/>
                            <a:ext cx="24" cy="24"/>
                          </a:xfrm>
                          <a:custGeom>
                            <a:avLst/>
                            <a:gdLst>
                              <a:gd name="T0" fmla="+- 0 6566 6566"/>
                              <a:gd name="T1" fmla="*/ T0 w 24"/>
                              <a:gd name="T2" fmla="+- 0 385 373"/>
                              <a:gd name="T3" fmla="*/ 385 h 24"/>
                              <a:gd name="T4" fmla="+- 0 6566 6566"/>
                              <a:gd name="T5" fmla="*/ T4 w 24"/>
                              <a:gd name="T6" fmla="+- 0 378 373"/>
                              <a:gd name="T7" fmla="*/ 378 h 24"/>
                              <a:gd name="T8" fmla="+- 0 6572 6566"/>
                              <a:gd name="T9" fmla="*/ T8 w 24"/>
                              <a:gd name="T10" fmla="+- 0 373 373"/>
                              <a:gd name="T11" fmla="*/ 373 h 24"/>
                              <a:gd name="T12" fmla="+- 0 6578 6566"/>
                              <a:gd name="T13" fmla="*/ T12 w 24"/>
                              <a:gd name="T14" fmla="+- 0 373 373"/>
                              <a:gd name="T15" fmla="*/ 373 h 24"/>
                              <a:gd name="T16" fmla="+- 0 6585 6566"/>
                              <a:gd name="T17" fmla="*/ T16 w 24"/>
                              <a:gd name="T18" fmla="+- 0 373 373"/>
                              <a:gd name="T19" fmla="*/ 373 h 24"/>
                              <a:gd name="T20" fmla="+- 0 6590 6566"/>
                              <a:gd name="T21" fmla="*/ T20 w 24"/>
                              <a:gd name="T22" fmla="+- 0 378 373"/>
                              <a:gd name="T23" fmla="*/ 378 h 24"/>
                              <a:gd name="T24" fmla="+- 0 6590 6566"/>
                              <a:gd name="T25" fmla="*/ T24 w 24"/>
                              <a:gd name="T26" fmla="+- 0 385 373"/>
                              <a:gd name="T27" fmla="*/ 385 h 24"/>
                              <a:gd name="T28" fmla="+- 0 6590 6566"/>
                              <a:gd name="T29" fmla="*/ T28 w 24"/>
                              <a:gd name="T30" fmla="+- 0 392 373"/>
                              <a:gd name="T31" fmla="*/ 392 h 24"/>
                              <a:gd name="T32" fmla="+- 0 6585 6566"/>
                              <a:gd name="T33" fmla="*/ T32 w 24"/>
                              <a:gd name="T34" fmla="+- 0 397 373"/>
                              <a:gd name="T35" fmla="*/ 397 h 24"/>
                              <a:gd name="T36" fmla="+- 0 6578 6566"/>
                              <a:gd name="T37" fmla="*/ T36 w 24"/>
                              <a:gd name="T38" fmla="+- 0 397 373"/>
                              <a:gd name="T39" fmla="*/ 397 h 24"/>
                              <a:gd name="T40" fmla="+- 0 6572 6566"/>
                              <a:gd name="T41" fmla="*/ T40 w 24"/>
                              <a:gd name="T42" fmla="+- 0 397 373"/>
                              <a:gd name="T43" fmla="*/ 397 h 24"/>
                              <a:gd name="T44" fmla="+- 0 6566 6566"/>
                              <a:gd name="T45" fmla="*/ T44 w 24"/>
                              <a:gd name="T46" fmla="+- 0 392 373"/>
                              <a:gd name="T47" fmla="*/ 392 h 24"/>
                              <a:gd name="T48" fmla="+- 0 6566 6566"/>
                              <a:gd name="T49" fmla="*/ T48 w 24"/>
                              <a:gd name="T50" fmla="+- 0 385 373"/>
                              <a:gd name="T51" fmla="*/ 38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Freeform 3257"/>
                        <wps:cNvSpPr>
                          <a:spLocks/>
                        </wps:cNvSpPr>
                        <wps:spPr bwMode="auto">
                          <a:xfrm>
                            <a:off x="6558" y="374"/>
                            <a:ext cx="24" cy="24"/>
                          </a:xfrm>
                          <a:custGeom>
                            <a:avLst/>
                            <a:gdLst>
                              <a:gd name="T0" fmla="+- 0 6577 6558"/>
                              <a:gd name="T1" fmla="*/ T0 w 24"/>
                              <a:gd name="T2" fmla="+- 0 375 375"/>
                              <a:gd name="T3" fmla="*/ 375 h 24"/>
                              <a:gd name="T4" fmla="+- 0 6564 6558"/>
                              <a:gd name="T5" fmla="*/ T4 w 24"/>
                              <a:gd name="T6" fmla="+- 0 375 375"/>
                              <a:gd name="T7" fmla="*/ 375 h 24"/>
                              <a:gd name="T8" fmla="+- 0 6558 6558"/>
                              <a:gd name="T9" fmla="*/ T8 w 24"/>
                              <a:gd name="T10" fmla="+- 0 380 375"/>
                              <a:gd name="T11" fmla="*/ 380 h 24"/>
                              <a:gd name="T12" fmla="+- 0 6558 6558"/>
                              <a:gd name="T13" fmla="*/ T12 w 24"/>
                              <a:gd name="T14" fmla="+- 0 393 375"/>
                              <a:gd name="T15" fmla="*/ 393 h 24"/>
                              <a:gd name="T16" fmla="+- 0 6564 6558"/>
                              <a:gd name="T17" fmla="*/ T16 w 24"/>
                              <a:gd name="T18" fmla="+- 0 399 375"/>
                              <a:gd name="T19" fmla="*/ 399 h 24"/>
                              <a:gd name="T20" fmla="+- 0 6577 6558"/>
                              <a:gd name="T21" fmla="*/ T20 w 24"/>
                              <a:gd name="T22" fmla="+- 0 399 375"/>
                              <a:gd name="T23" fmla="*/ 399 h 24"/>
                              <a:gd name="T24" fmla="+- 0 6582 6558"/>
                              <a:gd name="T25" fmla="*/ T24 w 24"/>
                              <a:gd name="T26" fmla="+- 0 393 375"/>
                              <a:gd name="T27" fmla="*/ 393 h 24"/>
                              <a:gd name="T28" fmla="+- 0 6582 6558"/>
                              <a:gd name="T29" fmla="*/ T28 w 24"/>
                              <a:gd name="T30" fmla="+- 0 380 375"/>
                              <a:gd name="T31" fmla="*/ 380 h 24"/>
                              <a:gd name="T32" fmla="+- 0 6577 6558"/>
                              <a:gd name="T33" fmla="*/ T32 w 24"/>
                              <a:gd name="T34" fmla="+- 0 375 375"/>
                              <a:gd name="T35" fmla="*/ 37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3258"/>
                        <wps:cNvSpPr>
                          <a:spLocks/>
                        </wps:cNvSpPr>
                        <wps:spPr bwMode="auto">
                          <a:xfrm>
                            <a:off x="6558" y="374"/>
                            <a:ext cx="24" cy="24"/>
                          </a:xfrm>
                          <a:custGeom>
                            <a:avLst/>
                            <a:gdLst>
                              <a:gd name="T0" fmla="+- 0 6558 6558"/>
                              <a:gd name="T1" fmla="*/ T0 w 24"/>
                              <a:gd name="T2" fmla="+- 0 387 375"/>
                              <a:gd name="T3" fmla="*/ 387 h 24"/>
                              <a:gd name="T4" fmla="+- 0 6558 6558"/>
                              <a:gd name="T5" fmla="*/ T4 w 24"/>
                              <a:gd name="T6" fmla="+- 0 380 375"/>
                              <a:gd name="T7" fmla="*/ 380 h 24"/>
                              <a:gd name="T8" fmla="+- 0 6564 6558"/>
                              <a:gd name="T9" fmla="*/ T8 w 24"/>
                              <a:gd name="T10" fmla="+- 0 375 375"/>
                              <a:gd name="T11" fmla="*/ 375 h 24"/>
                              <a:gd name="T12" fmla="+- 0 6570 6558"/>
                              <a:gd name="T13" fmla="*/ T12 w 24"/>
                              <a:gd name="T14" fmla="+- 0 375 375"/>
                              <a:gd name="T15" fmla="*/ 375 h 24"/>
                              <a:gd name="T16" fmla="+- 0 6577 6558"/>
                              <a:gd name="T17" fmla="*/ T16 w 24"/>
                              <a:gd name="T18" fmla="+- 0 375 375"/>
                              <a:gd name="T19" fmla="*/ 375 h 24"/>
                              <a:gd name="T20" fmla="+- 0 6582 6558"/>
                              <a:gd name="T21" fmla="*/ T20 w 24"/>
                              <a:gd name="T22" fmla="+- 0 380 375"/>
                              <a:gd name="T23" fmla="*/ 380 h 24"/>
                              <a:gd name="T24" fmla="+- 0 6582 6558"/>
                              <a:gd name="T25" fmla="*/ T24 w 24"/>
                              <a:gd name="T26" fmla="+- 0 387 375"/>
                              <a:gd name="T27" fmla="*/ 387 h 24"/>
                              <a:gd name="T28" fmla="+- 0 6582 6558"/>
                              <a:gd name="T29" fmla="*/ T28 w 24"/>
                              <a:gd name="T30" fmla="+- 0 393 375"/>
                              <a:gd name="T31" fmla="*/ 393 h 24"/>
                              <a:gd name="T32" fmla="+- 0 6577 6558"/>
                              <a:gd name="T33" fmla="*/ T32 w 24"/>
                              <a:gd name="T34" fmla="+- 0 399 375"/>
                              <a:gd name="T35" fmla="*/ 399 h 24"/>
                              <a:gd name="T36" fmla="+- 0 6570 6558"/>
                              <a:gd name="T37" fmla="*/ T36 w 24"/>
                              <a:gd name="T38" fmla="+- 0 399 375"/>
                              <a:gd name="T39" fmla="*/ 399 h 24"/>
                              <a:gd name="T40" fmla="+- 0 6564 6558"/>
                              <a:gd name="T41" fmla="*/ T40 w 24"/>
                              <a:gd name="T42" fmla="+- 0 399 375"/>
                              <a:gd name="T43" fmla="*/ 399 h 24"/>
                              <a:gd name="T44" fmla="+- 0 6558 6558"/>
                              <a:gd name="T45" fmla="*/ T44 w 24"/>
                              <a:gd name="T46" fmla="+- 0 393 375"/>
                              <a:gd name="T47" fmla="*/ 393 h 24"/>
                              <a:gd name="T48" fmla="+- 0 6558 6558"/>
                              <a:gd name="T49" fmla="*/ T48 w 24"/>
                              <a:gd name="T50" fmla="+- 0 387 375"/>
                              <a:gd name="T51" fmla="*/ 3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EDE55E" id="Group 3254" o:spid="_x0000_s1026" style="position:absolute;margin-left:327.8pt;margin-top:18.55pt;width:1.85pt;height:1.5pt;z-index:13112;mso-wrap-distance-left:0;mso-wrap-distance-right:0;mso-position-horizontal-relative:page" coordorigin="6556,371" coordsize="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">
                <v:shape id="Freeform 3255" o:spid="_x0000_s1027" style="position:absolute;left:6566;top:37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" path="m19,l6,,,5,,19r6,5l19,24r5,-5l24,5,19,xe" fillcolor="red" stroked="f">
                  <v:path arrowok="t" o:connecttype="custom" o:connectlocs="19,373;6,373;0,378;0,392;6,397;19,397;24,392;24,378;19,373" o:connectangles="0,0,0,0,0,0,0,0,0"/>
                </v:shape>
                <v:shape id="Freeform 3256" o:spid="_x0000_s1028" style="position:absolute;left:6566;top:37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" path="m,12l,5,6,r6,l19,r5,5l24,12r,7l19,24r-7,l6,24,,19,,12e" filled="f" strokecolor="red" strokeweight=".07647mm">
                  <v:path arrowok="t" o:connecttype="custom" o:connectlocs="0,385;0,378;6,373;12,373;19,373;24,378;24,385;24,392;19,397;12,397;6,397;0,392;0,385" o:connectangles="0,0,0,0,0,0,0,0,0,0,0,0,0"/>
                </v:shape>
                <v:shape id="Freeform 3257" o:spid="_x0000_s1029" style="position:absolute;left:6558;top:37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" path="m19,l6,,,5,,18r6,6l19,24r5,-6l24,5,19,xe" fillcolor="red" stroked="f">
                  <v:path arrowok="t" o:connecttype="custom" o:connectlocs="19,375;6,375;0,380;0,393;6,399;19,399;24,393;24,380;19,375" o:connectangles="0,0,0,0,0,0,0,0,0"/>
                </v:shape>
                <v:shape id="Freeform 3258" o:spid="_x0000_s1030" style="position:absolute;left:6558;top:37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" path="m,12l,5,6,r6,l19,r5,5l24,12r,6l19,24r-7,l6,24,,18,,12e" filled="f" strokecolor="red" strokeweight=".07647mm">
                  <v:path arrowok="t" o:connecttype="custom" o:connectlocs="0,387;0,380;6,375;12,375;19,375;24,380;24,387;24,393;19,399;12,399;6,399;0,393;0,387" o:connectangles="0,0,0,0,0,0,0,0,0,0,0,0,0"/>
                </v:shape>
                <w10:wrap type="topAndBottom" anchorx="page"/>
              </v:group>
            </w:pict>
          </mc:Fallback>
        </mc:AlternateContent>
      </w:r>
      <w:r>
        <w:rPr>
          <w:noProof/>
        </w:rPr>
        <mc:AlternateContent>
          <mc:Choice Requires="wpg">
            <w:drawing>
              <wp:anchor distT="0" distB="0" distL="114300" distR="114300" simplePos="0" relativeHeight="16000" behindDoc="0" locked="0" layoutInCell="1" allowOverlap="1" wp14:anchorId="0B2FF3F1" wp14:editId="49AE140E">
                <wp:simplePos x="0" y="0"/>
                <wp:positionH relativeFrom="page">
                  <wp:posOffset>4137660</wp:posOffset>
                </wp:positionH>
                <wp:positionV relativeFrom="paragraph">
                  <wp:posOffset>-76835</wp:posOffset>
                </wp:positionV>
                <wp:extent cx="80645" cy="190500"/>
                <wp:effectExtent l="0" t="0" r="0" b="0"/>
                <wp:wrapNone/>
                <wp:docPr id="683" name="Group 3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190500"/>
                          <a:chOff x="6516" y="-121"/>
                          <a:chExt cx="127" cy="300"/>
                        </a:xfrm>
                      </wpg:grpSpPr>
                      <wps:wsp>
                        <wps:cNvPr id="684" name="Freeform 3243"/>
                        <wps:cNvSpPr>
                          <a:spLocks/>
                        </wps:cNvSpPr>
                        <wps:spPr bwMode="auto">
                          <a:xfrm>
                            <a:off x="6573" y="-93"/>
                            <a:ext cx="24" cy="24"/>
                          </a:xfrm>
                          <a:custGeom>
                            <a:avLst/>
                            <a:gdLst>
                              <a:gd name="T0" fmla="+- 0 6592 6573"/>
                              <a:gd name="T1" fmla="*/ T0 w 24"/>
                              <a:gd name="T2" fmla="+- 0 -92 -92"/>
                              <a:gd name="T3" fmla="*/ -92 h 24"/>
                              <a:gd name="T4" fmla="+- 0 6579 6573"/>
                              <a:gd name="T5" fmla="*/ T4 w 24"/>
                              <a:gd name="T6" fmla="+- 0 -92 -92"/>
                              <a:gd name="T7" fmla="*/ -92 h 24"/>
                              <a:gd name="T8" fmla="+- 0 6573 6573"/>
                              <a:gd name="T9" fmla="*/ T8 w 24"/>
                              <a:gd name="T10" fmla="+- 0 -87 -92"/>
                              <a:gd name="T11" fmla="*/ -87 h 24"/>
                              <a:gd name="T12" fmla="+- 0 6573 6573"/>
                              <a:gd name="T13" fmla="*/ T12 w 24"/>
                              <a:gd name="T14" fmla="+- 0 -74 -92"/>
                              <a:gd name="T15" fmla="*/ -74 h 24"/>
                              <a:gd name="T16" fmla="+- 0 6579 6573"/>
                              <a:gd name="T17" fmla="*/ T16 w 24"/>
                              <a:gd name="T18" fmla="+- 0 -68 -92"/>
                              <a:gd name="T19" fmla="*/ -68 h 24"/>
                              <a:gd name="T20" fmla="+- 0 6592 6573"/>
                              <a:gd name="T21" fmla="*/ T20 w 24"/>
                              <a:gd name="T22" fmla="+- 0 -68 -92"/>
                              <a:gd name="T23" fmla="*/ -68 h 24"/>
                              <a:gd name="T24" fmla="+- 0 6597 6573"/>
                              <a:gd name="T25" fmla="*/ T24 w 24"/>
                              <a:gd name="T26" fmla="+- 0 -74 -92"/>
                              <a:gd name="T27" fmla="*/ -74 h 24"/>
                              <a:gd name="T28" fmla="+- 0 6597 6573"/>
                              <a:gd name="T29" fmla="*/ T28 w 24"/>
                              <a:gd name="T30" fmla="+- 0 -87 -92"/>
                              <a:gd name="T31" fmla="*/ -87 h 24"/>
                              <a:gd name="T32" fmla="+- 0 6592 6573"/>
                              <a:gd name="T33" fmla="*/ T32 w 24"/>
                              <a:gd name="T34" fmla="+- 0 -92 -92"/>
                              <a:gd name="T35" fmla="*/ -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3244"/>
                        <wps:cNvSpPr>
                          <a:spLocks/>
                        </wps:cNvSpPr>
                        <wps:spPr bwMode="auto">
                          <a:xfrm>
                            <a:off x="6573" y="-93"/>
                            <a:ext cx="24" cy="24"/>
                          </a:xfrm>
                          <a:custGeom>
                            <a:avLst/>
                            <a:gdLst>
                              <a:gd name="T0" fmla="+- 0 6573 6573"/>
                              <a:gd name="T1" fmla="*/ T0 w 24"/>
                              <a:gd name="T2" fmla="+- 0 -80 -92"/>
                              <a:gd name="T3" fmla="*/ -80 h 24"/>
                              <a:gd name="T4" fmla="+- 0 6573 6573"/>
                              <a:gd name="T5" fmla="*/ T4 w 24"/>
                              <a:gd name="T6" fmla="+- 0 -87 -92"/>
                              <a:gd name="T7" fmla="*/ -87 h 24"/>
                              <a:gd name="T8" fmla="+- 0 6579 6573"/>
                              <a:gd name="T9" fmla="*/ T8 w 24"/>
                              <a:gd name="T10" fmla="+- 0 -92 -92"/>
                              <a:gd name="T11" fmla="*/ -92 h 24"/>
                              <a:gd name="T12" fmla="+- 0 6585 6573"/>
                              <a:gd name="T13" fmla="*/ T12 w 24"/>
                              <a:gd name="T14" fmla="+- 0 -92 -92"/>
                              <a:gd name="T15" fmla="*/ -92 h 24"/>
                              <a:gd name="T16" fmla="+- 0 6592 6573"/>
                              <a:gd name="T17" fmla="*/ T16 w 24"/>
                              <a:gd name="T18" fmla="+- 0 -92 -92"/>
                              <a:gd name="T19" fmla="*/ -92 h 24"/>
                              <a:gd name="T20" fmla="+- 0 6597 6573"/>
                              <a:gd name="T21" fmla="*/ T20 w 24"/>
                              <a:gd name="T22" fmla="+- 0 -87 -92"/>
                              <a:gd name="T23" fmla="*/ -87 h 24"/>
                              <a:gd name="T24" fmla="+- 0 6597 6573"/>
                              <a:gd name="T25" fmla="*/ T24 w 24"/>
                              <a:gd name="T26" fmla="+- 0 -80 -92"/>
                              <a:gd name="T27" fmla="*/ -80 h 24"/>
                              <a:gd name="T28" fmla="+- 0 6597 6573"/>
                              <a:gd name="T29" fmla="*/ T28 w 24"/>
                              <a:gd name="T30" fmla="+- 0 -74 -92"/>
                              <a:gd name="T31" fmla="*/ -74 h 24"/>
                              <a:gd name="T32" fmla="+- 0 6592 6573"/>
                              <a:gd name="T33" fmla="*/ T32 w 24"/>
                              <a:gd name="T34" fmla="+- 0 -68 -92"/>
                              <a:gd name="T35" fmla="*/ -68 h 24"/>
                              <a:gd name="T36" fmla="+- 0 6585 6573"/>
                              <a:gd name="T37" fmla="*/ T36 w 24"/>
                              <a:gd name="T38" fmla="+- 0 -68 -92"/>
                              <a:gd name="T39" fmla="*/ -68 h 24"/>
                              <a:gd name="T40" fmla="+- 0 6579 6573"/>
                              <a:gd name="T41" fmla="*/ T40 w 24"/>
                              <a:gd name="T42" fmla="+- 0 -68 -92"/>
                              <a:gd name="T43" fmla="*/ -68 h 24"/>
                              <a:gd name="T44" fmla="+- 0 6573 6573"/>
                              <a:gd name="T45" fmla="*/ T44 w 24"/>
                              <a:gd name="T46" fmla="+- 0 -74 -92"/>
                              <a:gd name="T47" fmla="*/ -74 h 24"/>
                              <a:gd name="T48" fmla="+- 0 6573 6573"/>
                              <a:gd name="T49" fmla="*/ T48 w 24"/>
                              <a:gd name="T50" fmla="+- 0 -80 -92"/>
                              <a:gd name="T51" fmla="*/ -8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3245"/>
                        <wps:cNvSpPr>
                          <a:spLocks/>
                        </wps:cNvSpPr>
                        <wps:spPr bwMode="auto">
                          <a:xfrm>
                            <a:off x="6518" y="-41"/>
                            <a:ext cx="24" cy="24"/>
                          </a:xfrm>
                          <a:custGeom>
                            <a:avLst/>
                            <a:gdLst>
                              <a:gd name="T0" fmla="+- 0 6537 6518"/>
                              <a:gd name="T1" fmla="*/ T0 w 24"/>
                              <a:gd name="T2" fmla="+- 0 -41 -41"/>
                              <a:gd name="T3" fmla="*/ -41 h 24"/>
                              <a:gd name="T4" fmla="+- 0 6524 6518"/>
                              <a:gd name="T5" fmla="*/ T4 w 24"/>
                              <a:gd name="T6" fmla="+- 0 -41 -41"/>
                              <a:gd name="T7" fmla="*/ -41 h 24"/>
                              <a:gd name="T8" fmla="+- 0 6518 6518"/>
                              <a:gd name="T9" fmla="*/ T8 w 24"/>
                              <a:gd name="T10" fmla="+- 0 -36 -41"/>
                              <a:gd name="T11" fmla="*/ -36 h 24"/>
                              <a:gd name="T12" fmla="+- 0 6518 6518"/>
                              <a:gd name="T13" fmla="*/ T12 w 24"/>
                              <a:gd name="T14" fmla="+- 0 -22 -41"/>
                              <a:gd name="T15" fmla="*/ -22 h 24"/>
                              <a:gd name="T16" fmla="+- 0 6524 6518"/>
                              <a:gd name="T17" fmla="*/ T16 w 24"/>
                              <a:gd name="T18" fmla="+- 0 -17 -41"/>
                              <a:gd name="T19" fmla="*/ -17 h 24"/>
                              <a:gd name="T20" fmla="+- 0 6537 6518"/>
                              <a:gd name="T21" fmla="*/ T20 w 24"/>
                              <a:gd name="T22" fmla="+- 0 -17 -41"/>
                              <a:gd name="T23" fmla="*/ -17 h 24"/>
                              <a:gd name="T24" fmla="+- 0 6542 6518"/>
                              <a:gd name="T25" fmla="*/ T24 w 24"/>
                              <a:gd name="T26" fmla="+- 0 -22 -41"/>
                              <a:gd name="T27" fmla="*/ -22 h 24"/>
                              <a:gd name="T28" fmla="+- 0 6542 6518"/>
                              <a:gd name="T29" fmla="*/ T28 w 24"/>
                              <a:gd name="T30" fmla="+- 0 -36 -41"/>
                              <a:gd name="T31" fmla="*/ -36 h 24"/>
                              <a:gd name="T32" fmla="+- 0 6537 6518"/>
                              <a:gd name="T33" fmla="*/ T32 w 24"/>
                              <a:gd name="T34" fmla="+- 0 -41 -41"/>
                              <a:gd name="T35" fmla="*/ -4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9"/>
                                </a:lnTo>
                                <a:lnTo>
                                  <a:pt x="6" y="24"/>
                                </a:lnTo>
                                <a:lnTo>
                                  <a:pt x="19" y="24"/>
                                </a:lnTo>
                                <a:lnTo>
                                  <a:pt x="24" y="19"/>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3246"/>
                        <wps:cNvSpPr>
                          <a:spLocks/>
                        </wps:cNvSpPr>
                        <wps:spPr bwMode="auto">
                          <a:xfrm>
                            <a:off x="6518" y="-41"/>
                            <a:ext cx="24" cy="24"/>
                          </a:xfrm>
                          <a:custGeom>
                            <a:avLst/>
                            <a:gdLst>
                              <a:gd name="T0" fmla="+- 0 6518 6518"/>
                              <a:gd name="T1" fmla="*/ T0 w 24"/>
                              <a:gd name="T2" fmla="+- 0 -29 -41"/>
                              <a:gd name="T3" fmla="*/ -29 h 24"/>
                              <a:gd name="T4" fmla="+- 0 6518 6518"/>
                              <a:gd name="T5" fmla="*/ T4 w 24"/>
                              <a:gd name="T6" fmla="+- 0 -36 -41"/>
                              <a:gd name="T7" fmla="*/ -36 h 24"/>
                              <a:gd name="T8" fmla="+- 0 6524 6518"/>
                              <a:gd name="T9" fmla="*/ T8 w 24"/>
                              <a:gd name="T10" fmla="+- 0 -41 -41"/>
                              <a:gd name="T11" fmla="*/ -41 h 24"/>
                              <a:gd name="T12" fmla="+- 0 6530 6518"/>
                              <a:gd name="T13" fmla="*/ T12 w 24"/>
                              <a:gd name="T14" fmla="+- 0 -41 -41"/>
                              <a:gd name="T15" fmla="*/ -41 h 24"/>
                              <a:gd name="T16" fmla="+- 0 6537 6518"/>
                              <a:gd name="T17" fmla="*/ T16 w 24"/>
                              <a:gd name="T18" fmla="+- 0 -41 -41"/>
                              <a:gd name="T19" fmla="*/ -41 h 24"/>
                              <a:gd name="T20" fmla="+- 0 6542 6518"/>
                              <a:gd name="T21" fmla="*/ T20 w 24"/>
                              <a:gd name="T22" fmla="+- 0 -36 -41"/>
                              <a:gd name="T23" fmla="*/ -36 h 24"/>
                              <a:gd name="T24" fmla="+- 0 6542 6518"/>
                              <a:gd name="T25" fmla="*/ T24 w 24"/>
                              <a:gd name="T26" fmla="+- 0 -29 -41"/>
                              <a:gd name="T27" fmla="*/ -29 h 24"/>
                              <a:gd name="T28" fmla="+- 0 6542 6518"/>
                              <a:gd name="T29" fmla="*/ T28 w 24"/>
                              <a:gd name="T30" fmla="+- 0 -22 -41"/>
                              <a:gd name="T31" fmla="*/ -22 h 24"/>
                              <a:gd name="T32" fmla="+- 0 6537 6518"/>
                              <a:gd name="T33" fmla="*/ T32 w 24"/>
                              <a:gd name="T34" fmla="+- 0 -17 -41"/>
                              <a:gd name="T35" fmla="*/ -17 h 24"/>
                              <a:gd name="T36" fmla="+- 0 6530 6518"/>
                              <a:gd name="T37" fmla="*/ T36 w 24"/>
                              <a:gd name="T38" fmla="+- 0 -17 -41"/>
                              <a:gd name="T39" fmla="*/ -17 h 24"/>
                              <a:gd name="T40" fmla="+- 0 6524 6518"/>
                              <a:gd name="T41" fmla="*/ T40 w 24"/>
                              <a:gd name="T42" fmla="+- 0 -17 -41"/>
                              <a:gd name="T43" fmla="*/ -17 h 24"/>
                              <a:gd name="T44" fmla="+- 0 6518 6518"/>
                              <a:gd name="T45" fmla="*/ T44 w 24"/>
                              <a:gd name="T46" fmla="+- 0 -22 -41"/>
                              <a:gd name="T47" fmla="*/ -22 h 24"/>
                              <a:gd name="T48" fmla="+- 0 6518 6518"/>
                              <a:gd name="T49" fmla="*/ T48 w 24"/>
                              <a:gd name="T50" fmla="+- 0 -29 -41"/>
                              <a:gd name="T51" fmla="*/ -2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Freeform 3247"/>
                        <wps:cNvSpPr>
                          <a:spLocks/>
                        </wps:cNvSpPr>
                        <wps:spPr bwMode="auto">
                          <a:xfrm>
                            <a:off x="6572" y="16"/>
                            <a:ext cx="24" cy="24"/>
                          </a:xfrm>
                          <a:custGeom>
                            <a:avLst/>
                            <a:gdLst>
                              <a:gd name="T0" fmla="+- 0 6591 6572"/>
                              <a:gd name="T1" fmla="*/ T0 w 24"/>
                              <a:gd name="T2" fmla="+- 0 17 17"/>
                              <a:gd name="T3" fmla="*/ 17 h 24"/>
                              <a:gd name="T4" fmla="+- 0 6578 6572"/>
                              <a:gd name="T5" fmla="*/ T4 w 24"/>
                              <a:gd name="T6" fmla="+- 0 17 17"/>
                              <a:gd name="T7" fmla="*/ 17 h 24"/>
                              <a:gd name="T8" fmla="+- 0 6572 6572"/>
                              <a:gd name="T9" fmla="*/ T8 w 24"/>
                              <a:gd name="T10" fmla="+- 0 22 17"/>
                              <a:gd name="T11" fmla="*/ 22 h 24"/>
                              <a:gd name="T12" fmla="+- 0 6572 6572"/>
                              <a:gd name="T13" fmla="*/ T12 w 24"/>
                              <a:gd name="T14" fmla="+- 0 35 17"/>
                              <a:gd name="T15" fmla="*/ 35 h 24"/>
                              <a:gd name="T16" fmla="+- 0 6578 6572"/>
                              <a:gd name="T17" fmla="*/ T16 w 24"/>
                              <a:gd name="T18" fmla="+- 0 40 17"/>
                              <a:gd name="T19" fmla="*/ 40 h 24"/>
                              <a:gd name="T20" fmla="+- 0 6591 6572"/>
                              <a:gd name="T21" fmla="*/ T20 w 24"/>
                              <a:gd name="T22" fmla="+- 0 40 17"/>
                              <a:gd name="T23" fmla="*/ 40 h 24"/>
                              <a:gd name="T24" fmla="+- 0 6596 6572"/>
                              <a:gd name="T25" fmla="*/ T24 w 24"/>
                              <a:gd name="T26" fmla="+- 0 35 17"/>
                              <a:gd name="T27" fmla="*/ 35 h 24"/>
                              <a:gd name="T28" fmla="+- 0 6596 6572"/>
                              <a:gd name="T29" fmla="*/ T28 w 24"/>
                              <a:gd name="T30" fmla="+- 0 22 17"/>
                              <a:gd name="T31" fmla="*/ 22 h 24"/>
                              <a:gd name="T32" fmla="+- 0 6591 6572"/>
                              <a:gd name="T33" fmla="*/ T32 w 24"/>
                              <a:gd name="T34" fmla="+- 0 17 17"/>
                              <a:gd name="T35" fmla="*/ 1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3"/>
                                </a:lnTo>
                                <a:lnTo>
                                  <a:pt x="19" y="23"/>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3248"/>
                        <wps:cNvSpPr>
                          <a:spLocks/>
                        </wps:cNvSpPr>
                        <wps:spPr bwMode="auto">
                          <a:xfrm>
                            <a:off x="6572" y="16"/>
                            <a:ext cx="24" cy="24"/>
                          </a:xfrm>
                          <a:custGeom>
                            <a:avLst/>
                            <a:gdLst>
                              <a:gd name="T0" fmla="+- 0 6572 6572"/>
                              <a:gd name="T1" fmla="*/ T0 w 24"/>
                              <a:gd name="T2" fmla="+- 0 29 17"/>
                              <a:gd name="T3" fmla="*/ 29 h 24"/>
                              <a:gd name="T4" fmla="+- 0 6572 6572"/>
                              <a:gd name="T5" fmla="*/ T4 w 24"/>
                              <a:gd name="T6" fmla="+- 0 22 17"/>
                              <a:gd name="T7" fmla="*/ 22 h 24"/>
                              <a:gd name="T8" fmla="+- 0 6578 6572"/>
                              <a:gd name="T9" fmla="*/ T8 w 24"/>
                              <a:gd name="T10" fmla="+- 0 17 17"/>
                              <a:gd name="T11" fmla="*/ 17 h 24"/>
                              <a:gd name="T12" fmla="+- 0 6584 6572"/>
                              <a:gd name="T13" fmla="*/ T12 w 24"/>
                              <a:gd name="T14" fmla="+- 0 17 17"/>
                              <a:gd name="T15" fmla="*/ 17 h 24"/>
                              <a:gd name="T16" fmla="+- 0 6591 6572"/>
                              <a:gd name="T17" fmla="*/ T16 w 24"/>
                              <a:gd name="T18" fmla="+- 0 17 17"/>
                              <a:gd name="T19" fmla="*/ 17 h 24"/>
                              <a:gd name="T20" fmla="+- 0 6596 6572"/>
                              <a:gd name="T21" fmla="*/ T20 w 24"/>
                              <a:gd name="T22" fmla="+- 0 22 17"/>
                              <a:gd name="T23" fmla="*/ 22 h 24"/>
                              <a:gd name="T24" fmla="+- 0 6596 6572"/>
                              <a:gd name="T25" fmla="*/ T24 w 24"/>
                              <a:gd name="T26" fmla="+- 0 29 17"/>
                              <a:gd name="T27" fmla="*/ 29 h 24"/>
                              <a:gd name="T28" fmla="+- 0 6596 6572"/>
                              <a:gd name="T29" fmla="*/ T28 w 24"/>
                              <a:gd name="T30" fmla="+- 0 35 17"/>
                              <a:gd name="T31" fmla="*/ 35 h 24"/>
                              <a:gd name="T32" fmla="+- 0 6591 6572"/>
                              <a:gd name="T33" fmla="*/ T32 w 24"/>
                              <a:gd name="T34" fmla="+- 0 40 17"/>
                              <a:gd name="T35" fmla="*/ 40 h 24"/>
                              <a:gd name="T36" fmla="+- 0 6584 6572"/>
                              <a:gd name="T37" fmla="*/ T36 w 24"/>
                              <a:gd name="T38" fmla="+- 0 40 17"/>
                              <a:gd name="T39" fmla="*/ 40 h 24"/>
                              <a:gd name="T40" fmla="+- 0 6578 6572"/>
                              <a:gd name="T41" fmla="*/ T40 w 24"/>
                              <a:gd name="T42" fmla="+- 0 40 17"/>
                              <a:gd name="T43" fmla="*/ 40 h 24"/>
                              <a:gd name="T44" fmla="+- 0 6572 6572"/>
                              <a:gd name="T45" fmla="*/ T44 w 24"/>
                              <a:gd name="T46" fmla="+- 0 35 17"/>
                              <a:gd name="T47" fmla="*/ 35 h 24"/>
                              <a:gd name="T48" fmla="+- 0 6572 6572"/>
                              <a:gd name="T49" fmla="*/ T48 w 24"/>
                              <a:gd name="T50" fmla="+- 0 29 17"/>
                              <a:gd name="T51" fmla="*/ 2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3"/>
                                </a:lnTo>
                                <a:lnTo>
                                  <a:pt x="12" y="23"/>
                                </a:lnTo>
                                <a:lnTo>
                                  <a:pt x="6" y="23"/>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3249"/>
                        <wps:cNvSpPr>
                          <a:spLocks/>
                        </wps:cNvSpPr>
                        <wps:spPr bwMode="auto">
                          <a:xfrm>
                            <a:off x="6616" y="70"/>
                            <a:ext cx="24" cy="24"/>
                          </a:xfrm>
                          <a:custGeom>
                            <a:avLst/>
                            <a:gdLst>
                              <a:gd name="T0" fmla="+- 0 6635 6616"/>
                              <a:gd name="T1" fmla="*/ T0 w 24"/>
                              <a:gd name="T2" fmla="+- 0 71 71"/>
                              <a:gd name="T3" fmla="*/ 71 h 24"/>
                              <a:gd name="T4" fmla="+- 0 6622 6616"/>
                              <a:gd name="T5" fmla="*/ T4 w 24"/>
                              <a:gd name="T6" fmla="+- 0 71 71"/>
                              <a:gd name="T7" fmla="*/ 71 h 24"/>
                              <a:gd name="T8" fmla="+- 0 6616 6616"/>
                              <a:gd name="T9" fmla="*/ T8 w 24"/>
                              <a:gd name="T10" fmla="+- 0 76 71"/>
                              <a:gd name="T11" fmla="*/ 76 h 24"/>
                              <a:gd name="T12" fmla="+- 0 6616 6616"/>
                              <a:gd name="T13" fmla="*/ T12 w 24"/>
                              <a:gd name="T14" fmla="+- 0 89 71"/>
                              <a:gd name="T15" fmla="*/ 89 h 24"/>
                              <a:gd name="T16" fmla="+- 0 6622 6616"/>
                              <a:gd name="T17" fmla="*/ T16 w 24"/>
                              <a:gd name="T18" fmla="+- 0 95 71"/>
                              <a:gd name="T19" fmla="*/ 95 h 24"/>
                              <a:gd name="T20" fmla="+- 0 6635 6616"/>
                              <a:gd name="T21" fmla="*/ T20 w 24"/>
                              <a:gd name="T22" fmla="+- 0 95 71"/>
                              <a:gd name="T23" fmla="*/ 95 h 24"/>
                              <a:gd name="T24" fmla="+- 0 6640 6616"/>
                              <a:gd name="T25" fmla="*/ T24 w 24"/>
                              <a:gd name="T26" fmla="+- 0 89 71"/>
                              <a:gd name="T27" fmla="*/ 89 h 24"/>
                              <a:gd name="T28" fmla="+- 0 6640 6616"/>
                              <a:gd name="T29" fmla="*/ T28 w 24"/>
                              <a:gd name="T30" fmla="+- 0 76 71"/>
                              <a:gd name="T31" fmla="*/ 76 h 24"/>
                              <a:gd name="T32" fmla="+- 0 6635 6616"/>
                              <a:gd name="T33" fmla="*/ T32 w 24"/>
                              <a:gd name="T34" fmla="+- 0 71 71"/>
                              <a:gd name="T35" fmla="*/ 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3250"/>
                        <wps:cNvSpPr>
                          <a:spLocks/>
                        </wps:cNvSpPr>
                        <wps:spPr bwMode="auto">
                          <a:xfrm>
                            <a:off x="6616" y="70"/>
                            <a:ext cx="24" cy="24"/>
                          </a:xfrm>
                          <a:custGeom>
                            <a:avLst/>
                            <a:gdLst>
                              <a:gd name="T0" fmla="+- 0 6616 6616"/>
                              <a:gd name="T1" fmla="*/ T0 w 24"/>
                              <a:gd name="T2" fmla="+- 0 83 71"/>
                              <a:gd name="T3" fmla="*/ 83 h 24"/>
                              <a:gd name="T4" fmla="+- 0 6616 6616"/>
                              <a:gd name="T5" fmla="*/ T4 w 24"/>
                              <a:gd name="T6" fmla="+- 0 76 71"/>
                              <a:gd name="T7" fmla="*/ 76 h 24"/>
                              <a:gd name="T8" fmla="+- 0 6622 6616"/>
                              <a:gd name="T9" fmla="*/ T8 w 24"/>
                              <a:gd name="T10" fmla="+- 0 71 71"/>
                              <a:gd name="T11" fmla="*/ 71 h 24"/>
                              <a:gd name="T12" fmla="+- 0 6628 6616"/>
                              <a:gd name="T13" fmla="*/ T12 w 24"/>
                              <a:gd name="T14" fmla="+- 0 71 71"/>
                              <a:gd name="T15" fmla="*/ 71 h 24"/>
                              <a:gd name="T16" fmla="+- 0 6635 6616"/>
                              <a:gd name="T17" fmla="*/ T16 w 24"/>
                              <a:gd name="T18" fmla="+- 0 71 71"/>
                              <a:gd name="T19" fmla="*/ 71 h 24"/>
                              <a:gd name="T20" fmla="+- 0 6640 6616"/>
                              <a:gd name="T21" fmla="*/ T20 w 24"/>
                              <a:gd name="T22" fmla="+- 0 76 71"/>
                              <a:gd name="T23" fmla="*/ 76 h 24"/>
                              <a:gd name="T24" fmla="+- 0 6640 6616"/>
                              <a:gd name="T25" fmla="*/ T24 w 24"/>
                              <a:gd name="T26" fmla="+- 0 83 71"/>
                              <a:gd name="T27" fmla="*/ 83 h 24"/>
                              <a:gd name="T28" fmla="+- 0 6640 6616"/>
                              <a:gd name="T29" fmla="*/ T28 w 24"/>
                              <a:gd name="T30" fmla="+- 0 89 71"/>
                              <a:gd name="T31" fmla="*/ 89 h 24"/>
                              <a:gd name="T32" fmla="+- 0 6635 6616"/>
                              <a:gd name="T33" fmla="*/ T32 w 24"/>
                              <a:gd name="T34" fmla="+- 0 95 71"/>
                              <a:gd name="T35" fmla="*/ 95 h 24"/>
                              <a:gd name="T36" fmla="+- 0 6628 6616"/>
                              <a:gd name="T37" fmla="*/ T36 w 24"/>
                              <a:gd name="T38" fmla="+- 0 95 71"/>
                              <a:gd name="T39" fmla="*/ 95 h 24"/>
                              <a:gd name="T40" fmla="+- 0 6622 6616"/>
                              <a:gd name="T41" fmla="*/ T40 w 24"/>
                              <a:gd name="T42" fmla="+- 0 95 71"/>
                              <a:gd name="T43" fmla="*/ 95 h 24"/>
                              <a:gd name="T44" fmla="+- 0 6616 6616"/>
                              <a:gd name="T45" fmla="*/ T44 w 24"/>
                              <a:gd name="T46" fmla="+- 0 89 71"/>
                              <a:gd name="T47" fmla="*/ 89 h 24"/>
                              <a:gd name="T48" fmla="+- 0 6616 6616"/>
                              <a:gd name="T49" fmla="*/ T48 w 24"/>
                              <a:gd name="T50" fmla="+- 0 83 71"/>
                              <a:gd name="T51" fmla="*/ 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Freeform 3251"/>
                        <wps:cNvSpPr>
                          <a:spLocks/>
                        </wps:cNvSpPr>
                        <wps:spPr bwMode="auto">
                          <a:xfrm>
                            <a:off x="6607" y="152"/>
                            <a:ext cx="24" cy="24"/>
                          </a:xfrm>
                          <a:custGeom>
                            <a:avLst/>
                            <a:gdLst>
                              <a:gd name="T0" fmla="+- 0 6626 6607"/>
                              <a:gd name="T1" fmla="*/ T0 w 24"/>
                              <a:gd name="T2" fmla="+- 0 152 152"/>
                              <a:gd name="T3" fmla="*/ 152 h 24"/>
                              <a:gd name="T4" fmla="+- 0 6613 6607"/>
                              <a:gd name="T5" fmla="*/ T4 w 24"/>
                              <a:gd name="T6" fmla="+- 0 152 152"/>
                              <a:gd name="T7" fmla="*/ 152 h 24"/>
                              <a:gd name="T8" fmla="+- 0 6607 6607"/>
                              <a:gd name="T9" fmla="*/ T8 w 24"/>
                              <a:gd name="T10" fmla="+- 0 158 152"/>
                              <a:gd name="T11" fmla="*/ 158 h 24"/>
                              <a:gd name="T12" fmla="+- 0 6607 6607"/>
                              <a:gd name="T13" fmla="*/ T12 w 24"/>
                              <a:gd name="T14" fmla="+- 0 171 152"/>
                              <a:gd name="T15" fmla="*/ 171 h 24"/>
                              <a:gd name="T16" fmla="+- 0 6613 6607"/>
                              <a:gd name="T17" fmla="*/ T16 w 24"/>
                              <a:gd name="T18" fmla="+- 0 176 152"/>
                              <a:gd name="T19" fmla="*/ 176 h 24"/>
                              <a:gd name="T20" fmla="+- 0 6626 6607"/>
                              <a:gd name="T21" fmla="*/ T20 w 24"/>
                              <a:gd name="T22" fmla="+- 0 176 152"/>
                              <a:gd name="T23" fmla="*/ 176 h 24"/>
                              <a:gd name="T24" fmla="+- 0 6631 6607"/>
                              <a:gd name="T25" fmla="*/ T24 w 24"/>
                              <a:gd name="T26" fmla="+- 0 171 152"/>
                              <a:gd name="T27" fmla="*/ 171 h 24"/>
                              <a:gd name="T28" fmla="+- 0 6631 6607"/>
                              <a:gd name="T29" fmla="*/ T28 w 24"/>
                              <a:gd name="T30" fmla="+- 0 158 152"/>
                              <a:gd name="T31" fmla="*/ 158 h 24"/>
                              <a:gd name="T32" fmla="+- 0 6626 6607"/>
                              <a:gd name="T33" fmla="*/ T32 w 24"/>
                              <a:gd name="T34" fmla="+- 0 152 152"/>
                              <a:gd name="T35" fmla="*/ 15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3252"/>
                        <wps:cNvSpPr>
                          <a:spLocks/>
                        </wps:cNvSpPr>
                        <wps:spPr bwMode="auto">
                          <a:xfrm>
                            <a:off x="6607" y="152"/>
                            <a:ext cx="24" cy="24"/>
                          </a:xfrm>
                          <a:custGeom>
                            <a:avLst/>
                            <a:gdLst>
                              <a:gd name="T0" fmla="+- 0 6607 6607"/>
                              <a:gd name="T1" fmla="*/ T0 w 24"/>
                              <a:gd name="T2" fmla="+- 0 164 152"/>
                              <a:gd name="T3" fmla="*/ 164 h 24"/>
                              <a:gd name="T4" fmla="+- 0 6607 6607"/>
                              <a:gd name="T5" fmla="*/ T4 w 24"/>
                              <a:gd name="T6" fmla="+- 0 158 152"/>
                              <a:gd name="T7" fmla="*/ 158 h 24"/>
                              <a:gd name="T8" fmla="+- 0 6613 6607"/>
                              <a:gd name="T9" fmla="*/ T8 w 24"/>
                              <a:gd name="T10" fmla="+- 0 152 152"/>
                              <a:gd name="T11" fmla="*/ 152 h 24"/>
                              <a:gd name="T12" fmla="+- 0 6619 6607"/>
                              <a:gd name="T13" fmla="*/ T12 w 24"/>
                              <a:gd name="T14" fmla="+- 0 152 152"/>
                              <a:gd name="T15" fmla="*/ 152 h 24"/>
                              <a:gd name="T16" fmla="+- 0 6626 6607"/>
                              <a:gd name="T17" fmla="*/ T16 w 24"/>
                              <a:gd name="T18" fmla="+- 0 152 152"/>
                              <a:gd name="T19" fmla="*/ 152 h 24"/>
                              <a:gd name="T20" fmla="+- 0 6631 6607"/>
                              <a:gd name="T21" fmla="*/ T20 w 24"/>
                              <a:gd name="T22" fmla="+- 0 158 152"/>
                              <a:gd name="T23" fmla="*/ 158 h 24"/>
                              <a:gd name="T24" fmla="+- 0 6631 6607"/>
                              <a:gd name="T25" fmla="*/ T24 w 24"/>
                              <a:gd name="T26" fmla="+- 0 164 152"/>
                              <a:gd name="T27" fmla="*/ 164 h 24"/>
                              <a:gd name="T28" fmla="+- 0 6631 6607"/>
                              <a:gd name="T29" fmla="*/ T28 w 24"/>
                              <a:gd name="T30" fmla="+- 0 171 152"/>
                              <a:gd name="T31" fmla="*/ 171 h 24"/>
                              <a:gd name="T32" fmla="+- 0 6626 6607"/>
                              <a:gd name="T33" fmla="*/ T32 w 24"/>
                              <a:gd name="T34" fmla="+- 0 176 152"/>
                              <a:gd name="T35" fmla="*/ 176 h 24"/>
                              <a:gd name="T36" fmla="+- 0 6619 6607"/>
                              <a:gd name="T37" fmla="*/ T36 w 24"/>
                              <a:gd name="T38" fmla="+- 0 176 152"/>
                              <a:gd name="T39" fmla="*/ 176 h 24"/>
                              <a:gd name="T40" fmla="+- 0 6613 6607"/>
                              <a:gd name="T41" fmla="*/ T40 w 24"/>
                              <a:gd name="T42" fmla="+- 0 176 152"/>
                              <a:gd name="T43" fmla="*/ 176 h 24"/>
                              <a:gd name="T44" fmla="+- 0 6607 6607"/>
                              <a:gd name="T45" fmla="*/ T44 w 24"/>
                              <a:gd name="T46" fmla="+- 0 171 152"/>
                              <a:gd name="T47" fmla="*/ 171 h 24"/>
                              <a:gd name="T48" fmla="+- 0 6607 6607"/>
                              <a:gd name="T49" fmla="*/ T48 w 24"/>
                              <a:gd name="T50" fmla="+- 0 164 152"/>
                              <a:gd name="T51" fmla="*/ 16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Line 3253"/>
                        <wps:cNvCnPr>
                          <a:cxnSpLocks/>
                        </wps:cNvCnPr>
                        <wps:spPr bwMode="auto">
                          <a:xfrm>
                            <a:off x="6623" y="-118"/>
                            <a:ext cx="0" cy="38"/>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641C8A" id="Group 3242" o:spid="_x0000_s1026" style="position:absolute;margin-left:325.8pt;margin-top:-6.05pt;width:6.35pt;height:15pt;z-index:16000;mso-position-horizontal-relative:page" coordorigin="6516,-121" coordsize="127,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">
                <v:shape id="Freeform 3243" o:spid="_x0000_s1027" style="position:absolute;left:6573;top:-9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" path="m19,l6,,,5,,18r6,6l19,24r5,-6l24,5,19,xe" fillcolor="red" stroked="f">
                  <v:path arrowok="t" o:connecttype="custom" o:connectlocs="19,-92;6,-92;0,-87;0,-74;6,-68;19,-68;24,-74;24,-87;19,-92" o:connectangles="0,0,0,0,0,0,0,0,0"/>
                </v:shape>
                <v:shape id="Freeform 3244" o:spid="_x0000_s1028" style="position:absolute;left:6573;top:-9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" path="m,12l,5,6,r6,l19,r5,5l24,12r,6l19,24r-7,l6,24,,18,,12e" filled="f" strokecolor="red" strokeweight=".07647mm">
                  <v:path arrowok="t" o:connecttype="custom" o:connectlocs="0,-80;0,-87;6,-92;12,-92;19,-92;24,-87;24,-80;24,-74;19,-68;12,-68;6,-68;0,-74;0,-80" o:connectangles="0,0,0,0,0,0,0,0,0,0,0,0,0"/>
                </v:shape>
                <v:shape id="Freeform 3245" o:spid="_x0000_s1029" style="position:absolute;left:6518;top:-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" path="m19,l6,,,5,,19r6,5l19,24r5,-5l24,5,19,xe" fillcolor="red" stroked="f">
                  <v:path arrowok="t" o:connecttype="custom" o:connectlocs="19,-41;6,-41;0,-36;0,-22;6,-17;19,-17;24,-22;24,-36;19,-41" o:connectangles="0,0,0,0,0,0,0,0,0"/>
                </v:shape>
                <v:shape id="Freeform 3246" o:spid="_x0000_s1030" style="position:absolute;left:6518;top:-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" path="m,12l,5,6,r6,l19,r5,5l24,12r,7l19,24r-7,l6,24,,19,,12e" filled="f" strokecolor="red" strokeweight=".07647mm">
                  <v:path arrowok="t" o:connecttype="custom" o:connectlocs="0,-29;0,-36;6,-41;12,-41;19,-41;24,-36;24,-29;24,-22;19,-17;12,-17;6,-17;0,-22;0,-29" o:connectangles="0,0,0,0,0,0,0,0,0,0,0,0,0"/>
                </v:shape>
                <v:shape id="Freeform 3247" o:spid="_x0000_s1031" style="position:absolute;left:657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" path="m19,l6,,,5,,18r6,5l19,23r5,-5l24,5,19,xe" fillcolor="red" stroked="f">
                  <v:path arrowok="t" o:connecttype="custom" o:connectlocs="19,17;6,17;0,22;0,35;6,40;19,40;24,35;24,22;19,17" o:connectangles="0,0,0,0,0,0,0,0,0"/>
                </v:shape>
                <v:shape id="Freeform 3248" o:spid="_x0000_s1032" style="position:absolute;left:657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" path="m,12l,5,6,r6,l19,r5,5l24,12r,6l19,23r-7,l6,23,,18,,12e" filled="f" strokecolor="red" strokeweight=".07647mm">
                  <v:path arrowok="t" o:connecttype="custom" o:connectlocs="0,29;0,22;6,17;12,17;19,17;24,22;24,29;24,35;19,40;12,40;6,40;0,35;0,29" o:connectangles="0,0,0,0,0,0,0,0,0,0,0,0,0"/>
                </v:shape>
                <v:shape id="Freeform 3249" o:spid="_x0000_s1033" style="position:absolute;left:6616;top:7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" path="m19,l6,,,5,,18r6,6l19,24r5,-6l24,5,19,xe" fillcolor="red" stroked="f">
                  <v:path arrowok="t" o:connecttype="custom" o:connectlocs="19,71;6,71;0,76;0,89;6,95;19,95;24,89;24,76;19,71" o:connectangles="0,0,0,0,0,0,0,0,0"/>
                </v:shape>
                <v:shape id="Freeform 3250" o:spid="_x0000_s1034" style="position:absolute;left:6616;top:7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" path="m,12l,5,6,r6,l19,r5,5l24,12r,6l19,24r-7,l6,24,,18,,12e" filled="f" strokecolor="red" strokeweight=".07647mm">
                  <v:path arrowok="t" o:connecttype="custom" o:connectlocs="0,83;0,76;6,71;12,71;19,71;24,76;24,83;24,89;19,95;12,95;6,95;0,89;0,83" o:connectangles="0,0,0,0,0,0,0,0,0,0,0,0,0"/>
                </v:shape>
                <v:shape id="Freeform 3251" o:spid="_x0000_s1035" style="position:absolute;left:6607;top:15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" path="m19,l6,,,6,,19r6,5l19,24r5,-5l24,6,19,xe" fillcolor="red" stroked="f">
                  <v:path arrowok="t" o:connecttype="custom" o:connectlocs="19,152;6,152;0,158;0,171;6,176;19,176;24,171;24,158;19,152" o:connectangles="0,0,0,0,0,0,0,0,0"/>
                </v:shape>
                <v:shape id="Freeform 3252" o:spid="_x0000_s1036" style="position:absolute;left:6607;top:15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" path="m,12l,6,6,r6,l19,r5,6l24,12r,7l19,24r-7,l6,24,,19,,12e" filled="f" strokecolor="red" strokeweight=".07647mm">
                  <v:path arrowok="t" o:connecttype="custom" o:connectlocs="0,164;0,158;6,152;12,152;19,152;24,158;24,164;24,171;19,176;12,176;6,176;0,171;0,164" o:connectangles="0,0,0,0,0,0,0,0,0,0,0,0,0"/>
                </v:shape>
                <v:line id="Line 3253" o:spid="_x0000_s1037" style="position:absolute;visibility:visible;mso-wrap-style:square" from="6623,-118" to="66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" strokeweight=".11525mm">
                  <o:lock v:ext="edit" shapetype="f"/>
                </v:line>
                <w10:wrap anchorx="page"/>
              </v:group>
            </w:pict>
          </mc:Fallback>
        </mc:AlternateContent>
      </w:r>
      <w:r>
        <w:rPr>
          <w:noProof/>
        </w:rPr>
        <mc:AlternateContent>
          <mc:Choice Requires="wpg">
            <w:drawing>
              <wp:anchor distT="0" distB="0" distL="114300" distR="114300" simplePos="0" relativeHeight="16024" behindDoc="0" locked="0" layoutInCell="1" allowOverlap="1" wp14:anchorId="36443D12" wp14:editId="72E7A929">
                <wp:simplePos x="0" y="0"/>
                <wp:positionH relativeFrom="page">
                  <wp:posOffset>4278630</wp:posOffset>
                </wp:positionH>
                <wp:positionV relativeFrom="paragraph">
                  <wp:posOffset>96520</wp:posOffset>
                </wp:positionV>
                <wp:extent cx="18415" cy="18415"/>
                <wp:effectExtent l="0" t="0" r="0" b="0"/>
                <wp:wrapNone/>
                <wp:docPr id="680" name="Group 3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738" y="152"/>
                          <a:chExt cx="29" cy="29"/>
                        </a:xfrm>
                      </wpg:grpSpPr>
                      <wps:wsp>
                        <wps:cNvPr id="681" name="Freeform 3240"/>
                        <wps:cNvSpPr>
                          <a:spLocks/>
                        </wps:cNvSpPr>
                        <wps:spPr bwMode="auto">
                          <a:xfrm>
                            <a:off x="6740" y="154"/>
                            <a:ext cx="24" cy="24"/>
                          </a:xfrm>
                          <a:custGeom>
                            <a:avLst/>
                            <a:gdLst>
                              <a:gd name="T0" fmla="+- 0 6759 6740"/>
                              <a:gd name="T1" fmla="*/ T0 w 24"/>
                              <a:gd name="T2" fmla="+- 0 155 155"/>
                              <a:gd name="T3" fmla="*/ 155 h 24"/>
                              <a:gd name="T4" fmla="+- 0 6746 6740"/>
                              <a:gd name="T5" fmla="*/ T4 w 24"/>
                              <a:gd name="T6" fmla="+- 0 155 155"/>
                              <a:gd name="T7" fmla="*/ 155 h 24"/>
                              <a:gd name="T8" fmla="+- 0 6740 6740"/>
                              <a:gd name="T9" fmla="*/ T8 w 24"/>
                              <a:gd name="T10" fmla="+- 0 160 155"/>
                              <a:gd name="T11" fmla="*/ 160 h 24"/>
                              <a:gd name="T12" fmla="+- 0 6740 6740"/>
                              <a:gd name="T13" fmla="*/ T12 w 24"/>
                              <a:gd name="T14" fmla="+- 0 173 155"/>
                              <a:gd name="T15" fmla="*/ 173 h 24"/>
                              <a:gd name="T16" fmla="+- 0 6746 6740"/>
                              <a:gd name="T17" fmla="*/ T16 w 24"/>
                              <a:gd name="T18" fmla="+- 0 178 155"/>
                              <a:gd name="T19" fmla="*/ 178 h 24"/>
                              <a:gd name="T20" fmla="+- 0 6759 6740"/>
                              <a:gd name="T21" fmla="*/ T20 w 24"/>
                              <a:gd name="T22" fmla="+- 0 178 155"/>
                              <a:gd name="T23" fmla="*/ 178 h 24"/>
                              <a:gd name="T24" fmla="+- 0 6764 6740"/>
                              <a:gd name="T25" fmla="*/ T24 w 24"/>
                              <a:gd name="T26" fmla="+- 0 173 155"/>
                              <a:gd name="T27" fmla="*/ 173 h 24"/>
                              <a:gd name="T28" fmla="+- 0 6764 6740"/>
                              <a:gd name="T29" fmla="*/ T28 w 24"/>
                              <a:gd name="T30" fmla="+- 0 160 155"/>
                              <a:gd name="T31" fmla="*/ 160 h 24"/>
                              <a:gd name="T32" fmla="+- 0 6759 6740"/>
                              <a:gd name="T33" fmla="*/ T32 w 24"/>
                              <a:gd name="T34" fmla="+- 0 155 155"/>
                              <a:gd name="T35" fmla="*/ 1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3"/>
                                </a:lnTo>
                                <a:lnTo>
                                  <a:pt x="19" y="23"/>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3241"/>
                        <wps:cNvSpPr>
                          <a:spLocks/>
                        </wps:cNvSpPr>
                        <wps:spPr bwMode="auto">
                          <a:xfrm>
                            <a:off x="6740" y="154"/>
                            <a:ext cx="24" cy="24"/>
                          </a:xfrm>
                          <a:custGeom>
                            <a:avLst/>
                            <a:gdLst>
                              <a:gd name="T0" fmla="+- 0 6740 6740"/>
                              <a:gd name="T1" fmla="*/ T0 w 24"/>
                              <a:gd name="T2" fmla="+- 0 167 155"/>
                              <a:gd name="T3" fmla="*/ 167 h 24"/>
                              <a:gd name="T4" fmla="+- 0 6740 6740"/>
                              <a:gd name="T5" fmla="*/ T4 w 24"/>
                              <a:gd name="T6" fmla="+- 0 160 155"/>
                              <a:gd name="T7" fmla="*/ 160 h 24"/>
                              <a:gd name="T8" fmla="+- 0 6746 6740"/>
                              <a:gd name="T9" fmla="*/ T8 w 24"/>
                              <a:gd name="T10" fmla="+- 0 155 155"/>
                              <a:gd name="T11" fmla="*/ 155 h 24"/>
                              <a:gd name="T12" fmla="+- 0 6752 6740"/>
                              <a:gd name="T13" fmla="*/ T12 w 24"/>
                              <a:gd name="T14" fmla="+- 0 155 155"/>
                              <a:gd name="T15" fmla="*/ 155 h 24"/>
                              <a:gd name="T16" fmla="+- 0 6759 6740"/>
                              <a:gd name="T17" fmla="*/ T16 w 24"/>
                              <a:gd name="T18" fmla="+- 0 155 155"/>
                              <a:gd name="T19" fmla="*/ 155 h 24"/>
                              <a:gd name="T20" fmla="+- 0 6764 6740"/>
                              <a:gd name="T21" fmla="*/ T20 w 24"/>
                              <a:gd name="T22" fmla="+- 0 160 155"/>
                              <a:gd name="T23" fmla="*/ 160 h 24"/>
                              <a:gd name="T24" fmla="+- 0 6764 6740"/>
                              <a:gd name="T25" fmla="*/ T24 w 24"/>
                              <a:gd name="T26" fmla="+- 0 167 155"/>
                              <a:gd name="T27" fmla="*/ 167 h 24"/>
                              <a:gd name="T28" fmla="+- 0 6764 6740"/>
                              <a:gd name="T29" fmla="*/ T28 w 24"/>
                              <a:gd name="T30" fmla="+- 0 173 155"/>
                              <a:gd name="T31" fmla="*/ 173 h 24"/>
                              <a:gd name="T32" fmla="+- 0 6759 6740"/>
                              <a:gd name="T33" fmla="*/ T32 w 24"/>
                              <a:gd name="T34" fmla="+- 0 178 155"/>
                              <a:gd name="T35" fmla="*/ 178 h 24"/>
                              <a:gd name="T36" fmla="+- 0 6752 6740"/>
                              <a:gd name="T37" fmla="*/ T36 w 24"/>
                              <a:gd name="T38" fmla="+- 0 178 155"/>
                              <a:gd name="T39" fmla="*/ 178 h 24"/>
                              <a:gd name="T40" fmla="+- 0 6746 6740"/>
                              <a:gd name="T41" fmla="*/ T40 w 24"/>
                              <a:gd name="T42" fmla="+- 0 178 155"/>
                              <a:gd name="T43" fmla="*/ 178 h 24"/>
                              <a:gd name="T44" fmla="+- 0 6740 6740"/>
                              <a:gd name="T45" fmla="*/ T44 w 24"/>
                              <a:gd name="T46" fmla="+- 0 173 155"/>
                              <a:gd name="T47" fmla="*/ 173 h 24"/>
                              <a:gd name="T48" fmla="+- 0 6740 6740"/>
                              <a:gd name="T49" fmla="*/ T48 w 24"/>
                              <a:gd name="T50" fmla="+- 0 167 155"/>
                              <a:gd name="T51" fmla="*/ 16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6" y="0"/>
                                </a:lnTo>
                                <a:lnTo>
                                  <a:pt x="12" y="0"/>
                                </a:lnTo>
                                <a:lnTo>
                                  <a:pt x="19" y="0"/>
                                </a:lnTo>
                                <a:lnTo>
                                  <a:pt x="24" y="5"/>
                                </a:lnTo>
                                <a:lnTo>
                                  <a:pt x="24" y="12"/>
                                </a:lnTo>
                                <a:lnTo>
                                  <a:pt x="24" y="18"/>
                                </a:lnTo>
                                <a:lnTo>
                                  <a:pt x="19" y="23"/>
                                </a:lnTo>
                                <a:lnTo>
                                  <a:pt x="12" y="23"/>
                                </a:lnTo>
                                <a:lnTo>
                                  <a:pt x="6" y="23"/>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900948" id="Group 3239" o:spid="_x0000_s1026" style="position:absolute;margin-left:336.9pt;margin-top:7.6pt;width:1.45pt;height:1.45pt;z-index:16024;mso-position-horizontal-relative:page" coordorigin="6738,152"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">
                <v:shape id="Freeform 3240" o:spid="_x0000_s1027" style="position:absolute;left:6740;top:15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" path="m19,l6,,,5,,18r6,5l19,23r5,-5l24,5,19,xe" fillcolor="red" stroked="f">
                  <v:path arrowok="t" o:connecttype="custom" o:connectlocs="19,155;6,155;0,160;0,173;6,178;19,178;24,173;24,160;19,155" o:connectangles="0,0,0,0,0,0,0,0,0"/>
                </v:shape>
                <v:shape id="Freeform 3241" o:spid="_x0000_s1028" style="position:absolute;left:6740;top:15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" path="m,12l,5,6,r6,l19,r5,5l24,12r,6l19,23r-7,l6,23,,18,,12e" filled="f" strokecolor="red" strokeweight=".07647mm">
                  <v:path arrowok="t" o:connecttype="custom" o:connectlocs="0,167;0,160;6,155;12,155;19,155;24,160;24,167;24,173;19,178;12,178;6,178;0,173;0,167" o:connectangles="0,0,0,0,0,0,0,0,0,0,0,0,0"/>
                </v:shape>
                <w10:wrap anchorx="page"/>
              </v:group>
            </w:pict>
          </mc:Fallback>
        </mc:AlternateContent>
      </w:r>
      <w:r>
        <w:rPr>
          <w:noProof/>
        </w:rPr>
        <mc:AlternateContent>
          <mc:Choice Requires="wpg">
            <w:drawing>
              <wp:anchor distT="0" distB="0" distL="114300" distR="114300" simplePos="0" relativeHeight="16048" behindDoc="0" locked="0" layoutInCell="1" allowOverlap="1" wp14:anchorId="3C5190FE" wp14:editId="203426EF">
                <wp:simplePos x="0" y="0"/>
                <wp:positionH relativeFrom="page">
                  <wp:posOffset>4909185</wp:posOffset>
                </wp:positionH>
                <wp:positionV relativeFrom="paragraph">
                  <wp:posOffset>120015</wp:posOffset>
                </wp:positionV>
                <wp:extent cx="18415" cy="18415"/>
                <wp:effectExtent l="0" t="0" r="0" b="0"/>
                <wp:wrapNone/>
                <wp:docPr id="677" name="Group 3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7731" y="189"/>
                          <a:chExt cx="29" cy="29"/>
                        </a:xfrm>
                      </wpg:grpSpPr>
                      <wps:wsp>
                        <wps:cNvPr id="678" name="Freeform 3237"/>
                        <wps:cNvSpPr>
                          <a:spLocks/>
                        </wps:cNvSpPr>
                        <wps:spPr bwMode="auto">
                          <a:xfrm>
                            <a:off x="7733" y="191"/>
                            <a:ext cx="24" cy="24"/>
                          </a:xfrm>
                          <a:custGeom>
                            <a:avLst/>
                            <a:gdLst>
                              <a:gd name="T0" fmla="+- 0 7752 7733"/>
                              <a:gd name="T1" fmla="*/ T0 w 24"/>
                              <a:gd name="T2" fmla="+- 0 191 191"/>
                              <a:gd name="T3" fmla="*/ 191 h 24"/>
                              <a:gd name="T4" fmla="+- 0 7739 7733"/>
                              <a:gd name="T5" fmla="*/ T4 w 24"/>
                              <a:gd name="T6" fmla="+- 0 191 191"/>
                              <a:gd name="T7" fmla="*/ 191 h 24"/>
                              <a:gd name="T8" fmla="+- 0 7733 7733"/>
                              <a:gd name="T9" fmla="*/ T8 w 24"/>
                              <a:gd name="T10" fmla="+- 0 197 191"/>
                              <a:gd name="T11" fmla="*/ 197 h 24"/>
                              <a:gd name="T12" fmla="+- 0 7733 7733"/>
                              <a:gd name="T13" fmla="*/ T12 w 24"/>
                              <a:gd name="T14" fmla="+- 0 210 191"/>
                              <a:gd name="T15" fmla="*/ 210 h 24"/>
                              <a:gd name="T16" fmla="+- 0 7739 7733"/>
                              <a:gd name="T17" fmla="*/ T16 w 24"/>
                              <a:gd name="T18" fmla="+- 0 215 191"/>
                              <a:gd name="T19" fmla="*/ 215 h 24"/>
                              <a:gd name="T20" fmla="+- 0 7752 7733"/>
                              <a:gd name="T21" fmla="*/ T20 w 24"/>
                              <a:gd name="T22" fmla="+- 0 215 191"/>
                              <a:gd name="T23" fmla="*/ 215 h 24"/>
                              <a:gd name="T24" fmla="+- 0 7757 7733"/>
                              <a:gd name="T25" fmla="*/ T24 w 24"/>
                              <a:gd name="T26" fmla="+- 0 210 191"/>
                              <a:gd name="T27" fmla="*/ 210 h 24"/>
                              <a:gd name="T28" fmla="+- 0 7757 7733"/>
                              <a:gd name="T29" fmla="*/ T28 w 24"/>
                              <a:gd name="T30" fmla="+- 0 197 191"/>
                              <a:gd name="T31" fmla="*/ 197 h 24"/>
                              <a:gd name="T32" fmla="+- 0 7752 7733"/>
                              <a:gd name="T33" fmla="*/ T32 w 24"/>
                              <a:gd name="T34" fmla="+- 0 191 191"/>
                              <a:gd name="T35" fmla="*/ 19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3238"/>
                        <wps:cNvSpPr>
                          <a:spLocks/>
                        </wps:cNvSpPr>
                        <wps:spPr bwMode="auto">
                          <a:xfrm>
                            <a:off x="7733" y="191"/>
                            <a:ext cx="24" cy="24"/>
                          </a:xfrm>
                          <a:custGeom>
                            <a:avLst/>
                            <a:gdLst>
                              <a:gd name="T0" fmla="+- 0 7733 7733"/>
                              <a:gd name="T1" fmla="*/ T0 w 24"/>
                              <a:gd name="T2" fmla="+- 0 203 191"/>
                              <a:gd name="T3" fmla="*/ 203 h 24"/>
                              <a:gd name="T4" fmla="+- 0 7733 7733"/>
                              <a:gd name="T5" fmla="*/ T4 w 24"/>
                              <a:gd name="T6" fmla="+- 0 197 191"/>
                              <a:gd name="T7" fmla="*/ 197 h 24"/>
                              <a:gd name="T8" fmla="+- 0 7739 7733"/>
                              <a:gd name="T9" fmla="*/ T8 w 24"/>
                              <a:gd name="T10" fmla="+- 0 191 191"/>
                              <a:gd name="T11" fmla="*/ 191 h 24"/>
                              <a:gd name="T12" fmla="+- 0 7745 7733"/>
                              <a:gd name="T13" fmla="*/ T12 w 24"/>
                              <a:gd name="T14" fmla="+- 0 191 191"/>
                              <a:gd name="T15" fmla="*/ 191 h 24"/>
                              <a:gd name="T16" fmla="+- 0 7752 7733"/>
                              <a:gd name="T17" fmla="*/ T16 w 24"/>
                              <a:gd name="T18" fmla="+- 0 191 191"/>
                              <a:gd name="T19" fmla="*/ 191 h 24"/>
                              <a:gd name="T20" fmla="+- 0 7757 7733"/>
                              <a:gd name="T21" fmla="*/ T20 w 24"/>
                              <a:gd name="T22" fmla="+- 0 197 191"/>
                              <a:gd name="T23" fmla="*/ 197 h 24"/>
                              <a:gd name="T24" fmla="+- 0 7757 7733"/>
                              <a:gd name="T25" fmla="*/ T24 w 24"/>
                              <a:gd name="T26" fmla="+- 0 203 191"/>
                              <a:gd name="T27" fmla="*/ 203 h 24"/>
                              <a:gd name="T28" fmla="+- 0 7757 7733"/>
                              <a:gd name="T29" fmla="*/ T28 w 24"/>
                              <a:gd name="T30" fmla="+- 0 210 191"/>
                              <a:gd name="T31" fmla="*/ 210 h 24"/>
                              <a:gd name="T32" fmla="+- 0 7752 7733"/>
                              <a:gd name="T33" fmla="*/ T32 w 24"/>
                              <a:gd name="T34" fmla="+- 0 215 191"/>
                              <a:gd name="T35" fmla="*/ 215 h 24"/>
                              <a:gd name="T36" fmla="+- 0 7745 7733"/>
                              <a:gd name="T37" fmla="*/ T36 w 24"/>
                              <a:gd name="T38" fmla="+- 0 215 191"/>
                              <a:gd name="T39" fmla="*/ 215 h 24"/>
                              <a:gd name="T40" fmla="+- 0 7739 7733"/>
                              <a:gd name="T41" fmla="*/ T40 w 24"/>
                              <a:gd name="T42" fmla="+- 0 215 191"/>
                              <a:gd name="T43" fmla="*/ 215 h 24"/>
                              <a:gd name="T44" fmla="+- 0 7733 7733"/>
                              <a:gd name="T45" fmla="*/ T44 w 24"/>
                              <a:gd name="T46" fmla="+- 0 210 191"/>
                              <a:gd name="T47" fmla="*/ 210 h 24"/>
                              <a:gd name="T48" fmla="+- 0 7733 7733"/>
                              <a:gd name="T49" fmla="*/ T48 w 24"/>
                              <a:gd name="T50" fmla="+- 0 203 191"/>
                              <a:gd name="T51" fmla="*/ 2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A022141" id="Group 3236" o:spid="_x0000_s1026" style="position:absolute;margin-left:386.55pt;margin-top:9.45pt;width:1.45pt;height:1.45pt;z-index:16048;mso-position-horizontal-relative:page" coordorigin="7731,189"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">
                <v:shape id="Freeform 3237" o:spid="_x0000_s1027" style="position:absolute;left:7733;top:19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" path="m19,l6,,,6,,19r6,5l19,24r5,-5l24,6,19,xe" fillcolor="red" stroked="f">
                  <v:path arrowok="t" o:connecttype="custom" o:connectlocs="19,191;6,191;0,197;0,210;6,215;19,215;24,210;24,197;19,191" o:connectangles="0,0,0,0,0,0,0,0,0"/>
                </v:shape>
                <v:shape id="Freeform 3238" o:spid="_x0000_s1028" style="position:absolute;left:7733;top:19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" path="m,12l,6,6,r6,l19,r5,6l24,12r,7l19,24r-7,l6,24,,19,,12e" filled="f" strokecolor="red" strokeweight=".07647mm">
                  <v:path arrowok="t" o:connecttype="custom" o:connectlocs="0,203;0,197;6,191;12,191;19,191;24,197;24,203;24,210;19,215;12,215;6,215;0,210;0,203" o:connectangles="0,0,0,0,0,0,0,0,0,0,0,0,0"/>
                </v:shape>
                <w10:wrap anchorx="page"/>
              </v:group>
            </w:pict>
          </mc:Fallback>
        </mc:AlternateContent>
      </w:r>
      <w:r>
        <w:rPr>
          <w:noProof/>
        </w:rPr>
        <mc:AlternateContent>
          <mc:Choice Requires="wpg">
            <w:drawing>
              <wp:anchor distT="0" distB="0" distL="114300" distR="114300" simplePos="0" relativeHeight="16072" behindDoc="0" locked="0" layoutInCell="1" allowOverlap="1" wp14:anchorId="0BC65D51" wp14:editId="53F6B2A2">
                <wp:simplePos x="0" y="0"/>
                <wp:positionH relativeFrom="page">
                  <wp:posOffset>4015740</wp:posOffset>
                </wp:positionH>
                <wp:positionV relativeFrom="paragraph">
                  <wp:posOffset>160020</wp:posOffset>
                </wp:positionV>
                <wp:extent cx="76200" cy="36195"/>
                <wp:effectExtent l="0" t="0" r="0" b="1905"/>
                <wp:wrapNone/>
                <wp:docPr id="672" name="Group 3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36195"/>
                          <a:chOff x="6324" y="252"/>
                          <a:chExt cx="120" cy="57"/>
                        </a:xfrm>
                      </wpg:grpSpPr>
                      <wps:wsp>
                        <wps:cNvPr id="673" name="Freeform 3232"/>
                        <wps:cNvSpPr>
                          <a:spLocks/>
                        </wps:cNvSpPr>
                        <wps:spPr bwMode="auto">
                          <a:xfrm>
                            <a:off x="6417" y="254"/>
                            <a:ext cx="24" cy="24"/>
                          </a:xfrm>
                          <a:custGeom>
                            <a:avLst/>
                            <a:gdLst>
                              <a:gd name="T0" fmla="+- 0 6436 6417"/>
                              <a:gd name="T1" fmla="*/ T0 w 24"/>
                              <a:gd name="T2" fmla="+- 0 254 254"/>
                              <a:gd name="T3" fmla="*/ 254 h 24"/>
                              <a:gd name="T4" fmla="+- 0 6423 6417"/>
                              <a:gd name="T5" fmla="*/ T4 w 24"/>
                              <a:gd name="T6" fmla="+- 0 254 254"/>
                              <a:gd name="T7" fmla="*/ 254 h 24"/>
                              <a:gd name="T8" fmla="+- 0 6417 6417"/>
                              <a:gd name="T9" fmla="*/ T8 w 24"/>
                              <a:gd name="T10" fmla="+- 0 260 254"/>
                              <a:gd name="T11" fmla="*/ 260 h 24"/>
                              <a:gd name="T12" fmla="+- 0 6417 6417"/>
                              <a:gd name="T13" fmla="*/ T12 w 24"/>
                              <a:gd name="T14" fmla="+- 0 273 254"/>
                              <a:gd name="T15" fmla="*/ 273 h 24"/>
                              <a:gd name="T16" fmla="+- 0 6423 6417"/>
                              <a:gd name="T17" fmla="*/ T16 w 24"/>
                              <a:gd name="T18" fmla="+- 0 278 254"/>
                              <a:gd name="T19" fmla="*/ 278 h 24"/>
                              <a:gd name="T20" fmla="+- 0 6436 6417"/>
                              <a:gd name="T21" fmla="*/ T20 w 24"/>
                              <a:gd name="T22" fmla="+- 0 278 254"/>
                              <a:gd name="T23" fmla="*/ 278 h 24"/>
                              <a:gd name="T24" fmla="+- 0 6441 6417"/>
                              <a:gd name="T25" fmla="*/ T24 w 24"/>
                              <a:gd name="T26" fmla="+- 0 273 254"/>
                              <a:gd name="T27" fmla="*/ 273 h 24"/>
                              <a:gd name="T28" fmla="+- 0 6441 6417"/>
                              <a:gd name="T29" fmla="*/ T28 w 24"/>
                              <a:gd name="T30" fmla="+- 0 260 254"/>
                              <a:gd name="T31" fmla="*/ 260 h 24"/>
                              <a:gd name="T32" fmla="+- 0 6436 6417"/>
                              <a:gd name="T33" fmla="*/ T32 w 24"/>
                              <a:gd name="T34" fmla="+- 0 254 254"/>
                              <a:gd name="T35" fmla="*/ 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3233"/>
                        <wps:cNvSpPr>
                          <a:spLocks/>
                        </wps:cNvSpPr>
                        <wps:spPr bwMode="auto">
                          <a:xfrm>
                            <a:off x="6417" y="254"/>
                            <a:ext cx="24" cy="24"/>
                          </a:xfrm>
                          <a:custGeom>
                            <a:avLst/>
                            <a:gdLst>
                              <a:gd name="T0" fmla="+- 0 6417 6417"/>
                              <a:gd name="T1" fmla="*/ T0 w 24"/>
                              <a:gd name="T2" fmla="+- 0 266 254"/>
                              <a:gd name="T3" fmla="*/ 266 h 24"/>
                              <a:gd name="T4" fmla="+- 0 6417 6417"/>
                              <a:gd name="T5" fmla="*/ T4 w 24"/>
                              <a:gd name="T6" fmla="+- 0 260 254"/>
                              <a:gd name="T7" fmla="*/ 260 h 24"/>
                              <a:gd name="T8" fmla="+- 0 6423 6417"/>
                              <a:gd name="T9" fmla="*/ T8 w 24"/>
                              <a:gd name="T10" fmla="+- 0 254 254"/>
                              <a:gd name="T11" fmla="*/ 254 h 24"/>
                              <a:gd name="T12" fmla="+- 0 6429 6417"/>
                              <a:gd name="T13" fmla="*/ T12 w 24"/>
                              <a:gd name="T14" fmla="+- 0 254 254"/>
                              <a:gd name="T15" fmla="*/ 254 h 24"/>
                              <a:gd name="T16" fmla="+- 0 6436 6417"/>
                              <a:gd name="T17" fmla="*/ T16 w 24"/>
                              <a:gd name="T18" fmla="+- 0 254 254"/>
                              <a:gd name="T19" fmla="*/ 254 h 24"/>
                              <a:gd name="T20" fmla="+- 0 6441 6417"/>
                              <a:gd name="T21" fmla="*/ T20 w 24"/>
                              <a:gd name="T22" fmla="+- 0 260 254"/>
                              <a:gd name="T23" fmla="*/ 260 h 24"/>
                              <a:gd name="T24" fmla="+- 0 6441 6417"/>
                              <a:gd name="T25" fmla="*/ T24 w 24"/>
                              <a:gd name="T26" fmla="+- 0 266 254"/>
                              <a:gd name="T27" fmla="*/ 266 h 24"/>
                              <a:gd name="T28" fmla="+- 0 6441 6417"/>
                              <a:gd name="T29" fmla="*/ T28 w 24"/>
                              <a:gd name="T30" fmla="+- 0 273 254"/>
                              <a:gd name="T31" fmla="*/ 273 h 24"/>
                              <a:gd name="T32" fmla="+- 0 6436 6417"/>
                              <a:gd name="T33" fmla="*/ T32 w 24"/>
                              <a:gd name="T34" fmla="+- 0 278 254"/>
                              <a:gd name="T35" fmla="*/ 278 h 24"/>
                              <a:gd name="T36" fmla="+- 0 6429 6417"/>
                              <a:gd name="T37" fmla="*/ T36 w 24"/>
                              <a:gd name="T38" fmla="+- 0 278 254"/>
                              <a:gd name="T39" fmla="*/ 278 h 24"/>
                              <a:gd name="T40" fmla="+- 0 6423 6417"/>
                              <a:gd name="T41" fmla="*/ T40 w 24"/>
                              <a:gd name="T42" fmla="+- 0 278 254"/>
                              <a:gd name="T43" fmla="*/ 278 h 24"/>
                              <a:gd name="T44" fmla="+- 0 6417 6417"/>
                              <a:gd name="T45" fmla="*/ T44 w 24"/>
                              <a:gd name="T46" fmla="+- 0 273 254"/>
                              <a:gd name="T47" fmla="*/ 273 h 24"/>
                              <a:gd name="T48" fmla="+- 0 6417 6417"/>
                              <a:gd name="T49" fmla="*/ T48 w 24"/>
                              <a:gd name="T50" fmla="+- 0 266 254"/>
                              <a:gd name="T51" fmla="*/ 2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3234"/>
                        <wps:cNvSpPr>
                          <a:spLocks/>
                        </wps:cNvSpPr>
                        <wps:spPr bwMode="auto">
                          <a:xfrm>
                            <a:off x="6326" y="282"/>
                            <a:ext cx="24" cy="24"/>
                          </a:xfrm>
                          <a:custGeom>
                            <a:avLst/>
                            <a:gdLst>
                              <a:gd name="T0" fmla="+- 0 6345 6326"/>
                              <a:gd name="T1" fmla="*/ T0 w 24"/>
                              <a:gd name="T2" fmla="+- 0 282 282"/>
                              <a:gd name="T3" fmla="*/ 282 h 24"/>
                              <a:gd name="T4" fmla="+- 0 6332 6326"/>
                              <a:gd name="T5" fmla="*/ T4 w 24"/>
                              <a:gd name="T6" fmla="+- 0 282 282"/>
                              <a:gd name="T7" fmla="*/ 282 h 24"/>
                              <a:gd name="T8" fmla="+- 0 6326 6326"/>
                              <a:gd name="T9" fmla="*/ T8 w 24"/>
                              <a:gd name="T10" fmla="+- 0 288 282"/>
                              <a:gd name="T11" fmla="*/ 288 h 24"/>
                              <a:gd name="T12" fmla="+- 0 6326 6326"/>
                              <a:gd name="T13" fmla="*/ T12 w 24"/>
                              <a:gd name="T14" fmla="+- 0 301 282"/>
                              <a:gd name="T15" fmla="*/ 301 h 24"/>
                              <a:gd name="T16" fmla="+- 0 6332 6326"/>
                              <a:gd name="T17" fmla="*/ T16 w 24"/>
                              <a:gd name="T18" fmla="+- 0 306 282"/>
                              <a:gd name="T19" fmla="*/ 306 h 24"/>
                              <a:gd name="T20" fmla="+- 0 6345 6326"/>
                              <a:gd name="T21" fmla="*/ T20 w 24"/>
                              <a:gd name="T22" fmla="+- 0 306 282"/>
                              <a:gd name="T23" fmla="*/ 306 h 24"/>
                              <a:gd name="T24" fmla="+- 0 6350 6326"/>
                              <a:gd name="T25" fmla="*/ T24 w 24"/>
                              <a:gd name="T26" fmla="+- 0 301 282"/>
                              <a:gd name="T27" fmla="*/ 301 h 24"/>
                              <a:gd name="T28" fmla="+- 0 6350 6326"/>
                              <a:gd name="T29" fmla="*/ T28 w 24"/>
                              <a:gd name="T30" fmla="+- 0 288 282"/>
                              <a:gd name="T31" fmla="*/ 288 h 24"/>
                              <a:gd name="T32" fmla="+- 0 6345 6326"/>
                              <a:gd name="T33" fmla="*/ T32 w 24"/>
                              <a:gd name="T34" fmla="+- 0 282 282"/>
                              <a:gd name="T35" fmla="*/ 28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3235"/>
                        <wps:cNvSpPr>
                          <a:spLocks/>
                        </wps:cNvSpPr>
                        <wps:spPr bwMode="auto">
                          <a:xfrm>
                            <a:off x="6326" y="282"/>
                            <a:ext cx="24" cy="24"/>
                          </a:xfrm>
                          <a:custGeom>
                            <a:avLst/>
                            <a:gdLst>
                              <a:gd name="T0" fmla="+- 0 6326 6326"/>
                              <a:gd name="T1" fmla="*/ T0 w 24"/>
                              <a:gd name="T2" fmla="+- 0 294 282"/>
                              <a:gd name="T3" fmla="*/ 294 h 24"/>
                              <a:gd name="T4" fmla="+- 0 6326 6326"/>
                              <a:gd name="T5" fmla="*/ T4 w 24"/>
                              <a:gd name="T6" fmla="+- 0 288 282"/>
                              <a:gd name="T7" fmla="*/ 288 h 24"/>
                              <a:gd name="T8" fmla="+- 0 6332 6326"/>
                              <a:gd name="T9" fmla="*/ T8 w 24"/>
                              <a:gd name="T10" fmla="+- 0 282 282"/>
                              <a:gd name="T11" fmla="*/ 282 h 24"/>
                              <a:gd name="T12" fmla="+- 0 6338 6326"/>
                              <a:gd name="T13" fmla="*/ T12 w 24"/>
                              <a:gd name="T14" fmla="+- 0 282 282"/>
                              <a:gd name="T15" fmla="*/ 282 h 24"/>
                              <a:gd name="T16" fmla="+- 0 6345 6326"/>
                              <a:gd name="T17" fmla="*/ T16 w 24"/>
                              <a:gd name="T18" fmla="+- 0 282 282"/>
                              <a:gd name="T19" fmla="*/ 282 h 24"/>
                              <a:gd name="T20" fmla="+- 0 6350 6326"/>
                              <a:gd name="T21" fmla="*/ T20 w 24"/>
                              <a:gd name="T22" fmla="+- 0 288 282"/>
                              <a:gd name="T23" fmla="*/ 288 h 24"/>
                              <a:gd name="T24" fmla="+- 0 6350 6326"/>
                              <a:gd name="T25" fmla="*/ T24 w 24"/>
                              <a:gd name="T26" fmla="+- 0 294 282"/>
                              <a:gd name="T27" fmla="*/ 294 h 24"/>
                              <a:gd name="T28" fmla="+- 0 6350 6326"/>
                              <a:gd name="T29" fmla="*/ T28 w 24"/>
                              <a:gd name="T30" fmla="+- 0 301 282"/>
                              <a:gd name="T31" fmla="*/ 301 h 24"/>
                              <a:gd name="T32" fmla="+- 0 6345 6326"/>
                              <a:gd name="T33" fmla="*/ T32 w 24"/>
                              <a:gd name="T34" fmla="+- 0 306 282"/>
                              <a:gd name="T35" fmla="*/ 306 h 24"/>
                              <a:gd name="T36" fmla="+- 0 6338 6326"/>
                              <a:gd name="T37" fmla="*/ T36 w 24"/>
                              <a:gd name="T38" fmla="+- 0 306 282"/>
                              <a:gd name="T39" fmla="*/ 306 h 24"/>
                              <a:gd name="T40" fmla="+- 0 6332 6326"/>
                              <a:gd name="T41" fmla="*/ T40 w 24"/>
                              <a:gd name="T42" fmla="+- 0 306 282"/>
                              <a:gd name="T43" fmla="*/ 306 h 24"/>
                              <a:gd name="T44" fmla="+- 0 6326 6326"/>
                              <a:gd name="T45" fmla="*/ T44 w 24"/>
                              <a:gd name="T46" fmla="+- 0 301 282"/>
                              <a:gd name="T47" fmla="*/ 301 h 24"/>
                              <a:gd name="T48" fmla="+- 0 6326 6326"/>
                              <a:gd name="T49" fmla="*/ T48 w 24"/>
                              <a:gd name="T50" fmla="+- 0 294 282"/>
                              <a:gd name="T51" fmla="*/ 29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0773A7" id="Group 3231" o:spid="_x0000_s1026" style="position:absolute;margin-left:316.2pt;margin-top:12.6pt;width:6pt;height:2.85pt;z-index:16072;mso-position-horizontal-relative:page" coordorigin="6324,252" coordsize="1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">
                <v:shape id="Freeform 3232" o:spid="_x0000_s1027" style="position:absolute;left:6417;top:25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" path="m19,l6,,,6,,19r6,5l19,24r5,-5l24,6,19,xe" fillcolor="red" stroked="f">
                  <v:path arrowok="t" o:connecttype="custom" o:connectlocs="19,254;6,254;0,260;0,273;6,278;19,278;24,273;24,260;19,254" o:connectangles="0,0,0,0,0,0,0,0,0"/>
                </v:shape>
                <v:shape id="Freeform 3233" o:spid="_x0000_s1028" style="position:absolute;left:6417;top:25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" path="m,12l,6,6,r6,l19,r5,6l24,12r,7l19,24r-7,l6,24,,19,,12e" filled="f" strokecolor="red" strokeweight=".07647mm">
                  <v:path arrowok="t" o:connecttype="custom" o:connectlocs="0,266;0,260;6,254;12,254;19,254;24,260;24,266;24,273;19,278;12,278;6,278;0,273;0,266" o:connectangles="0,0,0,0,0,0,0,0,0,0,0,0,0"/>
                </v:shape>
                <v:shape id="Freeform 3234" o:spid="_x0000_s1029" style="position:absolute;left:6326;top:28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" path="m19,l6,,,6,,19r6,5l19,24r5,-5l24,6,19,xe" fillcolor="red" stroked="f">
                  <v:path arrowok="t" o:connecttype="custom" o:connectlocs="19,282;6,282;0,288;0,301;6,306;19,306;24,301;24,288;19,282" o:connectangles="0,0,0,0,0,0,0,0,0"/>
                </v:shape>
                <v:shape id="Freeform 3235" o:spid="_x0000_s1030" style="position:absolute;left:6326;top:28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" path="m,12l,6,6,r6,l19,r5,6l24,12r,7l19,24r-7,l6,24,,19,,12e" filled="f" strokecolor="red" strokeweight=".07647mm">
                  <v:path arrowok="t" o:connecttype="custom" o:connectlocs="0,294;0,288;6,282;12,282;19,282;24,288;24,294;24,301;19,306;12,306;6,306;0,301;0,294" o:connectangles="0,0,0,0,0,0,0,0,0,0,0,0,0"/>
                </v:shape>
                <w10:wrap anchorx="page"/>
              </v:group>
            </w:pict>
          </mc:Fallback>
        </mc:AlternateContent>
      </w:r>
      <w:r>
        <w:rPr>
          <w:noProof/>
        </w:rPr>
        <mc:AlternateContent>
          <mc:Choice Requires="wpg">
            <w:drawing>
              <wp:anchor distT="0" distB="0" distL="114300" distR="114300" simplePos="0" relativeHeight="16096" behindDoc="0" locked="0" layoutInCell="1" allowOverlap="1" wp14:anchorId="3A2FD242" wp14:editId="57A20CE9">
                <wp:simplePos x="0" y="0"/>
                <wp:positionH relativeFrom="page">
                  <wp:posOffset>4215765</wp:posOffset>
                </wp:positionH>
                <wp:positionV relativeFrom="paragraph">
                  <wp:posOffset>342900</wp:posOffset>
                </wp:positionV>
                <wp:extent cx="18415" cy="18415"/>
                <wp:effectExtent l="0" t="0" r="0" b="0"/>
                <wp:wrapNone/>
                <wp:docPr id="669" name="Group 3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639" y="540"/>
                          <a:chExt cx="29" cy="29"/>
                        </a:xfrm>
                      </wpg:grpSpPr>
                      <wps:wsp>
                        <wps:cNvPr id="670" name="Freeform 3229"/>
                        <wps:cNvSpPr>
                          <a:spLocks/>
                        </wps:cNvSpPr>
                        <wps:spPr bwMode="auto">
                          <a:xfrm>
                            <a:off x="6641" y="541"/>
                            <a:ext cx="24" cy="24"/>
                          </a:xfrm>
                          <a:custGeom>
                            <a:avLst/>
                            <a:gdLst>
                              <a:gd name="T0" fmla="+- 0 6660 6641"/>
                              <a:gd name="T1" fmla="*/ T0 w 24"/>
                              <a:gd name="T2" fmla="+- 0 542 542"/>
                              <a:gd name="T3" fmla="*/ 542 h 24"/>
                              <a:gd name="T4" fmla="+- 0 6646 6641"/>
                              <a:gd name="T5" fmla="*/ T4 w 24"/>
                              <a:gd name="T6" fmla="+- 0 542 542"/>
                              <a:gd name="T7" fmla="*/ 542 h 24"/>
                              <a:gd name="T8" fmla="+- 0 6641 6641"/>
                              <a:gd name="T9" fmla="*/ T8 w 24"/>
                              <a:gd name="T10" fmla="+- 0 547 542"/>
                              <a:gd name="T11" fmla="*/ 547 h 24"/>
                              <a:gd name="T12" fmla="+- 0 6641 6641"/>
                              <a:gd name="T13" fmla="*/ T12 w 24"/>
                              <a:gd name="T14" fmla="+- 0 560 542"/>
                              <a:gd name="T15" fmla="*/ 560 h 24"/>
                              <a:gd name="T16" fmla="+- 0 6646 6641"/>
                              <a:gd name="T17" fmla="*/ T16 w 24"/>
                              <a:gd name="T18" fmla="+- 0 566 542"/>
                              <a:gd name="T19" fmla="*/ 566 h 24"/>
                              <a:gd name="T20" fmla="+- 0 6660 6641"/>
                              <a:gd name="T21" fmla="*/ T20 w 24"/>
                              <a:gd name="T22" fmla="+- 0 566 542"/>
                              <a:gd name="T23" fmla="*/ 566 h 24"/>
                              <a:gd name="T24" fmla="+- 0 6665 6641"/>
                              <a:gd name="T25" fmla="*/ T24 w 24"/>
                              <a:gd name="T26" fmla="+- 0 560 542"/>
                              <a:gd name="T27" fmla="*/ 560 h 24"/>
                              <a:gd name="T28" fmla="+- 0 6665 6641"/>
                              <a:gd name="T29" fmla="*/ T28 w 24"/>
                              <a:gd name="T30" fmla="+- 0 547 542"/>
                              <a:gd name="T31" fmla="*/ 547 h 24"/>
                              <a:gd name="T32" fmla="+- 0 6660 6641"/>
                              <a:gd name="T33" fmla="*/ T32 w 24"/>
                              <a:gd name="T34" fmla="+- 0 542 542"/>
                              <a:gd name="T35" fmla="*/ 5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5" y="0"/>
                                </a:lnTo>
                                <a:lnTo>
                                  <a:pt x="0" y="5"/>
                                </a:lnTo>
                                <a:lnTo>
                                  <a:pt x="0" y="18"/>
                                </a:lnTo>
                                <a:lnTo>
                                  <a:pt x="5" y="24"/>
                                </a:lnTo>
                                <a:lnTo>
                                  <a:pt x="19" y="24"/>
                                </a:lnTo>
                                <a:lnTo>
                                  <a:pt x="24" y="18"/>
                                </a:lnTo>
                                <a:lnTo>
                                  <a:pt x="24"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3230"/>
                        <wps:cNvSpPr>
                          <a:spLocks/>
                        </wps:cNvSpPr>
                        <wps:spPr bwMode="auto">
                          <a:xfrm>
                            <a:off x="6641" y="541"/>
                            <a:ext cx="24" cy="24"/>
                          </a:xfrm>
                          <a:custGeom>
                            <a:avLst/>
                            <a:gdLst>
                              <a:gd name="T0" fmla="+- 0 6641 6641"/>
                              <a:gd name="T1" fmla="*/ T0 w 24"/>
                              <a:gd name="T2" fmla="+- 0 554 542"/>
                              <a:gd name="T3" fmla="*/ 554 h 24"/>
                              <a:gd name="T4" fmla="+- 0 6641 6641"/>
                              <a:gd name="T5" fmla="*/ T4 w 24"/>
                              <a:gd name="T6" fmla="+- 0 547 542"/>
                              <a:gd name="T7" fmla="*/ 547 h 24"/>
                              <a:gd name="T8" fmla="+- 0 6646 6641"/>
                              <a:gd name="T9" fmla="*/ T8 w 24"/>
                              <a:gd name="T10" fmla="+- 0 542 542"/>
                              <a:gd name="T11" fmla="*/ 542 h 24"/>
                              <a:gd name="T12" fmla="+- 0 6653 6641"/>
                              <a:gd name="T13" fmla="*/ T12 w 24"/>
                              <a:gd name="T14" fmla="+- 0 542 542"/>
                              <a:gd name="T15" fmla="*/ 542 h 24"/>
                              <a:gd name="T16" fmla="+- 0 6660 6641"/>
                              <a:gd name="T17" fmla="*/ T16 w 24"/>
                              <a:gd name="T18" fmla="+- 0 542 542"/>
                              <a:gd name="T19" fmla="*/ 542 h 24"/>
                              <a:gd name="T20" fmla="+- 0 6665 6641"/>
                              <a:gd name="T21" fmla="*/ T20 w 24"/>
                              <a:gd name="T22" fmla="+- 0 547 542"/>
                              <a:gd name="T23" fmla="*/ 547 h 24"/>
                              <a:gd name="T24" fmla="+- 0 6665 6641"/>
                              <a:gd name="T25" fmla="*/ T24 w 24"/>
                              <a:gd name="T26" fmla="+- 0 554 542"/>
                              <a:gd name="T27" fmla="*/ 554 h 24"/>
                              <a:gd name="T28" fmla="+- 0 6665 6641"/>
                              <a:gd name="T29" fmla="*/ T28 w 24"/>
                              <a:gd name="T30" fmla="+- 0 560 542"/>
                              <a:gd name="T31" fmla="*/ 560 h 24"/>
                              <a:gd name="T32" fmla="+- 0 6660 6641"/>
                              <a:gd name="T33" fmla="*/ T32 w 24"/>
                              <a:gd name="T34" fmla="+- 0 566 542"/>
                              <a:gd name="T35" fmla="*/ 566 h 24"/>
                              <a:gd name="T36" fmla="+- 0 6653 6641"/>
                              <a:gd name="T37" fmla="*/ T36 w 24"/>
                              <a:gd name="T38" fmla="+- 0 566 542"/>
                              <a:gd name="T39" fmla="*/ 566 h 24"/>
                              <a:gd name="T40" fmla="+- 0 6646 6641"/>
                              <a:gd name="T41" fmla="*/ T40 w 24"/>
                              <a:gd name="T42" fmla="+- 0 566 542"/>
                              <a:gd name="T43" fmla="*/ 566 h 24"/>
                              <a:gd name="T44" fmla="+- 0 6641 6641"/>
                              <a:gd name="T45" fmla="*/ T44 w 24"/>
                              <a:gd name="T46" fmla="+- 0 560 542"/>
                              <a:gd name="T47" fmla="*/ 560 h 24"/>
                              <a:gd name="T48" fmla="+- 0 6641 6641"/>
                              <a:gd name="T49" fmla="*/ T48 w 24"/>
                              <a:gd name="T50" fmla="+- 0 554 542"/>
                              <a:gd name="T51" fmla="*/ 5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17D3AE" id="Group 3228" o:spid="_x0000_s1026" style="position:absolute;margin-left:331.95pt;margin-top:27pt;width:1.45pt;height:1.45pt;z-index:16096;mso-position-horizontal-relative:page" coordorigin="6639,540"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">
                <v:shape id="Freeform 3229" o:spid="_x0000_s1027" style="position:absolute;left:6641;top:5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" path="m19,l5,,,5,,18r5,6l19,24r5,-6l24,5,19,xe" fillcolor="red" stroked="f">
                  <v:path arrowok="t" o:connecttype="custom" o:connectlocs="19,542;5,542;0,547;0,560;5,566;19,566;24,560;24,547;19,542" o:connectangles="0,0,0,0,0,0,0,0,0"/>
                </v:shape>
                <v:shape id="Freeform 3230" o:spid="_x0000_s1028" style="position:absolute;left:6641;top:5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" path="m,12l,5,5,r7,l19,r5,5l24,12r,6l19,24r-7,l5,24,,18,,12e" filled="f" strokecolor="red" strokeweight=".07647mm">
                  <v:path arrowok="t" o:connecttype="custom" o:connectlocs="0,554;0,547;5,542;12,542;19,542;24,547;24,554;24,560;19,566;12,566;5,566;0,560;0,554" o:connectangles="0,0,0,0,0,0,0,0,0,0,0,0,0"/>
                </v:shape>
                <w10:wrap anchorx="page"/>
              </v:group>
            </w:pict>
          </mc:Fallback>
        </mc:AlternateContent>
      </w:r>
      <w:r>
        <w:rPr>
          <w:noProof/>
        </w:rPr>
        <mc:AlternateContent>
          <mc:Choice Requires="wps">
            <w:drawing>
              <wp:anchor distT="0" distB="0" distL="114300" distR="114300" simplePos="0" relativeHeight="16240" behindDoc="0" locked="0" layoutInCell="1" allowOverlap="1" wp14:anchorId="7ED625CD" wp14:editId="78751D89">
                <wp:simplePos x="0" y="0"/>
                <wp:positionH relativeFrom="page">
                  <wp:posOffset>2783840</wp:posOffset>
                </wp:positionH>
                <wp:positionV relativeFrom="paragraph">
                  <wp:posOffset>157480</wp:posOffset>
                </wp:positionV>
                <wp:extent cx="13335" cy="0"/>
                <wp:effectExtent l="0" t="0" r="0" b="0"/>
                <wp:wrapNone/>
                <wp:docPr id="668" name="Line 3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283D47" id="Line 3227" o:spid="_x0000_s1026" style="position:absolute;z-index:1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2pt,12.4pt" to="220.2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" strokeweight=".11525mm">
                <o:lock v:ext="edit" shapetype="f"/>
                <w10:wrap anchorx="page"/>
              </v:line>
            </w:pict>
          </mc:Fallback>
        </mc:AlternateContent>
      </w:r>
      <w:r w:rsidR="009B75EF">
        <w:rPr>
          <w:rFonts w:ascii="Arial"/>
          <w:w w:val="104"/>
          <w:sz w:val="14"/>
        </w:rPr>
        <w:t>5</w:t>
      </w:r>
    </w:p>
    <w:p w14:paraId="6D1DDE6F" w14:textId="77777777" w:rsidR="005313F1" w:rsidRDefault="005313F1">
      <w:pPr>
        <w:pStyle w:val="BodyText"/>
        <w:spacing w:before="7"/>
        <w:rPr>
          <w:rFonts w:ascii="Arial"/>
          <w:sz w:val="3"/>
        </w:rPr>
      </w:pPr>
    </w:p>
    <w:p w14:paraId="2DEB42AF" w14:textId="77777777" w:rsidR="005313F1" w:rsidRDefault="00090D17">
      <w:pPr>
        <w:tabs>
          <w:tab w:val="left" w:pos="4468"/>
          <w:tab w:val="left" w:pos="4825"/>
          <w:tab w:val="left" w:pos="5106"/>
        </w:tabs>
        <w:spacing w:line="91" w:lineRule="exact"/>
        <w:ind w:left="3681"/>
        <w:rPr>
          <w:rFonts w:ascii="Arial"/>
          <w:sz w:val="2"/>
        </w:rPr>
      </w:pPr>
      <w:r>
        <w:rPr>
          <w:rFonts w:ascii="Arial"/>
          <w:noProof/>
          <w:position w:val="-1"/>
          <w:sz w:val="7"/>
        </w:rPr>
        <mc:AlternateContent>
          <mc:Choice Requires="wpg">
            <w:drawing>
              <wp:inline distT="0" distB="0" distL="0" distR="0" wp14:anchorId="3FFAF88C" wp14:editId="1A1DDC5E">
                <wp:extent cx="52705" cy="48895"/>
                <wp:effectExtent l="0" t="0" r="0" b="1905"/>
                <wp:docPr id="663" name="Group 3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 cy="48895"/>
                          <a:chOff x="0" y="0"/>
                          <a:chExt cx="83" cy="77"/>
                        </a:xfrm>
                      </wpg:grpSpPr>
                      <wps:wsp>
                        <wps:cNvPr id="664" name="Freeform 3223"/>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3224"/>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Freeform 3225"/>
                        <wps:cNvSpPr>
                          <a:spLocks/>
                        </wps:cNvSpPr>
                        <wps:spPr bwMode="auto">
                          <a:xfrm>
                            <a:off x="56" y="50"/>
                            <a:ext cx="24" cy="24"/>
                          </a:xfrm>
                          <a:custGeom>
                            <a:avLst/>
                            <a:gdLst>
                              <a:gd name="T0" fmla="+- 0 75 57"/>
                              <a:gd name="T1" fmla="*/ T0 w 24"/>
                              <a:gd name="T2" fmla="+- 0 51 51"/>
                              <a:gd name="T3" fmla="*/ 51 h 24"/>
                              <a:gd name="T4" fmla="+- 0 62 57"/>
                              <a:gd name="T5" fmla="*/ T4 w 24"/>
                              <a:gd name="T6" fmla="+- 0 51 51"/>
                              <a:gd name="T7" fmla="*/ 51 h 24"/>
                              <a:gd name="T8" fmla="+- 0 57 57"/>
                              <a:gd name="T9" fmla="*/ T8 w 24"/>
                              <a:gd name="T10" fmla="+- 0 56 51"/>
                              <a:gd name="T11" fmla="*/ 56 h 24"/>
                              <a:gd name="T12" fmla="+- 0 57 57"/>
                              <a:gd name="T13" fmla="*/ T12 w 24"/>
                              <a:gd name="T14" fmla="+- 0 69 51"/>
                              <a:gd name="T15" fmla="*/ 69 h 24"/>
                              <a:gd name="T16" fmla="+- 0 62 57"/>
                              <a:gd name="T17" fmla="*/ T16 w 24"/>
                              <a:gd name="T18" fmla="+- 0 75 51"/>
                              <a:gd name="T19" fmla="*/ 75 h 24"/>
                              <a:gd name="T20" fmla="+- 0 75 57"/>
                              <a:gd name="T21" fmla="*/ T20 w 24"/>
                              <a:gd name="T22" fmla="+- 0 75 51"/>
                              <a:gd name="T23" fmla="*/ 75 h 24"/>
                              <a:gd name="T24" fmla="+- 0 80 57"/>
                              <a:gd name="T25" fmla="*/ T24 w 24"/>
                              <a:gd name="T26" fmla="+- 0 69 51"/>
                              <a:gd name="T27" fmla="*/ 69 h 24"/>
                              <a:gd name="T28" fmla="+- 0 80 57"/>
                              <a:gd name="T29" fmla="*/ T28 w 24"/>
                              <a:gd name="T30" fmla="+- 0 56 51"/>
                              <a:gd name="T31" fmla="*/ 56 h 24"/>
                              <a:gd name="T32" fmla="+- 0 75 57"/>
                              <a:gd name="T33" fmla="*/ T32 w 24"/>
                              <a:gd name="T34" fmla="+- 0 51 51"/>
                              <a:gd name="T35" fmla="*/ 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3" y="18"/>
                                </a:lnTo>
                                <a:lnTo>
                                  <a:pt x="23" y="5"/>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Freeform 3226"/>
                        <wps:cNvSpPr>
                          <a:spLocks/>
                        </wps:cNvSpPr>
                        <wps:spPr bwMode="auto">
                          <a:xfrm>
                            <a:off x="56" y="50"/>
                            <a:ext cx="24" cy="24"/>
                          </a:xfrm>
                          <a:custGeom>
                            <a:avLst/>
                            <a:gdLst>
                              <a:gd name="T0" fmla="+- 0 57 57"/>
                              <a:gd name="T1" fmla="*/ T0 w 24"/>
                              <a:gd name="T2" fmla="+- 0 63 51"/>
                              <a:gd name="T3" fmla="*/ 63 h 24"/>
                              <a:gd name="T4" fmla="+- 0 57 57"/>
                              <a:gd name="T5" fmla="*/ T4 w 24"/>
                              <a:gd name="T6" fmla="+- 0 56 51"/>
                              <a:gd name="T7" fmla="*/ 56 h 24"/>
                              <a:gd name="T8" fmla="+- 0 62 57"/>
                              <a:gd name="T9" fmla="*/ T8 w 24"/>
                              <a:gd name="T10" fmla="+- 0 51 51"/>
                              <a:gd name="T11" fmla="*/ 51 h 24"/>
                              <a:gd name="T12" fmla="+- 0 68 57"/>
                              <a:gd name="T13" fmla="*/ T12 w 24"/>
                              <a:gd name="T14" fmla="+- 0 51 51"/>
                              <a:gd name="T15" fmla="*/ 51 h 24"/>
                              <a:gd name="T16" fmla="+- 0 75 57"/>
                              <a:gd name="T17" fmla="*/ T16 w 24"/>
                              <a:gd name="T18" fmla="+- 0 51 51"/>
                              <a:gd name="T19" fmla="*/ 51 h 24"/>
                              <a:gd name="T20" fmla="+- 0 80 57"/>
                              <a:gd name="T21" fmla="*/ T20 w 24"/>
                              <a:gd name="T22" fmla="+- 0 56 51"/>
                              <a:gd name="T23" fmla="*/ 56 h 24"/>
                              <a:gd name="T24" fmla="+- 0 80 57"/>
                              <a:gd name="T25" fmla="*/ T24 w 24"/>
                              <a:gd name="T26" fmla="+- 0 63 51"/>
                              <a:gd name="T27" fmla="*/ 63 h 24"/>
                              <a:gd name="T28" fmla="+- 0 80 57"/>
                              <a:gd name="T29" fmla="*/ T28 w 24"/>
                              <a:gd name="T30" fmla="+- 0 69 51"/>
                              <a:gd name="T31" fmla="*/ 69 h 24"/>
                              <a:gd name="T32" fmla="+- 0 75 57"/>
                              <a:gd name="T33" fmla="*/ T32 w 24"/>
                              <a:gd name="T34" fmla="+- 0 75 51"/>
                              <a:gd name="T35" fmla="*/ 75 h 24"/>
                              <a:gd name="T36" fmla="+- 0 68 57"/>
                              <a:gd name="T37" fmla="*/ T36 w 24"/>
                              <a:gd name="T38" fmla="+- 0 75 51"/>
                              <a:gd name="T39" fmla="*/ 75 h 24"/>
                              <a:gd name="T40" fmla="+- 0 62 57"/>
                              <a:gd name="T41" fmla="*/ T40 w 24"/>
                              <a:gd name="T42" fmla="+- 0 75 51"/>
                              <a:gd name="T43" fmla="*/ 75 h 24"/>
                              <a:gd name="T44" fmla="+- 0 57 57"/>
                              <a:gd name="T45" fmla="*/ T44 w 24"/>
                              <a:gd name="T46" fmla="+- 0 69 51"/>
                              <a:gd name="T47" fmla="*/ 69 h 24"/>
                              <a:gd name="T48" fmla="+- 0 57 57"/>
                              <a:gd name="T49" fmla="*/ T48 w 24"/>
                              <a:gd name="T50" fmla="+- 0 63 51"/>
                              <a:gd name="T51" fmla="*/ 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1" y="0"/>
                                </a:lnTo>
                                <a:lnTo>
                                  <a:pt x="18" y="0"/>
                                </a:lnTo>
                                <a:lnTo>
                                  <a:pt x="23" y="5"/>
                                </a:lnTo>
                                <a:lnTo>
                                  <a:pt x="23" y="12"/>
                                </a:lnTo>
                                <a:lnTo>
                                  <a:pt x="23" y="18"/>
                                </a:lnTo>
                                <a:lnTo>
                                  <a:pt x="18" y="24"/>
                                </a:lnTo>
                                <a:lnTo>
                                  <a:pt x="11" y="24"/>
                                </a:lnTo>
                                <a:lnTo>
                                  <a:pt x="5" y="24"/>
                                </a:lnTo>
                                <a:lnTo>
                                  <a:pt x="0" y="18"/>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8EC3627" id="Group 3222" o:spid="_x0000_s1026" style="width:4.15pt;height:3.85pt;mso-position-horizontal-relative:char;mso-position-vertical-relative:line" coordsize="8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">
                <v:shape id="Freeform 3223"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" path="m19,l6,,,6,,19r6,5l19,24r5,-5l24,6,19,xe" fillcolor="red" stroked="f">
                  <v:path arrowok="t" o:connecttype="custom" o:connectlocs="19,2;6,2;0,8;0,21;6,26;19,26;24,21;24,8;19,2" o:connectangles="0,0,0,0,0,0,0,0,0"/>
                </v:shape>
                <v:shape id="Freeform 3224"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v:shape id="Freeform 3225" o:spid="_x0000_s1029" style="position:absolute;left:56;top: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" path="m18,l5,,,5,,18r5,6l18,24r5,-6l23,5,18,xe" fillcolor="red" stroked="f">
                  <v:path arrowok="t" o:connecttype="custom" o:connectlocs="18,51;5,51;0,56;0,69;5,75;18,75;23,69;23,56;18,51" o:connectangles="0,0,0,0,0,0,0,0,0"/>
                </v:shape>
                <v:shape id="Freeform 3226" o:spid="_x0000_s1030" style="position:absolute;left:56;top: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" path="m,12l,5,5,r6,l18,r5,5l23,12r,6l18,24r-7,l5,24,,18,,12e" filled="f" strokecolor="red" strokeweight=".07647mm">
                  <v:path arrowok="t" o:connecttype="custom" o:connectlocs="0,63;0,56;5,51;11,51;18,51;23,56;23,63;23,69;18,75;11,75;5,75;0,69;0,63" o:connectangles="0,0,0,0,0,0,0,0,0,0,0,0,0"/>
                </v:shape>
                <w10:anchorlock/>
              </v:group>
            </w:pict>
          </mc:Fallback>
        </mc:AlternateContent>
      </w:r>
      <w:r w:rsidR="009B75EF">
        <w:rPr>
          <w:rFonts w:ascii="Arial"/>
          <w:position w:val="-1"/>
          <w:sz w:val="7"/>
        </w:rPr>
        <w:tab/>
      </w:r>
      <w:r>
        <w:rPr>
          <w:rFonts w:ascii="Arial"/>
          <w:noProof/>
          <w:position w:val="3"/>
          <w:sz w:val="4"/>
        </w:rPr>
        <mc:AlternateContent>
          <mc:Choice Requires="wpg">
            <w:drawing>
              <wp:inline distT="0" distB="0" distL="0" distR="0" wp14:anchorId="069BBCE5" wp14:editId="1FAA6041">
                <wp:extent cx="60960" cy="27305"/>
                <wp:effectExtent l="0" t="0" r="2540" b="0"/>
                <wp:docPr id="658" name="Group 3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 cy="27305"/>
                          <a:chOff x="0" y="0"/>
                          <a:chExt cx="96" cy="43"/>
                        </a:xfrm>
                      </wpg:grpSpPr>
                      <wps:wsp>
                        <wps:cNvPr id="659" name="Freeform 3218"/>
                        <wps:cNvSpPr>
                          <a:spLocks/>
                        </wps:cNvSpPr>
                        <wps:spPr bwMode="auto">
                          <a:xfrm>
                            <a:off x="69" y="2"/>
                            <a:ext cx="24" cy="24"/>
                          </a:xfrm>
                          <a:custGeom>
                            <a:avLst/>
                            <a:gdLst>
                              <a:gd name="T0" fmla="+- 0 88 69"/>
                              <a:gd name="T1" fmla="*/ T0 w 24"/>
                              <a:gd name="T2" fmla="+- 0 2 2"/>
                              <a:gd name="T3" fmla="*/ 2 h 24"/>
                              <a:gd name="T4" fmla="+- 0 74 69"/>
                              <a:gd name="T5" fmla="*/ T4 w 24"/>
                              <a:gd name="T6" fmla="+- 0 2 2"/>
                              <a:gd name="T7" fmla="*/ 2 h 24"/>
                              <a:gd name="T8" fmla="+- 0 69 69"/>
                              <a:gd name="T9" fmla="*/ T8 w 24"/>
                              <a:gd name="T10" fmla="+- 0 8 2"/>
                              <a:gd name="T11" fmla="*/ 8 h 24"/>
                              <a:gd name="T12" fmla="+- 0 69 69"/>
                              <a:gd name="T13" fmla="*/ T12 w 24"/>
                              <a:gd name="T14" fmla="+- 0 21 2"/>
                              <a:gd name="T15" fmla="*/ 21 h 24"/>
                              <a:gd name="T16" fmla="+- 0 74 69"/>
                              <a:gd name="T17" fmla="*/ T16 w 24"/>
                              <a:gd name="T18" fmla="+- 0 26 2"/>
                              <a:gd name="T19" fmla="*/ 26 h 24"/>
                              <a:gd name="T20" fmla="+- 0 88 69"/>
                              <a:gd name="T21" fmla="*/ T20 w 24"/>
                              <a:gd name="T22" fmla="+- 0 26 2"/>
                              <a:gd name="T23" fmla="*/ 26 h 24"/>
                              <a:gd name="T24" fmla="+- 0 93 69"/>
                              <a:gd name="T25" fmla="*/ T24 w 24"/>
                              <a:gd name="T26" fmla="+- 0 21 2"/>
                              <a:gd name="T27" fmla="*/ 21 h 24"/>
                              <a:gd name="T28" fmla="+- 0 93 69"/>
                              <a:gd name="T29" fmla="*/ T28 w 24"/>
                              <a:gd name="T30" fmla="+- 0 8 2"/>
                              <a:gd name="T31" fmla="*/ 8 h 24"/>
                              <a:gd name="T32" fmla="+- 0 88 69"/>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5" y="0"/>
                                </a:lnTo>
                                <a:lnTo>
                                  <a:pt x="0" y="6"/>
                                </a:lnTo>
                                <a:lnTo>
                                  <a:pt x="0" y="19"/>
                                </a:lnTo>
                                <a:lnTo>
                                  <a:pt x="5"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3219"/>
                        <wps:cNvSpPr>
                          <a:spLocks/>
                        </wps:cNvSpPr>
                        <wps:spPr bwMode="auto">
                          <a:xfrm>
                            <a:off x="69" y="2"/>
                            <a:ext cx="24" cy="24"/>
                          </a:xfrm>
                          <a:custGeom>
                            <a:avLst/>
                            <a:gdLst>
                              <a:gd name="T0" fmla="+- 0 69 69"/>
                              <a:gd name="T1" fmla="*/ T0 w 24"/>
                              <a:gd name="T2" fmla="+- 0 14 2"/>
                              <a:gd name="T3" fmla="*/ 14 h 24"/>
                              <a:gd name="T4" fmla="+- 0 69 69"/>
                              <a:gd name="T5" fmla="*/ T4 w 24"/>
                              <a:gd name="T6" fmla="+- 0 8 2"/>
                              <a:gd name="T7" fmla="*/ 8 h 24"/>
                              <a:gd name="T8" fmla="+- 0 74 69"/>
                              <a:gd name="T9" fmla="*/ T8 w 24"/>
                              <a:gd name="T10" fmla="+- 0 2 2"/>
                              <a:gd name="T11" fmla="*/ 2 h 24"/>
                              <a:gd name="T12" fmla="+- 0 81 69"/>
                              <a:gd name="T13" fmla="*/ T12 w 24"/>
                              <a:gd name="T14" fmla="+- 0 2 2"/>
                              <a:gd name="T15" fmla="*/ 2 h 24"/>
                              <a:gd name="T16" fmla="+- 0 88 69"/>
                              <a:gd name="T17" fmla="*/ T16 w 24"/>
                              <a:gd name="T18" fmla="+- 0 2 2"/>
                              <a:gd name="T19" fmla="*/ 2 h 24"/>
                              <a:gd name="T20" fmla="+- 0 93 69"/>
                              <a:gd name="T21" fmla="*/ T20 w 24"/>
                              <a:gd name="T22" fmla="+- 0 8 2"/>
                              <a:gd name="T23" fmla="*/ 8 h 24"/>
                              <a:gd name="T24" fmla="+- 0 93 69"/>
                              <a:gd name="T25" fmla="*/ T24 w 24"/>
                              <a:gd name="T26" fmla="+- 0 14 2"/>
                              <a:gd name="T27" fmla="*/ 14 h 24"/>
                              <a:gd name="T28" fmla="+- 0 93 69"/>
                              <a:gd name="T29" fmla="*/ T28 w 24"/>
                              <a:gd name="T30" fmla="+- 0 21 2"/>
                              <a:gd name="T31" fmla="*/ 21 h 24"/>
                              <a:gd name="T32" fmla="+- 0 88 69"/>
                              <a:gd name="T33" fmla="*/ T32 w 24"/>
                              <a:gd name="T34" fmla="+- 0 26 2"/>
                              <a:gd name="T35" fmla="*/ 26 h 24"/>
                              <a:gd name="T36" fmla="+- 0 81 69"/>
                              <a:gd name="T37" fmla="*/ T36 w 24"/>
                              <a:gd name="T38" fmla="+- 0 26 2"/>
                              <a:gd name="T39" fmla="*/ 26 h 24"/>
                              <a:gd name="T40" fmla="+- 0 74 69"/>
                              <a:gd name="T41" fmla="*/ T40 w 24"/>
                              <a:gd name="T42" fmla="+- 0 26 2"/>
                              <a:gd name="T43" fmla="*/ 26 h 24"/>
                              <a:gd name="T44" fmla="+- 0 69 69"/>
                              <a:gd name="T45" fmla="*/ T44 w 24"/>
                              <a:gd name="T46" fmla="+- 0 21 2"/>
                              <a:gd name="T47" fmla="*/ 21 h 24"/>
                              <a:gd name="T48" fmla="+- 0 69 69"/>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Freeform 3220"/>
                        <wps:cNvSpPr>
                          <a:spLocks/>
                        </wps:cNvSpPr>
                        <wps:spPr bwMode="auto">
                          <a:xfrm>
                            <a:off x="2" y="16"/>
                            <a:ext cx="24" cy="24"/>
                          </a:xfrm>
                          <a:custGeom>
                            <a:avLst/>
                            <a:gdLst>
                              <a:gd name="T0" fmla="+- 0 21 2"/>
                              <a:gd name="T1" fmla="*/ T0 w 24"/>
                              <a:gd name="T2" fmla="+- 0 16 16"/>
                              <a:gd name="T3" fmla="*/ 16 h 24"/>
                              <a:gd name="T4" fmla="+- 0 8 2"/>
                              <a:gd name="T5" fmla="*/ T4 w 24"/>
                              <a:gd name="T6" fmla="+- 0 16 16"/>
                              <a:gd name="T7" fmla="*/ 16 h 24"/>
                              <a:gd name="T8" fmla="+- 0 2 2"/>
                              <a:gd name="T9" fmla="*/ T8 w 24"/>
                              <a:gd name="T10" fmla="+- 0 22 16"/>
                              <a:gd name="T11" fmla="*/ 22 h 24"/>
                              <a:gd name="T12" fmla="+- 0 2 2"/>
                              <a:gd name="T13" fmla="*/ T12 w 24"/>
                              <a:gd name="T14" fmla="+- 0 35 16"/>
                              <a:gd name="T15" fmla="*/ 35 h 24"/>
                              <a:gd name="T16" fmla="+- 0 8 2"/>
                              <a:gd name="T17" fmla="*/ T16 w 24"/>
                              <a:gd name="T18" fmla="+- 0 40 16"/>
                              <a:gd name="T19" fmla="*/ 40 h 24"/>
                              <a:gd name="T20" fmla="+- 0 21 2"/>
                              <a:gd name="T21" fmla="*/ T20 w 24"/>
                              <a:gd name="T22" fmla="+- 0 40 16"/>
                              <a:gd name="T23" fmla="*/ 40 h 24"/>
                              <a:gd name="T24" fmla="+- 0 26 2"/>
                              <a:gd name="T25" fmla="*/ T24 w 24"/>
                              <a:gd name="T26" fmla="+- 0 35 16"/>
                              <a:gd name="T27" fmla="*/ 35 h 24"/>
                              <a:gd name="T28" fmla="+- 0 26 2"/>
                              <a:gd name="T29" fmla="*/ T28 w 24"/>
                              <a:gd name="T30" fmla="+- 0 22 16"/>
                              <a:gd name="T31" fmla="*/ 22 h 24"/>
                              <a:gd name="T32" fmla="+- 0 21 2"/>
                              <a:gd name="T33" fmla="*/ T32 w 24"/>
                              <a:gd name="T34" fmla="+- 0 16 16"/>
                              <a:gd name="T35" fmla="*/ 1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3221"/>
                        <wps:cNvSpPr>
                          <a:spLocks/>
                        </wps:cNvSpPr>
                        <wps:spPr bwMode="auto">
                          <a:xfrm>
                            <a:off x="2" y="16"/>
                            <a:ext cx="24" cy="24"/>
                          </a:xfrm>
                          <a:custGeom>
                            <a:avLst/>
                            <a:gdLst>
                              <a:gd name="T0" fmla="+- 0 2 2"/>
                              <a:gd name="T1" fmla="*/ T0 w 24"/>
                              <a:gd name="T2" fmla="+- 0 28 16"/>
                              <a:gd name="T3" fmla="*/ 28 h 24"/>
                              <a:gd name="T4" fmla="+- 0 2 2"/>
                              <a:gd name="T5" fmla="*/ T4 w 24"/>
                              <a:gd name="T6" fmla="+- 0 22 16"/>
                              <a:gd name="T7" fmla="*/ 22 h 24"/>
                              <a:gd name="T8" fmla="+- 0 8 2"/>
                              <a:gd name="T9" fmla="*/ T8 w 24"/>
                              <a:gd name="T10" fmla="+- 0 16 16"/>
                              <a:gd name="T11" fmla="*/ 16 h 24"/>
                              <a:gd name="T12" fmla="+- 0 14 2"/>
                              <a:gd name="T13" fmla="*/ T12 w 24"/>
                              <a:gd name="T14" fmla="+- 0 16 16"/>
                              <a:gd name="T15" fmla="*/ 16 h 24"/>
                              <a:gd name="T16" fmla="+- 0 21 2"/>
                              <a:gd name="T17" fmla="*/ T16 w 24"/>
                              <a:gd name="T18" fmla="+- 0 16 16"/>
                              <a:gd name="T19" fmla="*/ 16 h 24"/>
                              <a:gd name="T20" fmla="+- 0 26 2"/>
                              <a:gd name="T21" fmla="*/ T20 w 24"/>
                              <a:gd name="T22" fmla="+- 0 22 16"/>
                              <a:gd name="T23" fmla="*/ 22 h 24"/>
                              <a:gd name="T24" fmla="+- 0 26 2"/>
                              <a:gd name="T25" fmla="*/ T24 w 24"/>
                              <a:gd name="T26" fmla="+- 0 28 16"/>
                              <a:gd name="T27" fmla="*/ 28 h 24"/>
                              <a:gd name="T28" fmla="+- 0 26 2"/>
                              <a:gd name="T29" fmla="*/ T28 w 24"/>
                              <a:gd name="T30" fmla="+- 0 35 16"/>
                              <a:gd name="T31" fmla="*/ 35 h 24"/>
                              <a:gd name="T32" fmla="+- 0 21 2"/>
                              <a:gd name="T33" fmla="*/ T32 w 24"/>
                              <a:gd name="T34" fmla="+- 0 40 16"/>
                              <a:gd name="T35" fmla="*/ 40 h 24"/>
                              <a:gd name="T36" fmla="+- 0 14 2"/>
                              <a:gd name="T37" fmla="*/ T36 w 24"/>
                              <a:gd name="T38" fmla="+- 0 40 16"/>
                              <a:gd name="T39" fmla="*/ 40 h 24"/>
                              <a:gd name="T40" fmla="+- 0 8 2"/>
                              <a:gd name="T41" fmla="*/ T40 w 24"/>
                              <a:gd name="T42" fmla="+- 0 40 16"/>
                              <a:gd name="T43" fmla="*/ 40 h 24"/>
                              <a:gd name="T44" fmla="+- 0 2 2"/>
                              <a:gd name="T45" fmla="*/ T44 w 24"/>
                              <a:gd name="T46" fmla="+- 0 35 16"/>
                              <a:gd name="T47" fmla="*/ 35 h 24"/>
                              <a:gd name="T48" fmla="+- 0 2 2"/>
                              <a:gd name="T49" fmla="*/ T48 w 24"/>
                              <a:gd name="T50" fmla="+- 0 28 16"/>
                              <a:gd name="T51" fmla="*/ 2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817A55" id="Group 3217" o:spid="_x0000_s1026" style="width:4.8pt;height:2.15pt;mso-position-horizontal-relative:char;mso-position-vertical-relative:line" coordsize="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">
                <v:shape id="Freeform 3218" o:spid="_x0000_s1027" style="position:absolute;left:69;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" path="m19,l5,,,6,,19r5,5l19,24r5,-5l24,6,19,xe" fillcolor="red" stroked="f">
                  <v:path arrowok="t" o:connecttype="custom" o:connectlocs="19,2;5,2;0,8;0,21;5,26;19,26;24,21;24,8;19,2" o:connectangles="0,0,0,0,0,0,0,0,0"/>
                </v:shape>
                <v:shape id="Freeform 3219" o:spid="_x0000_s1028" style="position:absolute;left:69;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" path="m,12l,6,5,r7,l19,r5,6l24,12r,7l19,24r-7,l5,24,,19,,12e" filled="f" strokecolor="red" strokeweight=".07647mm">
                  <v:path arrowok="t" o:connecttype="custom" o:connectlocs="0,14;0,8;5,2;12,2;19,2;24,8;24,14;24,21;19,26;12,26;5,26;0,21;0,14" o:connectangles="0,0,0,0,0,0,0,0,0,0,0,0,0"/>
                </v:shape>
                <v:shape id="Freeform 3220" o:spid="_x0000_s1029" style="position:absolute;left: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" path="m19,l6,,,6,,19r6,5l19,24r5,-5l24,6,19,xe" fillcolor="red" stroked="f">
                  <v:path arrowok="t" o:connecttype="custom" o:connectlocs="19,16;6,16;0,22;0,35;6,40;19,40;24,35;24,22;19,16" o:connectangles="0,0,0,0,0,0,0,0,0"/>
                </v:shape>
                <v:shape id="Freeform 3221" o:spid="_x0000_s1030" style="position:absolute;left:2;top:1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" path="m,12l,6,6,r6,l19,r5,6l24,12r,7l19,24r-7,l6,24,,19,,12e" filled="f" strokecolor="red" strokeweight=".07647mm">
                  <v:path arrowok="t" o:connecttype="custom" o:connectlocs="0,28;0,22;6,16;12,16;19,16;24,22;24,28;24,35;19,40;12,40;6,40;0,35;0,28" o:connectangles="0,0,0,0,0,0,0,0,0,0,0,0,0"/>
                </v:shape>
                <w10:anchorlock/>
              </v:group>
            </w:pict>
          </mc:Fallback>
        </mc:AlternateContent>
      </w:r>
      <w:r w:rsidR="009B75EF">
        <w:rPr>
          <w:rFonts w:ascii="Arial"/>
          <w:position w:val="3"/>
          <w:sz w:val="4"/>
        </w:rPr>
        <w:tab/>
      </w:r>
      <w:r>
        <w:rPr>
          <w:rFonts w:ascii="Arial"/>
          <w:noProof/>
          <w:position w:val="3"/>
          <w:sz w:val="2"/>
        </w:rPr>
        <mc:AlternateContent>
          <mc:Choice Requires="wpg">
            <w:drawing>
              <wp:inline distT="0" distB="0" distL="0" distR="0" wp14:anchorId="663B66E4" wp14:editId="0FE72B66">
                <wp:extent cx="18415" cy="18415"/>
                <wp:effectExtent l="0" t="0" r="0" b="0"/>
                <wp:docPr id="655" name="Group 3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656" name="Freeform 3215"/>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3216"/>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2FD961" id="Group 3214"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">
                <v:shape id="Freeform 3215"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" path="m19,l6,,,6,,19r6,5l19,24r5,-5l24,6,19,xe" fillcolor="red" stroked="f">
                  <v:path arrowok="t" o:connecttype="custom" o:connectlocs="19,2;6,2;0,8;0,21;6,26;19,26;24,21;24,8;19,2" o:connectangles="0,0,0,0,0,0,0,0,0"/>
                </v:shape>
                <v:shape id="Freeform 3216"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w10:anchorlock/>
              </v:group>
            </w:pict>
          </mc:Fallback>
        </mc:AlternateContent>
      </w:r>
      <w:r w:rsidR="009B75EF">
        <w:rPr>
          <w:rFonts w:ascii="Arial"/>
          <w:position w:val="3"/>
          <w:sz w:val="2"/>
        </w:rPr>
        <w:tab/>
      </w:r>
      <w:r>
        <w:rPr>
          <w:rFonts w:ascii="Arial"/>
          <w:noProof/>
          <w:position w:val="3"/>
          <w:sz w:val="2"/>
        </w:rPr>
        <mc:AlternateContent>
          <mc:Choice Requires="wpg">
            <w:drawing>
              <wp:inline distT="0" distB="0" distL="0" distR="0" wp14:anchorId="3278911E" wp14:editId="5663F40E">
                <wp:extent cx="18415" cy="18415"/>
                <wp:effectExtent l="0" t="0" r="0" b="0"/>
                <wp:docPr id="652" name="Group 3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653" name="Freeform 3212"/>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3213"/>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30C30B" id="Group 3211"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">
                <v:shape id="Freeform 3212"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" path="m19,l6,,,6,,19r6,5l19,24r5,-5l24,6,19,xe" fillcolor="red" stroked="f">
                  <v:path arrowok="t" o:connecttype="custom" o:connectlocs="19,2;6,2;0,8;0,21;6,26;19,26;24,21;24,8;19,2" o:connectangles="0,0,0,0,0,0,0,0,0"/>
                </v:shape>
                <v:shape id="Freeform 3213"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w10:anchorlock/>
              </v:group>
            </w:pict>
          </mc:Fallback>
        </mc:AlternateContent>
      </w:r>
    </w:p>
    <w:p w14:paraId="3569FEE1" w14:textId="77777777" w:rsidR="005313F1" w:rsidRDefault="00090D17">
      <w:pPr>
        <w:pStyle w:val="BodyText"/>
        <w:spacing w:line="29" w:lineRule="exact"/>
        <w:ind w:left="4805"/>
        <w:rPr>
          <w:rFonts w:ascii="Arial"/>
          <w:sz w:val="2"/>
        </w:rPr>
      </w:pPr>
      <w:r>
        <w:rPr>
          <w:rFonts w:ascii="Arial"/>
          <w:noProof/>
          <w:sz w:val="2"/>
        </w:rPr>
        <mc:AlternateContent>
          <mc:Choice Requires="wpg">
            <w:drawing>
              <wp:inline distT="0" distB="0" distL="0" distR="0" wp14:anchorId="539693DA" wp14:editId="52B2F912">
                <wp:extent cx="18415" cy="18415"/>
                <wp:effectExtent l="0" t="0" r="0" b="0"/>
                <wp:docPr id="649" name="Group 3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0" y="0"/>
                          <a:chExt cx="29" cy="29"/>
                        </a:xfrm>
                      </wpg:grpSpPr>
                      <wps:wsp>
                        <wps:cNvPr id="650" name="Freeform 3209"/>
                        <wps:cNvSpPr>
                          <a:spLocks/>
                        </wps:cNvSpPr>
                        <wps:spPr bwMode="auto">
                          <a:xfrm>
                            <a:off x="2" y="2"/>
                            <a:ext cx="24" cy="24"/>
                          </a:xfrm>
                          <a:custGeom>
                            <a:avLst/>
                            <a:gdLst>
                              <a:gd name="T0" fmla="+- 0 21 2"/>
                              <a:gd name="T1" fmla="*/ T0 w 24"/>
                              <a:gd name="T2" fmla="+- 0 2 2"/>
                              <a:gd name="T3" fmla="*/ 2 h 24"/>
                              <a:gd name="T4" fmla="+- 0 8 2"/>
                              <a:gd name="T5" fmla="*/ T4 w 24"/>
                              <a:gd name="T6" fmla="+- 0 2 2"/>
                              <a:gd name="T7" fmla="*/ 2 h 24"/>
                              <a:gd name="T8" fmla="+- 0 2 2"/>
                              <a:gd name="T9" fmla="*/ T8 w 24"/>
                              <a:gd name="T10" fmla="+- 0 8 2"/>
                              <a:gd name="T11" fmla="*/ 8 h 24"/>
                              <a:gd name="T12" fmla="+- 0 2 2"/>
                              <a:gd name="T13" fmla="*/ T12 w 24"/>
                              <a:gd name="T14" fmla="+- 0 21 2"/>
                              <a:gd name="T15" fmla="*/ 21 h 24"/>
                              <a:gd name="T16" fmla="+- 0 8 2"/>
                              <a:gd name="T17" fmla="*/ T16 w 24"/>
                              <a:gd name="T18" fmla="+- 0 26 2"/>
                              <a:gd name="T19" fmla="*/ 26 h 24"/>
                              <a:gd name="T20" fmla="+- 0 21 2"/>
                              <a:gd name="T21" fmla="*/ T20 w 24"/>
                              <a:gd name="T22" fmla="+- 0 26 2"/>
                              <a:gd name="T23" fmla="*/ 26 h 24"/>
                              <a:gd name="T24" fmla="+- 0 26 2"/>
                              <a:gd name="T25" fmla="*/ T24 w 24"/>
                              <a:gd name="T26" fmla="+- 0 21 2"/>
                              <a:gd name="T27" fmla="*/ 21 h 24"/>
                              <a:gd name="T28" fmla="+- 0 26 2"/>
                              <a:gd name="T29" fmla="*/ T28 w 24"/>
                              <a:gd name="T30" fmla="+- 0 8 2"/>
                              <a:gd name="T31" fmla="*/ 8 h 24"/>
                              <a:gd name="T32" fmla="+- 0 21 2"/>
                              <a:gd name="T33" fmla="*/ T32 w 24"/>
                              <a:gd name="T34" fmla="+- 0 2 2"/>
                              <a:gd name="T35" fmla="*/ 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3210"/>
                        <wps:cNvSpPr>
                          <a:spLocks/>
                        </wps:cNvSpPr>
                        <wps:spPr bwMode="auto">
                          <a:xfrm>
                            <a:off x="2" y="2"/>
                            <a:ext cx="24" cy="24"/>
                          </a:xfrm>
                          <a:custGeom>
                            <a:avLst/>
                            <a:gdLst>
                              <a:gd name="T0" fmla="+- 0 2 2"/>
                              <a:gd name="T1" fmla="*/ T0 w 24"/>
                              <a:gd name="T2" fmla="+- 0 14 2"/>
                              <a:gd name="T3" fmla="*/ 14 h 24"/>
                              <a:gd name="T4" fmla="+- 0 2 2"/>
                              <a:gd name="T5" fmla="*/ T4 w 24"/>
                              <a:gd name="T6" fmla="+- 0 8 2"/>
                              <a:gd name="T7" fmla="*/ 8 h 24"/>
                              <a:gd name="T8" fmla="+- 0 8 2"/>
                              <a:gd name="T9" fmla="*/ T8 w 24"/>
                              <a:gd name="T10" fmla="+- 0 2 2"/>
                              <a:gd name="T11" fmla="*/ 2 h 24"/>
                              <a:gd name="T12" fmla="+- 0 14 2"/>
                              <a:gd name="T13" fmla="*/ T12 w 24"/>
                              <a:gd name="T14" fmla="+- 0 2 2"/>
                              <a:gd name="T15" fmla="*/ 2 h 24"/>
                              <a:gd name="T16" fmla="+- 0 21 2"/>
                              <a:gd name="T17" fmla="*/ T16 w 24"/>
                              <a:gd name="T18" fmla="+- 0 2 2"/>
                              <a:gd name="T19" fmla="*/ 2 h 24"/>
                              <a:gd name="T20" fmla="+- 0 26 2"/>
                              <a:gd name="T21" fmla="*/ T20 w 24"/>
                              <a:gd name="T22" fmla="+- 0 8 2"/>
                              <a:gd name="T23" fmla="*/ 8 h 24"/>
                              <a:gd name="T24" fmla="+- 0 26 2"/>
                              <a:gd name="T25" fmla="*/ T24 w 24"/>
                              <a:gd name="T26" fmla="+- 0 14 2"/>
                              <a:gd name="T27" fmla="*/ 14 h 24"/>
                              <a:gd name="T28" fmla="+- 0 26 2"/>
                              <a:gd name="T29" fmla="*/ T28 w 24"/>
                              <a:gd name="T30" fmla="+- 0 21 2"/>
                              <a:gd name="T31" fmla="*/ 21 h 24"/>
                              <a:gd name="T32" fmla="+- 0 21 2"/>
                              <a:gd name="T33" fmla="*/ T32 w 24"/>
                              <a:gd name="T34" fmla="+- 0 26 2"/>
                              <a:gd name="T35" fmla="*/ 26 h 24"/>
                              <a:gd name="T36" fmla="+- 0 14 2"/>
                              <a:gd name="T37" fmla="*/ T36 w 24"/>
                              <a:gd name="T38" fmla="+- 0 26 2"/>
                              <a:gd name="T39" fmla="*/ 26 h 24"/>
                              <a:gd name="T40" fmla="+- 0 8 2"/>
                              <a:gd name="T41" fmla="*/ T40 w 24"/>
                              <a:gd name="T42" fmla="+- 0 26 2"/>
                              <a:gd name="T43" fmla="*/ 26 h 24"/>
                              <a:gd name="T44" fmla="+- 0 2 2"/>
                              <a:gd name="T45" fmla="*/ T44 w 24"/>
                              <a:gd name="T46" fmla="+- 0 21 2"/>
                              <a:gd name="T47" fmla="*/ 21 h 24"/>
                              <a:gd name="T48" fmla="+- 0 2 2"/>
                              <a:gd name="T49" fmla="*/ T48 w 24"/>
                              <a:gd name="T50" fmla="+- 0 14 2"/>
                              <a:gd name="T51" fmla="*/ 1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B56351" id="Group 3208" o:spid="_x0000_s1026" style="width:1.45pt;height:1.45pt;mso-position-horizontal-relative:char;mso-position-vertical-relative:line"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">
                <v:shape id="Freeform 3209" o:spid="_x0000_s1027"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" path="m19,l6,,,6,,19r6,5l19,24r5,-5l24,6,19,xe" fillcolor="red" stroked="f">
                  <v:path arrowok="t" o:connecttype="custom" o:connectlocs="19,2;6,2;0,8;0,21;6,26;19,26;24,21;24,8;19,2" o:connectangles="0,0,0,0,0,0,0,0,0"/>
                </v:shape>
                <v:shape id="Freeform 3210" o:spid="_x0000_s1028" style="position:absolute;left:2;top: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" path="m,12l,6,6,r6,l19,r5,6l24,12r,7l19,24r-7,l6,24,,19,,12e" filled="f" strokecolor="red" strokeweight=".07647mm">
                  <v:path arrowok="t" o:connecttype="custom" o:connectlocs="0,14;0,8;6,2;12,2;19,2;24,8;24,14;24,21;19,26;12,26;6,26;0,21;0,14" o:connectangles="0,0,0,0,0,0,0,0,0,0,0,0,0"/>
                </v:shape>
                <w10:anchorlock/>
              </v:group>
            </w:pict>
          </mc:Fallback>
        </mc:AlternateContent>
      </w:r>
    </w:p>
    <w:p w14:paraId="3E63C645" w14:textId="77777777" w:rsidR="005313F1" w:rsidRDefault="00090D17">
      <w:pPr>
        <w:pStyle w:val="BodyText"/>
        <w:spacing w:before="5"/>
        <w:rPr>
          <w:rFonts w:ascii="Arial"/>
          <w:sz w:val="26"/>
        </w:rPr>
      </w:pPr>
      <w:r>
        <w:rPr>
          <w:noProof/>
        </w:rPr>
        <mc:AlternateContent>
          <mc:Choice Requires="wpg">
            <w:drawing>
              <wp:anchor distT="0" distB="0" distL="0" distR="0" simplePos="0" relativeHeight="13256" behindDoc="0" locked="0" layoutInCell="1" allowOverlap="1" wp14:anchorId="370A1071" wp14:editId="18257DEB">
                <wp:simplePos x="0" y="0"/>
                <wp:positionH relativeFrom="page">
                  <wp:posOffset>4327525</wp:posOffset>
                </wp:positionH>
                <wp:positionV relativeFrom="paragraph">
                  <wp:posOffset>218440</wp:posOffset>
                </wp:positionV>
                <wp:extent cx="18415" cy="18415"/>
                <wp:effectExtent l="0" t="0" r="0" b="0"/>
                <wp:wrapTopAndBottom/>
                <wp:docPr id="646" name="Group 3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815" y="344"/>
                          <a:chExt cx="29" cy="29"/>
                        </a:xfrm>
                      </wpg:grpSpPr>
                      <wps:wsp>
                        <wps:cNvPr id="647" name="Freeform 3206"/>
                        <wps:cNvSpPr>
                          <a:spLocks/>
                        </wps:cNvSpPr>
                        <wps:spPr bwMode="auto">
                          <a:xfrm>
                            <a:off x="6816" y="346"/>
                            <a:ext cx="24" cy="24"/>
                          </a:xfrm>
                          <a:custGeom>
                            <a:avLst/>
                            <a:gdLst>
                              <a:gd name="T0" fmla="+- 0 6835 6817"/>
                              <a:gd name="T1" fmla="*/ T0 w 24"/>
                              <a:gd name="T2" fmla="+- 0 346 346"/>
                              <a:gd name="T3" fmla="*/ 346 h 24"/>
                              <a:gd name="T4" fmla="+- 0 6822 6817"/>
                              <a:gd name="T5" fmla="*/ T4 w 24"/>
                              <a:gd name="T6" fmla="+- 0 346 346"/>
                              <a:gd name="T7" fmla="*/ 346 h 24"/>
                              <a:gd name="T8" fmla="+- 0 6817 6817"/>
                              <a:gd name="T9" fmla="*/ T8 w 24"/>
                              <a:gd name="T10" fmla="+- 0 352 346"/>
                              <a:gd name="T11" fmla="*/ 352 h 24"/>
                              <a:gd name="T12" fmla="+- 0 6817 6817"/>
                              <a:gd name="T13" fmla="*/ T12 w 24"/>
                              <a:gd name="T14" fmla="+- 0 365 346"/>
                              <a:gd name="T15" fmla="*/ 365 h 24"/>
                              <a:gd name="T16" fmla="+- 0 6822 6817"/>
                              <a:gd name="T17" fmla="*/ T16 w 24"/>
                              <a:gd name="T18" fmla="+- 0 370 346"/>
                              <a:gd name="T19" fmla="*/ 370 h 24"/>
                              <a:gd name="T20" fmla="+- 0 6835 6817"/>
                              <a:gd name="T21" fmla="*/ T20 w 24"/>
                              <a:gd name="T22" fmla="+- 0 370 346"/>
                              <a:gd name="T23" fmla="*/ 370 h 24"/>
                              <a:gd name="T24" fmla="+- 0 6841 6817"/>
                              <a:gd name="T25" fmla="*/ T24 w 24"/>
                              <a:gd name="T26" fmla="+- 0 365 346"/>
                              <a:gd name="T27" fmla="*/ 365 h 24"/>
                              <a:gd name="T28" fmla="+- 0 6841 6817"/>
                              <a:gd name="T29" fmla="*/ T28 w 24"/>
                              <a:gd name="T30" fmla="+- 0 352 346"/>
                              <a:gd name="T31" fmla="*/ 352 h 24"/>
                              <a:gd name="T32" fmla="+- 0 6835 6817"/>
                              <a:gd name="T33" fmla="*/ T32 w 24"/>
                              <a:gd name="T34" fmla="+- 0 346 346"/>
                              <a:gd name="T35" fmla="*/ 34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Freeform 3207"/>
                        <wps:cNvSpPr>
                          <a:spLocks/>
                        </wps:cNvSpPr>
                        <wps:spPr bwMode="auto">
                          <a:xfrm>
                            <a:off x="6816" y="346"/>
                            <a:ext cx="24" cy="24"/>
                          </a:xfrm>
                          <a:custGeom>
                            <a:avLst/>
                            <a:gdLst>
                              <a:gd name="T0" fmla="+- 0 6817 6817"/>
                              <a:gd name="T1" fmla="*/ T0 w 24"/>
                              <a:gd name="T2" fmla="+- 0 358 346"/>
                              <a:gd name="T3" fmla="*/ 358 h 24"/>
                              <a:gd name="T4" fmla="+- 0 6817 6817"/>
                              <a:gd name="T5" fmla="*/ T4 w 24"/>
                              <a:gd name="T6" fmla="+- 0 352 346"/>
                              <a:gd name="T7" fmla="*/ 352 h 24"/>
                              <a:gd name="T8" fmla="+- 0 6822 6817"/>
                              <a:gd name="T9" fmla="*/ T8 w 24"/>
                              <a:gd name="T10" fmla="+- 0 346 346"/>
                              <a:gd name="T11" fmla="*/ 346 h 24"/>
                              <a:gd name="T12" fmla="+- 0 6829 6817"/>
                              <a:gd name="T13" fmla="*/ T12 w 24"/>
                              <a:gd name="T14" fmla="+- 0 346 346"/>
                              <a:gd name="T15" fmla="*/ 346 h 24"/>
                              <a:gd name="T16" fmla="+- 0 6835 6817"/>
                              <a:gd name="T17" fmla="*/ T16 w 24"/>
                              <a:gd name="T18" fmla="+- 0 346 346"/>
                              <a:gd name="T19" fmla="*/ 346 h 24"/>
                              <a:gd name="T20" fmla="+- 0 6841 6817"/>
                              <a:gd name="T21" fmla="*/ T20 w 24"/>
                              <a:gd name="T22" fmla="+- 0 352 346"/>
                              <a:gd name="T23" fmla="*/ 352 h 24"/>
                              <a:gd name="T24" fmla="+- 0 6841 6817"/>
                              <a:gd name="T25" fmla="*/ T24 w 24"/>
                              <a:gd name="T26" fmla="+- 0 358 346"/>
                              <a:gd name="T27" fmla="*/ 358 h 24"/>
                              <a:gd name="T28" fmla="+- 0 6841 6817"/>
                              <a:gd name="T29" fmla="*/ T28 w 24"/>
                              <a:gd name="T30" fmla="+- 0 365 346"/>
                              <a:gd name="T31" fmla="*/ 365 h 24"/>
                              <a:gd name="T32" fmla="+- 0 6835 6817"/>
                              <a:gd name="T33" fmla="*/ T32 w 24"/>
                              <a:gd name="T34" fmla="+- 0 370 346"/>
                              <a:gd name="T35" fmla="*/ 370 h 24"/>
                              <a:gd name="T36" fmla="+- 0 6829 6817"/>
                              <a:gd name="T37" fmla="*/ T36 w 24"/>
                              <a:gd name="T38" fmla="+- 0 370 346"/>
                              <a:gd name="T39" fmla="*/ 370 h 24"/>
                              <a:gd name="T40" fmla="+- 0 6822 6817"/>
                              <a:gd name="T41" fmla="*/ T40 w 24"/>
                              <a:gd name="T42" fmla="+- 0 370 346"/>
                              <a:gd name="T43" fmla="*/ 370 h 24"/>
                              <a:gd name="T44" fmla="+- 0 6817 6817"/>
                              <a:gd name="T45" fmla="*/ T44 w 24"/>
                              <a:gd name="T46" fmla="+- 0 365 346"/>
                              <a:gd name="T47" fmla="*/ 365 h 24"/>
                              <a:gd name="T48" fmla="+- 0 6817 6817"/>
                              <a:gd name="T49" fmla="*/ T48 w 24"/>
                              <a:gd name="T50" fmla="+- 0 358 346"/>
                              <a:gd name="T51" fmla="*/ 35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75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DF833D5" id="Group 3205" o:spid="_x0000_s1026" style="position:absolute;margin-left:340.75pt;margin-top:17.2pt;width:1.45pt;height:1.45pt;z-index:13256;mso-wrap-distance-left:0;mso-wrap-distance-right:0;mso-position-horizontal-relative:page" coordorigin="6815,344"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">
                <v:shape id="Freeform 3206" o:spid="_x0000_s1027" style="position:absolute;left:6816;top:34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" path="m18,l5,,,6,,19r5,5l18,24r6,-5l24,6,18,xe" fillcolor="#bdbdbd" stroked="f">
                  <v:path arrowok="t" o:connecttype="custom" o:connectlocs="18,346;5,346;0,352;0,365;5,370;18,370;24,365;24,352;18,346" o:connectangles="0,0,0,0,0,0,0,0,0"/>
                </v:shape>
                <v:shape id="Freeform 3207" o:spid="_x0000_s1028" style="position:absolute;left:6816;top:34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" path="m,12l,6,5,r7,l18,r6,6l24,12r,7l18,24r-6,l5,24,,19,,12e" filled="f" strokecolor="#bdbdbd" strokeweight=".07647mm">
                  <v:path arrowok="t" o:connecttype="custom" o:connectlocs="0,358;0,352;5,346;12,346;18,346;24,352;24,358;24,365;18,370;12,370;5,370;0,365;0,358" o:connectangles="0,0,0,0,0,0,0,0,0,0,0,0,0"/>
                </v:shape>
                <w10:wrap type="topAndBottom" anchorx="page"/>
              </v:group>
            </w:pict>
          </mc:Fallback>
        </mc:AlternateContent>
      </w:r>
    </w:p>
    <w:p w14:paraId="14BA1851" w14:textId="77777777" w:rsidR="005313F1" w:rsidRDefault="009B75EF">
      <w:pPr>
        <w:spacing w:before="117" w:after="86"/>
        <w:ind w:left="2565"/>
        <w:rPr>
          <w:rFonts w:ascii="Arial"/>
          <w:sz w:val="14"/>
        </w:rPr>
      </w:pPr>
      <w:r>
        <w:rPr>
          <w:rFonts w:ascii="Arial"/>
          <w:w w:val="104"/>
          <w:sz w:val="14"/>
        </w:rPr>
        <w:t>0</w:t>
      </w:r>
    </w:p>
    <w:p w14:paraId="42438755" w14:textId="77777777" w:rsidR="005313F1" w:rsidRDefault="00090D17">
      <w:pPr>
        <w:tabs>
          <w:tab w:val="left" w:pos="3305"/>
          <w:tab w:val="left" w:pos="3709"/>
          <w:tab w:val="left" w:pos="4112"/>
          <w:tab w:val="left" w:pos="4516"/>
          <w:tab w:val="left" w:pos="4919"/>
          <w:tab w:val="left" w:pos="5323"/>
          <w:tab w:val="left" w:pos="5726"/>
          <w:tab w:val="left" w:pos="6130"/>
          <w:tab w:val="left" w:pos="6533"/>
        </w:tabs>
        <w:spacing w:line="29" w:lineRule="exact"/>
        <w:ind w:left="2902"/>
        <w:rPr>
          <w:rFonts w:ascii="Arial"/>
          <w:sz w:val="2"/>
        </w:rPr>
      </w:pPr>
      <w:r>
        <w:rPr>
          <w:rFonts w:ascii="Arial"/>
          <w:noProof/>
          <w:sz w:val="2"/>
        </w:rPr>
        <mc:AlternateContent>
          <mc:Choice Requires="wpg">
            <w:drawing>
              <wp:inline distT="0" distB="0" distL="0" distR="0" wp14:anchorId="715C630E" wp14:editId="00510341">
                <wp:extent cx="4445" cy="13970"/>
                <wp:effectExtent l="0" t="0" r="0" b="0"/>
                <wp:docPr id="644" name="Group 3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45" name="Line 3204"/>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8C1231" id="Group 3203"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">
                <v:line id="Line 3204"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EF68F22" wp14:editId="13DDDFE0">
                <wp:extent cx="4445" cy="13970"/>
                <wp:effectExtent l="0" t="0" r="0" b="0"/>
                <wp:docPr id="642" name="Group 3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43" name="Line 3202"/>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AEB75B" id="Group 3201"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">
                <v:line id="Line 3202"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41E2520B" wp14:editId="22723648">
                <wp:extent cx="4445" cy="13970"/>
                <wp:effectExtent l="0" t="0" r="0" b="0"/>
                <wp:docPr id="640" name="Group 3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41" name="Line 3200"/>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D97F83" id="Group 3199"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">
                <v:line id="Line 3200"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2992A2C" wp14:editId="18F38E70">
                <wp:extent cx="4445" cy="13970"/>
                <wp:effectExtent l="0" t="0" r="0" b="0"/>
                <wp:docPr id="638" name="Group 3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39" name="Line 3198"/>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C53088" id="Group 3197"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">
                <v:line id="Line 3198"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52AC17DB" wp14:editId="2F1C1D1A">
                <wp:extent cx="4445" cy="13970"/>
                <wp:effectExtent l="0" t="0" r="0" b="0"/>
                <wp:docPr id="636" name="Group 3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37" name="Line 3196"/>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6E72C4" id="Group 3195"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">
                <v:line id="Line 3196"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6495418A" wp14:editId="4D0035D5">
                <wp:extent cx="4445" cy="13970"/>
                <wp:effectExtent l="0" t="0" r="0" b="0"/>
                <wp:docPr id="634" name="Group 3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35" name="Line 3194"/>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1BFE4C" id="Group 3193"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">
                <v:line id="Line 3194"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1C1DF908" wp14:editId="44E77AC7">
                <wp:extent cx="4445" cy="13970"/>
                <wp:effectExtent l="0" t="0" r="0" b="0"/>
                <wp:docPr id="632" name="Group 3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33" name="Line 3192"/>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D241EFB" id="Group 3191"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">
                <v:line id="Line 3192"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7F5DFA15" wp14:editId="534FF702">
                <wp:extent cx="4445" cy="13970"/>
                <wp:effectExtent l="0" t="0" r="0" b="0"/>
                <wp:docPr id="630" name="Group 3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31" name="Line 3190"/>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CC7F3A" id="Group 3189"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">
                <v:line id="Line 3190"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3DC3D979" wp14:editId="1D7AD751">
                <wp:extent cx="4445" cy="13970"/>
                <wp:effectExtent l="0" t="0" r="0" b="0"/>
                <wp:docPr id="628" name="Group 3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29" name="Line 3188"/>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8F223E" id="Group 3187"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">
                <v:line id="Line 3188"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" strokeweight=".11525mm">
                  <o:lock v:ext="edit" shapetype="f"/>
                </v:line>
                <w10:anchorlock/>
              </v:group>
            </w:pict>
          </mc:Fallback>
        </mc:AlternateContent>
      </w:r>
      <w:r w:rsidR="009B75EF">
        <w:rPr>
          <w:rFonts w:ascii="Arial"/>
          <w:sz w:val="2"/>
        </w:rPr>
        <w:tab/>
      </w:r>
      <w:r>
        <w:rPr>
          <w:rFonts w:ascii="Arial"/>
          <w:noProof/>
          <w:sz w:val="2"/>
        </w:rPr>
        <mc:AlternateContent>
          <mc:Choice Requires="wpg">
            <w:drawing>
              <wp:inline distT="0" distB="0" distL="0" distR="0" wp14:anchorId="0CA30889" wp14:editId="658B1588">
                <wp:extent cx="4445" cy="13970"/>
                <wp:effectExtent l="0" t="0" r="0" b="0"/>
                <wp:docPr id="626" name="Group 3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3970"/>
                          <a:chOff x="0" y="0"/>
                          <a:chExt cx="7" cy="22"/>
                        </a:xfrm>
                      </wpg:grpSpPr>
                      <wps:wsp>
                        <wps:cNvPr id="627" name="Line 3186"/>
                        <wps:cNvCnPr>
                          <a:cxnSpLocks/>
                        </wps:cNvCnPr>
                        <wps:spPr bwMode="auto">
                          <a:xfrm>
                            <a:off x="3" y="21"/>
                            <a:ext cx="0"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F57316" id="Group 3185" o:spid="_x0000_s1026" style="width:.35pt;height:1.1pt;mso-position-horizontal-relative:char;mso-position-vertical-relative:line" coordsize="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">
                <v:line id="Line 3186" o:spid="_x0000_s1027" style="position:absolute;visibility:visible;mso-wrap-style:square" from="3,21" to="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" strokeweight=".11525mm">
                  <o:lock v:ext="edit" shapetype="f"/>
                </v:line>
                <w10:anchorlock/>
              </v:group>
            </w:pict>
          </mc:Fallback>
        </mc:AlternateContent>
      </w:r>
    </w:p>
    <w:p w14:paraId="33ABB2A7" w14:textId="77777777" w:rsidR="005313F1" w:rsidRDefault="00090D17">
      <w:pPr>
        <w:tabs>
          <w:tab w:val="left" w:pos="403"/>
          <w:tab w:val="left" w:pos="806"/>
          <w:tab w:val="left" w:pos="1231"/>
          <w:tab w:val="left" w:pos="1635"/>
          <w:tab w:val="left" w:pos="2038"/>
          <w:tab w:val="left" w:pos="2441"/>
          <w:tab w:val="left" w:pos="2845"/>
          <w:tab w:val="left" w:pos="3248"/>
          <w:tab w:val="left" w:pos="3652"/>
        </w:tabs>
        <w:spacing w:before="9"/>
        <w:ind w:right="796"/>
        <w:jc w:val="center"/>
        <w:rPr>
          <w:rFonts w:ascii="Arial" w:hAnsi="Arial"/>
          <w:sz w:val="14"/>
        </w:rPr>
      </w:pPr>
      <w:r>
        <w:rPr>
          <w:noProof/>
        </w:rPr>
        <mc:AlternateContent>
          <mc:Choice Requires="wpg">
            <w:drawing>
              <wp:anchor distT="0" distB="0" distL="114300" distR="114300" simplePos="0" relativeHeight="16120" behindDoc="0" locked="0" layoutInCell="1" allowOverlap="1" wp14:anchorId="23C5F13A" wp14:editId="7BC40A58">
                <wp:simplePos x="0" y="0"/>
                <wp:positionH relativeFrom="page">
                  <wp:posOffset>3175635</wp:posOffset>
                </wp:positionH>
                <wp:positionV relativeFrom="paragraph">
                  <wp:posOffset>-427355</wp:posOffset>
                </wp:positionV>
                <wp:extent cx="1027430" cy="328295"/>
                <wp:effectExtent l="0" t="0" r="0" b="0"/>
                <wp:wrapNone/>
                <wp:docPr id="620" name="Group 3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7430" cy="328295"/>
                          <a:chOff x="5001" y="-673"/>
                          <a:chExt cx="1618" cy="517"/>
                        </a:xfrm>
                      </wpg:grpSpPr>
                      <pic:pic xmlns:pic="http://schemas.openxmlformats.org/drawingml/2006/picture">
                        <pic:nvPicPr>
                          <pic:cNvPr id="621" name="Picture 3180"/>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5000" y="-673"/>
                            <a:ext cx="1618" cy="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Freeform 3181"/>
                        <wps:cNvSpPr>
                          <a:spLocks/>
                        </wps:cNvSpPr>
                        <wps:spPr bwMode="auto">
                          <a:xfrm>
                            <a:off x="6564" y="-627"/>
                            <a:ext cx="24" cy="24"/>
                          </a:xfrm>
                          <a:custGeom>
                            <a:avLst/>
                            <a:gdLst>
                              <a:gd name="T0" fmla="+- 0 6583 6565"/>
                              <a:gd name="T1" fmla="*/ T0 w 24"/>
                              <a:gd name="T2" fmla="+- 0 -627 -627"/>
                              <a:gd name="T3" fmla="*/ -627 h 24"/>
                              <a:gd name="T4" fmla="+- 0 6570 6565"/>
                              <a:gd name="T5" fmla="*/ T4 w 24"/>
                              <a:gd name="T6" fmla="+- 0 -627 -627"/>
                              <a:gd name="T7" fmla="*/ -627 h 24"/>
                              <a:gd name="T8" fmla="+- 0 6565 6565"/>
                              <a:gd name="T9" fmla="*/ T8 w 24"/>
                              <a:gd name="T10" fmla="+- 0 -621 -627"/>
                              <a:gd name="T11" fmla="*/ -621 h 24"/>
                              <a:gd name="T12" fmla="+- 0 6565 6565"/>
                              <a:gd name="T13" fmla="*/ T12 w 24"/>
                              <a:gd name="T14" fmla="+- 0 -608 -627"/>
                              <a:gd name="T15" fmla="*/ -608 h 24"/>
                              <a:gd name="T16" fmla="+- 0 6570 6565"/>
                              <a:gd name="T17" fmla="*/ T16 w 24"/>
                              <a:gd name="T18" fmla="+- 0 -603 -627"/>
                              <a:gd name="T19" fmla="*/ -603 h 24"/>
                              <a:gd name="T20" fmla="+- 0 6583 6565"/>
                              <a:gd name="T21" fmla="*/ T20 w 24"/>
                              <a:gd name="T22" fmla="+- 0 -603 -627"/>
                              <a:gd name="T23" fmla="*/ -603 h 24"/>
                              <a:gd name="T24" fmla="+- 0 6589 6565"/>
                              <a:gd name="T25" fmla="*/ T24 w 24"/>
                              <a:gd name="T26" fmla="+- 0 -608 -627"/>
                              <a:gd name="T27" fmla="*/ -608 h 24"/>
                              <a:gd name="T28" fmla="+- 0 6589 6565"/>
                              <a:gd name="T29" fmla="*/ T28 w 24"/>
                              <a:gd name="T30" fmla="+- 0 -621 -627"/>
                              <a:gd name="T31" fmla="*/ -621 h 24"/>
                              <a:gd name="T32" fmla="+- 0 6583 6565"/>
                              <a:gd name="T33" fmla="*/ T32 w 24"/>
                              <a:gd name="T34" fmla="+- 0 -627 -627"/>
                              <a:gd name="T35" fmla="*/ -6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3182"/>
                        <wps:cNvSpPr>
                          <a:spLocks/>
                        </wps:cNvSpPr>
                        <wps:spPr bwMode="auto">
                          <a:xfrm>
                            <a:off x="6564" y="-627"/>
                            <a:ext cx="24" cy="24"/>
                          </a:xfrm>
                          <a:custGeom>
                            <a:avLst/>
                            <a:gdLst>
                              <a:gd name="T0" fmla="+- 0 6565 6565"/>
                              <a:gd name="T1" fmla="*/ T0 w 24"/>
                              <a:gd name="T2" fmla="+- 0 -615 -627"/>
                              <a:gd name="T3" fmla="*/ -615 h 24"/>
                              <a:gd name="T4" fmla="+- 0 6565 6565"/>
                              <a:gd name="T5" fmla="*/ T4 w 24"/>
                              <a:gd name="T6" fmla="+- 0 -621 -627"/>
                              <a:gd name="T7" fmla="*/ -621 h 24"/>
                              <a:gd name="T8" fmla="+- 0 6570 6565"/>
                              <a:gd name="T9" fmla="*/ T8 w 24"/>
                              <a:gd name="T10" fmla="+- 0 -627 -627"/>
                              <a:gd name="T11" fmla="*/ -627 h 24"/>
                              <a:gd name="T12" fmla="+- 0 6577 6565"/>
                              <a:gd name="T13" fmla="*/ T12 w 24"/>
                              <a:gd name="T14" fmla="+- 0 -627 -627"/>
                              <a:gd name="T15" fmla="*/ -627 h 24"/>
                              <a:gd name="T16" fmla="+- 0 6583 6565"/>
                              <a:gd name="T17" fmla="*/ T16 w 24"/>
                              <a:gd name="T18" fmla="+- 0 -627 -627"/>
                              <a:gd name="T19" fmla="*/ -627 h 24"/>
                              <a:gd name="T20" fmla="+- 0 6589 6565"/>
                              <a:gd name="T21" fmla="*/ T20 w 24"/>
                              <a:gd name="T22" fmla="+- 0 -621 -627"/>
                              <a:gd name="T23" fmla="*/ -621 h 24"/>
                              <a:gd name="T24" fmla="+- 0 6589 6565"/>
                              <a:gd name="T25" fmla="*/ T24 w 24"/>
                              <a:gd name="T26" fmla="+- 0 -615 -627"/>
                              <a:gd name="T27" fmla="*/ -615 h 24"/>
                              <a:gd name="T28" fmla="+- 0 6589 6565"/>
                              <a:gd name="T29" fmla="*/ T28 w 24"/>
                              <a:gd name="T30" fmla="+- 0 -608 -627"/>
                              <a:gd name="T31" fmla="*/ -608 h 24"/>
                              <a:gd name="T32" fmla="+- 0 6583 6565"/>
                              <a:gd name="T33" fmla="*/ T32 w 24"/>
                              <a:gd name="T34" fmla="+- 0 -603 -627"/>
                              <a:gd name="T35" fmla="*/ -603 h 24"/>
                              <a:gd name="T36" fmla="+- 0 6577 6565"/>
                              <a:gd name="T37" fmla="*/ T36 w 24"/>
                              <a:gd name="T38" fmla="+- 0 -603 -627"/>
                              <a:gd name="T39" fmla="*/ -603 h 24"/>
                              <a:gd name="T40" fmla="+- 0 6570 6565"/>
                              <a:gd name="T41" fmla="*/ T40 w 24"/>
                              <a:gd name="T42" fmla="+- 0 -603 -627"/>
                              <a:gd name="T43" fmla="*/ -603 h 24"/>
                              <a:gd name="T44" fmla="+- 0 6565 6565"/>
                              <a:gd name="T45" fmla="*/ T44 w 24"/>
                              <a:gd name="T46" fmla="+- 0 -608 -627"/>
                              <a:gd name="T47" fmla="*/ -608 h 24"/>
                              <a:gd name="T48" fmla="+- 0 6565 6565"/>
                              <a:gd name="T49" fmla="*/ T48 w 24"/>
                              <a:gd name="T50" fmla="+- 0 -615 -627"/>
                              <a:gd name="T51" fmla="*/ -6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753">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Freeform 3183"/>
                        <wps:cNvSpPr>
                          <a:spLocks/>
                        </wps:cNvSpPr>
                        <wps:spPr bwMode="auto">
                          <a:xfrm>
                            <a:off x="5406" y="-436"/>
                            <a:ext cx="24" cy="24"/>
                          </a:xfrm>
                          <a:custGeom>
                            <a:avLst/>
                            <a:gdLst>
                              <a:gd name="T0" fmla="+- 0 5425 5406"/>
                              <a:gd name="T1" fmla="*/ T0 w 24"/>
                              <a:gd name="T2" fmla="+- 0 -435 -435"/>
                              <a:gd name="T3" fmla="*/ -435 h 24"/>
                              <a:gd name="T4" fmla="+- 0 5412 5406"/>
                              <a:gd name="T5" fmla="*/ T4 w 24"/>
                              <a:gd name="T6" fmla="+- 0 -435 -435"/>
                              <a:gd name="T7" fmla="*/ -435 h 24"/>
                              <a:gd name="T8" fmla="+- 0 5406 5406"/>
                              <a:gd name="T9" fmla="*/ T8 w 24"/>
                              <a:gd name="T10" fmla="+- 0 -430 -435"/>
                              <a:gd name="T11" fmla="*/ -430 h 24"/>
                              <a:gd name="T12" fmla="+- 0 5406 5406"/>
                              <a:gd name="T13" fmla="*/ T12 w 24"/>
                              <a:gd name="T14" fmla="+- 0 -417 -435"/>
                              <a:gd name="T15" fmla="*/ -417 h 24"/>
                              <a:gd name="T16" fmla="+- 0 5412 5406"/>
                              <a:gd name="T17" fmla="*/ T16 w 24"/>
                              <a:gd name="T18" fmla="+- 0 -412 -435"/>
                              <a:gd name="T19" fmla="*/ -412 h 24"/>
                              <a:gd name="T20" fmla="+- 0 5425 5406"/>
                              <a:gd name="T21" fmla="*/ T20 w 24"/>
                              <a:gd name="T22" fmla="+- 0 -412 -435"/>
                              <a:gd name="T23" fmla="*/ -412 h 24"/>
                              <a:gd name="T24" fmla="+- 0 5430 5406"/>
                              <a:gd name="T25" fmla="*/ T24 w 24"/>
                              <a:gd name="T26" fmla="+- 0 -417 -435"/>
                              <a:gd name="T27" fmla="*/ -417 h 24"/>
                              <a:gd name="T28" fmla="+- 0 5430 5406"/>
                              <a:gd name="T29" fmla="*/ T28 w 24"/>
                              <a:gd name="T30" fmla="+- 0 -430 -435"/>
                              <a:gd name="T31" fmla="*/ -430 h 24"/>
                              <a:gd name="T32" fmla="+- 0 5425 5406"/>
                              <a:gd name="T33" fmla="*/ T32 w 24"/>
                              <a:gd name="T34" fmla="+- 0 -435 -435"/>
                              <a:gd name="T35" fmla="*/ -4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3"/>
                                </a:lnTo>
                                <a:lnTo>
                                  <a:pt x="19" y="23"/>
                                </a:lnTo>
                                <a:lnTo>
                                  <a:pt x="24" y="18"/>
                                </a:lnTo>
                                <a:lnTo>
                                  <a:pt x="24" y="5"/>
                                </a:lnTo>
                                <a:lnTo>
                                  <a:pt x="19"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3184"/>
                        <wps:cNvSpPr>
                          <a:spLocks/>
                        </wps:cNvSpPr>
                        <wps:spPr bwMode="auto">
                          <a:xfrm>
                            <a:off x="5406" y="-436"/>
                            <a:ext cx="24" cy="24"/>
                          </a:xfrm>
                          <a:custGeom>
                            <a:avLst/>
                            <a:gdLst>
                              <a:gd name="T0" fmla="+- 0 5406 5406"/>
                              <a:gd name="T1" fmla="*/ T0 w 24"/>
                              <a:gd name="T2" fmla="+- 0 -424 -435"/>
                              <a:gd name="T3" fmla="*/ -424 h 24"/>
                              <a:gd name="T4" fmla="+- 0 5406 5406"/>
                              <a:gd name="T5" fmla="*/ T4 w 24"/>
                              <a:gd name="T6" fmla="+- 0 -430 -435"/>
                              <a:gd name="T7" fmla="*/ -430 h 24"/>
                              <a:gd name="T8" fmla="+- 0 5412 5406"/>
                              <a:gd name="T9" fmla="*/ T8 w 24"/>
                              <a:gd name="T10" fmla="+- 0 -435 -435"/>
                              <a:gd name="T11" fmla="*/ -435 h 24"/>
                              <a:gd name="T12" fmla="+- 0 5418 5406"/>
                              <a:gd name="T13" fmla="*/ T12 w 24"/>
                              <a:gd name="T14" fmla="+- 0 -435 -435"/>
                              <a:gd name="T15" fmla="*/ -435 h 24"/>
                              <a:gd name="T16" fmla="+- 0 5425 5406"/>
                              <a:gd name="T17" fmla="*/ T16 w 24"/>
                              <a:gd name="T18" fmla="+- 0 -435 -435"/>
                              <a:gd name="T19" fmla="*/ -435 h 24"/>
                              <a:gd name="T20" fmla="+- 0 5430 5406"/>
                              <a:gd name="T21" fmla="*/ T20 w 24"/>
                              <a:gd name="T22" fmla="+- 0 -430 -435"/>
                              <a:gd name="T23" fmla="*/ -430 h 24"/>
                              <a:gd name="T24" fmla="+- 0 5430 5406"/>
                              <a:gd name="T25" fmla="*/ T24 w 24"/>
                              <a:gd name="T26" fmla="+- 0 -424 -435"/>
                              <a:gd name="T27" fmla="*/ -424 h 24"/>
                              <a:gd name="T28" fmla="+- 0 5430 5406"/>
                              <a:gd name="T29" fmla="*/ T28 w 24"/>
                              <a:gd name="T30" fmla="+- 0 -417 -435"/>
                              <a:gd name="T31" fmla="*/ -417 h 24"/>
                              <a:gd name="T32" fmla="+- 0 5425 5406"/>
                              <a:gd name="T33" fmla="*/ T32 w 24"/>
                              <a:gd name="T34" fmla="+- 0 -412 -435"/>
                              <a:gd name="T35" fmla="*/ -412 h 24"/>
                              <a:gd name="T36" fmla="+- 0 5418 5406"/>
                              <a:gd name="T37" fmla="*/ T36 w 24"/>
                              <a:gd name="T38" fmla="+- 0 -412 -435"/>
                              <a:gd name="T39" fmla="*/ -412 h 24"/>
                              <a:gd name="T40" fmla="+- 0 5412 5406"/>
                              <a:gd name="T41" fmla="*/ T40 w 24"/>
                              <a:gd name="T42" fmla="+- 0 -412 -435"/>
                              <a:gd name="T43" fmla="*/ -412 h 24"/>
                              <a:gd name="T44" fmla="+- 0 5406 5406"/>
                              <a:gd name="T45" fmla="*/ T44 w 24"/>
                              <a:gd name="T46" fmla="+- 0 -417 -435"/>
                              <a:gd name="T47" fmla="*/ -417 h 24"/>
                              <a:gd name="T48" fmla="+- 0 5406 5406"/>
                              <a:gd name="T49" fmla="*/ T48 w 24"/>
                              <a:gd name="T50" fmla="+- 0 -424 -435"/>
                              <a:gd name="T51" fmla="*/ -42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1"/>
                                </a:moveTo>
                                <a:lnTo>
                                  <a:pt x="0" y="5"/>
                                </a:lnTo>
                                <a:lnTo>
                                  <a:pt x="6" y="0"/>
                                </a:lnTo>
                                <a:lnTo>
                                  <a:pt x="12" y="0"/>
                                </a:lnTo>
                                <a:lnTo>
                                  <a:pt x="19" y="0"/>
                                </a:lnTo>
                                <a:lnTo>
                                  <a:pt x="24" y="5"/>
                                </a:lnTo>
                                <a:lnTo>
                                  <a:pt x="24" y="11"/>
                                </a:lnTo>
                                <a:lnTo>
                                  <a:pt x="24" y="18"/>
                                </a:lnTo>
                                <a:lnTo>
                                  <a:pt x="19" y="23"/>
                                </a:lnTo>
                                <a:lnTo>
                                  <a:pt x="12" y="23"/>
                                </a:lnTo>
                                <a:lnTo>
                                  <a:pt x="6" y="23"/>
                                </a:lnTo>
                                <a:lnTo>
                                  <a:pt x="0" y="18"/>
                                </a:lnTo>
                                <a:lnTo>
                                  <a:pt x="0" y="11"/>
                                </a:lnTo>
                              </a:path>
                            </a:pathLst>
                          </a:custGeom>
                          <a:noFill/>
                          <a:ln w="275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AED361" id="Group 3179" o:spid="_x0000_s1026" style="position:absolute;margin-left:250.05pt;margin-top:-33.65pt;width:80.9pt;height:25.85pt;z-index:16120;mso-position-horizontal-relative:page" coordorigin="5001,-673" coordsize="161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">
                <v:shape id="Picture 3180" o:spid="_x0000_s1027" type="#_x0000_t75" style="position:absolute;left:5000;top:-673;width:1618;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">
                  <v:imagedata r:id="rId104" o:title=""/>
                  <v:path arrowok="t"/>
                  <o:lock v:ext="edit" aspectratio="f"/>
                </v:shape>
                <v:shape id="Freeform 3181" o:spid="_x0000_s1028" style="position:absolute;left:6564;top:-62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" path="m18,l5,,,6,,19r5,5l18,24r6,-5l24,6,18,xe" fillcolor="red" stroked="f">
                  <v:path arrowok="t" o:connecttype="custom" o:connectlocs="18,-627;5,-627;0,-621;0,-608;5,-603;18,-603;24,-608;24,-621;18,-627" o:connectangles="0,0,0,0,0,0,0,0,0"/>
                </v:shape>
                <v:shape id="Freeform 3182" o:spid="_x0000_s1029" style="position:absolute;left:6564;top:-627;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" path="m,12l,6,5,r7,l18,r6,6l24,12r,7l18,24r-6,l5,24,,19,,12e" filled="f" strokecolor="red" strokeweight=".07647mm">
                  <v:path arrowok="t" o:connecttype="custom" o:connectlocs="0,-615;0,-621;5,-627;12,-627;18,-627;24,-621;24,-615;24,-608;18,-603;12,-603;5,-603;0,-608;0,-615" o:connectangles="0,0,0,0,0,0,0,0,0,0,0,0,0"/>
                </v:shape>
                <v:shape id="Freeform 3183" o:spid="_x0000_s1030" style="position:absolute;left:5406;top:-43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" path="m19,l6,,,5,,18r6,5l19,23r5,-5l24,5,19,xe" fillcolor="#bdbdbd" stroked="f">
                  <v:path arrowok="t" o:connecttype="custom" o:connectlocs="19,-435;6,-435;0,-430;0,-417;6,-412;19,-412;24,-417;24,-430;19,-435" o:connectangles="0,0,0,0,0,0,0,0,0"/>
                </v:shape>
                <v:shape id="Freeform 3184" o:spid="_x0000_s1031" style="position:absolute;left:5406;top:-43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" path="m,11l,5,6,r6,l19,r5,5l24,11r,7l19,23r-7,l6,23,,18,,11e" filled="f" strokecolor="#bdbdbd" strokeweight=".07647mm">
                  <v:path arrowok="t" o:connecttype="custom" o:connectlocs="0,-424;0,-430;6,-435;12,-435;19,-435;24,-430;24,-424;24,-417;19,-412;12,-412;6,-412;0,-417;0,-424" o:connectangles="0,0,0,0,0,0,0,0,0,0,0,0,0"/>
                </v:shape>
                <w10:wrap anchorx="page"/>
              </v:group>
            </w:pict>
          </mc:Fallback>
        </mc:AlternateContent>
      </w:r>
      <w:r>
        <w:rPr>
          <w:noProof/>
        </w:rPr>
        <mc:AlternateContent>
          <mc:Choice Requires="wpg">
            <w:drawing>
              <wp:anchor distT="0" distB="0" distL="114300" distR="114300" simplePos="0" relativeHeight="16144" behindDoc="0" locked="0" layoutInCell="1" allowOverlap="1" wp14:anchorId="2ACDCEBA" wp14:editId="348079AE">
                <wp:simplePos x="0" y="0"/>
                <wp:positionH relativeFrom="page">
                  <wp:posOffset>2924810</wp:posOffset>
                </wp:positionH>
                <wp:positionV relativeFrom="paragraph">
                  <wp:posOffset>-117475</wp:posOffset>
                </wp:positionV>
                <wp:extent cx="18415" cy="18415"/>
                <wp:effectExtent l="0" t="0" r="0" b="0"/>
                <wp:wrapNone/>
                <wp:docPr id="617" name="Group 3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4606" y="-185"/>
                          <a:chExt cx="29" cy="29"/>
                        </a:xfrm>
                      </wpg:grpSpPr>
                      <wps:wsp>
                        <wps:cNvPr id="618" name="Freeform 3177"/>
                        <wps:cNvSpPr>
                          <a:spLocks/>
                        </wps:cNvSpPr>
                        <wps:spPr bwMode="auto">
                          <a:xfrm>
                            <a:off x="4607" y="-183"/>
                            <a:ext cx="24" cy="24"/>
                          </a:xfrm>
                          <a:custGeom>
                            <a:avLst/>
                            <a:gdLst>
                              <a:gd name="T0" fmla="+- 0 4626 4608"/>
                              <a:gd name="T1" fmla="*/ T0 w 24"/>
                              <a:gd name="T2" fmla="+- 0 -182 -182"/>
                              <a:gd name="T3" fmla="*/ -182 h 24"/>
                              <a:gd name="T4" fmla="+- 0 4613 4608"/>
                              <a:gd name="T5" fmla="*/ T4 w 24"/>
                              <a:gd name="T6" fmla="+- 0 -182 -182"/>
                              <a:gd name="T7" fmla="*/ -182 h 24"/>
                              <a:gd name="T8" fmla="+- 0 4608 4608"/>
                              <a:gd name="T9" fmla="*/ T8 w 24"/>
                              <a:gd name="T10" fmla="+- 0 -177 -182"/>
                              <a:gd name="T11" fmla="*/ -177 h 24"/>
                              <a:gd name="T12" fmla="+- 0 4608 4608"/>
                              <a:gd name="T13" fmla="*/ T12 w 24"/>
                              <a:gd name="T14" fmla="+- 0 -164 -182"/>
                              <a:gd name="T15" fmla="*/ -164 h 24"/>
                              <a:gd name="T16" fmla="+- 0 4613 4608"/>
                              <a:gd name="T17" fmla="*/ T16 w 24"/>
                              <a:gd name="T18" fmla="+- 0 -159 -182"/>
                              <a:gd name="T19" fmla="*/ -159 h 24"/>
                              <a:gd name="T20" fmla="+- 0 4626 4608"/>
                              <a:gd name="T21" fmla="*/ T20 w 24"/>
                              <a:gd name="T22" fmla="+- 0 -159 -182"/>
                              <a:gd name="T23" fmla="*/ -159 h 24"/>
                              <a:gd name="T24" fmla="+- 0 4632 4608"/>
                              <a:gd name="T25" fmla="*/ T24 w 24"/>
                              <a:gd name="T26" fmla="+- 0 -164 -182"/>
                              <a:gd name="T27" fmla="*/ -164 h 24"/>
                              <a:gd name="T28" fmla="+- 0 4632 4608"/>
                              <a:gd name="T29" fmla="*/ T28 w 24"/>
                              <a:gd name="T30" fmla="+- 0 -177 -182"/>
                              <a:gd name="T31" fmla="*/ -177 h 24"/>
                              <a:gd name="T32" fmla="+- 0 4626 4608"/>
                              <a:gd name="T33" fmla="*/ T32 w 24"/>
                              <a:gd name="T34" fmla="+- 0 -182 -182"/>
                              <a:gd name="T35" fmla="*/ -18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4" y="18"/>
                                </a:lnTo>
                                <a:lnTo>
                                  <a:pt x="24" y="5"/>
                                </a:lnTo>
                                <a:lnTo>
                                  <a:pt x="18"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3178"/>
                        <wps:cNvSpPr>
                          <a:spLocks/>
                        </wps:cNvSpPr>
                        <wps:spPr bwMode="auto">
                          <a:xfrm>
                            <a:off x="4607" y="-183"/>
                            <a:ext cx="24" cy="24"/>
                          </a:xfrm>
                          <a:custGeom>
                            <a:avLst/>
                            <a:gdLst>
                              <a:gd name="T0" fmla="+- 0 4608 4608"/>
                              <a:gd name="T1" fmla="*/ T0 w 24"/>
                              <a:gd name="T2" fmla="+- 0 -170 -182"/>
                              <a:gd name="T3" fmla="*/ -170 h 24"/>
                              <a:gd name="T4" fmla="+- 0 4608 4608"/>
                              <a:gd name="T5" fmla="*/ T4 w 24"/>
                              <a:gd name="T6" fmla="+- 0 -177 -182"/>
                              <a:gd name="T7" fmla="*/ -177 h 24"/>
                              <a:gd name="T8" fmla="+- 0 4613 4608"/>
                              <a:gd name="T9" fmla="*/ T8 w 24"/>
                              <a:gd name="T10" fmla="+- 0 -182 -182"/>
                              <a:gd name="T11" fmla="*/ -182 h 24"/>
                              <a:gd name="T12" fmla="+- 0 4620 4608"/>
                              <a:gd name="T13" fmla="*/ T12 w 24"/>
                              <a:gd name="T14" fmla="+- 0 -182 -182"/>
                              <a:gd name="T15" fmla="*/ -182 h 24"/>
                              <a:gd name="T16" fmla="+- 0 4626 4608"/>
                              <a:gd name="T17" fmla="*/ T16 w 24"/>
                              <a:gd name="T18" fmla="+- 0 -182 -182"/>
                              <a:gd name="T19" fmla="*/ -182 h 24"/>
                              <a:gd name="T20" fmla="+- 0 4632 4608"/>
                              <a:gd name="T21" fmla="*/ T20 w 24"/>
                              <a:gd name="T22" fmla="+- 0 -177 -182"/>
                              <a:gd name="T23" fmla="*/ -177 h 24"/>
                              <a:gd name="T24" fmla="+- 0 4632 4608"/>
                              <a:gd name="T25" fmla="*/ T24 w 24"/>
                              <a:gd name="T26" fmla="+- 0 -170 -182"/>
                              <a:gd name="T27" fmla="*/ -170 h 24"/>
                              <a:gd name="T28" fmla="+- 0 4632 4608"/>
                              <a:gd name="T29" fmla="*/ T28 w 24"/>
                              <a:gd name="T30" fmla="+- 0 -164 -182"/>
                              <a:gd name="T31" fmla="*/ -164 h 24"/>
                              <a:gd name="T32" fmla="+- 0 4626 4608"/>
                              <a:gd name="T33" fmla="*/ T32 w 24"/>
                              <a:gd name="T34" fmla="+- 0 -159 -182"/>
                              <a:gd name="T35" fmla="*/ -159 h 24"/>
                              <a:gd name="T36" fmla="+- 0 4620 4608"/>
                              <a:gd name="T37" fmla="*/ T36 w 24"/>
                              <a:gd name="T38" fmla="+- 0 -159 -182"/>
                              <a:gd name="T39" fmla="*/ -159 h 24"/>
                              <a:gd name="T40" fmla="+- 0 4613 4608"/>
                              <a:gd name="T41" fmla="*/ T40 w 24"/>
                              <a:gd name="T42" fmla="+- 0 -159 -182"/>
                              <a:gd name="T43" fmla="*/ -159 h 24"/>
                              <a:gd name="T44" fmla="+- 0 4608 4608"/>
                              <a:gd name="T45" fmla="*/ T44 w 24"/>
                              <a:gd name="T46" fmla="+- 0 -164 -182"/>
                              <a:gd name="T47" fmla="*/ -164 h 24"/>
                              <a:gd name="T48" fmla="+- 0 4608 4608"/>
                              <a:gd name="T49" fmla="*/ T48 w 24"/>
                              <a:gd name="T50" fmla="+- 0 -170 -182"/>
                              <a:gd name="T51" fmla="*/ -17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3"/>
                                </a:lnTo>
                                <a:lnTo>
                                  <a:pt x="12" y="23"/>
                                </a:lnTo>
                                <a:lnTo>
                                  <a:pt x="5" y="23"/>
                                </a:lnTo>
                                <a:lnTo>
                                  <a:pt x="0" y="18"/>
                                </a:lnTo>
                                <a:lnTo>
                                  <a:pt x="0" y="12"/>
                                </a:lnTo>
                              </a:path>
                            </a:pathLst>
                          </a:custGeom>
                          <a:noFill/>
                          <a:ln w="275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35C742" id="Group 3176" o:spid="_x0000_s1026" style="position:absolute;margin-left:230.3pt;margin-top:-9.25pt;width:1.45pt;height:1.45pt;z-index:16144;mso-position-horizontal-relative:page" coordorigin="4606,-185"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">
                <v:shape id="Freeform 3177" o:spid="_x0000_s1027" style="position:absolute;left:4607;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" path="m18,l5,,,5,,18r5,5l18,23r6,-5l24,5,18,xe" fillcolor="#bdbdbd" stroked="f">
                  <v:path arrowok="t" o:connecttype="custom" o:connectlocs="18,-182;5,-182;0,-177;0,-164;5,-159;18,-159;24,-164;24,-177;18,-182" o:connectangles="0,0,0,0,0,0,0,0,0"/>
                </v:shape>
                <v:shape id="Freeform 3178" o:spid="_x0000_s1028" style="position:absolute;left:4607;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" path="m,12l,5,5,r7,l18,r6,5l24,12r,6l18,23r-6,l5,23,,18,,12e" filled="f" strokecolor="#bdbdbd" strokeweight=".07647mm">
                  <v:path arrowok="t" o:connecttype="custom" o:connectlocs="0,-170;0,-177;5,-182;12,-182;18,-182;24,-177;24,-170;24,-164;18,-159;12,-159;5,-159;0,-164;0,-170" o:connectangles="0,0,0,0,0,0,0,0,0,0,0,0,0"/>
                </v:shape>
                <w10:wrap anchorx="page"/>
              </v:group>
            </w:pict>
          </mc:Fallback>
        </mc:AlternateContent>
      </w:r>
      <w:r>
        <w:rPr>
          <w:noProof/>
        </w:rPr>
        <mc:AlternateContent>
          <mc:Choice Requires="wpg">
            <w:drawing>
              <wp:anchor distT="0" distB="0" distL="114300" distR="114300" simplePos="0" relativeHeight="16168" behindDoc="0" locked="0" layoutInCell="1" allowOverlap="1" wp14:anchorId="3FC8E652" wp14:editId="1938B707">
                <wp:simplePos x="0" y="0"/>
                <wp:positionH relativeFrom="page">
                  <wp:posOffset>4342765</wp:posOffset>
                </wp:positionH>
                <wp:positionV relativeFrom="paragraph">
                  <wp:posOffset>-117475</wp:posOffset>
                </wp:positionV>
                <wp:extent cx="18415" cy="18415"/>
                <wp:effectExtent l="0" t="0" r="0" b="0"/>
                <wp:wrapNone/>
                <wp:docPr id="614" name="Group 3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6839" y="-185"/>
                          <a:chExt cx="29" cy="29"/>
                        </a:xfrm>
                      </wpg:grpSpPr>
                      <wps:wsp>
                        <wps:cNvPr id="615" name="Freeform 3174"/>
                        <wps:cNvSpPr>
                          <a:spLocks/>
                        </wps:cNvSpPr>
                        <wps:spPr bwMode="auto">
                          <a:xfrm>
                            <a:off x="6840" y="-183"/>
                            <a:ext cx="24" cy="24"/>
                          </a:xfrm>
                          <a:custGeom>
                            <a:avLst/>
                            <a:gdLst>
                              <a:gd name="T0" fmla="+- 0 6859 6841"/>
                              <a:gd name="T1" fmla="*/ T0 w 24"/>
                              <a:gd name="T2" fmla="+- 0 -182 -182"/>
                              <a:gd name="T3" fmla="*/ -182 h 24"/>
                              <a:gd name="T4" fmla="+- 0 6846 6841"/>
                              <a:gd name="T5" fmla="*/ T4 w 24"/>
                              <a:gd name="T6" fmla="+- 0 -182 -182"/>
                              <a:gd name="T7" fmla="*/ -182 h 24"/>
                              <a:gd name="T8" fmla="+- 0 6841 6841"/>
                              <a:gd name="T9" fmla="*/ T8 w 24"/>
                              <a:gd name="T10" fmla="+- 0 -177 -182"/>
                              <a:gd name="T11" fmla="*/ -177 h 24"/>
                              <a:gd name="T12" fmla="+- 0 6841 6841"/>
                              <a:gd name="T13" fmla="*/ T12 w 24"/>
                              <a:gd name="T14" fmla="+- 0 -164 -182"/>
                              <a:gd name="T15" fmla="*/ -164 h 24"/>
                              <a:gd name="T16" fmla="+- 0 6846 6841"/>
                              <a:gd name="T17" fmla="*/ T16 w 24"/>
                              <a:gd name="T18" fmla="+- 0 -159 -182"/>
                              <a:gd name="T19" fmla="*/ -159 h 24"/>
                              <a:gd name="T20" fmla="+- 0 6859 6841"/>
                              <a:gd name="T21" fmla="*/ T20 w 24"/>
                              <a:gd name="T22" fmla="+- 0 -159 -182"/>
                              <a:gd name="T23" fmla="*/ -159 h 24"/>
                              <a:gd name="T24" fmla="+- 0 6865 6841"/>
                              <a:gd name="T25" fmla="*/ T24 w 24"/>
                              <a:gd name="T26" fmla="+- 0 -164 -182"/>
                              <a:gd name="T27" fmla="*/ -164 h 24"/>
                              <a:gd name="T28" fmla="+- 0 6865 6841"/>
                              <a:gd name="T29" fmla="*/ T28 w 24"/>
                              <a:gd name="T30" fmla="+- 0 -177 -182"/>
                              <a:gd name="T31" fmla="*/ -177 h 24"/>
                              <a:gd name="T32" fmla="+- 0 6859 6841"/>
                              <a:gd name="T33" fmla="*/ T32 w 24"/>
                              <a:gd name="T34" fmla="+- 0 -182 -182"/>
                              <a:gd name="T35" fmla="*/ -18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4" y="18"/>
                                </a:lnTo>
                                <a:lnTo>
                                  <a:pt x="24" y="5"/>
                                </a:lnTo>
                                <a:lnTo>
                                  <a:pt x="18"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3175"/>
                        <wps:cNvSpPr>
                          <a:spLocks/>
                        </wps:cNvSpPr>
                        <wps:spPr bwMode="auto">
                          <a:xfrm>
                            <a:off x="6840" y="-183"/>
                            <a:ext cx="24" cy="24"/>
                          </a:xfrm>
                          <a:custGeom>
                            <a:avLst/>
                            <a:gdLst>
                              <a:gd name="T0" fmla="+- 0 6841 6841"/>
                              <a:gd name="T1" fmla="*/ T0 w 24"/>
                              <a:gd name="T2" fmla="+- 0 -170 -182"/>
                              <a:gd name="T3" fmla="*/ -170 h 24"/>
                              <a:gd name="T4" fmla="+- 0 6841 6841"/>
                              <a:gd name="T5" fmla="*/ T4 w 24"/>
                              <a:gd name="T6" fmla="+- 0 -177 -182"/>
                              <a:gd name="T7" fmla="*/ -177 h 24"/>
                              <a:gd name="T8" fmla="+- 0 6846 6841"/>
                              <a:gd name="T9" fmla="*/ T8 w 24"/>
                              <a:gd name="T10" fmla="+- 0 -182 -182"/>
                              <a:gd name="T11" fmla="*/ -182 h 24"/>
                              <a:gd name="T12" fmla="+- 0 6853 6841"/>
                              <a:gd name="T13" fmla="*/ T12 w 24"/>
                              <a:gd name="T14" fmla="+- 0 -182 -182"/>
                              <a:gd name="T15" fmla="*/ -182 h 24"/>
                              <a:gd name="T16" fmla="+- 0 6859 6841"/>
                              <a:gd name="T17" fmla="*/ T16 w 24"/>
                              <a:gd name="T18" fmla="+- 0 -182 -182"/>
                              <a:gd name="T19" fmla="*/ -182 h 24"/>
                              <a:gd name="T20" fmla="+- 0 6865 6841"/>
                              <a:gd name="T21" fmla="*/ T20 w 24"/>
                              <a:gd name="T22" fmla="+- 0 -177 -182"/>
                              <a:gd name="T23" fmla="*/ -177 h 24"/>
                              <a:gd name="T24" fmla="+- 0 6865 6841"/>
                              <a:gd name="T25" fmla="*/ T24 w 24"/>
                              <a:gd name="T26" fmla="+- 0 -170 -182"/>
                              <a:gd name="T27" fmla="*/ -170 h 24"/>
                              <a:gd name="T28" fmla="+- 0 6865 6841"/>
                              <a:gd name="T29" fmla="*/ T28 w 24"/>
                              <a:gd name="T30" fmla="+- 0 -164 -182"/>
                              <a:gd name="T31" fmla="*/ -164 h 24"/>
                              <a:gd name="T32" fmla="+- 0 6859 6841"/>
                              <a:gd name="T33" fmla="*/ T32 w 24"/>
                              <a:gd name="T34" fmla="+- 0 -159 -182"/>
                              <a:gd name="T35" fmla="*/ -159 h 24"/>
                              <a:gd name="T36" fmla="+- 0 6853 6841"/>
                              <a:gd name="T37" fmla="*/ T36 w 24"/>
                              <a:gd name="T38" fmla="+- 0 -159 -182"/>
                              <a:gd name="T39" fmla="*/ -159 h 24"/>
                              <a:gd name="T40" fmla="+- 0 6846 6841"/>
                              <a:gd name="T41" fmla="*/ T40 w 24"/>
                              <a:gd name="T42" fmla="+- 0 -159 -182"/>
                              <a:gd name="T43" fmla="*/ -159 h 24"/>
                              <a:gd name="T44" fmla="+- 0 6841 6841"/>
                              <a:gd name="T45" fmla="*/ T44 w 24"/>
                              <a:gd name="T46" fmla="+- 0 -164 -182"/>
                              <a:gd name="T47" fmla="*/ -164 h 24"/>
                              <a:gd name="T48" fmla="+- 0 6841 6841"/>
                              <a:gd name="T49" fmla="*/ T48 w 24"/>
                              <a:gd name="T50" fmla="+- 0 -170 -182"/>
                              <a:gd name="T51" fmla="*/ -17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8" y="0"/>
                                </a:lnTo>
                                <a:lnTo>
                                  <a:pt x="24" y="5"/>
                                </a:lnTo>
                                <a:lnTo>
                                  <a:pt x="24" y="12"/>
                                </a:lnTo>
                                <a:lnTo>
                                  <a:pt x="24" y="18"/>
                                </a:lnTo>
                                <a:lnTo>
                                  <a:pt x="18" y="23"/>
                                </a:lnTo>
                                <a:lnTo>
                                  <a:pt x="12" y="23"/>
                                </a:lnTo>
                                <a:lnTo>
                                  <a:pt x="5" y="23"/>
                                </a:lnTo>
                                <a:lnTo>
                                  <a:pt x="0" y="18"/>
                                </a:lnTo>
                                <a:lnTo>
                                  <a:pt x="0" y="12"/>
                                </a:lnTo>
                              </a:path>
                            </a:pathLst>
                          </a:custGeom>
                          <a:noFill/>
                          <a:ln w="275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14B6A6" id="Group 3173" o:spid="_x0000_s1026" style="position:absolute;margin-left:341.95pt;margin-top:-9.25pt;width:1.45pt;height:1.45pt;z-index:16168;mso-position-horizontal-relative:page" coordorigin="6839,-185"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">
                <v:shape id="Freeform 3174" o:spid="_x0000_s1027" style="position:absolute;left:6840;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" path="m18,l5,,,5,,18r5,5l18,23r6,-5l24,5,18,xe" fillcolor="#bdbdbd" stroked="f">
                  <v:path arrowok="t" o:connecttype="custom" o:connectlocs="18,-182;5,-182;0,-177;0,-164;5,-159;18,-159;24,-164;24,-177;18,-182" o:connectangles="0,0,0,0,0,0,0,0,0"/>
                </v:shape>
                <v:shape id="Freeform 3175" o:spid="_x0000_s1028" style="position:absolute;left:6840;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" path="m,12l,5,5,r7,l18,r6,5l24,12r,6l18,23r-6,l5,23,,18,,12e" filled="f" strokecolor="#bdbdbd" strokeweight=".07647mm">
                  <v:path arrowok="t" o:connecttype="custom" o:connectlocs="0,-170;0,-177;5,-182;12,-182;18,-182;24,-177;24,-170;24,-164;18,-159;12,-159;5,-159;0,-164;0,-170" o:connectangles="0,0,0,0,0,0,0,0,0,0,0,0,0"/>
                </v:shape>
                <w10:wrap anchorx="page"/>
              </v:group>
            </w:pict>
          </mc:Fallback>
        </mc:AlternateContent>
      </w:r>
      <w:r>
        <w:rPr>
          <w:noProof/>
        </w:rPr>
        <mc:AlternateContent>
          <mc:Choice Requires="wpg">
            <w:drawing>
              <wp:anchor distT="0" distB="0" distL="114300" distR="114300" simplePos="0" relativeHeight="16192" behindDoc="0" locked="0" layoutInCell="1" allowOverlap="1" wp14:anchorId="2FD235DA" wp14:editId="2E68A96A">
                <wp:simplePos x="0" y="0"/>
                <wp:positionH relativeFrom="page">
                  <wp:posOffset>3023235</wp:posOffset>
                </wp:positionH>
                <wp:positionV relativeFrom="paragraph">
                  <wp:posOffset>-117475</wp:posOffset>
                </wp:positionV>
                <wp:extent cx="18415" cy="18415"/>
                <wp:effectExtent l="0" t="0" r="0" b="0"/>
                <wp:wrapNone/>
                <wp:docPr id="611" name="Group 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 cy="18415"/>
                          <a:chOff x="4761" y="-185"/>
                          <a:chExt cx="29" cy="29"/>
                        </a:xfrm>
                      </wpg:grpSpPr>
                      <wps:wsp>
                        <wps:cNvPr id="612" name="Freeform 3171"/>
                        <wps:cNvSpPr>
                          <a:spLocks/>
                        </wps:cNvSpPr>
                        <wps:spPr bwMode="auto">
                          <a:xfrm>
                            <a:off x="4763" y="-183"/>
                            <a:ext cx="24" cy="24"/>
                          </a:xfrm>
                          <a:custGeom>
                            <a:avLst/>
                            <a:gdLst>
                              <a:gd name="T0" fmla="+- 0 4782 4763"/>
                              <a:gd name="T1" fmla="*/ T0 w 24"/>
                              <a:gd name="T2" fmla="+- 0 -182 -182"/>
                              <a:gd name="T3" fmla="*/ -182 h 24"/>
                              <a:gd name="T4" fmla="+- 0 4768 4763"/>
                              <a:gd name="T5" fmla="*/ T4 w 24"/>
                              <a:gd name="T6" fmla="+- 0 -182 -182"/>
                              <a:gd name="T7" fmla="*/ -182 h 24"/>
                              <a:gd name="T8" fmla="+- 0 4763 4763"/>
                              <a:gd name="T9" fmla="*/ T8 w 24"/>
                              <a:gd name="T10" fmla="+- 0 -177 -182"/>
                              <a:gd name="T11" fmla="*/ -177 h 24"/>
                              <a:gd name="T12" fmla="+- 0 4763 4763"/>
                              <a:gd name="T13" fmla="*/ T12 w 24"/>
                              <a:gd name="T14" fmla="+- 0 -164 -182"/>
                              <a:gd name="T15" fmla="*/ -164 h 24"/>
                              <a:gd name="T16" fmla="+- 0 4768 4763"/>
                              <a:gd name="T17" fmla="*/ T16 w 24"/>
                              <a:gd name="T18" fmla="+- 0 -159 -182"/>
                              <a:gd name="T19" fmla="*/ -159 h 24"/>
                              <a:gd name="T20" fmla="+- 0 4782 4763"/>
                              <a:gd name="T21" fmla="*/ T20 w 24"/>
                              <a:gd name="T22" fmla="+- 0 -159 -182"/>
                              <a:gd name="T23" fmla="*/ -159 h 24"/>
                              <a:gd name="T24" fmla="+- 0 4787 4763"/>
                              <a:gd name="T25" fmla="*/ T24 w 24"/>
                              <a:gd name="T26" fmla="+- 0 -164 -182"/>
                              <a:gd name="T27" fmla="*/ -164 h 24"/>
                              <a:gd name="T28" fmla="+- 0 4787 4763"/>
                              <a:gd name="T29" fmla="*/ T28 w 24"/>
                              <a:gd name="T30" fmla="+- 0 -177 -182"/>
                              <a:gd name="T31" fmla="*/ -177 h 24"/>
                              <a:gd name="T32" fmla="+- 0 4782 4763"/>
                              <a:gd name="T33" fmla="*/ T32 w 24"/>
                              <a:gd name="T34" fmla="+- 0 -182 -182"/>
                              <a:gd name="T35" fmla="*/ -18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5" y="0"/>
                                </a:lnTo>
                                <a:lnTo>
                                  <a:pt x="0" y="5"/>
                                </a:lnTo>
                                <a:lnTo>
                                  <a:pt x="0" y="18"/>
                                </a:lnTo>
                                <a:lnTo>
                                  <a:pt x="5" y="23"/>
                                </a:lnTo>
                                <a:lnTo>
                                  <a:pt x="19" y="23"/>
                                </a:lnTo>
                                <a:lnTo>
                                  <a:pt x="24" y="18"/>
                                </a:lnTo>
                                <a:lnTo>
                                  <a:pt x="24" y="5"/>
                                </a:lnTo>
                                <a:lnTo>
                                  <a:pt x="19"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3172"/>
                        <wps:cNvSpPr>
                          <a:spLocks/>
                        </wps:cNvSpPr>
                        <wps:spPr bwMode="auto">
                          <a:xfrm>
                            <a:off x="4763" y="-183"/>
                            <a:ext cx="24" cy="24"/>
                          </a:xfrm>
                          <a:custGeom>
                            <a:avLst/>
                            <a:gdLst>
                              <a:gd name="T0" fmla="+- 0 4763 4763"/>
                              <a:gd name="T1" fmla="*/ T0 w 24"/>
                              <a:gd name="T2" fmla="+- 0 -170 -182"/>
                              <a:gd name="T3" fmla="*/ -170 h 24"/>
                              <a:gd name="T4" fmla="+- 0 4763 4763"/>
                              <a:gd name="T5" fmla="*/ T4 w 24"/>
                              <a:gd name="T6" fmla="+- 0 -177 -182"/>
                              <a:gd name="T7" fmla="*/ -177 h 24"/>
                              <a:gd name="T8" fmla="+- 0 4768 4763"/>
                              <a:gd name="T9" fmla="*/ T8 w 24"/>
                              <a:gd name="T10" fmla="+- 0 -182 -182"/>
                              <a:gd name="T11" fmla="*/ -182 h 24"/>
                              <a:gd name="T12" fmla="+- 0 4775 4763"/>
                              <a:gd name="T13" fmla="*/ T12 w 24"/>
                              <a:gd name="T14" fmla="+- 0 -182 -182"/>
                              <a:gd name="T15" fmla="*/ -182 h 24"/>
                              <a:gd name="T16" fmla="+- 0 4782 4763"/>
                              <a:gd name="T17" fmla="*/ T16 w 24"/>
                              <a:gd name="T18" fmla="+- 0 -182 -182"/>
                              <a:gd name="T19" fmla="*/ -182 h 24"/>
                              <a:gd name="T20" fmla="+- 0 4787 4763"/>
                              <a:gd name="T21" fmla="*/ T20 w 24"/>
                              <a:gd name="T22" fmla="+- 0 -177 -182"/>
                              <a:gd name="T23" fmla="*/ -177 h 24"/>
                              <a:gd name="T24" fmla="+- 0 4787 4763"/>
                              <a:gd name="T25" fmla="*/ T24 w 24"/>
                              <a:gd name="T26" fmla="+- 0 -170 -182"/>
                              <a:gd name="T27" fmla="*/ -170 h 24"/>
                              <a:gd name="T28" fmla="+- 0 4787 4763"/>
                              <a:gd name="T29" fmla="*/ T28 w 24"/>
                              <a:gd name="T30" fmla="+- 0 -164 -182"/>
                              <a:gd name="T31" fmla="*/ -164 h 24"/>
                              <a:gd name="T32" fmla="+- 0 4782 4763"/>
                              <a:gd name="T33" fmla="*/ T32 w 24"/>
                              <a:gd name="T34" fmla="+- 0 -159 -182"/>
                              <a:gd name="T35" fmla="*/ -159 h 24"/>
                              <a:gd name="T36" fmla="+- 0 4775 4763"/>
                              <a:gd name="T37" fmla="*/ T36 w 24"/>
                              <a:gd name="T38" fmla="+- 0 -159 -182"/>
                              <a:gd name="T39" fmla="*/ -159 h 24"/>
                              <a:gd name="T40" fmla="+- 0 4768 4763"/>
                              <a:gd name="T41" fmla="*/ T40 w 24"/>
                              <a:gd name="T42" fmla="+- 0 -159 -182"/>
                              <a:gd name="T43" fmla="*/ -159 h 24"/>
                              <a:gd name="T44" fmla="+- 0 4763 4763"/>
                              <a:gd name="T45" fmla="*/ T44 w 24"/>
                              <a:gd name="T46" fmla="+- 0 -164 -182"/>
                              <a:gd name="T47" fmla="*/ -164 h 24"/>
                              <a:gd name="T48" fmla="+- 0 4763 4763"/>
                              <a:gd name="T49" fmla="*/ T48 w 24"/>
                              <a:gd name="T50" fmla="+- 0 -170 -182"/>
                              <a:gd name="T51" fmla="*/ -17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2" y="0"/>
                                </a:lnTo>
                                <a:lnTo>
                                  <a:pt x="19" y="0"/>
                                </a:lnTo>
                                <a:lnTo>
                                  <a:pt x="24" y="5"/>
                                </a:lnTo>
                                <a:lnTo>
                                  <a:pt x="24" y="12"/>
                                </a:lnTo>
                                <a:lnTo>
                                  <a:pt x="24" y="18"/>
                                </a:lnTo>
                                <a:lnTo>
                                  <a:pt x="19" y="23"/>
                                </a:lnTo>
                                <a:lnTo>
                                  <a:pt x="12" y="23"/>
                                </a:lnTo>
                                <a:lnTo>
                                  <a:pt x="5" y="23"/>
                                </a:lnTo>
                                <a:lnTo>
                                  <a:pt x="0" y="18"/>
                                </a:lnTo>
                                <a:lnTo>
                                  <a:pt x="0" y="12"/>
                                </a:lnTo>
                              </a:path>
                            </a:pathLst>
                          </a:custGeom>
                          <a:noFill/>
                          <a:ln w="2753">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A8193B" id="Group 3170" o:spid="_x0000_s1026" style="position:absolute;margin-left:238.05pt;margin-top:-9.25pt;width:1.45pt;height:1.45pt;z-index:16192;mso-position-horizontal-relative:page" coordorigin="4761,-185" coordsize="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">
                <v:shape id="Freeform 3171" o:spid="_x0000_s1027" style="position:absolute;left:4763;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" path="m19,l5,,,5,,18r5,5l19,23r5,-5l24,5,19,xe" fillcolor="#bdbdbd" stroked="f">
                  <v:path arrowok="t" o:connecttype="custom" o:connectlocs="19,-182;5,-182;0,-177;0,-164;5,-159;19,-159;24,-164;24,-177;19,-182" o:connectangles="0,0,0,0,0,0,0,0,0"/>
                </v:shape>
                <v:shape id="Freeform 3172" o:spid="_x0000_s1028" style="position:absolute;left:4763;top:-1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" path="m,12l,5,5,r7,l19,r5,5l24,12r,6l19,23r-7,l5,23,,18,,12e" filled="f" strokecolor="#bdbdbd" strokeweight=".07647mm">
                  <v:path arrowok="t" o:connecttype="custom" o:connectlocs="0,-170;0,-177;5,-182;12,-182;19,-182;24,-177;24,-170;24,-164;19,-159;12,-159;5,-159;0,-164;0,-170" o:connectangles="0,0,0,0,0,0,0,0,0,0,0,0,0"/>
                </v:shape>
                <w10:wrap anchorx="page"/>
              </v:group>
            </w:pict>
          </mc:Fallback>
        </mc:AlternateContent>
      </w:r>
      <w:r>
        <w:rPr>
          <w:noProof/>
        </w:rPr>
        <mc:AlternateContent>
          <mc:Choice Requires="wps">
            <w:drawing>
              <wp:anchor distT="0" distB="0" distL="114300" distR="114300" simplePos="0" relativeHeight="16216" behindDoc="0" locked="0" layoutInCell="1" allowOverlap="1" wp14:anchorId="00380A59" wp14:editId="00F1ACB6">
                <wp:simplePos x="0" y="0"/>
                <wp:positionH relativeFrom="page">
                  <wp:posOffset>2783840</wp:posOffset>
                </wp:positionH>
                <wp:positionV relativeFrom="paragraph">
                  <wp:posOffset>-107950</wp:posOffset>
                </wp:positionV>
                <wp:extent cx="13335" cy="0"/>
                <wp:effectExtent l="0" t="0" r="0" b="0"/>
                <wp:wrapNone/>
                <wp:docPr id="610" name="Line 3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35" cy="0"/>
                        </a:xfrm>
                        <a:prstGeom prst="line">
                          <a:avLst/>
                        </a:prstGeom>
                        <a:noFill/>
                        <a:ln w="41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C0E763" id="Line 3169" o:spid="_x0000_s1026" style="position:absolute;z-index:16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9.2pt,-8.5pt" to="220.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" strokeweight=".11525mm">
                <o:lock v:ext="edit" shapetype="f"/>
                <w10:wrap anchorx="page"/>
              </v:line>
            </w:pict>
          </mc:Fallback>
        </mc:AlternateContent>
      </w:r>
      <w:r>
        <w:rPr>
          <w:noProof/>
        </w:rPr>
        <mc:AlternateContent>
          <mc:Choice Requires="wpg">
            <w:drawing>
              <wp:anchor distT="0" distB="0" distL="114300" distR="114300" simplePos="0" relativeHeight="16312" behindDoc="0" locked="0" layoutInCell="1" allowOverlap="1" wp14:anchorId="527B7452" wp14:editId="652A4A76">
                <wp:simplePos x="0" y="0"/>
                <wp:positionH relativeFrom="page">
                  <wp:posOffset>4784090</wp:posOffset>
                </wp:positionH>
                <wp:positionV relativeFrom="paragraph">
                  <wp:posOffset>-335280</wp:posOffset>
                </wp:positionV>
                <wp:extent cx="37465" cy="183515"/>
                <wp:effectExtent l="0" t="0" r="0" b="0"/>
                <wp:wrapNone/>
                <wp:docPr id="602" name="Group 3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65" cy="183515"/>
                          <a:chOff x="7534" y="-528"/>
                          <a:chExt cx="59" cy="289"/>
                        </a:xfrm>
                      </wpg:grpSpPr>
                      <wps:wsp>
                        <wps:cNvPr id="603" name="Freeform 3162"/>
                        <wps:cNvSpPr>
                          <a:spLocks/>
                        </wps:cNvSpPr>
                        <wps:spPr bwMode="auto">
                          <a:xfrm>
                            <a:off x="7553" y="-513"/>
                            <a:ext cx="24" cy="24"/>
                          </a:xfrm>
                          <a:custGeom>
                            <a:avLst/>
                            <a:gdLst>
                              <a:gd name="T0" fmla="+- 0 7572 7554"/>
                              <a:gd name="T1" fmla="*/ T0 w 24"/>
                              <a:gd name="T2" fmla="+- 0 -512 -512"/>
                              <a:gd name="T3" fmla="*/ -512 h 24"/>
                              <a:gd name="T4" fmla="+- 0 7559 7554"/>
                              <a:gd name="T5" fmla="*/ T4 w 24"/>
                              <a:gd name="T6" fmla="+- 0 -512 -512"/>
                              <a:gd name="T7" fmla="*/ -512 h 24"/>
                              <a:gd name="T8" fmla="+- 0 7554 7554"/>
                              <a:gd name="T9" fmla="*/ T8 w 24"/>
                              <a:gd name="T10" fmla="+- 0 -507 -512"/>
                              <a:gd name="T11" fmla="*/ -507 h 24"/>
                              <a:gd name="T12" fmla="+- 0 7554 7554"/>
                              <a:gd name="T13" fmla="*/ T12 w 24"/>
                              <a:gd name="T14" fmla="+- 0 -494 -512"/>
                              <a:gd name="T15" fmla="*/ -494 h 24"/>
                              <a:gd name="T16" fmla="+- 0 7559 7554"/>
                              <a:gd name="T17" fmla="*/ T16 w 24"/>
                              <a:gd name="T18" fmla="+- 0 -489 -512"/>
                              <a:gd name="T19" fmla="*/ -489 h 24"/>
                              <a:gd name="T20" fmla="+- 0 7572 7554"/>
                              <a:gd name="T21" fmla="*/ T20 w 24"/>
                              <a:gd name="T22" fmla="+- 0 -489 -512"/>
                              <a:gd name="T23" fmla="*/ -489 h 24"/>
                              <a:gd name="T24" fmla="+- 0 7577 7554"/>
                              <a:gd name="T25" fmla="*/ T24 w 24"/>
                              <a:gd name="T26" fmla="+- 0 -494 -512"/>
                              <a:gd name="T27" fmla="*/ -494 h 24"/>
                              <a:gd name="T28" fmla="+- 0 7577 7554"/>
                              <a:gd name="T29" fmla="*/ T28 w 24"/>
                              <a:gd name="T30" fmla="+- 0 -507 -512"/>
                              <a:gd name="T31" fmla="*/ -507 h 24"/>
                              <a:gd name="T32" fmla="+- 0 7572 7554"/>
                              <a:gd name="T33" fmla="*/ T32 w 24"/>
                              <a:gd name="T34" fmla="+- 0 -512 -512"/>
                              <a:gd name="T35" fmla="*/ -51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3"/>
                                </a:lnTo>
                                <a:lnTo>
                                  <a:pt x="18" y="23"/>
                                </a:lnTo>
                                <a:lnTo>
                                  <a:pt x="23" y="18"/>
                                </a:lnTo>
                                <a:lnTo>
                                  <a:pt x="23" y="5"/>
                                </a:lnTo>
                                <a:lnTo>
                                  <a:pt x="18" y="0"/>
                                </a:lnTo>
                                <a:close/>
                              </a:path>
                            </a:pathLst>
                          </a:custGeom>
                          <a:solidFill>
                            <a:srgbClr val="BDBD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Freeform 3163"/>
                        <wps:cNvSpPr>
                          <a:spLocks/>
                        </wps:cNvSpPr>
                        <wps:spPr bwMode="auto">
                          <a:xfrm>
                            <a:off x="7553" y="-513"/>
                            <a:ext cx="24" cy="24"/>
                          </a:xfrm>
                          <a:custGeom>
                            <a:avLst/>
                            <a:gdLst>
                              <a:gd name="T0" fmla="+- 0 7554 7554"/>
                              <a:gd name="T1" fmla="*/ T0 w 24"/>
                              <a:gd name="T2" fmla="+- 0 -500 -512"/>
                              <a:gd name="T3" fmla="*/ -500 h 24"/>
                              <a:gd name="T4" fmla="+- 0 7554 7554"/>
                              <a:gd name="T5" fmla="*/ T4 w 24"/>
                              <a:gd name="T6" fmla="+- 0 -507 -512"/>
                              <a:gd name="T7" fmla="*/ -507 h 24"/>
                              <a:gd name="T8" fmla="+- 0 7559 7554"/>
                              <a:gd name="T9" fmla="*/ T8 w 24"/>
                              <a:gd name="T10" fmla="+- 0 -512 -512"/>
                              <a:gd name="T11" fmla="*/ -512 h 24"/>
                              <a:gd name="T12" fmla="+- 0 7565 7554"/>
                              <a:gd name="T13" fmla="*/ T12 w 24"/>
                              <a:gd name="T14" fmla="+- 0 -512 -512"/>
                              <a:gd name="T15" fmla="*/ -512 h 24"/>
                              <a:gd name="T16" fmla="+- 0 7572 7554"/>
                              <a:gd name="T17" fmla="*/ T16 w 24"/>
                              <a:gd name="T18" fmla="+- 0 -512 -512"/>
                              <a:gd name="T19" fmla="*/ -512 h 24"/>
                              <a:gd name="T20" fmla="+- 0 7577 7554"/>
                              <a:gd name="T21" fmla="*/ T20 w 24"/>
                              <a:gd name="T22" fmla="+- 0 -507 -512"/>
                              <a:gd name="T23" fmla="*/ -507 h 24"/>
                              <a:gd name="T24" fmla="+- 0 7577 7554"/>
                              <a:gd name="T25" fmla="*/ T24 w 24"/>
                              <a:gd name="T26" fmla="+- 0 -500 -512"/>
                              <a:gd name="T27" fmla="*/ -500 h 24"/>
                              <a:gd name="T28" fmla="+- 0 7577 7554"/>
                              <a:gd name="T29" fmla="*/ T28 w 24"/>
                              <a:gd name="T30" fmla="+- 0 -494 -512"/>
                              <a:gd name="T31" fmla="*/ -494 h 24"/>
                              <a:gd name="T32" fmla="+- 0 7572 7554"/>
                              <a:gd name="T33" fmla="*/ T32 w 24"/>
                              <a:gd name="T34" fmla="+- 0 -489 -512"/>
                              <a:gd name="T35" fmla="*/ -489 h 24"/>
                              <a:gd name="T36" fmla="+- 0 7565 7554"/>
                              <a:gd name="T37" fmla="*/ T36 w 24"/>
                              <a:gd name="T38" fmla="+- 0 -489 -512"/>
                              <a:gd name="T39" fmla="*/ -489 h 24"/>
                              <a:gd name="T40" fmla="+- 0 7559 7554"/>
                              <a:gd name="T41" fmla="*/ T40 w 24"/>
                              <a:gd name="T42" fmla="+- 0 -489 -512"/>
                              <a:gd name="T43" fmla="*/ -489 h 24"/>
                              <a:gd name="T44" fmla="+- 0 7554 7554"/>
                              <a:gd name="T45" fmla="*/ T44 w 24"/>
                              <a:gd name="T46" fmla="+- 0 -494 -512"/>
                              <a:gd name="T47" fmla="*/ -494 h 24"/>
                              <a:gd name="T48" fmla="+- 0 7554 7554"/>
                              <a:gd name="T49" fmla="*/ T48 w 24"/>
                              <a:gd name="T50" fmla="+- 0 -500 -512"/>
                              <a:gd name="T51" fmla="*/ -5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5"/>
                                </a:lnTo>
                                <a:lnTo>
                                  <a:pt x="5" y="0"/>
                                </a:lnTo>
                                <a:lnTo>
                                  <a:pt x="11" y="0"/>
                                </a:lnTo>
                                <a:lnTo>
                                  <a:pt x="18" y="0"/>
                                </a:lnTo>
                                <a:lnTo>
                                  <a:pt x="23" y="5"/>
                                </a:lnTo>
                                <a:lnTo>
                                  <a:pt x="23" y="12"/>
                                </a:lnTo>
                                <a:lnTo>
                                  <a:pt x="23" y="18"/>
                                </a:lnTo>
                                <a:lnTo>
                                  <a:pt x="18" y="23"/>
                                </a:lnTo>
                                <a:lnTo>
                                  <a:pt x="11" y="23"/>
                                </a:lnTo>
                                <a:lnTo>
                                  <a:pt x="5" y="23"/>
                                </a:lnTo>
                                <a:lnTo>
                                  <a:pt x="0" y="18"/>
                                </a:lnTo>
                                <a:lnTo>
                                  <a:pt x="0" y="12"/>
                                </a:lnTo>
                              </a:path>
                            </a:pathLst>
                          </a:custGeom>
                          <a:noFill/>
                          <a:ln w="19387">
                            <a:solidFill>
                              <a:srgbClr val="BDBD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Freeform 3164"/>
                        <wps:cNvSpPr>
                          <a:spLocks/>
                        </wps:cNvSpPr>
                        <wps:spPr bwMode="auto">
                          <a:xfrm>
                            <a:off x="7553" y="-401"/>
                            <a:ext cx="24" cy="24"/>
                          </a:xfrm>
                          <a:custGeom>
                            <a:avLst/>
                            <a:gdLst>
                              <a:gd name="T0" fmla="+- 0 7572 7554"/>
                              <a:gd name="T1" fmla="*/ T0 w 24"/>
                              <a:gd name="T2" fmla="+- 0 -401 -401"/>
                              <a:gd name="T3" fmla="*/ -401 h 24"/>
                              <a:gd name="T4" fmla="+- 0 7559 7554"/>
                              <a:gd name="T5" fmla="*/ T4 w 24"/>
                              <a:gd name="T6" fmla="+- 0 -401 -401"/>
                              <a:gd name="T7" fmla="*/ -401 h 24"/>
                              <a:gd name="T8" fmla="+- 0 7554 7554"/>
                              <a:gd name="T9" fmla="*/ T8 w 24"/>
                              <a:gd name="T10" fmla="+- 0 -395 -401"/>
                              <a:gd name="T11" fmla="*/ -395 h 24"/>
                              <a:gd name="T12" fmla="+- 0 7554 7554"/>
                              <a:gd name="T13" fmla="*/ T12 w 24"/>
                              <a:gd name="T14" fmla="+- 0 -382 -401"/>
                              <a:gd name="T15" fmla="*/ -382 h 24"/>
                              <a:gd name="T16" fmla="+- 0 7559 7554"/>
                              <a:gd name="T17" fmla="*/ T16 w 24"/>
                              <a:gd name="T18" fmla="+- 0 -377 -401"/>
                              <a:gd name="T19" fmla="*/ -377 h 24"/>
                              <a:gd name="T20" fmla="+- 0 7572 7554"/>
                              <a:gd name="T21" fmla="*/ T20 w 24"/>
                              <a:gd name="T22" fmla="+- 0 -377 -401"/>
                              <a:gd name="T23" fmla="*/ -377 h 24"/>
                              <a:gd name="T24" fmla="+- 0 7577 7554"/>
                              <a:gd name="T25" fmla="*/ T24 w 24"/>
                              <a:gd name="T26" fmla="+- 0 -382 -401"/>
                              <a:gd name="T27" fmla="*/ -382 h 24"/>
                              <a:gd name="T28" fmla="+- 0 7577 7554"/>
                              <a:gd name="T29" fmla="*/ T28 w 24"/>
                              <a:gd name="T30" fmla="+- 0 -395 -401"/>
                              <a:gd name="T31" fmla="*/ -395 h 24"/>
                              <a:gd name="T32" fmla="+- 0 7572 7554"/>
                              <a:gd name="T33" fmla="*/ T32 w 24"/>
                              <a:gd name="T34" fmla="+- 0 -401 -401"/>
                              <a:gd name="T35" fmla="*/ -4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3" y="19"/>
                                </a:lnTo>
                                <a:lnTo>
                                  <a:pt x="23" y="6"/>
                                </a:lnTo>
                                <a:lnTo>
                                  <a:pt x="1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3165"/>
                        <wps:cNvSpPr>
                          <a:spLocks/>
                        </wps:cNvSpPr>
                        <wps:spPr bwMode="auto">
                          <a:xfrm>
                            <a:off x="7553" y="-401"/>
                            <a:ext cx="24" cy="24"/>
                          </a:xfrm>
                          <a:custGeom>
                            <a:avLst/>
                            <a:gdLst>
                              <a:gd name="T0" fmla="+- 0 7572 7554"/>
                              <a:gd name="T1" fmla="*/ T0 w 24"/>
                              <a:gd name="T2" fmla="+- 0 -401 -401"/>
                              <a:gd name="T3" fmla="*/ -401 h 24"/>
                              <a:gd name="T4" fmla="+- 0 7559 7554"/>
                              <a:gd name="T5" fmla="*/ T4 w 24"/>
                              <a:gd name="T6" fmla="+- 0 -401 -401"/>
                              <a:gd name="T7" fmla="*/ -401 h 24"/>
                              <a:gd name="T8" fmla="+- 0 7554 7554"/>
                              <a:gd name="T9" fmla="*/ T8 w 24"/>
                              <a:gd name="T10" fmla="+- 0 -395 -401"/>
                              <a:gd name="T11" fmla="*/ -395 h 24"/>
                              <a:gd name="T12" fmla="+- 0 7554 7554"/>
                              <a:gd name="T13" fmla="*/ T12 w 24"/>
                              <a:gd name="T14" fmla="+- 0 -382 -401"/>
                              <a:gd name="T15" fmla="*/ -382 h 24"/>
                              <a:gd name="T16" fmla="+- 0 7559 7554"/>
                              <a:gd name="T17" fmla="*/ T16 w 24"/>
                              <a:gd name="T18" fmla="+- 0 -377 -401"/>
                              <a:gd name="T19" fmla="*/ -377 h 24"/>
                              <a:gd name="T20" fmla="+- 0 7572 7554"/>
                              <a:gd name="T21" fmla="*/ T20 w 24"/>
                              <a:gd name="T22" fmla="+- 0 -377 -401"/>
                              <a:gd name="T23" fmla="*/ -377 h 24"/>
                              <a:gd name="T24" fmla="+- 0 7577 7554"/>
                              <a:gd name="T25" fmla="*/ T24 w 24"/>
                              <a:gd name="T26" fmla="+- 0 -382 -401"/>
                              <a:gd name="T27" fmla="*/ -382 h 24"/>
                              <a:gd name="T28" fmla="+- 0 7577 7554"/>
                              <a:gd name="T29" fmla="*/ T28 w 24"/>
                              <a:gd name="T30" fmla="+- 0 -395 -401"/>
                              <a:gd name="T31" fmla="*/ -395 h 24"/>
                              <a:gd name="T32" fmla="+- 0 7572 7554"/>
                              <a:gd name="T33" fmla="*/ T32 w 24"/>
                              <a:gd name="T34" fmla="+- 0 -401 -401"/>
                              <a:gd name="T35" fmla="*/ -4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3" y="19"/>
                                </a:lnTo>
                                <a:lnTo>
                                  <a:pt x="23" y="6"/>
                                </a:lnTo>
                                <a:lnTo>
                                  <a:pt x="18"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3166"/>
                        <wps:cNvSpPr>
                          <a:spLocks/>
                        </wps:cNvSpPr>
                        <wps:spPr bwMode="auto">
                          <a:xfrm>
                            <a:off x="7553" y="-401"/>
                            <a:ext cx="24" cy="24"/>
                          </a:xfrm>
                          <a:custGeom>
                            <a:avLst/>
                            <a:gdLst>
                              <a:gd name="T0" fmla="+- 0 7554 7554"/>
                              <a:gd name="T1" fmla="*/ T0 w 24"/>
                              <a:gd name="T2" fmla="+- 0 -389 -401"/>
                              <a:gd name="T3" fmla="*/ -389 h 24"/>
                              <a:gd name="T4" fmla="+- 0 7554 7554"/>
                              <a:gd name="T5" fmla="*/ T4 w 24"/>
                              <a:gd name="T6" fmla="+- 0 -395 -401"/>
                              <a:gd name="T7" fmla="*/ -395 h 24"/>
                              <a:gd name="T8" fmla="+- 0 7559 7554"/>
                              <a:gd name="T9" fmla="*/ T8 w 24"/>
                              <a:gd name="T10" fmla="+- 0 -401 -401"/>
                              <a:gd name="T11" fmla="*/ -401 h 24"/>
                              <a:gd name="T12" fmla="+- 0 7565 7554"/>
                              <a:gd name="T13" fmla="*/ T12 w 24"/>
                              <a:gd name="T14" fmla="+- 0 -401 -401"/>
                              <a:gd name="T15" fmla="*/ -401 h 24"/>
                              <a:gd name="T16" fmla="+- 0 7572 7554"/>
                              <a:gd name="T17" fmla="*/ T16 w 24"/>
                              <a:gd name="T18" fmla="+- 0 -401 -401"/>
                              <a:gd name="T19" fmla="*/ -401 h 24"/>
                              <a:gd name="T20" fmla="+- 0 7577 7554"/>
                              <a:gd name="T21" fmla="*/ T20 w 24"/>
                              <a:gd name="T22" fmla="+- 0 -395 -401"/>
                              <a:gd name="T23" fmla="*/ -395 h 24"/>
                              <a:gd name="T24" fmla="+- 0 7577 7554"/>
                              <a:gd name="T25" fmla="*/ T24 w 24"/>
                              <a:gd name="T26" fmla="+- 0 -389 -401"/>
                              <a:gd name="T27" fmla="*/ -389 h 24"/>
                              <a:gd name="T28" fmla="+- 0 7577 7554"/>
                              <a:gd name="T29" fmla="*/ T28 w 24"/>
                              <a:gd name="T30" fmla="+- 0 -382 -401"/>
                              <a:gd name="T31" fmla="*/ -382 h 24"/>
                              <a:gd name="T32" fmla="+- 0 7572 7554"/>
                              <a:gd name="T33" fmla="*/ T32 w 24"/>
                              <a:gd name="T34" fmla="+- 0 -377 -401"/>
                              <a:gd name="T35" fmla="*/ -377 h 24"/>
                              <a:gd name="T36" fmla="+- 0 7565 7554"/>
                              <a:gd name="T37" fmla="*/ T36 w 24"/>
                              <a:gd name="T38" fmla="+- 0 -377 -401"/>
                              <a:gd name="T39" fmla="*/ -377 h 24"/>
                              <a:gd name="T40" fmla="+- 0 7559 7554"/>
                              <a:gd name="T41" fmla="*/ T40 w 24"/>
                              <a:gd name="T42" fmla="+- 0 -377 -401"/>
                              <a:gd name="T43" fmla="*/ -377 h 24"/>
                              <a:gd name="T44" fmla="+- 0 7554 7554"/>
                              <a:gd name="T45" fmla="*/ T44 w 24"/>
                              <a:gd name="T46" fmla="+- 0 -382 -401"/>
                              <a:gd name="T47" fmla="*/ -382 h 24"/>
                              <a:gd name="T48" fmla="+- 0 7554 7554"/>
                              <a:gd name="T49" fmla="*/ T48 w 24"/>
                              <a:gd name="T50" fmla="+- 0 -389 -401"/>
                              <a:gd name="T51" fmla="*/ -38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5" y="0"/>
                                </a:lnTo>
                                <a:lnTo>
                                  <a:pt x="11" y="0"/>
                                </a:lnTo>
                                <a:lnTo>
                                  <a:pt x="18" y="0"/>
                                </a:lnTo>
                                <a:lnTo>
                                  <a:pt x="23" y="6"/>
                                </a:lnTo>
                                <a:lnTo>
                                  <a:pt x="23" y="12"/>
                                </a:lnTo>
                                <a:lnTo>
                                  <a:pt x="23" y="19"/>
                                </a:lnTo>
                                <a:lnTo>
                                  <a:pt x="18" y="24"/>
                                </a:lnTo>
                                <a:lnTo>
                                  <a:pt x="11" y="24"/>
                                </a:lnTo>
                                <a:lnTo>
                                  <a:pt x="5" y="24"/>
                                </a:lnTo>
                                <a:lnTo>
                                  <a:pt x="0" y="19"/>
                                </a:lnTo>
                                <a:lnTo>
                                  <a:pt x="0" y="12"/>
                                </a:lnTo>
                              </a:path>
                            </a:pathLst>
                          </a:custGeom>
                          <a:noFill/>
                          <a:ln w="19387">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Freeform 3167"/>
                        <wps:cNvSpPr>
                          <a:spLocks/>
                        </wps:cNvSpPr>
                        <wps:spPr bwMode="auto">
                          <a:xfrm>
                            <a:off x="7549" y="-279"/>
                            <a:ext cx="24" cy="24"/>
                          </a:xfrm>
                          <a:custGeom>
                            <a:avLst/>
                            <a:gdLst>
                              <a:gd name="T0" fmla="+- 0 7568 7549"/>
                              <a:gd name="T1" fmla="*/ T0 w 24"/>
                              <a:gd name="T2" fmla="+- 0 -279 -279"/>
                              <a:gd name="T3" fmla="*/ -279 h 24"/>
                              <a:gd name="T4" fmla="+- 0 7555 7549"/>
                              <a:gd name="T5" fmla="*/ T4 w 24"/>
                              <a:gd name="T6" fmla="+- 0 -279 -279"/>
                              <a:gd name="T7" fmla="*/ -279 h 24"/>
                              <a:gd name="T8" fmla="+- 0 7549 7549"/>
                              <a:gd name="T9" fmla="*/ T8 w 24"/>
                              <a:gd name="T10" fmla="+- 0 -273 -279"/>
                              <a:gd name="T11" fmla="*/ -273 h 24"/>
                              <a:gd name="T12" fmla="+- 0 7549 7549"/>
                              <a:gd name="T13" fmla="*/ T12 w 24"/>
                              <a:gd name="T14" fmla="+- 0 -260 -279"/>
                              <a:gd name="T15" fmla="*/ -260 h 24"/>
                              <a:gd name="T16" fmla="+- 0 7555 7549"/>
                              <a:gd name="T17" fmla="*/ T16 w 24"/>
                              <a:gd name="T18" fmla="+- 0 -255 -279"/>
                              <a:gd name="T19" fmla="*/ -255 h 24"/>
                              <a:gd name="T20" fmla="+- 0 7568 7549"/>
                              <a:gd name="T21" fmla="*/ T20 w 24"/>
                              <a:gd name="T22" fmla="+- 0 -255 -279"/>
                              <a:gd name="T23" fmla="*/ -255 h 24"/>
                              <a:gd name="T24" fmla="+- 0 7573 7549"/>
                              <a:gd name="T25" fmla="*/ T24 w 24"/>
                              <a:gd name="T26" fmla="+- 0 -260 -279"/>
                              <a:gd name="T27" fmla="*/ -260 h 24"/>
                              <a:gd name="T28" fmla="+- 0 7573 7549"/>
                              <a:gd name="T29" fmla="*/ T28 w 24"/>
                              <a:gd name="T30" fmla="+- 0 -273 -279"/>
                              <a:gd name="T31" fmla="*/ -273 h 24"/>
                              <a:gd name="T32" fmla="+- 0 7568 7549"/>
                              <a:gd name="T33" fmla="*/ T32 w 24"/>
                              <a:gd name="T34" fmla="+- 0 -279 -279"/>
                              <a:gd name="T35" fmla="*/ -27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D7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3168"/>
                        <wps:cNvSpPr>
                          <a:spLocks/>
                        </wps:cNvSpPr>
                        <wps:spPr bwMode="auto">
                          <a:xfrm>
                            <a:off x="7549" y="-279"/>
                            <a:ext cx="24" cy="24"/>
                          </a:xfrm>
                          <a:custGeom>
                            <a:avLst/>
                            <a:gdLst>
                              <a:gd name="T0" fmla="+- 0 7549 7549"/>
                              <a:gd name="T1" fmla="*/ T0 w 24"/>
                              <a:gd name="T2" fmla="+- 0 -267 -279"/>
                              <a:gd name="T3" fmla="*/ -267 h 24"/>
                              <a:gd name="T4" fmla="+- 0 7549 7549"/>
                              <a:gd name="T5" fmla="*/ T4 w 24"/>
                              <a:gd name="T6" fmla="+- 0 -273 -279"/>
                              <a:gd name="T7" fmla="*/ -273 h 24"/>
                              <a:gd name="T8" fmla="+- 0 7555 7549"/>
                              <a:gd name="T9" fmla="*/ T8 w 24"/>
                              <a:gd name="T10" fmla="+- 0 -279 -279"/>
                              <a:gd name="T11" fmla="*/ -279 h 24"/>
                              <a:gd name="T12" fmla="+- 0 7561 7549"/>
                              <a:gd name="T13" fmla="*/ T12 w 24"/>
                              <a:gd name="T14" fmla="+- 0 -279 -279"/>
                              <a:gd name="T15" fmla="*/ -279 h 24"/>
                              <a:gd name="T16" fmla="+- 0 7568 7549"/>
                              <a:gd name="T17" fmla="*/ T16 w 24"/>
                              <a:gd name="T18" fmla="+- 0 -279 -279"/>
                              <a:gd name="T19" fmla="*/ -279 h 24"/>
                              <a:gd name="T20" fmla="+- 0 7573 7549"/>
                              <a:gd name="T21" fmla="*/ T20 w 24"/>
                              <a:gd name="T22" fmla="+- 0 -273 -279"/>
                              <a:gd name="T23" fmla="*/ -273 h 24"/>
                              <a:gd name="T24" fmla="+- 0 7573 7549"/>
                              <a:gd name="T25" fmla="*/ T24 w 24"/>
                              <a:gd name="T26" fmla="+- 0 -267 -279"/>
                              <a:gd name="T27" fmla="*/ -267 h 24"/>
                              <a:gd name="T28" fmla="+- 0 7573 7549"/>
                              <a:gd name="T29" fmla="*/ T28 w 24"/>
                              <a:gd name="T30" fmla="+- 0 -260 -279"/>
                              <a:gd name="T31" fmla="*/ -260 h 24"/>
                              <a:gd name="T32" fmla="+- 0 7568 7549"/>
                              <a:gd name="T33" fmla="*/ T32 w 24"/>
                              <a:gd name="T34" fmla="+- 0 -255 -279"/>
                              <a:gd name="T35" fmla="*/ -255 h 24"/>
                              <a:gd name="T36" fmla="+- 0 7561 7549"/>
                              <a:gd name="T37" fmla="*/ T36 w 24"/>
                              <a:gd name="T38" fmla="+- 0 -255 -279"/>
                              <a:gd name="T39" fmla="*/ -255 h 24"/>
                              <a:gd name="T40" fmla="+- 0 7555 7549"/>
                              <a:gd name="T41" fmla="*/ T40 w 24"/>
                              <a:gd name="T42" fmla="+- 0 -255 -279"/>
                              <a:gd name="T43" fmla="*/ -255 h 24"/>
                              <a:gd name="T44" fmla="+- 0 7549 7549"/>
                              <a:gd name="T45" fmla="*/ T44 w 24"/>
                              <a:gd name="T46" fmla="+- 0 -260 -279"/>
                              <a:gd name="T47" fmla="*/ -260 h 24"/>
                              <a:gd name="T48" fmla="+- 0 7549 7549"/>
                              <a:gd name="T49" fmla="*/ T48 w 24"/>
                              <a:gd name="T50" fmla="+- 0 -267 -279"/>
                              <a:gd name="T51" fmla="*/ -26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19387">
                            <a:solidFill>
                              <a:srgbClr val="D7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1ECF7E" id="Group 3161" o:spid="_x0000_s1026" style="position:absolute;margin-left:376.7pt;margin-top:-26.4pt;width:2.95pt;height:14.45pt;z-index:16312;mso-position-horizontal-relative:page" coordorigin="7534,-528" coordsize="5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">
                <v:shape id="Freeform 3162" o:spid="_x0000_s1027" style="position:absolute;left:7553;top:-51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" path="m18,l5,,,5,,18r5,5l18,23r5,-5l23,5,18,xe" fillcolor="#bdbdbd" stroked="f">
                  <v:path arrowok="t" o:connecttype="custom" o:connectlocs="18,-512;5,-512;0,-507;0,-494;5,-489;18,-489;23,-494;23,-507;18,-512" o:connectangles="0,0,0,0,0,0,0,0,0"/>
                </v:shape>
                <v:shape id="Freeform 3163" o:spid="_x0000_s1028" style="position:absolute;left:7553;top:-51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" path="m,12l,5,5,r6,l18,r5,5l23,12r,6l18,23r-7,l5,23,,18,,12e" filled="f" strokecolor="#bdbdbd" strokeweight=".53853mm">
                  <v:path arrowok="t" o:connecttype="custom" o:connectlocs="0,-500;0,-507;5,-512;11,-512;18,-512;23,-507;23,-500;23,-494;18,-489;11,-489;5,-489;0,-494;0,-500" o:connectangles="0,0,0,0,0,0,0,0,0,0,0,0,0"/>
                </v:shape>
                <v:shape id="Freeform 3164" o:spid="_x0000_s1029" style="position:absolute;left:7553;top:-40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" path="m18,l5,,,6,,19r5,5l18,24r5,-5l23,6,18,xe" fillcolor="blue" stroked="f">
                  <v:path arrowok="t" o:connecttype="custom" o:connectlocs="18,-401;5,-401;0,-395;0,-382;5,-377;18,-377;23,-382;23,-395;18,-401" o:connectangles="0,0,0,0,0,0,0,0,0"/>
                </v:shape>
                <v:shape id="Freeform 3165" o:spid="_x0000_s1030" style="position:absolute;left:7553;top:-40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" path="m18,l5,,,6,,19r5,5l18,24r5,-5l23,6,18,xe" fillcolor="blue" stroked="f">
                  <v:path arrowok="t" o:connecttype="custom" o:connectlocs="18,-401;5,-401;0,-395;0,-382;5,-377;18,-377;23,-382;23,-395;18,-401" o:connectangles="0,0,0,0,0,0,0,0,0"/>
                </v:shape>
                <v:shape id="Freeform 3166" o:spid="_x0000_s1031" style="position:absolute;left:7553;top:-40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" path="m,12l,6,5,r6,l18,r5,6l23,12r,7l18,24r-7,l5,24,,19,,12e" filled="f" strokecolor="blue" strokeweight=".53853mm">
                  <v:path arrowok="t" o:connecttype="custom" o:connectlocs="0,-389;0,-395;5,-401;11,-401;18,-401;23,-395;23,-389;23,-382;18,-377;11,-377;5,-377;0,-382;0,-389" o:connectangles="0,0,0,0,0,0,0,0,0,0,0,0,0"/>
                </v:shape>
                <v:shape id="Freeform 3167" o:spid="_x0000_s1032" style="position:absolute;left:7549;top:-27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" path="m19,l6,,,6,,19r6,5l19,24r5,-5l24,6,19,xe" fillcolor="#d70000" stroked="f">
                  <v:path arrowok="t" o:connecttype="custom" o:connectlocs="19,-279;6,-279;0,-273;0,-260;6,-255;19,-255;24,-260;24,-273;19,-279" o:connectangles="0,0,0,0,0,0,0,0,0"/>
                </v:shape>
                <v:shape id="Freeform 3168" o:spid="_x0000_s1033" style="position:absolute;left:7549;top:-27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" path="m,12l,6,6,r6,l19,r5,6l24,12r,7l19,24r-7,l6,24,,19,,12e" filled="f" strokecolor="#d70000" strokeweight=".53853mm">
                  <v:path arrowok="t" o:connecttype="custom" o:connectlocs="0,-267;0,-273;6,-279;12,-279;19,-279;24,-273;24,-267;24,-260;19,-255;12,-255;6,-255;0,-260;0,-267" o:connectangles="0,0,0,0,0,0,0,0,0,0,0,0,0"/>
                </v:shape>
                <w10:wrap anchorx="page"/>
              </v:group>
            </w:pict>
          </mc:Fallback>
        </mc:AlternateContent>
      </w:r>
      <w:r w:rsidR="009B75EF">
        <w:rPr>
          <w:rFonts w:ascii="Arial" w:hAnsi="Arial"/>
          <w:w w:val="105"/>
          <w:sz w:val="14"/>
        </w:rPr>
        <w:t>−3</w:t>
      </w:r>
      <w:r w:rsidR="009B75EF">
        <w:rPr>
          <w:rFonts w:ascii="Arial" w:hAnsi="Arial"/>
          <w:w w:val="105"/>
          <w:sz w:val="14"/>
        </w:rPr>
        <w:tab/>
        <w:t>−2</w:t>
      </w:r>
      <w:r w:rsidR="009B75EF">
        <w:rPr>
          <w:rFonts w:ascii="Arial" w:hAnsi="Arial"/>
          <w:w w:val="105"/>
          <w:sz w:val="14"/>
        </w:rPr>
        <w:tab/>
        <w:t>−1</w:t>
      </w:r>
      <w:r w:rsidR="009B75EF">
        <w:rPr>
          <w:rFonts w:ascii="Arial" w:hAnsi="Arial"/>
          <w:w w:val="105"/>
          <w:sz w:val="14"/>
        </w:rPr>
        <w:tab/>
        <w:t>0</w:t>
      </w:r>
      <w:r w:rsidR="009B75EF">
        <w:rPr>
          <w:rFonts w:ascii="Arial" w:hAnsi="Arial"/>
          <w:w w:val="105"/>
          <w:sz w:val="14"/>
        </w:rPr>
        <w:tab/>
        <w:t>1</w:t>
      </w:r>
      <w:r w:rsidR="009B75EF">
        <w:rPr>
          <w:rFonts w:ascii="Arial" w:hAnsi="Arial"/>
          <w:w w:val="105"/>
          <w:sz w:val="14"/>
        </w:rPr>
        <w:tab/>
        <w:t>2</w:t>
      </w:r>
      <w:r w:rsidR="009B75EF">
        <w:rPr>
          <w:rFonts w:ascii="Arial" w:hAnsi="Arial"/>
          <w:w w:val="105"/>
          <w:sz w:val="14"/>
        </w:rPr>
        <w:tab/>
        <w:t>3</w:t>
      </w:r>
      <w:r w:rsidR="009B75EF">
        <w:rPr>
          <w:rFonts w:ascii="Arial" w:hAnsi="Arial"/>
          <w:w w:val="105"/>
          <w:sz w:val="14"/>
        </w:rPr>
        <w:tab/>
        <w:t>4</w:t>
      </w:r>
      <w:r w:rsidR="009B75EF">
        <w:rPr>
          <w:rFonts w:ascii="Arial" w:hAnsi="Arial"/>
          <w:w w:val="105"/>
          <w:sz w:val="14"/>
        </w:rPr>
        <w:tab/>
        <w:t>5</w:t>
      </w:r>
      <w:r w:rsidR="009B75EF">
        <w:rPr>
          <w:rFonts w:ascii="Arial" w:hAnsi="Arial"/>
          <w:w w:val="105"/>
          <w:sz w:val="14"/>
        </w:rPr>
        <w:tab/>
        <w:t>6</w:t>
      </w:r>
    </w:p>
    <w:p w14:paraId="5CF18449" w14:textId="77777777" w:rsidR="005313F1" w:rsidRDefault="009B75EF">
      <w:pPr>
        <w:spacing w:before="37"/>
        <w:ind w:right="619"/>
        <w:jc w:val="center"/>
        <w:rPr>
          <w:rFonts w:ascii="Arial"/>
          <w:b/>
          <w:sz w:val="14"/>
        </w:rPr>
      </w:pPr>
      <w:r>
        <w:rPr>
          <w:rFonts w:ascii="Arial"/>
          <w:b/>
          <w:w w:val="105"/>
          <w:sz w:val="14"/>
        </w:rPr>
        <w:t>log</w:t>
      </w:r>
      <w:r>
        <w:rPr>
          <w:rFonts w:ascii="Arial"/>
          <w:b/>
          <w:w w:val="105"/>
          <w:position w:val="-4"/>
          <w:sz w:val="8"/>
        </w:rPr>
        <w:t xml:space="preserve">2 </w:t>
      </w:r>
      <w:r>
        <w:rPr>
          <w:rFonts w:ascii="Arial"/>
          <w:b/>
          <w:w w:val="105"/>
          <w:sz w:val="14"/>
        </w:rPr>
        <w:t>(FC)</w:t>
      </w:r>
    </w:p>
    <w:p w14:paraId="386CD9A2" w14:textId="77777777" w:rsidR="005313F1" w:rsidRDefault="009B75EF">
      <w:pPr>
        <w:spacing w:before="141"/>
        <w:ind w:right="964"/>
        <w:jc w:val="center"/>
      </w:pPr>
      <w:r>
        <w:rPr>
          <w:w w:val="120"/>
        </w:rPr>
        <w:t>(b)</w:t>
      </w:r>
    </w:p>
    <w:p w14:paraId="42E5F205" w14:textId="77777777" w:rsidR="005313F1" w:rsidRDefault="005313F1">
      <w:pPr>
        <w:pStyle w:val="BodyText"/>
        <w:spacing w:before="1"/>
        <w:rPr>
          <w:sz w:val="10"/>
        </w:rPr>
      </w:pPr>
    </w:p>
    <w:p w14:paraId="0A827F50" w14:textId="77777777" w:rsidR="005313F1" w:rsidRDefault="009B75EF">
      <w:pPr>
        <w:spacing w:before="100" w:line="247" w:lineRule="auto"/>
        <w:ind w:left="377" w:right="1341"/>
        <w:jc w:val="both"/>
      </w:pPr>
      <w:r>
        <w:rPr>
          <w:w w:val="110"/>
        </w:rPr>
        <w:t xml:space="preserve">Figure 5.15: </w:t>
      </w:r>
      <w:proofErr w:type="spellStart"/>
      <w:r>
        <w:rPr>
          <w:w w:val="110"/>
        </w:rPr>
        <w:t>Sc</w:t>
      </w:r>
      <w:proofErr w:type="spellEnd"/>
      <w:r>
        <w:rPr>
          <w:w w:val="110"/>
        </w:rPr>
        <w:t>-RNA-</w:t>
      </w:r>
      <w:proofErr w:type="spellStart"/>
      <w:r>
        <w:rPr>
          <w:w w:val="110"/>
        </w:rPr>
        <w:t>seq</w:t>
      </w:r>
      <w:proofErr w:type="spellEnd"/>
      <w:r>
        <w:rPr>
          <w:w w:val="110"/>
        </w:rPr>
        <w:t xml:space="preserve"> di</w:t>
      </w:r>
      <w:r>
        <w:rPr>
          <w:rFonts w:ascii="Arial"/>
          <w:w w:val="110"/>
        </w:rPr>
        <w:t>ff</w:t>
      </w:r>
      <w:r>
        <w:rPr>
          <w:w w:val="110"/>
        </w:rPr>
        <w:t>erential gene expression results between</w:t>
      </w:r>
      <w:del w:id="1218" w:author="Microsoft Office User" w:date="2018-12-24T10:32:00Z">
        <w:r w:rsidDel="005C778C">
          <w:rPr>
            <w:w w:val="110"/>
          </w:rPr>
          <w:delText xml:space="preserve"> SF </w:delText>
        </w:r>
      </w:del>
      <w:ins w:id="1219" w:author="Microsoft Office User" w:date="2018-12-24T10:32:00Z">
        <w:r w:rsidR="005C778C">
          <w:rPr>
            <w:w w:val="110"/>
          </w:rPr>
          <w:t xml:space="preserve"> synovial fluid </w:t>
        </w:r>
      </w:ins>
      <w:r>
        <w:rPr>
          <w:w w:val="110"/>
        </w:rPr>
        <w:t>and</w:t>
      </w:r>
      <w:del w:id="1220" w:author="Microsoft Office User" w:date="2018-12-24T10:29:00Z">
        <w:r w:rsidDel="005C778C">
          <w:rPr>
            <w:w w:val="110"/>
          </w:rPr>
          <w:delText xml:space="preserve"> PB </w:delText>
        </w:r>
      </w:del>
      <w:ins w:id="1221" w:author="Microsoft Office User" w:date="2018-12-24T10:29:00Z">
        <w:r w:rsidR="005C778C">
          <w:rPr>
            <w:w w:val="110"/>
          </w:rPr>
          <w:t xml:space="preserve"> peripheral blood </w:t>
        </w:r>
      </w:ins>
      <w:proofErr w:type="gramStart"/>
      <w:r>
        <w:rPr>
          <w:w w:val="110"/>
        </w:rPr>
        <w:t>in  the</w:t>
      </w:r>
      <w:proofErr w:type="gramEnd"/>
      <w:r>
        <w:rPr>
          <w:w w:val="110"/>
        </w:rPr>
        <w:t xml:space="preserve"> CC-mixed and CC-IL7R CD14</w:t>
      </w:r>
      <w:r>
        <w:rPr>
          <w:w w:val="110"/>
          <w:position w:val="8"/>
          <w:sz w:val="16"/>
        </w:rPr>
        <w:t xml:space="preserve">+ </w:t>
      </w:r>
      <w:r>
        <w:rPr>
          <w:w w:val="110"/>
        </w:rPr>
        <w:t xml:space="preserve">monocytes subpopulations. </w:t>
      </w:r>
      <w:proofErr w:type="spellStart"/>
      <w:r>
        <w:rPr>
          <w:spacing w:val="-4"/>
          <w:w w:val="110"/>
        </w:rPr>
        <w:t>Vulcano</w:t>
      </w:r>
      <w:proofErr w:type="spellEnd"/>
      <w:r>
        <w:rPr>
          <w:spacing w:val="-4"/>
          <w:w w:val="110"/>
        </w:rPr>
        <w:t xml:space="preserve"> </w:t>
      </w:r>
      <w:r>
        <w:rPr>
          <w:w w:val="110"/>
        </w:rPr>
        <w:t>plots showing di</w:t>
      </w:r>
      <w:r>
        <w:rPr>
          <w:rFonts w:ascii="Arial"/>
          <w:w w:val="110"/>
        </w:rPr>
        <w:t>ff</w:t>
      </w:r>
      <w:r>
        <w:rPr>
          <w:w w:val="110"/>
        </w:rPr>
        <w:t>erences</w:t>
      </w:r>
      <w:r>
        <w:rPr>
          <w:spacing w:val="-7"/>
          <w:w w:val="110"/>
        </w:rPr>
        <w:t xml:space="preserve"> </w:t>
      </w:r>
      <w:r>
        <w:rPr>
          <w:w w:val="110"/>
        </w:rPr>
        <w:t>in</w:t>
      </w:r>
      <w:r>
        <w:rPr>
          <w:spacing w:val="-6"/>
          <w:w w:val="110"/>
        </w:rPr>
        <w:t xml:space="preserve"> </w:t>
      </w:r>
      <w:r>
        <w:rPr>
          <w:w w:val="110"/>
        </w:rPr>
        <w:t>gene</w:t>
      </w:r>
      <w:r>
        <w:rPr>
          <w:spacing w:val="-7"/>
          <w:w w:val="110"/>
        </w:rPr>
        <w:t xml:space="preserve"> </w:t>
      </w:r>
      <w:r>
        <w:rPr>
          <w:w w:val="110"/>
        </w:rPr>
        <w:t>expression</w:t>
      </w:r>
      <w:r>
        <w:rPr>
          <w:spacing w:val="-6"/>
          <w:w w:val="110"/>
        </w:rPr>
        <w:t xml:space="preserve"> </w:t>
      </w:r>
      <w:r>
        <w:rPr>
          <w:w w:val="110"/>
        </w:rPr>
        <w:t>between</w:t>
      </w:r>
      <w:del w:id="1222" w:author="Microsoft Office User" w:date="2018-12-24T10:32:00Z">
        <w:r w:rsidDel="005C778C">
          <w:rPr>
            <w:spacing w:val="-6"/>
            <w:w w:val="110"/>
          </w:rPr>
          <w:delText xml:space="preserve"> </w:delText>
        </w:r>
        <w:r w:rsidDel="005C778C">
          <w:rPr>
            <w:w w:val="110"/>
          </w:rPr>
          <w:delText>SF</w:delText>
        </w:r>
        <w:r w:rsidDel="005C778C">
          <w:rPr>
            <w:spacing w:val="-7"/>
            <w:w w:val="110"/>
          </w:rPr>
          <w:delText xml:space="preserve"> </w:delText>
        </w:r>
      </w:del>
      <w:ins w:id="1223" w:author="Microsoft Office User" w:date="2018-12-24T10:32:00Z">
        <w:r w:rsidR="005C778C">
          <w:rPr>
            <w:spacing w:val="-6"/>
            <w:w w:val="110"/>
          </w:rPr>
          <w:t xml:space="preserve"> synovial fluid </w:t>
        </w:r>
      </w:ins>
      <w:r>
        <w:rPr>
          <w:w w:val="110"/>
        </w:rPr>
        <w:t>and</w:t>
      </w:r>
      <w:del w:id="1224" w:author="Microsoft Office User" w:date="2018-12-24T10:29:00Z">
        <w:r w:rsidDel="005C778C">
          <w:rPr>
            <w:spacing w:val="-6"/>
            <w:w w:val="110"/>
          </w:rPr>
          <w:delText xml:space="preserve"> </w:delText>
        </w:r>
        <w:r w:rsidDel="005C778C">
          <w:rPr>
            <w:w w:val="110"/>
          </w:rPr>
          <w:delText>PB</w:delText>
        </w:r>
        <w:r w:rsidDel="005C778C">
          <w:rPr>
            <w:spacing w:val="-7"/>
            <w:w w:val="110"/>
          </w:rPr>
          <w:delText xml:space="preserve"> </w:delText>
        </w:r>
      </w:del>
      <w:ins w:id="1225" w:author="Microsoft Office User" w:date="2018-12-24T10:29:00Z">
        <w:r w:rsidR="005C778C">
          <w:rPr>
            <w:spacing w:val="-6"/>
            <w:w w:val="110"/>
          </w:rPr>
          <w:t xml:space="preserve"> peripheral blood </w:t>
        </w:r>
      </w:ins>
      <w:r>
        <w:rPr>
          <w:w w:val="110"/>
        </w:rPr>
        <w:t>a)</w:t>
      </w:r>
      <w:r>
        <w:rPr>
          <w:spacing w:val="-6"/>
          <w:w w:val="110"/>
        </w:rPr>
        <w:t xml:space="preserve"> </w:t>
      </w:r>
      <w:r>
        <w:rPr>
          <w:w w:val="110"/>
        </w:rPr>
        <w:t>CC-mixed</w:t>
      </w:r>
      <w:r>
        <w:rPr>
          <w:spacing w:val="-6"/>
          <w:w w:val="110"/>
        </w:rPr>
        <w:t xml:space="preserve"> </w:t>
      </w:r>
      <w:r>
        <w:rPr>
          <w:w w:val="110"/>
        </w:rPr>
        <w:t>and</w:t>
      </w:r>
      <w:r>
        <w:rPr>
          <w:spacing w:val="-7"/>
          <w:w w:val="110"/>
        </w:rPr>
        <w:t xml:space="preserve"> </w:t>
      </w:r>
      <w:r>
        <w:rPr>
          <w:w w:val="110"/>
        </w:rPr>
        <w:t>b)</w:t>
      </w:r>
      <w:r>
        <w:rPr>
          <w:spacing w:val="-6"/>
          <w:w w:val="110"/>
        </w:rPr>
        <w:t xml:space="preserve"> </w:t>
      </w:r>
      <w:r>
        <w:rPr>
          <w:w w:val="110"/>
        </w:rPr>
        <w:t>CC-IL7R</w:t>
      </w:r>
      <w:r>
        <w:rPr>
          <w:spacing w:val="-7"/>
          <w:w w:val="110"/>
        </w:rPr>
        <w:t xml:space="preserve"> </w:t>
      </w:r>
      <w:r>
        <w:rPr>
          <w:w w:val="110"/>
        </w:rPr>
        <w:t>CD14</w:t>
      </w:r>
      <w:r>
        <w:rPr>
          <w:w w:val="110"/>
          <w:position w:val="8"/>
          <w:sz w:val="16"/>
        </w:rPr>
        <w:t xml:space="preserve">+ </w:t>
      </w:r>
      <w:r>
        <w:rPr>
          <w:w w:val="110"/>
        </w:rPr>
        <w:t xml:space="preserve">monocyte cluster. In </w:t>
      </w:r>
      <w:proofErr w:type="gramStart"/>
      <w:r>
        <w:rPr>
          <w:w w:val="110"/>
        </w:rPr>
        <w:t>a and</w:t>
      </w:r>
      <w:proofErr w:type="gramEnd"/>
      <w:r>
        <w:rPr>
          <w:w w:val="110"/>
        </w:rPr>
        <w:t xml:space="preserve"> b, the significance (log</w:t>
      </w:r>
      <w:r>
        <w:rPr>
          <w:w w:val="110"/>
          <w:vertAlign w:val="subscript"/>
        </w:rPr>
        <w:t>1</w:t>
      </w:r>
      <w:r>
        <w:rPr>
          <w:w w:val="110"/>
        </w:rPr>
        <w:t>0FDR) of the di</w:t>
      </w:r>
      <w:r>
        <w:rPr>
          <w:rFonts w:ascii="Arial"/>
          <w:w w:val="110"/>
        </w:rPr>
        <w:t>ff</w:t>
      </w:r>
      <w:r>
        <w:rPr>
          <w:w w:val="110"/>
        </w:rPr>
        <w:t>erential expression (y-axis)</w:t>
      </w:r>
      <w:r>
        <w:rPr>
          <w:spacing w:val="-19"/>
          <w:w w:val="110"/>
        </w:rPr>
        <w:t xml:space="preserve"> </w:t>
      </w:r>
      <w:r>
        <w:rPr>
          <w:w w:val="110"/>
        </w:rPr>
        <w:t>is</w:t>
      </w:r>
      <w:r>
        <w:rPr>
          <w:spacing w:val="-19"/>
          <w:w w:val="110"/>
        </w:rPr>
        <w:t xml:space="preserve"> </w:t>
      </w:r>
      <w:r>
        <w:rPr>
          <w:w w:val="110"/>
        </w:rPr>
        <w:t>plotted</w:t>
      </w:r>
      <w:r>
        <w:rPr>
          <w:spacing w:val="-18"/>
          <w:w w:val="110"/>
        </w:rPr>
        <w:t xml:space="preserve"> </w:t>
      </w:r>
      <w:r>
        <w:rPr>
          <w:w w:val="110"/>
        </w:rPr>
        <w:t>against</w:t>
      </w:r>
      <w:r>
        <w:rPr>
          <w:spacing w:val="-19"/>
          <w:w w:val="110"/>
        </w:rPr>
        <w:t xml:space="preserve"> </w:t>
      </w:r>
      <w:r>
        <w:rPr>
          <w:w w:val="110"/>
        </w:rPr>
        <w:t>the</w:t>
      </w:r>
      <w:r>
        <w:rPr>
          <w:spacing w:val="-19"/>
          <w:w w:val="110"/>
        </w:rPr>
        <w:t xml:space="preserve"> </w:t>
      </w:r>
      <w:r>
        <w:rPr>
          <w:w w:val="110"/>
        </w:rPr>
        <w:t>log</w:t>
      </w:r>
      <w:r>
        <w:rPr>
          <w:w w:val="110"/>
          <w:vertAlign w:val="subscript"/>
        </w:rPr>
        <w:t>2</w:t>
      </w:r>
      <w:r>
        <w:rPr>
          <w:w w:val="110"/>
        </w:rPr>
        <w:t>FC.</w:t>
      </w:r>
      <w:r>
        <w:rPr>
          <w:spacing w:val="-18"/>
          <w:w w:val="110"/>
        </w:rPr>
        <w:t xml:space="preserve"> </w:t>
      </w:r>
      <w:r>
        <w:rPr>
          <w:w w:val="110"/>
        </w:rPr>
        <w:t>A</w:t>
      </w:r>
      <w:r>
        <w:rPr>
          <w:spacing w:val="-19"/>
          <w:w w:val="110"/>
        </w:rPr>
        <w:t xml:space="preserve"> </w:t>
      </w:r>
      <w:r>
        <w:rPr>
          <w:w w:val="110"/>
        </w:rPr>
        <w:t>positive</w:t>
      </w:r>
      <w:r>
        <w:rPr>
          <w:spacing w:val="-19"/>
          <w:w w:val="110"/>
        </w:rPr>
        <w:t xml:space="preserve"> </w:t>
      </w:r>
      <w:r>
        <w:rPr>
          <w:w w:val="110"/>
        </w:rPr>
        <w:t>FC</w:t>
      </w:r>
      <w:r>
        <w:rPr>
          <w:spacing w:val="-18"/>
          <w:w w:val="110"/>
        </w:rPr>
        <w:t xml:space="preserve"> </w:t>
      </w:r>
      <w:r>
        <w:rPr>
          <w:w w:val="110"/>
        </w:rPr>
        <w:t>indicates</w:t>
      </w:r>
      <w:r>
        <w:rPr>
          <w:spacing w:val="-19"/>
          <w:w w:val="110"/>
        </w:rPr>
        <w:t xml:space="preserve"> </w:t>
      </w:r>
      <w:r>
        <w:rPr>
          <w:w w:val="110"/>
        </w:rPr>
        <w:t>higher</w:t>
      </w:r>
      <w:r>
        <w:rPr>
          <w:spacing w:val="-19"/>
          <w:w w:val="110"/>
        </w:rPr>
        <w:t xml:space="preserve"> </w:t>
      </w:r>
      <w:r>
        <w:rPr>
          <w:w w:val="110"/>
        </w:rPr>
        <w:t>expression</w:t>
      </w:r>
      <w:r>
        <w:rPr>
          <w:spacing w:val="-18"/>
          <w:w w:val="110"/>
        </w:rPr>
        <w:t xml:space="preserve"> </w:t>
      </w:r>
      <w:r>
        <w:rPr>
          <w:w w:val="110"/>
        </w:rPr>
        <w:t>in</w:t>
      </w:r>
      <w:r>
        <w:rPr>
          <w:spacing w:val="-19"/>
          <w:w w:val="110"/>
        </w:rPr>
        <w:t xml:space="preserve"> </w:t>
      </w:r>
      <w:r>
        <w:rPr>
          <w:w w:val="110"/>
        </w:rPr>
        <w:t>CD14</w:t>
      </w:r>
      <w:r>
        <w:rPr>
          <w:w w:val="110"/>
          <w:position w:val="8"/>
          <w:sz w:val="16"/>
        </w:rPr>
        <w:t xml:space="preserve">+ </w:t>
      </w:r>
      <w:r>
        <w:rPr>
          <w:w w:val="110"/>
        </w:rPr>
        <w:t>monocytes</w:t>
      </w:r>
      <w:r>
        <w:rPr>
          <w:spacing w:val="-13"/>
          <w:w w:val="110"/>
        </w:rPr>
        <w:t xml:space="preserve"> </w:t>
      </w:r>
      <w:r>
        <w:rPr>
          <w:w w:val="110"/>
        </w:rPr>
        <w:t>from</w:t>
      </w:r>
      <w:del w:id="1226" w:author="Microsoft Office User" w:date="2018-12-24T10:32:00Z">
        <w:r w:rsidDel="005C778C">
          <w:rPr>
            <w:spacing w:val="-12"/>
            <w:w w:val="110"/>
          </w:rPr>
          <w:delText xml:space="preserve"> </w:delText>
        </w:r>
        <w:r w:rsidDel="005C778C">
          <w:rPr>
            <w:w w:val="110"/>
          </w:rPr>
          <w:delText>SF</w:delText>
        </w:r>
        <w:r w:rsidDel="005C778C">
          <w:rPr>
            <w:spacing w:val="-12"/>
            <w:w w:val="110"/>
          </w:rPr>
          <w:delText xml:space="preserve"> </w:delText>
        </w:r>
      </w:del>
      <w:ins w:id="1227" w:author="Microsoft Office User" w:date="2018-12-24T10:32:00Z">
        <w:r w:rsidR="005C778C">
          <w:rPr>
            <w:spacing w:val="-12"/>
            <w:w w:val="110"/>
          </w:rPr>
          <w:t xml:space="preserve"> synovial fluid </w:t>
        </w:r>
      </w:ins>
      <w:r>
        <w:rPr>
          <w:w w:val="110"/>
        </w:rPr>
        <w:t>compared</w:t>
      </w:r>
      <w:r>
        <w:rPr>
          <w:spacing w:val="-12"/>
          <w:w w:val="110"/>
        </w:rPr>
        <w:t xml:space="preserve"> </w:t>
      </w:r>
      <w:r>
        <w:rPr>
          <w:w w:val="110"/>
        </w:rPr>
        <w:t>to</w:t>
      </w:r>
      <w:r>
        <w:rPr>
          <w:spacing w:val="-12"/>
          <w:w w:val="110"/>
        </w:rPr>
        <w:t xml:space="preserve"> </w:t>
      </w:r>
      <w:r>
        <w:rPr>
          <w:w w:val="110"/>
        </w:rPr>
        <w:t>PB.</w:t>
      </w:r>
      <w:r>
        <w:rPr>
          <w:spacing w:val="-12"/>
          <w:w w:val="110"/>
        </w:rPr>
        <w:t xml:space="preserve"> </w:t>
      </w:r>
      <w:r>
        <w:rPr>
          <w:w w:val="110"/>
        </w:rPr>
        <w:t>Genes</w:t>
      </w:r>
      <w:r>
        <w:rPr>
          <w:spacing w:val="-12"/>
          <w:w w:val="110"/>
        </w:rPr>
        <w:t xml:space="preserve"> </w:t>
      </w:r>
      <w:r>
        <w:rPr>
          <w:w w:val="110"/>
        </w:rPr>
        <w:t>showing</w:t>
      </w:r>
      <w:r>
        <w:rPr>
          <w:spacing w:val="-12"/>
          <w:w w:val="110"/>
        </w:rPr>
        <w:t xml:space="preserve"> </w:t>
      </w:r>
      <w:r>
        <w:rPr>
          <w:w w:val="110"/>
        </w:rPr>
        <w:t>FDR</w:t>
      </w:r>
      <w:r>
        <w:rPr>
          <w:i/>
          <w:w w:val="110"/>
        </w:rPr>
        <w:t>&lt;</w:t>
      </w:r>
      <w:r>
        <w:rPr>
          <w:w w:val="110"/>
        </w:rPr>
        <w:t>0.01</w:t>
      </w:r>
      <w:r>
        <w:rPr>
          <w:spacing w:val="-12"/>
          <w:w w:val="110"/>
        </w:rPr>
        <w:t xml:space="preserve"> </w:t>
      </w:r>
      <w:r>
        <w:rPr>
          <w:w w:val="110"/>
        </w:rPr>
        <w:t>are</w:t>
      </w:r>
      <w:r>
        <w:rPr>
          <w:spacing w:val="-12"/>
          <w:w w:val="110"/>
        </w:rPr>
        <w:t xml:space="preserve"> </w:t>
      </w:r>
      <w:proofErr w:type="spellStart"/>
      <w:r>
        <w:rPr>
          <w:w w:val="110"/>
        </w:rPr>
        <w:t>coloured</w:t>
      </w:r>
      <w:proofErr w:type="spellEnd"/>
      <w:r>
        <w:rPr>
          <w:spacing w:val="-12"/>
          <w:w w:val="110"/>
        </w:rPr>
        <w:t xml:space="preserve"> </w:t>
      </w:r>
      <w:r>
        <w:rPr>
          <w:w w:val="110"/>
        </w:rPr>
        <w:t>in</w:t>
      </w:r>
      <w:r>
        <w:rPr>
          <w:spacing w:val="-12"/>
          <w:w w:val="110"/>
        </w:rPr>
        <w:t xml:space="preserve"> </w:t>
      </w:r>
      <w:r>
        <w:rPr>
          <w:w w:val="110"/>
        </w:rPr>
        <w:t>blue</w:t>
      </w:r>
      <w:r>
        <w:rPr>
          <w:spacing w:val="-12"/>
          <w:w w:val="110"/>
        </w:rPr>
        <w:t xml:space="preserve"> </w:t>
      </w:r>
      <w:r>
        <w:rPr>
          <w:w w:val="110"/>
        </w:rPr>
        <w:t>and genes presenting and FDR</w:t>
      </w:r>
      <w:r>
        <w:rPr>
          <w:i/>
          <w:w w:val="110"/>
        </w:rPr>
        <w:t>&lt;</w:t>
      </w:r>
      <w:r>
        <w:rPr>
          <w:w w:val="110"/>
        </w:rPr>
        <w:t>0.01 and FC</w:t>
      </w:r>
      <w:r>
        <w:rPr>
          <w:i/>
          <w:w w:val="110"/>
        </w:rPr>
        <w:t>&gt;</w:t>
      </w:r>
      <w:r>
        <w:rPr>
          <w:w w:val="110"/>
        </w:rPr>
        <w:t xml:space="preserve">1.5 are </w:t>
      </w:r>
      <w:proofErr w:type="spellStart"/>
      <w:r>
        <w:rPr>
          <w:w w:val="110"/>
        </w:rPr>
        <w:t>coloured</w:t>
      </w:r>
      <w:proofErr w:type="spellEnd"/>
      <w:r>
        <w:rPr>
          <w:w w:val="110"/>
        </w:rPr>
        <w:t xml:space="preserve"> in red. The most significant genes </w:t>
      </w:r>
      <w:proofErr w:type="gramStart"/>
      <w:r>
        <w:rPr>
          <w:w w:val="110"/>
        </w:rPr>
        <w:t>are</w:t>
      </w:r>
      <w:r>
        <w:rPr>
          <w:spacing w:val="-12"/>
          <w:w w:val="110"/>
        </w:rPr>
        <w:t xml:space="preserve"> </w:t>
      </w:r>
      <w:r>
        <w:rPr>
          <w:w w:val="110"/>
        </w:rPr>
        <w:t>labelled</w:t>
      </w:r>
      <w:proofErr w:type="gramEnd"/>
      <w:r>
        <w:rPr>
          <w:w w:val="110"/>
        </w:rPr>
        <w:t>.</w:t>
      </w:r>
    </w:p>
    <w:p w14:paraId="4B5ADD34" w14:textId="77777777" w:rsidR="005313F1" w:rsidRDefault="005313F1">
      <w:pPr>
        <w:spacing w:line="247" w:lineRule="auto"/>
        <w:jc w:val="both"/>
        <w:sectPr w:rsidR="005313F1">
          <w:pgSz w:w="11910" w:h="16840"/>
          <w:pgMar w:top="1800" w:right="0" w:bottom="560" w:left="1680" w:header="1482" w:footer="364" w:gutter="0"/>
          <w:cols w:space="720"/>
        </w:sectPr>
      </w:pPr>
    </w:p>
    <w:p w14:paraId="77E4F61E" w14:textId="77777777" w:rsidR="005313F1" w:rsidRDefault="005313F1">
      <w:pPr>
        <w:pStyle w:val="BodyText"/>
        <w:rPr>
          <w:sz w:val="20"/>
        </w:rPr>
      </w:pPr>
    </w:p>
    <w:p w14:paraId="25C2E21F" w14:textId="77777777" w:rsidR="005313F1" w:rsidRDefault="009B75EF">
      <w:pPr>
        <w:pStyle w:val="BodyText"/>
        <w:spacing w:before="69" w:line="480" w:lineRule="atLeast"/>
        <w:ind w:left="377" w:right="1341" w:firstLine="566"/>
        <w:jc w:val="both"/>
      </w:pPr>
      <w:r>
        <w:rPr>
          <w:w w:val="110"/>
        </w:rPr>
        <w:t>Comparison with the qPCR expression analysis revealed a modest overlap between the two assays, particularly for the DEGs in the CC-IL7R. Amongst the 72</w:t>
      </w:r>
      <w:r>
        <w:rPr>
          <w:spacing w:val="-25"/>
          <w:w w:val="110"/>
        </w:rPr>
        <w:t xml:space="preserve"> </w:t>
      </w:r>
      <w:r>
        <w:rPr>
          <w:w w:val="110"/>
        </w:rPr>
        <w:t>DEGs</w:t>
      </w:r>
      <w:r>
        <w:rPr>
          <w:spacing w:val="-25"/>
          <w:w w:val="110"/>
        </w:rPr>
        <w:t xml:space="preserve"> </w:t>
      </w:r>
      <w:r>
        <w:rPr>
          <w:w w:val="110"/>
        </w:rPr>
        <w:t>(</w:t>
      </w:r>
      <w:proofErr w:type="spellStart"/>
      <w:r>
        <w:rPr>
          <w:w w:val="110"/>
        </w:rPr>
        <w:t>pval</w:t>
      </w:r>
      <w:proofErr w:type="spellEnd"/>
      <w:r>
        <w:rPr>
          <w:i/>
          <w:w w:val="110"/>
        </w:rPr>
        <w:t>&lt;</w:t>
      </w:r>
      <w:r>
        <w:rPr>
          <w:w w:val="110"/>
        </w:rPr>
        <w:t>0.05)</w:t>
      </w:r>
      <w:r>
        <w:rPr>
          <w:spacing w:val="-24"/>
          <w:w w:val="110"/>
        </w:rPr>
        <w:t xml:space="preserve"> </w:t>
      </w:r>
      <w:r>
        <w:rPr>
          <w:w w:val="110"/>
        </w:rPr>
        <w:t>detected</w:t>
      </w:r>
      <w:r>
        <w:rPr>
          <w:spacing w:val="-25"/>
          <w:w w:val="110"/>
        </w:rPr>
        <w:t xml:space="preserve"> </w:t>
      </w:r>
      <w:r>
        <w:rPr>
          <w:w w:val="110"/>
        </w:rPr>
        <w:t>by</w:t>
      </w:r>
      <w:r>
        <w:rPr>
          <w:spacing w:val="-24"/>
          <w:w w:val="110"/>
        </w:rPr>
        <w:t xml:space="preserve"> </w:t>
      </w:r>
      <w:r>
        <w:rPr>
          <w:w w:val="110"/>
        </w:rPr>
        <w:t>qPCR</w:t>
      </w:r>
      <w:r>
        <w:rPr>
          <w:spacing w:val="-25"/>
          <w:w w:val="110"/>
        </w:rPr>
        <w:t xml:space="preserve"> </w:t>
      </w:r>
      <w:r>
        <w:rPr>
          <w:w w:val="110"/>
        </w:rPr>
        <w:t>between</w:t>
      </w:r>
      <w:del w:id="1228" w:author="Microsoft Office User" w:date="2018-12-24T10:32:00Z">
        <w:r w:rsidDel="005C778C">
          <w:rPr>
            <w:spacing w:val="-25"/>
            <w:w w:val="110"/>
          </w:rPr>
          <w:delText xml:space="preserve"> </w:delText>
        </w:r>
        <w:r w:rsidDel="005C778C">
          <w:rPr>
            <w:w w:val="110"/>
          </w:rPr>
          <w:delText>SF</w:delText>
        </w:r>
        <w:r w:rsidDel="005C778C">
          <w:rPr>
            <w:spacing w:val="-24"/>
            <w:w w:val="110"/>
          </w:rPr>
          <w:delText xml:space="preserve"> </w:delText>
        </w:r>
      </w:del>
      <w:ins w:id="1229" w:author="Microsoft Office User" w:date="2018-12-24T10:32:00Z">
        <w:r w:rsidR="005C778C">
          <w:rPr>
            <w:spacing w:val="-25"/>
            <w:w w:val="110"/>
          </w:rPr>
          <w:t xml:space="preserve"> synovial fluid </w:t>
        </w:r>
      </w:ins>
      <w:r>
        <w:rPr>
          <w:w w:val="110"/>
        </w:rPr>
        <w:t>and</w:t>
      </w:r>
      <w:del w:id="1230" w:author="Microsoft Office User" w:date="2018-12-24T10:29:00Z">
        <w:r w:rsidDel="005C778C">
          <w:rPr>
            <w:spacing w:val="-25"/>
            <w:w w:val="110"/>
          </w:rPr>
          <w:delText xml:space="preserve"> </w:delText>
        </w:r>
        <w:r w:rsidDel="005C778C">
          <w:rPr>
            <w:w w:val="110"/>
          </w:rPr>
          <w:delText>PB</w:delText>
        </w:r>
        <w:r w:rsidDel="005C778C">
          <w:rPr>
            <w:spacing w:val="-24"/>
            <w:w w:val="110"/>
          </w:rPr>
          <w:delText xml:space="preserve"> </w:delText>
        </w:r>
      </w:del>
      <w:ins w:id="1231" w:author="Microsoft Office User" w:date="2018-12-24T10:29:00Z">
        <w:r w:rsidR="005C778C">
          <w:rPr>
            <w:spacing w:val="-25"/>
            <w:w w:val="110"/>
          </w:rPr>
          <w:t xml:space="preserve"> peripheral blood </w:t>
        </w:r>
      </w:ins>
      <w:r>
        <w:rPr>
          <w:w w:val="110"/>
        </w:rPr>
        <w:t>in</w:t>
      </w:r>
      <w:r>
        <w:rPr>
          <w:spacing w:val="-25"/>
          <w:w w:val="110"/>
        </w:rPr>
        <w:t xml:space="preserve"> </w:t>
      </w:r>
      <w:r>
        <w:rPr>
          <w:w w:val="110"/>
        </w:rPr>
        <w:t>CD14</w:t>
      </w:r>
      <w:r>
        <w:rPr>
          <w:w w:val="110"/>
          <w:position w:val="9"/>
          <w:sz w:val="18"/>
        </w:rPr>
        <w:t xml:space="preserve">+ </w:t>
      </w:r>
      <w:r>
        <w:rPr>
          <w:w w:val="110"/>
        </w:rPr>
        <w:t>monocytes, only 12 and 4 genes were also di</w:t>
      </w:r>
      <w:r>
        <w:rPr>
          <w:rFonts w:ascii="Arial"/>
          <w:w w:val="110"/>
        </w:rPr>
        <w:t>ff</w:t>
      </w:r>
      <w:r>
        <w:rPr>
          <w:w w:val="110"/>
        </w:rPr>
        <w:t>erentially expressed (FDR</w:t>
      </w:r>
      <w:r>
        <w:rPr>
          <w:i/>
          <w:w w:val="110"/>
        </w:rPr>
        <w:t>&lt;</w:t>
      </w:r>
      <w:r>
        <w:rPr>
          <w:w w:val="110"/>
        </w:rPr>
        <w:t>0.01 and no FC threshold) in the CC-mixed and CC-IL7R clusters, respectively (Figure ?? a). Genes with reproducible di</w:t>
      </w:r>
      <w:r>
        <w:rPr>
          <w:rFonts w:ascii="Arial"/>
          <w:w w:val="110"/>
        </w:rPr>
        <w:t>ff</w:t>
      </w:r>
      <w:r>
        <w:rPr>
          <w:w w:val="110"/>
        </w:rPr>
        <w:t>erential expression between</w:t>
      </w:r>
      <w:del w:id="1232" w:author="Microsoft Office User" w:date="2018-12-24T10:32:00Z">
        <w:r w:rsidDel="005C778C">
          <w:rPr>
            <w:w w:val="110"/>
          </w:rPr>
          <w:delText xml:space="preserve"> SF </w:delText>
        </w:r>
      </w:del>
      <w:ins w:id="1233" w:author="Microsoft Office User" w:date="2018-12-24T10:32:00Z">
        <w:r w:rsidR="005C778C">
          <w:rPr>
            <w:w w:val="110"/>
          </w:rPr>
          <w:t xml:space="preserve"> synovial fluid </w:t>
        </w:r>
      </w:ins>
      <w:r>
        <w:rPr>
          <w:w w:val="110"/>
        </w:rPr>
        <w:t>and</w:t>
      </w:r>
      <w:del w:id="1234" w:author="Microsoft Office User" w:date="2018-12-24T10:29:00Z">
        <w:r w:rsidDel="005C778C">
          <w:rPr>
            <w:w w:val="110"/>
          </w:rPr>
          <w:delText xml:space="preserve"> PB </w:delText>
        </w:r>
      </w:del>
      <w:ins w:id="1235" w:author="Microsoft Office User" w:date="2018-12-24T10:29:00Z">
        <w:r w:rsidR="005C778C">
          <w:rPr>
            <w:w w:val="110"/>
          </w:rPr>
          <w:t xml:space="preserve"> peripheral blood </w:t>
        </w:r>
      </w:ins>
      <w:r>
        <w:rPr>
          <w:w w:val="110"/>
        </w:rPr>
        <w:t xml:space="preserve">by the </w:t>
      </w:r>
      <w:r>
        <w:rPr>
          <w:spacing w:val="-7"/>
          <w:w w:val="110"/>
        </w:rPr>
        <w:t xml:space="preserve">two </w:t>
      </w:r>
      <w:r>
        <w:rPr>
          <w:w w:val="110"/>
        </w:rPr>
        <w:t xml:space="preserve">approaches included genes with the largest FCs in both assays, such as </w:t>
      </w:r>
      <w:r>
        <w:rPr>
          <w:i/>
          <w:w w:val="110"/>
        </w:rPr>
        <w:t>SSP1</w:t>
      </w:r>
      <w:r>
        <w:rPr>
          <w:w w:val="110"/>
        </w:rPr>
        <w:t xml:space="preserve">, </w:t>
      </w:r>
      <w:r>
        <w:rPr>
          <w:i/>
          <w:w w:val="110"/>
        </w:rPr>
        <w:t>FN1</w:t>
      </w:r>
      <w:r>
        <w:rPr>
          <w:w w:val="110"/>
        </w:rPr>
        <w:t xml:space="preserve">, </w:t>
      </w:r>
      <w:r>
        <w:rPr>
          <w:i/>
          <w:w w:val="110"/>
        </w:rPr>
        <w:t xml:space="preserve">OLR1 </w:t>
      </w:r>
      <w:r>
        <w:rPr>
          <w:w w:val="110"/>
        </w:rPr>
        <w:t xml:space="preserve">and </w:t>
      </w:r>
      <w:r>
        <w:rPr>
          <w:i/>
          <w:w w:val="110"/>
        </w:rPr>
        <w:t>S100A12</w:t>
      </w:r>
      <w:r>
        <w:rPr>
          <w:w w:val="110"/>
        </w:rPr>
        <w:t>, being the direction of change also consistent for all</w:t>
      </w:r>
      <w:r>
        <w:rPr>
          <w:spacing w:val="-18"/>
          <w:w w:val="110"/>
        </w:rPr>
        <w:t xml:space="preserve"> </w:t>
      </w:r>
      <w:r>
        <w:rPr>
          <w:w w:val="110"/>
        </w:rPr>
        <w:t>of them.</w:t>
      </w:r>
    </w:p>
    <w:p w14:paraId="4069979A" w14:textId="77777777" w:rsidR="005313F1" w:rsidRDefault="005313F1">
      <w:pPr>
        <w:spacing w:line="480" w:lineRule="atLeast"/>
        <w:jc w:val="both"/>
        <w:sectPr w:rsidR="005313F1">
          <w:footerReference w:type="default" r:id="rId105"/>
          <w:pgSz w:w="11910" w:h="16840"/>
          <w:pgMar w:top="1800" w:right="0" w:bottom="560" w:left="1680" w:header="1482" w:footer="364" w:gutter="0"/>
          <w:cols w:space="720"/>
        </w:sectPr>
      </w:pPr>
    </w:p>
    <w:p w14:paraId="2DE9CEB5" w14:textId="77777777" w:rsidR="005313F1" w:rsidRDefault="005313F1">
      <w:pPr>
        <w:pStyle w:val="BodyText"/>
        <w:rPr>
          <w:sz w:val="20"/>
        </w:rPr>
      </w:pPr>
    </w:p>
    <w:p w14:paraId="7DABAE79" w14:textId="77777777" w:rsidR="005313F1" w:rsidRDefault="005313F1">
      <w:pPr>
        <w:pStyle w:val="BodyText"/>
        <w:spacing w:before="9"/>
        <w:rPr>
          <w:sz w:val="23"/>
        </w:rPr>
      </w:pPr>
    </w:p>
    <w:p w14:paraId="3E51450E" w14:textId="77777777" w:rsidR="005313F1" w:rsidRDefault="005313F1">
      <w:pPr>
        <w:pStyle w:val="BodyText"/>
        <w:spacing w:before="1"/>
        <w:rPr>
          <w:sz w:val="9"/>
        </w:rPr>
      </w:pPr>
    </w:p>
    <w:p w14:paraId="4ED2EF8B" w14:textId="77777777" w:rsidR="005313F1" w:rsidRDefault="00090D17">
      <w:pPr>
        <w:ind w:left="2827"/>
        <w:rPr>
          <w:rFonts w:ascii="Arial"/>
          <w:sz w:val="9"/>
        </w:rPr>
      </w:pPr>
      <w:r>
        <w:rPr>
          <w:noProof/>
        </w:rPr>
        <mc:AlternateContent>
          <mc:Choice Requires="wpg">
            <w:drawing>
              <wp:anchor distT="0" distB="0" distL="114300" distR="114300" simplePos="0" relativeHeight="17080" behindDoc="0" locked="0" layoutInCell="1" allowOverlap="1" wp14:anchorId="227779C5" wp14:editId="5C87396E">
                <wp:simplePos x="0" y="0"/>
                <wp:positionH relativeFrom="page">
                  <wp:posOffset>2905125</wp:posOffset>
                </wp:positionH>
                <wp:positionV relativeFrom="paragraph">
                  <wp:posOffset>-57785</wp:posOffset>
                </wp:positionV>
                <wp:extent cx="2386330" cy="1922145"/>
                <wp:effectExtent l="0" t="0" r="1270" b="0"/>
                <wp:wrapNone/>
                <wp:docPr id="594" name="Group 3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6330" cy="1922145"/>
                          <a:chOff x="4575" y="-91"/>
                          <a:chExt cx="3758" cy="3027"/>
                        </a:xfrm>
                      </wpg:grpSpPr>
                      <wps:wsp>
                        <wps:cNvPr id="595" name="Line 3154"/>
                        <wps:cNvCnPr>
                          <a:cxnSpLocks/>
                        </wps:cNvCnPr>
                        <wps:spPr bwMode="auto">
                          <a:xfrm>
                            <a:off x="4740" y="827"/>
                            <a:ext cx="0" cy="1053"/>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96" name="Line 3155"/>
                        <wps:cNvCnPr>
                          <a:cxnSpLocks/>
                        </wps:cNvCnPr>
                        <wps:spPr bwMode="auto">
                          <a:xfrm>
                            <a:off x="4666" y="1150"/>
                            <a:ext cx="0" cy="730"/>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s:wsp>
                        <wps:cNvPr id="597" name="Line 3156"/>
                        <wps:cNvCnPr>
                          <a:cxnSpLocks/>
                        </wps:cNvCnPr>
                        <wps:spPr bwMode="auto">
                          <a:xfrm>
                            <a:off x="4575" y="1880"/>
                            <a:ext cx="17"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wps:wsp>
                        <wps:cNvPr id="598" name="Line 3157"/>
                        <wps:cNvCnPr>
                          <a:cxnSpLocks/>
                        </wps:cNvCnPr>
                        <wps:spPr bwMode="auto">
                          <a:xfrm>
                            <a:off x="4575" y="1574"/>
                            <a:ext cx="17"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wps:wsp>
                        <wps:cNvPr id="599" name="Line 3158"/>
                        <wps:cNvCnPr>
                          <a:cxnSpLocks/>
                        </wps:cNvCnPr>
                        <wps:spPr bwMode="auto">
                          <a:xfrm>
                            <a:off x="4575" y="1269"/>
                            <a:ext cx="17"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wps:wsp>
                        <wps:cNvPr id="600" name="Line 3159"/>
                        <wps:cNvCnPr>
                          <a:cxnSpLocks/>
                        </wps:cNvCnPr>
                        <wps:spPr bwMode="auto">
                          <a:xfrm>
                            <a:off x="4575" y="964"/>
                            <a:ext cx="17"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wps:wsp>
                        <wps:cNvPr id="601" name="Text Box 3160"/>
                        <wps:cNvSpPr txBox="1">
                          <a:spLocks/>
                        </wps:cNvSpPr>
                        <wps:spPr bwMode="auto">
                          <a:xfrm>
                            <a:off x="4591" y="-88"/>
                            <a:ext cx="3738" cy="3020"/>
                          </a:xfrm>
                          <a:prstGeom prst="rect">
                            <a:avLst/>
                          </a:prstGeom>
                          <a:noFill/>
                          <a:ln w="4139">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4DFFEBB" w14:textId="77777777" w:rsidR="005A72E5" w:rsidRDefault="005A72E5">
                              <w:pPr>
                                <w:rPr>
                                  <w:sz w:val="12"/>
                                </w:rPr>
                              </w:pPr>
                            </w:p>
                            <w:p w14:paraId="403C0FF8" w14:textId="77777777" w:rsidR="005A72E5" w:rsidRDefault="005A72E5">
                              <w:pPr>
                                <w:rPr>
                                  <w:sz w:val="12"/>
                                </w:rPr>
                              </w:pPr>
                            </w:p>
                            <w:p w14:paraId="5B3D743C" w14:textId="77777777" w:rsidR="005A72E5" w:rsidRDefault="005A72E5">
                              <w:pPr>
                                <w:rPr>
                                  <w:sz w:val="12"/>
                                </w:rPr>
                              </w:pPr>
                            </w:p>
                            <w:p w14:paraId="5FA10526" w14:textId="77777777" w:rsidR="005A72E5" w:rsidRDefault="005A72E5">
                              <w:pPr>
                                <w:rPr>
                                  <w:sz w:val="12"/>
                                </w:rPr>
                              </w:pPr>
                            </w:p>
                            <w:p w14:paraId="3F4F7D76" w14:textId="77777777" w:rsidR="005A72E5" w:rsidRDefault="005A72E5">
                              <w:pPr>
                                <w:rPr>
                                  <w:sz w:val="12"/>
                                </w:rPr>
                              </w:pPr>
                            </w:p>
                            <w:p w14:paraId="678CFEF7" w14:textId="77777777" w:rsidR="005A72E5" w:rsidRDefault="005A72E5">
                              <w:pPr>
                                <w:rPr>
                                  <w:sz w:val="12"/>
                                </w:rPr>
                              </w:pPr>
                            </w:p>
                            <w:p w14:paraId="271E4789" w14:textId="77777777" w:rsidR="005A72E5" w:rsidRDefault="005A72E5">
                              <w:pPr>
                                <w:rPr>
                                  <w:sz w:val="12"/>
                                </w:rPr>
                              </w:pPr>
                            </w:p>
                            <w:p w14:paraId="4FAB2BA2" w14:textId="77777777" w:rsidR="005A72E5" w:rsidRDefault="005A72E5">
                              <w:pPr>
                                <w:rPr>
                                  <w:sz w:val="12"/>
                                </w:rPr>
                              </w:pPr>
                            </w:p>
                            <w:p w14:paraId="74B5D006" w14:textId="77777777" w:rsidR="005A72E5" w:rsidRDefault="005A72E5">
                              <w:pPr>
                                <w:rPr>
                                  <w:sz w:val="12"/>
                                </w:rPr>
                              </w:pPr>
                            </w:p>
                            <w:p w14:paraId="7DFA5EC7" w14:textId="77777777" w:rsidR="005A72E5" w:rsidRDefault="005A72E5">
                              <w:pPr>
                                <w:rPr>
                                  <w:sz w:val="12"/>
                                </w:rPr>
                              </w:pPr>
                            </w:p>
                            <w:p w14:paraId="0912E804" w14:textId="77777777" w:rsidR="005A72E5" w:rsidRDefault="005A72E5">
                              <w:pPr>
                                <w:rPr>
                                  <w:sz w:val="12"/>
                                </w:rPr>
                              </w:pPr>
                            </w:p>
                            <w:p w14:paraId="355B8E56" w14:textId="77777777" w:rsidR="005A72E5" w:rsidRDefault="005A72E5">
                              <w:pPr>
                                <w:rPr>
                                  <w:sz w:val="12"/>
                                </w:rPr>
                              </w:pPr>
                            </w:p>
                            <w:p w14:paraId="14704B84" w14:textId="77777777" w:rsidR="005A72E5" w:rsidRDefault="005A72E5">
                              <w:pPr>
                                <w:rPr>
                                  <w:sz w:val="12"/>
                                </w:rPr>
                              </w:pPr>
                            </w:p>
                            <w:p w14:paraId="330DCB5D" w14:textId="77777777" w:rsidR="005A72E5" w:rsidRDefault="005A72E5">
                              <w:pPr>
                                <w:rPr>
                                  <w:sz w:val="12"/>
                                </w:rPr>
                              </w:pPr>
                            </w:p>
                            <w:p w14:paraId="333F8268" w14:textId="77777777" w:rsidR="005A72E5" w:rsidRDefault="005A72E5">
                              <w:pPr>
                                <w:rPr>
                                  <w:sz w:val="12"/>
                                </w:rPr>
                              </w:pPr>
                            </w:p>
                            <w:p w14:paraId="267A9E88" w14:textId="77777777" w:rsidR="005A72E5" w:rsidRDefault="005A72E5">
                              <w:pPr>
                                <w:rPr>
                                  <w:sz w:val="12"/>
                                </w:rPr>
                              </w:pPr>
                            </w:p>
                            <w:p w14:paraId="49209D93" w14:textId="77777777" w:rsidR="005A72E5" w:rsidRDefault="005A72E5">
                              <w:pPr>
                                <w:rPr>
                                  <w:sz w:val="12"/>
                                </w:rPr>
                              </w:pPr>
                            </w:p>
                            <w:p w14:paraId="0349E5E6" w14:textId="77777777" w:rsidR="005A72E5" w:rsidRDefault="005A72E5">
                              <w:pPr>
                                <w:rPr>
                                  <w:sz w:val="12"/>
                                </w:rPr>
                              </w:pPr>
                            </w:p>
                            <w:p w14:paraId="450565B2" w14:textId="77777777" w:rsidR="005A72E5" w:rsidRDefault="005A72E5">
                              <w:pPr>
                                <w:spacing w:before="107" w:line="119" w:lineRule="exact"/>
                                <w:ind w:left="3147"/>
                                <w:rPr>
                                  <w:rFonts w:ascii="Arial"/>
                                  <w:b/>
                                  <w:sz w:val="11"/>
                                </w:rPr>
                              </w:pPr>
                              <w:proofErr w:type="gramStart"/>
                              <w:r>
                                <w:rPr>
                                  <w:rFonts w:ascii="Arial"/>
                                  <w:b/>
                                  <w:sz w:val="11"/>
                                </w:rPr>
                                <w:t>qPCR</w:t>
                              </w:r>
                              <w:proofErr w:type="gramEnd"/>
                            </w:p>
                            <w:p w14:paraId="7B1B3FE5" w14:textId="77777777" w:rsidR="005A72E5" w:rsidRDefault="005A72E5">
                              <w:pPr>
                                <w:spacing w:before="10" w:line="199" w:lineRule="auto"/>
                                <w:ind w:left="3147" w:right="21"/>
                                <w:rPr>
                                  <w:rFonts w:ascii="Arial" w:hAnsi="Arial"/>
                                  <w:b/>
                                  <w:sz w:val="11"/>
                                </w:rPr>
                              </w:pPr>
                              <w:r>
                                <w:rPr>
                                  <w:rFonts w:ascii="Arial" w:hAnsi="Arial"/>
                                  <w:b/>
                                  <w:sz w:val="11"/>
                                </w:rPr>
                                <w:t>CC−mixed CC−IL7R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7779C5" id="Group 3153" o:spid="_x0000_s1872" style="position:absolute;left:0;text-align:left;margin-left:228.75pt;margin-top:-4.55pt;width:187.9pt;height:151.35pt;z-index:17080;mso-position-horizontal-relative:page" coordorigin="4575,-91" coordsize="3758,3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">
                <v:line id="Line 3154" o:spid="_x0000_s1873" style="position:absolute;visibility:visible;mso-wrap-style:square" from="4740,827" to="4740,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" strokecolor="#f8766c" strokeweight="1.3066mm">
                  <o:lock v:ext="edit" shapetype="f"/>
                </v:line>
                <v:line id="Line 3155" o:spid="_x0000_s1874" style="position:absolute;visibility:visible;mso-wrap-style:square" from="4666,1150" to="4666,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" strokecolor="#006300" strokeweight="1.3066mm">
                  <o:lock v:ext="edit" shapetype="f"/>
                </v:line>
                <v:line id="Line 3156" o:spid="_x0000_s1875" style="position:absolute;visibility:visible;mso-wrap-style:square" from="4575,1880" to="4592,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" strokecolor="#333" strokeweight=".115mm">
                  <o:lock v:ext="edit" shapetype="f"/>
                </v:line>
                <v:line id="Line 3157" o:spid="_x0000_s1876" style="position:absolute;visibility:visible;mso-wrap-style:square" from="4575,1574" to="4592,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" strokecolor="#333" strokeweight=".115mm">
                  <o:lock v:ext="edit" shapetype="f"/>
                </v:line>
                <v:line id="Line 3158" o:spid="_x0000_s1877" style="position:absolute;visibility:visible;mso-wrap-style:square" from="4575,1269" to="4592,1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" strokecolor="#333" strokeweight=".115mm">
                  <o:lock v:ext="edit" shapetype="f"/>
                </v:line>
                <v:line id="Line 3159" o:spid="_x0000_s1878" style="position:absolute;visibility:visible;mso-wrap-style:square" from="4575,964" to="459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" strokecolor="#333" strokeweight=".115mm">
                  <o:lock v:ext="edit" shapetype="f"/>
                </v:line>
                <v:shape id="Text Box 3160" o:spid="_x0000_s1879" type="#_x0000_t202" style="position:absolute;left:4591;top:-88;width:3738;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" filled="f" strokecolor="#333" strokeweight=".115mm">
                  <v:path arrowok="t"/>
                  <v:textbox inset="0,0,0,0">
                    <w:txbxContent>
                      <w:p w14:paraId="24DFFEBB" w14:textId="77777777" w:rsidR="005A72E5" w:rsidRDefault="005A72E5">
                        <w:pPr>
                          <w:rPr>
                            <w:sz w:val="12"/>
                          </w:rPr>
                        </w:pPr>
                      </w:p>
                      <w:p w14:paraId="403C0FF8" w14:textId="77777777" w:rsidR="005A72E5" w:rsidRDefault="005A72E5">
                        <w:pPr>
                          <w:rPr>
                            <w:sz w:val="12"/>
                          </w:rPr>
                        </w:pPr>
                      </w:p>
                      <w:p w14:paraId="5B3D743C" w14:textId="77777777" w:rsidR="005A72E5" w:rsidRDefault="005A72E5">
                        <w:pPr>
                          <w:rPr>
                            <w:sz w:val="12"/>
                          </w:rPr>
                        </w:pPr>
                      </w:p>
                      <w:p w14:paraId="5FA10526" w14:textId="77777777" w:rsidR="005A72E5" w:rsidRDefault="005A72E5">
                        <w:pPr>
                          <w:rPr>
                            <w:sz w:val="12"/>
                          </w:rPr>
                        </w:pPr>
                      </w:p>
                      <w:p w14:paraId="3F4F7D76" w14:textId="77777777" w:rsidR="005A72E5" w:rsidRDefault="005A72E5">
                        <w:pPr>
                          <w:rPr>
                            <w:sz w:val="12"/>
                          </w:rPr>
                        </w:pPr>
                      </w:p>
                      <w:p w14:paraId="678CFEF7" w14:textId="77777777" w:rsidR="005A72E5" w:rsidRDefault="005A72E5">
                        <w:pPr>
                          <w:rPr>
                            <w:sz w:val="12"/>
                          </w:rPr>
                        </w:pPr>
                      </w:p>
                      <w:p w14:paraId="271E4789" w14:textId="77777777" w:rsidR="005A72E5" w:rsidRDefault="005A72E5">
                        <w:pPr>
                          <w:rPr>
                            <w:sz w:val="12"/>
                          </w:rPr>
                        </w:pPr>
                      </w:p>
                      <w:p w14:paraId="4FAB2BA2" w14:textId="77777777" w:rsidR="005A72E5" w:rsidRDefault="005A72E5">
                        <w:pPr>
                          <w:rPr>
                            <w:sz w:val="12"/>
                          </w:rPr>
                        </w:pPr>
                      </w:p>
                      <w:p w14:paraId="74B5D006" w14:textId="77777777" w:rsidR="005A72E5" w:rsidRDefault="005A72E5">
                        <w:pPr>
                          <w:rPr>
                            <w:sz w:val="12"/>
                          </w:rPr>
                        </w:pPr>
                      </w:p>
                      <w:p w14:paraId="7DFA5EC7" w14:textId="77777777" w:rsidR="005A72E5" w:rsidRDefault="005A72E5">
                        <w:pPr>
                          <w:rPr>
                            <w:sz w:val="12"/>
                          </w:rPr>
                        </w:pPr>
                      </w:p>
                      <w:p w14:paraId="0912E804" w14:textId="77777777" w:rsidR="005A72E5" w:rsidRDefault="005A72E5">
                        <w:pPr>
                          <w:rPr>
                            <w:sz w:val="12"/>
                          </w:rPr>
                        </w:pPr>
                      </w:p>
                      <w:p w14:paraId="355B8E56" w14:textId="77777777" w:rsidR="005A72E5" w:rsidRDefault="005A72E5">
                        <w:pPr>
                          <w:rPr>
                            <w:sz w:val="12"/>
                          </w:rPr>
                        </w:pPr>
                      </w:p>
                      <w:p w14:paraId="14704B84" w14:textId="77777777" w:rsidR="005A72E5" w:rsidRDefault="005A72E5">
                        <w:pPr>
                          <w:rPr>
                            <w:sz w:val="12"/>
                          </w:rPr>
                        </w:pPr>
                      </w:p>
                      <w:p w14:paraId="330DCB5D" w14:textId="77777777" w:rsidR="005A72E5" w:rsidRDefault="005A72E5">
                        <w:pPr>
                          <w:rPr>
                            <w:sz w:val="12"/>
                          </w:rPr>
                        </w:pPr>
                      </w:p>
                      <w:p w14:paraId="333F8268" w14:textId="77777777" w:rsidR="005A72E5" w:rsidRDefault="005A72E5">
                        <w:pPr>
                          <w:rPr>
                            <w:sz w:val="12"/>
                          </w:rPr>
                        </w:pPr>
                      </w:p>
                      <w:p w14:paraId="267A9E88" w14:textId="77777777" w:rsidR="005A72E5" w:rsidRDefault="005A72E5">
                        <w:pPr>
                          <w:rPr>
                            <w:sz w:val="12"/>
                          </w:rPr>
                        </w:pPr>
                      </w:p>
                      <w:p w14:paraId="49209D93" w14:textId="77777777" w:rsidR="005A72E5" w:rsidRDefault="005A72E5">
                        <w:pPr>
                          <w:rPr>
                            <w:sz w:val="12"/>
                          </w:rPr>
                        </w:pPr>
                      </w:p>
                      <w:p w14:paraId="0349E5E6" w14:textId="77777777" w:rsidR="005A72E5" w:rsidRDefault="005A72E5">
                        <w:pPr>
                          <w:rPr>
                            <w:sz w:val="12"/>
                          </w:rPr>
                        </w:pPr>
                      </w:p>
                      <w:p w14:paraId="450565B2" w14:textId="77777777" w:rsidR="005A72E5" w:rsidRDefault="005A72E5">
                        <w:pPr>
                          <w:spacing w:before="107" w:line="119" w:lineRule="exact"/>
                          <w:ind w:left="3147"/>
                          <w:rPr>
                            <w:rFonts w:ascii="Arial"/>
                            <w:b/>
                            <w:sz w:val="11"/>
                          </w:rPr>
                        </w:pPr>
                        <w:proofErr w:type="gramStart"/>
                        <w:r>
                          <w:rPr>
                            <w:rFonts w:ascii="Arial"/>
                            <w:b/>
                            <w:sz w:val="11"/>
                          </w:rPr>
                          <w:t>qPCR</w:t>
                        </w:r>
                        <w:proofErr w:type="gramEnd"/>
                      </w:p>
                      <w:p w14:paraId="7B1B3FE5" w14:textId="77777777" w:rsidR="005A72E5" w:rsidRDefault="005A72E5">
                        <w:pPr>
                          <w:spacing w:before="10" w:line="199" w:lineRule="auto"/>
                          <w:ind w:left="3147" w:right="21"/>
                          <w:rPr>
                            <w:rFonts w:ascii="Arial" w:hAnsi="Arial"/>
                            <w:b/>
                            <w:sz w:val="11"/>
                          </w:rPr>
                        </w:pPr>
                        <w:r>
                          <w:rPr>
                            <w:rFonts w:ascii="Arial" w:hAnsi="Arial"/>
                            <w:b/>
                            <w:sz w:val="11"/>
                          </w:rPr>
                          <w:t>CC−mixed CC−IL7R</w:t>
                        </w:r>
                      </w:p>
                    </w:txbxContent>
                  </v:textbox>
                </v:shape>
                <w10:wrap anchorx="page"/>
              </v:group>
            </w:pict>
          </mc:Fallback>
        </mc:AlternateContent>
      </w:r>
      <w:r>
        <w:rPr>
          <w:noProof/>
        </w:rPr>
        <mc:AlternateContent>
          <mc:Choice Requires="wpg">
            <w:drawing>
              <wp:anchor distT="0" distB="0" distL="114300" distR="114300" simplePos="0" relativeHeight="17272" behindDoc="0" locked="0" layoutInCell="1" allowOverlap="1" wp14:anchorId="4AB31A03" wp14:editId="53F9B1E4">
                <wp:simplePos x="0" y="0"/>
                <wp:positionH relativeFrom="page">
                  <wp:posOffset>4507230</wp:posOffset>
                </wp:positionH>
                <wp:positionV relativeFrom="paragraph">
                  <wp:posOffset>55245</wp:posOffset>
                </wp:positionV>
                <wp:extent cx="298450" cy="1138555"/>
                <wp:effectExtent l="0" t="0" r="0" b="29845"/>
                <wp:wrapNone/>
                <wp:docPr id="587" name="Group 3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1138555"/>
                          <a:chOff x="7098" y="87"/>
                          <a:chExt cx="470" cy="1793"/>
                        </a:xfrm>
                      </wpg:grpSpPr>
                      <wps:wsp>
                        <wps:cNvPr id="588" name="Line 3147"/>
                        <wps:cNvCnPr>
                          <a:cxnSpLocks/>
                        </wps:cNvCnPr>
                        <wps:spPr bwMode="auto">
                          <a:xfrm>
                            <a:off x="7283" y="406"/>
                            <a:ext cx="0" cy="1474"/>
                          </a:xfrm>
                          <a:prstGeom prst="line">
                            <a:avLst/>
                          </a:prstGeom>
                          <a:noFill/>
                          <a:ln w="47037">
                            <a:solidFill>
                              <a:srgbClr val="00BEC4"/>
                            </a:solidFill>
                            <a:round/>
                            <a:headEnd/>
                            <a:tailEnd/>
                          </a:ln>
                          <a:extLst>
                            <a:ext uri="{909E8E84-426E-40DD-AFC4-6F175D3DCCD1}">
                              <a14:hiddenFill xmlns:a14="http://schemas.microsoft.com/office/drawing/2010/main">
                                <a:noFill/>
                              </a14:hiddenFill>
                            </a:ext>
                          </a:extLst>
                        </wps:spPr>
                        <wps:bodyPr/>
                      </wps:wsp>
                      <wps:wsp>
                        <wps:cNvPr id="589" name="Line 3148"/>
                        <wps:cNvCnPr>
                          <a:cxnSpLocks/>
                        </wps:cNvCnPr>
                        <wps:spPr bwMode="auto">
                          <a:xfrm>
                            <a:off x="7209" y="87"/>
                            <a:ext cx="0" cy="1793"/>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90" name="Line 3149"/>
                        <wps:cNvCnPr>
                          <a:cxnSpLocks/>
                        </wps:cNvCnPr>
                        <wps:spPr bwMode="auto">
                          <a:xfrm>
                            <a:off x="7135" y="637"/>
                            <a:ext cx="0" cy="1243"/>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s:wsp>
                        <wps:cNvPr id="591" name="Line 3150"/>
                        <wps:cNvCnPr>
                          <a:cxnSpLocks/>
                        </wps:cNvCnPr>
                        <wps:spPr bwMode="auto">
                          <a:xfrm>
                            <a:off x="7530" y="1162"/>
                            <a:ext cx="0" cy="718"/>
                          </a:xfrm>
                          <a:prstGeom prst="line">
                            <a:avLst/>
                          </a:prstGeom>
                          <a:noFill/>
                          <a:ln w="47037">
                            <a:solidFill>
                              <a:srgbClr val="00BEC4"/>
                            </a:solidFill>
                            <a:round/>
                            <a:headEnd/>
                            <a:tailEnd/>
                          </a:ln>
                          <a:extLst>
                            <a:ext uri="{909E8E84-426E-40DD-AFC4-6F175D3DCCD1}">
                              <a14:hiddenFill xmlns:a14="http://schemas.microsoft.com/office/drawing/2010/main">
                                <a:noFill/>
                              </a14:hiddenFill>
                            </a:ext>
                          </a:extLst>
                        </wps:spPr>
                        <wps:bodyPr/>
                      </wps:wsp>
                      <wps:wsp>
                        <wps:cNvPr id="592" name="Line 3151"/>
                        <wps:cNvCnPr>
                          <a:cxnSpLocks/>
                        </wps:cNvCnPr>
                        <wps:spPr bwMode="auto">
                          <a:xfrm>
                            <a:off x="7456" y="1592"/>
                            <a:ext cx="0" cy="288"/>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93" name="Line 3152"/>
                        <wps:cNvCnPr>
                          <a:cxnSpLocks/>
                        </wps:cNvCnPr>
                        <wps:spPr bwMode="auto">
                          <a:xfrm>
                            <a:off x="7382" y="1680"/>
                            <a:ext cx="0" cy="200"/>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1EEF246" id="Group 3146" o:spid="_x0000_s1026" style="position:absolute;margin-left:354.9pt;margin-top:4.35pt;width:23.5pt;height:89.65pt;z-index:17272;mso-position-horizontal-relative:page" coordorigin="7098,87" coordsize="470,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">
                <v:line id="Line 3147" o:spid="_x0000_s1027" style="position:absolute;visibility:visible;mso-wrap-style:square" from="7283,406" to="7283,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" strokecolor="#00bec4" strokeweight="1.3066mm">
                  <o:lock v:ext="edit" shapetype="f"/>
                </v:line>
                <v:line id="Line 3148" o:spid="_x0000_s1028" style="position:absolute;visibility:visible;mso-wrap-style:square" from="7209,87" to="7209,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" strokecolor="#f8766c" strokeweight="1.3066mm">
                  <o:lock v:ext="edit" shapetype="f"/>
                </v:line>
                <v:line id="Line 3149" o:spid="_x0000_s1029" style="position:absolute;visibility:visible;mso-wrap-style:square" from="7135,637" to="7135,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" strokecolor="#006300" strokeweight="1.3066mm">
                  <o:lock v:ext="edit" shapetype="f"/>
                </v:line>
                <v:line id="Line 3150" o:spid="_x0000_s1030" style="position:absolute;visibility:visible;mso-wrap-style:square" from="7530,1162" to="7530,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" strokecolor="#00bec4" strokeweight="1.3066mm">
                  <o:lock v:ext="edit" shapetype="f"/>
                </v:line>
                <v:line id="Line 3151" o:spid="_x0000_s1031" style="position:absolute;visibility:visible;mso-wrap-style:square" from="7456,1592" to="7456,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" strokecolor="#f8766c" strokeweight="1.3066mm">
                  <o:lock v:ext="edit" shapetype="f"/>
                </v:line>
                <v:line id="Line 3152" o:spid="_x0000_s1032" style="position:absolute;visibility:visible;mso-wrap-style:square" from="7382,1680" to="7382,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" strokecolor="#006300" strokeweight="1.3066mm">
                  <o:lock v:ext="edit" shapetype="f"/>
                </v:line>
                <w10:wrap anchorx="page"/>
              </v:group>
            </w:pict>
          </mc:Fallback>
        </mc:AlternateContent>
      </w:r>
      <w:r>
        <w:rPr>
          <w:noProof/>
        </w:rPr>
        <mc:AlternateContent>
          <mc:Choice Requires="wps">
            <w:drawing>
              <wp:anchor distT="0" distB="0" distL="114300" distR="114300" simplePos="0" relativeHeight="17416" behindDoc="0" locked="0" layoutInCell="1" allowOverlap="1" wp14:anchorId="2D2A58A3" wp14:editId="4C9732C4">
                <wp:simplePos x="0" y="0"/>
                <wp:positionH relativeFrom="page">
                  <wp:posOffset>2905125</wp:posOffset>
                </wp:positionH>
                <wp:positionV relativeFrom="paragraph">
                  <wp:posOffset>31115</wp:posOffset>
                </wp:positionV>
                <wp:extent cx="10795" cy="0"/>
                <wp:effectExtent l="0" t="0" r="1905" b="0"/>
                <wp:wrapNone/>
                <wp:docPr id="586" name="Line 3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4F9BF67" id="Line 3145" o:spid="_x0000_s1026" style="position:absolute;z-index:17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2.45pt" to="229.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2jCQIAABU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" strokecolor="#333" strokeweight=".115mm">
                <o:lock v:ext="edit" shapetype="f"/>
                <w10:wrap anchorx="page"/>
              </v:line>
            </w:pict>
          </mc:Fallback>
        </mc:AlternateContent>
      </w:r>
      <w:r w:rsidR="009B75EF">
        <w:rPr>
          <w:rFonts w:ascii="Arial"/>
          <w:color w:val="4D4D4D"/>
          <w:w w:val="108"/>
          <w:sz w:val="9"/>
        </w:rPr>
        <w:t>6</w:t>
      </w:r>
    </w:p>
    <w:p w14:paraId="0D3C8FF3" w14:textId="77777777" w:rsidR="005313F1" w:rsidRDefault="005313F1">
      <w:pPr>
        <w:pStyle w:val="BodyText"/>
        <w:rPr>
          <w:rFonts w:ascii="Arial"/>
          <w:sz w:val="10"/>
        </w:rPr>
      </w:pPr>
    </w:p>
    <w:p w14:paraId="676B18B2" w14:textId="77777777" w:rsidR="005313F1" w:rsidRDefault="00090D17">
      <w:pPr>
        <w:spacing w:before="86"/>
        <w:ind w:left="2827"/>
        <w:rPr>
          <w:rFonts w:ascii="Arial"/>
          <w:sz w:val="9"/>
        </w:rPr>
      </w:pPr>
      <w:r>
        <w:rPr>
          <w:noProof/>
        </w:rPr>
        <mc:AlternateContent>
          <mc:Choice Requires="wps">
            <w:drawing>
              <wp:anchor distT="0" distB="0" distL="114300" distR="114300" simplePos="0" relativeHeight="17392" behindDoc="0" locked="0" layoutInCell="1" allowOverlap="1" wp14:anchorId="5F8362F7" wp14:editId="4E788ECC">
                <wp:simplePos x="0" y="0"/>
                <wp:positionH relativeFrom="page">
                  <wp:posOffset>2905125</wp:posOffset>
                </wp:positionH>
                <wp:positionV relativeFrom="paragraph">
                  <wp:posOffset>85725</wp:posOffset>
                </wp:positionV>
                <wp:extent cx="10795" cy="0"/>
                <wp:effectExtent l="0" t="0" r="1905" b="0"/>
                <wp:wrapNone/>
                <wp:docPr id="585" name="Line 3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26F1703" id="Line 3144" o:spid="_x0000_s1026" style="position:absolute;z-index:1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6.75pt" to="229.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GCQIAABU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" strokecolor="#333" strokeweight=".115mm">
                <o:lock v:ext="edit" shapetype="f"/>
                <w10:wrap anchorx="page"/>
              </v:line>
            </w:pict>
          </mc:Fallback>
        </mc:AlternateContent>
      </w:r>
      <w:r w:rsidR="009B75EF">
        <w:rPr>
          <w:rFonts w:ascii="Arial"/>
          <w:color w:val="4D4D4D"/>
          <w:w w:val="108"/>
          <w:sz w:val="9"/>
        </w:rPr>
        <w:t>5</w:t>
      </w:r>
    </w:p>
    <w:p w14:paraId="129F4014" w14:textId="77777777" w:rsidR="005313F1" w:rsidRDefault="005313F1">
      <w:pPr>
        <w:pStyle w:val="BodyText"/>
        <w:rPr>
          <w:rFonts w:ascii="Arial"/>
          <w:sz w:val="10"/>
        </w:rPr>
      </w:pPr>
    </w:p>
    <w:p w14:paraId="026A09D3" w14:textId="77777777" w:rsidR="005313F1" w:rsidRDefault="00090D17">
      <w:pPr>
        <w:spacing w:before="87"/>
        <w:ind w:left="2827"/>
        <w:rPr>
          <w:rFonts w:ascii="Arial"/>
          <w:sz w:val="9"/>
        </w:rPr>
      </w:pPr>
      <w:r>
        <w:rPr>
          <w:noProof/>
        </w:rPr>
        <mc:AlternateContent>
          <mc:Choice Requires="wpg">
            <w:drawing>
              <wp:anchor distT="0" distB="0" distL="114300" distR="114300" simplePos="0" relativeHeight="17152" behindDoc="0" locked="0" layoutInCell="1" allowOverlap="1" wp14:anchorId="020B05A0" wp14:editId="7BE3729C">
                <wp:simplePos x="0" y="0"/>
                <wp:positionH relativeFrom="page">
                  <wp:posOffset>3566795</wp:posOffset>
                </wp:positionH>
                <wp:positionV relativeFrom="paragraph">
                  <wp:posOffset>48895</wp:posOffset>
                </wp:positionV>
                <wp:extent cx="251460" cy="1186815"/>
                <wp:effectExtent l="0" t="0" r="0" b="19685"/>
                <wp:wrapNone/>
                <wp:docPr id="579" name="Group 3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 cy="1186815"/>
                          <a:chOff x="5617" y="77"/>
                          <a:chExt cx="396" cy="1869"/>
                        </a:xfrm>
                      </wpg:grpSpPr>
                      <wps:wsp>
                        <wps:cNvPr id="580" name="Line 3139"/>
                        <wps:cNvCnPr>
                          <a:cxnSpLocks/>
                        </wps:cNvCnPr>
                        <wps:spPr bwMode="auto">
                          <a:xfrm>
                            <a:off x="5802" y="269"/>
                            <a:ext cx="0" cy="1087"/>
                          </a:xfrm>
                          <a:prstGeom prst="line">
                            <a:avLst/>
                          </a:prstGeom>
                          <a:noFill/>
                          <a:ln w="47037">
                            <a:solidFill>
                              <a:srgbClr val="00BEC4"/>
                            </a:solidFill>
                            <a:round/>
                            <a:headEnd/>
                            <a:tailEnd/>
                          </a:ln>
                          <a:extLst>
                            <a:ext uri="{909E8E84-426E-40DD-AFC4-6F175D3DCCD1}">
                              <a14:hiddenFill xmlns:a14="http://schemas.microsoft.com/office/drawing/2010/main">
                                <a:noFill/>
                              </a14:hiddenFill>
                            </a:ext>
                          </a:extLst>
                        </wps:spPr>
                        <wps:bodyPr/>
                      </wps:wsp>
                      <wps:wsp>
                        <wps:cNvPr id="581" name="Line 3140"/>
                        <wps:cNvCnPr>
                          <a:cxnSpLocks/>
                        </wps:cNvCnPr>
                        <wps:spPr bwMode="auto">
                          <a:xfrm>
                            <a:off x="5728" y="77"/>
                            <a:ext cx="0" cy="1279"/>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82" name="Line 3141"/>
                        <wps:cNvCnPr>
                          <a:cxnSpLocks/>
                        </wps:cNvCnPr>
                        <wps:spPr bwMode="auto">
                          <a:xfrm>
                            <a:off x="5654" y="470"/>
                            <a:ext cx="0" cy="886"/>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s:wsp>
                        <wps:cNvPr id="583" name="Line 3142"/>
                        <wps:cNvCnPr>
                          <a:cxnSpLocks/>
                        </wps:cNvCnPr>
                        <wps:spPr bwMode="auto">
                          <a:xfrm>
                            <a:off x="5975" y="1356"/>
                            <a:ext cx="0" cy="590"/>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84" name="Line 3143"/>
                        <wps:cNvCnPr>
                          <a:cxnSpLocks/>
                        </wps:cNvCnPr>
                        <wps:spPr bwMode="auto">
                          <a:xfrm>
                            <a:off x="5901" y="1356"/>
                            <a:ext cx="0" cy="409"/>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B0DBC1" id="Group 3138" o:spid="_x0000_s1026" style="position:absolute;margin-left:280.85pt;margin-top:3.85pt;width:19.8pt;height:93.45pt;z-index:17152;mso-position-horizontal-relative:page" coordorigin="5617,77" coordsize="396,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">
                <v:line id="Line 3139" o:spid="_x0000_s1027" style="position:absolute;visibility:visible;mso-wrap-style:square" from="5802,269" to="5802,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" strokecolor="#00bec4" strokeweight="1.3066mm">
                  <o:lock v:ext="edit" shapetype="f"/>
                </v:line>
                <v:line id="Line 3140" o:spid="_x0000_s1028" style="position:absolute;visibility:visible;mso-wrap-style:square" from="5728,77" to="5728,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" strokecolor="#f8766c" strokeweight="1.3066mm">
                  <o:lock v:ext="edit" shapetype="f"/>
                </v:line>
                <v:line id="Line 3141" o:spid="_x0000_s1029" style="position:absolute;visibility:visible;mso-wrap-style:square" from="5654,470" to="5654,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" strokecolor="#006300" strokeweight="1.3066mm">
                  <o:lock v:ext="edit" shapetype="f"/>
                </v:line>
                <v:line id="Line 3142" o:spid="_x0000_s1030" style="position:absolute;visibility:visible;mso-wrap-style:square" from="5975,1356" to="597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" strokecolor="#f8766c" strokeweight="1.3066mm">
                  <o:lock v:ext="edit" shapetype="f"/>
                </v:line>
                <v:line id="Line 3143" o:spid="_x0000_s1031" style="position:absolute;visibility:visible;mso-wrap-style:square" from="5901,1356" to="5901,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" strokecolor="#006300" strokeweight="1.3066mm">
                  <o:lock v:ext="edit" shapetype="f"/>
                </v:line>
                <w10:wrap anchorx="page"/>
              </v:group>
            </w:pict>
          </mc:Fallback>
        </mc:AlternateContent>
      </w:r>
      <w:r>
        <w:rPr>
          <w:noProof/>
        </w:rPr>
        <mc:AlternateContent>
          <mc:Choice Requires="wps">
            <w:drawing>
              <wp:anchor distT="0" distB="0" distL="114300" distR="114300" simplePos="0" relativeHeight="17368" behindDoc="0" locked="0" layoutInCell="1" allowOverlap="1" wp14:anchorId="5FB0C04F" wp14:editId="1ACE8E5D">
                <wp:simplePos x="0" y="0"/>
                <wp:positionH relativeFrom="page">
                  <wp:posOffset>2905125</wp:posOffset>
                </wp:positionH>
                <wp:positionV relativeFrom="paragraph">
                  <wp:posOffset>86360</wp:posOffset>
                </wp:positionV>
                <wp:extent cx="10795" cy="0"/>
                <wp:effectExtent l="0" t="0" r="1905" b="0"/>
                <wp:wrapNone/>
                <wp:docPr id="578" name="Line 3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B932F7" id="Line 3137" o:spid="_x0000_s1026" style="position:absolute;z-index:17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6.8pt" to="229.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" strokecolor="#333" strokeweight=".115mm">
                <o:lock v:ext="edit" shapetype="f"/>
                <w10:wrap anchorx="page"/>
              </v:line>
            </w:pict>
          </mc:Fallback>
        </mc:AlternateContent>
      </w:r>
      <w:r w:rsidR="009B75EF">
        <w:rPr>
          <w:rFonts w:ascii="Arial"/>
          <w:color w:val="4D4D4D"/>
          <w:w w:val="108"/>
          <w:sz w:val="9"/>
        </w:rPr>
        <w:t>4</w:t>
      </w:r>
    </w:p>
    <w:p w14:paraId="39078CDD" w14:textId="77777777" w:rsidR="005313F1" w:rsidRDefault="005313F1">
      <w:pPr>
        <w:pStyle w:val="BodyText"/>
        <w:rPr>
          <w:rFonts w:ascii="Arial"/>
          <w:sz w:val="10"/>
        </w:rPr>
      </w:pPr>
    </w:p>
    <w:p w14:paraId="71B3D061" w14:textId="77777777" w:rsidR="005313F1" w:rsidRDefault="009B75EF">
      <w:pPr>
        <w:spacing w:before="86"/>
        <w:ind w:left="2827"/>
        <w:rPr>
          <w:rFonts w:ascii="Arial"/>
          <w:sz w:val="9"/>
        </w:rPr>
      </w:pPr>
      <w:r>
        <w:rPr>
          <w:rFonts w:ascii="Arial"/>
          <w:color w:val="4D4D4D"/>
          <w:w w:val="108"/>
          <w:sz w:val="9"/>
        </w:rPr>
        <w:t>3</w:t>
      </w:r>
    </w:p>
    <w:p w14:paraId="1A4DFEC5" w14:textId="77777777" w:rsidR="005313F1" w:rsidRDefault="005313F1">
      <w:pPr>
        <w:pStyle w:val="BodyText"/>
        <w:rPr>
          <w:rFonts w:ascii="Arial"/>
          <w:sz w:val="10"/>
        </w:rPr>
      </w:pPr>
    </w:p>
    <w:p w14:paraId="3D3383D7" w14:textId="77777777" w:rsidR="005313F1" w:rsidRDefault="00090D17">
      <w:pPr>
        <w:spacing w:before="87"/>
        <w:ind w:left="2827"/>
        <w:rPr>
          <w:rFonts w:ascii="Arial"/>
          <w:sz w:val="9"/>
        </w:rPr>
      </w:pPr>
      <w:r>
        <w:rPr>
          <w:noProof/>
        </w:rPr>
        <mc:AlternateContent>
          <mc:Choice Requires="wpg">
            <w:drawing>
              <wp:anchor distT="0" distB="0" distL="114300" distR="114300" simplePos="0" relativeHeight="17128" behindDoc="0" locked="0" layoutInCell="1" allowOverlap="1" wp14:anchorId="01383C56" wp14:editId="656F6BB5">
                <wp:simplePos x="0" y="0"/>
                <wp:positionH relativeFrom="page">
                  <wp:posOffset>3253105</wp:posOffset>
                </wp:positionH>
                <wp:positionV relativeFrom="paragraph">
                  <wp:posOffset>74930</wp:posOffset>
                </wp:positionV>
                <wp:extent cx="251460" cy="644525"/>
                <wp:effectExtent l="0" t="0" r="0" b="15875"/>
                <wp:wrapNone/>
                <wp:docPr id="572" name="Group 3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 cy="644525"/>
                          <a:chOff x="5123" y="118"/>
                          <a:chExt cx="396" cy="1015"/>
                        </a:xfrm>
                      </wpg:grpSpPr>
                      <wps:wsp>
                        <wps:cNvPr id="573" name="Line 3132"/>
                        <wps:cNvCnPr>
                          <a:cxnSpLocks/>
                        </wps:cNvCnPr>
                        <wps:spPr bwMode="auto">
                          <a:xfrm>
                            <a:off x="5308" y="118"/>
                            <a:ext cx="0" cy="628"/>
                          </a:xfrm>
                          <a:prstGeom prst="line">
                            <a:avLst/>
                          </a:prstGeom>
                          <a:noFill/>
                          <a:ln w="47037">
                            <a:solidFill>
                              <a:srgbClr val="00BEC4"/>
                            </a:solidFill>
                            <a:round/>
                            <a:headEnd/>
                            <a:tailEnd/>
                          </a:ln>
                          <a:extLst>
                            <a:ext uri="{909E8E84-426E-40DD-AFC4-6F175D3DCCD1}">
                              <a14:hiddenFill xmlns:a14="http://schemas.microsoft.com/office/drawing/2010/main">
                                <a:noFill/>
                              </a14:hiddenFill>
                            </a:ext>
                          </a:extLst>
                        </wps:spPr>
                        <wps:bodyPr/>
                      </wps:wsp>
                      <wps:wsp>
                        <wps:cNvPr id="574" name="Line 3133"/>
                        <wps:cNvCnPr>
                          <a:cxnSpLocks/>
                        </wps:cNvCnPr>
                        <wps:spPr bwMode="auto">
                          <a:xfrm>
                            <a:off x="5234" y="377"/>
                            <a:ext cx="0" cy="369"/>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75" name="Line 3134"/>
                        <wps:cNvCnPr>
                          <a:cxnSpLocks/>
                        </wps:cNvCnPr>
                        <wps:spPr bwMode="auto">
                          <a:xfrm>
                            <a:off x="5160" y="490"/>
                            <a:ext cx="0" cy="256"/>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s:wsp>
                        <wps:cNvPr id="576" name="Line 3135"/>
                        <wps:cNvCnPr>
                          <a:cxnSpLocks/>
                        </wps:cNvCnPr>
                        <wps:spPr bwMode="auto">
                          <a:xfrm>
                            <a:off x="5481" y="746"/>
                            <a:ext cx="0" cy="386"/>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77" name="Line 3136"/>
                        <wps:cNvCnPr>
                          <a:cxnSpLocks/>
                        </wps:cNvCnPr>
                        <wps:spPr bwMode="auto">
                          <a:xfrm>
                            <a:off x="5407" y="746"/>
                            <a:ext cx="0" cy="268"/>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5105CD" id="Group 3131" o:spid="_x0000_s1026" style="position:absolute;margin-left:256.15pt;margin-top:5.9pt;width:19.8pt;height:50.75pt;z-index:17128;mso-position-horizontal-relative:page" coordorigin="5123,118" coordsize="396,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">
                <v:line id="Line 3132" o:spid="_x0000_s1027" style="position:absolute;visibility:visible;mso-wrap-style:square" from="5308,118" to="5308,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" strokecolor="#00bec4" strokeweight="1.3066mm">
                  <o:lock v:ext="edit" shapetype="f"/>
                </v:line>
                <v:line id="Line 3133" o:spid="_x0000_s1028" style="position:absolute;visibility:visible;mso-wrap-style:square" from="5234,377" to="523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" strokecolor="#f8766c" strokeweight="1.3066mm">
                  <o:lock v:ext="edit" shapetype="f"/>
                </v:line>
                <v:line id="Line 3134" o:spid="_x0000_s1029" style="position:absolute;visibility:visible;mso-wrap-style:square" from="5160,490" to="5160,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" strokecolor="#006300" strokeweight="1.3066mm">
                  <o:lock v:ext="edit" shapetype="f"/>
                </v:line>
                <v:line id="Line 3135" o:spid="_x0000_s1030" style="position:absolute;visibility:visible;mso-wrap-style:square" from="5481,746" to="5481,1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" strokecolor="#f8766c" strokeweight="1.3066mm">
                  <o:lock v:ext="edit" shapetype="f"/>
                </v:line>
                <v:line id="Line 3136" o:spid="_x0000_s1031" style="position:absolute;visibility:visible;mso-wrap-style:square" from="5407,746" to="5407,1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" strokecolor="#006300" strokeweight="1.3066mm">
                  <o:lock v:ext="edit" shapetype="f"/>
                </v:line>
                <w10:wrap anchorx="page"/>
              </v:group>
            </w:pict>
          </mc:Fallback>
        </mc:AlternateContent>
      </w:r>
      <w:r>
        <w:rPr>
          <w:noProof/>
        </w:rPr>
        <mc:AlternateContent>
          <mc:Choice Requires="wps">
            <w:drawing>
              <wp:anchor distT="0" distB="0" distL="114300" distR="114300" simplePos="0" relativeHeight="17800" behindDoc="0" locked="0" layoutInCell="1" allowOverlap="1" wp14:anchorId="7E83EEFF" wp14:editId="267495B0">
                <wp:simplePos x="0" y="0"/>
                <wp:positionH relativeFrom="page">
                  <wp:posOffset>2681605</wp:posOffset>
                </wp:positionH>
                <wp:positionV relativeFrom="paragraph">
                  <wp:posOffset>65405</wp:posOffset>
                </wp:positionV>
                <wp:extent cx="130810" cy="321310"/>
                <wp:effectExtent l="0" t="0" r="0" b="0"/>
                <wp:wrapNone/>
                <wp:docPr id="571" name="Text Box 3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81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D2A49" w14:textId="77777777" w:rsidR="005A72E5" w:rsidRDefault="005A72E5">
                            <w:pPr>
                              <w:spacing w:before="17"/>
                              <w:ind w:left="20"/>
                              <w:rPr>
                                <w:rFonts w:ascii="Arial"/>
                                <w:b/>
                                <w:sz w:val="12"/>
                              </w:rPr>
                            </w:pPr>
                            <w:proofErr w:type="gramStart"/>
                            <w:r>
                              <w:rPr>
                                <w:rFonts w:ascii="Arial"/>
                                <w:b/>
                                <w:sz w:val="12"/>
                              </w:rPr>
                              <w:t>log</w:t>
                            </w:r>
                            <w:r>
                              <w:rPr>
                                <w:rFonts w:ascii="Arial"/>
                                <w:b/>
                                <w:position w:val="-3"/>
                                <w:sz w:val="7"/>
                              </w:rPr>
                              <w:t>2</w:t>
                            </w:r>
                            <w:r>
                              <w:rPr>
                                <w:rFonts w:ascii="Arial"/>
                                <w:b/>
                                <w:sz w:val="12"/>
                              </w:rPr>
                              <w:t>(</w:t>
                            </w:r>
                            <w:proofErr w:type="gramEnd"/>
                            <w:r>
                              <w:rPr>
                                <w:rFonts w:ascii="Arial"/>
                                <w:b/>
                                <w:sz w:val="12"/>
                              </w:rPr>
                              <w:t>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3EEFF" id="Text Box 3130" o:spid="_x0000_s1880" type="#_x0000_t202" style="position:absolute;left:0;text-align:left;margin-left:211.15pt;margin-top:5.15pt;width:10.3pt;height:25.3pt;z-index:17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" filled="f" stroked="f">
                <v:path arrowok="t"/>
                <v:textbox style="layout-flow:vertical;mso-layout-flow-alt:bottom-to-top" inset="0,0,0,0">
                  <w:txbxContent>
                    <w:p w14:paraId="46AD2A49" w14:textId="77777777" w:rsidR="005A72E5" w:rsidRDefault="005A72E5">
                      <w:pPr>
                        <w:spacing w:before="17"/>
                        <w:ind w:left="20"/>
                        <w:rPr>
                          <w:rFonts w:ascii="Arial"/>
                          <w:b/>
                          <w:sz w:val="12"/>
                        </w:rPr>
                      </w:pPr>
                      <w:proofErr w:type="gramStart"/>
                      <w:r>
                        <w:rPr>
                          <w:rFonts w:ascii="Arial"/>
                          <w:b/>
                          <w:sz w:val="12"/>
                        </w:rPr>
                        <w:t>log</w:t>
                      </w:r>
                      <w:r>
                        <w:rPr>
                          <w:rFonts w:ascii="Arial"/>
                          <w:b/>
                          <w:position w:val="-3"/>
                          <w:sz w:val="7"/>
                        </w:rPr>
                        <w:t>2</w:t>
                      </w:r>
                      <w:r>
                        <w:rPr>
                          <w:rFonts w:ascii="Arial"/>
                          <w:b/>
                          <w:sz w:val="12"/>
                        </w:rPr>
                        <w:t>(</w:t>
                      </w:r>
                      <w:proofErr w:type="gramEnd"/>
                      <w:r>
                        <w:rPr>
                          <w:rFonts w:ascii="Arial"/>
                          <w:b/>
                          <w:sz w:val="12"/>
                        </w:rPr>
                        <w:t>FC)</w:t>
                      </w:r>
                    </w:p>
                  </w:txbxContent>
                </v:textbox>
                <w10:wrap anchorx="page"/>
              </v:shape>
            </w:pict>
          </mc:Fallback>
        </mc:AlternateContent>
      </w:r>
      <w:r w:rsidR="009B75EF">
        <w:rPr>
          <w:rFonts w:ascii="Arial"/>
          <w:color w:val="4D4D4D"/>
          <w:w w:val="108"/>
          <w:sz w:val="9"/>
        </w:rPr>
        <w:t>2</w:t>
      </w:r>
    </w:p>
    <w:p w14:paraId="7C559263" w14:textId="77777777" w:rsidR="005313F1" w:rsidRDefault="005313F1">
      <w:pPr>
        <w:pStyle w:val="BodyText"/>
        <w:rPr>
          <w:rFonts w:ascii="Arial"/>
          <w:sz w:val="10"/>
        </w:rPr>
      </w:pPr>
    </w:p>
    <w:p w14:paraId="79DDE483" w14:textId="77777777" w:rsidR="005313F1" w:rsidRDefault="00090D17">
      <w:pPr>
        <w:spacing w:before="87"/>
        <w:ind w:left="2827"/>
        <w:rPr>
          <w:rFonts w:ascii="Arial"/>
          <w:sz w:val="9"/>
        </w:rPr>
      </w:pPr>
      <w:r>
        <w:rPr>
          <w:noProof/>
        </w:rPr>
        <mc:AlternateContent>
          <mc:Choice Requires="wpg">
            <w:drawing>
              <wp:anchor distT="0" distB="0" distL="114300" distR="114300" simplePos="0" relativeHeight="17176" behindDoc="0" locked="0" layoutInCell="1" allowOverlap="1" wp14:anchorId="619F4DE3" wp14:editId="377BEC36">
                <wp:simplePos x="0" y="0"/>
                <wp:positionH relativeFrom="page">
                  <wp:posOffset>3879850</wp:posOffset>
                </wp:positionH>
                <wp:positionV relativeFrom="paragraph">
                  <wp:posOffset>-30480</wp:posOffset>
                </wp:positionV>
                <wp:extent cx="94615" cy="311150"/>
                <wp:effectExtent l="0" t="0" r="0" b="19050"/>
                <wp:wrapNone/>
                <wp:docPr id="568" name="Group 3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311150"/>
                          <a:chOff x="6110" y="-48"/>
                          <a:chExt cx="149" cy="490"/>
                        </a:xfrm>
                      </wpg:grpSpPr>
                      <wps:wsp>
                        <wps:cNvPr id="569" name="Line 3128"/>
                        <wps:cNvCnPr>
                          <a:cxnSpLocks/>
                        </wps:cNvCnPr>
                        <wps:spPr bwMode="auto">
                          <a:xfrm>
                            <a:off x="6222" y="-48"/>
                            <a:ext cx="0" cy="489"/>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70" name="Line 3129"/>
                        <wps:cNvCnPr>
                          <a:cxnSpLocks/>
                        </wps:cNvCnPr>
                        <wps:spPr bwMode="auto">
                          <a:xfrm>
                            <a:off x="6148" y="102"/>
                            <a:ext cx="0" cy="339"/>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171BFDD" id="Group 3127" o:spid="_x0000_s1026" style="position:absolute;margin-left:305.5pt;margin-top:-2.4pt;width:7.45pt;height:24.5pt;z-index:17176;mso-position-horizontal-relative:page" coordorigin="6110,-48" coordsize="149,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">
                <v:line id="Line 3128" o:spid="_x0000_s1027" style="position:absolute;visibility:visible;mso-wrap-style:square" from="6222,-48" to="6222,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" strokecolor="#f8766c" strokeweight="1.3066mm">
                  <o:lock v:ext="edit" shapetype="f"/>
                </v:line>
                <v:line id="Line 3129" o:spid="_x0000_s1028" style="position:absolute;visibility:visible;mso-wrap-style:square" from="6148,102" to="6148,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" strokecolor="#006300" strokeweight="1.3066mm">
                  <o:lock v:ext="edit" shapetype="f"/>
                </v:line>
                <w10:wrap anchorx="page"/>
              </v:group>
            </w:pict>
          </mc:Fallback>
        </mc:AlternateContent>
      </w:r>
      <w:r>
        <w:rPr>
          <w:noProof/>
        </w:rPr>
        <mc:AlternateContent>
          <mc:Choice Requires="wpg">
            <w:drawing>
              <wp:anchor distT="0" distB="0" distL="114300" distR="114300" simplePos="0" relativeHeight="17200" behindDoc="0" locked="0" layoutInCell="1" allowOverlap="1" wp14:anchorId="282198ED" wp14:editId="2BF4969D">
                <wp:simplePos x="0" y="0"/>
                <wp:positionH relativeFrom="page">
                  <wp:posOffset>4036695</wp:posOffset>
                </wp:positionH>
                <wp:positionV relativeFrom="paragraph">
                  <wp:posOffset>-69215</wp:posOffset>
                </wp:positionV>
                <wp:extent cx="94615" cy="349885"/>
                <wp:effectExtent l="0" t="0" r="0" b="18415"/>
                <wp:wrapNone/>
                <wp:docPr id="565" name="Group 3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349885"/>
                          <a:chOff x="6357" y="-109"/>
                          <a:chExt cx="149" cy="551"/>
                        </a:xfrm>
                      </wpg:grpSpPr>
                      <wps:wsp>
                        <wps:cNvPr id="566" name="Line 3125"/>
                        <wps:cNvCnPr>
                          <a:cxnSpLocks/>
                        </wps:cNvCnPr>
                        <wps:spPr bwMode="auto">
                          <a:xfrm>
                            <a:off x="6469" y="-109"/>
                            <a:ext cx="0" cy="550"/>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67" name="Line 3126"/>
                        <wps:cNvCnPr>
                          <a:cxnSpLocks/>
                        </wps:cNvCnPr>
                        <wps:spPr bwMode="auto">
                          <a:xfrm>
                            <a:off x="6394" y="60"/>
                            <a:ext cx="0" cy="381"/>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B1452B" id="Group 3124" o:spid="_x0000_s1026" style="position:absolute;margin-left:317.85pt;margin-top:-5.45pt;width:7.45pt;height:27.55pt;z-index:17200;mso-position-horizontal-relative:page" coordorigin="6357,-109" coordsize="14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">
                <v:line id="Line 3125" o:spid="_x0000_s1027" style="position:absolute;visibility:visible;mso-wrap-style:square" from="6469,-109" to="6469,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" strokecolor="#f8766c" strokeweight="1.3066mm">
                  <o:lock v:ext="edit" shapetype="f"/>
                </v:line>
                <v:line id="Line 3126" o:spid="_x0000_s1028" style="position:absolute;visibility:visible;mso-wrap-style:square" from="6394,60" to="6394,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" strokecolor="#006300" strokeweight="1.3066mm">
                  <o:lock v:ext="edit" shapetype="f"/>
                </v:line>
                <w10:wrap anchorx="page"/>
              </v:group>
            </w:pict>
          </mc:Fallback>
        </mc:AlternateContent>
      </w:r>
      <w:r w:rsidR="009B75EF">
        <w:rPr>
          <w:rFonts w:ascii="Arial"/>
          <w:color w:val="4D4D4D"/>
          <w:w w:val="108"/>
          <w:sz w:val="9"/>
        </w:rPr>
        <w:t>1</w:t>
      </w:r>
    </w:p>
    <w:p w14:paraId="50945BDE" w14:textId="77777777" w:rsidR="005313F1" w:rsidRDefault="005313F1">
      <w:pPr>
        <w:pStyle w:val="BodyText"/>
        <w:rPr>
          <w:rFonts w:ascii="Arial"/>
          <w:sz w:val="10"/>
        </w:rPr>
      </w:pPr>
    </w:p>
    <w:p w14:paraId="66952B3D" w14:textId="77777777" w:rsidR="005313F1" w:rsidRDefault="00090D17">
      <w:pPr>
        <w:spacing w:before="86"/>
        <w:ind w:left="2827"/>
        <w:rPr>
          <w:rFonts w:ascii="Arial"/>
          <w:sz w:val="9"/>
        </w:rPr>
      </w:pPr>
      <w:r>
        <w:rPr>
          <w:noProof/>
        </w:rPr>
        <mc:AlternateContent>
          <mc:Choice Requires="wpg">
            <w:drawing>
              <wp:anchor distT="0" distB="0" distL="114300" distR="114300" simplePos="0" relativeHeight="17104" behindDoc="0" locked="0" layoutInCell="1" allowOverlap="1" wp14:anchorId="6142C8B2" wp14:editId="5A1A2F53">
                <wp:simplePos x="0" y="0"/>
                <wp:positionH relativeFrom="page">
                  <wp:posOffset>3096260</wp:posOffset>
                </wp:positionH>
                <wp:positionV relativeFrom="paragraph">
                  <wp:posOffset>-59055</wp:posOffset>
                </wp:positionV>
                <wp:extent cx="94615" cy="145415"/>
                <wp:effectExtent l="0" t="0" r="0" b="19685"/>
                <wp:wrapNone/>
                <wp:docPr id="562" name="Group 3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145415"/>
                          <a:chOff x="4876" y="-93"/>
                          <a:chExt cx="149" cy="229"/>
                        </a:xfrm>
                      </wpg:grpSpPr>
                      <wps:wsp>
                        <wps:cNvPr id="563" name="Line 3122"/>
                        <wps:cNvCnPr>
                          <a:cxnSpLocks/>
                        </wps:cNvCnPr>
                        <wps:spPr bwMode="auto">
                          <a:xfrm>
                            <a:off x="4987" y="-93"/>
                            <a:ext cx="0" cy="228"/>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64" name="Line 3123"/>
                        <wps:cNvCnPr>
                          <a:cxnSpLocks/>
                        </wps:cNvCnPr>
                        <wps:spPr bwMode="auto">
                          <a:xfrm>
                            <a:off x="4913" y="-23"/>
                            <a:ext cx="0" cy="158"/>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F98B4F" id="Group 3121" o:spid="_x0000_s1026" style="position:absolute;margin-left:243.8pt;margin-top:-4.65pt;width:7.45pt;height:11.45pt;z-index:17104;mso-position-horizontal-relative:page" coordorigin="4876,-93" coordsize="14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">
                <v:line id="Line 3122" o:spid="_x0000_s1027" style="position:absolute;visibility:visible;mso-wrap-style:square" from="4987,-93" to="4987,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" strokecolor="#f8766c" strokeweight="1.3066mm">
                  <o:lock v:ext="edit" shapetype="f"/>
                </v:line>
                <v:line id="Line 3123" o:spid="_x0000_s1028" style="position:absolute;visibility:visible;mso-wrap-style:square" from="4913,-23" to="4913,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" strokecolor="#006300" strokeweight="1.3066mm">
                  <o:lock v:ext="edit" shapetype="f"/>
                </v:line>
                <w10:wrap anchorx="page"/>
              </v:group>
            </w:pict>
          </mc:Fallback>
        </mc:AlternateContent>
      </w:r>
      <w:r>
        <w:rPr>
          <w:noProof/>
        </w:rPr>
        <mc:AlternateContent>
          <mc:Choice Requires="wpg">
            <w:drawing>
              <wp:anchor distT="0" distB="0" distL="114300" distR="114300" simplePos="0" relativeHeight="17224" behindDoc="0" locked="0" layoutInCell="1" allowOverlap="1" wp14:anchorId="39967B1D" wp14:editId="5CFDD9F4">
                <wp:simplePos x="0" y="0"/>
                <wp:positionH relativeFrom="page">
                  <wp:posOffset>4193540</wp:posOffset>
                </wp:positionH>
                <wp:positionV relativeFrom="paragraph">
                  <wp:posOffset>85725</wp:posOffset>
                </wp:positionV>
                <wp:extent cx="94615" cy="527050"/>
                <wp:effectExtent l="0" t="0" r="0" b="19050"/>
                <wp:wrapNone/>
                <wp:docPr id="559" name="Group 3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527050"/>
                          <a:chOff x="6604" y="135"/>
                          <a:chExt cx="149" cy="830"/>
                        </a:xfrm>
                      </wpg:grpSpPr>
                      <wps:wsp>
                        <wps:cNvPr id="560" name="Line 3119"/>
                        <wps:cNvCnPr>
                          <a:cxnSpLocks/>
                        </wps:cNvCnPr>
                        <wps:spPr bwMode="auto">
                          <a:xfrm>
                            <a:off x="6716" y="135"/>
                            <a:ext cx="0" cy="830"/>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61" name="Line 3120"/>
                        <wps:cNvCnPr>
                          <a:cxnSpLocks/>
                        </wps:cNvCnPr>
                        <wps:spPr bwMode="auto">
                          <a:xfrm>
                            <a:off x="6641" y="135"/>
                            <a:ext cx="0" cy="575"/>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91C507" id="Group 3118" o:spid="_x0000_s1026" style="position:absolute;margin-left:330.2pt;margin-top:6.75pt;width:7.45pt;height:41.5pt;z-index:17224;mso-position-horizontal-relative:page" coordorigin="6604,135" coordsize="14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">
                <v:line id="Line 3119" o:spid="_x0000_s1027" style="position:absolute;visibility:visible;mso-wrap-style:square" from="6716,135" to="6716,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" strokecolor="#f8766c" strokeweight="1.3066mm">
                  <o:lock v:ext="edit" shapetype="f"/>
                </v:line>
                <v:line id="Line 3120" o:spid="_x0000_s1028" style="position:absolute;visibility:visible;mso-wrap-style:square" from="6641,135" to="664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" strokecolor="#006300" strokeweight="1.3066mm">
                  <o:lock v:ext="edit" shapetype="f"/>
                </v:line>
                <w10:wrap anchorx="page"/>
              </v:group>
            </w:pict>
          </mc:Fallback>
        </mc:AlternateContent>
      </w:r>
      <w:r>
        <w:rPr>
          <w:noProof/>
        </w:rPr>
        <mc:AlternateContent>
          <mc:Choice Requires="wpg">
            <w:drawing>
              <wp:anchor distT="0" distB="0" distL="114300" distR="114300" simplePos="0" relativeHeight="17248" behindDoc="0" locked="0" layoutInCell="1" allowOverlap="1" wp14:anchorId="119F5E5A" wp14:editId="29F36E13">
                <wp:simplePos x="0" y="0"/>
                <wp:positionH relativeFrom="page">
                  <wp:posOffset>4350385</wp:posOffset>
                </wp:positionH>
                <wp:positionV relativeFrom="paragraph">
                  <wp:posOffset>85725</wp:posOffset>
                </wp:positionV>
                <wp:extent cx="94615" cy="297180"/>
                <wp:effectExtent l="0" t="0" r="0" b="20320"/>
                <wp:wrapNone/>
                <wp:docPr id="556" name="Group 3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297180"/>
                          <a:chOff x="6851" y="135"/>
                          <a:chExt cx="149" cy="468"/>
                        </a:xfrm>
                      </wpg:grpSpPr>
                      <wps:wsp>
                        <wps:cNvPr id="557" name="Line 3116"/>
                        <wps:cNvCnPr>
                          <a:cxnSpLocks/>
                        </wps:cNvCnPr>
                        <wps:spPr bwMode="auto">
                          <a:xfrm>
                            <a:off x="6962" y="135"/>
                            <a:ext cx="0" cy="468"/>
                          </a:xfrm>
                          <a:prstGeom prst="line">
                            <a:avLst/>
                          </a:prstGeom>
                          <a:noFill/>
                          <a:ln w="47037">
                            <a:solidFill>
                              <a:srgbClr val="F8766C"/>
                            </a:solidFill>
                            <a:round/>
                            <a:headEnd/>
                            <a:tailEnd/>
                          </a:ln>
                          <a:extLst>
                            <a:ext uri="{909E8E84-426E-40DD-AFC4-6F175D3DCCD1}">
                              <a14:hiddenFill xmlns:a14="http://schemas.microsoft.com/office/drawing/2010/main">
                                <a:noFill/>
                              </a14:hiddenFill>
                            </a:ext>
                          </a:extLst>
                        </wps:spPr>
                        <wps:bodyPr/>
                      </wps:wsp>
                      <wps:wsp>
                        <wps:cNvPr id="558" name="Line 3117"/>
                        <wps:cNvCnPr>
                          <a:cxnSpLocks/>
                        </wps:cNvCnPr>
                        <wps:spPr bwMode="auto">
                          <a:xfrm>
                            <a:off x="6888" y="135"/>
                            <a:ext cx="0" cy="324"/>
                          </a:xfrm>
                          <a:prstGeom prst="line">
                            <a:avLst/>
                          </a:prstGeom>
                          <a:noFill/>
                          <a:ln w="47037">
                            <a:solidFill>
                              <a:srgbClr val="0063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76485C" id="Group 3115" o:spid="_x0000_s1026" style="position:absolute;margin-left:342.55pt;margin-top:6.75pt;width:7.45pt;height:23.4pt;z-index:17248;mso-position-horizontal-relative:page" coordorigin="6851,135" coordsize="14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">
                <v:line id="Line 3116" o:spid="_x0000_s1027" style="position:absolute;visibility:visible;mso-wrap-style:square" from="6962,135" to="696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" strokecolor="#f8766c" strokeweight="1.3066mm">
                  <o:lock v:ext="edit" shapetype="f"/>
                </v:line>
                <v:line id="Line 3117" o:spid="_x0000_s1028" style="position:absolute;visibility:visible;mso-wrap-style:square" from="6888,135" to="6888,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" strokecolor="#006300" strokeweight="1.3066mm">
                  <o:lock v:ext="edit" shapetype="f"/>
                </v:line>
                <w10:wrap anchorx="page"/>
              </v:group>
            </w:pict>
          </mc:Fallback>
        </mc:AlternateContent>
      </w:r>
      <w:r w:rsidR="009B75EF">
        <w:rPr>
          <w:rFonts w:ascii="Arial"/>
          <w:color w:val="4D4D4D"/>
          <w:w w:val="108"/>
          <w:sz w:val="9"/>
        </w:rPr>
        <w:t>0</w:t>
      </w:r>
    </w:p>
    <w:p w14:paraId="03A8A9F7" w14:textId="77777777" w:rsidR="005313F1" w:rsidRDefault="005313F1">
      <w:pPr>
        <w:pStyle w:val="BodyText"/>
        <w:rPr>
          <w:rFonts w:ascii="Arial"/>
          <w:sz w:val="10"/>
        </w:rPr>
      </w:pPr>
    </w:p>
    <w:p w14:paraId="788D244C" w14:textId="77777777" w:rsidR="005313F1" w:rsidRDefault="00090D17">
      <w:pPr>
        <w:spacing w:before="87"/>
        <w:ind w:left="2770"/>
        <w:rPr>
          <w:rFonts w:ascii="Arial" w:hAnsi="Arial"/>
          <w:sz w:val="9"/>
        </w:rPr>
      </w:pPr>
      <w:r>
        <w:rPr>
          <w:noProof/>
        </w:rPr>
        <mc:AlternateContent>
          <mc:Choice Requires="wps">
            <w:drawing>
              <wp:anchor distT="0" distB="0" distL="114300" distR="114300" simplePos="0" relativeHeight="17344" behindDoc="0" locked="0" layoutInCell="1" allowOverlap="1" wp14:anchorId="7AD29E66" wp14:editId="7D13A48A">
                <wp:simplePos x="0" y="0"/>
                <wp:positionH relativeFrom="page">
                  <wp:posOffset>2905125</wp:posOffset>
                </wp:positionH>
                <wp:positionV relativeFrom="paragraph">
                  <wp:posOffset>86360</wp:posOffset>
                </wp:positionV>
                <wp:extent cx="10795" cy="0"/>
                <wp:effectExtent l="0" t="0" r="1905" b="0"/>
                <wp:wrapNone/>
                <wp:docPr id="555" name="Line 3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0967FA6" id="Line 3114" o:spid="_x0000_s1026" style="position:absolute;z-index:1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6.8pt" to="229.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RwCQIAABU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" strokecolor="#333" strokeweight=".115mm">
                <o:lock v:ext="edit" shapetype="f"/>
                <w10:wrap anchorx="page"/>
              </v:line>
            </w:pict>
          </mc:Fallback>
        </mc:AlternateContent>
      </w:r>
      <w:r w:rsidR="009B75EF">
        <w:rPr>
          <w:rFonts w:ascii="Arial" w:hAnsi="Arial"/>
          <w:color w:val="4D4D4D"/>
          <w:w w:val="110"/>
          <w:sz w:val="9"/>
        </w:rPr>
        <w:t>−1</w:t>
      </w:r>
    </w:p>
    <w:p w14:paraId="59B660F5" w14:textId="77777777" w:rsidR="005313F1" w:rsidRDefault="005313F1">
      <w:pPr>
        <w:pStyle w:val="BodyText"/>
        <w:rPr>
          <w:rFonts w:ascii="Arial"/>
          <w:sz w:val="10"/>
        </w:rPr>
      </w:pPr>
    </w:p>
    <w:p w14:paraId="44B27FD4" w14:textId="77777777" w:rsidR="005313F1" w:rsidRDefault="00090D17">
      <w:pPr>
        <w:spacing w:before="86"/>
        <w:ind w:left="2770"/>
        <w:rPr>
          <w:rFonts w:ascii="Arial" w:hAnsi="Arial"/>
          <w:sz w:val="9"/>
        </w:rPr>
      </w:pPr>
      <w:r>
        <w:rPr>
          <w:noProof/>
        </w:rPr>
        <mc:AlternateContent>
          <mc:Choice Requires="wps">
            <w:drawing>
              <wp:anchor distT="0" distB="0" distL="114300" distR="114300" simplePos="0" relativeHeight="17320" behindDoc="0" locked="0" layoutInCell="1" allowOverlap="1" wp14:anchorId="759C3B24" wp14:editId="0595BB68">
                <wp:simplePos x="0" y="0"/>
                <wp:positionH relativeFrom="page">
                  <wp:posOffset>2905125</wp:posOffset>
                </wp:positionH>
                <wp:positionV relativeFrom="paragraph">
                  <wp:posOffset>85725</wp:posOffset>
                </wp:positionV>
                <wp:extent cx="10795" cy="0"/>
                <wp:effectExtent l="0" t="0" r="1905" b="0"/>
                <wp:wrapNone/>
                <wp:docPr id="554" name="Line 3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4ABDB4C" id="Line 3113" o:spid="_x0000_s1026" style="position:absolute;z-index:17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6.75pt" to="229.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3ICQIAABU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" strokecolor="#333" strokeweight=".115mm">
                <o:lock v:ext="edit" shapetype="f"/>
                <w10:wrap anchorx="page"/>
              </v:line>
            </w:pict>
          </mc:Fallback>
        </mc:AlternateContent>
      </w:r>
      <w:r>
        <w:rPr>
          <w:noProof/>
        </w:rPr>
        <mc:AlternateContent>
          <mc:Choice Requires="wpg">
            <w:drawing>
              <wp:anchor distT="0" distB="0" distL="114300" distR="114300" simplePos="0" relativeHeight="17440" behindDoc="0" locked="0" layoutInCell="1" allowOverlap="1" wp14:anchorId="5C434AD6" wp14:editId="1C9AED94">
                <wp:simplePos x="0" y="0"/>
                <wp:positionH relativeFrom="page">
                  <wp:posOffset>4852670</wp:posOffset>
                </wp:positionH>
                <wp:positionV relativeFrom="paragraph">
                  <wp:posOffset>111125</wp:posOffset>
                </wp:positionV>
                <wp:extent cx="61595" cy="195580"/>
                <wp:effectExtent l="0" t="0" r="0" b="0"/>
                <wp:wrapNone/>
                <wp:docPr id="550" name="Group 3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95" cy="195580"/>
                          <a:chOff x="7642" y="175"/>
                          <a:chExt cx="97" cy="308"/>
                        </a:xfrm>
                      </wpg:grpSpPr>
                      <wps:wsp>
                        <wps:cNvPr id="551" name="Rectangle 3110"/>
                        <wps:cNvSpPr>
                          <a:spLocks/>
                        </wps:cNvSpPr>
                        <wps:spPr bwMode="auto">
                          <a:xfrm>
                            <a:off x="7641" y="174"/>
                            <a:ext cx="97" cy="97"/>
                          </a:xfrm>
                          <a:prstGeom prst="rect">
                            <a:avLst/>
                          </a:prstGeom>
                          <a:solidFill>
                            <a:srgbClr val="006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3111"/>
                        <wps:cNvSpPr>
                          <a:spLocks/>
                        </wps:cNvSpPr>
                        <wps:spPr bwMode="auto">
                          <a:xfrm>
                            <a:off x="7641" y="280"/>
                            <a:ext cx="97" cy="97"/>
                          </a:xfrm>
                          <a:prstGeom prst="rect">
                            <a:avLst/>
                          </a:prstGeom>
                          <a:solidFill>
                            <a:srgbClr val="F8766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3112"/>
                        <wps:cNvSpPr>
                          <a:spLocks/>
                        </wps:cNvSpPr>
                        <wps:spPr bwMode="auto">
                          <a:xfrm>
                            <a:off x="7641" y="385"/>
                            <a:ext cx="97" cy="97"/>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4B035D" id="Group 3109" o:spid="_x0000_s1026" style="position:absolute;margin-left:382.1pt;margin-top:8.75pt;width:4.85pt;height:15.4pt;z-index:17440;mso-position-horizontal-relative:page" coordorigin="7642,175" coordsize="9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">
                <v:rect id="Rectangle 3110" o:spid="_x0000_s1027" style="position:absolute;left:7641;top:174;width: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" fillcolor="#006300" stroked="f">
                  <v:path arrowok="t"/>
                </v:rect>
                <v:rect id="Rectangle 3111" o:spid="_x0000_s1028" style="position:absolute;left:7641;top:280;width: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" fillcolor="#f8766c" stroked="f">
                  <v:path arrowok="t"/>
                </v:rect>
                <v:rect id="Rectangle 3112" o:spid="_x0000_s1029" style="position:absolute;left:7641;top:385;width: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" fillcolor="#00bec4" stroked="f">
                  <v:path arrowok="t"/>
                </v:rect>
                <w10:wrap anchorx="page"/>
              </v:group>
            </w:pict>
          </mc:Fallback>
        </mc:AlternateContent>
      </w:r>
      <w:r w:rsidR="009B75EF">
        <w:rPr>
          <w:rFonts w:ascii="Arial" w:hAnsi="Arial"/>
          <w:color w:val="4D4D4D"/>
          <w:w w:val="110"/>
          <w:sz w:val="9"/>
        </w:rPr>
        <w:t>−2</w:t>
      </w:r>
    </w:p>
    <w:p w14:paraId="0EDEC647" w14:textId="77777777" w:rsidR="005313F1" w:rsidRDefault="005313F1">
      <w:pPr>
        <w:pStyle w:val="BodyText"/>
        <w:rPr>
          <w:rFonts w:ascii="Arial"/>
          <w:sz w:val="10"/>
        </w:rPr>
      </w:pPr>
    </w:p>
    <w:p w14:paraId="1369589A" w14:textId="77777777" w:rsidR="005313F1" w:rsidRDefault="00090D17">
      <w:pPr>
        <w:spacing w:before="87"/>
        <w:ind w:left="2770"/>
        <w:rPr>
          <w:rFonts w:ascii="Arial" w:hAnsi="Arial"/>
          <w:sz w:val="9"/>
        </w:rPr>
      </w:pPr>
      <w:r>
        <w:rPr>
          <w:noProof/>
        </w:rPr>
        <mc:AlternateContent>
          <mc:Choice Requires="wps">
            <w:drawing>
              <wp:anchor distT="0" distB="0" distL="0" distR="0" simplePos="0" relativeHeight="14384" behindDoc="0" locked="0" layoutInCell="1" allowOverlap="1" wp14:anchorId="7E990793" wp14:editId="4FC4972D">
                <wp:simplePos x="0" y="0"/>
                <wp:positionH relativeFrom="page">
                  <wp:posOffset>3009900</wp:posOffset>
                </wp:positionH>
                <wp:positionV relativeFrom="paragraph">
                  <wp:posOffset>184150</wp:posOffset>
                </wp:positionV>
                <wp:extent cx="0" cy="0"/>
                <wp:effectExtent l="0" t="0" r="0" b="0"/>
                <wp:wrapTopAndBottom/>
                <wp:docPr id="549" name="Line 3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35FF5C" id="Line 3108" o:spid="_x0000_s1026" style="position:absolute;z-index:1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7pt,14.5pt" to="23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5/OBAIAABEEAAAOAAAAZHJzL2Uyb0RvYy54bWysU1HP2iAUfV+y/0B417baz2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408" behindDoc="0" locked="0" layoutInCell="1" allowOverlap="1" wp14:anchorId="43E86E17" wp14:editId="46D452E7">
                <wp:simplePos x="0" y="0"/>
                <wp:positionH relativeFrom="page">
                  <wp:posOffset>3166745</wp:posOffset>
                </wp:positionH>
                <wp:positionV relativeFrom="paragraph">
                  <wp:posOffset>184150</wp:posOffset>
                </wp:positionV>
                <wp:extent cx="0" cy="0"/>
                <wp:effectExtent l="0" t="0" r="0" b="0"/>
                <wp:wrapTopAndBottom/>
                <wp:docPr id="548" name="Line 3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A081AC" id="Line 3107" o:spid="_x0000_s1026" style="position:absolute;z-index:14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9.35pt,14.5pt" to="249.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432" behindDoc="0" locked="0" layoutInCell="1" allowOverlap="1" wp14:anchorId="5A7D4CFF" wp14:editId="13FFADC1">
                <wp:simplePos x="0" y="0"/>
                <wp:positionH relativeFrom="page">
                  <wp:posOffset>3323590</wp:posOffset>
                </wp:positionH>
                <wp:positionV relativeFrom="paragraph">
                  <wp:posOffset>184150</wp:posOffset>
                </wp:positionV>
                <wp:extent cx="0" cy="0"/>
                <wp:effectExtent l="0" t="0" r="0" b="0"/>
                <wp:wrapTopAndBottom/>
                <wp:docPr id="547" name="Line 3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58E668" id="Line 3106" o:spid="_x0000_s1026" style="position:absolute;z-index:14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61.7pt,14.5pt" to="26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456" behindDoc="0" locked="0" layoutInCell="1" allowOverlap="1" wp14:anchorId="52B973CB" wp14:editId="2F9C12CE">
                <wp:simplePos x="0" y="0"/>
                <wp:positionH relativeFrom="page">
                  <wp:posOffset>3480435</wp:posOffset>
                </wp:positionH>
                <wp:positionV relativeFrom="paragraph">
                  <wp:posOffset>184150</wp:posOffset>
                </wp:positionV>
                <wp:extent cx="0" cy="0"/>
                <wp:effectExtent l="0" t="0" r="0" b="0"/>
                <wp:wrapTopAndBottom/>
                <wp:docPr id="546" name="Line 3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78CE5B" id="Line 3105" o:spid="_x0000_s1026" style="position:absolute;z-index:14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4.05pt,14.5pt" to="274.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480" behindDoc="0" locked="0" layoutInCell="1" allowOverlap="1" wp14:anchorId="118A3D6F" wp14:editId="7F638192">
                <wp:simplePos x="0" y="0"/>
                <wp:positionH relativeFrom="page">
                  <wp:posOffset>3637280</wp:posOffset>
                </wp:positionH>
                <wp:positionV relativeFrom="paragraph">
                  <wp:posOffset>184150</wp:posOffset>
                </wp:positionV>
                <wp:extent cx="0" cy="0"/>
                <wp:effectExtent l="0" t="0" r="0" b="0"/>
                <wp:wrapTopAndBottom/>
                <wp:docPr id="545" name="Line 3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AFBC73" id="Line 3104" o:spid="_x0000_s1026" style="position:absolute;z-index:14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6.4pt,14.5pt" to="286.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504" behindDoc="0" locked="0" layoutInCell="1" allowOverlap="1" wp14:anchorId="276EAB5C" wp14:editId="5BB0C2DC">
                <wp:simplePos x="0" y="0"/>
                <wp:positionH relativeFrom="page">
                  <wp:posOffset>3794125</wp:posOffset>
                </wp:positionH>
                <wp:positionV relativeFrom="paragraph">
                  <wp:posOffset>184150</wp:posOffset>
                </wp:positionV>
                <wp:extent cx="0" cy="0"/>
                <wp:effectExtent l="0" t="0" r="0" b="0"/>
                <wp:wrapTopAndBottom/>
                <wp:docPr id="544" name="Line 3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96A6FB9" id="Line 3103" o:spid="_x0000_s1026" style="position:absolute;z-index:14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8.75pt,14.5pt" to="298.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AvBAIAABEEAAAOAAAAZHJzL2Uyb0RvYy54bWysU1HP2iAUfV+y/0B417baz2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528" behindDoc="0" locked="0" layoutInCell="1" allowOverlap="1" wp14:anchorId="273054FB" wp14:editId="0438D99C">
                <wp:simplePos x="0" y="0"/>
                <wp:positionH relativeFrom="page">
                  <wp:posOffset>3950970</wp:posOffset>
                </wp:positionH>
                <wp:positionV relativeFrom="paragraph">
                  <wp:posOffset>184150</wp:posOffset>
                </wp:positionV>
                <wp:extent cx="0" cy="0"/>
                <wp:effectExtent l="0" t="0" r="0" b="0"/>
                <wp:wrapTopAndBottom/>
                <wp:docPr id="543" name="Line 3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177ACC" id="Line 3102" o:spid="_x0000_s1026" style="position:absolute;z-index:1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1.1pt,14.5pt" to="311.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sSBAIAABEEAAAOAAAAZHJzL2Uyb0RvYy54bWysU1HP2iAUfV+y/0B417baz2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552" behindDoc="0" locked="0" layoutInCell="1" allowOverlap="1" wp14:anchorId="1400E089" wp14:editId="00B2975A">
                <wp:simplePos x="0" y="0"/>
                <wp:positionH relativeFrom="page">
                  <wp:posOffset>4107815</wp:posOffset>
                </wp:positionH>
                <wp:positionV relativeFrom="paragraph">
                  <wp:posOffset>184150</wp:posOffset>
                </wp:positionV>
                <wp:extent cx="0" cy="0"/>
                <wp:effectExtent l="0" t="0" r="0" b="0"/>
                <wp:wrapTopAndBottom/>
                <wp:docPr id="542" name="Line 3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F83E53" id="Line 3101" o:spid="_x0000_s1026" style="position:absolute;z-index:14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3.45pt,14.5pt" to="323.4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8oBAIAABEEAAAOAAAAZHJzL2Uyb0RvYy54bWysU1HP2iAUfV+y/0B417baz2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576" behindDoc="0" locked="0" layoutInCell="1" allowOverlap="1" wp14:anchorId="5E651848" wp14:editId="67617206">
                <wp:simplePos x="0" y="0"/>
                <wp:positionH relativeFrom="page">
                  <wp:posOffset>4264660</wp:posOffset>
                </wp:positionH>
                <wp:positionV relativeFrom="paragraph">
                  <wp:posOffset>184150</wp:posOffset>
                </wp:positionV>
                <wp:extent cx="0" cy="0"/>
                <wp:effectExtent l="0" t="0" r="0" b="0"/>
                <wp:wrapTopAndBottom/>
                <wp:docPr id="541" name="Line 3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256EE3" id="Line 3100" o:spid="_x0000_s1026" style="position:absolute;z-index:1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5.8pt,14.5pt" to="33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600" behindDoc="0" locked="0" layoutInCell="1" allowOverlap="1" wp14:anchorId="20603CC1" wp14:editId="27077329">
                <wp:simplePos x="0" y="0"/>
                <wp:positionH relativeFrom="page">
                  <wp:posOffset>4420870</wp:posOffset>
                </wp:positionH>
                <wp:positionV relativeFrom="paragraph">
                  <wp:posOffset>184150</wp:posOffset>
                </wp:positionV>
                <wp:extent cx="0" cy="0"/>
                <wp:effectExtent l="0" t="0" r="0" b="0"/>
                <wp:wrapTopAndBottom/>
                <wp:docPr id="540" name="Line 30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AD95F4" id="Line 3099" o:spid="_x0000_s1026" style="position:absolute;z-index:14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8.1pt,14.5pt" to="348.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624" behindDoc="0" locked="0" layoutInCell="1" allowOverlap="1" wp14:anchorId="63D9A477" wp14:editId="2F874864">
                <wp:simplePos x="0" y="0"/>
                <wp:positionH relativeFrom="page">
                  <wp:posOffset>4577715</wp:posOffset>
                </wp:positionH>
                <wp:positionV relativeFrom="paragraph">
                  <wp:posOffset>184150</wp:posOffset>
                </wp:positionV>
                <wp:extent cx="0" cy="0"/>
                <wp:effectExtent l="0" t="0" r="0" b="0"/>
                <wp:wrapTopAndBottom/>
                <wp:docPr id="539" name="Line 3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FB4B94" id="Line 3098" o:spid="_x0000_s1026" style="position:absolute;z-index:1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0.45pt,14.5pt" to="360.4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" strokecolor="#333" strokeweight=".115mm">
                <o:lock v:ext="edit" shapetype="f"/>
                <w10:wrap type="topAndBottom" anchorx="page"/>
              </v:line>
            </w:pict>
          </mc:Fallback>
        </mc:AlternateContent>
      </w:r>
      <w:r>
        <w:rPr>
          <w:noProof/>
        </w:rPr>
        <mc:AlternateContent>
          <mc:Choice Requires="wps">
            <w:drawing>
              <wp:anchor distT="0" distB="0" distL="0" distR="0" simplePos="0" relativeHeight="14648" behindDoc="0" locked="0" layoutInCell="1" allowOverlap="1" wp14:anchorId="73F0F207" wp14:editId="7D81DE3E">
                <wp:simplePos x="0" y="0"/>
                <wp:positionH relativeFrom="page">
                  <wp:posOffset>4734560</wp:posOffset>
                </wp:positionH>
                <wp:positionV relativeFrom="paragraph">
                  <wp:posOffset>184150</wp:posOffset>
                </wp:positionV>
                <wp:extent cx="0" cy="0"/>
                <wp:effectExtent l="0" t="0" r="0" b="0"/>
                <wp:wrapTopAndBottom/>
                <wp:docPr id="538" name="Line 3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10C01E3" id="Line 3097" o:spid="_x0000_s1026" style="position:absolute;z-index:14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2.8pt,14.5pt" to="372.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" strokecolor="#333" strokeweight=".115mm">
                <o:lock v:ext="edit" shapetype="f"/>
                <w10:wrap type="topAndBottom" anchorx="page"/>
              </v:line>
            </w:pict>
          </mc:Fallback>
        </mc:AlternateContent>
      </w:r>
      <w:r>
        <w:rPr>
          <w:noProof/>
        </w:rPr>
        <mc:AlternateContent>
          <mc:Choice Requires="wps">
            <w:drawing>
              <wp:anchor distT="0" distB="0" distL="114300" distR="114300" simplePos="0" relativeHeight="17296" behindDoc="0" locked="0" layoutInCell="1" allowOverlap="1" wp14:anchorId="7A37D958" wp14:editId="4B9A09AB">
                <wp:simplePos x="0" y="0"/>
                <wp:positionH relativeFrom="page">
                  <wp:posOffset>2905125</wp:posOffset>
                </wp:positionH>
                <wp:positionV relativeFrom="paragraph">
                  <wp:posOffset>86360</wp:posOffset>
                </wp:positionV>
                <wp:extent cx="10795" cy="0"/>
                <wp:effectExtent l="0" t="0" r="1905" b="0"/>
                <wp:wrapNone/>
                <wp:docPr id="537" name="Line 3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0"/>
                        </a:xfrm>
                        <a:prstGeom prst="line">
                          <a:avLst/>
                        </a:prstGeom>
                        <a:noFill/>
                        <a:ln w="4139">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E78EFB" id="Line 3096" o:spid="_x0000_s1026" style="position:absolute;z-index:1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75pt,6.8pt" to="229.6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" strokecolor="#333" strokeweight=".115mm">
                <o:lock v:ext="edit" shapetype="f"/>
                <w10:wrap anchorx="page"/>
              </v:line>
            </w:pict>
          </mc:Fallback>
        </mc:AlternateContent>
      </w:r>
      <w:r>
        <w:rPr>
          <w:noProof/>
        </w:rPr>
        <mc:AlternateContent>
          <mc:Choice Requires="wps">
            <w:drawing>
              <wp:anchor distT="0" distB="0" distL="114300" distR="114300" simplePos="0" relativeHeight="17824" behindDoc="0" locked="0" layoutInCell="1" allowOverlap="1" wp14:anchorId="6F71B2F8" wp14:editId="77EBC9BA">
                <wp:simplePos x="0" y="0"/>
                <wp:positionH relativeFrom="page">
                  <wp:posOffset>2891155</wp:posOffset>
                </wp:positionH>
                <wp:positionV relativeFrom="paragraph">
                  <wp:posOffset>234315</wp:posOffset>
                </wp:positionV>
                <wp:extent cx="158750" cy="62230"/>
                <wp:effectExtent l="0" t="0" r="0" b="0"/>
                <wp:wrapNone/>
                <wp:docPr id="536" name="WordArt 3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5875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B952886"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CCL2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F71B2F8" id="WordArt 3095" o:spid="_x0000_s1881" type="#_x0000_t202" style="position:absolute;left:0;text-align:left;margin-left:227.65pt;margin-top:18.45pt;width:12.5pt;height:4.9pt;rotation:-45;z-index: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" filled="f" stroked="f">
                <v:stroke joinstyle="round"/>
                <v:path arrowok="t"/>
                <v:textbox>
                  <w:txbxContent>
                    <w:p w14:paraId="0B952886"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CCL2</w:t>
                      </w:r>
                    </w:p>
                  </w:txbxContent>
                </v:textbox>
                <w10:wrap anchorx="page"/>
              </v:shape>
            </w:pict>
          </mc:Fallback>
        </mc:AlternateContent>
      </w:r>
      <w:r>
        <w:rPr>
          <w:noProof/>
        </w:rPr>
        <mc:AlternateContent>
          <mc:Choice Requires="wps">
            <w:drawing>
              <wp:anchor distT="0" distB="0" distL="114300" distR="114300" simplePos="0" relativeHeight="17848" behindDoc="0" locked="0" layoutInCell="1" allowOverlap="1" wp14:anchorId="2BA6EBAB" wp14:editId="3DABC5C7">
                <wp:simplePos x="0" y="0"/>
                <wp:positionH relativeFrom="page">
                  <wp:posOffset>3039110</wp:posOffset>
                </wp:positionH>
                <wp:positionV relativeFrom="paragraph">
                  <wp:posOffset>237490</wp:posOffset>
                </wp:positionV>
                <wp:extent cx="168910" cy="62230"/>
                <wp:effectExtent l="0" t="0" r="0" b="0"/>
                <wp:wrapNone/>
                <wp:docPr id="535" name="WordArt 3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6891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A2E56E"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CCR1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BA6EBAB" id="WordArt 3094" o:spid="_x0000_s1882" type="#_x0000_t202" style="position:absolute;left:0;text-align:left;margin-left:239.3pt;margin-top:18.7pt;width:13.3pt;height:4.9pt;rotation:-45;z-index:17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" filled="f" stroked="f">
                <v:stroke joinstyle="round"/>
                <v:path arrowok="t"/>
                <v:textbox>
                  <w:txbxContent>
                    <w:p w14:paraId="64A2E56E"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CCR1</w:t>
                      </w:r>
                    </w:p>
                  </w:txbxContent>
                </v:textbox>
                <w10:wrap anchorx="page"/>
              </v:shape>
            </w:pict>
          </mc:Fallback>
        </mc:AlternateContent>
      </w:r>
      <w:r>
        <w:rPr>
          <w:noProof/>
        </w:rPr>
        <mc:AlternateContent>
          <mc:Choice Requires="wps">
            <w:drawing>
              <wp:anchor distT="0" distB="0" distL="114300" distR="114300" simplePos="0" relativeHeight="17872" behindDoc="0" locked="0" layoutInCell="1" allowOverlap="1" wp14:anchorId="01CF4827" wp14:editId="080FA004">
                <wp:simplePos x="0" y="0"/>
                <wp:positionH relativeFrom="page">
                  <wp:posOffset>3204845</wp:posOffset>
                </wp:positionH>
                <wp:positionV relativeFrom="paragraph">
                  <wp:posOffset>234315</wp:posOffset>
                </wp:positionV>
                <wp:extent cx="158750" cy="62230"/>
                <wp:effectExtent l="0" t="0" r="0" b="0"/>
                <wp:wrapNone/>
                <wp:docPr id="534" name="WordArt 3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5875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BDC639"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CD74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1CF4827" id="WordArt 3093" o:spid="_x0000_s1883" type="#_x0000_t202" style="position:absolute;left:0;text-align:left;margin-left:252.35pt;margin-top:18.45pt;width:12.5pt;height:4.9pt;rotation:-45;z-index:1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" filled="f" stroked="f">
                <v:stroke joinstyle="round"/>
                <v:path arrowok="t"/>
                <v:textbox>
                  <w:txbxContent>
                    <w:p w14:paraId="75BDC639"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CD74</w:t>
                      </w:r>
                    </w:p>
                  </w:txbxContent>
                </v:textbox>
                <w10:wrap anchorx="page"/>
              </v:shape>
            </w:pict>
          </mc:Fallback>
        </mc:AlternateContent>
      </w:r>
      <w:r>
        <w:rPr>
          <w:noProof/>
        </w:rPr>
        <mc:AlternateContent>
          <mc:Choice Requires="wps">
            <w:drawing>
              <wp:anchor distT="0" distB="0" distL="114300" distR="114300" simplePos="0" relativeHeight="17920" behindDoc="0" locked="0" layoutInCell="1" allowOverlap="1" wp14:anchorId="5A7A747F" wp14:editId="26D42211">
                <wp:simplePos x="0" y="0"/>
                <wp:positionH relativeFrom="page">
                  <wp:posOffset>3553460</wp:posOffset>
                </wp:positionH>
                <wp:positionV relativeFrom="paragraph">
                  <wp:posOffset>219710</wp:posOffset>
                </wp:positionV>
                <wp:extent cx="117475" cy="62230"/>
                <wp:effectExtent l="0" t="0" r="0" b="0"/>
                <wp:wrapNone/>
                <wp:docPr id="533" name="WordArt 3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1747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EFF3F2"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FN1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A7A747F" id="WordArt 3092" o:spid="_x0000_s1884" type="#_x0000_t202" style="position:absolute;left:0;text-align:left;margin-left:279.8pt;margin-top:17.3pt;width:9.25pt;height:4.9pt;rotation:-45;z-index:1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" filled="f" stroked="f">
                <v:stroke joinstyle="round"/>
                <v:path arrowok="t"/>
                <v:textbox>
                  <w:txbxContent>
                    <w:p w14:paraId="68EFF3F2"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FN1</w:t>
                      </w:r>
                    </w:p>
                  </w:txbxContent>
                </v:textbox>
                <w10:wrap anchorx="page"/>
              </v:shape>
            </w:pict>
          </mc:Fallback>
        </mc:AlternateContent>
      </w:r>
      <w:r>
        <w:rPr>
          <w:noProof/>
        </w:rPr>
        <mc:AlternateContent>
          <mc:Choice Requires="wps">
            <w:drawing>
              <wp:anchor distT="0" distB="0" distL="114300" distR="114300" simplePos="0" relativeHeight="17944" behindDoc="0" locked="0" layoutInCell="1" allowOverlap="1" wp14:anchorId="332BACFC" wp14:editId="2D980BFA">
                <wp:simplePos x="0" y="0"/>
                <wp:positionH relativeFrom="page">
                  <wp:posOffset>3701415</wp:posOffset>
                </wp:positionH>
                <wp:positionV relativeFrom="paragraph">
                  <wp:posOffset>223520</wp:posOffset>
                </wp:positionV>
                <wp:extent cx="127635" cy="62230"/>
                <wp:effectExtent l="0" t="0" r="0" b="0"/>
                <wp:wrapNone/>
                <wp:docPr id="532" name="WordArt 3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2763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4C9892"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FOS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32BACFC" id="WordArt 3091" o:spid="_x0000_s1885" type="#_x0000_t202" style="position:absolute;left:0;text-align:left;margin-left:291.45pt;margin-top:17.6pt;width:10.05pt;height:4.9pt;rotation:-45;z-index:17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" filled="f" stroked="f">
                <v:stroke joinstyle="round"/>
                <v:path arrowok="t"/>
                <v:textbox>
                  <w:txbxContent>
                    <w:p w14:paraId="204C9892"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FOS</w:t>
                      </w:r>
                    </w:p>
                  </w:txbxContent>
                </v:textbox>
                <w10:wrap anchorx="page"/>
              </v:shape>
            </w:pict>
          </mc:Fallback>
        </mc:AlternateContent>
      </w:r>
      <w:r>
        <w:rPr>
          <w:noProof/>
        </w:rPr>
        <mc:AlternateContent>
          <mc:Choice Requires="wps">
            <w:drawing>
              <wp:anchor distT="0" distB="0" distL="114300" distR="114300" simplePos="0" relativeHeight="17968" behindDoc="0" locked="0" layoutInCell="1" allowOverlap="1" wp14:anchorId="3D1033C9" wp14:editId="319F882D">
                <wp:simplePos x="0" y="0"/>
                <wp:positionH relativeFrom="page">
                  <wp:posOffset>3876040</wp:posOffset>
                </wp:positionH>
                <wp:positionV relativeFrom="paragraph">
                  <wp:posOffset>215900</wp:posOffset>
                </wp:positionV>
                <wp:extent cx="106680" cy="62230"/>
                <wp:effectExtent l="0" t="0" r="0" b="0"/>
                <wp:wrapNone/>
                <wp:docPr id="531" name="WordArt 3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0668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94012E8"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MIF</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D1033C9" id="WordArt 3090" o:spid="_x0000_s1886" type="#_x0000_t202" style="position:absolute;left:0;text-align:left;margin-left:305.2pt;margin-top:17pt;width:8.4pt;height:4.9pt;rotation:-45;z-index:1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" filled="f" stroked="f">
                <v:stroke joinstyle="round"/>
                <v:path arrowok="t"/>
                <v:textbox>
                  <w:txbxContent>
                    <w:p w14:paraId="694012E8"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MIF</w:t>
                      </w:r>
                    </w:p>
                  </w:txbxContent>
                </v:textbox>
                <w10:wrap anchorx="page"/>
              </v:shape>
            </w:pict>
          </mc:Fallback>
        </mc:AlternateContent>
      </w:r>
      <w:r>
        <w:rPr>
          <w:noProof/>
        </w:rPr>
        <mc:AlternateContent>
          <mc:Choice Requires="wps">
            <w:drawing>
              <wp:anchor distT="0" distB="0" distL="114300" distR="114300" simplePos="0" relativeHeight="17992" behindDoc="0" locked="0" layoutInCell="1" allowOverlap="1" wp14:anchorId="5037FE3D" wp14:editId="0F21467A">
                <wp:simplePos x="0" y="0"/>
                <wp:positionH relativeFrom="page">
                  <wp:posOffset>3985895</wp:posOffset>
                </wp:positionH>
                <wp:positionV relativeFrom="paragraph">
                  <wp:posOffset>235585</wp:posOffset>
                </wp:positionV>
                <wp:extent cx="161925" cy="62230"/>
                <wp:effectExtent l="0" t="0" r="0" b="0"/>
                <wp:wrapNone/>
                <wp:docPr id="530" name="WordArt 3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6192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F9FEE6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OLR1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037FE3D" id="WordArt 3089" o:spid="_x0000_s1887" type="#_x0000_t202" style="position:absolute;left:0;text-align:left;margin-left:313.85pt;margin-top:18.55pt;width:12.75pt;height:4.9pt;rotation:-45;z-index:17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" filled="f" stroked="f">
                <v:stroke joinstyle="round"/>
                <v:path arrowok="t"/>
                <v:textbox>
                  <w:txbxContent>
                    <w:p w14:paraId="6F9FEE6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OLR1</w:t>
                      </w:r>
                    </w:p>
                  </w:txbxContent>
                </v:textbox>
                <w10:wrap anchorx="page"/>
              </v:shape>
            </w:pict>
          </mc:Fallback>
        </mc:AlternateContent>
      </w:r>
      <w:r>
        <w:rPr>
          <w:noProof/>
        </w:rPr>
        <mc:AlternateContent>
          <mc:Choice Requires="wps">
            <w:drawing>
              <wp:anchor distT="0" distB="0" distL="114300" distR="114300" simplePos="0" relativeHeight="18064" behindDoc="0" locked="0" layoutInCell="1" allowOverlap="1" wp14:anchorId="0A996168" wp14:editId="393A9744">
                <wp:simplePos x="0" y="0"/>
                <wp:positionH relativeFrom="page">
                  <wp:posOffset>4459605</wp:posOffset>
                </wp:positionH>
                <wp:positionV relativeFrom="paragraph">
                  <wp:posOffset>234315</wp:posOffset>
                </wp:positionV>
                <wp:extent cx="158750" cy="62230"/>
                <wp:effectExtent l="0" t="0" r="0" b="0"/>
                <wp:wrapNone/>
                <wp:docPr id="529" name="WordArt 3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5875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286B83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SPP1</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A996168" id="WordArt 3088" o:spid="_x0000_s1888" type="#_x0000_t202" style="position:absolute;left:0;text-align:left;margin-left:351.15pt;margin-top:18.45pt;width:12.5pt;height:4.9pt;rotation:-45;z-index:1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" filled="f" stroked="f">
                <v:stroke joinstyle="round"/>
                <v:path arrowok="t"/>
                <v:textbox>
                  <w:txbxContent>
                    <w:p w14:paraId="2286B83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SPP1</w:t>
                      </w:r>
                    </w:p>
                  </w:txbxContent>
                </v:textbox>
                <w10:wrap anchorx="page"/>
              </v:shape>
            </w:pict>
          </mc:Fallback>
        </mc:AlternateContent>
      </w:r>
      <w:r>
        <w:rPr>
          <w:noProof/>
        </w:rPr>
        <mc:AlternateContent>
          <mc:Choice Requires="wps">
            <w:drawing>
              <wp:anchor distT="0" distB="0" distL="114300" distR="114300" simplePos="0" relativeHeight="18088" behindDoc="0" locked="0" layoutInCell="1" allowOverlap="1" wp14:anchorId="17C9E64B" wp14:editId="379495E0">
                <wp:simplePos x="0" y="0"/>
                <wp:positionH relativeFrom="page">
                  <wp:posOffset>4604385</wp:posOffset>
                </wp:positionH>
                <wp:positionV relativeFrom="paragraph">
                  <wp:posOffset>238760</wp:posOffset>
                </wp:positionV>
                <wp:extent cx="172085" cy="62230"/>
                <wp:effectExtent l="0" t="0" r="0" b="0"/>
                <wp:wrapNone/>
                <wp:docPr id="528" name="WordArt 3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7208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4FDF9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TYMP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7C9E64B" id="WordArt 3087" o:spid="_x0000_s1889" type="#_x0000_t202" style="position:absolute;left:0;text-align:left;margin-left:362.55pt;margin-top:18.8pt;width:13.55pt;height:4.9pt;rotation:-45;z-index:18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" filled="f" stroked="f">
                <v:stroke joinstyle="round"/>
                <v:path arrowok="t"/>
                <v:textbox>
                  <w:txbxContent>
                    <w:p w14:paraId="164FDF9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TYMP</w:t>
                      </w:r>
                    </w:p>
                  </w:txbxContent>
                </v:textbox>
                <w10:wrap anchorx="page"/>
              </v:shape>
            </w:pict>
          </mc:Fallback>
        </mc:AlternateContent>
      </w:r>
      <w:r w:rsidR="009B75EF">
        <w:rPr>
          <w:rFonts w:ascii="Arial" w:hAnsi="Arial"/>
          <w:color w:val="4D4D4D"/>
          <w:w w:val="110"/>
          <w:sz w:val="9"/>
        </w:rPr>
        <w:t>−3</w:t>
      </w:r>
    </w:p>
    <w:p w14:paraId="4B78D85F" w14:textId="77777777" w:rsidR="005313F1" w:rsidRDefault="005313F1">
      <w:pPr>
        <w:pStyle w:val="BodyText"/>
        <w:spacing w:before="5"/>
        <w:rPr>
          <w:rFonts w:ascii="Arial"/>
          <w:sz w:val="21"/>
        </w:rPr>
      </w:pPr>
    </w:p>
    <w:p w14:paraId="761198D6" w14:textId="77777777" w:rsidR="005313F1" w:rsidRDefault="00090D17">
      <w:pPr>
        <w:spacing w:before="98"/>
        <w:ind w:right="672"/>
        <w:jc w:val="center"/>
        <w:rPr>
          <w:rFonts w:ascii="Arial"/>
          <w:b/>
          <w:sz w:val="12"/>
        </w:rPr>
      </w:pPr>
      <w:r>
        <w:rPr>
          <w:noProof/>
        </w:rPr>
        <mc:AlternateContent>
          <mc:Choice Requires="wps">
            <w:drawing>
              <wp:anchor distT="0" distB="0" distL="114300" distR="114300" simplePos="0" relativeHeight="17896" behindDoc="0" locked="0" layoutInCell="1" allowOverlap="1" wp14:anchorId="5A4688EA" wp14:editId="5EFF7157">
                <wp:simplePos x="0" y="0"/>
                <wp:positionH relativeFrom="page">
                  <wp:posOffset>3323590</wp:posOffset>
                </wp:positionH>
                <wp:positionV relativeFrom="paragraph">
                  <wp:posOffset>-112395</wp:posOffset>
                </wp:positionV>
                <wp:extent cx="203200" cy="62230"/>
                <wp:effectExtent l="0" t="0" r="0" b="0"/>
                <wp:wrapNone/>
                <wp:docPr id="527" name="WordArt 3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3200"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95571D"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CSF3R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A4688EA" id="WordArt 3086" o:spid="_x0000_s1890" type="#_x0000_t202" style="position:absolute;left:0;text-align:left;margin-left:261.7pt;margin-top:-8.85pt;width:16pt;height:4.9pt;rotation:-45;z-index:17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" filled="f" stroked="f">
                <v:stroke joinstyle="round"/>
                <v:path arrowok="t"/>
                <v:textbox>
                  <w:txbxContent>
                    <w:p w14:paraId="4395571D"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CSF3R</w:t>
                      </w:r>
                    </w:p>
                  </w:txbxContent>
                </v:textbox>
                <w10:wrap anchorx="page"/>
              </v:shape>
            </w:pict>
          </mc:Fallback>
        </mc:AlternateContent>
      </w:r>
      <w:r>
        <w:rPr>
          <w:noProof/>
        </w:rPr>
        <mc:AlternateContent>
          <mc:Choice Requires="wps">
            <w:drawing>
              <wp:anchor distT="0" distB="0" distL="114300" distR="114300" simplePos="0" relativeHeight="18016" behindDoc="0" locked="0" layoutInCell="1" allowOverlap="1" wp14:anchorId="08AC0BDF" wp14:editId="4B5027C1">
                <wp:simplePos x="0" y="0"/>
                <wp:positionH relativeFrom="page">
                  <wp:posOffset>4063365</wp:posOffset>
                </wp:positionH>
                <wp:positionV relativeFrom="paragraph">
                  <wp:posOffset>-93980</wp:posOffset>
                </wp:positionV>
                <wp:extent cx="254635" cy="62230"/>
                <wp:effectExtent l="0" t="0" r="0" b="0"/>
                <wp:wrapNone/>
                <wp:docPr id="526" name="WordArt 3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5463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2BDA18"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S100A12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8AC0BDF" id="WordArt 3085" o:spid="_x0000_s1891" type="#_x0000_t202" style="position:absolute;left:0;text-align:left;margin-left:319.95pt;margin-top:-7.4pt;width:20.05pt;height:4.9pt;rotation:-45;z-index:1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" filled="f" stroked="f">
                <v:stroke joinstyle="round"/>
                <v:path arrowok="t"/>
                <v:textbox>
                  <w:txbxContent>
                    <w:p w14:paraId="372BDA18"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S100A12</w:t>
                      </w:r>
                    </w:p>
                  </w:txbxContent>
                </v:textbox>
                <w10:wrap anchorx="page"/>
              </v:shape>
            </w:pict>
          </mc:Fallback>
        </mc:AlternateContent>
      </w:r>
      <w:r>
        <w:rPr>
          <w:noProof/>
        </w:rPr>
        <mc:AlternateContent>
          <mc:Choice Requires="wps">
            <w:drawing>
              <wp:anchor distT="0" distB="0" distL="114300" distR="114300" simplePos="0" relativeHeight="18040" behindDoc="0" locked="0" layoutInCell="1" allowOverlap="1" wp14:anchorId="5D11E45D" wp14:editId="1272A80B">
                <wp:simplePos x="0" y="0"/>
                <wp:positionH relativeFrom="page">
                  <wp:posOffset>4249420</wp:posOffset>
                </wp:positionH>
                <wp:positionV relativeFrom="paragraph">
                  <wp:posOffset>-106045</wp:posOffset>
                </wp:positionV>
                <wp:extent cx="220345" cy="62230"/>
                <wp:effectExtent l="0" t="0" r="0" b="0"/>
                <wp:wrapNone/>
                <wp:docPr id="525" name="WordArt 3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20345" cy="622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500DAC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S100A8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D11E45D" id="WordArt 3084" o:spid="_x0000_s1892" type="#_x0000_t202" style="position:absolute;left:0;text-align:left;margin-left:334.6pt;margin-top:-8.35pt;width:17.35pt;height:4.9pt;rotation:-45;z-index:18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" filled="f" stroked="f">
                <v:stroke joinstyle="round"/>
                <v:path arrowok="t"/>
                <v:textbox>
                  <w:txbxContent>
                    <w:p w14:paraId="3500DACF" w14:textId="77777777" w:rsidR="005A72E5" w:rsidRDefault="005A72E5" w:rsidP="00090D17">
                      <w:pPr>
                        <w:pStyle w:val="NormalWeb"/>
                        <w:spacing w:before="0" w:beforeAutospacing="0" w:after="0" w:afterAutospacing="0"/>
                        <w:jc w:val="center"/>
                      </w:pPr>
                      <w:r>
                        <w:rPr>
                          <w:rFonts w:ascii="&amp;quot" w:hAnsi="&amp;quot"/>
                          <w:i/>
                          <w:iCs/>
                          <w:color w:val="4D4D4D"/>
                          <w:sz w:val="16"/>
                          <w:szCs w:val="16"/>
                          <w:lang w:val="en-US"/>
                        </w:rPr>
                        <w:t>S100A8</w:t>
                      </w:r>
                    </w:p>
                  </w:txbxContent>
                </v:textbox>
                <w10:wrap anchorx="page"/>
              </v:shape>
            </w:pict>
          </mc:Fallback>
        </mc:AlternateContent>
      </w:r>
      <w:r w:rsidR="009B75EF">
        <w:rPr>
          <w:rFonts w:ascii="Arial"/>
          <w:b/>
          <w:sz w:val="12"/>
        </w:rPr>
        <w:t>Shared DEGs</w:t>
      </w:r>
    </w:p>
    <w:p w14:paraId="1C215244" w14:textId="77777777" w:rsidR="005313F1" w:rsidRDefault="005313F1">
      <w:pPr>
        <w:pStyle w:val="BodyText"/>
        <w:spacing w:before="3"/>
        <w:rPr>
          <w:rFonts w:ascii="Arial"/>
          <w:b/>
          <w:sz w:val="16"/>
        </w:rPr>
      </w:pPr>
    </w:p>
    <w:p w14:paraId="455DAC61" w14:textId="77777777" w:rsidR="005313F1" w:rsidRDefault="00090D17">
      <w:pPr>
        <w:ind w:right="964"/>
        <w:jc w:val="center"/>
      </w:pPr>
      <w:r>
        <w:rPr>
          <w:noProof/>
        </w:rPr>
        <mc:AlternateContent>
          <mc:Choice Requires="wps">
            <w:drawing>
              <wp:anchor distT="0" distB="0" distL="114300" distR="114300" simplePos="0" relativeHeight="17728" behindDoc="0" locked="0" layoutInCell="1" allowOverlap="1" wp14:anchorId="53A562D2" wp14:editId="0ACCEE4E">
                <wp:simplePos x="0" y="0"/>
                <wp:positionH relativeFrom="page">
                  <wp:posOffset>2436495</wp:posOffset>
                </wp:positionH>
                <wp:positionV relativeFrom="paragraph">
                  <wp:posOffset>321310</wp:posOffset>
                </wp:positionV>
                <wp:extent cx="11430" cy="0"/>
                <wp:effectExtent l="0" t="0" r="1270" b="0"/>
                <wp:wrapNone/>
                <wp:docPr id="524" name="Line 3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6E6227C" id="Line 3083" o:spid="_x0000_s1026" style="position:absolute;z-index: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5.3pt" to="192.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" strokecolor="#333" strokeweight=".12625mm">
                <o:lock v:ext="edit" shapetype="f"/>
                <w10:wrap anchorx="page"/>
              </v:line>
            </w:pict>
          </mc:Fallback>
        </mc:AlternateContent>
      </w:r>
      <w:r>
        <w:rPr>
          <w:noProof/>
        </w:rPr>
        <mc:AlternateContent>
          <mc:Choice Requires="wps">
            <w:drawing>
              <wp:anchor distT="0" distB="0" distL="114300" distR="114300" simplePos="0" relativeHeight="18136" behindDoc="0" locked="0" layoutInCell="1" allowOverlap="1" wp14:anchorId="72DEDBE8" wp14:editId="6AA74E9C">
                <wp:simplePos x="0" y="0"/>
                <wp:positionH relativeFrom="page">
                  <wp:posOffset>2445385</wp:posOffset>
                </wp:positionH>
                <wp:positionV relativeFrom="paragraph">
                  <wp:posOffset>213995</wp:posOffset>
                </wp:positionV>
                <wp:extent cx="3387725" cy="2326005"/>
                <wp:effectExtent l="0" t="0" r="0" b="0"/>
                <wp:wrapNone/>
                <wp:docPr id="523" name="Text Box 3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87725" cy="232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3D6E9" w14:textId="77777777" w:rsidR="005A72E5" w:rsidRDefault="005A72E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EDBE8" id="Text Box 3082" o:spid="_x0000_s1893" type="#_x0000_t202" style="position:absolute;left:0;text-align:left;margin-left:192.55pt;margin-top:16.85pt;width:266.75pt;height:183.15pt;z-index:18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" filled="f" stroked="f">
                <v:path arrowok="t"/>
                <v:textbox inset="0,0,0,0">
                  <w:txbxContent>
                    <w:p w14:paraId="4DA3D6E9" w14:textId="77777777" w:rsidR="005A72E5" w:rsidRDefault="005A72E5"/>
                  </w:txbxContent>
                </v:textbox>
                <w10:wrap anchorx="page"/>
              </v:shape>
            </w:pict>
          </mc:Fallback>
        </mc:AlternateContent>
      </w:r>
      <w:r w:rsidR="009B75EF">
        <w:rPr>
          <w:w w:val="120"/>
        </w:rPr>
        <w:t>(a)</w:t>
      </w:r>
    </w:p>
    <w:p w14:paraId="35AAEF7D" w14:textId="77777777" w:rsidR="005313F1" w:rsidRDefault="00090D17">
      <w:pPr>
        <w:pStyle w:val="BodyText"/>
        <w:rPr>
          <w:sz w:val="12"/>
        </w:rPr>
      </w:pPr>
      <w:r>
        <w:rPr>
          <w:noProof/>
        </w:rPr>
        <mc:AlternateContent>
          <mc:Choice Requires="wpg">
            <w:drawing>
              <wp:anchor distT="0" distB="0" distL="0" distR="0" simplePos="0" relativeHeight="14672" behindDoc="0" locked="0" layoutInCell="1" allowOverlap="1" wp14:anchorId="2F7FB647" wp14:editId="51808215">
                <wp:simplePos x="0" y="0"/>
                <wp:positionH relativeFrom="page">
                  <wp:posOffset>4597400</wp:posOffset>
                </wp:positionH>
                <wp:positionV relativeFrom="paragraph">
                  <wp:posOffset>113030</wp:posOffset>
                </wp:positionV>
                <wp:extent cx="23495" cy="23495"/>
                <wp:effectExtent l="0" t="0" r="1905" b="1905"/>
                <wp:wrapTopAndBottom/>
                <wp:docPr id="520" name="Group 3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 cy="23495"/>
                          <a:chOff x="7240" y="178"/>
                          <a:chExt cx="37" cy="37"/>
                        </a:xfrm>
                      </wpg:grpSpPr>
                      <wps:wsp>
                        <wps:cNvPr id="521" name="Freeform 3080"/>
                        <wps:cNvSpPr>
                          <a:spLocks/>
                        </wps:cNvSpPr>
                        <wps:spPr bwMode="auto">
                          <a:xfrm>
                            <a:off x="7242" y="180"/>
                            <a:ext cx="32" cy="32"/>
                          </a:xfrm>
                          <a:custGeom>
                            <a:avLst/>
                            <a:gdLst>
                              <a:gd name="T0" fmla="+- 0 7267 7242"/>
                              <a:gd name="T1" fmla="*/ T0 w 32"/>
                              <a:gd name="T2" fmla="+- 0 181 181"/>
                              <a:gd name="T3" fmla="*/ 181 h 32"/>
                              <a:gd name="T4" fmla="+- 0 7249 7242"/>
                              <a:gd name="T5" fmla="*/ T4 w 32"/>
                              <a:gd name="T6" fmla="+- 0 181 181"/>
                              <a:gd name="T7" fmla="*/ 181 h 32"/>
                              <a:gd name="T8" fmla="+- 0 7242 7242"/>
                              <a:gd name="T9" fmla="*/ T8 w 32"/>
                              <a:gd name="T10" fmla="+- 0 188 181"/>
                              <a:gd name="T11" fmla="*/ 188 h 32"/>
                              <a:gd name="T12" fmla="+- 0 7242 7242"/>
                              <a:gd name="T13" fmla="*/ T12 w 32"/>
                              <a:gd name="T14" fmla="+- 0 205 181"/>
                              <a:gd name="T15" fmla="*/ 205 h 32"/>
                              <a:gd name="T16" fmla="+- 0 7249 7242"/>
                              <a:gd name="T17" fmla="*/ T16 w 32"/>
                              <a:gd name="T18" fmla="+- 0 212 181"/>
                              <a:gd name="T19" fmla="*/ 212 h 32"/>
                              <a:gd name="T20" fmla="+- 0 7267 7242"/>
                              <a:gd name="T21" fmla="*/ T20 w 32"/>
                              <a:gd name="T22" fmla="+- 0 212 181"/>
                              <a:gd name="T23" fmla="*/ 212 h 32"/>
                              <a:gd name="T24" fmla="+- 0 7274 7242"/>
                              <a:gd name="T25" fmla="*/ T24 w 32"/>
                              <a:gd name="T26" fmla="+- 0 205 181"/>
                              <a:gd name="T27" fmla="*/ 205 h 32"/>
                              <a:gd name="T28" fmla="+- 0 7274 7242"/>
                              <a:gd name="T29" fmla="*/ T28 w 32"/>
                              <a:gd name="T30" fmla="+- 0 188 181"/>
                              <a:gd name="T31" fmla="*/ 188 h 32"/>
                              <a:gd name="T32" fmla="+- 0 7267 7242"/>
                              <a:gd name="T33" fmla="*/ T32 w 32"/>
                              <a:gd name="T34" fmla="+- 0 181 181"/>
                              <a:gd name="T35" fmla="*/ 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4"/>
                                </a:lnTo>
                                <a:lnTo>
                                  <a:pt x="7" y="31"/>
                                </a:lnTo>
                                <a:lnTo>
                                  <a:pt x="25" y="31"/>
                                </a:lnTo>
                                <a:lnTo>
                                  <a:pt x="32" y="24"/>
                                </a:lnTo>
                                <a:lnTo>
                                  <a:pt x="32" y="7"/>
                                </a:lnTo>
                                <a:lnTo>
                                  <a:pt x="25" y="0"/>
                                </a:lnTo>
                                <a:close/>
                              </a:path>
                            </a:pathLst>
                          </a:custGeom>
                          <a:solidFill>
                            <a:srgbClr val="A9A9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3081"/>
                        <wps:cNvSpPr>
                          <a:spLocks/>
                        </wps:cNvSpPr>
                        <wps:spPr bwMode="auto">
                          <a:xfrm>
                            <a:off x="7242" y="180"/>
                            <a:ext cx="32" cy="32"/>
                          </a:xfrm>
                          <a:custGeom>
                            <a:avLst/>
                            <a:gdLst>
                              <a:gd name="T0" fmla="+- 0 7242 7242"/>
                              <a:gd name="T1" fmla="*/ T0 w 32"/>
                              <a:gd name="T2" fmla="+- 0 196 181"/>
                              <a:gd name="T3" fmla="*/ 196 h 32"/>
                              <a:gd name="T4" fmla="+- 0 7242 7242"/>
                              <a:gd name="T5" fmla="*/ T4 w 32"/>
                              <a:gd name="T6" fmla="+- 0 188 181"/>
                              <a:gd name="T7" fmla="*/ 188 h 32"/>
                              <a:gd name="T8" fmla="+- 0 7249 7242"/>
                              <a:gd name="T9" fmla="*/ T8 w 32"/>
                              <a:gd name="T10" fmla="+- 0 181 181"/>
                              <a:gd name="T11" fmla="*/ 181 h 32"/>
                              <a:gd name="T12" fmla="+- 0 7258 7242"/>
                              <a:gd name="T13" fmla="*/ T12 w 32"/>
                              <a:gd name="T14" fmla="+- 0 181 181"/>
                              <a:gd name="T15" fmla="*/ 181 h 32"/>
                              <a:gd name="T16" fmla="+- 0 7267 7242"/>
                              <a:gd name="T17" fmla="*/ T16 w 32"/>
                              <a:gd name="T18" fmla="+- 0 181 181"/>
                              <a:gd name="T19" fmla="*/ 181 h 32"/>
                              <a:gd name="T20" fmla="+- 0 7274 7242"/>
                              <a:gd name="T21" fmla="*/ T20 w 32"/>
                              <a:gd name="T22" fmla="+- 0 188 181"/>
                              <a:gd name="T23" fmla="*/ 188 h 32"/>
                              <a:gd name="T24" fmla="+- 0 7274 7242"/>
                              <a:gd name="T25" fmla="*/ T24 w 32"/>
                              <a:gd name="T26" fmla="+- 0 196 181"/>
                              <a:gd name="T27" fmla="*/ 196 h 32"/>
                              <a:gd name="T28" fmla="+- 0 7274 7242"/>
                              <a:gd name="T29" fmla="*/ T28 w 32"/>
                              <a:gd name="T30" fmla="+- 0 205 181"/>
                              <a:gd name="T31" fmla="*/ 205 h 32"/>
                              <a:gd name="T32" fmla="+- 0 7267 7242"/>
                              <a:gd name="T33" fmla="*/ T32 w 32"/>
                              <a:gd name="T34" fmla="+- 0 212 181"/>
                              <a:gd name="T35" fmla="*/ 212 h 32"/>
                              <a:gd name="T36" fmla="+- 0 7258 7242"/>
                              <a:gd name="T37" fmla="*/ T36 w 32"/>
                              <a:gd name="T38" fmla="+- 0 212 181"/>
                              <a:gd name="T39" fmla="*/ 212 h 32"/>
                              <a:gd name="T40" fmla="+- 0 7249 7242"/>
                              <a:gd name="T41" fmla="*/ T40 w 32"/>
                              <a:gd name="T42" fmla="+- 0 212 181"/>
                              <a:gd name="T43" fmla="*/ 212 h 32"/>
                              <a:gd name="T44" fmla="+- 0 7242 7242"/>
                              <a:gd name="T45" fmla="*/ T44 w 32"/>
                              <a:gd name="T46" fmla="+- 0 205 181"/>
                              <a:gd name="T47" fmla="*/ 205 h 32"/>
                              <a:gd name="T48" fmla="+- 0 7242 7242"/>
                              <a:gd name="T49" fmla="*/ T48 w 32"/>
                              <a:gd name="T50" fmla="+- 0 196 181"/>
                              <a:gd name="T51" fmla="*/ 19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5"/>
                                </a:moveTo>
                                <a:lnTo>
                                  <a:pt x="0" y="7"/>
                                </a:lnTo>
                                <a:lnTo>
                                  <a:pt x="7" y="0"/>
                                </a:lnTo>
                                <a:lnTo>
                                  <a:pt x="16" y="0"/>
                                </a:lnTo>
                                <a:lnTo>
                                  <a:pt x="25" y="0"/>
                                </a:lnTo>
                                <a:lnTo>
                                  <a:pt x="32" y="7"/>
                                </a:lnTo>
                                <a:lnTo>
                                  <a:pt x="32" y="15"/>
                                </a:lnTo>
                                <a:lnTo>
                                  <a:pt x="32" y="24"/>
                                </a:lnTo>
                                <a:lnTo>
                                  <a:pt x="25" y="31"/>
                                </a:lnTo>
                                <a:lnTo>
                                  <a:pt x="16" y="31"/>
                                </a:lnTo>
                                <a:lnTo>
                                  <a:pt x="7" y="31"/>
                                </a:lnTo>
                                <a:lnTo>
                                  <a:pt x="0" y="24"/>
                                </a:lnTo>
                                <a:lnTo>
                                  <a:pt x="0" y="15"/>
                                </a:lnTo>
                              </a:path>
                            </a:pathLst>
                          </a:custGeom>
                          <a:noFill/>
                          <a:ln w="3016">
                            <a:solidFill>
                              <a:srgbClr val="A9A9A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05DD56" id="Group 3079" o:spid="_x0000_s1026" style="position:absolute;margin-left:362pt;margin-top:8.9pt;width:1.85pt;height:1.85pt;z-index:14672;mso-wrap-distance-left:0;mso-wrap-distance-right:0;mso-position-horizontal-relative:page" coordorigin="7240,178" coordsize="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">
                <v:shape id="Freeform 3080" o:spid="_x0000_s1027" style="position:absolute;left:7242;top:18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" path="m25,l7,,,7,,24r7,7l25,31r7,-7l32,7,25,xe" fillcolor="#a9a9a9" stroked="f">
                  <v:path arrowok="t" o:connecttype="custom" o:connectlocs="25,181;7,181;0,188;0,205;7,212;25,212;32,205;32,188;25,181" o:connectangles="0,0,0,0,0,0,0,0,0"/>
                </v:shape>
                <v:shape id="Freeform 3081" o:spid="_x0000_s1028" style="position:absolute;left:7242;top:180;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" path="m,15l,7,7,r9,l25,r7,7l32,15r,9l25,31r-9,l7,31,,24,,15e" filled="f" strokecolor="#a9a9a9" strokeweight=".08378mm">
                  <v:path arrowok="t" o:connecttype="custom" o:connectlocs="0,196;0,188;7,181;16,181;25,181;32,188;32,196;32,205;25,212;16,212;7,212;0,205;0,196" o:connectangles="0,0,0,0,0,0,0,0,0,0,0,0,0"/>
                </v:shape>
                <w10:wrap type="topAndBottom" anchorx="page"/>
              </v:group>
            </w:pict>
          </mc:Fallback>
        </mc:AlternateContent>
      </w:r>
    </w:p>
    <w:p w14:paraId="79B2579D" w14:textId="77777777" w:rsidR="005313F1" w:rsidRDefault="009B75EF">
      <w:pPr>
        <w:spacing w:after="3"/>
        <w:ind w:left="2082"/>
        <w:rPr>
          <w:rFonts w:ascii="Arial"/>
          <w:sz w:val="10"/>
        </w:rPr>
      </w:pPr>
      <w:r>
        <w:rPr>
          <w:rFonts w:ascii="Arial"/>
          <w:color w:val="4D4D4D"/>
          <w:w w:val="106"/>
          <w:sz w:val="10"/>
        </w:rPr>
        <w:t>7</w:t>
      </w:r>
    </w:p>
    <w:p w14:paraId="49D80DA2" w14:textId="77777777" w:rsidR="005313F1" w:rsidRDefault="00090D17">
      <w:pPr>
        <w:pStyle w:val="BodyText"/>
        <w:spacing w:line="37" w:lineRule="exact"/>
        <w:ind w:left="5559"/>
        <w:rPr>
          <w:rFonts w:ascii="Arial"/>
          <w:sz w:val="3"/>
        </w:rPr>
      </w:pPr>
      <w:r>
        <w:rPr>
          <w:noProof/>
        </w:rPr>
        <mc:AlternateContent>
          <mc:Choice Requires="wpg">
            <w:drawing>
              <wp:anchor distT="0" distB="0" distL="0" distR="0" simplePos="0" relativeHeight="14720" behindDoc="0" locked="0" layoutInCell="1" allowOverlap="1" wp14:anchorId="4A0B33A0" wp14:editId="2AC84C5B">
                <wp:simplePos x="0" y="0"/>
                <wp:positionH relativeFrom="page">
                  <wp:posOffset>4597400</wp:posOffset>
                </wp:positionH>
                <wp:positionV relativeFrom="paragraph">
                  <wp:posOffset>93345</wp:posOffset>
                </wp:positionV>
                <wp:extent cx="23495" cy="23495"/>
                <wp:effectExtent l="0" t="0" r="1905" b="1905"/>
                <wp:wrapTopAndBottom/>
                <wp:docPr id="517" name="Group 3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 cy="23495"/>
                          <a:chOff x="7240" y="147"/>
                          <a:chExt cx="37" cy="37"/>
                        </a:xfrm>
                      </wpg:grpSpPr>
                      <wps:wsp>
                        <wps:cNvPr id="518" name="Freeform 3077"/>
                        <wps:cNvSpPr>
                          <a:spLocks/>
                        </wps:cNvSpPr>
                        <wps:spPr bwMode="auto">
                          <a:xfrm>
                            <a:off x="7242" y="149"/>
                            <a:ext cx="32" cy="32"/>
                          </a:xfrm>
                          <a:custGeom>
                            <a:avLst/>
                            <a:gdLst>
                              <a:gd name="T0" fmla="+- 0 7267 7242"/>
                              <a:gd name="T1" fmla="*/ T0 w 32"/>
                              <a:gd name="T2" fmla="+- 0 150 150"/>
                              <a:gd name="T3" fmla="*/ 150 h 32"/>
                              <a:gd name="T4" fmla="+- 0 7249 7242"/>
                              <a:gd name="T5" fmla="*/ T4 w 32"/>
                              <a:gd name="T6" fmla="+- 0 150 150"/>
                              <a:gd name="T7" fmla="*/ 150 h 32"/>
                              <a:gd name="T8" fmla="+- 0 7242 7242"/>
                              <a:gd name="T9" fmla="*/ T8 w 32"/>
                              <a:gd name="T10" fmla="+- 0 157 150"/>
                              <a:gd name="T11" fmla="*/ 157 h 32"/>
                              <a:gd name="T12" fmla="+- 0 7242 7242"/>
                              <a:gd name="T13" fmla="*/ T12 w 32"/>
                              <a:gd name="T14" fmla="+- 0 174 150"/>
                              <a:gd name="T15" fmla="*/ 174 h 32"/>
                              <a:gd name="T16" fmla="+- 0 7249 7242"/>
                              <a:gd name="T17" fmla="*/ T16 w 32"/>
                              <a:gd name="T18" fmla="+- 0 181 150"/>
                              <a:gd name="T19" fmla="*/ 181 h 32"/>
                              <a:gd name="T20" fmla="+- 0 7267 7242"/>
                              <a:gd name="T21" fmla="*/ T20 w 32"/>
                              <a:gd name="T22" fmla="+- 0 181 150"/>
                              <a:gd name="T23" fmla="*/ 181 h 32"/>
                              <a:gd name="T24" fmla="+- 0 7274 7242"/>
                              <a:gd name="T25" fmla="*/ T24 w 32"/>
                              <a:gd name="T26" fmla="+- 0 174 150"/>
                              <a:gd name="T27" fmla="*/ 174 h 32"/>
                              <a:gd name="T28" fmla="+- 0 7274 7242"/>
                              <a:gd name="T29" fmla="*/ T28 w 32"/>
                              <a:gd name="T30" fmla="+- 0 157 150"/>
                              <a:gd name="T31" fmla="*/ 157 h 32"/>
                              <a:gd name="T32" fmla="+- 0 7267 7242"/>
                              <a:gd name="T33" fmla="*/ T32 w 32"/>
                              <a:gd name="T34" fmla="+- 0 150 150"/>
                              <a:gd name="T35" fmla="*/ 150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4"/>
                                </a:lnTo>
                                <a:lnTo>
                                  <a:pt x="7" y="31"/>
                                </a:lnTo>
                                <a:lnTo>
                                  <a:pt x="25" y="31"/>
                                </a:lnTo>
                                <a:lnTo>
                                  <a:pt x="32" y="24"/>
                                </a:lnTo>
                                <a:lnTo>
                                  <a:pt x="32" y="7"/>
                                </a:lnTo>
                                <a:lnTo>
                                  <a:pt x="25" y="0"/>
                                </a:lnTo>
                                <a:close/>
                              </a:path>
                            </a:pathLst>
                          </a:custGeom>
                          <a:solidFill>
                            <a:srgbClr val="00C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3078"/>
                        <wps:cNvSpPr>
                          <a:spLocks/>
                        </wps:cNvSpPr>
                        <wps:spPr bwMode="auto">
                          <a:xfrm>
                            <a:off x="7242" y="149"/>
                            <a:ext cx="32" cy="32"/>
                          </a:xfrm>
                          <a:custGeom>
                            <a:avLst/>
                            <a:gdLst>
                              <a:gd name="T0" fmla="+- 0 7242 7242"/>
                              <a:gd name="T1" fmla="*/ T0 w 32"/>
                              <a:gd name="T2" fmla="+- 0 165 150"/>
                              <a:gd name="T3" fmla="*/ 165 h 32"/>
                              <a:gd name="T4" fmla="+- 0 7242 7242"/>
                              <a:gd name="T5" fmla="*/ T4 w 32"/>
                              <a:gd name="T6" fmla="+- 0 157 150"/>
                              <a:gd name="T7" fmla="*/ 157 h 32"/>
                              <a:gd name="T8" fmla="+- 0 7249 7242"/>
                              <a:gd name="T9" fmla="*/ T8 w 32"/>
                              <a:gd name="T10" fmla="+- 0 150 150"/>
                              <a:gd name="T11" fmla="*/ 150 h 32"/>
                              <a:gd name="T12" fmla="+- 0 7258 7242"/>
                              <a:gd name="T13" fmla="*/ T12 w 32"/>
                              <a:gd name="T14" fmla="+- 0 150 150"/>
                              <a:gd name="T15" fmla="*/ 150 h 32"/>
                              <a:gd name="T16" fmla="+- 0 7267 7242"/>
                              <a:gd name="T17" fmla="*/ T16 w 32"/>
                              <a:gd name="T18" fmla="+- 0 150 150"/>
                              <a:gd name="T19" fmla="*/ 150 h 32"/>
                              <a:gd name="T20" fmla="+- 0 7274 7242"/>
                              <a:gd name="T21" fmla="*/ T20 w 32"/>
                              <a:gd name="T22" fmla="+- 0 157 150"/>
                              <a:gd name="T23" fmla="*/ 157 h 32"/>
                              <a:gd name="T24" fmla="+- 0 7274 7242"/>
                              <a:gd name="T25" fmla="*/ T24 w 32"/>
                              <a:gd name="T26" fmla="+- 0 165 150"/>
                              <a:gd name="T27" fmla="*/ 165 h 32"/>
                              <a:gd name="T28" fmla="+- 0 7274 7242"/>
                              <a:gd name="T29" fmla="*/ T28 w 32"/>
                              <a:gd name="T30" fmla="+- 0 174 150"/>
                              <a:gd name="T31" fmla="*/ 174 h 32"/>
                              <a:gd name="T32" fmla="+- 0 7267 7242"/>
                              <a:gd name="T33" fmla="*/ T32 w 32"/>
                              <a:gd name="T34" fmla="+- 0 181 150"/>
                              <a:gd name="T35" fmla="*/ 181 h 32"/>
                              <a:gd name="T36" fmla="+- 0 7258 7242"/>
                              <a:gd name="T37" fmla="*/ T36 w 32"/>
                              <a:gd name="T38" fmla="+- 0 181 150"/>
                              <a:gd name="T39" fmla="*/ 181 h 32"/>
                              <a:gd name="T40" fmla="+- 0 7249 7242"/>
                              <a:gd name="T41" fmla="*/ T40 w 32"/>
                              <a:gd name="T42" fmla="+- 0 181 150"/>
                              <a:gd name="T43" fmla="*/ 181 h 32"/>
                              <a:gd name="T44" fmla="+- 0 7242 7242"/>
                              <a:gd name="T45" fmla="*/ T44 w 32"/>
                              <a:gd name="T46" fmla="+- 0 174 150"/>
                              <a:gd name="T47" fmla="*/ 174 h 32"/>
                              <a:gd name="T48" fmla="+- 0 7242 7242"/>
                              <a:gd name="T49" fmla="*/ T48 w 32"/>
                              <a:gd name="T50" fmla="+- 0 165 150"/>
                              <a:gd name="T51" fmla="*/ 165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5"/>
                                </a:moveTo>
                                <a:lnTo>
                                  <a:pt x="0" y="7"/>
                                </a:lnTo>
                                <a:lnTo>
                                  <a:pt x="7" y="0"/>
                                </a:lnTo>
                                <a:lnTo>
                                  <a:pt x="16" y="0"/>
                                </a:lnTo>
                                <a:lnTo>
                                  <a:pt x="25" y="0"/>
                                </a:lnTo>
                                <a:lnTo>
                                  <a:pt x="32" y="7"/>
                                </a:lnTo>
                                <a:lnTo>
                                  <a:pt x="32" y="15"/>
                                </a:lnTo>
                                <a:lnTo>
                                  <a:pt x="32" y="24"/>
                                </a:lnTo>
                                <a:lnTo>
                                  <a:pt x="25" y="31"/>
                                </a:lnTo>
                                <a:lnTo>
                                  <a:pt x="16" y="31"/>
                                </a:lnTo>
                                <a:lnTo>
                                  <a:pt x="7" y="31"/>
                                </a:lnTo>
                                <a:lnTo>
                                  <a:pt x="0" y="24"/>
                                </a:lnTo>
                                <a:lnTo>
                                  <a:pt x="0" y="15"/>
                                </a:lnTo>
                              </a:path>
                            </a:pathLst>
                          </a:custGeom>
                          <a:noFill/>
                          <a:ln w="3016">
                            <a:solidFill>
                              <a:srgbClr val="00C9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121EA8" id="Group 3076" o:spid="_x0000_s1026" style="position:absolute;margin-left:362pt;margin-top:7.35pt;width:1.85pt;height:1.85pt;z-index:14720;mso-wrap-distance-left:0;mso-wrap-distance-right:0;mso-position-horizontal-relative:page" coordorigin="7240,147" coordsize="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">
                <v:shape id="Freeform 3077" o:spid="_x0000_s1027" style="position:absolute;left:7242;top:149;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" path="m25,l7,,,7,,24r7,7l25,31r7,-7l32,7,25,xe" fillcolor="#00c96a" stroked="f">
                  <v:path arrowok="t" o:connecttype="custom" o:connectlocs="25,150;7,150;0,157;0,174;7,181;25,181;32,174;32,157;25,150" o:connectangles="0,0,0,0,0,0,0,0,0"/>
                </v:shape>
                <v:shape id="Freeform 3078" o:spid="_x0000_s1028" style="position:absolute;left:7242;top:149;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" path="m,15l,7,7,r9,l25,r7,7l32,15r,9l25,31r-9,l7,31,,24,,15e" filled="f" strokecolor="#00c96a" strokeweight=".08378mm">
                  <v:path arrowok="t" o:connecttype="custom" o:connectlocs="0,165;0,157;7,150;16,150;25,150;32,157;32,165;32,174;25,181;16,181;7,181;0,174;0,165" o:connectangles="0,0,0,0,0,0,0,0,0,0,0,0,0"/>
                </v:shape>
                <w10:wrap type="topAndBottom" anchorx="page"/>
              </v:group>
            </w:pict>
          </mc:Fallback>
        </mc:AlternateContent>
      </w:r>
      <w:r>
        <w:rPr>
          <w:rFonts w:ascii="Arial"/>
          <w:noProof/>
          <w:sz w:val="3"/>
        </w:rPr>
        <mc:AlternateContent>
          <mc:Choice Requires="wpg">
            <w:drawing>
              <wp:inline distT="0" distB="0" distL="0" distR="0" wp14:anchorId="6126009F" wp14:editId="09F2AB22">
                <wp:extent cx="23495" cy="23495"/>
                <wp:effectExtent l="0" t="0" r="1905" b="1905"/>
                <wp:docPr id="514" name="Group 3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 cy="23495"/>
                          <a:chOff x="0" y="0"/>
                          <a:chExt cx="37" cy="37"/>
                        </a:xfrm>
                      </wpg:grpSpPr>
                      <wps:wsp>
                        <wps:cNvPr id="515" name="Freeform 3074"/>
                        <wps:cNvSpPr>
                          <a:spLocks/>
                        </wps:cNvSpPr>
                        <wps:spPr bwMode="auto">
                          <a:xfrm>
                            <a:off x="2" y="2"/>
                            <a:ext cx="32" cy="32"/>
                          </a:xfrm>
                          <a:custGeom>
                            <a:avLst/>
                            <a:gdLst>
                              <a:gd name="T0" fmla="+- 0 27 2"/>
                              <a:gd name="T1" fmla="*/ T0 w 32"/>
                              <a:gd name="T2" fmla="+- 0 2 2"/>
                              <a:gd name="T3" fmla="*/ 2 h 32"/>
                              <a:gd name="T4" fmla="+- 0 9 2"/>
                              <a:gd name="T5" fmla="*/ T4 w 32"/>
                              <a:gd name="T6" fmla="+- 0 2 2"/>
                              <a:gd name="T7" fmla="*/ 2 h 32"/>
                              <a:gd name="T8" fmla="+- 0 2 2"/>
                              <a:gd name="T9" fmla="*/ T8 w 32"/>
                              <a:gd name="T10" fmla="+- 0 9 2"/>
                              <a:gd name="T11" fmla="*/ 9 h 32"/>
                              <a:gd name="T12" fmla="+- 0 2 2"/>
                              <a:gd name="T13" fmla="*/ T12 w 32"/>
                              <a:gd name="T14" fmla="+- 0 27 2"/>
                              <a:gd name="T15" fmla="*/ 27 h 32"/>
                              <a:gd name="T16" fmla="+- 0 9 2"/>
                              <a:gd name="T17" fmla="*/ T16 w 32"/>
                              <a:gd name="T18" fmla="+- 0 34 2"/>
                              <a:gd name="T19" fmla="*/ 34 h 32"/>
                              <a:gd name="T20" fmla="+- 0 27 2"/>
                              <a:gd name="T21" fmla="*/ T20 w 32"/>
                              <a:gd name="T22" fmla="+- 0 34 2"/>
                              <a:gd name="T23" fmla="*/ 34 h 32"/>
                              <a:gd name="T24" fmla="+- 0 34 2"/>
                              <a:gd name="T25" fmla="*/ T24 w 32"/>
                              <a:gd name="T26" fmla="+- 0 27 2"/>
                              <a:gd name="T27" fmla="*/ 27 h 32"/>
                              <a:gd name="T28" fmla="+- 0 34 2"/>
                              <a:gd name="T29" fmla="*/ T28 w 32"/>
                              <a:gd name="T30" fmla="+- 0 9 2"/>
                              <a:gd name="T31" fmla="*/ 9 h 32"/>
                              <a:gd name="T32" fmla="+- 0 27 2"/>
                              <a:gd name="T33" fmla="*/ T32 w 32"/>
                              <a:gd name="T34" fmla="+- 0 2 2"/>
                              <a:gd name="T35" fmla="*/ 2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075"/>
                        <wps:cNvSpPr>
                          <a:spLocks/>
                        </wps:cNvSpPr>
                        <wps:spPr bwMode="auto">
                          <a:xfrm>
                            <a:off x="2" y="2"/>
                            <a:ext cx="32" cy="32"/>
                          </a:xfrm>
                          <a:custGeom>
                            <a:avLst/>
                            <a:gdLst>
                              <a:gd name="T0" fmla="+- 0 2 2"/>
                              <a:gd name="T1" fmla="*/ T0 w 32"/>
                              <a:gd name="T2" fmla="+- 0 18 2"/>
                              <a:gd name="T3" fmla="*/ 18 h 32"/>
                              <a:gd name="T4" fmla="+- 0 2 2"/>
                              <a:gd name="T5" fmla="*/ T4 w 32"/>
                              <a:gd name="T6" fmla="+- 0 9 2"/>
                              <a:gd name="T7" fmla="*/ 9 h 32"/>
                              <a:gd name="T8" fmla="+- 0 9 2"/>
                              <a:gd name="T9" fmla="*/ T8 w 32"/>
                              <a:gd name="T10" fmla="+- 0 2 2"/>
                              <a:gd name="T11" fmla="*/ 2 h 32"/>
                              <a:gd name="T12" fmla="+- 0 18 2"/>
                              <a:gd name="T13" fmla="*/ T12 w 32"/>
                              <a:gd name="T14" fmla="+- 0 2 2"/>
                              <a:gd name="T15" fmla="*/ 2 h 32"/>
                              <a:gd name="T16" fmla="+- 0 27 2"/>
                              <a:gd name="T17" fmla="*/ T16 w 32"/>
                              <a:gd name="T18" fmla="+- 0 2 2"/>
                              <a:gd name="T19" fmla="*/ 2 h 32"/>
                              <a:gd name="T20" fmla="+- 0 34 2"/>
                              <a:gd name="T21" fmla="*/ T20 w 32"/>
                              <a:gd name="T22" fmla="+- 0 9 2"/>
                              <a:gd name="T23" fmla="*/ 9 h 32"/>
                              <a:gd name="T24" fmla="+- 0 34 2"/>
                              <a:gd name="T25" fmla="*/ T24 w 32"/>
                              <a:gd name="T26" fmla="+- 0 18 2"/>
                              <a:gd name="T27" fmla="*/ 18 h 32"/>
                              <a:gd name="T28" fmla="+- 0 34 2"/>
                              <a:gd name="T29" fmla="*/ T28 w 32"/>
                              <a:gd name="T30" fmla="+- 0 27 2"/>
                              <a:gd name="T31" fmla="*/ 27 h 32"/>
                              <a:gd name="T32" fmla="+- 0 27 2"/>
                              <a:gd name="T33" fmla="*/ T32 w 32"/>
                              <a:gd name="T34" fmla="+- 0 34 2"/>
                              <a:gd name="T35" fmla="*/ 34 h 32"/>
                              <a:gd name="T36" fmla="+- 0 18 2"/>
                              <a:gd name="T37" fmla="*/ T36 w 32"/>
                              <a:gd name="T38" fmla="+- 0 34 2"/>
                              <a:gd name="T39" fmla="*/ 34 h 32"/>
                              <a:gd name="T40" fmla="+- 0 9 2"/>
                              <a:gd name="T41" fmla="*/ T40 w 32"/>
                              <a:gd name="T42" fmla="+- 0 34 2"/>
                              <a:gd name="T43" fmla="*/ 34 h 32"/>
                              <a:gd name="T44" fmla="+- 0 2 2"/>
                              <a:gd name="T45" fmla="*/ T44 w 32"/>
                              <a:gd name="T46" fmla="+- 0 27 2"/>
                              <a:gd name="T47" fmla="*/ 27 h 32"/>
                              <a:gd name="T48" fmla="+- 0 2 2"/>
                              <a:gd name="T49" fmla="*/ T48 w 32"/>
                              <a:gd name="T50" fmla="+- 0 18 2"/>
                              <a:gd name="T51" fmla="*/ 18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301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96E442" id="Group 3073" o:spid="_x0000_s1026" style="width:1.85pt;height:1.85pt;mso-position-horizontal-relative:char;mso-position-vertical-relative:line" coordsize="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">
                <v:shape id="Freeform 3074" o:spid="_x0000_s1027" style="position:absolute;left:2;top:2;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" path="m25,l7,,,7,,25r7,7l25,32r7,-7l32,7,25,xe" fillcolor="blue" stroked="f">
                  <v:path arrowok="t" o:connecttype="custom" o:connectlocs="25,2;7,2;0,9;0,27;7,34;25,34;32,27;32,9;25,2" o:connectangles="0,0,0,0,0,0,0,0,0"/>
                </v:shape>
                <v:shape id="Freeform 3075" o:spid="_x0000_s1028" style="position:absolute;left:2;top:2;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" path="m,16l,7,7,r9,l25,r7,7l32,16r,9l25,32r-9,l7,32,,25,,16e" filled="f" strokecolor="blue" strokeweight=".08378mm">
                  <v:path arrowok="t" o:connecttype="custom" o:connectlocs="0,18;0,9;7,2;16,2;25,2;32,9;32,18;32,27;25,34;16,34;7,34;0,27;0,18" o:connectangles="0,0,0,0,0,0,0,0,0,0,0,0,0"/>
                </v:shape>
                <w10:anchorlock/>
              </v:group>
            </w:pict>
          </mc:Fallback>
        </mc:AlternateContent>
      </w:r>
    </w:p>
    <w:p w14:paraId="008FD367" w14:textId="77777777" w:rsidR="005313F1" w:rsidRDefault="009B75EF">
      <w:pPr>
        <w:spacing w:before="38"/>
        <w:ind w:left="2082"/>
        <w:rPr>
          <w:rFonts w:ascii="Arial"/>
          <w:sz w:val="10"/>
        </w:rPr>
      </w:pPr>
      <w:r>
        <w:rPr>
          <w:rFonts w:ascii="Arial"/>
          <w:color w:val="4D4D4D"/>
          <w:w w:val="106"/>
          <w:sz w:val="10"/>
        </w:rPr>
        <w:t>6</w:t>
      </w:r>
    </w:p>
    <w:p w14:paraId="28ADB7D6" w14:textId="77777777" w:rsidR="005313F1" w:rsidRDefault="005313F1">
      <w:pPr>
        <w:pStyle w:val="BodyText"/>
        <w:rPr>
          <w:rFonts w:ascii="Arial"/>
          <w:sz w:val="12"/>
        </w:rPr>
      </w:pPr>
    </w:p>
    <w:p w14:paraId="2B726709" w14:textId="77777777" w:rsidR="005313F1" w:rsidRDefault="005313F1">
      <w:pPr>
        <w:pStyle w:val="BodyText"/>
        <w:spacing w:before="1"/>
        <w:rPr>
          <w:rFonts w:ascii="Arial"/>
          <w:sz w:val="10"/>
        </w:rPr>
      </w:pPr>
    </w:p>
    <w:p w14:paraId="5EE77E86" w14:textId="77777777" w:rsidR="005313F1" w:rsidRDefault="00090D17">
      <w:pPr>
        <w:ind w:left="2082"/>
        <w:rPr>
          <w:rFonts w:ascii="Arial"/>
          <w:sz w:val="10"/>
        </w:rPr>
      </w:pPr>
      <w:r>
        <w:rPr>
          <w:noProof/>
        </w:rPr>
        <mc:AlternateContent>
          <mc:Choice Requires="wpg">
            <w:drawing>
              <wp:anchor distT="0" distB="0" distL="114300" distR="114300" simplePos="0" relativeHeight="17512" behindDoc="0" locked="0" layoutInCell="1" allowOverlap="1" wp14:anchorId="3D9BE2E3" wp14:editId="205BE666">
                <wp:simplePos x="0" y="0"/>
                <wp:positionH relativeFrom="page">
                  <wp:posOffset>3521075</wp:posOffset>
                </wp:positionH>
                <wp:positionV relativeFrom="paragraph">
                  <wp:posOffset>-179705</wp:posOffset>
                </wp:positionV>
                <wp:extent cx="19685" cy="19685"/>
                <wp:effectExtent l="0" t="0" r="0" b="0"/>
                <wp:wrapNone/>
                <wp:docPr id="511" name="Group 3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5545" y="-283"/>
                          <a:chExt cx="31" cy="31"/>
                        </a:xfrm>
                      </wpg:grpSpPr>
                      <wps:wsp>
                        <wps:cNvPr id="512" name="Freeform 3071"/>
                        <wps:cNvSpPr>
                          <a:spLocks/>
                        </wps:cNvSpPr>
                        <wps:spPr bwMode="auto">
                          <a:xfrm>
                            <a:off x="5547" y="-281"/>
                            <a:ext cx="27" cy="27"/>
                          </a:xfrm>
                          <a:custGeom>
                            <a:avLst/>
                            <a:gdLst>
                              <a:gd name="T0" fmla="+- 0 5568 5548"/>
                              <a:gd name="T1" fmla="*/ T0 w 27"/>
                              <a:gd name="T2" fmla="+- 0 -281 -281"/>
                              <a:gd name="T3" fmla="*/ -281 h 27"/>
                              <a:gd name="T4" fmla="+- 0 5553 5548"/>
                              <a:gd name="T5" fmla="*/ T4 w 27"/>
                              <a:gd name="T6" fmla="+- 0 -281 -281"/>
                              <a:gd name="T7" fmla="*/ -281 h 27"/>
                              <a:gd name="T8" fmla="+- 0 5548 5548"/>
                              <a:gd name="T9" fmla="*/ T8 w 27"/>
                              <a:gd name="T10" fmla="+- 0 -275 -281"/>
                              <a:gd name="T11" fmla="*/ -275 h 27"/>
                              <a:gd name="T12" fmla="+- 0 5548 5548"/>
                              <a:gd name="T13" fmla="*/ T12 w 27"/>
                              <a:gd name="T14" fmla="+- 0 -260 -281"/>
                              <a:gd name="T15" fmla="*/ -260 h 27"/>
                              <a:gd name="T16" fmla="+- 0 5553 5548"/>
                              <a:gd name="T17" fmla="*/ T16 w 27"/>
                              <a:gd name="T18" fmla="+- 0 -255 -281"/>
                              <a:gd name="T19" fmla="*/ -255 h 27"/>
                              <a:gd name="T20" fmla="+- 0 5568 5548"/>
                              <a:gd name="T21" fmla="*/ T20 w 27"/>
                              <a:gd name="T22" fmla="+- 0 -255 -281"/>
                              <a:gd name="T23" fmla="*/ -255 h 27"/>
                              <a:gd name="T24" fmla="+- 0 5574 5548"/>
                              <a:gd name="T25" fmla="*/ T24 w 27"/>
                              <a:gd name="T26" fmla="+- 0 -260 -281"/>
                              <a:gd name="T27" fmla="*/ -260 h 27"/>
                              <a:gd name="T28" fmla="+- 0 5574 5548"/>
                              <a:gd name="T29" fmla="*/ T28 w 27"/>
                              <a:gd name="T30" fmla="+- 0 -275 -281"/>
                              <a:gd name="T31" fmla="*/ -275 h 27"/>
                              <a:gd name="T32" fmla="+- 0 5568 5548"/>
                              <a:gd name="T33" fmla="*/ T32 w 27"/>
                              <a:gd name="T34" fmla="+- 0 -281 -281"/>
                              <a:gd name="T35" fmla="*/ -28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0" y="0"/>
                                </a:moveTo>
                                <a:lnTo>
                                  <a:pt x="5" y="0"/>
                                </a:lnTo>
                                <a:lnTo>
                                  <a:pt x="0" y="6"/>
                                </a:lnTo>
                                <a:lnTo>
                                  <a:pt x="0" y="21"/>
                                </a:lnTo>
                                <a:lnTo>
                                  <a:pt x="5" y="26"/>
                                </a:lnTo>
                                <a:lnTo>
                                  <a:pt x="20" y="26"/>
                                </a:lnTo>
                                <a:lnTo>
                                  <a:pt x="26" y="21"/>
                                </a:lnTo>
                                <a:lnTo>
                                  <a:pt x="26" y="6"/>
                                </a:lnTo>
                                <a:lnTo>
                                  <a:pt x="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3072"/>
                        <wps:cNvSpPr>
                          <a:spLocks/>
                        </wps:cNvSpPr>
                        <wps:spPr bwMode="auto">
                          <a:xfrm>
                            <a:off x="5547" y="-281"/>
                            <a:ext cx="27" cy="27"/>
                          </a:xfrm>
                          <a:custGeom>
                            <a:avLst/>
                            <a:gdLst>
                              <a:gd name="T0" fmla="+- 0 5548 5548"/>
                              <a:gd name="T1" fmla="*/ T0 w 27"/>
                              <a:gd name="T2" fmla="+- 0 -268 -281"/>
                              <a:gd name="T3" fmla="*/ -268 h 27"/>
                              <a:gd name="T4" fmla="+- 0 5548 5548"/>
                              <a:gd name="T5" fmla="*/ T4 w 27"/>
                              <a:gd name="T6" fmla="+- 0 -275 -281"/>
                              <a:gd name="T7" fmla="*/ -275 h 27"/>
                              <a:gd name="T8" fmla="+- 0 5553 5548"/>
                              <a:gd name="T9" fmla="*/ T8 w 27"/>
                              <a:gd name="T10" fmla="+- 0 -281 -281"/>
                              <a:gd name="T11" fmla="*/ -281 h 27"/>
                              <a:gd name="T12" fmla="+- 0 5561 5548"/>
                              <a:gd name="T13" fmla="*/ T12 w 27"/>
                              <a:gd name="T14" fmla="+- 0 -281 -281"/>
                              <a:gd name="T15" fmla="*/ -281 h 27"/>
                              <a:gd name="T16" fmla="+- 0 5568 5548"/>
                              <a:gd name="T17" fmla="*/ T16 w 27"/>
                              <a:gd name="T18" fmla="+- 0 -281 -281"/>
                              <a:gd name="T19" fmla="*/ -281 h 27"/>
                              <a:gd name="T20" fmla="+- 0 5574 5548"/>
                              <a:gd name="T21" fmla="*/ T20 w 27"/>
                              <a:gd name="T22" fmla="+- 0 -275 -281"/>
                              <a:gd name="T23" fmla="*/ -275 h 27"/>
                              <a:gd name="T24" fmla="+- 0 5574 5548"/>
                              <a:gd name="T25" fmla="*/ T24 w 27"/>
                              <a:gd name="T26" fmla="+- 0 -268 -281"/>
                              <a:gd name="T27" fmla="*/ -268 h 27"/>
                              <a:gd name="T28" fmla="+- 0 5574 5548"/>
                              <a:gd name="T29" fmla="*/ T28 w 27"/>
                              <a:gd name="T30" fmla="+- 0 -260 -281"/>
                              <a:gd name="T31" fmla="*/ -260 h 27"/>
                              <a:gd name="T32" fmla="+- 0 5568 5548"/>
                              <a:gd name="T33" fmla="*/ T32 w 27"/>
                              <a:gd name="T34" fmla="+- 0 -255 -281"/>
                              <a:gd name="T35" fmla="*/ -255 h 27"/>
                              <a:gd name="T36" fmla="+- 0 5561 5548"/>
                              <a:gd name="T37" fmla="*/ T36 w 27"/>
                              <a:gd name="T38" fmla="+- 0 -255 -281"/>
                              <a:gd name="T39" fmla="*/ -255 h 27"/>
                              <a:gd name="T40" fmla="+- 0 5553 5548"/>
                              <a:gd name="T41" fmla="*/ T40 w 27"/>
                              <a:gd name="T42" fmla="+- 0 -255 -281"/>
                              <a:gd name="T43" fmla="*/ -255 h 27"/>
                              <a:gd name="T44" fmla="+- 0 5548 5548"/>
                              <a:gd name="T45" fmla="*/ T44 w 27"/>
                              <a:gd name="T46" fmla="+- 0 -260 -281"/>
                              <a:gd name="T47" fmla="*/ -260 h 27"/>
                              <a:gd name="T48" fmla="+- 0 5548 5548"/>
                              <a:gd name="T49" fmla="*/ T48 w 27"/>
                              <a:gd name="T50" fmla="+- 0 -268 -281"/>
                              <a:gd name="T51" fmla="*/ -26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5" y="0"/>
                                </a:lnTo>
                                <a:lnTo>
                                  <a:pt x="13" y="0"/>
                                </a:lnTo>
                                <a:lnTo>
                                  <a:pt x="20" y="0"/>
                                </a:lnTo>
                                <a:lnTo>
                                  <a:pt x="26" y="6"/>
                                </a:lnTo>
                                <a:lnTo>
                                  <a:pt x="26" y="13"/>
                                </a:lnTo>
                                <a:lnTo>
                                  <a:pt x="26" y="21"/>
                                </a:lnTo>
                                <a:lnTo>
                                  <a:pt x="20" y="26"/>
                                </a:lnTo>
                                <a:lnTo>
                                  <a:pt x="13" y="26"/>
                                </a:lnTo>
                                <a:lnTo>
                                  <a:pt x="5" y="26"/>
                                </a:lnTo>
                                <a:lnTo>
                                  <a:pt x="0" y="21"/>
                                </a:lnTo>
                                <a:lnTo>
                                  <a:pt x="0" y="13"/>
                                </a:lnTo>
                              </a:path>
                            </a:pathLst>
                          </a:custGeom>
                          <a:noFill/>
                          <a:ln w="301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D4B1D54" id="Group 3070" o:spid="_x0000_s1026" style="position:absolute;margin-left:277.25pt;margin-top:-14.15pt;width:1.55pt;height:1.55pt;z-index:17512;mso-position-horizontal-relative:page" coordorigin="5545,-283"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">
                <v:shape id="Freeform 3071" o:spid="_x0000_s1027" style="position:absolute;left:5547;top:-281;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" path="m20,l5,,,6,,21r5,5l20,26r6,-5l26,6,20,xe" fillcolor="blue" stroked="f">
                  <v:path arrowok="t" o:connecttype="custom" o:connectlocs="20,-281;5,-281;0,-275;0,-260;5,-255;20,-255;26,-260;26,-275;20,-281" o:connectangles="0,0,0,0,0,0,0,0,0"/>
                </v:shape>
                <v:shape id="Freeform 3072" o:spid="_x0000_s1028" style="position:absolute;left:5547;top:-281;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" path="m,13l,6,5,r8,l20,r6,6l26,13r,8l20,26r-7,l5,26,,21,,13e" filled="f" strokecolor="blue" strokeweight=".08378mm">
                  <v:path arrowok="t" o:connecttype="custom" o:connectlocs="0,-268;0,-275;5,-281;13,-281;20,-281;26,-275;26,-268;26,-260;20,-255;13,-255;5,-255;0,-260;0,-268" o:connectangles="0,0,0,0,0,0,0,0,0,0,0,0,0"/>
                </v:shape>
                <w10:wrap anchorx="page"/>
              </v:group>
            </w:pict>
          </mc:Fallback>
        </mc:AlternateContent>
      </w:r>
      <w:r>
        <w:rPr>
          <w:noProof/>
        </w:rPr>
        <mc:AlternateContent>
          <mc:Choice Requires="wps">
            <w:drawing>
              <wp:anchor distT="0" distB="0" distL="114300" distR="114300" simplePos="0" relativeHeight="17656" behindDoc="0" locked="0" layoutInCell="1" allowOverlap="1" wp14:anchorId="00A298EC" wp14:editId="78D13C3F">
                <wp:simplePos x="0" y="0"/>
                <wp:positionH relativeFrom="page">
                  <wp:posOffset>2436495</wp:posOffset>
                </wp:positionH>
                <wp:positionV relativeFrom="paragraph">
                  <wp:posOffset>269875</wp:posOffset>
                </wp:positionV>
                <wp:extent cx="11430" cy="0"/>
                <wp:effectExtent l="0" t="0" r="1270" b="0"/>
                <wp:wrapNone/>
                <wp:docPr id="510" name="Line 30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2ECFBA" id="Line 3069" o:spid="_x0000_s1026" style="position:absolute;z-index:17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1.25pt" to="192.7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GDmCAIAABU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" strokecolor="#333" strokeweight=".12625mm">
                <o:lock v:ext="edit" shapetype="f"/>
                <w10:wrap anchorx="page"/>
              </v:line>
            </w:pict>
          </mc:Fallback>
        </mc:AlternateContent>
      </w:r>
      <w:r>
        <w:rPr>
          <w:noProof/>
        </w:rPr>
        <mc:AlternateContent>
          <mc:Choice Requires="wps">
            <w:drawing>
              <wp:anchor distT="0" distB="0" distL="114300" distR="114300" simplePos="0" relativeHeight="17680" behindDoc="0" locked="0" layoutInCell="1" allowOverlap="1" wp14:anchorId="0E0124AB" wp14:editId="5CE862CD">
                <wp:simplePos x="0" y="0"/>
                <wp:positionH relativeFrom="page">
                  <wp:posOffset>2436495</wp:posOffset>
                </wp:positionH>
                <wp:positionV relativeFrom="paragraph">
                  <wp:posOffset>34925</wp:posOffset>
                </wp:positionV>
                <wp:extent cx="11430" cy="0"/>
                <wp:effectExtent l="0" t="0" r="1270" b="0"/>
                <wp:wrapNone/>
                <wp:docPr id="509" name="Line 30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1264A3" id="Line 3068" o:spid="_x0000_s1026" style="position:absolute;z-index:1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75pt" to="192.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" strokecolor="#333" strokeweight=".12625mm">
                <o:lock v:ext="edit" shapetype="f"/>
                <w10:wrap anchorx="page"/>
              </v:line>
            </w:pict>
          </mc:Fallback>
        </mc:AlternateContent>
      </w:r>
      <w:r>
        <w:rPr>
          <w:noProof/>
        </w:rPr>
        <mc:AlternateContent>
          <mc:Choice Requires="wps">
            <w:drawing>
              <wp:anchor distT="0" distB="0" distL="114300" distR="114300" simplePos="0" relativeHeight="17704" behindDoc="0" locked="0" layoutInCell="1" allowOverlap="1" wp14:anchorId="5A233288" wp14:editId="13566001">
                <wp:simplePos x="0" y="0"/>
                <wp:positionH relativeFrom="page">
                  <wp:posOffset>2436495</wp:posOffset>
                </wp:positionH>
                <wp:positionV relativeFrom="paragraph">
                  <wp:posOffset>-199390</wp:posOffset>
                </wp:positionV>
                <wp:extent cx="11430" cy="0"/>
                <wp:effectExtent l="0" t="0" r="1270" b="0"/>
                <wp:wrapNone/>
                <wp:docPr id="508" name="Line 30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96D45E" id="Line 3067" o:spid="_x0000_s1026" style="position:absolute;z-index:17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15.7pt" to="192.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" strokecolor="#333" strokeweight=".12625mm">
                <o:lock v:ext="edit" shapetype="f"/>
                <w10:wrap anchorx="page"/>
              </v:line>
            </w:pict>
          </mc:Fallback>
        </mc:AlternateContent>
      </w:r>
      <w:r>
        <w:rPr>
          <w:noProof/>
        </w:rPr>
        <mc:AlternateContent>
          <mc:Choice Requires="wpg">
            <w:drawing>
              <wp:anchor distT="0" distB="0" distL="114300" distR="114300" simplePos="0" relativeHeight="17752" behindDoc="0" locked="0" layoutInCell="1" allowOverlap="1" wp14:anchorId="73ADBC9C" wp14:editId="6B2999FD">
                <wp:simplePos x="0" y="0"/>
                <wp:positionH relativeFrom="page">
                  <wp:posOffset>4597400</wp:posOffset>
                </wp:positionH>
                <wp:positionV relativeFrom="paragraph">
                  <wp:posOffset>-201930</wp:posOffset>
                </wp:positionV>
                <wp:extent cx="23495" cy="23495"/>
                <wp:effectExtent l="0" t="0" r="1905" b="1905"/>
                <wp:wrapNone/>
                <wp:docPr id="505" name="Group 3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95" cy="23495"/>
                          <a:chOff x="7240" y="-318"/>
                          <a:chExt cx="37" cy="37"/>
                        </a:xfrm>
                      </wpg:grpSpPr>
                      <wps:wsp>
                        <wps:cNvPr id="506" name="Freeform 3065"/>
                        <wps:cNvSpPr>
                          <a:spLocks/>
                        </wps:cNvSpPr>
                        <wps:spPr bwMode="auto">
                          <a:xfrm>
                            <a:off x="7242" y="-316"/>
                            <a:ext cx="32" cy="32"/>
                          </a:xfrm>
                          <a:custGeom>
                            <a:avLst/>
                            <a:gdLst>
                              <a:gd name="T0" fmla="+- 0 7267 7242"/>
                              <a:gd name="T1" fmla="*/ T0 w 32"/>
                              <a:gd name="T2" fmla="+- 0 -316 -316"/>
                              <a:gd name="T3" fmla="*/ -316 h 32"/>
                              <a:gd name="T4" fmla="+- 0 7249 7242"/>
                              <a:gd name="T5" fmla="*/ T4 w 32"/>
                              <a:gd name="T6" fmla="+- 0 -316 -316"/>
                              <a:gd name="T7" fmla="*/ -316 h 32"/>
                              <a:gd name="T8" fmla="+- 0 7242 7242"/>
                              <a:gd name="T9" fmla="*/ T8 w 32"/>
                              <a:gd name="T10" fmla="+- 0 -309 -316"/>
                              <a:gd name="T11" fmla="*/ -309 h 32"/>
                              <a:gd name="T12" fmla="+- 0 7242 7242"/>
                              <a:gd name="T13" fmla="*/ T12 w 32"/>
                              <a:gd name="T14" fmla="+- 0 -291 -316"/>
                              <a:gd name="T15" fmla="*/ -291 h 32"/>
                              <a:gd name="T16" fmla="+- 0 7249 7242"/>
                              <a:gd name="T17" fmla="*/ T16 w 32"/>
                              <a:gd name="T18" fmla="+- 0 -284 -316"/>
                              <a:gd name="T19" fmla="*/ -284 h 32"/>
                              <a:gd name="T20" fmla="+- 0 7267 7242"/>
                              <a:gd name="T21" fmla="*/ T20 w 32"/>
                              <a:gd name="T22" fmla="+- 0 -284 -316"/>
                              <a:gd name="T23" fmla="*/ -284 h 32"/>
                              <a:gd name="T24" fmla="+- 0 7274 7242"/>
                              <a:gd name="T25" fmla="*/ T24 w 32"/>
                              <a:gd name="T26" fmla="+- 0 -291 -316"/>
                              <a:gd name="T27" fmla="*/ -291 h 32"/>
                              <a:gd name="T28" fmla="+- 0 7274 7242"/>
                              <a:gd name="T29" fmla="*/ T28 w 32"/>
                              <a:gd name="T30" fmla="+- 0 -309 -316"/>
                              <a:gd name="T31" fmla="*/ -309 h 32"/>
                              <a:gd name="T32" fmla="+- 0 7267 7242"/>
                              <a:gd name="T33" fmla="*/ T32 w 32"/>
                              <a:gd name="T34" fmla="+- 0 -316 -316"/>
                              <a:gd name="T35" fmla="*/ -316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 h="32">
                                <a:moveTo>
                                  <a:pt x="25" y="0"/>
                                </a:moveTo>
                                <a:lnTo>
                                  <a:pt x="7" y="0"/>
                                </a:lnTo>
                                <a:lnTo>
                                  <a:pt x="0" y="7"/>
                                </a:lnTo>
                                <a:lnTo>
                                  <a:pt x="0" y="25"/>
                                </a:lnTo>
                                <a:lnTo>
                                  <a:pt x="7" y="32"/>
                                </a:lnTo>
                                <a:lnTo>
                                  <a:pt x="25" y="32"/>
                                </a:lnTo>
                                <a:lnTo>
                                  <a:pt x="32" y="25"/>
                                </a:lnTo>
                                <a:lnTo>
                                  <a:pt x="32" y="7"/>
                                </a:lnTo>
                                <a:lnTo>
                                  <a:pt x="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3066"/>
                        <wps:cNvSpPr>
                          <a:spLocks/>
                        </wps:cNvSpPr>
                        <wps:spPr bwMode="auto">
                          <a:xfrm>
                            <a:off x="7242" y="-316"/>
                            <a:ext cx="32" cy="32"/>
                          </a:xfrm>
                          <a:custGeom>
                            <a:avLst/>
                            <a:gdLst>
                              <a:gd name="T0" fmla="+- 0 7242 7242"/>
                              <a:gd name="T1" fmla="*/ T0 w 32"/>
                              <a:gd name="T2" fmla="+- 0 -300 -316"/>
                              <a:gd name="T3" fmla="*/ -300 h 32"/>
                              <a:gd name="T4" fmla="+- 0 7242 7242"/>
                              <a:gd name="T5" fmla="*/ T4 w 32"/>
                              <a:gd name="T6" fmla="+- 0 -309 -316"/>
                              <a:gd name="T7" fmla="*/ -309 h 32"/>
                              <a:gd name="T8" fmla="+- 0 7249 7242"/>
                              <a:gd name="T9" fmla="*/ T8 w 32"/>
                              <a:gd name="T10" fmla="+- 0 -316 -316"/>
                              <a:gd name="T11" fmla="*/ -316 h 32"/>
                              <a:gd name="T12" fmla="+- 0 7258 7242"/>
                              <a:gd name="T13" fmla="*/ T12 w 32"/>
                              <a:gd name="T14" fmla="+- 0 -316 -316"/>
                              <a:gd name="T15" fmla="*/ -316 h 32"/>
                              <a:gd name="T16" fmla="+- 0 7267 7242"/>
                              <a:gd name="T17" fmla="*/ T16 w 32"/>
                              <a:gd name="T18" fmla="+- 0 -316 -316"/>
                              <a:gd name="T19" fmla="*/ -316 h 32"/>
                              <a:gd name="T20" fmla="+- 0 7274 7242"/>
                              <a:gd name="T21" fmla="*/ T20 w 32"/>
                              <a:gd name="T22" fmla="+- 0 -309 -316"/>
                              <a:gd name="T23" fmla="*/ -309 h 32"/>
                              <a:gd name="T24" fmla="+- 0 7274 7242"/>
                              <a:gd name="T25" fmla="*/ T24 w 32"/>
                              <a:gd name="T26" fmla="+- 0 -300 -316"/>
                              <a:gd name="T27" fmla="*/ -300 h 32"/>
                              <a:gd name="T28" fmla="+- 0 7274 7242"/>
                              <a:gd name="T29" fmla="*/ T28 w 32"/>
                              <a:gd name="T30" fmla="+- 0 -291 -316"/>
                              <a:gd name="T31" fmla="*/ -291 h 32"/>
                              <a:gd name="T32" fmla="+- 0 7267 7242"/>
                              <a:gd name="T33" fmla="*/ T32 w 32"/>
                              <a:gd name="T34" fmla="+- 0 -284 -316"/>
                              <a:gd name="T35" fmla="*/ -284 h 32"/>
                              <a:gd name="T36" fmla="+- 0 7258 7242"/>
                              <a:gd name="T37" fmla="*/ T36 w 32"/>
                              <a:gd name="T38" fmla="+- 0 -284 -316"/>
                              <a:gd name="T39" fmla="*/ -284 h 32"/>
                              <a:gd name="T40" fmla="+- 0 7249 7242"/>
                              <a:gd name="T41" fmla="*/ T40 w 32"/>
                              <a:gd name="T42" fmla="+- 0 -284 -316"/>
                              <a:gd name="T43" fmla="*/ -284 h 32"/>
                              <a:gd name="T44" fmla="+- 0 7242 7242"/>
                              <a:gd name="T45" fmla="*/ T44 w 32"/>
                              <a:gd name="T46" fmla="+- 0 -291 -316"/>
                              <a:gd name="T47" fmla="*/ -291 h 32"/>
                              <a:gd name="T48" fmla="+- 0 7242 7242"/>
                              <a:gd name="T49" fmla="*/ T48 w 32"/>
                              <a:gd name="T50" fmla="+- 0 -300 -316"/>
                              <a:gd name="T51" fmla="*/ -300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32">
                                <a:moveTo>
                                  <a:pt x="0" y="16"/>
                                </a:moveTo>
                                <a:lnTo>
                                  <a:pt x="0" y="7"/>
                                </a:lnTo>
                                <a:lnTo>
                                  <a:pt x="7" y="0"/>
                                </a:lnTo>
                                <a:lnTo>
                                  <a:pt x="16" y="0"/>
                                </a:lnTo>
                                <a:lnTo>
                                  <a:pt x="25" y="0"/>
                                </a:lnTo>
                                <a:lnTo>
                                  <a:pt x="32" y="7"/>
                                </a:lnTo>
                                <a:lnTo>
                                  <a:pt x="32" y="16"/>
                                </a:lnTo>
                                <a:lnTo>
                                  <a:pt x="32" y="25"/>
                                </a:lnTo>
                                <a:lnTo>
                                  <a:pt x="25" y="32"/>
                                </a:lnTo>
                                <a:lnTo>
                                  <a:pt x="16" y="32"/>
                                </a:lnTo>
                                <a:lnTo>
                                  <a:pt x="7" y="32"/>
                                </a:lnTo>
                                <a:lnTo>
                                  <a:pt x="0" y="25"/>
                                </a:lnTo>
                                <a:lnTo>
                                  <a:pt x="0" y="16"/>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1FAC08" id="Group 3064" o:spid="_x0000_s1026" style="position:absolute;margin-left:362pt;margin-top:-15.9pt;width:1.85pt;height:1.85pt;z-index:17752;mso-position-horizontal-relative:page" coordorigin="7240,-318" coordsize="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">
                <v:shape id="Freeform 3065" o:spid="_x0000_s1027" style="position:absolute;left:7242;top:-316;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" path="m25,l7,,,7,,25r7,7l25,32r7,-7l32,7,25,xe" fillcolor="red" stroked="f">
                  <v:path arrowok="t" o:connecttype="custom" o:connectlocs="25,-316;7,-316;0,-309;0,-291;7,-284;25,-284;32,-291;32,-309;25,-316" o:connectangles="0,0,0,0,0,0,0,0,0"/>
                </v:shape>
                <v:shape id="Freeform 3066" o:spid="_x0000_s1028" style="position:absolute;left:7242;top:-316;width:32;height:32;visibility:visible;mso-wrap-style:square;v-text-anchor:top" coordsize="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" path="m,16l,7,7,r9,l25,r7,7l32,16r,9l25,32r-9,l7,32,,25,,16e" filled="f" strokecolor="red" strokeweight=".08378mm">
                  <v:path arrowok="t" o:connecttype="custom" o:connectlocs="0,-300;0,-309;7,-316;16,-316;25,-316;32,-309;32,-300;32,-291;25,-284;16,-284;7,-284;0,-291;0,-300" o:connectangles="0,0,0,0,0,0,0,0,0,0,0,0,0"/>
                </v:shape>
                <w10:wrap anchorx="page"/>
              </v:group>
            </w:pict>
          </mc:Fallback>
        </mc:AlternateContent>
      </w:r>
      <w:r>
        <w:rPr>
          <w:noProof/>
        </w:rPr>
        <mc:AlternateContent>
          <mc:Choice Requires="wps">
            <w:drawing>
              <wp:anchor distT="0" distB="0" distL="114300" distR="114300" simplePos="0" relativeHeight="17776" behindDoc="0" locked="0" layoutInCell="1" allowOverlap="1" wp14:anchorId="36057FB6" wp14:editId="0C014C40">
                <wp:simplePos x="0" y="0"/>
                <wp:positionH relativeFrom="page">
                  <wp:posOffset>2154555</wp:posOffset>
                </wp:positionH>
                <wp:positionV relativeFrom="paragraph">
                  <wp:posOffset>307340</wp:posOffset>
                </wp:positionV>
                <wp:extent cx="141605" cy="827405"/>
                <wp:effectExtent l="0" t="0" r="0" b="0"/>
                <wp:wrapNone/>
                <wp:docPr id="504" name="Text Box 3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1605" cy="827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011B8" w14:textId="77777777" w:rsidR="005A72E5" w:rsidRDefault="005A72E5"/>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57FB6" id="Text Box 3063" o:spid="_x0000_s1894" type="#_x0000_t202" style="position:absolute;left:0;text-align:left;margin-left:169.65pt;margin-top:24.2pt;width:11.15pt;height:65.15pt;z-index:1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" filled="f" stroked="f">
                <v:path arrowok="t"/>
                <v:textbox style="layout-flow:vertical;mso-layout-flow-alt:bottom-to-top" inset="0,0,0,0">
                  <w:txbxContent>
                    <w:p w14:paraId="288011B8" w14:textId="77777777" w:rsidR="005A72E5" w:rsidRDefault="005A72E5"/>
                  </w:txbxContent>
                </v:textbox>
                <w10:wrap anchorx="page"/>
              </v:shape>
            </w:pict>
          </mc:Fallback>
        </mc:AlternateContent>
      </w:r>
      <w:r w:rsidR="009B75EF">
        <w:rPr>
          <w:rFonts w:ascii="Arial"/>
          <w:color w:val="4D4D4D"/>
          <w:w w:val="106"/>
          <w:sz w:val="10"/>
        </w:rPr>
        <w:t>5</w:t>
      </w:r>
    </w:p>
    <w:p w14:paraId="71EDD05A" w14:textId="77777777" w:rsidR="005313F1" w:rsidRDefault="00090D17">
      <w:pPr>
        <w:pStyle w:val="BodyText"/>
        <w:spacing w:before="10"/>
        <w:rPr>
          <w:rFonts w:ascii="Arial"/>
          <w:sz w:val="15"/>
        </w:rPr>
      </w:pPr>
      <w:r>
        <w:rPr>
          <w:noProof/>
        </w:rPr>
        <mc:AlternateContent>
          <mc:Choice Requires="wpg">
            <w:drawing>
              <wp:anchor distT="0" distB="0" distL="0" distR="0" simplePos="0" relativeHeight="14744" behindDoc="0" locked="0" layoutInCell="1" allowOverlap="1" wp14:anchorId="28D6F2A4" wp14:editId="59274AAE">
                <wp:simplePos x="0" y="0"/>
                <wp:positionH relativeFrom="page">
                  <wp:posOffset>4947920</wp:posOffset>
                </wp:positionH>
                <wp:positionV relativeFrom="paragraph">
                  <wp:posOffset>141605</wp:posOffset>
                </wp:positionV>
                <wp:extent cx="19685" cy="19685"/>
                <wp:effectExtent l="0" t="0" r="0" b="0"/>
                <wp:wrapTopAndBottom/>
                <wp:docPr id="501" name="Group 3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7792" y="223"/>
                          <a:chExt cx="31" cy="31"/>
                        </a:xfrm>
                      </wpg:grpSpPr>
                      <wps:wsp>
                        <wps:cNvPr id="502" name="Freeform 3061"/>
                        <wps:cNvSpPr>
                          <a:spLocks/>
                        </wps:cNvSpPr>
                        <wps:spPr bwMode="auto">
                          <a:xfrm>
                            <a:off x="7794" y="225"/>
                            <a:ext cx="27" cy="27"/>
                          </a:xfrm>
                          <a:custGeom>
                            <a:avLst/>
                            <a:gdLst>
                              <a:gd name="T0" fmla="+- 0 7815 7794"/>
                              <a:gd name="T1" fmla="*/ T0 w 27"/>
                              <a:gd name="T2" fmla="+- 0 225 225"/>
                              <a:gd name="T3" fmla="*/ 225 h 27"/>
                              <a:gd name="T4" fmla="+- 0 7800 7794"/>
                              <a:gd name="T5" fmla="*/ T4 w 27"/>
                              <a:gd name="T6" fmla="+- 0 225 225"/>
                              <a:gd name="T7" fmla="*/ 225 h 27"/>
                              <a:gd name="T8" fmla="+- 0 7794 7794"/>
                              <a:gd name="T9" fmla="*/ T8 w 27"/>
                              <a:gd name="T10" fmla="+- 0 231 225"/>
                              <a:gd name="T11" fmla="*/ 231 h 27"/>
                              <a:gd name="T12" fmla="+- 0 7794 7794"/>
                              <a:gd name="T13" fmla="*/ T12 w 27"/>
                              <a:gd name="T14" fmla="+- 0 245 225"/>
                              <a:gd name="T15" fmla="*/ 245 h 27"/>
                              <a:gd name="T16" fmla="+- 0 7800 7794"/>
                              <a:gd name="T17" fmla="*/ T16 w 27"/>
                              <a:gd name="T18" fmla="+- 0 251 225"/>
                              <a:gd name="T19" fmla="*/ 251 h 27"/>
                              <a:gd name="T20" fmla="+- 0 7815 7794"/>
                              <a:gd name="T21" fmla="*/ T20 w 27"/>
                              <a:gd name="T22" fmla="+- 0 251 225"/>
                              <a:gd name="T23" fmla="*/ 251 h 27"/>
                              <a:gd name="T24" fmla="+- 0 7821 7794"/>
                              <a:gd name="T25" fmla="*/ T24 w 27"/>
                              <a:gd name="T26" fmla="+- 0 245 225"/>
                              <a:gd name="T27" fmla="*/ 245 h 27"/>
                              <a:gd name="T28" fmla="+- 0 7821 7794"/>
                              <a:gd name="T29" fmla="*/ T28 w 27"/>
                              <a:gd name="T30" fmla="+- 0 231 225"/>
                              <a:gd name="T31" fmla="*/ 231 h 27"/>
                              <a:gd name="T32" fmla="+- 0 7815 7794"/>
                              <a:gd name="T33" fmla="*/ T32 w 27"/>
                              <a:gd name="T34" fmla="+- 0 225 225"/>
                              <a:gd name="T35" fmla="*/ 22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1" y="0"/>
                                </a:moveTo>
                                <a:lnTo>
                                  <a:pt x="6" y="0"/>
                                </a:lnTo>
                                <a:lnTo>
                                  <a:pt x="0" y="6"/>
                                </a:lnTo>
                                <a:lnTo>
                                  <a:pt x="0" y="20"/>
                                </a:lnTo>
                                <a:lnTo>
                                  <a:pt x="6" y="26"/>
                                </a:lnTo>
                                <a:lnTo>
                                  <a:pt x="21" y="26"/>
                                </a:lnTo>
                                <a:lnTo>
                                  <a:pt x="27" y="20"/>
                                </a:lnTo>
                                <a:lnTo>
                                  <a:pt x="27" y="6"/>
                                </a:lnTo>
                                <a:lnTo>
                                  <a:pt x="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3062"/>
                        <wps:cNvSpPr>
                          <a:spLocks/>
                        </wps:cNvSpPr>
                        <wps:spPr bwMode="auto">
                          <a:xfrm>
                            <a:off x="7794" y="225"/>
                            <a:ext cx="27" cy="27"/>
                          </a:xfrm>
                          <a:custGeom>
                            <a:avLst/>
                            <a:gdLst>
                              <a:gd name="T0" fmla="+- 0 7794 7794"/>
                              <a:gd name="T1" fmla="*/ T0 w 27"/>
                              <a:gd name="T2" fmla="+- 0 238 225"/>
                              <a:gd name="T3" fmla="*/ 238 h 27"/>
                              <a:gd name="T4" fmla="+- 0 7794 7794"/>
                              <a:gd name="T5" fmla="*/ T4 w 27"/>
                              <a:gd name="T6" fmla="+- 0 231 225"/>
                              <a:gd name="T7" fmla="*/ 231 h 27"/>
                              <a:gd name="T8" fmla="+- 0 7800 7794"/>
                              <a:gd name="T9" fmla="*/ T8 w 27"/>
                              <a:gd name="T10" fmla="+- 0 225 225"/>
                              <a:gd name="T11" fmla="*/ 225 h 27"/>
                              <a:gd name="T12" fmla="+- 0 7807 7794"/>
                              <a:gd name="T13" fmla="*/ T12 w 27"/>
                              <a:gd name="T14" fmla="+- 0 225 225"/>
                              <a:gd name="T15" fmla="*/ 225 h 27"/>
                              <a:gd name="T16" fmla="+- 0 7815 7794"/>
                              <a:gd name="T17" fmla="*/ T16 w 27"/>
                              <a:gd name="T18" fmla="+- 0 225 225"/>
                              <a:gd name="T19" fmla="*/ 225 h 27"/>
                              <a:gd name="T20" fmla="+- 0 7821 7794"/>
                              <a:gd name="T21" fmla="*/ T20 w 27"/>
                              <a:gd name="T22" fmla="+- 0 231 225"/>
                              <a:gd name="T23" fmla="*/ 231 h 27"/>
                              <a:gd name="T24" fmla="+- 0 7821 7794"/>
                              <a:gd name="T25" fmla="*/ T24 w 27"/>
                              <a:gd name="T26" fmla="+- 0 238 225"/>
                              <a:gd name="T27" fmla="*/ 238 h 27"/>
                              <a:gd name="T28" fmla="+- 0 7821 7794"/>
                              <a:gd name="T29" fmla="*/ T28 w 27"/>
                              <a:gd name="T30" fmla="+- 0 245 225"/>
                              <a:gd name="T31" fmla="*/ 245 h 27"/>
                              <a:gd name="T32" fmla="+- 0 7815 7794"/>
                              <a:gd name="T33" fmla="*/ T32 w 27"/>
                              <a:gd name="T34" fmla="+- 0 251 225"/>
                              <a:gd name="T35" fmla="*/ 251 h 27"/>
                              <a:gd name="T36" fmla="+- 0 7807 7794"/>
                              <a:gd name="T37" fmla="*/ T36 w 27"/>
                              <a:gd name="T38" fmla="+- 0 251 225"/>
                              <a:gd name="T39" fmla="*/ 251 h 27"/>
                              <a:gd name="T40" fmla="+- 0 7800 7794"/>
                              <a:gd name="T41" fmla="*/ T40 w 27"/>
                              <a:gd name="T42" fmla="+- 0 251 225"/>
                              <a:gd name="T43" fmla="*/ 251 h 27"/>
                              <a:gd name="T44" fmla="+- 0 7794 7794"/>
                              <a:gd name="T45" fmla="*/ T44 w 27"/>
                              <a:gd name="T46" fmla="+- 0 245 225"/>
                              <a:gd name="T47" fmla="*/ 245 h 27"/>
                              <a:gd name="T48" fmla="+- 0 7794 7794"/>
                              <a:gd name="T49" fmla="*/ T48 w 27"/>
                              <a:gd name="T50" fmla="+- 0 238 225"/>
                              <a:gd name="T51" fmla="*/ 23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1" y="0"/>
                                </a:lnTo>
                                <a:lnTo>
                                  <a:pt x="27" y="6"/>
                                </a:lnTo>
                                <a:lnTo>
                                  <a:pt x="27" y="13"/>
                                </a:lnTo>
                                <a:lnTo>
                                  <a:pt x="27" y="20"/>
                                </a:lnTo>
                                <a:lnTo>
                                  <a:pt x="21" y="26"/>
                                </a:lnTo>
                                <a:lnTo>
                                  <a:pt x="13" y="26"/>
                                </a:lnTo>
                                <a:lnTo>
                                  <a:pt x="6" y="26"/>
                                </a:lnTo>
                                <a:lnTo>
                                  <a:pt x="0" y="20"/>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A20861" id="Group 3060" o:spid="_x0000_s1026" style="position:absolute;margin-left:389.6pt;margin-top:11.15pt;width:1.55pt;height:1.55pt;z-index:14744;mso-wrap-distance-left:0;mso-wrap-distance-right:0;mso-position-horizontal-relative:page" coordorigin="7792,223"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">
                <v:shape id="Freeform 3061" o:spid="_x0000_s1027" style="position:absolute;left:7794;top:22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" path="m21,l6,,,6,,20r6,6l21,26r6,-6l27,6,21,xe" fillcolor="red" stroked="f">
                  <v:path arrowok="t" o:connecttype="custom" o:connectlocs="21,225;6,225;0,231;0,245;6,251;21,251;27,245;27,231;21,225" o:connectangles="0,0,0,0,0,0,0,0,0"/>
                </v:shape>
                <v:shape id="Freeform 3062" o:spid="_x0000_s1028" style="position:absolute;left:7794;top:22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" path="m,13l,6,6,r7,l21,r6,6l27,13r,7l21,26r-8,l6,26,,20,,13e" filled="f" strokecolor="red" strokeweight=".08378mm">
                  <v:path arrowok="t" o:connecttype="custom" o:connectlocs="0,238;0,231;6,225;13,225;21,225;27,231;27,238;27,245;21,251;13,251;6,251;0,245;0,238" o:connectangles="0,0,0,0,0,0,0,0,0,0,0,0,0"/>
                </v:shape>
                <w10:wrap type="topAndBottom" anchorx="page"/>
              </v:group>
            </w:pict>
          </mc:Fallback>
        </mc:AlternateContent>
      </w:r>
    </w:p>
    <w:p w14:paraId="4B5F03FB" w14:textId="77777777" w:rsidR="005313F1" w:rsidRDefault="009B75EF">
      <w:pPr>
        <w:spacing w:after="127"/>
        <w:ind w:left="2082"/>
        <w:rPr>
          <w:rFonts w:ascii="Arial"/>
          <w:sz w:val="10"/>
        </w:rPr>
      </w:pPr>
      <w:r>
        <w:rPr>
          <w:rFonts w:ascii="Arial"/>
          <w:color w:val="4D4D4D"/>
          <w:w w:val="106"/>
          <w:sz w:val="10"/>
        </w:rPr>
        <w:t>4</w:t>
      </w:r>
    </w:p>
    <w:p w14:paraId="1728949E" w14:textId="77777777" w:rsidR="005313F1" w:rsidRDefault="00090D17">
      <w:pPr>
        <w:pStyle w:val="BodyText"/>
        <w:spacing w:line="32" w:lineRule="exact"/>
        <w:ind w:left="4333"/>
        <w:rPr>
          <w:rFonts w:ascii="Arial"/>
          <w:sz w:val="3"/>
        </w:rPr>
      </w:pPr>
      <w:r>
        <w:rPr>
          <w:noProof/>
        </w:rPr>
        <mc:AlternateContent>
          <mc:Choice Requires="wpg">
            <w:drawing>
              <wp:anchor distT="0" distB="0" distL="0" distR="0" simplePos="0" relativeHeight="14792" behindDoc="0" locked="0" layoutInCell="1" allowOverlap="1" wp14:anchorId="5368CB87" wp14:editId="7654DD78">
                <wp:simplePos x="0" y="0"/>
                <wp:positionH relativeFrom="page">
                  <wp:posOffset>3693795</wp:posOffset>
                </wp:positionH>
                <wp:positionV relativeFrom="paragraph">
                  <wp:posOffset>55245</wp:posOffset>
                </wp:positionV>
                <wp:extent cx="19685" cy="19685"/>
                <wp:effectExtent l="0" t="0" r="0" b="0"/>
                <wp:wrapTopAndBottom/>
                <wp:docPr id="498" name="Group 3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5817" y="87"/>
                          <a:chExt cx="31" cy="31"/>
                        </a:xfrm>
                      </wpg:grpSpPr>
                      <wps:wsp>
                        <wps:cNvPr id="499" name="Freeform 3058"/>
                        <wps:cNvSpPr>
                          <a:spLocks/>
                        </wps:cNvSpPr>
                        <wps:spPr bwMode="auto">
                          <a:xfrm>
                            <a:off x="5819" y="89"/>
                            <a:ext cx="27" cy="27"/>
                          </a:xfrm>
                          <a:custGeom>
                            <a:avLst/>
                            <a:gdLst>
                              <a:gd name="T0" fmla="+- 0 5839 5819"/>
                              <a:gd name="T1" fmla="*/ T0 w 27"/>
                              <a:gd name="T2" fmla="+- 0 90 90"/>
                              <a:gd name="T3" fmla="*/ 90 h 27"/>
                              <a:gd name="T4" fmla="+- 0 5825 5819"/>
                              <a:gd name="T5" fmla="*/ T4 w 27"/>
                              <a:gd name="T6" fmla="+- 0 90 90"/>
                              <a:gd name="T7" fmla="*/ 90 h 27"/>
                              <a:gd name="T8" fmla="+- 0 5819 5819"/>
                              <a:gd name="T9" fmla="*/ T8 w 27"/>
                              <a:gd name="T10" fmla="+- 0 95 90"/>
                              <a:gd name="T11" fmla="*/ 95 h 27"/>
                              <a:gd name="T12" fmla="+- 0 5819 5819"/>
                              <a:gd name="T13" fmla="*/ T12 w 27"/>
                              <a:gd name="T14" fmla="+- 0 110 90"/>
                              <a:gd name="T15" fmla="*/ 110 h 27"/>
                              <a:gd name="T16" fmla="+- 0 5825 5819"/>
                              <a:gd name="T17" fmla="*/ T16 w 27"/>
                              <a:gd name="T18" fmla="+- 0 116 90"/>
                              <a:gd name="T19" fmla="*/ 116 h 27"/>
                              <a:gd name="T20" fmla="+- 0 5839 5819"/>
                              <a:gd name="T21" fmla="*/ T20 w 27"/>
                              <a:gd name="T22" fmla="+- 0 116 90"/>
                              <a:gd name="T23" fmla="*/ 116 h 27"/>
                              <a:gd name="T24" fmla="+- 0 5845 5819"/>
                              <a:gd name="T25" fmla="*/ T24 w 27"/>
                              <a:gd name="T26" fmla="+- 0 110 90"/>
                              <a:gd name="T27" fmla="*/ 110 h 27"/>
                              <a:gd name="T28" fmla="+- 0 5845 5819"/>
                              <a:gd name="T29" fmla="*/ T28 w 27"/>
                              <a:gd name="T30" fmla="+- 0 95 90"/>
                              <a:gd name="T31" fmla="*/ 95 h 27"/>
                              <a:gd name="T32" fmla="+- 0 5839 5819"/>
                              <a:gd name="T33" fmla="*/ T32 w 27"/>
                              <a:gd name="T34" fmla="+- 0 90 90"/>
                              <a:gd name="T35" fmla="*/ 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0" y="0"/>
                                </a:moveTo>
                                <a:lnTo>
                                  <a:pt x="6" y="0"/>
                                </a:lnTo>
                                <a:lnTo>
                                  <a:pt x="0" y="5"/>
                                </a:lnTo>
                                <a:lnTo>
                                  <a:pt x="0" y="20"/>
                                </a:lnTo>
                                <a:lnTo>
                                  <a:pt x="6" y="26"/>
                                </a:lnTo>
                                <a:lnTo>
                                  <a:pt x="20" y="26"/>
                                </a:lnTo>
                                <a:lnTo>
                                  <a:pt x="26" y="20"/>
                                </a:lnTo>
                                <a:lnTo>
                                  <a:pt x="26" y="5"/>
                                </a:lnTo>
                                <a:lnTo>
                                  <a:pt x="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3059"/>
                        <wps:cNvSpPr>
                          <a:spLocks/>
                        </wps:cNvSpPr>
                        <wps:spPr bwMode="auto">
                          <a:xfrm>
                            <a:off x="5819" y="89"/>
                            <a:ext cx="27" cy="27"/>
                          </a:xfrm>
                          <a:custGeom>
                            <a:avLst/>
                            <a:gdLst>
                              <a:gd name="T0" fmla="+- 0 5819 5819"/>
                              <a:gd name="T1" fmla="*/ T0 w 27"/>
                              <a:gd name="T2" fmla="+- 0 103 90"/>
                              <a:gd name="T3" fmla="*/ 103 h 27"/>
                              <a:gd name="T4" fmla="+- 0 5819 5819"/>
                              <a:gd name="T5" fmla="*/ T4 w 27"/>
                              <a:gd name="T6" fmla="+- 0 95 90"/>
                              <a:gd name="T7" fmla="*/ 95 h 27"/>
                              <a:gd name="T8" fmla="+- 0 5825 5819"/>
                              <a:gd name="T9" fmla="*/ T8 w 27"/>
                              <a:gd name="T10" fmla="+- 0 90 90"/>
                              <a:gd name="T11" fmla="*/ 90 h 27"/>
                              <a:gd name="T12" fmla="+- 0 5832 5819"/>
                              <a:gd name="T13" fmla="*/ T12 w 27"/>
                              <a:gd name="T14" fmla="+- 0 90 90"/>
                              <a:gd name="T15" fmla="*/ 90 h 27"/>
                              <a:gd name="T16" fmla="+- 0 5839 5819"/>
                              <a:gd name="T17" fmla="*/ T16 w 27"/>
                              <a:gd name="T18" fmla="+- 0 90 90"/>
                              <a:gd name="T19" fmla="*/ 90 h 27"/>
                              <a:gd name="T20" fmla="+- 0 5845 5819"/>
                              <a:gd name="T21" fmla="*/ T20 w 27"/>
                              <a:gd name="T22" fmla="+- 0 95 90"/>
                              <a:gd name="T23" fmla="*/ 95 h 27"/>
                              <a:gd name="T24" fmla="+- 0 5845 5819"/>
                              <a:gd name="T25" fmla="*/ T24 w 27"/>
                              <a:gd name="T26" fmla="+- 0 103 90"/>
                              <a:gd name="T27" fmla="*/ 103 h 27"/>
                              <a:gd name="T28" fmla="+- 0 5845 5819"/>
                              <a:gd name="T29" fmla="*/ T28 w 27"/>
                              <a:gd name="T30" fmla="+- 0 110 90"/>
                              <a:gd name="T31" fmla="*/ 110 h 27"/>
                              <a:gd name="T32" fmla="+- 0 5839 5819"/>
                              <a:gd name="T33" fmla="*/ T32 w 27"/>
                              <a:gd name="T34" fmla="+- 0 116 90"/>
                              <a:gd name="T35" fmla="*/ 116 h 27"/>
                              <a:gd name="T36" fmla="+- 0 5832 5819"/>
                              <a:gd name="T37" fmla="*/ T36 w 27"/>
                              <a:gd name="T38" fmla="+- 0 116 90"/>
                              <a:gd name="T39" fmla="*/ 116 h 27"/>
                              <a:gd name="T40" fmla="+- 0 5825 5819"/>
                              <a:gd name="T41" fmla="*/ T40 w 27"/>
                              <a:gd name="T42" fmla="+- 0 116 90"/>
                              <a:gd name="T43" fmla="*/ 116 h 27"/>
                              <a:gd name="T44" fmla="+- 0 5819 5819"/>
                              <a:gd name="T45" fmla="*/ T44 w 27"/>
                              <a:gd name="T46" fmla="+- 0 110 90"/>
                              <a:gd name="T47" fmla="*/ 110 h 27"/>
                              <a:gd name="T48" fmla="+- 0 5819 5819"/>
                              <a:gd name="T49" fmla="*/ T48 w 27"/>
                              <a:gd name="T50" fmla="+- 0 103 90"/>
                              <a:gd name="T51" fmla="*/ 103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5"/>
                                </a:lnTo>
                                <a:lnTo>
                                  <a:pt x="6" y="0"/>
                                </a:lnTo>
                                <a:lnTo>
                                  <a:pt x="13" y="0"/>
                                </a:lnTo>
                                <a:lnTo>
                                  <a:pt x="20" y="0"/>
                                </a:lnTo>
                                <a:lnTo>
                                  <a:pt x="26" y="5"/>
                                </a:lnTo>
                                <a:lnTo>
                                  <a:pt x="26" y="13"/>
                                </a:lnTo>
                                <a:lnTo>
                                  <a:pt x="26" y="20"/>
                                </a:lnTo>
                                <a:lnTo>
                                  <a:pt x="20" y="26"/>
                                </a:lnTo>
                                <a:lnTo>
                                  <a:pt x="13" y="26"/>
                                </a:lnTo>
                                <a:lnTo>
                                  <a:pt x="6" y="26"/>
                                </a:lnTo>
                                <a:lnTo>
                                  <a:pt x="0" y="20"/>
                                </a:lnTo>
                                <a:lnTo>
                                  <a:pt x="0" y="13"/>
                                </a:lnTo>
                              </a:path>
                            </a:pathLst>
                          </a:custGeom>
                          <a:noFill/>
                          <a:ln w="301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7DA7C0" id="Group 3057" o:spid="_x0000_s1026" style="position:absolute;margin-left:290.85pt;margin-top:4.35pt;width:1.55pt;height:1.55pt;z-index:14792;mso-wrap-distance-left:0;mso-wrap-distance-right:0;mso-position-horizontal-relative:page" coordorigin="5817,87"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">
                <v:shape id="Freeform 3058" o:spid="_x0000_s1027" style="position:absolute;left:5819;top:89;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" path="m20,l6,,,5,,20r6,6l20,26r6,-6l26,5,20,xe" fillcolor="blue" stroked="f">
                  <v:path arrowok="t" o:connecttype="custom" o:connectlocs="20,90;6,90;0,95;0,110;6,116;20,116;26,110;26,95;20,90" o:connectangles="0,0,0,0,0,0,0,0,0"/>
                </v:shape>
                <v:shape id="Freeform 3059" o:spid="_x0000_s1028" style="position:absolute;left:5819;top:89;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" path="m,13l,5,6,r7,l20,r6,5l26,13r,7l20,26r-7,l6,26,,20,,13e" filled="f" strokecolor="blue" strokeweight=".08378mm">
                  <v:path arrowok="t" o:connecttype="custom" o:connectlocs="0,103;0,95;6,90;13,90;20,90;26,95;26,103;26,110;20,116;13,116;6,116;0,110;0,103" o:connectangles="0,0,0,0,0,0,0,0,0,0,0,0,0"/>
                </v:shape>
                <w10:wrap type="topAndBottom" anchorx="page"/>
              </v:group>
            </w:pict>
          </mc:Fallback>
        </mc:AlternateContent>
      </w:r>
      <w:r>
        <w:rPr>
          <w:rFonts w:ascii="Arial"/>
          <w:noProof/>
          <w:sz w:val="3"/>
        </w:rPr>
        <mc:AlternateContent>
          <mc:Choice Requires="wpg">
            <w:drawing>
              <wp:inline distT="0" distB="0" distL="0" distR="0" wp14:anchorId="30C14639" wp14:editId="01AFB57A">
                <wp:extent cx="19685" cy="19685"/>
                <wp:effectExtent l="0" t="0" r="0" b="0"/>
                <wp:docPr id="495" name="Group 3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0" y="0"/>
                          <a:chExt cx="31" cy="31"/>
                        </a:xfrm>
                      </wpg:grpSpPr>
                      <wps:wsp>
                        <wps:cNvPr id="496" name="Freeform 3055"/>
                        <wps:cNvSpPr>
                          <a:spLocks/>
                        </wps:cNvSpPr>
                        <wps:spPr bwMode="auto">
                          <a:xfrm>
                            <a:off x="2" y="2"/>
                            <a:ext cx="27" cy="27"/>
                          </a:xfrm>
                          <a:custGeom>
                            <a:avLst/>
                            <a:gdLst>
                              <a:gd name="T0" fmla="+- 0 23 2"/>
                              <a:gd name="T1" fmla="*/ T0 w 27"/>
                              <a:gd name="T2" fmla="+- 0 2 2"/>
                              <a:gd name="T3" fmla="*/ 2 h 27"/>
                              <a:gd name="T4" fmla="+- 0 8 2"/>
                              <a:gd name="T5" fmla="*/ T4 w 27"/>
                              <a:gd name="T6" fmla="+- 0 2 2"/>
                              <a:gd name="T7" fmla="*/ 2 h 27"/>
                              <a:gd name="T8" fmla="+- 0 2 2"/>
                              <a:gd name="T9" fmla="*/ T8 w 27"/>
                              <a:gd name="T10" fmla="+- 0 8 2"/>
                              <a:gd name="T11" fmla="*/ 8 h 27"/>
                              <a:gd name="T12" fmla="+- 0 2 2"/>
                              <a:gd name="T13" fmla="*/ T12 w 27"/>
                              <a:gd name="T14" fmla="+- 0 23 2"/>
                              <a:gd name="T15" fmla="*/ 23 h 27"/>
                              <a:gd name="T16" fmla="+- 0 8 2"/>
                              <a:gd name="T17" fmla="*/ T16 w 27"/>
                              <a:gd name="T18" fmla="+- 0 29 2"/>
                              <a:gd name="T19" fmla="*/ 29 h 27"/>
                              <a:gd name="T20" fmla="+- 0 23 2"/>
                              <a:gd name="T21" fmla="*/ T20 w 27"/>
                              <a:gd name="T22" fmla="+- 0 29 2"/>
                              <a:gd name="T23" fmla="*/ 29 h 27"/>
                              <a:gd name="T24" fmla="+- 0 29 2"/>
                              <a:gd name="T25" fmla="*/ T24 w 27"/>
                              <a:gd name="T26" fmla="+- 0 23 2"/>
                              <a:gd name="T27" fmla="*/ 23 h 27"/>
                              <a:gd name="T28" fmla="+- 0 29 2"/>
                              <a:gd name="T29" fmla="*/ T28 w 27"/>
                              <a:gd name="T30" fmla="+- 0 8 2"/>
                              <a:gd name="T31" fmla="*/ 8 h 27"/>
                              <a:gd name="T32" fmla="+- 0 23 2"/>
                              <a:gd name="T33" fmla="*/ T32 w 27"/>
                              <a:gd name="T34" fmla="+- 0 2 2"/>
                              <a:gd name="T35" fmla="*/ 2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1" y="0"/>
                                </a:moveTo>
                                <a:lnTo>
                                  <a:pt x="6" y="0"/>
                                </a:lnTo>
                                <a:lnTo>
                                  <a:pt x="0" y="6"/>
                                </a:lnTo>
                                <a:lnTo>
                                  <a:pt x="0" y="21"/>
                                </a:lnTo>
                                <a:lnTo>
                                  <a:pt x="6" y="27"/>
                                </a:lnTo>
                                <a:lnTo>
                                  <a:pt x="21" y="27"/>
                                </a:lnTo>
                                <a:lnTo>
                                  <a:pt x="27" y="21"/>
                                </a:lnTo>
                                <a:lnTo>
                                  <a:pt x="27" y="6"/>
                                </a:lnTo>
                                <a:lnTo>
                                  <a:pt x="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3056"/>
                        <wps:cNvSpPr>
                          <a:spLocks/>
                        </wps:cNvSpPr>
                        <wps:spPr bwMode="auto">
                          <a:xfrm>
                            <a:off x="2" y="2"/>
                            <a:ext cx="27" cy="27"/>
                          </a:xfrm>
                          <a:custGeom>
                            <a:avLst/>
                            <a:gdLst>
                              <a:gd name="T0" fmla="+- 0 2 2"/>
                              <a:gd name="T1" fmla="*/ T0 w 27"/>
                              <a:gd name="T2" fmla="+- 0 15 2"/>
                              <a:gd name="T3" fmla="*/ 15 h 27"/>
                              <a:gd name="T4" fmla="+- 0 2 2"/>
                              <a:gd name="T5" fmla="*/ T4 w 27"/>
                              <a:gd name="T6" fmla="+- 0 8 2"/>
                              <a:gd name="T7" fmla="*/ 8 h 27"/>
                              <a:gd name="T8" fmla="+- 0 8 2"/>
                              <a:gd name="T9" fmla="*/ T8 w 27"/>
                              <a:gd name="T10" fmla="+- 0 2 2"/>
                              <a:gd name="T11" fmla="*/ 2 h 27"/>
                              <a:gd name="T12" fmla="+- 0 15 2"/>
                              <a:gd name="T13" fmla="*/ T12 w 27"/>
                              <a:gd name="T14" fmla="+- 0 2 2"/>
                              <a:gd name="T15" fmla="*/ 2 h 27"/>
                              <a:gd name="T16" fmla="+- 0 23 2"/>
                              <a:gd name="T17" fmla="*/ T16 w 27"/>
                              <a:gd name="T18" fmla="+- 0 2 2"/>
                              <a:gd name="T19" fmla="*/ 2 h 27"/>
                              <a:gd name="T20" fmla="+- 0 29 2"/>
                              <a:gd name="T21" fmla="*/ T20 w 27"/>
                              <a:gd name="T22" fmla="+- 0 8 2"/>
                              <a:gd name="T23" fmla="*/ 8 h 27"/>
                              <a:gd name="T24" fmla="+- 0 29 2"/>
                              <a:gd name="T25" fmla="*/ T24 w 27"/>
                              <a:gd name="T26" fmla="+- 0 15 2"/>
                              <a:gd name="T27" fmla="*/ 15 h 27"/>
                              <a:gd name="T28" fmla="+- 0 29 2"/>
                              <a:gd name="T29" fmla="*/ T28 w 27"/>
                              <a:gd name="T30" fmla="+- 0 23 2"/>
                              <a:gd name="T31" fmla="*/ 23 h 27"/>
                              <a:gd name="T32" fmla="+- 0 23 2"/>
                              <a:gd name="T33" fmla="*/ T32 w 27"/>
                              <a:gd name="T34" fmla="+- 0 29 2"/>
                              <a:gd name="T35" fmla="*/ 29 h 27"/>
                              <a:gd name="T36" fmla="+- 0 15 2"/>
                              <a:gd name="T37" fmla="*/ T36 w 27"/>
                              <a:gd name="T38" fmla="+- 0 29 2"/>
                              <a:gd name="T39" fmla="*/ 29 h 27"/>
                              <a:gd name="T40" fmla="+- 0 8 2"/>
                              <a:gd name="T41" fmla="*/ T40 w 27"/>
                              <a:gd name="T42" fmla="+- 0 29 2"/>
                              <a:gd name="T43" fmla="*/ 29 h 27"/>
                              <a:gd name="T44" fmla="+- 0 2 2"/>
                              <a:gd name="T45" fmla="*/ T44 w 27"/>
                              <a:gd name="T46" fmla="+- 0 23 2"/>
                              <a:gd name="T47" fmla="*/ 23 h 27"/>
                              <a:gd name="T48" fmla="+- 0 2 2"/>
                              <a:gd name="T49" fmla="*/ T48 w 27"/>
                              <a:gd name="T50" fmla="+- 0 15 2"/>
                              <a:gd name="T51" fmla="*/ 1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1" y="0"/>
                                </a:lnTo>
                                <a:lnTo>
                                  <a:pt x="27" y="6"/>
                                </a:lnTo>
                                <a:lnTo>
                                  <a:pt x="27" y="13"/>
                                </a:lnTo>
                                <a:lnTo>
                                  <a:pt x="27" y="21"/>
                                </a:lnTo>
                                <a:lnTo>
                                  <a:pt x="21" y="27"/>
                                </a:lnTo>
                                <a:lnTo>
                                  <a:pt x="13" y="27"/>
                                </a:lnTo>
                                <a:lnTo>
                                  <a:pt x="6" y="27"/>
                                </a:lnTo>
                                <a:lnTo>
                                  <a:pt x="0" y="21"/>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23DB9F" id="Group 3054" o:spid="_x0000_s1026" style="width:1.55pt;height:1.55pt;mso-position-horizontal-relative:char;mso-position-vertical-relative:line"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">
                <v:shape id="Freeform 3055" o:spid="_x0000_s1027" style="position:absolute;left:2;top: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" path="m21,l6,,,6,,21r6,6l21,27r6,-6l27,6,21,xe" fillcolor="red" stroked="f">
                  <v:path arrowok="t" o:connecttype="custom" o:connectlocs="21,2;6,2;0,8;0,23;6,29;21,29;27,23;27,8;21,2" o:connectangles="0,0,0,0,0,0,0,0,0"/>
                </v:shape>
                <v:shape id="Freeform 3056" o:spid="_x0000_s1028" style="position:absolute;left:2;top: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" path="m,13l,6,6,r7,l21,r6,6l27,13r,8l21,27r-8,l6,27,,21,,13e" filled="f" strokecolor="red" strokeweight=".08378mm">
                  <v:path arrowok="t" o:connecttype="custom" o:connectlocs="0,15;0,8;6,2;13,2;21,2;27,8;27,15;27,23;21,29;13,29;6,29;0,23;0,15" o:connectangles="0,0,0,0,0,0,0,0,0,0,0,0,0"/>
                </v:shape>
                <w10:anchorlock/>
              </v:group>
            </w:pict>
          </mc:Fallback>
        </mc:AlternateContent>
      </w:r>
    </w:p>
    <w:p w14:paraId="0ADA4279" w14:textId="77777777" w:rsidR="005313F1" w:rsidRDefault="009B75EF">
      <w:pPr>
        <w:ind w:left="2082"/>
        <w:rPr>
          <w:rFonts w:ascii="Arial"/>
          <w:sz w:val="10"/>
        </w:rPr>
      </w:pPr>
      <w:r>
        <w:rPr>
          <w:rFonts w:ascii="Arial"/>
          <w:color w:val="4D4D4D"/>
          <w:w w:val="106"/>
          <w:sz w:val="10"/>
        </w:rPr>
        <w:t>3</w:t>
      </w:r>
    </w:p>
    <w:p w14:paraId="7234E3F6" w14:textId="77777777" w:rsidR="005313F1" w:rsidRDefault="005313F1">
      <w:pPr>
        <w:pStyle w:val="BodyText"/>
        <w:rPr>
          <w:rFonts w:ascii="Arial"/>
          <w:sz w:val="12"/>
        </w:rPr>
      </w:pPr>
    </w:p>
    <w:p w14:paraId="721A438F" w14:textId="77777777" w:rsidR="005313F1" w:rsidRDefault="005313F1">
      <w:pPr>
        <w:pStyle w:val="BodyText"/>
        <w:spacing w:before="1"/>
        <w:rPr>
          <w:rFonts w:ascii="Arial"/>
          <w:sz w:val="10"/>
        </w:rPr>
      </w:pPr>
    </w:p>
    <w:p w14:paraId="749EB411" w14:textId="77777777" w:rsidR="005313F1" w:rsidRDefault="00090D17">
      <w:pPr>
        <w:ind w:left="2082"/>
        <w:rPr>
          <w:rFonts w:ascii="Arial"/>
          <w:sz w:val="10"/>
        </w:rPr>
      </w:pPr>
      <w:r>
        <w:rPr>
          <w:noProof/>
        </w:rPr>
        <mc:AlternateContent>
          <mc:Choice Requires="wpg">
            <w:drawing>
              <wp:anchor distT="0" distB="0" distL="114300" distR="114300" simplePos="0" relativeHeight="17464" behindDoc="0" locked="0" layoutInCell="1" allowOverlap="1" wp14:anchorId="4CD1C8B6" wp14:editId="270DBB39">
                <wp:simplePos x="0" y="0"/>
                <wp:positionH relativeFrom="page">
                  <wp:posOffset>2597785</wp:posOffset>
                </wp:positionH>
                <wp:positionV relativeFrom="paragraph">
                  <wp:posOffset>-214630</wp:posOffset>
                </wp:positionV>
                <wp:extent cx="1956435" cy="1186815"/>
                <wp:effectExtent l="0" t="0" r="0" b="0"/>
                <wp:wrapNone/>
                <wp:docPr id="485" name="Group 3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6435" cy="1186815"/>
                          <a:chOff x="4091" y="-338"/>
                          <a:chExt cx="3081" cy="1869"/>
                        </a:xfrm>
                      </wpg:grpSpPr>
                      <pic:pic xmlns:pic="http://schemas.openxmlformats.org/drawingml/2006/picture">
                        <pic:nvPicPr>
                          <pic:cNvPr id="486" name="Picture 3045"/>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4090" y="-224"/>
                            <a:ext cx="3081"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Freeform 3046"/>
                        <wps:cNvSpPr>
                          <a:spLocks/>
                        </wps:cNvSpPr>
                        <wps:spPr bwMode="auto">
                          <a:xfrm>
                            <a:off x="4948" y="-154"/>
                            <a:ext cx="27" cy="27"/>
                          </a:xfrm>
                          <a:custGeom>
                            <a:avLst/>
                            <a:gdLst>
                              <a:gd name="T0" fmla="+- 0 4969 4949"/>
                              <a:gd name="T1" fmla="*/ T0 w 27"/>
                              <a:gd name="T2" fmla="+- 0 -154 -154"/>
                              <a:gd name="T3" fmla="*/ -154 h 27"/>
                              <a:gd name="T4" fmla="+- 0 4955 4949"/>
                              <a:gd name="T5" fmla="*/ T4 w 27"/>
                              <a:gd name="T6" fmla="+- 0 -154 -154"/>
                              <a:gd name="T7" fmla="*/ -154 h 27"/>
                              <a:gd name="T8" fmla="+- 0 4949 4949"/>
                              <a:gd name="T9" fmla="*/ T8 w 27"/>
                              <a:gd name="T10" fmla="+- 0 -148 -154"/>
                              <a:gd name="T11" fmla="*/ -148 h 27"/>
                              <a:gd name="T12" fmla="+- 0 4949 4949"/>
                              <a:gd name="T13" fmla="*/ T12 w 27"/>
                              <a:gd name="T14" fmla="+- 0 -133 -154"/>
                              <a:gd name="T15" fmla="*/ -133 h 27"/>
                              <a:gd name="T16" fmla="+- 0 4955 4949"/>
                              <a:gd name="T17" fmla="*/ T16 w 27"/>
                              <a:gd name="T18" fmla="+- 0 -128 -154"/>
                              <a:gd name="T19" fmla="*/ -128 h 27"/>
                              <a:gd name="T20" fmla="+- 0 4969 4949"/>
                              <a:gd name="T21" fmla="*/ T20 w 27"/>
                              <a:gd name="T22" fmla="+- 0 -128 -154"/>
                              <a:gd name="T23" fmla="*/ -128 h 27"/>
                              <a:gd name="T24" fmla="+- 0 4975 4949"/>
                              <a:gd name="T25" fmla="*/ T24 w 27"/>
                              <a:gd name="T26" fmla="+- 0 -133 -154"/>
                              <a:gd name="T27" fmla="*/ -133 h 27"/>
                              <a:gd name="T28" fmla="+- 0 4975 4949"/>
                              <a:gd name="T29" fmla="*/ T28 w 27"/>
                              <a:gd name="T30" fmla="+- 0 -148 -154"/>
                              <a:gd name="T31" fmla="*/ -148 h 27"/>
                              <a:gd name="T32" fmla="+- 0 4969 4949"/>
                              <a:gd name="T33" fmla="*/ T32 w 27"/>
                              <a:gd name="T34" fmla="+- 0 -154 -154"/>
                              <a:gd name="T35" fmla="*/ -15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0" y="0"/>
                                </a:moveTo>
                                <a:lnTo>
                                  <a:pt x="6" y="0"/>
                                </a:lnTo>
                                <a:lnTo>
                                  <a:pt x="0" y="6"/>
                                </a:lnTo>
                                <a:lnTo>
                                  <a:pt x="0" y="21"/>
                                </a:lnTo>
                                <a:lnTo>
                                  <a:pt x="6" y="26"/>
                                </a:lnTo>
                                <a:lnTo>
                                  <a:pt x="20" y="26"/>
                                </a:lnTo>
                                <a:lnTo>
                                  <a:pt x="26" y="21"/>
                                </a:lnTo>
                                <a:lnTo>
                                  <a:pt x="26" y="6"/>
                                </a:lnTo>
                                <a:lnTo>
                                  <a:pt x="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3047"/>
                        <wps:cNvSpPr>
                          <a:spLocks/>
                        </wps:cNvSpPr>
                        <wps:spPr bwMode="auto">
                          <a:xfrm>
                            <a:off x="4948" y="-154"/>
                            <a:ext cx="27" cy="27"/>
                          </a:xfrm>
                          <a:custGeom>
                            <a:avLst/>
                            <a:gdLst>
                              <a:gd name="T0" fmla="+- 0 4949 4949"/>
                              <a:gd name="T1" fmla="*/ T0 w 27"/>
                              <a:gd name="T2" fmla="+- 0 -141 -154"/>
                              <a:gd name="T3" fmla="*/ -141 h 27"/>
                              <a:gd name="T4" fmla="+- 0 4949 4949"/>
                              <a:gd name="T5" fmla="*/ T4 w 27"/>
                              <a:gd name="T6" fmla="+- 0 -148 -154"/>
                              <a:gd name="T7" fmla="*/ -148 h 27"/>
                              <a:gd name="T8" fmla="+- 0 4955 4949"/>
                              <a:gd name="T9" fmla="*/ T8 w 27"/>
                              <a:gd name="T10" fmla="+- 0 -154 -154"/>
                              <a:gd name="T11" fmla="*/ -154 h 27"/>
                              <a:gd name="T12" fmla="+- 0 4962 4949"/>
                              <a:gd name="T13" fmla="*/ T12 w 27"/>
                              <a:gd name="T14" fmla="+- 0 -154 -154"/>
                              <a:gd name="T15" fmla="*/ -154 h 27"/>
                              <a:gd name="T16" fmla="+- 0 4969 4949"/>
                              <a:gd name="T17" fmla="*/ T16 w 27"/>
                              <a:gd name="T18" fmla="+- 0 -154 -154"/>
                              <a:gd name="T19" fmla="*/ -154 h 27"/>
                              <a:gd name="T20" fmla="+- 0 4975 4949"/>
                              <a:gd name="T21" fmla="*/ T20 w 27"/>
                              <a:gd name="T22" fmla="+- 0 -148 -154"/>
                              <a:gd name="T23" fmla="*/ -148 h 27"/>
                              <a:gd name="T24" fmla="+- 0 4975 4949"/>
                              <a:gd name="T25" fmla="*/ T24 w 27"/>
                              <a:gd name="T26" fmla="+- 0 -141 -154"/>
                              <a:gd name="T27" fmla="*/ -141 h 27"/>
                              <a:gd name="T28" fmla="+- 0 4975 4949"/>
                              <a:gd name="T29" fmla="*/ T28 w 27"/>
                              <a:gd name="T30" fmla="+- 0 -133 -154"/>
                              <a:gd name="T31" fmla="*/ -133 h 27"/>
                              <a:gd name="T32" fmla="+- 0 4969 4949"/>
                              <a:gd name="T33" fmla="*/ T32 w 27"/>
                              <a:gd name="T34" fmla="+- 0 -128 -154"/>
                              <a:gd name="T35" fmla="*/ -128 h 27"/>
                              <a:gd name="T36" fmla="+- 0 4962 4949"/>
                              <a:gd name="T37" fmla="*/ T36 w 27"/>
                              <a:gd name="T38" fmla="+- 0 -128 -154"/>
                              <a:gd name="T39" fmla="*/ -128 h 27"/>
                              <a:gd name="T40" fmla="+- 0 4955 4949"/>
                              <a:gd name="T41" fmla="*/ T40 w 27"/>
                              <a:gd name="T42" fmla="+- 0 -128 -154"/>
                              <a:gd name="T43" fmla="*/ -128 h 27"/>
                              <a:gd name="T44" fmla="+- 0 4949 4949"/>
                              <a:gd name="T45" fmla="*/ T44 w 27"/>
                              <a:gd name="T46" fmla="+- 0 -133 -154"/>
                              <a:gd name="T47" fmla="*/ -133 h 27"/>
                              <a:gd name="T48" fmla="+- 0 4949 4949"/>
                              <a:gd name="T49" fmla="*/ T48 w 27"/>
                              <a:gd name="T50" fmla="+- 0 -141 -154"/>
                              <a:gd name="T51" fmla="*/ -14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0" y="0"/>
                                </a:lnTo>
                                <a:lnTo>
                                  <a:pt x="26" y="6"/>
                                </a:lnTo>
                                <a:lnTo>
                                  <a:pt x="26" y="13"/>
                                </a:lnTo>
                                <a:lnTo>
                                  <a:pt x="26" y="21"/>
                                </a:lnTo>
                                <a:lnTo>
                                  <a:pt x="20" y="26"/>
                                </a:lnTo>
                                <a:lnTo>
                                  <a:pt x="13" y="26"/>
                                </a:lnTo>
                                <a:lnTo>
                                  <a:pt x="6" y="26"/>
                                </a:lnTo>
                                <a:lnTo>
                                  <a:pt x="0" y="21"/>
                                </a:lnTo>
                                <a:lnTo>
                                  <a:pt x="0" y="13"/>
                                </a:lnTo>
                              </a:path>
                            </a:pathLst>
                          </a:custGeom>
                          <a:noFill/>
                          <a:ln w="301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3048"/>
                        <wps:cNvSpPr>
                          <a:spLocks/>
                        </wps:cNvSpPr>
                        <wps:spPr bwMode="auto">
                          <a:xfrm>
                            <a:off x="6138" y="-275"/>
                            <a:ext cx="27" cy="27"/>
                          </a:xfrm>
                          <a:custGeom>
                            <a:avLst/>
                            <a:gdLst>
                              <a:gd name="T0" fmla="+- 0 6159 6138"/>
                              <a:gd name="T1" fmla="*/ T0 w 27"/>
                              <a:gd name="T2" fmla="+- 0 -275 -275"/>
                              <a:gd name="T3" fmla="*/ -275 h 27"/>
                              <a:gd name="T4" fmla="+- 0 6144 6138"/>
                              <a:gd name="T5" fmla="*/ T4 w 27"/>
                              <a:gd name="T6" fmla="+- 0 -275 -275"/>
                              <a:gd name="T7" fmla="*/ -275 h 27"/>
                              <a:gd name="T8" fmla="+- 0 6138 6138"/>
                              <a:gd name="T9" fmla="*/ T8 w 27"/>
                              <a:gd name="T10" fmla="+- 0 -269 -275"/>
                              <a:gd name="T11" fmla="*/ -269 h 27"/>
                              <a:gd name="T12" fmla="+- 0 6138 6138"/>
                              <a:gd name="T13" fmla="*/ T12 w 27"/>
                              <a:gd name="T14" fmla="+- 0 -254 -275"/>
                              <a:gd name="T15" fmla="*/ -254 h 27"/>
                              <a:gd name="T16" fmla="+- 0 6144 6138"/>
                              <a:gd name="T17" fmla="*/ T16 w 27"/>
                              <a:gd name="T18" fmla="+- 0 -249 -275"/>
                              <a:gd name="T19" fmla="*/ -249 h 27"/>
                              <a:gd name="T20" fmla="+- 0 6159 6138"/>
                              <a:gd name="T21" fmla="*/ T20 w 27"/>
                              <a:gd name="T22" fmla="+- 0 -249 -275"/>
                              <a:gd name="T23" fmla="*/ -249 h 27"/>
                              <a:gd name="T24" fmla="+- 0 6164 6138"/>
                              <a:gd name="T25" fmla="*/ T24 w 27"/>
                              <a:gd name="T26" fmla="+- 0 -254 -275"/>
                              <a:gd name="T27" fmla="*/ -254 h 27"/>
                              <a:gd name="T28" fmla="+- 0 6164 6138"/>
                              <a:gd name="T29" fmla="*/ T28 w 27"/>
                              <a:gd name="T30" fmla="+- 0 -269 -275"/>
                              <a:gd name="T31" fmla="*/ -269 h 27"/>
                              <a:gd name="T32" fmla="+- 0 6159 6138"/>
                              <a:gd name="T33" fmla="*/ T32 w 27"/>
                              <a:gd name="T34" fmla="+- 0 -275 -275"/>
                              <a:gd name="T35" fmla="*/ -27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1" y="0"/>
                                </a:moveTo>
                                <a:lnTo>
                                  <a:pt x="6" y="0"/>
                                </a:lnTo>
                                <a:lnTo>
                                  <a:pt x="0" y="6"/>
                                </a:lnTo>
                                <a:lnTo>
                                  <a:pt x="0" y="21"/>
                                </a:lnTo>
                                <a:lnTo>
                                  <a:pt x="6" y="26"/>
                                </a:lnTo>
                                <a:lnTo>
                                  <a:pt x="21" y="26"/>
                                </a:lnTo>
                                <a:lnTo>
                                  <a:pt x="26" y="21"/>
                                </a:lnTo>
                                <a:lnTo>
                                  <a:pt x="26" y="6"/>
                                </a:lnTo>
                                <a:lnTo>
                                  <a:pt x="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3049"/>
                        <wps:cNvSpPr>
                          <a:spLocks/>
                        </wps:cNvSpPr>
                        <wps:spPr bwMode="auto">
                          <a:xfrm>
                            <a:off x="6138" y="-275"/>
                            <a:ext cx="27" cy="27"/>
                          </a:xfrm>
                          <a:custGeom>
                            <a:avLst/>
                            <a:gdLst>
                              <a:gd name="T0" fmla="+- 0 6138 6138"/>
                              <a:gd name="T1" fmla="*/ T0 w 27"/>
                              <a:gd name="T2" fmla="+- 0 -262 -275"/>
                              <a:gd name="T3" fmla="*/ -262 h 27"/>
                              <a:gd name="T4" fmla="+- 0 6138 6138"/>
                              <a:gd name="T5" fmla="*/ T4 w 27"/>
                              <a:gd name="T6" fmla="+- 0 -269 -275"/>
                              <a:gd name="T7" fmla="*/ -269 h 27"/>
                              <a:gd name="T8" fmla="+- 0 6144 6138"/>
                              <a:gd name="T9" fmla="*/ T8 w 27"/>
                              <a:gd name="T10" fmla="+- 0 -275 -275"/>
                              <a:gd name="T11" fmla="*/ -275 h 27"/>
                              <a:gd name="T12" fmla="+- 0 6151 6138"/>
                              <a:gd name="T13" fmla="*/ T12 w 27"/>
                              <a:gd name="T14" fmla="+- 0 -275 -275"/>
                              <a:gd name="T15" fmla="*/ -275 h 27"/>
                              <a:gd name="T16" fmla="+- 0 6159 6138"/>
                              <a:gd name="T17" fmla="*/ T16 w 27"/>
                              <a:gd name="T18" fmla="+- 0 -275 -275"/>
                              <a:gd name="T19" fmla="*/ -275 h 27"/>
                              <a:gd name="T20" fmla="+- 0 6164 6138"/>
                              <a:gd name="T21" fmla="*/ T20 w 27"/>
                              <a:gd name="T22" fmla="+- 0 -269 -275"/>
                              <a:gd name="T23" fmla="*/ -269 h 27"/>
                              <a:gd name="T24" fmla="+- 0 6164 6138"/>
                              <a:gd name="T25" fmla="*/ T24 w 27"/>
                              <a:gd name="T26" fmla="+- 0 -262 -275"/>
                              <a:gd name="T27" fmla="*/ -262 h 27"/>
                              <a:gd name="T28" fmla="+- 0 6164 6138"/>
                              <a:gd name="T29" fmla="*/ T28 w 27"/>
                              <a:gd name="T30" fmla="+- 0 -254 -275"/>
                              <a:gd name="T31" fmla="*/ -254 h 27"/>
                              <a:gd name="T32" fmla="+- 0 6159 6138"/>
                              <a:gd name="T33" fmla="*/ T32 w 27"/>
                              <a:gd name="T34" fmla="+- 0 -249 -275"/>
                              <a:gd name="T35" fmla="*/ -249 h 27"/>
                              <a:gd name="T36" fmla="+- 0 6151 6138"/>
                              <a:gd name="T37" fmla="*/ T36 w 27"/>
                              <a:gd name="T38" fmla="+- 0 -249 -275"/>
                              <a:gd name="T39" fmla="*/ -249 h 27"/>
                              <a:gd name="T40" fmla="+- 0 6144 6138"/>
                              <a:gd name="T41" fmla="*/ T40 w 27"/>
                              <a:gd name="T42" fmla="+- 0 -249 -275"/>
                              <a:gd name="T43" fmla="*/ -249 h 27"/>
                              <a:gd name="T44" fmla="+- 0 6138 6138"/>
                              <a:gd name="T45" fmla="*/ T44 w 27"/>
                              <a:gd name="T46" fmla="+- 0 -254 -275"/>
                              <a:gd name="T47" fmla="*/ -254 h 27"/>
                              <a:gd name="T48" fmla="+- 0 6138 6138"/>
                              <a:gd name="T49" fmla="*/ T48 w 27"/>
                              <a:gd name="T50" fmla="+- 0 -262 -275"/>
                              <a:gd name="T51" fmla="*/ -262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1" y="0"/>
                                </a:lnTo>
                                <a:lnTo>
                                  <a:pt x="26" y="6"/>
                                </a:lnTo>
                                <a:lnTo>
                                  <a:pt x="26" y="13"/>
                                </a:lnTo>
                                <a:lnTo>
                                  <a:pt x="26" y="21"/>
                                </a:lnTo>
                                <a:lnTo>
                                  <a:pt x="21" y="26"/>
                                </a:lnTo>
                                <a:lnTo>
                                  <a:pt x="13" y="26"/>
                                </a:lnTo>
                                <a:lnTo>
                                  <a:pt x="6" y="26"/>
                                </a:lnTo>
                                <a:lnTo>
                                  <a:pt x="0" y="21"/>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Freeform 3050"/>
                        <wps:cNvSpPr>
                          <a:spLocks/>
                        </wps:cNvSpPr>
                        <wps:spPr bwMode="auto">
                          <a:xfrm>
                            <a:off x="6687" y="-336"/>
                            <a:ext cx="27" cy="27"/>
                          </a:xfrm>
                          <a:custGeom>
                            <a:avLst/>
                            <a:gdLst>
                              <a:gd name="T0" fmla="+- 0 6707 6687"/>
                              <a:gd name="T1" fmla="*/ T0 w 27"/>
                              <a:gd name="T2" fmla="+- 0 -336 -336"/>
                              <a:gd name="T3" fmla="*/ -336 h 27"/>
                              <a:gd name="T4" fmla="+- 0 6693 6687"/>
                              <a:gd name="T5" fmla="*/ T4 w 27"/>
                              <a:gd name="T6" fmla="+- 0 -336 -336"/>
                              <a:gd name="T7" fmla="*/ -336 h 27"/>
                              <a:gd name="T8" fmla="+- 0 6687 6687"/>
                              <a:gd name="T9" fmla="*/ T8 w 27"/>
                              <a:gd name="T10" fmla="+- 0 -330 -336"/>
                              <a:gd name="T11" fmla="*/ -330 h 27"/>
                              <a:gd name="T12" fmla="+- 0 6687 6687"/>
                              <a:gd name="T13" fmla="*/ T12 w 27"/>
                              <a:gd name="T14" fmla="+- 0 -315 -336"/>
                              <a:gd name="T15" fmla="*/ -315 h 27"/>
                              <a:gd name="T16" fmla="+- 0 6693 6687"/>
                              <a:gd name="T17" fmla="*/ T16 w 27"/>
                              <a:gd name="T18" fmla="+- 0 -309 -336"/>
                              <a:gd name="T19" fmla="*/ -309 h 27"/>
                              <a:gd name="T20" fmla="+- 0 6707 6687"/>
                              <a:gd name="T21" fmla="*/ T20 w 27"/>
                              <a:gd name="T22" fmla="+- 0 -309 -336"/>
                              <a:gd name="T23" fmla="*/ -309 h 27"/>
                              <a:gd name="T24" fmla="+- 0 6713 6687"/>
                              <a:gd name="T25" fmla="*/ T24 w 27"/>
                              <a:gd name="T26" fmla="+- 0 -315 -336"/>
                              <a:gd name="T27" fmla="*/ -315 h 27"/>
                              <a:gd name="T28" fmla="+- 0 6713 6687"/>
                              <a:gd name="T29" fmla="*/ T28 w 27"/>
                              <a:gd name="T30" fmla="+- 0 -330 -336"/>
                              <a:gd name="T31" fmla="*/ -330 h 27"/>
                              <a:gd name="T32" fmla="+- 0 6707 6687"/>
                              <a:gd name="T33" fmla="*/ T32 w 27"/>
                              <a:gd name="T34" fmla="+- 0 -336 -336"/>
                              <a:gd name="T35" fmla="*/ -33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0" y="0"/>
                                </a:moveTo>
                                <a:lnTo>
                                  <a:pt x="6" y="0"/>
                                </a:lnTo>
                                <a:lnTo>
                                  <a:pt x="0" y="6"/>
                                </a:lnTo>
                                <a:lnTo>
                                  <a:pt x="0" y="21"/>
                                </a:lnTo>
                                <a:lnTo>
                                  <a:pt x="6" y="27"/>
                                </a:lnTo>
                                <a:lnTo>
                                  <a:pt x="20" y="27"/>
                                </a:lnTo>
                                <a:lnTo>
                                  <a:pt x="26" y="21"/>
                                </a:lnTo>
                                <a:lnTo>
                                  <a:pt x="26" y="6"/>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3051"/>
                        <wps:cNvSpPr>
                          <a:spLocks/>
                        </wps:cNvSpPr>
                        <wps:spPr bwMode="auto">
                          <a:xfrm>
                            <a:off x="6687" y="-336"/>
                            <a:ext cx="27" cy="27"/>
                          </a:xfrm>
                          <a:custGeom>
                            <a:avLst/>
                            <a:gdLst>
                              <a:gd name="T0" fmla="+- 0 6687 6687"/>
                              <a:gd name="T1" fmla="*/ T0 w 27"/>
                              <a:gd name="T2" fmla="+- 0 -323 -336"/>
                              <a:gd name="T3" fmla="*/ -323 h 27"/>
                              <a:gd name="T4" fmla="+- 0 6687 6687"/>
                              <a:gd name="T5" fmla="*/ T4 w 27"/>
                              <a:gd name="T6" fmla="+- 0 -330 -336"/>
                              <a:gd name="T7" fmla="*/ -330 h 27"/>
                              <a:gd name="T8" fmla="+- 0 6693 6687"/>
                              <a:gd name="T9" fmla="*/ T8 w 27"/>
                              <a:gd name="T10" fmla="+- 0 -336 -336"/>
                              <a:gd name="T11" fmla="*/ -336 h 27"/>
                              <a:gd name="T12" fmla="+- 0 6700 6687"/>
                              <a:gd name="T13" fmla="*/ T12 w 27"/>
                              <a:gd name="T14" fmla="+- 0 -336 -336"/>
                              <a:gd name="T15" fmla="*/ -336 h 27"/>
                              <a:gd name="T16" fmla="+- 0 6707 6687"/>
                              <a:gd name="T17" fmla="*/ T16 w 27"/>
                              <a:gd name="T18" fmla="+- 0 -336 -336"/>
                              <a:gd name="T19" fmla="*/ -336 h 27"/>
                              <a:gd name="T20" fmla="+- 0 6713 6687"/>
                              <a:gd name="T21" fmla="*/ T20 w 27"/>
                              <a:gd name="T22" fmla="+- 0 -330 -336"/>
                              <a:gd name="T23" fmla="*/ -330 h 27"/>
                              <a:gd name="T24" fmla="+- 0 6713 6687"/>
                              <a:gd name="T25" fmla="*/ T24 w 27"/>
                              <a:gd name="T26" fmla="+- 0 -323 -336"/>
                              <a:gd name="T27" fmla="*/ -323 h 27"/>
                              <a:gd name="T28" fmla="+- 0 6713 6687"/>
                              <a:gd name="T29" fmla="*/ T28 w 27"/>
                              <a:gd name="T30" fmla="+- 0 -315 -336"/>
                              <a:gd name="T31" fmla="*/ -315 h 27"/>
                              <a:gd name="T32" fmla="+- 0 6707 6687"/>
                              <a:gd name="T33" fmla="*/ T32 w 27"/>
                              <a:gd name="T34" fmla="+- 0 -309 -336"/>
                              <a:gd name="T35" fmla="*/ -309 h 27"/>
                              <a:gd name="T36" fmla="+- 0 6700 6687"/>
                              <a:gd name="T37" fmla="*/ T36 w 27"/>
                              <a:gd name="T38" fmla="+- 0 -309 -336"/>
                              <a:gd name="T39" fmla="*/ -309 h 27"/>
                              <a:gd name="T40" fmla="+- 0 6693 6687"/>
                              <a:gd name="T41" fmla="*/ T40 w 27"/>
                              <a:gd name="T42" fmla="+- 0 -309 -336"/>
                              <a:gd name="T43" fmla="*/ -309 h 27"/>
                              <a:gd name="T44" fmla="+- 0 6687 6687"/>
                              <a:gd name="T45" fmla="*/ T44 w 27"/>
                              <a:gd name="T46" fmla="+- 0 -315 -336"/>
                              <a:gd name="T47" fmla="*/ -315 h 27"/>
                              <a:gd name="T48" fmla="+- 0 6687 6687"/>
                              <a:gd name="T49" fmla="*/ T48 w 27"/>
                              <a:gd name="T50" fmla="+- 0 -323 -336"/>
                              <a:gd name="T51" fmla="*/ -323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0" y="0"/>
                                </a:lnTo>
                                <a:lnTo>
                                  <a:pt x="26" y="6"/>
                                </a:lnTo>
                                <a:lnTo>
                                  <a:pt x="26" y="13"/>
                                </a:lnTo>
                                <a:lnTo>
                                  <a:pt x="26" y="21"/>
                                </a:lnTo>
                                <a:lnTo>
                                  <a:pt x="20" y="27"/>
                                </a:lnTo>
                                <a:lnTo>
                                  <a:pt x="13" y="27"/>
                                </a:lnTo>
                                <a:lnTo>
                                  <a:pt x="6" y="27"/>
                                </a:lnTo>
                                <a:lnTo>
                                  <a:pt x="0" y="21"/>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Freeform 3052"/>
                        <wps:cNvSpPr>
                          <a:spLocks/>
                        </wps:cNvSpPr>
                        <wps:spPr bwMode="auto">
                          <a:xfrm>
                            <a:off x="4338" y="1494"/>
                            <a:ext cx="27" cy="27"/>
                          </a:xfrm>
                          <a:custGeom>
                            <a:avLst/>
                            <a:gdLst>
                              <a:gd name="T0" fmla="+- 0 4359 4338"/>
                              <a:gd name="T1" fmla="*/ T0 w 27"/>
                              <a:gd name="T2" fmla="+- 0 1494 1494"/>
                              <a:gd name="T3" fmla="*/ 1494 h 27"/>
                              <a:gd name="T4" fmla="+- 0 4344 4338"/>
                              <a:gd name="T5" fmla="*/ T4 w 27"/>
                              <a:gd name="T6" fmla="+- 0 1494 1494"/>
                              <a:gd name="T7" fmla="*/ 1494 h 27"/>
                              <a:gd name="T8" fmla="+- 0 4338 4338"/>
                              <a:gd name="T9" fmla="*/ T8 w 27"/>
                              <a:gd name="T10" fmla="+- 0 1500 1494"/>
                              <a:gd name="T11" fmla="*/ 1500 h 27"/>
                              <a:gd name="T12" fmla="+- 0 4338 4338"/>
                              <a:gd name="T13" fmla="*/ T12 w 27"/>
                              <a:gd name="T14" fmla="+- 0 1514 1494"/>
                              <a:gd name="T15" fmla="*/ 1514 h 27"/>
                              <a:gd name="T16" fmla="+- 0 4344 4338"/>
                              <a:gd name="T17" fmla="*/ T16 w 27"/>
                              <a:gd name="T18" fmla="+- 0 1520 1494"/>
                              <a:gd name="T19" fmla="*/ 1520 h 27"/>
                              <a:gd name="T20" fmla="+- 0 4359 4338"/>
                              <a:gd name="T21" fmla="*/ T20 w 27"/>
                              <a:gd name="T22" fmla="+- 0 1520 1494"/>
                              <a:gd name="T23" fmla="*/ 1520 h 27"/>
                              <a:gd name="T24" fmla="+- 0 4365 4338"/>
                              <a:gd name="T25" fmla="*/ T24 w 27"/>
                              <a:gd name="T26" fmla="+- 0 1514 1494"/>
                              <a:gd name="T27" fmla="*/ 1514 h 27"/>
                              <a:gd name="T28" fmla="+- 0 4365 4338"/>
                              <a:gd name="T29" fmla="*/ T28 w 27"/>
                              <a:gd name="T30" fmla="+- 0 1500 1494"/>
                              <a:gd name="T31" fmla="*/ 1500 h 27"/>
                              <a:gd name="T32" fmla="+- 0 4359 4338"/>
                              <a:gd name="T33" fmla="*/ T32 w 27"/>
                              <a:gd name="T34" fmla="+- 0 1494 1494"/>
                              <a:gd name="T35" fmla="*/ 149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1" y="0"/>
                                </a:moveTo>
                                <a:lnTo>
                                  <a:pt x="6" y="0"/>
                                </a:lnTo>
                                <a:lnTo>
                                  <a:pt x="0" y="6"/>
                                </a:lnTo>
                                <a:lnTo>
                                  <a:pt x="0" y="20"/>
                                </a:lnTo>
                                <a:lnTo>
                                  <a:pt x="6" y="26"/>
                                </a:lnTo>
                                <a:lnTo>
                                  <a:pt x="21" y="26"/>
                                </a:lnTo>
                                <a:lnTo>
                                  <a:pt x="27" y="20"/>
                                </a:lnTo>
                                <a:lnTo>
                                  <a:pt x="27" y="6"/>
                                </a:lnTo>
                                <a:lnTo>
                                  <a:pt x="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3053"/>
                        <wps:cNvSpPr>
                          <a:spLocks/>
                        </wps:cNvSpPr>
                        <wps:spPr bwMode="auto">
                          <a:xfrm>
                            <a:off x="4338" y="1494"/>
                            <a:ext cx="27" cy="27"/>
                          </a:xfrm>
                          <a:custGeom>
                            <a:avLst/>
                            <a:gdLst>
                              <a:gd name="T0" fmla="+- 0 4338 4338"/>
                              <a:gd name="T1" fmla="*/ T0 w 27"/>
                              <a:gd name="T2" fmla="+- 0 1507 1494"/>
                              <a:gd name="T3" fmla="*/ 1507 h 27"/>
                              <a:gd name="T4" fmla="+- 0 4338 4338"/>
                              <a:gd name="T5" fmla="*/ T4 w 27"/>
                              <a:gd name="T6" fmla="+- 0 1500 1494"/>
                              <a:gd name="T7" fmla="*/ 1500 h 27"/>
                              <a:gd name="T8" fmla="+- 0 4344 4338"/>
                              <a:gd name="T9" fmla="*/ T8 w 27"/>
                              <a:gd name="T10" fmla="+- 0 1494 1494"/>
                              <a:gd name="T11" fmla="*/ 1494 h 27"/>
                              <a:gd name="T12" fmla="+- 0 4351 4338"/>
                              <a:gd name="T13" fmla="*/ T12 w 27"/>
                              <a:gd name="T14" fmla="+- 0 1494 1494"/>
                              <a:gd name="T15" fmla="*/ 1494 h 27"/>
                              <a:gd name="T16" fmla="+- 0 4359 4338"/>
                              <a:gd name="T17" fmla="*/ T16 w 27"/>
                              <a:gd name="T18" fmla="+- 0 1494 1494"/>
                              <a:gd name="T19" fmla="*/ 1494 h 27"/>
                              <a:gd name="T20" fmla="+- 0 4365 4338"/>
                              <a:gd name="T21" fmla="*/ T20 w 27"/>
                              <a:gd name="T22" fmla="+- 0 1500 1494"/>
                              <a:gd name="T23" fmla="*/ 1500 h 27"/>
                              <a:gd name="T24" fmla="+- 0 4365 4338"/>
                              <a:gd name="T25" fmla="*/ T24 w 27"/>
                              <a:gd name="T26" fmla="+- 0 1507 1494"/>
                              <a:gd name="T27" fmla="*/ 1507 h 27"/>
                              <a:gd name="T28" fmla="+- 0 4365 4338"/>
                              <a:gd name="T29" fmla="*/ T28 w 27"/>
                              <a:gd name="T30" fmla="+- 0 1514 1494"/>
                              <a:gd name="T31" fmla="*/ 1514 h 27"/>
                              <a:gd name="T32" fmla="+- 0 4359 4338"/>
                              <a:gd name="T33" fmla="*/ T32 w 27"/>
                              <a:gd name="T34" fmla="+- 0 1520 1494"/>
                              <a:gd name="T35" fmla="*/ 1520 h 27"/>
                              <a:gd name="T36" fmla="+- 0 4351 4338"/>
                              <a:gd name="T37" fmla="*/ T36 w 27"/>
                              <a:gd name="T38" fmla="+- 0 1520 1494"/>
                              <a:gd name="T39" fmla="*/ 1520 h 27"/>
                              <a:gd name="T40" fmla="+- 0 4344 4338"/>
                              <a:gd name="T41" fmla="*/ T40 w 27"/>
                              <a:gd name="T42" fmla="+- 0 1520 1494"/>
                              <a:gd name="T43" fmla="*/ 1520 h 27"/>
                              <a:gd name="T44" fmla="+- 0 4338 4338"/>
                              <a:gd name="T45" fmla="*/ T44 w 27"/>
                              <a:gd name="T46" fmla="+- 0 1514 1494"/>
                              <a:gd name="T47" fmla="*/ 1514 h 27"/>
                              <a:gd name="T48" fmla="+- 0 4338 4338"/>
                              <a:gd name="T49" fmla="*/ T48 w 27"/>
                              <a:gd name="T50" fmla="+- 0 1507 1494"/>
                              <a:gd name="T51" fmla="*/ 150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1" y="0"/>
                                </a:lnTo>
                                <a:lnTo>
                                  <a:pt x="27" y="6"/>
                                </a:lnTo>
                                <a:lnTo>
                                  <a:pt x="27" y="13"/>
                                </a:lnTo>
                                <a:lnTo>
                                  <a:pt x="27" y="20"/>
                                </a:lnTo>
                                <a:lnTo>
                                  <a:pt x="21" y="26"/>
                                </a:lnTo>
                                <a:lnTo>
                                  <a:pt x="13" y="26"/>
                                </a:lnTo>
                                <a:lnTo>
                                  <a:pt x="6" y="26"/>
                                </a:lnTo>
                                <a:lnTo>
                                  <a:pt x="0" y="20"/>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8A2C4F" id="Group 3044" o:spid="_x0000_s1026" style="position:absolute;margin-left:204.55pt;margin-top:-16.9pt;width:154.05pt;height:93.45pt;z-index:17464;mso-position-horizontal-relative:page" coordorigin="4091,-338" coordsize="3081,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">
                <v:shape id="Picture 3045" o:spid="_x0000_s1027" type="#_x0000_t75" style="position:absolute;left:4090;top:-224;width:3081;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">
                  <v:imagedata r:id="rId107" o:title=""/>
                  <v:path arrowok="t"/>
                  <o:lock v:ext="edit" aspectratio="f"/>
                </v:shape>
                <v:shape id="Freeform 3046" o:spid="_x0000_s1028" style="position:absolute;left:4948;top:-154;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" path="m20,l6,,,6,,21r6,5l20,26r6,-5l26,6,20,xe" fillcolor="blue" stroked="f">
                  <v:path arrowok="t" o:connecttype="custom" o:connectlocs="20,-154;6,-154;0,-148;0,-133;6,-128;20,-128;26,-133;26,-148;20,-154" o:connectangles="0,0,0,0,0,0,0,0,0"/>
                </v:shape>
                <v:shape id="Freeform 3047" o:spid="_x0000_s1029" style="position:absolute;left:4948;top:-154;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" path="m,13l,6,6,r7,l20,r6,6l26,13r,8l20,26r-7,l6,26,,21,,13e" filled="f" strokecolor="blue" strokeweight=".08378mm">
                  <v:path arrowok="t" o:connecttype="custom" o:connectlocs="0,-141;0,-148;6,-154;13,-154;20,-154;26,-148;26,-141;26,-133;20,-128;13,-128;6,-128;0,-133;0,-141" o:connectangles="0,0,0,0,0,0,0,0,0,0,0,0,0"/>
                </v:shape>
                <v:shape id="Freeform 3048" o:spid="_x0000_s1030" style="position:absolute;left:6138;top:-27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" path="m21,l6,,,6,,21r6,5l21,26r5,-5l26,6,21,xe" fillcolor="red" stroked="f">
                  <v:path arrowok="t" o:connecttype="custom" o:connectlocs="21,-275;6,-275;0,-269;0,-254;6,-249;21,-249;26,-254;26,-269;21,-275" o:connectangles="0,0,0,0,0,0,0,0,0"/>
                </v:shape>
                <v:shape id="Freeform 3049" o:spid="_x0000_s1031" style="position:absolute;left:6138;top:-27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" path="m,13l,6,6,r7,l21,r5,6l26,13r,8l21,26r-8,l6,26,,21,,13e" filled="f" strokecolor="red" strokeweight=".08378mm">
                  <v:path arrowok="t" o:connecttype="custom" o:connectlocs="0,-262;0,-269;6,-275;13,-275;21,-275;26,-269;26,-262;26,-254;21,-249;13,-249;6,-249;0,-254;0,-262" o:connectangles="0,0,0,0,0,0,0,0,0,0,0,0,0"/>
                </v:shape>
                <v:shape id="Freeform 3050" o:spid="_x0000_s1032" style="position:absolute;left:6687;top:-336;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" path="m20,l6,,,6,,21r6,6l20,27r6,-6l26,6,20,xe" fillcolor="red" stroked="f">
                  <v:path arrowok="t" o:connecttype="custom" o:connectlocs="20,-336;6,-336;0,-330;0,-315;6,-309;20,-309;26,-315;26,-330;20,-336" o:connectangles="0,0,0,0,0,0,0,0,0"/>
                </v:shape>
                <v:shape id="Freeform 3051" o:spid="_x0000_s1033" style="position:absolute;left:6687;top:-336;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" path="m,13l,6,6,r7,l20,r6,6l26,13r,8l20,27r-7,l6,27,,21,,13e" filled="f" strokecolor="red" strokeweight=".08378mm">
                  <v:path arrowok="t" o:connecttype="custom" o:connectlocs="0,-323;0,-330;6,-336;13,-336;20,-336;26,-330;26,-323;26,-315;20,-309;13,-309;6,-309;0,-315;0,-323" o:connectangles="0,0,0,0,0,0,0,0,0,0,0,0,0"/>
                </v:shape>
                <v:shape id="Freeform 3052" o:spid="_x0000_s1034" style="position:absolute;left:4338;top:1494;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" path="m21,l6,,,6,,20r6,6l21,26r6,-6l27,6,21,xe" fillcolor="red" stroked="f">
                  <v:path arrowok="t" o:connecttype="custom" o:connectlocs="21,1494;6,1494;0,1500;0,1514;6,1520;21,1520;27,1514;27,1500;21,1494" o:connectangles="0,0,0,0,0,0,0,0,0"/>
                </v:shape>
                <v:shape id="Freeform 3053" o:spid="_x0000_s1035" style="position:absolute;left:4338;top:1494;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" path="m,13l,6,6,r7,l21,r6,6l27,13r,7l21,26r-8,l6,26,,20,,13e" filled="f" strokecolor="red" strokeweight=".08378mm">
                  <v:path arrowok="t" o:connecttype="custom" o:connectlocs="0,1507;0,1500;6,1494;13,1494;21,1494;27,1500;27,1507;27,1514;21,1520;13,1520;6,1520;0,1514;0,1507" o:connectangles="0,0,0,0,0,0,0,0,0,0,0,0,0"/>
                </v:shape>
                <w10:wrap anchorx="page"/>
              </v:group>
            </w:pict>
          </mc:Fallback>
        </mc:AlternateContent>
      </w:r>
      <w:r>
        <w:rPr>
          <w:noProof/>
        </w:rPr>
        <mc:AlternateContent>
          <mc:Choice Requires="wps">
            <w:drawing>
              <wp:anchor distT="0" distB="0" distL="114300" distR="114300" simplePos="0" relativeHeight="17584" behindDoc="0" locked="0" layoutInCell="1" allowOverlap="1" wp14:anchorId="54D440AA" wp14:editId="6DC1941E">
                <wp:simplePos x="0" y="0"/>
                <wp:positionH relativeFrom="page">
                  <wp:posOffset>2436495</wp:posOffset>
                </wp:positionH>
                <wp:positionV relativeFrom="paragraph">
                  <wp:posOffset>269875</wp:posOffset>
                </wp:positionV>
                <wp:extent cx="11430" cy="0"/>
                <wp:effectExtent l="0" t="0" r="1270" b="0"/>
                <wp:wrapNone/>
                <wp:docPr id="484" name="Line 30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8358B6" id="Line 3043" o:spid="_x0000_s1026" style="position:absolute;z-index:1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1.25pt" to="192.7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" strokecolor="#333" strokeweight=".12625mm">
                <o:lock v:ext="edit" shapetype="f"/>
                <w10:wrap anchorx="page"/>
              </v:line>
            </w:pict>
          </mc:Fallback>
        </mc:AlternateContent>
      </w:r>
      <w:r>
        <w:rPr>
          <w:noProof/>
        </w:rPr>
        <mc:AlternateContent>
          <mc:Choice Requires="wps">
            <w:drawing>
              <wp:anchor distT="0" distB="0" distL="114300" distR="114300" simplePos="0" relativeHeight="17608" behindDoc="0" locked="0" layoutInCell="1" allowOverlap="1" wp14:anchorId="365C4559" wp14:editId="0CDD4A51">
                <wp:simplePos x="0" y="0"/>
                <wp:positionH relativeFrom="page">
                  <wp:posOffset>2436495</wp:posOffset>
                </wp:positionH>
                <wp:positionV relativeFrom="paragraph">
                  <wp:posOffset>34925</wp:posOffset>
                </wp:positionV>
                <wp:extent cx="11430" cy="0"/>
                <wp:effectExtent l="0" t="0" r="1270" b="0"/>
                <wp:wrapNone/>
                <wp:docPr id="483" name="Line 30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96718F" id="Line 3042" o:spid="_x0000_s1026" style="position:absolute;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75pt" to="192.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" strokecolor="#333" strokeweight=".12625mm">
                <o:lock v:ext="edit" shapetype="f"/>
                <w10:wrap anchorx="page"/>
              </v:line>
            </w:pict>
          </mc:Fallback>
        </mc:AlternateContent>
      </w:r>
      <w:r>
        <w:rPr>
          <w:noProof/>
        </w:rPr>
        <mc:AlternateContent>
          <mc:Choice Requires="wps">
            <w:drawing>
              <wp:anchor distT="0" distB="0" distL="114300" distR="114300" simplePos="0" relativeHeight="17632" behindDoc="0" locked="0" layoutInCell="1" allowOverlap="1" wp14:anchorId="2078B6E1" wp14:editId="520CAB15">
                <wp:simplePos x="0" y="0"/>
                <wp:positionH relativeFrom="page">
                  <wp:posOffset>2436495</wp:posOffset>
                </wp:positionH>
                <wp:positionV relativeFrom="paragraph">
                  <wp:posOffset>-199390</wp:posOffset>
                </wp:positionV>
                <wp:extent cx="11430" cy="0"/>
                <wp:effectExtent l="0" t="0" r="1270" b="0"/>
                <wp:wrapNone/>
                <wp:docPr id="482" name="Line 3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78FA8B" id="Line 3041" o:spid="_x0000_s1026" style="position:absolute;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15.7pt" to="192.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" strokecolor="#333" strokeweight=".12625mm">
                <o:lock v:ext="edit" shapetype="f"/>
                <w10:wrap anchorx="page"/>
              </v:line>
            </w:pict>
          </mc:Fallback>
        </mc:AlternateContent>
      </w:r>
      <w:r w:rsidR="009B75EF">
        <w:rPr>
          <w:rFonts w:ascii="Arial"/>
          <w:color w:val="4D4D4D"/>
          <w:w w:val="107"/>
          <w:sz w:val="10"/>
        </w:rPr>
        <w:t>2</w:t>
      </w:r>
    </w:p>
    <w:p w14:paraId="076ED868" w14:textId="77777777" w:rsidR="005313F1" w:rsidRDefault="00090D17">
      <w:pPr>
        <w:pStyle w:val="BodyText"/>
        <w:spacing w:before="8"/>
        <w:rPr>
          <w:rFonts w:ascii="Arial"/>
          <w:sz w:val="10"/>
        </w:rPr>
      </w:pPr>
      <w:r>
        <w:rPr>
          <w:noProof/>
        </w:rPr>
        <mc:AlternateContent>
          <mc:Choice Requires="wpg">
            <w:drawing>
              <wp:anchor distT="0" distB="0" distL="0" distR="0" simplePos="0" relativeHeight="14816" behindDoc="0" locked="0" layoutInCell="1" allowOverlap="1" wp14:anchorId="4B0C1A32" wp14:editId="2A55DAA4">
                <wp:simplePos x="0" y="0"/>
                <wp:positionH relativeFrom="page">
                  <wp:posOffset>4862830</wp:posOffset>
                </wp:positionH>
                <wp:positionV relativeFrom="paragraph">
                  <wp:posOffset>103505</wp:posOffset>
                </wp:positionV>
                <wp:extent cx="19685" cy="19685"/>
                <wp:effectExtent l="0" t="0" r="0" b="0"/>
                <wp:wrapTopAndBottom/>
                <wp:docPr id="479" name="Group 3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7658" y="163"/>
                          <a:chExt cx="31" cy="31"/>
                        </a:xfrm>
                      </wpg:grpSpPr>
                      <wps:wsp>
                        <wps:cNvPr id="480" name="Freeform 3039"/>
                        <wps:cNvSpPr>
                          <a:spLocks/>
                        </wps:cNvSpPr>
                        <wps:spPr bwMode="auto">
                          <a:xfrm>
                            <a:off x="7660" y="165"/>
                            <a:ext cx="27" cy="27"/>
                          </a:xfrm>
                          <a:custGeom>
                            <a:avLst/>
                            <a:gdLst>
                              <a:gd name="T0" fmla="+- 0 7681 7660"/>
                              <a:gd name="T1" fmla="*/ T0 w 27"/>
                              <a:gd name="T2" fmla="+- 0 166 166"/>
                              <a:gd name="T3" fmla="*/ 166 h 27"/>
                              <a:gd name="T4" fmla="+- 0 7666 7660"/>
                              <a:gd name="T5" fmla="*/ T4 w 27"/>
                              <a:gd name="T6" fmla="+- 0 166 166"/>
                              <a:gd name="T7" fmla="*/ 166 h 27"/>
                              <a:gd name="T8" fmla="+- 0 7660 7660"/>
                              <a:gd name="T9" fmla="*/ T8 w 27"/>
                              <a:gd name="T10" fmla="+- 0 172 166"/>
                              <a:gd name="T11" fmla="*/ 172 h 27"/>
                              <a:gd name="T12" fmla="+- 0 7660 7660"/>
                              <a:gd name="T13" fmla="*/ T12 w 27"/>
                              <a:gd name="T14" fmla="+- 0 186 166"/>
                              <a:gd name="T15" fmla="*/ 186 h 27"/>
                              <a:gd name="T16" fmla="+- 0 7666 7660"/>
                              <a:gd name="T17" fmla="*/ T16 w 27"/>
                              <a:gd name="T18" fmla="+- 0 192 166"/>
                              <a:gd name="T19" fmla="*/ 192 h 27"/>
                              <a:gd name="T20" fmla="+- 0 7681 7660"/>
                              <a:gd name="T21" fmla="*/ T20 w 27"/>
                              <a:gd name="T22" fmla="+- 0 192 166"/>
                              <a:gd name="T23" fmla="*/ 192 h 27"/>
                              <a:gd name="T24" fmla="+- 0 7686 7660"/>
                              <a:gd name="T25" fmla="*/ T24 w 27"/>
                              <a:gd name="T26" fmla="+- 0 186 166"/>
                              <a:gd name="T27" fmla="*/ 186 h 27"/>
                              <a:gd name="T28" fmla="+- 0 7686 7660"/>
                              <a:gd name="T29" fmla="*/ T28 w 27"/>
                              <a:gd name="T30" fmla="+- 0 172 166"/>
                              <a:gd name="T31" fmla="*/ 172 h 27"/>
                              <a:gd name="T32" fmla="+- 0 7681 7660"/>
                              <a:gd name="T33" fmla="*/ T32 w 27"/>
                              <a:gd name="T34" fmla="+- 0 166 166"/>
                              <a:gd name="T35" fmla="*/ 16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1" y="0"/>
                                </a:moveTo>
                                <a:lnTo>
                                  <a:pt x="6" y="0"/>
                                </a:lnTo>
                                <a:lnTo>
                                  <a:pt x="0" y="6"/>
                                </a:lnTo>
                                <a:lnTo>
                                  <a:pt x="0" y="20"/>
                                </a:lnTo>
                                <a:lnTo>
                                  <a:pt x="6" y="26"/>
                                </a:lnTo>
                                <a:lnTo>
                                  <a:pt x="21" y="26"/>
                                </a:lnTo>
                                <a:lnTo>
                                  <a:pt x="26" y="20"/>
                                </a:lnTo>
                                <a:lnTo>
                                  <a:pt x="26" y="6"/>
                                </a:lnTo>
                                <a:lnTo>
                                  <a:pt x="2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3040"/>
                        <wps:cNvSpPr>
                          <a:spLocks/>
                        </wps:cNvSpPr>
                        <wps:spPr bwMode="auto">
                          <a:xfrm>
                            <a:off x="7660" y="165"/>
                            <a:ext cx="27" cy="27"/>
                          </a:xfrm>
                          <a:custGeom>
                            <a:avLst/>
                            <a:gdLst>
                              <a:gd name="T0" fmla="+- 0 7660 7660"/>
                              <a:gd name="T1" fmla="*/ T0 w 27"/>
                              <a:gd name="T2" fmla="+- 0 179 166"/>
                              <a:gd name="T3" fmla="*/ 179 h 27"/>
                              <a:gd name="T4" fmla="+- 0 7660 7660"/>
                              <a:gd name="T5" fmla="*/ T4 w 27"/>
                              <a:gd name="T6" fmla="+- 0 172 166"/>
                              <a:gd name="T7" fmla="*/ 172 h 27"/>
                              <a:gd name="T8" fmla="+- 0 7666 7660"/>
                              <a:gd name="T9" fmla="*/ T8 w 27"/>
                              <a:gd name="T10" fmla="+- 0 166 166"/>
                              <a:gd name="T11" fmla="*/ 166 h 27"/>
                              <a:gd name="T12" fmla="+- 0 7673 7660"/>
                              <a:gd name="T13" fmla="*/ T12 w 27"/>
                              <a:gd name="T14" fmla="+- 0 166 166"/>
                              <a:gd name="T15" fmla="*/ 166 h 27"/>
                              <a:gd name="T16" fmla="+- 0 7681 7660"/>
                              <a:gd name="T17" fmla="*/ T16 w 27"/>
                              <a:gd name="T18" fmla="+- 0 166 166"/>
                              <a:gd name="T19" fmla="*/ 166 h 27"/>
                              <a:gd name="T20" fmla="+- 0 7686 7660"/>
                              <a:gd name="T21" fmla="*/ T20 w 27"/>
                              <a:gd name="T22" fmla="+- 0 172 166"/>
                              <a:gd name="T23" fmla="*/ 172 h 27"/>
                              <a:gd name="T24" fmla="+- 0 7686 7660"/>
                              <a:gd name="T25" fmla="*/ T24 w 27"/>
                              <a:gd name="T26" fmla="+- 0 179 166"/>
                              <a:gd name="T27" fmla="*/ 179 h 27"/>
                              <a:gd name="T28" fmla="+- 0 7686 7660"/>
                              <a:gd name="T29" fmla="*/ T28 w 27"/>
                              <a:gd name="T30" fmla="+- 0 186 166"/>
                              <a:gd name="T31" fmla="*/ 186 h 27"/>
                              <a:gd name="T32" fmla="+- 0 7681 7660"/>
                              <a:gd name="T33" fmla="*/ T32 w 27"/>
                              <a:gd name="T34" fmla="+- 0 192 166"/>
                              <a:gd name="T35" fmla="*/ 192 h 27"/>
                              <a:gd name="T36" fmla="+- 0 7673 7660"/>
                              <a:gd name="T37" fmla="*/ T36 w 27"/>
                              <a:gd name="T38" fmla="+- 0 192 166"/>
                              <a:gd name="T39" fmla="*/ 192 h 27"/>
                              <a:gd name="T40" fmla="+- 0 7666 7660"/>
                              <a:gd name="T41" fmla="*/ T40 w 27"/>
                              <a:gd name="T42" fmla="+- 0 192 166"/>
                              <a:gd name="T43" fmla="*/ 192 h 27"/>
                              <a:gd name="T44" fmla="+- 0 7660 7660"/>
                              <a:gd name="T45" fmla="*/ T44 w 27"/>
                              <a:gd name="T46" fmla="+- 0 186 166"/>
                              <a:gd name="T47" fmla="*/ 186 h 27"/>
                              <a:gd name="T48" fmla="+- 0 7660 7660"/>
                              <a:gd name="T49" fmla="*/ T48 w 27"/>
                              <a:gd name="T50" fmla="+- 0 179 166"/>
                              <a:gd name="T51" fmla="*/ 17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6" y="0"/>
                                </a:lnTo>
                                <a:lnTo>
                                  <a:pt x="13" y="0"/>
                                </a:lnTo>
                                <a:lnTo>
                                  <a:pt x="21" y="0"/>
                                </a:lnTo>
                                <a:lnTo>
                                  <a:pt x="26" y="6"/>
                                </a:lnTo>
                                <a:lnTo>
                                  <a:pt x="26" y="13"/>
                                </a:lnTo>
                                <a:lnTo>
                                  <a:pt x="26" y="20"/>
                                </a:lnTo>
                                <a:lnTo>
                                  <a:pt x="21" y="26"/>
                                </a:lnTo>
                                <a:lnTo>
                                  <a:pt x="13" y="26"/>
                                </a:lnTo>
                                <a:lnTo>
                                  <a:pt x="6" y="26"/>
                                </a:lnTo>
                                <a:lnTo>
                                  <a:pt x="0" y="20"/>
                                </a:lnTo>
                                <a:lnTo>
                                  <a:pt x="0" y="13"/>
                                </a:lnTo>
                              </a:path>
                            </a:pathLst>
                          </a:custGeom>
                          <a:noFill/>
                          <a:ln w="301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2B4D42" id="Group 3038" o:spid="_x0000_s1026" style="position:absolute;margin-left:382.9pt;margin-top:8.15pt;width:1.55pt;height:1.55pt;z-index:14816;mso-wrap-distance-left:0;mso-wrap-distance-right:0;mso-position-horizontal-relative:page" coordorigin="7658,163"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">
                <v:shape id="Freeform 3039" o:spid="_x0000_s1027" style="position:absolute;left:7660;top:16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" path="m21,l6,,,6,,20r6,6l21,26r5,-6l26,6,21,xe" fillcolor="red" stroked="f">
                  <v:path arrowok="t" o:connecttype="custom" o:connectlocs="21,166;6,166;0,172;0,186;6,192;21,192;26,186;26,172;21,166" o:connectangles="0,0,0,0,0,0,0,0,0"/>
                </v:shape>
                <v:shape id="Freeform 3040" o:spid="_x0000_s1028" style="position:absolute;left:7660;top:165;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" path="m,13l,6,6,r7,l21,r5,6l26,13r,7l21,26r-8,l6,26,,20,,13e" filled="f" strokecolor="red" strokeweight=".08378mm">
                  <v:path arrowok="t" o:connecttype="custom" o:connectlocs="0,179;0,172;6,166;13,166;21,166;26,172;26,179;26,186;21,192;13,192;6,192;0,186;0,179" o:connectangles="0,0,0,0,0,0,0,0,0,0,0,0,0"/>
                </v:shape>
                <w10:wrap type="topAndBottom" anchorx="page"/>
              </v:group>
            </w:pict>
          </mc:Fallback>
        </mc:AlternateContent>
      </w:r>
    </w:p>
    <w:p w14:paraId="4270B45F" w14:textId="77777777" w:rsidR="005313F1" w:rsidRDefault="009B75EF">
      <w:pPr>
        <w:spacing w:before="30"/>
        <w:ind w:left="2082"/>
        <w:rPr>
          <w:rFonts w:ascii="Arial"/>
          <w:sz w:val="10"/>
        </w:rPr>
      </w:pPr>
      <w:r>
        <w:rPr>
          <w:rFonts w:ascii="Arial"/>
          <w:color w:val="4D4D4D"/>
          <w:w w:val="107"/>
          <w:sz w:val="10"/>
        </w:rPr>
        <w:t>1</w:t>
      </w:r>
    </w:p>
    <w:p w14:paraId="78C468E4" w14:textId="77777777" w:rsidR="005313F1" w:rsidRDefault="005313F1">
      <w:pPr>
        <w:pStyle w:val="BodyText"/>
        <w:rPr>
          <w:rFonts w:ascii="Arial"/>
          <w:sz w:val="12"/>
        </w:rPr>
      </w:pPr>
    </w:p>
    <w:p w14:paraId="21F8DE81" w14:textId="77777777" w:rsidR="005313F1" w:rsidRDefault="005313F1">
      <w:pPr>
        <w:pStyle w:val="BodyText"/>
        <w:spacing w:before="1"/>
        <w:rPr>
          <w:rFonts w:ascii="Arial"/>
          <w:sz w:val="10"/>
        </w:rPr>
      </w:pPr>
    </w:p>
    <w:p w14:paraId="637CAF16" w14:textId="77777777" w:rsidR="005313F1" w:rsidRDefault="00090D17">
      <w:pPr>
        <w:spacing w:before="1"/>
        <w:ind w:left="2082"/>
        <w:rPr>
          <w:rFonts w:ascii="Arial"/>
          <w:sz w:val="10"/>
        </w:rPr>
      </w:pPr>
      <w:r>
        <w:rPr>
          <w:noProof/>
        </w:rPr>
        <mc:AlternateContent>
          <mc:Choice Requires="wpg">
            <w:drawing>
              <wp:anchor distT="0" distB="0" distL="114300" distR="114300" simplePos="0" relativeHeight="17488" behindDoc="0" locked="0" layoutInCell="1" allowOverlap="1" wp14:anchorId="3AB17D53" wp14:editId="4621B863">
                <wp:simplePos x="0" y="0"/>
                <wp:positionH relativeFrom="page">
                  <wp:posOffset>4729480</wp:posOffset>
                </wp:positionH>
                <wp:positionV relativeFrom="paragraph">
                  <wp:posOffset>11430</wp:posOffset>
                </wp:positionV>
                <wp:extent cx="19685" cy="19685"/>
                <wp:effectExtent l="0" t="0" r="0" b="0"/>
                <wp:wrapNone/>
                <wp:docPr id="476" name="Group 3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85" cy="19685"/>
                          <a:chOff x="7448" y="18"/>
                          <a:chExt cx="31" cy="31"/>
                        </a:xfrm>
                      </wpg:grpSpPr>
                      <wps:wsp>
                        <wps:cNvPr id="477" name="Freeform 3036"/>
                        <wps:cNvSpPr>
                          <a:spLocks/>
                        </wps:cNvSpPr>
                        <wps:spPr bwMode="auto">
                          <a:xfrm>
                            <a:off x="7450" y="20"/>
                            <a:ext cx="27" cy="27"/>
                          </a:xfrm>
                          <a:custGeom>
                            <a:avLst/>
                            <a:gdLst>
                              <a:gd name="T0" fmla="+- 0 7471 7451"/>
                              <a:gd name="T1" fmla="*/ T0 w 27"/>
                              <a:gd name="T2" fmla="+- 0 21 21"/>
                              <a:gd name="T3" fmla="*/ 21 h 27"/>
                              <a:gd name="T4" fmla="+- 0 7456 7451"/>
                              <a:gd name="T5" fmla="*/ T4 w 27"/>
                              <a:gd name="T6" fmla="+- 0 21 21"/>
                              <a:gd name="T7" fmla="*/ 21 h 27"/>
                              <a:gd name="T8" fmla="+- 0 7451 7451"/>
                              <a:gd name="T9" fmla="*/ T8 w 27"/>
                              <a:gd name="T10" fmla="+- 0 27 21"/>
                              <a:gd name="T11" fmla="*/ 27 h 27"/>
                              <a:gd name="T12" fmla="+- 0 7451 7451"/>
                              <a:gd name="T13" fmla="*/ T12 w 27"/>
                              <a:gd name="T14" fmla="+- 0 41 21"/>
                              <a:gd name="T15" fmla="*/ 41 h 27"/>
                              <a:gd name="T16" fmla="+- 0 7456 7451"/>
                              <a:gd name="T17" fmla="*/ T16 w 27"/>
                              <a:gd name="T18" fmla="+- 0 47 21"/>
                              <a:gd name="T19" fmla="*/ 47 h 27"/>
                              <a:gd name="T20" fmla="+- 0 7471 7451"/>
                              <a:gd name="T21" fmla="*/ T20 w 27"/>
                              <a:gd name="T22" fmla="+- 0 47 21"/>
                              <a:gd name="T23" fmla="*/ 47 h 27"/>
                              <a:gd name="T24" fmla="+- 0 7477 7451"/>
                              <a:gd name="T25" fmla="*/ T24 w 27"/>
                              <a:gd name="T26" fmla="+- 0 41 21"/>
                              <a:gd name="T27" fmla="*/ 41 h 27"/>
                              <a:gd name="T28" fmla="+- 0 7477 7451"/>
                              <a:gd name="T29" fmla="*/ T28 w 27"/>
                              <a:gd name="T30" fmla="+- 0 27 21"/>
                              <a:gd name="T31" fmla="*/ 27 h 27"/>
                              <a:gd name="T32" fmla="+- 0 7471 7451"/>
                              <a:gd name="T33" fmla="*/ T32 w 27"/>
                              <a:gd name="T34" fmla="+- 0 21 21"/>
                              <a:gd name="T35" fmla="*/ 2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 h="27">
                                <a:moveTo>
                                  <a:pt x="20" y="0"/>
                                </a:moveTo>
                                <a:lnTo>
                                  <a:pt x="5" y="0"/>
                                </a:lnTo>
                                <a:lnTo>
                                  <a:pt x="0" y="6"/>
                                </a:lnTo>
                                <a:lnTo>
                                  <a:pt x="0" y="20"/>
                                </a:lnTo>
                                <a:lnTo>
                                  <a:pt x="5" y="26"/>
                                </a:lnTo>
                                <a:lnTo>
                                  <a:pt x="20" y="26"/>
                                </a:lnTo>
                                <a:lnTo>
                                  <a:pt x="26" y="20"/>
                                </a:lnTo>
                                <a:lnTo>
                                  <a:pt x="26" y="6"/>
                                </a:lnTo>
                                <a:lnTo>
                                  <a:pt x="20" y="0"/>
                                </a:lnTo>
                                <a:close/>
                              </a:path>
                            </a:pathLst>
                          </a:custGeom>
                          <a:solidFill>
                            <a:srgbClr val="00C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037"/>
                        <wps:cNvSpPr>
                          <a:spLocks/>
                        </wps:cNvSpPr>
                        <wps:spPr bwMode="auto">
                          <a:xfrm>
                            <a:off x="7450" y="20"/>
                            <a:ext cx="27" cy="27"/>
                          </a:xfrm>
                          <a:custGeom>
                            <a:avLst/>
                            <a:gdLst>
                              <a:gd name="T0" fmla="+- 0 7451 7451"/>
                              <a:gd name="T1" fmla="*/ T0 w 27"/>
                              <a:gd name="T2" fmla="+- 0 34 21"/>
                              <a:gd name="T3" fmla="*/ 34 h 27"/>
                              <a:gd name="T4" fmla="+- 0 7451 7451"/>
                              <a:gd name="T5" fmla="*/ T4 w 27"/>
                              <a:gd name="T6" fmla="+- 0 27 21"/>
                              <a:gd name="T7" fmla="*/ 27 h 27"/>
                              <a:gd name="T8" fmla="+- 0 7456 7451"/>
                              <a:gd name="T9" fmla="*/ T8 w 27"/>
                              <a:gd name="T10" fmla="+- 0 21 21"/>
                              <a:gd name="T11" fmla="*/ 21 h 27"/>
                              <a:gd name="T12" fmla="+- 0 7464 7451"/>
                              <a:gd name="T13" fmla="*/ T12 w 27"/>
                              <a:gd name="T14" fmla="+- 0 21 21"/>
                              <a:gd name="T15" fmla="*/ 21 h 27"/>
                              <a:gd name="T16" fmla="+- 0 7471 7451"/>
                              <a:gd name="T17" fmla="*/ T16 w 27"/>
                              <a:gd name="T18" fmla="+- 0 21 21"/>
                              <a:gd name="T19" fmla="*/ 21 h 27"/>
                              <a:gd name="T20" fmla="+- 0 7477 7451"/>
                              <a:gd name="T21" fmla="*/ T20 w 27"/>
                              <a:gd name="T22" fmla="+- 0 27 21"/>
                              <a:gd name="T23" fmla="*/ 27 h 27"/>
                              <a:gd name="T24" fmla="+- 0 7477 7451"/>
                              <a:gd name="T25" fmla="*/ T24 w 27"/>
                              <a:gd name="T26" fmla="+- 0 34 21"/>
                              <a:gd name="T27" fmla="*/ 34 h 27"/>
                              <a:gd name="T28" fmla="+- 0 7477 7451"/>
                              <a:gd name="T29" fmla="*/ T28 w 27"/>
                              <a:gd name="T30" fmla="+- 0 41 21"/>
                              <a:gd name="T31" fmla="*/ 41 h 27"/>
                              <a:gd name="T32" fmla="+- 0 7471 7451"/>
                              <a:gd name="T33" fmla="*/ T32 w 27"/>
                              <a:gd name="T34" fmla="+- 0 47 21"/>
                              <a:gd name="T35" fmla="*/ 47 h 27"/>
                              <a:gd name="T36" fmla="+- 0 7464 7451"/>
                              <a:gd name="T37" fmla="*/ T36 w 27"/>
                              <a:gd name="T38" fmla="+- 0 47 21"/>
                              <a:gd name="T39" fmla="*/ 47 h 27"/>
                              <a:gd name="T40" fmla="+- 0 7456 7451"/>
                              <a:gd name="T41" fmla="*/ T40 w 27"/>
                              <a:gd name="T42" fmla="+- 0 47 21"/>
                              <a:gd name="T43" fmla="*/ 47 h 27"/>
                              <a:gd name="T44" fmla="+- 0 7451 7451"/>
                              <a:gd name="T45" fmla="*/ T44 w 27"/>
                              <a:gd name="T46" fmla="+- 0 41 21"/>
                              <a:gd name="T47" fmla="*/ 41 h 27"/>
                              <a:gd name="T48" fmla="+- 0 7451 7451"/>
                              <a:gd name="T49" fmla="*/ T48 w 27"/>
                              <a:gd name="T50" fmla="+- 0 34 21"/>
                              <a:gd name="T51" fmla="*/ 3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7" h="27">
                                <a:moveTo>
                                  <a:pt x="0" y="13"/>
                                </a:moveTo>
                                <a:lnTo>
                                  <a:pt x="0" y="6"/>
                                </a:lnTo>
                                <a:lnTo>
                                  <a:pt x="5" y="0"/>
                                </a:lnTo>
                                <a:lnTo>
                                  <a:pt x="13" y="0"/>
                                </a:lnTo>
                                <a:lnTo>
                                  <a:pt x="20" y="0"/>
                                </a:lnTo>
                                <a:lnTo>
                                  <a:pt x="26" y="6"/>
                                </a:lnTo>
                                <a:lnTo>
                                  <a:pt x="26" y="13"/>
                                </a:lnTo>
                                <a:lnTo>
                                  <a:pt x="26" y="20"/>
                                </a:lnTo>
                                <a:lnTo>
                                  <a:pt x="20" y="26"/>
                                </a:lnTo>
                                <a:lnTo>
                                  <a:pt x="13" y="26"/>
                                </a:lnTo>
                                <a:lnTo>
                                  <a:pt x="5" y="26"/>
                                </a:lnTo>
                                <a:lnTo>
                                  <a:pt x="0" y="20"/>
                                </a:lnTo>
                                <a:lnTo>
                                  <a:pt x="0" y="13"/>
                                </a:lnTo>
                              </a:path>
                            </a:pathLst>
                          </a:custGeom>
                          <a:noFill/>
                          <a:ln w="3016">
                            <a:solidFill>
                              <a:srgbClr val="00C9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018644" id="Group 3035" o:spid="_x0000_s1026" style="position:absolute;margin-left:372.4pt;margin-top:.9pt;width:1.55pt;height:1.55pt;z-index:17488;mso-position-horizontal-relative:page" coordorigin="7448,18" coordsize="3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">
                <v:shape id="Freeform 3036" o:spid="_x0000_s1027" style="position:absolute;left:7450;top:20;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" path="m20,l5,,,6,,20r5,6l20,26r6,-6l26,6,20,xe" fillcolor="#00c96a" stroked="f">
                  <v:path arrowok="t" o:connecttype="custom" o:connectlocs="20,21;5,21;0,27;0,41;5,47;20,47;26,41;26,27;20,21" o:connectangles="0,0,0,0,0,0,0,0,0"/>
                </v:shape>
                <v:shape id="Freeform 3037" o:spid="_x0000_s1028" style="position:absolute;left:7450;top:20;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" path="m,13l,6,5,r8,l20,r6,6l26,13r,7l20,26r-7,l5,26,,20,,13e" filled="f" strokecolor="#00c96a" strokeweight=".08378mm">
                  <v:path arrowok="t" o:connecttype="custom" o:connectlocs="0,34;0,27;5,21;13,21;20,21;26,27;26,34;26,41;20,47;13,47;5,47;0,41;0,34" o:connectangles="0,0,0,0,0,0,0,0,0,0,0,0,0"/>
                </v:shape>
                <w10:wrap anchorx="page"/>
              </v:group>
            </w:pict>
          </mc:Fallback>
        </mc:AlternateContent>
      </w:r>
      <w:r w:rsidR="009B75EF">
        <w:rPr>
          <w:rFonts w:ascii="Arial"/>
          <w:color w:val="4D4D4D"/>
          <w:w w:val="106"/>
          <w:sz w:val="10"/>
        </w:rPr>
        <w:t>0</w:t>
      </w:r>
    </w:p>
    <w:p w14:paraId="4155CFFC" w14:textId="77777777" w:rsidR="005313F1" w:rsidRDefault="005313F1">
      <w:pPr>
        <w:pStyle w:val="BodyText"/>
        <w:rPr>
          <w:rFonts w:ascii="Arial"/>
          <w:sz w:val="12"/>
        </w:rPr>
      </w:pPr>
    </w:p>
    <w:p w14:paraId="1418CD18" w14:textId="77777777" w:rsidR="005313F1" w:rsidRDefault="005313F1">
      <w:pPr>
        <w:pStyle w:val="BodyText"/>
        <w:spacing w:before="1"/>
        <w:rPr>
          <w:rFonts w:ascii="Arial"/>
          <w:sz w:val="10"/>
        </w:rPr>
      </w:pPr>
    </w:p>
    <w:p w14:paraId="1680BD54" w14:textId="77777777" w:rsidR="005313F1" w:rsidRDefault="00090D17">
      <w:pPr>
        <w:ind w:left="2020"/>
        <w:rPr>
          <w:rFonts w:ascii="Arial" w:hAnsi="Arial"/>
          <w:sz w:val="10"/>
        </w:rPr>
      </w:pPr>
      <w:r>
        <w:rPr>
          <w:noProof/>
        </w:rPr>
        <mc:AlternateContent>
          <mc:Choice Requires="wps">
            <w:drawing>
              <wp:anchor distT="0" distB="0" distL="114300" distR="114300" simplePos="0" relativeHeight="17560" behindDoc="0" locked="0" layoutInCell="1" allowOverlap="1" wp14:anchorId="16AB82A3" wp14:editId="4CBF646E">
                <wp:simplePos x="0" y="0"/>
                <wp:positionH relativeFrom="page">
                  <wp:posOffset>2436495</wp:posOffset>
                </wp:positionH>
                <wp:positionV relativeFrom="paragraph">
                  <wp:posOffset>34925</wp:posOffset>
                </wp:positionV>
                <wp:extent cx="11430" cy="0"/>
                <wp:effectExtent l="0" t="0" r="1270" b="0"/>
                <wp:wrapNone/>
                <wp:docPr id="475" name="Line 3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202ECE8" id="Line 3034" o:spid="_x0000_s1026" style="position:absolute;z-index:17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75pt" to="192.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" strokecolor="#333" strokeweight=".12625mm">
                <o:lock v:ext="edit" shapetype="f"/>
                <w10:wrap anchorx="page"/>
              </v:line>
            </w:pict>
          </mc:Fallback>
        </mc:AlternateContent>
      </w:r>
      <w:r w:rsidR="009B75EF">
        <w:rPr>
          <w:rFonts w:ascii="Arial" w:hAnsi="Arial"/>
          <w:color w:val="4D4D4D"/>
          <w:w w:val="105"/>
          <w:sz w:val="10"/>
        </w:rPr>
        <w:t>−1</w:t>
      </w:r>
    </w:p>
    <w:p w14:paraId="63EC0E6A" w14:textId="77777777" w:rsidR="005313F1" w:rsidRDefault="005313F1">
      <w:pPr>
        <w:pStyle w:val="BodyText"/>
        <w:rPr>
          <w:rFonts w:ascii="Arial"/>
          <w:sz w:val="12"/>
        </w:rPr>
      </w:pPr>
    </w:p>
    <w:p w14:paraId="71F1DC9C" w14:textId="77777777" w:rsidR="005313F1" w:rsidRDefault="005313F1">
      <w:pPr>
        <w:pStyle w:val="BodyText"/>
        <w:spacing w:before="1"/>
        <w:rPr>
          <w:rFonts w:ascii="Arial"/>
          <w:sz w:val="10"/>
        </w:rPr>
      </w:pPr>
    </w:p>
    <w:p w14:paraId="66A94049" w14:textId="77777777" w:rsidR="005313F1" w:rsidRDefault="00090D17">
      <w:pPr>
        <w:ind w:left="2020"/>
        <w:rPr>
          <w:rFonts w:ascii="Arial" w:hAnsi="Arial"/>
          <w:sz w:val="10"/>
        </w:rPr>
      </w:pPr>
      <w:r>
        <w:rPr>
          <w:noProof/>
        </w:rPr>
        <mc:AlternateContent>
          <mc:Choice Requires="wps">
            <w:drawing>
              <wp:anchor distT="0" distB="0" distL="0" distR="0" simplePos="0" relativeHeight="14840" behindDoc="0" locked="0" layoutInCell="1" allowOverlap="1" wp14:anchorId="657CB929" wp14:editId="7CD834A1">
                <wp:simplePos x="0" y="0"/>
                <wp:positionH relativeFrom="page">
                  <wp:posOffset>2585720</wp:posOffset>
                </wp:positionH>
                <wp:positionV relativeFrom="paragraph">
                  <wp:posOffset>152400</wp:posOffset>
                </wp:positionV>
                <wp:extent cx="0" cy="0"/>
                <wp:effectExtent l="0" t="0" r="0" b="0"/>
                <wp:wrapTopAndBottom/>
                <wp:docPr id="474" name="Line 30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1AA1AC" id="Line 3033" o:spid="_x0000_s1026" style="position:absolute;z-index:14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3.6pt,12pt" to="203.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864" behindDoc="0" locked="0" layoutInCell="1" allowOverlap="1" wp14:anchorId="0D68036C" wp14:editId="6A57EE52">
                <wp:simplePos x="0" y="0"/>
                <wp:positionH relativeFrom="page">
                  <wp:posOffset>2980055</wp:posOffset>
                </wp:positionH>
                <wp:positionV relativeFrom="paragraph">
                  <wp:posOffset>152400</wp:posOffset>
                </wp:positionV>
                <wp:extent cx="0" cy="0"/>
                <wp:effectExtent l="0" t="0" r="0" b="0"/>
                <wp:wrapTopAndBottom/>
                <wp:docPr id="473" name="Line 30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09ACD7" id="Line 3032" o:spid="_x0000_s1026" style="position:absolute;z-index:1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4.65pt,12pt" to="234.6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888" behindDoc="0" locked="0" layoutInCell="1" allowOverlap="1" wp14:anchorId="4A5EA072" wp14:editId="2B3E1B65">
                <wp:simplePos x="0" y="0"/>
                <wp:positionH relativeFrom="page">
                  <wp:posOffset>3769360</wp:posOffset>
                </wp:positionH>
                <wp:positionV relativeFrom="paragraph">
                  <wp:posOffset>152400</wp:posOffset>
                </wp:positionV>
                <wp:extent cx="0" cy="0"/>
                <wp:effectExtent l="0" t="0" r="0" b="0"/>
                <wp:wrapTopAndBottom/>
                <wp:docPr id="472" name="Line 30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731A53" id="Line 3031" o:spid="_x0000_s1026" style="position:absolute;z-index:14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6.8pt,12pt" to="29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912" behindDoc="0" locked="0" layoutInCell="1" allowOverlap="1" wp14:anchorId="08ADAD57" wp14:editId="09DF8633">
                <wp:simplePos x="0" y="0"/>
                <wp:positionH relativeFrom="page">
                  <wp:posOffset>4163695</wp:posOffset>
                </wp:positionH>
                <wp:positionV relativeFrom="paragraph">
                  <wp:posOffset>152400</wp:posOffset>
                </wp:positionV>
                <wp:extent cx="0" cy="0"/>
                <wp:effectExtent l="0" t="0" r="0" b="0"/>
                <wp:wrapTopAndBottom/>
                <wp:docPr id="471" name="Line 3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834B60" id="Line 3030" o:spid="_x0000_s1026" style="position:absolute;z-index:14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7.85pt,12pt" to="327.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936" behindDoc="0" locked="0" layoutInCell="1" allowOverlap="1" wp14:anchorId="5F2C10B7" wp14:editId="388A338B">
                <wp:simplePos x="0" y="0"/>
                <wp:positionH relativeFrom="page">
                  <wp:posOffset>4558030</wp:posOffset>
                </wp:positionH>
                <wp:positionV relativeFrom="paragraph">
                  <wp:posOffset>152400</wp:posOffset>
                </wp:positionV>
                <wp:extent cx="0" cy="0"/>
                <wp:effectExtent l="0" t="0" r="0" b="0"/>
                <wp:wrapTopAndBottom/>
                <wp:docPr id="470" name="Line 3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79EF026" id="Line 3029" o:spid="_x0000_s1026" style="position:absolute;z-index:14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pt,12pt" to="358.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960" behindDoc="0" locked="0" layoutInCell="1" allowOverlap="1" wp14:anchorId="28E82707" wp14:editId="6D2DEE9D">
                <wp:simplePos x="0" y="0"/>
                <wp:positionH relativeFrom="page">
                  <wp:posOffset>4952365</wp:posOffset>
                </wp:positionH>
                <wp:positionV relativeFrom="paragraph">
                  <wp:posOffset>152400</wp:posOffset>
                </wp:positionV>
                <wp:extent cx="0" cy="0"/>
                <wp:effectExtent l="0" t="0" r="0" b="0"/>
                <wp:wrapTopAndBottom/>
                <wp:docPr id="469" name="Line 3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026FAA" id="Line 3028" o:spid="_x0000_s1026" style="position:absolute;z-index:1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89.95pt,12pt" to="389.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" strokecolor="#333" strokeweight=".12625mm">
                <o:lock v:ext="edit" shapetype="f"/>
                <w10:wrap type="topAndBottom" anchorx="page"/>
              </v:line>
            </w:pict>
          </mc:Fallback>
        </mc:AlternateContent>
      </w:r>
      <w:r>
        <w:rPr>
          <w:noProof/>
        </w:rPr>
        <mc:AlternateContent>
          <mc:Choice Requires="wps">
            <w:drawing>
              <wp:anchor distT="0" distB="0" distL="0" distR="0" simplePos="0" relativeHeight="14984" behindDoc="0" locked="0" layoutInCell="1" allowOverlap="1" wp14:anchorId="1627EA49" wp14:editId="14539FB4">
                <wp:simplePos x="0" y="0"/>
                <wp:positionH relativeFrom="page">
                  <wp:posOffset>5346700</wp:posOffset>
                </wp:positionH>
                <wp:positionV relativeFrom="paragraph">
                  <wp:posOffset>152400</wp:posOffset>
                </wp:positionV>
                <wp:extent cx="0" cy="0"/>
                <wp:effectExtent l="0" t="0" r="0" b="0"/>
                <wp:wrapTopAndBottom/>
                <wp:docPr id="468" name="Line 3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152A046" id="Line 3027" o:spid="_x0000_s1026" style="position:absolute;z-index:14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1pt,12pt" to="42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" strokecolor="#333" strokeweight=".12625mm">
                <o:lock v:ext="edit" shapetype="f"/>
                <w10:wrap type="topAndBottom" anchorx="page"/>
              </v:line>
            </w:pict>
          </mc:Fallback>
        </mc:AlternateContent>
      </w:r>
      <w:r>
        <w:rPr>
          <w:noProof/>
        </w:rPr>
        <mc:AlternateContent>
          <mc:Choice Requires="wps">
            <w:drawing>
              <wp:anchor distT="0" distB="0" distL="114300" distR="114300" simplePos="0" relativeHeight="17536" behindDoc="0" locked="0" layoutInCell="1" allowOverlap="1" wp14:anchorId="6722842B" wp14:editId="32356646">
                <wp:simplePos x="0" y="0"/>
                <wp:positionH relativeFrom="page">
                  <wp:posOffset>2436495</wp:posOffset>
                </wp:positionH>
                <wp:positionV relativeFrom="paragraph">
                  <wp:posOffset>34925</wp:posOffset>
                </wp:positionV>
                <wp:extent cx="11430" cy="0"/>
                <wp:effectExtent l="0" t="0" r="1270" b="0"/>
                <wp:wrapNone/>
                <wp:docPr id="467" name="Line 3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0"/>
                        </a:xfrm>
                        <a:prstGeom prst="line">
                          <a:avLst/>
                        </a:prstGeom>
                        <a:noFill/>
                        <a:ln w="454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F06957" id="Line 3026" o:spid="_x0000_s1026" style="position:absolute;z-index:1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1.85pt,2.75pt" to="192.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" strokecolor="#333" strokeweight=".12625mm">
                <o:lock v:ext="edit" shapetype="f"/>
                <w10:wrap anchorx="page"/>
              </v:line>
            </w:pict>
          </mc:Fallback>
        </mc:AlternateContent>
      </w:r>
      <w:r w:rsidR="009B75EF">
        <w:rPr>
          <w:rFonts w:ascii="Arial" w:hAnsi="Arial"/>
          <w:color w:val="4D4D4D"/>
          <w:w w:val="105"/>
          <w:sz w:val="10"/>
        </w:rPr>
        <w:t>−2</w:t>
      </w:r>
    </w:p>
    <w:p w14:paraId="061414DA" w14:textId="77777777" w:rsidR="005313F1" w:rsidRDefault="009B75EF">
      <w:pPr>
        <w:tabs>
          <w:tab w:val="left" w:pos="621"/>
          <w:tab w:val="left" w:pos="1273"/>
          <w:tab w:val="left" w:pos="1894"/>
          <w:tab w:val="left" w:pos="2515"/>
          <w:tab w:val="left" w:pos="3136"/>
          <w:tab w:val="left" w:pos="3757"/>
          <w:tab w:val="left" w:pos="4379"/>
        </w:tabs>
        <w:ind w:right="1122"/>
        <w:jc w:val="center"/>
        <w:rPr>
          <w:rFonts w:ascii="Arial" w:hAnsi="Arial"/>
          <w:sz w:val="10"/>
        </w:rPr>
      </w:pPr>
      <w:r>
        <w:rPr>
          <w:rFonts w:ascii="Arial" w:hAnsi="Arial"/>
          <w:color w:val="4D4D4D"/>
          <w:w w:val="105"/>
          <w:sz w:val="10"/>
        </w:rPr>
        <w:t>−2</w:t>
      </w:r>
      <w:r>
        <w:rPr>
          <w:rFonts w:ascii="Arial" w:hAnsi="Arial"/>
          <w:color w:val="4D4D4D"/>
          <w:w w:val="105"/>
          <w:sz w:val="10"/>
        </w:rPr>
        <w:tab/>
        <w:t>−1</w:t>
      </w:r>
      <w:r>
        <w:rPr>
          <w:rFonts w:ascii="Arial" w:hAnsi="Arial"/>
          <w:color w:val="4D4D4D"/>
          <w:w w:val="105"/>
          <w:sz w:val="10"/>
        </w:rPr>
        <w:tab/>
        <w:t>0</w:t>
      </w:r>
      <w:r>
        <w:rPr>
          <w:rFonts w:ascii="Arial" w:hAnsi="Arial"/>
          <w:color w:val="4D4D4D"/>
          <w:w w:val="105"/>
          <w:sz w:val="10"/>
        </w:rPr>
        <w:tab/>
        <w:t>1</w:t>
      </w:r>
      <w:r>
        <w:rPr>
          <w:rFonts w:ascii="Arial" w:hAnsi="Arial"/>
          <w:color w:val="4D4D4D"/>
          <w:w w:val="105"/>
          <w:sz w:val="10"/>
        </w:rPr>
        <w:tab/>
        <w:t>2</w:t>
      </w:r>
      <w:r>
        <w:rPr>
          <w:rFonts w:ascii="Arial" w:hAnsi="Arial"/>
          <w:color w:val="4D4D4D"/>
          <w:w w:val="105"/>
          <w:sz w:val="10"/>
        </w:rPr>
        <w:tab/>
        <w:t>3</w:t>
      </w:r>
      <w:r>
        <w:rPr>
          <w:rFonts w:ascii="Arial" w:hAnsi="Arial"/>
          <w:color w:val="4D4D4D"/>
          <w:w w:val="105"/>
          <w:sz w:val="10"/>
        </w:rPr>
        <w:tab/>
        <w:t>4</w:t>
      </w:r>
      <w:r>
        <w:rPr>
          <w:rFonts w:ascii="Arial" w:hAnsi="Arial"/>
          <w:color w:val="4D4D4D"/>
          <w:w w:val="105"/>
          <w:sz w:val="10"/>
        </w:rPr>
        <w:tab/>
        <w:t>5</w:t>
      </w:r>
    </w:p>
    <w:p w14:paraId="4B70AAFD" w14:textId="77777777" w:rsidR="005313F1" w:rsidRDefault="005313F1">
      <w:pPr>
        <w:pStyle w:val="BodyText"/>
        <w:rPr>
          <w:rFonts w:ascii="Arial"/>
          <w:sz w:val="11"/>
        </w:rPr>
      </w:pPr>
    </w:p>
    <w:p w14:paraId="3C5C83CD" w14:textId="77777777" w:rsidR="005313F1" w:rsidRDefault="009B75EF">
      <w:pPr>
        <w:ind w:right="882"/>
        <w:jc w:val="center"/>
        <w:rPr>
          <w:rFonts w:ascii="Arial"/>
          <w:b/>
          <w:sz w:val="13"/>
        </w:rPr>
      </w:pPr>
      <w:r>
        <w:rPr>
          <w:rFonts w:ascii="Arial"/>
          <w:b/>
          <w:w w:val="105"/>
          <w:sz w:val="13"/>
        </w:rPr>
        <w:t>ATAC (log</w:t>
      </w:r>
      <w:r>
        <w:rPr>
          <w:rFonts w:ascii="Arial"/>
          <w:b/>
          <w:w w:val="105"/>
          <w:position w:val="-3"/>
          <w:sz w:val="7"/>
        </w:rPr>
        <w:t>2</w:t>
      </w:r>
      <w:r>
        <w:rPr>
          <w:rFonts w:ascii="Arial"/>
          <w:b/>
          <w:w w:val="105"/>
          <w:sz w:val="13"/>
        </w:rPr>
        <w:t>FC)</w:t>
      </w:r>
    </w:p>
    <w:p w14:paraId="44392BC9" w14:textId="77777777" w:rsidR="005313F1" w:rsidRDefault="009B75EF">
      <w:pPr>
        <w:spacing w:before="107"/>
        <w:ind w:right="964"/>
        <w:jc w:val="center"/>
      </w:pPr>
      <w:r>
        <w:rPr>
          <w:w w:val="120"/>
        </w:rPr>
        <w:t>(b)</w:t>
      </w:r>
    </w:p>
    <w:p w14:paraId="60518F77" w14:textId="77777777" w:rsidR="005313F1" w:rsidRDefault="005313F1">
      <w:pPr>
        <w:pStyle w:val="BodyText"/>
        <w:spacing w:before="5"/>
        <w:rPr>
          <w:sz w:val="10"/>
        </w:rPr>
      </w:pPr>
    </w:p>
    <w:p w14:paraId="33F9B314" w14:textId="77777777" w:rsidR="005313F1" w:rsidRDefault="00090D17">
      <w:pPr>
        <w:spacing w:before="98" w:line="244" w:lineRule="auto"/>
        <w:ind w:left="377" w:right="1341"/>
        <w:jc w:val="both"/>
      </w:pPr>
      <w:r>
        <w:rPr>
          <w:noProof/>
        </w:rPr>
        <mc:AlternateContent>
          <mc:Choice Requires="wps">
            <w:drawing>
              <wp:anchor distT="0" distB="0" distL="114300" distR="114300" simplePos="0" relativeHeight="503121176" behindDoc="1" locked="0" layoutInCell="1" allowOverlap="1" wp14:anchorId="45A1608C" wp14:editId="5B01C1E2">
                <wp:simplePos x="0" y="0"/>
                <wp:positionH relativeFrom="page">
                  <wp:posOffset>3278505</wp:posOffset>
                </wp:positionH>
                <wp:positionV relativeFrom="paragraph">
                  <wp:posOffset>1790065</wp:posOffset>
                </wp:positionV>
                <wp:extent cx="92710" cy="261620"/>
                <wp:effectExtent l="0" t="0" r="0" b="0"/>
                <wp:wrapNone/>
                <wp:docPr id="466" name="Text Box 3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0FF8A" w14:textId="77777777" w:rsidR="005A72E5" w:rsidRDefault="005A72E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1608C" id="Text Box 3025" o:spid="_x0000_s1895" type="#_x0000_t202" style="position:absolute;left:0;text-align:left;margin-left:258.15pt;margin-top:140.95pt;width:7.3pt;height:20.6pt;z-index:-195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" filled="f" stroked="f">
                <v:path arrowok="t"/>
                <v:textbox inset="0,0,0,0">
                  <w:txbxContent>
                    <w:p w14:paraId="7E40FF8A" w14:textId="77777777" w:rsidR="005A72E5" w:rsidRDefault="005A72E5"/>
                  </w:txbxContent>
                </v:textbox>
                <w10:wrap anchorx="page"/>
              </v:shape>
            </w:pict>
          </mc:Fallback>
        </mc:AlternateContent>
      </w:r>
      <w:r w:rsidR="009B75EF">
        <w:rPr>
          <w:w w:val="110"/>
        </w:rPr>
        <w:t xml:space="preserve">Figure 5.16: Correlation between </w:t>
      </w:r>
      <w:proofErr w:type="spellStart"/>
      <w:r w:rsidR="009B75EF">
        <w:rPr>
          <w:w w:val="110"/>
        </w:rPr>
        <w:t>scRNA-seq</w:t>
      </w:r>
      <w:proofErr w:type="spellEnd"/>
      <w:r w:rsidR="009B75EF">
        <w:rPr>
          <w:w w:val="110"/>
        </w:rPr>
        <w:t xml:space="preserve">, qPCR and chromatin accessibility </w:t>
      </w:r>
      <w:proofErr w:type="gramStart"/>
      <w:r w:rsidR="009B75EF">
        <w:rPr>
          <w:w w:val="110"/>
        </w:rPr>
        <w:t xml:space="preserve">in  </w:t>
      </w:r>
      <w:proofErr w:type="spellStart"/>
      <w:r w:rsidR="009B75EF">
        <w:rPr>
          <w:spacing w:val="-3"/>
          <w:w w:val="110"/>
        </w:rPr>
        <w:t>PsA</w:t>
      </w:r>
      <w:proofErr w:type="spellEnd"/>
      <w:proofErr w:type="gramEnd"/>
      <w:r w:rsidR="009B75EF">
        <w:rPr>
          <w:spacing w:val="-3"/>
          <w:w w:val="110"/>
        </w:rPr>
        <w:t xml:space="preserve"> </w:t>
      </w:r>
      <w:r w:rsidR="009B75EF">
        <w:rPr>
          <w:w w:val="110"/>
        </w:rPr>
        <w:t>CD14</w:t>
      </w:r>
      <w:r w:rsidR="009B75EF">
        <w:rPr>
          <w:w w:val="110"/>
          <w:position w:val="8"/>
          <w:sz w:val="16"/>
        </w:rPr>
        <w:t xml:space="preserve">+ </w:t>
      </w:r>
      <w:r w:rsidR="009B75EF">
        <w:rPr>
          <w:w w:val="110"/>
        </w:rPr>
        <w:t xml:space="preserve">monocytes. a) Overlap between the </w:t>
      </w:r>
      <w:proofErr w:type="spellStart"/>
      <w:r w:rsidR="009B75EF">
        <w:rPr>
          <w:w w:val="110"/>
        </w:rPr>
        <w:t>scRNA-seq</w:t>
      </w:r>
      <w:proofErr w:type="spellEnd"/>
      <w:r w:rsidR="009B75EF">
        <w:rPr>
          <w:w w:val="110"/>
        </w:rPr>
        <w:t xml:space="preserve"> DEGs (significant based only on FDR</w:t>
      </w:r>
      <w:r w:rsidR="009B75EF">
        <w:rPr>
          <w:i/>
          <w:w w:val="110"/>
        </w:rPr>
        <w:t>&lt;</w:t>
      </w:r>
      <w:r w:rsidR="009B75EF">
        <w:rPr>
          <w:w w:val="110"/>
        </w:rPr>
        <w:t>0.01) from the CC-mixed and CC-IL7R CD14</w:t>
      </w:r>
      <w:r w:rsidR="009B75EF">
        <w:rPr>
          <w:w w:val="110"/>
          <w:position w:val="8"/>
          <w:sz w:val="16"/>
        </w:rPr>
        <w:t xml:space="preserve">+ </w:t>
      </w:r>
      <w:r w:rsidR="009B75EF">
        <w:rPr>
          <w:w w:val="110"/>
        </w:rPr>
        <w:t>monocyte cluster in</w:t>
      </w:r>
      <w:del w:id="1236" w:author="Microsoft Office User" w:date="2018-12-24T10:32:00Z">
        <w:r w:rsidR="009B75EF" w:rsidDel="005C778C">
          <w:rPr>
            <w:w w:val="110"/>
          </w:rPr>
          <w:delText xml:space="preserve"> SF </w:delText>
        </w:r>
      </w:del>
      <w:ins w:id="1237" w:author="Microsoft Office User" w:date="2018-12-24T10:32:00Z">
        <w:r w:rsidR="005C778C">
          <w:rPr>
            <w:w w:val="110"/>
          </w:rPr>
          <w:t xml:space="preserve"> synovial fluid </w:t>
        </w:r>
      </w:ins>
      <w:r w:rsidR="009B75EF">
        <w:rPr>
          <w:w w:val="110"/>
        </w:rPr>
        <w:t>versus</w:t>
      </w:r>
      <w:del w:id="1238" w:author="Microsoft Office User" w:date="2018-12-24T10:29:00Z">
        <w:r w:rsidR="009B75EF" w:rsidDel="005C778C">
          <w:rPr>
            <w:spacing w:val="-11"/>
            <w:w w:val="110"/>
          </w:rPr>
          <w:delText xml:space="preserve"> </w:delText>
        </w:r>
        <w:r w:rsidR="009B75EF" w:rsidDel="005C778C">
          <w:rPr>
            <w:w w:val="110"/>
          </w:rPr>
          <w:delText>PB</w:delText>
        </w:r>
        <w:r w:rsidR="009B75EF" w:rsidDel="005C778C">
          <w:rPr>
            <w:spacing w:val="-11"/>
            <w:w w:val="110"/>
          </w:rPr>
          <w:delText xml:space="preserve"> </w:delText>
        </w:r>
      </w:del>
      <w:ins w:id="1239" w:author="Microsoft Office User" w:date="2018-12-24T10:29:00Z">
        <w:r w:rsidR="005C778C">
          <w:rPr>
            <w:spacing w:val="-11"/>
            <w:w w:val="110"/>
          </w:rPr>
          <w:t xml:space="preserve"> peripheral blood </w:t>
        </w:r>
      </w:ins>
      <w:r w:rsidR="009B75EF">
        <w:rPr>
          <w:w w:val="110"/>
        </w:rPr>
        <w:t>and</w:t>
      </w:r>
      <w:r w:rsidR="009B75EF">
        <w:rPr>
          <w:spacing w:val="-10"/>
          <w:w w:val="110"/>
        </w:rPr>
        <w:t xml:space="preserve"> </w:t>
      </w:r>
      <w:r w:rsidR="009B75EF">
        <w:rPr>
          <w:w w:val="110"/>
        </w:rPr>
        <w:t>the</w:t>
      </w:r>
      <w:r w:rsidR="009B75EF">
        <w:rPr>
          <w:spacing w:val="-11"/>
          <w:w w:val="110"/>
        </w:rPr>
        <w:t xml:space="preserve"> </w:t>
      </w:r>
      <w:r w:rsidR="009B75EF">
        <w:rPr>
          <w:w w:val="110"/>
        </w:rPr>
        <w:t>corresponding</w:t>
      </w:r>
      <w:r w:rsidR="009B75EF">
        <w:rPr>
          <w:spacing w:val="-10"/>
          <w:w w:val="110"/>
        </w:rPr>
        <w:t xml:space="preserve"> </w:t>
      </w:r>
      <w:r w:rsidR="009B75EF">
        <w:rPr>
          <w:w w:val="110"/>
        </w:rPr>
        <w:t>DEGs</w:t>
      </w:r>
      <w:r w:rsidR="009B75EF">
        <w:rPr>
          <w:spacing w:val="-11"/>
          <w:w w:val="110"/>
        </w:rPr>
        <w:t xml:space="preserve"> </w:t>
      </w:r>
      <w:r w:rsidR="009B75EF">
        <w:rPr>
          <w:w w:val="110"/>
        </w:rPr>
        <w:t>(pval¡0.05)</w:t>
      </w:r>
      <w:r w:rsidR="009B75EF">
        <w:rPr>
          <w:spacing w:val="-10"/>
          <w:w w:val="110"/>
        </w:rPr>
        <w:t xml:space="preserve"> </w:t>
      </w:r>
      <w:r w:rsidR="009B75EF">
        <w:rPr>
          <w:w w:val="110"/>
        </w:rPr>
        <w:t>detected</w:t>
      </w:r>
      <w:r w:rsidR="009B75EF">
        <w:rPr>
          <w:spacing w:val="-11"/>
          <w:w w:val="110"/>
        </w:rPr>
        <w:t xml:space="preserve"> </w:t>
      </w:r>
      <w:r w:rsidR="009B75EF">
        <w:rPr>
          <w:w w:val="110"/>
        </w:rPr>
        <w:t>by</w:t>
      </w:r>
      <w:r w:rsidR="009B75EF">
        <w:rPr>
          <w:spacing w:val="-11"/>
          <w:w w:val="110"/>
        </w:rPr>
        <w:t xml:space="preserve"> </w:t>
      </w:r>
      <w:r w:rsidR="009B75EF">
        <w:rPr>
          <w:w w:val="110"/>
        </w:rPr>
        <w:t>qPCR</w:t>
      </w:r>
      <w:r w:rsidR="009B75EF">
        <w:rPr>
          <w:spacing w:val="-10"/>
          <w:w w:val="110"/>
        </w:rPr>
        <w:t xml:space="preserve"> </w:t>
      </w:r>
      <w:r w:rsidR="009B75EF">
        <w:rPr>
          <w:w w:val="110"/>
        </w:rPr>
        <w:t>in</w:t>
      </w:r>
      <w:r w:rsidR="009B75EF">
        <w:rPr>
          <w:spacing w:val="-11"/>
          <w:w w:val="110"/>
        </w:rPr>
        <w:t xml:space="preserve"> </w:t>
      </w:r>
      <w:r w:rsidR="009B75EF">
        <w:rPr>
          <w:w w:val="110"/>
        </w:rPr>
        <w:t>the</w:t>
      </w:r>
      <w:r w:rsidR="009B75EF">
        <w:rPr>
          <w:spacing w:val="-10"/>
          <w:w w:val="110"/>
        </w:rPr>
        <w:t xml:space="preserve"> </w:t>
      </w:r>
      <w:r w:rsidR="009B75EF">
        <w:rPr>
          <w:w w:val="110"/>
        </w:rPr>
        <w:t>bulk</w:t>
      </w:r>
      <w:r w:rsidR="009B75EF">
        <w:rPr>
          <w:spacing w:val="-11"/>
          <w:w w:val="110"/>
        </w:rPr>
        <w:t xml:space="preserve"> </w:t>
      </w:r>
      <w:r w:rsidR="009B75EF">
        <w:rPr>
          <w:w w:val="110"/>
        </w:rPr>
        <w:t>CD14</w:t>
      </w:r>
      <w:r w:rsidR="009B75EF">
        <w:rPr>
          <w:w w:val="110"/>
          <w:position w:val="8"/>
          <w:sz w:val="16"/>
        </w:rPr>
        <w:t xml:space="preserve">+ </w:t>
      </w:r>
      <w:r w:rsidR="009B75EF">
        <w:rPr>
          <w:w w:val="110"/>
        </w:rPr>
        <w:t>monocytes population.   For each of the shared DEGs</w:t>
      </w:r>
      <w:proofErr w:type="gramStart"/>
      <w:r w:rsidR="009B75EF">
        <w:rPr>
          <w:w w:val="110"/>
        </w:rPr>
        <w:t>,  the</w:t>
      </w:r>
      <w:proofErr w:type="gramEnd"/>
      <w:r w:rsidR="009B75EF">
        <w:rPr>
          <w:w w:val="110"/>
        </w:rPr>
        <w:t xml:space="preserve"> log</w:t>
      </w:r>
      <w:r w:rsidR="009B75EF">
        <w:rPr>
          <w:w w:val="110"/>
          <w:vertAlign w:val="subscript"/>
        </w:rPr>
        <w:t>2</w:t>
      </w:r>
      <w:r w:rsidR="009B75EF">
        <w:rPr>
          <w:w w:val="110"/>
        </w:rPr>
        <w:t xml:space="preserve">FCs from the qPCR   and the 10X </w:t>
      </w:r>
      <w:proofErr w:type="spellStart"/>
      <w:r w:rsidR="009B75EF">
        <w:rPr>
          <w:w w:val="110"/>
        </w:rPr>
        <w:t>scRNA-seq</w:t>
      </w:r>
      <w:proofErr w:type="spellEnd"/>
      <w:r w:rsidR="009B75EF">
        <w:rPr>
          <w:w w:val="110"/>
        </w:rPr>
        <w:t xml:space="preserve"> analysis are represented. b) Correlation plot comparing</w:t>
      </w:r>
      <w:del w:id="1240" w:author="Microsoft Office User" w:date="2018-12-24T10:32:00Z">
        <w:r w:rsidR="009B75EF" w:rsidDel="005C778C">
          <w:rPr>
            <w:w w:val="110"/>
          </w:rPr>
          <w:delText xml:space="preserve"> SF </w:delText>
        </w:r>
      </w:del>
      <w:ins w:id="1241" w:author="Microsoft Office User" w:date="2018-12-24T10:32:00Z">
        <w:r w:rsidR="005C778C">
          <w:rPr>
            <w:w w:val="110"/>
          </w:rPr>
          <w:t xml:space="preserve"> synovial </w:t>
        </w:r>
        <w:proofErr w:type="gramStart"/>
        <w:r w:rsidR="005C778C">
          <w:rPr>
            <w:w w:val="110"/>
          </w:rPr>
          <w:t xml:space="preserve">fluid </w:t>
        </w:r>
      </w:ins>
      <w:r w:rsidR="009B75EF">
        <w:rPr>
          <w:w w:val="110"/>
        </w:rPr>
        <w:t xml:space="preserve"> and</w:t>
      </w:r>
      <w:proofErr w:type="gramEnd"/>
      <w:del w:id="1242" w:author="Microsoft Office User" w:date="2018-12-24T10:29:00Z">
        <w:r w:rsidR="009B75EF" w:rsidDel="005C778C">
          <w:rPr>
            <w:w w:val="110"/>
          </w:rPr>
          <w:delText xml:space="preserve"> PB </w:delText>
        </w:r>
      </w:del>
      <w:ins w:id="1243" w:author="Microsoft Office User" w:date="2018-12-24T10:29:00Z">
        <w:r w:rsidR="005C778C">
          <w:rPr>
            <w:w w:val="110"/>
          </w:rPr>
          <w:t xml:space="preserve"> peripheral blood </w:t>
        </w:r>
      </w:ins>
      <w:r w:rsidR="009B75EF">
        <w:rPr>
          <w:w w:val="110"/>
        </w:rPr>
        <w:t>di</w:t>
      </w:r>
      <w:r w:rsidR="009B75EF">
        <w:rPr>
          <w:rFonts w:ascii="Arial" w:hAnsi="Arial"/>
          <w:w w:val="110"/>
        </w:rPr>
        <w:t>ff</w:t>
      </w:r>
      <w:r w:rsidR="009B75EF">
        <w:rPr>
          <w:w w:val="110"/>
        </w:rPr>
        <w:t xml:space="preserve">erences in </w:t>
      </w:r>
      <w:proofErr w:type="spellStart"/>
      <w:r w:rsidR="009B75EF">
        <w:rPr>
          <w:w w:val="110"/>
        </w:rPr>
        <w:t>scRNA-seq</w:t>
      </w:r>
      <w:proofErr w:type="spellEnd"/>
      <w:r w:rsidR="009B75EF">
        <w:rPr>
          <w:w w:val="110"/>
        </w:rPr>
        <w:t xml:space="preserve"> expression of the CC-mixed CD14</w:t>
      </w:r>
      <w:r w:rsidR="009B75EF">
        <w:rPr>
          <w:w w:val="110"/>
          <w:position w:val="8"/>
          <w:sz w:val="16"/>
        </w:rPr>
        <w:t xml:space="preserve">+ </w:t>
      </w:r>
      <w:r w:rsidR="009B75EF">
        <w:rPr>
          <w:w w:val="110"/>
        </w:rPr>
        <w:t xml:space="preserve">monocytes and </w:t>
      </w:r>
      <w:r w:rsidR="009B75EF">
        <w:rPr>
          <w:spacing w:val="-13"/>
          <w:w w:val="110"/>
        </w:rPr>
        <w:t xml:space="preserve">ATAC </w:t>
      </w:r>
      <w:r w:rsidR="009B75EF">
        <w:rPr>
          <w:w w:val="110"/>
        </w:rPr>
        <w:t>chromatin accessibility in total CD14</w:t>
      </w:r>
      <w:r w:rsidR="009B75EF">
        <w:rPr>
          <w:w w:val="110"/>
          <w:position w:val="8"/>
          <w:sz w:val="16"/>
        </w:rPr>
        <w:t xml:space="preserve">+ </w:t>
      </w:r>
      <w:r w:rsidR="009B75EF">
        <w:rPr>
          <w:w w:val="110"/>
        </w:rPr>
        <w:t>monocytes. The log</w:t>
      </w:r>
      <w:r w:rsidR="009B75EF">
        <w:rPr>
          <w:w w:val="110"/>
          <w:vertAlign w:val="subscript"/>
        </w:rPr>
        <w:t>2</w:t>
      </w:r>
      <w:r w:rsidR="009B75EF">
        <w:rPr>
          <w:w w:val="110"/>
        </w:rPr>
        <w:t xml:space="preserve">FCs for </w:t>
      </w:r>
      <w:proofErr w:type="spellStart"/>
      <w:r w:rsidR="009B75EF">
        <w:rPr>
          <w:w w:val="110"/>
        </w:rPr>
        <w:t>scRNA-seq</w:t>
      </w:r>
      <w:proofErr w:type="spellEnd"/>
      <w:r w:rsidR="009B75EF">
        <w:rPr>
          <w:w w:val="110"/>
        </w:rPr>
        <w:t xml:space="preserve"> di</w:t>
      </w:r>
      <w:r w:rsidR="009B75EF">
        <w:rPr>
          <w:rFonts w:ascii="Arial" w:hAnsi="Arial"/>
          <w:w w:val="110"/>
        </w:rPr>
        <w:t>ff</w:t>
      </w:r>
      <w:r w:rsidR="009B75EF">
        <w:rPr>
          <w:w w:val="110"/>
        </w:rPr>
        <w:t>erential expression of all transcripts in the CC-mixed CD14</w:t>
      </w:r>
      <w:r w:rsidR="009B75EF">
        <w:rPr>
          <w:w w:val="110"/>
          <w:position w:val="8"/>
          <w:sz w:val="16"/>
        </w:rPr>
        <w:t xml:space="preserve">+ </w:t>
      </w:r>
      <w:r w:rsidR="009B75EF">
        <w:rPr>
          <w:w w:val="110"/>
        </w:rPr>
        <w:t>monocytes are plotted against the log</w:t>
      </w:r>
      <w:r w:rsidR="009B75EF">
        <w:rPr>
          <w:w w:val="110"/>
          <w:vertAlign w:val="subscript"/>
        </w:rPr>
        <w:t>2</w:t>
      </w:r>
      <w:r w:rsidR="009B75EF">
        <w:rPr>
          <w:w w:val="110"/>
        </w:rPr>
        <w:t>FC for total CD14</w:t>
      </w:r>
      <w:r w:rsidR="009B75EF">
        <w:rPr>
          <w:w w:val="110"/>
          <w:position w:val="8"/>
          <w:sz w:val="16"/>
        </w:rPr>
        <w:t xml:space="preserve">+ </w:t>
      </w:r>
      <w:r w:rsidR="009B75EF">
        <w:rPr>
          <w:w w:val="110"/>
        </w:rPr>
        <w:t xml:space="preserve">monocytes </w:t>
      </w:r>
      <w:r w:rsidR="009B75EF">
        <w:rPr>
          <w:spacing w:val="-13"/>
          <w:w w:val="110"/>
        </w:rPr>
        <w:t xml:space="preserve">ATAC </w:t>
      </w:r>
      <w:r w:rsidR="009B75EF">
        <w:rPr>
          <w:w w:val="110"/>
        </w:rPr>
        <w:t>di</w:t>
      </w:r>
      <w:r w:rsidR="009B75EF">
        <w:rPr>
          <w:rFonts w:ascii="Arial" w:hAnsi="Arial"/>
          <w:w w:val="110"/>
        </w:rPr>
        <w:t>ff</w:t>
      </w:r>
      <w:r w:rsidR="009B75EF">
        <w:rPr>
          <w:w w:val="110"/>
        </w:rPr>
        <w:t>erential chromatin</w:t>
      </w:r>
      <w:r w:rsidR="009B75EF">
        <w:rPr>
          <w:spacing w:val="-32"/>
          <w:w w:val="110"/>
        </w:rPr>
        <w:t xml:space="preserve"> </w:t>
      </w:r>
      <w:r w:rsidR="009B75EF">
        <w:rPr>
          <w:w w:val="110"/>
        </w:rPr>
        <w:t xml:space="preserve">accessibility analysis in regions proximal ( 5Kb) to the same genes. Blue </w:t>
      </w:r>
      <w:proofErr w:type="spellStart"/>
      <w:r w:rsidR="009B75EF">
        <w:rPr>
          <w:w w:val="110"/>
        </w:rPr>
        <w:t>colouring</w:t>
      </w:r>
      <w:proofErr w:type="spellEnd"/>
      <w:r w:rsidR="009B75EF">
        <w:rPr>
          <w:w w:val="110"/>
        </w:rPr>
        <w:t xml:space="preserve"> indicates significant</w:t>
      </w:r>
      <w:r w:rsidR="009B75EF">
        <w:rPr>
          <w:spacing w:val="-12"/>
          <w:w w:val="110"/>
        </w:rPr>
        <w:t xml:space="preserve"> </w:t>
      </w:r>
      <w:r w:rsidR="009B75EF">
        <w:rPr>
          <w:w w:val="110"/>
        </w:rPr>
        <w:t>di</w:t>
      </w:r>
      <w:r w:rsidR="009B75EF">
        <w:rPr>
          <w:rFonts w:ascii="Arial" w:hAnsi="Arial"/>
          <w:w w:val="110"/>
        </w:rPr>
        <w:t>ff</w:t>
      </w:r>
      <w:r w:rsidR="009B75EF">
        <w:rPr>
          <w:w w:val="110"/>
        </w:rPr>
        <w:t>erential</w:t>
      </w:r>
      <w:r w:rsidR="009B75EF">
        <w:rPr>
          <w:spacing w:val="-11"/>
          <w:w w:val="110"/>
        </w:rPr>
        <w:t xml:space="preserve"> </w:t>
      </w:r>
      <w:r w:rsidR="009B75EF">
        <w:rPr>
          <w:w w:val="110"/>
        </w:rPr>
        <w:t>expression</w:t>
      </w:r>
      <w:r w:rsidR="009B75EF">
        <w:rPr>
          <w:spacing w:val="-12"/>
          <w:w w:val="110"/>
        </w:rPr>
        <w:t xml:space="preserve"> </w:t>
      </w:r>
      <w:r w:rsidR="009B75EF">
        <w:rPr>
          <w:w w:val="110"/>
        </w:rPr>
        <w:t>in</w:t>
      </w:r>
      <w:r w:rsidR="009B75EF">
        <w:rPr>
          <w:spacing w:val="-11"/>
          <w:w w:val="110"/>
        </w:rPr>
        <w:t xml:space="preserve"> </w:t>
      </w:r>
      <w:proofErr w:type="spellStart"/>
      <w:r w:rsidR="009B75EF">
        <w:rPr>
          <w:w w:val="110"/>
        </w:rPr>
        <w:t>scRNA-seq</w:t>
      </w:r>
      <w:proofErr w:type="spellEnd"/>
      <w:r w:rsidR="009B75EF">
        <w:rPr>
          <w:spacing w:val="-11"/>
          <w:w w:val="110"/>
        </w:rPr>
        <w:t xml:space="preserve"> </w:t>
      </w:r>
      <w:r w:rsidR="009B75EF">
        <w:rPr>
          <w:w w:val="110"/>
        </w:rPr>
        <w:t>only;</w:t>
      </w:r>
      <w:r w:rsidR="009B75EF">
        <w:rPr>
          <w:spacing w:val="-10"/>
          <w:w w:val="110"/>
        </w:rPr>
        <w:t xml:space="preserve"> </w:t>
      </w:r>
      <w:r w:rsidR="009B75EF">
        <w:rPr>
          <w:w w:val="110"/>
        </w:rPr>
        <w:t>green</w:t>
      </w:r>
      <w:r w:rsidR="009B75EF">
        <w:rPr>
          <w:spacing w:val="-11"/>
          <w:w w:val="110"/>
        </w:rPr>
        <w:t xml:space="preserve"> </w:t>
      </w:r>
      <w:r w:rsidR="009B75EF">
        <w:rPr>
          <w:w w:val="110"/>
        </w:rPr>
        <w:t>represents</w:t>
      </w:r>
      <w:r w:rsidR="009B75EF">
        <w:rPr>
          <w:spacing w:val="-12"/>
          <w:w w:val="110"/>
        </w:rPr>
        <w:t xml:space="preserve"> </w:t>
      </w:r>
      <w:r w:rsidR="009B75EF">
        <w:rPr>
          <w:spacing w:val="-13"/>
          <w:w w:val="110"/>
        </w:rPr>
        <w:t>ATAC</w:t>
      </w:r>
      <w:r w:rsidR="009B75EF">
        <w:rPr>
          <w:spacing w:val="-11"/>
          <w:w w:val="110"/>
        </w:rPr>
        <w:t xml:space="preserve"> </w:t>
      </w:r>
      <w:r w:rsidR="009B75EF">
        <w:rPr>
          <w:w w:val="110"/>
        </w:rPr>
        <w:t xml:space="preserve">significant </w:t>
      </w:r>
      <w:r w:rsidR="009B75EF">
        <w:rPr>
          <w:spacing w:val="-5"/>
          <w:w w:val="110"/>
        </w:rPr>
        <w:t xml:space="preserve">DAR </w:t>
      </w:r>
      <w:r w:rsidR="009B75EF">
        <w:rPr>
          <w:w w:val="110"/>
        </w:rPr>
        <w:t>only; red indicates significant di</w:t>
      </w:r>
      <w:r w:rsidR="009B75EF">
        <w:rPr>
          <w:rFonts w:ascii="Arial" w:hAnsi="Arial"/>
          <w:w w:val="110"/>
        </w:rPr>
        <w:t>ff</w:t>
      </w:r>
      <w:r w:rsidR="009B75EF">
        <w:rPr>
          <w:w w:val="110"/>
        </w:rPr>
        <w:t>erential expression and chromatin accessibility; grey indicates no significant di</w:t>
      </w:r>
      <w:r w:rsidR="009B75EF">
        <w:rPr>
          <w:rFonts w:ascii="Arial" w:hAnsi="Arial"/>
          <w:w w:val="110"/>
        </w:rPr>
        <w:t>ff</w:t>
      </w:r>
      <w:r w:rsidR="009B75EF">
        <w:rPr>
          <w:w w:val="110"/>
        </w:rPr>
        <w:t>erential expression or chromatin accessibility in CD14</w:t>
      </w:r>
      <w:r w:rsidR="009B75EF">
        <w:rPr>
          <w:w w:val="110"/>
          <w:position w:val="8"/>
          <w:sz w:val="16"/>
        </w:rPr>
        <w:t xml:space="preserve">+ </w:t>
      </w:r>
      <w:r w:rsidR="009B75EF">
        <w:rPr>
          <w:w w:val="110"/>
        </w:rPr>
        <w:t>monocytes.</w:t>
      </w:r>
      <w:r w:rsidR="009B75EF">
        <w:rPr>
          <w:spacing w:val="10"/>
          <w:w w:val="110"/>
        </w:rPr>
        <w:t xml:space="preserve"> </w:t>
      </w:r>
      <w:r w:rsidR="009B75EF">
        <w:rPr>
          <w:w w:val="110"/>
        </w:rPr>
        <w:t>Significance</w:t>
      </w:r>
      <w:r w:rsidR="009B75EF">
        <w:rPr>
          <w:spacing w:val="-13"/>
          <w:w w:val="110"/>
        </w:rPr>
        <w:t xml:space="preserve"> </w:t>
      </w:r>
      <w:r w:rsidR="009B75EF">
        <w:rPr>
          <w:w w:val="110"/>
        </w:rPr>
        <w:t>is</w:t>
      </w:r>
      <w:r w:rsidR="009B75EF">
        <w:rPr>
          <w:spacing w:val="-13"/>
          <w:w w:val="110"/>
        </w:rPr>
        <w:t xml:space="preserve"> </w:t>
      </w:r>
      <w:r w:rsidR="009B75EF">
        <w:rPr>
          <w:w w:val="110"/>
        </w:rPr>
        <w:t>based</w:t>
      </w:r>
      <w:r w:rsidR="009B75EF">
        <w:rPr>
          <w:spacing w:val="-12"/>
          <w:w w:val="110"/>
        </w:rPr>
        <w:t xml:space="preserve"> </w:t>
      </w:r>
      <w:r w:rsidR="009B75EF">
        <w:rPr>
          <w:w w:val="110"/>
        </w:rPr>
        <w:t>on</w:t>
      </w:r>
      <w:r w:rsidR="009B75EF">
        <w:rPr>
          <w:spacing w:val="-13"/>
          <w:w w:val="110"/>
        </w:rPr>
        <w:t xml:space="preserve"> </w:t>
      </w:r>
      <w:r w:rsidR="009B75EF">
        <w:rPr>
          <w:w w:val="110"/>
        </w:rPr>
        <w:t>FDR</w:t>
      </w:r>
      <w:r w:rsidR="009B75EF">
        <w:rPr>
          <w:spacing w:val="-13"/>
          <w:w w:val="110"/>
        </w:rPr>
        <w:t xml:space="preserve"> </w:t>
      </w:r>
      <w:r w:rsidR="009B75EF">
        <w:rPr>
          <w:w w:val="110"/>
        </w:rPr>
        <w:t>and</w:t>
      </w:r>
      <w:r w:rsidR="009B75EF">
        <w:rPr>
          <w:spacing w:val="-13"/>
          <w:w w:val="110"/>
        </w:rPr>
        <w:t xml:space="preserve"> </w:t>
      </w:r>
      <w:r w:rsidR="009B75EF">
        <w:rPr>
          <w:w w:val="110"/>
        </w:rPr>
        <w:t>FC</w:t>
      </w:r>
      <w:r w:rsidR="009B75EF">
        <w:rPr>
          <w:spacing w:val="-13"/>
          <w:w w:val="110"/>
        </w:rPr>
        <w:t xml:space="preserve"> </w:t>
      </w:r>
      <w:r w:rsidR="009B75EF">
        <w:rPr>
          <w:w w:val="110"/>
        </w:rPr>
        <w:t>thresholds</w:t>
      </w:r>
      <w:r w:rsidR="009B75EF">
        <w:rPr>
          <w:spacing w:val="-12"/>
          <w:w w:val="110"/>
        </w:rPr>
        <w:t xml:space="preserve"> </w:t>
      </w:r>
      <w:r w:rsidR="009B75EF">
        <w:rPr>
          <w:w w:val="110"/>
        </w:rPr>
        <w:t>(FDR</w:t>
      </w:r>
      <w:r w:rsidR="009B75EF">
        <w:rPr>
          <w:i/>
          <w:w w:val="110"/>
        </w:rPr>
        <w:t>&lt;</w:t>
      </w:r>
      <w:r w:rsidR="009B75EF">
        <w:rPr>
          <w:w w:val="110"/>
        </w:rPr>
        <w:t>0.01</w:t>
      </w:r>
      <w:r w:rsidR="009B75EF">
        <w:rPr>
          <w:spacing w:val="-13"/>
          <w:w w:val="110"/>
        </w:rPr>
        <w:t xml:space="preserve"> </w:t>
      </w:r>
      <w:r w:rsidR="009B75EF">
        <w:rPr>
          <w:w w:val="110"/>
        </w:rPr>
        <w:t>and</w:t>
      </w:r>
      <w:r w:rsidR="009B75EF">
        <w:rPr>
          <w:spacing w:val="-12"/>
          <w:w w:val="110"/>
        </w:rPr>
        <w:t xml:space="preserve"> </w:t>
      </w:r>
      <w:r w:rsidR="009B75EF">
        <w:rPr>
          <w:w w:val="110"/>
        </w:rPr>
        <w:t>FC</w:t>
      </w:r>
      <w:r w:rsidR="009B75EF">
        <w:rPr>
          <w:i/>
          <w:w w:val="110"/>
        </w:rPr>
        <w:t>&gt;</w:t>
      </w:r>
      <w:r w:rsidR="009B75EF">
        <w:rPr>
          <w:w w:val="110"/>
        </w:rPr>
        <w:t>1.5)</w:t>
      </w:r>
      <w:r w:rsidR="009B75EF">
        <w:rPr>
          <w:spacing w:val="-13"/>
          <w:w w:val="110"/>
        </w:rPr>
        <w:t xml:space="preserve"> </w:t>
      </w:r>
      <w:r w:rsidR="009B75EF">
        <w:rPr>
          <w:w w:val="110"/>
        </w:rPr>
        <w:t>in both</w:t>
      </w:r>
      <w:r w:rsidR="009B75EF">
        <w:rPr>
          <w:spacing w:val="-6"/>
          <w:w w:val="110"/>
        </w:rPr>
        <w:t xml:space="preserve"> </w:t>
      </w:r>
      <w:r w:rsidR="009B75EF">
        <w:rPr>
          <w:w w:val="110"/>
        </w:rPr>
        <w:t>assays.</w:t>
      </w:r>
    </w:p>
    <w:p w14:paraId="0D57E0DB" w14:textId="77777777" w:rsidR="005313F1" w:rsidRDefault="005313F1">
      <w:pPr>
        <w:spacing w:line="244" w:lineRule="auto"/>
        <w:jc w:val="both"/>
        <w:sectPr w:rsidR="005313F1">
          <w:footerReference w:type="default" r:id="rId108"/>
          <w:pgSz w:w="11910" w:h="16840"/>
          <w:pgMar w:top="1800" w:right="0" w:bottom="560" w:left="1680" w:header="1482" w:footer="364" w:gutter="0"/>
          <w:pgNumType w:start="251"/>
          <w:cols w:space="720"/>
        </w:sectPr>
      </w:pPr>
    </w:p>
    <w:p w14:paraId="7F59FC2F" w14:textId="77777777" w:rsidR="005313F1" w:rsidRDefault="005313F1">
      <w:pPr>
        <w:pStyle w:val="BodyText"/>
        <w:rPr>
          <w:sz w:val="20"/>
        </w:rPr>
      </w:pPr>
    </w:p>
    <w:p w14:paraId="3A2C93FB" w14:textId="77777777" w:rsidR="005313F1" w:rsidRDefault="005313F1">
      <w:pPr>
        <w:pStyle w:val="BodyText"/>
        <w:spacing w:before="8"/>
        <w:rPr>
          <w:sz w:val="23"/>
        </w:rPr>
      </w:pPr>
    </w:p>
    <w:p w14:paraId="5B35D63B" w14:textId="77777777" w:rsidR="005313F1" w:rsidRDefault="00090D17">
      <w:pPr>
        <w:pStyle w:val="BodyText"/>
        <w:spacing w:line="415" w:lineRule="auto"/>
        <w:ind w:left="377" w:right="1341" w:firstLine="566"/>
        <w:jc w:val="both"/>
      </w:pPr>
      <w:r>
        <w:rPr>
          <w:noProof/>
        </w:rPr>
        <mc:AlternateContent>
          <mc:Choice Requires="wps">
            <w:drawing>
              <wp:anchor distT="0" distB="0" distL="0" distR="0" simplePos="0" relativeHeight="16112" behindDoc="0" locked="0" layoutInCell="1" allowOverlap="1" wp14:anchorId="6D77F1EF" wp14:editId="2D89612D">
                <wp:simplePos x="0" y="0"/>
                <wp:positionH relativeFrom="page">
                  <wp:posOffset>2063115</wp:posOffset>
                </wp:positionH>
                <wp:positionV relativeFrom="paragraph">
                  <wp:posOffset>1578610</wp:posOffset>
                </wp:positionV>
                <wp:extent cx="3848100" cy="0"/>
                <wp:effectExtent l="0" t="0" r="0" b="0"/>
                <wp:wrapTopAndBottom/>
                <wp:docPr id="465" name="Line 30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4810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A8A2DA1" id="Line 3024" o:spid="_x0000_s1026" style="position:absolute;z-index:1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2.45pt,124.3pt" to="465.45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" strokeweight=".33019mm">
                <o:lock v:ext="edit" shapetype="f"/>
                <w10:wrap type="topAndBottom" anchorx="page"/>
              </v:line>
            </w:pict>
          </mc:Fallback>
        </mc:AlternateContent>
      </w:r>
      <w:r w:rsidR="009B75EF">
        <w:rPr>
          <w:spacing w:val="-4"/>
          <w:w w:val="110"/>
        </w:rPr>
        <w:t xml:space="preserve">Pathway </w:t>
      </w:r>
      <w:r w:rsidR="009B75EF">
        <w:rPr>
          <w:w w:val="110"/>
        </w:rPr>
        <w:t xml:space="preserve">enrichment analysis </w:t>
      </w:r>
      <w:proofErr w:type="gramStart"/>
      <w:r w:rsidR="009B75EF">
        <w:rPr>
          <w:w w:val="110"/>
        </w:rPr>
        <w:t>was performed</w:t>
      </w:r>
      <w:proofErr w:type="gramEnd"/>
      <w:r w:rsidR="009B75EF">
        <w:rPr>
          <w:w w:val="110"/>
        </w:rPr>
        <w:t xml:space="preserve"> for the significantly DEGs between</w:t>
      </w:r>
      <w:del w:id="1244" w:author="Microsoft Office User" w:date="2018-12-24T10:32:00Z">
        <w:r w:rsidR="009B75EF" w:rsidDel="005C778C">
          <w:rPr>
            <w:w w:val="110"/>
          </w:rPr>
          <w:delText xml:space="preserve"> SF </w:delText>
        </w:r>
      </w:del>
      <w:ins w:id="1245" w:author="Microsoft Office User" w:date="2018-12-24T10:32:00Z">
        <w:r w:rsidR="005C778C">
          <w:rPr>
            <w:w w:val="110"/>
          </w:rPr>
          <w:t xml:space="preserve"> synovial fluid </w:t>
        </w:r>
      </w:ins>
      <w:r w:rsidR="009B75EF">
        <w:rPr>
          <w:w w:val="110"/>
        </w:rPr>
        <w:t>and</w:t>
      </w:r>
      <w:del w:id="1246" w:author="Microsoft Office User" w:date="2018-12-24T10:29:00Z">
        <w:r w:rsidR="009B75EF" w:rsidDel="005C778C">
          <w:rPr>
            <w:w w:val="110"/>
          </w:rPr>
          <w:delText xml:space="preserve"> PB </w:delText>
        </w:r>
      </w:del>
      <w:ins w:id="1247" w:author="Microsoft Office User" w:date="2018-12-24T10:29:00Z">
        <w:r w:rsidR="005C778C">
          <w:rPr>
            <w:w w:val="110"/>
          </w:rPr>
          <w:t xml:space="preserve"> peripheral blood </w:t>
        </w:r>
      </w:ins>
      <w:r w:rsidR="009B75EF">
        <w:rPr>
          <w:w w:val="110"/>
        </w:rPr>
        <w:t>in the CC-mixed and CC-IL7R subpopulations. The DEGs in the CC-mixed cluster were significantly enriched (FDR</w:t>
      </w:r>
      <w:r w:rsidR="009B75EF">
        <w:rPr>
          <w:i/>
          <w:w w:val="110"/>
        </w:rPr>
        <w:t>&lt;</w:t>
      </w:r>
      <w:r w:rsidR="009B75EF">
        <w:rPr>
          <w:w w:val="110"/>
        </w:rPr>
        <w:t xml:space="preserve">0.01) a number of pathways </w:t>
      </w:r>
      <w:r w:rsidR="009B75EF">
        <w:rPr>
          <w:spacing w:val="-4"/>
          <w:w w:val="110"/>
        </w:rPr>
        <w:t xml:space="preserve">(Table </w:t>
      </w:r>
      <w:r w:rsidR="009B75EF">
        <w:rPr>
          <w:w w:val="110"/>
        </w:rPr>
        <w:t xml:space="preserve">5.7 and A.5), some of them of particular pathological </w:t>
      </w:r>
      <w:r w:rsidR="009B75EF">
        <w:rPr>
          <w:spacing w:val="-3"/>
          <w:w w:val="110"/>
        </w:rPr>
        <w:t xml:space="preserve">relevance </w:t>
      </w:r>
      <w:r w:rsidR="009B75EF">
        <w:rPr>
          <w:spacing w:val="-4"/>
          <w:w w:val="110"/>
        </w:rPr>
        <w:t xml:space="preserve">(Table </w:t>
      </w:r>
      <w:r w:rsidR="009B75EF">
        <w:rPr>
          <w:w w:val="110"/>
        </w:rPr>
        <w:t>5.7).</w:t>
      </w:r>
    </w:p>
    <w:p w14:paraId="3B686B4D" w14:textId="77777777" w:rsidR="005313F1" w:rsidRDefault="009B75EF">
      <w:pPr>
        <w:pStyle w:val="BodyText"/>
        <w:tabs>
          <w:tab w:val="left" w:pos="4683"/>
        </w:tabs>
        <w:spacing w:before="15" w:after="76"/>
        <w:ind w:left="1702"/>
      </w:pPr>
      <w:r>
        <w:rPr>
          <w:w w:val="115"/>
        </w:rPr>
        <w:t>Cluster</w:t>
      </w:r>
      <w:r>
        <w:rPr>
          <w:w w:val="115"/>
        </w:rPr>
        <w:tab/>
      </w:r>
      <w:r>
        <w:rPr>
          <w:spacing w:val="-4"/>
          <w:w w:val="115"/>
        </w:rPr>
        <w:t>Pathways</w:t>
      </w:r>
    </w:p>
    <w:p w14:paraId="2FE948F5" w14:textId="77777777" w:rsidR="005313F1" w:rsidRDefault="00090D17">
      <w:pPr>
        <w:pStyle w:val="BodyText"/>
        <w:spacing w:line="63" w:lineRule="exact"/>
        <w:ind w:left="1563"/>
        <w:rPr>
          <w:sz w:val="6"/>
        </w:rPr>
      </w:pPr>
      <w:r>
        <w:rPr>
          <w:noProof/>
          <w:sz w:val="6"/>
        </w:rPr>
        <mc:AlternateContent>
          <mc:Choice Requires="wpg">
            <w:drawing>
              <wp:inline distT="0" distB="0" distL="0" distR="0" wp14:anchorId="0A61BEDD" wp14:editId="62E3CAA6">
                <wp:extent cx="3848100" cy="40640"/>
                <wp:effectExtent l="0" t="0" r="0" b="0"/>
                <wp:docPr id="462" name="Group 3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8100" cy="40640"/>
                          <a:chOff x="0" y="0"/>
                          <a:chExt cx="6060" cy="64"/>
                        </a:xfrm>
                      </wpg:grpSpPr>
                      <wps:wsp>
                        <wps:cNvPr id="463" name="Line 3022"/>
                        <wps:cNvCnPr>
                          <a:cxnSpLocks/>
                        </wps:cNvCnPr>
                        <wps:spPr bwMode="auto">
                          <a:xfrm>
                            <a:off x="0" y="6"/>
                            <a:ext cx="6060"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464" name="Line 3023"/>
                        <wps:cNvCnPr>
                          <a:cxnSpLocks/>
                        </wps:cNvCnPr>
                        <wps:spPr bwMode="auto">
                          <a:xfrm>
                            <a:off x="0" y="57"/>
                            <a:ext cx="6060"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495733" id="Group 3021" o:spid="_x0000_s1026" style="width:303pt;height:3.2pt;mso-position-horizontal-relative:char;mso-position-vertical-relative:line" coordsize="60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">
                <v:line id="Line 3022" o:spid="_x0000_s1027" style="position:absolute;visibility:visible;mso-wrap-style:square" from="0,6" to="60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" strokeweight=".20639mm">
                  <o:lock v:ext="edit" shapetype="f"/>
                </v:line>
                <v:line id="Line 3023" o:spid="_x0000_s1028" style="position:absolute;visibility:visible;mso-wrap-style:square" from="0,57" to="606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" strokeweight=".20639mm">
                  <o:lock v:ext="edit" shapetype="f"/>
                </v:line>
                <w10:anchorlock/>
              </v:group>
            </w:pict>
          </mc:Fallback>
        </mc:AlternateContent>
      </w:r>
    </w:p>
    <w:p w14:paraId="23A0ACA2" w14:textId="77777777" w:rsidR="005313F1" w:rsidRDefault="009B75EF">
      <w:pPr>
        <w:pStyle w:val="BodyText"/>
        <w:spacing w:before="45" w:line="252" w:lineRule="auto"/>
        <w:ind w:left="2867" w:right="2690"/>
        <w:jc w:val="center"/>
      </w:pPr>
      <w:r>
        <w:rPr>
          <w:w w:val="110"/>
        </w:rPr>
        <w:t>Ag processing and presentation via MHC-II Extracellular matrix and extracellular matrix-associated proteins</w:t>
      </w:r>
    </w:p>
    <w:p w14:paraId="660B7D38" w14:textId="77777777" w:rsidR="005313F1" w:rsidRDefault="009B75EF">
      <w:pPr>
        <w:pStyle w:val="BodyText"/>
        <w:tabs>
          <w:tab w:val="left" w:pos="3293"/>
        </w:tabs>
        <w:spacing w:line="273" w:lineRule="exact"/>
        <w:ind w:left="1569"/>
      </w:pPr>
      <w:r>
        <w:rPr>
          <w:w w:val="110"/>
        </w:rPr>
        <w:t>CC-mixed</w:t>
      </w:r>
      <w:r>
        <w:rPr>
          <w:w w:val="110"/>
        </w:rPr>
        <w:tab/>
        <w:t>Phagosome and lysosome</w:t>
      </w:r>
      <w:r>
        <w:rPr>
          <w:spacing w:val="-19"/>
          <w:w w:val="110"/>
        </w:rPr>
        <w:t xml:space="preserve"> </w:t>
      </w:r>
      <w:r>
        <w:rPr>
          <w:w w:val="110"/>
        </w:rPr>
        <w:t>formation</w:t>
      </w:r>
    </w:p>
    <w:p w14:paraId="61CFBA4A" w14:textId="77777777" w:rsidR="005313F1" w:rsidRDefault="009B75EF">
      <w:pPr>
        <w:pStyle w:val="BodyText"/>
        <w:spacing w:before="24" w:line="228" w:lineRule="auto"/>
        <w:ind w:left="4097" w:right="3930" w:firstLine="9"/>
        <w:jc w:val="center"/>
      </w:pPr>
      <w:r>
        <w:rPr>
          <w:w w:val="110"/>
        </w:rPr>
        <w:t xml:space="preserve">IFN </w:t>
      </w:r>
      <w:proofErr w:type="spellStart"/>
      <w:r>
        <w:rPr>
          <w:w w:val="110"/>
        </w:rPr>
        <w:t>signalling</w:t>
      </w:r>
      <w:proofErr w:type="spellEnd"/>
      <w:r>
        <w:rPr>
          <w:w w:val="110"/>
        </w:rPr>
        <w:t xml:space="preserve"> Cytokine </w:t>
      </w:r>
      <w:proofErr w:type="spellStart"/>
      <w:r>
        <w:rPr>
          <w:w w:val="110"/>
        </w:rPr>
        <w:t>signalling</w:t>
      </w:r>
      <w:proofErr w:type="spellEnd"/>
      <w:r>
        <w:rPr>
          <w:w w:val="110"/>
        </w:rPr>
        <w:t xml:space="preserve"> </w:t>
      </w:r>
      <w:r>
        <w:rPr>
          <w:rFonts w:ascii="Arial Unicode MS" w:hAnsi="Arial Unicode MS"/>
          <w:spacing w:val="-16"/>
          <w:w w:val="110"/>
          <w:position w:val="9"/>
          <w:sz w:val="18"/>
        </w:rPr>
        <w:t xml:space="preserve">∗ </w:t>
      </w:r>
      <w:r>
        <w:rPr>
          <w:w w:val="110"/>
        </w:rPr>
        <w:t>Apoptosis</w:t>
      </w:r>
    </w:p>
    <w:p w14:paraId="792A86C4" w14:textId="77777777" w:rsidR="005313F1" w:rsidRDefault="00090D17">
      <w:pPr>
        <w:pStyle w:val="BodyText"/>
        <w:spacing w:before="11"/>
        <w:ind w:left="1296" w:right="1122"/>
        <w:jc w:val="center"/>
      </w:pPr>
      <w:r>
        <w:rPr>
          <w:noProof/>
        </w:rPr>
        <mc:AlternateContent>
          <mc:Choice Requires="wps">
            <w:drawing>
              <wp:anchor distT="0" distB="0" distL="0" distR="0" simplePos="0" relativeHeight="16160" behindDoc="0" locked="0" layoutInCell="1" allowOverlap="1" wp14:anchorId="57E21C24" wp14:editId="185E891E">
                <wp:simplePos x="0" y="0"/>
                <wp:positionH relativeFrom="page">
                  <wp:posOffset>2063115</wp:posOffset>
                </wp:positionH>
                <wp:positionV relativeFrom="paragraph">
                  <wp:posOffset>234315</wp:posOffset>
                </wp:positionV>
                <wp:extent cx="3848100" cy="0"/>
                <wp:effectExtent l="0" t="0" r="0" b="0"/>
                <wp:wrapTopAndBottom/>
                <wp:docPr id="461" name="Line 30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48100"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1E5FBF" id="Line 3020" o:spid="_x0000_s1026" style="position:absolute;z-index:16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2.45pt,18.45pt" to="465.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" strokeweight=".20639mm">
                <o:lock v:ext="edit" shapetype="f"/>
                <w10:wrap type="topAndBottom" anchorx="page"/>
              </v:line>
            </w:pict>
          </mc:Fallback>
        </mc:AlternateContent>
      </w:r>
      <w:r w:rsidR="009B75EF">
        <w:rPr>
          <w:w w:val="115"/>
        </w:rPr>
        <w:t>Innate immunity</w:t>
      </w:r>
    </w:p>
    <w:p w14:paraId="6F80FDE5" w14:textId="77777777" w:rsidR="005313F1" w:rsidRDefault="009B75EF">
      <w:pPr>
        <w:pStyle w:val="BodyText"/>
        <w:spacing w:before="16"/>
        <w:ind w:left="1296" w:right="1122"/>
        <w:jc w:val="center"/>
      </w:pPr>
      <w:r>
        <w:rPr>
          <w:w w:val="115"/>
        </w:rPr>
        <w:t>Adaptive immunity</w:t>
      </w:r>
    </w:p>
    <w:p w14:paraId="42991B39" w14:textId="77777777" w:rsidR="005313F1" w:rsidRDefault="009B75EF">
      <w:pPr>
        <w:pStyle w:val="BodyText"/>
        <w:spacing w:before="13"/>
        <w:ind w:left="1296" w:right="1122"/>
        <w:jc w:val="center"/>
      </w:pPr>
      <w:r>
        <w:rPr>
          <w:w w:val="110"/>
        </w:rPr>
        <w:t>Ag processing and presentation</w:t>
      </w:r>
    </w:p>
    <w:p w14:paraId="06B63C3E" w14:textId="77777777" w:rsidR="005313F1" w:rsidRDefault="009B75EF">
      <w:pPr>
        <w:pStyle w:val="BodyText"/>
        <w:tabs>
          <w:tab w:val="left" w:pos="4599"/>
        </w:tabs>
        <w:spacing w:before="13" w:line="252" w:lineRule="auto"/>
        <w:ind w:left="3203" w:right="3026" w:hanging="1565"/>
      </w:pPr>
      <w:r>
        <w:rPr>
          <w:w w:val="110"/>
        </w:rPr>
        <w:t>CC-IL7R</w:t>
      </w:r>
      <w:r>
        <w:rPr>
          <w:w w:val="110"/>
        </w:rPr>
        <w:tab/>
      </w:r>
      <w:r>
        <w:rPr>
          <w:w w:val="110"/>
        </w:rPr>
        <w:tab/>
        <w:t>Phagosome Extracellular matrix and</w:t>
      </w:r>
      <w:r>
        <w:rPr>
          <w:spacing w:val="20"/>
          <w:w w:val="110"/>
        </w:rPr>
        <w:t xml:space="preserve"> </w:t>
      </w:r>
      <w:r>
        <w:rPr>
          <w:w w:val="110"/>
        </w:rPr>
        <w:t>extracellular</w:t>
      </w:r>
    </w:p>
    <w:p w14:paraId="1831C488" w14:textId="77777777" w:rsidR="005313F1" w:rsidRDefault="00090D17">
      <w:pPr>
        <w:pStyle w:val="BodyText"/>
        <w:spacing w:line="274" w:lineRule="exact"/>
        <w:ind w:left="1296" w:right="1122"/>
        <w:jc w:val="center"/>
      </w:pPr>
      <w:r>
        <w:rPr>
          <w:noProof/>
        </w:rPr>
        <mc:AlternateContent>
          <mc:Choice Requires="wps">
            <w:drawing>
              <wp:anchor distT="0" distB="0" distL="0" distR="0" simplePos="0" relativeHeight="16184" behindDoc="0" locked="0" layoutInCell="1" allowOverlap="1" wp14:anchorId="7DBEF6EC" wp14:editId="2213B053">
                <wp:simplePos x="0" y="0"/>
                <wp:positionH relativeFrom="page">
                  <wp:posOffset>2063115</wp:posOffset>
                </wp:positionH>
                <wp:positionV relativeFrom="paragraph">
                  <wp:posOffset>228600</wp:posOffset>
                </wp:positionV>
                <wp:extent cx="3848100" cy="0"/>
                <wp:effectExtent l="0" t="0" r="0" b="0"/>
                <wp:wrapTopAndBottom/>
                <wp:docPr id="460" name="Line 30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4810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6C77E46" id="Line 3019" o:spid="_x0000_s1026" style="position:absolute;z-index:16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2.45pt,18pt" to="465.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" strokeweight=".33019mm">
                <o:lock v:ext="edit" shapetype="f"/>
                <w10:wrap type="topAndBottom" anchorx="page"/>
              </v:line>
            </w:pict>
          </mc:Fallback>
        </mc:AlternateContent>
      </w:r>
      <w:proofErr w:type="gramStart"/>
      <w:r w:rsidR="009B75EF">
        <w:rPr>
          <w:w w:val="110"/>
        </w:rPr>
        <w:t>matrix-associated</w:t>
      </w:r>
      <w:proofErr w:type="gramEnd"/>
      <w:r w:rsidR="009B75EF">
        <w:rPr>
          <w:w w:val="110"/>
        </w:rPr>
        <w:t xml:space="preserve"> proteins</w:t>
      </w:r>
    </w:p>
    <w:p w14:paraId="484D5D1D" w14:textId="77777777" w:rsidR="005313F1" w:rsidRDefault="005313F1">
      <w:pPr>
        <w:pStyle w:val="BodyText"/>
        <w:spacing w:before="9"/>
        <w:rPr>
          <w:sz w:val="12"/>
        </w:rPr>
      </w:pPr>
    </w:p>
    <w:p w14:paraId="5AF9F4DB" w14:textId="77777777" w:rsidR="005313F1" w:rsidRDefault="009B75EF">
      <w:pPr>
        <w:spacing w:before="116" w:line="270" w:lineRule="exact"/>
        <w:ind w:left="377" w:right="1341"/>
        <w:jc w:val="both"/>
      </w:pPr>
      <w:r>
        <w:rPr>
          <w:spacing w:val="-4"/>
          <w:w w:val="110"/>
        </w:rPr>
        <w:t xml:space="preserve">Table </w:t>
      </w:r>
      <w:r>
        <w:rPr>
          <w:w w:val="110"/>
        </w:rPr>
        <w:t>5.7: Most relevant enriched pathways for the DEGs between</w:t>
      </w:r>
      <w:del w:id="1248" w:author="Microsoft Office User" w:date="2018-12-24T10:32:00Z">
        <w:r w:rsidDel="005C778C">
          <w:rPr>
            <w:w w:val="110"/>
          </w:rPr>
          <w:delText xml:space="preserve"> SF </w:delText>
        </w:r>
      </w:del>
      <w:ins w:id="1249" w:author="Microsoft Office User" w:date="2018-12-24T10:32:00Z">
        <w:r w:rsidR="005C778C">
          <w:rPr>
            <w:w w:val="110"/>
          </w:rPr>
          <w:t xml:space="preserve"> synovial fluid </w:t>
        </w:r>
      </w:ins>
      <w:r>
        <w:rPr>
          <w:w w:val="110"/>
        </w:rPr>
        <w:t>and PBCD14</w:t>
      </w:r>
      <w:r>
        <w:rPr>
          <w:w w:val="110"/>
          <w:position w:val="8"/>
          <w:sz w:val="16"/>
        </w:rPr>
        <w:t xml:space="preserve">+ </w:t>
      </w:r>
      <w:r>
        <w:rPr>
          <w:w w:val="110"/>
        </w:rPr>
        <w:t xml:space="preserve">monocytes in CC-mixed and CC-IL7R. Significantly DEGs based </w:t>
      </w:r>
      <w:proofErr w:type="gramStart"/>
      <w:r>
        <w:rPr>
          <w:w w:val="110"/>
        </w:rPr>
        <w:t>on  the</w:t>
      </w:r>
      <w:proofErr w:type="gramEnd"/>
      <w:r>
        <w:rPr>
          <w:w w:val="110"/>
        </w:rPr>
        <w:t xml:space="preserve">  FDR  and  FC </w:t>
      </w:r>
      <w:proofErr w:type="spellStart"/>
      <w:r>
        <w:rPr>
          <w:w w:val="110"/>
        </w:rPr>
        <w:t>threhold</w:t>
      </w:r>
      <w:proofErr w:type="spellEnd"/>
      <w:r>
        <w:rPr>
          <w:w w:val="110"/>
        </w:rPr>
        <w:t xml:space="preserve"> were used for the analysis. Most relevant enriched pathways based on FDR</w:t>
      </w:r>
      <w:r>
        <w:rPr>
          <w:i/>
          <w:w w:val="110"/>
        </w:rPr>
        <w:t>&lt;</w:t>
      </w:r>
      <w:r>
        <w:rPr>
          <w:w w:val="110"/>
        </w:rPr>
        <w:t>0.01.</w:t>
      </w:r>
      <w:r>
        <w:rPr>
          <w:spacing w:val="-6"/>
          <w:w w:val="110"/>
        </w:rPr>
        <w:t xml:space="preserve"> </w:t>
      </w:r>
      <w:r>
        <w:rPr>
          <w:spacing w:val="3"/>
          <w:w w:val="110"/>
        </w:rPr>
        <w:t>(</w:t>
      </w:r>
      <w:r>
        <w:rPr>
          <w:rFonts w:ascii="Arial Unicode MS" w:hAnsi="Arial Unicode MS"/>
          <w:spacing w:val="3"/>
          <w:w w:val="110"/>
          <w:position w:val="8"/>
          <w:sz w:val="16"/>
        </w:rPr>
        <w:t>∗</w:t>
      </w:r>
      <w:r>
        <w:rPr>
          <w:spacing w:val="3"/>
          <w:w w:val="110"/>
        </w:rPr>
        <w:t>)</w:t>
      </w:r>
      <w:r>
        <w:rPr>
          <w:spacing w:val="-15"/>
          <w:w w:val="110"/>
        </w:rPr>
        <w:t xml:space="preserve"> </w:t>
      </w:r>
      <w:r>
        <w:rPr>
          <w:w w:val="110"/>
        </w:rPr>
        <w:t>Enrichment</w:t>
      </w:r>
      <w:r>
        <w:rPr>
          <w:spacing w:val="-16"/>
          <w:w w:val="110"/>
        </w:rPr>
        <w:t xml:space="preserve"> </w:t>
      </w:r>
      <w:r>
        <w:rPr>
          <w:w w:val="110"/>
        </w:rPr>
        <w:t>for</w:t>
      </w:r>
      <w:r>
        <w:rPr>
          <w:spacing w:val="-16"/>
          <w:w w:val="110"/>
        </w:rPr>
        <w:t xml:space="preserve"> </w:t>
      </w:r>
      <w:r>
        <w:rPr>
          <w:w w:val="110"/>
        </w:rPr>
        <w:t>FDR</w:t>
      </w:r>
      <w:r>
        <w:rPr>
          <w:i/>
          <w:w w:val="110"/>
        </w:rPr>
        <w:t>&lt;</w:t>
      </w:r>
      <w:r>
        <w:rPr>
          <w:w w:val="110"/>
        </w:rPr>
        <w:t>0.05.</w:t>
      </w:r>
      <w:r>
        <w:rPr>
          <w:spacing w:val="-5"/>
          <w:w w:val="110"/>
        </w:rPr>
        <w:t xml:space="preserve"> </w:t>
      </w:r>
      <w:r>
        <w:rPr>
          <w:w w:val="110"/>
        </w:rPr>
        <w:t>Additional</w:t>
      </w:r>
      <w:r>
        <w:rPr>
          <w:spacing w:val="-16"/>
          <w:w w:val="110"/>
        </w:rPr>
        <w:t xml:space="preserve"> </w:t>
      </w:r>
      <w:r>
        <w:rPr>
          <w:w w:val="110"/>
        </w:rPr>
        <w:t>pathways</w:t>
      </w:r>
      <w:r>
        <w:rPr>
          <w:spacing w:val="-15"/>
          <w:w w:val="110"/>
        </w:rPr>
        <w:t xml:space="preserve"> </w:t>
      </w:r>
      <w:r>
        <w:rPr>
          <w:w w:val="110"/>
        </w:rPr>
        <w:t>included</w:t>
      </w:r>
      <w:r>
        <w:rPr>
          <w:spacing w:val="-16"/>
          <w:w w:val="110"/>
        </w:rPr>
        <w:t xml:space="preserve"> </w:t>
      </w:r>
      <w:r>
        <w:rPr>
          <w:w w:val="110"/>
        </w:rPr>
        <w:t>in</w:t>
      </w:r>
      <w:r>
        <w:rPr>
          <w:spacing w:val="-16"/>
          <w:w w:val="110"/>
        </w:rPr>
        <w:t xml:space="preserve"> </w:t>
      </w:r>
      <w:r>
        <w:rPr>
          <w:spacing w:val="-4"/>
          <w:w w:val="110"/>
        </w:rPr>
        <w:t>Table</w:t>
      </w:r>
      <w:r>
        <w:rPr>
          <w:spacing w:val="-16"/>
          <w:w w:val="110"/>
        </w:rPr>
        <w:t xml:space="preserve"> </w:t>
      </w:r>
      <w:r>
        <w:rPr>
          <w:w w:val="110"/>
        </w:rPr>
        <w:t>A.5.</w:t>
      </w:r>
    </w:p>
    <w:p w14:paraId="42334ECC" w14:textId="77777777" w:rsidR="005313F1" w:rsidRDefault="005313F1">
      <w:pPr>
        <w:pStyle w:val="BodyText"/>
        <w:spacing w:before="8"/>
        <w:rPr>
          <w:sz w:val="43"/>
        </w:rPr>
      </w:pPr>
    </w:p>
    <w:p w14:paraId="4562CEC3" w14:textId="77777777" w:rsidR="005313F1" w:rsidRDefault="009B75EF">
      <w:pPr>
        <w:pStyle w:val="BodyText"/>
        <w:spacing w:line="408" w:lineRule="auto"/>
        <w:ind w:left="377" w:right="1341" w:firstLine="566"/>
        <w:jc w:val="both"/>
      </w:pPr>
      <w:r>
        <w:rPr>
          <w:w w:val="110"/>
        </w:rPr>
        <w:t>One</w:t>
      </w:r>
      <w:r>
        <w:rPr>
          <w:spacing w:val="-10"/>
          <w:w w:val="110"/>
        </w:rPr>
        <w:t xml:space="preserve"> </w:t>
      </w:r>
      <w:r>
        <w:rPr>
          <w:w w:val="110"/>
        </w:rPr>
        <w:t>of</w:t>
      </w:r>
      <w:r>
        <w:rPr>
          <w:spacing w:val="-9"/>
          <w:w w:val="110"/>
        </w:rPr>
        <w:t xml:space="preserve"> </w:t>
      </w:r>
      <w:r>
        <w:rPr>
          <w:w w:val="110"/>
        </w:rPr>
        <w:t>those</w:t>
      </w:r>
      <w:r>
        <w:rPr>
          <w:spacing w:val="-9"/>
          <w:w w:val="110"/>
        </w:rPr>
        <w:t xml:space="preserve"> </w:t>
      </w:r>
      <w:r>
        <w:rPr>
          <w:w w:val="110"/>
        </w:rPr>
        <w:t>pathways</w:t>
      </w:r>
      <w:r>
        <w:rPr>
          <w:spacing w:val="-10"/>
          <w:w w:val="110"/>
        </w:rPr>
        <w:t xml:space="preserve"> </w:t>
      </w:r>
      <w:r>
        <w:rPr>
          <w:w w:val="110"/>
        </w:rPr>
        <w:t>was</w:t>
      </w:r>
      <w:r>
        <w:rPr>
          <w:spacing w:val="-9"/>
          <w:w w:val="110"/>
        </w:rPr>
        <w:t xml:space="preserve"> </w:t>
      </w:r>
      <w:r>
        <w:rPr>
          <w:w w:val="110"/>
        </w:rPr>
        <w:t>for</w:t>
      </w:r>
      <w:r>
        <w:rPr>
          <w:spacing w:val="-9"/>
          <w:w w:val="110"/>
        </w:rPr>
        <w:t xml:space="preserve"> </w:t>
      </w:r>
      <w:r>
        <w:rPr>
          <w:w w:val="110"/>
        </w:rPr>
        <w:t>the</w:t>
      </w:r>
      <w:r>
        <w:rPr>
          <w:spacing w:val="-10"/>
          <w:w w:val="110"/>
        </w:rPr>
        <w:t xml:space="preserve"> </w:t>
      </w:r>
      <w:r>
        <w:rPr>
          <w:w w:val="110"/>
        </w:rPr>
        <w:t>Ag</w:t>
      </w:r>
      <w:r>
        <w:rPr>
          <w:spacing w:val="-9"/>
          <w:w w:val="110"/>
        </w:rPr>
        <w:t xml:space="preserve"> </w:t>
      </w:r>
      <w:r>
        <w:rPr>
          <w:w w:val="110"/>
        </w:rPr>
        <w:t>processing</w:t>
      </w:r>
      <w:r>
        <w:rPr>
          <w:spacing w:val="-9"/>
          <w:w w:val="110"/>
        </w:rPr>
        <w:t xml:space="preserve"> </w:t>
      </w:r>
      <w:r>
        <w:rPr>
          <w:w w:val="110"/>
        </w:rPr>
        <w:t>and</w:t>
      </w:r>
      <w:r>
        <w:rPr>
          <w:spacing w:val="-10"/>
          <w:w w:val="110"/>
        </w:rPr>
        <w:t xml:space="preserve"> </w:t>
      </w:r>
      <w:r>
        <w:rPr>
          <w:w w:val="110"/>
        </w:rPr>
        <w:t>presentation</w:t>
      </w:r>
      <w:r>
        <w:rPr>
          <w:spacing w:val="-9"/>
          <w:w w:val="110"/>
        </w:rPr>
        <w:t xml:space="preserve"> </w:t>
      </w:r>
      <w:r>
        <w:rPr>
          <w:spacing w:val="-5"/>
          <w:w w:val="110"/>
        </w:rPr>
        <w:t xml:space="preserve">pathway, </w:t>
      </w:r>
      <w:r>
        <w:rPr>
          <w:w w:val="110"/>
        </w:rPr>
        <w:t>contributed by up-regulated expression in</w:t>
      </w:r>
      <w:del w:id="1250" w:author="Microsoft Office User" w:date="2018-12-24T10:32:00Z">
        <w:r w:rsidDel="005C778C">
          <w:rPr>
            <w:w w:val="110"/>
          </w:rPr>
          <w:delText xml:space="preserve"> SF </w:delText>
        </w:r>
      </w:del>
      <w:ins w:id="1251" w:author="Microsoft Office User" w:date="2018-12-24T10:32:00Z">
        <w:r w:rsidR="005C778C">
          <w:rPr>
            <w:w w:val="110"/>
          </w:rPr>
          <w:t xml:space="preserve"> synovial fluid </w:t>
        </w:r>
      </w:ins>
      <w:r>
        <w:rPr>
          <w:w w:val="110"/>
        </w:rPr>
        <w:t>CD14</w:t>
      </w:r>
      <w:r>
        <w:rPr>
          <w:w w:val="110"/>
          <w:position w:val="9"/>
          <w:sz w:val="18"/>
        </w:rPr>
        <w:t xml:space="preserve">+ </w:t>
      </w:r>
      <w:r>
        <w:rPr>
          <w:w w:val="110"/>
        </w:rPr>
        <w:t xml:space="preserve">monocytes of </w:t>
      </w:r>
      <w:r>
        <w:rPr>
          <w:i/>
          <w:w w:val="110"/>
        </w:rPr>
        <w:t xml:space="preserve">CD74 </w:t>
      </w:r>
      <w:r>
        <w:rPr>
          <w:spacing w:val="-4"/>
          <w:w w:val="110"/>
        </w:rPr>
        <w:t xml:space="preserve">and </w:t>
      </w:r>
      <w:r>
        <w:rPr>
          <w:w w:val="110"/>
        </w:rPr>
        <w:t xml:space="preserve">genes from the </w:t>
      </w:r>
      <w:r>
        <w:rPr>
          <w:i/>
          <w:w w:val="110"/>
        </w:rPr>
        <w:t xml:space="preserve">HLA-D </w:t>
      </w:r>
      <w:r>
        <w:rPr>
          <w:w w:val="110"/>
        </w:rPr>
        <w:t xml:space="preserve">family such as </w:t>
      </w:r>
      <w:r>
        <w:rPr>
          <w:i/>
          <w:spacing w:val="-3"/>
          <w:w w:val="110"/>
        </w:rPr>
        <w:t xml:space="preserve">HLA-DQA1 </w:t>
      </w:r>
      <w:r>
        <w:rPr>
          <w:w w:val="110"/>
        </w:rPr>
        <w:t xml:space="preserve">and </w:t>
      </w:r>
      <w:r>
        <w:rPr>
          <w:i/>
          <w:w w:val="110"/>
        </w:rPr>
        <w:t xml:space="preserve">HLA-DRB1 </w:t>
      </w:r>
      <w:r>
        <w:rPr>
          <w:spacing w:val="-4"/>
          <w:w w:val="110"/>
        </w:rPr>
        <w:t xml:space="preserve">(Table </w:t>
      </w:r>
      <w:r>
        <w:rPr>
          <w:w w:val="110"/>
        </w:rPr>
        <w:t xml:space="preserve">5.7). Enrichment for IFN </w:t>
      </w:r>
      <w:proofErr w:type="spellStart"/>
      <w:r>
        <w:rPr>
          <w:w w:val="110"/>
        </w:rPr>
        <w:t>signalling</w:t>
      </w:r>
      <w:proofErr w:type="spellEnd"/>
      <w:r>
        <w:rPr>
          <w:w w:val="110"/>
        </w:rPr>
        <w:t xml:space="preserve"> was driven di</w:t>
      </w:r>
      <w:r>
        <w:rPr>
          <w:rFonts w:ascii="Arial"/>
          <w:w w:val="110"/>
        </w:rPr>
        <w:t>ff</w:t>
      </w:r>
      <w:r>
        <w:rPr>
          <w:w w:val="110"/>
        </w:rPr>
        <w:t xml:space="preserve">erential expression of genes such as </w:t>
      </w:r>
      <w:r>
        <w:rPr>
          <w:i/>
          <w:w w:val="110"/>
        </w:rPr>
        <w:t>IFI6</w:t>
      </w:r>
      <w:r>
        <w:rPr>
          <w:w w:val="110"/>
        </w:rPr>
        <w:t xml:space="preserve">, </w:t>
      </w:r>
      <w:r>
        <w:rPr>
          <w:i/>
          <w:w w:val="110"/>
        </w:rPr>
        <w:t>IFITM3</w:t>
      </w:r>
      <w:r>
        <w:rPr>
          <w:w w:val="110"/>
        </w:rPr>
        <w:t xml:space="preserve">, </w:t>
      </w:r>
      <w:r>
        <w:rPr>
          <w:i/>
          <w:w w:val="110"/>
        </w:rPr>
        <w:t xml:space="preserve">ISG15 </w:t>
      </w:r>
      <w:r>
        <w:rPr>
          <w:w w:val="110"/>
        </w:rPr>
        <w:t xml:space="preserve">and the TF </w:t>
      </w:r>
      <w:r>
        <w:rPr>
          <w:i/>
          <w:spacing w:val="-5"/>
          <w:w w:val="110"/>
        </w:rPr>
        <w:t>STAT1</w:t>
      </w:r>
      <w:r>
        <w:rPr>
          <w:spacing w:val="-5"/>
          <w:w w:val="110"/>
        </w:rPr>
        <w:t xml:space="preserve">, </w:t>
      </w:r>
      <w:r>
        <w:rPr>
          <w:w w:val="110"/>
        </w:rPr>
        <w:t xml:space="preserve">all of them </w:t>
      </w:r>
      <w:proofErr w:type="gramStart"/>
      <w:r>
        <w:rPr>
          <w:w w:val="110"/>
        </w:rPr>
        <w:t>up-regulated</w:t>
      </w:r>
      <w:proofErr w:type="gramEnd"/>
      <w:r>
        <w:rPr>
          <w:w w:val="110"/>
        </w:rPr>
        <w:t xml:space="preserve"> in</w:t>
      </w:r>
      <w:del w:id="1252" w:author="Microsoft Office User" w:date="2018-12-24T10:32:00Z">
        <w:r w:rsidDel="005C778C">
          <w:rPr>
            <w:w w:val="110"/>
          </w:rPr>
          <w:delText xml:space="preserve"> SF </w:delText>
        </w:r>
      </w:del>
      <w:ins w:id="1253" w:author="Microsoft Office User" w:date="2018-12-24T10:32:00Z">
        <w:r w:rsidR="005C778C">
          <w:rPr>
            <w:w w:val="110"/>
          </w:rPr>
          <w:t xml:space="preserve"> synovial fluid </w:t>
        </w:r>
      </w:ins>
      <w:r>
        <w:rPr>
          <w:w w:val="110"/>
        </w:rPr>
        <w:t>when compared to</w:t>
      </w:r>
      <w:del w:id="1254" w:author="Microsoft Office User" w:date="2018-12-24T10:29:00Z">
        <w:r w:rsidDel="005C778C">
          <w:rPr>
            <w:w w:val="110"/>
          </w:rPr>
          <w:delText xml:space="preserve"> PB </w:delText>
        </w:r>
      </w:del>
      <w:ins w:id="1255" w:author="Microsoft Office User" w:date="2018-12-24T10:29:00Z">
        <w:r w:rsidR="005C778C">
          <w:rPr>
            <w:w w:val="110"/>
          </w:rPr>
          <w:t xml:space="preserve"> peripheral blood </w:t>
        </w:r>
      </w:ins>
      <w:r>
        <w:rPr>
          <w:w w:val="110"/>
        </w:rPr>
        <w:t>CD14</w:t>
      </w:r>
      <w:r>
        <w:rPr>
          <w:w w:val="110"/>
          <w:position w:val="9"/>
          <w:sz w:val="18"/>
        </w:rPr>
        <w:t xml:space="preserve">+ </w:t>
      </w:r>
      <w:r>
        <w:rPr>
          <w:w w:val="110"/>
        </w:rPr>
        <w:t xml:space="preserve">monocytes. Another relevant enriched pathway was the extracellular matrix and extracellular matrix-associated proteins, which involve genes of the S100 family (including </w:t>
      </w:r>
      <w:r>
        <w:rPr>
          <w:i/>
          <w:w w:val="110"/>
        </w:rPr>
        <w:t>S100A8</w:t>
      </w:r>
      <w:r>
        <w:rPr>
          <w:w w:val="110"/>
        </w:rPr>
        <w:t xml:space="preserve">, </w:t>
      </w:r>
      <w:r>
        <w:rPr>
          <w:i/>
          <w:w w:val="110"/>
        </w:rPr>
        <w:t>S100A9</w:t>
      </w:r>
      <w:r>
        <w:rPr>
          <w:w w:val="110"/>
        </w:rPr>
        <w:t xml:space="preserve">, </w:t>
      </w:r>
      <w:r>
        <w:rPr>
          <w:i/>
          <w:w w:val="110"/>
        </w:rPr>
        <w:t>S100A10</w:t>
      </w:r>
      <w:r>
        <w:rPr>
          <w:w w:val="110"/>
        </w:rPr>
        <w:t xml:space="preserve">, </w:t>
      </w:r>
      <w:r>
        <w:rPr>
          <w:i/>
          <w:w w:val="110"/>
        </w:rPr>
        <w:t xml:space="preserve">S100A11 </w:t>
      </w:r>
      <w:r>
        <w:rPr>
          <w:spacing w:val="-4"/>
          <w:w w:val="110"/>
        </w:rPr>
        <w:t xml:space="preserve">and </w:t>
      </w:r>
      <w:r>
        <w:rPr>
          <w:w w:val="110"/>
        </w:rPr>
        <w:t xml:space="preserve">S100A12, that interact with the receptor for advance glycosylation </w:t>
      </w:r>
      <w:proofErr w:type="gramStart"/>
      <w:r>
        <w:rPr>
          <w:w w:val="110"/>
        </w:rPr>
        <w:t>end products</w:t>
      </w:r>
      <w:proofErr w:type="gramEnd"/>
      <w:r>
        <w:rPr>
          <w:w w:val="110"/>
        </w:rPr>
        <w:t xml:space="preserve"> (RAGE)</w:t>
      </w:r>
      <w:r>
        <w:rPr>
          <w:spacing w:val="18"/>
          <w:w w:val="110"/>
        </w:rPr>
        <w:t xml:space="preserve"> </w:t>
      </w:r>
      <w:r>
        <w:rPr>
          <w:w w:val="110"/>
        </w:rPr>
        <w:t>and</w:t>
      </w:r>
      <w:r>
        <w:rPr>
          <w:spacing w:val="18"/>
          <w:w w:val="110"/>
        </w:rPr>
        <w:t xml:space="preserve"> </w:t>
      </w:r>
      <w:r>
        <w:rPr>
          <w:w w:val="110"/>
        </w:rPr>
        <w:t>induce</w:t>
      </w:r>
      <w:r>
        <w:rPr>
          <w:spacing w:val="19"/>
          <w:w w:val="110"/>
        </w:rPr>
        <w:t xml:space="preserve"> </w:t>
      </w:r>
      <w:r>
        <w:rPr>
          <w:w w:val="110"/>
        </w:rPr>
        <w:t>production</w:t>
      </w:r>
      <w:r>
        <w:rPr>
          <w:spacing w:val="17"/>
          <w:w w:val="110"/>
        </w:rPr>
        <w:t xml:space="preserve"> </w:t>
      </w:r>
      <w:r>
        <w:rPr>
          <w:w w:val="110"/>
        </w:rPr>
        <w:t>of</w:t>
      </w:r>
      <w:r>
        <w:rPr>
          <w:spacing w:val="19"/>
          <w:w w:val="110"/>
        </w:rPr>
        <w:t xml:space="preserve"> </w:t>
      </w:r>
      <w:r>
        <w:rPr>
          <w:w w:val="110"/>
        </w:rPr>
        <w:t>matrix-degrading</w:t>
      </w:r>
      <w:r>
        <w:rPr>
          <w:spacing w:val="19"/>
          <w:w w:val="110"/>
        </w:rPr>
        <w:t xml:space="preserve"> </w:t>
      </w:r>
      <w:r>
        <w:rPr>
          <w:w w:val="110"/>
        </w:rPr>
        <w:t>enzymes.</w:t>
      </w:r>
      <w:r>
        <w:rPr>
          <w:spacing w:val="13"/>
          <w:w w:val="110"/>
        </w:rPr>
        <w:t xml:space="preserve"> </w:t>
      </w:r>
      <w:r>
        <w:rPr>
          <w:w w:val="110"/>
        </w:rPr>
        <w:t>The</w:t>
      </w:r>
      <w:r>
        <w:rPr>
          <w:spacing w:val="19"/>
          <w:w w:val="110"/>
        </w:rPr>
        <w:t xml:space="preserve"> </w:t>
      </w:r>
      <w:r>
        <w:rPr>
          <w:spacing w:val="-3"/>
          <w:w w:val="110"/>
        </w:rPr>
        <w:t>phagosome</w:t>
      </w:r>
    </w:p>
    <w:p w14:paraId="7AA2E2D5" w14:textId="77777777" w:rsidR="005313F1" w:rsidRDefault="005313F1">
      <w:pPr>
        <w:spacing w:line="408" w:lineRule="auto"/>
        <w:jc w:val="both"/>
        <w:sectPr w:rsidR="005313F1">
          <w:pgSz w:w="11910" w:h="16840"/>
          <w:pgMar w:top="1800" w:right="0" w:bottom="560" w:left="1680" w:header="1482" w:footer="364" w:gutter="0"/>
          <w:cols w:space="720"/>
        </w:sectPr>
      </w:pPr>
    </w:p>
    <w:p w14:paraId="55E4F6F8" w14:textId="77777777" w:rsidR="005313F1" w:rsidRDefault="005313F1">
      <w:pPr>
        <w:pStyle w:val="BodyText"/>
        <w:rPr>
          <w:sz w:val="20"/>
        </w:rPr>
      </w:pPr>
    </w:p>
    <w:p w14:paraId="4BE37005" w14:textId="2E374B91" w:rsidR="005313F1" w:rsidRDefault="009B75EF">
      <w:pPr>
        <w:pStyle w:val="BodyText"/>
        <w:spacing w:before="239" w:line="415" w:lineRule="auto"/>
        <w:ind w:left="377" w:right="1341"/>
        <w:jc w:val="both"/>
      </w:pPr>
      <w:proofErr w:type="gramStart"/>
      <w:r>
        <w:rPr>
          <w:w w:val="110"/>
        </w:rPr>
        <w:t>and</w:t>
      </w:r>
      <w:proofErr w:type="gramEnd"/>
      <w:r>
        <w:rPr>
          <w:w w:val="110"/>
        </w:rPr>
        <w:t xml:space="preserve"> lysosome formation pathway also appeared to be more active in</w:t>
      </w:r>
      <w:del w:id="1256" w:author="Microsoft Office User" w:date="2018-12-24T10:32:00Z">
        <w:r w:rsidDel="005C778C">
          <w:rPr>
            <w:w w:val="110"/>
          </w:rPr>
          <w:delText xml:space="preserve"> SF </w:delText>
        </w:r>
      </w:del>
      <w:ins w:id="1257" w:author="Microsoft Office User" w:date="2018-12-24T10:32:00Z">
        <w:r w:rsidR="005C778C">
          <w:rPr>
            <w:w w:val="110"/>
          </w:rPr>
          <w:t xml:space="preserve"> synovial fluid </w:t>
        </w:r>
      </w:ins>
      <w:r>
        <w:rPr>
          <w:w w:val="110"/>
        </w:rPr>
        <w:t>CD14</w:t>
      </w:r>
      <w:r>
        <w:rPr>
          <w:w w:val="110"/>
          <w:position w:val="9"/>
          <w:sz w:val="18"/>
        </w:rPr>
        <w:t xml:space="preserve">+ </w:t>
      </w:r>
      <w:r>
        <w:rPr>
          <w:w w:val="110"/>
        </w:rPr>
        <w:t xml:space="preserve">monocytes, with up-regulation of genes such as </w:t>
      </w:r>
      <w:r>
        <w:rPr>
          <w:i/>
          <w:w w:val="110"/>
        </w:rPr>
        <w:t>CTSL</w:t>
      </w:r>
      <w:r>
        <w:rPr>
          <w:w w:val="110"/>
        </w:rPr>
        <w:t xml:space="preserve">, which is involved in protein degradation in </w:t>
      </w:r>
      <w:del w:id="1258" w:author="Microsoft Office User" w:date="2018-12-24T12:08:00Z">
        <w:r w:rsidDel="00483CBF">
          <w:rPr>
            <w:w w:val="110"/>
          </w:rPr>
          <w:delText>lisosomes</w:delText>
        </w:r>
      </w:del>
      <w:ins w:id="1259" w:author="Microsoft Office User" w:date="2018-12-24T12:08:00Z">
        <w:r w:rsidR="00483CBF">
          <w:rPr>
            <w:w w:val="110"/>
          </w:rPr>
          <w:t>lysosomes</w:t>
        </w:r>
      </w:ins>
      <w:r>
        <w:rPr>
          <w:w w:val="110"/>
        </w:rPr>
        <w:t xml:space="preserve"> and phagocytosis of apoptotic cells. </w:t>
      </w:r>
      <w:r>
        <w:rPr>
          <w:spacing w:val="-6"/>
          <w:w w:val="110"/>
        </w:rPr>
        <w:t xml:space="preserve">Lastly, </w:t>
      </w:r>
      <w:r>
        <w:rPr>
          <w:w w:val="110"/>
        </w:rPr>
        <w:t xml:space="preserve">enrichment for cytokine </w:t>
      </w:r>
      <w:proofErr w:type="spellStart"/>
      <w:r>
        <w:rPr>
          <w:w w:val="110"/>
        </w:rPr>
        <w:t>signalling</w:t>
      </w:r>
      <w:proofErr w:type="spellEnd"/>
      <w:r>
        <w:rPr>
          <w:w w:val="110"/>
        </w:rPr>
        <w:t xml:space="preserve"> was not driven by di</w:t>
      </w:r>
      <w:r>
        <w:rPr>
          <w:rFonts w:ascii="Arial"/>
          <w:w w:val="110"/>
        </w:rPr>
        <w:t>ff</w:t>
      </w:r>
      <w:r>
        <w:rPr>
          <w:w w:val="110"/>
        </w:rPr>
        <w:t xml:space="preserve">erential expression of cytokines but was contributed by up-regulation of pro-inflammatory TFs </w:t>
      </w:r>
      <w:proofErr w:type="gramStart"/>
      <w:r>
        <w:rPr>
          <w:spacing w:val="-3"/>
          <w:w w:val="110"/>
        </w:rPr>
        <w:t xml:space="preserve">such  </w:t>
      </w:r>
      <w:r>
        <w:rPr>
          <w:w w:val="110"/>
        </w:rPr>
        <w:t>as</w:t>
      </w:r>
      <w:proofErr w:type="gramEnd"/>
      <w:r>
        <w:rPr>
          <w:w w:val="110"/>
        </w:rPr>
        <w:t xml:space="preserve"> </w:t>
      </w:r>
      <w:r>
        <w:rPr>
          <w:i/>
          <w:spacing w:val="-5"/>
          <w:w w:val="110"/>
        </w:rPr>
        <w:t>STAT1</w:t>
      </w:r>
      <w:r>
        <w:rPr>
          <w:spacing w:val="-5"/>
          <w:w w:val="110"/>
        </w:rPr>
        <w:t xml:space="preserve">, </w:t>
      </w:r>
      <w:r>
        <w:rPr>
          <w:w w:val="110"/>
        </w:rPr>
        <w:t xml:space="preserve">amongst other genes. The most functionally relevant significantly enriched pathways identified for DEGs in the CC-IL7R subpopulation </w:t>
      </w:r>
      <w:r>
        <w:rPr>
          <w:spacing w:val="-4"/>
          <w:w w:val="110"/>
        </w:rPr>
        <w:t xml:space="preserve">were </w:t>
      </w:r>
      <w:r>
        <w:rPr>
          <w:w w:val="110"/>
        </w:rPr>
        <w:t>common</w:t>
      </w:r>
      <w:r>
        <w:rPr>
          <w:spacing w:val="-6"/>
          <w:w w:val="110"/>
        </w:rPr>
        <w:t xml:space="preserve"> </w:t>
      </w:r>
      <w:r>
        <w:rPr>
          <w:w w:val="110"/>
        </w:rPr>
        <w:t>to</w:t>
      </w:r>
      <w:r>
        <w:rPr>
          <w:spacing w:val="-6"/>
          <w:w w:val="110"/>
        </w:rPr>
        <w:t xml:space="preserve"> </w:t>
      </w:r>
      <w:r>
        <w:rPr>
          <w:w w:val="110"/>
        </w:rPr>
        <w:t>the</w:t>
      </w:r>
      <w:r>
        <w:rPr>
          <w:spacing w:val="-6"/>
          <w:w w:val="110"/>
        </w:rPr>
        <w:t xml:space="preserve"> </w:t>
      </w:r>
      <w:r>
        <w:rPr>
          <w:w w:val="110"/>
        </w:rPr>
        <w:t>ones</w:t>
      </w:r>
      <w:r>
        <w:rPr>
          <w:spacing w:val="-5"/>
          <w:w w:val="110"/>
        </w:rPr>
        <w:t xml:space="preserve"> </w:t>
      </w:r>
      <w:r>
        <w:rPr>
          <w:w w:val="110"/>
        </w:rPr>
        <w:t>found</w:t>
      </w:r>
      <w:r>
        <w:rPr>
          <w:spacing w:val="-6"/>
          <w:w w:val="110"/>
        </w:rPr>
        <w:t xml:space="preserve"> </w:t>
      </w:r>
      <w:r>
        <w:rPr>
          <w:w w:val="110"/>
        </w:rPr>
        <w:t>in</w:t>
      </w:r>
      <w:r>
        <w:rPr>
          <w:spacing w:val="-6"/>
          <w:w w:val="110"/>
        </w:rPr>
        <w:t xml:space="preserve"> </w:t>
      </w:r>
      <w:r>
        <w:rPr>
          <w:w w:val="110"/>
        </w:rPr>
        <w:t>the</w:t>
      </w:r>
      <w:r>
        <w:rPr>
          <w:spacing w:val="-5"/>
          <w:w w:val="110"/>
        </w:rPr>
        <w:t xml:space="preserve"> </w:t>
      </w:r>
      <w:r>
        <w:rPr>
          <w:w w:val="110"/>
        </w:rPr>
        <w:t>CC-mixed</w:t>
      </w:r>
      <w:r>
        <w:rPr>
          <w:spacing w:val="-6"/>
          <w:w w:val="110"/>
        </w:rPr>
        <w:t xml:space="preserve"> </w:t>
      </w:r>
      <w:r>
        <w:rPr>
          <w:w w:val="110"/>
        </w:rPr>
        <w:t>cluster</w:t>
      </w:r>
      <w:r>
        <w:rPr>
          <w:spacing w:val="-6"/>
          <w:w w:val="110"/>
        </w:rPr>
        <w:t xml:space="preserve"> </w:t>
      </w:r>
      <w:r>
        <w:rPr>
          <w:spacing w:val="-4"/>
          <w:w w:val="110"/>
        </w:rPr>
        <w:t>(Table</w:t>
      </w:r>
      <w:r>
        <w:rPr>
          <w:spacing w:val="-6"/>
          <w:w w:val="110"/>
        </w:rPr>
        <w:t xml:space="preserve"> </w:t>
      </w:r>
      <w:r>
        <w:rPr>
          <w:w w:val="110"/>
        </w:rPr>
        <w:t>5.7).</w:t>
      </w:r>
    </w:p>
    <w:p w14:paraId="6F4D472E" w14:textId="77777777" w:rsidR="005313F1" w:rsidRDefault="005313F1">
      <w:pPr>
        <w:pStyle w:val="BodyText"/>
        <w:spacing w:before="6"/>
        <w:rPr>
          <w:sz w:val="29"/>
        </w:rPr>
      </w:pPr>
    </w:p>
    <w:p w14:paraId="02B0A7FA" w14:textId="77777777" w:rsidR="005313F1" w:rsidRDefault="009B75EF">
      <w:pPr>
        <w:pStyle w:val="BodyText"/>
        <w:spacing w:line="415" w:lineRule="auto"/>
        <w:ind w:left="377" w:right="861"/>
      </w:pPr>
      <w:r>
        <w:rPr>
          <w:w w:val="115"/>
        </w:rPr>
        <w:t>Moderate</w:t>
      </w:r>
      <w:r>
        <w:rPr>
          <w:spacing w:val="-26"/>
          <w:w w:val="115"/>
        </w:rPr>
        <w:t xml:space="preserve"> </w:t>
      </w:r>
      <w:r>
        <w:rPr>
          <w:w w:val="115"/>
        </w:rPr>
        <w:t>genome-wide</w:t>
      </w:r>
      <w:r>
        <w:rPr>
          <w:spacing w:val="-26"/>
          <w:w w:val="115"/>
        </w:rPr>
        <w:t xml:space="preserve"> </w:t>
      </w:r>
      <w:r>
        <w:rPr>
          <w:w w:val="115"/>
        </w:rPr>
        <w:t>correlation</w:t>
      </w:r>
      <w:r>
        <w:rPr>
          <w:spacing w:val="-25"/>
          <w:w w:val="115"/>
        </w:rPr>
        <w:t xml:space="preserve"> </w:t>
      </w:r>
      <w:proofErr w:type="spellStart"/>
      <w:r>
        <w:rPr>
          <w:w w:val="115"/>
        </w:rPr>
        <w:t>correlation</w:t>
      </w:r>
      <w:proofErr w:type="spellEnd"/>
      <w:r>
        <w:rPr>
          <w:spacing w:val="-26"/>
          <w:w w:val="115"/>
        </w:rPr>
        <w:t xml:space="preserve"> </w:t>
      </w:r>
      <w:r>
        <w:rPr>
          <w:w w:val="115"/>
        </w:rPr>
        <w:t>between</w:t>
      </w:r>
      <w:r>
        <w:rPr>
          <w:spacing w:val="-26"/>
          <w:w w:val="115"/>
        </w:rPr>
        <w:t xml:space="preserve"> </w:t>
      </w:r>
      <w:r>
        <w:rPr>
          <w:w w:val="115"/>
        </w:rPr>
        <w:t>chromatin</w:t>
      </w:r>
      <w:r>
        <w:rPr>
          <w:spacing w:val="-25"/>
          <w:w w:val="115"/>
        </w:rPr>
        <w:t xml:space="preserve"> </w:t>
      </w:r>
      <w:r>
        <w:rPr>
          <w:w w:val="115"/>
        </w:rPr>
        <w:t>accessibility and</w:t>
      </w:r>
      <w:r>
        <w:rPr>
          <w:spacing w:val="-13"/>
          <w:w w:val="115"/>
        </w:rPr>
        <w:t xml:space="preserve"> </w:t>
      </w:r>
      <w:proofErr w:type="spellStart"/>
      <w:r>
        <w:rPr>
          <w:spacing w:val="-3"/>
          <w:w w:val="115"/>
        </w:rPr>
        <w:t>scRNA-seq</w:t>
      </w:r>
      <w:proofErr w:type="spellEnd"/>
      <w:r>
        <w:rPr>
          <w:spacing w:val="-13"/>
          <w:w w:val="115"/>
        </w:rPr>
        <w:t xml:space="preserve"> </w:t>
      </w:r>
      <w:r>
        <w:rPr>
          <w:w w:val="115"/>
        </w:rPr>
        <w:t>expression</w:t>
      </w:r>
      <w:r>
        <w:rPr>
          <w:spacing w:val="-12"/>
          <w:w w:val="115"/>
        </w:rPr>
        <w:t xml:space="preserve"> </w:t>
      </w:r>
      <w:r>
        <w:rPr>
          <w:w w:val="115"/>
        </w:rPr>
        <w:t>in</w:t>
      </w:r>
      <w:r>
        <w:rPr>
          <w:spacing w:val="-13"/>
          <w:w w:val="115"/>
        </w:rPr>
        <w:t xml:space="preserve"> </w:t>
      </w:r>
      <w:r>
        <w:rPr>
          <w:w w:val="115"/>
        </w:rPr>
        <w:t>the</w:t>
      </w:r>
      <w:r>
        <w:rPr>
          <w:spacing w:val="-12"/>
          <w:w w:val="115"/>
        </w:rPr>
        <w:t xml:space="preserve"> </w:t>
      </w:r>
      <w:r>
        <w:rPr>
          <w:w w:val="115"/>
        </w:rPr>
        <w:t>CC-mixed</w:t>
      </w:r>
      <w:r>
        <w:rPr>
          <w:spacing w:val="-13"/>
          <w:w w:val="115"/>
        </w:rPr>
        <w:t xml:space="preserve"> </w:t>
      </w:r>
      <w:r>
        <w:rPr>
          <w:w w:val="115"/>
        </w:rPr>
        <w:t>cluster</w:t>
      </w:r>
    </w:p>
    <w:p w14:paraId="4E28C376" w14:textId="77777777" w:rsidR="005313F1" w:rsidRDefault="009B75EF">
      <w:pPr>
        <w:pStyle w:val="BodyText"/>
        <w:spacing w:before="156" w:line="396" w:lineRule="auto"/>
        <w:ind w:left="377" w:right="1341" w:firstLine="566"/>
        <w:jc w:val="both"/>
      </w:pPr>
      <w:r>
        <w:rPr>
          <w:w w:val="110"/>
        </w:rPr>
        <w:t>In</w:t>
      </w:r>
      <w:r>
        <w:rPr>
          <w:spacing w:val="-15"/>
          <w:w w:val="110"/>
        </w:rPr>
        <w:t xml:space="preserve"> </w:t>
      </w:r>
      <w:r>
        <w:rPr>
          <w:w w:val="110"/>
        </w:rPr>
        <w:t>order</w:t>
      </w:r>
      <w:r>
        <w:rPr>
          <w:spacing w:val="-14"/>
          <w:w w:val="110"/>
        </w:rPr>
        <w:t xml:space="preserve"> </w:t>
      </w:r>
      <w:r>
        <w:rPr>
          <w:w w:val="110"/>
        </w:rPr>
        <w:t>to</w:t>
      </w:r>
      <w:r>
        <w:rPr>
          <w:spacing w:val="-14"/>
          <w:w w:val="110"/>
        </w:rPr>
        <w:t xml:space="preserve"> </w:t>
      </w:r>
      <w:r>
        <w:rPr>
          <w:w w:val="110"/>
        </w:rPr>
        <w:t>determine</w:t>
      </w:r>
      <w:r>
        <w:rPr>
          <w:spacing w:val="-15"/>
          <w:w w:val="110"/>
        </w:rPr>
        <w:t xml:space="preserve"> </w:t>
      </w:r>
      <w:r>
        <w:rPr>
          <w:w w:val="110"/>
        </w:rPr>
        <w:t>the</w:t>
      </w:r>
      <w:r>
        <w:rPr>
          <w:spacing w:val="-14"/>
          <w:w w:val="110"/>
        </w:rPr>
        <w:t xml:space="preserve"> </w:t>
      </w:r>
      <w:r>
        <w:rPr>
          <w:w w:val="110"/>
        </w:rPr>
        <w:t>overall</w:t>
      </w:r>
      <w:r>
        <w:rPr>
          <w:spacing w:val="-14"/>
          <w:w w:val="110"/>
        </w:rPr>
        <w:t xml:space="preserve"> </w:t>
      </w:r>
      <w:r>
        <w:rPr>
          <w:w w:val="110"/>
        </w:rPr>
        <w:t>correlation</w:t>
      </w:r>
      <w:r>
        <w:rPr>
          <w:spacing w:val="-15"/>
          <w:w w:val="110"/>
        </w:rPr>
        <w:t xml:space="preserve"> </w:t>
      </w:r>
      <w:r>
        <w:rPr>
          <w:w w:val="110"/>
        </w:rPr>
        <w:t>between</w:t>
      </w:r>
      <w:r>
        <w:rPr>
          <w:spacing w:val="-14"/>
          <w:w w:val="110"/>
        </w:rPr>
        <w:t xml:space="preserve"> </w:t>
      </w:r>
      <w:proofErr w:type="spellStart"/>
      <w:r>
        <w:rPr>
          <w:w w:val="110"/>
        </w:rPr>
        <w:t>scRNA-seq</w:t>
      </w:r>
      <w:proofErr w:type="spellEnd"/>
      <w:r>
        <w:rPr>
          <w:spacing w:val="-14"/>
          <w:w w:val="110"/>
        </w:rPr>
        <w:t xml:space="preserve"> </w:t>
      </w:r>
      <w:r>
        <w:rPr>
          <w:w w:val="110"/>
        </w:rPr>
        <w:t>expression and chromatin accessibility, comparison between the log</w:t>
      </w:r>
      <w:r>
        <w:rPr>
          <w:w w:val="110"/>
          <w:vertAlign w:val="subscript"/>
        </w:rPr>
        <w:t>2</w:t>
      </w:r>
      <w:r>
        <w:rPr>
          <w:w w:val="110"/>
        </w:rPr>
        <w:t>FCs for all the expressed</w:t>
      </w:r>
      <w:r>
        <w:rPr>
          <w:spacing w:val="-13"/>
          <w:w w:val="110"/>
        </w:rPr>
        <w:t xml:space="preserve"> </w:t>
      </w:r>
      <w:r>
        <w:rPr>
          <w:w w:val="110"/>
        </w:rPr>
        <w:t>genes</w:t>
      </w:r>
      <w:r>
        <w:rPr>
          <w:spacing w:val="-13"/>
          <w:w w:val="110"/>
        </w:rPr>
        <w:t xml:space="preserve"> </w:t>
      </w:r>
      <w:r>
        <w:rPr>
          <w:w w:val="110"/>
        </w:rPr>
        <w:t>in</w:t>
      </w:r>
      <w:r>
        <w:rPr>
          <w:spacing w:val="-12"/>
          <w:w w:val="110"/>
        </w:rPr>
        <w:t xml:space="preserve"> </w:t>
      </w:r>
      <w:r>
        <w:rPr>
          <w:w w:val="110"/>
        </w:rPr>
        <w:t>the</w:t>
      </w:r>
      <w:r>
        <w:rPr>
          <w:spacing w:val="-13"/>
          <w:w w:val="110"/>
        </w:rPr>
        <w:t xml:space="preserve"> </w:t>
      </w:r>
      <w:r>
        <w:rPr>
          <w:w w:val="110"/>
        </w:rPr>
        <w:t>CC-mixed</w:t>
      </w:r>
      <w:r>
        <w:rPr>
          <w:spacing w:val="-12"/>
          <w:w w:val="110"/>
        </w:rPr>
        <w:t xml:space="preserve"> </w:t>
      </w:r>
      <w:r>
        <w:rPr>
          <w:w w:val="110"/>
        </w:rPr>
        <w:t>CD14</w:t>
      </w:r>
      <w:r>
        <w:rPr>
          <w:w w:val="110"/>
          <w:position w:val="9"/>
          <w:sz w:val="18"/>
        </w:rPr>
        <w:t>+</w:t>
      </w:r>
      <w:r>
        <w:rPr>
          <w:spacing w:val="14"/>
          <w:w w:val="110"/>
          <w:position w:val="9"/>
          <w:sz w:val="18"/>
        </w:rPr>
        <w:t xml:space="preserve"> </w:t>
      </w:r>
      <w:r>
        <w:rPr>
          <w:w w:val="110"/>
        </w:rPr>
        <w:t>monocytes</w:t>
      </w:r>
      <w:r>
        <w:rPr>
          <w:spacing w:val="-13"/>
          <w:w w:val="110"/>
        </w:rPr>
        <w:t xml:space="preserve"> </w:t>
      </w:r>
      <w:r>
        <w:rPr>
          <w:w w:val="110"/>
        </w:rPr>
        <w:t>cluster</w:t>
      </w:r>
      <w:r>
        <w:rPr>
          <w:spacing w:val="-12"/>
          <w:w w:val="110"/>
        </w:rPr>
        <w:t xml:space="preserve"> </w:t>
      </w:r>
      <w:r>
        <w:rPr>
          <w:w w:val="110"/>
        </w:rPr>
        <w:t>and</w:t>
      </w:r>
      <w:r>
        <w:rPr>
          <w:spacing w:val="-13"/>
          <w:w w:val="110"/>
        </w:rPr>
        <w:t xml:space="preserve"> </w:t>
      </w:r>
      <w:r>
        <w:rPr>
          <w:w w:val="110"/>
        </w:rPr>
        <w:t>all</w:t>
      </w:r>
      <w:r>
        <w:rPr>
          <w:spacing w:val="-12"/>
          <w:w w:val="110"/>
        </w:rPr>
        <w:t xml:space="preserve"> </w:t>
      </w:r>
      <w:r>
        <w:rPr>
          <w:w w:val="110"/>
        </w:rPr>
        <w:t>the</w:t>
      </w:r>
      <w:r>
        <w:rPr>
          <w:spacing w:val="-13"/>
          <w:w w:val="110"/>
        </w:rPr>
        <w:t xml:space="preserve"> </w:t>
      </w:r>
      <w:r>
        <w:rPr>
          <w:w w:val="110"/>
        </w:rPr>
        <w:t>accessible chromatin regions in bulk CD14</w:t>
      </w:r>
      <w:r>
        <w:rPr>
          <w:w w:val="110"/>
          <w:position w:val="9"/>
          <w:sz w:val="18"/>
        </w:rPr>
        <w:t xml:space="preserve">+  </w:t>
      </w:r>
      <w:r>
        <w:rPr>
          <w:w w:val="110"/>
        </w:rPr>
        <w:t>monocytes between</w:t>
      </w:r>
      <w:del w:id="1260" w:author="Microsoft Office User" w:date="2018-12-24T10:32:00Z">
        <w:r w:rsidDel="005C778C">
          <w:rPr>
            <w:w w:val="110"/>
          </w:rPr>
          <w:delText xml:space="preserve"> SF </w:delText>
        </w:r>
      </w:del>
      <w:ins w:id="1261" w:author="Microsoft Office User" w:date="2018-12-24T10:32:00Z">
        <w:r w:rsidR="005C778C">
          <w:rPr>
            <w:w w:val="110"/>
          </w:rPr>
          <w:t xml:space="preserve"> synovial fluid </w:t>
        </w:r>
      </w:ins>
      <w:r>
        <w:rPr>
          <w:w w:val="110"/>
        </w:rPr>
        <w:t>and</w:t>
      </w:r>
      <w:del w:id="1262" w:author="Microsoft Office User" w:date="2018-12-24T10:29:00Z">
        <w:r w:rsidDel="005C778C">
          <w:rPr>
            <w:w w:val="110"/>
          </w:rPr>
          <w:delText xml:space="preserve"> PB </w:delText>
        </w:r>
      </w:del>
      <w:ins w:id="1263" w:author="Microsoft Office User" w:date="2018-12-24T10:29:00Z">
        <w:r w:rsidR="005C778C">
          <w:rPr>
            <w:w w:val="110"/>
          </w:rPr>
          <w:t xml:space="preserve"> peripheral blood </w:t>
        </w:r>
      </w:ins>
      <w:r>
        <w:rPr>
          <w:w w:val="110"/>
        </w:rPr>
        <w:t>was</w:t>
      </w:r>
      <w:r>
        <w:rPr>
          <w:spacing w:val="-26"/>
          <w:w w:val="110"/>
        </w:rPr>
        <w:t xml:space="preserve"> </w:t>
      </w:r>
      <w:r>
        <w:rPr>
          <w:spacing w:val="-3"/>
          <w:w w:val="110"/>
        </w:rPr>
        <w:t>conducted</w:t>
      </w:r>
    </w:p>
    <w:p w14:paraId="0CDF7511" w14:textId="2C8B2EC9" w:rsidR="005313F1" w:rsidRDefault="009B75EF">
      <w:pPr>
        <w:pStyle w:val="BodyText"/>
        <w:spacing w:before="23" w:line="364" w:lineRule="auto"/>
        <w:ind w:left="377" w:right="1341"/>
        <w:jc w:val="both"/>
      </w:pPr>
      <w:r>
        <w:rPr>
          <w:w w:val="110"/>
        </w:rPr>
        <w:t xml:space="preserve">. Changes in expression and chromatin accessibility only </w:t>
      </w:r>
      <w:del w:id="1264" w:author="Microsoft Office User" w:date="2018-12-24T11:23:00Z">
        <w:r w:rsidDel="00787E4A">
          <w:rPr>
            <w:w w:val="110"/>
          </w:rPr>
          <w:delText>presented</w:delText>
        </w:r>
      </w:del>
      <w:ins w:id="1265" w:author="Microsoft Office User" w:date="2018-12-24T11:23:00Z">
        <w:r w:rsidR="00787E4A">
          <w:rPr>
            <w:w w:val="110"/>
          </w:rPr>
          <w:t>showed</w:t>
        </w:r>
      </w:ins>
      <w:r>
        <w:rPr>
          <w:w w:val="110"/>
        </w:rPr>
        <w:t xml:space="preserve"> a moderate correlation</w:t>
      </w:r>
      <w:r>
        <w:rPr>
          <w:spacing w:val="-13"/>
          <w:w w:val="110"/>
        </w:rPr>
        <w:t xml:space="preserve"> </w:t>
      </w:r>
      <w:r>
        <w:rPr>
          <w:w w:val="110"/>
        </w:rPr>
        <w:t>in</w:t>
      </w:r>
      <w:r>
        <w:rPr>
          <w:spacing w:val="-13"/>
          <w:w w:val="110"/>
        </w:rPr>
        <w:t xml:space="preserve"> </w:t>
      </w:r>
      <w:r>
        <w:rPr>
          <w:w w:val="110"/>
        </w:rPr>
        <w:t>this</w:t>
      </w:r>
      <w:r>
        <w:rPr>
          <w:spacing w:val="-12"/>
          <w:w w:val="110"/>
        </w:rPr>
        <w:t xml:space="preserve"> </w:t>
      </w:r>
      <w:r>
        <w:rPr>
          <w:w w:val="110"/>
        </w:rPr>
        <w:t>data</w:t>
      </w:r>
      <w:r>
        <w:rPr>
          <w:spacing w:val="-13"/>
          <w:w w:val="110"/>
        </w:rPr>
        <w:t xml:space="preserve"> </w:t>
      </w:r>
      <w:r>
        <w:rPr>
          <w:w w:val="110"/>
        </w:rPr>
        <w:t>(R=0.214,</w:t>
      </w:r>
      <w:r>
        <w:rPr>
          <w:spacing w:val="-11"/>
          <w:w w:val="110"/>
        </w:rPr>
        <w:t xml:space="preserve"> </w:t>
      </w:r>
      <w:proofErr w:type="spellStart"/>
      <w:r>
        <w:rPr>
          <w:w w:val="110"/>
        </w:rPr>
        <w:t>pval</w:t>
      </w:r>
      <w:proofErr w:type="spellEnd"/>
      <w:r>
        <w:rPr>
          <w:w w:val="110"/>
        </w:rPr>
        <w:t>=2x10</w:t>
      </w:r>
      <w:r>
        <w:rPr>
          <w:rFonts w:ascii="Arial Unicode MS" w:hAnsi="Arial Unicode MS"/>
          <w:w w:val="110"/>
          <w:position w:val="9"/>
          <w:sz w:val="18"/>
        </w:rPr>
        <w:t>−</w:t>
      </w:r>
      <w:r>
        <w:rPr>
          <w:w w:val="110"/>
          <w:position w:val="9"/>
          <w:sz w:val="18"/>
        </w:rPr>
        <w:t>16</w:t>
      </w:r>
      <w:proofErr w:type="gramStart"/>
      <w:r>
        <w:rPr>
          <w:w w:val="110"/>
        </w:rPr>
        <w:t>)(</w:t>
      </w:r>
      <w:proofErr w:type="gramEnd"/>
      <w:r>
        <w:rPr>
          <w:w w:val="110"/>
        </w:rPr>
        <w:t>Figure</w:t>
      </w:r>
      <w:r>
        <w:rPr>
          <w:spacing w:val="-13"/>
          <w:w w:val="110"/>
        </w:rPr>
        <w:t xml:space="preserve"> </w:t>
      </w:r>
      <w:r>
        <w:rPr>
          <w:w w:val="110"/>
        </w:rPr>
        <w:t>5.16</w:t>
      </w:r>
      <w:r>
        <w:rPr>
          <w:spacing w:val="-12"/>
          <w:w w:val="110"/>
        </w:rPr>
        <w:t xml:space="preserve"> </w:t>
      </w:r>
      <w:r>
        <w:rPr>
          <w:w w:val="110"/>
        </w:rPr>
        <w:t>b).</w:t>
      </w:r>
      <w:r>
        <w:rPr>
          <w:spacing w:val="5"/>
          <w:w w:val="110"/>
        </w:rPr>
        <w:t xml:space="preserve"> </w:t>
      </w:r>
      <w:r>
        <w:rPr>
          <w:w w:val="110"/>
        </w:rPr>
        <w:t>In</w:t>
      </w:r>
      <w:r>
        <w:rPr>
          <w:spacing w:val="-13"/>
          <w:w w:val="110"/>
        </w:rPr>
        <w:t xml:space="preserve"> </w:t>
      </w:r>
      <w:r>
        <w:rPr>
          <w:w w:val="110"/>
        </w:rPr>
        <w:t>the</w:t>
      </w:r>
      <w:r>
        <w:rPr>
          <w:spacing w:val="-12"/>
          <w:w w:val="110"/>
        </w:rPr>
        <w:t xml:space="preserve"> </w:t>
      </w:r>
      <w:r>
        <w:rPr>
          <w:w w:val="110"/>
        </w:rPr>
        <w:t>CC-mixed</w:t>
      </w:r>
    </w:p>
    <w:p w14:paraId="739AC691" w14:textId="77777777" w:rsidR="005313F1" w:rsidRDefault="009B75EF">
      <w:pPr>
        <w:pStyle w:val="BodyText"/>
        <w:spacing w:before="59" w:line="386" w:lineRule="auto"/>
        <w:ind w:left="377" w:right="1342"/>
        <w:jc w:val="both"/>
      </w:pPr>
      <w:proofErr w:type="gramStart"/>
      <w:r>
        <w:rPr>
          <w:w w:val="110"/>
        </w:rPr>
        <w:t>cluster</w:t>
      </w:r>
      <w:proofErr w:type="gramEnd"/>
      <w:r>
        <w:rPr>
          <w:w w:val="110"/>
        </w:rPr>
        <w:t>, 64 genes out of the 251 DEGs (FDR</w:t>
      </w:r>
      <w:r>
        <w:rPr>
          <w:i/>
          <w:w w:val="110"/>
        </w:rPr>
        <w:t>&lt;</w:t>
      </w:r>
      <w:r>
        <w:rPr>
          <w:w w:val="110"/>
        </w:rPr>
        <w:t>0.01 and FC</w:t>
      </w:r>
      <w:r>
        <w:rPr>
          <w:i/>
          <w:w w:val="110"/>
        </w:rPr>
        <w:t>&gt;</w:t>
      </w:r>
      <w:r>
        <w:rPr>
          <w:w w:val="110"/>
        </w:rPr>
        <w:t>1.5) were proximal (</w:t>
      </w:r>
      <w:r>
        <w:rPr>
          <w:rFonts w:ascii="Arial Unicode MS" w:hAnsi="Arial Unicode MS"/>
          <w:w w:val="110"/>
        </w:rPr>
        <w:t>≤</w:t>
      </w:r>
      <w:r>
        <w:rPr>
          <w:rFonts w:ascii="Arial Unicode MS" w:hAnsi="Arial Unicode MS"/>
          <w:spacing w:val="-29"/>
          <w:w w:val="110"/>
        </w:rPr>
        <w:t xml:space="preserve"> </w:t>
      </w:r>
      <w:r>
        <w:rPr>
          <w:w w:val="110"/>
        </w:rPr>
        <w:t>5Kb)</w:t>
      </w:r>
      <w:r>
        <w:rPr>
          <w:spacing w:val="-13"/>
          <w:w w:val="110"/>
        </w:rPr>
        <w:t xml:space="preserve"> </w:t>
      </w:r>
      <w:r>
        <w:rPr>
          <w:w w:val="110"/>
        </w:rPr>
        <w:t>to</w:t>
      </w:r>
      <w:r>
        <w:rPr>
          <w:spacing w:val="-14"/>
          <w:w w:val="110"/>
        </w:rPr>
        <w:t xml:space="preserve"> </w:t>
      </w:r>
      <w:r>
        <w:rPr>
          <w:w w:val="110"/>
        </w:rPr>
        <w:t>one</w:t>
      </w:r>
      <w:r>
        <w:rPr>
          <w:spacing w:val="-13"/>
          <w:w w:val="110"/>
        </w:rPr>
        <w:t xml:space="preserve"> </w:t>
      </w:r>
      <w:r>
        <w:rPr>
          <w:w w:val="110"/>
        </w:rPr>
        <w:t>or</w:t>
      </w:r>
      <w:r>
        <w:rPr>
          <w:spacing w:val="-14"/>
          <w:w w:val="110"/>
        </w:rPr>
        <w:t xml:space="preserve"> </w:t>
      </w:r>
      <w:r>
        <w:rPr>
          <w:w w:val="110"/>
        </w:rPr>
        <w:t>more</w:t>
      </w:r>
      <w:r>
        <w:rPr>
          <w:spacing w:val="-14"/>
          <w:w w:val="110"/>
        </w:rPr>
        <w:t xml:space="preserve"> ATAC</w:t>
      </w:r>
      <w:r>
        <w:rPr>
          <w:spacing w:val="-13"/>
          <w:w w:val="110"/>
        </w:rPr>
        <w:t xml:space="preserve"> </w:t>
      </w:r>
      <w:r>
        <w:rPr>
          <w:spacing w:val="-4"/>
          <w:w w:val="110"/>
        </w:rPr>
        <w:t>DARs</w:t>
      </w:r>
      <w:r>
        <w:rPr>
          <w:spacing w:val="-14"/>
          <w:w w:val="110"/>
        </w:rPr>
        <w:t xml:space="preserve"> </w:t>
      </w:r>
      <w:r>
        <w:rPr>
          <w:spacing w:val="-4"/>
          <w:w w:val="110"/>
        </w:rPr>
        <w:t>(Table</w:t>
      </w:r>
      <w:r>
        <w:rPr>
          <w:spacing w:val="-14"/>
          <w:w w:val="110"/>
        </w:rPr>
        <w:t xml:space="preserve"> </w:t>
      </w:r>
      <w:r>
        <w:rPr>
          <w:w w:val="110"/>
        </w:rPr>
        <w:t>5.8).</w:t>
      </w:r>
      <w:r>
        <w:rPr>
          <w:spacing w:val="1"/>
          <w:w w:val="110"/>
        </w:rPr>
        <w:t xml:space="preserve"> </w:t>
      </w:r>
      <w:r>
        <w:rPr>
          <w:w w:val="110"/>
        </w:rPr>
        <w:t>This</w:t>
      </w:r>
      <w:r>
        <w:rPr>
          <w:spacing w:val="-14"/>
          <w:w w:val="110"/>
        </w:rPr>
        <w:t xml:space="preserve"> </w:t>
      </w:r>
      <w:r>
        <w:rPr>
          <w:w w:val="110"/>
        </w:rPr>
        <w:t>overlap</w:t>
      </w:r>
      <w:r>
        <w:rPr>
          <w:spacing w:val="-13"/>
          <w:w w:val="110"/>
        </w:rPr>
        <w:t xml:space="preserve"> </w:t>
      </w:r>
      <w:r>
        <w:rPr>
          <w:w w:val="110"/>
        </w:rPr>
        <w:t>was</w:t>
      </w:r>
      <w:r>
        <w:rPr>
          <w:spacing w:val="-14"/>
          <w:w w:val="110"/>
        </w:rPr>
        <w:t xml:space="preserve"> </w:t>
      </w:r>
      <w:r>
        <w:rPr>
          <w:w w:val="110"/>
        </w:rPr>
        <w:t>significant</w:t>
      </w:r>
      <w:r>
        <w:rPr>
          <w:spacing w:val="-14"/>
          <w:w w:val="110"/>
        </w:rPr>
        <w:t xml:space="preserve"> </w:t>
      </w:r>
      <w:r>
        <w:rPr>
          <w:w w:val="110"/>
        </w:rPr>
        <w:t>and</w:t>
      </w:r>
    </w:p>
    <w:p w14:paraId="13C0AE20" w14:textId="77777777" w:rsidR="005313F1" w:rsidRDefault="009B75EF">
      <w:pPr>
        <w:pStyle w:val="BodyText"/>
        <w:spacing w:line="270" w:lineRule="exact"/>
        <w:ind w:left="377"/>
      </w:pPr>
      <w:proofErr w:type="gramStart"/>
      <w:r>
        <w:rPr>
          <w:w w:val="110"/>
        </w:rPr>
        <w:t>highlighted</w:t>
      </w:r>
      <w:proofErr w:type="gramEnd"/>
      <w:r>
        <w:rPr>
          <w:spacing w:val="-11"/>
          <w:w w:val="110"/>
        </w:rPr>
        <w:t xml:space="preserve"> </w:t>
      </w:r>
      <w:r>
        <w:rPr>
          <w:w w:val="110"/>
        </w:rPr>
        <w:t>the</w:t>
      </w:r>
      <w:r>
        <w:rPr>
          <w:spacing w:val="-10"/>
          <w:w w:val="110"/>
        </w:rPr>
        <w:t xml:space="preserve"> </w:t>
      </w:r>
      <w:r>
        <w:rPr>
          <w:w w:val="110"/>
        </w:rPr>
        <w:t>enrichment</w:t>
      </w:r>
      <w:r>
        <w:rPr>
          <w:spacing w:val="-10"/>
          <w:w w:val="110"/>
        </w:rPr>
        <w:t xml:space="preserve"> </w:t>
      </w:r>
      <w:r>
        <w:rPr>
          <w:w w:val="110"/>
        </w:rPr>
        <w:t>(Fisher</w:t>
      </w:r>
      <w:r>
        <w:rPr>
          <w:spacing w:val="-10"/>
          <w:w w:val="110"/>
        </w:rPr>
        <w:t xml:space="preserve"> </w:t>
      </w:r>
      <w:r>
        <w:rPr>
          <w:w w:val="110"/>
        </w:rPr>
        <w:t>exact</w:t>
      </w:r>
      <w:r>
        <w:rPr>
          <w:spacing w:val="-10"/>
          <w:w w:val="110"/>
        </w:rPr>
        <w:t xml:space="preserve"> </w:t>
      </w:r>
      <w:r>
        <w:rPr>
          <w:w w:val="110"/>
        </w:rPr>
        <w:t>test</w:t>
      </w:r>
      <w:r>
        <w:rPr>
          <w:spacing w:val="-10"/>
          <w:w w:val="110"/>
        </w:rPr>
        <w:t xml:space="preserve"> </w:t>
      </w:r>
      <w:proofErr w:type="spellStart"/>
      <w:r>
        <w:rPr>
          <w:w w:val="110"/>
        </w:rPr>
        <w:t>pval</w:t>
      </w:r>
      <w:proofErr w:type="spellEnd"/>
      <w:r>
        <w:rPr>
          <w:w w:val="110"/>
        </w:rPr>
        <w:t>=1.5x10</w:t>
      </w:r>
      <w:r>
        <w:rPr>
          <w:rFonts w:ascii="Arial Unicode MS" w:hAnsi="Arial Unicode MS"/>
          <w:w w:val="110"/>
          <w:position w:val="9"/>
          <w:sz w:val="18"/>
        </w:rPr>
        <w:t>−</w:t>
      </w:r>
      <w:r>
        <w:rPr>
          <w:w w:val="110"/>
        </w:rPr>
        <w:t>3)</w:t>
      </w:r>
      <w:r>
        <w:rPr>
          <w:spacing w:val="-11"/>
          <w:w w:val="110"/>
        </w:rPr>
        <w:t xml:space="preserve"> </w:t>
      </w:r>
      <w:r>
        <w:rPr>
          <w:w w:val="110"/>
        </w:rPr>
        <w:t>of</w:t>
      </w:r>
      <w:r>
        <w:rPr>
          <w:spacing w:val="-10"/>
          <w:w w:val="110"/>
        </w:rPr>
        <w:t xml:space="preserve"> </w:t>
      </w:r>
      <w:r>
        <w:rPr>
          <w:w w:val="110"/>
        </w:rPr>
        <w:t>DEGs</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CC-</w:t>
      </w:r>
    </w:p>
    <w:p w14:paraId="61E4C86E" w14:textId="77777777" w:rsidR="005313F1" w:rsidRDefault="009B75EF">
      <w:pPr>
        <w:pStyle w:val="BodyText"/>
        <w:spacing w:before="168" w:line="415" w:lineRule="auto"/>
        <w:ind w:left="377" w:right="1341"/>
        <w:jc w:val="both"/>
      </w:pPr>
      <w:proofErr w:type="gramStart"/>
      <w:r>
        <w:rPr>
          <w:w w:val="110"/>
        </w:rPr>
        <w:t>mixed</w:t>
      </w:r>
      <w:proofErr w:type="gramEnd"/>
      <w:r>
        <w:rPr>
          <w:w w:val="110"/>
        </w:rPr>
        <w:t xml:space="preserve"> cluster for proximal </w:t>
      </w:r>
      <w:r>
        <w:rPr>
          <w:spacing w:val="-4"/>
          <w:w w:val="110"/>
        </w:rPr>
        <w:t xml:space="preserve">DARs </w:t>
      </w:r>
      <w:r>
        <w:rPr>
          <w:w w:val="110"/>
        </w:rPr>
        <w:t xml:space="preserve">identified by </w:t>
      </w:r>
      <w:r>
        <w:rPr>
          <w:spacing w:val="-14"/>
          <w:w w:val="110"/>
        </w:rPr>
        <w:t xml:space="preserve">ATAC </w:t>
      </w:r>
      <w:r>
        <w:rPr>
          <w:w w:val="110"/>
        </w:rPr>
        <w:t>in bulk</w:t>
      </w:r>
      <w:r>
        <w:rPr>
          <w:spacing w:val="-36"/>
          <w:w w:val="110"/>
        </w:rPr>
        <w:t xml:space="preserve"> </w:t>
      </w:r>
      <w:r>
        <w:rPr>
          <w:w w:val="110"/>
        </w:rPr>
        <w:t>CD14</w:t>
      </w:r>
      <w:r>
        <w:rPr>
          <w:w w:val="110"/>
          <w:position w:val="9"/>
          <w:sz w:val="18"/>
        </w:rPr>
        <w:t xml:space="preserve">+ </w:t>
      </w:r>
      <w:r>
        <w:rPr>
          <w:w w:val="110"/>
        </w:rPr>
        <w:t>monocytes. The majority of the overlaps corresponded to matched increase or decrease (40 and 12 genes, respectively) of gene expression and chromatin accessibility in</w:t>
      </w:r>
      <w:del w:id="1266" w:author="Microsoft Office User" w:date="2018-12-24T10:32:00Z">
        <w:r w:rsidDel="005C778C">
          <w:rPr>
            <w:w w:val="110"/>
          </w:rPr>
          <w:delText xml:space="preserve"> </w:delText>
        </w:r>
        <w:r w:rsidDel="005C778C">
          <w:rPr>
            <w:spacing w:val="-6"/>
            <w:w w:val="110"/>
          </w:rPr>
          <w:delText xml:space="preserve">SF </w:delText>
        </w:r>
      </w:del>
      <w:ins w:id="1267" w:author="Microsoft Office User" w:date="2018-12-24T10:32:00Z">
        <w:r w:rsidR="005C778C">
          <w:rPr>
            <w:w w:val="110"/>
          </w:rPr>
          <w:t xml:space="preserve"> synovial fluid </w:t>
        </w:r>
      </w:ins>
      <w:r>
        <w:rPr>
          <w:w w:val="110"/>
        </w:rPr>
        <w:t xml:space="preserve">vs PB. </w:t>
      </w:r>
      <w:r>
        <w:rPr>
          <w:spacing w:val="-3"/>
          <w:w w:val="110"/>
        </w:rPr>
        <w:t xml:space="preserve">However, </w:t>
      </w:r>
      <w:r>
        <w:rPr>
          <w:w w:val="110"/>
        </w:rPr>
        <w:t>14 DEGs in the CC-mixed cluster showed opposite direction</w:t>
      </w:r>
      <w:r>
        <w:rPr>
          <w:spacing w:val="-27"/>
          <w:w w:val="110"/>
        </w:rPr>
        <w:t xml:space="preserve"> </w:t>
      </w:r>
      <w:r>
        <w:rPr>
          <w:w w:val="110"/>
        </w:rPr>
        <w:t xml:space="preserve">of change between expression and chromatin accessibility </w:t>
      </w:r>
      <w:r>
        <w:rPr>
          <w:spacing w:val="-4"/>
          <w:w w:val="110"/>
        </w:rPr>
        <w:t>(Table</w:t>
      </w:r>
      <w:r>
        <w:rPr>
          <w:spacing w:val="-46"/>
          <w:w w:val="110"/>
        </w:rPr>
        <w:t xml:space="preserve"> </w:t>
      </w:r>
      <w:r>
        <w:rPr>
          <w:w w:val="110"/>
        </w:rPr>
        <w:t>5.8).</w:t>
      </w:r>
    </w:p>
    <w:p w14:paraId="20EA16C1" w14:textId="77777777" w:rsidR="005313F1" w:rsidRDefault="009B75EF">
      <w:pPr>
        <w:pStyle w:val="BodyText"/>
        <w:spacing w:before="4" w:line="415" w:lineRule="auto"/>
        <w:ind w:left="377" w:right="1341" w:firstLine="566"/>
        <w:jc w:val="both"/>
      </w:pPr>
      <w:r>
        <w:rPr>
          <w:w w:val="115"/>
        </w:rPr>
        <w:lastRenderedPageBreak/>
        <w:t>Amongst</w:t>
      </w:r>
      <w:r>
        <w:rPr>
          <w:spacing w:val="-22"/>
          <w:w w:val="115"/>
        </w:rPr>
        <w:t xml:space="preserve"> </w:t>
      </w:r>
      <w:r>
        <w:rPr>
          <w:w w:val="115"/>
        </w:rPr>
        <w:t>the</w:t>
      </w:r>
      <w:r>
        <w:rPr>
          <w:spacing w:val="-21"/>
          <w:w w:val="115"/>
        </w:rPr>
        <w:t xml:space="preserve"> </w:t>
      </w:r>
      <w:r>
        <w:rPr>
          <w:w w:val="115"/>
        </w:rPr>
        <w:t>DEGs</w:t>
      </w:r>
      <w:r>
        <w:rPr>
          <w:spacing w:val="-21"/>
          <w:w w:val="115"/>
        </w:rPr>
        <w:t xml:space="preserve"> </w:t>
      </w:r>
      <w:r>
        <w:rPr>
          <w:w w:val="115"/>
        </w:rPr>
        <w:t>in</w:t>
      </w:r>
      <w:r>
        <w:rPr>
          <w:spacing w:val="-21"/>
          <w:w w:val="115"/>
        </w:rPr>
        <w:t xml:space="preserve"> </w:t>
      </w:r>
      <w:r>
        <w:rPr>
          <w:w w:val="115"/>
        </w:rPr>
        <w:t>the</w:t>
      </w:r>
      <w:r>
        <w:rPr>
          <w:spacing w:val="-22"/>
          <w:w w:val="115"/>
        </w:rPr>
        <w:t xml:space="preserve"> </w:t>
      </w:r>
      <w:r>
        <w:rPr>
          <w:w w:val="115"/>
        </w:rPr>
        <w:t>CC-mixed</w:t>
      </w:r>
      <w:r>
        <w:rPr>
          <w:spacing w:val="-21"/>
          <w:w w:val="115"/>
        </w:rPr>
        <w:t xml:space="preserve"> </w:t>
      </w:r>
      <w:r>
        <w:rPr>
          <w:w w:val="115"/>
        </w:rPr>
        <w:t>cluster</w:t>
      </w:r>
      <w:r>
        <w:rPr>
          <w:spacing w:val="-22"/>
          <w:w w:val="115"/>
        </w:rPr>
        <w:t xml:space="preserve"> </w:t>
      </w:r>
      <w:r>
        <w:rPr>
          <w:w w:val="115"/>
        </w:rPr>
        <w:t>overlapping</w:t>
      </w:r>
      <w:r>
        <w:rPr>
          <w:spacing w:val="-21"/>
          <w:w w:val="115"/>
        </w:rPr>
        <w:t xml:space="preserve"> </w:t>
      </w:r>
      <w:r>
        <w:rPr>
          <w:w w:val="115"/>
        </w:rPr>
        <w:t>a</w:t>
      </w:r>
      <w:r>
        <w:rPr>
          <w:spacing w:val="-21"/>
          <w:w w:val="115"/>
        </w:rPr>
        <w:t xml:space="preserve"> </w:t>
      </w:r>
      <w:r>
        <w:rPr>
          <w:w w:val="115"/>
        </w:rPr>
        <w:t>proximal</w:t>
      </w:r>
      <w:r>
        <w:rPr>
          <w:spacing w:val="-21"/>
          <w:w w:val="115"/>
        </w:rPr>
        <w:t xml:space="preserve"> </w:t>
      </w:r>
      <w:r>
        <w:rPr>
          <w:spacing w:val="-9"/>
          <w:w w:val="115"/>
        </w:rPr>
        <w:t xml:space="preserve">DAR </w:t>
      </w:r>
      <w:r>
        <w:rPr>
          <w:w w:val="115"/>
        </w:rPr>
        <w:t xml:space="preserve">were </w:t>
      </w:r>
      <w:r>
        <w:rPr>
          <w:i/>
          <w:spacing w:val="-3"/>
          <w:w w:val="115"/>
        </w:rPr>
        <w:t xml:space="preserve">CCL2 </w:t>
      </w:r>
      <w:r>
        <w:rPr>
          <w:w w:val="115"/>
        </w:rPr>
        <w:t xml:space="preserve">and </w:t>
      </w:r>
      <w:r>
        <w:rPr>
          <w:i/>
          <w:w w:val="115"/>
        </w:rPr>
        <w:t xml:space="preserve">FN1 </w:t>
      </w:r>
      <w:r>
        <w:rPr>
          <w:w w:val="115"/>
        </w:rPr>
        <w:t xml:space="preserve">(Figure 5.16 b). Both genes were </w:t>
      </w:r>
      <w:proofErr w:type="gramStart"/>
      <w:r>
        <w:rPr>
          <w:w w:val="115"/>
        </w:rPr>
        <w:t>up-regulated</w:t>
      </w:r>
      <w:proofErr w:type="gramEnd"/>
      <w:r>
        <w:rPr>
          <w:w w:val="115"/>
        </w:rPr>
        <w:t xml:space="preserve"> in</w:t>
      </w:r>
      <w:del w:id="1268" w:author="Microsoft Office User" w:date="2018-12-24T10:32:00Z">
        <w:r w:rsidDel="005C778C">
          <w:rPr>
            <w:w w:val="115"/>
          </w:rPr>
          <w:delText xml:space="preserve"> SF </w:delText>
        </w:r>
      </w:del>
      <w:ins w:id="1269" w:author="Microsoft Office User" w:date="2018-12-24T10:32:00Z">
        <w:r w:rsidR="005C778C">
          <w:rPr>
            <w:w w:val="115"/>
          </w:rPr>
          <w:t xml:space="preserve"> synovial fluid </w:t>
        </w:r>
      </w:ins>
      <w:r>
        <w:rPr>
          <w:w w:val="115"/>
        </w:rPr>
        <w:t>compared</w:t>
      </w:r>
      <w:r>
        <w:rPr>
          <w:spacing w:val="-34"/>
          <w:w w:val="115"/>
        </w:rPr>
        <w:t xml:space="preserve"> </w:t>
      </w:r>
      <w:r>
        <w:rPr>
          <w:w w:val="115"/>
        </w:rPr>
        <w:t>to</w:t>
      </w:r>
      <w:del w:id="1270" w:author="Microsoft Office User" w:date="2018-12-24T10:29:00Z">
        <w:r w:rsidDel="005C778C">
          <w:rPr>
            <w:spacing w:val="-33"/>
            <w:w w:val="115"/>
          </w:rPr>
          <w:delText xml:space="preserve"> </w:delText>
        </w:r>
        <w:r w:rsidDel="005C778C">
          <w:rPr>
            <w:w w:val="115"/>
          </w:rPr>
          <w:delText>PB</w:delText>
        </w:r>
        <w:r w:rsidDel="005C778C">
          <w:rPr>
            <w:spacing w:val="-34"/>
            <w:w w:val="115"/>
          </w:rPr>
          <w:delText xml:space="preserve"> </w:delText>
        </w:r>
      </w:del>
      <w:ins w:id="1271" w:author="Microsoft Office User" w:date="2018-12-24T10:29:00Z">
        <w:r w:rsidR="005C778C">
          <w:rPr>
            <w:spacing w:val="-33"/>
            <w:w w:val="115"/>
          </w:rPr>
          <w:t xml:space="preserve"> peripheral blood </w:t>
        </w:r>
      </w:ins>
      <w:r>
        <w:rPr>
          <w:w w:val="115"/>
        </w:rPr>
        <w:t>in</w:t>
      </w:r>
      <w:r>
        <w:rPr>
          <w:spacing w:val="-33"/>
          <w:w w:val="115"/>
        </w:rPr>
        <w:t xml:space="preserve"> </w:t>
      </w:r>
      <w:r>
        <w:rPr>
          <w:w w:val="115"/>
        </w:rPr>
        <w:t>the</w:t>
      </w:r>
      <w:r>
        <w:rPr>
          <w:spacing w:val="-34"/>
          <w:w w:val="115"/>
        </w:rPr>
        <w:t xml:space="preserve"> </w:t>
      </w:r>
      <w:r>
        <w:rPr>
          <w:w w:val="115"/>
        </w:rPr>
        <w:t>CC-mixed</w:t>
      </w:r>
      <w:r>
        <w:rPr>
          <w:spacing w:val="-33"/>
          <w:w w:val="115"/>
        </w:rPr>
        <w:t xml:space="preserve"> </w:t>
      </w:r>
      <w:r>
        <w:rPr>
          <w:w w:val="115"/>
        </w:rPr>
        <w:t>cluster,</w:t>
      </w:r>
      <w:r>
        <w:rPr>
          <w:spacing w:val="-34"/>
          <w:w w:val="115"/>
        </w:rPr>
        <w:t xml:space="preserve"> </w:t>
      </w:r>
      <w:r>
        <w:rPr>
          <w:w w:val="115"/>
        </w:rPr>
        <w:t>proximal</w:t>
      </w:r>
      <w:r>
        <w:rPr>
          <w:spacing w:val="-33"/>
          <w:w w:val="115"/>
        </w:rPr>
        <w:t xml:space="preserve"> </w:t>
      </w:r>
      <w:r>
        <w:rPr>
          <w:w w:val="115"/>
        </w:rPr>
        <w:t>to</w:t>
      </w:r>
      <w:r>
        <w:rPr>
          <w:spacing w:val="-34"/>
          <w:w w:val="115"/>
        </w:rPr>
        <w:t xml:space="preserve"> </w:t>
      </w:r>
      <w:r>
        <w:rPr>
          <w:w w:val="115"/>
        </w:rPr>
        <w:t>a</w:t>
      </w:r>
      <w:del w:id="1272" w:author="Microsoft Office User" w:date="2018-12-24T10:32:00Z">
        <w:r w:rsidDel="005C778C">
          <w:rPr>
            <w:spacing w:val="-33"/>
            <w:w w:val="115"/>
          </w:rPr>
          <w:delText xml:space="preserve"> </w:delText>
        </w:r>
        <w:r w:rsidDel="005C778C">
          <w:rPr>
            <w:w w:val="115"/>
          </w:rPr>
          <w:delText>SF</w:delText>
        </w:r>
        <w:r w:rsidDel="005C778C">
          <w:rPr>
            <w:spacing w:val="-33"/>
            <w:w w:val="115"/>
          </w:rPr>
          <w:delText xml:space="preserve"> </w:delText>
        </w:r>
      </w:del>
      <w:ins w:id="1273" w:author="Microsoft Office User" w:date="2018-12-24T10:32:00Z">
        <w:r w:rsidR="005C778C">
          <w:rPr>
            <w:spacing w:val="-33"/>
            <w:w w:val="115"/>
          </w:rPr>
          <w:t xml:space="preserve"> synovial fluid </w:t>
        </w:r>
      </w:ins>
      <w:r>
        <w:rPr>
          <w:w w:val="115"/>
        </w:rPr>
        <w:t>open</w:t>
      </w:r>
      <w:r>
        <w:rPr>
          <w:spacing w:val="-34"/>
          <w:w w:val="115"/>
        </w:rPr>
        <w:t xml:space="preserve"> </w:t>
      </w:r>
      <w:r>
        <w:rPr>
          <w:spacing w:val="-4"/>
          <w:w w:val="115"/>
        </w:rPr>
        <w:t>DAR,</w:t>
      </w:r>
      <w:r>
        <w:rPr>
          <w:spacing w:val="-33"/>
          <w:w w:val="115"/>
        </w:rPr>
        <w:t xml:space="preserve"> </w:t>
      </w:r>
      <w:r>
        <w:rPr>
          <w:w w:val="115"/>
        </w:rPr>
        <w:t>and</w:t>
      </w:r>
      <w:r>
        <w:rPr>
          <w:spacing w:val="-34"/>
          <w:w w:val="115"/>
        </w:rPr>
        <w:t xml:space="preserve"> </w:t>
      </w:r>
      <w:r>
        <w:rPr>
          <w:w w:val="115"/>
        </w:rPr>
        <w:t>found</w:t>
      </w:r>
    </w:p>
    <w:p w14:paraId="4F77A814" w14:textId="77777777" w:rsidR="005313F1" w:rsidRDefault="005313F1">
      <w:pPr>
        <w:spacing w:line="415" w:lineRule="auto"/>
        <w:jc w:val="both"/>
        <w:sectPr w:rsidR="005313F1">
          <w:pgSz w:w="11910" w:h="16840"/>
          <w:pgMar w:top="1800" w:right="0" w:bottom="560" w:left="1680" w:header="1482" w:footer="364" w:gutter="0"/>
          <w:cols w:space="720"/>
        </w:sectPr>
      </w:pPr>
    </w:p>
    <w:p w14:paraId="3C77E96C" w14:textId="77777777" w:rsidR="005313F1" w:rsidRDefault="005313F1">
      <w:pPr>
        <w:pStyle w:val="BodyText"/>
        <w:rPr>
          <w:sz w:val="20"/>
        </w:rPr>
      </w:pPr>
    </w:p>
    <w:p w14:paraId="5F42AC20" w14:textId="77777777" w:rsidR="005313F1" w:rsidRDefault="005313F1">
      <w:pPr>
        <w:pStyle w:val="BodyText"/>
        <w:spacing w:before="4"/>
        <w:rPr>
          <w:sz w:val="22"/>
        </w:rPr>
      </w:pPr>
    </w:p>
    <w:p w14:paraId="1BD223F0" w14:textId="77777777" w:rsidR="005313F1" w:rsidRDefault="00090D17">
      <w:pPr>
        <w:pStyle w:val="BodyText"/>
        <w:spacing w:line="20" w:lineRule="exact"/>
        <w:ind w:left="423"/>
        <w:rPr>
          <w:sz w:val="2"/>
        </w:rPr>
      </w:pPr>
      <w:r>
        <w:rPr>
          <w:noProof/>
          <w:sz w:val="2"/>
        </w:rPr>
        <mc:AlternateContent>
          <mc:Choice Requires="wpg">
            <w:drawing>
              <wp:inline distT="0" distB="0" distL="0" distR="0" wp14:anchorId="68602BE7" wp14:editId="4C812F42">
                <wp:extent cx="5290820" cy="12065"/>
                <wp:effectExtent l="0" t="0" r="5080" b="0"/>
                <wp:docPr id="458"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820" cy="12065"/>
                          <a:chOff x="0" y="0"/>
                          <a:chExt cx="8332" cy="19"/>
                        </a:xfrm>
                      </wpg:grpSpPr>
                      <wps:wsp>
                        <wps:cNvPr id="459" name="Line 3018"/>
                        <wps:cNvCnPr>
                          <a:cxnSpLocks/>
                        </wps:cNvCnPr>
                        <wps:spPr bwMode="auto">
                          <a:xfrm>
                            <a:off x="0" y="9"/>
                            <a:ext cx="8332"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97392B" id="Group 3017" o:spid="_x0000_s1026" style="width:416.6pt;height:.95pt;mso-position-horizontal-relative:char;mso-position-vertical-relative:line" coordsize="83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">
                <v:line id="Line 3018" o:spid="_x0000_s1027" style="position:absolute;visibility:visible;mso-wrap-style:square" from="0,9" to="83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" strokeweight=".33019mm">
                  <o:lock v:ext="edit" shapetype="f"/>
                </v:line>
                <w10:anchorlock/>
              </v:group>
            </w:pict>
          </mc:Fallback>
        </mc:AlternateContent>
      </w:r>
    </w:p>
    <w:p w14:paraId="67B97FA2" w14:textId="77777777" w:rsidR="005313F1" w:rsidRDefault="009B75EF">
      <w:pPr>
        <w:pStyle w:val="BodyText"/>
        <w:tabs>
          <w:tab w:val="left" w:pos="1754"/>
          <w:tab w:val="left" w:pos="4135"/>
          <w:tab w:val="left" w:pos="6573"/>
        </w:tabs>
        <w:spacing w:before="44" w:after="16"/>
        <w:ind w:left="566"/>
      </w:pPr>
      <w:r>
        <w:rPr>
          <w:w w:val="115"/>
        </w:rPr>
        <w:t>Cluster</w:t>
      </w:r>
      <w:r>
        <w:rPr>
          <w:w w:val="115"/>
        </w:rPr>
        <w:tab/>
        <w:t>Up-regulated</w:t>
      </w:r>
      <w:r>
        <w:rPr>
          <w:spacing w:val="-13"/>
          <w:w w:val="115"/>
        </w:rPr>
        <w:t xml:space="preserve"> </w:t>
      </w:r>
      <w:r>
        <w:rPr>
          <w:w w:val="115"/>
        </w:rPr>
        <w:t>genes</w:t>
      </w:r>
      <w:r>
        <w:rPr>
          <w:w w:val="115"/>
        </w:rPr>
        <w:tab/>
        <w:t>Up-regulated</w:t>
      </w:r>
      <w:r>
        <w:rPr>
          <w:spacing w:val="-12"/>
          <w:w w:val="115"/>
        </w:rPr>
        <w:t xml:space="preserve"> </w:t>
      </w:r>
      <w:r>
        <w:rPr>
          <w:w w:val="115"/>
        </w:rPr>
        <w:t>genes</w:t>
      </w:r>
      <w:r>
        <w:rPr>
          <w:w w:val="115"/>
        </w:rPr>
        <w:tab/>
      </w:r>
      <w:proofErr w:type="gramStart"/>
      <w:r>
        <w:rPr>
          <w:w w:val="115"/>
        </w:rPr>
        <w:t>Opposite</w:t>
      </w:r>
      <w:proofErr w:type="gramEnd"/>
      <w:r>
        <w:rPr>
          <w:spacing w:val="-11"/>
          <w:w w:val="115"/>
        </w:rPr>
        <w:t xml:space="preserve"> </w:t>
      </w:r>
      <w:r>
        <w:rPr>
          <w:w w:val="115"/>
        </w:rPr>
        <w:t>direction</w:t>
      </w:r>
    </w:p>
    <w:tbl>
      <w:tblPr>
        <w:tblW w:w="0" w:type="auto"/>
        <w:tblInd w:w="440" w:type="dxa"/>
        <w:tblLayout w:type="fixed"/>
        <w:tblCellMar>
          <w:left w:w="0" w:type="dxa"/>
          <w:right w:w="0" w:type="dxa"/>
        </w:tblCellMar>
        <w:tblLook w:val="01E0" w:firstRow="1" w:lastRow="1" w:firstColumn="1" w:lastColumn="1" w:noHBand="0" w:noVBand="0"/>
      </w:tblPr>
      <w:tblGrid>
        <w:gridCol w:w="1346"/>
        <w:gridCol w:w="2252"/>
        <w:gridCol w:w="2403"/>
        <w:gridCol w:w="2333"/>
      </w:tblGrid>
      <w:tr w:rsidR="005313F1" w14:paraId="3308C1F7" w14:textId="77777777">
        <w:trPr>
          <w:trHeight w:val="280"/>
        </w:trPr>
        <w:tc>
          <w:tcPr>
            <w:tcW w:w="1346" w:type="dxa"/>
            <w:vMerge w:val="restart"/>
            <w:tcBorders>
              <w:bottom w:val="single" w:sz="6" w:space="0" w:color="000000"/>
            </w:tcBorders>
          </w:tcPr>
          <w:p w14:paraId="526254B3" w14:textId="77777777" w:rsidR="005313F1" w:rsidRDefault="005313F1">
            <w:pPr>
              <w:pStyle w:val="TableParagraph"/>
            </w:pPr>
          </w:p>
        </w:tc>
        <w:tc>
          <w:tcPr>
            <w:tcW w:w="2252" w:type="dxa"/>
          </w:tcPr>
          <w:p w14:paraId="2158319E" w14:textId="77777777" w:rsidR="005313F1" w:rsidRDefault="009B75EF">
            <w:pPr>
              <w:pStyle w:val="TableParagraph"/>
              <w:spacing w:line="261" w:lineRule="exact"/>
              <w:ind w:left="262"/>
              <w:rPr>
                <w:sz w:val="24"/>
              </w:rPr>
            </w:pPr>
            <w:r>
              <w:rPr>
                <w:w w:val="115"/>
                <w:sz w:val="24"/>
              </w:rPr>
              <w:t>with proximal</w:t>
            </w:r>
          </w:p>
        </w:tc>
        <w:tc>
          <w:tcPr>
            <w:tcW w:w="2403" w:type="dxa"/>
          </w:tcPr>
          <w:p w14:paraId="4F744507" w14:textId="77777777" w:rsidR="005313F1" w:rsidRDefault="009B75EF">
            <w:pPr>
              <w:pStyle w:val="TableParagraph"/>
              <w:spacing w:line="261" w:lineRule="exact"/>
              <w:ind w:left="405" w:right="401"/>
              <w:jc w:val="center"/>
              <w:rPr>
                <w:sz w:val="24"/>
              </w:rPr>
            </w:pPr>
            <w:r>
              <w:rPr>
                <w:w w:val="115"/>
                <w:sz w:val="24"/>
              </w:rPr>
              <w:t>with proximal</w:t>
            </w:r>
          </w:p>
        </w:tc>
        <w:tc>
          <w:tcPr>
            <w:tcW w:w="2333" w:type="dxa"/>
          </w:tcPr>
          <w:p w14:paraId="3A88F416" w14:textId="77777777" w:rsidR="005313F1" w:rsidRDefault="009B75EF">
            <w:pPr>
              <w:pStyle w:val="TableParagraph"/>
              <w:spacing w:line="261" w:lineRule="exact"/>
              <w:ind w:left="363" w:right="401"/>
              <w:jc w:val="center"/>
              <w:rPr>
                <w:sz w:val="24"/>
              </w:rPr>
            </w:pPr>
            <w:r>
              <w:rPr>
                <w:w w:val="120"/>
                <w:sz w:val="24"/>
              </w:rPr>
              <w:t>in expression</w:t>
            </w:r>
          </w:p>
        </w:tc>
      </w:tr>
      <w:tr w:rsidR="005313F1" w14:paraId="228BCA06" w14:textId="77777777">
        <w:trPr>
          <w:trHeight w:val="341"/>
        </w:trPr>
        <w:tc>
          <w:tcPr>
            <w:tcW w:w="1346" w:type="dxa"/>
            <w:vMerge/>
            <w:tcBorders>
              <w:top w:val="nil"/>
              <w:bottom w:val="single" w:sz="6" w:space="0" w:color="000000"/>
            </w:tcBorders>
          </w:tcPr>
          <w:p w14:paraId="7205EFA1" w14:textId="77777777" w:rsidR="005313F1" w:rsidRDefault="005313F1">
            <w:pPr>
              <w:rPr>
                <w:sz w:val="2"/>
                <w:szCs w:val="2"/>
              </w:rPr>
            </w:pPr>
          </w:p>
        </w:tc>
        <w:tc>
          <w:tcPr>
            <w:tcW w:w="2252" w:type="dxa"/>
            <w:tcBorders>
              <w:bottom w:val="single" w:sz="6" w:space="0" w:color="000000"/>
            </w:tcBorders>
          </w:tcPr>
          <w:p w14:paraId="68C6D797" w14:textId="77777777" w:rsidR="005313F1" w:rsidRDefault="009B75EF">
            <w:pPr>
              <w:pStyle w:val="TableParagraph"/>
              <w:spacing w:line="267" w:lineRule="exact"/>
              <w:ind w:left="316"/>
              <w:rPr>
                <w:sz w:val="24"/>
              </w:rPr>
            </w:pPr>
            <w:r>
              <w:rPr>
                <w:w w:val="110"/>
                <w:sz w:val="24"/>
              </w:rPr>
              <w:t>SF open DAR</w:t>
            </w:r>
          </w:p>
        </w:tc>
        <w:tc>
          <w:tcPr>
            <w:tcW w:w="2403" w:type="dxa"/>
            <w:tcBorders>
              <w:bottom w:val="single" w:sz="6" w:space="0" w:color="000000"/>
            </w:tcBorders>
          </w:tcPr>
          <w:p w14:paraId="2F49AF79" w14:textId="77777777" w:rsidR="005313F1" w:rsidRDefault="009B75EF">
            <w:pPr>
              <w:pStyle w:val="TableParagraph"/>
              <w:spacing w:line="267" w:lineRule="exact"/>
              <w:ind w:left="405" w:right="401"/>
              <w:jc w:val="center"/>
              <w:rPr>
                <w:sz w:val="24"/>
              </w:rPr>
            </w:pPr>
            <w:r>
              <w:rPr>
                <w:w w:val="110"/>
                <w:sz w:val="24"/>
              </w:rPr>
              <w:t>PB open DAR</w:t>
            </w:r>
          </w:p>
        </w:tc>
        <w:tc>
          <w:tcPr>
            <w:tcW w:w="2333" w:type="dxa"/>
            <w:tcBorders>
              <w:bottom w:val="single" w:sz="6" w:space="0" w:color="000000"/>
            </w:tcBorders>
          </w:tcPr>
          <w:p w14:paraId="38DD72D9" w14:textId="77777777" w:rsidR="005313F1" w:rsidRDefault="009B75EF">
            <w:pPr>
              <w:pStyle w:val="TableParagraph"/>
              <w:spacing w:line="267" w:lineRule="exact"/>
              <w:ind w:left="363" w:right="346"/>
              <w:jc w:val="center"/>
              <w:rPr>
                <w:sz w:val="24"/>
              </w:rPr>
            </w:pPr>
            <w:r>
              <w:rPr>
                <w:w w:val="115"/>
                <w:sz w:val="24"/>
              </w:rPr>
              <w:t>and DAR</w:t>
            </w:r>
          </w:p>
        </w:tc>
      </w:tr>
      <w:tr w:rsidR="005313F1" w14:paraId="2841804C" w14:textId="77777777">
        <w:trPr>
          <w:trHeight w:val="36"/>
        </w:trPr>
        <w:tc>
          <w:tcPr>
            <w:tcW w:w="1346" w:type="dxa"/>
            <w:tcBorders>
              <w:top w:val="single" w:sz="6" w:space="0" w:color="000000"/>
              <w:bottom w:val="single" w:sz="6" w:space="0" w:color="000000"/>
            </w:tcBorders>
          </w:tcPr>
          <w:p w14:paraId="67D1FDD4" w14:textId="77777777" w:rsidR="005313F1" w:rsidRDefault="005313F1">
            <w:pPr>
              <w:pStyle w:val="TableParagraph"/>
              <w:rPr>
                <w:sz w:val="2"/>
              </w:rPr>
            </w:pPr>
          </w:p>
        </w:tc>
        <w:tc>
          <w:tcPr>
            <w:tcW w:w="2252" w:type="dxa"/>
            <w:tcBorders>
              <w:top w:val="single" w:sz="6" w:space="0" w:color="000000"/>
              <w:bottom w:val="single" w:sz="6" w:space="0" w:color="000000"/>
            </w:tcBorders>
          </w:tcPr>
          <w:p w14:paraId="7E0389F3" w14:textId="77777777" w:rsidR="005313F1" w:rsidRDefault="005313F1">
            <w:pPr>
              <w:pStyle w:val="TableParagraph"/>
              <w:rPr>
                <w:sz w:val="2"/>
              </w:rPr>
            </w:pPr>
          </w:p>
        </w:tc>
        <w:tc>
          <w:tcPr>
            <w:tcW w:w="2403" w:type="dxa"/>
            <w:tcBorders>
              <w:top w:val="single" w:sz="6" w:space="0" w:color="000000"/>
              <w:bottom w:val="single" w:sz="6" w:space="0" w:color="000000"/>
            </w:tcBorders>
          </w:tcPr>
          <w:p w14:paraId="68D02A9B" w14:textId="77777777" w:rsidR="005313F1" w:rsidRDefault="005313F1">
            <w:pPr>
              <w:pStyle w:val="TableParagraph"/>
              <w:rPr>
                <w:sz w:val="2"/>
              </w:rPr>
            </w:pPr>
          </w:p>
        </w:tc>
        <w:tc>
          <w:tcPr>
            <w:tcW w:w="2333" w:type="dxa"/>
            <w:tcBorders>
              <w:top w:val="single" w:sz="6" w:space="0" w:color="000000"/>
              <w:bottom w:val="single" w:sz="6" w:space="0" w:color="000000"/>
            </w:tcBorders>
          </w:tcPr>
          <w:p w14:paraId="14FF7BEA" w14:textId="77777777" w:rsidR="005313F1" w:rsidRDefault="005313F1">
            <w:pPr>
              <w:pStyle w:val="TableParagraph"/>
              <w:rPr>
                <w:sz w:val="2"/>
              </w:rPr>
            </w:pPr>
          </w:p>
        </w:tc>
      </w:tr>
      <w:tr w:rsidR="005313F1" w14:paraId="0959B6E2" w14:textId="77777777">
        <w:trPr>
          <w:trHeight w:val="333"/>
        </w:trPr>
        <w:tc>
          <w:tcPr>
            <w:tcW w:w="1346" w:type="dxa"/>
            <w:tcBorders>
              <w:top w:val="single" w:sz="6" w:space="0" w:color="000000"/>
            </w:tcBorders>
          </w:tcPr>
          <w:p w14:paraId="73E3B79A" w14:textId="77777777" w:rsidR="005313F1" w:rsidRDefault="009B75EF">
            <w:pPr>
              <w:pStyle w:val="TableParagraph"/>
              <w:spacing w:before="43" w:line="270" w:lineRule="exact"/>
              <w:ind w:right="261"/>
              <w:jc w:val="right"/>
              <w:rPr>
                <w:sz w:val="24"/>
              </w:rPr>
            </w:pPr>
            <w:r>
              <w:rPr>
                <w:w w:val="105"/>
                <w:sz w:val="24"/>
              </w:rPr>
              <w:t>CC-mixed</w:t>
            </w:r>
          </w:p>
        </w:tc>
        <w:tc>
          <w:tcPr>
            <w:tcW w:w="2252" w:type="dxa"/>
            <w:tcBorders>
              <w:top w:val="single" w:sz="6" w:space="0" w:color="000000"/>
            </w:tcBorders>
          </w:tcPr>
          <w:p w14:paraId="0207808A" w14:textId="77777777" w:rsidR="005313F1" w:rsidRDefault="009B75EF">
            <w:pPr>
              <w:pStyle w:val="TableParagraph"/>
              <w:spacing w:before="43" w:line="270" w:lineRule="exact"/>
              <w:ind w:left="895" w:right="1052"/>
              <w:jc w:val="center"/>
              <w:rPr>
                <w:sz w:val="24"/>
              </w:rPr>
            </w:pPr>
            <w:r>
              <w:rPr>
                <w:w w:val="110"/>
                <w:sz w:val="24"/>
              </w:rPr>
              <w:t>40</w:t>
            </w:r>
          </w:p>
        </w:tc>
        <w:tc>
          <w:tcPr>
            <w:tcW w:w="2403" w:type="dxa"/>
            <w:tcBorders>
              <w:top w:val="single" w:sz="6" w:space="0" w:color="000000"/>
            </w:tcBorders>
          </w:tcPr>
          <w:p w14:paraId="74DAEFB1" w14:textId="77777777" w:rsidR="005313F1" w:rsidRDefault="009B75EF">
            <w:pPr>
              <w:pStyle w:val="TableParagraph"/>
              <w:spacing w:before="43" w:line="270" w:lineRule="exact"/>
              <w:ind w:left="405" w:right="401"/>
              <w:jc w:val="center"/>
              <w:rPr>
                <w:sz w:val="24"/>
              </w:rPr>
            </w:pPr>
            <w:r>
              <w:rPr>
                <w:w w:val="110"/>
                <w:sz w:val="24"/>
              </w:rPr>
              <w:t>10</w:t>
            </w:r>
          </w:p>
        </w:tc>
        <w:tc>
          <w:tcPr>
            <w:tcW w:w="2333" w:type="dxa"/>
            <w:tcBorders>
              <w:top w:val="single" w:sz="6" w:space="0" w:color="000000"/>
            </w:tcBorders>
          </w:tcPr>
          <w:p w14:paraId="0E2A5709" w14:textId="77777777" w:rsidR="005313F1" w:rsidRDefault="009B75EF">
            <w:pPr>
              <w:pStyle w:val="TableParagraph"/>
              <w:spacing w:before="43" w:line="270" w:lineRule="exact"/>
              <w:ind w:left="363" w:right="347"/>
              <w:jc w:val="center"/>
              <w:rPr>
                <w:sz w:val="24"/>
              </w:rPr>
            </w:pPr>
            <w:r>
              <w:rPr>
                <w:w w:val="110"/>
                <w:sz w:val="24"/>
              </w:rPr>
              <w:t>14</w:t>
            </w:r>
          </w:p>
        </w:tc>
      </w:tr>
      <w:tr w:rsidR="005313F1" w14:paraId="000F4FEF" w14:textId="77777777">
        <w:trPr>
          <w:trHeight w:val="350"/>
        </w:trPr>
        <w:tc>
          <w:tcPr>
            <w:tcW w:w="1346" w:type="dxa"/>
            <w:tcBorders>
              <w:bottom w:val="single" w:sz="8" w:space="0" w:color="000000"/>
            </w:tcBorders>
          </w:tcPr>
          <w:p w14:paraId="51C9C1EF" w14:textId="77777777" w:rsidR="005313F1" w:rsidRDefault="009B75EF">
            <w:pPr>
              <w:pStyle w:val="TableParagraph"/>
              <w:spacing w:line="275" w:lineRule="exact"/>
              <w:ind w:right="331"/>
              <w:jc w:val="right"/>
              <w:rPr>
                <w:sz w:val="24"/>
              </w:rPr>
            </w:pPr>
            <w:r>
              <w:rPr>
                <w:sz w:val="24"/>
              </w:rPr>
              <w:t>CC-IL7R</w:t>
            </w:r>
          </w:p>
        </w:tc>
        <w:tc>
          <w:tcPr>
            <w:tcW w:w="2252" w:type="dxa"/>
            <w:tcBorders>
              <w:bottom w:val="single" w:sz="8" w:space="0" w:color="000000"/>
            </w:tcBorders>
          </w:tcPr>
          <w:p w14:paraId="4421D2C1" w14:textId="77777777" w:rsidR="005313F1" w:rsidRDefault="009B75EF">
            <w:pPr>
              <w:pStyle w:val="TableParagraph"/>
              <w:spacing w:line="275" w:lineRule="exact"/>
              <w:ind w:right="157"/>
              <w:jc w:val="center"/>
              <w:rPr>
                <w:sz w:val="24"/>
              </w:rPr>
            </w:pPr>
            <w:r>
              <w:rPr>
                <w:w w:val="108"/>
                <w:sz w:val="24"/>
              </w:rPr>
              <w:t>9</w:t>
            </w:r>
          </w:p>
        </w:tc>
        <w:tc>
          <w:tcPr>
            <w:tcW w:w="2403" w:type="dxa"/>
            <w:tcBorders>
              <w:bottom w:val="single" w:sz="8" w:space="0" w:color="000000"/>
            </w:tcBorders>
          </w:tcPr>
          <w:p w14:paraId="609F034A" w14:textId="77777777" w:rsidR="005313F1" w:rsidRDefault="009B75EF">
            <w:pPr>
              <w:pStyle w:val="TableParagraph"/>
              <w:spacing w:line="275" w:lineRule="exact"/>
              <w:ind w:left="4"/>
              <w:jc w:val="center"/>
              <w:rPr>
                <w:sz w:val="24"/>
              </w:rPr>
            </w:pPr>
            <w:r>
              <w:rPr>
                <w:w w:val="108"/>
                <w:sz w:val="24"/>
              </w:rPr>
              <w:t>0</w:t>
            </w:r>
          </w:p>
        </w:tc>
        <w:tc>
          <w:tcPr>
            <w:tcW w:w="2333" w:type="dxa"/>
            <w:tcBorders>
              <w:bottom w:val="single" w:sz="8" w:space="0" w:color="000000"/>
            </w:tcBorders>
          </w:tcPr>
          <w:p w14:paraId="4F4E0B2B" w14:textId="77777777" w:rsidR="005313F1" w:rsidRDefault="009B75EF">
            <w:pPr>
              <w:pStyle w:val="TableParagraph"/>
              <w:spacing w:line="275" w:lineRule="exact"/>
              <w:ind w:left="17"/>
              <w:jc w:val="center"/>
              <w:rPr>
                <w:sz w:val="24"/>
              </w:rPr>
            </w:pPr>
            <w:r>
              <w:rPr>
                <w:w w:val="108"/>
                <w:sz w:val="24"/>
              </w:rPr>
              <w:t>4</w:t>
            </w:r>
          </w:p>
        </w:tc>
      </w:tr>
    </w:tbl>
    <w:p w14:paraId="667A3919" w14:textId="77777777" w:rsidR="005313F1" w:rsidRDefault="005313F1">
      <w:pPr>
        <w:pStyle w:val="BodyText"/>
        <w:spacing w:before="5"/>
        <w:rPr>
          <w:sz w:val="23"/>
        </w:rPr>
      </w:pPr>
    </w:p>
    <w:p w14:paraId="79ED538A" w14:textId="77777777" w:rsidR="005313F1" w:rsidRDefault="00090D17">
      <w:pPr>
        <w:spacing w:line="252" w:lineRule="auto"/>
        <w:ind w:left="377" w:right="1341"/>
        <w:jc w:val="both"/>
      </w:pPr>
      <w:r>
        <w:rPr>
          <w:noProof/>
        </w:rPr>
        <mc:AlternateContent>
          <mc:Choice Requires="wps">
            <w:drawing>
              <wp:anchor distT="0" distB="0" distL="114300" distR="114300" simplePos="0" relativeHeight="503121344" behindDoc="1" locked="0" layoutInCell="1" allowOverlap="1" wp14:anchorId="12FED7DD" wp14:editId="55ABE771">
                <wp:simplePos x="0" y="0"/>
                <wp:positionH relativeFrom="page">
                  <wp:posOffset>4642485</wp:posOffset>
                </wp:positionH>
                <wp:positionV relativeFrom="paragraph">
                  <wp:posOffset>538480</wp:posOffset>
                </wp:positionV>
                <wp:extent cx="92710" cy="261620"/>
                <wp:effectExtent l="0" t="0" r="0" b="0"/>
                <wp:wrapNone/>
                <wp:docPr id="457" name="Text Box 3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E2306" w14:textId="77777777" w:rsidR="005A72E5" w:rsidRDefault="005A72E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ED7DD" id="Text Box 3016" o:spid="_x0000_s1896" type="#_x0000_t202" style="position:absolute;left:0;text-align:left;margin-left:365.55pt;margin-top:42.4pt;width:7.3pt;height:20.6pt;z-index:-1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" filled="f" stroked="f">
                <v:path arrowok="t"/>
                <v:textbox inset="0,0,0,0">
                  <w:txbxContent>
                    <w:p w14:paraId="545E2306" w14:textId="77777777" w:rsidR="005A72E5" w:rsidRDefault="005A72E5"/>
                  </w:txbxContent>
                </v:textbox>
                <w10:wrap anchorx="page"/>
              </v:shape>
            </w:pict>
          </mc:Fallback>
        </mc:AlternateContent>
      </w:r>
      <w:r w:rsidR="009B75EF">
        <w:rPr>
          <w:w w:val="110"/>
        </w:rPr>
        <w:t xml:space="preserve">Table 5.8: </w:t>
      </w:r>
      <w:proofErr w:type="spellStart"/>
      <w:r w:rsidR="009B75EF">
        <w:rPr>
          <w:w w:val="110"/>
        </w:rPr>
        <w:t>scRNA-seq</w:t>
      </w:r>
      <w:proofErr w:type="spellEnd"/>
      <w:r w:rsidR="009B75EF">
        <w:rPr>
          <w:w w:val="110"/>
        </w:rPr>
        <w:t xml:space="preserve"> DEGs in</w:t>
      </w:r>
      <w:del w:id="1274" w:author="Microsoft Office User" w:date="2018-12-24T10:32:00Z">
        <w:r w:rsidR="009B75EF" w:rsidDel="005C778C">
          <w:rPr>
            <w:w w:val="110"/>
          </w:rPr>
          <w:delText xml:space="preserve"> SF </w:delText>
        </w:r>
      </w:del>
      <w:ins w:id="1275" w:author="Microsoft Office User" w:date="2018-12-24T10:32:00Z">
        <w:r w:rsidR="005C778C">
          <w:rPr>
            <w:w w:val="110"/>
          </w:rPr>
          <w:t xml:space="preserve"> synovial fluid </w:t>
        </w:r>
      </w:ins>
      <w:r w:rsidR="009B75EF">
        <w:rPr>
          <w:w w:val="110"/>
        </w:rPr>
        <w:t>versus</w:t>
      </w:r>
      <w:del w:id="1276" w:author="Microsoft Office User" w:date="2018-12-24T10:29:00Z">
        <w:r w:rsidR="009B75EF" w:rsidDel="005C778C">
          <w:rPr>
            <w:w w:val="110"/>
          </w:rPr>
          <w:delText xml:space="preserve"> PB </w:delText>
        </w:r>
      </w:del>
      <w:ins w:id="1277" w:author="Microsoft Office User" w:date="2018-12-24T10:29:00Z">
        <w:r w:rsidR="005C778C">
          <w:rPr>
            <w:w w:val="110"/>
          </w:rPr>
          <w:t xml:space="preserve"> peripheral blood </w:t>
        </w:r>
      </w:ins>
      <w:r w:rsidR="009B75EF">
        <w:rPr>
          <w:w w:val="110"/>
        </w:rPr>
        <w:t>CD14</w:t>
      </w:r>
      <w:r w:rsidR="009B75EF">
        <w:rPr>
          <w:w w:val="110"/>
          <w:position w:val="8"/>
          <w:sz w:val="16"/>
        </w:rPr>
        <w:t xml:space="preserve">+ </w:t>
      </w:r>
      <w:r w:rsidR="009B75EF">
        <w:rPr>
          <w:w w:val="110"/>
        </w:rPr>
        <w:t>monocytes proximal to an ATAC DAR</w:t>
      </w:r>
      <w:proofErr w:type="gramStart"/>
      <w:r w:rsidR="009B75EF">
        <w:rPr>
          <w:w w:val="110"/>
        </w:rPr>
        <w:t>..</w:t>
      </w:r>
      <w:proofErr w:type="gramEnd"/>
      <w:r w:rsidR="009B75EF">
        <w:rPr>
          <w:w w:val="110"/>
        </w:rPr>
        <w:t xml:space="preserve"> For each of the two CD14</w:t>
      </w:r>
      <w:r w:rsidR="009B75EF">
        <w:rPr>
          <w:w w:val="110"/>
          <w:position w:val="8"/>
          <w:sz w:val="16"/>
        </w:rPr>
        <w:t xml:space="preserve">+ </w:t>
      </w:r>
      <w:r w:rsidR="009B75EF">
        <w:rPr>
          <w:w w:val="110"/>
        </w:rPr>
        <w:t xml:space="preserve">monocytes cluster identified by </w:t>
      </w:r>
      <w:proofErr w:type="spellStart"/>
      <w:r w:rsidR="009B75EF">
        <w:rPr>
          <w:w w:val="110"/>
        </w:rPr>
        <w:t>scRNA-seq</w:t>
      </w:r>
      <w:proofErr w:type="spellEnd"/>
      <w:r w:rsidR="009B75EF">
        <w:rPr>
          <w:w w:val="110"/>
        </w:rPr>
        <w:t xml:space="preserve"> analysis, an overlap is defined when a gene is di</w:t>
      </w:r>
      <w:r w:rsidR="009B75EF">
        <w:rPr>
          <w:rFonts w:ascii="Arial"/>
          <w:w w:val="110"/>
        </w:rPr>
        <w:t>ff</w:t>
      </w:r>
      <w:r w:rsidR="009B75EF">
        <w:rPr>
          <w:w w:val="110"/>
        </w:rPr>
        <w:t>erentially expressed (FDR</w:t>
      </w:r>
      <w:r w:rsidR="009B75EF">
        <w:rPr>
          <w:i/>
          <w:w w:val="110"/>
        </w:rPr>
        <w:t>&lt;</w:t>
      </w:r>
      <w:r w:rsidR="009B75EF">
        <w:rPr>
          <w:w w:val="110"/>
        </w:rPr>
        <w:t>0.01 and FC</w:t>
      </w:r>
      <w:r w:rsidR="009B75EF">
        <w:rPr>
          <w:i/>
          <w:w w:val="110"/>
        </w:rPr>
        <w:t>&gt;</w:t>
      </w:r>
      <w:r w:rsidR="009B75EF">
        <w:rPr>
          <w:w w:val="110"/>
        </w:rPr>
        <w:t>1.5) between</w:t>
      </w:r>
      <w:del w:id="1278" w:author="Microsoft Office User" w:date="2018-12-24T10:32:00Z">
        <w:r w:rsidR="009B75EF" w:rsidDel="005C778C">
          <w:rPr>
            <w:w w:val="110"/>
          </w:rPr>
          <w:delText xml:space="preserve"> SF </w:delText>
        </w:r>
      </w:del>
      <w:ins w:id="1279" w:author="Microsoft Office User" w:date="2018-12-24T10:32:00Z">
        <w:r w:rsidR="005C778C">
          <w:rPr>
            <w:w w:val="110"/>
          </w:rPr>
          <w:t xml:space="preserve"> synovial fluid </w:t>
        </w:r>
      </w:ins>
      <w:r w:rsidR="009B75EF">
        <w:rPr>
          <w:w w:val="110"/>
        </w:rPr>
        <w:t>and</w:t>
      </w:r>
      <w:del w:id="1280" w:author="Microsoft Office User" w:date="2018-12-24T10:29:00Z">
        <w:r w:rsidR="009B75EF" w:rsidDel="005C778C">
          <w:rPr>
            <w:w w:val="110"/>
          </w:rPr>
          <w:delText xml:space="preserve"> PB </w:delText>
        </w:r>
      </w:del>
      <w:ins w:id="1281" w:author="Microsoft Office User" w:date="2018-12-24T10:29:00Z">
        <w:r w:rsidR="005C778C">
          <w:rPr>
            <w:w w:val="110"/>
          </w:rPr>
          <w:t xml:space="preserve"> peripheral blood </w:t>
        </w:r>
      </w:ins>
      <w:r w:rsidR="009B75EF">
        <w:rPr>
          <w:w w:val="110"/>
        </w:rPr>
        <w:t xml:space="preserve">and a proximal significant DAR </w:t>
      </w:r>
      <w:proofErr w:type="gramStart"/>
      <w:r w:rsidR="009B75EF">
        <w:rPr>
          <w:w w:val="110"/>
        </w:rPr>
        <w:t>( 5Kb</w:t>
      </w:r>
      <w:proofErr w:type="gramEnd"/>
      <w:r w:rsidR="009B75EF">
        <w:rPr>
          <w:w w:val="110"/>
        </w:rPr>
        <w:t>) showing same or opposite direction of change is also found.</w:t>
      </w:r>
    </w:p>
    <w:p w14:paraId="20AACC59" w14:textId="77777777" w:rsidR="005313F1" w:rsidRDefault="005313F1">
      <w:pPr>
        <w:pStyle w:val="BodyText"/>
        <w:spacing w:before="5"/>
        <w:rPr>
          <w:sz w:val="37"/>
        </w:rPr>
      </w:pPr>
    </w:p>
    <w:p w14:paraId="536E2582" w14:textId="77777777" w:rsidR="005313F1" w:rsidRDefault="009B75EF">
      <w:pPr>
        <w:pStyle w:val="BodyText"/>
        <w:spacing w:before="1" w:line="386" w:lineRule="auto"/>
        <w:ind w:left="377" w:right="1342"/>
        <w:jc w:val="both"/>
      </w:pPr>
      <w:r>
        <w:rPr>
          <w:w w:val="110"/>
        </w:rPr>
        <w:t>up-regulated in the same direction by the qPCR expression analysis in</w:t>
      </w:r>
      <w:del w:id="1282" w:author="Microsoft Office User" w:date="2018-12-24T10:32:00Z">
        <w:r w:rsidDel="005C778C">
          <w:rPr>
            <w:w w:val="110"/>
          </w:rPr>
          <w:delText xml:space="preserve"> SF </w:delText>
        </w:r>
      </w:del>
      <w:ins w:id="1283" w:author="Microsoft Office User" w:date="2018-12-24T10:32:00Z">
        <w:r w:rsidR="005C778C">
          <w:rPr>
            <w:w w:val="110"/>
          </w:rPr>
          <w:t xml:space="preserve"> synovial fluid </w:t>
        </w:r>
      </w:ins>
      <w:r>
        <w:rPr>
          <w:w w:val="110"/>
        </w:rPr>
        <w:t>bulk CD14</w:t>
      </w:r>
      <w:r>
        <w:rPr>
          <w:w w:val="110"/>
          <w:position w:val="9"/>
          <w:sz w:val="18"/>
        </w:rPr>
        <w:t xml:space="preserve">+ </w:t>
      </w:r>
      <w:r>
        <w:rPr>
          <w:w w:val="110"/>
        </w:rPr>
        <w:t>monocytes compared to</w:t>
      </w:r>
      <w:del w:id="1284" w:author="Microsoft Office User" w:date="2018-12-24T10:29:00Z">
        <w:r w:rsidDel="005C778C">
          <w:rPr>
            <w:w w:val="110"/>
          </w:rPr>
          <w:delText xml:space="preserve"> PB </w:delText>
        </w:r>
      </w:del>
      <w:ins w:id="1285" w:author="Microsoft Office User" w:date="2018-12-24T10:29:00Z">
        <w:r w:rsidR="005C778C">
          <w:rPr>
            <w:w w:val="110"/>
          </w:rPr>
          <w:t xml:space="preserve"> peripheral blood </w:t>
        </w:r>
      </w:ins>
      <w:r>
        <w:rPr>
          <w:w w:val="110"/>
        </w:rPr>
        <w:t>(Figure 5.16 a).</w:t>
      </w:r>
    </w:p>
    <w:p w14:paraId="43A1C863" w14:textId="77777777" w:rsidR="005313F1" w:rsidRDefault="009B75EF">
      <w:pPr>
        <w:pStyle w:val="BodyText"/>
        <w:spacing w:before="33"/>
        <w:ind w:left="377" w:firstLine="566"/>
      </w:pPr>
      <w:proofErr w:type="gramStart"/>
      <w:r>
        <w:rPr>
          <w:w w:val="110"/>
        </w:rPr>
        <w:t>Similarly</w:t>
      </w:r>
      <w:proofErr w:type="gramEnd"/>
      <w:r>
        <w:rPr>
          <w:w w:val="110"/>
        </w:rPr>
        <w:t xml:space="preserve"> to the CC-mixed results, the DEGs in the CC-IL7R cluster</w:t>
      </w:r>
    </w:p>
    <w:p w14:paraId="309167D7" w14:textId="62CC2E26" w:rsidR="005313F1" w:rsidRDefault="009B75EF">
      <w:pPr>
        <w:pStyle w:val="BodyText"/>
        <w:spacing w:line="480" w:lineRule="atLeast"/>
        <w:ind w:left="377" w:right="1341"/>
        <w:jc w:val="both"/>
      </w:pPr>
      <w:proofErr w:type="gramStart"/>
      <w:r>
        <w:rPr>
          <w:w w:val="110"/>
        </w:rPr>
        <w:t>between</w:t>
      </w:r>
      <w:proofErr w:type="gramEnd"/>
      <w:del w:id="1286" w:author="Microsoft Office User" w:date="2018-12-24T10:32:00Z">
        <w:r w:rsidDel="005C778C">
          <w:rPr>
            <w:w w:val="110"/>
          </w:rPr>
          <w:delText xml:space="preserve"> SF </w:delText>
        </w:r>
      </w:del>
      <w:ins w:id="1287" w:author="Microsoft Office User" w:date="2018-12-24T10:32:00Z">
        <w:r w:rsidR="005C778C">
          <w:rPr>
            <w:w w:val="110"/>
          </w:rPr>
          <w:t xml:space="preserve"> synovial fluid </w:t>
        </w:r>
      </w:ins>
      <w:r>
        <w:rPr>
          <w:w w:val="110"/>
        </w:rPr>
        <w:t>and</w:t>
      </w:r>
      <w:del w:id="1288" w:author="Microsoft Office User" w:date="2018-12-24T10:29:00Z">
        <w:r w:rsidDel="005C778C">
          <w:rPr>
            <w:w w:val="110"/>
          </w:rPr>
          <w:delText xml:space="preserve"> PB </w:delText>
        </w:r>
      </w:del>
      <w:ins w:id="1289" w:author="Microsoft Office User" w:date="2018-12-24T10:29:00Z">
        <w:r w:rsidR="005C778C">
          <w:rPr>
            <w:w w:val="110"/>
          </w:rPr>
          <w:t xml:space="preserve"> peripheral blood </w:t>
        </w:r>
      </w:ins>
      <w:r>
        <w:rPr>
          <w:w w:val="110"/>
        </w:rPr>
        <w:t xml:space="preserve">were also enriched for those genes with at least one </w:t>
      </w:r>
      <w:r>
        <w:rPr>
          <w:spacing w:val="-4"/>
          <w:w w:val="110"/>
        </w:rPr>
        <w:t xml:space="preserve">DARs </w:t>
      </w:r>
      <w:r>
        <w:rPr>
          <w:w w:val="110"/>
        </w:rPr>
        <w:t xml:space="preserve">nearby (Fisher exact test </w:t>
      </w:r>
      <w:proofErr w:type="spellStart"/>
      <w:r>
        <w:rPr>
          <w:w w:val="110"/>
        </w:rPr>
        <w:t>pval</w:t>
      </w:r>
      <w:proofErr w:type="spellEnd"/>
      <w:r>
        <w:rPr>
          <w:w w:val="110"/>
        </w:rPr>
        <w:t>=1.85x10</w:t>
      </w:r>
      <w:r>
        <w:rPr>
          <w:rFonts w:ascii="Arial Unicode MS" w:hAnsi="Arial Unicode MS"/>
          <w:w w:val="110"/>
          <w:position w:val="9"/>
          <w:sz w:val="18"/>
        </w:rPr>
        <w:t>−</w:t>
      </w:r>
      <w:r>
        <w:rPr>
          <w:w w:val="110"/>
        </w:rPr>
        <w:t xml:space="preserve">9). Amongst the 22 DEGs </w:t>
      </w:r>
      <w:proofErr w:type="gramStart"/>
      <w:r>
        <w:rPr>
          <w:w w:val="110"/>
        </w:rPr>
        <w:t>overlapping  a</w:t>
      </w:r>
      <w:proofErr w:type="gramEnd"/>
      <w:r>
        <w:rPr>
          <w:w w:val="110"/>
        </w:rPr>
        <w:t xml:space="preserve"> proximal </w:t>
      </w:r>
      <w:r>
        <w:rPr>
          <w:spacing w:val="-4"/>
          <w:w w:val="110"/>
        </w:rPr>
        <w:t xml:space="preserve">DAR, </w:t>
      </w:r>
      <w:r>
        <w:rPr>
          <w:w w:val="110"/>
        </w:rPr>
        <w:t xml:space="preserve">13 of them had correlated dysregulation of expression </w:t>
      </w:r>
      <w:r>
        <w:rPr>
          <w:spacing w:val="-4"/>
          <w:w w:val="110"/>
        </w:rPr>
        <w:t xml:space="preserve">and </w:t>
      </w:r>
      <w:r>
        <w:rPr>
          <w:w w:val="110"/>
        </w:rPr>
        <w:t xml:space="preserve">chromatin accessibility only 4 </w:t>
      </w:r>
      <w:del w:id="1290" w:author="Microsoft Office User" w:date="2018-12-24T11:23:00Z">
        <w:r w:rsidDel="00787E4A">
          <w:rPr>
            <w:w w:val="110"/>
          </w:rPr>
          <w:delText>presented</w:delText>
        </w:r>
      </w:del>
      <w:ins w:id="1291" w:author="Microsoft Office User" w:date="2018-12-24T11:23:00Z">
        <w:r w:rsidR="00787E4A">
          <w:rPr>
            <w:w w:val="110"/>
          </w:rPr>
          <w:t>showed</w:t>
        </w:r>
      </w:ins>
      <w:r>
        <w:rPr>
          <w:w w:val="110"/>
        </w:rPr>
        <w:t xml:space="preserve"> opposite directionality in the variation of</w:t>
      </w:r>
      <w:r>
        <w:rPr>
          <w:spacing w:val="-8"/>
          <w:w w:val="110"/>
        </w:rPr>
        <w:t xml:space="preserve"> </w:t>
      </w:r>
      <w:r>
        <w:rPr>
          <w:w w:val="110"/>
        </w:rPr>
        <w:t>the</w:t>
      </w:r>
      <w:r>
        <w:rPr>
          <w:spacing w:val="-8"/>
          <w:w w:val="110"/>
        </w:rPr>
        <w:t xml:space="preserve"> </w:t>
      </w:r>
      <w:r>
        <w:rPr>
          <w:w w:val="110"/>
        </w:rPr>
        <w:t>two</w:t>
      </w:r>
      <w:r>
        <w:rPr>
          <w:spacing w:val="-8"/>
          <w:w w:val="110"/>
        </w:rPr>
        <w:t xml:space="preserve"> </w:t>
      </w:r>
      <w:r>
        <w:rPr>
          <w:w w:val="110"/>
        </w:rPr>
        <w:t>features</w:t>
      </w:r>
      <w:r>
        <w:rPr>
          <w:spacing w:val="-8"/>
          <w:w w:val="110"/>
        </w:rPr>
        <w:t xml:space="preserve"> </w:t>
      </w:r>
      <w:r>
        <w:rPr>
          <w:spacing w:val="-4"/>
          <w:w w:val="110"/>
        </w:rPr>
        <w:t>(Table</w:t>
      </w:r>
      <w:r>
        <w:rPr>
          <w:spacing w:val="-8"/>
          <w:w w:val="110"/>
        </w:rPr>
        <w:t xml:space="preserve"> </w:t>
      </w:r>
      <w:r>
        <w:rPr>
          <w:w w:val="110"/>
        </w:rPr>
        <w:t>5.8).</w:t>
      </w:r>
      <w:r>
        <w:rPr>
          <w:spacing w:val="6"/>
          <w:w w:val="110"/>
        </w:rPr>
        <w:t xml:space="preserve"> </w:t>
      </w:r>
      <w:r>
        <w:rPr>
          <w:w w:val="110"/>
        </w:rPr>
        <w:t>The</w:t>
      </w:r>
      <w:r>
        <w:rPr>
          <w:spacing w:val="-7"/>
          <w:w w:val="110"/>
        </w:rPr>
        <w:t xml:space="preserve"> </w:t>
      </w:r>
      <w:r>
        <w:rPr>
          <w:w w:val="110"/>
        </w:rPr>
        <w:t>CC-IL7R</w:t>
      </w:r>
      <w:r>
        <w:rPr>
          <w:spacing w:val="-8"/>
          <w:w w:val="110"/>
        </w:rPr>
        <w:t xml:space="preserve"> </w:t>
      </w:r>
      <w:r>
        <w:rPr>
          <w:w w:val="110"/>
        </w:rPr>
        <w:t>cluster</w:t>
      </w:r>
      <w:r>
        <w:rPr>
          <w:spacing w:val="-8"/>
          <w:w w:val="110"/>
        </w:rPr>
        <w:t xml:space="preserve"> </w:t>
      </w:r>
      <w:r>
        <w:rPr>
          <w:w w:val="110"/>
        </w:rPr>
        <w:t>and</w:t>
      </w:r>
      <w:r>
        <w:rPr>
          <w:spacing w:val="-8"/>
          <w:w w:val="110"/>
        </w:rPr>
        <w:t xml:space="preserve"> </w:t>
      </w:r>
      <w:r>
        <w:rPr>
          <w:w w:val="110"/>
        </w:rPr>
        <w:t>CD44</w:t>
      </w:r>
      <w:r>
        <w:rPr>
          <w:spacing w:val="-8"/>
          <w:w w:val="110"/>
        </w:rPr>
        <w:t xml:space="preserve"> </w:t>
      </w:r>
      <w:r>
        <w:rPr>
          <w:w w:val="110"/>
        </w:rPr>
        <w:t>data</w:t>
      </w:r>
      <w:r>
        <w:rPr>
          <w:spacing w:val="-8"/>
          <w:w w:val="110"/>
        </w:rPr>
        <w:t xml:space="preserve"> </w:t>
      </w:r>
      <w:r>
        <w:rPr>
          <w:w w:val="110"/>
        </w:rPr>
        <w:t>not</w:t>
      </w:r>
      <w:r>
        <w:rPr>
          <w:spacing w:val="-8"/>
          <w:w w:val="110"/>
        </w:rPr>
        <w:t xml:space="preserve"> </w:t>
      </w:r>
      <w:r>
        <w:rPr>
          <w:w w:val="110"/>
        </w:rPr>
        <w:t>shown.</w:t>
      </w:r>
    </w:p>
    <w:p w14:paraId="55496FD5" w14:textId="191AAA86" w:rsidR="005313F1" w:rsidRDefault="009B75EF">
      <w:pPr>
        <w:pStyle w:val="BodyText"/>
        <w:spacing w:before="193" w:line="405" w:lineRule="auto"/>
        <w:ind w:left="377" w:right="1343" w:firstLine="566"/>
        <w:jc w:val="both"/>
      </w:pPr>
      <w:commentRangeStart w:id="1292"/>
      <w:r>
        <w:rPr>
          <w:w w:val="110"/>
        </w:rPr>
        <w:t xml:space="preserve">Overall, </w:t>
      </w:r>
      <w:del w:id="1293" w:author="Microsoft Office User" w:date="2018-12-24T12:09:00Z">
        <w:r w:rsidDel="00483CBF">
          <w:rPr>
            <w:w w:val="110"/>
          </w:rPr>
          <w:delText xml:space="preserve">this </w:delText>
        </w:r>
      </w:del>
      <w:ins w:id="1294" w:author="Microsoft Office User" w:date="2018-12-24T12:09:00Z">
        <w:r w:rsidR="00483CBF">
          <w:rPr>
            <w:w w:val="110"/>
          </w:rPr>
          <w:t xml:space="preserve">these </w:t>
        </w:r>
      </w:ins>
      <w:r>
        <w:rPr>
          <w:w w:val="110"/>
        </w:rPr>
        <w:t>results have shown only moderate correlation between gene expression and proximal chromatin accessibility, which may highlight causality to some extent for the dysregulation of the chromatin landscape in the alteration of gene expression between CD14</w:t>
      </w:r>
      <w:r>
        <w:rPr>
          <w:w w:val="110"/>
          <w:position w:val="9"/>
          <w:sz w:val="18"/>
        </w:rPr>
        <w:t xml:space="preserve">+ </w:t>
      </w:r>
      <w:r>
        <w:rPr>
          <w:w w:val="110"/>
        </w:rPr>
        <w:t>monocytes in the two tissues.</w:t>
      </w:r>
      <w:commentRangeEnd w:id="1292"/>
      <w:r w:rsidR="00483CBF">
        <w:rPr>
          <w:rStyle w:val="CommentReference"/>
        </w:rPr>
        <w:commentReference w:id="1292"/>
      </w:r>
    </w:p>
    <w:p w14:paraId="7D541837" w14:textId="77777777" w:rsidR="005313F1" w:rsidRDefault="005313F1">
      <w:pPr>
        <w:pStyle w:val="BodyText"/>
        <w:spacing w:before="11"/>
        <w:rPr>
          <w:sz w:val="36"/>
        </w:rPr>
      </w:pPr>
    </w:p>
    <w:p w14:paraId="1E31EE05" w14:textId="77777777" w:rsidR="005313F1" w:rsidRDefault="009B75EF">
      <w:pPr>
        <w:pStyle w:val="Heading2"/>
        <w:numPr>
          <w:ilvl w:val="2"/>
          <w:numId w:val="3"/>
        </w:numPr>
        <w:tabs>
          <w:tab w:val="left" w:pos="1283"/>
          <w:tab w:val="left" w:pos="1285"/>
        </w:tabs>
        <w:spacing w:line="432" w:lineRule="auto"/>
        <w:ind w:right="783"/>
      </w:pPr>
      <w:commentRangeStart w:id="1295"/>
      <w:r>
        <w:rPr>
          <w:w w:val="120"/>
        </w:rPr>
        <w:t>Mass cytometry reveals di</w:t>
      </w:r>
      <w:r>
        <w:rPr>
          <w:rFonts w:ascii="Arial"/>
          <w:w w:val="120"/>
        </w:rPr>
        <w:t>ff</w:t>
      </w:r>
      <w:r>
        <w:rPr>
          <w:w w:val="120"/>
        </w:rPr>
        <w:t>erences in protein expression consistent</w:t>
      </w:r>
      <w:r>
        <w:rPr>
          <w:spacing w:val="-22"/>
          <w:w w:val="120"/>
        </w:rPr>
        <w:t xml:space="preserve"> </w:t>
      </w:r>
      <w:r>
        <w:rPr>
          <w:w w:val="120"/>
        </w:rPr>
        <w:t>with</w:t>
      </w:r>
      <w:r>
        <w:rPr>
          <w:spacing w:val="-22"/>
          <w:w w:val="120"/>
        </w:rPr>
        <w:t xml:space="preserve"> </w:t>
      </w:r>
      <w:r>
        <w:rPr>
          <w:w w:val="120"/>
        </w:rPr>
        <w:t>the</w:t>
      </w:r>
      <w:r>
        <w:rPr>
          <w:spacing w:val="-21"/>
          <w:w w:val="120"/>
        </w:rPr>
        <w:t xml:space="preserve"> </w:t>
      </w:r>
      <w:r>
        <w:rPr>
          <w:w w:val="120"/>
        </w:rPr>
        <w:t>chromatin</w:t>
      </w:r>
      <w:r>
        <w:rPr>
          <w:spacing w:val="-22"/>
          <w:w w:val="120"/>
        </w:rPr>
        <w:t xml:space="preserve"> </w:t>
      </w:r>
      <w:r>
        <w:rPr>
          <w:w w:val="120"/>
        </w:rPr>
        <w:t>accessibility</w:t>
      </w:r>
      <w:r>
        <w:rPr>
          <w:spacing w:val="-21"/>
          <w:w w:val="120"/>
        </w:rPr>
        <w:t xml:space="preserve"> </w:t>
      </w:r>
      <w:r>
        <w:rPr>
          <w:w w:val="120"/>
        </w:rPr>
        <w:t>and</w:t>
      </w:r>
      <w:r>
        <w:rPr>
          <w:spacing w:val="-22"/>
          <w:w w:val="120"/>
        </w:rPr>
        <w:t xml:space="preserve"> </w:t>
      </w:r>
      <w:r>
        <w:rPr>
          <w:spacing w:val="-3"/>
          <w:w w:val="120"/>
        </w:rPr>
        <w:t xml:space="preserve">transcriptomic </w:t>
      </w:r>
      <w:r>
        <w:rPr>
          <w:w w:val="120"/>
        </w:rPr>
        <w:t xml:space="preserve">profile in </w:t>
      </w:r>
      <w:proofErr w:type="spellStart"/>
      <w:r>
        <w:rPr>
          <w:spacing w:val="-3"/>
          <w:w w:val="120"/>
        </w:rPr>
        <w:t>PsA</w:t>
      </w:r>
      <w:proofErr w:type="spellEnd"/>
      <w:r>
        <w:rPr>
          <w:spacing w:val="-3"/>
          <w:w w:val="120"/>
        </w:rPr>
        <w:t xml:space="preserve"> </w:t>
      </w:r>
      <w:r>
        <w:rPr>
          <w:w w:val="120"/>
        </w:rPr>
        <w:t>CD14</w:t>
      </w:r>
      <w:r>
        <w:rPr>
          <w:w w:val="120"/>
          <w:position w:val="10"/>
          <w:sz w:val="20"/>
        </w:rPr>
        <w:t>+</w:t>
      </w:r>
      <w:r>
        <w:rPr>
          <w:spacing w:val="-37"/>
          <w:w w:val="120"/>
          <w:position w:val="10"/>
          <w:sz w:val="20"/>
        </w:rPr>
        <w:t xml:space="preserve"> </w:t>
      </w:r>
      <w:r>
        <w:rPr>
          <w:w w:val="120"/>
        </w:rPr>
        <w:t>monocytes.</w:t>
      </w:r>
      <w:commentRangeEnd w:id="1295"/>
      <w:r w:rsidR="00483CBF">
        <w:rPr>
          <w:rStyle w:val="CommentReference"/>
        </w:rPr>
        <w:commentReference w:id="1295"/>
      </w:r>
    </w:p>
    <w:p w14:paraId="7C84E8FD" w14:textId="77777777" w:rsidR="005313F1" w:rsidRDefault="009B75EF">
      <w:pPr>
        <w:pStyle w:val="BodyText"/>
        <w:spacing w:before="92" w:line="405" w:lineRule="auto"/>
        <w:ind w:left="377" w:right="1343" w:firstLine="566"/>
        <w:jc w:val="both"/>
      </w:pPr>
      <w:r>
        <w:rPr>
          <w:spacing w:val="-10"/>
          <w:w w:val="110"/>
        </w:rPr>
        <w:t xml:space="preserve">To </w:t>
      </w:r>
      <w:r>
        <w:rPr>
          <w:w w:val="110"/>
        </w:rPr>
        <w:t>determine the e</w:t>
      </w:r>
      <w:r>
        <w:rPr>
          <w:rFonts w:ascii="Arial"/>
          <w:w w:val="110"/>
        </w:rPr>
        <w:t>ff</w:t>
      </w:r>
      <w:r>
        <w:rPr>
          <w:w w:val="110"/>
        </w:rPr>
        <w:t>ect of chromatin accessibility and genes expression di</w:t>
      </w:r>
      <w:r>
        <w:rPr>
          <w:rFonts w:ascii="Arial"/>
          <w:w w:val="110"/>
        </w:rPr>
        <w:t>ff</w:t>
      </w:r>
      <w:r>
        <w:rPr>
          <w:w w:val="110"/>
        </w:rPr>
        <w:t>erences in CD14</w:t>
      </w:r>
      <w:r>
        <w:rPr>
          <w:w w:val="110"/>
          <w:position w:val="9"/>
          <w:sz w:val="18"/>
        </w:rPr>
        <w:t xml:space="preserve">+ </w:t>
      </w:r>
      <w:r>
        <w:rPr>
          <w:w w:val="110"/>
        </w:rPr>
        <w:t>monocytes between</w:t>
      </w:r>
      <w:del w:id="1296" w:author="Microsoft Office User" w:date="2018-12-24T10:32:00Z">
        <w:r w:rsidDel="005C778C">
          <w:rPr>
            <w:w w:val="110"/>
          </w:rPr>
          <w:delText xml:space="preserve"> SF </w:delText>
        </w:r>
      </w:del>
      <w:ins w:id="1297" w:author="Microsoft Office User" w:date="2018-12-24T10:32:00Z">
        <w:r w:rsidR="005C778C">
          <w:rPr>
            <w:w w:val="110"/>
          </w:rPr>
          <w:t xml:space="preserve"> synovial fluid </w:t>
        </w:r>
      </w:ins>
      <w:r>
        <w:rPr>
          <w:w w:val="110"/>
        </w:rPr>
        <w:t>and</w:t>
      </w:r>
      <w:del w:id="1298" w:author="Microsoft Office User" w:date="2018-12-24T10:29:00Z">
        <w:r w:rsidDel="005C778C">
          <w:rPr>
            <w:w w:val="110"/>
          </w:rPr>
          <w:delText xml:space="preserve"> PB </w:delText>
        </w:r>
      </w:del>
      <w:ins w:id="1299" w:author="Microsoft Office User" w:date="2018-12-24T10:29:00Z">
        <w:r w:rsidR="005C778C">
          <w:rPr>
            <w:w w:val="110"/>
          </w:rPr>
          <w:t xml:space="preserve"> peripheral </w:t>
        </w:r>
        <w:r w:rsidR="005C778C">
          <w:rPr>
            <w:w w:val="110"/>
          </w:rPr>
          <w:lastRenderedPageBreak/>
          <w:t xml:space="preserve">blood </w:t>
        </w:r>
      </w:ins>
      <w:r>
        <w:rPr>
          <w:w w:val="110"/>
        </w:rPr>
        <w:t xml:space="preserve">at the protein level </w:t>
      </w:r>
      <w:r>
        <w:rPr>
          <w:spacing w:val="-4"/>
          <w:w w:val="110"/>
        </w:rPr>
        <w:t xml:space="preserve">mass </w:t>
      </w:r>
      <w:r>
        <w:rPr>
          <w:w w:val="110"/>
        </w:rPr>
        <w:t xml:space="preserve">cytometry </w:t>
      </w:r>
      <w:proofErr w:type="gramStart"/>
      <w:r>
        <w:rPr>
          <w:w w:val="110"/>
        </w:rPr>
        <w:t>was conducted</w:t>
      </w:r>
      <w:proofErr w:type="gramEnd"/>
      <w:r>
        <w:rPr>
          <w:w w:val="110"/>
        </w:rPr>
        <w:t xml:space="preserve"> in collaboration with </w:t>
      </w:r>
      <w:proofErr w:type="spellStart"/>
      <w:r>
        <w:rPr>
          <w:w w:val="110"/>
        </w:rPr>
        <w:t>Dr</w:t>
      </w:r>
      <w:proofErr w:type="spellEnd"/>
      <w:r>
        <w:rPr>
          <w:w w:val="110"/>
        </w:rPr>
        <w:t xml:space="preserve"> Hussein Al-Mossawi and </w:t>
      </w:r>
      <w:proofErr w:type="spellStart"/>
      <w:r>
        <w:rPr>
          <w:spacing w:val="-6"/>
          <w:w w:val="110"/>
        </w:rPr>
        <w:t>Dr</w:t>
      </w:r>
      <w:proofErr w:type="spellEnd"/>
      <w:r>
        <w:rPr>
          <w:spacing w:val="-6"/>
          <w:w w:val="110"/>
        </w:rPr>
        <w:t xml:space="preserve"> </w:t>
      </w:r>
      <w:r>
        <w:rPr>
          <w:w w:val="110"/>
        </w:rPr>
        <w:t>Nicole</w:t>
      </w:r>
      <w:r>
        <w:rPr>
          <w:spacing w:val="-12"/>
          <w:w w:val="110"/>
        </w:rPr>
        <w:t xml:space="preserve"> </w:t>
      </w:r>
      <w:r>
        <w:rPr>
          <w:spacing w:val="-8"/>
          <w:w w:val="110"/>
        </w:rPr>
        <w:t>Yager.</w:t>
      </w:r>
      <w:r>
        <w:rPr>
          <w:spacing w:val="7"/>
          <w:w w:val="110"/>
        </w:rPr>
        <w:t xml:space="preserve"> </w:t>
      </w:r>
      <w:r>
        <w:rPr>
          <w:w w:val="110"/>
        </w:rPr>
        <w:t>For</w:t>
      </w:r>
      <w:r>
        <w:rPr>
          <w:spacing w:val="-12"/>
          <w:w w:val="110"/>
        </w:rPr>
        <w:t xml:space="preserve"> </w:t>
      </w:r>
      <w:r>
        <w:rPr>
          <w:w w:val="110"/>
        </w:rPr>
        <w:t>those</w:t>
      </w:r>
      <w:r>
        <w:rPr>
          <w:spacing w:val="-11"/>
          <w:w w:val="110"/>
        </w:rPr>
        <w:t xml:space="preserve"> </w:t>
      </w:r>
      <w:r>
        <w:rPr>
          <w:w w:val="110"/>
        </w:rPr>
        <w:t>samples</w:t>
      </w:r>
      <w:r>
        <w:rPr>
          <w:spacing w:val="-11"/>
          <w:w w:val="110"/>
        </w:rPr>
        <w:t xml:space="preserve"> </w:t>
      </w:r>
      <w:r>
        <w:rPr>
          <w:w w:val="110"/>
        </w:rPr>
        <w:t>with</w:t>
      </w:r>
      <w:r>
        <w:rPr>
          <w:spacing w:val="-12"/>
          <w:w w:val="110"/>
        </w:rPr>
        <w:t xml:space="preserve"> </w:t>
      </w:r>
      <w:r>
        <w:rPr>
          <w:w w:val="110"/>
        </w:rPr>
        <w:t>paired</w:t>
      </w:r>
      <w:r>
        <w:rPr>
          <w:spacing w:val="-11"/>
          <w:w w:val="110"/>
        </w:rPr>
        <w:t xml:space="preserve"> </w:t>
      </w:r>
      <w:r>
        <w:rPr>
          <w:spacing w:val="-14"/>
          <w:w w:val="110"/>
        </w:rPr>
        <w:t>ATAC</w:t>
      </w:r>
      <w:r>
        <w:rPr>
          <w:spacing w:val="-11"/>
          <w:w w:val="110"/>
        </w:rPr>
        <w:t xml:space="preserve"> </w:t>
      </w:r>
      <w:r>
        <w:rPr>
          <w:w w:val="110"/>
        </w:rPr>
        <w:t>and/or</w:t>
      </w:r>
      <w:r>
        <w:rPr>
          <w:spacing w:val="-11"/>
          <w:w w:val="110"/>
        </w:rPr>
        <w:t xml:space="preserve"> </w:t>
      </w:r>
      <w:r>
        <w:rPr>
          <w:w w:val="110"/>
        </w:rPr>
        <w:t>qPCR</w:t>
      </w:r>
      <w:r>
        <w:rPr>
          <w:spacing w:val="-12"/>
          <w:w w:val="110"/>
        </w:rPr>
        <w:t xml:space="preserve"> </w:t>
      </w:r>
      <w:r>
        <w:rPr>
          <w:w w:val="110"/>
        </w:rPr>
        <w:t>expression</w:t>
      </w:r>
      <w:r>
        <w:rPr>
          <w:spacing w:val="-11"/>
          <w:w w:val="110"/>
        </w:rPr>
        <w:t xml:space="preserve"> </w:t>
      </w:r>
      <w:r>
        <w:rPr>
          <w:w w:val="110"/>
        </w:rPr>
        <w:t>data,</w:t>
      </w:r>
    </w:p>
    <w:p w14:paraId="11EB3470" w14:textId="77777777" w:rsidR="005313F1" w:rsidRDefault="005313F1">
      <w:pPr>
        <w:spacing w:line="405" w:lineRule="auto"/>
        <w:jc w:val="both"/>
        <w:sectPr w:rsidR="005313F1">
          <w:pgSz w:w="11910" w:h="16840"/>
          <w:pgMar w:top="1800" w:right="0" w:bottom="560" w:left="1680" w:header="1482" w:footer="364" w:gutter="0"/>
          <w:cols w:space="720"/>
        </w:sectPr>
      </w:pPr>
    </w:p>
    <w:p w14:paraId="0747705A" w14:textId="77777777" w:rsidR="005313F1" w:rsidRDefault="005313F1">
      <w:pPr>
        <w:pStyle w:val="BodyText"/>
        <w:rPr>
          <w:sz w:val="20"/>
        </w:rPr>
      </w:pPr>
    </w:p>
    <w:p w14:paraId="5AADE0FE" w14:textId="77777777" w:rsidR="005313F1" w:rsidRDefault="005313F1">
      <w:pPr>
        <w:pStyle w:val="BodyText"/>
        <w:spacing w:before="8"/>
        <w:rPr>
          <w:sz w:val="23"/>
        </w:rPr>
      </w:pPr>
    </w:p>
    <w:p w14:paraId="5B9D683B" w14:textId="77777777" w:rsidR="005313F1" w:rsidRDefault="009B75EF">
      <w:pPr>
        <w:pStyle w:val="BodyText"/>
        <w:spacing w:line="415" w:lineRule="auto"/>
        <w:ind w:left="377" w:right="1342"/>
        <w:jc w:val="both"/>
      </w:pPr>
      <w:proofErr w:type="gramStart"/>
      <w:r>
        <w:rPr>
          <w:w w:val="110"/>
        </w:rPr>
        <w:t>intra-cellular</w:t>
      </w:r>
      <w:proofErr w:type="gramEnd"/>
      <w:r>
        <w:rPr>
          <w:w w:val="110"/>
        </w:rPr>
        <w:t xml:space="preserve"> staining for relevant cytokines was performed before and after treatment with BFA, which blocks cytokine release and enables identification of cells actively producing cytokines in absence of additional inflammatory stimuli (see Chapter 2). Due to technical problems, only a limited number of intra- cellular cytokine staining passed QC, being TNF-</w:t>
      </w:r>
      <w:r>
        <w:rPr>
          <w:i/>
          <w:w w:val="110"/>
        </w:rPr>
        <w:t xml:space="preserve">α </w:t>
      </w:r>
      <w:r>
        <w:rPr>
          <w:w w:val="110"/>
        </w:rPr>
        <w:t>amongst the more relevant ones.</w:t>
      </w:r>
    </w:p>
    <w:p w14:paraId="40B49838" w14:textId="77777777" w:rsidR="005313F1" w:rsidRDefault="009B75EF">
      <w:pPr>
        <w:pStyle w:val="BodyText"/>
        <w:spacing w:line="281" w:lineRule="exact"/>
        <w:ind w:left="944"/>
      </w:pPr>
      <w:r>
        <w:rPr>
          <w:w w:val="110"/>
        </w:rPr>
        <w:t>Mass cytometry expression of CD14</w:t>
      </w:r>
      <w:r>
        <w:rPr>
          <w:w w:val="110"/>
          <w:position w:val="9"/>
          <w:sz w:val="18"/>
        </w:rPr>
        <w:t xml:space="preserve">+ </w:t>
      </w:r>
      <w:r>
        <w:rPr>
          <w:w w:val="110"/>
        </w:rPr>
        <w:t>versus TNF-</w:t>
      </w:r>
      <w:r>
        <w:rPr>
          <w:i/>
          <w:w w:val="110"/>
        </w:rPr>
        <w:t xml:space="preserve">α </w:t>
      </w:r>
      <w:r>
        <w:rPr>
          <w:w w:val="110"/>
        </w:rPr>
        <w:t>demonstrated greater</w:t>
      </w:r>
    </w:p>
    <w:p w14:paraId="6B406EB0" w14:textId="6904EA6D" w:rsidR="005313F1" w:rsidRDefault="009B75EF">
      <w:pPr>
        <w:pStyle w:val="BodyText"/>
        <w:spacing w:before="202" w:line="405" w:lineRule="auto"/>
        <w:ind w:left="377" w:right="1341"/>
        <w:jc w:val="both"/>
      </w:pPr>
      <w:r>
        <w:rPr>
          <w:w w:val="110"/>
        </w:rPr>
        <w:t>intensity of TNF</w:t>
      </w:r>
      <w:r>
        <w:rPr>
          <w:i/>
          <w:w w:val="110"/>
        </w:rPr>
        <w:t xml:space="preserve">α </w:t>
      </w:r>
      <w:r>
        <w:rPr>
          <w:w w:val="110"/>
        </w:rPr>
        <w:t xml:space="preserve">staining after 6h of </w:t>
      </w:r>
      <w:r>
        <w:rPr>
          <w:spacing w:val="-6"/>
          <w:w w:val="110"/>
        </w:rPr>
        <w:t xml:space="preserve">BFA </w:t>
      </w:r>
      <w:r>
        <w:rPr>
          <w:w w:val="110"/>
        </w:rPr>
        <w:t>treatment in</w:t>
      </w:r>
      <w:del w:id="1300" w:author="Microsoft Office User" w:date="2018-12-24T10:32:00Z">
        <w:r w:rsidDel="005C778C">
          <w:rPr>
            <w:w w:val="110"/>
          </w:rPr>
          <w:delText xml:space="preserve"> SF </w:delText>
        </w:r>
      </w:del>
      <w:ins w:id="1301" w:author="Microsoft Office User" w:date="2018-12-24T10:32:00Z">
        <w:r w:rsidR="005C778C">
          <w:rPr>
            <w:w w:val="110"/>
          </w:rPr>
          <w:t xml:space="preserve"> synovial fluid </w:t>
        </w:r>
      </w:ins>
      <w:r>
        <w:rPr>
          <w:w w:val="110"/>
        </w:rPr>
        <w:t>(Figure 5.17 a blue dots bottom panel) when compared to</w:t>
      </w:r>
      <w:del w:id="1302" w:author="Microsoft Office User" w:date="2018-12-24T10:29:00Z">
        <w:r w:rsidDel="005C778C">
          <w:rPr>
            <w:w w:val="110"/>
          </w:rPr>
          <w:delText xml:space="preserve"> PB </w:delText>
        </w:r>
      </w:del>
      <w:ins w:id="1303" w:author="Microsoft Office User" w:date="2018-12-24T10:29:00Z">
        <w:r w:rsidR="005C778C">
          <w:rPr>
            <w:w w:val="110"/>
          </w:rPr>
          <w:t xml:space="preserve"> peripheral blood </w:t>
        </w:r>
      </w:ins>
      <w:r>
        <w:rPr>
          <w:w w:val="110"/>
        </w:rPr>
        <w:t>CD14</w:t>
      </w:r>
      <w:r>
        <w:rPr>
          <w:w w:val="110"/>
          <w:position w:val="9"/>
          <w:sz w:val="18"/>
        </w:rPr>
        <w:t xml:space="preserve">+ </w:t>
      </w:r>
      <w:r>
        <w:rPr>
          <w:w w:val="110"/>
        </w:rPr>
        <w:t xml:space="preserve">monocytes in all three </w:t>
      </w:r>
      <w:proofErr w:type="spellStart"/>
      <w:r>
        <w:rPr>
          <w:spacing w:val="-4"/>
          <w:w w:val="110"/>
        </w:rPr>
        <w:t>PsA</w:t>
      </w:r>
      <w:proofErr w:type="spellEnd"/>
      <w:r>
        <w:rPr>
          <w:spacing w:val="-4"/>
          <w:w w:val="110"/>
        </w:rPr>
        <w:t xml:space="preserve"> </w:t>
      </w:r>
      <w:r>
        <w:rPr>
          <w:w w:val="110"/>
        </w:rPr>
        <w:t>patients (Figure 5.17 a blue dots top panel). Furthermore, the percentage of TNF-</w:t>
      </w:r>
      <w:r>
        <w:rPr>
          <w:i/>
          <w:w w:val="110"/>
        </w:rPr>
        <w:t xml:space="preserve">α </w:t>
      </w:r>
      <w:r>
        <w:rPr>
          <w:w w:val="110"/>
        </w:rPr>
        <w:t xml:space="preserve">producing </w:t>
      </w:r>
      <w:proofErr w:type="gramStart"/>
      <w:r>
        <w:rPr>
          <w:w w:val="110"/>
        </w:rPr>
        <w:t>cells</w:t>
      </w:r>
      <w:proofErr w:type="gramEnd"/>
      <w:r>
        <w:rPr>
          <w:w w:val="110"/>
        </w:rPr>
        <w:t xml:space="preserve"> in each tissue was quantified as the di</w:t>
      </w:r>
      <w:r>
        <w:rPr>
          <w:rFonts w:ascii="Arial" w:hAnsi="Arial"/>
          <w:w w:val="110"/>
        </w:rPr>
        <w:t>ff</w:t>
      </w:r>
      <w:r>
        <w:rPr>
          <w:w w:val="110"/>
        </w:rPr>
        <w:t xml:space="preserve">erence of TNF- </w:t>
      </w:r>
      <w:r>
        <w:rPr>
          <w:i/>
          <w:spacing w:val="5"/>
          <w:w w:val="110"/>
        </w:rPr>
        <w:t>α</w:t>
      </w:r>
      <w:r>
        <w:rPr>
          <w:spacing w:val="5"/>
          <w:w w:val="110"/>
          <w:position w:val="9"/>
          <w:sz w:val="18"/>
        </w:rPr>
        <w:t>+</w:t>
      </w:r>
      <w:r>
        <w:rPr>
          <w:spacing w:val="17"/>
          <w:w w:val="110"/>
          <w:position w:val="9"/>
          <w:sz w:val="18"/>
        </w:rPr>
        <w:t xml:space="preserve"> </w:t>
      </w:r>
      <w:r>
        <w:rPr>
          <w:w w:val="110"/>
        </w:rPr>
        <w:t>cells</w:t>
      </w:r>
      <w:r>
        <w:rPr>
          <w:spacing w:val="-9"/>
          <w:w w:val="110"/>
        </w:rPr>
        <w:t xml:space="preserve"> </w:t>
      </w:r>
      <w:r>
        <w:rPr>
          <w:w w:val="110"/>
        </w:rPr>
        <w:t>before</w:t>
      </w:r>
      <w:r>
        <w:rPr>
          <w:spacing w:val="-10"/>
          <w:w w:val="110"/>
        </w:rPr>
        <w:t xml:space="preserve"> </w:t>
      </w:r>
      <w:r>
        <w:rPr>
          <w:w w:val="110"/>
        </w:rPr>
        <w:t>and</w:t>
      </w:r>
      <w:r>
        <w:rPr>
          <w:spacing w:val="-9"/>
          <w:w w:val="110"/>
        </w:rPr>
        <w:t xml:space="preserve"> </w:t>
      </w:r>
      <w:r>
        <w:rPr>
          <w:w w:val="110"/>
        </w:rPr>
        <w:t>after</w:t>
      </w:r>
      <w:r>
        <w:rPr>
          <w:spacing w:val="-10"/>
          <w:w w:val="110"/>
        </w:rPr>
        <w:t xml:space="preserve"> </w:t>
      </w:r>
      <w:r>
        <w:rPr>
          <w:spacing w:val="-6"/>
          <w:w w:val="110"/>
        </w:rPr>
        <w:t>BFA</w:t>
      </w:r>
      <w:r>
        <w:rPr>
          <w:spacing w:val="-9"/>
          <w:w w:val="110"/>
        </w:rPr>
        <w:t xml:space="preserve"> </w:t>
      </w:r>
      <w:r>
        <w:rPr>
          <w:w w:val="110"/>
        </w:rPr>
        <w:t>treatment</w:t>
      </w:r>
      <w:r>
        <w:rPr>
          <w:spacing w:val="-10"/>
          <w:w w:val="110"/>
        </w:rPr>
        <w:t xml:space="preserve"> </w:t>
      </w:r>
      <w:r>
        <w:rPr>
          <w:w w:val="110"/>
        </w:rPr>
        <w:t>for</w:t>
      </w:r>
      <w:r>
        <w:rPr>
          <w:spacing w:val="-9"/>
          <w:w w:val="110"/>
        </w:rPr>
        <w:t xml:space="preserve"> </w:t>
      </w:r>
      <w:r>
        <w:rPr>
          <w:w w:val="110"/>
        </w:rPr>
        <w:t>6h</w:t>
      </w:r>
      <w:r>
        <w:rPr>
          <w:spacing w:val="-10"/>
          <w:w w:val="110"/>
        </w:rPr>
        <w:t xml:space="preserve"> </w:t>
      </w:r>
      <w:r>
        <w:rPr>
          <w:w w:val="110"/>
        </w:rPr>
        <w:t>(6h</w:t>
      </w:r>
      <w:r>
        <w:rPr>
          <w:spacing w:val="-9"/>
          <w:w w:val="110"/>
        </w:rPr>
        <w:t xml:space="preserve"> </w:t>
      </w:r>
      <w:r>
        <w:rPr>
          <w:w w:val="110"/>
        </w:rPr>
        <w:t>minus</w:t>
      </w:r>
      <w:r>
        <w:rPr>
          <w:spacing w:val="-9"/>
          <w:w w:val="110"/>
        </w:rPr>
        <w:t xml:space="preserve"> </w:t>
      </w:r>
      <w:r>
        <w:rPr>
          <w:w w:val="110"/>
        </w:rPr>
        <w:t>0h).</w:t>
      </w:r>
      <w:r>
        <w:rPr>
          <w:spacing w:val="10"/>
          <w:w w:val="110"/>
        </w:rPr>
        <w:t xml:space="preserve"> </w:t>
      </w:r>
      <w:r>
        <w:rPr>
          <w:w w:val="110"/>
        </w:rPr>
        <w:t>In</w:t>
      </w:r>
      <w:del w:id="1304" w:author="Microsoft Office User" w:date="2018-12-24T10:57:00Z">
        <w:r w:rsidDel="00F6443C">
          <w:rPr>
            <w:spacing w:val="-9"/>
            <w:w w:val="110"/>
          </w:rPr>
          <w:delText xml:space="preserve"> </w:delText>
        </w:r>
        <w:r w:rsidDel="00F6443C">
          <w:rPr>
            <w:w w:val="110"/>
          </w:rPr>
          <w:delText>PB,</w:delText>
        </w:r>
      </w:del>
      <w:ins w:id="1305" w:author="Microsoft Office User" w:date="2018-12-24T10:57:00Z">
        <w:r w:rsidR="00F6443C">
          <w:rPr>
            <w:spacing w:val="-9"/>
            <w:w w:val="110"/>
          </w:rPr>
          <w:t xml:space="preserve"> peripheral blood,</w:t>
        </w:r>
      </w:ins>
      <w:r>
        <w:rPr>
          <w:spacing w:val="-10"/>
          <w:w w:val="110"/>
        </w:rPr>
        <w:t xml:space="preserve"> </w:t>
      </w:r>
      <w:r>
        <w:rPr>
          <w:w w:val="110"/>
        </w:rPr>
        <w:t>the</w:t>
      </w:r>
      <w:r>
        <w:rPr>
          <w:spacing w:val="-9"/>
          <w:w w:val="110"/>
        </w:rPr>
        <w:t xml:space="preserve"> </w:t>
      </w:r>
      <w:r>
        <w:rPr>
          <w:w w:val="110"/>
        </w:rPr>
        <w:t>resulting percentage of CD14</w:t>
      </w:r>
      <w:r>
        <w:rPr>
          <w:w w:val="110"/>
          <w:position w:val="9"/>
          <w:sz w:val="18"/>
        </w:rPr>
        <w:t xml:space="preserve">+ </w:t>
      </w:r>
      <w:r>
        <w:rPr>
          <w:w w:val="110"/>
        </w:rPr>
        <w:t>monocytes TNF-</w:t>
      </w:r>
      <w:r>
        <w:rPr>
          <w:i/>
          <w:w w:val="110"/>
        </w:rPr>
        <w:t>α</w:t>
      </w:r>
      <w:r>
        <w:rPr>
          <w:w w:val="110"/>
          <w:position w:val="9"/>
          <w:sz w:val="18"/>
        </w:rPr>
        <w:t xml:space="preserve">+ </w:t>
      </w:r>
      <w:r>
        <w:rPr>
          <w:w w:val="110"/>
        </w:rPr>
        <w:t>did not surpass the 1%, indicating a very low increment of TNF</w:t>
      </w:r>
      <w:r>
        <w:rPr>
          <w:i/>
          <w:w w:val="110"/>
        </w:rPr>
        <w:t xml:space="preserve">α </w:t>
      </w:r>
      <w:r>
        <w:rPr>
          <w:w w:val="110"/>
        </w:rPr>
        <w:t xml:space="preserve">producing cells after </w:t>
      </w:r>
      <w:r>
        <w:rPr>
          <w:spacing w:val="-6"/>
          <w:w w:val="110"/>
        </w:rPr>
        <w:t xml:space="preserve">BFA </w:t>
      </w:r>
      <w:r>
        <w:rPr>
          <w:w w:val="110"/>
        </w:rPr>
        <w:t xml:space="preserve">treatment. </w:t>
      </w:r>
      <w:r>
        <w:rPr>
          <w:spacing w:val="-4"/>
          <w:w w:val="110"/>
        </w:rPr>
        <w:t>Conversely,</w:t>
      </w:r>
      <w:del w:id="1306" w:author="Microsoft Office User" w:date="2018-12-24T10:32:00Z">
        <w:r w:rsidDel="005C778C">
          <w:rPr>
            <w:spacing w:val="-4"/>
            <w:w w:val="110"/>
          </w:rPr>
          <w:delText xml:space="preserve"> </w:delText>
        </w:r>
        <w:r w:rsidDel="005C778C">
          <w:rPr>
            <w:w w:val="110"/>
          </w:rPr>
          <w:delText xml:space="preserve">SF </w:delText>
        </w:r>
      </w:del>
      <w:ins w:id="1307" w:author="Microsoft Office User" w:date="2018-12-24T10:32:00Z">
        <w:r w:rsidR="005C778C">
          <w:rPr>
            <w:spacing w:val="-4"/>
            <w:w w:val="110"/>
          </w:rPr>
          <w:t xml:space="preserve"> synovial fluid </w:t>
        </w:r>
      </w:ins>
      <w:r>
        <w:rPr>
          <w:w w:val="110"/>
        </w:rPr>
        <w:t>CD14</w:t>
      </w:r>
      <w:r>
        <w:rPr>
          <w:w w:val="110"/>
          <w:position w:val="9"/>
          <w:sz w:val="18"/>
        </w:rPr>
        <w:t xml:space="preserve">+ </w:t>
      </w:r>
      <w:r>
        <w:rPr>
          <w:w w:val="110"/>
        </w:rPr>
        <w:t>cells showed a larger percentage of cells actively producing TNF-</w:t>
      </w:r>
      <w:r>
        <w:rPr>
          <w:i/>
          <w:w w:val="110"/>
        </w:rPr>
        <w:t>α</w:t>
      </w:r>
      <w:r>
        <w:rPr>
          <w:w w:val="110"/>
        </w:rPr>
        <w:t>, ranging between 1.5 and 11.8% (Figure 5.17 b). This observation was consistent with increased chromatin accessibility nearby genes of the NF-</w:t>
      </w:r>
      <w:proofErr w:type="spellStart"/>
      <w:r>
        <w:rPr>
          <w:i/>
          <w:w w:val="110"/>
        </w:rPr>
        <w:t>κ</w:t>
      </w:r>
      <w:r>
        <w:rPr>
          <w:w w:val="110"/>
        </w:rPr>
        <w:t>B</w:t>
      </w:r>
      <w:proofErr w:type="spellEnd"/>
      <w:r>
        <w:rPr>
          <w:w w:val="110"/>
        </w:rPr>
        <w:t xml:space="preserve"> </w:t>
      </w:r>
      <w:proofErr w:type="spellStart"/>
      <w:r>
        <w:rPr>
          <w:w w:val="110"/>
        </w:rPr>
        <w:t>signalling</w:t>
      </w:r>
      <w:proofErr w:type="spellEnd"/>
      <w:r>
        <w:rPr>
          <w:w w:val="110"/>
        </w:rPr>
        <w:t xml:space="preserve"> pathway</w:t>
      </w:r>
      <w:r>
        <w:rPr>
          <w:spacing w:val="-17"/>
          <w:w w:val="110"/>
        </w:rPr>
        <w:t xml:space="preserve"> </w:t>
      </w:r>
      <w:r>
        <w:rPr>
          <w:w w:val="110"/>
        </w:rPr>
        <w:t>as</w:t>
      </w:r>
      <w:r>
        <w:rPr>
          <w:spacing w:val="-17"/>
          <w:w w:val="110"/>
        </w:rPr>
        <w:t xml:space="preserve"> </w:t>
      </w:r>
      <w:r>
        <w:rPr>
          <w:w w:val="110"/>
        </w:rPr>
        <w:t>well</w:t>
      </w:r>
      <w:r>
        <w:rPr>
          <w:spacing w:val="-17"/>
          <w:w w:val="110"/>
        </w:rPr>
        <w:t xml:space="preserve"> </w:t>
      </w:r>
      <w:r>
        <w:rPr>
          <w:w w:val="110"/>
        </w:rPr>
        <w:t>as</w:t>
      </w:r>
      <w:r>
        <w:rPr>
          <w:spacing w:val="-17"/>
          <w:w w:val="110"/>
        </w:rPr>
        <w:t xml:space="preserve"> </w:t>
      </w:r>
      <w:r>
        <w:rPr>
          <w:w w:val="110"/>
        </w:rPr>
        <w:t>with</w:t>
      </w:r>
      <w:r>
        <w:rPr>
          <w:spacing w:val="-17"/>
          <w:w w:val="110"/>
        </w:rPr>
        <w:t xml:space="preserve"> </w:t>
      </w:r>
      <w:r>
        <w:rPr>
          <w:w w:val="110"/>
        </w:rPr>
        <w:t>increased</w:t>
      </w:r>
      <w:r>
        <w:rPr>
          <w:spacing w:val="-17"/>
          <w:w w:val="110"/>
        </w:rPr>
        <w:t xml:space="preserve"> </w:t>
      </w:r>
      <w:r>
        <w:rPr>
          <w:w w:val="110"/>
        </w:rPr>
        <w:t>expression</w:t>
      </w:r>
      <w:r>
        <w:rPr>
          <w:spacing w:val="-17"/>
          <w:w w:val="110"/>
        </w:rPr>
        <w:t xml:space="preserve"> </w:t>
      </w:r>
      <w:r>
        <w:rPr>
          <w:w w:val="110"/>
        </w:rPr>
        <w:t>of</w:t>
      </w:r>
      <w:r>
        <w:rPr>
          <w:spacing w:val="-17"/>
          <w:w w:val="110"/>
        </w:rPr>
        <w:t xml:space="preserve"> </w:t>
      </w:r>
      <w:r>
        <w:rPr>
          <w:w w:val="110"/>
        </w:rPr>
        <w:t>a</w:t>
      </w:r>
      <w:r>
        <w:rPr>
          <w:spacing w:val="-17"/>
          <w:w w:val="110"/>
        </w:rPr>
        <w:t xml:space="preserve"> </w:t>
      </w:r>
      <w:r>
        <w:rPr>
          <w:w w:val="110"/>
        </w:rPr>
        <w:t>number</w:t>
      </w:r>
      <w:r>
        <w:rPr>
          <w:spacing w:val="-17"/>
          <w:w w:val="110"/>
        </w:rPr>
        <w:t xml:space="preserve"> </w:t>
      </w:r>
      <w:r>
        <w:rPr>
          <w:w w:val="110"/>
        </w:rPr>
        <w:t>of</w:t>
      </w:r>
      <w:r>
        <w:rPr>
          <w:spacing w:val="-17"/>
          <w:w w:val="110"/>
        </w:rPr>
        <w:t xml:space="preserve"> </w:t>
      </w:r>
      <w:r>
        <w:rPr>
          <w:w w:val="110"/>
        </w:rPr>
        <w:t>genes</w:t>
      </w:r>
      <w:r>
        <w:rPr>
          <w:spacing w:val="-17"/>
          <w:w w:val="110"/>
        </w:rPr>
        <w:t xml:space="preserve"> </w:t>
      </w:r>
      <w:r>
        <w:rPr>
          <w:w w:val="110"/>
        </w:rPr>
        <w:t>in</w:t>
      </w:r>
      <w:r>
        <w:rPr>
          <w:spacing w:val="-17"/>
          <w:w w:val="110"/>
        </w:rPr>
        <w:t xml:space="preserve"> </w:t>
      </w:r>
      <w:r>
        <w:rPr>
          <w:w w:val="110"/>
        </w:rPr>
        <w:t>the</w:t>
      </w:r>
      <w:r>
        <w:rPr>
          <w:spacing w:val="-17"/>
          <w:w w:val="110"/>
        </w:rPr>
        <w:t xml:space="preserve"> </w:t>
      </w:r>
      <w:r>
        <w:rPr>
          <w:w w:val="110"/>
        </w:rPr>
        <w:t>TLR</w:t>
      </w:r>
      <w:r>
        <w:rPr>
          <w:spacing w:val="-17"/>
          <w:w w:val="110"/>
        </w:rPr>
        <w:t xml:space="preserve"> </w:t>
      </w:r>
      <w:r>
        <w:rPr>
          <w:w w:val="110"/>
        </w:rPr>
        <w:t xml:space="preserve">and NOD-like </w:t>
      </w:r>
      <w:proofErr w:type="spellStart"/>
      <w:r>
        <w:rPr>
          <w:w w:val="110"/>
        </w:rPr>
        <w:t>signalling</w:t>
      </w:r>
      <w:proofErr w:type="spellEnd"/>
      <w:r>
        <w:rPr>
          <w:w w:val="110"/>
        </w:rPr>
        <w:t xml:space="preserve"> in</w:t>
      </w:r>
      <w:del w:id="1308" w:author="Microsoft Office User" w:date="2018-12-24T10:32:00Z">
        <w:r w:rsidDel="005C778C">
          <w:rPr>
            <w:w w:val="110"/>
          </w:rPr>
          <w:delText xml:space="preserve"> SF </w:delText>
        </w:r>
      </w:del>
      <w:ins w:id="1309" w:author="Microsoft Office User" w:date="2018-12-24T10:32:00Z">
        <w:r w:rsidR="005C778C">
          <w:rPr>
            <w:w w:val="110"/>
          </w:rPr>
          <w:t xml:space="preserve"> synovial fluid </w:t>
        </w:r>
      </w:ins>
      <w:r>
        <w:rPr>
          <w:w w:val="110"/>
        </w:rPr>
        <w:t>compared to</w:t>
      </w:r>
      <w:del w:id="1310" w:author="Microsoft Office User" w:date="2018-12-24T10:57:00Z">
        <w:r w:rsidDel="00F6443C">
          <w:rPr>
            <w:w w:val="110"/>
          </w:rPr>
          <w:delText xml:space="preserve"> PB,</w:delText>
        </w:r>
      </w:del>
      <w:ins w:id="1311" w:author="Microsoft Office User" w:date="2018-12-24T10:57:00Z">
        <w:r w:rsidR="00F6443C">
          <w:rPr>
            <w:w w:val="110"/>
          </w:rPr>
          <w:t xml:space="preserve"> peripheral blood,</w:t>
        </w:r>
      </w:ins>
      <w:r>
        <w:rPr>
          <w:w w:val="110"/>
        </w:rPr>
        <w:t xml:space="preserve"> which </w:t>
      </w:r>
      <w:proofErr w:type="gramStart"/>
      <w:r>
        <w:rPr>
          <w:w w:val="110"/>
        </w:rPr>
        <w:t xml:space="preserve">were </w:t>
      </w:r>
      <w:proofErr w:type="spellStart"/>
      <w:r>
        <w:rPr>
          <w:w w:val="110"/>
        </w:rPr>
        <w:t>hypothesised</w:t>
      </w:r>
      <w:proofErr w:type="spellEnd"/>
      <w:proofErr w:type="gramEnd"/>
      <w:r>
        <w:rPr>
          <w:w w:val="110"/>
        </w:rPr>
        <w:t xml:space="preserve"> to result into enhanced </w:t>
      </w:r>
      <w:proofErr w:type="spellStart"/>
      <w:r>
        <w:rPr>
          <w:w w:val="110"/>
        </w:rPr>
        <w:t>NF</w:t>
      </w:r>
      <w:r>
        <w:rPr>
          <w:i/>
          <w:w w:val="110"/>
        </w:rPr>
        <w:t>κ</w:t>
      </w:r>
      <w:r>
        <w:rPr>
          <w:w w:val="110"/>
        </w:rPr>
        <w:t>B</w:t>
      </w:r>
      <w:proofErr w:type="spellEnd"/>
      <w:r>
        <w:rPr>
          <w:w w:val="110"/>
        </w:rPr>
        <w:t xml:space="preserve"> activation and cytokine production. Nevertheless, this</w:t>
      </w:r>
      <w:r>
        <w:rPr>
          <w:spacing w:val="-43"/>
          <w:w w:val="110"/>
        </w:rPr>
        <w:t xml:space="preserve"> </w:t>
      </w:r>
      <w:r>
        <w:rPr>
          <w:w w:val="110"/>
        </w:rPr>
        <w:t>trend of increased CD14</w:t>
      </w:r>
      <w:r>
        <w:rPr>
          <w:w w:val="110"/>
          <w:position w:val="9"/>
          <w:sz w:val="18"/>
        </w:rPr>
        <w:t xml:space="preserve">+ </w:t>
      </w:r>
      <w:r>
        <w:rPr>
          <w:w w:val="110"/>
        </w:rPr>
        <w:t>cells producing TNF-</w:t>
      </w:r>
      <w:r>
        <w:rPr>
          <w:i/>
          <w:w w:val="110"/>
        </w:rPr>
        <w:t xml:space="preserve">α </w:t>
      </w:r>
      <w:r>
        <w:rPr>
          <w:w w:val="110"/>
        </w:rPr>
        <w:t>in</w:t>
      </w:r>
      <w:del w:id="1312" w:author="Microsoft Office User" w:date="2018-12-24T10:32:00Z">
        <w:r w:rsidDel="005C778C">
          <w:rPr>
            <w:w w:val="110"/>
          </w:rPr>
          <w:delText xml:space="preserve"> SF </w:delText>
        </w:r>
      </w:del>
      <w:ins w:id="1313" w:author="Microsoft Office User" w:date="2018-12-24T10:32:00Z">
        <w:r w:rsidR="005C778C">
          <w:rPr>
            <w:w w:val="110"/>
          </w:rPr>
          <w:t xml:space="preserve"> synovial fluid </w:t>
        </w:r>
      </w:ins>
      <w:r>
        <w:rPr>
          <w:w w:val="110"/>
        </w:rPr>
        <w:t>compared to</w:t>
      </w:r>
      <w:del w:id="1314" w:author="Microsoft Office User" w:date="2018-12-24T10:29:00Z">
        <w:r w:rsidDel="005C778C">
          <w:rPr>
            <w:w w:val="110"/>
          </w:rPr>
          <w:delText xml:space="preserve"> PB </w:delText>
        </w:r>
      </w:del>
      <w:ins w:id="1315" w:author="Microsoft Office User" w:date="2018-12-24T10:29:00Z">
        <w:r w:rsidR="005C778C">
          <w:rPr>
            <w:w w:val="110"/>
          </w:rPr>
          <w:t xml:space="preserve"> peripheral blood </w:t>
        </w:r>
      </w:ins>
      <w:r>
        <w:rPr>
          <w:w w:val="110"/>
        </w:rPr>
        <w:t>did not reach significance</w:t>
      </w:r>
      <w:r>
        <w:rPr>
          <w:spacing w:val="-7"/>
          <w:w w:val="110"/>
        </w:rPr>
        <w:t xml:space="preserve"> </w:t>
      </w:r>
      <w:r>
        <w:rPr>
          <w:w w:val="110"/>
        </w:rPr>
        <w:t>(</w:t>
      </w:r>
      <w:proofErr w:type="spellStart"/>
      <w:r>
        <w:rPr>
          <w:w w:val="110"/>
        </w:rPr>
        <w:t>pval</w:t>
      </w:r>
      <w:proofErr w:type="spellEnd"/>
      <w:r>
        <w:rPr>
          <w:w w:val="110"/>
        </w:rPr>
        <w:t>=0.25),</w:t>
      </w:r>
      <w:r>
        <w:rPr>
          <w:spacing w:val="-6"/>
          <w:w w:val="110"/>
        </w:rPr>
        <w:t xml:space="preserve"> </w:t>
      </w:r>
      <w:r>
        <w:rPr>
          <w:w w:val="110"/>
        </w:rPr>
        <w:t>likely</w:t>
      </w:r>
      <w:r>
        <w:rPr>
          <w:spacing w:val="-6"/>
          <w:w w:val="110"/>
        </w:rPr>
        <w:t xml:space="preserve"> </w:t>
      </w:r>
      <w:r>
        <w:rPr>
          <w:w w:val="110"/>
        </w:rPr>
        <w:t>due</w:t>
      </w:r>
      <w:r>
        <w:rPr>
          <w:spacing w:val="-7"/>
          <w:w w:val="110"/>
        </w:rPr>
        <w:t xml:space="preserve"> </w:t>
      </w:r>
      <w:r>
        <w:rPr>
          <w:w w:val="110"/>
        </w:rPr>
        <w:t>to</w:t>
      </w:r>
      <w:r>
        <w:rPr>
          <w:spacing w:val="-6"/>
          <w:w w:val="110"/>
        </w:rPr>
        <w:t xml:space="preserve"> </w:t>
      </w:r>
      <w:r>
        <w:rPr>
          <w:w w:val="110"/>
        </w:rPr>
        <w:t>the</w:t>
      </w:r>
      <w:r>
        <w:rPr>
          <w:spacing w:val="-6"/>
          <w:w w:val="110"/>
        </w:rPr>
        <w:t xml:space="preserve"> </w:t>
      </w:r>
      <w:r>
        <w:rPr>
          <w:w w:val="110"/>
        </w:rPr>
        <w:t>small</w:t>
      </w:r>
      <w:r>
        <w:rPr>
          <w:spacing w:val="-7"/>
          <w:w w:val="110"/>
        </w:rPr>
        <w:t xml:space="preserve"> </w:t>
      </w:r>
      <w:r>
        <w:rPr>
          <w:w w:val="110"/>
        </w:rPr>
        <w:t>sample</w:t>
      </w:r>
      <w:r>
        <w:rPr>
          <w:spacing w:val="-6"/>
          <w:w w:val="110"/>
        </w:rPr>
        <w:t xml:space="preserve"> </w:t>
      </w:r>
      <w:r>
        <w:rPr>
          <w:w w:val="110"/>
        </w:rPr>
        <w:t>size.</w:t>
      </w:r>
    </w:p>
    <w:p w14:paraId="21E347AE" w14:textId="77777777" w:rsidR="005313F1" w:rsidRDefault="005313F1">
      <w:pPr>
        <w:spacing w:line="405" w:lineRule="auto"/>
        <w:jc w:val="both"/>
        <w:sectPr w:rsidR="005313F1">
          <w:pgSz w:w="11910" w:h="16840"/>
          <w:pgMar w:top="1800" w:right="0" w:bottom="560" w:left="1680" w:header="1482" w:footer="364" w:gutter="0"/>
          <w:cols w:space="720"/>
        </w:sectPr>
      </w:pPr>
    </w:p>
    <w:p w14:paraId="2741ADDD" w14:textId="77777777" w:rsidR="005313F1" w:rsidRDefault="005313F1">
      <w:pPr>
        <w:pStyle w:val="BodyText"/>
        <w:rPr>
          <w:sz w:val="20"/>
        </w:rPr>
      </w:pPr>
    </w:p>
    <w:p w14:paraId="1DB7ADFC" w14:textId="77777777" w:rsidR="005313F1" w:rsidRDefault="005313F1">
      <w:pPr>
        <w:pStyle w:val="BodyText"/>
        <w:rPr>
          <w:sz w:val="20"/>
        </w:rPr>
      </w:pPr>
    </w:p>
    <w:p w14:paraId="2A9A66F4" w14:textId="77777777" w:rsidR="005313F1" w:rsidRDefault="005313F1">
      <w:pPr>
        <w:pStyle w:val="BodyText"/>
        <w:rPr>
          <w:sz w:val="20"/>
        </w:rPr>
      </w:pPr>
    </w:p>
    <w:p w14:paraId="006C6048" w14:textId="77777777" w:rsidR="005313F1" w:rsidRDefault="005313F1">
      <w:pPr>
        <w:pStyle w:val="BodyText"/>
        <w:rPr>
          <w:sz w:val="20"/>
        </w:rPr>
      </w:pPr>
    </w:p>
    <w:p w14:paraId="58B66220" w14:textId="77777777" w:rsidR="005313F1" w:rsidRDefault="005313F1">
      <w:pPr>
        <w:pStyle w:val="BodyText"/>
        <w:rPr>
          <w:sz w:val="20"/>
        </w:rPr>
      </w:pPr>
    </w:p>
    <w:p w14:paraId="67DF59C3" w14:textId="77777777" w:rsidR="005313F1" w:rsidRDefault="005313F1">
      <w:pPr>
        <w:pStyle w:val="BodyText"/>
        <w:rPr>
          <w:sz w:val="20"/>
        </w:rPr>
      </w:pPr>
    </w:p>
    <w:p w14:paraId="7E8387F8" w14:textId="77777777" w:rsidR="005313F1" w:rsidRDefault="005313F1">
      <w:pPr>
        <w:pStyle w:val="BodyText"/>
        <w:spacing w:before="1"/>
        <w:rPr>
          <w:sz w:val="27"/>
        </w:rPr>
      </w:pPr>
    </w:p>
    <w:p w14:paraId="17043825" w14:textId="77777777" w:rsidR="005313F1" w:rsidRPr="00A6684B" w:rsidRDefault="00090D17">
      <w:pPr>
        <w:spacing w:before="99" w:line="328" w:lineRule="auto"/>
        <w:ind w:left="6426" w:right="3312" w:hanging="5"/>
        <w:rPr>
          <w:rFonts w:ascii="Arial"/>
          <w:b/>
          <w:sz w:val="13"/>
          <w:lang w:val="es-ES"/>
          <w:rPrChange w:id="1316" w:author="Alicia Lledolara" w:date="2019-01-09T15:17:00Z">
            <w:rPr>
              <w:rFonts w:ascii="Arial"/>
              <w:b/>
              <w:sz w:val="13"/>
            </w:rPr>
          </w:rPrChange>
        </w:rPr>
      </w:pPr>
      <w:r>
        <w:rPr>
          <w:noProof/>
        </w:rPr>
        <mc:AlternateContent>
          <mc:Choice Requires="wpg">
            <w:drawing>
              <wp:anchor distT="0" distB="0" distL="114300" distR="114300" simplePos="0" relativeHeight="18304" behindDoc="0" locked="0" layoutInCell="1" allowOverlap="1" wp14:anchorId="3EDAAFB2" wp14:editId="66930ABD">
                <wp:simplePos x="0" y="0"/>
                <wp:positionH relativeFrom="page">
                  <wp:posOffset>3020060</wp:posOffset>
                </wp:positionH>
                <wp:positionV relativeFrom="paragraph">
                  <wp:posOffset>-365760</wp:posOffset>
                </wp:positionV>
                <wp:extent cx="496570" cy="1007110"/>
                <wp:effectExtent l="0" t="0" r="0" b="0"/>
                <wp:wrapNone/>
                <wp:docPr id="454" name="Group 3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1007110"/>
                          <a:chOff x="4756" y="-576"/>
                          <a:chExt cx="782" cy="1586"/>
                        </a:xfrm>
                      </wpg:grpSpPr>
                      <pic:pic xmlns:pic="http://schemas.openxmlformats.org/drawingml/2006/picture">
                        <pic:nvPicPr>
                          <pic:cNvPr id="455" name="Picture 3014"/>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4759" y="-576"/>
                            <a:ext cx="770" cy="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6" name="Picture 3015"/>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4756" y="242"/>
                            <a:ext cx="782"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0AEF08E" id="Group 3013" o:spid="_x0000_s1026" style="position:absolute;margin-left:237.8pt;margin-top:-28.8pt;width:39.1pt;height:79.3pt;z-index:18304;mso-position-horizontal-relative:page" coordorigin="4756,-576" coordsize="782,1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">
                <v:shape id="Picture 3014" o:spid="_x0000_s1027" type="#_x0000_t75" style="position:absolute;left:4759;top:-576;width:770;height: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">
                  <v:imagedata r:id="rId111" o:title=""/>
                  <v:path arrowok="t"/>
                  <o:lock v:ext="edit" aspectratio="f"/>
                </v:shape>
                <v:shape id="Picture 3015" o:spid="_x0000_s1028" type="#_x0000_t75" style="position:absolute;left:4756;top:242;width:78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">
                  <v:imagedata r:id="rId112" o:title=""/>
                  <v:path arrowok="t"/>
                  <o:lock v:ext="edit" aspectratio="f"/>
                </v:shape>
                <w10:wrap anchorx="page"/>
              </v:group>
            </w:pict>
          </mc:Fallback>
        </mc:AlternateContent>
      </w:r>
      <w:r>
        <w:rPr>
          <w:noProof/>
        </w:rPr>
        <mc:AlternateContent>
          <mc:Choice Requires="wpg">
            <w:drawing>
              <wp:anchor distT="0" distB="0" distL="114300" distR="114300" simplePos="0" relativeHeight="18328" behindDoc="0" locked="0" layoutInCell="1" allowOverlap="1" wp14:anchorId="320FF503" wp14:editId="293753B3">
                <wp:simplePos x="0" y="0"/>
                <wp:positionH relativeFrom="page">
                  <wp:posOffset>3672840</wp:posOffset>
                </wp:positionH>
                <wp:positionV relativeFrom="paragraph">
                  <wp:posOffset>-365760</wp:posOffset>
                </wp:positionV>
                <wp:extent cx="497205" cy="995680"/>
                <wp:effectExtent l="0" t="0" r="0" b="0"/>
                <wp:wrapNone/>
                <wp:docPr id="451" name="Group 3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995680"/>
                          <a:chOff x="5784" y="-576"/>
                          <a:chExt cx="783" cy="1568"/>
                        </a:xfrm>
                      </wpg:grpSpPr>
                      <pic:pic xmlns:pic="http://schemas.openxmlformats.org/drawingml/2006/picture">
                        <pic:nvPicPr>
                          <pic:cNvPr id="452" name="Picture 3011"/>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5799" y="-448"/>
                            <a:ext cx="768"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 name="Picture 3012"/>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5784" y="-577"/>
                            <a:ext cx="771" cy="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46092F" id="Group 3010" o:spid="_x0000_s1026" style="position:absolute;margin-left:289.2pt;margin-top:-28.8pt;width:39.15pt;height:78.4pt;z-index:18328;mso-position-horizontal-relative:page" coordorigin="5784,-576" coordsize="783,15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">
                <v:shape id="Picture 3011" o:spid="_x0000_s1027" type="#_x0000_t75" style="position:absolute;left:5799;top:-448;width:768;height:1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">
                  <v:imagedata r:id="rId115" o:title=""/>
                  <v:path arrowok="t"/>
                  <o:lock v:ext="edit" aspectratio="f"/>
                </v:shape>
                <v:shape id="Picture 3012" o:spid="_x0000_s1028" type="#_x0000_t75" style="position:absolute;left:5784;top:-577;width:771;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">
                  <v:imagedata r:id="rId116" o:title=""/>
                  <v:path arrowok="t"/>
                  <o:lock v:ext="edit" aspectratio="f"/>
                </v:shape>
                <w10:wrap anchorx="page"/>
              </v:group>
            </w:pict>
          </mc:Fallback>
        </mc:AlternateContent>
      </w:r>
      <w:r>
        <w:rPr>
          <w:noProof/>
        </w:rPr>
        <mc:AlternateContent>
          <mc:Choice Requires="wpg">
            <w:drawing>
              <wp:anchor distT="0" distB="0" distL="114300" distR="114300" simplePos="0" relativeHeight="18352" behindDoc="0" locked="0" layoutInCell="1" allowOverlap="1" wp14:anchorId="4A92CB2D" wp14:editId="7C894C52">
                <wp:simplePos x="0" y="0"/>
                <wp:positionH relativeFrom="page">
                  <wp:posOffset>4300220</wp:posOffset>
                </wp:positionH>
                <wp:positionV relativeFrom="paragraph">
                  <wp:posOffset>-365760</wp:posOffset>
                </wp:positionV>
                <wp:extent cx="497205" cy="996315"/>
                <wp:effectExtent l="0" t="0" r="0" b="0"/>
                <wp:wrapNone/>
                <wp:docPr id="448" name="Group 3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996315"/>
                          <a:chOff x="6772" y="-576"/>
                          <a:chExt cx="783" cy="1569"/>
                        </a:xfrm>
                      </wpg:grpSpPr>
                      <pic:pic xmlns:pic="http://schemas.openxmlformats.org/drawingml/2006/picture">
                        <pic:nvPicPr>
                          <pic:cNvPr id="449" name="Picture 3008"/>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6771" y="-577"/>
                            <a:ext cx="777" cy="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3009"/>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6772" y="230"/>
                            <a:ext cx="782" cy="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20D6AF5" id="Group 3007" o:spid="_x0000_s1026" style="position:absolute;margin-left:338.6pt;margin-top:-28.8pt;width:39.15pt;height:78.45pt;z-index:18352;mso-position-horizontal-relative:page" coordorigin="6772,-576" coordsize="783,1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">
                <v:shape id="Picture 3008" o:spid="_x0000_s1027" type="#_x0000_t75" style="position:absolute;left:6771;top:-577;width:777;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">
                  <v:imagedata r:id="rId119" o:title=""/>
                  <v:path arrowok="t"/>
                  <o:lock v:ext="edit" aspectratio="f"/>
                </v:shape>
                <v:shape id="Picture 3009" o:spid="_x0000_s1028" type="#_x0000_t75" style="position:absolute;left:6772;top:230;width:78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">
                  <v:imagedata r:id="rId120" o:title=""/>
                  <v:path arrowok="t"/>
                  <o:lock v:ext="edit" aspectratio="f"/>
                </v:shape>
                <w10:wrap anchorx="page"/>
              </v:group>
            </w:pict>
          </mc:Fallback>
        </mc:AlternateContent>
      </w:r>
      <w:r>
        <w:rPr>
          <w:noProof/>
        </w:rPr>
        <mc:AlternateContent>
          <mc:Choice Requires="wpg">
            <w:drawing>
              <wp:anchor distT="0" distB="0" distL="114300" distR="114300" simplePos="0" relativeHeight="18496" behindDoc="0" locked="0" layoutInCell="1" allowOverlap="1" wp14:anchorId="3A41D0DD" wp14:editId="09F6777E">
                <wp:simplePos x="0" y="0"/>
                <wp:positionH relativeFrom="page">
                  <wp:posOffset>2671445</wp:posOffset>
                </wp:positionH>
                <wp:positionV relativeFrom="paragraph">
                  <wp:posOffset>-600075</wp:posOffset>
                </wp:positionV>
                <wp:extent cx="2192655" cy="1367790"/>
                <wp:effectExtent l="0" t="0" r="0" b="0"/>
                <wp:wrapNone/>
                <wp:docPr id="438" name="Group 2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2655" cy="1367790"/>
                          <a:chOff x="4207" y="-945"/>
                          <a:chExt cx="3453" cy="2154"/>
                        </a:xfrm>
                      </wpg:grpSpPr>
                      <wps:wsp>
                        <wps:cNvPr id="439" name="Line 2998"/>
                        <wps:cNvCnPr>
                          <a:cxnSpLocks/>
                        </wps:cNvCnPr>
                        <wps:spPr bwMode="auto">
                          <a:xfrm>
                            <a:off x="4253" y="1143"/>
                            <a:ext cx="19" cy="0"/>
                          </a:xfrm>
                          <a:prstGeom prst="line">
                            <a:avLst/>
                          </a:prstGeom>
                          <a:noFill/>
                          <a:ln w="27592">
                            <a:solidFill>
                              <a:srgbClr val="000000"/>
                            </a:solidFill>
                            <a:round/>
                            <a:headEnd/>
                            <a:tailEnd/>
                          </a:ln>
                          <a:extLst>
                            <a:ext uri="{909E8E84-426E-40DD-AFC4-6F175D3DCCD1}">
                              <a14:hiddenFill xmlns:a14="http://schemas.microsoft.com/office/drawing/2010/main">
                                <a:noFill/>
                              </a14:hiddenFill>
                            </a:ext>
                          </a:extLst>
                        </wps:spPr>
                        <wps:bodyPr/>
                      </wps:wsp>
                      <wps:wsp>
                        <wps:cNvPr id="440" name="Freeform 2999"/>
                        <wps:cNvSpPr>
                          <a:spLocks/>
                        </wps:cNvSpPr>
                        <wps:spPr bwMode="auto">
                          <a:xfrm>
                            <a:off x="4206" y="-946"/>
                            <a:ext cx="132" cy="131"/>
                          </a:xfrm>
                          <a:custGeom>
                            <a:avLst/>
                            <a:gdLst>
                              <a:gd name="T0" fmla="+- 0 4272 4207"/>
                              <a:gd name="T1" fmla="*/ T0 w 132"/>
                              <a:gd name="T2" fmla="+- 0 -945 -945"/>
                              <a:gd name="T3" fmla="*/ -945 h 131"/>
                              <a:gd name="T4" fmla="+- 0 4207 4207"/>
                              <a:gd name="T5" fmla="*/ T4 w 132"/>
                              <a:gd name="T6" fmla="+- 0 -815 -945"/>
                              <a:gd name="T7" fmla="*/ -815 h 131"/>
                              <a:gd name="T8" fmla="+- 0 4338 4207"/>
                              <a:gd name="T9" fmla="*/ T8 w 132"/>
                              <a:gd name="T10" fmla="+- 0 -815 -945"/>
                              <a:gd name="T11" fmla="*/ -815 h 131"/>
                              <a:gd name="T12" fmla="+- 0 4272 4207"/>
                              <a:gd name="T13" fmla="*/ T12 w 132"/>
                              <a:gd name="T14" fmla="+- 0 -945 -945"/>
                              <a:gd name="T15" fmla="*/ -945 h 131"/>
                            </a:gdLst>
                            <a:ahLst/>
                            <a:cxnLst>
                              <a:cxn ang="0">
                                <a:pos x="T1" y="T3"/>
                              </a:cxn>
                              <a:cxn ang="0">
                                <a:pos x="T5" y="T7"/>
                              </a:cxn>
                              <a:cxn ang="0">
                                <a:pos x="T9" y="T11"/>
                              </a:cxn>
                              <a:cxn ang="0">
                                <a:pos x="T13" y="T15"/>
                              </a:cxn>
                            </a:cxnLst>
                            <a:rect l="0" t="0" r="r" b="b"/>
                            <a:pathLst>
                              <a:path w="132" h="131">
                                <a:moveTo>
                                  <a:pt x="65" y="0"/>
                                </a:moveTo>
                                <a:lnTo>
                                  <a:pt x="0" y="130"/>
                                </a:lnTo>
                                <a:lnTo>
                                  <a:pt x="131" y="130"/>
                                </a:lnTo>
                                <a:lnTo>
                                  <a:pt x="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Line 3000"/>
                        <wps:cNvCnPr>
                          <a:cxnSpLocks/>
                        </wps:cNvCnPr>
                        <wps:spPr bwMode="auto">
                          <a:xfrm>
                            <a:off x="4229" y="1143"/>
                            <a:ext cx="3320" cy="0"/>
                          </a:xfrm>
                          <a:prstGeom prst="line">
                            <a:avLst/>
                          </a:prstGeom>
                          <a:noFill/>
                          <a:ln w="27592">
                            <a:solidFill>
                              <a:srgbClr val="000000"/>
                            </a:solidFill>
                            <a:round/>
                            <a:headEnd/>
                            <a:tailEnd/>
                          </a:ln>
                          <a:extLst>
                            <a:ext uri="{909E8E84-426E-40DD-AFC4-6F175D3DCCD1}">
                              <a14:hiddenFill xmlns:a14="http://schemas.microsoft.com/office/drawing/2010/main">
                                <a:noFill/>
                              </a14:hiddenFill>
                            </a:ext>
                          </a:extLst>
                        </wps:spPr>
                        <wps:bodyPr/>
                      </wps:wsp>
                      <wps:wsp>
                        <wps:cNvPr id="442" name="Freeform 3001"/>
                        <wps:cNvSpPr>
                          <a:spLocks/>
                        </wps:cNvSpPr>
                        <wps:spPr bwMode="auto">
                          <a:xfrm>
                            <a:off x="7527" y="1078"/>
                            <a:ext cx="132" cy="131"/>
                          </a:xfrm>
                          <a:custGeom>
                            <a:avLst/>
                            <a:gdLst>
                              <a:gd name="T0" fmla="+- 0 7527 7527"/>
                              <a:gd name="T1" fmla="*/ T0 w 132"/>
                              <a:gd name="T2" fmla="+- 0 1078 1078"/>
                              <a:gd name="T3" fmla="*/ 1078 h 131"/>
                              <a:gd name="T4" fmla="+- 0 7527 7527"/>
                              <a:gd name="T5" fmla="*/ T4 w 132"/>
                              <a:gd name="T6" fmla="+- 0 1209 1078"/>
                              <a:gd name="T7" fmla="*/ 1209 h 131"/>
                              <a:gd name="T8" fmla="+- 0 7659 7527"/>
                              <a:gd name="T9" fmla="*/ T8 w 132"/>
                              <a:gd name="T10" fmla="+- 0 1143 1078"/>
                              <a:gd name="T11" fmla="*/ 1143 h 131"/>
                              <a:gd name="T12" fmla="+- 0 7527 7527"/>
                              <a:gd name="T13" fmla="*/ T12 w 132"/>
                              <a:gd name="T14" fmla="+- 0 1078 1078"/>
                              <a:gd name="T15" fmla="*/ 1078 h 131"/>
                            </a:gdLst>
                            <a:ahLst/>
                            <a:cxnLst>
                              <a:cxn ang="0">
                                <a:pos x="T1" y="T3"/>
                              </a:cxn>
                              <a:cxn ang="0">
                                <a:pos x="T5" y="T7"/>
                              </a:cxn>
                              <a:cxn ang="0">
                                <a:pos x="T9" y="T11"/>
                              </a:cxn>
                              <a:cxn ang="0">
                                <a:pos x="T13" y="T15"/>
                              </a:cxn>
                            </a:cxnLst>
                            <a:rect l="0" t="0" r="r" b="b"/>
                            <a:pathLst>
                              <a:path w="132" h="131">
                                <a:moveTo>
                                  <a:pt x="0" y="0"/>
                                </a:moveTo>
                                <a:lnTo>
                                  <a:pt x="0" y="131"/>
                                </a:lnTo>
                                <a:lnTo>
                                  <a:pt x="132" y="6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Text Box 3002"/>
                        <wps:cNvSpPr txBox="1">
                          <a:spLocks/>
                        </wps:cNvSpPr>
                        <wps:spPr bwMode="auto">
                          <a:xfrm>
                            <a:off x="4771" y="-883"/>
                            <a:ext cx="734"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7EA8C" w14:textId="77777777" w:rsidR="005A72E5" w:rsidRDefault="005A72E5"/>
                          </w:txbxContent>
                        </wps:txbx>
                        <wps:bodyPr rot="0" vert="horz" wrap="square" lIns="0" tIns="0" rIns="0" bIns="0" anchor="t" anchorCtr="0" upright="1">
                          <a:noAutofit/>
                        </wps:bodyPr>
                      </wps:wsp>
                      <wps:wsp>
                        <wps:cNvPr id="444" name="Text Box 3003"/>
                        <wps:cNvSpPr txBox="1">
                          <a:spLocks/>
                        </wps:cNvSpPr>
                        <wps:spPr bwMode="auto">
                          <a:xfrm>
                            <a:off x="5827" y="-883"/>
                            <a:ext cx="734"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D29BD" w14:textId="77777777" w:rsidR="005A72E5" w:rsidRDefault="005A72E5"/>
                          </w:txbxContent>
                        </wps:txbx>
                        <wps:bodyPr rot="0" vert="horz" wrap="square" lIns="0" tIns="0" rIns="0" bIns="0" anchor="t" anchorCtr="0" upright="1">
                          <a:noAutofit/>
                        </wps:bodyPr>
                      </wps:wsp>
                      <wps:wsp>
                        <wps:cNvPr id="445" name="Text Box 3004"/>
                        <wps:cNvSpPr txBox="1">
                          <a:spLocks/>
                        </wps:cNvSpPr>
                        <wps:spPr bwMode="auto">
                          <a:xfrm>
                            <a:off x="6850" y="-873"/>
                            <a:ext cx="734"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FBC61" w14:textId="77777777" w:rsidR="005A72E5" w:rsidRDefault="005A72E5"/>
                          </w:txbxContent>
                        </wps:txbx>
                        <wps:bodyPr rot="0" vert="horz" wrap="square" lIns="0" tIns="0" rIns="0" bIns="0" anchor="t" anchorCtr="0" upright="1">
                          <a:noAutofit/>
                        </wps:bodyPr>
                      </wps:wsp>
                      <wps:wsp>
                        <wps:cNvPr id="446" name="Text Box 3005"/>
                        <wps:cNvSpPr txBox="1">
                          <a:spLocks/>
                        </wps:cNvSpPr>
                        <wps:spPr bwMode="auto">
                          <a:xfrm>
                            <a:off x="4376" y="-317"/>
                            <a:ext cx="258"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67199" w14:textId="77777777" w:rsidR="005A72E5" w:rsidRDefault="005A72E5"/>
                          </w:txbxContent>
                        </wps:txbx>
                        <wps:bodyPr rot="0" vert="horz" wrap="square" lIns="0" tIns="0" rIns="0" bIns="0" anchor="t" anchorCtr="0" upright="1">
                          <a:noAutofit/>
                        </wps:bodyPr>
                      </wps:wsp>
                      <wps:wsp>
                        <wps:cNvPr id="447" name="Text Box 3006"/>
                        <wps:cNvSpPr txBox="1">
                          <a:spLocks/>
                        </wps:cNvSpPr>
                        <wps:spPr bwMode="auto">
                          <a:xfrm>
                            <a:off x="4424" y="504"/>
                            <a:ext cx="239"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3E7C5" w14:textId="77777777" w:rsidR="005A72E5" w:rsidRDefault="005A72E5"/>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1D0DD" id="Group 2997" o:spid="_x0000_s1897" style="position:absolute;left:0;text-align:left;margin-left:210.35pt;margin-top:-47.25pt;width:172.65pt;height:107.7pt;z-index:18496;mso-position-horizontal-relative:page" coordorigin="4207,-945" coordsize="3453,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">
                <v:line id="Line 2998" o:spid="_x0000_s1898" style="position:absolute;visibility:visible;mso-wrap-style:square" from="4253,1143" to="4272,1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" strokeweight=".76644mm">
                  <o:lock v:ext="edit" shapetype="f"/>
                </v:line>
                <v:shape id="Freeform 2999" o:spid="_x0000_s1899" style="position:absolute;left:4206;top:-946;width:132;height:131;visibility:visible;mso-wrap-style:square;v-text-anchor:top" coordsize="13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" path="m65,l,130r131,l65,xe" fillcolor="black" stroked="f">
                  <v:path arrowok="t" o:connecttype="custom" o:connectlocs="65,-945;0,-815;131,-815;65,-945" o:connectangles="0,0,0,0"/>
                </v:shape>
                <v:line id="Line 3000" o:spid="_x0000_s1900" style="position:absolute;visibility:visible;mso-wrap-style:square" from="4229,1143" to="7549,1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" strokeweight=".76644mm">
                  <o:lock v:ext="edit" shapetype="f"/>
                </v:line>
                <v:shape id="Freeform 3001" o:spid="_x0000_s1901" style="position:absolute;left:7527;top:1078;width:132;height:131;visibility:visible;mso-wrap-style:square;v-text-anchor:top" coordsize="13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" path="m,l,131,132,65,,xe" fillcolor="black" stroked="f">
                  <v:path arrowok="t" o:connecttype="custom" o:connectlocs="0,1078;0,1209;132,1143;0,1078" o:connectangles="0,0,0,0"/>
                </v:shape>
                <v:shape id="Text Box 3002" o:spid="_x0000_s1902" type="#_x0000_t202" style="position:absolute;left:4771;top:-883;width:734;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" filled="f" stroked="f">
                  <v:path arrowok="t"/>
                  <v:textbox inset="0,0,0,0">
                    <w:txbxContent>
                      <w:p w14:paraId="5477EA8C" w14:textId="77777777" w:rsidR="005A72E5" w:rsidRDefault="005A72E5"/>
                    </w:txbxContent>
                  </v:textbox>
                </v:shape>
                <v:shape id="Text Box 3003" o:spid="_x0000_s1903" type="#_x0000_t202" style="position:absolute;left:5827;top:-883;width:734;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" filled="f" stroked="f">
                  <v:path arrowok="t"/>
                  <v:textbox inset="0,0,0,0">
                    <w:txbxContent>
                      <w:p w14:paraId="6DFD29BD" w14:textId="77777777" w:rsidR="005A72E5" w:rsidRDefault="005A72E5"/>
                    </w:txbxContent>
                  </v:textbox>
                </v:shape>
                <v:shape id="Text Box 3004" o:spid="_x0000_s1904" type="#_x0000_t202" style="position:absolute;left:6850;top:-873;width:734;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" filled="f" stroked="f">
                  <v:path arrowok="t"/>
                  <v:textbox inset="0,0,0,0">
                    <w:txbxContent>
                      <w:p w14:paraId="711FBC61" w14:textId="77777777" w:rsidR="005A72E5" w:rsidRDefault="005A72E5"/>
                    </w:txbxContent>
                  </v:textbox>
                </v:shape>
                <v:shape id="Text Box 3005" o:spid="_x0000_s1905" type="#_x0000_t202" style="position:absolute;left:4376;top:-317;width:25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" filled="f" stroked="f">
                  <v:path arrowok="t"/>
                  <v:textbox inset="0,0,0,0">
                    <w:txbxContent>
                      <w:p w14:paraId="0A067199" w14:textId="77777777" w:rsidR="005A72E5" w:rsidRDefault="005A72E5"/>
                    </w:txbxContent>
                  </v:textbox>
                </v:shape>
                <v:shape id="Text Box 3006" o:spid="_x0000_s1906" type="#_x0000_t202" style="position:absolute;left:4424;top:504;width:239;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" filled="f" stroked="f">
                  <v:path arrowok="t"/>
                  <v:textbox inset="0,0,0,0">
                    <w:txbxContent>
                      <w:p w14:paraId="3053E7C5" w14:textId="77777777" w:rsidR="005A72E5" w:rsidRDefault="005A72E5"/>
                    </w:txbxContent>
                  </v:textbox>
                </v:shape>
                <w10:wrap anchorx="page"/>
              </v:group>
            </w:pict>
          </mc:Fallback>
        </mc:AlternateContent>
      </w:r>
      <w:r w:rsidR="009B75EF">
        <w:rPr>
          <w:noProof/>
        </w:rPr>
        <w:drawing>
          <wp:anchor distT="0" distB="0" distL="0" distR="0" simplePos="0" relativeHeight="18520" behindDoc="0" locked="0" layoutInCell="1" allowOverlap="1" wp14:anchorId="4F52E202" wp14:editId="39B53A46">
            <wp:simplePos x="0" y="0"/>
            <wp:positionH relativeFrom="page">
              <wp:posOffset>4946029</wp:posOffset>
            </wp:positionH>
            <wp:positionV relativeFrom="paragraph">
              <wp:posOffset>85800</wp:posOffset>
            </wp:positionV>
            <wp:extent cx="166419" cy="50860"/>
            <wp:effectExtent l="0" t="0" r="0" b="0"/>
            <wp:wrapNone/>
            <wp:docPr id="1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8.png"/>
                    <pic:cNvPicPr/>
                  </pic:nvPicPr>
                  <pic:blipFill>
                    <a:blip r:embed="rId121" cstate="print"/>
                    <a:stretch>
                      <a:fillRect/>
                    </a:stretch>
                  </pic:blipFill>
                  <pic:spPr>
                    <a:xfrm>
                      <a:off x="0" y="0"/>
                      <a:ext cx="166419" cy="50860"/>
                    </a:xfrm>
                    <a:prstGeom prst="rect">
                      <a:avLst/>
                    </a:prstGeom>
                  </pic:spPr>
                </pic:pic>
              </a:graphicData>
            </a:graphic>
          </wp:anchor>
        </w:drawing>
      </w:r>
      <w:r w:rsidR="009B75EF">
        <w:rPr>
          <w:noProof/>
        </w:rPr>
        <w:drawing>
          <wp:anchor distT="0" distB="0" distL="0" distR="0" simplePos="0" relativeHeight="18544" behindDoc="0" locked="0" layoutInCell="1" allowOverlap="1" wp14:anchorId="78895735" wp14:editId="47E38CE8">
            <wp:simplePos x="0" y="0"/>
            <wp:positionH relativeFrom="page">
              <wp:posOffset>4946029</wp:posOffset>
            </wp:positionH>
            <wp:positionV relativeFrom="paragraph">
              <wp:posOffset>211520</wp:posOffset>
            </wp:positionV>
            <wp:extent cx="166402" cy="53723"/>
            <wp:effectExtent l="0" t="0" r="0" b="0"/>
            <wp:wrapNone/>
            <wp:docPr id="1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pic:cNvPicPr/>
                  </pic:nvPicPr>
                  <pic:blipFill>
                    <a:blip r:embed="rId122" cstate="print"/>
                    <a:stretch>
                      <a:fillRect/>
                    </a:stretch>
                  </pic:blipFill>
                  <pic:spPr>
                    <a:xfrm>
                      <a:off x="0" y="0"/>
                      <a:ext cx="166402" cy="53723"/>
                    </a:xfrm>
                    <a:prstGeom prst="rect">
                      <a:avLst/>
                    </a:prstGeom>
                  </pic:spPr>
                </pic:pic>
              </a:graphicData>
            </a:graphic>
          </wp:anchor>
        </w:drawing>
      </w:r>
      <w:r>
        <w:rPr>
          <w:noProof/>
        </w:rPr>
        <mc:AlternateContent>
          <mc:Choice Requires="wps">
            <w:drawing>
              <wp:anchor distT="0" distB="0" distL="114300" distR="114300" simplePos="0" relativeHeight="18640" behindDoc="0" locked="0" layoutInCell="1" allowOverlap="1" wp14:anchorId="7FA17579" wp14:editId="702490F3">
                <wp:simplePos x="0" y="0"/>
                <wp:positionH relativeFrom="page">
                  <wp:posOffset>2474595</wp:posOffset>
                </wp:positionH>
                <wp:positionV relativeFrom="paragraph">
                  <wp:posOffset>-55245</wp:posOffset>
                </wp:positionV>
                <wp:extent cx="147320" cy="340995"/>
                <wp:effectExtent l="0" t="0" r="0" b="0"/>
                <wp:wrapNone/>
                <wp:docPr id="437" name="Text Box 2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732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BC8E0" w14:textId="77777777" w:rsidR="005A72E5" w:rsidRDefault="005A72E5"/>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17579" id="Text Box 2996" o:spid="_x0000_s1907" type="#_x0000_t202" style="position:absolute;left:0;text-align:left;margin-left:194.85pt;margin-top:-4.35pt;width:11.6pt;height:26.85pt;z-index:1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" filled="f" stroked="f">
                <v:path arrowok="t"/>
                <v:textbox style="layout-flow:vertical;mso-layout-flow-alt:bottom-to-top" inset="0,0,0,0">
                  <w:txbxContent>
                    <w:p w14:paraId="7D4BC8E0" w14:textId="77777777" w:rsidR="005A72E5" w:rsidRDefault="005A72E5"/>
                  </w:txbxContent>
                </v:textbox>
                <w10:wrap anchorx="page"/>
              </v:shape>
            </w:pict>
          </mc:Fallback>
        </mc:AlternateContent>
      </w:r>
      <w:r w:rsidR="009B75EF" w:rsidRPr="00A6684B">
        <w:rPr>
          <w:rFonts w:ascii="Arial"/>
          <w:b/>
          <w:sz w:val="13"/>
          <w:lang w:val="es-ES"/>
          <w:rPrChange w:id="1317" w:author="Alicia Lledolara" w:date="2019-01-09T15:17:00Z">
            <w:rPr>
              <w:rFonts w:ascii="Arial"/>
              <w:b/>
              <w:sz w:val="13"/>
            </w:rPr>
          </w:rPrChange>
        </w:rPr>
        <w:t>No BFA 6h BFA</w:t>
      </w:r>
    </w:p>
    <w:p w14:paraId="17EAB172" w14:textId="77777777" w:rsidR="005313F1" w:rsidRPr="00A6684B" w:rsidRDefault="005313F1">
      <w:pPr>
        <w:pStyle w:val="BodyText"/>
        <w:rPr>
          <w:rFonts w:ascii="Arial"/>
          <w:b/>
          <w:sz w:val="20"/>
          <w:lang w:val="es-ES"/>
          <w:rPrChange w:id="1318" w:author="Alicia Lledolara" w:date="2019-01-09T15:17:00Z">
            <w:rPr>
              <w:rFonts w:ascii="Arial"/>
              <w:b/>
              <w:sz w:val="20"/>
            </w:rPr>
          </w:rPrChange>
        </w:rPr>
      </w:pPr>
    </w:p>
    <w:p w14:paraId="21A61944" w14:textId="77777777" w:rsidR="005313F1" w:rsidRPr="00A6684B" w:rsidRDefault="005313F1">
      <w:pPr>
        <w:pStyle w:val="BodyText"/>
        <w:rPr>
          <w:rFonts w:ascii="Arial"/>
          <w:b/>
          <w:sz w:val="20"/>
          <w:lang w:val="es-ES"/>
          <w:rPrChange w:id="1319" w:author="Alicia Lledolara" w:date="2019-01-09T15:17:00Z">
            <w:rPr>
              <w:rFonts w:ascii="Arial"/>
              <w:b/>
              <w:sz w:val="20"/>
            </w:rPr>
          </w:rPrChange>
        </w:rPr>
      </w:pPr>
    </w:p>
    <w:p w14:paraId="7C23F7AD" w14:textId="77777777" w:rsidR="005313F1" w:rsidRPr="00A6684B" w:rsidRDefault="005313F1">
      <w:pPr>
        <w:pStyle w:val="BodyText"/>
        <w:spacing w:before="10"/>
        <w:rPr>
          <w:rFonts w:ascii="Arial"/>
          <w:b/>
          <w:sz w:val="16"/>
          <w:lang w:val="es-ES"/>
          <w:rPrChange w:id="1320" w:author="Alicia Lledolara" w:date="2019-01-09T15:17:00Z">
            <w:rPr>
              <w:rFonts w:ascii="Arial"/>
              <w:b/>
              <w:sz w:val="16"/>
            </w:rPr>
          </w:rPrChange>
        </w:rPr>
      </w:pPr>
    </w:p>
    <w:p w14:paraId="0AE1ADF9" w14:textId="77777777" w:rsidR="005313F1" w:rsidRPr="00A6684B" w:rsidRDefault="009B75EF">
      <w:pPr>
        <w:spacing w:before="96"/>
        <w:ind w:right="1732"/>
        <w:jc w:val="center"/>
        <w:rPr>
          <w:rFonts w:ascii="Arial" w:hAnsi="Arial"/>
          <w:b/>
          <w:sz w:val="17"/>
          <w:lang w:val="es-ES"/>
          <w:rPrChange w:id="1321" w:author="Alicia Lledolara" w:date="2019-01-09T15:17:00Z">
            <w:rPr>
              <w:rFonts w:ascii="Arial" w:hAnsi="Arial"/>
              <w:b/>
              <w:sz w:val="17"/>
            </w:rPr>
          </w:rPrChange>
        </w:rPr>
      </w:pPr>
      <w:r w:rsidRPr="00A6684B">
        <w:rPr>
          <w:rFonts w:ascii="Arial" w:hAnsi="Arial"/>
          <w:b/>
          <w:sz w:val="17"/>
          <w:lang w:val="es-ES"/>
          <w:rPrChange w:id="1322" w:author="Alicia Lledolara" w:date="2019-01-09T15:17:00Z">
            <w:rPr>
              <w:rFonts w:ascii="Arial" w:hAnsi="Arial"/>
              <w:b/>
              <w:sz w:val="17"/>
            </w:rPr>
          </w:rPrChange>
        </w:rPr>
        <w:t>TNF-</w:t>
      </w:r>
      <w:r>
        <w:rPr>
          <w:rFonts w:ascii="Arial" w:hAnsi="Arial"/>
          <w:b/>
          <w:sz w:val="17"/>
        </w:rPr>
        <w:t>α</w:t>
      </w:r>
    </w:p>
    <w:p w14:paraId="0EDBE255" w14:textId="77777777" w:rsidR="005313F1" w:rsidRPr="00A6684B" w:rsidRDefault="005313F1">
      <w:pPr>
        <w:pStyle w:val="BodyText"/>
        <w:spacing w:before="10"/>
        <w:rPr>
          <w:rFonts w:ascii="Arial"/>
          <w:b/>
          <w:sz w:val="19"/>
          <w:lang w:val="es-ES"/>
          <w:rPrChange w:id="1323" w:author="Alicia Lledolara" w:date="2019-01-09T15:17:00Z">
            <w:rPr>
              <w:rFonts w:ascii="Arial"/>
              <w:b/>
              <w:sz w:val="19"/>
            </w:rPr>
          </w:rPrChange>
        </w:rPr>
      </w:pPr>
    </w:p>
    <w:p w14:paraId="24868530" w14:textId="77777777" w:rsidR="005313F1" w:rsidRDefault="00090D17">
      <w:pPr>
        <w:ind w:right="964"/>
        <w:jc w:val="center"/>
      </w:pPr>
      <w:r>
        <w:rPr>
          <w:noProof/>
        </w:rPr>
        <mc:AlternateContent>
          <mc:Choice Requires="wpg">
            <w:drawing>
              <wp:anchor distT="0" distB="0" distL="114300" distR="114300" simplePos="0" relativeHeight="18616" behindDoc="0" locked="0" layoutInCell="1" allowOverlap="1" wp14:anchorId="45D9ACFE" wp14:editId="4ACE69B5">
                <wp:simplePos x="0" y="0"/>
                <wp:positionH relativeFrom="page">
                  <wp:posOffset>3041015</wp:posOffset>
                </wp:positionH>
                <wp:positionV relativeFrom="paragraph">
                  <wp:posOffset>208280</wp:posOffset>
                </wp:positionV>
                <wp:extent cx="2129790" cy="1702435"/>
                <wp:effectExtent l="0" t="0" r="3810" b="0"/>
                <wp:wrapNone/>
                <wp:docPr id="397" name="Group 2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9790" cy="1702435"/>
                          <a:chOff x="4789" y="328"/>
                          <a:chExt cx="3354" cy="2681"/>
                        </a:xfrm>
                      </wpg:grpSpPr>
                      <wps:wsp>
                        <wps:cNvPr id="398" name="Freeform 2957"/>
                        <wps:cNvSpPr>
                          <a:spLocks/>
                        </wps:cNvSpPr>
                        <wps:spPr bwMode="auto">
                          <a:xfrm>
                            <a:off x="5686" y="2688"/>
                            <a:ext cx="51" cy="51"/>
                          </a:xfrm>
                          <a:custGeom>
                            <a:avLst/>
                            <a:gdLst>
                              <a:gd name="T0" fmla="+- 0 5726 5687"/>
                              <a:gd name="T1" fmla="*/ T0 w 51"/>
                              <a:gd name="T2" fmla="+- 0 2689 2689"/>
                              <a:gd name="T3" fmla="*/ 2689 h 51"/>
                              <a:gd name="T4" fmla="+- 0 5698 5687"/>
                              <a:gd name="T5" fmla="*/ T4 w 51"/>
                              <a:gd name="T6" fmla="+- 0 2689 2689"/>
                              <a:gd name="T7" fmla="*/ 2689 h 51"/>
                              <a:gd name="T8" fmla="+- 0 5687 5687"/>
                              <a:gd name="T9" fmla="*/ T8 w 51"/>
                              <a:gd name="T10" fmla="+- 0 2700 2689"/>
                              <a:gd name="T11" fmla="*/ 2700 h 51"/>
                              <a:gd name="T12" fmla="+- 0 5687 5687"/>
                              <a:gd name="T13" fmla="*/ T12 w 51"/>
                              <a:gd name="T14" fmla="+- 0 2728 2689"/>
                              <a:gd name="T15" fmla="*/ 2728 h 51"/>
                              <a:gd name="T16" fmla="+- 0 5698 5687"/>
                              <a:gd name="T17" fmla="*/ T16 w 51"/>
                              <a:gd name="T18" fmla="+- 0 2739 2689"/>
                              <a:gd name="T19" fmla="*/ 2739 h 51"/>
                              <a:gd name="T20" fmla="+- 0 5726 5687"/>
                              <a:gd name="T21" fmla="*/ T20 w 51"/>
                              <a:gd name="T22" fmla="+- 0 2739 2689"/>
                              <a:gd name="T23" fmla="*/ 2739 h 51"/>
                              <a:gd name="T24" fmla="+- 0 5737 5687"/>
                              <a:gd name="T25" fmla="*/ T24 w 51"/>
                              <a:gd name="T26" fmla="+- 0 2728 2689"/>
                              <a:gd name="T27" fmla="*/ 2728 h 51"/>
                              <a:gd name="T28" fmla="+- 0 5737 5687"/>
                              <a:gd name="T29" fmla="*/ T28 w 51"/>
                              <a:gd name="T30" fmla="+- 0 2700 2689"/>
                              <a:gd name="T31" fmla="*/ 2700 h 51"/>
                              <a:gd name="T32" fmla="+- 0 5726 5687"/>
                              <a:gd name="T33" fmla="*/ T32 w 51"/>
                              <a:gd name="T34" fmla="+- 0 2689 2689"/>
                              <a:gd name="T35" fmla="*/ 2689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1" h="51">
                                <a:moveTo>
                                  <a:pt x="39" y="0"/>
                                </a:moveTo>
                                <a:lnTo>
                                  <a:pt x="11" y="0"/>
                                </a:lnTo>
                                <a:lnTo>
                                  <a:pt x="0" y="11"/>
                                </a:lnTo>
                                <a:lnTo>
                                  <a:pt x="0" y="39"/>
                                </a:lnTo>
                                <a:lnTo>
                                  <a:pt x="11" y="50"/>
                                </a:lnTo>
                                <a:lnTo>
                                  <a:pt x="39" y="50"/>
                                </a:lnTo>
                                <a:lnTo>
                                  <a:pt x="50" y="39"/>
                                </a:lnTo>
                                <a:lnTo>
                                  <a:pt x="50" y="11"/>
                                </a:lnTo>
                                <a:lnTo>
                                  <a:pt x="3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2958"/>
                        <wps:cNvSpPr>
                          <a:spLocks/>
                        </wps:cNvSpPr>
                        <wps:spPr bwMode="auto">
                          <a:xfrm>
                            <a:off x="5686" y="2773"/>
                            <a:ext cx="51" cy="51"/>
                          </a:xfrm>
                          <a:custGeom>
                            <a:avLst/>
                            <a:gdLst>
                              <a:gd name="T0" fmla="+- 0 5726 5687"/>
                              <a:gd name="T1" fmla="*/ T0 w 51"/>
                              <a:gd name="T2" fmla="+- 0 2773 2773"/>
                              <a:gd name="T3" fmla="*/ 2773 h 51"/>
                              <a:gd name="T4" fmla="+- 0 5698 5687"/>
                              <a:gd name="T5" fmla="*/ T4 w 51"/>
                              <a:gd name="T6" fmla="+- 0 2773 2773"/>
                              <a:gd name="T7" fmla="*/ 2773 h 51"/>
                              <a:gd name="T8" fmla="+- 0 5687 5687"/>
                              <a:gd name="T9" fmla="*/ T8 w 51"/>
                              <a:gd name="T10" fmla="+- 0 2784 2773"/>
                              <a:gd name="T11" fmla="*/ 2784 h 51"/>
                              <a:gd name="T12" fmla="+- 0 5687 5687"/>
                              <a:gd name="T13" fmla="*/ T12 w 51"/>
                              <a:gd name="T14" fmla="+- 0 2812 2773"/>
                              <a:gd name="T15" fmla="*/ 2812 h 51"/>
                              <a:gd name="T16" fmla="+- 0 5698 5687"/>
                              <a:gd name="T17" fmla="*/ T16 w 51"/>
                              <a:gd name="T18" fmla="+- 0 2823 2773"/>
                              <a:gd name="T19" fmla="*/ 2823 h 51"/>
                              <a:gd name="T20" fmla="+- 0 5726 5687"/>
                              <a:gd name="T21" fmla="*/ T20 w 51"/>
                              <a:gd name="T22" fmla="+- 0 2823 2773"/>
                              <a:gd name="T23" fmla="*/ 2823 h 51"/>
                              <a:gd name="T24" fmla="+- 0 5737 5687"/>
                              <a:gd name="T25" fmla="*/ T24 w 51"/>
                              <a:gd name="T26" fmla="+- 0 2812 2773"/>
                              <a:gd name="T27" fmla="*/ 2812 h 51"/>
                              <a:gd name="T28" fmla="+- 0 5737 5687"/>
                              <a:gd name="T29" fmla="*/ T28 w 51"/>
                              <a:gd name="T30" fmla="+- 0 2784 2773"/>
                              <a:gd name="T31" fmla="*/ 2784 h 51"/>
                              <a:gd name="T32" fmla="+- 0 5726 5687"/>
                              <a:gd name="T33" fmla="*/ T32 w 51"/>
                              <a:gd name="T34" fmla="+- 0 2773 2773"/>
                              <a:gd name="T35" fmla="*/ 2773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1" h="51">
                                <a:moveTo>
                                  <a:pt x="39" y="0"/>
                                </a:moveTo>
                                <a:lnTo>
                                  <a:pt x="11" y="0"/>
                                </a:lnTo>
                                <a:lnTo>
                                  <a:pt x="0" y="11"/>
                                </a:lnTo>
                                <a:lnTo>
                                  <a:pt x="0" y="39"/>
                                </a:lnTo>
                                <a:lnTo>
                                  <a:pt x="11" y="50"/>
                                </a:lnTo>
                                <a:lnTo>
                                  <a:pt x="39" y="50"/>
                                </a:lnTo>
                                <a:lnTo>
                                  <a:pt x="50" y="39"/>
                                </a:lnTo>
                                <a:lnTo>
                                  <a:pt x="50" y="11"/>
                                </a:lnTo>
                                <a:lnTo>
                                  <a:pt x="3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2959"/>
                        <wps:cNvSpPr>
                          <a:spLocks/>
                        </wps:cNvSpPr>
                        <wps:spPr bwMode="auto">
                          <a:xfrm>
                            <a:off x="5686" y="2848"/>
                            <a:ext cx="51" cy="51"/>
                          </a:xfrm>
                          <a:custGeom>
                            <a:avLst/>
                            <a:gdLst>
                              <a:gd name="T0" fmla="+- 0 5726 5687"/>
                              <a:gd name="T1" fmla="*/ T0 w 51"/>
                              <a:gd name="T2" fmla="+- 0 2849 2849"/>
                              <a:gd name="T3" fmla="*/ 2849 h 51"/>
                              <a:gd name="T4" fmla="+- 0 5698 5687"/>
                              <a:gd name="T5" fmla="*/ T4 w 51"/>
                              <a:gd name="T6" fmla="+- 0 2849 2849"/>
                              <a:gd name="T7" fmla="*/ 2849 h 51"/>
                              <a:gd name="T8" fmla="+- 0 5687 5687"/>
                              <a:gd name="T9" fmla="*/ T8 w 51"/>
                              <a:gd name="T10" fmla="+- 0 2860 2849"/>
                              <a:gd name="T11" fmla="*/ 2860 h 51"/>
                              <a:gd name="T12" fmla="+- 0 5687 5687"/>
                              <a:gd name="T13" fmla="*/ T12 w 51"/>
                              <a:gd name="T14" fmla="+- 0 2888 2849"/>
                              <a:gd name="T15" fmla="*/ 2888 h 51"/>
                              <a:gd name="T16" fmla="+- 0 5698 5687"/>
                              <a:gd name="T17" fmla="*/ T16 w 51"/>
                              <a:gd name="T18" fmla="+- 0 2899 2849"/>
                              <a:gd name="T19" fmla="*/ 2899 h 51"/>
                              <a:gd name="T20" fmla="+- 0 5726 5687"/>
                              <a:gd name="T21" fmla="*/ T20 w 51"/>
                              <a:gd name="T22" fmla="+- 0 2899 2849"/>
                              <a:gd name="T23" fmla="*/ 2899 h 51"/>
                              <a:gd name="T24" fmla="+- 0 5737 5687"/>
                              <a:gd name="T25" fmla="*/ T24 w 51"/>
                              <a:gd name="T26" fmla="+- 0 2888 2849"/>
                              <a:gd name="T27" fmla="*/ 2888 h 51"/>
                              <a:gd name="T28" fmla="+- 0 5737 5687"/>
                              <a:gd name="T29" fmla="*/ T28 w 51"/>
                              <a:gd name="T30" fmla="+- 0 2860 2849"/>
                              <a:gd name="T31" fmla="*/ 2860 h 51"/>
                              <a:gd name="T32" fmla="+- 0 5726 5687"/>
                              <a:gd name="T33" fmla="*/ T32 w 51"/>
                              <a:gd name="T34" fmla="+- 0 2849 2849"/>
                              <a:gd name="T35" fmla="*/ 2849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1" h="51">
                                <a:moveTo>
                                  <a:pt x="39" y="0"/>
                                </a:moveTo>
                                <a:lnTo>
                                  <a:pt x="11" y="0"/>
                                </a:lnTo>
                                <a:lnTo>
                                  <a:pt x="0" y="11"/>
                                </a:lnTo>
                                <a:lnTo>
                                  <a:pt x="0" y="39"/>
                                </a:lnTo>
                                <a:lnTo>
                                  <a:pt x="11" y="50"/>
                                </a:lnTo>
                                <a:lnTo>
                                  <a:pt x="39" y="50"/>
                                </a:lnTo>
                                <a:lnTo>
                                  <a:pt x="50" y="39"/>
                                </a:lnTo>
                                <a:lnTo>
                                  <a:pt x="50" y="11"/>
                                </a:lnTo>
                                <a:lnTo>
                                  <a:pt x="39"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Line 2960"/>
                        <wps:cNvCnPr>
                          <a:cxnSpLocks/>
                        </wps:cNvCnPr>
                        <wps:spPr bwMode="auto">
                          <a:xfrm>
                            <a:off x="5712" y="2714"/>
                            <a:ext cx="1517" cy="0"/>
                          </a:xfrm>
                          <a:prstGeom prst="line">
                            <a:avLst/>
                          </a:prstGeom>
                          <a:noFill/>
                          <a:ln w="3304">
                            <a:solidFill>
                              <a:srgbClr val="F8766C"/>
                            </a:solidFill>
                            <a:round/>
                            <a:headEnd/>
                            <a:tailEnd/>
                          </a:ln>
                          <a:extLst>
                            <a:ext uri="{909E8E84-426E-40DD-AFC4-6F175D3DCCD1}">
                              <a14:hiddenFill xmlns:a14="http://schemas.microsoft.com/office/drawing/2010/main">
                                <a:noFill/>
                              </a14:hiddenFill>
                            </a:ext>
                          </a:extLst>
                        </wps:spPr>
                        <wps:bodyPr/>
                      </wps:wsp>
                      <wps:wsp>
                        <wps:cNvPr id="402" name="Line 2961"/>
                        <wps:cNvCnPr>
                          <a:cxnSpLocks/>
                        </wps:cNvCnPr>
                        <wps:spPr bwMode="auto">
                          <a:xfrm>
                            <a:off x="5712" y="2798"/>
                            <a:ext cx="1517" cy="0"/>
                          </a:xfrm>
                          <a:prstGeom prst="line">
                            <a:avLst/>
                          </a:prstGeom>
                          <a:noFill/>
                          <a:ln w="3304">
                            <a:solidFill>
                              <a:srgbClr val="00B938"/>
                            </a:solidFill>
                            <a:round/>
                            <a:headEnd/>
                            <a:tailEnd/>
                          </a:ln>
                          <a:extLst>
                            <a:ext uri="{909E8E84-426E-40DD-AFC4-6F175D3DCCD1}">
                              <a14:hiddenFill xmlns:a14="http://schemas.microsoft.com/office/drawing/2010/main">
                                <a:noFill/>
                              </a14:hiddenFill>
                            </a:ext>
                          </a:extLst>
                        </wps:spPr>
                        <wps:bodyPr/>
                      </wps:wsp>
                      <wps:wsp>
                        <wps:cNvPr id="403" name="Line 2962"/>
                        <wps:cNvCnPr>
                          <a:cxnSpLocks/>
                        </wps:cNvCnPr>
                        <wps:spPr bwMode="auto">
                          <a:xfrm>
                            <a:off x="5712" y="2874"/>
                            <a:ext cx="1517" cy="0"/>
                          </a:xfrm>
                          <a:prstGeom prst="line">
                            <a:avLst/>
                          </a:prstGeom>
                          <a:noFill/>
                          <a:ln w="3304">
                            <a:solidFill>
                              <a:srgbClr val="609CFF"/>
                            </a:solidFill>
                            <a:round/>
                            <a:headEnd/>
                            <a:tailEnd/>
                          </a:ln>
                          <a:extLst>
                            <a:ext uri="{909E8E84-426E-40DD-AFC4-6F175D3DCCD1}">
                              <a14:hiddenFill xmlns:a14="http://schemas.microsoft.com/office/drawing/2010/main">
                                <a:noFill/>
                              </a14:hiddenFill>
                            </a:ext>
                          </a:extLst>
                        </wps:spPr>
                        <wps:bodyPr/>
                      </wps:wsp>
                      <wps:wsp>
                        <wps:cNvPr id="404" name="Rectangle 2963"/>
                        <wps:cNvSpPr>
                          <a:spLocks/>
                        </wps:cNvSpPr>
                        <wps:spPr bwMode="auto">
                          <a:xfrm>
                            <a:off x="4801" y="331"/>
                            <a:ext cx="3338" cy="2665"/>
                          </a:xfrm>
                          <a:prstGeom prst="rect">
                            <a:avLst/>
                          </a:prstGeom>
                          <a:noFill/>
                          <a:ln w="3304">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Line 2964"/>
                        <wps:cNvCnPr>
                          <a:cxnSpLocks/>
                        </wps:cNvCnPr>
                        <wps:spPr bwMode="auto">
                          <a:xfrm>
                            <a:off x="4789" y="2874"/>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06" name="Line 2965"/>
                        <wps:cNvCnPr>
                          <a:cxnSpLocks/>
                        </wps:cNvCnPr>
                        <wps:spPr bwMode="auto">
                          <a:xfrm>
                            <a:off x="4789" y="2688"/>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07" name="Line 2966"/>
                        <wps:cNvCnPr>
                          <a:cxnSpLocks/>
                        </wps:cNvCnPr>
                        <wps:spPr bwMode="auto">
                          <a:xfrm>
                            <a:off x="4789" y="2501"/>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08" name="Line 2967"/>
                        <wps:cNvCnPr>
                          <a:cxnSpLocks/>
                        </wps:cNvCnPr>
                        <wps:spPr bwMode="auto">
                          <a:xfrm>
                            <a:off x="4789" y="2315"/>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09" name="Line 2968"/>
                        <wps:cNvCnPr>
                          <a:cxnSpLocks/>
                        </wps:cNvCnPr>
                        <wps:spPr bwMode="auto">
                          <a:xfrm>
                            <a:off x="4789" y="2129"/>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0" name="Line 2969"/>
                        <wps:cNvCnPr>
                          <a:cxnSpLocks/>
                        </wps:cNvCnPr>
                        <wps:spPr bwMode="auto">
                          <a:xfrm>
                            <a:off x="4789" y="1943"/>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1" name="Line 2970"/>
                        <wps:cNvCnPr>
                          <a:cxnSpLocks/>
                        </wps:cNvCnPr>
                        <wps:spPr bwMode="auto">
                          <a:xfrm>
                            <a:off x="4789" y="1756"/>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2" name="Line 2971"/>
                        <wps:cNvCnPr>
                          <a:cxnSpLocks/>
                        </wps:cNvCnPr>
                        <wps:spPr bwMode="auto">
                          <a:xfrm>
                            <a:off x="4789" y="1570"/>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3" name="Line 2972"/>
                        <wps:cNvCnPr>
                          <a:cxnSpLocks/>
                        </wps:cNvCnPr>
                        <wps:spPr bwMode="auto">
                          <a:xfrm>
                            <a:off x="4789" y="1384"/>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4" name="Line 2973"/>
                        <wps:cNvCnPr>
                          <a:cxnSpLocks/>
                        </wps:cNvCnPr>
                        <wps:spPr bwMode="auto">
                          <a:xfrm>
                            <a:off x="4789" y="1197"/>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5" name="Line 2974"/>
                        <wps:cNvCnPr>
                          <a:cxnSpLocks/>
                        </wps:cNvCnPr>
                        <wps:spPr bwMode="auto">
                          <a:xfrm>
                            <a:off x="4789" y="1011"/>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6" name="Line 2975"/>
                        <wps:cNvCnPr>
                          <a:cxnSpLocks/>
                        </wps:cNvCnPr>
                        <wps:spPr bwMode="auto">
                          <a:xfrm>
                            <a:off x="4789" y="825"/>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7" name="Line 2976"/>
                        <wps:cNvCnPr>
                          <a:cxnSpLocks/>
                        </wps:cNvCnPr>
                        <wps:spPr bwMode="auto">
                          <a:xfrm>
                            <a:off x="4789" y="638"/>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8" name="Line 2977"/>
                        <wps:cNvCnPr>
                          <a:cxnSpLocks/>
                        </wps:cNvCnPr>
                        <wps:spPr bwMode="auto">
                          <a:xfrm>
                            <a:off x="4789" y="452"/>
                            <a:ext cx="13"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19" name="Line 2978"/>
                        <wps:cNvCnPr>
                          <a:cxnSpLocks/>
                        </wps:cNvCnPr>
                        <wps:spPr bwMode="auto">
                          <a:xfrm>
                            <a:off x="5712" y="3009"/>
                            <a:ext cx="0"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20" name="Line 2979"/>
                        <wps:cNvCnPr>
                          <a:cxnSpLocks/>
                        </wps:cNvCnPr>
                        <wps:spPr bwMode="auto">
                          <a:xfrm>
                            <a:off x="7229" y="3009"/>
                            <a:ext cx="0" cy="0"/>
                          </a:xfrm>
                          <a:prstGeom prst="line">
                            <a:avLst/>
                          </a:prstGeom>
                          <a:noFill/>
                          <a:ln w="3304">
                            <a:solidFill>
                              <a:srgbClr val="333333"/>
                            </a:solidFill>
                            <a:round/>
                            <a:headEnd/>
                            <a:tailEnd/>
                          </a:ln>
                          <a:extLst>
                            <a:ext uri="{909E8E84-426E-40DD-AFC4-6F175D3DCCD1}">
                              <a14:hiddenFill xmlns:a14="http://schemas.microsoft.com/office/drawing/2010/main">
                                <a:noFill/>
                              </a14:hiddenFill>
                            </a:ext>
                          </a:extLst>
                        </wps:spPr>
                        <wps:bodyPr/>
                      </wps:wsp>
                      <wps:wsp>
                        <wps:cNvPr id="421" name="Freeform 2980"/>
                        <wps:cNvSpPr>
                          <a:spLocks/>
                        </wps:cNvSpPr>
                        <wps:spPr bwMode="auto">
                          <a:xfrm>
                            <a:off x="7631" y="439"/>
                            <a:ext cx="28" cy="28"/>
                          </a:xfrm>
                          <a:custGeom>
                            <a:avLst/>
                            <a:gdLst>
                              <a:gd name="T0" fmla="+- 0 7653 7632"/>
                              <a:gd name="T1" fmla="*/ T0 w 28"/>
                              <a:gd name="T2" fmla="+- 0 439 439"/>
                              <a:gd name="T3" fmla="*/ 439 h 28"/>
                              <a:gd name="T4" fmla="+- 0 7638 7632"/>
                              <a:gd name="T5" fmla="*/ T4 w 28"/>
                              <a:gd name="T6" fmla="+- 0 439 439"/>
                              <a:gd name="T7" fmla="*/ 439 h 28"/>
                              <a:gd name="T8" fmla="+- 0 7632 7632"/>
                              <a:gd name="T9" fmla="*/ T8 w 28"/>
                              <a:gd name="T10" fmla="+- 0 445 439"/>
                              <a:gd name="T11" fmla="*/ 445 h 28"/>
                              <a:gd name="T12" fmla="+- 0 7632 7632"/>
                              <a:gd name="T13" fmla="*/ T12 w 28"/>
                              <a:gd name="T14" fmla="+- 0 460 439"/>
                              <a:gd name="T15" fmla="*/ 460 h 28"/>
                              <a:gd name="T16" fmla="+- 0 7638 7632"/>
                              <a:gd name="T17" fmla="*/ T16 w 28"/>
                              <a:gd name="T18" fmla="+- 0 466 439"/>
                              <a:gd name="T19" fmla="*/ 466 h 28"/>
                              <a:gd name="T20" fmla="+- 0 7653 7632"/>
                              <a:gd name="T21" fmla="*/ T20 w 28"/>
                              <a:gd name="T22" fmla="+- 0 466 439"/>
                              <a:gd name="T23" fmla="*/ 466 h 28"/>
                              <a:gd name="T24" fmla="+- 0 7659 7632"/>
                              <a:gd name="T25" fmla="*/ T24 w 28"/>
                              <a:gd name="T26" fmla="+- 0 460 439"/>
                              <a:gd name="T27" fmla="*/ 460 h 28"/>
                              <a:gd name="T28" fmla="+- 0 7659 7632"/>
                              <a:gd name="T29" fmla="*/ T28 w 28"/>
                              <a:gd name="T30" fmla="+- 0 445 439"/>
                              <a:gd name="T31" fmla="*/ 445 h 28"/>
                              <a:gd name="T32" fmla="+- 0 7653 7632"/>
                              <a:gd name="T33" fmla="*/ T32 w 28"/>
                              <a:gd name="T34" fmla="+- 0 439 439"/>
                              <a:gd name="T35" fmla="*/ 43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8" h="28">
                                <a:moveTo>
                                  <a:pt x="21" y="0"/>
                                </a:moveTo>
                                <a:lnTo>
                                  <a:pt x="6" y="0"/>
                                </a:lnTo>
                                <a:lnTo>
                                  <a:pt x="0" y="6"/>
                                </a:lnTo>
                                <a:lnTo>
                                  <a:pt x="0" y="21"/>
                                </a:lnTo>
                                <a:lnTo>
                                  <a:pt x="6" y="27"/>
                                </a:lnTo>
                                <a:lnTo>
                                  <a:pt x="21" y="27"/>
                                </a:lnTo>
                                <a:lnTo>
                                  <a:pt x="27" y="21"/>
                                </a:lnTo>
                                <a:lnTo>
                                  <a:pt x="27" y="6"/>
                                </a:lnTo>
                                <a:lnTo>
                                  <a:pt x="2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2981"/>
                        <wps:cNvSpPr>
                          <a:spLocks/>
                        </wps:cNvSpPr>
                        <wps:spPr bwMode="auto">
                          <a:xfrm>
                            <a:off x="7631" y="439"/>
                            <a:ext cx="28" cy="28"/>
                          </a:xfrm>
                          <a:custGeom>
                            <a:avLst/>
                            <a:gdLst>
                              <a:gd name="T0" fmla="+- 0 7632 7632"/>
                              <a:gd name="T1" fmla="*/ T0 w 28"/>
                              <a:gd name="T2" fmla="+- 0 453 439"/>
                              <a:gd name="T3" fmla="*/ 453 h 28"/>
                              <a:gd name="T4" fmla="+- 0 7632 7632"/>
                              <a:gd name="T5" fmla="*/ T4 w 28"/>
                              <a:gd name="T6" fmla="+- 0 445 439"/>
                              <a:gd name="T7" fmla="*/ 445 h 28"/>
                              <a:gd name="T8" fmla="+- 0 7638 7632"/>
                              <a:gd name="T9" fmla="*/ T8 w 28"/>
                              <a:gd name="T10" fmla="+- 0 439 439"/>
                              <a:gd name="T11" fmla="*/ 439 h 28"/>
                              <a:gd name="T12" fmla="+- 0 7645 7632"/>
                              <a:gd name="T13" fmla="*/ T12 w 28"/>
                              <a:gd name="T14" fmla="+- 0 439 439"/>
                              <a:gd name="T15" fmla="*/ 439 h 28"/>
                              <a:gd name="T16" fmla="+- 0 7653 7632"/>
                              <a:gd name="T17" fmla="*/ T16 w 28"/>
                              <a:gd name="T18" fmla="+- 0 439 439"/>
                              <a:gd name="T19" fmla="*/ 439 h 28"/>
                              <a:gd name="T20" fmla="+- 0 7659 7632"/>
                              <a:gd name="T21" fmla="*/ T20 w 28"/>
                              <a:gd name="T22" fmla="+- 0 445 439"/>
                              <a:gd name="T23" fmla="*/ 445 h 28"/>
                              <a:gd name="T24" fmla="+- 0 7659 7632"/>
                              <a:gd name="T25" fmla="*/ T24 w 28"/>
                              <a:gd name="T26" fmla="+- 0 453 439"/>
                              <a:gd name="T27" fmla="*/ 453 h 28"/>
                              <a:gd name="T28" fmla="+- 0 7659 7632"/>
                              <a:gd name="T29" fmla="*/ T28 w 28"/>
                              <a:gd name="T30" fmla="+- 0 460 439"/>
                              <a:gd name="T31" fmla="*/ 460 h 28"/>
                              <a:gd name="T32" fmla="+- 0 7653 7632"/>
                              <a:gd name="T33" fmla="*/ T32 w 28"/>
                              <a:gd name="T34" fmla="+- 0 466 439"/>
                              <a:gd name="T35" fmla="*/ 466 h 28"/>
                              <a:gd name="T36" fmla="+- 0 7645 7632"/>
                              <a:gd name="T37" fmla="*/ T36 w 28"/>
                              <a:gd name="T38" fmla="+- 0 466 439"/>
                              <a:gd name="T39" fmla="*/ 466 h 28"/>
                              <a:gd name="T40" fmla="+- 0 7638 7632"/>
                              <a:gd name="T41" fmla="*/ T40 w 28"/>
                              <a:gd name="T42" fmla="+- 0 466 439"/>
                              <a:gd name="T43" fmla="*/ 466 h 28"/>
                              <a:gd name="T44" fmla="+- 0 7632 7632"/>
                              <a:gd name="T45" fmla="*/ T44 w 28"/>
                              <a:gd name="T46" fmla="+- 0 460 439"/>
                              <a:gd name="T47" fmla="*/ 460 h 28"/>
                              <a:gd name="T48" fmla="+- 0 7632 7632"/>
                              <a:gd name="T49" fmla="*/ T48 w 28"/>
                              <a:gd name="T50" fmla="+- 0 453 439"/>
                              <a:gd name="T51" fmla="*/ 45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8">
                                <a:moveTo>
                                  <a:pt x="0" y="14"/>
                                </a:moveTo>
                                <a:lnTo>
                                  <a:pt x="0" y="6"/>
                                </a:lnTo>
                                <a:lnTo>
                                  <a:pt x="6" y="0"/>
                                </a:lnTo>
                                <a:lnTo>
                                  <a:pt x="13" y="0"/>
                                </a:lnTo>
                                <a:lnTo>
                                  <a:pt x="21" y="0"/>
                                </a:lnTo>
                                <a:lnTo>
                                  <a:pt x="27" y="6"/>
                                </a:lnTo>
                                <a:lnTo>
                                  <a:pt x="27" y="14"/>
                                </a:lnTo>
                                <a:lnTo>
                                  <a:pt x="27" y="21"/>
                                </a:lnTo>
                                <a:lnTo>
                                  <a:pt x="21" y="27"/>
                                </a:lnTo>
                                <a:lnTo>
                                  <a:pt x="13" y="27"/>
                                </a:lnTo>
                                <a:lnTo>
                                  <a:pt x="6" y="27"/>
                                </a:lnTo>
                                <a:lnTo>
                                  <a:pt x="0" y="21"/>
                                </a:lnTo>
                                <a:lnTo>
                                  <a:pt x="0" y="14"/>
                                </a:lnTo>
                              </a:path>
                            </a:pathLst>
                          </a:custGeom>
                          <a:noFill/>
                          <a:ln w="2192">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Line 2982"/>
                        <wps:cNvCnPr>
                          <a:cxnSpLocks/>
                        </wps:cNvCnPr>
                        <wps:spPr bwMode="auto">
                          <a:xfrm>
                            <a:off x="7597" y="453"/>
                            <a:ext cx="96" cy="0"/>
                          </a:xfrm>
                          <a:prstGeom prst="line">
                            <a:avLst/>
                          </a:prstGeom>
                          <a:noFill/>
                          <a:ln w="3304">
                            <a:solidFill>
                              <a:srgbClr val="F8766C"/>
                            </a:solidFill>
                            <a:round/>
                            <a:headEnd/>
                            <a:tailEnd/>
                          </a:ln>
                          <a:extLst>
                            <a:ext uri="{909E8E84-426E-40DD-AFC4-6F175D3DCCD1}">
                              <a14:hiddenFill xmlns:a14="http://schemas.microsoft.com/office/drawing/2010/main">
                                <a:noFill/>
                              </a14:hiddenFill>
                            </a:ext>
                          </a:extLst>
                        </wps:spPr>
                        <wps:bodyPr/>
                      </wps:wsp>
                      <wps:wsp>
                        <wps:cNvPr id="424" name="Freeform 2983"/>
                        <wps:cNvSpPr>
                          <a:spLocks/>
                        </wps:cNvSpPr>
                        <wps:spPr bwMode="auto">
                          <a:xfrm>
                            <a:off x="7631" y="559"/>
                            <a:ext cx="28" cy="28"/>
                          </a:xfrm>
                          <a:custGeom>
                            <a:avLst/>
                            <a:gdLst>
                              <a:gd name="T0" fmla="+- 0 7653 7632"/>
                              <a:gd name="T1" fmla="*/ T0 w 28"/>
                              <a:gd name="T2" fmla="+- 0 559 559"/>
                              <a:gd name="T3" fmla="*/ 559 h 28"/>
                              <a:gd name="T4" fmla="+- 0 7638 7632"/>
                              <a:gd name="T5" fmla="*/ T4 w 28"/>
                              <a:gd name="T6" fmla="+- 0 559 559"/>
                              <a:gd name="T7" fmla="*/ 559 h 28"/>
                              <a:gd name="T8" fmla="+- 0 7632 7632"/>
                              <a:gd name="T9" fmla="*/ T8 w 28"/>
                              <a:gd name="T10" fmla="+- 0 565 559"/>
                              <a:gd name="T11" fmla="*/ 565 h 28"/>
                              <a:gd name="T12" fmla="+- 0 7632 7632"/>
                              <a:gd name="T13" fmla="*/ T12 w 28"/>
                              <a:gd name="T14" fmla="+- 0 580 559"/>
                              <a:gd name="T15" fmla="*/ 580 h 28"/>
                              <a:gd name="T16" fmla="+- 0 7638 7632"/>
                              <a:gd name="T17" fmla="*/ T16 w 28"/>
                              <a:gd name="T18" fmla="+- 0 586 559"/>
                              <a:gd name="T19" fmla="*/ 586 h 28"/>
                              <a:gd name="T20" fmla="+- 0 7653 7632"/>
                              <a:gd name="T21" fmla="*/ T20 w 28"/>
                              <a:gd name="T22" fmla="+- 0 586 559"/>
                              <a:gd name="T23" fmla="*/ 586 h 28"/>
                              <a:gd name="T24" fmla="+- 0 7659 7632"/>
                              <a:gd name="T25" fmla="*/ T24 w 28"/>
                              <a:gd name="T26" fmla="+- 0 580 559"/>
                              <a:gd name="T27" fmla="*/ 580 h 28"/>
                              <a:gd name="T28" fmla="+- 0 7659 7632"/>
                              <a:gd name="T29" fmla="*/ T28 w 28"/>
                              <a:gd name="T30" fmla="+- 0 565 559"/>
                              <a:gd name="T31" fmla="*/ 565 h 28"/>
                              <a:gd name="T32" fmla="+- 0 7653 7632"/>
                              <a:gd name="T33" fmla="*/ T32 w 28"/>
                              <a:gd name="T34" fmla="+- 0 559 559"/>
                              <a:gd name="T35" fmla="*/ 55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8" h="28">
                                <a:moveTo>
                                  <a:pt x="21" y="0"/>
                                </a:moveTo>
                                <a:lnTo>
                                  <a:pt x="6" y="0"/>
                                </a:lnTo>
                                <a:lnTo>
                                  <a:pt x="0" y="6"/>
                                </a:lnTo>
                                <a:lnTo>
                                  <a:pt x="0" y="21"/>
                                </a:lnTo>
                                <a:lnTo>
                                  <a:pt x="6" y="27"/>
                                </a:lnTo>
                                <a:lnTo>
                                  <a:pt x="21" y="27"/>
                                </a:lnTo>
                                <a:lnTo>
                                  <a:pt x="27" y="21"/>
                                </a:lnTo>
                                <a:lnTo>
                                  <a:pt x="27" y="6"/>
                                </a:lnTo>
                                <a:lnTo>
                                  <a:pt x="21"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2984"/>
                        <wps:cNvSpPr>
                          <a:spLocks/>
                        </wps:cNvSpPr>
                        <wps:spPr bwMode="auto">
                          <a:xfrm>
                            <a:off x="7631" y="559"/>
                            <a:ext cx="28" cy="28"/>
                          </a:xfrm>
                          <a:custGeom>
                            <a:avLst/>
                            <a:gdLst>
                              <a:gd name="T0" fmla="+- 0 7632 7632"/>
                              <a:gd name="T1" fmla="*/ T0 w 28"/>
                              <a:gd name="T2" fmla="+- 0 573 559"/>
                              <a:gd name="T3" fmla="*/ 573 h 28"/>
                              <a:gd name="T4" fmla="+- 0 7632 7632"/>
                              <a:gd name="T5" fmla="*/ T4 w 28"/>
                              <a:gd name="T6" fmla="+- 0 565 559"/>
                              <a:gd name="T7" fmla="*/ 565 h 28"/>
                              <a:gd name="T8" fmla="+- 0 7638 7632"/>
                              <a:gd name="T9" fmla="*/ T8 w 28"/>
                              <a:gd name="T10" fmla="+- 0 559 559"/>
                              <a:gd name="T11" fmla="*/ 559 h 28"/>
                              <a:gd name="T12" fmla="+- 0 7645 7632"/>
                              <a:gd name="T13" fmla="*/ T12 w 28"/>
                              <a:gd name="T14" fmla="+- 0 559 559"/>
                              <a:gd name="T15" fmla="*/ 559 h 28"/>
                              <a:gd name="T16" fmla="+- 0 7653 7632"/>
                              <a:gd name="T17" fmla="*/ T16 w 28"/>
                              <a:gd name="T18" fmla="+- 0 559 559"/>
                              <a:gd name="T19" fmla="*/ 559 h 28"/>
                              <a:gd name="T20" fmla="+- 0 7659 7632"/>
                              <a:gd name="T21" fmla="*/ T20 w 28"/>
                              <a:gd name="T22" fmla="+- 0 565 559"/>
                              <a:gd name="T23" fmla="*/ 565 h 28"/>
                              <a:gd name="T24" fmla="+- 0 7659 7632"/>
                              <a:gd name="T25" fmla="*/ T24 w 28"/>
                              <a:gd name="T26" fmla="+- 0 573 559"/>
                              <a:gd name="T27" fmla="*/ 573 h 28"/>
                              <a:gd name="T28" fmla="+- 0 7659 7632"/>
                              <a:gd name="T29" fmla="*/ T28 w 28"/>
                              <a:gd name="T30" fmla="+- 0 580 559"/>
                              <a:gd name="T31" fmla="*/ 580 h 28"/>
                              <a:gd name="T32" fmla="+- 0 7653 7632"/>
                              <a:gd name="T33" fmla="*/ T32 w 28"/>
                              <a:gd name="T34" fmla="+- 0 586 559"/>
                              <a:gd name="T35" fmla="*/ 586 h 28"/>
                              <a:gd name="T36" fmla="+- 0 7645 7632"/>
                              <a:gd name="T37" fmla="*/ T36 w 28"/>
                              <a:gd name="T38" fmla="+- 0 586 559"/>
                              <a:gd name="T39" fmla="*/ 586 h 28"/>
                              <a:gd name="T40" fmla="+- 0 7638 7632"/>
                              <a:gd name="T41" fmla="*/ T40 w 28"/>
                              <a:gd name="T42" fmla="+- 0 586 559"/>
                              <a:gd name="T43" fmla="*/ 586 h 28"/>
                              <a:gd name="T44" fmla="+- 0 7632 7632"/>
                              <a:gd name="T45" fmla="*/ T44 w 28"/>
                              <a:gd name="T46" fmla="+- 0 580 559"/>
                              <a:gd name="T47" fmla="*/ 580 h 28"/>
                              <a:gd name="T48" fmla="+- 0 7632 7632"/>
                              <a:gd name="T49" fmla="*/ T48 w 28"/>
                              <a:gd name="T50" fmla="+- 0 573 559"/>
                              <a:gd name="T51" fmla="*/ 57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8">
                                <a:moveTo>
                                  <a:pt x="0" y="14"/>
                                </a:moveTo>
                                <a:lnTo>
                                  <a:pt x="0" y="6"/>
                                </a:lnTo>
                                <a:lnTo>
                                  <a:pt x="6" y="0"/>
                                </a:lnTo>
                                <a:lnTo>
                                  <a:pt x="13" y="0"/>
                                </a:lnTo>
                                <a:lnTo>
                                  <a:pt x="21" y="0"/>
                                </a:lnTo>
                                <a:lnTo>
                                  <a:pt x="27" y="6"/>
                                </a:lnTo>
                                <a:lnTo>
                                  <a:pt x="27" y="14"/>
                                </a:lnTo>
                                <a:lnTo>
                                  <a:pt x="27" y="21"/>
                                </a:lnTo>
                                <a:lnTo>
                                  <a:pt x="21" y="27"/>
                                </a:lnTo>
                                <a:lnTo>
                                  <a:pt x="13" y="27"/>
                                </a:lnTo>
                                <a:lnTo>
                                  <a:pt x="6" y="27"/>
                                </a:lnTo>
                                <a:lnTo>
                                  <a:pt x="0" y="21"/>
                                </a:lnTo>
                                <a:lnTo>
                                  <a:pt x="0" y="14"/>
                                </a:lnTo>
                              </a:path>
                            </a:pathLst>
                          </a:custGeom>
                          <a:noFill/>
                          <a:ln w="2192">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Line 2985"/>
                        <wps:cNvCnPr>
                          <a:cxnSpLocks/>
                        </wps:cNvCnPr>
                        <wps:spPr bwMode="auto">
                          <a:xfrm>
                            <a:off x="7597" y="573"/>
                            <a:ext cx="96" cy="0"/>
                          </a:xfrm>
                          <a:prstGeom prst="line">
                            <a:avLst/>
                          </a:prstGeom>
                          <a:noFill/>
                          <a:ln w="3304">
                            <a:solidFill>
                              <a:srgbClr val="00B938"/>
                            </a:solidFill>
                            <a:round/>
                            <a:headEnd/>
                            <a:tailEnd/>
                          </a:ln>
                          <a:extLst>
                            <a:ext uri="{909E8E84-426E-40DD-AFC4-6F175D3DCCD1}">
                              <a14:hiddenFill xmlns:a14="http://schemas.microsoft.com/office/drawing/2010/main">
                                <a:noFill/>
                              </a14:hiddenFill>
                            </a:ext>
                          </a:extLst>
                        </wps:spPr>
                        <wps:bodyPr/>
                      </wps:wsp>
                      <wps:wsp>
                        <wps:cNvPr id="427" name="Freeform 2986"/>
                        <wps:cNvSpPr>
                          <a:spLocks/>
                        </wps:cNvSpPr>
                        <wps:spPr bwMode="auto">
                          <a:xfrm>
                            <a:off x="7631" y="679"/>
                            <a:ext cx="28" cy="28"/>
                          </a:xfrm>
                          <a:custGeom>
                            <a:avLst/>
                            <a:gdLst>
                              <a:gd name="T0" fmla="+- 0 7653 7632"/>
                              <a:gd name="T1" fmla="*/ T0 w 28"/>
                              <a:gd name="T2" fmla="+- 0 679 679"/>
                              <a:gd name="T3" fmla="*/ 679 h 28"/>
                              <a:gd name="T4" fmla="+- 0 7638 7632"/>
                              <a:gd name="T5" fmla="*/ T4 w 28"/>
                              <a:gd name="T6" fmla="+- 0 679 679"/>
                              <a:gd name="T7" fmla="*/ 679 h 28"/>
                              <a:gd name="T8" fmla="+- 0 7632 7632"/>
                              <a:gd name="T9" fmla="*/ T8 w 28"/>
                              <a:gd name="T10" fmla="+- 0 685 679"/>
                              <a:gd name="T11" fmla="*/ 685 h 28"/>
                              <a:gd name="T12" fmla="+- 0 7632 7632"/>
                              <a:gd name="T13" fmla="*/ T12 w 28"/>
                              <a:gd name="T14" fmla="+- 0 700 679"/>
                              <a:gd name="T15" fmla="*/ 700 h 28"/>
                              <a:gd name="T16" fmla="+- 0 7638 7632"/>
                              <a:gd name="T17" fmla="*/ T16 w 28"/>
                              <a:gd name="T18" fmla="+- 0 707 679"/>
                              <a:gd name="T19" fmla="*/ 707 h 28"/>
                              <a:gd name="T20" fmla="+- 0 7653 7632"/>
                              <a:gd name="T21" fmla="*/ T20 w 28"/>
                              <a:gd name="T22" fmla="+- 0 707 679"/>
                              <a:gd name="T23" fmla="*/ 707 h 28"/>
                              <a:gd name="T24" fmla="+- 0 7659 7632"/>
                              <a:gd name="T25" fmla="*/ T24 w 28"/>
                              <a:gd name="T26" fmla="+- 0 700 679"/>
                              <a:gd name="T27" fmla="*/ 700 h 28"/>
                              <a:gd name="T28" fmla="+- 0 7659 7632"/>
                              <a:gd name="T29" fmla="*/ T28 w 28"/>
                              <a:gd name="T30" fmla="+- 0 685 679"/>
                              <a:gd name="T31" fmla="*/ 685 h 28"/>
                              <a:gd name="T32" fmla="+- 0 7653 7632"/>
                              <a:gd name="T33" fmla="*/ T32 w 28"/>
                              <a:gd name="T34" fmla="+- 0 679 679"/>
                              <a:gd name="T35" fmla="*/ 67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8" h="28">
                                <a:moveTo>
                                  <a:pt x="21" y="0"/>
                                </a:moveTo>
                                <a:lnTo>
                                  <a:pt x="6" y="0"/>
                                </a:lnTo>
                                <a:lnTo>
                                  <a:pt x="0" y="6"/>
                                </a:lnTo>
                                <a:lnTo>
                                  <a:pt x="0" y="21"/>
                                </a:lnTo>
                                <a:lnTo>
                                  <a:pt x="6" y="28"/>
                                </a:lnTo>
                                <a:lnTo>
                                  <a:pt x="21" y="28"/>
                                </a:lnTo>
                                <a:lnTo>
                                  <a:pt x="27" y="21"/>
                                </a:lnTo>
                                <a:lnTo>
                                  <a:pt x="27" y="6"/>
                                </a:lnTo>
                                <a:lnTo>
                                  <a:pt x="21"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2987"/>
                        <wps:cNvSpPr>
                          <a:spLocks/>
                        </wps:cNvSpPr>
                        <wps:spPr bwMode="auto">
                          <a:xfrm>
                            <a:off x="7631" y="679"/>
                            <a:ext cx="28" cy="28"/>
                          </a:xfrm>
                          <a:custGeom>
                            <a:avLst/>
                            <a:gdLst>
                              <a:gd name="T0" fmla="+- 0 7632 7632"/>
                              <a:gd name="T1" fmla="*/ T0 w 28"/>
                              <a:gd name="T2" fmla="+- 0 693 679"/>
                              <a:gd name="T3" fmla="*/ 693 h 28"/>
                              <a:gd name="T4" fmla="+- 0 7632 7632"/>
                              <a:gd name="T5" fmla="*/ T4 w 28"/>
                              <a:gd name="T6" fmla="+- 0 685 679"/>
                              <a:gd name="T7" fmla="*/ 685 h 28"/>
                              <a:gd name="T8" fmla="+- 0 7638 7632"/>
                              <a:gd name="T9" fmla="*/ T8 w 28"/>
                              <a:gd name="T10" fmla="+- 0 679 679"/>
                              <a:gd name="T11" fmla="*/ 679 h 28"/>
                              <a:gd name="T12" fmla="+- 0 7645 7632"/>
                              <a:gd name="T13" fmla="*/ T12 w 28"/>
                              <a:gd name="T14" fmla="+- 0 679 679"/>
                              <a:gd name="T15" fmla="*/ 679 h 28"/>
                              <a:gd name="T16" fmla="+- 0 7653 7632"/>
                              <a:gd name="T17" fmla="*/ T16 w 28"/>
                              <a:gd name="T18" fmla="+- 0 679 679"/>
                              <a:gd name="T19" fmla="*/ 679 h 28"/>
                              <a:gd name="T20" fmla="+- 0 7659 7632"/>
                              <a:gd name="T21" fmla="*/ T20 w 28"/>
                              <a:gd name="T22" fmla="+- 0 685 679"/>
                              <a:gd name="T23" fmla="*/ 685 h 28"/>
                              <a:gd name="T24" fmla="+- 0 7659 7632"/>
                              <a:gd name="T25" fmla="*/ T24 w 28"/>
                              <a:gd name="T26" fmla="+- 0 693 679"/>
                              <a:gd name="T27" fmla="*/ 693 h 28"/>
                              <a:gd name="T28" fmla="+- 0 7659 7632"/>
                              <a:gd name="T29" fmla="*/ T28 w 28"/>
                              <a:gd name="T30" fmla="+- 0 700 679"/>
                              <a:gd name="T31" fmla="*/ 700 h 28"/>
                              <a:gd name="T32" fmla="+- 0 7653 7632"/>
                              <a:gd name="T33" fmla="*/ T32 w 28"/>
                              <a:gd name="T34" fmla="+- 0 707 679"/>
                              <a:gd name="T35" fmla="*/ 707 h 28"/>
                              <a:gd name="T36" fmla="+- 0 7645 7632"/>
                              <a:gd name="T37" fmla="*/ T36 w 28"/>
                              <a:gd name="T38" fmla="+- 0 707 679"/>
                              <a:gd name="T39" fmla="*/ 707 h 28"/>
                              <a:gd name="T40" fmla="+- 0 7638 7632"/>
                              <a:gd name="T41" fmla="*/ T40 w 28"/>
                              <a:gd name="T42" fmla="+- 0 707 679"/>
                              <a:gd name="T43" fmla="*/ 707 h 28"/>
                              <a:gd name="T44" fmla="+- 0 7632 7632"/>
                              <a:gd name="T45" fmla="*/ T44 w 28"/>
                              <a:gd name="T46" fmla="+- 0 700 679"/>
                              <a:gd name="T47" fmla="*/ 700 h 28"/>
                              <a:gd name="T48" fmla="+- 0 7632 7632"/>
                              <a:gd name="T49" fmla="*/ T48 w 28"/>
                              <a:gd name="T50" fmla="+- 0 693 679"/>
                              <a:gd name="T51" fmla="*/ 69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8">
                                <a:moveTo>
                                  <a:pt x="0" y="14"/>
                                </a:moveTo>
                                <a:lnTo>
                                  <a:pt x="0" y="6"/>
                                </a:lnTo>
                                <a:lnTo>
                                  <a:pt x="6" y="0"/>
                                </a:lnTo>
                                <a:lnTo>
                                  <a:pt x="13" y="0"/>
                                </a:lnTo>
                                <a:lnTo>
                                  <a:pt x="21" y="0"/>
                                </a:lnTo>
                                <a:lnTo>
                                  <a:pt x="27" y="6"/>
                                </a:lnTo>
                                <a:lnTo>
                                  <a:pt x="27" y="14"/>
                                </a:lnTo>
                                <a:lnTo>
                                  <a:pt x="27" y="21"/>
                                </a:lnTo>
                                <a:lnTo>
                                  <a:pt x="21" y="28"/>
                                </a:lnTo>
                                <a:lnTo>
                                  <a:pt x="13" y="28"/>
                                </a:lnTo>
                                <a:lnTo>
                                  <a:pt x="6" y="28"/>
                                </a:lnTo>
                                <a:lnTo>
                                  <a:pt x="0" y="21"/>
                                </a:lnTo>
                                <a:lnTo>
                                  <a:pt x="0" y="14"/>
                                </a:lnTo>
                              </a:path>
                            </a:pathLst>
                          </a:custGeom>
                          <a:noFill/>
                          <a:ln w="2192">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Line 2988"/>
                        <wps:cNvCnPr>
                          <a:cxnSpLocks/>
                        </wps:cNvCnPr>
                        <wps:spPr bwMode="auto">
                          <a:xfrm>
                            <a:off x="7597" y="693"/>
                            <a:ext cx="96" cy="0"/>
                          </a:xfrm>
                          <a:prstGeom prst="line">
                            <a:avLst/>
                          </a:prstGeom>
                          <a:noFill/>
                          <a:ln w="3304">
                            <a:solidFill>
                              <a:srgbClr val="609CFF"/>
                            </a:solidFill>
                            <a:round/>
                            <a:headEnd/>
                            <a:tailEnd/>
                          </a:ln>
                          <a:extLst>
                            <a:ext uri="{909E8E84-426E-40DD-AFC4-6F175D3DCCD1}">
                              <a14:hiddenFill xmlns:a14="http://schemas.microsoft.com/office/drawing/2010/main">
                                <a:noFill/>
                              </a14:hiddenFill>
                            </a:ext>
                          </a:extLst>
                        </wps:spPr>
                        <wps:bodyPr/>
                      </wps:wsp>
                      <wps:wsp>
                        <wps:cNvPr id="430" name="Freeform 2989"/>
                        <wps:cNvSpPr>
                          <a:spLocks/>
                        </wps:cNvSpPr>
                        <wps:spPr bwMode="auto">
                          <a:xfrm>
                            <a:off x="7213" y="651"/>
                            <a:ext cx="51" cy="51"/>
                          </a:xfrm>
                          <a:custGeom>
                            <a:avLst/>
                            <a:gdLst>
                              <a:gd name="T0" fmla="+- 0 7264 7213"/>
                              <a:gd name="T1" fmla="*/ T0 w 51"/>
                              <a:gd name="T2" fmla="+- 0 663 652"/>
                              <a:gd name="T3" fmla="*/ 663 h 51"/>
                              <a:gd name="T4" fmla="+- 0 7252 7213"/>
                              <a:gd name="T5" fmla="*/ T4 w 51"/>
                              <a:gd name="T6" fmla="+- 0 652 652"/>
                              <a:gd name="T7" fmla="*/ 652 h 51"/>
                              <a:gd name="T8" fmla="+- 0 7224 7213"/>
                              <a:gd name="T9" fmla="*/ T8 w 51"/>
                              <a:gd name="T10" fmla="+- 0 652 652"/>
                              <a:gd name="T11" fmla="*/ 652 h 51"/>
                              <a:gd name="T12" fmla="+- 0 7213 7213"/>
                              <a:gd name="T13" fmla="*/ T12 w 51"/>
                              <a:gd name="T14" fmla="+- 0 663 652"/>
                              <a:gd name="T15" fmla="*/ 663 h 51"/>
                              <a:gd name="T16" fmla="+- 0 7213 7213"/>
                              <a:gd name="T17" fmla="*/ T16 w 51"/>
                              <a:gd name="T18" fmla="+- 0 677 652"/>
                              <a:gd name="T19" fmla="*/ 677 h 51"/>
                              <a:gd name="T20" fmla="+- 0 7213 7213"/>
                              <a:gd name="T21" fmla="*/ T20 w 51"/>
                              <a:gd name="T22" fmla="+- 0 691 652"/>
                              <a:gd name="T23" fmla="*/ 691 h 51"/>
                              <a:gd name="T24" fmla="+- 0 7224 7213"/>
                              <a:gd name="T25" fmla="*/ T24 w 51"/>
                              <a:gd name="T26" fmla="+- 0 702 652"/>
                              <a:gd name="T27" fmla="*/ 702 h 51"/>
                              <a:gd name="T28" fmla="+- 0 7252 7213"/>
                              <a:gd name="T29" fmla="*/ T28 w 51"/>
                              <a:gd name="T30" fmla="+- 0 702 652"/>
                              <a:gd name="T31" fmla="*/ 702 h 51"/>
                              <a:gd name="T32" fmla="+- 0 7264 7213"/>
                              <a:gd name="T33" fmla="*/ T32 w 51"/>
                              <a:gd name="T34" fmla="+- 0 691 652"/>
                              <a:gd name="T35" fmla="*/ 691 h 51"/>
                              <a:gd name="T36" fmla="+- 0 7264 7213"/>
                              <a:gd name="T37" fmla="*/ T36 w 51"/>
                              <a:gd name="T38" fmla="+- 0 677 652"/>
                              <a:gd name="T39" fmla="*/ 677 h 51"/>
                              <a:gd name="T40" fmla="+- 0 7264 7213"/>
                              <a:gd name="T41" fmla="*/ T40 w 51"/>
                              <a:gd name="T42" fmla="+- 0 663 652"/>
                              <a:gd name="T43" fmla="*/ 663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51">
                                <a:moveTo>
                                  <a:pt x="51" y="11"/>
                                </a:moveTo>
                                <a:lnTo>
                                  <a:pt x="39" y="0"/>
                                </a:lnTo>
                                <a:lnTo>
                                  <a:pt x="11" y="0"/>
                                </a:lnTo>
                                <a:lnTo>
                                  <a:pt x="0" y="11"/>
                                </a:lnTo>
                                <a:lnTo>
                                  <a:pt x="0" y="25"/>
                                </a:lnTo>
                                <a:lnTo>
                                  <a:pt x="0" y="39"/>
                                </a:lnTo>
                                <a:lnTo>
                                  <a:pt x="11" y="50"/>
                                </a:lnTo>
                                <a:lnTo>
                                  <a:pt x="39" y="50"/>
                                </a:lnTo>
                                <a:lnTo>
                                  <a:pt x="51" y="39"/>
                                </a:lnTo>
                                <a:lnTo>
                                  <a:pt x="51" y="25"/>
                                </a:lnTo>
                                <a:lnTo>
                                  <a:pt x="51" y="11"/>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2990"/>
                        <wps:cNvSpPr>
                          <a:spLocks/>
                        </wps:cNvSpPr>
                        <wps:spPr bwMode="auto">
                          <a:xfrm>
                            <a:off x="7217" y="2406"/>
                            <a:ext cx="51" cy="51"/>
                          </a:xfrm>
                          <a:custGeom>
                            <a:avLst/>
                            <a:gdLst>
                              <a:gd name="T0" fmla="+- 0 7268 7218"/>
                              <a:gd name="T1" fmla="*/ T0 w 51"/>
                              <a:gd name="T2" fmla="+- 0 2418 2406"/>
                              <a:gd name="T3" fmla="*/ 2418 h 51"/>
                              <a:gd name="T4" fmla="+- 0 7257 7218"/>
                              <a:gd name="T5" fmla="*/ T4 w 51"/>
                              <a:gd name="T6" fmla="+- 0 2406 2406"/>
                              <a:gd name="T7" fmla="*/ 2406 h 51"/>
                              <a:gd name="T8" fmla="+- 0 7229 7218"/>
                              <a:gd name="T9" fmla="*/ T8 w 51"/>
                              <a:gd name="T10" fmla="+- 0 2406 2406"/>
                              <a:gd name="T11" fmla="*/ 2406 h 51"/>
                              <a:gd name="T12" fmla="+- 0 7218 7218"/>
                              <a:gd name="T13" fmla="*/ T12 w 51"/>
                              <a:gd name="T14" fmla="+- 0 2418 2406"/>
                              <a:gd name="T15" fmla="*/ 2418 h 51"/>
                              <a:gd name="T16" fmla="+- 0 7218 7218"/>
                              <a:gd name="T17" fmla="*/ T16 w 51"/>
                              <a:gd name="T18" fmla="+- 0 2431 2406"/>
                              <a:gd name="T19" fmla="*/ 2431 h 51"/>
                              <a:gd name="T20" fmla="+- 0 7218 7218"/>
                              <a:gd name="T21" fmla="*/ T20 w 51"/>
                              <a:gd name="T22" fmla="+- 0 2445 2406"/>
                              <a:gd name="T23" fmla="*/ 2445 h 51"/>
                              <a:gd name="T24" fmla="+- 0 7229 7218"/>
                              <a:gd name="T25" fmla="*/ T24 w 51"/>
                              <a:gd name="T26" fmla="+- 0 2457 2406"/>
                              <a:gd name="T27" fmla="*/ 2457 h 51"/>
                              <a:gd name="T28" fmla="+- 0 7257 7218"/>
                              <a:gd name="T29" fmla="*/ T28 w 51"/>
                              <a:gd name="T30" fmla="+- 0 2457 2406"/>
                              <a:gd name="T31" fmla="*/ 2457 h 51"/>
                              <a:gd name="T32" fmla="+- 0 7268 7218"/>
                              <a:gd name="T33" fmla="*/ T32 w 51"/>
                              <a:gd name="T34" fmla="+- 0 2445 2406"/>
                              <a:gd name="T35" fmla="*/ 2445 h 51"/>
                              <a:gd name="T36" fmla="+- 0 7268 7218"/>
                              <a:gd name="T37" fmla="*/ T36 w 51"/>
                              <a:gd name="T38" fmla="+- 0 2431 2406"/>
                              <a:gd name="T39" fmla="*/ 2431 h 51"/>
                              <a:gd name="T40" fmla="+- 0 7268 7218"/>
                              <a:gd name="T41" fmla="*/ T40 w 51"/>
                              <a:gd name="T42" fmla="+- 0 2418 2406"/>
                              <a:gd name="T43" fmla="*/ 2418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51">
                                <a:moveTo>
                                  <a:pt x="50" y="12"/>
                                </a:moveTo>
                                <a:lnTo>
                                  <a:pt x="39" y="0"/>
                                </a:lnTo>
                                <a:lnTo>
                                  <a:pt x="11" y="0"/>
                                </a:lnTo>
                                <a:lnTo>
                                  <a:pt x="0" y="12"/>
                                </a:lnTo>
                                <a:lnTo>
                                  <a:pt x="0" y="25"/>
                                </a:lnTo>
                                <a:lnTo>
                                  <a:pt x="0" y="39"/>
                                </a:lnTo>
                                <a:lnTo>
                                  <a:pt x="11" y="51"/>
                                </a:lnTo>
                                <a:lnTo>
                                  <a:pt x="39" y="51"/>
                                </a:lnTo>
                                <a:lnTo>
                                  <a:pt x="50" y="39"/>
                                </a:lnTo>
                                <a:lnTo>
                                  <a:pt x="50" y="25"/>
                                </a:lnTo>
                                <a:lnTo>
                                  <a:pt x="50" y="12"/>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2991"/>
                        <wps:cNvSpPr>
                          <a:spLocks/>
                        </wps:cNvSpPr>
                        <wps:spPr bwMode="auto">
                          <a:xfrm>
                            <a:off x="7227" y="2484"/>
                            <a:ext cx="51" cy="51"/>
                          </a:xfrm>
                          <a:custGeom>
                            <a:avLst/>
                            <a:gdLst>
                              <a:gd name="T0" fmla="+- 0 7278 7228"/>
                              <a:gd name="T1" fmla="*/ T0 w 51"/>
                              <a:gd name="T2" fmla="+- 0 2495 2484"/>
                              <a:gd name="T3" fmla="*/ 2495 h 51"/>
                              <a:gd name="T4" fmla="+- 0 7267 7228"/>
                              <a:gd name="T5" fmla="*/ T4 w 51"/>
                              <a:gd name="T6" fmla="+- 0 2484 2484"/>
                              <a:gd name="T7" fmla="*/ 2484 h 51"/>
                              <a:gd name="T8" fmla="+- 0 7239 7228"/>
                              <a:gd name="T9" fmla="*/ T8 w 51"/>
                              <a:gd name="T10" fmla="+- 0 2484 2484"/>
                              <a:gd name="T11" fmla="*/ 2484 h 51"/>
                              <a:gd name="T12" fmla="+- 0 7228 7228"/>
                              <a:gd name="T13" fmla="*/ T12 w 51"/>
                              <a:gd name="T14" fmla="+- 0 2495 2484"/>
                              <a:gd name="T15" fmla="*/ 2495 h 51"/>
                              <a:gd name="T16" fmla="+- 0 7228 7228"/>
                              <a:gd name="T17" fmla="*/ T16 w 51"/>
                              <a:gd name="T18" fmla="+- 0 2509 2484"/>
                              <a:gd name="T19" fmla="*/ 2509 h 51"/>
                              <a:gd name="T20" fmla="+- 0 7228 7228"/>
                              <a:gd name="T21" fmla="*/ T20 w 51"/>
                              <a:gd name="T22" fmla="+- 0 2523 2484"/>
                              <a:gd name="T23" fmla="*/ 2523 h 51"/>
                              <a:gd name="T24" fmla="+- 0 7239 7228"/>
                              <a:gd name="T25" fmla="*/ T24 w 51"/>
                              <a:gd name="T26" fmla="+- 0 2534 2484"/>
                              <a:gd name="T27" fmla="*/ 2534 h 51"/>
                              <a:gd name="T28" fmla="+- 0 7267 7228"/>
                              <a:gd name="T29" fmla="*/ T28 w 51"/>
                              <a:gd name="T30" fmla="+- 0 2534 2484"/>
                              <a:gd name="T31" fmla="*/ 2534 h 51"/>
                              <a:gd name="T32" fmla="+- 0 7278 7228"/>
                              <a:gd name="T33" fmla="*/ T32 w 51"/>
                              <a:gd name="T34" fmla="+- 0 2523 2484"/>
                              <a:gd name="T35" fmla="*/ 2523 h 51"/>
                              <a:gd name="T36" fmla="+- 0 7278 7228"/>
                              <a:gd name="T37" fmla="*/ T36 w 51"/>
                              <a:gd name="T38" fmla="+- 0 2509 2484"/>
                              <a:gd name="T39" fmla="*/ 2509 h 51"/>
                              <a:gd name="T40" fmla="+- 0 7278 7228"/>
                              <a:gd name="T41" fmla="*/ T40 w 51"/>
                              <a:gd name="T42" fmla="+- 0 2495 2484"/>
                              <a:gd name="T43" fmla="*/ 2495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51">
                                <a:moveTo>
                                  <a:pt x="50" y="11"/>
                                </a:moveTo>
                                <a:lnTo>
                                  <a:pt x="39" y="0"/>
                                </a:lnTo>
                                <a:lnTo>
                                  <a:pt x="11" y="0"/>
                                </a:lnTo>
                                <a:lnTo>
                                  <a:pt x="0" y="11"/>
                                </a:lnTo>
                                <a:lnTo>
                                  <a:pt x="0" y="25"/>
                                </a:lnTo>
                                <a:lnTo>
                                  <a:pt x="0" y="39"/>
                                </a:lnTo>
                                <a:lnTo>
                                  <a:pt x="11" y="50"/>
                                </a:lnTo>
                                <a:lnTo>
                                  <a:pt x="39" y="50"/>
                                </a:lnTo>
                                <a:lnTo>
                                  <a:pt x="50" y="39"/>
                                </a:lnTo>
                                <a:lnTo>
                                  <a:pt x="50" y="25"/>
                                </a:lnTo>
                                <a:lnTo>
                                  <a:pt x="50" y="11"/>
                                </a:lnTo>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Line 2992"/>
                        <wps:cNvCnPr>
                          <a:cxnSpLocks/>
                        </wps:cNvCnPr>
                        <wps:spPr bwMode="auto">
                          <a:xfrm>
                            <a:off x="5678" y="559"/>
                            <a:ext cx="1636" cy="1"/>
                          </a:xfrm>
                          <a:prstGeom prst="line">
                            <a:avLst/>
                          </a:prstGeom>
                          <a:noFill/>
                          <a:ln w="3088">
                            <a:solidFill>
                              <a:srgbClr val="000000"/>
                            </a:solidFill>
                            <a:round/>
                            <a:headEnd/>
                            <a:tailEnd/>
                          </a:ln>
                          <a:extLst>
                            <a:ext uri="{909E8E84-426E-40DD-AFC4-6F175D3DCCD1}">
                              <a14:hiddenFill xmlns:a14="http://schemas.microsoft.com/office/drawing/2010/main">
                                <a:noFill/>
                              </a14:hiddenFill>
                            </a:ext>
                          </a:extLst>
                        </wps:spPr>
                        <wps:bodyPr/>
                      </wps:wsp>
                      <wps:wsp>
                        <wps:cNvPr id="434" name="AutoShape 2993"/>
                        <wps:cNvSpPr>
                          <a:spLocks/>
                        </wps:cNvSpPr>
                        <wps:spPr bwMode="auto">
                          <a:xfrm>
                            <a:off x="5675" y="543"/>
                            <a:ext cx="1641" cy="33"/>
                          </a:xfrm>
                          <a:custGeom>
                            <a:avLst/>
                            <a:gdLst>
                              <a:gd name="T0" fmla="+- 0 5681 5676"/>
                              <a:gd name="T1" fmla="*/ T0 w 1641"/>
                              <a:gd name="T2" fmla="+- 0 544 544"/>
                              <a:gd name="T3" fmla="*/ 544 h 33"/>
                              <a:gd name="T4" fmla="+- 0 5676 5676"/>
                              <a:gd name="T5" fmla="*/ T4 w 1641"/>
                              <a:gd name="T6" fmla="+- 0 544 544"/>
                              <a:gd name="T7" fmla="*/ 544 h 33"/>
                              <a:gd name="T8" fmla="+- 0 5676 5676"/>
                              <a:gd name="T9" fmla="*/ T8 w 1641"/>
                              <a:gd name="T10" fmla="+- 0 575 544"/>
                              <a:gd name="T11" fmla="*/ 575 h 33"/>
                              <a:gd name="T12" fmla="+- 0 5681 5676"/>
                              <a:gd name="T13" fmla="*/ T12 w 1641"/>
                              <a:gd name="T14" fmla="+- 0 575 544"/>
                              <a:gd name="T15" fmla="*/ 575 h 33"/>
                              <a:gd name="T16" fmla="+- 0 5681 5676"/>
                              <a:gd name="T17" fmla="*/ T16 w 1641"/>
                              <a:gd name="T18" fmla="+- 0 544 544"/>
                              <a:gd name="T19" fmla="*/ 544 h 33"/>
                              <a:gd name="T20" fmla="+- 0 7317 5676"/>
                              <a:gd name="T21" fmla="*/ T20 w 1641"/>
                              <a:gd name="T22" fmla="+- 0 544 544"/>
                              <a:gd name="T23" fmla="*/ 544 h 33"/>
                              <a:gd name="T24" fmla="+- 0 7312 5676"/>
                              <a:gd name="T25" fmla="*/ T24 w 1641"/>
                              <a:gd name="T26" fmla="+- 0 544 544"/>
                              <a:gd name="T27" fmla="*/ 544 h 33"/>
                              <a:gd name="T28" fmla="+- 0 7312 5676"/>
                              <a:gd name="T29" fmla="*/ T28 w 1641"/>
                              <a:gd name="T30" fmla="+- 0 576 544"/>
                              <a:gd name="T31" fmla="*/ 576 h 33"/>
                              <a:gd name="T32" fmla="+- 0 7317 5676"/>
                              <a:gd name="T33" fmla="*/ T32 w 1641"/>
                              <a:gd name="T34" fmla="+- 0 576 544"/>
                              <a:gd name="T35" fmla="*/ 576 h 33"/>
                              <a:gd name="T36" fmla="+- 0 7317 5676"/>
                              <a:gd name="T37" fmla="*/ T36 w 1641"/>
                              <a:gd name="T38" fmla="+- 0 544 544"/>
                              <a:gd name="T39" fmla="*/ 544 h 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641" h="33">
                                <a:moveTo>
                                  <a:pt x="5" y="0"/>
                                </a:moveTo>
                                <a:lnTo>
                                  <a:pt x="0" y="0"/>
                                </a:lnTo>
                                <a:lnTo>
                                  <a:pt x="0" y="31"/>
                                </a:lnTo>
                                <a:lnTo>
                                  <a:pt x="5" y="31"/>
                                </a:lnTo>
                                <a:lnTo>
                                  <a:pt x="5" y="0"/>
                                </a:lnTo>
                                <a:moveTo>
                                  <a:pt x="1641" y="0"/>
                                </a:moveTo>
                                <a:lnTo>
                                  <a:pt x="1636" y="0"/>
                                </a:lnTo>
                                <a:lnTo>
                                  <a:pt x="1636" y="32"/>
                                </a:lnTo>
                                <a:lnTo>
                                  <a:pt x="1641" y="32"/>
                                </a:lnTo>
                                <a:lnTo>
                                  <a:pt x="1641"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Text Box 2994"/>
                        <wps:cNvSpPr txBox="1">
                          <a:spLocks/>
                        </wps:cNvSpPr>
                        <wps:spPr bwMode="auto">
                          <a:xfrm>
                            <a:off x="7713" y="417"/>
                            <a:ext cx="39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2CE82" w14:textId="77777777" w:rsidR="005A72E5" w:rsidRDefault="005A72E5"/>
                          </w:txbxContent>
                        </wps:txbx>
                        <wps:bodyPr rot="0" vert="horz" wrap="square" lIns="0" tIns="0" rIns="0" bIns="0" anchor="t" anchorCtr="0" upright="1">
                          <a:noAutofit/>
                        </wps:bodyPr>
                      </wps:wsp>
                      <wps:wsp>
                        <wps:cNvPr id="436" name="Text Box 2995"/>
                        <wps:cNvSpPr txBox="1">
                          <a:spLocks/>
                        </wps:cNvSpPr>
                        <wps:spPr bwMode="auto">
                          <a:xfrm>
                            <a:off x="6317" y="381"/>
                            <a:ext cx="417"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388F3" w14:textId="77777777" w:rsidR="005A72E5" w:rsidRDefault="005A72E5"/>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9ACFE" id="Group 2956" o:spid="_x0000_s1908" style="position:absolute;left:0;text-align:left;margin-left:239.45pt;margin-top:16.4pt;width:167.7pt;height:134.05pt;z-index:18616;mso-position-horizontal-relative:page" coordorigin="4789,328" coordsize="3354,2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">
                <v:shape id="Freeform 2957" o:spid="_x0000_s1909" style="position:absolute;left:5686;top:2688;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" path="m39,l11,,,11,,39,11,50r28,l50,39r,-28l39,xe" fillcolor="#f8766c" stroked="f">
                  <v:path arrowok="t" o:connecttype="custom" o:connectlocs="39,2689;11,2689;0,2700;0,2728;11,2739;39,2739;50,2728;50,2700;39,2689" o:connectangles="0,0,0,0,0,0,0,0,0"/>
                </v:shape>
                <v:shape id="Freeform 2958" o:spid="_x0000_s1910" style="position:absolute;left:5686;top:2773;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" path="m39,l11,,,11,,39,11,50r28,l50,39r,-28l39,xe" fillcolor="#00b938" stroked="f">
                  <v:path arrowok="t" o:connecttype="custom" o:connectlocs="39,2773;11,2773;0,2784;0,2812;11,2823;39,2823;50,2812;50,2784;39,2773" o:connectangles="0,0,0,0,0,0,0,0,0"/>
                </v:shape>
                <v:shape id="Freeform 2959" o:spid="_x0000_s1911" style="position:absolute;left:5686;top:2848;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" path="m39,l11,,,11,,39,11,50r28,l50,39r,-28l39,xe" fillcolor="#609cff" stroked="f">
                  <v:path arrowok="t" o:connecttype="custom" o:connectlocs="39,2849;11,2849;0,2860;0,2888;11,2899;39,2899;50,2888;50,2860;39,2849" o:connectangles="0,0,0,0,0,0,0,0,0"/>
                </v:shape>
                <v:line id="Line 2960" o:spid="_x0000_s1912" style="position:absolute;visibility:visible;mso-wrap-style:square" from="5712,2714" to="7229,2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" strokecolor="#f8766c" strokeweight=".09178mm">
                  <o:lock v:ext="edit" shapetype="f"/>
                </v:line>
                <v:line id="Line 2961" o:spid="_x0000_s1913" style="position:absolute;visibility:visible;mso-wrap-style:square" from="5712,2798" to="7229,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" strokecolor="#00b938" strokeweight=".09178mm">
                  <o:lock v:ext="edit" shapetype="f"/>
                </v:line>
                <v:line id="Line 2962" o:spid="_x0000_s1914" style="position:absolute;visibility:visible;mso-wrap-style:square" from="5712,2874" to="722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" strokecolor="#609cff" strokeweight=".09178mm">
                  <o:lock v:ext="edit" shapetype="f"/>
                </v:line>
                <v:rect id="Rectangle 2963" o:spid="_x0000_s1915" style="position:absolute;left:4801;top:331;width:3338;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" filled="f" strokecolor="#333" strokeweight=".09178mm">
                  <v:path arrowok="t"/>
                </v:rect>
                <v:line id="Line 2964" o:spid="_x0000_s1916" style="position:absolute;visibility:visible;mso-wrap-style:square" from="4789,2874" to="4802,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" strokecolor="#333" strokeweight=".09178mm">
                  <o:lock v:ext="edit" shapetype="f"/>
                </v:line>
                <v:line id="Line 2965" o:spid="_x0000_s1917" style="position:absolute;visibility:visible;mso-wrap-style:square" from="4789,2688" to="4802,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" strokecolor="#333" strokeweight=".09178mm">
                  <o:lock v:ext="edit" shapetype="f"/>
                </v:line>
                <v:line id="Line 2966" o:spid="_x0000_s1918" style="position:absolute;visibility:visible;mso-wrap-style:square" from="4789,2501" to="4802,2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" strokecolor="#333" strokeweight=".09178mm">
                  <o:lock v:ext="edit" shapetype="f"/>
                </v:line>
                <v:line id="Line 2967" o:spid="_x0000_s1919" style="position:absolute;visibility:visible;mso-wrap-style:square" from="4789,2315" to="4802,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" strokecolor="#333" strokeweight=".09178mm">
                  <o:lock v:ext="edit" shapetype="f"/>
                </v:line>
                <v:line id="Line 2968" o:spid="_x0000_s1920" style="position:absolute;visibility:visible;mso-wrap-style:square" from="4789,2129" to="480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" strokecolor="#333" strokeweight=".09178mm">
                  <o:lock v:ext="edit" shapetype="f"/>
                </v:line>
                <v:line id="Line 2969" o:spid="_x0000_s1921" style="position:absolute;visibility:visible;mso-wrap-style:square" from="4789,1943" to="4802,1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" strokecolor="#333" strokeweight=".09178mm">
                  <o:lock v:ext="edit" shapetype="f"/>
                </v:line>
                <v:line id="Line 2970" o:spid="_x0000_s1922" style="position:absolute;visibility:visible;mso-wrap-style:square" from="4789,1756" to="4802,1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" strokecolor="#333" strokeweight=".09178mm">
                  <o:lock v:ext="edit" shapetype="f"/>
                </v:line>
                <v:line id="Line 2971" o:spid="_x0000_s1923" style="position:absolute;visibility:visible;mso-wrap-style:square" from="4789,1570" to="4802,1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" strokecolor="#333" strokeweight=".09178mm">
                  <o:lock v:ext="edit" shapetype="f"/>
                </v:line>
                <v:line id="Line 2972" o:spid="_x0000_s1924" style="position:absolute;visibility:visible;mso-wrap-style:square" from="4789,1384" to="4802,1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" strokecolor="#333" strokeweight=".09178mm">
                  <o:lock v:ext="edit" shapetype="f"/>
                </v:line>
                <v:line id="Line 2973" o:spid="_x0000_s1925" style="position:absolute;visibility:visible;mso-wrap-style:square" from="4789,1197" to="4802,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" strokecolor="#333" strokeweight=".09178mm">
                  <o:lock v:ext="edit" shapetype="f"/>
                </v:line>
                <v:line id="Line 2974" o:spid="_x0000_s1926" style="position:absolute;visibility:visible;mso-wrap-style:square" from="4789,1011" to="4802,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" strokecolor="#333" strokeweight=".09178mm">
                  <o:lock v:ext="edit" shapetype="f"/>
                </v:line>
                <v:line id="Line 2975" o:spid="_x0000_s1927" style="position:absolute;visibility:visible;mso-wrap-style:square" from="4789,825" to="480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" strokecolor="#333" strokeweight=".09178mm">
                  <o:lock v:ext="edit" shapetype="f"/>
                </v:line>
                <v:line id="Line 2976" o:spid="_x0000_s1928" style="position:absolute;visibility:visible;mso-wrap-style:square" from="4789,638" to="4802,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" strokecolor="#333" strokeweight=".09178mm">
                  <o:lock v:ext="edit" shapetype="f"/>
                </v:line>
                <v:line id="Line 2977" o:spid="_x0000_s1929" style="position:absolute;visibility:visible;mso-wrap-style:square" from="4789,452" to="4802,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" strokecolor="#333" strokeweight=".09178mm">
                  <o:lock v:ext="edit" shapetype="f"/>
                </v:line>
                <v:line id="Line 2978" o:spid="_x0000_s1930" style="position:absolute;visibility:visible;mso-wrap-style:square" from="5712,3009" to="5712,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" strokecolor="#333" strokeweight=".09178mm">
                  <o:lock v:ext="edit" shapetype="f"/>
                </v:line>
                <v:line id="Line 2979" o:spid="_x0000_s1931" style="position:absolute;visibility:visible;mso-wrap-style:square" from="7229,3009" to="7229,3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" strokecolor="#333" strokeweight=".09178mm">
                  <o:lock v:ext="edit" shapetype="f"/>
                </v:line>
                <v:shape id="Freeform 2980" o:spid="_x0000_s1932" style="position:absolute;left:7631;top:43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" path="m21,l6,,,6,,21r6,6l21,27r6,-6l27,6,21,xe" fillcolor="#f8766c" stroked="f">
                  <v:path arrowok="t" o:connecttype="custom" o:connectlocs="21,439;6,439;0,445;0,460;6,466;21,466;27,460;27,445;21,439" o:connectangles="0,0,0,0,0,0,0,0,0"/>
                </v:shape>
                <v:shape id="Freeform 2981" o:spid="_x0000_s1933" style="position:absolute;left:7631;top:43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" path="m,14l,6,6,r7,l21,r6,6l27,14r,7l21,27r-8,l6,27,,21,,14e" filled="f" strokecolor="#f8766c" strokeweight=".06089mm">
                  <v:path arrowok="t" o:connecttype="custom" o:connectlocs="0,453;0,445;6,439;13,439;21,439;27,445;27,453;27,460;21,466;13,466;6,466;0,460;0,453" o:connectangles="0,0,0,0,0,0,0,0,0,0,0,0,0"/>
                </v:shape>
                <v:line id="Line 2982" o:spid="_x0000_s1934" style="position:absolute;visibility:visible;mso-wrap-style:square" from="7597,453" to="7693,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" strokecolor="#f8766c" strokeweight=".09178mm">
                  <o:lock v:ext="edit" shapetype="f"/>
                </v:line>
                <v:shape id="Freeform 2983" o:spid="_x0000_s1935" style="position:absolute;left:7631;top:55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" path="m21,l6,,,6,,21r6,6l21,27r6,-6l27,6,21,xe" fillcolor="#00b938" stroked="f">
                  <v:path arrowok="t" o:connecttype="custom" o:connectlocs="21,559;6,559;0,565;0,580;6,586;21,586;27,580;27,565;21,559" o:connectangles="0,0,0,0,0,0,0,0,0"/>
                </v:shape>
                <v:shape id="Freeform 2984" o:spid="_x0000_s1936" style="position:absolute;left:7631;top:55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" path="m,14l,6,6,r7,l21,r6,6l27,14r,7l21,27r-8,l6,27,,21,,14e" filled="f" strokecolor="#00b938" strokeweight=".06089mm">
                  <v:path arrowok="t" o:connecttype="custom" o:connectlocs="0,573;0,565;6,559;13,559;21,559;27,565;27,573;27,580;21,586;13,586;6,586;0,580;0,573" o:connectangles="0,0,0,0,0,0,0,0,0,0,0,0,0"/>
                </v:shape>
                <v:line id="Line 2985" o:spid="_x0000_s1937" style="position:absolute;visibility:visible;mso-wrap-style:square" from="7597,573" to="769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" strokecolor="#00b938" strokeweight=".09178mm">
                  <o:lock v:ext="edit" shapetype="f"/>
                </v:line>
                <v:shape id="Freeform 2986" o:spid="_x0000_s1938" style="position:absolute;left:7631;top:67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" path="m21,l6,,,6,,21r6,7l21,28r6,-7l27,6,21,xe" fillcolor="#609cff" stroked="f">
                  <v:path arrowok="t" o:connecttype="custom" o:connectlocs="21,679;6,679;0,685;0,700;6,707;21,707;27,700;27,685;21,679" o:connectangles="0,0,0,0,0,0,0,0,0"/>
                </v:shape>
                <v:shape id="Freeform 2987" o:spid="_x0000_s1939" style="position:absolute;left:7631;top:67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" path="m,14l,6,6,r7,l21,r6,6l27,14r,7l21,28r-8,l6,28,,21,,14e" filled="f" strokecolor="#609cff" strokeweight=".06089mm">
                  <v:path arrowok="t" o:connecttype="custom" o:connectlocs="0,693;0,685;6,679;13,679;21,679;27,685;27,693;27,700;21,707;13,707;6,707;0,700;0,693" o:connectangles="0,0,0,0,0,0,0,0,0,0,0,0,0"/>
                </v:shape>
                <v:line id="Line 2988" o:spid="_x0000_s1940" style="position:absolute;visibility:visible;mso-wrap-style:square" from="7597,693" to="769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" strokecolor="#609cff" strokeweight=".09178mm">
                  <o:lock v:ext="edit" shapetype="f"/>
                </v:line>
                <v:shape id="Freeform 2989" o:spid="_x0000_s1941" style="position:absolute;left:7213;top:651;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" path="m51,11l39,,11,,,11,,25,,39,11,50r28,l51,39r,-14l51,11e" fillcolor="#00b938" stroked="f">
                  <v:path arrowok="t" o:connecttype="custom" o:connectlocs="51,663;39,652;11,652;0,663;0,677;0,691;11,702;39,702;51,691;51,677;51,663" o:connectangles="0,0,0,0,0,0,0,0,0,0,0"/>
                </v:shape>
                <v:shape id="Freeform 2990" o:spid="_x0000_s1942" style="position:absolute;left:7217;top:2406;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" path="m50,12l39,,11,,,12,,25,,39,11,51r28,l50,39r,-14l50,12e" fillcolor="#609cff" stroked="f">
                  <v:path arrowok="t" o:connecttype="custom" o:connectlocs="50,2418;39,2406;11,2406;0,2418;0,2431;0,2445;11,2457;39,2457;50,2445;50,2431;50,2418" o:connectangles="0,0,0,0,0,0,0,0,0,0,0"/>
                </v:shape>
                <v:shape id="Freeform 2991" o:spid="_x0000_s1943" style="position:absolute;left:7227;top:2484;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" path="m50,11l39,,11,,,11,,25,,39,11,50r28,l50,39r,-14l50,11e" fillcolor="#f8766c" stroked="f">
                  <v:path arrowok="t" o:connecttype="custom" o:connectlocs="50,2495;39,2484;11,2484;0,2495;0,2509;0,2523;11,2534;39,2534;50,2523;50,2509;50,2495" o:connectangles="0,0,0,0,0,0,0,0,0,0,0"/>
                </v:shape>
                <v:line id="Line 2992" o:spid="_x0000_s1944" style="position:absolute;visibility:visible;mso-wrap-style:square" from="5678,559" to="731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" strokeweight=".08578mm">
                  <o:lock v:ext="edit" shapetype="f"/>
                </v:line>
                <v:shape id="AutoShape 2993" o:spid="_x0000_s1945" style="position:absolute;left:5675;top:543;width:1641;height:33;visibility:visible;mso-wrap-style:square;v-text-anchor:top" coordsize="16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" path="m5,l,,,31r5,l5,m1641,r-5,l1636,32r5,l1641,e" fillcolor="black" stroked="f">
                  <v:path arrowok="t" o:connecttype="custom" o:connectlocs="5,544;0,544;0,575;5,575;5,544;1641,544;1636,544;1636,576;1641,576;1641,544" o:connectangles="0,0,0,0,0,0,0,0,0,0"/>
                </v:shape>
                <v:shape id="Text Box 2994" o:spid="_x0000_s1946" type="#_x0000_t202" style="position:absolute;left:7713;top:417;width:39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" filled="f" stroked="f">
                  <v:path arrowok="t"/>
                  <v:textbox inset="0,0,0,0">
                    <w:txbxContent>
                      <w:p w14:paraId="7042CE82" w14:textId="77777777" w:rsidR="005A72E5" w:rsidRDefault="005A72E5"/>
                    </w:txbxContent>
                  </v:textbox>
                </v:shape>
                <v:shape id="Text Box 2995" o:spid="_x0000_s1947" type="#_x0000_t202" style="position:absolute;left:6317;top:381;width:417;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" filled="f" stroked="f">
                  <v:path arrowok="t"/>
                  <v:textbox inset="0,0,0,0">
                    <w:txbxContent>
                      <w:p w14:paraId="6CB388F3" w14:textId="77777777" w:rsidR="005A72E5" w:rsidRDefault="005A72E5"/>
                    </w:txbxContent>
                  </v:textbox>
                </v:shape>
                <w10:wrap anchorx="page"/>
              </v:group>
            </w:pict>
          </mc:Fallback>
        </mc:AlternateContent>
      </w:r>
      <w:r w:rsidR="009B75EF">
        <w:rPr>
          <w:w w:val="120"/>
        </w:rPr>
        <w:t>(a)</w:t>
      </w:r>
    </w:p>
    <w:p w14:paraId="57B03FA7" w14:textId="77777777" w:rsidR="005313F1" w:rsidRDefault="009B75EF">
      <w:pPr>
        <w:spacing w:before="158"/>
        <w:ind w:left="3017"/>
        <w:rPr>
          <w:rFonts w:ascii="Arial"/>
          <w:sz w:val="7"/>
        </w:rPr>
      </w:pPr>
      <w:r>
        <w:rPr>
          <w:rFonts w:ascii="Arial"/>
          <w:color w:val="4D4D4D"/>
          <w:w w:val="110"/>
          <w:sz w:val="7"/>
        </w:rPr>
        <w:t>13</w:t>
      </w:r>
    </w:p>
    <w:p w14:paraId="1F86D2DF" w14:textId="77777777" w:rsidR="005313F1" w:rsidRDefault="005313F1">
      <w:pPr>
        <w:pStyle w:val="BodyText"/>
        <w:spacing w:before="2"/>
        <w:rPr>
          <w:rFonts w:ascii="Arial"/>
          <w:sz w:val="9"/>
        </w:rPr>
      </w:pPr>
    </w:p>
    <w:p w14:paraId="12546964" w14:textId="77777777" w:rsidR="005313F1" w:rsidRDefault="009B75EF">
      <w:pPr>
        <w:ind w:left="3017"/>
        <w:rPr>
          <w:rFonts w:ascii="Arial"/>
          <w:sz w:val="7"/>
        </w:rPr>
      </w:pPr>
      <w:r>
        <w:rPr>
          <w:rFonts w:ascii="Arial"/>
          <w:color w:val="4D4D4D"/>
          <w:w w:val="110"/>
          <w:sz w:val="7"/>
        </w:rPr>
        <w:t>12</w:t>
      </w:r>
    </w:p>
    <w:p w14:paraId="4B5BD388" w14:textId="77777777" w:rsidR="005313F1" w:rsidRDefault="005313F1">
      <w:pPr>
        <w:pStyle w:val="BodyText"/>
        <w:spacing w:before="2"/>
        <w:rPr>
          <w:rFonts w:ascii="Arial"/>
          <w:sz w:val="9"/>
        </w:rPr>
      </w:pPr>
    </w:p>
    <w:p w14:paraId="1CCED6B5" w14:textId="77777777" w:rsidR="005313F1" w:rsidRDefault="009B75EF">
      <w:pPr>
        <w:spacing w:before="1"/>
        <w:ind w:left="3017"/>
        <w:rPr>
          <w:rFonts w:ascii="Arial"/>
          <w:sz w:val="7"/>
        </w:rPr>
      </w:pPr>
      <w:r>
        <w:rPr>
          <w:rFonts w:ascii="Arial"/>
          <w:color w:val="4D4D4D"/>
          <w:w w:val="110"/>
          <w:sz w:val="7"/>
        </w:rPr>
        <w:t>11</w:t>
      </w:r>
    </w:p>
    <w:p w14:paraId="460FB07A" w14:textId="77777777" w:rsidR="005313F1" w:rsidRDefault="005313F1">
      <w:pPr>
        <w:pStyle w:val="BodyText"/>
        <w:spacing w:before="2"/>
        <w:rPr>
          <w:rFonts w:ascii="Arial"/>
          <w:sz w:val="9"/>
        </w:rPr>
      </w:pPr>
    </w:p>
    <w:p w14:paraId="62F2002D" w14:textId="77777777" w:rsidR="005313F1" w:rsidRDefault="009B75EF">
      <w:pPr>
        <w:ind w:left="3017"/>
        <w:rPr>
          <w:rFonts w:ascii="Arial"/>
          <w:sz w:val="7"/>
        </w:rPr>
      </w:pPr>
      <w:r>
        <w:rPr>
          <w:rFonts w:ascii="Arial"/>
          <w:color w:val="4D4D4D"/>
          <w:w w:val="110"/>
          <w:sz w:val="7"/>
        </w:rPr>
        <w:t>10</w:t>
      </w:r>
    </w:p>
    <w:p w14:paraId="78FD9F9A" w14:textId="77777777" w:rsidR="005313F1" w:rsidRDefault="005313F1">
      <w:pPr>
        <w:pStyle w:val="BodyText"/>
        <w:spacing w:before="2"/>
        <w:rPr>
          <w:rFonts w:ascii="Arial"/>
          <w:sz w:val="9"/>
        </w:rPr>
      </w:pPr>
    </w:p>
    <w:p w14:paraId="34E0CE4F" w14:textId="77777777" w:rsidR="005313F1" w:rsidRDefault="00090D17">
      <w:pPr>
        <w:ind w:left="3055"/>
        <w:rPr>
          <w:rFonts w:ascii="Arial"/>
          <w:sz w:val="7"/>
        </w:rPr>
      </w:pPr>
      <w:r>
        <w:rPr>
          <w:noProof/>
        </w:rPr>
        <mc:AlternateContent>
          <mc:Choice Requires="wps">
            <w:drawing>
              <wp:anchor distT="0" distB="0" distL="114300" distR="114300" simplePos="0" relativeHeight="18664" behindDoc="0" locked="0" layoutInCell="1" allowOverlap="1" wp14:anchorId="6BBA31FF" wp14:editId="611CFD65">
                <wp:simplePos x="0" y="0"/>
                <wp:positionH relativeFrom="page">
                  <wp:posOffset>2797810</wp:posOffset>
                </wp:positionH>
                <wp:positionV relativeFrom="paragraph">
                  <wp:posOffset>47625</wp:posOffset>
                </wp:positionV>
                <wp:extent cx="168910" cy="855980"/>
                <wp:effectExtent l="0" t="0" r="0" b="0"/>
                <wp:wrapNone/>
                <wp:docPr id="396" name="Text Box 2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8910" cy="855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4BE4B" w14:textId="77777777" w:rsidR="005A72E5" w:rsidRDefault="005A72E5"/>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A31FF" id="Text Box 2955" o:spid="_x0000_s1948" type="#_x0000_t202" style="position:absolute;left:0;text-align:left;margin-left:220.3pt;margin-top:3.75pt;width:13.3pt;height:67.4pt;z-index:18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" filled="f" stroked="f">
                <v:path arrowok="t"/>
                <v:textbox style="layout-flow:vertical;mso-layout-flow-alt:bottom-to-top" inset="0,0,0,0">
                  <w:txbxContent>
                    <w:p w14:paraId="2C74BE4B" w14:textId="77777777" w:rsidR="005A72E5" w:rsidRDefault="005A72E5"/>
                  </w:txbxContent>
                </v:textbox>
                <w10:wrap anchorx="page"/>
              </v:shape>
            </w:pict>
          </mc:Fallback>
        </mc:AlternateContent>
      </w:r>
      <w:r w:rsidR="009B75EF">
        <w:rPr>
          <w:rFonts w:ascii="Arial"/>
          <w:color w:val="4D4D4D"/>
          <w:w w:val="111"/>
          <w:sz w:val="7"/>
        </w:rPr>
        <w:t>9</w:t>
      </w:r>
    </w:p>
    <w:p w14:paraId="2F576DD0" w14:textId="77777777" w:rsidR="005313F1" w:rsidRDefault="005313F1">
      <w:pPr>
        <w:pStyle w:val="BodyText"/>
        <w:spacing w:before="2"/>
        <w:rPr>
          <w:rFonts w:ascii="Arial"/>
          <w:sz w:val="9"/>
        </w:rPr>
      </w:pPr>
    </w:p>
    <w:p w14:paraId="481C987B" w14:textId="77777777" w:rsidR="005313F1" w:rsidRDefault="009B75EF">
      <w:pPr>
        <w:ind w:left="3055"/>
        <w:rPr>
          <w:rFonts w:ascii="Arial"/>
          <w:sz w:val="7"/>
        </w:rPr>
      </w:pPr>
      <w:r>
        <w:rPr>
          <w:rFonts w:ascii="Arial"/>
          <w:color w:val="4D4D4D"/>
          <w:w w:val="111"/>
          <w:sz w:val="7"/>
        </w:rPr>
        <w:t>8</w:t>
      </w:r>
    </w:p>
    <w:p w14:paraId="0C12914F" w14:textId="77777777" w:rsidR="005313F1" w:rsidRDefault="005313F1">
      <w:pPr>
        <w:pStyle w:val="BodyText"/>
        <w:spacing w:before="3"/>
        <w:rPr>
          <w:rFonts w:ascii="Arial"/>
          <w:sz w:val="9"/>
        </w:rPr>
      </w:pPr>
    </w:p>
    <w:p w14:paraId="3F5D4962" w14:textId="77777777" w:rsidR="005313F1" w:rsidRDefault="009B75EF">
      <w:pPr>
        <w:ind w:left="3055"/>
        <w:rPr>
          <w:rFonts w:ascii="Arial"/>
          <w:sz w:val="7"/>
        </w:rPr>
      </w:pPr>
      <w:r>
        <w:rPr>
          <w:rFonts w:ascii="Arial"/>
          <w:color w:val="4D4D4D"/>
          <w:w w:val="111"/>
          <w:sz w:val="7"/>
        </w:rPr>
        <w:t>7</w:t>
      </w:r>
    </w:p>
    <w:p w14:paraId="78D50B97" w14:textId="77777777" w:rsidR="005313F1" w:rsidRDefault="005313F1">
      <w:pPr>
        <w:pStyle w:val="BodyText"/>
        <w:spacing w:before="2"/>
        <w:rPr>
          <w:rFonts w:ascii="Arial"/>
          <w:sz w:val="9"/>
        </w:rPr>
      </w:pPr>
    </w:p>
    <w:p w14:paraId="202A9BA4" w14:textId="77777777" w:rsidR="005313F1" w:rsidRDefault="009B75EF">
      <w:pPr>
        <w:ind w:left="3055"/>
        <w:rPr>
          <w:rFonts w:ascii="Arial"/>
          <w:sz w:val="7"/>
        </w:rPr>
      </w:pPr>
      <w:r>
        <w:rPr>
          <w:rFonts w:ascii="Arial"/>
          <w:color w:val="4D4D4D"/>
          <w:w w:val="111"/>
          <w:sz w:val="7"/>
        </w:rPr>
        <w:t>6</w:t>
      </w:r>
    </w:p>
    <w:p w14:paraId="1DA198C1" w14:textId="77777777" w:rsidR="005313F1" w:rsidRDefault="005313F1">
      <w:pPr>
        <w:pStyle w:val="BodyText"/>
        <w:spacing w:before="2"/>
        <w:rPr>
          <w:rFonts w:ascii="Arial"/>
          <w:sz w:val="9"/>
        </w:rPr>
      </w:pPr>
    </w:p>
    <w:p w14:paraId="5B6DE41A" w14:textId="77777777" w:rsidR="005313F1" w:rsidRDefault="009B75EF">
      <w:pPr>
        <w:ind w:left="3055"/>
        <w:rPr>
          <w:rFonts w:ascii="Arial"/>
          <w:sz w:val="7"/>
        </w:rPr>
      </w:pPr>
      <w:r>
        <w:rPr>
          <w:rFonts w:ascii="Arial"/>
          <w:color w:val="4D4D4D"/>
          <w:w w:val="111"/>
          <w:sz w:val="7"/>
        </w:rPr>
        <w:t>5</w:t>
      </w:r>
    </w:p>
    <w:p w14:paraId="21D497EF" w14:textId="77777777" w:rsidR="005313F1" w:rsidRDefault="005313F1">
      <w:pPr>
        <w:pStyle w:val="BodyText"/>
        <w:spacing w:before="2"/>
        <w:rPr>
          <w:rFonts w:ascii="Arial"/>
          <w:sz w:val="9"/>
        </w:rPr>
      </w:pPr>
    </w:p>
    <w:p w14:paraId="73D5612C" w14:textId="77777777" w:rsidR="005313F1" w:rsidRDefault="009B75EF">
      <w:pPr>
        <w:spacing w:before="1"/>
        <w:ind w:left="3055"/>
        <w:rPr>
          <w:rFonts w:ascii="Arial"/>
          <w:sz w:val="7"/>
        </w:rPr>
      </w:pPr>
      <w:r>
        <w:rPr>
          <w:rFonts w:ascii="Arial"/>
          <w:color w:val="4D4D4D"/>
          <w:w w:val="111"/>
          <w:sz w:val="7"/>
        </w:rPr>
        <w:t>4</w:t>
      </w:r>
    </w:p>
    <w:p w14:paraId="5BFDBB69" w14:textId="77777777" w:rsidR="005313F1" w:rsidRDefault="005313F1">
      <w:pPr>
        <w:pStyle w:val="BodyText"/>
        <w:spacing w:before="2"/>
        <w:rPr>
          <w:rFonts w:ascii="Arial"/>
          <w:sz w:val="9"/>
        </w:rPr>
      </w:pPr>
    </w:p>
    <w:p w14:paraId="300B90AC" w14:textId="77777777" w:rsidR="005313F1" w:rsidRDefault="009B75EF">
      <w:pPr>
        <w:ind w:left="3055"/>
        <w:rPr>
          <w:rFonts w:ascii="Arial"/>
          <w:sz w:val="7"/>
        </w:rPr>
      </w:pPr>
      <w:r>
        <w:rPr>
          <w:rFonts w:ascii="Arial"/>
          <w:color w:val="4D4D4D"/>
          <w:w w:val="111"/>
          <w:sz w:val="7"/>
        </w:rPr>
        <w:t>3</w:t>
      </w:r>
    </w:p>
    <w:p w14:paraId="46B9F50B" w14:textId="77777777" w:rsidR="005313F1" w:rsidRDefault="005313F1">
      <w:pPr>
        <w:pStyle w:val="BodyText"/>
        <w:spacing w:before="2"/>
        <w:rPr>
          <w:rFonts w:ascii="Arial"/>
          <w:sz w:val="9"/>
        </w:rPr>
      </w:pPr>
    </w:p>
    <w:p w14:paraId="66FA89AD" w14:textId="77777777" w:rsidR="005313F1" w:rsidRDefault="009B75EF">
      <w:pPr>
        <w:ind w:left="3055"/>
        <w:rPr>
          <w:rFonts w:ascii="Arial"/>
          <w:sz w:val="7"/>
        </w:rPr>
      </w:pPr>
      <w:r>
        <w:rPr>
          <w:rFonts w:ascii="Arial"/>
          <w:color w:val="4D4D4D"/>
          <w:w w:val="111"/>
          <w:sz w:val="7"/>
        </w:rPr>
        <w:t>2</w:t>
      </w:r>
    </w:p>
    <w:p w14:paraId="34809428" w14:textId="77777777" w:rsidR="005313F1" w:rsidRDefault="005313F1">
      <w:pPr>
        <w:pStyle w:val="BodyText"/>
        <w:spacing w:before="2"/>
        <w:rPr>
          <w:rFonts w:ascii="Arial"/>
          <w:sz w:val="9"/>
        </w:rPr>
      </w:pPr>
    </w:p>
    <w:p w14:paraId="43C081FF" w14:textId="77777777" w:rsidR="005313F1" w:rsidRDefault="009B75EF">
      <w:pPr>
        <w:spacing w:before="1"/>
        <w:ind w:left="3055"/>
        <w:rPr>
          <w:rFonts w:ascii="Arial"/>
          <w:sz w:val="7"/>
        </w:rPr>
      </w:pPr>
      <w:r>
        <w:rPr>
          <w:rFonts w:ascii="Arial"/>
          <w:color w:val="4D4D4D"/>
          <w:w w:val="111"/>
          <w:sz w:val="7"/>
        </w:rPr>
        <w:t>1</w:t>
      </w:r>
    </w:p>
    <w:p w14:paraId="4B47E7B5" w14:textId="77777777" w:rsidR="005313F1" w:rsidRDefault="005313F1">
      <w:pPr>
        <w:pStyle w:val="BodyText"/>
        <w:spacing w:before="2"/>
        <w:rPr>
          <w:rFonts w:ascii="Arial"/>
          <w:sz w:val="9"/>
        </w:rPr>
      </w:pPr>
    </w:p>
    <w:p w14:paraId="2090DCF4" w14:textId="77777777" w:rsidR="005313F1" w:rsidRDefault="009B75EF">
      <w:pPr>
        <w:ind w:left="3055"/>
        <w:rPr>
          <w:rFonts w:ascii="Arial"/>
          <w:sz w:val="7"/>
        </w:rPr>
      </w:pPr>
      <w:r>
        <w:rPr>
          <w:rFonts w:ascii="Arial"/>
          <w:color w:val="4D4D4D"/>
          <w:w w:val="111"/>
          <w:sz w:val="7"/>
        </w:rPr>
        <w:t>0</w:t>
      </w:r>
    </w:p>
    <w:p w14:paraId="70793A14" w14:textId="77777777" w:rsidR="005313F1" w:rsidRDefault="005313F1">
      <w:pPr>
        <w:pStyle w:val="BodyText"/>
        <w:spacing w:before="8"/>
        <w:rPr>
          <w:rFonts w:ascii="Arial"/>
          <w:sz w:val="7"/>
        </w:rPr>
      </w:pPr>
    </w:p>
    <w:p w14:paraId="75B60F5E" w14:textId="77777777" w:rsidR="005313F1" w:rsidRDefault="009B75EF">
      <w:pPr>
        <w:tabs>
          <w:tab w:val="left" w:pos="1518"/>
        </w:tabs>
        <w:ind w:right="631"/>
        <w:jc w:val="center"/>
        <w:rPr>
          <w:rFonts w:ascii="Arial"/>
          <w:sz w:val="7"/>
        </w:rPr>
      </w:pPr>
      <w:r>
        <w:rPr>
          <w:rFonts w:ascii="Arial"/>
          <w:color w:val="4D4D4D"/>
          <w:w w:val="110"/>
          <w:sz w:val="7"/>
        </w:rPr>
        <w:t>PB</w:t>
      </w:r>
      <w:r>
        <w:rPr>
          <w:rFonts w:ascii="Arial"/>
          <w:color w:val="4D4D4D"/>
          <w:w w:val="110"/>
          <w:sz w:val="7"/>
        </w:rPr>
        <w:tab/>
        <w:t>SF</w:t>
      </w:r>
    </w:p>
    <w:p w14:paraId="64787DF6" w14:textId="77777777" w:rsidR="005313F1" w:rsidRDefault="009B75EF">
      <w:pPr>
        <w:spacing w:before="61"/>
        <w:ind w:right="598"/>
        <w:jc w:val="center"/>
        <w:rPr>
          <w:rFonts w:ascii="Arial"/>
          <w:b/>
          <w:sz w:val="9"/>
        </w:rPr>
      </w:pPr>
      <w:r>
        <w:rPr>
          <w:rFonts w:ascii="Arial"/>
          <w:b/>
          <w:w w:val="110"/>
          <w:sz w:val="9"/>
        </w:rPr>
        <w:t>Tissue</w:t>
      </w:r>
    </w:p>
    <w:p w14:paraId="7D852719" w14:textId="77777777" w:rsidR="005313F1" w:rsidRDefault="005313F1">
      <w:pPr>
        <w:pStyle w:val="BodyText"/>
        <w:spacing w:before="2"/>
        <w:rPr>
          <w:rFonts w:ascii="Arial"/>
          <w:b/>
          <w:sz w:val="13"/>
        </w:rPr>
      </w:pPr>
    </w:p>
    <w:p w14:paraId="7839D706" w14:textId="77777777" w:rsidR="005313F1" w:rsidRDefault="009B75EF">
      <w:pPr>
        <w:ind w:right="964"/>
        <w:jc w:val="center"/>
      </w:pPr>
      <w:r>
        <w:rPr>
          <w:w w:val="120"/>
        </w:rPr>
        <w:t>(b)</w:t>
      </w:r>
    </w:p>
    <w:p w14:paraId="5DFB0594" w14:textId="77777777" w:rsidR="005313F1" w:rsidRDefault="009B75EF">
      <w:pPr>
        <w:spacing w:before="193" w:line="249" w:lineRule="auto"/>
        <w:ind w:left="377" w:right="1341"/>
        <w:jc w:val="both"/>
      </w:pPr>
      <w:r>
        <w:rPr>
          <w:w w:val="115"/>
        </w:rPr>
        <w:t>Figure</w:t>
      </w:r>
      <w:r>
        <w:rPr>
          <w:spacing w:val="-27"/>
          <w:w w:val="115"/>
        </w:rPr>
        <w:t xml:space="preserve"> </w:t>
      </w:r>
      <w:r>
        <w:rPr>
          <w:w w:val="115"/>
        </w:rPr>
        <w:t>5.17:</w:t>
      </w:r>
      <w:r>
        <w:rPr>
          <w:spacing w:val="-18"/>
          <w:w w:val="115"/>
        </w:rPr>
        <w:t xml:space="preserve"> </w:t>
      </w:r>
      <w:r>
        <w:rPr>
          <w:w w:val="115"/>
        </w:rPr>
        <w:t>Comparison</w:t>
      </w:r>
      <w:r>
        <w:rPr>
          <w:spacing w:val="-27"/>
          <w:w w:val="115"/>
        </w:rPr>
        <w:t xml:space="preserve"> </w:t>
      </w:r>
      <w:r>
        <w:rPr>
          <w:w w:val="115"/>
        </w:rPr>
        <w:t>of</w:t>
      </w:r>
      <w:r>
        <w:rPr>
          <w:spacing w:val="-27"/>
          <w:w w:val="115"/>
        </w:rPr>
        <w:t xml:space="preserve"> </w:t>
      </w:r>
      <w:r>
        <w:rPr>
          <w:w w:val="115"/>
        </w:rPr>
        <w:t>TNF-</w:t>
      </w:r>
      <w:r>
        <w:rPr>
          <w:i/>
          <w:w w:val="115"/>
        </w:rPr>
        <w:t>α</w:t>
      </w:r>
      <w:r>
        <w:rPr>
          <w:i/>
          <w:spacing w:val="-19"/>
          <w:w w:val="115"/>
        </w:rPr>
        <w:t xml:space="preserve"> </w:t>
      </w:r>
      <w:r>
        <w:rPr>
          <w:w w:val="115"/>
        </w:rPr>
        <w:t>expression</w:t>
      </w:r>
      <w:r>
        <w:rPr>
          <w:spacing w:val="-27"/>
          <w:w w:val="115"/>
        </w:rPr>
        <w:t xml:space="preserve"> </w:t>
      </w:r>
      <w:r>
        <w:rPr>
          <w:w w:val="115"/>
        </w:rPr>
        <w:t>by</w:t>
      </w:r>
      <w:del w:id="1324" w:author="Microsoft Office User" w:date="2018-12-24T10:32:00Z">
        <w:r w:rsidDel="005C778C">
          <w:rPr>
            <w:spacing w:val="-26"/>
            <w:w w:val="115"/>
          </w:rPr>
          <w:delText xml:space="preserve"> </w:delText>
        </w:r>
        <w:r w:rsidDel="005C778C">
          <w:rPr>
            <w:w w:val="115"/>
          </w:rPr>
          <w:delText>SF</w:delText>
        </w:r>
        <w:r w:rsidDel="005C778C">
          <w:rPr>
            <w:spacing w:val="-27"/>
            <w:w w:val="115"/>
          </w:rPr>
          <w:delText xml:space="preserve"> </w:delText>
        </w:r>
      </w:del>
      <w:ins w:id="1325" w:author="Microsoft Office User" w:date="2018-12-24T10:32:00Z">
        <w:r w:rsidR="005C778C">
          <w:rPr>
            <w:spacing w:val="-26"/>
            <w:w w:val="115"/>
          </w:rPr>
          <w:t xml:space="preserve"> synovial fluid </w:t>
        </w:r>
      </w:ins>
      <w:r>
        <w:rPr>
          <w:w w:val="115"/>
        </w:rPr>
        <w:t>and</w:t>
      </w:r>
      <w:del w:id="1326" w:author="Microsoft Office User" w:date="2018-12-24T10:29:00Z">
        <w:r w:rsidDel="005C778C">
          <w:rPr>
            <w:spacing w:val="-27"/>
            <w:w w:val="115"/>
          </w:rPr>
          <w:delText xml:space="preserve"> </w:delText>
        </w:r>
        <w:r w:rsidDel="005C778C">
          <w:rPr>
            <w:w w:val="115"/>
          </w:rPr>
          <w:delText>PB</w:delText>
        </w:r>
        <w:r w:rsidDel="005C778C">
          <w:rPr>
            <w:spacing w:val="-27"/>
            <w:w w:val="115"/>
          </w:rPr>
          <w:delText xml:space="preserve"> </w:delText>
        </w:r>
      </w:del>
      <w:ins w:id="1327" w:author="Microsoft Office User" w:date="2018-12-24T10:29:00Z">
        <w:r w:rsidR="005C778C">
          <w:rPr>
            <w:spacing w:val="-27"/>
            <w:w w:val="115"/>
          </w:rPr>
          <w:t xml:space="preserve"> peripheral blood </w:t>
        </w:r>
      </w:ins>
      <w:r>
        <w:rPr>
          <w:w w:val="115"/>
        </w:rPr>
        <w:t>CD14</w:t>
      </w:r>
      <w:r>
        <w:rPr>
          <w:w w:val="115"/>
          <w:position w:val="8"/>
          <w:sz w:val="16"/>
        </w:rPr>
        <w:t>+</w:t>
      </w:r>
      <w:r>
        <w:rPr>
          <w:spacing w:val="-2"/>
          <w:w w:val="115"/>
          <w:position w:val="8"/>
          <w:sz w:val="16"/>
        </w:rPr>
        <w:t xml:space="preserve"> </w:t>
      </w:r>
      <w:r>
        <w:rPr>
          <w:w w:val="115"/>
        </w:rPr>
        <w:t>monocytes</w:t>
      </w:r>
      <w:r>
        <w:rPr>
          <w:spacing w:val="-27"/>
          <w:w w:val="115"/>
        </w:rPr>
        <w:t xml:space="preserve"> </w:t>
      </w:r>
      <w:r>
        <w:rPr>
          <w:spacing w:val="-4"/>
          <w:w w:val="115"/>
        </w:rPr>
        <w:t xml:space="preserve">before </w:t>
      </w:r>
      <w:r>
        <w:rPr>
          <w:w w:val="115"/>
        </w:rPr>
        <w:t xml:space="preserve">and after protein transport blockade with </w:t>
      </w:r>
      <w:r>
        <w:rPr>
          <w:spacing w:val="-6"/>
          <w:w w:val="115"/>
        </w:rPr>
        <w:t xml:space="preserve">BFA </w:t>
      </w:r>
      <w:r>
        <w:rPr>
          <w:w w:val="115"/>
        </w:rPr>
        <w:t xml:space="preserve">using mass </w:t>
      </w:r>
      <w:r>
        <w:rPr>
          <w:spacing w:val="-3"/>
          <w:w w:val="115"/>
        </w:rPr>
        <w:t xml:space="preserve">cytometry. </w:t>
      </w:r>
      <w:r>
        <w:rPr>
          <w:w w:val="115"/>
        </w:rPr>
        <w:t>a) For each of the</w:t>
      </w:r>
      <w:r>
        <w:rPr>
          <w:spacing w:val="-38"/>
          <w:w w:val="115"/>
        </w:rPr>
        <w:t xml:space="preserve"> </w:t>
      </w:r>
      <w:r>
        <w:rPr>
          <w:w w:val="115"/>
        </w:rPr>
        <w:t>three</w:t>
      </w:r>
      <w:r>
        <w:rPr>
          <w:spacing w:val="-38"/>
          <w:w w:val="115"/>
        </w:rPr>
        <w:t xml:space="preserve"> </w:t>
      </w:r>
      <w:proofErr w:type="spellStart"/>
      <w:r>
        <w:rPr>
          <w:spacing w:val="-3"/>
          <w:w w:val="115"/>
        </w:rPr>
        <w:t>PsA</w:t>
      </w:r>
      <w:proofErr w:type="spellEnd"/>
      <w:r>
        <w:rPr>
          <w:spacing w:val="-38"/>
          <w:w w:val="115"/>
        </w:rPr>
        <w:t xml:space="preserve"> </w:t>
      </w:r>
      <w:r>
        <w:rPr>
          <w:w w:val="115"/>
        </w:rPr>
        <w:t>patients,</w:t>
      </w:r>
      <w:r>
        <w:rPr>
          <w:spacing w:val="-38"/>
          <w:w w:val="115"/>
        </w:rPr>
        <w:t xml:space="preserve"> </w:t>
      </w:r>
      <w:r>
        <w:rPr>
          <w:w w:val="115"/>
        </w:rPr>
        <w:t>representation</w:t>
      </w:r>
      <w:r>
        <w:rPr>
          <w:spacing w:val="-37"/>
          <w:w w:val="115"/>
        </w:rPr>
        <w:t xml:space="preserve"> </w:t>
      </w:r>
      <w:r>
        <w:rPr>
          <w:w w:val="115"/>
        </w:rPr>
        <w:t>of</w:t>
      </w:r>
      <w:r>
        <w:rPr>
          <w:spacing w:val="-38"/>
          <w:w w:val="115"/>
        </w:rPr>
        <w:t xml:space="preserve"> </w:t>
      </w:r>
      <w:r>
        <w:rPr>
          <w:w w:val="115"/>
        </w:rPr>
        <w:t>CD14</w:t>
      </w:r>
      <w:r>
        <w:rPr>
          <w:w w:val="115"/>
          <w:position w:val="8"/>
          <w:sz w:val="16"/>
        </w:rPr>
        <w:t>+</w:t>
      </w:r>
      <w:r>
        <w:rPr>
          <w:spacing w:val="-17"/>
          <w:w w:val="115"/>
          <w:position w:val="8"/>
          <w:sz w:val="16"/>
        </w:rPr>
        <w:t xml:space="preserve"> </w:t>
      </w:r>
      <w:r>
        <w:rPr>
          <w:w w:val="115"/>
        </w:rPr>
        <w:t>(y-axis)</w:t>
      </w:r>
      <w:r>
        <w:rPr>
          <w:spacing w:val="-38"/>
          <w:w w:val="115"/>
        </w:rPr>
        <w:t xml:space="preserve"> </w:t>
      </w:r>
      <w:r>
        <w:rPr>
          <w:w w:val="115"/>
        </w:rPr>
        <w:t>versus</w:t>
      </w:r>
      <w:r>
        <w:rPr>
          <w:spacing w:val="-38"/>
          <w:w w:val="115"/>
        </w:rPr>
        <w:t xml:space="preserve"> </w:t>
      </w:r>
      <w:r>
        <w:rPr>
          <w:w w:val="115"/>
        </w:rPr>
        <w:t>TNF-</w:t>
      </w:r>
      <w:r>
        <w:rPr>
          <w:i/>
          <w:w w:val="115"/>
        </w:rPr>
        <w:t>α</w:t>
      </w:r>
      <w:r>
        <w:rPr>
          <w:i/>
          <w:spacing w:val="-33"/>
          <w:w w:val="115"/>
        </w:rPr>
        <w:t xml:space="preserve"> </w:t>
      </w:r>
      <w:r>
        <w:rPr>
          <w:w w:val="115"/>
        </w:rPr>
        <w:t>(x-axis)</w:t>
      </w:r>
      <w:r>
        <w:rPr>
          <w:spacing w:val="-38"/>
          <w:w w:val="115"/>
        </w:rPr>
        <w:t xml:space="preserve"> </w:t>
      </w:r>
      <w:r>
        <w:rPr>
          <w:w w:val="115"/>
        </w:rPr>
        <w:t>intensity of</w:t>
      </w:r>
      <w:r>
        <w:rPr>
          <w:spacing w:val="-13"/>
          <w:w w:val="115"/>
        </w:rPr>
        <w:t xml:space="preserve"> </w:t>
      </w:r>
      <w:r>
        <w:rPr>
          <w:w w:val="115"/>
        </w:rPr>
        <w:t>expression</w:t>
      </w:r>
      <w:r>
        <w:rPr>
          <w:spacing w:val="-13"/>
          <w:w w:val="115"/>
        </w:rPr>
        <w:t xml:space="preserve"> </w:t>
      </w:r>
      <w:r>
        <w:rPr>
          <w:w w:val="115"/>
        </w:rPr>
        <w:t>in</w:t>
      </w:r>
      <w:r>
        <w:rPr>
          <w:spacing w:val="-13"/>
          <w:w w:val="115"/>
        </w:rPr>
        <w:t xml:space="preserve"> </w:t>
      </w:r>
      <w:r>
        <w:rPr>
          <w:w w:val="115"/>
        </w:rPr>
        <w:t>matched</w:t>
      </w:r>
      <w:del w:id="1328" w:author="Microsoft Office User" w:date="2018-12-24T10:32:00Z">
        <w:r w:rsidDel="005C778C">
          <w:rPr>
            <w:spacing w:val="-13"/>
            <w:w w:val="115"/>
          </w:rPr>
          <w:delText xml:space="preserve"> </w:delText>
        </w:r>
        <w:r w:rsidDel="005C778C">
          <w:rPr>
            <w:w w:val="115"/>
          </w:rPr>
          <w:delText>SF</w:delText>
        </w:r>
        <w:r w:rsidDel="005C778C">
          <w:rPr>
            <w:spacing w:val="-13"/>
            <w:w w:val="115"/>
          </w:rPr>
          <w:delText xml:space="preserve"> </w:delText>
        </w:r>
      </w:del>
      <w:ins w:id="1329" w:author="Microsoft Office User" w:date="2018-12-24T10:32:00Z">
        <w:r w:rsidR="005C778C">
          <w:rPr>
            <w:spacing w:val="-13"/>
            <w:w w:val="115"/>
          </w:rPr>
          <w:t xml:space="preserve"> synovial fluid </w:t>
        </w:r>
      </w:ins>
      <w:r>
        <w:rPr>
          <w:w w:val="115"/>
        </w:rPr>
        <w:t>and</w:t>
      </w:r>
      <w:del w:id="1330" w:author="Microsoft Office User" w:date="2018-12-24T10:29:00Z">
        <w:r w:rsidDel="005C778C">
          <w:rPr>
            <w:spacing w:val="-12"/>
            <w:w w:val="115"/>
          </w:rPr>
          <w:delText xml:space="preserve"> </w:delText>
        </w:r>
        <w:r w:rsidDel="005C778C">
          <w:rPr>
            <w:w w:val="115"/>
          </w:rPr>
          <w:delText>PB</w:delText>
        </w:r>
        <w:r w:rsidDel="005C778C">
          <w:rPr>
            <w:spacing w:val="-13"/>
            <w:w w:val="115"/>
          </w:rPr>
          <w:delText xml:space="preserve"> </w:delText>
        </w:r>
      </w:del>
      <w:ins w:id="1331" w:author="Microsoft Office User" w:date="2018-12-24T10:29:00Z">
        <w:r w:rsidR="005C778C">
          <w:rPr>
            <w:spacing w:val="-12"/>
            <w:w w:val="115"/>
          </w:rPr>
          <w:t xml:space="preserve"> peripheral blood </w:t>
        </w:r>
      </w:ins>
      <w:r>
        <w:rPr>
          <w:w w:val="115"/>
        </w:rPr>
        <w:t>without</w:t>
      </w:r>
      <w:r>
        <w:rPr>
          <w:spacing w:val="-13"/>
          <w:w w:val="115"/>
        </w:rPr>
        <w:t xml:space="preserve"> </w:t>
      </w:r>
      <w:r>
        <w:rPr>
          <w:w w:val="115"/>
        </w:rPr>
        <w:t>protein</w:t>
      </w:r>
      <w:r>
        <w:rPr>
          <w:spacing w:val="-13"/>
          <w:w w:val="115"/>
        </w:rPr>
        <w:t xml:space="preserve"> </w:t>
      </w:r>
      <w:r>
        <w:rPr>
          <w:w w:val="115"/>
        </w:rPr>
        <w:t>transport</w:t>
      </w:r>
      <w:r>
        <w:rPr>
          <w:spacing w:val="-12"/>
          <w:w w:val="115"/>
        </w:rPr>
        <w:t xml:space="preserve"> </w:t>
      </w:r>
      <w:r>
        <w:rPr>
          <w:w w:val="115"/>
        </w:rPr>
        <w:t>blockade</w:t>
      </w:r>
      <w:r>
        <w:rPr>
          <w:spacing w:val="-13"/>
          <w:w w:val="115"/>
        </w:rPr>
        <w:t xml:space="preserve"> </w:t>
      </w:r>
      <w:r>
        <w:rPr>
          <w:w w:val="115"/>
        </w:rPr>
        <w:t>(blue</w:t>
      </w:r>
      <w:r>
        <w:rPr>
          <w:spacing w:val="-13"/>
          <w:w w:val="115"/>
        </w:rPr>
        <w:t xml:space="preserve"> </w:t>
      </w:r>
      <w:r>
        <w:rPr>
          <w:w w:val="115"/>
        </w:rPr>
        <w:t>dots)</w:t>
      </w:r>
      <w:r>
        <w:rPr>
          <w:spacing w:val="-13"/>
          <w:w w:val="115"/>
        </w:rPr>
        <w:t xml:space="preserve"> </w:t>
      </w:r>
      <w:r>
        <w:rPr>
          <w:w w:val="115"/>
        </w:rPr>
        <w:t>or after</w:t>
      </w:r>
      <w:r>
        <w:rPr>
          <w:spacing w:val="-48"/>
          <w:w w:val="115"/>
        </w:rPr>
        <w:t xml:space="preserve"> </w:t>
      </w:r>
      <w:r>
        <w:rPr>
          <w:w w:val="115"/>
        </w:rPr>
        <w:t>6h</w:t>
      </w:r>
      <w:r>
        <w:rPr>
          <w:spacing w:val="-47"/>
          <w:w w:val="115"/>
        </w:rPr>
        <w:t xml:space="preserve"> </w:t>
      </w:r>
      <w:r>
        <w:rPr>
          <w:w w:val="115"/>
        </w:rPr>
        <w:t>treatment</w:t>
      </w:r>
      <w:r>
        <w:rPr>
          <w:spacing w:val="-47"/>
          <w:w w:val="115"/>
        </w:rPr>
        <w:t xml:space="preserve"> </w:t>
      </w:r>
      <w:r>
        <w:rPr>
          <w:w w:val="115"/>
        </w:rPr>
        <w:t>with</w:t>
      </w:r>
      <w:r>
        <w:rPr>
          <w:spacing w:val="-47"/>
          <w:w w:val="115"/>
        </w:rPr>
        <w:t xml:space="preserve"> </w:t>
      </w:r>
      <w:r>
        <w:rPr>
          <w:spacing w:val="-5"/>
          <w:w w:val="115"/>
        </w:rPr>
        <w:t>BFA</w:t>
      </w:r>
      <w:r>
        <w:rPr>
          <w:spacing w:val="-47"/>
          <w:w w:val="115"/>
        </w:rPr>
        <w:t xml:space="preserve"> </w:t>
      </w:r>
      <w:r>
        <w:rPr>
          <w:w w:val="115"/>
        </w:rPr>
        <w:t>(orange</w:t>
      </w:r>
      <w:r>
        <w:rPr>
          <w:spacing w:val="-47"/>
          <w:w w:val="115"/>
        </w:rPr>
        <w:t xml:space="preserve"> </w:t>
      </w:r>
      <w:r>
        <w:rPr>
          <w:w w:val="115"/>
        </w:rPr>
        <w:t>dots).</w:t>
      </w:r>
      <w:r>
        <w:rPr>
          <w:spacing w:val="-41"/>
          <w:w w:val="115"/>
        </w:rPr>
        <w:t xml:space="preserve"> </w:t>
      </w:r>
      <w:r>
        <w:rPr>
          <w:w w:val="115"/>
        </w:rPr>
        <w:t>b)</w:t>
      </w:r>
      <w:r>
        <w:rPr>
          <w:spacing w:val="-48"/>
          <w:w w:val="115"/>
        </w:rPr>
        <w:t xml:space="preserve"> </w:t>
      </w:r>
      <w:r>
        <w:rPr>
          <w:w w:val="115"/>
        </w:rPr>
        <w:t>Percentage</w:t>
      </w:r>
      <w:r>
        <w:rPr>
          <w:spacing w:val="-47"/>
          <w:w w:val="115"/>
        </w:rPr>
        <w:t xml:space="preserve"> </w:t>
      </w:r>
      <w:r>
        <w:rPr>
          <w:w w:val="115"/>
        </w:rPr>
        <w:t>of</w:t>
      </w:r>
      <w:r>
        <w:rPr>
          <w:spacing w:val="-47"/>
          <w:w w:val="115"/>
        </w:rPr>
        <w:t xml:space="preserve"> </w:t>
      </w:r>
      <w:r>
        <w:rPr>
          <w:w w:val="115"/>
        </w:rPr>
        <w:t>CD14</w:t>
      </w:r>
      <w:r>
        <w:rPr>
          <w:w w:val="115"/>
          <w:position w:val="8"/>
          <w:sz w:val="16"/>
        </w:rPr>
        <w:t>+</w:t>
      </w:r>
      <w:r>
        <w:rPr>
          <w:spacing w:val="-26"/>
          <w:w w:val="115"/>
          <w:position w:val="8"/>
          <w:sz w:val="16"/>
        </w:rPr>
        <w:t xml:space="preserve"> </w:t>
      </w:r>
      <w:r>
        <w:rPr>
          <w:w w:val="115"/>
        </w:rPr>
        <w:t>monocytes</w:t>
      </w:r>
      <w:r>
        <w:rPr>
          <w:spacing w:val="-48"/>
          <w:w w:val="115"/>
        </w:rPr>
        <w:t xml:space="preserve"> </w:t>
      </w:r>
      <w:r>
        <w:rPr>
          <w:w w:val="115"/>
        </w:rPr>
        <w:t>producing TNF-</w:t>
      </w:r>
      <w:r>
        <w:rPr>
          <w:i/>
          <w:w w:val="115"/>
        </w:rPr>
        <w:t>α</w:t>
      </w:r>
      <w:r>
        <w:rPr>
          <w:i/>
          <w:spacing w:val="-30"/>
          <w:w w:val="115"/>
        </w:rPr>
        <w:t xml:space="preserve"> </w:t>
      </w:r>
      <w:r>
        <w:rPr>
          <w:w w:val="115"/>
        </w:rPr>
        <w:t>in</w:t>
      </w:r>
      <w:del w:id="1332" w:author="Microsoft Office User" w:date="2018-12-24T10:32:00Z">
        <w:r w:rsidDel="005C778C">
          <w:rPr>
            <w:spacing w:val="-35"/>
            <w:w w:val="115"/>
          </w:rPr>
          <w:delText xml:space="preserve"> </w:delText>
        </w:r>
        <w:r w:rsidDel="005C778C">
          <w:rPr>
            <w:w w:val="115"/>
          </w:rPr>
          <w:delText>SF</w:delText>
        </w:r>
        <w:r w:rsidDel="005C778C">
          <w:rPr>
            <w:spacing w:val="-35"/>
            <w:w w:val="115"/>
          </w:rPr>
          <w:delText xml:space="preserve"> </w:delText>
        </w:r>
      </w:del>
      <w:ins w:id="1333" w:author="Microsoft Office User" w:date="2018-12-24T10:32:00Z">
        <w:r w:rsidR="005C778C">
          <w:rPr>
            <w:spacing w:val="-35"/>
            <w:w w:val="115"/>
          </w:rPr>
          <w:t xml:space="preserve"> synovial fluid </w:t>
        </w:r>
      </w:ins>
      <w:r>
        <w:rPr>
          <w:w w:val="115"/>
        </w:rPr>
        <w:t>and</w:t>
      </w:r>
      <w:r>
        <w:rPr>
          <w:spacing w:val="-35"/>
          <w:w w:val="115"/>
        </w:rPr>
        <w:t xml:space="preserve"> </w:t>
      </w:r>
      <w:proofErr w:type="spellStart"/>
      <w:r>
        <w:rPr>
          <w:w w:val="115"/>
        </w:rPr>
        <w:t>PB.For</w:t>
      </w:r>
      <w:proofErr w:type="spellEnd"/>
      <w:r>
        <w:rPr>
          <w:spacing w:val="-35"/>
          <w:w w:val="115"/>
        </w:rPr>
        <w:t xml:space="preserve"> </w:t>
      </w:r>
      <w:r>
        <w:rPr>
          <w:w w:val="115"/>
        </w:rPr>
        <w:t>each</w:t>
      </w:r>
      <w:r>
        <w:rPr>
          <w:spacing w:val="-35"/>
          <w:w w:val="115"/>
        </w:rPr>
        <w:t xml:space="preserve"> </w:t>
      </w:r>
      <w:r>
        <w:rPr>
          <w:w w:val="115"/>
        </w:rPr>
        <w:t>tissue</w:t>
      </w:r>
      <w:r>
        <w:rPr>
          <w:spacing w:val="-35"/>
          <w:w w:val="115"/>
        </w:rPr>
        <w:t xml:space="preserve"> </w:t>
      </w:r>
      <w:r>
        <w:rPr>
          <w:w w:val="115"/>
        </w:rPr>
        <w:t>and</w:t>
      </w:r>
      <w:r>
        <w:rPr>
          <w:spacing w:val="-35"/>
          <w:w w:val="115"/>
        </w:rPr>
        <w:t xml:space="preserve"> </w:t>
      </w:r>
      <w:r>
        <w:rPr>
          <w:w w:val="115"/>
        </w:rPr>
        <w:t>sample</w:t>
      </w:r>
      <w:r>
        <w:rPr>
          <w:spacing w:val="-35"/>
          <w:w w:val="115"/>
        </w:rPr>
        <w:t xml:space="preserve"> </w:t>
      </w:r>
      <w:r>
        <w:rPr>
          <w:w w:val="115"/>
        </w:rPr>
        <w:t>shown</w:t>
      </w:r>
      <w:r>
        <w:rPr>
          <w:spacing w:val="-35"/>
          <w:w w:val="115"/>
        </w:rPr>
        <w:t xml:space="preserve"> </w:t>
      </w:r>
      <w:r>
        <w:rPr>
          <w:w w:val="115"/>
        </w:rPr>
        <w:t>in</w:t>
      </w:r>
      <w:r>
        <w:rPr>
          <w:spacing w:val="-35"/>
          <w:w w:val="115"/>
        </w:rPr>
        <w:t xml:space="preserve"> </w:t>
      </w:r>
      <w:r>
        <w:rPr>
          <w:w w:val="115"/>
        </w:rPr>
        <w:t>a,</w:t>
      </w:r>
      <w:r>
        <w:rPr>
          <w:spacing w:val="-35"/>
          <w:w w:val="115"/>
        </w:rPr>
        <w:t xml:space="preserve"> </w:t>
      </w:r>
      <w:r>
        <w:rPr>
          <w:w w:val="115"/>
        </w:rPr>
        <w:t>this</w:t>
      </w:r>
      <w:r>
        <w:rPr>
          <w:spacing w:val="-35"/>
          <w:w w:val="115"/>
        </w:rPr>
        <w:t xml:space="preserve"> </w:t>
      </w:r>
      <w:r>
        <w:rPr>
          <w:w w:val="115"/>
        </w:rPr>
        <w:t>percentage</w:t>
      </w:r>
      <w:r>
        <w:rPr>
          <w:spacing w:val="-35"/>
          <w:w w:val="115"/>
        </w:rPr>
        <w:t xml:space="preserve"> </w:t>
      </w:r>
      <w:r>
        <w:rPr>
          <w:w w:val="115"/>
        </w:rPr>
        <w:t>is</w:t>
      </w:r>
      <w:r>
        <w:rPr>
          <w:spacing w:val="-35"/>
          <w:w w:val="115"/>
        </w:rPr>
        <w:t xml:space="preserve"> </w:t>
      </w:r>
      <w:r>
        <w:rPr>
          <w:w w:val="115"/>
        </w:rPr>
        <w:t>calculated as</w:t>
      </w:r>
      <w:r>
        <w:rPr>
          <w:spacing w:val="-16"/>
          <w:w w:val="115"/>
        </w:rPr>
        <w:t xml:space="preserve"> </w:t>
      </w:r>
      <w:r>
        <w:rPr>
          <w:w w:val="115"/>
        </w:rPr>
        <w:t>the</w:t>
      </w:r>
      <w:r>
        <w:rPr>
          <w:spacing w:val="-15"/>
          <w:w w:val="115"/>
        </w:rPr>
        <w:t xml:space="preserve"> </w:t>
      </w:r>
      <w:r>
        <w:rPr>
          <w:w w:val="115"/>
        </w:rPr>
        <w:t>increment</w:t>
      </w:r>
      <w:r>
        <w:rPr>
          <w:spacing w:val="-16"/>
          <w:w w:val="115"/>
        </w:rPr>
        <w:t xml:space="preserve"> </w:t>
      </w:r>
      <w:r>
        <w:rPr>
          <w:w w:val="115"/>
        </w:rPr>
        <w:t>in</w:t>
      </w:r>
      <w:r>
        <w:rPr>
          <w:spacing w:val="-15"/>
          <w:w w:val="115"/>
        </w:rPr>
        <w:t xml:space="preserve"> </w:t>
      </w:r>
      <w:r>
        <w:rPr>
          <w:w w:val="115"/>
        </w:rPr>
        <w:t>cells</w:t>
      </w:r>
      <w:r>
        <w:rPr>
          <w:spacing w:val="-15"/>
          <w:w w:val="115"/>
        </w:rPr>
        <w:t xml:space="preserve"> </w:t>
      </w:r>
      <w:r>
        <w:rPr>
          <w:w w:val="115"/>
        </w:rPr>
        <w:t>producing</w:t>
      </w:r>
      <w:r>
        <w:rPr>
          <w:spacing w:val="-16"/>
          <w:w w:val="115"/>
        </w:rPr>
        <w:t xml:space="preserve"> </w:t>
      </w:r>
      <w:r>
        <w:rPr>
          <w:w w:val="115"/>
        </w:rPr>
        <w:t>TNF-</w:t>
      </w:r>
      <w:r>
        <w:rPr>
          <w:i/>
          <w:w w:val="115"/>
        </w:rPr>
        <w:t>α</w:t>
      </w:r>
      <w:r>
        <w:rPr>
          <w:i/>
          <w:spacing w:val="-7"/>
          <w:w w:val="115"/>
        </w:rPr>
        <w:t xml:space="preserve"> </w:t>
      </w:r>
      <w:r>
        <w:rPr>
          <w:w w:val="115"/>
        </w:rPr>
        <w:t>before</w:t>
      </w:r>
      <w:r>
        <w:rPr>
          <w:spacing w:val="-16"/>
          <w:w w:val="115"/>
        </w:rPr>
        <w:t xml:space="preserve"> </w:t>
      </w:r>
      <w:r>
        <w:rPr>
          <w:w w:val="115"/>
        </w:rPr>
        <w:t>and</w:t>
      </w:r>
      <w:r>
        <w:rPr>
          <w:spacing w:val="-15"/>
          <w:w w:val="115"/>
        </w:rPr>
        <w:t xml:space="preserve"> </w:t>
      </w:r>
      <w:r>
        <w:rPr>
          <w:w w:val="115"/>
        </w:rPr>
        <w:t>after</w:t>
      </w:r>
      <w:r>
        <w:rPr>
          <w:spacing w:val="-15"/>
          <w:w w:val="115"/>
        </w:rPr>
        <w:t xml:space="preserve"> </w:t>
      </w:r>
      <w:r>
        <w:rPr>
          <w:w w:val="115"/>
        </w:rPr>
        <w:t>protein</w:t>
      </w:r>
      <w:r>
        <w:rPr>
          <w:spacing w:val="-16"/>
          <w:w w:val="115"/>
        </w:rPr>
        <w:t xml:space="preserve"> </w:t>
      </w:r>
      <w:r>
        <w:rPr>
          <w:w w:val="115"/>
        </w:rPr>
        <w:t>transport</w:t>
      </w:r>
      <w:r>
        <w:rPr>
          <w:spacing w:val="-15"/>
          <w:w w:val="115"/>
        </w:rPr>
        <w:t xml:space="preserve"> </w:t>
      </w:r>
      <w:r>
        <w:rPr>
          <w:w w:val="115"/>
        </w:rPr>
        <w:t xml:space="preserve">blockade with </w:t>
      </w:r>
      <w:r>
        <w:rPr>
          <w:spacing w:val="-5"/>
          <w:w w:val="115"/>
        </w:rPr>
        <w:t xml:space="preserve">BFA </w:t>
      </w:r>
      <w:r>
        <w:rPr>
          <w:w w:val="115"/>
        </w:rPr>
        <w:t>(6h minus</w:t>
      </w:r>
      <w:r>
        <w:rPr>
          <w:spacing w:val="-33"/>
          <w:w w:val="115"/>
        </w:rPr>
        <w:t xml:space="preserve"> </w:t>
      </w:r>
      <w:r>
        <w:rPr>
          <w:w w:val="115"/>
        </w:rPr>
        <w:t>0h).</w:t>
      </w:r>
    </w:p>
    <w:p w14:paraId="0211D71C" w14:textId="77777777" w:rsidR="005313F1" w:rsidRDefault="005313F1">
      <w:pPr>
        <w:pStyle w:val="BodyText"/>
        <w:rPr>
          <w:sz w:val="26"/>
        </w:rPr>
      </w:pPr>
    </w:p>
    <w:p w14:paraId="01760692" w14:textId="77777777" w:rsidR="005313F1" w:rsidRDefault="005313F1">
      <w:pPr>
        <w:pStyle w:val="BodyText"/>
        <w:rPr>
          <w:sz w:val="23"/>
        </w:rPr>
      </w:pPr>
    </w:p>
    <w:p w14:paraId="27E6C7C4" w14:textId="579B7CA4" w:rsidR="005313F1" w:rsidRDefault="009B75EF">
      <w:pPr>
        <w:pStyle w:val="BodyText"/>
        <w:spacing w:before="1" w:line="408" w:lineRule="auto"/>
        <w:ind w:left="377" w:right="1341" w:firstLine="566"/>
        <w:jc w:val="both"/>
      </w:pPr>
      <w:r>
        <w:rPr>
          <w:w w:val="110"/>
        </w:rPr>
        <w:t xml:space="preserve">In order to validate this observation </w:t>
      </w:r>
      <w:proofErr w:type="gramStart"/>
      <w:r>
        <w:rPr>
          <w:w w:val="110"/>
        </w:rPr>
        <w:t>and also</w:t>
      </w:r>
      <w:proofErr w:type="gramEnd"/>
      <w:r>
        <w:rPr>
          <w:w w:val="110"/>
        </w:rPr>
        <w:t xml:space="preserve"> assess other cytokines of interest, mass cytometry was conducted in</w:t>
      </w:r>
      <w:del w:id="1334" w:author="Microsoft Office User" w:date="2018-12-24T10:29:00Z">
        <w:r w:rsidDel="005C778C">
          <w:rPr>
            <w:w w:val="110"/>
          </w:rPr>
          <w:delText xml:space="preserve"> PB </w:delText>
        </w:r>
      </w:del>
      <w:ins w:id="1335" w:author="Microsoft Office User" w:date="2018-12-24T10:29:00Z">
        <w:r w:rsidR="005C778C">
          <w:rPr>
            <w:w w:val="110"/>
          </w:rPr>
          <w:t xml:space="preserve"> peripheral blood </w:t>
        </w:r>
      </w:ins>
      <w:r>
        <w:rPr>
          <w:w w:val="110"/>
        </w:rPr>
        <w:t>and</w:t>
      </w:r>
      <w:del w:id="1336" w:author="Microsoft Office User" w:date="2018-12-24T10:32:00Z">
        <w:r w:rsidDel="005C778C">
          <w:rPr>
            <w:w w:val="110"/>
          </w:rPr>
          <w:delText xml:space="preserve"> SF </w:delText>
        </w:r>
      </w:del>
      <w:ins w:id="1337" w:author="Microsoft Office User" w:date="2018-12-24T10:32:00Z">
        <w:r w:rsidR="005C778C">
          <w:rPr>
            <w:w w:val="110"/>
          </w:rPr>
          <w:t xml:space="preserve"> synovial fluid </w:t>
        </w:r>
      </w:ins>
      <w:r>
        <w:rPr>
          <w:w w:val="110"/>
        </w:rPr>
        <w:t xml:space="preserve">from another ten </w:t>
      </w:r>
      <w:proofErr w:type="spellStart"/>
      <w:r>
        <w:rPr>
          <w:spacing w:val="-4"/>
          <w:w w:val="110"/>
        </w:rPr>
        <w:t>PsA</w:t>
      </w:r>
      <w:proofErr w:type="spellEnd"/>
      <w:r>
        <w:rPr>
          <w:spacing w:val="-4"/>
          <w:w w:val="110"/>
        </w:rPr>
        <w:t xml:space="preserve"> </w:t>
      </w:r>
      <w:r>
        <w:rPr>
          <w:w w:val="110"/>
        </w:rPr>
        <w:t xml:space="preserve">patients. This validation cohort included the patients for which </w:t>
      </w:r>
      <w:proofErr w:type="spellStart"/>
      <w:r>
        <w:rPr>
          <w:w w:val="110"/>
        </w:rPr>
        <w:t>scRNA-seq</w:t>
      </w:r>
      <w:proofErr w:type="spellEnd"/>
      <w:r>
        <w:rPr>
          <w:w w:val="110"/>
        </w:rPr>
        <w:t xml:space="preserve"> data </w:t>
      </w:r>
      <w:proofErr w:type="gramStart"/>
      <w:r>
        <w:rPr>
          <w:w w:val="110"/>
        </w:rPr>
        <w:t xml:space="preserve">was </w:t>
      </w:r>
      <w:del w:id="1338" w:author="Microsoft Office User" w:date="2018-12-24T11:23:00Z">
        <w:r w:rsidDel="00787E4A">
          <w:rPr>
            <w:w w:val="110"/>
          </w:rPr>
          <w:delText>presented</w:delText>
        </w:r>
      </w:del>
      <w:ins w:id="1339" w:author="Microsoft Office User" w:date="2018-12-24T11:23:00Z">
        <w:r w:rsidR="00787E4A">
          <w:rPr>
            <w:w w:val="110"/>
          </w:rPr>
          <w:t>showed</w:t>
        </w:r>
      </w:ins>
      <w:proofErr w:type="gramEnd"/>
      <w:r>
        <w:rPr>
          <w:w w:val="110"/>
        </w:rPr>
        <w:t xml:space="preserve"> in this chapter </w:t>
      </w:r>
      <w:r>
        <w:rPr>
          <w:spacing w:val="-4"/>
          <w:w w:val="110"/>
        </w:rPr>
        <w:t xml:space="preserve">(Table </w:t>
      </w:r>
      <w:r>
        <w:rPr>
          <w:w w:val="110"/>
        </w:rPr>
        <w:t xml:space="preserve">5.2). As </w:t>
      </w:r>
      <w:r>
        <w:rPr>
          <w:spacing w:val="-3"/>
          <w:w w:val="110"/>
        </w:rPr>
        <w:t xml:space="preserve">previously, </w:t>
      </w:r>
      <w:r>
        <w:rPr>
          <w:w w:val="110"/>
        </w:rPr>
        <w:t>percentage of CD14</w:t>
      </w:r>
      <w:r>
        <w:rPr>
          <w:w w:val="110"/>
          <w:position w:val="9"/>
          <w:sz w:val="18"/>
        </w:rPr>
        <w:t xml:space="preserve">+ </w:t>
      </w:r>
      <w:r>
        <w:rPr>
          <w:w w:val="110"/>
        </w:rPr>
        <w:t>monocytes producing TNF-</w:t>
      </w:r>
      <w:proofErr w:type="gramStart"/>
      <w:r>
        <w:rPr>
          <w:i/>
          <w:w w:val="110"/>
        </w:rPr>
        <w:t xml:space="preserve">α </w:t>
      </w:r>
      <w:r>
        <w:rPr>
          <w:w w:val="110"/>
        </w:rPr>
        <w:t>,</w:t>
      </w:r>
      <w:proofErr w:type="gramEnd"/>
      <w:r>
        <w:rPr>
          <w:w w:val="110"/>
        </w:rPr>
        <w:t xml:space="preserve"> </w:t>
      </w:r>
      <w:r>
        <w:rPr>
          <w:spacing w:val="-5"/>
          <w:w w:val="110"/>
        </w:rPr>
        <w:t xml:space="preserve">MCP-1 </w:t>
      </w:r>
      <w:r>
        <w:rPr>
          <w:w w:val="110"/>
        </w:rPr>
        <w:t xml:space="preserve">(protein product of </w:t>
      </w:r>
      <w:r>
        <w:rPr>
          <w:i/>
          <w:spacing w:val="-3"/>
          <w:w w:val="110"/>
        </w:rPr>
        <w:t xml:space="preserve">CCL2 </w:t>
      </w:r>
      <w:r>
        <w:rPr>
          <w:w w:val="110"/>
        </w:rPr>
        <w:t xml:space="preserve">and </w:t>
      </w:r>
      <w:proofErr w:type="spellStart"/>
      <w:r>
        <w:rPr>
          <w:w w:val="110"/>
        </w:rPr>
        <w:t>osteopontin</w:t>
      </w:r>
      <w:proofErr w:type="spellEnd"/>
      <w:r>
        <w:rPr>
          <w:w w:val="110"/>
        </w:rPr>
        <w:t xml:space="preserve"> (protein product of </w:t>
      </w:r>
      <w:r>
        <w:rPr>
          <w:i/>
          <w:w w:val="110"/>
        </w:rPr>
        <w:t>SPP1</w:t>
      </w:r>
      <w:r>
        <w:rPr>
          <w:w w:val="110"/>
        </w:rPr>
        <w:t>) was computed as the di</w:t>
      </w:r>
      <w:r>
        <w:rPr>
          <w:rFonts w:ascii="Arial" w:hAnsi="Arial"/>
          <w:w w:val="110"/>
        </w:rPr>
        <w:t>ff</w:t>
      </w:r>
      <w:r>
        <w:rPr>
          <w:w w:val="110"/>
        </w:rPr>
        <w:t xml:space="preserve">erence between percentage of cells producing each of the cytokines before and after </w:t>
      </w:r>
      <w:r>
        <w:rPr>
          <w:spacing w:val="-6"/>
          <w:w w:val="110"/>
        </w:rPr>
        <w:t xml:space="preserve">BFA </w:t>
      </w:r>
      <w:r>
        <w:rPr>
          <w:w w:val="110"/>
        </w:rPr>
        <w:t>treatment. The percentage</w:t>
      </w:r>
      <w:r>
        <w:rPr>
          <w:spacing w:val="-18"/>
          <w:w w:val="110"/>
        </w:rPr>
        <w:t xml:space="preserve"> </w:t>
      </w:r>
      <w:r>
        <w:rPr>
          <w:w w:val="110"/>
        </w:rPr>
        <w:t>of</w:t>
      </w:r>
      <w:r>
        <w:rPr>
          <w:spacing w:val="-16"/>
          <w:w w:val="110"/>
        </w:rPr>
        <w:t xml:space="preserve"> </w:t>
      </w:r>
      <w:r>
        <w:rPr>
          <w:w w:val="110"/>
        </w:rPr>
        <w:t>CD14</w:t>
      </w:r>
      <w:r>
        <w:rPr>
          <w:w w:val="110"/>
          <w:position w:val="9"/>
          <w:sz w:val="18"/>
        </w:rPr>
        <w:t>+</w:t>
      </w:r>
      <w:r>
        <w:rPr>
          <w:spacing w:val="9"/>
          <w:w w:val="110"/>
          <w:position w:val="9"/>
          <w:sz w:val="18"/>
        </w:rPr>
        <w:t xml:space="preserve"> </w:t>
      </w:r>
      <w:r>
        <w:rPr>
          <w:w w:val="110"/>
        </w:rPr>
        <w:t>monocytes</w:t>
      </w:r>
      <w:r>
        <w:rPr>
          <w:spacing w:val="-18"/>
          <w:w w:val="110"/>
        </w:rPr>
        <w:t xml:space="preserve"> </w:t>
      </w:r>
      <w:r>
        <w:rPr>
          <w:w w:val="110"/>
        </w:rPr>
        <w:t>producing</w:t>
      </w:r>
      <w:r>
        <w:rPr>
          <w:spacing w:val="-16"/>
          <w:w w:val="110"/>
        </w:rPr>
        <w:t xml:space="preserve"> </w:t>
      </w:r>
      <w:r>
        <w:rPr>
          <w:w w:val="110"/>
        </w:rPr>
        <w:t>TNF-</w:t>
      </w:r>
      <w:r>
        <w:rPr>
          <w:i/>
          <w:w w:val="110"/>
        </w:rPr>
        <w:t>α</w:t>
      </w:r>
      <w:r>
        <w:rPr>
          <w:i/>
          <w:spacing w:val="-6"/>
          <w:w w:val="110"/>
        </w:rPr>
        <w:t xml:space="preserve"> </w:t>
      </w:r>
      <w:r>
        <w:rPr>
          <w:w w:val="110"/>
        </w:rPr>
        <w:t>was</w:t>
      </w:r>
      <w:r>
        <w:rPr>
          <w:spacing w:val="-17"/>
          <w:w w:val="110"/>
        </w:rPr>
        <w:t xml:space="preserve"> </w:t>
      </w:r>
      <w:r>
        <w:rPr>
          <w:w w:val="110"/>
        </w:rPr>
        <w:t>greater</w:t>
      </w:r>
      <w:r>
        <w:rPr>
          <w:spacing w:val="-17"/>
          <w:w w:val="110"/>
        </w:rPr>
        <w:t xml:space="preserve"> </w:t>
      </w:r>
      <w:r>
        <w:rPr>
          <w:w w:val="110"/>
        </w:rPr>
        <w:t>in</w:t>
      </w:r>
      <w:del w:id="1340" w:author="Microsoft Office User" w:date="2018-12-24T10:32:00Z">
        <w:r w:rsidDel="005C778C">
          <w:rPr>
            <w:spacing w:val="-17"/>
            <w:w w:val="110"/>
          </w:rPr>
          <w:delText xml:space="preserve"> </w:delText>
        </w:r>
        <w:r w:rsidDel="005C778C">
          <w:rPr>
            <w:w w:val="110"/>
          </w:rPr>
          <w:delText>SF</w:delText>
        </w:r>
        <w:r w:rsidDel="005C778C">
          <w:rPr>
            <w:spacing w:val="-17"/>
            <w:w w:val="110"/>
          </w:rPr>
          <w:delText xml:space="preserve"> </w:delText>
        </w:r>
      </w:del>
      <w:ins w:id="1341" w:author="Microsoft Office User" w:date="2018-12-24T10:32:00Z">
        <w:r w:rsidR="005C778C">
          <w:rPr>
            <w:spacing w:val="-17"/>
            <w:w w:val="110"/>
          </w:rPr>
          <w:t xml:space="preserve"> synovial fluid </w:t>
        </w:r>
      </w:ins>
      <w:r>
        <w:rPr>
          <w:w w:val="110"/>
        </w:rPr>
        <w:t>compared</w:t>
      </w:r>
      <w:r>
        <w:rPr>
          <w:spacing w:val="-17"/>
          <w:w w:val="110"/>
        </w:rPr>
        <w:t xml:space="preserve"> </w:t>
      </w:r>
      <w:r>
        <w:rPr>
          <w:w w:val="110"/>
        </w:rPr>
        <w:t>to</w:t>
      </w:r>
      <w:del w:id="1342" w:author="Microsoft Office User" w:date="2018-12-24T10:29:00Z">
        <w:r w:rsidDel="005C778C">
          <w:rPr>
            <w:w w:val="110"/>
          </w:rPr>
          <w:delText xml:space="preserve"> PB</w:delText>
        </w:r>
        <w:r w:rsidDel="005C778C">
          <w:rPr>
            <w:spacing w:val="-11"/>
            <w:w w:val="110"/>
          </w:rPr>
          <w:delText xml:space="preserve"> </w:delText>
        </w:r>
      </w:del>
      <w:ins w:id="1343" w:author="Microsoft Office User" w:date="2018-12-24T10:29:00Z">
        <w:r w:rsidR="005C778C">
          <w:rPr>
            <w:w w:val="110"/>
          </w:rPr>
          <w:t xml:space="preserve"> peripheral blood </w:t>
        </w:r>
      </w:ins>
      <w:r>
        <w:rPr>
          <w:w w:val="110"/>
        </w:rPr>
        <w:t>(</w:t>
      </w:r>
      <w:proofErr w:type="spellStart"/>
      <w:r>
        <w:rPr>
          <w:w w:val="110"/>
        </w:rPr>
        <w:t>pval</w:t>
      </w:r>
      <w:proofErr w:type="spellEnd"/>
      <w:r>
        <w:rPr>
          <w:w w:val="110"/>
        </w:rPr>
        <w:t>=0.048)</w:t>
      </w:r>
      <w:r>
        <w:rPr>
          <w:spacing w:val="-10"/>
          <w:w w:val="110"/>
        </w:rPr>
        <w:t xml:space="preserve"> </w:t>
      </w:r>
      <w:r>
        <w:rPr>
          <w:w w:val="110"/>
        </w:rPr>
        <w:t>(Figure</w:t>
      </w:r>
      <w:r>
        <w:rPr>
          <w:spacing w:val="-11"/>
          <w:w w:val="110"/>
        </w:rPr>
        <w:t xml:space="preserve"> </w:t>
      </w:r>
      <w:r>
        <w:rPr>
          <w:w w:val="110"/>
        </w:rPr>
        <w:lastRenderedPageBreak/>
        <w:t>5.18</w:t>
      </w:r>
      <w:r>
        <w:rPr>
          <w:spacing w:val="-10"/>
          <w:w w:val="110"/>
        </w:rPr>
        <w:t xml:space="preserve"> </w:t>
      </w:r>
      <w:r>
        <w:rPr>
          <w:w w:val="110"/>
        </w:rPr>
        <w:t>a),</w:t>
      </w:r>
      <w:r>
        <w:rPr>
          <w:spacing w:val="-10"/>
          <w:w w:val="110"/>
        </w:rPr>
        <w:t xml:space="preserve"> </w:t>
      </w:r>
      <w:r>
        <w:rPr>
          <w:w w:val="110"/>
        </w:rPr>
        <w:t>reinforcing</w:t>
      </w:r>
      <w:r>
        <w:rPr>
          <w:spacing w:val="-10"/>
          <w:w w:val="110"/>
        </w:rPr>
        <w:t xml:space="preserve"> </w:t>
      </w:r>
      <w:r>
        <w:rPr>
          <w:w w:val="110"/>
        </w:rPr>
        <w:t>the</w:t>
      </w:r>
      <w:r>
        <w:rPr>
          <w:spacing w:val="-11"/>
          <w:w w:val="110"/>
        </w:rPr>
        <w:t xml:space="preserve"> </w:t>
      </w:r>
      <w:r>
        <w:rPr>
          <w:w w:val="110"/>
        </w:rPr>
        <w:t>results</w:t>
      </w:r>
      <w:r>
        <w:rPr>
          <w:spacing w:val="-10"/>
          <w:w w:val="110"/>
        </w:rPr>
        <w:t xml:space="preserve"> </w:t>
      </w:r>
      <w:r>
        <w:rPr>
          <w:w w:val="110"/>
        </w:rPr>
        <w:t>from</w:t>
      </w:r>
      <w:r>
        <w:rPr>
          <w:spacing w:val="-11"/>
          <w:w w:val="110"/>
        </w:rPr>
        <w:t xml:space="preserve"> </w:t>
      </w:r>
      <w:r>
        <w:rPr>
          <w:w w:val="110"/>
        </w:rPr>
        <w:t>the</w:t>
      </w:r>
      <w:r>
        <w:rPr>
          <w:spacing w:val="-10"/>
          <w:w w:val="110"/>
        </w:rPr>
        <w:t xml:space="preserve"> </w:t>
      </w:r>
      <w:r>
        <w:rPr>
          <w:w w:val="110"/>
        </w:rPr>
        <w:t>previous</w:t>
      </w:r>
      <w:r>
        <w:rPr>
          <w:spacing w:val="-11"/>
          <w:w w:val="110"/>
        </w:rPr>
        <w:t xml:space="preserve"> </w:t>
      </w:r>
      <w:r>
        <w:rPr>
          <w:w w:val="110"/>
        </w:rPr>
        <w:t>cohort.</w:t>
      </w:r>
    </w:p>
    <w:p w14:paraId="5B8A6191" w14:textId="77777777" w:rsidR="005313F1" w:rsidRDefault="005313F1">
      <w:pPr>
        <w:spacing w:line="408" w:lineRule="auto"/>
        <w:jc w:val="both"/>
        <w:sectPr w:rsidR="005313F1">
          <w:pgSz w:w="11910" w:h="16840"/>
          <w:pgMar w:top="1800" w:right="0" w:bottom="560" w:left="1680" w:header="1482" w:footer="364" w:gutter="0"/>
          <w:cols w:space="720"/>
        </w:sectPr>
      </w:pPr>
    </w:p>
    <w:p w14:paraId="66CDEDA6" w14:textId="77777777" w:rsidR="005313F1" w:rsidRDefault="005313F1">
      <w:pPr>
        <w:pStyle w:val="BodyText"/>
        <w:rPr>
          <w:sz w:val="20"/>
        </w:rPr>
      </w:pPr>
    </w:p>
    <w:p w14:paraId="0522E61B" w14:textId="77777777" w:rsidR="005313F1" w:rsidRDefault="009B75EF">
      <w:pPr>
        <w:pStyle w:val="BodyText"/>
        <w:spacing w:before="69" w:line="480" w:lineRule="atLeast"/>
        <w:ind w:left="377" w:right="1341"/>
        <w:jc w:val="both"/>
      </w:pPr>
      <w:r>
        <w:rPr>
          <w:w w:val="110"/>
        </w:rPr>
        <w:t>Likewise, a larger percentage of CD14</w:t>
      </w:r>
      <w:r>
        <w:rPr>
          <w:w w:val="110"/>
          <w:position w:val="9"/>
          <w:sz w:val="18"/>
        </w:rPr>
        <w:t xml:space="preserve">+ </w:t>
      </w:r>
      <w:r>
        <w:rPr>
          <w:w w:val="110"/>
        </w:rPr>
        <w:t xml:space="preserve">monocytes producing </w:t>
      </w:r>
      <w:proofErr w:type="spellStart"/>
      <w:r>
        <w:rPr>
          <w:w w:val="110"/>
        </w:rPr>
        <w:t>osteopontin</w:t>
      </w:r>
      <w:proofErr w:type="spellEnd"/>
      <w:r>
        <w:rPr>
          <w:w w:val="110"/>
        </w:rPr>
        <w:t xml:space="preserve"> </w:t>
      </w:r>
      <w:r>
        <w:rPr>
          <w:spacing w:val="-4"/>
          <w:w w:val="110"/>
        </w:rPr>
        <w:t xml:space="preserve">and </w:t>
      </w:r>
      <w:r>
        <w:rPr>
          <w:spacing w:val="-5"/>
          <w:w w:val="110"/>
        </w:rPr>
        <w:t xml:space="preserve">MCP-1 </w:t>
      </w:r>
      <w:r>
        <w:rPr>
          <w:w w:val="110"/>
        </w:rPr>
        <w:t>(</w:t>
      </w:r>
      <w:proofErr w:type="spellStart"/>
      <w:r>
        <w:rPr>
          <w:w w:val="110"/>
        </w:rPr>
        <w:t>pval</w:t>
      </w:r>
      <w:proofErr w:type="spellEnd"/>
      <w:r>
        <w:rPr>
          <w:w w:val="110"/>
        </w:rPr>
        <w:t xml:space="preserve">=0.001 and </w:t>
      </w:r>
      <w:proofErr w:type="spellStart"/>
      <w:r>
        <w:rPr>
          <w:w w:val="110"/>
        </w:rPr>
        <w:t>pval</w:t>
      </w:r>
      <w:proofErr w:type="spellEnd"/>
      <w:r>
        <w:rPr>
          <w:w w:val="110"/>
        </w:rPr>
        <w:t>=0.003, respectively) were also observed in</w:t>
      </w:r>
      <w:del w:id="1344" w:author="Microsoft Office User" w:date="2018-12-24T10:32:00Z">
        <w:r w:rsidDel="005C778C">
          <w:rPr>
            <w:w w:val="110"/>
          </w:rPr>
          <w:delText xml:space="preserve"> </w:delText>
        </w:r>
        <w:r w:rsidDel="005C778C">
          <w:rPr>
            <w:spacing w:val="-6"/>
            <w:w w:val="110"/>
          </w:rPr>
          <w:delText xml:space="preserve">SF </w:delText>
        </w:r>
      </w:del>
      <w:ins w:id="1345" w:author="Microsoft Office User" w:date="2018-12-24T10:32:00Z">
        <w:r w:rsidR="005C778C">
          <w:rPr>
            <w:w w:val="110"/>
          </w:rPr>
          <w:t xml:space="preserve"> synovial fluid </w:t>
        </w:r>
      </w:ins>
      <w:r>
        <w:rPr>
          <w:w w:val="110"/>
        </w:rPr>
        <w:t>compared to</w:t>
      </w:r>
      <w:del w:id="1346" w:author="Microsoft Office User" w:date="2018-12-24T10:29:00Z">
        <w:r w:rsidDel="005C778C">
          <w:rPr>
            <w:w w:val="110"/>
          </w:rPr>
          <w:delText xml:space="preserve"> PB </w:delText>
        </w:r>
      </w:del>
      <w:ins w:id="1347" w:author="Microsoft Office User" w:date="2018-12-24T10:29:00Z">
        <w:r w:rsidR="005C778C">
          <w:rPr>
            <w:w w:val="110"/>
          </w:rPr>
          <w:t xml:space="preserve"> peripheral blood </w:t>
        </w:r>
      </w:ins>
      <w:r>
        <w:rPr>
          <w:w w:val="110"/>
        </w:rPr>
        <w:t>(Figure 5.18 b and c), in line with the up-regulated expression of these two genes in</w:t>
      </w:r>
      <w:del w:id="1348" w:author="Microsoft Office User" w:date="2018-12-24T10:32:00Z">
        <w:r w:rsidDel="005C778C">
          <w:rPr>
            <w:w w:val="110"/>
          </w:rPr>
          <w:delText xml:space="preserve"> SF </w:delText>
        </w:r>
      </w:del>
      <w:ins w:id="1349" w:author="Microsoft Office User" w:date="2018-12-24T10:32:00Z">
        <w:r w:rsidR="005C778C">
          <w:rPr>
            <w:w w:val="110"/>
          </w:rPr>
          <w:t xml:space="preserve"> synovial fluid </w:t>
        </w:r>
      </w:ins>
      <w:r>
        <w:rPr>
          <w:w w:val="110"/>
        </w:rPr>
        <w:t>compared to</w:t>
      </w:r>
      <w:del w:id="1350" w:author="Microsoft Office User" w:date="2018-12-24T10:29:00Z">
        <w:r w:rsidDel="005C778C">
          <w:rPr>
            <w:w w:val="110"/>
          </w:rPr>
          <w:delText xml:space="preserve"> PB </w:delText>
        </w:r>
      </w:del>
      <w:ins w:id="1351" w:author="Microsoft Office User" w:date="2018-12-24T10:29:00Z">
        <w:r w:rsidR="005C778C">
          <w:rPr>
            <w:w w:val="110"/>
          </w:rPr>
          <w:t xml:space="preserve"> peripheral blood </w:t>
        </w:r>
      </w:ins>
      <w:r>
        <w:rPr>
          <w:w w:val="110"/>
        </w:rPr>
        <w:t>in bulk CD14</w:t>
      </w:r>
      <w:r>
        <w:rPr>
          <w:w w:val="110"/>
          <w:position w:val="9"/>
          <w:sz w:val="18"/>
        </w:rPr>
        <w:t xml:space="preserve">+ </w:t>
      </w:r>
      <w:r>
        <w:rPr>
          <w:w w:val="110"/>
        </w:rPr>
        <w:t xml:space="preserve">monocytes and in </w:t>
      </w:r>
      <w:r>
        <w:rPr>
          <w:spacing w:val="-4"/>
          <w:w w:val="110"/>
        </w:rPr>
        <w:t xml:space="preserve">the </w:t>
      </w:r>
      <w:r>
        <w:rPr>
          <w:w w:val="110"/>
        </w:rPr>
        <w:t>CC-mixed</w:t>
      </w:r>
      <w:r>
        <w:rPr>
          <w:spacing w:val="-11"/>
          <w:w w:val="110"/>
        </w:rPr>
        <w:t xml:space="preserve"> </w:t>
      </w:r>
      <w:proofErr w:type="spellStart"/>
      <w:r>
        <w:rPr>
          <w:w w:val="110"/>
        </w:rPr>
        <w:t>scRNA-seq</w:t>
      </w:r>
      <w:proofErr w:type="spellEnd"/>
      <w:r>
        <w:rPr>
          <w:spacing w:val="-10"/>
          <w:w w:val="110"/>
        </w:rPr>
        <w:t xml:space="preserve"> </w:t>
      </w:r>
      <w:r>
        <w:rPr>
          <w:w w:val="110"/>
        </w:rPr>
        <w:t>cluster.</w:t>
      </w:r>
      <w:r>
        <w:rPr>
          <w:spacing w:val="11"/>
          <w:w w:val="110"/>
        </w:rPr>
        <w:t xml:space="preserve"> </w:t>
      </w:r>
      <w:r>
        <w:rPr>
          <w:w w:val="110"/>
        </w:rPr>
        <w:t>The</w:t>
      </w:r>
      <w:r>
        <w:rPr>
          <w:spacing w:val="-10"/>
          <w:w w:val="110"/>
        </w:rPr>
        <w:t xml:space="preserve"> </w:t>
      </w:r>
      <w:r>
        <w:rPr>
          <w:w w:val="110"/>
        </w:rPr>
        <w:t>percentage</w:t>
      </w:r>
      <w:r>
        <w:rPr>
          <w:spacing w:val="-10"/>
          <w:w w:val="110"/>
        </w:rPr>
        <w:t xml:space="preserve"> </w:t>
      </w:r>
      <w:r>
        <w:rPr>
          <w:w w:val="110"/>
        </w:rPr>
        <w:t>of</w:t>
      </w:r>
      <w:r>
        <w:rPr>
          <w:spacing w:val="-10"/>
          <w:w w:val="110"/>
        </w:rPr>
        <w:t xml:space="preserve"> </w:t>
      </w:r>
      <w:r>
        <w:rPr>
          <w:w w:val="110"/>
        </w:rPr>
        <w:t>cells</w:t>
      </w:r>
      <w:r>
        <w:rPr>
          <w:spacing w:val="-10"/>
          <w:w w:val="110"/>
        </w:rPr>
        <w:t xml:space="preserve"> </w:t>
      </w:r>
      <w:r>
        <w:rPr>
          <w:w w:val="110"/>
        </w:rPr>
        <w:t>producing</w:t>
      </w:r>
      <w:r>
        <w:rPr>
          <w:spacing w:val="-10"/>
          <w:w w:val="110"/>
        </w:rPr>
        <w:t xml:space="preserve"> </w:t>
      </w:r>
      <w:r>
        <w:rPr>
          <w:w w:val="110"/>
        </w:rPr>
        <w:t>cytokines</w:t>
      </w:r>
      <w:r>
        <w:rPr>
          <w:spacing w:val="-10"/>
          <w:w w:val="110"/>
        </w:rPr>
        <w:t xml:space="preserve"> </w:t>
      </w:r>
      <w:r>
        <w:rPr>
          <w:w w:val="110"/>
        </w:rPr>
        <w:t>in</w:t>
      </w:r>
      <w:del w:id="1352" w:author="Microsoft Office User" w:date="2018-12-24T10:32:00Z">
        <w:r w:rsidDel="005C778C">
          <w:rPr>
            <w:spacing w:val="-11"/>
            <w:w w:val="110"/>
          </w:rPr>
          <w:delText xml:space="preserve"> </w:delText>
        </w:r>
        <w:r w:rsidDel="005C778C">
          <w:rPr>
            <w:spacing w:val="-7"/>
            <w:w w:val="110"/>
          </w:rPr>
          <w:delText xml:space="preserve">SF </w:delText>
        </w:r>
      </w:del>
      <w:ins w:id="1353" w:author="Microsoft Office User" w:date="2018-12-24T10:32:00Z">
        <w:r w:rsidR="005C778C">
          <w:rPr>
            <w:spacing w:val="-11"/>
            <w:w w:val="110"/>
          </w:rPr>
          <w:t xml:space="preserve"> synovial fluid </w:t>
        </w:r>
      </w:ins>
      <w:r>
        <w:rPr>
          <w:w w:val="110"/>
        </w:rPr>
        <w:t>was particularly moderate for TNF-</w:t>
      </w:r>
      <w:r>
        <w:rPr>
          <w:i/>
          <w:w w:val="110"/>
        </w:rPr>
        <w:t xml:space="preserve">α </w:t>
      </w:r>
      <w:r>
        <w:rPr>
          <w:w w:val="110"/>
        </w:rPr>
        <w:t xml:space="preserve">and </w:t>
      </w:r>
      <w:r>
        <w:rPr>
          <w:spacing w:val="-4"/>
          <w:w w:val="110"/>
        </w:rPr>
        <w:t xml:space="preserve">MCP-1, </w:t>
      </w:r>
      <w:r>
        <w:rPr>
          <w:w w:val="110"/>
        </w:rPr>
        <w:t xml:space="preserve">not exceeding of 1.8 and 3, </w:t>
      </w:r>
      <w:r>
        <w:rPr>
          <w:spacing w:val="-3"/>
          <w:w w:val="110"/>
        </w:rPr>
        <w:t xml:space="preserve">respectively, </w:t>
      </w:r>
      <w:r>
        <w:rPr>
          <w:w w:val="110"/>
        </w:rPr>
        <w:t xml:space="preserve">for the majority of the </w:t>
      </w:r>
      <w:proofErr w:type="spellStart"/>
      <w:r>
        <w:rPr>
          <w:spacing w:val="-4"/>
          <w:w w:val="110"/>
        </w:rPr>
        <w:t>PsA</w:t>
      </w:r>
      <w:proofErr w:type="spellEnd"/>
      <w:r>
        <w:rPr>
          <w:spacing w:val="-4"/>
          <w:w w:val="110"/>
        </w:rPr>
        <w:t xml:space="preserve"> </w:t>
      </w:r>
      <w:r>
        <w:rPr>
          <w:w w:val="110"/>
        </w:rPr>
        <w:t xml:space="preserve">samples (Figure 5.18 </w:t>
      </w:r>
      <w:proofErr w:type="gramStart"/>
      <w:r>
        <w:rPr>
          <w:w w:val="110"/>
        </w:rPr>
        <w:t>a and</w:t>
      </w:r>
      <w:proofErr w:type="gramEnd"/>
      <w:r>
        <w:rPr>
          <w:w w:val="110"/>
        </w:rPr>
        <w:t xml:space="preserve"> c).</w:t>
      </w:r>
      <w:r>
        <w:rPr>
          <w:spacing w:val="-23"/>
          <w:w w:val="110"/>
        </w:rPr>
        <w:t xml:space="preserve"> </w:t>
      </w:r>
      <w:r>
        <w:rPr>
          <w:spacing w:val="-3"/>
          <w:w w:val="110"/>
        </w:rPr>
        <w:t xml:space="preserve">However, </w:t>
      </w:r>
      <w:r>
        <w:rPr>
          <w:w w:val="110"/>
        </w:rPr>
        <w:t>one</w:t>
      </w:r>
      <w:r>
        <w:rPr>
          <w:spacing w:val="-7"/>
          <w:w w:val="110"/>
        </w:rPr>
        <w:t xml:space="preserve"> </w:t>
      </w:r>
      <w:r>
        <w:rPr>
          <w:w w:val="110"/>
        </w:rPr>
        <w:t>of</w:t>
      </w:r>
      <w:r>
        <w:rPr>
          <w:spacing w:val="-7"/>
          <w:w w:val="110"/>
        </w:rPr>
        <w:t xml:space="preserve"> </w:t>
      </w:r>
      <w:r>
        <w:rPr>
          <w:w w:val="110"/>
        </w:rPr>
        <w:t>the</w:t>
      </w:r>
      <w:r>
        <w:rPr>
          <w:spacing w:val="-7"/>
          <w:w w:val="110"/>
        </w:rPr>
        <w:t xml:space="preserve"> </w:t>
      </w:r>
      <w:r>
        <w:rPr>
          <w:w w:val="110"/>
        </w:rPr>
        <w:t>patients</w:t>
      </w:r>
      <w:r>
        <w:rPr>
          <w:spacing w:val="-7"/>
          <w:w w:val="110"/>
        </w:rPr>
        <w:t xml:space="preserve"> </w:t>
      </w:r>
      <w:r>
        <w:rPr>
          <w:w w:val="110"/>
        </w:rPr>
        <w:t>(PSA1505)</w:t>
      </w:r>
      <w:r>
        <w:rPr>
          <w:spacing w:val="-7"/>
          <w:w w:val="110"/>
        </w:rPr>
        <w:t xml:space="preserve"> </w:t>
      </w:r>
      <w:r>
        <w:rPr>
          <w:w w:val="110"/>
        </w:rPr>
        <w:t>appeared</w:t>
      </w:r>
      <w:r>
        <w:rPr>
          <w:spacing w:val="-7"/>
          <w:w w:val="110"/>
        </w:rPr>
        <w:t xml:space="preserve"> </w:t>
      </w:r>
      <w:r>
        <w:rPr>
          <w:w w:val="110"/>
        </w:rPr>
        <w:t>to</w:t>
      </w:r>
      <w:r>
        <w:rPr>
          <w:spacing w:val="-7"/>
          <w:w w:val="110"/>
        </w:rPr>
        <w:t xml:space="preserve"> </w:t>
      </w:r>
      <w:r>
        <w:rPr>
          <w:w w:val="110"/>
        </w:rPr>
        <w:t>have</w:t>
      </w:r>
      <w:r>
        <w:rPr>
          <w:spacing w:val="-7"/>
          <w:w w:val="110"/>
        </w:rPr>
        <w:t xml:space="preserve"> </w:t>
      </w:r>
      <w:r>
        <w:rPr>
          <w:w w:val="110"/>
        </w:rPr>
        <w:t>particularly</w:t>
      </w:r>
      <w:r>
        <w:rPr>
          <w:spacing w:val="-7"/>
          <w:w w:val="110"/>
        </w:rPr>
        <w:t xml:space="preserve"> </w:t>
      </w:r>
      <w:r>
        <w:rPr>
          <w:w w:val="110"/>
        </w:rPr>
        <w:t>higher</w:t>
      </w:r>
      <w:r>
        <w:rPr>
          <w:spacing w:val="-7"/>
          <w:w w:val="110"/>
        </w:rPr>
        <w:t xml:space="preserve"> </w:t>
      </w:r>
      <w:r>
        <w:rPr>
          <w:w w:val="110"/>
        </w:rPr>
        <w:t>percentage</w:t>
      </w:r>
      <w:r>
        <w:rPr>
          <w:spacing w:val="-7"/>
          <w:w w:val="110"/>
        </w:rPr>
        <w:t xml:space="preserve"> </w:t>
      </w:r>
      <w:r>
        <w:rPr>
          <w:w w:val="110"/>
        </w:rPr>
        <w:t>of</w:t>
      </w:r>
      <w:del w:id="1354" w:author="Microsoft Office User" w:date="2018-12-24T10:32:00Z">
        <w:r w:rsidDel="005C778C">
          <w:rPr>
            <w:w w:val="110"/>
          </w:rPr>
          <w:delText xml:space="preserve"> SF </w:delText>
        </w:r>
      </w:del>
      <w:ins w:id="1355" w:author="Microsoft Office User" w:date="2018-12-24T10:32:00Z">
        <w:r w:rsidR="005C778C">
          <w:rPr>
            <w:w w:val="110"/>
          </w:rPr>
          <w:t xml:space="preserve"> synovial fluid </w:t>
        </w:r>
      </w:ins>
      <w:r>
        <w:rPr>
          <w:w w:val="110"/>
        </w:rPr>
        <w:t>CD14</w:t>
      </w:r>
      <w:r>
        <w:rPr>
          <w:w w:val="110"/>
          <w:position w:val="9"/>
          <w:sz w:val="18"/>
        </w:rPr>
        <w:t xml:space="preserve">+ </w:t>
      </w:r>
      <w:r>
        <w:rPr>
          <w:w w:val="110"/>
        </w:rPr>
        <w:t>monocytes producing all three cytokines when compared to the rest of the patients in the cohort. Although no justification was found to remove this sample, the statistical significance (</w:t>
      </w:r>
      <w:proofErr w:type="spellStart"/>
      <w:r>
        <w:rPr>
          <w:w w:val="110"/>
        </w:rPr>
        <w:t>pval</w:t>
      </w:r>
      <w:proofErr w:type="spellEnd"/>
      <w:r>
        <w:rPr>
          <w:i/>
          <w:w w:val="110"/>
        </w:rPr>
        <w:t>&lt;</w:t>
      </w:r>
      <w:r>
        <w:rPr>
          <w:w w:val="110"/>
        </w:rPr>
        <w:t>0.05) in the di</w:t>
      </w:r>
      <w:r>
        <w:rPr>
          <w:rFonts w:ascii="Arial" w:hAnsi="Arial"/>
          <w:w w:val="110"/>
        </w:rPr>
        <w:t>ff</w:t>
      </w:r>
      <w:r>
        <w:rPr>
          <w:w w:val="110"/>
        </w:rPr>
        <w:t>erences found between percentage of cell producing TNF-</w:t>
      </w:r>
      <w:r>
        <w:rPr>
          <w:i/>
          <w:w w:val="110"/>
        </w:rPr>
        <w:t>α</w:t>
      </w:r>
      <w:r>
        <w:rPr>
          <w:w w:val="110"/>
        </w:rPr>
        <w:t xml:space="preserve">, </w:t>
      </w:r>
      <w:r>
        <w:rPr>
          <w:spacing w:val="-5"/>
          <w:w w:val="110"/>
        </w:rPr>
        <w:t xml:space="preserve">MCP-1 </w:t>
      </w:r>
      <w:r>
        <w:rPr>
          <w:w w:val="110"/>
        </w:rPr>
        <w:t xml:space="preserve">and </w:t>
      </w:r>
      <w:proofErr w:type="spellStart"/>
      <w:r>
        <w:rPr>
          <w:w w:val="110"/>
        </w:rPr>
        <w:t>osteopontin</w:t>
      </w:r>
      <w:proofErr w:type="spellEnd"/>
      <w:r>
        <w:rPr>
          <w:w w:val="110"/>
        </w:rPr>
        <w:t xml:space="preserve"> in</w:t>
      </w:r>
      <w:del w:id="1356" w:author="Microsoft Office User" w:date="2018-12-24T10:32:00Z">
        <w:r w:rsidDel="005C778C">
          <w:rPr>
            <w:w w:val="110"/>
          </w:rPr>
          <w:delText xml:space="preserve"> SF </w:delText>
        </w:r>
      </w:del>
      <w:ins w:id="1357" w:author="Microsoft Office User" w:date="2018-12-24T10:32:00Z">
        <w:r w:rsidR="005C778C">
          <w:rPr>
            <w:w w:val="110"/>
          </w:rPr>
          <w:t xml:space="preserve"> synovial fluid </w:t>
        </w:r>
      </w:ins>
      <w:r>
        <w:rPr>
          <w:w w:val="110"/>
        </w:rPr>
        <w:t>versus</w:t>
      </w:r>
      <w:del w:id="1358" w:author="Microsoft Office User" w:date="2018-12-24T10:29:00Z">
        <w:r w:rsidDel="005C778C">
          <w:rPr>
            <w:w w:val="110"/>
          </w:rPr>
          <w:delText xml:space="preserve"> PB </w:delText>
        </w:r>
      </w:del>
      <w:ins w:id="1359" w:author="Microsoft Office User" w:date="2018-12-24T10:29:00Z">
        <w:r w:rsidR="005C778C">
          <w:rPr>
            <w:w w:val="110"/>
          </w:rPr>
          <w:t xml:space="preserve"> peripheral blood </w:t>
        </w:r>
      </w:ins>
      <w:r>
        <w:rPr>
          <w:w w:val="110"/>
        </w:rPr>
        <w:t>remained when repeating the analysis in absence of</w:t>
      </w:r>
      <w:r>
        <w:rPr>
          <w:spacing w:val="-48"/>
          <w:w w:val="110"/>
        </w:rPr>
        <w:t xml:space="preserve"> </w:t>
      </w:r>
      <w:r>
        <w:rPr>
          <w:w w:val="110"/>
        </w:rPr>
        <w:t>PSA1505.</w:t>
      </w:r>
    </w:p>
    <w:p w14:paraId="26E24365" w14:textId="77777777" w:rsidR="005313F1" w:rsidRDefault="005313F1">
      <w:pPr>
        <w:spacing w:line="480" w:lineRule="atLeast"/>
        <w:jc w:val="both"/>
        <w:sectPr w:rsidR="005313F1">
          <w:pgSz w:w="11910" w:h="16840"/>
          <w:pgMar w:top="1800" w:right="0" w:bottom="560" w:left="1680" w:header="1482" w:footer="364" w:gutter="0"/>
          <w:cols w:space="720"/>
        </w:sectPr>
      </w:pPr>
    </w:p>
    <w:p w14:paraId="51404C43" w14:textId="77777777" w:rsidR="005313F1" w:rsidRDefault="005313F1">
      <w:pPr>
        <w:pStyle w:val="BodyText"/>
        <w:rPr>
          <w:sz w:val="20"/>
        </w:rPr>
      </w:pPr>
    </w:p>
    <w:p w14:paraId="2ABA86A0" w14:textId="77777777" w:rsidR="005313F1" w:rsidRDefault="005313F1">
      <w:pPr>
        <w:pStyle w:val="BodyText"/>
        <w:spacing w:before="6"/>
        <w:rPr>
          <w:sz w:val="21"/>
        </w:rPr>
      </w:pPr>
    </w:p>
    <w:p w14:paraId="50CB6B43" w14:textId="77777777" w:rsidR="005313F1" w:rsidRDefault="005313F1">
      <w:pPr>
        <w:rPr>
          <w:sz w:val="21"/>
        </w:rPr>
        <w:sectPr w:rsidR="005313F1">
          <w:pgSz w:w="11910" w:h="16840"/>
          <w:pgMar w:top="1800" w:right="0" w:bottom="560" w:left="1680" w:header="1482" w:footer="364" w:gutter="0"/>
          <w:cols w:space="720"/>
        </w:sectPr>
      </w:pPr>
    </w:p>
    <w:p w14:paraId="26DEB997" w14:textId="77777777" w:rsidR="005313F1" w:rsidRDefault="005313F1">
      <w:pPr>
        <w:pStyle w:val="BodyText"/>
        <w:rPr>
          <w:sz w:val="8"/>
        </w:rPr>
      </w:pPr>
    </w:p>
    <w:p w14:paraId="49829DF0" w14:textId="77777777" w:rsidR="005313F1" w:rsidRDefault="005313F1">
      <w:pPr>
        <w:pStyle w:val="BodyText"/>
        <w:spacing w:before="4"/>
        <w:rPr>
          <w:sz w:val="9"/>
        </w:rPr>
      </w:pPr>
    </w:p>
    <w:p w14:paraId="32F1CFFD" w14:textId="77777777" w:rsidR="005313F1" w:rsidRDefault="00090D17">
      <w:pPr>
        <w:jc w:val="right"/>
        <w:rPr>
          <w:rFonts w:ascii="Arial"/>
          <w:sz w:val="7"/>
        </w:rPr>
      </w:pPr>
      <w:r>
        <w:rPr>
          <w:noProof/>
        </w:rPr>
        <mc:AlternateContent>
          <mc:Choice Requires="wps">
            <w:drawing>
              <wp:anchor distT="0" distB="0" distL="114300" distR="114300" simplePos="0" relativeHeight="19000" behindDoc="0" locked="0" layoutInCell="1" allowOverlap="1" wp14:anchorId="3031EBFA" wp14:editId="063698F6">
                <wp:simplePos x="0" y="0"/>
                <wp:positionH relativeFrom="page">
                  <wp:posOffset>2059305</wp:posOffset>
                </wp:positionH>
                <wp:positionV relativeFrom="paragraph">
                  <wp:posOffset>27940</wp:posOffset>
                </wp:positionV>
                <wp:extent cx="7620" cy="0"/>
                <wp:effectExtent l="0" t="0" r="5080" b="0"/>
                <wp:wrapNone/>
                <wp:docPr id="395" name="Line 2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D0A41F" id="Line 2954" o:spid="_x0000_s1026" style="position:absolute;z-index:19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2.2pt" to="162.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NCQIAABQ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" strokecolor="#333" strokeweight=".08044mm">
                <o:lock v:ext="edit" shapetype="f"/>
                <w10:wrap anchorx="page"/>
              </v:line>
            </w:pict>
          </mc:Fallback>
        </mc:AlternateContent>
      </w:r>
      <w:r w:rsidR="009B75EF">
        <w:rPr>
          <w:rFonts w:ascii="Arial"/>
          <w:color w:val="4D4D4D"/>
          <w:w w:val="95"/>
          <w:sz w:val="7"/>
        </w:rPr>
        <w:t>1.8</w:t>
      </w:r>
    </w:p>
    <w:p w14:paraId="01C4E18C" w14:textId="77777777" w:rsidR="005313F1" w:rsidRDefault="005313F1">
      <w:pPr>
        <w:pStyle w:val="BodyText"/>
        <w:rPr>
          <w:rFonts w:ascii="Arial"/>
          <w:sz w:val="8"/>
        </w:rPr>
      </w:pPr>
    </w:p>
    <w:p w14:paraId="790D7A05" w14:textId="77777777" w:rsidR="005313F1" w:rsidRDefault="00090D17">
      <w:pPr>
        <w:spacing w:before="63"/>
        <w:jc w:val="right"/>
        <w:rPr>
          <w:rFonts w:ascii="Arial"/>
          <w:sz w:val="7"/>
        </w:rPr>
      </w:pPr>
      <w:r>
        <w:rPr>
          <w:noProof/>
        </w:rPr>
        <mc:AlternateContent>
          <mc:Choice Requires="wps">
            <w:drawing>
              <wp:anchor distT="0" distB="0" distL="114300" distR="114300" simplePos="0" relativeHeight="18976" behindDoc="0" locked="0" layoutInCell="1" allowOverlap="1" wp14:anchorId="7796BF40" wp14:editId="6D33E8B1">
                <wp:simplePos x="0" y="0"/>
                <wp:positionH relativeFrom="page">
                  <wp:posOffset>2059305</wp:posOffset>
                </wp:positionH>
                <wp:positionV relativeFrom="paragraph">
                  <wp:posOffset>67945</wp:posOffset>
                </wp:positionV>
                <wp:extent cx="7620" cy="0"/>
                <wp:effectExtent l="0" t="0" r="5080" b="0"/>
                <wp:wrapNone/>
                <wp:docPr id="394" name="Line 2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D8EBBC" id="Line 2953" o:spid="_x0000_s1026" style="position:absolute;z-index: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35pt" to="16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" strokecolor="#333" strokeweight=".08044mm">
                <o:lock v:ext="edit" shapetype="f"/>
                <w10:wrap anchorx="page"/>
              </v:line>
            </w:pict>
          </mc:Fallback>
        </mc:AlternateContent>
      </w:r>
      <w:r w:rsidR="009B75EF">
        <w:rPr>
          <w:rFonts w:ascii="Arial"/>
          <w:color w:val="4D4D4D"/>
          <w:w w:val="95"/>
          <w:sz w:val="7"/>
        </w:rPr>
        <w:t>1.6</w:t>
      </w:r>
    </w:p>
    <w:p w14:paraId="150EFA92" w14:textId="77777777" w:rsidR="005313F1" w:rsidRDefault="005313F1">
      <w:pPr>
        <w:pStyle w:val="BodyText"/>
        <w:rPr>
          <w:rFonts w:ascii="Arial"/>
          <w:sz w:val="8"/>
        </w:rPr>
      </w:pPr>
    </w:p>
    <w:p w14:paraId="7AAF7B0B" w14:textId="77777777" w:rsidR="005313F1" w:rsidRDefault="00090D17">
      <w:pPr>
        <w:spacing w:before="64"/>
        <w:jc w:val="right"/>
        <w:rPr>
          <w:rFonts w:ascii="Arial"/>
          <w:sz w:val="7"/>
        </w:rPr>
      </w:pPr>
      <w:r>
        <w:rPr>
          <w:noProof/>
        </w:rPr>
        <mc:AlternateContent>
          <mc:Choice Requires="wps">
            <w:drawing>
              <wp:anchor distT="0" distB="0" distL="114300" distR="114300" simplePos="0" relativeHeight="18952" behindDoc="0" locked="0" layoutInCell="1" allowOverlap="1" wp14:anchorId="7B72C49C" wp14:editId="7CED8DAD">
                <wp:simplePos x="0" y="0"/>
                <wp:positionH relativeFrom="page">
                  <wp:posOffset>2059305</wp:posOffset>
                </wp:positionH>
                <wp:positionV relativeFrom="paragraph">
                  <wp:posOffset>68580</wp:posOffset>
                </wp:positionV>
                <wp:extent cx="7620" cy="0"/>
                <wp:effectExtent l="0" t="0" r="5080" b="0"/>
                <wp:wrapNone/>
                <wp:docPr id="393" name="Line 2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E257AC" id="Line 2952" o:spid="_x0000_s1026" style="position:absolute;z-index:18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4pt" to="162.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" strokecolor="#333" strokeweight=".08044mm">
                <o:lock v:ext="edit" shapetype="f"/>
                <w10:wrap anchorx="page"/>
              </v:line>
            </w:pict>
          </mc:Fallback>
        </mc:AlternateContent>
      </w:r>
      <w:r>
        <w:rPr>
          <w:noProof/>
        </w:rPr>
        <mc:AlternateContent>
          <mc:Choice Requires="wps">
            <w:drawing>
              <wp:anchor distT="0" distB="0" distL="114300" distR="114300" simplePos="0" relativeHeight="19264" behindDoc="0" locked="0" layoutInCell="1" allowOverlap="1" wp14:anchorId="4061338A" wp14:editId="6C02FB30">
                <wp:simplePos x="0" y="0"/>
                <wp:positionH relativeFrom="page">
                  <wp:posOffset>1803400</wp:posOffset>
                </wp:positionH>
                <wp:positionV relativeFrom="paragraph">
                  <wp:posOffset>106680</wp:posOffset>
                </wp:positionV>
                <wp:extent cx="151130" cy="753110"/>
                <wp:effectExtent l="0" t="0" r="0" b="0"/>
                <wp:wrapNone/>
                <wp:docPr id="392" name="Text Box 2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130" cy="753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276B45" id="Text Box 2951" o:spid="_x0000_s1026" type="#_x0000_t202" style="position:absolute;margin-left:142pt;margin-top:8.4pt;width:11.9pt;height:59.3pt;z-index:1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" filled="f" stroked="f">
                <v:path arrowok="t"/>
                <v:textbox style="layout-flow:vertical;mso-layout-flow-alt:bottom-to-top" inset="0,0,0,0"/>
                <w10:wrap anchorx="page"/>
              </v:shape>
            </w:pict>
          </mc:Fallback>
        </mc:AlternateContent>
      </w:r>
      <w:r w:rsidR="009B75EF">
        <w:rPr>
          <w:rFonts w:ascii="Arial"/>
          <w:color w:val="4D4D4D"/>
          <w:w w:val="95"/>
          <w:sz w:val="7"/>
        </w:rPr>
        <w:t>1.4</w:t>
      </w:r>
    </w:p>
    <w:p w14:paraId="39104431" w14:textId="77777777" w:rsidR="005313F1" w:rsidRDefault="005313F1">
      <w:pPr>
        <w:pStyle w:val="BodyText"/>
        <w:rPr>
          <w:rFonts w:ascii="Arial"/>
          <w:sz w:val="8"/>
        </w:rPr>
      </w:pPr>
    </w:p>
    <w:p w14:paraId="4014D48E" w14:textId="77777777" w:rsidR="005313F1" w:rsidRDefault="00090D17">
      <w:pPr>
        <w:spacing w:before="63"/>
        <w:jc w:val="right"/>
        <w:rPr>
          <w:rFonts w:ascii="Arial"/>
          <w:sz w:val="7"/>
        </w:rPr>
      </w:pPr>
      <w:r>
        <w:rPr>
          <w:noProof/>
        </w:rPr>
        <mc:AlternateContent>
          <mc:Choice Requires="wps">
            <w:drawing>
              <wp:anchor distT="0" distB="0" distL="114300" distR="114300" simplePos="0" relativeHeight="18928" behindDoc="0" locked="0" layoutInCell="1" allowOverlap="1" wp14:anchorId="496B5A45" wp14:editId="3672F065">
                <wp:simplePos x="0" y="0"/>
                <wp:positionH relativeFrom="page">
                  <wp:posOffset>2059305</wp:posOffset>
                </wp:positionH>
                <wp:positionV relativeFrom="paragraph">
                  <wp:posOffset>67945</wp:posOffset>
                </wp:positionV>
                <wp:extent cx="7620" cy="0"/>
                <wp:effectExtent l="0" t="0" r="5080" b="0"/>
                <wp:wrapNone/>
                <wp:docPr id="391" name="Line 29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043755" id="Line 2950" o:spid="_x0000_s1026" style="position:absolute;z-index:1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35pt" to="16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" strokecolor="#333" strokeweight=".08044mm">
                <o:lock v:ext="edit" shapetype="f"/>
                <w10:wrap anchorx="page"/>
              </v:line>
            </w:pict>
          </mc:Fallback>
        </mc:AlternateContent>
      </w:r>
      <w:r w:rsidR="009B75EF">
        <w:rPr>
          <w:rFonts w:ascii="Arial"/>
          <w:color w:val="4D4D4D"/>
          <w:w w:val="95"/>
          <w:sz w:val="7"/>
        </w:rPr>
        <w:t>1.2</w:t>
      </w:r>
    </w:p>
    <w:p w14:paraId="7A2B33BC" w14:textId="77777777" w:rsidR="005313F1" w:rsidRDefault="005313F1">
      <w:pPr>
        <w:pStyle w:val="BodyText"/>
        <w:rPr>
          <w:rFonts w:ascii="Arial"/>
          <w:sz w:val="8"/>
        </w:rPr>
      </w:pPr>
    </w:p>
    <w:p w14:paraId="666C9F91" w14:textId="77777777" w:rsidR="005313F1" w:rsidRDefault="00090D17">
      <w:pPr>
        <w:spacing w:before="64"/>
        <w:jc w:val="right"/>
        <w:rPr>
          <w:rFonts w:ascii="Arial"/>
          <w:sz w:val="7"/>
        </w:rPr>
      </w:pPr>
      <w:r>
        <w:rPr>
          <w:noProof/>
        </w:rPr>
        <mc:AlternateContent>
          <mc:Choice Requires="wps">
            <w:drawing>
              <wp:anchor distT="0" distB="0" distL="114300" distR="114300" simplePos="0" relativeHeight="18904" behindDoc="0" locked="0" layoutInCell="1" allowOverlap="1" wp14:anchorId="727D18AC" wp14:editId="44287159">
                <wp:simplePos x="0" y="0"/>
                <wp:positionH relativeFrom="page">
                  <wp:posOffset>2059305</wp:posOffset>
                </wp:positionH>
                <wp:positionV relativeFrom="paragraph">
                  <wp:posOffset>68580</wp:posOffset>
                </wp:positionV>
                <wp:extent cx="7620" cy="0"/>
                <wp:effectExtent l="0" t="0" r="5080" b="0"/>
                <wp:wrapNone/>
                <wp:docPr id="390" name="Line 29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DD2AAB1" id="Line 2949" o:spid="_x0000_s1026" style="position:absolute;z-index:18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4pt" to="162.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" strokecolor="#333" strokeweight=".08044mm">
                <o:lock v:ext="edit" shapetype="f"/>
                <w10:wrap anchorx="page"/>
              </v:line>
            </w:pict>
          </mc:Fallback>
        </mc:AlternateContent>
      </w:r>
      <w:r w:rsidR="009B75EF">
        <w:rPr>
          <w:rFonts w:ascii="Arial"/>
          <w:color w:val="4D4D4D"/>
          <w:w w:val="95"/>
          <w:sz w:val="7"/>
        </w:rPr>
        <w:t>1.0</w:t>
      </w:r>
    </w:p>
    <w:p w14:paraId="703269A5" w14:textId="77777777" w:rsidR="005313F1" w:rsidRDefault="005313F1">
      <w:pPr>
        <w:pStyle w:val="BodyText"/>
        <w:rPr>
          <w:rFonts w:ascii="Arial"/>
          <w:sz w:val="8"/>
        </w:rPr>
      </w:pPr>
    </w:p>
    <w:p w14:paraId="590BD554" w14:textId="77777777" w:rsidR="005313F1" w:rsidRDefault="00090D17">
      <w:pPr>
        <w:spacing w:before="63"/>
        <w:jc w:val="right"/>
        <w:rPr>
          <w:rFonts w:ascii="Arial"/>
          <w:sz w:val="7"/>
        </w:rPr>
      </w:pPr>
      <w:r>
        <w:rPr>
          <w:noProof/>
        </w:rPr>
        <mc:AlternateContent>
          <mc:Choice Requires="wps">
            <w:drawing>
              <wp:anchor distT="0" distB="0" distL="114300" distR="114300" simplePos="0" relativeHeight="18880" behindDoc="0" locked="0" layoutInCell="1" allowOverlap="1" wp14:anchorId="5E914EB4" wp14:editId="07853466">
                <wp:simplePos x="0" y="0"/>
                <wp:positionH relativeFrom="page">
                  <wp:posOffset>2059305</wp:posOffset>
                </wp:positionH>
                <wp:positionV relativeFrom="paragraph">
                  <wp:posOffset>67945</wp:posOffset>
                </wp:positionV>
                <wp:extent cx="7620" cy="0"/>
                <wp:effectExtent l="0" t="0" r="5080" b="0"/>
                <wp:wrapNone/>
                <wp:docPr id="389" name="Line 29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0CB9A7" id="Line 2948" o:spid="_x0000_s1026" style="position:absolute;z-index:1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35pt" to="16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2QCAIAABQEAAAOAAAAZHJzL2Uyb0RvYy54bWysU8uu2yAQ3VfqPyD2iR9xcx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" strokecolor="#333" strokeweight=".08044mm">
                <o:lock v:ext="edit" shapetype="f"/>
                <w10:wrap anchorx="page"/>
              </v:line>
            </w:pict>
          </mc:Fallback>
        </mc:AlternateContent>
      </w:r>
      <w:r w:rsidR="009B75EF">
        <w:rPr>
          <w:rFonts w:ascii="Arial"/>
          <w:color w:val="4D4D4D"/>
          <w:w w:val="95"/>
          <w:sz w:val="7"/>
        </w:rPr>
        <w:t>0.8</w:t>
      </w:r>
    </w:p>
    <w:p w14:paraId="3603D10E" w14:textId="77777777" w:rsidR="005313F1" w:rsidRDefault="005313F1">
      <w:pPr>
        <w:pStyle w:val="BodyText"/>
        <w:rPr>
          <w:rFonts w:ascii="Arial"/>
          <w:sz w:val="8"/>
        </w:rPr>
      </w:pPr>
    </w:p>
    <w:p w14:paraId="4B77E23F" w14:textId="77777777" w:rsidR="005313F1" w:rsidRDefault="00090D17">
      <w:pPr>
        <w:spacing w:before="63"/>
        <w:jc w:val="right"/>
        <w:rPr>
          <w:rFonts w:ascii="Arial"/>
          <w:sz w:val="7"/>
        </w:rPr>
      </w:pPr>
      <w:r>
        <w:rPr>
          <w:noProof/>
        </w:rPr>
        <mc:AlternateContent>
          <mc:Choice Requires="wps">
            <w:drawing>
              <wp:anchor distT="0" distB="0" distL="114300" distR="114300" simplePos="0" relativeHeight="18856" behindDoc="0" locked="0" layoutInCell="1" allowOverlap="1" wp14:anchorId="1C37DAD7" wp14:editId="25D31CE9">
                <wp:simplePos x="0" y="0"/>
                <wp:positionH relativeFrom="page">
                  <wp:posOffset>2059305</wp:posOffset>
                </wp:positionH>
                <wp:positionV relativeFrom="paragraph">
                  <wp:posOffset>67945</wp:posOffset>
                </wp:positionV>
                <wp:extent cx="7620" cy="0"/>
                <wp:effectExtent l="0" t="0" r="5080" b="0"/>
                <wp:wrapNone/>
                <wp:docPr id="388" name="Line 2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94C496" id="Line 2947" o:spid="_x0000_s1026" style="position:absolute;z-index:18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35pt" to="16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" strokecolor="#333" strokeweight=".08044mm">
                <o:lock v:ext="edit" shapetype="f"/>
                <w10:wrap anchorx="page"/>
              </v:line>
            </w:pict>
          </mc:Fallback>
        </mc:AlternateContent>
      </w:r>
      <w:r w:rsidR="009B75EF">
        <w:rPr>
          <w:rFonts w:ascii="Arial"/>
          <w:color w:val="4D4D4D"/>
          <w:w w:val="95"/>
          <w:sz w:val="7"/>
        </w:rPr>
        <w:t>0.6</w:t>
      </w:r>
    </w:p>
    <w:p w14:paraId="512F74C2" w14:textId="77777777" w:rsidR="005313F1" w:rsidRDefault="005313F1">
      <w:pPr>
        <w:pStyle w:val="BodyText"/>
        <w:rPr>
          <w:rFonts w:ascii="Arial"/>
          <w:sz w:val="8"/>
        </w:rPr>
      </w:pPr>
    </w:p>
    <w:p w14:paraId="249F2992" w14:textId="77777777" w:rsidR="005313F1" w:rsidRDefault="00090D17">
      <w:pPr>
        <w:spacing w:before="64"/>
        <w:jc w:val="right"/>
        <w:rPr>
          <w:rFonts w:ascii="Arial"/>
          <w:sz w:val="7"/>
        </w:rPr>
      </w:pPr>
      <w:r>
        <w:rPr>
          <w:noProof/>
        </w:rPr>
        <mc:AlternateContent>
          <mc:Choice Requires="wps">
            <w:drawing>
              <wp:anchor distT="0" distB="0" distL="114300" distR="114300" simplePos="0" relativeHeight="18832" behindDoc="0" locked="0" layoutInCell="1" allowOverlap="1" wp14:anchorId="2F08CFF7" wp14:editId="001F0EDA">
                <wp:simplePos x="0" y="0"/>
                <wp:positionH relativeFrom="page">
                  <wp:posOffset>2059305</wp:posOffset>
                </wp:positionH>
                <wp:positionV relativeFrom="paragraph">
                  <wp:posOffset>68580</wp:posOffset>
                </wp:positionV>
                <wp:extent cx="7620" cy="0"/>
                <wp:effectExtent l="0" t="0" r="5080" b="0"/>
                <wp:wrapNone/>
                <wp:docPr id="387" name="Line 2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30F1A07" id="Line 2946" o:spid="_x0000_s1026" style="position:absolute;z-index:1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4pt" to="162.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" strokecolor="#333" strokeweight=".08044mm">
                <o:lock v:ext="edit" shapetype="f"/>
                <w10:wrap anchorx="page"/>
              </v:line>
            </w:pict>
          </mc:Fallback>
        </mc:AlternateContent>
      </w:r>
      <w:r w:rsidR="009B75EF">
        <w:rPr>
          <w:rFonts w:ascii="Arial"/>
          <w:color w:val="4D4D4D"/>
          <w:w w:val="95"/>
          <w:sz w:val="7"/>
        </w:rPr>
        <w:t>0.4</w:t>
      </w:r>
    </w:p>
    <w:p w14:paraId="090A7985" w14:textId="77777777" w:rsidR="005313F1" w:rsidRDefault="005313F1">
      <w:pPr>
        <w:pStyle w:val="BodyText"/>
        <w:rPr>
          <w:rFonts w:ascii="Arial"/>
          <w:sz w:val="8"/>
        </w:rPr>
      </w:pPr>
    </w:p>
    <w:p w14:paraId="71E48E9F" w14:textId="77777777" w:rsidR="005313F1" w:rsidRDefault="00090D17">
      <w:pPr>
        <w:spacing w:before="63"/>
        <w:jc w:val="right"/>
        <w:rPr>
          <w:rFonts w:ascii="Arial"/>
          <w:sz w:val="7"/>
        </w:rPr>
      </w:pPr>
      <w:r>
        <w:rPr>
          <w:noProof/>
        </w:rPr>
        <mc:AlternateContent>
          <mc:Choice Requires="wps">
            <w:drawing>
              <wp:anchor distT="0" distB="0" distL="114300" distR="114300" simplePos="0" relativeHeight="18808" behindDoc="0" locked="0" layoutInCell="1" allowOverlap="1" wp14:anchorId="428965B0" wp14:editId="2C0ED606">
                <wp:simplePos x="0" y="0"/>
                <wp:positionH relativeFrom="page">
                  <wp:posOffset>2059305</wp:posOffset>
                </wp:positionH>
                <wp:positionV relativeFrom="paragraph">
                  <wp:posOffset>67945</wp:posOffset>
                </wp:positionV>
                <wp:extent cx="7620" cy="0"/>
                <wp:effectExtent l="0" t="0" r="5080" b="0"/>
                <wp:wrapNone/>
                <wp:docPr id="386" name="Line 2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B8B520" id="Line 2945" o:spid="_x0000_s1026" style="position:absolute;z-index:18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35pt" to="16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" strokecolor="#333" strokeweight=".08044mm">
                <o:lock v:ext="edit" shapetype="f"/>
                <w10:wrap anchorx="page"/>
              </v:line>
            </w:pict>
          </mc:Fallback>
        </mc:AlternateContent>
      </w:r>
      <w:r w:rsidR="009B75EF">
        <w:rPr>
          <w:rFonts w:ascii="Arial"/>
          <w:color w:val="4D4D4D"/>
          <w:w w:val="95"/>
          <w:sz w:val="7"/>
        </w:rPr>
        <w:t>0.2</w:t>
      </w:r>
    </w:p>
    <w:p w14:paraId="68406983" w14:textId="77777777" w:rsidR="005313F1" w:rsidRDefault="005313F1">
      <w:pPr>
        <w:pStyle w:val="BodyText"/>
        <w:rPr>
          <w:rFonts w:ascii="Arial"/>
          <w:sz w:val="8"/>
        </w:rPr>
      </w:pPr>
    </w:p>
    <w:p w14:paraId="0A1CBB42" w14:textId="77777777" w:rsidR="005313F1" w:rsidRDefault="00090D17">
      <w:pPr>
        <w:spacing w:before="64"/>
        <w:jc w:val="right"/>
        <w:rPr>
          <w:rFonts w:ascii="Arial"/>
          <w:sz w:val="7"/>
        </w:rPr>
      </w:pPr>
      <w:r>
        <w:rPr>
          <w:noProof/>
        </w:rPr>
        <mc:AlternateContent>
          <mc:Choice Requires="wps">
            <w:drawing>
              <wp:anchor distT="0" distB="0" distL="114300" distR="114300" simplePos="0" relativeHeight="18784" behindDoc="0" locked="0" layoutInCell="1" allowOverlap="1" wp14:anchorId="5035782C" wp14:editId="2E502194">
                <wp:simplePos x="0" y="0"/>
                <wp:positionH relativeFrom="page">
                  <wp:posOffset>2059305</wp:posOffset>
                </wp:positionH>
                <wp:positionV relativeFrom="paragraph">
                  <wp:posOffset>68580</wp:posOffset>
                </wp:positionV>
                <wp:extent cx="7620" cy="0"/>
                <wp:effectExtent l="0" t="0" r="5080" b="0"/>
                <wp:wrapNone/>
                <wp:docPr id="385" name="Line 2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562C55C" id="Line 2944" o:spid="_x0000_s1026" style="position:absolute;z-index:1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15pt,5.4pt" to="162.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" strokecolor="#333" strokeweight=".08044mm">
                <o:lock v:ext="edit" shapetype="f"/>
                <w10:wrap anchorx="page"/>
              </v:line>
            </w:pict>
          </mc:Fallback>
        </mc:AlternateContent>
      </w:r>
      <w:r w:rsidR="009B75EF">
        <w:rPr>
          <w:rFonts w:ascii="Arial"/>
          <w:color w:val="4D4D4D"/>
          <w:w w:val="95"/>
          <w:sz w:val="7"/>
        </w:rPr>
        <w:t>0.0</w:t>
      </w:r>
    </w:p>
    <w:p w14:paraId="0B487F56" w14:textId="77777777" w:rsidR="005313F1" w:rsidRDefault="009B75EF">
      <w:pPr>
        <w:pStyle w:val="BodyText"/>
        <w:rPr>
          <w:rFonts w:ascii="Arial"/>
          <w:sz w:val="20"/>
        </w:rPr>
      </w:pPr>
      <w:r>
        <w:br w:type="column"/>
      </w:r>
    </w:p>
    <w:p w14:paraId="7749CE18" w14:textId="77777777" w:rsidR="005313F1" w:rsidRDefault="005313F1">
      <w:pPr>
        <w:pStyle w:val="BodyText"/>
        <w:rPr>
          <w:rFonts w:ascii="Arial"/>
          <w:sz w:val="20"/>
        </w:rPr>
      </w:pPr>
    </w:p>
    <w:p w14:paraId="65747656" w14:textId="77777777" w:rsidR="005313F1" w:rsidRDefault="005313F1">
      <w:pPr>
        <w:pStyle w:val="BodyText"/>
        <w:rPr>
          <w:rFonts w:ascii="Arial"/>
          <w:sz w:val="20"/>
        </w:rPr>
      </w:pPr>
    </w:p>
    <w:p w14:paraId="3FECB8C1" w14:textId="77777777" w:rsidR="005313F1" w:rsidRDefault="005313F1">
      <w:pPr>
        <w:pStyle w:val="BodyText"/>
        <w:rPr>
          <w:rFonts w:ascii="Arial"/>
          <w:sz w:val="20"/>
        </w:rPr>
      </w:pPr>
    </w:p>
    <w:p w14:paraId="77789316" w14:textId="77777777" w:rsidR="005313F1" w:rsidRDefault="005313F1">
      <w:pPr>
        <w:pStyle w:val="BodyText"/>
        <w:rPr>
          <w:rFonts w:ascii="Arial"/>
          <w:sz w:val="20"/>
        </w:rPr>
      </w:pPr>
    </w:p>
    <w:p w14:paraId="67AF9E10" w14:textId="77777777" w:rsidR="005313F1" w:rsidRDefault="005313F1">
      <w:pPr>
        <w:pStyle w:val="BodyText"/>
        <w:rPr>
          <w:rFonts w:ascii="Arial"/>
          <w:sz w:val="20"/>
        </w:rPr>
      </w:pPr>
    </w:p>
    <w:p w14:paraId="574FBB61" w14:textId="77777777" w:rsidR="005313F1" w:rsidRDefault="005313F1">
      <w:pPr>
        <w:pStyle w:val="BodyText"/>
        <w:rPr>
          <w:rFonts w:ascii="Arial"/>
          <w:sz w:val="20"/>
        </w:rPr>
      </w:pPr>
    </w:p>
    <w:p w14:paraId="28D463D6" w14:textId="77777777" w:rsidR="005313F1" w:rsidRDefault="005313F1">
      <w:pPr>
        <w:pStyle w:val="BodyText"/>
        <w:rPr>
          <w:rFonts w:ascii="Arial"/>
          <w:sz w:val="20"/>
        </w:rPr>
      </w:pPr>
    </w:p>
    <w:p w14:paraId="7706DC49" w14:textId="77777777" w:rsidR="005313F1" w:rsidRDefault="005313F1">
      <w:pPr>
        <w:pStyle w:val="BodyText"/>
        <w:rPr>
          <w:rFonts w:ascii="Arial"/>
          <w:sz w:val="20"/>
        </w:rPr>
      </w:pPr>
    </w:p>
    <w:p w14:paraId="5D3DCAAA" w14:textId="77777777" w:rsidR="005313F1" w:rsidRDefault="005313F1">
      <w:pPr>
        <w:pStyle w:val="BodyText"/>
        <w:rPr>
          <w:rFonts w:ascii="Arial"/>
          <w:sz w:val="20"/>
        </w:rPr>
      </w:pPr>
    </w:p>
    <w:p w14:paraId="2694B633" w14:textId="77777777" w:rsidR="005313F1" w:rsidRDefault="00090D17">
      <w:pPr>
        <w:pStyle w:val="BodyText"/>
        <w:spacing w:before="4"/>
        <w:rPr>
          <w:rFonts w:ascii="Arial"/>
          <w:sz w:val="11"/>
        </w:rPr>
      </w:pPr>
      <w:r>
        <w:rPr>
          <w:noProof/>
        </w:rPr>
        <mc:AlternateContent>
          <mc:Choice Requires="wps">
            <w:drawing>
              <wp:anchor distT="0" distB="0" distL="0" distR="0" simplePos="0" relativeHeight="16640" behindDoc="0" locked="0" layoutInCell="1" allowOverlap="1" wp14:anchorId="5324EC54" wp14:editId="4A8B29E2">
                <wp:simplePos x="0" y="0"/>
                <wp:positionH relativeFrom="page">
                  <wp:posOffset>2571115</wp:posOffset>
                </wp:positionH>
                <wp:positionV relativeFrom="paragraph">
                  <wp:posOffset>117475</wp:posOffset>
                </wp:positionV>
                <wp:extent cx="0" cy="0"/>
                <wp:effectExtent l="0" t="0" r="0" b="0"/>
                <wp:wrapTopAndBottom/>
                <wp:docPr id="384" name="Line 29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C1A13BF" id="Line 2943" o:spid="_x0000_s1026" style="position:absolute;z-index:16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2.45pt,9.25pt" to="202.4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" strokecolor="#333" strokeweight=".08044mm">
                <o:lock v:ext="edit" shapetype="f"/>
                <w10:wrap type="topAndBottom" anchorx="page"/>
              </v:line>
            </w:pict>
          </mc:Fallback>
        </mc:AlternateContent>
      </w:r>
      <w:r>
        <w:rPr>
          <w:noProof/>
        </w:rPr>
        <mc:AlternateContent>
          <mc:Choice Requires="wps">
            <w:drawing>
              <wp:anchor distT="0" distB="0" distL="0" distR="0" simplePos="0" relativeHeight="16664" behindDoc="0" locked="0" layoutInCell="1" allowOverlap="1" wp14:anchorId="57D294FF" wp14:editId="44AAE8EE">
                <wp:simplePos x="0" y="0"/>
                <wp:positionH relativeFrom="page">
                  <wp:posOffset>3411855</wp:posOffset>
                </wp:positionH>
                <wp:positionV relativeFrom="paragraph">
                  <wp:posOffset>117475</wp:posOffset>
                </wp:positionV>
                <wp:extent cx="0" cy="0"/>
                <wp:effectExtent l="0" t="0" r="0" b="0"/>
                <wp:wrapTopAndBottom/>
                <wp:docPr id="383" name="Line 29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2896">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047017" id="Line 2942" o:spid="_x0000_s1026" style="position:absolute;z-index:16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68.65pt,9.25pt" to="268.6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" strokecolor="#333" strokeweight=".08044mm">
                <o:lock v:ext="edit" shapetype="f"/>
                <w10:wrap type="topAndBottom" anchorx="page"/>
              </v:line>
            </w:pict>
          </mc:Fallback>
        </mc:AlternateContent>
      </w:r>
    </w:p>
    <w:p w14:paraId="321E7F38" w14:textId="77777777" w:rsidR="005313F1" w:rsidRDefault="009B75EF">
      <w:pPr>
        <w:tabs>
          <w:tab w:val="left" w:pos="2061"/>
        </w:tabs>
        <w:spacing w:line="39" w:lineRule="exact"/>
        <w:ind w:left="736"/>
        <w:jc w:val="center"/>
        <w:rPr>
          <w:rFonts w:ascii="Arial"/>
          <w:sz w:val="7"/>
        </w:rPr>
      </w:pPr>
      <w:r>
        <w:rPr>
          <w:rFonts w:ascii="Arial"/>
          <w:color w:val="4D4D4D"/>
          <w:sz w:val="7"/>
        </w:rPr>
        <w:t>PB</w:t>
      </w:r>
      <w:r>
        <w:rPr>
          <w:rFonts w:ascii="Arial"/>
          <w:color w:val="4D4D4D"/>
          <w:sz w:val="7"/>
        </w:rPr>
        <w:tab/>
      </w:r>
      <w:r>
        <w:rPr>
          <w:rFonts w:ascii="Arial"/>
          <w:color w:val="4D4D4D"/>
          <w:spacing w:val="-10"/>
          <w:sz w:val="7"/>
        </w:rPr>
        <w:t>SF</w:t>
      </w:r>
    </w:p>
    <w:p w14:paraId="57036621" w14:textId="77777777" w:rsidR="005313F1" w:rsidRDefault="009B75EF">
      <w:pPr>
        <w:spacing w:line="80" w:lineRule="exact"/>
        <w:ind w:left="727"/>
        <w:jc w:val="center"/>
        <w:rPr>
          <w:rFonts w:ascii="Arial"/>
          <w:b/>
          <w:sz w:val="8"/>
        </w:rPr>
      </w:pPr>
      <w:r>
        <w:rPr>
          <w:rFonts w:ascii="Arial"/>
          <w:b/>
          <w:w w:val="105"/>
          <w:sz w:val="8"/>
        </w:rPr>
        <w:t>Tissue</w:t>
      </w:r>
    </w:p>
    <w:p w14:paraId="3871D136" w14:textId="77777777" w:rsidR="005313F1" w:rsidRDefault="005313F1">
      <w:pPr>
        <w:pStyle w:val="BodyText"/>
        <w:spacing w:before="4"/>
        <w:rPr>
          <w:rFonts w:ascii="Arial"/>
          <w:b/>
          <w:sz w:val="10"/>
        </w:rPr>
      </w:pPr>
    </w:p>
    <w:p w14:paraId="0173DA90" w14:textId="77777777" w:rsidR="005313F1" w:rsidRDefault="009B75EF">
      <w:pPr>
        <w:spacing w:before="1"/>
        <w:ind w:left="340"/>
        <w:jc w:val="center"/>
      </w:pPr>
      <w:r>
        <w:rPr>
          <w:w w:val="120"/>
        </w:rPr>
        <w:t>(a)</w:t>
      </w:r>
    </w:p>
    <w:p w14:paraId="549486E6" w14:textId="77777777" w:rsidR="005313F1" w:rsidRDefault="009B75EF">
      <w:pPr>
        <w:pStyle w:val="BodyText"/>
        <w:spacing w:before="5"/>
        <w:rPr>
          <w:sz w:val="8"/>
        </w:rPr>
      </w:pPr>
      <w:r>
        <w:br w:type="column"/>
      </w:r>
    </w:p>
    <w:p w14:paraId="6108156C" w14:textId="77777777" w:rsidR="005313F1" w:rsidRDefault="009B75EF">
      <w:pPr>
        <w:ind w:left="1198"/>
        <w:rPr>
          <w:rFonts w:ascii="Arial"/>
          <w:sz w:val="7"/>
        </w:rPr>
      </w:pPr>
      <w:r>
        <w:rPr>
          <w:rFonts w:ascii="Arial"/>
          <w:color w:val="4D4D4D"/>
          <w:sz w:val="7"/>
        </w:rPr>
        <w:t>44</w:t>
      </w:r>
    </w:p>
    <w:p w14:paraId="0E2ABCCF" w14:textId="77777777" w:rsidR="005313F1" w:rsidRDefault="00090D17">
      <w:pPr>
        <w:spacing w:before="19"/>
        <w:ind w:left="1198"/>
        <w:rPr>
          <w:rFonts w:ascii="Arial"/>
          <w:sz w:val="7"/>
        </w:rPr>
      </w:pPr>
      <w:r>
        <w:rPr>
          <w:noProof/>
        </w:rPr>
        <mc:AlternateContent>
          <mc:Choice Requires="wpg">
            <w:drawing>
              <wp:anchor distT="0" distB="0" distL="114300" distR="114300" simplePos="0" relativeHeight="18760" behindDoc="0" locked="0" layoutInCell="1" allowOverlap="1" wp14:anchorId="6BB6DAAF" wp14:editId="60F05ED0">
                <wp:simplePos x="0" y="0"/>
                <wp:positionH relativeFrom="page">
                  <wp:posOffset>2065655</wp:posOffset>
                </wp:positionH>
                <wp:positionV relativeFrom="paragraph">
                  <wp:posOffset>-26670</wp:posOffset>
                </wp:positionV>
                <wp:extent cx="1852295" cy="1485900"/>
                <wp:effectExtent l="0" t="0" r="1905" b="0"/>
                <wp:wrapNone/>
                <wp:docPr id="331" name="Group 2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2295" cy="1485900"/>
                          <a:chOff x="3253" y="-42"/>
                          <a:chExt cx="2917" cy="2340"/>
                        </a:xfrm>
                      </wpg:grpSpPr>
                      <wps:wsp>
                        <wps:cNvPr id="332" name="Freeform 2891"/>
                        <wps:cNvSpPr>
                          <a:spLocks/>
                        </wps:cNvSpPr>
                        <wps:spPr bwMode="auto">
                          <a:xfrm>
                            <a:off x="4040" y="2001"/>
                            <a:ext cx="17" cy="17"/>
                          </a:xfrm>
                          <a:custGeom>
                            <a:avLst/>
                            <a:gdLst>
                              <a:gd name="T0" fmla="+- 0 4054 4041"/>
                              <a:gd name="T1" fmla="*/ T0 w 17"/>
                              <a:gd name="T2" fmla="+- 0 2002 2002"/>
                              <a:gd name="T3" fmla="*/ 2002 h 17"/>
                              <a:gd name="T4" fmla="+- 0 4045 4041"/>
                              <a:gd name="T5" fmla="*/ T4 w 17"/>
                              <a:gd name="T6" fmla="+- 0 2002 2002"/>
                              <a:gd name="T7" fmla="*/ 2002 h 17"/>
                              <a:gd name="T8" fmla="+- 0 4041 4041"/>
                              <a:gd name="T9" fmla="*/ T8 w 17"/>
                              <a:gd name="T10" fmla="+- 0 2006 2002"/>
                              <a:gd name="T11" fmla="*/ 2006 h 17"/>
                              <a:gd name="T12" fmla="+- 0 4041 4041"/>
                              <a:gd name="T13" fmla="*/ T12 w 17"/>
                              <a:gd name="T14" fmla="+- 0 2015 2002"/>
                              <a:gd name="T15" fmla="*/ 2015 h 17"/>
                              <a:gd name="T16" fmla="+- 0 4045 4041"/>
                              <a:gd name="T17" fmla="*/ T16 w 17"/>
                              <a:gd name="T18" fmla="+- 0 2018 2002"/>
                              <a:gd name="T19" fmla="*/ 2018 h 17"/>
                              <a:gd name="T20" fmla="+- 0 4054 4041"/>
                              <a:gd name="T21" fmla="*/ T20 w 17"/>
                              <a:gd name="T22" fmla="+- 0 2018 2002"/>
                              <a:gd name="T23" fmla="*/ 2018 h 17"/>
                              <a:gd name="T24" fmla="+- 0 4057 4041"/>
                              <a:gd name="T25" fmla="*/ T24 w 17"/>
                              <a:gd name="T26" fmla="+- 0 2015 2002"/>
                              <a:gd name="T27" fmla="*/ 2015 h 17"/>
                              <a:gd name="T28" fmla="+- 0 4057 4041"/>
                              <a:gd name="T29" fmla="*/ T28 w 17"/>
                              <a:gd name="T30" fmla="+- 0 2006 2002"/>
                              <a:gd name="T31" fmla="*/ 2006 h 17"/>
                              <a:gd name="T32" fmla="+- 0 4054 4041"/>
                              <a:gd name="T33" fmla="*/ T32 w 17"/>
                              <a:gd name="T34" fmla="+- 0 2002 2002"/>
                              <a:gd name="T35" fmla="*/ 2002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6"/>
                                </a:lnTo>
                                <a:lnTo>
                                  <a:pt x="13" y="16"/>
                                </a:lnTo>
                                <a:lnTo>
                                  <a:pt x="16" y="13"/>
                                </a:lnTo>
                                <a:lnTo>
                                  <a:pt x="16" y="4"/>
                                </a:lnTo>
                                <a:lnTo>
                                  <a:pt x="1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2892"/>
                        <wps:cNvSpPr>
                          <a:spLocks/>
                        </wps:cNvSpPr>
                        <wps:spPr bwMode="auto">
                          <a:xfrm>
                            <a:off x="4040" y="2001"/>
                            <a:ext cx="17" cy="17"/>
                          </a:xfrm>
                          <a:custGeom>
                            <a:avLst/>
                            <a:gdLst>
                              <a:gd name="T0" fmla="+- 0 4041 4041"/>
                              <a:gd name="T1" fmla="*/ T0 w 17"/>
                              <a:gd name="T2" fmla="+- 0 2010 2002"/>
                              <a:gd name="T3" fmla="*/ 2010 h 17"/>
                              <a:gd name="T4" fmla="+- 0 4041 4041"/>
                              <a:gd name="T5" fmla="*/ T4 w 17"/>
                              <a:gd name="T6" fmla="+- 0 2006 2002"/>
                              <a:gd name="T7" fmla="*/ 2006 h 17"/>
                              <a:gd name="T8" fmla="+- 0 4045 4041"/>
                              <a:gd name="T9" fmla="*/ T8 w 17"/>
                              <a:gd name="T10" fmla="+- 0 2002 2002"/>
                              <a:gd name="T11" fmla="*/ 2002 h 17"/>
                              <a:gd name="T12" fmla="+- 0 4049 4041"/>
                              <a:gd name="T13" fmla="*/ T12 w 17"/>
                              <a:gd name="T14" fmla="+- 0 2002 2002"/>
                              <a:gd name="T15" fmla="*/ 2002 h 17"/>
                              <a:gd name="T16" fmla="+- 0 4054 4041"/>
                              <a:gd name="T17" fmla="*/ T16 w 17"/>
                              <a:gd name="T18" fmla="+- 0 2002 2002"/>
                              <a:gd name="T19" fmla="*/ 2002 h 17"/>
                              <a:gd name="T20" fmla="+- 0 4057 4041"/>
                              <a:gd name="T21" fmla="*/ T20 w 17"/>
                              <a:gd name="T22" fmla="+- 0 2006 2002"/>
                              <a:gd name="T23" fmla="*/ 2006 h 17"/>
                              <a:gd name="T24" fmla="+- 0 4057 4041"/>
                              <a:gd name="T25" fmla="*/ T24 w 17"/>
                              <a:gd name="T26" fmla="+- 0 2010 2002"/>
                              <a:gd name="T27" fmla="*/ 2010 h 17"/>
                              <a:gd name="T28" fmla="+- 0 4057 4041"/>
                              <a:gd name="T29" fmla="*/ T28 w 17"/>
                              <a:gd name="T30" fmla="+- 0 2015 2002"/>
                              <a:gd name="T31" fmla="*/ 2015 h 17"/>
                              <a:gd name="T32" fmla="+- 0 4054 4041"/>
                              <a:gd name="T33" fmla="*/ T32 w 17"/>
                              <a:gd name="T34" fmla="+- 0 2018 2002"/>
                              <a:gd name="T35" fmla="*/ 2018 h 17"/>
                              <a:gd name="T36" fmla="+- 0 4049 4041"/>
                              <a:gd name="T37" fmla="*/ T36 w 17"/>
                              <a:gd name="T38" fmla="+- 0 2018 2002"/>
                              <a:gd name="T39" fmla="*/ 2018 h 17"/>
                              <a:gd name="T40" fmla="+- 0 4045 4041"/>
                              <a:gd name="T41" fmla="*/ T40 w 17"/>
                              <a:gd name="T42" fmla="+- 0 2018 2002"/>
                              <a:gd name="T43" fmla="*/ 2018 h 17"/>
                              <a:gd name="T44" fmla="+- 0 4041 4041"/>
                              <a:gd name="T45" fmla="*/ T44 w 17"/>
                              <a:gd name="T46" fmla="+- 0 2015 2002"/>
                              <a:gd name="T47" fmla="*/ 2015 h 17"/>
                              <a:gd name="T48" fmla="+- 0 4041 4041"/>
                              <a:gd name="T49" fmla="*/ T48 w 17"/>
                              <a:gd name="T50" fmla="+- 0 2010 2002"/>
                              <a:gd name="T51" fmla="*/ 201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8" y="0"/>
                                </a:lnTo>
                                <a:lnTo>
                                  <a:pt x="13" y="0"/>
                                </a:lnTo>
                                <a:lnTo>
                                  <a:pt x="16" y="4"/>
                                </a:lnTo>
                                <a:lnTo>
                                  <a:pt x="16" y="8"/>
                                </a:lnTo>
                                <a:lnTo>
                                  <a:pt x="16" y="13"/>
                                </a:lnTo>
                                <a:lnTo>
                                  <a:pt x="13" y="16"/>
                                </a:lnTo>
                                <a:lnTo>
                                  <a:pt x="8" y="16"/>
                                </a:lnTo>
                                <a:lnTo>
                                  <a:pt x="4" y="16"/>
                                </a:lnTo>
                                <a:lnTo>
                                  <a:pt x="0" y="13"/>
                                </a:lnTo>
                                <a:lnTo>
                                  <a:pt x="0" y="8"/>
                                </a:lnTo>
                              </a:path>
                            </a:pathLst>
                          </a:custGeom>
                          <a:noFill/>
                          <a:ln w="1922">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2893"/>
                        <wps:cNvSpPr>
                          <a:spLocks/>
                        </wps:cNvSpPr>
                        <wps:spPr bwMode="auto">
                          <a:xfrm>
                            <a:off x="4040" y="2118"/>
                            <a:ext cx="17" cy="17"/>
                          </a:xfrm>
                          <a:custGeom>
                            <a:avLst/>
                            <a:gdLst>
                              <a:gd name="T0" fmla="+- 0 4054 4041"/>
                              <a:gd name="T1" fmla="*/ T0 w 17"/>
                              <a:gd name="T2" fmla="+- 0 2119 2119"/>
                              <a:gd name="T3" fmla="*/ 2119 h 17"/>
                              <a:gd name="T4" fmla="+- 0 4045 4041"/>
                              <a:gd name="T5" fmla="*/ T4 w 17"/>
                              <a:gd name="T6" fmla="+- 0 2119 2119"/>
                              <a:gd name="T7" fmla="*/ 2119 h 17"/>
                              <a:gd name="T8" fmla="+- 0 4041 4041"/>
                              <a:gd name="T9" fmla="*/ T8 w 17"/>
                              <a:gd name="T10" fmla="+- 0 2122 2119"/>
                              <a:gd name="T11" fmla="*/ 2122 h 17"/>
                              <a:gd name="T12" fmla="+- 0 4041 4041"/>
                              <a:gd name="T13" fmla="*/ T12 w 17"/>
                              <a:gd name="T14" fmla="+- 0 2131 2119"/>
                              <a:gd name="T15" fmla="*/ 2131 h 17"/>
                              <a:gd name="T16" fmla="+- 0 4045 4041"/>
                              <a:gd name="T17" fmla="*/ T16 w 17"/>
                              <a:gd name="T18" fmla="+- 0 2135 2119"/>
                              <a:gd name="T19" fmla="*/ 2135 h 17"/>
                              <a:gd name="T20" fmla="+- 0 4054 4041"/>
                              <a:gd name="T21" fmla="*/ T20 w 17"/>
                              <a:gd name="T22" fmla="+- 0 2135 2119"/>
                              <a:gd name="T23" fmla="*/ 2135 h 17"/>
                              <a:gd name="T24" fmla="+- 0 4057 4041"/>
                              <a:gd name="T25" fmla="*/ T24 w 17"/>
                              <a:gd name="T26" fmla="+- 0 2131 2119"/>
                              <a:gd name="T27" fmla="*/ 2131 h 17"/>
                              <a:gd name="T28" fmla="+- 0 4057 4041"/>
                              <a:gd name="T29" fmla="*/ T28 w 17"/>
                              <a:gd name="T30" fmla="+- 0 2122 2119"/>
                              <a:gd name="T31" fmla="*/ 2122 h 17"/>
                              <a:gd name="T32" fmla="+- 0 4054 4041"/>
                              <a:gd name="T33" fmla="*/ T32 w 17"/>
                              <a:gd name="T34" fmla="+- 0 2119 2119"/>
                              <a:gd name="T35" fmla="*/ 211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2"/>
                                </a:lnTo>
                                <a:lnTo>
                                  <a:pt x="4" y="16"/>
                                </a:lnTo>
                                <a:lnTo>
                                  <a:pt x="13" y="16"/>
                                </a:lnTo>
                                <a:lnTo>
                                  <a:pt x="16" y="12"/>
                                </a:lnTo>
                                <a:lnTo>
                                  <a:pt x="16" y="3"/>
                                </a:lnTo>
                                <a:lnTo>
                                  <a:pt x="13"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2894"/>
                        <wps:cNvSpPr>
                          <a:spLocks/>
                        </wps:cNvSpPr>
                        <wps:spPr bwMode="auto">
                          <a:xfrm>
                            <a:off x="4040" y="2118"/>
                            <a:ext cx="17" cy="17"/>
                          </a:xfrm>
                          <a:custGeom>
                            <a:avLst/>
                            <a:gdLst>
                              <a:gd name="T0" fmla="+- 0 4041 4041"/>
                              <a:gd name="T1" fmla="*/ T0 w 17"/>
                              <a:gd name="T2" fmla="+- 0 2127 2119"/>
                              <a:gd name="T3" fmla="*/ 2127 h 17"/>
                              <a:gd name="T4" fmla="+- 0 4041 4041"/>
                              <a:gd name="T5" fmla="*/ T4 w 17"/>
                              <a:gd name="T6" fmla="+- 0 2122 2119"/>
                              <a:gd name="T7" fmla="*/ 2122 h 17"/>
                              <a:gd name="T8" fmla="+- 0 4045 4041"/>
                              <a:gd name="T9" fmla="*/ T8 w 17"/>
                              <a:gd name="T10" fmla="+- 0 2119 2119"/>
                              <a:gd name="T11" fmla="*/ 2119 h 17"/>
                              <a:gd name="T12" fmla="+- 0 4049 4041"/>
                              <a:gd name="T13" fmla="*/ T12 w 17"/>
                              <a:gd name="T14" fmla="+- 0 2119 2119"/>
                              <a:gd name="T15" fmla="*/ 2119 h 17"/>
                              <a:gd name="T16" fmla="+- 0 4054 4041"/>
                              <a:gd name="T17" fmla="*/ T16 w 17"/>
                              <a:gd name="T18" fmla="+- 0 2119 2119"/>
                              <a:gd name="T19" fmla="*/ 2119 h 17"/>
                              <a:gd name="T20" fmla="+- 0 4057 4041"/>
                              <a:gd name="T21" fmla="*/ T20 w 17"/>
                              <a:gd name="T22" fmla="+- 0 2122 2119"/>
                              <a:gd name="T23" fmla="*/ 2122 h 17"/>
                              <a:gd name="T24" fmla="+- 0 4057 4041"/>
                              <a:gd name="T25" fmla="*/ T24 w 17"/>
                              <a:gd name="T26" fmla="+- 0 2127 2119"/>
                              <a:gd name="T27" fmla="*/ 2127 h 17"/>
                              <a:gd name="T28" fmla="+- 0 4057 4041"/>
                              <a:gd name="T29" fmla="*/ T28 w 17"/>
                              <a:gd name="T30" fmla="+- 0 2131 2119"/>
                              <a:gd name="T31" fmla="*/ 2131 h 17"/>
                              <a:gd name="T32" fmla="+- 0 4054 4041"/>
                              <a:gd name="T33" fmla="*/ T32 w 17"/>
                              <a:gd name="T34" fmla="+- 0 2135 2119"/>
                              <a:gd name="T35" fmla="*/ 2135 h 17"/>
                              <a:gd name="T36" fmla="+- 0 4049 4041"/>
                              <a:gd name="T37" fmla="*/ T36 w 17"/>
                              <a:gd name="T38" fmla="+- 0 2135 2119"/>
                              <a:gd name="T39" fmla="*/ 2135 h 17"/>
                              <a:gd name="T40" fmla="+- 0 4045 4041"/>
                              <a:gd name="T41" fmla="*/ T40 w 17"/>
                              <a:gd name="T42" fmla="+- 0 2135 2119"/>
                              <a:gd name="T43" fmla="*/ 2135 h 17"/>
                              <a:gd name="T44" fmla="+- 0 4041 4041"/>
                              <a:gd name="T45" fmla="*/ T44 w 17"/>
                              <a:gd name="T46" fmla="+- 0 2131 2119"/>
                              <a:gd name="T47" fmla="*/ 2131 h 17"/>
                              <a:gd name="T48" fmla="+- 0 4041 4041"/>
                              <a:gd name="T49" fmla="*/ T48 w 17"/>
                              <a:gd name="T50" fmla="+- 0 2127 2119"/>
                              <a:gd name="T51" fmla="*/ 212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8" y="0"/>
                                </a:lnTo>
                                <a:lnTo>
                                  <a:pt x="13" y="0"/>
                                </a:lnTo>
                                <a:lnTo>
                                  <a:pt x="16" y="3"/>
                                </a:lnTo>
                                <a:lnTo>
                                  <a:pt x="16" y="8"/>
                                </a:lnTo>
                                <a:lnTo>
                                  <a:pt x="16" y="12"/>
                                </a:lnTo>
                                <a:lnTo>
                                  <a:pt x="13" y="16"/>
                                </a:lnTo>
                                <a:lnTo>
                                  <a:pt x="8" y="16"/>
                                </a:lnTo>
                                <a:lnTo>
                                  <a:pt x="4" y="16"/>
                                </a:lnTo>
                                <a:lnTo>
                                  <a:pt x="0" y="12"/>
                                </a:lnTo>
                                <a:lnTo>
                                  <a:pt x="0" y="8"/>
                                </a:lnTo>
                              </a:path>
                            </a:pathLst>
                          </a:custGeom>
                          <a:noFill/>
                          <a:ln w="1922">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Freeform 2895"/>
                        <wps:cNvSpPr>
                          <a:spLocks/>
                        </wps:cNvSpPr>
                        <wps:spPr bwMode="auto">
                          <a:xfrm>
                            <a:off x="4040" y="2112"/>
                            <a:ext cx="17" cy="17"/>
                          </a:xfrm>
                          <a:custGeom>
                            <a:avLst/>
                            <a:gdLst>
                              <a:gd name="T0" fmla="+- 0 4054 4041"/>
                              <a:gd name="T1" fmla="*/ T0 w 17"/>
                              <a:gd name="T2" fmla="+- 0 2113 2113"/>
                              <a:gd name="T3" fmla="*/ 2113 h 17"/>
                              <a:gd name="T4" fmla="+- 0 4045 4041"/>
                              <a:gd name="T5" fmla="*/ T4 w 17"/>
                              <a:gd name="T6" fmla="+- 0 2113 2113"/>
                              <a:gd name="T7" fmla="*/ 2113 h 17"/>
                              <a:gd name="T8" fmla="+- 0 4041 4041"/>
                              <a:gd name="T9" fmla="*/ T8 w 17"/>
                              <a:gd name="T10" fmla="+- 0 2116 2113"/>
                              <a:gd name="T11" fmla="*/ 2116 h 17"/>
                              <a:gd name="T12" fmla="+- 0 4041 4041"/>
                              <a:gd name="T13" fmla="*/ T12 w 17"/>
                              <a:gd name="T14" fmla="+- 0 2126 2113"/>
                              <a:gd name="T15" fmla="*/ 2126 h 17"/>
                              <a:gd name="T16" fmla="+- 0 4045 4041"/>
                              <a:gd name="T17" fmla="*/ T16 w 17"/>
                              <a:gd name="T18" fmla="+- 0 2129 2113"/>
                              <a:gd name="T19" fmla="*/ 2129 h 17"/>
                              <a:gd name="T20" fmla="+- 0 4054 4041"/>
                              <a:gd name="T21" fmla="*/ T20 w 17"/>
                              <a:gd name="T22" fmla="+- 0 2129 2113"/>
                              <a:gd name="T23" fmla="*/ 2129 h 17"/>
                              <a:gd name="T24" fmla="+- 0 4057 4041"/>
                              <a:gd name="T25" fmla="*/ T24 w 17"/>
                              <a:gd name="T26" fmla="+- 0 2126 2113"/>
                              <a:gd name="T27" fmla="*/ 2126 h 17"/>
                              <a:gd name="T28" fmla="+- 0 4057 4041"/>
                              <a:gd name="T29" fmla="*/ T28 w 17"/>
                              <a:gd name="T30" fmla="+- 0 2116 2113"/>
                              <a:gd name="T31" fmla="*/ 2116 h 17"/>
                              <a:gd name="T32" fmla="+- 0 4054 4041"/>
                              <a:gd name="T33" fmla="*/ T32 w 17"/>
                              <a:gd name="T34" fmla="+- 0 2113 2113"/>
                              <a:gd name="T35" fmla="*/ 211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3"/>
                                </a:lnTo>
                                <a:lnTo>
                                  <a:pt x="4" y="16"/>
                                </a:lnTo>
                                <a:lnTo>
                                  <a:pt x="13" y="16"/>
                                </a:lnTo>
                                <a:lnTo>
                                  <a:pt x="16" y="13"/>
                                </a:lnTo>
                                <a:lnTo>
                                  <a:pt x="16" y="3"/>
                                </a:lnTo>
                                <a:lnTo>
                                  <a:pt x="13"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2896"/>
                        <wps:cNvSpPr>
                          <a:spLocks/>
                        </wps:cNvSpPr>
                        <wps:spPr bwMode="auto">
                          <a:xfrm>
                            <a:off x="4040" y="2112"/>
                            <a:ext cx="17" cy="17"/>
                          </a:xfrm>
                          <a:custGeom>
                            <a:avLst/>
                            <a:gdLst>
                              <a:gd name="T0" fmla="+- 0 4041 4041"/>
                              <a:gd name="T1" fmla="*/ T0 w 17"/>
                              <a:gd name="T2" fmla="+- 0 2121 2113"/>
                              <a:gd name="T3" fmla="*/ 2121 h 17"/>
                              <a:gd name="T4" fmla="+- 0 4041 4041"/>
                              <a:gd name="T5" fmla="*/ T4 w 17"/>
                              <a:gd name="T6" fmla="+- 0 2116 2113"/>
                              <a:gd name="T7" fmla="*/ 2116 h 17"/>
                              <a:gd name="T8" fmla="+- 0 4045 4041"/>
                              <a:gd name="T9" fmla="*/ T8 w 17"/>
                              <a:gd name="T10" fmla="+- 0 2113 2113"/>
                              <a:gd name="T11" fmla="*/ 2113 h 17"/>
                              <a:gd name="T12" fmla="+- 0 4049 4041"/>
                              <a:gd name="T13" fmla="*/ T12 w 17"/>
                              <a:gd name="T14" fmla="+- 0 2113 2113"/>
                              <a:gd name="T15" fmla="*/ 2113 h 17"/>
                              <a:gd name="T16" fmla="+- 0 4054 4041"/>
                              <a:gd name="T17" fmla="*/ T16 w 17"/>
                              <a:gd name="T18" fmla="+- 0 2113 2113"/>
                              <a:gd name="T19" fmla="*/ 2113 h 17"/>
                              <a:gd name="T20" fmla="+- 0 4057 4041"/>
                              <a:gd name="T21" fmla="*/ T20 w 17"/>
                              <a:gd name="T22" fmla="+- 0 2116 2113"/>
                              <a:gd name="T23" fmla="*/ 2116 h 17"/>
                              <a:gd name="T24" fmla="+- 0 4057 4041"/>
                              <a:gd name="T25" fmla="*/ T24 w 17"/>
                              <a:gd name="T26" fmla="+- 0 2121 2113"/>
                              <a:gd name="T27" fmla="*/ 2121 h 17"/>
                              <a:gd name="T28" fmla="+- 0 4057 4041"/>
                              <a:gd name="T29" fmla="*/ T28 w 17"/>
                              <a:gd name="T30" fmla="+- 0 2126 2113"/>
                              <a:gd name="T31" fmla="*/ 2126 h 17"/>
                              <a:gd name="T32" fmla="+- 0 4054 4041"/>
                              <a:gd name="T33" fmla="*/ T32 w 17"/>
                              <a:gd name="T34" fmla="+- 0 2129 2113"/>
                              <a:gd name="T35" fmla="*/ 2129 h 17"/>
                              <a:gd name="T36" fmla="+- 0 4049 4041"/>
                              <a:gd name="T37" fmla="*/ T36 w 17"/>
                              <a:gd name="T38" fmla="+- 0 2129 2113"/>
                              <a:gd name="T39" fmla="*/ 2129 h 17"/>
                              <a:gd name="T40" fmla="+- 0 4045 4041"/>
                              <a:gd name="T41" fmla="*/ T40 w 17"/>
                              <a:gd name="T42" fmla="+- 0 2129 2113"/>
                              <a:gd name="T43" fmla="*/ 2129 h 17"/>
                              <a:gd name="T44" fmla="+- 0 4041 4041"/>
                              <a:gd name="T45" fmla="*/ T44 w 17"/>
                              <a:gd name="T46" fmla="+- 0 2126 2113"/>
                              <a:gd name="T47" fmla="*/ 2126 h 17"/>
                              <a:gd name="T48" fmla="+- 0 4041 4041"/>
                              <a:gd name="T49" fmla="*/ T48 w 17"/>
                              <a:gd name="T50" fmla="+- 0 2121 2113"/>
                              <a:gd name="T51" fmla="*/ 212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8" y="0"/>
                                </a:lnTo>
                                <a:lnTo>
                                  <a:pt x="13" y="0"/>
                                </a:lnTo>
                                <a:lnTo>
                                  <a:pt x="16" y="3"/>
                                </a:lnTo>
                                <a:lnTo>
                                  <a:pt x="16" y="8"/>
                                </a:lnTo>
                                <a:lnTo>
                                  <a:pt x="16" y="13"/>
                                </a:lnTo>
                                <a:lnTo>
                                  <a:pt x="13" y="16"/>
                                </a:lnTo>
                                <a:lnTo>
                                  <a:pt x="8" y="16"/>
                                </a:lnTo>
                                <a:lnTo>
                                  <a:pt x="4" y="16"/>
                                </a:lnTo>
                                <a:lnTo>
                                  <a:pt x="0" y="13"/>
                                </a:lnTo>
                                <a:lnTo>
                                  <a:pt x="0" y="8"/>
                                </a:lnTo>
                              </a:path>
                            </a:pathLst>
                          </a:custGeom>
                          <a:noFill/>
                          <a:ln w="1922">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2897"/>
                        <wps:cNvSpPr>
                          <a:spLocks/>
                        </wps:cNvSpPr>
                        <wps:spPr bwMode="auto">
                          <a:xfrm>
                            <a:off x="4040" y="2086"/>
                            <a:ext cx="17" cy="17"/>
                          </a:xfrm>
                          <a:custGeom>
                            <a:avLst/>
                            <a:gdLst>
                              <a:gd name="T0" fmla="+- 0 4054 4041"/>
                              <a:gd name="T1" fmla="*/ T0 w 17"/>
                              <a:gd name="T2" fmla="+- 0 2087 2087"/>
                              <a:gd name="T3" fmla="*/ 2087 h 17"/>
                              <a:gd name="T4" fmla="+- 0 4045 4041"/>
                              <a:gd name="T5" fmla="*/ T4 w 17"/>
                              <a:gd name="T6" fmla="+- 0 2087 2087"/>
                              <a:gd name="T7" fmla="*/ 2087 h 17"/>
                              <a:gd name="T8" fmla="+- 0 4041 4041"/>
                              <a:gd name="T9" fmla="*/ T8 w 17"/>
                              <a:gd name="T10" fmla="+- 0 2090 2087"/>
                              <a:gd name="T11" fmla="*/ 2090 h 17"/>
                              <a:gd name="T12" fmla="+- 0 4041 4041"/>
                              <a:gd name="T13" fmla="*/ T12 w 17"/>
                              <a:gd name="T14" fmla="+- 0 2100 2087"/>
                              <a:gd name="T15" fmla="*/ 2100 h 17"/>
                              <a:gd name="T16" fmla="+- 0 4045 4041"/>
                              <a:gd name="T17" fmla="*/ T16 w 17"/>
                              <a:gd name="T18" fmla="+- 0 2103 2087"/>
                              <a:gd name="T19" fmla="*/ 2103 h 17"/>
                              <a:gd name="T20" fmla="+- 0 4054 4041"/>
                              <a:gd name="T21" fmla="*/ T20 w 17"/>
                              <a:gd name="T22" fmla="+- 0 2103 2087"/>
                              <a:gd name="T23" fmla="*/ 2103 h 17"/>
                              <a:gd name="T24" fmla="+- 0 4057 4041"/>
                              <a:gd name="T25" fmla="*/ T24 w 17"/>
                              <a:gd name="T26" fmla="+- 0 2100 2087"/>
                              <a:gd name="T27" fmla="*/ 2100 h 17"/>
                              <a:gd name="T28" fmla="+- 0 4057 4041"/>
                              <a:gd name="T29" fmla="*/ T28 w 17"/>
                              <a:gd name="T30" fmla="+- 0 2090 2087"/>
                              <a:gd name="T31" fmla="*/ 2090 h 17"/>
                              <a:gd name="T32" fmla="+- 0 4054 4041"/>
                              <a:gd name="T33" fmla="*/ T32 w 17"/>
                              <a:gd name="T34" fmla="+- 0 2087 2087"/>
                              <a:gd name="T35" fmla="*/ 208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3"/>
                                </a:lnTo>
                                <a:lnTo>
                                  <a:pt x="4" y="16"/>
                                </a:lnTo>
                                <a:lnTo>
                                  <a:pt x="13" y="16"/>
                                </a:lnTo>
                                <a:lnTo>
                                  <a:pt x="16" y="13"/>
                                </a:lnTo>
                                <a:lnTo>
                                  <a:pt x="16" y="3"/>
                                </a:lnTo>
                                <a:lnTo>
                                  <a:pt x="13"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2898"/>
                        <wps:cNvSpPr>
                          <a:spLocks/>
                        </wps:cNvSpPr>
                        <wps:spPr bwMode="auto">
                          <a:xfrm>
                            <a:off x="4040" y="2086"/>
                            <a:ext cx="17" cy="17"/>
                          </a:xfrm>
                          <a:custGeom>
                            <a:avLst/>
                            <a:gdLst>
                              <a:gd name="T0" fmla="+- 0 4041 4041"/>
                              <a:gd name="T1" fmla="*/ T0 w 17"/>
                              <a:gd name="T2" fmla="+- 0 2095 2087"/>
                              <a:gd name="T3" fmla="*/ 2095 h 17"/>
                              <a:gd name="T4" fmla="+- 0 4041 4041"/>
                              <a:gd name="T5" fmla="*/ T4 w 17"/>
                              <a:gd name="T6" fmla="+- 0 2090 2087"/>
                              <a:gd name="T7" fmla="*/ 2090 h 17"/>
                              <a:gd name="T8" fmla="+- 0 4045 4041"/>
                              <a:gd name="T9" fmla="*/ T8 w 17"/>
                              <a:gd name="T10" fmla="+- 0 2087 2087"/>
                              <a:gd name="T11" fmla="*/ 2087 h 17"/>
                              <a:gd name="T12" fmla="+- 0 4049 4041"/>
                              <a:gd name="T13" fmla="*/ T12 w 17"/>
                              <a:gd name="T14" fmla="+- 0 2087 2087"/>
                              <a:gd name="T15" fmla="*/ 2087 h 17"/>
                              <a:gd name="T16" fmla="+- 0 4054 4041"/>
                              <a:gd name="T17" fmla="*/ T16 w 17"/>
                              <a:gd name="T18" fmla="+- 0 2087 2087"/>
                              <a:gd name="T19" fmla="*/ 2087 h 17"/>
                              <a:gd name="T20" fmla="+- 0 4057 4041"/>
                              <a:gd name="T21" fmla="*/ T20 w 17"/>
                              <a:gd name="T22" fmla="+- 0 2090 2087"/>
                              <a:gd name="T23" fmla="*/ 2090 h 17"/>
                              <a:gd name="T24" fmla="+- 0 4057 4041"/>
                              <a:gd name="T25" fmla="*/ T24 w 17"/>
                              <a:gd name="T26" fmla="+- 0 2095 2087"/>
                              <a:gd name="T27" fmla="*/ 2095 h 17"/>
                              <a:gd name="T28" fmla="+- 0 4057 4041"/>
                              <a:gd name="T29" fmla="*/ T28 w 17"/>
                              <a:gd name="T30" fmla="+- 0 2100 2087"/>
                              <a:gd name="T31" fmla="*/ 2100 h 17"/>
                              <a:gd name="T32" fmla="+- 0 4054 4041"/>
                              <a:gd name="T33" fmla="*/ T32 w 17"/>
                              <a:gd name="T34" fmla="+- 0 2103 2087"/>
                              <a:gd name="T35" fmla="*/ 2103 h 17"/>
                              <a:gd name="T36" fmla="+- 0 4049 4041"/>
                              <a:gd name="T37" fmla="*/ T36 w 17"/>
                              <a:gd name="T38" fmla="+- 0 2103 2087"/>
                              <a:gd name="T39" fmla="*/ 2103 h 17"/>
                              <a:gd name="T40" fmla="+- 0 4045 4041"/>
                              <a:gd name="T41" fmla="*/ T40 w 17"/>
                              <a:gd name="T42" fmla="+- 0 2103 2087"/>
                              <a:gd name="T43" fmla="*/ 2103 h 17"/>
                              <a:gd name="T44" fmla="+- 0 4041 4041"/>
                              <a:gd name="T45" fmla="*/ T44 w 17"/>
                              <a:gd name="T46" fmla="+- 0 2100 2087"/>
                              <a:gd name="T47" fmla="*/ 2100 h 17"/>
                              <a:gd name="T48" fmla="+- 0 4041 4041"/>
                              <a:gd name="T49" fmla="*/ T48 w 17"/>
                              <a:gd name="T50" fmla="+- 0 2095 2087"/>
                              <a:gd name="T51" fmla="*/ 209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8" y="0"/>
                                </a:lnTo>
                                <a:lnTo>
                                  <a:pt x="13" y="0"/>
                                </a:lnTo>
                                <a:lnTo>
                                  <a:pt x="16" y="3"/>
                                </a:lnTo>
                                <a:lnTo>
                                  <a:pt x="16" y="8"/>
                                </a:lnTo>
                                <a:lnTo>
                                  <a:pt x="16" y="13"/>
                                </a:lnTo>
                                <a:lnTo>
                                  <a:pt x="13" y="16"/>
                                </a:lnTo>
                                <a:lnTo>
                                  <a:pt x="8" y="16"/>
                                </a:lnTo>
                                <a:lnTo>
                                  <a:pt x="4" y="16"/>
                                </a:lnTo>
                                <a:lnTo>
                                  <a:pt x="0" y="13"/>
                                </a:lnTo>
                                <a:lnTo>
                                  <a:pt x="0" y="8"/>
                                </a:lnTo>
                              </a:path>
                            </a:pathLst>
                          </a:custGeom>
                          <a:noFill/>
                          <a:ln w="1922">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899"/>
                        <wps:cNvSpPr>
                          <a:spLocks/>
                        </wps:cNvSpPr>
                        <wps:spPr bwMode="auto">
                          <a:xfrm>
                            <a:off x="4040" y="2181"/>
                            <a:ext cx="17" cy="17"/>
                          </a:xfrm>
                          <a:custGeom>
                            <a:avLst/>
                            <a:gdLst>
                              <a:gd name="T0" fmla="+- 0 4054 4041"/>
                              <a:gd name="T1" fmla="*/ T0 w 17"/>
                              <a:gd name="T2" fmla="+- 0 2181 2181"/>
                              <a:gd name="T3" fmla="*/ 2181 h 17"/>
                              <a:gd name="T4" fmla="+- 0 4045 4041"/>
                              <a:gd name="T5" fmla="*/ T4 w 17"/>
                              <a:gd name="T6" fmla="+- 0 2181 2181"/>
                              <a:gd name="T7" fmla="*/ 2181 h 17"/>
                              <a:gd name="T8" fmla="+- 0 4041 4041"/>
                              <a:gd name="T9" fmla="*/ T8 w 17"/>
                              <a:gd name="T10" fmla="+- 0 2185 2181"/>
                              <a:gd name="T11" fmla="*/ 2185 h 17"/>
                              <a:gd name="T12" fmla="+- 0 4041 4041"/>
                              <a:gd name="T13" fmla="*/ T12 w 17"/>
                              <a:gd name="T14" fmla="+- 0 2194 2181"/>
                              <a:gd name="T15" fmla="*/ 2194 h 17"/>
                              <a:gd name="T16" fmla="+- 0 4045 4041"/>
                              <a:gd name="T17" fmla="*/ T16 w 17"/>
                              <a:gd name="T18" fmla="+- 0 2198 2181"/>
                              <a:gd name="T19" fmla="*/ 2198 h 17"/>
                              <a:gd name="T20" fmla="+- 0 4054 4041"/>
                              <a:gd name="T21" fmla="*/ T20 w 17"/>
                              <a:gd name="T22" fmla="+- 0 2198 2181"/>
                              <a:gd name="T23" fmla="*/ 2198 h 17"/>
                              <a:gd name="T24" fmla="+- 0 4057 4041"/>
                              <a:gd name="T25" fmla="*/ T24 w 17"/>
                              <a:gd name="T26" fmla="+- 0 2194 2181"/>
                              <a:gd name="T27" fmla="*/ 2194 h 17"/>
                              <a:gd name="T28" fmla="+- 0 4057 4041"/>
                              <a:gd name="T29" fmla="*/ T28 w 17"/>
                              <a:gd name="T30" fmla="+- 0 2185 2181"/>
                              <a:gd name="T31" fmla="*/ 2185 h 17"/>
                              <a:gd name="T32" fmla="+- 0 4054 4041"/>
                              <a:gd name="T33" fmla="*/ T32 w 17"/>
                              <a:gd name="T34" fmla="+- 0 2181 2181"/>
                              <a:gd name="T35" fmla="*/ 218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2900"/>
                        <wps:cNvSpPr>
                          <a:spLocks/>
                        </wps:cNvSpPr>
                        <wps:spPr bwMode="auto">
                          <a:xfrm>
                            <a:off x="4040" y="2181"/>
                            <a:ext cx="17" cy="17"/>
                          </a:xfrm>
                          <a:custGeom>
                            <a:avLst/>
                            <a:gdLst>
                              <a:gd name="T0" fmla="+- 0 4041 4041"/>
                              <a:gd name="T1" fmla="*/ T0 w 17"/>
                              <a:gd name="T2" fmla="+- 0 2189 2181"/>
                              <a:gd name="T3" fmla="*/ 2189 h 17"/>
                              <a:gd name="T4" fmla="+- 0 4041 4041"/>
                              <a:gd name="T5" fmla="*/ T4 w 17"/>
                              <a:gd name="T6" fmla="+- 0 2185 2181"/>
                              <a:gd name="T7" fmla="*/ 2185 h 17"/>
                              <a:gd name="T8" fmla="+- 0 4045 4041"/>
                              <a:gd name="T9" fmla="*/ T8 w 17"/>
                              <a:gd name="T10" fmla="+- 0 2181 2181"/>
                              <a:gd name="T11" fmla="*/ 2181 h 17"/>
                              <a:gd name="T12" fmla="+- 0 4049 4041"/>
                              <a:gd name="T13" fmla="*/ T12 w 17"/>
                              <a:gd name="T14" fmla="+- 0 2181 2181"/>
                              <a:gd name="T15" fmla="*/ 2181 h 17"/>
                              <a:gd name="T16" fmla="+- 0 4054 4041"/>
                              <a:gd name="T17" fmla="*/ T16 w 17"/>
                              <a:gd name="T18" fmla="+- 0 2181 2181"/>
                              <a:gd name="T19" fmla="*/ 2181 h 17"/>
                              <a:gd name="T20" fmla="+- 0 4057 4041"/>
                              <a:gd name="T21" fmla="*/ T20 w 17"/>
                              <a:gd name="T22" fmla="+- 0 2185 2181"/>
                              <a:gd name="T23" fmla="*/ 2185 h 17"/>
                              <a:gd name="T24" fmla="+- 0 4057 4041"/>
                              <a:gd name="T25" fmla="*/ T24 w 17"/>
                              <a:gd name="T26" fmla="+- 0 2189 2181"/>
                              <a:gd name="T27" fmla="*/ 2189 h 17"/>
                              <a:gd name="T28" fmla="+- 0 4057 4041"/>
                              <a:gd name="T29" fmla="*/ T28 w 17"/>
                              <a:gd name="T30" fmla="+- 0 2194 2181"/>
                              <a:gd name="T31" fmla="*/ 2194 h 17"/>
                              <a:gd name="T32" fmla="+- 0 4054 4041"/>
                              <a:gd name="T33" fmla="*/ T32 w 17"/>
                              <a:gd name="T34" fmla="+- 0 2198 2181"/>
                              <a:gd name="T35" fmla="*/ 2198 h 17"/>
                              <a:gd name="T36" fmla="+- 0 4049 4041"/>
                              <a:gd name="T37" fmla="*/ T36 w 17"/>
                              <a:gd name="T38" fmla="+- 0 2198 2181"/>
                              <a:gd name="T39" fmla="*/ 2198 h 17"/>
                              <a:gd name="T40" fmla="+- 0 4045 4041"/>
                              <a:gd name="T41" fmla="*/ T40 w 17"/>
                              <a:gd name="T42" fmla="+- 0 2198 2181"/>
                              <a:gd name="T43" fmla="*/ 2198 h 17"/>
                              <a:gd name="T44" fmla="+- 0 4041 4041"/>
                              <a:gd name="T45" fmla="*/ T44 w 17"/>
                              <a:gd name="T46" fmla="+- 0 2194 2181"/>
                              <a:gd name="T47" fmla="*/ 2194 h 17"/>
                              <a:gd name="T48" fmla="+- 0 4041 4041"/>
                              <a:gd name="T49" fmla="*/ T48 w 17"/>
                              <a:gd name="T50" fmla="+- 0 2189 2181"/>
                              <a:gd name="T51" fmla="*/ 218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8" y="0"/>
                                </a:lnTo>
                                <a:lnTo>
                                  <a:pt x="13" y="0"/>
                                </a:lnTo>
                                <a:lnTo>
                                  <a:pt x="16" y="4"/>
                                </a:lnTo>
                                <a:lnTo>
                                  <a:pt x="16" y="8"/>
                                </a:lnTo>
                                <a:lnTo>
                                  <a:pt x="16" y="13"/>
                                </a:lnTo>
                                <a:lnTo>
                                  <a:pt x="13" y="17"/>
                                </a:lnTo>
                                <a:lnTo>
                                  <a:pt x="8" y="17"/>
                                </a:lnTo>
                                <a:lnTo>
                                  <a:pt x="4" y="17"/>
                                </a:lnTo>
                                <a:lnTo>
                                  <a:pt x="0" y="13"/>
                                </a:lnTo>
                                <a:lnTo>
                                  <a:pt x="0" y="8"/>
                                </a:lnTo>
                              </a:path>
                            </a:pathLst>
                          </a:custGeom>
                          <a:noFill/>
                          <a:ln w="1922">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Freeform 2901"/>
                        <wps:cNvSpPr>
                          <a:spLocks/>
                        </wps:cNvSpPr>
                        <wps:spPr bwMode="auto">
                          <a:xfrm>
                            <a:off x="4040" y="2098"/>
                            <a:ext cx="17" cy="17"/>
                          </a:xfrm>
                          <a:custGeom>
                            <a:avLst/>
                            <a:gdLst>
                              <a:gd name="T0" fmla="+- 0 4054 4041"/>
                              <a:gd name="T1" fmla="*/ T0 w 17"/>
                              <a:gd name="T2" fmla="+- 0 2098 2098"/>
                              <a:gd name="T3" fmla="*/ 2098 h 17"/>
                              <a:gd name="T4" fmla="+- 0 4045 4041"/>
                              <a:gd name="T5" fmla="*/ T4 w 17"/>
                              <a:gd name="T6" fmla="+- 0 2098 2098"/>
                              <a:gd name="T7" fmla="*/ 2098 h 17"/>
                              <a:gd name="T8" fmla="+- 0 4041 4041"/>
                              <a:gd name="T9" fmla="*/ T8 w 17"/>
                              <a:gd name="T10" fmla="+- 0 2102 2098"/>
                              <a:gd name="T11" fmla="*/ 2102 h 17"/>
                              <a:gd name="T12" fmla="+- 0 4041 4041"/>
                              <a:gd name="T13" fmla="*/ T12 w 17"/>
                              <a:gd name="T14" fmla="+- 0 2111 2098"/>
                              <a:gd name="T15" fmla="*/ 2111 h 17"/>
                              <a:gd name="T16" fmla="+- 0 4045 4041"/>
                              <a:gd name="T17" fmla="*/ T16 w 17"/>
                              <a:gd name="T18" fmla="+- 0 2115 2098"/>
                              <a:gd name="T19" fmla="*/ 2115 h 17"/>
                              <a:gd name="T20" fmla="+- 0 4054 4041"/>
                              <a:gd name="T21" fmla="*/ T20 w 17"/>
                              <a:gd name="T22" fmla="+- 0 2115 2098"/>
                              <a:gd name="T23" fmla="*/ 2115 h 17"/>
                              <a:gd name="T24" fmla="+- 0 4057 4041"/>
                              <a:gd name="T25" fmla="*/ T24 w 17"/>
                              <a:gd name="T26" fmla="+- 0 2111 2098"/>
                              <a:gd name="T27" fmla="*/ 2111 h 17"/>
                              <a:gd name="T28" fmla="+- 0 4057 4041"/>
                              <a:gd name="T29" fmla="*/ T28 w 17"/>
                              <a:gd name="T30" fmla="+- 0 2102 2098"/>
                              <a:gd name="T31" fmla="*/ 2102 h 17"/>
                              <a:gd name="T32" fmla="+- 0 4054 4041"/>
                              <a:gd name="T33" fmla="*/ T32 w 17"/>
                              <a:gd name="T34" fmla="+- 0 2098 2098"/>
                              <a:gd name="T35" fmla="*/ 209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902"/>
                        <wps:cNvSpPr>
                          <a:spLocks/>
                        </wps:cNvSpPr>
                        <wps:spPr bwMode="auto">
                          <a:xfrm>
                            <a:off x="4040" y="2098"/>
                            <a:ext cx="17" cy="17"/>
                          </a:xfrm>
                          <a:custGeom>
                            <a:avLst/>
                            <a:gdLst>
                              <a:gd name="T0" fmla="+- 0 4041 4041"/>
                              <a:gd name="T1" fmla="*/ T0 w 17"/>
                              <a:gd name="T2" fmla="+- 0 2107 2098"/>
                              <a:gd name="T3" fmla="*/ 2107 h 17"/>
                              <a:gd name="T4" fmla="+- 0 4041 4041"/>
                              <a:gd name="T5" fmla="*/ T4 w 17"/>
                              <a:gd name="T6" fmla="+- 0 2102 2098"/>
                              <a:gd name="T7" fmla="*/ 2102 h 17"/>
                              <a:gd name="T8" fmla="+- 0 4045 4041"/>
                              <a:gd name="T9" fmla="*/ T8 w 17"/>
                              <a:gd name="T10" fmla="+- 0 2098 2098"/>
                              <a:gd name="T11" fmla="*/ 2098 h 17"/>
                              <a:gd name="T12" fmla="+- 0 4049 4041"/>
                              <a:gd name="T13" fmla="*/ T12 w 17"/>
                              <a:gd name="T14" fmla="+- 0 2098 2098"/>
                              <a:gd name="T15" fmla="*/ 2098 h 17"/>
                              <a:gd name="T16" fmla="+- 0 4054 4041"/>
                              <a:gd name="T17" fmla="*/ T16 w 17"/>
                              <a:gd name="T18" fmla="+- 0 2098 2098"/>
                              <a:gd name="T19" fmla="*/ 2098 h 17"/>
                              <a:gd name="T20" fmla="+- 0 4057 4041"/>
                              <a:gd name="T21" fmla="*/ T20 w 17"/>
                              <a:gd name="T22" fmla="+- 0 2102 2098"/>
                              <a:gd name="T23" fmla="*/ 2102 h 17"/>
                              <a:gd name="T24" fmla="+- 0 4057 4041"/>
                              <a:gd name="T25" fmla="*/ T24 w 17"/>
                              <a:gd name="T26" fmla="+- 0 2107 2098"/>
                              <a:gd name="T27" fmla="*/ 2107 h 17"/>
                              <a:gd name="T28" fmla="+- 0 4057 4041"/>
                              <a:gd name="T29" fmla="*/ T28 w 17"/>
                              <a:gd name="T30" fmla="+- 0 2111 2098"/>
                              <a:gd name="T31" fmla="*/ 2111 h 17"/>
                              <a:gd name="T32" fmla="+- 0 4054 4041"/>
                              <a:gd name="T33" fmla="*/ T32 w 17"/>
                              <a:gd name="T34" fmla="+- 0 2115 2098"/>
                              <a:gd name="T35" fmla="*/ 2115 h 17"/>
                              <a:gd name="T36" fmla="+- 0 4049 4041"/>
                              <a:gd name="T37" fmla="*/ T36 w 17"/>
                              <a:gd name="T38" fmla="+- 0 2115 2098"/>
                              <a:gd name="T39" fmla="*/ 2115 h 17"/>
                              <a:gd name="T40" fmla="+- 0 4045 4041"/>
                              <a:gd name="T41" fmla="*/ T40 w 17"/>
                              <a:gd name="T42" fmla="+- 0 2115 2098"/>
                              <a:gd name="T43" fmla="*/ 2115 h 17"/>
                              <a:gd name="T44" fmla="+- 0 4041 4041"/>
                              <a:gd name="T45" fmla="*/ T44 w 17"/>
                              <a:gd name="T46" fmla="+- 0 2111 2098"/>
                              <a:gd name="T47" fmla="*/ 2111 h 17"/>
                              <a:gd name="T48" fmla="+- 0 4041 4041"/>
                              <a:gd name="T49" fmla="*/ T48 w 17"/>
                              <a:gd name="T50" fmla="+- 0 2107 2098"/>
                              <a:gd name="T51" fmla="*/ 210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8" y="0"/>
                                </a:lnTo>
                                <a:lnTo>
                                  <a:pt x="13" y="0"/>
                                </a:lnTo>
                                <a:lnTo>
                                  <a:pt x="16" y="4"/>
                                </a:lnTo>
                                <a:lnTo>
                                  <a:pt x="16" y="9"/>
                                </a:lnTo>
                                <a:lnTo>
                                  <a:pt x="16" y="13"/>
                                </a:lnTo>
                                <a:lnTo>
                                  <a:pt x="13" y="17"/>
                                </a:lnTo>
                                <a:lnTo>
                                  <a:pt x="8" y="17"/>
                                </a:lnTo>
                                <a:lnTo>
                                  <a:pt x="4" y="17"/>
                                </a:lnTo>
                                <a:lnTo>
                                  <a:pt x="0" y="13"/>
                                </a:lnTo>
                                <a:lnTo>
                                  <a:pt x="0" y="9"/>
                                </a:lnTo>
                              </a:path>
                            </a:pathLst>
                          </a:custGeom>
                          <a:noFill/>
                          <a:ln w="1922">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2903"/>
                        <wps:cNvSpPr>
                          <a:spLocks/>
                        </wps:cNvSpPr>
                        <wps:spPr bwMode="auto">
                          <a:xfrm>
                            <a:off x="4040" y="2142"/>
                            <a:ext cx="17" cy="17"/>
                          </a:xfrm>
                          <a:custGeom>
                            <a:avLst/>
                            <a:gdLst>
                              <a:gd name="T0" fmla="+- 0 4054 4041"/>
                              <a:gd name="T1" fmla="*/ T0 w 17"/>
                              <a:gd name="T2" fmla="+- 0 2142 2142"/>
                              <a:gd name="T3" fmla="*/ 2142 h 17"/>
                              <a:gd name="T4" fmla="+- 0 4045 4041"/>
                              <a:gd name="T5" fmla="*/ T4 w 17"/>
                              <a:gd name="T6" fmla="+- 0 2142 2142"/>
                              <a:gd name="T7" fmla="*/ 2142 h 17"/>
                              <a:gd name="T8" fmla="+- 0 4041 4041"/>
                              <a:gd name="T9" fmla="*/ T8 w 17"/>
                              <a:gd name="T10" fmla="+- 0 2146 2142"/>
                              <a:gd name="T11" fmla="*/ 2146 h 17"/>
                              <a:gd name="T12" fmla="+- 0 4041 4041"/>
                              <a:gd name="T13" fmla="*/ T12 w 17"/>
                              <a:gd name="T14" fmla="+- 0 2155 2142"/>
                              <a:gd name="T15" fmla="*/ 2155 h 17"/>
                              <a:gd name="T16" fmla="+- 0 4045 4041"/>
                              <a:gd name="T17" fmla="*/ T16 w 17"/>
                              <a:gd name="T18" fmla="+- 0 2159 2142"/>
                              <a:gd name="T19" fmla="*/ 2159 h 17"/>
                              <a:gd name="T20" fmla="+- 0 4054 4041"/>
                              <a:gd name="T21" fmla="*/ T20 w 17"/>
                              <a:gd name="T22" fmla="+- 0 2159 2142"/>
                              <a:gd name="T23" fmla="*/ 2159 h 17"/>
                              <a:gd name="T24" fmla="+- 0 4057 4041"/>
                              <a:gd name="T25" fmla="*/ T24 w 17"/>
                              <a:gd name="T26" fmla="+- 0 2155 2142"/>
                              <a:gd name="T27" fmla="*/ 2155 h 17"/>
                              <a:gd name="T28" fmla="+- 0 4057 4041"/>
                              <a:gd name="T29" fmla="*/ T28 w 17"/>
                              <a:gd name="T30" fmla="+- 0 2146 2142"/>
                              <a:gd name="T31" fmla="*/ 2146 h 17"/>
                              <a:gd name="T32" fmla="+- 0 4054 4041"/>
                              <a:gd name="T33" fmla="*/ T32 w 17"/>
                              <a:gd name="T34" fmla="+- 0 2142 2142"/>
                              <a:gd name="T35" fmla="*/ 2142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2904"/>
                        <wps:cNvSpPr>
                          <a:spLocks/>
                        </wps:cNvSpPr>
                        <wps:spPr bwMode="auto">
                          <a:xfrm>
                            <a:off x="4040" y="2142"/>
                            <a:ext cx="17" cy="17"/>
                          </a:xfrm>
                          <a:custGeom>
                            <a:avLst/>
                            <a:gdLst>
                              <a:gd name="T0" fmla="+- 0 4041 4041"/>
                              <a:gd name="T1" fmla="*/ T0 w 17"/>
                              <a:gd name="T2" fmla="+- 0 2150 2142"/>
                              <a:gd name="T3" fmla="*/ 2150 h 17"/>
                              <a:gd name="T4" fmla="+- 0 4041 4041"/>
                              <a:gd name="T5" fmla="*/ T4 w 17"/>
                              <a:gd name="T6" fmla="+- 0 2146 2142"/>
                              <a:gd name="T7" fmla="*/ 2146 h 17"/>
                              <a:gd name="T8" fmla="+- 0 4045 4041"/>
                              <a:gd name="T9" fmla="*/ T8 w 17"/>
                              <a:gd name="T10" fmla="+- 0 2142 2142"/>
                              <a:gd name="T11" fmla="*/ 2142 h 17"/>
                              <a:gd name="T12" fmla="+- 0 4049 4041"/>
                              <a:gd name="T13" fmla="*/ T12 w 17"/>
                              <a:gd name="T14" fmla="+- 0 2142 2142"/>
                              <a:gd name="T15" fmla="*/ 2142 h 17"/>
                              <a:gd name="T16" fmla="+- 0 4054 4041"/>
                              <a:gd name="T17" fmla="*/ T16 w 17"/>
                              <a:gd name="T18" fmla="+- 0 2142 2142"/>
                              <a:gd name="T19" fmla="*/ 2142 h 17"/>
                              <a:gd name="T20" fmla="+- 0 4057 4041"/>
                              <a:gd name="T21" fmla="*/ T20 w 17"/>
                              <a:gd name="T22" fmla="+- 0 2146 2142"/>
                              <a:gd name="T23" fmla="*/ 2146 h 17"/>
                              <a:gd name="T24" fmla="+- 0 4057 4041"/>
                              <a:gd name="T25" fmla="*/ T24 w 17"/>
                              <a:gd name="T26" fmla="+- 0 2150 2142"/>
                              <a:gd name="T27" fmla="*/ 2150 h 17"/>
                              <a:gd name="T28" fmla="+- 0 4057 4041"/>
                              <a:gd name="T29" fmla="*/ T28 w 17"/>
                              <a:gd name="T30" fmla="+- 0 2155 2142"/>
                              <a:gd name="T31" fmla="*/ 2155 h 17"/>
                              <a:gd name="T32" fmla="+- 0 4054 4041"/>
                              <a:gd name="T33" fmla="*/ T32 w 17"/>
                              <a:gd name="T34" fmla="+- 0 2159 2142"/>
                              <a:gd name="T35" fmla="*/ 2159 h 17"/>
                              <a:gd name="T36" fmla="+- 0 4049 4041"/>
                              <a:gd name="T37" fmla="*/ T36 w 17"/>
                              <a:gd name="T38" fmla="+- 0 2159 2142"/>
                              <a:gd name="T39" fmla="*/ 2159 h 17"/>
                              <a:gd name="T40" fmla="+- 0 4045 4041"/>
                              <a:gd name="T41" fmla="*/ T40 w 17"/>
                              <a:gd name="T42" fmla="+- 0 2159 2142"/>
                              <a:gd name="T43" fmla="*/ 2159 h 17"/>
                              <a:gd name="T44" fmla="+- 0 4041 4041"/>
                              <a:gd name="T45" fmla="*/ T44 w 17"/>
                              <a:gd name="T46" fmla="+- 0 2155 2142"/>
                              <a:gd name="T47" fmla="*/ 2155 h 17"/>
                              <a:gd name="T48" fmla="+- 0 4041 4041"/>
                              <a:gd name="T49" fmla="*/ T48 w 17"/>
                              <a:gd name="T50" fmla="+- 0 2150 2142"/>
                              <a:gd name="T51" fmla="*/ 215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8" y="0"/>
                                </a:lnTo>
                                <a:lnTo>
                                  <a:pt x="13" y="0"/>
                                </a:lnTo>
                                <a:lnTo>
                                  <a:pt x="16" y="4"/>
                                </a:lnTo>
                                <a:lnTo>
                                  <a:pt x="16" y="8"/>
                                </a:lnTo>
                                <a:lnTo>
                                  <a:pt x="16" y="13"/>
                                </a:lnTo>
                                <a:lnTo>
                                  <a:pt x="13" y="17"/>
                                </a:lnTo>
                                <a:lnTo>
                                  <a:pt x="8" y="17"/>
                                </a:lnTo>
                                <a:lnTo>
                                  <a:pt x="4" y="17"/>
                                </a:lnTo>
                                <a:lnTo>
                                  <a:pt x="0" y="13"/>
                                </a:lnTo>
                                <a:lnTo>
                                  <a:pt x="0" y="8"/>
                                </a:lnTo>
                              </a:path>
                            </a:pathLst>
                          </a:custGeom>
                          <a:noFill/>
                          <a:ln w="1922">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2905"/>
                        <wps:cNvSpPr>
                          <a:spLocks/>
                        </wps:cNvSpPr>
                        <wps:spPr bwMode="auto">
                          <a:xfrm>
                            <a:off x="4040" y="1960"/>
                            <a:ext cx="17" cy="17"/>
                          </a:xfrm>
                          <a:custGeom>
                            <a:avLst/>
                            <a:gdLst>
                              <a:gd name="T0" fmla="+- 0 4054 4041"/>
                              <a:gd name="T1" fmla="*/ T0 w 17"/>
                              <a:gd name="T2" fmla="+- 0 1960 1960"/>
                              <a:gd name="T3" fmla="*/ 1960 h 17"/>
                              <a:gd name="T4" fmla="+- 0 4045 4041"/>
                              <a:gd name="T5" fmla="*/ T4 w 17"/>
                              <a:gd name="T6" fmla="+- 0 1960 1960"/>
                              <a:gd name="T7" fmla="*/ 1960 h 17"/>
                              <a:gd name="T8" fmla="+- 0 4041 4041"/>
                              <a:gd name="T9" fmla="*/ T8 w 17"/>
                              <a:gd name="T10" fmla="+- 0 1964 1960"/>
                              <a:gd name="T11" fmla="*/ 1964 h 17"/>
                              <a:gd name="T12" fmla="+- 0 4041 4041"/>
                              <a:gd name="T13" fmla="*/ T12 w 17"/>
                              <a:gd name="T14" fmla="+- 0 1973 1960"/>
                              <a:gd name="T15" fmla="*/ 1973 h 17"/>
                              <a:gd name="T16" fmla="+- 0 4045 4041"/>
                              <a:gd name="T17" fmla="*/ T16 w 17"/>
                              <a:gd name="T18" fmla="+- 0 1977 1960"/>
                              <a:gd name="T19" fmla="*/ 1977 h 17"/>
                              <a:gd name="T20" fmla="+- 0 4054 4041"/>
                              <a:gd name="T21" fmla="*/ T20 w 17"/>
                              <a:gd name="T22" fmla="+- 0 1977 1960"/>
                              <a:gd name="T23" fmla="*/ 1977 h 17"/>
                              <a:gd name="T24" fmla="+- 0 4057 4041"/>
                              <a:gd name="T25" fmla="*/ T24 w 17"/>
                              <a:gd name="T26" fmla="+- 0 1973 1960"/>
                              <a:gd name="T27" fmla="*/ 1973 h 17"/>
                              <a:gd name="T28" fmla="+- 0 4057 4041"/>
                              <a:gd name="T29" fmla="*/ T28 w 17"/>
                              <a:gd name="T30" fmla="+- 0 1964 1960"/>
                              <a:gd name="T31" fmla="*/ 1964 h 17"/>
                              <a:gd name="T32" fmla="+- 0 4054 4041"/>
                              <a:gd name="T33" fmla="*/ T32 w 17"/>
                              <a:gd name="T34" fmla="+- 0 1960 1960"/>
                              <a:gd name="T35" fmla="*/ 19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906"/>
                        <wps:cNvSpPr>
                          <a:spLocks/>
                        </wps:cNvSpPr>
                        <wps:spPr bwMode="auto">
                          <a:xfrm>
                            <a:off x="4040" y="1960"/>
                            <a:ext cx="17" cy="17"/>
                          </a:xfrm>
                          <a:custGeom>
                            <a:avLst/>
                            <a:gdLst>
                              <a:gd name="T0" fmla="+- 0 4041 4041"/>
                              <a:gd name="T1" fmla="*/ T0 w 17"/>
                              <a:gd name="T2" fmla="+- 0 1969 1960"/>
                              <a:gd name="T3" fmla="*/ 1969 h 17"/>
                              <a:gd name="T4" fmla="+- 0 4041 4041"/>
                              <a:gd name="T5" fmla="*/ T4 w 17"/>
                              <a:gd name="T6" fmla="+- 0 1964 1960"/>
                              <a:gd name="T7" fmla="*/ 1964 h 17"/>
                              <a:gd name="T8" fmla="+- 0 4045 4041"/>
                              <a:gd name="T9" fmla="*/ T8 w 17"/>
                              <a:gd name="T10" fmla="+- 0 1960 1960"/>
                              <a:gd name="T11" fmla="*/ 1960 h 17"/>
                              <a:gd name="T12" fmla="+- 0 4049 4041"/>
                              <a:gd name="T13" fmla="*/ T12 w 17"/>
                              <a:gd name="T14" fmla="+- 0 1960 1960"/>
                              <a:gd name="T15" fmla="*/ 1960 h 17"/>
                              <a:gd name="T16" fmla="+- 0 4054 4041"/>
                              <a:gd name="T17" fmla="*/ T16 w 17"/>
                              <a:gd name="T18" fmla="+- 0 1960 1960"/>
                              <a:gd name="T19" fmla="*/ 1960 h 17"/>
                              <a:gd name="T20" fmla="+- 0 4057 4041"/>
                              <a:gd name="T21" fmla="*/ T20 w 17"/>
                              <a:gd name="T22" fmla="+- 0 1964 1960"/>
                              <a:gd name="T23" fmla="*/ 1964 h 17"/>
                              <a:gd name="T24" fmla="+- 0 4057 4041"/>
                              <a:gd name="T25" fmla="*/ T24 w 17"/>
                              <a:gd name="T26" fmla="+- 0 1969 1960"/>
                              <a:gd name="T27" fmla="*/ 1969 h 17"/>
                              <a:gd name="T28" fmla="+- 0 4057 4041"/>
                              <a:gd name="T29" fmla="*/ T28 w 17"/>
                              <a:gd name="T30" fmla="+- 0 1973 1960"/>
                              <a:gd name="T31" fmla="*/ 1973 h 17"/>
                              <a:gd name="T32" fmla="+- 0 4054 4041"/>
                              <a:gd name="T33" fmla="*/ T32 w 17"/>
                              <a:gd name="T34" fmla="+- 0 1977 1960"/>
                              <a:gd name="T35" fmla="*/ 1977 h 17"/>
                              <a:gd name="T36" fmla="+- 0 4049 4041"/>
                              <a:gd name="T37" fmla="*/ T36 w 17"/>
                              <a:gd name="T38" fmla="+- 0 1977 1960"/>
                              <a:gd name="T39" fmla="*/ 1977 h 17"/>
                              <a:gd name="T40" fmla="+- 0 4045 4041"/>
                              <a:gd name="T41" fmla="*/ T40 w 17"/>
                              <a:gd name="T42" fmla="+- 0 1977 1960"/>
                              <a:gd name="T43" fmla="*/ 1977 h 17"/>
                              <a:gd name="T44" fmla="+- 0 4041 4041"/>
                              <a:gd name="T45" fmla="*/ T44 w 17"/>
                              <a:gd name="T46" fmla="+- 0 1973 1960"/>
                              <a:gd name="T47" fmla="*/ 1973 h 17"/>
                              <a:gd name="T48" fmla="+- 0 4041 4041"/>
                              <a:gd name="T49" fmla="*/ T48 w 17"/>
                              <a:gd name="T50" fmla="+- 0 1969 1960"/>
                              <a:gd name="T51" fmla="*/ 196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8" y="0"/>
                                </a:lnTo>
                                <a:lnTo>
                                  <a:pt x="13" y="0"/>
                                </a:lnTo>
                                <a:lnTo>
                                  <a:pt x="16" y="4"/>
                                </a:lnTo>
                                <a:lnTo>
                                  <a:pt x="16" y="9"/>
                                </a:lnTo>
                                <a:lnTo>
                                  <a:pt x="16" y="13"/>
                                </a:lnTo>
                                <a:lnTo>
                                  <a:pt x="13" y="17"/>
                                </a:lnTo>
                                <a:lnTo>
                                  <a:pt x="8" y="17"/>
                                </a:lnTo>
                                <a:lnTo>
                                  <a:pt x="4" y="17"/>
                                </a:lnTo>
                                <a:lnTo>
                                  <a:pt x="0" y="13"/>
                                </a:lnTo>
                                <a:lnTo>
                                  <a:pt x="0" y="9"/>
                                </a:lnTo>
                              </a:path>
                            </a:pathLst>
                          </a:custGeom>
                          <a:noFill/>
                          <a:ln w="1922">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2907"/>
                        <wps:cNvSpPr>
                          <a:spLocks/>
                        </wps:cNvSpPr>
                        <wps:spPr bwMode="auto">
                          <a:xfrm>
                            <a:off x="4040" y="1965"/>
                            <a:ext cx="17" cy="17"/>
                          </a:xfrm>
                          <a:custGeom>
                            <a:avLst/>
                            <a:gdLst>
                              <a:gd name="T0" fmla="+- 0 4054 4041"/>
                              <a:gd name="T1" fmla="*/ T0 w 17"/>
                              <a:gd name="T2" fmla="+- 0 1965 1965"/>
                              <a:gd name="T3" fmla="*/ 1965 h 17"/>
                              <a:gd name="T4" fmla="+- 0 4045 4041"/>
                              <a:gd name="T5" fmla="*/ T4 w 17"/>
                              <a:gd name="T6" fmla="+- 0 1965 1965"/>
                              <a:gd name="T7" fmla="*/ 1965 h 17"/>
                              <a:gd name="T8" fmla="+- 0 4041 4041"/>
                              <a:gd name="T9" fmla="*/ T8 w 17"/>
                              <a:gd name="T10" fmla="+- 0 1969 1965"/>
                              <a:gd name="T11" fmla="*/ 1969 h 17"/>
                              <a:gd name="T12" fmla="+- 0 4041 4041"/>
                              <a:gd name="T13" fmla="*/ T12 w 17"/>
                              <a:gd name="T14" fmla="+- 0 1978 1965"/>
                              <a:gd name="T15" fmla="*/ 1978 h 17"/>
                              <a:gd name="T16" fmla="+- 0 4045 4041"/>
                              <a:gd name="T17" fmla="*/ T16 w 17"/>
                              <a:gd name="T18" fmla="+- 0 1982 1965"/>
                              <a:gd name="T19" fmla="*/ 1982 h 17"/>
                              <a:gd name="T20" fmla="+- 0 4054 4041"/>
                              <a:gd name="T21" fmla="*/ T20 w 17"/>
                              <a:gd name="T22" fmla="+- 0 1982 1965"/>
                              <a:gd name="T23" fmla="*/ 1982 h 17"/>
                              <a:gd name="T24" fmla="+- 0 4057 4041"/>
                              <a:gd name="T25" fmla="*/ T24 w 17"/>
                              <a:gd name="T26" fmla="+- 0 1978 1965"/>
                              <a:gd name="T27" fmla="*/ 1978 h 17"/>
                              <a:gd name="T28" fmla="+- 0 4057 4041"/>
                              <a:gd name="T29" fmla="*/ T28 w 17"/>
                              <a:gd name="T30" fmla="+- 0 1969 1965"/>
                              <a:gd name="T31" fmla="*/ 1969 h 17"/>
                              <a:gd name="T32" fmla="+- 0 4054 4041"/>
                              <a:gd name="T33" fmla="*/ T32 w 17"/>
                              <a:gd name="T34" fmla="+- 0 1965 1965"/>
                              <a:gd name="T35" fmla="*/ 196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2908"/>
                        <wps:cNvSpPr>
                          <a:spLocks/>
                        </wps:cNvSpPr>
                        <wps:spPr bwMode="auto">
                          <a:xfrm>
                            <a:off x="4040" y="1965"/>
                            <a:ext cx="17" cy="17"/>
                          </a:xfrm>
                          <a:custGeom>
                            <a:avLst/>
                            <a:gdLst>
                              <a:gd name="T0" fmla="+- 0 4041 4041"/>
                              <a:gd name="T1" fmla="*/ T0 w 17"/>
                              <a:gd name="T2" fmla="+- 0 1974 1965"/>
                              <a:gd name="T3" fmla="*/ 1974 h 17"/>
                              <a:gd name="T4" fmla="+- 0 4041 4041"/>
                              <a:gd name="T5" fmla="*/ T4 w 17"/>
                              <a:gd name="T6" fmla="+- 0 1969 1965"/>
                              <a:gd name="T7" fmla="*/ 1969 h 17"/>
                              <a:gd name="T8" fmla="+- 0 4045 4041"/>
                              <a:gd name="T9" fmla="*/ T8 w 17"/>
                              <a:gd name="T10" fmla="+- 0 1965 1965"/>
                              <a:gd name="T11" fmla="*/ 1965 h 17"/>
                              <a:gd name="T12" fmla="+- 0 4049 4041"/>
                              <a:gd name="T13" fmla="*/ T12 w 17"/>
                              <a:gd name="T14" fmla="+- 0 1965 1965"/>
                              <a:gd name="T15" fmla="*/ 1965 h 17"/>
                              <a:gd name="T16" fmla="+- 0 4054 4041"/>
                              <a:gd name="T17" fmla="*/ T16 w 17"/>
                              <a:gd name="T18" fmla="+- 0 1965 1965"/>
                              <a:gd name="T19" fmla="*/ 1965 h 17"/>
                              <a:gd name="T20" fmla="+- 0 4057 4041"/>
                              <a:gd name="T21" fmla="*/ T20 w 17"/>
                              <a:gd name="T22" fmla="+- 0 1969 1965"/>
                              <a:gd name="T23" fmla="*/ 1969 h 17"/>
                              <a:gd name="T24" fmla="+- 0 4057 4041"/>
                              <a:gd name="T25" fmla="*/ T24 w 17"/>
                              <a:gd name="T26" fmla="+- 0 1974 1965"/>
                              <a:gd name="T27" fmla="*/ 1974 h 17"/>
                              <a:gd name="T28" fmla="+- 0 4057 4041"/>
                              <a:gd name="T29" fmla="*/ T28 w 17"/>
                              <a:gd name="T30" fmla="+- 0 1978 1965"/>
                              <a:gd name="T31" fmla="*/ 1978 h 17"/>
                              <a:gd name="T32" fmla="+- 0 4054 4041"/>
                              <a:gd name="T33" fmla="*/ T32 w 17"/>
                              <a:gd name="T34" fmla="+- 0 1982 1965"/>
                              <a:gd name="T35" fmla="*/ 1982 h 17"/>
                              <a:gd name="T36" fmla="+- 0 4049 4041"/>
                              <a:gd name="T37" fmla="*/ T36 w 17"/>
                              <a:gd name="T38" fmla="+- 0 1982 1965"/>
                              <a:gd name="T39" fmla="*/ 1982 h 17"/>
                              <a:gd name="T40" fmla="+- 0 4045 4041"/>
                              <a:gd name="T41" fmla="*/ T40 w 17"/>
                              <a:gd name="T42" fmla="+- 0 1982 1965"/>
                              <a:gd name="T43" fmla="*/ 1982 h 17"/>
                              <a:gd name="T44" fmla="+- 0 4041 4041"/>
                              <a:gd name="T45" fmla="*/ T44 w 17"/>
                              <a:gd name="T46" fmla="+- 0 1978 1965"/>
                              <a:gd name="T47" fmla="*/ 1978 h 17"/>
                              <a:gd name="T48" fmla="+- 0 4041 4041"/>
                              <a:gd name="T49" fmla="*/ T48 w 17"/>
                              <a:gd name="T50" fmla="+- 0 1974 1965"/>
                              <a:gd name="T51" fmla="*/ 1974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8" y="0"/>
                                </a:lnTo>
                                <a:lnTo>
                                  <a:pt x="13" y="0"/>
                                </a:lnTo>
                                <a:lnTo>
                                  <a:pt x="16" y="4"/>
                                </a:lnTo>
                                <a:lnTo>
                                  <a:pt x="16" y="9"/>
                                </a:lnTo>
                                <a:lnTo>
                                  <a:pt x="16" y="13"/>
                                </a:lnTo>
                                <a:lnTo>
                                  <a:pt x="13" y="17"/>
                                </a:lnTo>
                                <a:lnTo>
                                  <a:pt x="8" y="17"/>
                                </a:lnTo>
                                <a:lnTo>
                                  <a:pt x="4" y="17"/>
                                </a:lnTo>
                                <a:lnTo>
                                  <a:pt x="0" y="13"/>
                                </a:lnTo>
                                <a:lnTo>
                                  <a:pt x="0" y="9"/>
                                </a:lnTo>
                              </a:path>
                            </a:pathLst>
                          </a:custGeom>
                          <a:noFill/>
                          <a:ln w="1922">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Freeform 2909"/>
                        <wps:cNvSpPr>
                          <a:spLocks/>
                        </wps:cNvSpPr>
                        <wps:spPr bwMode="auto">
                          <a:xfrm>
                            <a:off x="5364" y="1968"/>
                            <a:ext cx="17" cy="17"/>
                          </a:xfrm>
                          <a:custGeom>
                            <a:avLst/>
                            <a:gdLst>
                              <a:gd name="T0" fmla="+- 0 5377 5364"/>
                              <a:gd name="T1" fmla="*/ T0 w 17"/>
                              <a:gd name="T2" fmla="+- 0 1969 1969"/>
                              <a:gd name="T3" fmla="*/ 1969 h 17"/>
                              <a:gd name="T4" fmla="+- 0 5368 5364"/>
                              <a:gd name="T5" fmla="*/ T4 w 17"/>
                              <a:gd name="T6" fmla="+- 0 1969 1969"/>
                              <a:gd name="T7" fmla="*/ 1969 h 17"/>
                              <a:gd name="T8" fmla="+- 0 5364 5364"/>
                              <a:gd name="T9" fmla="*/ T8 w 17"/>
                              <a:gd name="T10" fmla="+- 0 1972 1969"/>
                              <a:gd name="T11" fmla="*/ 1972 h 17"/>
                              <a:gd name="T12" fmla="+- 0 5364 5364"/>
                              <a:gd name="T13" fmla="*/ T12 w 17"/>
                              <a:gd name="T14" fmla="+- 0 1982 1969"/>
                              <a:gd name="T15" fmla="*/ 1982 h 17"/>
                              <a:gd name="T16" fmla="+- 0 5368 5364"/>
                              <a:gd name="T17" fmla="*/ T16 w 17"/>
                              <a:gd name="T18" fmla="+- 0 1985 1969"/>
                              <a:gd name="T19" fmla="*/ 1985 h 17"/>
                              <a:gd name="T20" fmla="+- 0 5377 5364"/>
                              <a:gd name="T21" fmla="*/ T20 w 17"/>
                              <a:gd name="T22" fmla="+- 0 1985 1969"/>
                              <a:gd name="T23" fmla="*/ 1985 h 17"/>
                              <a:gd name="T24" fmla="+- 0 5381 5364"/>
                              <a:gd name="T25" fmla="*/ T24 w 17"/>
                              <a:gd name="T26" fmla="+- 0 1982 1969"/>
                              <a:gd name="T27" fmla="*/ 1982 h 17"/>
                              <a:gd name="T28" fmla="+- 0 5381 5364"/>
                              <a:gd name="T29" fmla="*/ T28 w 17"/>
                              <a:gd name="T30" fmla="+- 0 1972 1969"/>
                              <a:gd name="T31" fmla="*/ 1972 h 17"/>
                              <a:gd name="T32" fmla="+- 0 5377 5364"/>
                              <a:gd name="T33" fmla="*/ T32 w 17"/>
                              <a:gd name="T34" fmla="+- 0 1969 1969"/>
                              <a:gd name="T35" fmla="*/ 196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3"/>
                                </a:lnTo>
                                <a:lnTo>
                                  <a:pt x="4" y="16"/>
                                </a:lnTo>
                                <a:lnTo>
                                  <a:pt x="13" y="16"/>
                                </a:lnTo>
                                <a:lnTo>
                                  <a:pt x="17" y="13"/>
                                </a:lnTo>
                                <a:lnTo>
                                  <a:pt x="17" y="3"/>
                                </a:lnTo>
                                <a:lnTo>
                                  <a:pt x="1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2910"/>
                        <wps:cNvSpPr>
                          <a:spLocks/>
                        </wps:cNvSpPr>
                        <wps:spPr bwMode="auto">
                          <a:xfrm>
                            <a:off x="5364" y="1968"/>
                            <a:ext cx="17" cy="17"/>
                          </a:xfrm>
                          <a:custGeom>
                            <a:avLst/>
                            <a:gdLst>
                              <a:gd name="T0" fmla="+- 0 5364 5364"/>
                              <a:gd name="T1" fmla="*/ T0 w 17"/>
                              <a:gd name="T2" fmla="+- 0 1977 1969"/>
                              <a:gd name="T3" fmla="*/ 1977 h 17"/>
                              <a:gd name="T4" fmla="+- 0 5364 5364"/>
                              <a:gd name="T5" fmla="*/ T4 w 17"/>
                              <a:gd name="T6" fmla="+- 0 1972 1969"/>
                              <a:gd name="T7" fmla="*/ 1972 h 17"/>
                              <a:gd name="T8" fmla="+- 0 5368 5364"/>
                              <a:gd name="T9" fmla="*/ T8 w 17"/>
                              <a:gd name="T10" fmla="+- 0 1969 1969"/>
                              <a:gd name="T11" fmla="*/ 1969 h 17"/>
                              <a:gd name="T12" fmla="+- 0 5373 5364"/>
                              <a:gd name="T13" fmla="*/ T12 w 17"/>
                              <a:gd name="T14" fmla="+- 0 1969 1969"/>
                              <a:gd name="T15" fmla="*/ 1969 h 17"/>
                              <a:gd name="T16" fmla="+- 0 5377 5364"/>
                              <a:gd name="T17" fmla="*/ T16 w 17"/>
                              <a:gd name="T18" fmla="+- 0 1969 1969"/>
                              <a:gd name="T19" fmla="*/ 1969 h 17"/>
                              <a:gd name="T20" fmla="+- 0 5381 5364"/>
                              <a:gd name="T21" fmla="*/ T20 w 17"/>
                              <a:gd name="T22" fmla="+- 0 1972 1969"/>
                              <a:gd name="T23" fmla="*/ 1972 h 17"/>
                              <a:gd name="T24" fmla="+- 0 5381 5364"/>
                              <a:gd name="T25" fmla="*/ T24 w 17"/>
                              <a:gd name="T26" fmla="+- 0 1977 1969"/>
                              <a:gd name="T27" fmla="*/ 1977 h 17"/>
                              <a:gd name="T28" fmla="+- 0 5381 5364"/>
                              <a:gd name="T29" fmla="*/ T28 w 17"/>
                              <a:gd name="T30" fmla="+- 0 1982 1969"/>
                              <a:gd name="T31" fmla="*/ 1982 h 17"/>
                              <a:gd name="T32" fmla="+- 0 5377 5364"/>
                              <a:gd name="T33" fmla="*/ T32 w 17"/>
                              <a:gd name="T34" fmla="+- 0 1985 1969"/>
                              <a:gd name="T35" fmla="*/ 1985 h 17"/>
                              <a:gd name="T36" fmla="+- 0 5373 5364"/>
                              <a:gd name="T37" fmla="*/ T36 w 17"/>
                              <a:gd name="T38" fmla="+- 0 1985 1969"/>
                              <a:gd name="T39" fmla="*/ 1985 h 17"/>
                              <a:gd name="T40" fmla="+- 0 5368 5364"/>
                              <a:gd name="T41" fmla="*/ T40 w 17"/>
                              <a:gd name="T42" fmla="+- 0 1985 1969"/>
                              <a:gd name="T43" fmla="*/ 1985 h 17"/>
                              <a:gd name="T44" fmla="+- 0 5364 5364"/>
                              <a:gd name="T45" fmla="*/ T44 w 17"/>
                              <a:gd name="T46" fmla="+- 0 1982 1969"/>
                              <a:gd name="T47" fmla="*/ 1982 h 17"/>
                              <a:gd name="T48" fmla="+- 0 5364 5364"/>
                              <a:gd name="T49" fmla="*/ T48 w 17"/>
                              <a:gd name="T50" fmla="+- 0 1977 1969"/>
                              <a:gd name="T51" fmla="*/ 197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9" y="0"/>
                                </a:lnTo>
                                <a:lnTo>
                                  <a:pt x="13" y="0"/>
                                </a:lnTo>
                                <a:lnTo>
                                  <a:pt x="17" y="3"/>
                                </a:lnTo>
                                <a:lnTo>
                                  <a:pt x="17" y="8"/>
                                </a:lnTo>
                                <a:lnTo>
                                  <a:pt x="17" y="13"/>
                                </a:lnTo>
                                <a:lnTo>
                                  <a:pt x="13" y="16"/>
                                </a:lnTo>
                                <a:lnTo>
                                  <a:pt x="9" y="16"/>
                                </a:lnTo>
                                <a:lnTo>
                                  <a:pt x="4" y="16"/>
                                </a:lnTo>
                                <a:lnTo>
                                  <a:pt x="0" y="13"/>
                                </a:lnTo>
                                <a:lnTo>
                                  <a:pt x="0" y="8"/>
                                </a:lnTo>
                              </a:path>
                            </a:pathLst>
                          </a:custGeom>
                          <a:noFill/>
                          <a:ln w="1922">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2911"/>
                        <wps:cNvSpPr>
                          <a:spLocks/>
                        </wps:cNvSpPr>
                        <wps:spPr bwMode="auto">
                          <a:xfrm>
                            <a:off x="5364" y="2048"/>
                            <a:ext cx="17" cy="17"/>
                          </a:xfrm>
                          <a:custGeom>
                            <a:avLst/>
                            <a:gdLst>
                              <a:gd name="T0" fmla="+- 0 5377 5364"/>
                              <a:gd name="T1" fmla="*/ T0 w 17"/>
                              <a:gd name="T2" fmla="+- 0 2049 2049"/>
                              <a:gd name="T3" fmla="*/ 2049 h 17"/>
                              <a:gd name="T4" fmla="+- 0 5368 5364"/>
                              <a:gd name="T5" fmla="*/ T4 w 17"/>
                              <a:gd name="T6" fmla="+- 0 2049 2049"/>
                              <a:gd name="T7" fmla="*/ 2049 h 17"/>
                              <a:gd name="T8" fmla="+- 0 5364 5364"/>
                              <a:gd name="T9" fmla="*/ T8 w 17"/>
                              <a:gd name="T10" fmla="+- 0 2053 2049"/>
                              <a:gd name="T11" fmla="*/ 2053 h 17"/>
                              <a:gd name="T12" fmla="+- 0 5364 5364"/>
                              <a:gd name="T13" fmla="*/ T12 w 17"/>
                              <a:gd name="T14" fmla="+- 0 2062 2049"/>
                              <a:gd name="T15" fmla="*/ 2062 h 17"/>
                              <a:gd name="T16" fmla="+- 0 5368 5364"/>
                              <a:gd name="T17" fmla="*/ T16 w 17"/>
                              <a:gd name="T18" fmla="+- 0 2066 2049"/>
                              <a:gd name="T19" fmla="*/ 2066 h 17"/>
                              <a:gd name="T20" fmla="+- 0 5377 5364"/>
                              <a:gd name="T21" fmla="*/ T20 w 17"/>
                              <a:gd name="T22" fmla="+- 0 2066 2049"/>
                              <a:gd name="T23" fmla="*/ 2066 h 17"/>
                              <a:gd name="T24" fmla="+- 0 5381 5364"/>
                              <a:gd name="T25" fmla="*/ T24 w 17"/>
                              <a:gd name="T26" fmla="+- 0 2062 2049"/>
                              <a:gd name="T27" fmla="*/ 2062 h 17"/>
                              <a:gd name="T28" fmla="+- 0 5381 5364"/>
                              <a:gd name="T29" fmla="*/ T28 w 17"/>
                              <a:gd name="T30" fmla="+- 0 2053 2049"/>
                              <a:gd name="T31" fmla="*/ 2053 h 17"/>
                              <a:gd name="T32" fmla="+- 0 5377 5364"/>
                              <a:gd name="T33" fmla="*/ T32 w 17"/>
                              <a:gd name="T34" fmla="+- 0 2049 2049"/>
                              <a:gd name="T35" fmla="*/ 204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2912"/>
                        <wps:cNvSpPr>
                          <a:spLocks/>
                        </wps:cNvSpPr>
                        <wps:spPr bwMode="auto">
                          <a:xfrm>
                            <a:off x="5364" y="2048"/>
                            <a:ext cx="17" cy="17"/>
                          </a:xfrm>
                          <a:custGeom>
                            <a:avLst/>
                            <a:gdLst>
                              <a:gd name="T0" fmla="+- 0 5364 5364"/>
                              <a:gd name="T1" fmla="*/ T0 w 17"/>
                              <a:gd name="T2" fmla="+- 0 2057 2049"/>
                              <a:gd name="T3" fmla="*/ 2057 h 17"/>
                              <a:gd name="T4" fmla="+- 0 5364 5364"/>
                              <a:gd name="T5" fmla="*/ T4 w 17"/>
                              <a:gd name="T6" fmla="+- 0 2053 2049"/>
                              <a:gd name="T7" fmla="*/ 2053 h 17"/>
                              <a:gd name="T8" fmla="+- 0 5368 5364"/>
                              <a:gd name="T9" fmla="*/ T8 w 17"/>
                              <a:gd name="T10" fmla="+- 0 2049 2049"/>
                              <a:gd name="T11" fmla="*/ 2049 h 17"/>
                              <a:gd name="T12" fmla="+- 0 5373 5364"/>
                              <a:gd name="T13" fmla="*/ T12 w 17"/>
                              <a:gd name="T14" fmla="+- 0 2049 2049"/>
                              <a:gd name="T15" fmla="*/ 2049 h 17"/>
                              <a:gd name="T16" fmla="+- 0 5377 5364"/>
                              <a:gd name="T17" fmla="*/ T16 w 17"/>
                              <a:gd name="T18" fmla="+- 0 2049 2049"/>
                              <a:gd name="T19" fmla="*/ 2049 h 17"/>
                              <a:gd name="T20" fmla="+- 0 5381 5364"/>
                              <a:gd name="T21" fmla="*/ T20 w 17"/>
                              <a:gd name="T22" fmla="+- 0 2053 2049"/>
                              <a:gd name="T23" fmla="*/ 2053 h 17"/>
                              <a:gd name="T24" fmla="+- 0 5381 5364"/>
                              <a:gd name="T25" fmla="*/ T24 w 17"/>
                              <a:gd name="T26" fmla="+- 0 2057 2049"/>
                              <a:gd name="T27" fmla="*/ 2057 h 17"/>
                              <a:gd name="T28" fmla="+- 0 5381 5364"/>
                              <a:gd name="T29" fmla="*/ T28 w 17"/>
                              <a:gd name="T30" fmla="+- 0 2062 2049"/>
                              <a:gd name="T31" fmla="*/ 2062 h 17"/>
                              <a:gd name="T32" fmla="+- 0 5377 5364"/>
                              <a:gd name="T33" fmla="*/ T32 w 17"/>
                              <a:gd name="T34" fmla="+- 0 2066 2049"/>
                              <a:gd name="T35" fmla="*/ 2066 h 17"/>
                              <a:gd name="T36" fmla="+- 0 5373 5364"/>
                              <a:gd name="T37" fmla="*/ T36 w 17"/>
                              <a:gd name="T38" fmla="+- 0 2066 2049"/>
                              <a:gd name="T39" fmla="*/ 2066 h 17"/>
                              <a:gd name="T40" fmla="+- 0 5368 5364"/>
                              <a:gd name="T41" fmla="*/ T40 w 17"/>
                              <a:gd name="T42" fmla="+- 0 2066 2049"/>
                              <a:gd name="T43" fmla="*/ 2066 h 17"/>
                              <a:gd name="T44" fmla="+- 0 5364 5364"/>
                              <a:gd name="T45" fmla="*/ T44 w 17"/>
                              <a:gd name="T46" fmla="+- 0 2062 2049"/>
                              <a:gd name="T47" fmla="*/ 2062 h 17"/>
                              <a:gd name="T48" fmla="+- 0 5364 5364"/>
                              <a:gd name="T49" fmla="*/ T48 w 17"/>
                              <a:gd name="T50" fmla="+- 0 2057 2049"/>
                              <a:gd name="T51" fmla="*/ 205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9" y="0"/>
                                </a:lnTo>
                                <a:lnTo>
                                  <a:pt x="13" y="0"/>
                                </a:lnTo>
                                <a:lnTo>
                                  <a:pt x="17" y="4"/>
                                </a:lnTo>
                                <a:lnTo>
                                  <a:pt x="17" y="8"/>
                                </a:lnTo>
                                <a:lnTo>
                                  <a:pt x="17" y="13"/>
                                </a:lnTo>
                                <a:lnTo>
                                  <a:pt x="13" y="17"/>
                                </a:lnTo>
                                <a:lnTo>
                                  <a:pt x="9" y="17"/>
                                </a:lnTo>
                                <a:lnTo>
                                  <a:pt x="4" y="17"/>
                                </a:lnTo>
                                <a:lnTo>
                                  <a:pt x="0" y="13"/>
                                </a:lnTo>
                                <a:lnTo>
                                  <a:pt x="0" y="8"/>
                                </a:lnTo>
                              </a:path>
                            </a:pathLst>
                          </a:custGeom>
                          <a:noFill/>
                          <a:ln w="1922">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2913"/>
                        <wps:cNvSpPr>
                          <a:spLocks/>
                        </wps:cNvSpPr>
                        <wps:spPr bwMode="auto">
                          <a:xfrm>
                            <a:off x="5364" y="2157"/>
                            <a:ext cx="17" cy="17"/>
                          </a:xfrm>
                          <a:custGeom>
                            <a:avLst/>
                            <a:gdLst>
                              <a:gd name="T0" fmla="+- 0 5377 5364"/>
                              <a:gd name="T1" fmla="*/ T0 w 17"/>
                              <a:gd name="T2" fmla="+- 0 2157 2157"/>
                              <a:gd name="T3" fmla="*/ 2157 h 17"/>
                              <a:gd name="T4" fmla="+- 0 5368 5364"/>
                              <a:gd name="T5" fmla="*/ T4 w 17"/>
                              <a:gd name="T6" fmla="+- 0 2157 2157"/>
                              <a:gd name="T7" fmla="*/ 2157 h 17"/>
                              <a:gd name="T8" fmla="+- 0 5364 5364"/>
                              <a:gd name="T9" fmla="*/ T8 w 17"/>
                              <a:gd name="T10" fmla="+- 0 2161 2157"/>
                              <a:gd name="T11" fmla="*/ 2161 h 17"/>
                              <a:gd name="T12" fmla="+- 0 5364 5364"/>
                              <a:gd name="T13" fmla="*/ T12 w 17"/>
                              <a:gd name="T14" fmla="+- 0 2170 2157"/>
                              <a:gd name="T15" fmla="*/ 2170 h 17"/>
                              <a:gd name="T16" fmla="+- 0 5368 5364"/>
                              <a:gd name="T17" fmla="*/ T16 w 17"/>
                              <a:gd name="T18" fmla="+- 0 2174 2157"/>
                              <a:gd name="T19" fmla="*/ 2174 h 17"/>
                              <a:gd name="T20" fmla="+- 0 5377 5364"/>
                              <a:gd name="T21" fmla="*/ T20 w 17"/>
                              <a:gd name="T22" fmla="+- 0 2174 2157"/>
                              <a:gd name="T23" fmla="*/ 2174 h 17"/>
                              <a:gd name="T24" fmla="+- 0 5381 5364"/>
                              <a:gd name="T25" fmla="*/ T24 w 17"/>
                              <a:gd name="T26" fmla="+- 0 2170 2157"/>
                              <a:gd name="T27" fmla="*/ 2170 h 17"/>
                              <a:gd name="T28" fmla="+- 0 5381 5364"/>
                              <a:gd name="T29" fmla="*/ T28 w 17"/>
                              <a:gd name="T30" fmla="+- 0 2161 2157"/>
                              <a:gd name="T31" fmla="*/ 2161 h 17"/>
                              <a:gd name="T32" fmla="+- 0 5377 5364"/>
                              <a:gd name="T33" fmla="*/ T32 w 17"/>
                              <a:gd name="T34" fmla="+- 0 2157 2157"/>
                              <a:gd name="T35" fmla="*/ 215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2914"/>
                        <wps:cNvSpPr>
                          <a:spLocks/>
                        </wps:cNvSpPr>
                        <wps:spPr bwMode="auto">
                          <a:xfrm>
                            <a:off x="5364" y="2157"/>
                            <a:ext cx="17" cy="17"/>
                          </a:xfrm>
                          <a:custGeom>
                            <a:avLst/>
                            <a:gdLst>
                              <a:gd name="T0" fmla="+- 0 5364 5364"/>
                              <a:gd name="T1" fmla="*/ T0 w 17"/>
                              <a:gd name="T2" fmla="+- 0 2166 2157"/>
                              <a:gd name="T3" fmla="*/ 2166 h 17"/>
                              <a:gd name="T4" fmla="+- 0 5364 5364"/>
                              <a:gd name="T5" fmla="*/ T4 w 17"/>
                              <a:gd name="T6" fmla="+- 0 2161 2157"/>
                              <a:gd name="T7" fmla="*/ 2161 h 17"/>
                              <a:gd name="T8" fmla="+- 0 5368 5364"/>
                              <a:gd name="T9" fmla="*/ T8 w 17"/>
                              <a:gd name="T10" fmla="+- 0 2157 2157"/>
                              <a:gd name="T11" fmla="*/ 2157 h 17"/>
                              <a:gd name="T12" fmla="+- 0 5373 5364"/>
                              <a:gd name="T13" fmla="*/ T12 w 17"/>
                              <a:gd name="T14" fmla="+- 0 2157 2157"/>
                              <a:gd name="T15" fmla="*/ 2157 h 17"/>
                              <a:gd name="T16" fmla="+- 0 5377 5364"/>
                              <a:gd name="T17" fmla="*/ T16 w 17"/>
                              <a:gd name="T18" fmla="+- 0 2157 2157"/>
                              <a:gd name="T19" fmla="*/ 2157 h 17"/>
                              <a:gd name="T20" fmla="+- 0 5381 5364"/>
                              <a:gd name="T21" fmla="*/ T20 w 17"/>
                              <a:gd name="T22" fmla="+- 0 2161 2157"/>
                              <a:gd name="T23" fmla="*/ 2161 h 17"/>
                              <a:gd name="T24" fmla="+- 0 5381 5364"/>
                              <a:gd name="T25" fmla="*/ T24 w 17"/>
                              <a:gd name="T26" fmla="+- 0 2166 2157"/>
                              <a:gd name="T27" fmla="*/ 2166 h 17"/>
                              <a:gd name="T28" fmla="+- 0 5381 5364"/>
                              <a:gd name="T29" fmla="*/ T28 w 17"/>
                              <a:gd name="T30" fmla="+- 0 2170 2157"/>
                              <a:gd name="T31" fmla="*/ 2170 h 17"/>
                              <a:gd name="T32" fmla="+- 0 5377 5364"/>
                              <a:gd name="T33" fmla="*/ T32 w 17"/>
                              <a:gd name="T34" fmla="+- 0 2174 2157"/>
                              <a:gd name="T35" fmla="*/ 2174 h 17"/>
                              <a:gd name="T36" fmla="+- 0 5373 5364"/>
                              <a:gd name="T37" fmla="*/ T36 w 17"/>
                              <a:gd name="T38" fmla="+- 0 2174 2157"/>
                              <a:gd name="T39" fmla="*/ 2174 h 17"/>
                              <a:gd name="T40" fmla="+- 0 5368 5364"/>
                              <a:gd name="T41" fmla="*/ T40 w 17"/>
                              <a:gd name="T42" fmla="+- 0 2174 2157"/>
                              <a:gd name="T43" fmla="*/ 2174 h 17"/>
                              <a:gd name="T44" fmla="+- 0 5364 5364"/>
                              <a:gd name="T45" fmla="*/ T44 w 17"/>
                              <a:gd name="T46" fmla="+- 0 2170 2157"/>
                              <a:gd name="T47" fmla="*/ 2170 h 17"/>
                              <a:gd name="T48" fmla="+- 0 5364 5364"/>
                              <a:gd name="T49" fmla="*/ T48 w 17"/>
                              <a:gd name="T50" fmla="+- 0 2166 2157"/>
                              <a:gd name="T51" fmla="*/ 216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22">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2915"/>
                        <wps:cNvSpPr>
                          <a:spLocks/>
                        </wps:cNvSpPr>
                        <wps:spPr bwMode="auto">
                          <a:xfrm>
                            <a:off x="5364" y="2091"/>
                            <a:ext cx="17" cy="17"/>
                          </a:xfrm>
                          <a:custGeom>
                            <a:avLst/>
                            <a:gdLst>
                              <a:gd name="T0" fmla="+- 0 5377 5364"/>
                              <a:gd name="T1" fmla="*/ T0 w 17"/>
                              <a:gd name="T2" fmla="+- 0 2091 2091"/>
                              <a:gd name="T3" fmla="*/ 2091 h 17"/>
                              <a:gd name="T4" fmla="+- 0 5368 5364"/>
                              <a:gd name="T5" fmla="*/ T4 w 17"/>
                              <a:gd name="T6" fmla="+- 0 2091 2091"/>
                              <a:gd name="T7" fmla="*/ 2091 h 17"/>
                              <a:gd name="T8" fmla="+- 0 5364 5364"/>
                              <a:gd name="T9" fmla="*/ T8 w 17"/>
                              <a:gd name="T10" fmla="+- 0 2095 2091"/>
                              <a:gd name="T11" fmla="*/ 2095 h 17"/>
                              <a:gd name="T12" fmla="+- 0 5364 5364"/>
                              <a:gd name="T13" fmla="*/ T12 w 17"/>
                              <a:gd name="T14" fmla="+- 0 2104 2091"/>
                              <a:gd name="T15" fmla="*/ 2104 h 17"/>
                              <a:gd name="T16" fmla="+- 0 5368 5364"/>
                              <a:gd name="T17" fmla="*/ T16 w 17"/>
                              <a:gd name="T18" fmla="+- 0 2108 2091"/>
                              <a:gd name="T19" fmla="*/ 2108 h 17"/>
                              <a:gd name="T20" fmla="+- 0 5377 5364"/>
                              <a:gd name="T21" fmla="*/ T20 w 17"/>
                              <a:gd name="T22" fmla="+- 0 2108 2091"/>
                              <a:gd name="T23" fmla="*/ 2108 h 17"/>
                              <a:gd name="T24" fmla="+- 0 5381 5364"/>
                              <a:gd name="T25" fmla="*/ T24 w 17"/>
                              <a:gd name="T26" fmla="+- 0 2104 2091"/>
                              <a:gd name="T27" fmla="*/ 2104 h 17"/>
                              <a:gd name="T28" fmla="+- 0 5381 5364"/>
                              <a:gd name="T29" fmla="*/ T28 w 17"/>
                              <a:gd name="T30" fmla="+- 0 2095 2091"/>
                              <a:gd name="T31" fmla="*/ 2095 h 17"/>
                              <a:gd name="T32" fmla="+- 0 5377 5364"/>
                              <a:gd name="T33" fmla="*/ T32 w 17"/>
                              <a:gd name="T34" fmla="+- 0 2091 2091"/>
                              <a:gd name="T35" fmla="*/ 209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2916"/>
                        <wps:cNvSpPr>
                          <a:spLocks/>
                        </wps:cNvSpPr>
                        <wps:spPr bwMode="auto">
                          <a:xfrm>
                            <a:off x="5364" y="2091"/>
                            <a:ext cx="17" cy="17"/>
                          </a:xfrm>
                          <a:custGeom>
                            <a:avLst/>
                            <a:gdLst>
                              <a:gd name="T0" fmla="+- 0 5364 5364"/>
                              <a:gd name="T1" fmla="*/ T0 w 17"/>
                              <a:gd name="T2" fmla="+- 0 2100 2091"/>
                              <a:gd name="T3" fmla="*/ 2100 h 17"/>
                              <a:gd name="T4" fmla="+- 0 5364 5364"/>
                              <a:gd name="T5" fmla="*/ T4 w 17"/>
                              <a:gd name="T6" fmla="+- 0 2095 2091"/>
                              <a:gd name="T7" fmla="*/ 2095 h 17"/>
                              <a:gd name="T8" fmla="+- 0 5368 5364"/>
                              <a:gd name="T9" fmla="*/ T8 w 17"/>
                              <a:gd name="T10" fmla="+- 0 2091 2091"/>
                              <a:gd name="T11" fmla="*/ 2091 h 17"/>
                              <a:gd name="T12" fmla="+- 0 5373 5364"/>
                              <a:gd name="T13" fmla="*/ T12 w 17"/>
                              <a:gd name="T14" fmla="+- 0 2091 2091"/>
                              <a:gd name="T15" fmla="*/ 2091 h 17"/>
                              <a:gd name="T16" fmla="+- 0 5377 5364"/>
                              <a:gd name="T17" fmla="*/ T16 w 17"/>
                              <a:gd name="T18" fmla="+- 0 2091 2091"/>
                              <a:gd name="T19" fmla="*/ 2091 h 17"/>
                              <a:gd name="T20" fmla="+- 0 5381 5364"/>
                              <a:gd name="T21" fmla="*/ T20 w 17"/>
                              <a:gd name="T22" fmla="+- 0 2095 2091"/>
                              <a:gd name="T23" fmla="*/ 2095 h 17"/>
                              <a:gd name="T24" fmla="+- 0 5381 5364"/>
                              <a:gd name="T25" fmla="*/ T24 w 17"/>
                              <a:gd name="T26" fmla="+- 0 2100 2091"/>
                              <a:gd name="T27" fmla="*/ 2100 h 17"/>
                              <a:gd name="T28" fmla="+- 0 5381 5364"/>
                              <a:gd name="T29" fmla="*/ T28 w 17"/>
                              <a:gd name="T30" fmla="+- 0 2104 2091"/>
                              <a:gd name="T31" fmla="*/ 2104 h 17"/>
                              <a:gd name="T32" fmla="+- 0 5377 5364"/>
                              <a:gd name="T33" fmla="*/ T32 w 17"/>
                              <a:gd name="T34" fmla="+- 0 2108 2091"/>
                              <a:gd name="T35" fmla="*/ 2108 h 17"/>
                              <a:gd name="T36" fmla="+- 0 5373 5364"/>
                              <a:gd name="T37" fmla="*/ T36 w 17"/>
                              <a:gd name="T38" fmla="+- 0 2108 2091"/>
                              <a:gd name="T39" fmla="*/ 2108 h 17"/>
                              <a:gd name="T40" fmla="+- 0 5368 5364"/>
                              <a:gd name="T41" fmla="*/ T40 w 17"/>
                              <a:gd name="T42" fmla="+- 0 2108 2091"/>
                              <a:gd name="T43" fmla="*/ 2108 h 17"/>
                              <a:gd name="T44" fmla="+- 0 5364 5364"/>
                              <a:gd name="T45" fmla="*/ T44 w 17"/>
                              <a:gd name="T46" fmla="+- 0 2104 2091"/>
                              <a:gd name="T47" fmla="*/ 2104 h 17"/>
                              <a:gd name="T48" fmla="+- 0 5364 5364"/>
                              <a:gd name="T49" fmla="*/ T48 w 17"/>
                              <a:gd name="T50" fmla="+- 0 2100 2091"/>
                              <a:gd name="T51" fmla="*/ 210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22">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2917"/>
                        <wps:cNvSpPr>
                          <a:spLocks/>
                        </wps:cNvSpPr>
                        <wps:spPr bwMode="auto">
                          <a:xfrm>
                            <a:off x="5364" y="2072"/>
                            <a:ext cx="17" cy="17"/>
                          </a:xfrm>
                          <a:custGeom>
                            <a:avLst/>
                            <a:gdLst>
                              <a:gd name="T0" fmla="+- 0 5377 5364"/>
                              <a:gd name="T1" fmla="*/ T0 w 17"/>
                              <a:gd name="T2" fmla="+- 0 2073 2073"/>
                              <a:gd name="T3" fmla="*/ 2073 h 17"/>
                              <a:gd name="T4" fmla="+- 0 5368 5364"/>
                              <a:gd name="T5" fmla="*/ T4 w 17"/>
                              <a:gd name="T6" fmla="+- 0 2073 2073"/>
                              <a:gd name="T7" fmla="*/ 2073 h 17"/>
                              <a:gd name="T8" fmla="+- 0 5364 5364"/>
                              <a:gd name="T9" fmla="*/ T8 w 17"/>
                              <a:gd name="T10" fmla="+- 0 2076 2073"/>
                              <a:gd name="T11" fmla="*/ 2076 h 17"/>
                              <a:gd name="T12" fmla="+- 0 5364 5364"/>
                              <a:gd name="T13" fmla="*/ T12 w 17"/>
                              <a:gd name="T14" fmla="+- 0 2085 2073"/>
                              <a:gd name="T15" fmla="*/ 2085 h 17"/>
                              <a:gd name="T16" fmla="+- 0 5368 5364"/>
                              <a:gd name="T17" fmla="*/ T16 w 17"/>
                              <a:gd name="T18" fmla="+- 0 2089 2073"/>
                              <a:gd name="T19" fmla="*/ 2089 h 17"/>
                              <a:gd name="T20" fmla="+- 0 5377 5364"/>
                              <a:gd name="T21" fmla="*/ T20 w 17"/>
                              <a:gd name="T22" fmla="+- 0 2089 2073"/>
                              <a:gd name="T23" fmla="*/ 2089 h 17"/>
                              <a:gd name="T24" fmla="+- 0 5381 5364"/>
                              <a:gd name="T25" fmla="*/ T24 w 17"/>
                              <a:gd name="T26" fmla="+- 0 2085 2073"/>
                              <a:gd name="T27" fmla="*/ 2085 h 17"/>
                              <a:gd name="T28" fmla="+- 0 5381 5364"/>
                              <a:gd name="T29" fmla="*/ T28 w 17"/>
                              <a:gd name="T30" fmla="+- 0 2076 2073"/>
                              <a:gd name="T31" fmla="*/ 2076 h 17"/>
                              <a:gd name="T32" fmla="+- 0 5377 5364"/>
                              <a:gd name="T33" fmla="*/ T32 w 17"/>
                              <a:gd name="T34" fmla="+- 0 2073 2073"/>
                              <a:gd name="T35" fmla="*/ 2073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3"/>
                                </a:lnTo>
                                <a:lnTo>
                                  <a:pt x="0" y="12"/>
                                </a:lnTo>
                                <a:lnTo>
                                  <a:pt x="4" y="16"/>
                                </a:lnTo>
                                <a:lnTo>
                                  <a:pt x="13" y="16"/>
                                </a:lnTo>
                                <a:lnTo>
                                  <a:pt x="17" y="12"/>
                                </a:lnTo>
                                <a:lnTo>
                                  <a:pt x="17" y="3"/>
                                </a:lnTo>
                                <a:lnTo>
                                  <a:pt x="13"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2918"/>
                        <wps:cNvSpPr>
                          <a:spLocks/>
                        </wps:cNvSpPr>
                        <wps:spPr bwMode="auto">
                          <a:xfrm>
                            <a:off x="5364" y="2072"/>
                            <a:ext cx="17" cy="17"/>
                          </a:xfrm>
                          <a:custGeom>
                            <a:avLst/>
                            <a:gdLst>
                              <a:gd name="T0" fmla="+- 0 5364 5364"/>
                              <a:gd name="T1" fmla="*/ T0 w 17"/>
                              <a:gd name="T2" fmla="+- 0 2081 2073"/>
                              <a:gd name="T3" fmla="*/ 2081 h 17"/>
                              <a:gd name="T4" fmla="+- 0 5364 5364"/>
                              <a:gd name="T5" fmla="*/ T4 w 17"/>
                              <a:gd name="T6" fmla="+- 0 2076 2073"/>
                              <a:gd name="T7" fmla="*/ 2076 h 17"/>
                              <a:gd name="T8" fmla="+- 0 5368 5364"/>
                              <a:gd name="T9" fmla="*/ T8 w 17"/>
                              <a:gd name="T10" fmla="+- 0 2073 2073"/>
                              <a:gd name="T11" fmla="*/ 2073 h 17"/>
                              <a:gd name="T12" fmla="+- 0 5373 5364"/>
                              <a:gd name="T13" fmla="*/ T12 w 17"/>
                              <a:gd name="T14" fmla="+- 0 2073 2073"/>
                              <a:gd name="T15" fmla="*/ 2073 h 17"/>
                              <a:gd name="T16" fmla="+- 0 5377 5364"/>
                              <a:gd name="T17" fmla="*/ T16 w 17"/>
                              <a:gd name="T18" fmla="+- 0 2073 2073"/>
                              <a:gd name="T19" fmla="*/ 2073 h 17"/>
                              <a:gd name="T20" fmla="+- 0 5381 5364"/>
                              <a:gd name="T21" fmla="*/ T20 w 17"/>
                              <a:gd name="T22" fmla="+- 0 2076 2073"/>
                              <a:gd name="T23" fmla="*/ 2076 h 17"/>
                              <a:gd name="T24" fmla="+- 0 5381 5364"/>
                              <a:gd name="T25" fmla="*/ T24 w 17"/>
                              <a:gd name="T26" fmla="+- 0 2081 2073"/>
                              <a:gd name="T27" fmla="*/ 2081 h 17"/>
                              <a:gd name="T28" fmla="+- 0 5381 5364"/>
                              <a:gd name="T29" fmla="*/ T28 w 17"/>
                              <a:gd name="T30" fmla="+- 0 2085 2073"/>
                              <a:gd name="T31" fmla="*/ 2085 h 17"/>
                              <a:gd name="T32" fmla="+- 0 5377 5364"/>
                              <a:gd name="T33" fmla="*/ T32 w 17"/>
                              <a:gd name="T34" fmla="+- 0 2089 2073"/>
                              <a:gd name="T35" fmla="*/ 2089 h 17"/>
                              <a:gd name="T36" fmla="+- 0 5373 5364"/>
                              <a:gd name="T37" fmla="*/ T36 w 17"/>
                              <a:gd name="T38" fmla="+- 0 2089 2073"/>
                              <a:gd name="T39" fmla="*/ 2089 h 17"/>
                              <a:gd name="T40" fmla="+- 0 5368 5364"/>
                              <a:gd name="T41" fmla="*/ T40 w 17"/>
                              <a:gd name="T42" fmla="+- 0 2089 2073"/>
                              <a:gd name="T43" fmla="*/ 2089 h 17"/>
                              <a:gd name="T44" fmla="+- 0 5364 5364"/>
                              <a:gd name="T45" fmla="*/ T44 w 17"/>
                              <a:gd name="T46" fmla="+- 0 2085 2073"/>
                              <a:gd name="T47" fmla="*/ 2085 h 17"/>
                              <a:gd name="T48" fmla="+- 0 5364 5364"/>
                              <a:gd name="T49" fmla="*/ T48 w 17"/>
                              <a:gd name="T50" fmla="+- 0 2081 2073"/>
                              <a:gd name="T51" fmla="*/ 208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3"/>
                                </a:lnTo>
                                <a:lnTo>
                                  <a:pt x="4" y="0"/>
                                </a:lnTo>
                                <a:lnTo>
                                  <a:pt x="9" y="0"/>
                                </a:lnTo>
                                <a:lnTo>
                                  <a:pt x="13" y="0"/>
                                </a:lnTo>
                                <a:lnTo>
                                  <a:pt x="17" y="3"/>
                                </a:lnTo>
                                <a:lnTo>
                                  <a:pt x="17" y="8"/>
                                </a:lnTo>
                                <a:lnTo>
                                  <a:pt x="17" y="12"/>
                                </a:lnTo>
                                <a:lnTo>
                                  <a:pt x="13" y="16"/>
                                </a:lnTo>
                                <a:lnTo>
                                  <a:pt x="9" y="16"/>
                                </a:lnTo>
                                <a:lnTo>
                                  <a:pt x="4" y="16"/>
                                </a:lnTo>
                                <a:lnTo>
                                  <a:pt x="0" y="12"/>
                                </a:lnTo>
                                <a:lnTo>
                                  <a:pt x="0" y="8"/>
                                </a:lnTo>
                              </a:path>
                            </a:pathLst>
                          </a:custGeom>
                          <a:noFill/>
                          <a:ln w="1922">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2919"/>
                        <wps:cNvSpPr>
                          <a:spLocks/>
                        </wps:cNvSpPr>
                        <wps:spPr bwMode="auto">
                          <a:xfrm>
                            <a:off x="5364" y="2176"/>
                            <a:ext cx="17" cy="17"/>
                          </a:xfrm>
                          <a:custGeom>
                            <a:avLst/>
                            <a:gdLst>
                              <a:gd name="T0" fmla="+- 0 5377 5364"/>
                              <a:gd name="T1" fmla="*/ T0 w 17"/>
                              <a:gd name="T2" fmla="+- 0 2176 2176"/>
                              <a:gd name="T3" fmla="*/ 2176 h 17"/>
                              <a:gd name="T4" fmla="+- 0 5368 5364"/>
                              <a:gd name="T5" fmla="*/ T4 w 17"/>
                              <a:gd name="T6" fmla="+- 0 2176 2176"/>
                              <a:gd name="T7" fmla="*/ 2176 h 17"/>
                              <a:gd name="T8" fmla="+- 0 5364 5364"/>
                              <a:gd name="T9" fmla="*/ T8 w 17"/>
                              <a:gd name="T10" fmla="+- 0 2180 2176"/>
                              <a:gd name="T11" fmla="*/ 2180 h 17"/>
                              <a:gd name="T12" fmla="+- 0 5364 5364"/>
                              <a:gd name="T13" fmla="*/ T12 w 17"/>
                              <a:gd name="T14" fmla="+- 0 2189 2176"/>
                              <a:gd name="T15" fmla="*/ 2189 h 17"/>
                              <a:gd name="T16" fmla="+- 0 5368 5364"/>
                              <a:gd name="T17" fmla="*/ T16 w 17"/>
                              <a:gd name="T18" fmla="+- 0 2193 2176"/>
                              <a:gd name="T19" fmla="*/ 2193 h 17"/>
                              <a:gd name="T20" fmla="+- 0 5377 5364"/>
                              <a:gd name="T21" fmla="*/ T20 w 17"/>
                              <a:gd name="T22" fmla="+- 0 2193 2176"/>
                              <a:gd name="T23" fmla="*/ 2193 h 17"/>
                              <a:gd name="T24" fmla="+- 0 5381 5364"/>
                              <a:gd name="T25" fmla="*/ T24 w 17"/>
                              <a:gd name="T26" fmla="+- 0 2189 2176"/>
                              <a:gd name="T27" fmla="*/ 2189 h 17"/>
                              <a:gd name="T28" fmla="+- 0 5381 5364"/>
                              <a:gd name="T29" fmla="*/ T28 w 17"/>
                              <a:gd name="T30" fmla="+- 0 2180 2176"/>
                              <a:gd name="T31" fmla="*/ 2180 h 17"/>
                              <a:gd name="T32" fmla="+- 0 5377 5364"/>
                              <a:gd name="T33" fmla="*/ T32 w 17"/>
                              <a:gd name="T34" fmla="+- 0 2176 2176"/>
                              <a:gd name="T35" fmla="*/ 2176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2920"/>
                        <wps:cNvSpPr>
                          <a:spLocks/>
                        </wps:cNvSpPr>
                        <wps:spPr bwMode="auto">
                          <a:xfrm>
                            <a:off x="5364" y="2176"/>
                            <a:ext cx="17" cy="17"/>
                          </a:xfrm>
                          <a:custGeom>
                            <a:avLst/>
                            <a:gdLst>
                              <a:gd name="T0" fmla="+- 0 5364 5364"/>
                              <a:gd name="T1" fmla="*/ T0 w 17"/>
                              <a:gd name="T2" fmla="+- 0 2185 2176"/>
                              <a:gd name="T3" fmla="*/ 2185 h 17"/>
                              <a:gd name="T4" fmla="+- 0 5364 5364"/>
                              <a:gd name="T5" fmla="*/ T4 w 17"/>
                              <a:gd name="T6" fmla="+- 0 2180 2176"/>
                              <a:gd name="T7" fmla="*/ 2180 h 17"/>
                              <a:gd name="T8" fmla="+- 0 5368 5364"/>
                              <a:gd name="T9" fmla="*/ T8 w 17"/>
                              <a:gd name="T10" fmla="+- 0 2176 2176"/>
                              <a:gd name="T11" fmla="*/ 2176 h 17"/>
                              <a:gd name="T12" fmla="+- 0 5373 5364"/>
                              <a:gd name="T13" fmla="*/ T12 w 17"/>
                              <a:gd name="T14" fmla="+- 0 2176 2176"/>
                              <a:gd name="T15" fmla="*/ 2176 h 17"/>
                              <a:gd name="T16" fmla="+- 0 5377 5364"/>
                              <a:gd name="T17" fmla="*/ T16 w 17"/>
                              <a:gd name="T18" fmla="+- 0 2176 2176"/>
                              <a:gd name="T19" fmla="*/ 2176 h 17"/>
                              <a:gd name="T20" fmla="+- 0 5381 5364"/>
                              <a:gd name="T21" fmla="*/ T20 w 17"/>
                              <a:gd name="T22" fmla="+- 0 2180 2176"/>
                              <a:gd name="T23" fmla="*/ 2180 h 17"/>
                              <a:gd name="T24" fmla="+- 0 5381 5364"/>
                              <a:gd name="T25" fmla="*/ T24 w 17"/>
                              <a:gd name="T26" fmla="+- 0 2185 2176"/>
                              <a:gd name="T27" fmla="*/ 2185 h 17"/>
                              <a:gd name="T28" fmla="+- 0 5381 5364"/>
                              <a:gd name="T29" fmla="*/ T28 w 17"/>
                              <a:gd name="T30" fmla="+- 0 2189 2176"/>
                              <a:gd name="T31" fmla="*/ 2189 h 17"/>
                              <a:gd name="T32" fmla="+- 0 5377 5364"/>
                              <a:gd name="T33" fmla="*/ T32 w 17"/>
                              <a:gd name="T34" fmla="+- 0 2193 2176"/>
                              <a:gd name="T35" fmla="*/ 2193 h 17"/>
                              <a:gd name="T36" fmla="+- 0 5373 5364"/>
                              <a:gd name="T37" fmla="*/ T36 w 17"/>
                              <a:gd name="T38" fmla="+- 0 2193 2176"/>
                              <a:gd name="T39" fmla="*/ 2193 h 17"/>
                              <a:gd name="T40" fmla="+- 0 5368 5364"/>
                              <a:gd name="T41" fmla="*/ T40 w 17"/>
                              <a:gd name="T42" fmla="+- 0 2193 2176"/>
                              <a:gd name="T43" fmla="*/ 2193 h 17"/>
                              <a:gd name="T44" fmla="+- 0 5364 5364"/>
                              <a:gd name="T45" fmla="*/ T44 w 17"/>
                              <a:gd name="T46" fmla="+- 0 2189 2176"/>
                              <a:gd name="T47" fmla="*/ 2189 h 17"/>
                              <a:gd name="T48" fmla="+- 0 5364 5364"/>
                              <a:gd name="T49" fmla="*/ T48 w 17"/>
                              <a:gd name="T50" fmla="+- 0 2185 2176"/>
                              <a:gd name="T51" fmla="*/ 2185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22">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Line 2921"/>
                        <wps:cNvCnPr>
                          <a:cxnSpLocks/>
                        </wps:cNvCnPr>
                        <wps:spPr bwMode="auto">
                          <a:xfrm>
                            <a:off x="4049" y="2010"/>
                            <a:ext cx="1324" cy="0"/>
                          </a:xfrm>
                          <a:prstGeom prst="line">
                            <a:avLst/>
                          </a:prstGeom>
                          <a:noFill/>
                          <a:ln w="2896">
                            <a:solidFill>
                              <a:srgbClr val="F8766C"/>
                            </a:solidFill>
                            <a:round/>
                            <a:headEnd/>
                            <a:tailEnd/>
                          </a:ln>
                          <a:extLst>
                            <a:ext uri="{909E8E84-426E-40DD-AFC4-6F175D3DCCD1}">
                              <a14:hiddenFill xmlns:a14="http://schemas.microsoft.com/office/drawing/2010/main">
                                <a:noFill/>
                              </a14:hiddenFill>
                            </a:ext>
                          </a:extLst>
                        </wps:spPr>
                        <wps:bodyPr/>
                      </wps:wsp>
                      <wps:wsp>
                        <wps:cNvPr id="363" name="Line 2922"/>
                        <wps:cNvCnPr>
                          <a:cxnSpLocks/>
                        </wps:cNvCnPr>
                        <wps:spPr bwMode="auto">
                          <a:xfrm>
                            <a:off x="4049" y="2127"/>
                            <a:ext cx="1324" cy="0"/>
                          </a:xfrm>
                          <a:prstGeom prst="line">
                            <a:avLst/>
                          </a:prstGeom>
                          <a:noFill/>
                          <a:ln w="2896">
                            <a:solidFill>
                              <a:srgbClr val="A2A400"/>
                            </a:solidFill>
                            <a:round/>
                            <a:headEnd/>
                            <a:tailEnd/>
                          </a:ln>
                          <a:extLst>
                            <a:ext uri="{909E8E84-426E-40DD-AFC4-6F175D3DCCD1}">
                              <a14:hiddenFill xmlns:a14="http://schemas.microsoft.com/office/drawing/2010/main">
                                <a:noFill/>
                              </a14:hiddenFill>
                            </a:ext>
                          </a:extLst>
                        </wps:spPr>
                        <wps:bodyPr/>
                      </wps:wsp>
                      <wps:wsp>
                        <wps:cNvPr id="364" name="Freeform 2923"/>
                        <wps:cNvSpPr>
                          <a:spLocks/>
                        </wps:cNvSpPr>
                        <wps:spPr bwMode="auto">
                          <a:xfrm>
                            <a:off x="4040" y="1778"/>
                            <a:ext cx="17" cy="17"/>
                          </a:xfrm>
                          <a:custGeom>
                            <a:avLst/>
                            <a:gdLst>
                              <a:gd name="T0" fmla="+- 0 4054 4041"/>
                              <a:gd name="T1" fmla="*/ T0 w 17"/>
                              <a:gd name="T2" fmla="+- 0 1779 1779"/>
                              <a:gd name="T3" fmla="*/ 1779 h 17"/>
                              <a:gd name="T4" fmla="+- 0 4045 4041"/>
                              <a:gd name="T5" fmla="*/ T4 w 17"/>
                              <a:gd name="T6" fmla="+- 0 1779 1779"/>
                              <a:gd name="T7" fmla="*/ 1779 h 17"/>
                              <a:gd name="T8" fmla="+- 0 4041 4041"/>
                              <a:gd name="T9" fmla="*/ T8 w 17"/>
                              <a:gd name="T10" fmla="+- 0 1783 1779"/>
                              <a:gd name="T11" fmla="*/ 1783 h 17"/>
                              <a:gd name="T12" fmla="+- 0 4041 4041"/>
                              <a:gd name="T13" fmla="*/ T12 w 17"/>
                              <a:gd name="T14" fmla="+- 0 1792 1779"/>
                              <a:gd name="T15" fmla="*/ 1792 h 17"/>
                              <a:gd name="T16" fmla="+- 0 4045 4041"/>
                              <a:gd name="T17" fmla="*/ T16 w 17"/>
                              <a:gd name="T18" fmla="+- 0 1796 1779"/>
                              <a:gd name="T19" fmla="*/ 1796 h 17"/>
                              <a:gd name="T20" fmla="+- 0 4054 4041"/>
                              <a:gd name="T21" fmla="*/ T20 w 17"/>
                              <a:gd name="T22" fmla="+- 0 1796 1779"/>
                              <a:gd name="T23" fmla="*/ 1796 h 17"/>
                              <a:gd name="T24" fmla="+- 0 4057 4041"/>
                              <a:gd name="T25" fmla="*/ T24 w 17"/>
                              <a:gd name="T26" fmla="+- 0 1792 1779"/>
                              <a:gd name="T27" fmla="*/ 1792 h 17"/>
                              <a:gd name="T28" fmla="+- 0 4057 4041"/>
                              <a:gd name="T29" fmla="*/ T28 w 17"/>
                              <a:gd name="T30" fmla="+- 0 1783 1779"/>
                              <a:gd name="T31" fmla="*/ 1783 h 17"/>
                              <a:gd name="T32" fmla="+- 0 4054 4041"/>
                              <a:gd name="T33" fmla="*/ T32 w 17"/>
                              <a:gd name="T34" fmla="+- 0 1779 1779"/>
                              <a:gd name="T35" fmla="*/ 177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6" y="13"/>
                                </a:lnTo>
                                <a:lnTo>
                                  <a:pt x="16" y="4"/>
                                </a:lnTo>
                                <a:lnTo>
                                  <a:pt x="13"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2924"/>
                        <wps:cNvSpPr>
                          <a:spLocks/>
                        </wps:cNvSpPr>
                        <wps:spPr bwMode="auto">
                          <a:xfrm>
                            <a:off x="4040" y="1778"/>
                            <a:ext cx="17" cy="17"/>
                          </a:xfrm>
                          <a:custGeom>
                            <a:avLst/>
                            <a:gdLst>
                              <a:gd name="T0" fmla="+- 0 4041 4041"/>
                              <a:gd name="T1" fmla="*/ T0 w 17"/>
                              <a:gd name="T2" fmla="+- 0 1787 1779"/>
                              <a:gd name="T3" fmla="*/ 1787 h 17"/>
                              <a:gd name="T4" fmla="+- 0 4041 4041"/>
                              <a:gd name="T5" fmla="*/ T4 w 17"/>
                              <a:gd name="T6" fmla="+- 0 1783 1779"/>
                              <a:gd name="T7" fmla="*/ 1783 h 17"/>
                              <a:gd name="T8" fmla="+- 0 4045 4041"/>
                              <a:gd name="T9" fmla="*/ T8 w 17"/>
                              <a:gd name="T10" fmla="+- 0 1779 1779"/>
                              <a:gd name="T11" fmla="*/ 1779 h 17"/>
                              <a:gd name="T12" fmla="+- 0 4049 4041"/>
                              <a:gd name="T13" fmla="*/ T12 w 17"/>
                              <a:gd name="T14" fmla="+- 0 1779 1779"/>
                              <a:gd name="T15" fmla="*/ 1779 h 17"/>
                              <a:gd name="T16" fmla="+- 0 4054 4041"/>
                              <a:gd name="T17" fmla="*/ T16 w 17"/>
                              <a:gd name="T18" fmla="+- 0 1779 1779"/>
                              <a:gd name="T19" fmla="*/ 1779 h 17"/>
                              <a:gd name="T20" fmla="+- 0 4057 4041"/>
                              <a:gd name="T21" fmla="*/ T20 w 17"/>
                              <a:gd name="T22" fmla="+- 0 1783 1779"/>
                              <a:gd name="T23" fmla="*/ 1783 h 17"/>
                              <a:gd name="T24" fmla="+- 0 4057 4041"/>
                              <a:gd name="T25" fmla="*/ T24 w 17"/>
                              <a:gd name="T26" fmla="+- 0 1787 1779"/>
                              <a:gd name="T27" fmla="*/ 1787 h 17"/>
                              <a:gd name="T28" fmla="+- 0 4057 4041"/>
                              <a:gd name="T29" fmla="*/ T28 w 17"/>
                              <a:gd name="T30" fmla="+- 0 1792 1779"/>
                              <a:gd name="T31" fmla="*/ 1792 h 17"/>
                              <a:gd name="T32" fmla="+- 0 4054 4041"/>
                              <a:gd name="T33" fmla="*/ T32 w 17"/>
                              <a:gd name="T34" fmla="+- 0 1796 1779"/>
                              <a:gd name="T35" fmla="*/ 1796 h 17"/>
                              <a:gd name="T36" fmla="+- 0 4049 4041"/>
                              <a:gd name="T37" fmla="*/ T36 w 17"/>
                              <a:gd name="T38" fmla="+- 0 1796 1779"/>
                              <a:gd name="T39" fmla="*/ 1796 h 17"/>
                              <a:gd name="T40" fmla="+- 0 4045 4041"/>
                              <a:gd name="T41" fmla="*/ T40 w 17"/>
                              <a:gd name="T42" fmla="+- 0 1796 1779"/>
                              <a:gd name="T43" fmla="*/ 1796 h 17"/>
                              <a:gd name="T44" fmla="+- 0 4041 4041"/>
                              <a:gd name="T45" fmla="*/ T44 w 17"/>
                              <a:gd name="T46" fmla="+- 0 1792 1779"/>
                              <a:gd name="T47" fmla="*/ 1792 h 17"/>
                              <a:gd name="T48" fmla="+- 0 4041 4041"/>
                              <a:gd name="T49" fmla="*/ T48 w 17"/>
                              <a:gd name="T50" fmla="+- 0 1787 1779"/>
                              <a:gd name="T51" fmla="*/ 178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8" y="0"/>
                                </a:lnTo>
                                <a:lnTo>
                                  <a:pt x="13" y="0"/>
                                </a:lnTo>
                                <a:lnTo>
                                  <a:pt x="16" y="4"/>
                                </a:lnTo>
                                <a:lnTo>
                                  <a:pt x="16" y="8"/>
                                </a:lnTo>
                                <a:lnTo>
                                  <a:pt x="16" y="13"/>
                                </a:lnTo>
                                <a:lnTo>
                                  <a:pt x="13" y="17"/>
                                </a:lnTo>
                                <a:lnTo>
                                  <a:pt x="8" y="17"/>
                                </a:lnTo>
                                <a:lnTo>
                                  <a:pt x="4" y="17"/>
                                </a:lnTo>
                                <a:lnTo>
                                  <a:pt x="0" y="13"/>
                                </a:lnTo>
                                <a:lnTo>
                                  <a:pt x="0" y="8"/>
                                </a:lnTo>
                              </a:path>
                            </a:pathLst>
                          </a:custGeom>
                          <a:noFill/>
                          <a:ln w="1922">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2925"/>
                        <wps:cNvSpPr>
                          <a:spLocks/>
                        </wps:cNvSpPr>
                        <wps:spPr bwMode="auto">
                          <a:xfrm>
                            <a:off x="5364" y="1650"/>
                            <a:ext cx="17" cy="17"/>
                          </a:xfrm>
                          <a:custGeom>
                            <a:avLst/>
                            <a:gdLst>
                              <a:gd name="T0" fmla="+- 0 5377 5364"/>
                              <a:gd name="T1" fmla="*/ T0 w 17"/>
                              <a:gd name="T2" fmla="+- 0 1650 1650"/>
                              <a:gd name="T3" fmla="*/ 1650 h 17"/>
                              <a:gd name="T4" fmla="+- 0 5368 5364"/>
                              <a:gd name="T5" fmla="*/ T4 w 17"/>
                              <a:gd name="T6" fmla="+- 0 1650 1650"/>
                              <a:gd name="T7" fmla="*/ 1650 h 17"/>
                              <a:gd name="T8" fmla="+- 0 5364 5364"/>
                              <a:gd name="T9" fmla="*/ T8 w 17"/>
                              <a:gd name="T10" fmla="+- 0 1654 1650"/>
                              <a:gd name="T11" fmla="*/ 1654 h 17"/>
                              <a:gd name="T12" fmla="+- 0 5364 5364"/>
                              <a:gd name="T13" fmla="*/ T12 w 17"/>
                              <a:gd name="T14" fmla="+- 0 1663 1650"/>
                              <a:gd name="T15" fmla="*/ 1663 h 17"/>
                              <a:gd name="T16" fmla="+- 0 5368 5364"/>
                              <a:gd name="T17" fmla="*/ T16 w 17"/>
                              <a:gd name="T18" fmla="+- 0 1667 1650"/>
                              <a:gd name="T19" fmla="*/ 1667 h 17"/>
                              <a:gd name="T20" fmla="+- 0 5377 5364"/>
                              <a:gd name="T21" fmla="*/ T20 w 17"/>
                              <a:gd name="T22" fmla="+- 0 1667 1650"/>
                              <a:gd name="T23" fmla="*/ 1667 h 17"/>
                              <a:gd name="T24" fmla="+- 0 5381 5364"/>
                              <a:gd name="T25" fmla="*/ T24 w 17"/>
                              <a:gd name="T26" fmla="+- 0 1663 1650"/>
                              <a:gd name="T27" fmla="*/ 1663 h 17"/>
                              <a:gd name="T28" fmla="+- 0 5381 5364"/>
                              <a:gd name="T29" fmla="*/ T28 w 17"/>
                              <a:gd name="T30" fmla="+- 0 1654 1650"/>
                              <a:gd name="T31" fmla="*/ 1654 h 17"/>
                              <a:gd name="T32" fmla="+- 0 5377 5364"/>
                              <a:gd name="T33" fmla="*/ T32 w 17"/>
                              <a:gd name="T34" fmla="+- 0 1650 1650"/>
                              <a:gd name="T35" fmla="*/ 165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926"/>
                        <wps:cNvSpPr>
                          <a:spLocks/>
                        </wps:cNvSpPr>
                        <wps:spPr bwMode="auto">
                          <a:xfrm>
                            <a:off x="5364" y="1650"/>
                            <a:ext cx="17" cy="17"/>
                          </a:xfrm>
                          <a:custGeom>
                            <a:avLst/>
                            <a:gdLst>
                              <a:gd name="T0" fmla="+- 0 5364 5364"/>
                              <a:gd name="T1" fmla="*/ T0 w 17"/>
                              <a:gd name="T2" fmla="+- 0 1659 1650"/>
                              <a:gd name="T3" fmla="*/ 1659 h 17"/>
                              <a:gd name="T4" fmla="+- 0 5364 5364"/>
                              <a:gd name="T5" fmla="*/ T4 w 17"/>
                              <a:gd name="T6" fmla="+- 0 1654 1650"/>
                              <a:gd name="T7" fmla="*/ 1654 h 17"/>
                              <a:gd name="T8" fmla="+- 0 5368 5364"/>
                              <a:gd name="T9" fmla="*/ T8 w 17"/>
                              <a:gd name="T10" fmla="+- 0 1650 1650"/>
                              <a:gd name="T11" fmla="*/ 1650 h 17"/>
                              <a:gd name="T12" fmla="+- 0 5373 5364"/>
                              <a:gd name="T13" fmla="*/ T12 w 17"/>
                              <a:gd name="T14" fmla="+- 0 1650 1650"/>
                              <a:gd name="T15" fmla="*/ 1650 h 17"/>
                              <a:gd name="T16" fmla="+- 0 5377 5364"/>
                              <a:gd name="T17" fmla="*/ T16 w 17"/>
                              <a:gd name="T18" fmla="+- 0 1650 1650"/>
                              <a:gd name="T19" fmla="*/ 1650 h 17"/>
                              <a:gd name="T20" fmla="+- 0 5381 5364"/>
                              <a:gd name="T21" fmla="*/ T20 w 17"/>
                              <a:gd name="T22" fmla="+- 0 1654 1650"/>
                              <a:gd name="T23" fmla="*/ 1654 h 17"/>
                              <a:gd name="T24" fmla="+- 0 5381 5364"/>
                              <a:gd name="T25" fmla="*/ T24 w 17"/>
                              <a:gd name="T26" fmla="+- 0 1659 1650"/>
                              <a:gd name="T27" fmla="*/ 1659 h 17"/>
                              <a:gd name="T28" fmla="+- 0 5381 5364"/>
                              <a:gd name="T29" fmla="*/ T28 w 17"/>
                              <a:gd name="T30" fmla="+- 0 1663 1650"/>
                              <a:gd name="T31" fmla="*/ 1663 h 17"/>
                              <a:gd name="T32" fmla="+- 0 5377 5364"/>
                              <a:gd name="T33" fmla="*/ T32 w 17"/>
                              <a:gd name="T34" fmla="+- 0 1667 1650"/>
                              <a:gd name="T35" fmla="*/ 1667 h 17"/>
                              <a:gd name="T36" fmla="+- 0 5373 5364"/>
                              <a:gd name="T37" fmla="*/ T36 w 17"/>
                              <a:gd name="T38" fmla="+- 0 1667 1650"/>
                              <a:gd name="T39" fmla="*/ 1667 h 17"/>
                              <a:gd name="T40" fmla="+- 0 5368 5364"/>
                              <a:gd name="T41" fmla="*/ T40 w 17"/>
                              <a:gd name="T42" fmla="+- 0 1667 1650"/>
                              <a:gd name="T43" fmla="*/ 1667 h 17"/>
                              <a:gd name="T44" fmla="+- 0 5364 5364"/>
                              <a:gd name="T45" fmla="*/ T44 w 17"/>
                              <a:gd name="T46" fmla="+- 0 1663 1650"/>
                              <a:gd name="T47" fmla="*/ 1663 h 17"/>
                              <a:gd name="T48" fmla="+- 0 5364 5364"/>
                              <a:gd name="T49" fmla="*/ T48 w 17"/>
                              <a:gd name="T50" fmla="+- 0 1659 1650"/>
                              <a:gd name="T51" fmla="*/ 165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22">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Freeform 2927"/>
                        <wps:cNvSpPr>
                          <a:spLocks/>
                        </wps:cNvSpPr>
                        <wps:spPr bwMode="auto">
                          <a:xfrm>
                            <a:off x="5364" y="1838"/>
                            <a:ext cx="17" cy="17"/>
                          </a:xfrm>
                          <a:custGeom>
                            <a:avLst/>
                            <a:gdLst>
                              <a:gd name="T0" fmla="+- 0 5377 5364"/>
                              <a:gd name="T1" fmla="*/ T0 w 17"/>
                              <a:gd name="T2" fmla="+- 0 1839 1839"/>
                              <a:gd name="T3" fmla="*/ 1839 h 17"/>
                              <a:gd name="T4" fmla="+- 0 5368 5364"/>
                              <a:gd name="T5" fmla="*/ T4 w 17"/>
                              <a:gd name="T6" fmla="+- 0 1839 1839"/>
                              <a:gd name="T7" fmla="*/ 1839 h 17"/>
                              <a:gd name="T8" fmla="+- 0 5364 5364"/>
                              <a:gd name="T9" fmla="*/ T8 w 17"/>
                              <a:gd name="T10" fmla="+- 0 1843 1839"/>
                              <a:gd name="T11" fmla="*/ 1843 h 17"/>
                              <a:gd name="T12" fmla="+- 0 5364 5364"/>
                              <a:gd name="T13" fmla="*/ T12 w 17"/>
                              <a:gd name="T14" fmla="+- 0 1852 1839"/>
                              <a:gd name="T15" fmla="*/ 1852 h 17"/>
                              <a:gd name="T16" fmla="+- 0 5368 5364"/>
                              <a:gd name="T17" fmla="*/ T16 w 17"/>
                              <a:gd name="T18" fmla="+- 0 1856 1839"/>
                              <a:gd name="T19" fmla="*/ 1856 h 17"/>
                              <a:gd name="T20" fmla="+- 0 5377 5364"/>
                              <a:gd name="T21" fmla="*/ T20 w 17"/>
                              <a:gd name="T22" fmla="+- 0 1856 1839"/>
                              <a:gd name="T23" fmla="*/ 1856 h 17"/>
                              <a:gd name="T24" fmla="+- 0 5381 5364"/>
                              <a:gd name="T25" fmla="*/ T24 w 17"/>
                              <a:gd name="T26" fmla="+- 0 1852 1839"/>
                              <a:gd name="T27" fmla="*/ 1852 h 17"/>
                              <a:gd name="T28" fmla="+- 0 5381 5364"/>
                              <a:gd name="T29" fmla="*/ T28 w 17"/>
                              <a:gd name="T30" fmla="+- 0 1843 1839"/>
                              <a:gd name="T31" fmla="*/ 1843 h 17"/>
                              <a:gd name="T32" fmla="+- 0 5377 5364"/>
                              <a:gd name="T33" fmla="*/ T32 w 17"/>
                              <a:gd name="T34" fmla="+- 0 1839 1839"/>
                              <a:gd name="T35" fmla="*/ 183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2928"/>
                        <wps:cNvSpPr>
                          <a:spLocks/>
                        </wps:cNvSpPr>
                        <wps:spPr bwMode="auto">
                          <a:xfrm>
                            <a:off x="5364" y="1838"/>
                            <a:ext cx="17" cy="17"/>
                          </a:xfrm>
                          <a:custGeom>
                            <a:avLst/>
                            <a:gdLst>
                              <a:gd name="T0" fmla="+- 0 5364 5364"/>
                              <a:gd name="T1" fmla="*/ T0 w 17"/>
                              <a:gd name="T2" fmla="+- 0 1847 1839"/>
                              <a:gd name="T3" fmla="*/ 1847 h 17"/>
                              <a:gd name="T4" fmla="+- 0 5364 5364"/>
                              <a:gd name="T5" fmla="*/ T4 w 17"/>
                              <a:gd name="T6" fmla="+- 0 1843 1839"/>
                              <a:gd name="T7" fmla="*/ 1843 h 17"/>
                              <a:gd name="T8" fmla="+- 0 5368 5364"/>
                              <a:gd name="T9" fmla="*/ T8 w 17"/>
                              <a:gd name="T10" fmla="+- 0 1839 1839"/>
                              <a:gd name="T11" fmla="*/ 1839 h 17"/>
                              <a:gd name="T12" fmla="+- 0 5373 5364"/>
                              <a:gd name="T13" fmla="*/ T12 w 17"/>
                              <a:gd name="T14" fmla="+- 0 1839 1839"/>
                              <a:gd name="T15" fmla="*/ 1839 h 17"/>
                              <a:gd name="T16" fmla="+- 0 5377 5364"/>
                              <a:gd name="T17" fmla="*/ T16 w 17"/>
                              <a:gd name="T18" fmla="+- 0 1839 1839"/>
                              <a:gd name="T19" fmla="*/ 1839 h 17"/>
                              <a:gd name="T20" fmla="+- 0 5381 5364"/>
                              <a:gd name="T21" fmla="*/ T20 w 17"/>
                              <a:gd name="T22" fmla="+- 0 1843 1839"/>
                              <a:gd name="T23" fmla="*/ 1843 h 17"/>
                              <a:gd name="T24" fmla="+- 0 5381 5364"/>
                              <a:gd name="T25" fmla="*/ T24 w 17"/>
                              <a:gd name="T26" fmla="+- 0 1847 1839"/>
                              <a:gd name="T27" fmla="*/ 1847 h 17"/>
                              <a:gd name="T28" fmla="+- 0 5381 5364"/>
                              <a:gd name="T29" fmla="*/ T28 w 17"/>
                              <a:gd name="T30" fmla="+- 0 1852 1839"/>
                              <a:gd name="T31" fmla="*/ 1852 h 17"/>
                              <a:gd name="T32" fmla="+- 0 5377 5364"/>
                              <a:gd name="T33" fmla="*/ T32 w 17"/>
                              <a:gd name="T34" fmla="+- 0 1856 1839"/>
                              <a:gd name="T35" fmla="*/ 1856 h 17"/>
                              <a:gd name="T36" fmla="+- 0 5373 5364"/>
                              <a:gd name="T37" fmla="*/ T36 w 17"/>
                              <a:gd name="T38" fmla="+- 0 1856 1839"/>
                              <a:gd name="T39" fmla="*/ 1856 h 17"/>
                              <a:gd name="T40" fmla="+- 0 5368 5364"/>
                              <a:gd name="T41" fmla="*/ T40 w 17"/>
                              <a:gd name="T42" fmla="+- 0 1856 1839"/>
                              <a:gd name="T43" fmla="*/ 1856 h 17"/>
                              <a:gd name="T44" fmla="+- 0 5364 5364"/>
                              <a:gd name="T45" fmla="*/ T44 w 17"/>
                              <a:gd name="T46" fmla="+- 0 1852 1839"/>
                              <a:gd name="T47" fmla="*/ 1852 h 17"/>
                              <a:gd name="T48" fmla="+- 0 5364 5364"/>
                              <a:gd name="T49" fmla="*/ T48 w 17"/>
                              <a:gd name="T50" fmla="+- 0 1847 1839"/>
                              <a:gd name="T51" fmla="*/ 184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9" y="0"/>
                                </a:lnTo>
                                <a:lnTo>
                                  <a:pt x="13" y="0"/>
                                </a:lnTo>
                                <a:lnTo>
                                  <a:pt x="17" y="4"/>
                                </a:lnTo>
                                <a:lnTo>
                                  <a:pt x="17" y="8"/>
                                </a:lnTo>
                                <a:lnTo>
                                  <a:pt x="17" y="13"/>
                                </a:lnTo>
                                <a:lnTo>
                                  <a:pt x="13" y="17"/>
                                </a:lnTo>
                                <a:lnTo>
                                  <a:pt x="9" y="17"/>
                                </a:lnTo>
                                <a:lnTo>
                                  <a:pt x="4" y="17"/>
                                </a:lnTo>
                                <a:lnTo>
                                  <a:pt x="0" y="13"/>
                                </a:lnTo>
                                <a:lnTo>
                                  <a:pt x="0" y="8"/>
                                </a:lnTo>
                              </a:path>
                            </a:pathLst>
                          </a:custGeom>
                          <a:noFill/>
                          <a:ln w="1922">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Line 2929"/>
                        <wps:cNvCnPr>
                          <a:cxnSpLocks/>
                        </wps:cNvCnPr>
                        <wps:spPr bwMode="auto">
                          <a:xfrm>
                            <a:off x="4049" y="1787"/>
                            <a:ext cx="1324" cy="0"/>
                          </a:xfrm>
                          <a:prstGeom prst="line">
                            <a:avLst/>
                          </a:prstGeom>
                          <a:noFill/>
                          <a:ln w="2896">
                            <a:solidFill>
                              <a:srgbClr val="D79000"/>
                            </a:solidFill>
                            <a:round/>
                            <a:headEnd/>
                            <a:tailEnd/>
                          </a:ln>
                          <a:extLst>
                            <a:ext uri="{909E8E84-426E-40DD-AFC4-6F175D3DCCD1}">
                              <a14:hiddenFill xmlns:a14="http://schemas.microsoft.com/office/drawing/2010/main">
                                <a:noFill/>
                              </a14:hiddenFill>
                            </a:ext>
                          </a:extLst>
                        </wps:spPr>
                        <wps:bodyPr/>
                      </wps:wsp>
                      <wps:wsp>
                        <wps:cNvPr id="371" name="Line 2930"/>
                        <wps:cNvCnPr>
                          <a:cxnSpLocks/>
                        </wps:cNvCnPr>
                        <wps:spPr bwMode="auto">
                          <a:xfrm>
                            <a:off x="4049" y="2121"/>
                            <a:ext cx="1324" cy="0"/>
                          </a:xfrm>
                          <a:prstGeom prst="line">
                            <a:avLst/>
                          </a:prstGeom>
                          <a:noFill/>
                          <a:ln w="2896">
                            <a:solidFill>
                              <a:srgbClr val="39B600"/>
                            </a:solidFill>
                            <a:round/>
                            <a:headEnd/>
                            <a:tailEnd/>
                          </a:ln>
                          <a:extLst>
                            <a:ext uri="{909E8E84-426E-40DD-AFC4-6F175D3DCCD1}">
                              <a14:hiddenFill xmlns:a14="http://schemas.microsoft.com/office/drawing/2010/main">
                                <a:noFill/>
                              </a14:hiddenFill>
                            </a:ext>
                          </a:extLst>
                        </wps:spPr>
                        <wps:bodyPr/>
                      </wps:wsp>
                      <wps:wsp>
                        <wps:cNvPr id="372" name="Line 2931"/>
                        <wps:cNvCnPr>
                          <a:cxnSpLocks/>
                        </wps:cNvCnPr>
                        <wps:spPr bwMode="auto">
                          <a:xfrm>
                            <a:off x="4049" y="2095"/>
                            <a:ext cx="1324" cy="71"/>
                          </a:xfrm>
                          <a:prstGeom prst="line">
                            <a:avLst/>
                          </a:prstGeom>
                          <a:noFill/>
                          <a:ln w="2896">
                            <a:solidFill>
                              <a:srgbClr val="00BE7C"/>
                            </a:solidFill>
                            <a:round/>
                            <a:headEnd/>
                            <a:tailEnd/>
                          </a:ln>
                          <a:extLst>
                            <a:ext uri="{909E8E84-426E-40DD-AFC4-6F175D3DCCD1}">
                              <a14:hiddenFill xmlns:a14="http://schemas.microsoft.com/office/drawing/2010/main">
                                <a:noFill/>
                              </a14:hiddenFill>
                            </a:ext>
                          </a:extLst>
                        </wps:spPr>
                        <wps:bodyPr/>
                      </wps:wsp>
                      <wps:wsp>
                        <wps:cNvPr id="373" name="Line 2932"/>
                        <wps:cNvCnPr>
                          <a:cxnSpLocks/>
                        </wps:cNvCnPr>
                        <wps:spPr bwMode="auto">
                          <a:xfrm>
                            <a:off x="4049" y="2189"/>
                            <a:ext cx="1324" cy="0"/>
                          </a:xfrm>
                          <a:prstGeom prst="line">
                            <a:avLst/>
                          </a:prstGeom>
                          <a:noFill/>
                          <a:ln w="2896">
                            <a:solidFill>
                              <a:srgbClr val="00BEC4"/>
                            </a:solidFill>
                            <a:round/>
                            <a:headEnd/>
                            <a:tailEnd/>
                          </a:ln>
                          <a:extLst>
                            <a:ext uri="{909E8E84-426E-40DD-AFC4-6F175D3DCCD1}">
                              <a14:hiddenFill xmlns:a14="http://schemas.microsoft.com/office/drawing/2010/main">
                                <a:noFill/>
                              </a14:hiddenFill>
                            </a:ext>
                          </a:extLst>
                        </wps:spPr>
                        <wps:bodyPr/>
                      </wps:wsp>
                      <wps:wsp>
                        <wps:cNvPr id="374" name="Line 2933"/>
                        <wps:cNvCnPr>
                          <a:cxnSpLocks/>
                        </wps:cNvCnPr>
                        <wps:spPr bwMode="auto">
                          <a:xfrm>
                            <a:off x="4049" y="2107"/>
                            <a:ext cx="1324" cy="0"/>
                          </a:xfrm>
                          <a:prstGeom prst="line">
                            <a:avLst/>
                          </a:prstGeom>
                          <a:noFill/>
                          <a:ln w="2896">
                            <a:solidFill>
                              <a:srgbClr val="00AFF6"/>
                            </a:solidFill>
                            <a:round/>
                            <a:headEnd/>
                            <a:tailEnd/>
                          </a:ln>
                          <a:extLst>
                            <a:ext uri="{909E8E84-426E-40DD-AFC4-6F175D3DCCD1}">
                              <a14:hiddenFill xmlns:a14="http://schemas.microsoft.com/office/drawing/2010/main">
                                <a:noFill/>
                              </a14:hiddenFill>
                            </a:ext>
                          </a:extLst>
                        </wps:spPr>
                        <wps:bodyPr/>
                      </wps:wsp>
                      <wps:wsp>
                        <wps:cNvPr id="375" name="Line 2934"/>
                        <wps:cNvCnPr>
                          <a:cxnSpLocks/>
                        </wps:cNvCnPr>
                        <wps:spPr bwMode="auto">
                          <a:xfrm>
                            <a:off x="4049" y="2150"/>
                            <a:ext cx="1324" cy="35"/>
                          </a:xfrm>
                          <a:prstGeom prst="line">
                            <a:avLst/>
                          </a:prstGeom>
                          <a:noFill/>
                          <a:ln w="2896">
                            <a:solidFill>
                              <a:srgbClr val="9490FF"/>
                            </a:solidFill>
                            <a:round/>
                            <a:headEnd/>
                            <a:tailEnd/>
                          </a:ln>
                          <a:extLst>
                            <a:ext uri="{909E8E84-426E-40DD-AFC4-6F175D3DCCD1}">
                              <a14:hiddenFill xmlns:a14="http://schemas.microsoft.com/office/drawing/2010/main">
                                <a:noFill/>
                              </a14:hiddenFill>
                            </a:ext>
                          </a:extLst>
                        </wps:spPr>
                        <wps:bodyPr/>
                      </wps:wsp>
                      <wps:wsp>
                        <wps:cNvPr id="376" name="Freeform 2935"/>
                        <wps:cNvSpPr>
                          <a:spLocks/>
                        </wps:cNvSpPr>
                        <wps:spPr bwMode="auto">
                          <a:xfrm>
                            <a:off x="5364" y="1403"/>
                            <a:ext cx="17" cy="17"/>
                          </a:xfrm>
                          <a:custGeom>
                            <a:avLst/>
                            <a:gdLst>
                              <a:gd name="T0" fmla="+- 0 5377 5364"/>
                              <a:gd name="T1" fmla="*/ T0 w 17"/>
                              <a:gd name="T2" fmla="+- 0 1404 1404"/>
                              <a:gd name="T3" fmla="*/ 1404 h 17"/>
                              <a:gd name="T4" fmla="+- 0 5368 5364"/>
                              <a:gd name="T5" fmla="*/ T4 w 17"/>
                              <a:gd name="T6" fmla="+- 0 1404 1404"/>
                              <a:gd name="T7" fmla="*/ 1404 h 17"/>
                              <a:gd name="T8" fmla="+- 0 5364 5364"/>
                              <a:gd name="T9" fmla="*/ T8 w 17"/>
                              <a:gd name="T10" fmla="+- 0 1408 1404"/>
                              <a:gd name="T11" fmla="*/ 1408 h 17"/>
                              <a:gd name="T12" fmla="+- 0 5364 5364"/>
                              <a:gd name="T13" fmla="*/ T12 w 17"/>
                              <a:gd name="T14" fmla="+- 0 1417 1404"/>
                              <a:gd name="T15" fmla="*/ 1417 h 17"/>
                              <a:gd name="T16" fmla="+- 0 5368 5364"/>
                              <a:gd name="T17" fmla="*/ T16 w 17"/>
                              <a:gd name="T18" fmla="+- 0 1420 1404"/>
                              <a:gd name="T19" fmla="*/ 1420 h 17"/>
                              <a:gd name="T20" fmla="+- 0 5377 5364"/>
                              <a:gd name="T21" fmla="*/ T20 w 17"/>
                              <a:gd name="T22" fmla="+- 0 1420 1404"/>
                              <a:gd name="T23" fmla="*/ 1420 h 17"/>
                              <a:gd name="T24" fmla="+- 0 5381 5364"/>
                              <a:gd name="T25" fmla="*/ T24 w 17"/>
                              <a:gd name="T26" fmla="+- 0 1417 1404"/>
                              <a:gd name="T27" fmla="*/ 1417 h 17"/>
                              <a:gd name="T28" fmla="+- 0 5381 5364"/>
                              <a:gd name="T29" fmla="*/ T28 w 17"/>
                              <a:gd name="T30" fmla="+- 0 1408 1404"/>
                              <a:gd name="T31" fmla="*/ 1408 h 17"/>
                              <a:gd name="T32" fmla="+- 0 5377 5364"/>
                              <a:gd name="T33" fmla="*/ T32 w 17"/>
                              <a:gd name="T34" fmla="+- 0 1404 1404"/>
                              <a:gd name="T35" fmla="*/ 1404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6"/>
                                </a:lnTo>
                                <a:lnTo>
                                  <a:pt x="13" y="16"/>
                                </a:lnTo>
                                <a:lnTo>
                                  <a:pt x="17" y="13"/>
                                </a:lnTo>
                                <a:lnTo>
                                  <a:pt x="17" y="4"/>
                                </a:lnTo>
                                <a:lnTo>
                                  <a:pt x="13"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2936"/>
                        <wps:cNvSpPr>
                          <a:spLocks/>
                        </wps:cNvSpPr>
                        <wps:spPr bwMode="auto">
                          <a:xfrm>
                            <a:off x="5364" y="1403"/>
                            <a:ext cx="17" cy="17"/>
                          </a:xfrm>
                          <a:custGeom>
                            <a:avLst/>
                            <a:gdLst>
                              <a:gd name="T0" fmla="+- 0 5364 5364"/>
                              <a:gd name="T1" fmla="*/ T0 w 17"/>
                              <a:gd name="T2" fmla="+- 0 1412 1404"/>
                              <a:gd name="T3" fmla="*/ 1412 h 17"/>
                              <a:gd name="T4" fmla="+- 0 5364 5364"/>
                              <a:gd name="T5" fmla="*/ T4 w 17"/>
                              <a:gd name="T6" fmla="+- 0 1408 1404"/>
                              <a:gd name="T7" fmla="*/ 1408 h 17"/>
                              <a:gd name="T8" fmla="+- 0 5368 5364"/>
                              <a:gd name="T9" fmla="*/ T8 w 17"/>
                              <a:gd name="T10" fmla="+- 0 1404 1404"/>
                              <a:gd name="T11" fmla="*/ 1404 h 17"/>
                              <a:gd name="T12" fmla="+- 0 5373 5364"/>
                              <a:gd name="T13" fmla="*/ T12 w 17"/>
                              <a:gd name="T14" fmla="+- 0 1404 1404"/>
                              <a:gd name="T15" fmla="*/ 1404 h 17"/>
                              <a:gd name="T16" fmla="+- 0 5377 5364"/>
                              <a:gd name="T17" fmla="*/ T16 w 17"/>
                              <a:gd name="T18" fmla="+- 0 1404 1404"/>
                              <a:gd name="T19" fmla="*/ 1404 h 17"/>
                              <a:gd name="T20" fmla="+- 0 5381 5364"/>
                              <a:gd name="T21" fmla="*/ T20 w 17"/>
                              <a:gd name="T22" fmla="+- 0 1408 1404"/>
                              <a:gd name="T23" fmla="*/ 1408 h 17"/>
                              <a:gd name="T24" fmla="+- 0 5381 5364"/>
                              <a:gd name="T25" fmla="*/ T24 w 17"/>
                              <a:gd name="T26" fmla="+- 0 1412 1404"/>
                              <a:gd name="T27" fmla="*/ 1412 h 17"/>
                              <a:gd name="T28" fmla="+- 0 5381 5364"/>
                              <a:gd name="T29" fmla="*/ T28 w 17"/>
                              <a:gd name="T30" fmla="+- 0 1417 1404"/>
                              <a:gd name="T31" fmla="*/ 1417 h 17"/>
                              <a:gd name="T32" fmla="+- 0 5377 5364"/>
                              <a:gd name="T33" fmla="*/ T32 w 17"/>
                              <a:gd name="T34" fmla="+- 0 1420 1404"/>
                              <a:gd name="T35" fmla="*/ 1420 h 17"/>
                              <a:gd name="T36" fmla="+- 0 5373 5364"/>
                              <a:gd name="T37" fmla="*/ T36 w 17"/>
                              <a:gd name="T38" fmla="+- 0 1420 1404"/>
                              <a:gd name="T39" fmla="*/ 1420 h 17"/>
                              <a:gd name="T40" fmla="+- 0 5368 5364"/>
                              <a:gd name="T41" fmla="*/ T40 w 17"/>
                              <a:gd name="T42" fmla="+- 0 1420 1404"/>
                              <a:gd name="T43" fmla="*/ 1420 h 17"/>
                              <a:gd name="T44" fmla="+- 0 5364 5364"/>
                              <a:gd name="T45" fmla="*/ T44 w 17"/>
                              <a:gd name="T46" fmla="+- 0 1417 1404"/>
                              <a:gd name="T47" fmla="*/ 1417 h 17"/>
                              <a:gd name="T48" fmla="+- 0 5364 5364"/>
                              <a:gd name="T49" fmla="*/ T48 w 17"/>
                              <a:gd name="T50" fmla="+- 0 1412 1404"/>
                              <a:gd name="T51" fmla="*/ 1412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9" y="0"/>
                                </a:lnTo>
                                <a:lnTo>
                                  <a:pt x="13" y="0"/>
                                </a:lnTo>
                                <a:lnTo>
                                  <a:pt x="17" y="4"/>
                                </a:lnTo>
                                <a:lnTo>
                                  <a:pt x="17" y="8"/>
                                </a:lnTo>
                                <a:lnTo>
                                  <a:pt x="17" y="13"/>
                                </a:lnTo>
                                <a:lnTo>
                                  <a:pt x="13" y="16"/>
                                </a:lnTo>
                                <a:lnTo>
                                  <a:pt x="9" y="16"/>
                                </a:lnTo>
                                <a:lnTo>
                                  <a:pt x="4" y="16"/>
                                </a:lnTo>
                                <a:lnTo>
                                  <a:pt x="0" y="13"/>
                                </a:lnTo>
                                <a:lnTo>
                                  <a:pt x="0" y="8"/>
                                </a:lnTo>
                              </a:path>
                            </a:pathLst>
                          </a:custGeom>
                          <a:noFill/>
                          <a:ln w="1922">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2937"/>
                        <wps:cNvCnPr>
                          <a:cxnSpLocks/>
                        </wps:cNvCnPr>
                        <wps:spPr bwMode="auto">
                          <a:xfrm>
                            <a:off x="4049" y="1969"/>
                            <a:ext cx="1324" cy="0"/>
                          </a:xfrm>
                          <a:prstGeom prst="line">
                            <a:avLst/>
                          </a:prstGeom>
                          <a:noFill/>
                          <a:ln w="2896">
                            <a:solidFill>
                              <a:srgbClr val="E76BF3"/>
                            </a:solidFill>
                            <a:round/>
                            <a:headEnd/>
                            <a:tailEnd/>
                          </a:ln>
                          <a:extLst>
                            <a:ext uri="{909E8E84-426E-40DD-AFC4-6F175D3DCCD1}">
                              <a14:hiddenFill xmlns:a14="http://schemas.microsoft.com/office/drawing/2010/main">
                                <a:noFill/>
                              </a14:hiddenFill>
                            </a:ext>
                          </a:extLst>
                        </wps:spPr>
                        <wps:bodyPr/>
                      </wps:wsp>
                      <wps:wsp>
                        <wps:cNvPr id="379" name="Freeform 2938"/>
                        <wps:cNvSpPr>
                          <a:spLocks/>
                        </wps:cNvSpPr>
                        <wps:spPr bwMode="auto">
                          <a:xfrm>
                            <a:off x="5364" y="459"/>
                            <a:ext cx="17" cy="17"/>
                          </a:xfrm>
                          <a:custGeom>
                            <a:avLst/>
                            <a:gdLst>
                              <a:gd name="T0" fmla="+- 0 5377 5364"/>
                              <a:gd name="T1" fmla="*/ T0 w 17"/>
                              <a:gd name="T2" fmla="+- 0 459 459"/>
                              <a:gd name="T3" fmla="*/ 459 h 17"/>
                              <a:gd name="T4" fmla="+- 0 5368 5364"/>
                              <a:gd name="T5" fmla="*/ T4 w 17"/>
                              <a:gd name="T6" fmla="+- 0 459 459"/>
                              <a:gd name="T7" fmla="*/ 459 h 17"/>
                              <a:gd name="T8" fmla="+- 0 5364 5364"/>
                              <a:gd name="T9" fmla="*/ T8 w 17"/>
                              <a:gd name="T10" fmla="+- 0 463 459"/>
                              <a:gd name="T11" fmla="*/ 463 h 17"/>
                              <a:gd name="T12" fmla="+- 0 5364 5364"/>
                              <a:gd name="T13" fmla="*/ T12 w 17"/>
                              <a:gd name="T14" fmla="+- 0 472 459"/>
                              <a:gd name="T15" fmla="*/ 472 h 17"/>
                              <a:gd name="T16" fmla="+- 0 5368 5364"/>
                              <a:gd name="T17" fmla="*/ T16 w 17"/>
                              <a:gd name="T18" fmla="+- 0 476 459"/>
                              <a:gd name="T19" fmla="*/ 476 h 17"/>
                              <a:gd name="T20" fmla="+- 0 5377 5364"/>
                              <a:gd name="T21" fmla="*/ T20 w 17"/>
                              <a:gd name="T22" fmla="+- 0 476 459"/>
                              <a:gd name="T23" fmla="*/ 476 h 17"/>
                              <a:gd name="T24" fmla="+- 0 5381 5364"/>
                              <a:gd name="T25" fmla="*/ T24 w 17"/>
                              <a:gd name="T26" fmla="+- 0 472 459"/>
                              <a:gd name="T27" fmla="*/ 472 h 17"/>
                              <a:gd name="T28" fmla="+- 0 5381 5364"/>
                              <a:gd name="T29" fmla="*/ T28 w 17"/>
                              <a:gd name="T30" fmla="+- 0 463 459"/>
                              <a:gd name="T31" fmla="*/ 463 h 17"/>
                              <a:gd name="T32" fmla="+- 0 5377 5364"/>
                              <a:gd name="T33" fmla="*/ T32 w 17"/>
                              <a:gd name="T34" fmla="+- 0 459 459"/>
                              <a:gd name="T35" fmla="*/ 459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 h="17">
                                <a:moveTo>
                                  <a:pt x="13" y="0"/>
                                </a:moveTo>
                                <a:lnTo>
                                  <a:pt x="4" y="0"/>
                                </a:lnTo>
                                <a:lnTo>
                                  <a:pt x="0" y="4"/>
                                </a:lnTo>
                                <a:lnTo>
                                  <a:pt x="0" y="13"/>
                                </a:lnTo>
                                <a:lnTo>
                                  <a:pt x="4" y="17"/>
                                </a:lnTo>
                                <a:lnTo>
                                  <a:pt x="13" y="17"/>
                                </a:lnTo>
                                <a:lnTo>
                                  <a:pt x="17" y="13"/>
                                </a:lnTo>
                                <a:lnTo>
                                  <a:pt x="17" y="4"/>
                                </a:lnTo>
                                <a:lnTo>
                                  <a:pt x="13"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2939"/>
                        <wps:cNvSpPr>
                          <a:spLocks/>
                        </wps:cNvSpPr>
                        <wps:spPr bwMode="auto">
                          <a:xfrm>
                            <a:off x="5364" y="459"/>
                            <a:ext cx="17" cy="17"/>
                          </a:xfrm>
                          <a:custGeom>
                            <a:avLst/>
                            <a:gdLst>
                              <a:gd name="T0" fmla="+- 0 5364 5364"/>
                              <a:gd name="T1" fmla="*/ T0 w 17"/>
                              <a:gd name="T2" fmla="+- 0 467 459"/>
                              <a:gd name="T3" fmla="*/ 467 h 17"/>
                              <a:gd name="T4" fmla="+- 0 5364 5364"/>
                              <a:gd name="T5" fmla="*/ T4 w 17"/>
                              <a:gd name="T6" fmla="+- 0 463 459"/>
                              <a:gd name="T7" fmla="*/ 463 h 17"/>
                              <a:gd name="T8" fmla="+- 0 5368 5364"/>
                              <a:gd name="T9" fmla="*/ T8 w 17"/>
                              <a:gd name="T10" fmla="+- 0 459 459"/>
                              <a:gd name="T11" fmla="*/ 459 h 17"/>
                              <a:gd name="T12" fmla="+- 0 5373 5364"/>
                              <a:gd name="T13" fmla="*/ T12 w 17"/>
                              <a:gd name="T14" fmla="+- 0 459 459"/>
                              <a:gd name="T15" fmla="*/ 459 h 17"/>
                              <a:gd name="T16" fmla="+- 0 5377 5364"/>
                              <a:gd name="T17" fmla="*/ T16 w 17"/>
                              <a:gd name="T18" fmla="+- 0 459 459"/>
                              <a:gd name="T19" fmla="*/ 459 h 17"/>
                              <a:gd name="T20" fmla="+- 0 5381 5364"/>
                              <a:gd name="T21" fmla="*/ T20 w 17"/>
                              <a:gd name="T22" fmla="+- 0 463 459"/>
                              <a:gd name="T23" fmla="*/ 463 h 17"/>
                              <a:gd name="T24" fmla="+- 0 5381 5364"/>
                              <a:gd name="T25" fmla="*/ T24 w 17"/>
                              <a:gd name="T26" fmla="+- 0 467 459"/>
                              <a:gd name="T27" fmla="*/ 467 h 17"/>
                              <a:gd name="T28" fmla="+- 0 5381 5364"/>
                              <a:gd name="T29" fmla="*/ T28 w 17"/>
                              <a:gd name="T30" fmla="+- 0 472 459"/>
                              <a:gd name="T31" fmla="*/ 472 h 17"/>
                              <a:gd name="T32" fmla="+- 0 5377 5364"/>
                              <a:gd name="T33" fmla="*/ T32 w 17"/>
                              <a:gd name="T34" fmla="+- 0 476 459"/>
                              <a:gd name="T35" fmla="*/ 476 h 17"/>
                              <a:gd name="T36" fmla="+- 0 5373 5364"/>
                              <a:gd name="T37" fmla="*/ T36 w 17"/>
                              <a:gd name="T38" fmla="+- 0 476 459"/>
                              <a:gd name="T39" fmla="*/ 476 h 17"/>
                              <a:gd name="T40" fmla="+- 0 5368 5364"/>
                              <a:gd name="T41" fmla="*/ T40 w 17"/>
                              <a:gd name="T42" fmla="+- 0 476 459"/>
                              <a:gd name="T43" fmla="*/ 476 h 17"/>
                              <a:gd name="T44" fmla="+- 0 5364 5364"/>
                              <a:gd name="T45" fmla="*/ T44 w 17"/>
                              <a:gd name="T46" fmla="+- 0 472 459"/>
                              <a:gd name="T47" fmla="*/ 472 h 17"/>
                              <a:gd name="T48" fmla="+- 0 5364 5364"/>
                              <a:gd name="T49" fmla="*/ T48 w 17"/>
                              <a:gd name="T50" fmla="+- 0 467 459"/>
                              <a:gd name="T51" fmla="*/ 467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7" h="17">
                                <a:moveTo>
                                  <a:pt x="0" y="8"/>
                                </a:moveTo>
                                <a:lnTo>
                                  <a:pt x="0" y="4"/>
                                </a:lnTo>
                                <a:lnTo>
                                  <a:pt x="4" y="0"/>
                                </a:lnTo>
                                <a:lnTo>
                                  <a:pt x="9" y="0"/>
                                </a:lnTo>
                                <a:lnTo>
                                  <a:pt x="13" y="0"/>
                                </a:lnTo>
                                <a:lnTo>
                                  <a:pt x="17" y="4"/>
                                </a:lnTo>
                                <a:lnTo>
                                  <a:pt x="17" y="8"/>
                                </a:lnTo>
                                <a:lnTo>
                                  <a:pt x="17" y="13"/>
                                </a:lnTo>
                                <a:lnTo>
                                  <a:pt x="13" y="17"/>
                                </a:lnTo>
                                <a:lnTo>
                                  <a:pt x="9" y="17"/>
                                </a:lnTo>
                                <a:lnTo>
                                  <a:pt x="4" y="17"/>
                                </a:lnTo>
                                <a:lnTo>
                                  <a:pt x="0" y="13"/>
                                </a:lnTo>
                                <a:lnTo>
                                  <a:pt x="0" y="8"/>
                                </a:lnTo>
                              </a:path>
                            </a:pathLst>
                          </a:custGeom>
                          <a:noFill/>
                          <a:ln w="1922">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2940"/>
                        <wps:cNvCnPr>
                          <a:cxnSpLocks/>
                        </wps:cNvCnPr>
                        <wps:spPr bwMode="auto">
                          <a:xfrm>
                            <a:off x="4049" y="1974"/>
                            <a:ext cx="1324" cy="0"/>
                          </a:xfrm>
                          <a:prstGeom prst="line">
                            <a:avLst/>
                          </a:prstGeom>
                          <a:noFill/>
                          <a:ln w="2896">
                            <a:solidFill>
                              <a:srgbClr val="FF61BB"/>
                            </a:solidFill>
                            <a:round/>
                            <a:headEnd/>
                            <a:tailEnd/>
                          </a:ln>
                          <a:extLst>
                            <a:ext uri="{909E8E84-426E-40DD-AFC4-6F175D3DCCD1}">
                              <a14:hiddenFill xmlns:a14="http://schemas.microsoft.com/office/drawing/2010/main">
                                <a:noFill/>
                              </a14:hiddenFill>
                            </a:ext>
                          </a:extLst>
                        </wps:spPr>
                        <wps:bodyPr/>
                      </wps:wsp>
                      <wps:wsp>
                        <wps:cNvPr id="382" name="Text Box 2941"/>
                        <wps:cNvSpPr txBox="1">
                          <a:spLocks/>
                        </wps:cNvSpPr>
                        <wps:spPr bwMode="auto">
                          <a:xfrm>
                            <a:off x="3254" y="-40"/>
                            <a:ext cx="2913" cy="2336"/>
                          </a:xfrm>
                          <a:prstGeom prst="rect">
                            <a:avLst/>
                          </a:prstGeom>
                          <a:noFill/>
                          <a:ln w="2896">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64A5154B" w14:textId="77777777" w:rsidR="005A72E5" w:rsidRDefault="005A72E5">
                              <w:pPr>
                                <w:rPr>
                                  <w:sz w:val="8"/>
                                </w:rPr>
                              </w:pPr>
                            </w:p>
                            <w:p w14:paraId="2C2ED310" w14:textId="77777777" w:rsidR="005A72E5" w:rsidRDefault="005A72E5">
                              <w:pPr>
                                <w:spacing w:before="3"/>
                                <w:rPr>
                                  <w:sz w:val="6"/>
                                </w:rPr>
                              </w:pPr>
                            </w:p>
                            <w:p w14:paraId="1B63C71C" w14:textId="77777777" w:rsidR="005A72E5" w:rsidRDefault="005A72E5">
                              <w:pPr>
                                <w:ind w:left="114"/>
                                <w:jc w:val="center"/>
                                <w:rPr>
                                  <w:rFonts w:ascii="Arial"/>
                                  <w:b/>
                                  <w:sz w:val="7"/>
                                </w:rPr>
                              </w:pPr>
                              <w:proofErr w:type="spellStart"/>
                              <w:proofErr w:type="gramStart"/>
                              <w:r>
                                <w:rPr>
                                  <w:rFonts w:ascii="Arial"/>
                                  <w:b/>
                                  <w:w w:val="110"/>
                                  <w:sz w:val="7"/>
                                </w:rPr>
                                <w:t>pval</w:t>
                              </w:r>
                              <w:proofErr w:type="spellEnd"/>
                              <w:r>
                                <w:rPr>
                                  <w:rFonts w:ascii="Arial"/>
                                  <w:b/>
                                  <w:w w:val="110"/>
                                  <w:sz w:val="7"/>
                                </w:rPr>
                                <w:t>=</w:t>
                              </w:r>
                              <w:proofErr w:type="gramEnd"/>
                              <w:r>
                                <w:rPr>
                                  <w:rFonts w:ascii="Arial"/>
                                  <w:b/>
                                  <w:w w:val="110"/>
                                  <w:sz w:val="7"/>
                                </w:rPr>
                                <w:t>0.048</w:t>
                              </w:r>
                            </w:p>
                            <w:p w14:paraId="5DDA3CC9" w14:textId="77777777" w:rsidR="005A72E5" w:rsidRDefault="005A72E5">
                              <w:pPr>
                                <w:tabs>
                                  <w:tab w:val="left" w:pos="1339"/>
                                </w:tabs>
                                <w:spacing w:before="51"/>
                                <w:ind w:left="25"/>
                                <w:jc w:val="center"/>
                                <w:rPr>
                                  <w:rFonts w:ascii="Arial"/>
                                  <w:sz w:val="7"/>
                                </w:rPr>
                              </w:pPr>
                              <w:r>
                                <w:rPr>
                                  <w:rFonts w:ascii="Arial"/>
                                  <w:color w:val="4D4D4D"/>
                                  <w:w w:val="97"/>
                                  <w:sz w:val="7"/>
                                  <w:u w:val="single" w:color="000000"/>
                                </w:rPr>
                                <w:t xml:space="preserve"> </w:t>
                              </w:r>
                              <w:r>
                                <w:rPr>
                                  <w:rFonts w:ascii="Arial"/>
                                  <w:color w:val="4D4D4D"/>
                                  <w:sz w:val="7"/>
                                  <w:u w:val="single" w:color="000000"/>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6DAAF" id="Group 2890" o:spid="_x0000_s1949" style="position:absolute;left:0;text-align:left;margin-left:162.65pt;margin-top:-2.1pt;width:145.85pt;height:117pt;z-index:18760;mso-position-horizontal-relative:page" coordorigin="3253,-42" coordsize="2917,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">
                <v:shape id="Freeform 2891" o:spid="_x0000_s1950" style="position:absolute;left:4040;top:200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" path="m13,l4,,,4r,9l4,16r9,l16,13r,-9l13,xe" fillcolor="#f8766c" stroked="f">
                  <v:path arrowok="t" o:connecttype="custom" o:connectlocs="13,2002;4,2002;0,2006;0,2015;4,2018;13,2018;16,2015;16,2006;13,2002" o:connectangles="0,0,0,0,0,0,0,0,0"/>
                </v:shape>
                <v:shape id="Freeform 2892" o:spid="_x0000_s1951" style="position:absolute;left:4040;top:200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" path="m,8l,4,4,,8,r5,l16,4r,4l16,13r-3,3l8,16r-4,l,13,,8e" filled="f" strokecolor="#f8766c" strokeweight=".05339mm">
                  <v:path arrowok="t" o:connecttype="custom" o:connectlocs="0,2010;0,2006;4,2002;8,2002;13,2002;16,2006;16,2010;16,2015;13,2018;8,2018;4,2018;0,2015;0,2010" o:connectangles="0,0,0,0,0,0,0,0,0,0,0,0,0"/>
                </v:shape>
                <v:shape id="Freeform 2893" o:spid="_x0000_s1952" style="position:absolute;left:4040;top:211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" path="m13,l4,,,3r,9l4,16r9,l16,12r,-9l13,xe" fillcolor="#a2a400" stroked="f">
                  <v:path arrowok="t" o:connecttype="custom" o:connectlocs="13,2119;4,2119;0,2122;0,2131;4,2135;13,2135;16,2131;16,2122;13,2119" o:connectangles="0,0,0,0,0,0,0,0,0"/>
                </v:shape>
                <v:shape id="Freeform 2894" o:spid="_x0000_s1953" style="position:absolute;left:4040;top:211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" path="m,8l,3,4,,8,r5,l16,3r,5l16,12r-3,4l8,16r-4,l,12,,8e" filled="f" strokecolor="#a2a400" strokeweight=".05339mm">
                  <v:path arrowok="t" o:connecttype="custom" o:connectlocs="0,2127;0,2122;4,2119;8,2119;13,2119;16,2122;16,2127;16,2131;13,2135;8,2135;4,2135;0,2131;0,2127" o:connectangles="0,0,0,0,0,0,0,0,0,0,0,0,0"/>
                </v:shape>
                <v:shape id="Freeform 2895" o:spid="_x0000_s1954" style="position:absolute;left:4040;top:211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" path="m13,l4,,,3,,13r4,3l13,16r3,-3l16,3,13,xe" fillcolor="#39b600" stroked="f">
                  <v:path arrowok="t" o:connecttype="custom" o:connectlocs="13,2113;4,2113;0,2116;0,2126;4,2129;13,2129;16,2126;16,2116;13,2113" o:connectangles="0,0,0,0,0,0,0,0,0"/>
                </v:shape>
                <v:shape id="Freeform 2896" o:spid="_x0000_s1955" style="position:absolute;left:4040;top:211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" path="m,8l,3,4,,8,r5,l16,3r,5l16,13r-3,3l8,16r-4,l,13,,8e" filled="f" strokecolor="#39b600" strokeweight=".05339mm">
                  <v:path arrowok="t" o:connecttype="custom" o:connectlocs="0,2121;0,2116;4,2113;8,2113;13,2113;16,2116;16,2121;16,2126;13,2129;8,2129;4,2129;0,2126;0,2121" o:connectangles="0,0,0,0,0,0,0,0,0,0,0,0,0"/>
                </v:shape>
                <v:shape id="Freeform 2897" o:spid="_x0000_s1956" style="position:absolute;left:4040;top:2086;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" path="m13,l4,,,3,,13r4,3l13,16r3,-3l16,3,13,xe" fillcolor="#00be7c" stroked="f">
                  <v:path arrowok="t" o:connecttype="custom" o:connectlocs="13,2087;4,2087;0,2090;0,2100;4,2103;13,2103;16,2100;16,2090;13,2087" o:connectangles="0,0,0,0,0,0,0,0,0"/>
                </v:shape>
                <v:shape id="Freeform 2898" o:spid="_x0000_s1957" style="position:absolute;left:4040;top:2086;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" path="m,8l,3,4,,8,r5,l16,3r,5l16,13r-3,3l8,16r-4,l,13,,8e" filled="f" strokecolor="#00be7c" strokeweight=".05339mm">
                  <v:path arrowok="t" o:connecttype="custom" o:connectlocs="0,2095;0,2090;4,2087;8,2087;13,2087;16,2090;16,2095;16,2100;13,2103;8,2103;4,2103;0,2100;0,2095" o:connectangles="0,0,0,0,0,0,0,0,0,0,0,0,0"/>
                </v:shape>
                <v:shape id="Freeform 2899" o:spid="_x0000_s1958" style="position:absolute;left:4040;top:218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" path="m13,l4,,,4r,9l4,17r9,l16,13r,-9l13,xe" fillcolor="#00bec4" stroked="f">
                  <v:path arrowok="t" o:connecttype="custom" o:connectlocs="13,2181;4,2181;0,2185;0,2194;4,2198;13,2198;16,2194;16,2185;13,2181" o:connectangles="0,0,0,0,0,0,0,0,0"/>
                </v:shape>
                <v:shape id="Freeform 2900" o:spid="_x0000_s1959" style="position:absolute;left:4040;top:218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" path="m,8l,4,4,,8,r5,l16,4r,4l16,13r-3,4l8,17r-4,l,13,,8e" filled="f" strokecolor="#00bec4" strokeweight=".05339mm">
                  <v:path arrowok="t" o:connecttype="custom" o:connectlocs="0,2189;0,2185;4,2181;8,2181;13,2181;16,2185;16,2189;16,2194;13,2198;8,2198;4,2198;0,2194;0,2189" o:connectangles="0,0,0,0,0,0,0,0,0,0,0,0,0"/>
                </v:shape>
                <v:shape id="Freeform 2901" o:spid="_x0000_s1960" style="position:absolute;left:4040;top:209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" path="m13,l4,,,4r,9l4,17r9,l16,13r,-9l13,xe" fillcolor="#00aff6" stroked="f">
                  <v:path arrowok="t" o:connecttype="custom" o:connectlocs="13,2098;4,2098;0,2102;0,2111;4,2115;13,2115;16,2111;16,2102;13,2098" o:connectangles="0,0,0,0,0,0,0,0,0"/>
                </v:shape>
                <v:shape id="Freeform 2902" o:spid="_x0000_s1961" style="position:absolute;left:4040;top:209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" path="m,9l,4,4,,8,r5,l16,4r,5l16,13r-3,4l8,17r-4,l,13,,9e" filled="f" strokecolor="#00aff6" strokeweight=".05339mm">
                  <v:path arrowok="t" o:connecttype="custom" o:connectlocs="0,2107;0,2102;4,2098;8,2098;13,2098;16,2102;16,2107;16,2111;13,2115;8,2115;4,2115;0,2111;0,2107" o:connectangles="0,0,0,0,0,0,0,0,0,0,0,0,0"/>
                </v:shape>
                <v:shape id="Freeform 2903" o:spid="_x0000_s1962" style="position:absolute;left:4040;top:214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" path="m13,l4,,,4r,9l4,17r9,l16,13r,-9l13,xe" fillcolor="#9490ff" stroked="f">
                  <v:path arrowok="t" o:connecttype="custom" o:connectlocs="13,2142;4,2142;0,2146;0,2155;4,2159;13,2159;16,2155;16,2146;13,2142" o:connectangles="0,0,0,0,0,0,0,0,0"/>
                </v:shape>
                <v:shape id="Freeform 2904" o:spid="_x0000_s1963" style="position:absolute;left:4040;top:214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" path="m,8l,4,4,,8,r5,l16,4r,4l16,13r-3,4l8,17r-4,l,13,,8e" filled="f" strokecolor="#9490ff" strokeweight=".05339mm">
                  <v:path arrowok="t" o:connecttype="custom" o:connectlocs="0,2150;0,2146;4,2142;8,2142;13,2142;16,2146;16,2150;16,2155;13,2159;8,2159;4,2159;0,2155;0,2150" o:connectangles="0,0,0,0,0,0,0,0,0,0,0,0,0"/>
                </v:shape>
                <v:shape id="Freeform 2905" o:spid="_x0000_s1964" style="position:absolute;left:4040;top:196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" path="m13,l4,,,4r,9l4,17r9,l16,13r,-9l13,xe" fillcolor="#e76bf3" stroked="f">
                  <v:path arrowok="t" o:connecttype="custom" o:connectlocs="13,1960;4,1960;0,1964;0,1973;4,1977;13,1977;16,1973;16,1964;13,1960" o:connectangles="0,0,0,0,0,0,0,0,0"/>
                </v:shape>
                <v:shape id="Freeform 2906" o:spid="_x0000_s1965" style="position:absolute;left:4040;top:196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" path="m,9l,4,4,,8,r5,l16,4r,5l16,13r-3,4l8,17r-4,l,13,,9e" filled="f" strokecolor="#e76bf3" strokeweight=".05339mm">
                  <v:path arrowok="t" o:connecttype="custom" o:connectlocs="0,1969;0,1964;4,1960;8,1960;13,1960;16,1964;16,1969;16,1973;13,1977;8,1977;4,1977;0,1973;0,1969" o:connectangles="0,0,0,0,0,0,0,0,0,0,0,0,0"/>
                </v:shape>
                <v:shape id="Freeform 2907" o:spid="_x0000_s1966" style="position:absolute;left:4040;top:1965;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" path="m13,l4,,,4r,9l4,17r9,l16,13r,-9l13,xe" fillcolor="#ff61bb" stroked="f">
                  <v:path arrowok="t" o:connecttype="custom" o:connectlocs="13,1965;4,1965;0,1969;0,1978;4,1982;13,1982;16,1978;16,1969;13,1965" o:connectangles="0,0,0,0,0,0,0,0,0"/>
                </v:shape>
                <v:shape id="Freeform 2908" o:spid="_x0000_s1967" style="position:absolute;left:4040;top:1965;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" path="m,9l,4,4,,8,r5,l16,4r,5l16,13r-3,4l8,17r-4,l,13,,9e" filled="f" strokecolor="#ff61bb" strokeweight=".05339mm">
                  <v:path arrowok="t" o:connecttype="custom" o:connectlocs="0,1974;0,1969;4,1965;8,1965;13,1965;16,1969;16,1974;16,1978;13,1982;8,1982;4,1982;0,1978;0,1974" o:connectangles="0,0,0,0,0,0,0,0,0,0,0,0,0"/>
                </v:shape>
                <v:shape id="Freeform 2909" o:spid="_x0000_s1968" style="position:absolute;left:5364;top:196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" path="m13,l4,,,3,,13r4,3l13,16r4,-3l17,3,13,xe" fillcolor="#f8766c" stroked="f">
                  <v:path arrowok="t" o:connecttype="custom" o:connectlocs="13,1969;4,1969;0,1972;0,1982;4,1985;13,1985;17,1982;17,1972;13,1969" o:connectangles="0,0,0,0,0,0,0,0,0"/>
                </v:shape>
                <v:shape id="Freeform 2910" o:spid="_x0000_s1969" style="position:absolute;left:5364;top:196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" path="m,8l,3,4,,9,r4,l17,3r,5l17,13r-4,3l9,16r-5,l,13,,8e" filled="f" strokecolor="#f8766c" strokeweight=".05339mm">
                  <v:path arrowok="t" o:connecttype="custom" o:connectlocs="0,1977;0,1972;4,1969;9,1969;13,1969;17,1972;17,1977;17,1982;13,1985;9,1985;4,1985;0,1982;0,1977" o:connectangles="0,0,0,0,0,0,0,0,0,0,0,0,0"/>
                </v:shape>
                <v:shape id="Freeform 2911" o:spid="_x0000_s1970" style="position:absolute;left:5364;top:204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" path="m13,l4,,,4r,9l4,17r9,l17,13r,-9l13,xe" fillcolor="#a2a400" stroked="f">
                  <v:path arrowok="t" o:connecttype="custom" o:connectlocs="13,2049;4,2049;0,2053;0,2062;4,2066;13,2066;17,2062;17,2053;13,2049" o:connectangles="0,0,0,0,0,0,0,0,0"/>
                </v:shape>
                <v:shape id="Freeform 2912" o:spid="_x0000_s1971" style="position:absolute;left:5364;top:204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" path="m,8l,4,4,,9,r4,l17,4r,4l17,13r-4,4l9,17r-5,l,13,,8e" filled="f" strokecolor="#a2a400" strokeweight=".05339mm">
                  <v:path arrowok="t" o:connecttype="custom" o:connectlocs="0,2057;0,2053;4,2049;9,2049;13,2049;17,2053;17,2057;17,2062;13,2066;9,2066;4,2066;0,2062;0,2057" o:connectangles="0,0,0,0,0,0,0,0,0,0,0,0,0"/>
                </v:shape>
                <v:shape id="Freeform 2913" o:spid="_x0000_s1972" style="position:absolute;left:5364;top:2157;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" path="m13,l4,,,4r,9l4,17r9,l17,13r,-9l13,xe" fillcolor="#00be7c" stroked="f">
                  <v:path arrowok="t" o:connecttype="custom" o:connectlocs="13,2157;4,2157;0,2161;0,2170;4,2174;13,2174;17,2170;17,2161;13,2157" o:connectangles="0,0,0,0,0,0,0,0,0"/>
                </v:shape>
                <v:shape id="Freeform 2914" o:spid="_x0000_s1973" style="position:absolute;left:5364;top:2157;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" path="m,9l,4,4,,9,r4,l17,4r,5l17,13r-4,4l9,17r-5,l,13,,9e" filled="f" strokecolor="#00be7c" strokeweight=".05339mm">
                  <v:path arrowok="t" o:connecttype="custom" o:connectlocs="0,2166;0,2161;4,2157;9,2157;13,2157;17,2161;17,2166;17,2170;13,2174;9,2174;4,2174;0,2170;0,2166" o:connectangles="0,0,0,0,0,0,0,0,0,0,0,0,0"/>
                </v:shape>
                <v:shape id="Freeform 2915" o:spid="_x0000_s1974" style="position:absolute;left:5364;top:209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" path="m13,l4,,,4r,9l4,17r9,l17,13r,-9l13,xe" fillcolor="#00bec4" stroked="f">
                  <v:path arrowok="t" o:connecttype="custom" o:connectlocs="13,2091;4,2091;0,2095;0,2104;4,2108;13,2108;17,2104;17,2095;13,2091" o:connectangles="0,0,0,0,0,0,0,0,0"/>
                </v:shape>
                <v:shape id="Freeform 2916" o:spid="_x0000_s1975" style="position:absolute;left:5364;top:2091;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" path="m,9l,4,4,,9,r4,l17,4r,5l17,13r-4,4l9,17r-5,l,13,,9e" filled="f" strokecolor="#00bec4" strokeweight=".05339mm">
                  <v:path arrowok="t" o:connecttype="custom" o:connectlocs="0,2100;0,2095;4,2091;9,2091;13,2091;17,2095;17,2100;17,2104;13,2108;9,2108;4,2108;0,2104;0,2100" o:connectangles="0,0,0,0,0,0,0,0,0,0,0,0,0"/>
                </v:shape>
                <v:shape id="Freeform 2917" o:spid="_x0000_s1976" style="position:absolute;left:5364;top:207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" path="m13,l4,,,3r,9l4,16r9,l17,12r,-9l13,xe" fillcolor="#00aff6" stroked="f">
                  <v:path arrowok="t" o:connecttype="custom" o:connectlocs="13,2073;4,2073;0,2076;0,2085;4,2089;13,2089;17,2085;17,2076;13,2073" o:connectangles="0,0,0,0,0,0,0,0,0"/>
                </v:shape>
                <v:shape id="Freeform 2918" o:spid="_x0000_s1977" style="position:absolute;left:5364;top:2072;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" path="m,8l,3,4,,9,r4,l17,3r,5l17,12r-4,4l9,16r-5,l,12,,8e" filled="f" strokecolor="#00aff6" strokeweight=".05339mm">
                  <v:path arrowok="t" o:connecttype="custom" o:connectlocs="0,2081;0,2076;4,2073;9,2073;13,2073;17,2076;17,2081;17,2085;13,2089;9,2089;4,2089;0,2085;0,2081" o:connectangles="0,0,0,0,0,0,0,0,0,0,0,0,0"/>
                </v:shape>
                <v:shape id="Freeform 2919" o:spid="_x0000_s1978" style="position:absolute;left:5364;top:2176;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" path="m13,l4,,,4r,9l4,17r9,l17,13r,-9l13,xe" fillcolor="#9490ff" stroked="f">
                  <v:path arrowok="t" o:connecttype="custom" o:connectlocs="13,2176;4,2176;0,2180;0,2189;4,2193;13,2193;17,2189;17,2180;13,2176" o:connectangles="0,0,0,0,0,0,0,0,0"/>
                </v:shape>
                <v:shape id="Freeform 2920" o:spid="_x0000_s1979" style="position:absolute;left:5364;top:2176;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" path="m,9l,4,4,,9,r4,l17,4r,5l17,13r-4,4l9,17r-5,l,13,,9e" filled="f" strokecolor="#9490ff" strokeweight=".05339mm">
                  <v:path arrowok="t" o:connecttype="custom" o:connectlocs="0,2185;0,2180;4,2176;9,2176;13,2176;17,2180;17,2185;17,2189;13,2193;9,2193;4,2193;0,2189;0,2185" o:connectangles="0,0,0,0,0,0,0,0,0,0,0,0,0"/>
                </v:shape>
                <v:line id="Line 2921" o:spid="_x0000_s1980" style="position:absolute;visibility:visible;mso-wrap-style:square" from="4049,2010" to="537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" strokecolor="#f8766c" strokeweight=".08044mm">
                  <o:lock v:ext="edit" shapetype="f"/>
                </v:line>
                <v:line id="Line 2922" o:spid="_x0000_s1981" style="position:absolute;visibility:visible;mso-wrap-style:square" from="4049,2127" to="5373,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" strokecolor="#a2a400" strokeweight=".08044mm">
                  <o:lock v:ext="edit" shapetype="f"/>
                </v:line>
                <v:shape id="Freeform 2923" o:spid="_x0000_s1982" style="position:absolute;left:4040;top:177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" path="m13,l4,,,4r,9l4,17r9,l16,13r,-9l13,xe" fillcolor="#d79000" stroked="f">
                  <v:path arrowok="t" o:connecttype="custom" o:connectlocs="13,1779;4,1779;0,1783;0,1792;4,1796;13,1796;16,1792;16,1783;13,1779" o:connectangles="0,0,0,0,0,0,0,0,0"/>
                </v:shape>
                <v:shape id="Freeform 2924" o:spid="_x0000_s1983" style="position:absolute;left:4040;top:177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" path="m,8l,4,4,,8,r5,l16,4r,4l16,13r-3,4l8,17r-4,l,13,,8e" filled="f" strokecolor="#d79000" strokeweight=".05339mm">
                  <v:path arrowok="t" o:connecttype="custom" o:connectlocs="0,1787;0,1783;4,1779;8,1779;13,1779;16,1783;16,1787;16,1792;13,1796;8,1796;4,1796;0,1792;0,1787" o:connectangles="0,0,0,0,0,0,0,0,0,0,0,0,0"/>
                </v:shape>
                <v:shape id="Freeform 2925" o:spid="_x0000_s1984" style="position:absolute;left:5364;top:16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" path="m13,l4,,,4r,9l4,17r9,l17,13r,-9l13,xe" fillcolor="#d79000" stroked="f">
                  <v:path arrowok="t" o:connecttype="custom" o:connectlocs="13,1650;4,1650;0,1654;0,1663;4,1667;13,1667;17,1663;17,1654;13,1650" o:connectangles="0,0,0,0,0,0,0,0,0"/>
                </v:shape>
                <v:shape id="Freeform 2926" o:spid="_x0000_s1985" style="position:absolute;left:5364;top:16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" path="m,9l,4,4,,9,r4,l17,4r,5l17,13r-4,4l9,17r-5,l,13,,9e" filled="f" strokecolor="#d79000" strokeweight=".05339mm">
                  <v:path arrowok="t" o:connecttype="custom" o:connectlocs="0,1659;0,1654;4,1650;9,1650;13,1650;17,1654;17,1659;17,1663;13,1667;9,1667;4,1667;0,1663;0,1659" o:connectangles="0,0,0,0,0,0,0,0,0,0,0,0,0"/>
                </v:shape>
                <v:shape id="Freeform 2927" o:spid="_x0000_s1986" style="position:absolute;left:5364;top:183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" path="m13,l4,,,4r,9l4,17r9,l17,13r,-9l13,xe" fillcolor="#39b600" stroked="f">
                  <v:path arrowok="t" o:connecttype="custom" o:connectlocs="13,1839;4,1839;0,1843;0,1852;4,1856;13,1856;17,1852;17,1843;13,1839" o:connectangles="0,0,0,0,0,0,0,0,0"/>
                </v:shape>
                <v:shape id="Freeform 2928" o:spid="_x0000_s1987" style="position:absolute;left:5364;top:1838;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" path="m,8l,4,4,,9,r4,l17,4r,4l17,13r-4,4l9,17r-5,l,13,,8e" filled="f" strokecolor="#39b600" strokeweight=".05339mm">
                  <v:path arrowok="t" o:connecttype="custom" o:connectlocs="0,1847;0,1843;4,1839;9,1839;13,1839;17,1843;17,1847;17,1852;13,1856;9,1856;4,1856;0,1852;0,1847" o:connectangles="0,0,0,0,0,0,0,0,0,0,0,0,0"/>
                </v:shape>
                <v:line id="Line 2929" o:spid="_x0000_s1988" style="position:absolute;visibility:visible;mso-wrap-style:square" from="4049,1787" to="5373,1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" strokecolor="#d79000" strokeweight=".08044mm">
                  <o:lock v:ext="edit" shapetype="f"/>
                </v:line>
                <v:line id="Line 2930" o:spid="_x0000_s1989" style="position:absolute;visibility:visible;mso-wrap-style:square" from="4049,2121" to="5373,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" strokecolor="#39b600" strokeweight=".08044mm">
                  <o:lock v:ext="edit" shapetype="f"/>
                </v:line>
                <v:line id="Line 2931" o:spid="_x0000_s1990" style="position:absolute;visibility:visible;mso-wrap-style:square" from="4049,2095" to="5373,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" strokecolor="#00be7c" strokeweight=".08044mm">
                  <o:lock v:ext="edit" shapetype="f"/>
                </v:line>
                <v:line id="Line 2932" o:spid="_x0000_s1991" style="position:absolute;visibility:visible;mso-wrap-style:square" from="4049,2189" to="5373,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" strokecolor="#00bec4" strokeweight=".08044mm">
                  <o:lock v:ext="edit" shapetype="f"/>
                </v:line>
                <v:line id="Line 2933" o:spid="_x0000_s1992" style="position:absolute;visibility:visible;mso-wrap-style:square" from="4049,2107" to="5373,2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" strokecolor="#00aff6" strokeweight=".08044mm">
                  <o:lock v:ext="edit" shapetype="f"/>
                </v:line>
                <v:line id="Line 2934" o:spid="_x0000_s1993" style="position:absolute;visibility:visible;mso-wrap-style:square" from="4049,2150" to="5373,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" strokecolor="#9490ff" strokeweight=".08044mm">
                  <o:lock v:ext="edit" shapetype="f"/>
                </v:line>
                <v:shape id="Freeform 2935" o:spid="_x0000_s1994" style="position:absolute;left:5364;top:1403;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" path="m13,l4,,,4r,9l4,16r9,l17,13r,-9l13,xe" fillcolor="#e76bf3" stroked="f">
                  <v:path arrowok="t" o:connecttype="custom" o:connectlocs="13,1404;4,1404;0,1408;0,1417;4,1420;13,1420;17,1417;17,1408;13,1404" o:connectangles="0,0,0,0,0,0,0,0,0"/>
                </v:shape>
                <v:shape id="Freeform 2936" o:spid="_x0000_s1995" style="position:absolute;left:5364;top:1403;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" path="m,8l,4,4,,9,r4,l17,4r,4l17,13r-4,3l9,16r-5,l,13,,8e" filled="f" strokecolor="#e76bf3" strokeweight=".05339mm">
                  <v:path arrowok="t" o:connecttype="custom" o:connectlocs="0,1412;0,1408;4,1404;9,1404;13,1404;17,1408;17,1412;17,1417;13,1420;9,1420;4,1420;0,1417;0,1412" o:connectangles="0,0,0,0,0,0,0,0,0,0,0,0,0"/>
                </v:shape>
                <v:line id="Line 2937" o:spid="_x0000_s1996" style="position:absolute;visibility:visible;mso-wrap-style:square" from="4049,1969" to="5373,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" strokecolor="#e76bf3" strokeweight=".08044mm">
                  <o:lock v:ext="edit" shapetype="f"/>
                </v:line>
                <v:shape id="Freeform 2938" o:spid="_x0000_s1997" style="position:absolute;left:5364;top:459;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" path="m13,l4,,,4r,9l4,17r9,l17,13r,-9l13,xe" fillcolor="#ff61bb" stroked="f">
                  <v:path arrowok="t" o:connecttype="custom" o:connectlocs="13,459;4,459;0,463;0,472;4,476;13,476;17,472;17,463;13,459" o:connectangles="0,0,0,0,0,0,0,0,0"/>
                </v:shape>
                <v:shape id="Freeform 2939" o:spid="_x0000_s1998" style="position:absolute;left:5364;top:459;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" path="m,8l,4,4,,9,r4,l17,4r,4l17,13r-4,4l9,17r-5,l,13,,8e" filled="f" strokecolor="#ff61bb" strokeweight=".05339mm">
                  <v:path arrowok="t" o:connecttype="custom" o:connectlocs="0,467;0,463;4,459;9,459;13,459;17,463;17,467;17,472;13,476;9,476;4,476;0,472;0,467" o:connectangles="0,0,0,0,0,0,0,0,0,0,0,0,0"/>
                </v:shape>
                <v:line id="Line 2940" o:spid="_x0000_s1999" style="position:absolute;visibility:visible;mso-wrap-style:square" from="4049,1974" to="5373,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" strokecolor="#ff61bb" strokeweight=".08044mm">
                  <o:lock v:ext="edit" shapetype="f"/>
                </v:line>
                <v:shape id="Text Box 2941" o:spid="_x0000_s2000" type="#_x0000_t202" style="position:absolute;left:3254;top:-40;width:2913;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" filled="f" strokecolor="#333" strokeweight=".08044mm">
                  <v:path arrowok="t"/>
                  <v:textbox inset="0,0,0,0">
                    <w:txbxContent>
                      <w:p w14:paraId="64A5154B" w14:textId="77777777" w:rsidR="005A72E5" w:rsidRDefault="005A72E5">
                        <w:pPr>
                          <w:rPr>
                            <w:sz w:val="8"/>
                          </w:rPr>
                        </w:pPr>
                      </w:p>
                      <w:p w14:paraId="2C2ED310" w14:textId="77777777" w:rsidR="005A72E5" w:rsidRDefault="005A72E5">
                        <w:pPr>
                          <w:spacing w:before="3"/>
                          <w:rPr>
                            <w:sz w:val="6"/>
                          </w:rPr>
                        </w:pPr>
                      </w:p>
                      <w:p w14:paraId="1B63C71C" w14:textId="77777777" w:rsidR="005A72E5" w:rsidRDefault="005A72E5">
                        <w:pPr>
                          <w:ind w:left="114"/>
                          <w:jc w:val="center"/>
                          <w:rPr>
                            <w:rFonts w:ascii="Arial"/>
                            <w:b/>
                            <w:sz w:val="7"/>
                          </w:rPr>
                        </w:pPr>
                        <w:proofErr w:type="spellStart"/>
                        <w:proofErr w:type="gramStart"/>
                        <w:r>
                          <w:rPr>
                            <w:rFonts w:ascii="Arial"/>
                            <w:b/>
                            <w:w w:val="110"/>
                            <w:sz w:val="7"/>
                          </w:rPr>
                          <w:t>pval</w:t>
                        </w:r>
                        <w:proofErr w:type="spellEnd"/>
                        <w:r>
                          <w:rPr>
                            <w:rFonts w:ascii="Arial"/>
                            <w:b/>
                            <w:w w:val="110"/>
                            <w:sz w:val="7"/>
                          </w:rPr>
                          <w:t>=</w:t>
                        </w:r>
                        <w:proofErr w:type="gramEnd"/>
                        <w:r>
                          <w:rPr>
                            <w:rFonts w:ascii="Arial"/>
                            <w:b/>
                            <w:w w:val="110"/>
                            <w:sz w:val="7"/>
                          </w:rPr>
                          <w:t>0.048</w:t>
                        </w:r>
                      </w:p>
                      <w:p w14:paraId="5DDA3CC9" w14:textId="77777777" w:rsidR="005A72E5" w:rsidRDefault="005A72E5">
                        <w:pPr>
                          <w:tabs>
                            <w:tab w:val="left" w:pos="1339"/>
                          </w:tabs>
                          <w:spacing w:before="51"/>
                          <w:ind w:left="25"/>
                          <w:jc w:val="center"/>
                          <w:rPr>
                            <w:rFonts w:ascii="Arial"/>
                            <w:sz w:val="7"/>
                          </w:rPr>
                        </w:pPr>
                        <w:r>
                          <w:rPr>
                            <w:rFonts w:ascii="Arial"/>
                            <w:color w:val="4D4D4D"/>
                            <w:w w:val="97"/>
                            <w:sz w:val="7"/>
                            <w:u w:val="single" w:color="000000"/>
                          </w:rPr>
                          <w:t xml:space="preserve"> </w:t>
                        </w:r>
                        <w:r>
                          <w:rPr>
                            <w:rFonts w:ascii="Arial"/>
                            <w:color w:val="4D4D4D"/>
                            <w:sz w:val="7"/>
                            <w:u w:val="single" w:color="000000"/>
                          </w:rPr>
                          <w:tab/>
                        </w:r>
                      </w:p>
                    </w:txbxContent>
                  </v:textbox>
                </v:shape>
                <w10:wrap anchorx="page"/>
              </v:group>
            </w:pict>
          </mc:Fallback>
        </mc:AlternateContent>
      </w:r>
      <w:r>
        <w:rPr>
          <w:noProof/>
        </w:rPr>
        <mc:AlternateContent>
          <mc:Choice Requires="wpg">
            <w:drawing>
              <wp:anchor distT="0" distB="0" distL="114300" distR="114300" simplePos="0" relativeHeight="19048" behindDoc="0" locked="0" layoutInCell="1" allowOverlap="1" wp14:anchorId="0072397E" wp14:editId="391447C7">
                <wp:simplePos x="0" y="0"/>
                <wp:positionH relativeFrom="page">
                  <wp:posOffset>4284345</wp:posOffset>
                </wp:positionH>
                <wp:positionV relativeFrom="paragraph">
                  <wp:posOffset>-93345</wp:posOffset>
                </wp:positionV>
                <wp:extent cx="1914525" cy="1528445"/>
                <wp:effectExtent l="0" t="0" r="3175" b="0"/>
                <wp:wrapNone/>
                <wp:docPr id="251" name="Group 2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4525" cy="1528445"/>
                          <a:chOff x="6747" y="-147"/>
                          <a:chExt cx="3015" cy="2407"/>
                        </a:xfrm>
                      </wpg:grpSpPr>
                      <wps:wsp>
                        <wps:cNvPr id="252" name="Freeform 2811"/>
                        <wps:cNvSpPr>
                          <a:spLocks/>
                        </wps:cNvSpPr>
                        <wps:spPr bwMode="auto">
                          <a:xfrm>
                            <a:off x="7568" y="2129"/>
                            <a:ext cx="18" cy="18"/>
                          </a:xfrm>
                          <a:custGeom>
                            <a:avLst/>
                            <a:gdLst>
                              <a:gd name="T0" fmla="+- 0 7582 7569"/>
                              <a:gd name="T1" fmla="*/ T0 w 18"/>
                              <a:gd name="T2" fmla="+- 0 2130 2130"/>
                              <a:gd name="T3" fmla="*/ 2130 h 18"/>
                              <a:gd name="T4" fmla="+- 0 7572 7569"/>
                              <a:gd name="T5" fmla="*/ T4 w 18"/>
                              <a:gd name="T6" fmla="+- 0 2130 2130"/>
                              <a:gd name="T7" fmla="*/ 2130 h 18"/>
                              <a:gd name="T8" fmla="+- 0 7569 7569"/>
                              <a:gd name="T9" fmla="*/ T8 w 18"/>
                              <a:gd name="T10" fmla="+- 0 2133 2130"/>
                              <a:gd name="T11" fmla="*/ 2133 h 18"/>
                              <a:gd name="T12" fmla="+- 0 7569 7569"/>
                              <a:gd name="T13" fmla="*/ T12 w 18"/>
                              <a:gd name="T14" fmla="+- 0 2143 2130"/>
                              <a:gd name="T15" fmla="*/ 2143 h 18"/>
                              <a:gd name="T16" fmla="+- 0 7572 7569"/>
                              <a:gd name="T17" fmla="*/ T16 w 18"/>
                              <a:gd name="T18" fmla="+- 0 2147 2130"/>
                              <a:gd name="T19" fmla="*/ 2147 h 18"/>
                              <a:gd name="T20" fmla="+- 0 7582 7569"/>
                              <a:gd name="T21" fmla="*/ T20 w 18"/>
                              <a:gd name="T22" fmla="+- 0 2147 2130"/>
                              <a:gd name="T23" fmla="*/ 2147 h 18"/>
                              <a:gd name="T24" fmla="+- 0 7586 7569"/>
                              <a:gd name="T25" fmla="*/ T24 w 18"/>
                              <a:gd name="T26" fmla="+- 0 2143 2130"/>
                              <a:gd name="T27" fmla="*/ 2143 h 18"/>
                              <a:gd name="T28" fmla="+- 0 7586 7569"/>
                              <a:gd name="T29" fmla="*/ T28 w 18"/>
                              <a:gd name="T30" fmla="+- 0 2133 2130"/>
                              <a:gd name="T31" fmla="*/ 2133 h 18"/>
                              <a:gd name="T32" fmla="+- 0 7582 7569"/>
                              <a:gd name="T33" fmla="*/ T32 w 18"/>
                              <a:gd name="T34" fmla="+- 0 2130 2130"/>
                              <a:gd name="T35" fmla="*/ 213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3"/>
                                </a:lnTo>
                                <a:lnTo>
                                  <a:pt x="0" y="13"/>
                                </a:lnTo>
                                <a:lnTo>
                                  <a:pt x="3" y="17"/>
                                </a:lnTo>
                                <a:lnTo>
                                  <a:pt x="13" y="17"/>
                                </a:lnTo>
                                <a:lnTo>
                                  <a:pt x="17" y="13"/>
                                </a:lnTo>
                                <a:lnTo>
                                  <a:pt x="17" y="3"/>
                                </a:lnTo>
                                <a:lnTo>
                                  <a:pt x="1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2812"/>
                        <wps:cNvSpPr>
                          <a:spLocks/>
                        </wps:cNvSpPr>
                        <wps:spPr bwMode="auto">
                          <a:xfrm>
                            <a:off x="7568" y="2129"/>
                            <a:ext cx="18" cy="18"/>
                          </a:xfrm>
                          <a:custGeom>
                            <a:avLst/>
                            <a:gdLst>
                              <a:gd name="T0" fmla="+- 0 7569 7569"/>
                              <a:gd name="T1" fmla="*/ T0 w 18"/>
                              <a:gd name="T2" fmla="+- 0 2138 2130"/>
                              <a:gd name="T3" fmla="*/ 2138 h 18"/>
                              <a:gd name="T4" fmla="+- 0 7569 7569"/>
                              <a:gd name="T5" fmla="*/ T4 w 18"/>
                              <a:gd name="T6" fmla="+- 0 2133 2130"/>
                              <a:gd name="T7" fmla="*/ 2133 h 18"/>
                              <a:gd name="T8" fmla="+- 0 7572 7569"/>
                              <a:gd name="T9" fmla="*/ T8 w 18"/>
                              <a:gd name="T10" fmla="+- 0 2130 2130"/>
                              <a:gd name="T11" fmla="*/ 2130 h 18"/>
                              <a:gd name="T12" fmla="+- 0 7577 7569"/>
                              <a:gd name="T13" fmla="*/ T12 w 18"/>
                              <a:gd name="T14" fmla="+- 0 2130 2130"/>
                              <a:gd name="T15" fmla="*/ 2130 h 18"/>
                              <a:gd name="T16" fmla="+- 0 7582 7569"/>
                              <a:gd name="T17" fmla="*/ T16 w 18"/>
                              <a:gd name="T18" fmla="+- 0 2130 2130"/>
                              <a:gd name="T19" fmla="*/ 2130 h 18"/>
                              <a:gd name="T20" fmla="+- 0 7586 7569"/>
                              <a:gd name="T21" fmla="*/ T20 w 18"/>
                              <a:gd name="T22" fmla="+- 0 2133 2130"/>
                              <a:gd name="T23" fmla="*/ 2133 h 18"/>
                              <a:gd name="T24" fmla="+- 0 7586 7569"/>
                              <a:gd name="T25" fmla="*/ T24 w 18"/>
                              <a:gd name="T26" fmla="+- 0 2138 2130"/>
                              <a:gd name="T27" fmla="*/ 2138 h 18"/>
                              <a:gd name="T28" fmla="+- 0 7586 7569"/>
                              <a:gd name="T29" fmla="*/ T28 w 18"/>
                              <a:gd name="T30" fmla="+- 0 2143 2130"/>
                              <a:gd name="T31" fmla="*/ 2143 h 18"/>
                              <a:gd name="T32" fmla="+- 0 7582 7569"/>
                              <a:gd name="T33" fmla="*/ T32 w 18"/>
                              <a:gd name="T34" fmla="+- 0 2147 2130"/>
                              <a:gd name="T35" fmla="*/ 2147 h 18"/>
                              <a:gd name="T36" fmla="+- 0 7577 7569"/>
                              <a:gd name="T37" fmla="*/ T36 w 18"/>
                              <a:gd name="T38" fmla="+- 0 2147 2130"/>
                              <a:gd name="T39" fmla="*/ 2147 h 18"/>
                              <a:gd name="T40" fmla="+- 0 7572 7569"/>
                              <a:gd name="T41" fmla="*/ T40 w 18"/>
                              <a:gd name="T42" fmla="+- 0 2147 2130"/>
                              <a:gd name="T43" fmla="*/ 2147 h 18"/>
                              <a:gd name="T44" fmla="+- 0 7569 7569"/>
                              <a:gd name="T45" fmla="*/ T44 w 18"/>
                              <a:gd name="T46" fmla="+- 0 2143 2130"/>
                              <a:gd name="T47" fmla="*/ 2143 h 18"/>
                              <a:gd name="T48" fmla="+- 0 7569 7569"/>
                              <a:gd name="T49" fmla="*/ T48 w 18"/>
                              <a:gd name="T50" fmla="+- 0 2138 2130"/>
                              <a:gd name="T51" fmla="*/ 213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3" y="0"/>
                                </a:lnTo>
                                <a:lnTo>
                                  <a:pt x="8" y="0"/>
                                </a:lnTo>
                                <a:lnTo>
                                  <a:pt x="13" y="0"/>
                                </a:lnTo>
                                <a:lnTo>
                                  <a:pt x="17" y="3"/>
                                </a:lnTo>
                                <a:lnTo>
                                  <a:pt x="17" y="8"/>
                                </a:lnTo>
                                <a:lnTo>
                                  <a:pt x="17" y="13"/>
                                </a:lnTo>
                                <a:lnTo>
                                  <a:pt x="13" y="17"/>
                                </a:lnTo>
                                <a:lnTo>
                                  <a:pt x="8" y="17"/>
                                </a:lnTo>
                                <a:lnTo>
                                  <a:pt x="3" y="17"/>
                                </a:lnTo>
                                <a:lnTo>
                                  <a:pt x="0" y="13"/>
                                </a:lnTo>
                                <a:lnTo>
                                  <a:pt x="0" y="8"/>
                                </a:lnTo>
                              </a:path>
                            </a:pathLst>
                          </a:custGeom>
                          <a:noFill/>
                          <a:ln w="1969">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2813"/>
                        <wps:cNvSpPr>
                          <a:spLocks/>
                        </wps:cNvSpPr>
                        <wps:spPr bwMode="auto">
                          <a:xfrm>
                            <a:off x="7568" y="2122"/>
                            <a:ext cx="18" cy="18"/>
                          </a:xfrm>
                          <a:custGeom>
                            <a:avLst/>
                            <a:gdLst>
                              <a:gd name="T0" fmla="+- 0 7582 7569"/>
                              <a:gd name="T1" fmla="*/ T0 w 18"/>
                              <a:gd name="T2" fmla="+- 0 2122 2122"/>
                              <a:gd name="T3" fmla="*/ 2122 h 18"/>
                              <a:gd name="T4" fmla="+- 0 7572 7569"/>
                              <a:gd name="T5" fmla="*/ T4 w 18"/>
                              <a:gd name="T6" fmla="+- 0 2122 2122"/>
                              <a:gd name="T7" fmla="*/ 2122 h 18"/>
                              <a:gd name="T8" fmla="+- 0 7569 7569"/>
                              <a:gd name="T9" fmla="*/ T8 w 18"/>
                              <a:gd name="T10" fmla="+- 0 2126 2122"/>
                              <a:gd name="T11" fmla="*/ 2126 h 18"/>
                              <a:gd name="T12" fmla="+- 0 7569 7569"/>
                              <a:gd name="T13" fmla="*/ T12 w 18"/>
                              <a:gd name="T14" fmla="+- 0 2135 2122"/>
                              <a:gd name="T15" fmla="*/ 2135 h 18"/>
                              <a:gd name="T16" fmla="+- 0 7572 7569"/>
                              <a:gd name="T17" fmla="*/ T16 w 18"/>
                              <a:gd name="T18" fmla="+- 0 2139 2122"/>
                              <a:gd name="T19" fmla="*/ 2139 h 18"/>
                              <a:gd name="T20" fmla="+- 0 7582 7569"/>
                              <a:gd name="T21" fmla="*/ T20 w 18"/>
                              <a:gd name="T22" fmla="+- 0 2139 2122"/>
                              <a:gd name="T23" fmla="*/ 2139 h 18"/>
                              <a:gd name="T24" fmla="+- 0 7586 7569"/>
                              <a:gd name="T25" fmla="*/ T24 w 18"/>
                              <a:gd name="T26" fmla="+- 0 2135 2122"/>
                              <a:gd name="T27" fmla="*/ 2135 h 18"/>
                              <a:gd name="T28" fmla="+- 0 7586 7569"/>
                              <a:gd name="T29" fmla="*/ T28 w 18"/>
                              <a:gd name="T30" fmla="+- 0 2126 2122"/>
                              <a:gd name="T31" fmla="*/ 2126 h 18"/>
                              <a:gd name="T32" fmla="+- 0 7582 7569"/>
                              <a:gd name="T33" fmla="*/ T32 w 18"/>
                              <a:gd name="T34" fmla="+- 0 2122 2122"/>
                              <a:gd name="T35" fmla="*/ 212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2814"/>
                        <wps:cNvSpPr>
                          <a:spLocks/>
                        </wps:cNvSpPr>
                        <wps:spPr bwMode="auto">
                          <a:xfrm>
                            <a:off x="7568" y="2122"/>
                            <a:ext cx="18" cy="18"/>
                          </a:xfrm>
                          <a:custGeom>
                            <a:avLst/>
                            <a:gdLst>
                              <a:gd name="T0" fmla="+- 0 7569 7569"/>
                              <a:gd name="T1" fmla="*/ T0 w 18"/>
                              <a:gd name="T2" fmla="+- 0 2131 2122"/>
                              <a:gd name="T3" fmla="*/ 2131 h 18"/>
                              <a:gd name="T4" fmla="+- 0 7569 7569"/>
                              <a:gd name="T5" fmla="*/ T4 w 18"/>
                              <a:gd name="T6" fmla="+- 0 2126 2122"/>
                              <a:gd name="T7" fmla="*/ 2126 h 18"/>
                              <a:gd name="T8" fmla="+- 0 7572 7569"/>
                              <a:gd name="T9" fmla="*/ T8 w 18"/>
                              <a:gd name="T10" fmla="+- 0 2122 2122"/>
                              <a:gd name="T11" fmla="*/ 2122 h 18"/>
                              <a:gd name="T12" fmla="+- 0 7577 7569"/>
                              <a:gd name="T13" fmla="*/ T12 w 18"/>
                              <a:gd name="T14" fmla="+- 0 2122 2122"/>
                              <a:gd name="T15" fmla="*/ 2122 h 18"/>
                              <a:gd name="T16" fmla="+- 0 7582 7569"/>
                              <a:gd name="T17" fmla="*/ T16 w 18"/>
                              <a:gd name="T18" fmla="+- 0 2122 2122"/>
                              <a:gd name="T19" fmla="*/ 2122 h 18"/>
                              <a:gd name="T20" fmla="+- 0 7586 7569"/>
                              <a:gd name="T21" fmla="*/ T20 w 18"/>
                              <a:gd name="T22" fmla="+- 0 2126 2122"/>
                              <a:gd name="T23" fmla="*/ 2126 h 18"/>
                              <a:gd name="T24" fmla="+- 0 7586 7569"/>
                              <a:gd name="T25" fmla="*/ T24 w 18"/>
                              <a:gd name="T26" fmla="+- 0 2131 2122"/>
                              <a:gd name="T27" fmla="*/ 2131 h 18"/>
                              <a:gd name="T28" fmla="+- 0 7586 7569"/>
                              <a:gd name="T29" fmla="*/ T28 w 18"/>
                              <a:gd name="T30" fmla="+- 0 2135 2122"/>
                              <a:gd name="T31" fmla="*/ 2135 h 18"/>
                              <a:gd name="T32" fmla="+- 0 7582 7569"/>
                              <a:gd name="T33" fmla="*/ T32 w 18"/>
                              <a:gd name="T34" fmla="+- 0 2139 2122"/>
                              <a:gd name="T35" fmla="*/ 2139 h 18"/>
                              <a:gd name="T36" fmla="+- 0 7577 7569"/>
                              <a:gd name="T37" fmla="*/ T36 w 18"/>
                              <a:gd name="T38" fmla="+- 0 2139 2122"/>
                              <a:gd name="T39" fmla="*/ 2139 h 18"/>
                              <a:gd name="T40" fmla="+- 0 7572 7569"/>
                              <a:gd name="T41" fmla="*/ T40 w 18"/>
                              <a:gd name="T42" fmla="+- 0 2139 2122"/>
                              <a:gd name="T43" fmla="*/ 2139 h 18"/>
                              <a:gd name="T44" fmla="+- 0 7569 7569"/>
                              <a:gd name="T45" fmla="*/ T44 w 18"/>
                              <a:gd name="T46" fmla="+- 0 2135 2122"/>
                              <a:gd name="T47" fmla="*/ 2135 h 18"/>
                              <a:gd name="T48" fmla="+- 0 7569 7569"/>
                              <a:gd name="T49" fmla="*/ T48 w 18"/>
                              <a:gd name="T50" fmla="+- 0 2131 2122"/>
                              <a:gd name="T51" fmla="*/ 213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2815"/>
                        <wps:cNvSpPr>
                          <a:spLocks/>
                        </wps:cNvSpPr>
                        <wps:spPr bwMode="auto">
                          <a:xfrm>
                            <a:off x="7568" y="2126"/>
                            <a:ext cx="18" cy="18"/>
                          </a:xfrm>
                          <a:custGeom>
                            <a:avLst/>
                            <a:gdLst>
                              <a:gd name="T0" fmla="+- 0 7582 7569"/>
                              <a:gd name="T1" fmla="*/ T0 w 18"/>
                              <a:gd name="T2" fmla="+- 0 2126 2126"/>
                              <a:gd name="T3" fmla="*/ 2126 h 18"/>
                              <a:gd name="T4" fmla="+- 0 7572 7569"/>
                              <a:gd name="T5" fmla="*/ T4 w 18"/>
                              <a:gd name="T6" fmla="+- 0 2126 2126"/>
                              <a:gd name="T7" fmla="*/ 2126 h 18"/>
                              <a:gd name="T8" fmla="+- 0 7569 7569"/>
                              <a:gd name="T9" fmla="*/ T8 w 18"/>
                              <a:gd name="T10" fmla="+- 0 2130 2126"/>
                              <a:gd name="T11" fmla="*/ 2130 h 18"/>
                              <a:gd name="T12" fmla="+- 0 7569 7569"/>
                              <a:gd name="T13" fmla="*/ T12 w 18"/>
                              <a:gd name="T14" fmla="+- 0 2139 2126"/>
                              <a:gd name="T15" fmla="*/ 2139 h 18"/>
                              <a:gd name="T16" fmla="+- 0 7572 7569"/>
                              <a:gd name="T17" fmla="*/ T16 w 18"/>
                              <a:gd name="T18" fmla="+- 0 2143 2126"/>
                              <a:gd name="T19" fmla="*/ 2143 h 18"/>
                              <a:gd name="T20" fmla="+- 0 7582 7569"/>
                              <a:gd name="T21" fmla="*/ T20 w 18"/>
                              <a:gd name="T22" fmla="+- 0 2143 2126"/>
                              <a:gd name="T23" fmla="*/ 2143 h 18"/>
                              <a:gd name="T24" fmla="+- 0 7586 7569"/>
                              <a:gd name="T25" fmla="*/ T24 w 18"/>
                              <a:gd name="T26" fmla="+- 0 2139 2126"/>
                              <a:gd name="T27" fmla="*/ 2139 h 18"/>
                              <a:gd name="T28" fmla="+- 0 7586 7569"/>
                              <a:gd name="T29" fmla="*/ T28 w 18"/>
                              <a:gd name="T30" fmla="+- 0 2130 2126"/>
                              <a:gd name="T31" fmla="*/ 2130 h 18"/>
                              <a:gd name="T32" fmla="+- 0 7582 7569"/>
                              <a:gd name="T33" fmla="*/ T32 w 18"/>
                              <a:gd name="T34" fmla="+- 0 2126 2126"/>
                              <a:gd name="T35" fmla="*/ 212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816"/>
                        <wps:cNvSpPr>
                          <a:spLocks/>
                        </wps:cNvSpPr>
                        <wps:spPr bwMode="auto">
                          <a:xfrm>
                            <a:off x="7568" y="2126"/>
                            <a:ext cx="18" cy="18"/>
                          </a:xfrm>
                          <a:custGeom>
                            <a:avLst/>
                            <a:gdLst>
                              <a:gd name="T0" fmla="+- 0 7569 7569"/>
                              <a:gd name="T1" fmla="*/ T0 w 18"/>
                              <a:gd name="T2" fmla="+- 0 2135 2126"/>
                              <a:gd name="T3" fmla="*/ 2135 h 18"/>
                              <a:gd name="T4" fmla="+- 0 7569 7569"/>
                              <a:gd name="T5" fmla="*/ T4 w 18"/>
                              <a:gd name="T6" fmla="+- 0 2130 2126"/>
                              <a:gd name="T7" fmla="*/ 2130 h 18"/>
                              <a:gd name="T8" fmla="+- 0 7572 7569"/>
                              <a:gd name="T9" fmla="*/ T8 w 18"/>
                              <a:gd name="T10" fmla="+- 0 2126 2126"/>
                              <a:gd name="T11" fmla="*/ 2126 h 18"/>
                              <a:gd name="T12" fmla="+- 0 7577 7569"/>
                              <a:gd name="T13" fmla="*/ T12 w 18"/>
                              <a:gd name="T14" fmla="+- 0 2126 2126"/>
                              <a:gd name="T15" fmla="*/ 2126 h 18"/>
                              <a:gd name="T16" fmla="+- 0 7582 7569"/>
                              <a:gd name="T17" fmla="*/ T16 w 18"/>
                              <a:gd name="T18" fmla="+- 0 2126 2126"/>
                              <a:gd name="T19" fmla="*/ 2126 h 18"/>
                              <a:gd name="T20" fmla="+- 0 7586 7569"/>
                              <a:gd name="T21" fmla="*/ T20 w 18"/>
                              <a:gd name="T22" fmla="+- 0 2130 2126"/>
                              <a:gd name="T23" fmla="*/ 2130 h 18"/>
                              <a:gd name="T24" fmla="+- 0 7586 7569"/>
                              <a:gd name="T25" fmla="*/ T24 w 18"/>
                              <a:gd name="T26" fmla="+- 0 2135 2126"/>
                              <a:gd name="T27" fmla="*/ 2135 h 18"/>
                              <a:gd name="T28" fmla="+- 0 7586 7569"/>
                              <a:gd name="T29" fmla="*/ T28 w 18"/>
                              <a:gd name="T30" fmla="+- 0 2139 2126"/>
                              <a:gd name="T31" fmla="*/ 2139 h 18"/>
                              <a:gd name="T32" fmla="+- 0 7582 7569"/>
                              <a:gd name="T33" fmla="*/ T32 w 18"/>
                              <a:gd name="T34" fmla="+- 0 2143 2126"/>
                              <a:gd name="T35" fmla="*/ 2143 h 18"/>
                              <a:gd name="T36" fmla="+- 0 7577 7569"/>
                              <a:gd name="T37" fmla="*/ T36 w 18"/>
                              <a:gd name="T38" fmla="+- 0 2143 2126"/>
                              <a:gd name="T39" fmla="*/ 2143 h 18"/>
                              <a:gd name="T40" fmla="+- 0 7572 7569"/>
                              <a:gd name="T41" fmla="*/ T40 w 18"/>
                              <a:gd name="T42" fmla="+- 0 2143 2126"/>
                              <a:gd name="T43" fmla="*/ 2143 h 18"/>
                              <a:gd name="T44" fmla="+- 0 7569 7569"/>
                              <a:gd name="T45" fmla="*/ T44 w 18"/>
                              <a:gd name="T46" fmla="+- 0 2139 2126"/>
                              <a:gd name="T47" fmla="*/ 2139 h 18"/>
                              <a:gd name="T48" fmla="+- 0 7569 7569"/>
                              <a:gd name="T49" fmla="*/ T48 w 18"/>
                              <a:gd name="T50" fmla="+- 0 2135 2126"/>
                              <a:gd name="T51" fmla="*/ 213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2817"/>
                        <wps:cNvSpPr>
                          <a:spLocks/>
                        </wps:cNvSpPr>
                        <wps:spPr bwMode="auto">
                          <a:xfrm>
                            <a:off x="7568" y="2127"/>
                            <a:ext cx="18" cy="18"/>
                          </a:xfrm>
                          <a:custGeom>
                            <a:avLst/>
                            <a:gdLst>
                              <a:gd name="T0" fmla="+- 0 7582 7569"/>
                              <a:gd name="T1" fmla="*/ T0 w 18"/>
                              <a:gd name="T2" fmla="+- 0 2128 2128"/>
                              <a:gd name="T3" fmla="*/ 2128 h 18"/>
                              <a:gd name="T4" fmla="+- 0 7572 7569"/>
                              <a:gd name="T5" fmla="*/ T4 w 18"/>
                              <a:gd name="T6" fmla="+- 0 2128 2128"/>
                              <a:gd name="T7" fmla="*/ 2128 h 18"/>
                              <a:gd name="T8" fmla="+- 0 7569 7569"/>
                              <a:gd name="T9" fmla="*/ T8 w 18"/>
                              <a:gd name="T10" fmla="+- 0 2132 2128"/>
                              <a:gd name="T11" fmla="*/ 2132 h 18"/>
                              <a:gd name="T12" fmla="+- 0 7569 7569"/>
                              <a:gd name="T13" fmla="*/ T12 w 18"/>
                              <a:gd name="T14" fmla="+- 0 2141 2128"/>
                              <a:gd name="T15" fmla="*/ 2141 h 18"/>
                              <a:gd name="T16" fmla="+- 0 7572 7569"/>
                              <a:gd name="T17" fmla="*/ T16 w 18"/>
                              <a:gd name="T18" fmla="+- 0 2145 2128"/>
                              <a:gd name="T19" fmla="*/ 2145 h 18"/>
                              <a:gd name="T20" fmla="+- 0 7582 7569"/>
                              <a:gd name="T21" fmla="*/ T20 w 18"/>
                              <a:gd name="T22" fmla="+- 0 2145 2128"/>
                              <a:gd name="T23" fmla="*/ 2145 h 18"/>
                              <a:gd name="T24" fmla="+- 0 7586 7569"/>
                              <a:gd name="T25" fmla="*/ T24 w 18"/>
                              <a:gd name="T26" fmla="+- 0 2141 2128"/>
                              <a:gd name="T27" fmla="*/ 2141 h 18"/>
                              <a:gd name="T28" fmla="+- 0 7586 7569"/>
                              <a:gd name="T29" fmla="*/ T28 w 18"/>
                              <a:gd name="T30" fmla="+- 0 2132 2128"/>
                              <a:gd name="T31" fmla="*/ 2132 h 18"/>
                              <a:gd name="T32" fmla="+- 0 7582 7569"/>
                              <a:gd name="T33" fmla="*/ T32 w 18"/>
                              <a:gd name="T34" fmla="+- 0 2128 2128"/>
                              <a:gd name="T35" fmla="*/ 212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2818"/>
                        <wps:cNvSpPr>
                          <a:spLocks/>
                        </wps:cNvSpPr>
                        <wps:spPr bwMode="auto">
                          <a:xfrm>
                            <a:off x="7568" y="2127"/>
                            <a:ext cx="18" cy="18"/>
                          </a:xfrm>
                          <a:custGeom>
                            <a:avLst/>
                            <a:gdLst>
                              <a:gd name="T0" fmla="+- 0 7569 7569"/>
                              <a:gd name="T1" fmla="*/ T0 w 18"/>
                              <a:gd name="T2" fmla="+- 0 2136 2128"/>
                              <a:gd name="T3" fmla="*/ 2136 h 18"/>
                              <a:gd name="T4" fmla="+- 0 7569 7569"/>
                              <a:gd name="T5" fmla="*/ T4 w 18"/>
                              <a:gd name="T6" fmla="+- 0 2132 2128"/>
                              <a:gd name="T7" fmla="*/ 2132 h 18"/>
                              <a:gd name="T8" fmla="+- 0 7572 7569"/>
                              <a:gd name="T9" fmla="*/ T8 w 18"/>
                              <a:gd name="T10" fmla="+- 0 2128 2128"/>
                              <a:gd name="T11" fmla="*/ 2128 h 18"/>
                              <a:gd name="T12" fmla="+- 0 7577 7569"/>
                              <a:gd name="T13" fmla="*/ T12 w 18"/>
                              <a:gd name="T14" fmla="+- 0 2128 2128"/>
                              <a:gd name="T15" fmla="*/ 2128 h 18"/>
                              <a:gd name="T16" fmla="+- 0 7582 7569"/>
                              <a:gd name="T17" fmla="*/ T16 w 18"/>
                              <a:gd name="T18" fmla="+- 0 2128 2128"/>
                              <a:gd name="T19" fmla="*/ 2128 h 18"/>
                              <a:gd name="T20" fmla="+- 0 7586 7569"/>
                              <a:gd name="T21" fmla="*/ T20 w 18"/>
                              <a:gd name="T22" fmla="+- 0 2132 2128"/>
                              <a:gd name="T23" fmla="*/ 2132 h 18"/>
                              <a:gd name="T24" fmla="+- 0 7586 7569"/>
                              <a:gd name="T25" fmla="*/ T24 w 18"/>
                              <a:gd name="T26" fmla="+- 0 2136 2128"/>
                              <a:gd name="T27" fmla="*/ 2136 h 18"/>
                              <a:gd name="T28" fmla="+- 0 7586 7569"/>
                              <a:gd name="T29" fmla="*/ T28 w 18"/>
                              <a:gd name="T30" fmla="+- 0 2141 2128"/>
                              <a:gd name="T31" fmla="*/ 2141 h 18"/>
                              <a:gd name="T32" fmla="+- 0 7582 7569"/>
                              <a:gd name="T33" fmla="*/ T32 w 18"/>
                              <a:gd name="T34" fmla="+- 0 2145 2128"/>
                              <a:gd name="T35" fmla="*/ 2145 h 18"/>
                              <a:gd name="T36" fmla="+- 0 7577 7569"/>
                              <a:gd name="T37" fmla="*/ T36 w 18"/>
                              <a:gd name="T38" fmla="+- 0 2145 2128"/>
                              <a:gd name="T39" fmla="*/ 2145 h 18"/>
                              <a:gd name="T40" fmla="+- 0 7572 7569"/>
                              <a:gd name="T41" fmla="*/ T40 w 18"/>
                              <a:gd name="T42" fmla="+- 0 2145 2128"/>
                              <a:gd name="T43" fmla="*/ 2145 h 18"/>
                              <a:gd name="T44" fmla="+- 0 7569 7569"/>
                              <a:gd name="T45" fmla="*/ T44 w 18"/>
                              <a:gd name="T46" fmla="+- 0 2141 2128"/>
                              <a:gd name="T47" fmla="*/ 2141 h 18"/>
                              <a:gd name="T48" fmla="+- 0 7569 7569"/>
                              <a:gd name="T49" fmla="*/ T48 w 18"/>
                              <a:gd name="T50" fmla="+- 0 2136 2128"/>
                              <a:gd name="T51" fmla="*/ 213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3" y="0"/>
                                </a:lnTo>
                                <a:lnTo>
                                  <a:pt x="8" y="0"/>
                                </a:lnTo>
                                <a:lnTo>
                                  <a:pt x="13" y="0"/>
                                </a:lnTo>
                                <a:lnTo>
                                  <a:pt x="17" y="4"/>
                                </a:lnTo>
                                <a:lnTo>
                                  <a:pt x="17" y="8"/>
                                </a:lnTo>
                                <a:lnTo>
                                  <a:pt x="17" y="13"/>
                                </a:lnTo>
                                <a:lnTo>
                                  <a:pt x="13" y="17"/>
                                </a:lnTo>
                                <a:lnTo>
                                  <a:pt x="8" y="17"/>
                                </a:lnTo>
                                <a:lnTo>
                                  <a:pt x="3" y="17"/>
                                </a:lnTo>
                                <a:lnTo>
                                  <a:pt x="0" y="13"/>
                                </a:lnTo>
                                <a:lnTo>
                                  <a:pt x="0" y="8"/>
                                </a:lnTo>
                              </a:path>
                            </a:pathLst>
                          </a:custGeom>
                          <a:noFill/>
                          <a:ln w="1969">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2819"/>
                        <wps:cNvSpPr>
                          <a:spLocks/>
                        </wps:cNvSpPr>
                        <wps:spPr bwMode="auto">
                          <a:xfrm>
                            <a:off x="7568" y="2125"/>
                            <a:ext cx="18" cy="18"/>
                          </a:xfrm>
                          <a:custGeom>
                            <a:avLst/>
                            <a:gdLst>
                              <a:gd name="T0" fmla="+- 0 7582 7569"/>
                              <a:gd name="T1" fmla="*/ T0 w 18"/>
                              <a:gd name="T2" fmla="+- 0 2125 2125"/>
                              <a:gd name="T3" fmla="*/ 2125 h 18"/>
                              <a:gd name="T4" fmla="+- 0 7572 7569"/>
                              <a:gd name="T5" fmla="*/ T4 w 18"/>
                              <a:gd name="T6" fmla="+- 0 2125 2125"/>
                              <a:gd name="T7" fmla="*/ 2125 h 18"/>
                              <a:gd name="T8" fmla="+- 0 7569 7569"/>
                              <a:gd name="T9" fmla="*/ T8 w 18"/>
                              <a:gd name="T10" fmla="+- 0 2129 2125"/>
                              <a:gd name="T11" fmla="*/ 2129 h 18"/>
                              <a:gd name="T12" fmla="+- 0 7569 7569"/>
                              <a:gd name="T13" fmla="*/ T12 w 18"/>
                              <a:gd name="T14" fmla="+- 0 2138 2125"/>
                              <a:gd name="T15" fmla="*/ 2138 h 18"/>
                              <a:gd name="T16" fmla="+- 0 7572 7569"/>
                              <a:gd name="T17" fmla="*/ T16 w 18"/>
                              <a:gd name="T18" fmla="+- 0 2142 2125"/>
                              <a:gd name="T19" fmla="*/ 2142 h 18"/>
                              <a:gd name="T20" fmla="+- 0 7582 7569"/>
                              <a:gd name="T21" fmla="*/ T20 w 18"/>
                              <a:gd name="T22" fmla="+- 0 2142 2125"/>
                              <a:gd name="T23" fmla="*/ 2142 h 18"/>
                              <a:gd name="T24" fmla="+- 0 7586 7569"/>
                              <a:gd name="T25" fmla="*/ T24 w 18"/>
                              <a:gd name="T26" fmla="+- 0 2138 2125"/>
                              <a:gd name="T27" fmla="*/ 2138 h 18"/>
                              <a:gd name="T28" fmla="+- 0 7586 7569"/>
                              <a:gd name="T29" fmla="*/ T28 w 18"/>
                              <a:gd name="T30" fmla="+- 0 2129 2125"/>
                              <a:gd name="T31" fmla="*/ 2129 h 18"/>
                              <a:gd name="T32" fmla="+- 0 7582 7569"/>
                              <a:gd name="T33" fmla="*/ T32 w 18"/>
                              <a:gd name="T34" fmla="+- 0 2125 2125"/>
                              <a:gd name="T35" fmla="*/ 212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820"/>
                        <wps:cNvSpPr>
                          <a:spLocks/>
                        </wps:cNvSpPr>
                        <wps:spPr bwMode="auto">
                          <a:xfrm>
                            <a:off x="7568" y="2125"/>
                            <a:ext cx="18" cy="18"/>
                          </a:xfrm>
                          <a:custGeom>
                            <a:avLst/>
                            <a:gdLst>
                              <a:gd name="T0" fmla="+- 0 7569 7569"/>
                              <a:gd name="T1" fmla="*/ T0 w 18"/>
                              <a:gd name="T2" fmla="+- 0 2134 2125"/>
                              <a:gd name="T3" fmla="*/ 2134 h 18"/>
                              <a:gd name="T4" fmla="+- 0 7569 7569"/>
                              <a:gd name="T5" fmla="*/ T4 w 18"/>
                              <a:gd name="T6" fmla="+- 0 2129 2125"/>
                              <a:gd name="T7" fmla="*/ 2129 h 18"/>
                              <a:gd name="T8" fmla="+- 0 7572 7569"/>
                              <a:gd name="T9" fmla="*/ T8 w 18"/>
                              <a:gd name="T10" fmla="+- 0 2125 2125"/>
                              <a:gd name="T11" fmla="*/ 2125 h 18"/>
                              <a:gd name="T12" fmla="+- 0 7577 7569"/>
                              <a:gd name="T13" fmla="*/ T12 w 18"/>
                              <a:gd name="T14" fmla="+- 0 2125 2125"/>
                              <a:gd name="T15" fmla="*/ 2125 h 18"/>
                              <a:gd name="T16" fmla="+- 0 7582 7569"/>
                              <a:gd name="T17" fmla="*/ T16 w 18"/>
                              <a:gd name="T18" fmla="+- 0 2125 2125"/>
                              <a:gd name="T19" fmla="*/ 2125 h 18"/>
                              <a:gd name="T20" fmla="+- 0 7586 7569"/>
                              <a:gd name="T21" fmla="*/ T20 w 18"/>
                              <a:gd name="T22" fmla="+- 0 2129 2125"/>
                              <a:gd name="T23" fmla="*/ 2129 h 18"/>
                              <a:gd name="T24" fmla="+- 0 7586 7569"/>
                              <a:gd name="T25" fmla="*/ T24 w 18"/>
                              <a:gd name="T26" fmla="+- 0 2134 2125"/>
                              <a:gd name="T27" fmla="*/ 2134 h 18"/>
                              <a:gd name="T28" fmla="+- 0 7586 7569"/>
                              <a:gd name="T29" fmla="*/ T28 w 18"/>
                              <a:gd name="T30" fmla="+- 0 2138 2125"/>
                              <a:gd name="T31" fmla="*/ 2138 h 18"/>
                              <a:gd name="T32" fmla="+- 0 7582 7569"/>
                              <a:gd name="T33" fmla="*/ T32 w 18"/>
                              <a:gd name="T34" fmla="+- 0 2142 2125"/>
                              <a:gd name="T35" fmla="*/ 2142 h 18"/>
                              <a:gd name="T36" fmla="+- 0 7577 7569"/>
                              <a:gd name="T37" fmla="*/ T36 w 18"/>
                              <a:gd name="T38" fmla="+- 0 2142 2125"/>
                              <a:gd name="T39" fmla="*/ 2142 h 18"/>
                              <a:gd name="T40" fmla="+- 0 7572 7569"/>
                              <a:gd name="T41" fmla="*/ T40 w 18"/>
                              <a:gd name="T42" fmla="+- 0 2142 2125"/>
                              <a:gd name="T43" fmla="*/ 2142 h 18"/>
                              <a:gd name="T44" fmla="+- 0 7569 7569"/>
                              <a:gd name="T45" fmla="*/ T44 w 18"/>
                              <a:gd name="T46" fmla="+- 0 2138 2125"/>
                              <a:gd name="T47" fmla="*/ 2138 h 18"/>
                              <a:gd name="T48" fmla="+- 0 7569 7569"/>
                              <a:gd name="T49" fmla="*/ T48 w 18"/>
                              <a:gd name="T50" fmla="+- 0 2134 2125"/>
                              <a:gd name="T51" fmla="*/ 213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821"/>
                        <wps:cNvSpPr>
                          <a:spLocks/>
                        </wps:cNvSpPr>
                        <wps:spPr bwMode="auto">
                          <a:xfrm>
                            <a:off x="7568" y="2128"/>
                            <a:ext cx="18" cy="18"/>
                          </a:xfrm>
                          <a:custGeom>
                            <a:avLst/>
                            <a:gdLst>
                              <a:gd name="T0" fmla="+- 0 7582 7569"/>
                              <a:gd name="T1" fmla="*/ T0 w 18"/>
                              <a:gd name="T2" fmla="+- 0 2128 2128"/>
                              <a:gd name="T3" fmla="*/ 2128 h 18"/>
                              <a:gd name="T4" fmla="+- 0 7572 7569"/>
                              <a:gd name="T5" fmla="*/ T4 w 18"/>
                              <a:gd name="T6" fmla="+- 0 2128 2128"/>
                              <a:gd name="T7" fmla="*/ 2128 h 18"/>
                              <a:gd name="T8" fmla="+- 0 7569 7569"/>
                              <a:gd name="T9" fmla="*/ T8 w 18"/>
                              <a:gd name="T10" fmla="+- 0 2132 2128"/>
                              <a:gd name="T11" fmla="*/ 2132 h 18"/>
                              <a:gd name="T12" fmla="+- 0 7569 7569"/>
                              <a:gd name="T13" fmla="*/ T12 w 18"/>
                              <a:gd name="T14" fmla="+- 0 2141 2128"/>
                              <a:gd name="T15" fmla="*/ 2141 h 18"/>
                              <a:gd name="T16" fmla="+- 0 7572 7569"/>
                              <a:gd name="T17" fmla="*/ T16 w 18"/>
                              <a:gd name="T18" fmla="+- 0 2145 2128"/>
                              <a:gd name="T19" fmla="*/ 2145 h 18"/>
                              <a:gd name="T20" fmla="+- 0 7582 7569"/>
                              <a:gd name="T21" fmla="*/ T20 w 18"/>
                              <a:gd name="T22" fmla="+- 0 2145 2128"/>
                              <a:gd name="T23" fmla="*/ 2145 h 18"/>
                              <a:gd name="T24" fmla="+- 0 7586 7569"/>
                              <a:gd name="T25" fmla="*/ T24 w 18"/>
                              <a:gd name="T26" fmla="+- 0 2141 2128"/>
                              <a:gd name="T27" fmla="*/ 2141 h 18"/>
                              <a:gd name="T28" fmla="+- 0 7586 7569"/>
                              <a:gd name="T29" fmla="*/ T28 w 18"/>
                              <a:gd name="T30" fmla="+- 0 2132 2128"/>
                              <a:gd name="T31" fmla="*/ 2132 h 18"/>
                              <a:gd name="T32" fmla="+- 0 7582 7569"/>
                              <a:gd name="T33" fmla="*/ T32 w 18"/>
                              <a:gd name="T34" fmla="+- 0 2128 2128"/>
                              <a:gd name="T35" fmla="*/ 212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2822"/>
                        <wps:cNvSpPr>
                          <a:spLocks/>
                        </wps:cNvSpPr>
                        <wps:spPr bwMode="auto">
                          <a:xfrm>
                            <a:off x="7568" y="2128"/>
                            <a:ext cx="18" cy="18"/>
                          </a:xfrm>
                          <a:custGeom>
                            <a:avLst/>
                            <a:gdLst>
                              <a:gd name="T0" fmla="+- 0 7569 7569"/>
                              <a:gd name="T1" fmla="*/ T0 w 18"/>
                              <a:gd name="T2" fmla="+- 0 2137 2128"/>
                              <a:gd name="T3" fmla="*/ 2137 h 18"/>
                              <a:gd name="T4" fmla="+- 0 7569 7569"/>
                              <a:gd name="T5" fmla="*/ T4 w 18"/>
                              <a:gd name="T6" fmla="+- 0 2132 2128"/>
                              <a:gd name="T7" fmla="*/ 2132 h 18"/>
                              <a:gd name="T8" fmla="+- 0 7572 7569"/>
                              <a:gd name="T9" fmla="*/ T8 w 18"/>
                              <a:gd name="T10" fmla="+- 0 2128 2128"/>
                              <a:gd name="T11" fmla="*/ 2128 h 18"/>
                              <a:gd name="T12" fmla="+- 0 7577 7569"/>
                              <a:gd name="T13" fmla="*/ T12 w 18"/>
                              <a:gd name="T14" fmla="+- 0 2128 2128"/>
                              <a:gd name="T15" fmla="*/ 2128 h 18"/>
                              <a:gd name="T16" fmla="+- 0 7582 7569"/>
                              <a:gd name="T17" fmla="*/ T16 w 18"/>
                              <a:gd name="T18" fmla="+- 0 2128 2128"/>
                              <a:gd name="T19" fmla="*/ 2128 h 18"/>
                              <a:gd name="T20" fmla="+- 0 7586 7569"/>
                              <a:gd name="T21" fmla="*/ T20 w 18"/>
                              <a:gd name="T22" fmla="+- 0 2132 2128"/>
                              <a:gd name="T23" fmla="*/ 2132 h 18"/>
                              <a:gd name="T24" fmla="+- 0 7586 7569"/>
                              <a:gd name="T25" fmla="*/ T24 w 18"/>
                              <a:gd name="T26" fmla="+- 0 2137 2128"/>
                              <a:gd name="T27" fmla="*/ 2137 h 18"/>
                              <a:gd name="T28" fmla="+- 0 7586 7569"/>
                              <a:gd name="T29" fmla="*/ T28 w 18"/>
                              <a:gd name="T30" fmla="+- 0 2141 2128"/>
                              <a:gd name="T31" fmla="*/ 2141 h 18"/>
                              <a:gd name="T32" fmla="+- 0 7582 7569"/>
                              <a:gd name="T33" fmla="*/ T32 w 18"/>
                              <a:gd name="T34" fmla="+- 0 2145 2128"/>
                              <a:gd name="T35" fmla="*/ 2145 h 18"/>
                              <a:gd name="T36" fmla="+- 0 7577 7569"/>
                              <a:gd name="T37" fmla="*/ T36 w 18"/>
                              <a:gd name="T38" fmla="+- 0 2145 2128"/>
                              <a:gd name="T39" fmla="*/ 2145 h 18"/>
                              <a:gd name="T40" fmla="+- 0 7572 7569"/>
                              <a:gd name="T41" fmla="*/ T40 w 18"/>
                              <a:gd name="T42" fmla="+- 0 2145 2128"/>
                              <a:gd name="T43" fmla="*/ 2145 h 18"/>
                              <a:gd name="T44" fmla="+- 0 7569 7569"/>
                              <a:gd name="T45" fmla="*/ T44 w 18"/>
                              <a:gd name="T46" fmla="+- 0 2141 2128"/>
                              <a:gd name="T47" fmla="*/ 2141 h 18"/>
                              <a:gd name="T48" fmla="+- 0 7569 7569"/>
                              <a:gd name="T49" fmla="*/ T48 w 18"/>
                              <a:gd name="T50" fmla="+- 0 2137 2128"/>
                              <a:gd name="T51" fmla="*/ 213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2823"/>
                        <wps:cNvSpPr>
                          <a:spLocks/>
                        </wps:cNvSpPr>
                        <wps:spPr bwMode="auto">
                          <a:xfrm>
                            <a:off x="7568" y="2126"/>
                            <a:ext cx="18" cy="18"/>
                          </a:xfrm>
                          <a:custGeom>
                            <a:avLst/>
                            <a:gdLst>
                              <a:gd name="T0" fmla="+- 0 7582 7569"/>
                              <a:gd name="T1" fmla="*/ T0 w 18"/>
                              <a:gd name="T2" fmla="+- 0 2127 2127"/>
                              <a:gd name="T3" fmla="*/ 2127 h 18"/>
                              <a:gd name="T4" fmla="+- 0 7572 7569"/>
                              <a:gd name="T5" fmla="*/ T4 w 18"/>
                              <a:gd name="T6" fmla="+- 0 2127 2127"/>
                              <a:gd name="T7" fmla="*/ 2127 h 18"/>
                              <a:gd name="T8" fmla="+- 0 7569 7569"/>
                              <a:gd name="T9" fmla="*/ T8 w 18"/>
                              <a:gd name="T10" fmla="+- 0 2130 2127"/>
                              <a:gd name="T11" fmla="*/ 2130 h 18"/>
                              <a:gd name="T12" fmla="+- 0 7569 7569"/>
                              <a:gd name="T13" fmla="*/ T12 w 18"/>
                              <a:gd name="T14" fmla="+- 0 2140 2127"/>
                              <a:gd name="T15" fmla="*/ 2140 h 18"/>
                              <a:gd name="T16" fmla="+- 0 7572 7569"/>
                              <a:gd name="T17" fmla="*/ T16 w 18"/>
                              <a:gd name="T18" fmla="+- 0 2144 2127"/>
                              <a:gd name="T19" fmla="*/ 2144 h 18"/>
                              <a:gd name="T20" fmla="+- 0 7582 7569"/>
                              <a:gd name="T21" fmla="*/ T20 w 18"/>
                              <a:gd name="T22" fmla="+- 0 2144 2127"/>
                              <a:gd name="T23" fmla="*/ 2144 h 18"/>
                              <a:gd name="T24" fmla="+- 0 7586 7569"/>
                              <a:gd name="T25" fmla="*/ T24 w 18"/>
                              <a:gd name="T26" fmla="+- 0 2140 2127"/>
                              <a:gd name="T27" fmla="*/ 2140 h 18"/>
                              <a:gd name="T28" fmla="+- 0 7586 7569"/>
                              <a:gd name="T29" fmla="*/ T28 w 18"/>
                              <a:gd name="T30" fmla="+- 0 2130 2127"/>
                              <a:gd name="T31" fmla="*/ 2130 h 18"/>
                              <a:gd name="T32" fmla="+- 0 7582 7569"/>
                              <a:gd name="T33" fmla="*/ T32 w 18"/>
                              <a:gd name="T34" fmla="+- 0 2127 2127"/>
                              <a:gd name="T35" fmla="*/ 212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3"/>
                                </a:lnTo>
                                <a:lnTo>
                                  <a:pt x="0" y="13"/>
                                </a:lnTo>
                                <a:lnTo>
                                  <a:pt x="3" y="17"/>
                                </a:lnTo>
                                <a:lnTo>
                                  <a:pt x="13" y="17"/>
                                </a:lnTo>
                                <a:lnTo>
                                  <a:pt x="17" y="13"/>
                                </a:lnTo>
                                <a:lnTo>
                                  <a:pt x="17" y="3"/>
                                </a:lnTo>
                                <a:lnTo>
                                  <a:pt x="13"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2824"/>
                        <wps:cNvSpPr>
                          <a:spLocks/>
                        </wps:cNvSpPr>
                        <wps:spPr bwMode="auto">
                          <a:xfrm>
                            <a:off x="7568" y="2126"/>
                            <a:ext cx="18" cy="18"/>
                          </a:xfrm>
                          <a:custGeom>
                            <a:avLst/>
                            <a:gdLst>
                              <a:gd name="T0" fmla="+- 0 7569 7569"/>
                              <a:gd name="T1" fmla="*/ T0 w 18"/>
                              <a:gd name="T2" fmla="+- 0 2135 2127"/>
                              <a:gd name="T3" fmla="*/ 2135 h 18"/>
                              <a:gd name="T4" fmla="+- 0 7569 7569"/>
                              <a:gd name="T5" fmla="*/ T4 w 18"/>
                              <a:gd name="T6" fmla="+- 0 2130 2127"/>
                              <a:gd name="T7" fmla="*/ 2130 h 18"/>
                              <a:gd name="T8" fmla="+- 0 7572 7569"/>
                              <a:gd name="T9" fmla="*/ T8 w 18"/>
                              <a:gd name="T10" fmla="+- 0 2127 2127"/>
                              <a:gd name="T11" fmla="*/ 2127 h 18"/>
                              <a:gd name="T12" fmla="+- 0 7577 7569"/>
                              <a:gd name="T13" fmla="*/ T12 w 18"/>
                              <a:gd name="T14" fmla="+- 0 2127 2127"/>
                              <a:gd name="T15" fmla="*/ 2127 h 18"/>
                              <a:gd name="T16" fmla="+- 0 7582 7569"/>
                              <a:gd name="T17" fmla="*/ T16 w 18"/>
                              <a:gd name="T18" fmla="+- 0 2127 2127"/>
                              <a:gd name="T19" fmla="*/ 2127 h 18"/>
                              <a:gd name="T20" fmla="+- 0 7586 7569"/>
                              <a:gd name="T21" fmla="*/ T20 w 18"/>
                              <a:gd name="T22" fmla="+- 0 2130 2127"/>
                              <a:gd name="T23" fmla="*/ 2130 h 18"/>
                              <a:gd name="T24" fmla="+- 0 7586 7569"/>
                              <a:gd name="T25" fmla="*/ T24 w 18"/>
                              <a:gd name="T26" fmla="+- 0 2135 2127"/>
                              <a:gd name="T27" fmla="*/ 2135 h 18"/>
                              <a:gd name="T28" fmla="+- 0 7586 7569"/>
                              <a:gd name="T29" fmla="*/ T28 w 18"/>
                              <a:gd name="T30" fmla="+- 0 2140 2127"/>
                              <a:gd name="T31" fmla="*/ 2140 h 18"/>
                              <a:gd name="T32" fmla="+- 0 7582 7569"/>
                              <a:gd name="T33" fmla="*/ T32 w 18"/>
                              <a:gd name="T34" fmla="+- 0 2144 2127"/>
                              <a:gd name="T35" fmla="*/ 2144 h 18"/>
                              <a:gd name="T36" fmla="+- 0 7577 7569"/>
                              <a:gd name="T37" fmla="*/ T36 w 18"/>
                              <a:gd name="T38" fmla="+- 0 2144 2127"/>
                              <a:gd name="T39" fmla="*/ 2144 h 18"/>
                              <a:gd name="T40" fmla="+- 0 7572 7569"/>
                              <a:gd name="T41" fmla="*/ T40 w 18"/>
                              <a:gd name="T42" fmla="+- 0 2144 2127"/>
                              <a:gd name="T43" fmla="*/ 2144 h 18"/>
                              <a:gd name="T44" fmla="+- 0 7569 7569"/>
                              <a:gd name="T45" fmla="*/ T44 w 18"/>
                              <a:gd name="T46" fmla="+- 0 2140 2127"/>
                              <a:gd name="T47" fmla="*/ 2140 h 18"/>
                              <a:gd name="T48" fmla="+- 0 7569 7569"/>
                              <a:gd name="T49" fmla="*/ T48 w 18"/>
                              <a:gd name="T50" fmla="+- 0 2135 2127"/>
                              <a:gd name="T51" fmla="*/ 213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3" y="0"/>
                                </a:lnTo>
                                <a:lnTo>
                                  <a:pt x="8" y="0"/>
                                </a:lnTo>
                                <a:lnTo>
                                  <a:pt x="13" y="0"/>
                                </a:lnTo>
                                <a:lnTo>
                                  <a:pt x="17" y="3"/>
                                </a:lnTo>
                                <a:lnTo>
                                  <a:pt x="17" y="8"/>
                                </a:lnTo>
                                <a:lnTo>
                                  <a:pt x="17" y="13"/>
                                </a:lnTo>
                                <a:lnTo>
                                  <a:pt x="13" y="17"/>
                                </a:lnTo>
                                <a:lnTo>
                                  <a:pt x="8" y="17"/>
                                </a:lnTo>
                                <a:lnTo>
                                  <a:pt x="3" y="17"/>
                                </a:lnTo>
                                <a:lnTo>
                                  <a:pt x="0" y="13"/>
                                </a:lnTo>
                                <a:lnTo>
                                  <a:pt x="0" y="8"/>
                                </a:lnTo>
                              </a:path>
                            </a:pathLst>
                          </a:custGeom>
                          <a:noFill/>
                          <a:ln w="1969">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2825"/>
                        <wps:cNvSpPr>
                          <a:spLocks/>
                        </wps:cNvSpPr>
                        <wps:spPr bwMode="auto">
                          <a:xfrm>
                            <a:off x="7568" y="2125"/>
                            <a:ext cx="18" cy="18"/>
                          </a:xfrm>
                          <a:custGeom>
                            <a:avLst/>
                            <a:gdLst>
                              <a:gd name="T0" fmla="+- 0 7582 7569"/>
                              <a:gd name="T1" fmla="*/ T0 w 18"/>
                              <a:gd name="T2" fmla="+- 0 2126 2126"/>
                              <a:gd name="T3" fmla="*/ 2126 h 18"/>
                              <a:gd name="T4" fmla="+- 0 7572 7569"/>
                              <a:gd name="T5" fmla="*/ T4 w 18"/>
                              <a:gd name="T6" fmla="+- 0 2126 2126"/>
                              <a:gd name="T7" fmla="*/ 2126 h 18"/>
                              <a:gd name="T8" fmla="+- 0 7569 7569"/>
                              <a:gd name="T9" fmla="*/ T8 w 18"/>
                              <a:gd name="T10" fmla="+- 0 2130 2126"/>
                              <a:gd name="T11" fmla="*/ 2130 h 18"/>
                              <a:gd name="T12" fmla="+- 0 7569 7569"/>
                              <a:gd name="T13" fmla="*/ T12 w 18"/>
                              <a:gd name="T14" fmla="+- 0 2139 2126"/>
                              <a:gd name="T15" fmla="*/ 2139 h 18"/>
                              <a:gd name="T16" fmla="+- 0 7572 7569"/>
                              <a:gd name="T17" fmla="*/ T16 w 18"/>
                              <a:gd name="T18" fmla="+- 0 2143 2126"/>
                              <a:gd name="T19" fmla="*/ 2143 h 18"/>
                              <a:gd name="T20" fmla="+- 0 7582 7569"/>
                              <a:gd name="T21" fmla="*/ T20 w 18"/>
                              <a:gd name="T22" fmla="+- 0 2143 2126"/>
                              <a:gd name="T23" fmla="*/ 2143 h 18"/>
                              <a:gd name="T24" fmla="+- 0 7586 7569"/>
                              <a:gd name="T25" fmla="*/ T24 w 18"/>
                              <a:gd name="T26" fmla="+- 0 2139 2126"/>
                              <a:gd name="T27" fmla="*/ 2139 h 18"/>
                              <a:gd name="T28" fmla="+- 0 7586 7569"/>
                              <a:gd name="T29" fmla="*/ T28 w 18"/>
                              <a:gd name="T30" fmla="+- 0 2130 2126"/>
                              <a:gd name="T31" fmla="*/ 2130 h 18"/>
                              <a:gd name="T32" fmla="+- 0 7582 7569"/>
                              <a:gd name="T33" fmla="*/ T32 w 18"/>
                              <a:gd name="T34" fmla="+- 0 2126 2126"/>
                              <a:gd name="T35" fmla="*/ 212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2826"/>
                        <wps:cNvSpPr>
                          <a:spLocks/>
                        </wps:cNvSpPr>
                        <wps:spPr bwMode="auto">
                          <a:xfrm>
                            <a:off x="7568" y="2125"/>
                            <a:ext cx="18" cy="18"/>
                          </a:xfrm>
                          <a:custGeom>
                            <a:avLst/>
                            <a:gdLst>
                              <a:gd name="T0" fmla="+- 0 7569 7569"/>
                              <a:gd name="T1" fmla="*/ T0 w 18"/>
                              <a:gd name="T2" fmla="+- 0 2134 2126"/>
                              <a:gd name="T3" fmla="*/ 2134 h 18"/>
                              <a:gd name="T4" fmla="+- 0 7569 7569"/>
                              <a:gd name="T5" fmla="*/ T4 w 18"/>
                              <a:gd name="T6" fmla="+- 0 2130 2126"/>
                              <a:gd name="T7" fmla="*/ 2130 h 18"/>
                              <a:gd name="T8" fmla="+- 0 7572 7569"/>
                              <a:gd name="T9" fmla="*/ T8 w 18"/>
                              <a:gd name="T10" fmla="+- 0 2126 2126"/>
                              <a:gd name="T11" fmla="*/ 2126 h 18"/>
                              <a:gd name="T12" fmla="+- 0 7577 7569"/>
                              <a:gd name="T13" fmla="*/ T12 w 18"/>
                              <a:gd name="T14" fmla="+- 0 2126 2126"/>
                              <a:gd name="T15" fmla="*/ 2126 h 18"/>
                              <a:gd name="T16" fmla="+- 0 7582 7569"/>
                              <a:gd name="T17" fmla="*/ T16 w 18"/>
                              <a:gd name="T18" fmla="+- 0 2126 2126"/>
                              <a:gd name="T19" fmla="*/ 2126 h 18"/>
                              <a:gd name="T20" fmla="+- 0 7586 7569"/>
                              <a:gd name="T21" fmla="*/ T20 w 18"/>
                              <a:gd name="T22" fmla="+- 0 2130 2126"/>
                              <a:gd name="T23" fmla="*/ 2130 h 18"/>
                              <a:gd name="T24" fmla="+- 0 7586 7569"/>
                              <a:gd name="T25" fmla="*/ T24 w 18"/>
                              <a:gd name="T26" fmla="+- 0 2134 2126"/>
                              <a:gd name="T27" fmla="*/ 2134 h 18"/>
                              <a:gd name="T28" fmla="+- 0 7586 7569"/>
                              <a:gd name="T29" fmla="*/ T28 w 18"/>
                              <a:gd name="T30" fmla="+- 0 2139 2126"/>
                              <a:gd name="T31" fmla="*/ 2139 h 18"/>
                              <a:gd name="T32" fmla="+- 0 7582 7569"/>
                              <a:gd name="T33" fmla="*/ T32 w 18"/>
                              <a:gd name="T34" fmla="+- 0 2143 2126"/>
                              <a:gd name="T35" fmla="*/ 2143 h 18"/>
                              <a:gd name="T36" fmla="+- 0 7577 7569"/>
                              <a:gd name="T37" fmla="*/ T36 w 18"/>
                              <a:gd name="T38" fmla="+- 0 2143 2126"/>
                              <a:gd name="T39" fmla="*/ 2143 h 18"/>
                              <a:gd name="T40" fmla="+- 0 7572 7569"/>
                              <a:gd name="T41" fmla="*/ T40 w 18"/>
                              <a:gd name="T42" fmla="+- 0 2143 2126"/>
                              <a:gd name="T43" fmla="*/ 2143 h 18"/>
                              <a:gd name="T44" fmla="+- 0 7569 7569"/>
                              <a:gd name="T45" fmla="*/ T44 w 18"/>
                              <a:gd name="T46" fmla="+- 0 2139 2126"/>
                              <a:gd name="T47" fmla="*/ 2139 h 18"/>
                              <a:gd name="T48" fmla="+- 0 7569 7569"/>
                              <a:gd name="T49" fmla="*/ T48 w 18"/>
                              <a:gd name="T50" fmla="+- 0 2134 2126"/>
                              <a:gd name="T51" fmla="*/ 213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3" y="0"/>
                                </a:lnTo>
                                <a:lnTo>
                                  <a:pt x="8" y="0"/>
                                </a:lnTo>
                                <a:lnTo>
                                  <a:pt x="13" y="0"/>
                                </a:lnTo>
                                <a:lnTo>
                                  <a:pt x="17" y="4"/>
                                </a:lnTo>
                                <a:lnTo>
                                  <a:pt x="17" y="8"/>
                                </a:lnTo>
                                <a:lnTo>
                                  <a:pt x="17" y="13"/>
                                </a:lnTo>
                                <a:lnTo>
                                  <a:pt x="13" y="17"/>
                                </a:lnTo>
                                <a:lnTo>
                                  <a:pt x="8" y="17"/>
                                </a:lnTo>
                                <a:lnTo>
                                  <a:pt x="3" y="17"/>
                                </a:lnTo>
                                <a:lnTo>
                                  <a:pt x="0" y="13"/>
                                </a:lnTo>
                                <a:lnTo>
                                  <a:pt x="0" y="8"/>
                                </a:lnTo>
                              </a:path>
                            </a:pathLst>
                          </a:custGeom>
                          <a:noFill/>
                          <a:ln w="1969">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827"/>
                        <wps:cNvSpPr>
                          <a:spLocks/>
                        </wps:cNvSpPr>
                        <wps:spPr bwMode="auto">
                          <a:xfrm>
                            <a:off x="7568" y="2117"/>
                            <a:ext cx="18" cy="18"/>
                          </a:xfrm>
                          <a:custGeom>
                            <a:avLst/>
                            <a:gdLst>
                              <a:gd name="T0" fmla="+- 0 7582 7569"/>
                              <a:gd name="T1" fmla="*/ T0 w 18"/>
                              <a:gd name="T2" fmla="+- 0 2118 2118"/>
                              <a:gd name="T3" fmla="*/ 2118 h 18"/>
                              <a:gd name="T4" fmla="+- 0 7572 7569"/>
                              <a:gd name="T5" fmla="*/ T4 w 18"/>
                              <a:gd name="T6" fmla="+- 0 2118 2118"/>
                              <a:gd name="T7" fmla="*/ 2118 h 18"/>
                              <a:gd name="T8" fmla="+- 0 7569 7569"/>
                              <a:gd name="T9" fmla="*/ T8 w 18"/>
                              <a:gd name="T10" fmla="+- 0 2122 2118"/>
                              <a:gd name="T11" fmla="*/ 2122 h 18"/>
                              <a:gd name="T12" fmla="+- 0 7569 7569"/>
                              <a:gd name="T13" fmla="*/ T12 w 18"/>
                              <a:gd name="T14" fmla="+- 0 2131 2118"/>
                              <a:gd name="T15" fmla="*/ 2131 h 18"/>
                              <a:gd name="T16" fmla="+- 0 7572 7569"/>
                              <a:gd name="T17" fmla="*/ T16 w 18"/>
                              <a:gd name="T18" fmla="+- 0 2135 2118"/>
                              <a:gd name="T19" fmla="*/ 2135 h 18"/>
                              <a:gd name="T20" fmla="+- 0 7582 7569"/>
                              <a:gd name="T21" fmla="*/ T20 w 18"/>
                              <a:gd name="T22" fmla="+- 0 2135 2118"/>
                              <a:gd name="T23" fmla="*/ 2135 h 18"/>
                              <a:gd name="T24" fmla="+- 0 7586 7569"/>
                              <a:gd name="T25" fmla="*/ T24 w 18"/>
                              <a:gd name="T26" fmla="+- 0 2131 2118"/>
                              <a:gd name="T27" fmla="*/ 2131 h 18"/>
                              <a:gd name="T28" fmla="+- 0 7586 7569"/>
                              <a:gd name="T29" fmla="*/ T28 w 18"/>
                              <a:gd name="T30" fmla="+- 0 2122 2118"/>
                              <a:gd name="T31" fmla="*/ 2122 h 18"/>
                              <a:gd name="T32" fmla="+- 0 7582 7569"/>
                              <a:gd name="T33" fmla="*/ T32 w 18"/>
                              <a:gd name="T34" fmla="+- 0 2118 2118"/>
                              <a:gd name="T35" fmla="*/ 211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2828"/>
                        <wps:cNvSpPr>
                          <a:spLocks/>
                        </wps:cNvSpPr>
                        <wps:spPr bwMode="auto">
                          <a:xfrm>
                            <a:off x="7568" y="2117"/>
                            <a:ext cx="18" cy="18"/>
                          </a:xfrm>
                          <a:custGeom>
                            <a:avLst/>
                            <a:gdLst>
                              <a:gd name="T0" fmla="+- 0 7569 7569"/>
                              <a:gd name="T1" fmla="*/ T0 w 18"/>
                              <a:gd name="T2" fmla="+- 0 2127 2118"/>
                              <a:gd name="T3" fmla="*/ 2127 h 18"/>
                              <a:gd name="T4" fmla="+- 0 7569 7569"/>
                              <a:gd name="T5" fmla="*/ T4 w 18"/>
                              <a:gd name="T6" fmla="+- 0 2122 2118"/>
                              <a:gd name="T7" fmla="*/ 2122 h 18"/>
                              <a:gd name="T8" fmla="+- 0 7572 7569"/>
                              <a:gd name="T9" fmla="*/ T8 w 18"/>
                              <a:gd name="T10" fmla="+- 0 2118 2118"/>
                              <a:gd name="T11" fmla="*/ 2118 h 18"/>
                              <a:gd name="T12" fmla="+- 0 7577 7569"/>
                              <a:gd name="T13" fmla="*/ T12 w 18"/>
                              <a:gd name="T14" fmla="+- 0 2118 2118"/>
                              <a:gd name="T15" fmla="*/ 2118 h 18"/>
                              <a:gd name="T16" fmla="+- 0 7582 7569"/>
                              <a:gd name="T17" fmla="*/ T16 w 18"/>
                              <a:gd name="T18" fmla="+- 0 2118 2118"/>
                              <a:gd name="T19" fmla="*/ 2118 h 18"/>
                              <a:gd name="T20" fmla="+- 0 7586 7569"/>
                              <a:gd name="T21" fmla="*/ T20 w 18"/>
                              <a:gd name="T22" fmla="+- 0 2122 2118"/>
                              <a:gd name="T23" fmla="*/ 2122 h 18"/>
                              <a:gd name="T24" fmla="+- 0 7586 7569"/>
                              <a:gd name="T25" fmla="*/ T24 w 18"/>
                              <a:gd name="T26" fmla="+- 0 2127 2118"/>
                              <a:gd name="T27" fmla="*/ 2127 h 18"/>
                              <a:gd name="T28" fmla="+- 0 7586 7569"/>
                              <a:gd name="T29" fmla="*/ T28 w 18"/>
                              <a:gd name="T30" fmla="+- 0 2131 2118"/>
                              <a:gd name="T31" fmla="*/ 2131 h 18"/>
                              <a:gd name="T32" fmla="+- 0 7582 7569"/>
                              <a:gd name="T33" fmla="*/ T32 w 18"/>
                              <a:gd name="T34" fmla="+- 0 2135 2118"/>
                              <a:gd name="T35" fmla="*/ 2135 h 18"/>
                              <a:gd name="T36" fmla="+- 0 7577 7569"/>
                              <a:gd name="T37" fmla="*/ T36 w 18"/>
                              <a:gd name="T38" fmla="+- 0 2135 2118"/>
                              <a:gd name="T39" fmla="*/ 2135 h 18"/>
                              <a:gd name="T40" fmla="+- 0 7572 7569"/>
                              <a:gd name="T41" fmla="*/ T40 w 18"/>
                              <a:gd name="T42" fmla="+- 0 2135 2118"/>
                              <a:gd name="T43" fmla="*/ 2135 h 18"/>
                              <a:gd name="T44" fmla="+- 0 7569 7569"/>
                              <a:gd name="T45" fmla="*/ T44 w 18"/>
                              <a:gd name="T46" fmla="+- 0 2131 2118"/>
                              <a:gd name="T47" fmla="*/ 2131 h 18"/>
                              <a:gd name="T48" fmla="+- 0 7569 7569"/>
                              <a:gd name="T49" fmla="*/ T48 w 18"/>
                              <a:gd name="T50" fmla="+- 0 2127 2118"/>
                              <a:gd name="T51" fmla="*/ 212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2829"/>
                        <wps:cNvSpPr>
                          <a:spLocks/>
                        </wps:cNvSpPr>
                        <wps:spPr bwMode="auto">
                          <a:xfrm>
                            <a:off x="7568" y="2130"/>
                            <a:ext cx="18" cy="18"/>
                          </a:xfrm>
                          <a:custGeom>
                            <a:avLst/>
                            <a:gdLst>
                              <a:gd name="T0" fmla="+- 0 7582 7569"/>
                              <a:gd name="T1" fmla="*/ T0 w 18"/>
                              <a:gd name="T2" fmla="+- 0 2130 2130"/>
                              <a:gd name="T3" fmla="*/ 2130 h 18"/>
                              <a:gd name="T4" fmla="+- 0 7572 7569"/>
                              <a:gd name="T5" fmla="*/ T4 w 18"/>
                              <a:gd name="T6" fmla="+- 0 2130 2130"/>
                              <a:gd name="T7" fmla="*/ 2130 h 18"/>
                              <a:gd name="T8" fmla="+- 0 7569 7569"/>
                              <a:gd name="T9" fmla="*/ T8 w 18"/>
                              <a:gd name="T10" fmla="+- 0 2134 2130"/>
                              <a:gd name="T11" fmla="*/ 2134 h 18"/>
                              <a:gd name="T12" fmla="+- 0 7569 7569"/>
                              <a:gd name="T13" fmla="*/ T12 w 18"/>
                              <a:gd name="T14" fmla="+- 0 2143 2130"/>
                              <a:gd name="T15" fmla="*/ 2143 h 18"/>
                              <a:gd name="T16" fmla="+- 0 7572 7569"/>
                              <a:gd name="T17" fmla="*/ T16 w 18"/>
                              <a:gd name="T18" fmla="+- 0 2147 2130"/>
                              <a:gd name="T19" fmla="*/ 2147 h 18"/>
                              <a:gd name="T20" fmla="+- 0 7582 7569"/>
                              <a:gd name="T21" fmla="*/ T20 w 18"/>
                              <a:gd name="T22" fmla="+- 0 2147 2130"/>
                              <a:gd name="T23" fmla="*/ 2147 h 18"/>
                              <a:gd name="T24" fmla="+- 0 7586 7569"/>
                              <a:gd name="T25" fmla="*/ T24 w 18"/>
                              <a:gd name="T26" fmla="+- 0 2143 2130"/>
                              <a:gd name="T27" fmla="*/ 2143 h 18"/>
                              <a:gd name="T28" fmla="+- 0 7586 7569"/>
                              <a:gd name="T29" fmla="*/ T28 w 18"/>
                              <a:gd name="T30" fmla="+- 0 2134 2130"/>
                              <a:gd name="T31" fmla="*/ 2134 h 18"/>
                              <a:gd name="T32" fmla="+- 0 7582 7569"/>
                              <a:gd name="T33" fmla="*/ T32 w 18"/>
                              <a:gd name="T34" fmla="+- 0 2130 2130"/>
                              <a:gd name="T35" fmla="*/ 213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3" y="0"/>
                                </a:lnTo>
                                <a:lnTo>
                                  <a:pt x="0" y="4"/>
                                </a:lnTo>
                                <a:lnTo>
                                  <a:pt x="0" y="13"/>
                                </a:lnTo>
                                <a:lnTo>
                                  <a:pt x="3" y="17"/>
                                </a:lnTo>
                                <a:lnTo>
                                  <a:pt x="13" y="17"/>
                                </a:lnTo>
                                <a:lnTo>
                                  <a:pt x="17" y="13"/>
                                </a:lnTo>
                                <a:lnTo>
                                  <a:pt x="17" y="4"/>
                                </a:lnTo>
                                <a:lnTo>
                                  <a:pt x="13"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2830"/>
                        <wps:cNvSpPr>
                          <a:spLocks/>
                        </wps:cNvSpPr>
                        <wps:spPr bwMode="auto">
                          <a:xfrm>
                            <a:off x="7568" y="2130"/>
                            <a:ext cx="18" cy="18"/>
                          </a:xfrm>
                          <a:custGeom>
                            <a:avLst/>
                            <a:gdLst>
                              <a:gd name="T0" fmla="+- 0 7569 7569"/>
                              <a:gd name="T1" fmla="*/ T0 w 18"/>
                              <a:gd name="T2" fmla="+- 0 2139 2130"/>
                              <a:gd name="T3" fmla="*/ 2139 h 18"/>
                              <a:gd name="T4" fmla="+- 0 7569 7569"/>
                              <a:gd name="T5" fmla="*/ T4 w 18"/>
                              <a:gd name="T6" fmla="+- 0 2134 2130"/>
                              <a:gd name="T7" fmla="*/ 2134 h 18"/>
                              <a:gd name="T8" fmla="+- 0 7572 7569"/>
                              <a:gd name="T9" fmla="*/ T8 w 18"/>
                              <a:gd name="T10" fmla="+- 0 2130 2130"/>
                              <a:gd name="T11" fmla="*/ 2130 h 18"/>
                              <a:gd name="T12" fmla="+- 0 7577 7569"/>
                              <a:gd name="T13" fmla="*/ T12 w 18"/>
                              <a:gd name="T14" fmla="+- 0 2130 2130"/>
                              <a:gd name="T15" fmla="*/ 2130 h 18"/>
                              <a:gd name="T16" fmla="+- 0 7582 7569"/>
                              <a:gd name="T17" fmla="*/ T16 w 18"/>
                              <a:gd name="T18" fmla="+- 0 2130 2130"/>
                              <a:gd name="T19" fmla="*/ 2130 h 18"/>
                              <a:gd name="T20" fmla="+- 0 7586 7569"/>
                              <a:gd name="T21" fmla="*/ T20 w 18"/>
                              <a:gd name="T22" fmla="+- 0 2134 2130"/>
                              <a:gd name="T23" fmla="*/ 2134 h 18"/>
                              <a:gd name="T24" fmla="+- 0 7586 7569"/>
                              <a:gd name="T25" fmla="*/ T24 w 18"/>
                              <a:gd name="T26" fmla="+- 0 2139 2130"/>
                              <a:gd name="T27" fmla="*/ 2139 h 18"/>
                              <a:gd name="T28" fmla="+- 0 7586 7569"/>
                              <a:gd name="T29" fmla="*/ T28 w 18"/>
                              <a:gd name="T30" fmla="+- 0 2143 2130"/>
                              <a:gd name="T31" fmla="*/ 2143 h 18"/>
                              <a:gd name="T32" fmla="+- 0 7582 7569"/>
                              <a:gd name="T33" fmla="*/ T32 w 18"/>
                              <a:gd name="T34" fmla="+- 0 2147 2130"/>
                              <a:gd name="T35" fmla="*/ 2147 h 18"/>
                              <a:gd name="T36" fmla="+- 0 7577 7569"/>
                              <a:gd name="T37" fmla="*/ T36 w 18"/>
                              <a:gd name="T38" fmla="+- 0 2147 2130"/>
                              <a:gd name="T39" fmla="*/ 2147 h 18"/>
                              <a:gd name="T40" fmla="+- 0 7572 7569"/>
                              <a:gd name="T41" fmla="*/ T40 w 18"/>
                              <a:gd name="T42" fmla="+- 0 2147 2130"/>
                              <a:gd name="T43" fmla="*/ 2147 h 18"/>
                              <a:gd name="T44" fmla="+- 0 7569 7569"/>
                              <a:gd name="T45" fmla="*/ T44 w 18"/>
                              <a:gd name="T46" fmla="+- 0 2143 2130"/>
                              <a:gd name="T47" fmla="*/ 2143 h 18"/>
                              <a:gd name="T48" fmla="+- 0 7569 7569"/>
                              <a:gd name="T49" fmla="*/ T48 w 18"/>
                              <a:gd name="T50" fmla="+- 0 2139 2130"/>
                              <a:gd name="T51" fmla="*/ 213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3" y="0"/>
                                </a:lnTo>
                                <a:lnTo>
                                  <a:pt x="8" y="0"/>
                                </a:lnTo>
                                <a:lnTo>
                                  <a:pt x="13" y="0"/>
                                </a:lnTo>
                                <a:lnTo>
                                  <a:pt x="17" y="4"/>
                                </a:lnTo>
                                <a:lnTo>
                                  <a:pt x="17" y="9"/>
                                </a:lnTo>
                                <a:lnTo>
                                  <a:pt x="17" y="13"/>
                                </a:lnTo>
                                <a:lnTo>
                                  <a:pt x="13" y="17"/>
                                </a:lnTo>
                                <a:lnTo>
                                  <a:pt x="8" y="17"/>
                                </a:lnTo>
                                <a:lnTo>
                                  <a:pt x="3" y="17"/>
                                </a:lnTo>
                                <a:lnTo>
                                  <a:pt x="0" y="13"/>
                                </a:lnTo>
                                <a:lnTo>
                                  <a:pt x="0" y="9"/>
                                </a:lnTo>
                              </a:path>
                            </a:pathLst>
                          </a:custGeom>
                          <a:noFill/>
                          <a:ln w="1969">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2831"/>
                        <wps:cNvSpPr>
                          <a:spLocks/>
                        </wps:cNvSpPr>
                        <wps:spPr bwMode="auto">
                          <a:xfrm>
                            <a:off x="8932" y="1847"/>
                            <a:ext cx="18" cy="18"/>
                          </a:xfrm>
                          <a:custGeom>
                            <a:avLst/>
                            <a:gdLst>
                              <a:gd name="T0" fmla="+- 0 8945 8932"/>
                              <a:gd name="T1" fmla="*/ T0 w 18"/>
                              <a:gd name="T2" fmla="+- 0 1848 1848"/>
                              <a:gd name="T3" fmla="*/ 1848 h 18"/>
                              <a:gd name="T4" fmla="+- 0 8936 8932"/>
                              <a:gd name="T5" fmla="*/ T4 w 18"/>
                              <a:gd name="T6" fmla="+- 0 1848 1848"/>
                              <a:gd name="T7" fmla="*/ 1848 h 18"/>
                              <a:gd name="T8" fmla="+- 0 8932 8932"/>
                              <a:gd name="T9" fmla="*/ T8 w 18"/>
                              <a:gd name="T10" fmla="+- 0 1852 1848"/>
                              <a:gd name="T11" fmla="*/ 1852 h 18"/>
                              <a:gd name="T12" fmla="+- 0 8932 8932"/>
                              <a:gd name="T13" fmla="*/ T12 w 18"/>
                              <a:gd name="T14" fmla="+- 0 1861 1848"/>
                              <a:gd name="T15" fmla="*/ 1861 h 18"/>
                              <a:gd name="T16" fmla="+- 0 8936 8932"/>
                              <a:gd name="T17" fmla="*/ T16 w 18"/>
                              <a:gd name="T18" fmla="+- 0 1865 1848"/>
                              <a:gd name="T19" fmla="*/ 1865 h 18"/>
                              <a:gd name="T20" fmla="+- 0 8945 8932"/>
                              <a:gd name="T21" fmla="*/ T20 w 18"/>
                              <a:gd name="T22" fmla="+- 0 1865 1848"/>
                              <a:gd name="T23" fmla="*/ 1865 h 18"/>
                              <a:gd name="T24" fmla="+- 0 8949 8932"/>
                              <a:gd name="T25" fmla="*/ T24 w 18"/>
                              <a:gd name="T26" fmla="+- 0 1861 1848"/>
                              <a:gd name="T27" fmla="*/ 1861 h 18"/>
                              <a:gd name="T28" fmla="+- 0 8949 8932"/>
                              <a:gd name="T29" fmla="*/ T28 w 18"/>
                              <a:gd name="T30" fmla="+- 0 1852 1848"/>
                              <a:gd name="T31" fmla="*/ 1852 h 18"/>
                              <a:gd name="T32" fmla="+- 0 8945 8932"/>
                              <a:gd name="T33" fmla="*/ T32 w 18"/>
                              <a:gd name="T34" fmla="+- 0 1848 1848"/>
                              <a:gd name="T35" fmla="*/ 184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3"/>
                                </a:lnTo>
                                <a:lnTo>
                                  <a:pt x="4" y="17"/>
                                </a:lnTo>
                                <a:lnTo>
                                  <a:pt x="13" y="17"/>
                                </a:lnTo>
                                <a:lnTo>
                                  <a:pt x="17" y="13"/>
                                </a:lnTo>
                                <a:lnTo>
                                  <a:pt x="17" y="4"/>
                                </a:lnTo>
                                <a:lnTo>
                                  <a:pt x="1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2832"/>
                        <wps:cNvSpPr>
                          <a:spLocks/>
                        </wps:cNvSpPr>
                        <wps:spPr bwMode="auto">
                          <a:xfrm>
                            <a:off x="8932" y="1847"/>
                            <a:ext cx="18" cy="18"/>
                          </a:xfrm>
                          <a:custGeom>
                            <a:avLst/>
                            <a:gdLst>
                              <a:gd name="T0" fmla="+- 0 8932 8932"/>
                              <a:gd name="T1" fmla="*/ T0 w 18"/>
                              <a:gd name="T2" fmla="+- 0 1856 1848"/>
                              <a:gd name="T3" fmla="*/ 1856 h 18"/>
                              <a:gd name="T4" fmla="+- 0 8932 8932"/>
                              <a:gd name="T5" fmla="*/ T4 w 18"/>
                              <a:gd name="T6" fmla="+- 0 1852 1848"/>
                              <a:gd name="T7" fmla="*/ 1852 h 18"/>
                              <a:gd name="T8" fmla="+- 0 8936 8932"/>
                              <a:gd name="T9" fmla="*/ T8 w 18"/>
                              <a:gd name="T10" fmla="+- 0 1848 1848"/>
                              <a:gd name="T11" fmla="*/ 1848 h 18"/>
                              <a:gd name="T12" fmla="+- 0 8941 8932"/>
                              <a:gd name="T13" fmla="*/ T12 w 18"/>
                              <a:gd name="T14" fmla="+- 0 1848 1848"/>
                              <a:gd name="T15" fmla="*/ 1848 h 18"/>
                              <a:gd name="T16" fmla="+- 0 8945 8932"/>
                              <a:gd name="T17" fmla="*/ T16 w 18"/>
                              <a:gd name="T18" fmla="+- 0 1848 1848"/>
                              <a:gd name="T19" fmla="*/ 1848 h 18"/>
                              <a:gd name="T20" fmla="+- 0 8949 8932"/>
                              <a:gd name="T21" fmla="*/ T20 w 18"/>
                              <a:gd name="T22" fmla="+- 0 1852 1848"/>
                              <a:gd name="T23" fmla="*/ 1852 h 18"/>
                              <a:gd name="T24" fmla="+- 0 8949 8932"/>
                              <a:gd name="T25" fmla="*/ T24 w 18"/>
                              <a:gd name="T26" fmla="+- 0 1856 1848"/>
                              <a:gd name="T27" fmla="*/ 1856 h 18"/>
                              <a:gd name="T28" fmla="+- 0 8949 8932"/>
                              <a:gd name="T29" fmla="*/ T28 w 18"/>
                              <a:gd name="T30" fmla="+- 0 1861 1848"/>
                              <a:gd name="T31" fmla="*/ 1861 h 18"/>
                              <a:gd name="T32" fmla="+- 0 8945 8932"/>
                              <a:gd name="T33" fmla="*/ T32 w 18"/>
                              <a:gd name="T34" fmla="+- 0 1865 1848"/>
                              <a:gd name="T35" fmla="*/ 1865 h 18"/>
                              <a:gd name="T36" fmla="+- 0 8941 8932"/>
                              <a:gd name="T37" fmla="*/ T36 w 18"/>
                              <a:gd name="T38" fmla="+- 0 1865 1848"/>
                              <a:gd name="T39" fmla="*/ 1865 h 18"/>
                              <a:gd name="T40" fmla="+- 0 8936 8932"/>
                              <a:gd name="T41" fmla="*/ T40 w 18"/>
                              <a:gd name="T42" fmla="+- 0 1865 1848"/>
                              <a:gd name="T43" fmla="*/ 1865 h 18"/>
                              <a:gd name="T44" fmla="+- 0 8932 8932"/>
                              <a:gd name="T45" fmla="*/ T44 w 18"/>
                              <a:gd name="T46" fmla="+- 0 1861 1848"/>
                              <a:gd name="T47" fmla="*/ 1861 h 18"/>
                              <a:gd name="T48" fmla="+- 0 8932 8932"/>
                              <a:gd name="T49" fmla="*/ T48 w 18"/>
                              <a:gd name="T50" fmla="+- 0 1856 1848"/>
                              <a:gd name="T51" fmla="*/ 185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3" y="0"/>
                                </a:lnTo>
                                <a:lnTo>
                                  <a:pt x="17" y="4"/>
                                </a:lnTo>
                                <a:lnTo>
                                  <a:pt x="17" y="8"/>
                                </a:lnTo>
                                <a:lnTo>
                                  <a:pt x="17" y="13"/>
                                </a:lnTo>
                                <a:lnTo>
                                  <a:pt x="13" y="17"/>
                                </a:lnTo>
                                <a:lnTo>
                                  <a:pt x="9" y="17"/>
                                </a:lnTo>
                                <a:lnTo>
                                  <a:pt x="4" y="17"/>
                                </a:lnTo>
                                <a:lnTo>
                                  <a:pt x="0" y="13"/>
                                </a:lnTo>
                                <a:lnTo>
                                  <a:pt x="0" y="8"/>
                                </a:lnTo>
                              </a:path>
                            </a:pathLst>
                          </a:custGeom>
                          <a:noFill/>
                          <a:ln w="1969">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Freeform 2833"/>
                        <wps:cNvSpPr>
                          <a:spLocks/>
                        </wps:cNvSpPr>
                        <wps:spPr bwMode="auto">
                          <a:xfrm>
                            <a:off x="8932" y="1750"/>
                            <a:ext cx="18" cy="18"/>
                          </a:xfrm>
                          <a:custGeom>
                            <a:avLst/>
                            <a:gdLst>
                              <a:gd name="T0" fmla="+- 0 8945 8932"/>
                              <a:gd name="T1" fmla="*/ T0 w 18"/>
                              <a:gd name="T2" fmla="+- 0 1751 1751"/>
                              <a:gd name="T3" fmla="*/ 1751 h 18"/>
                              <a:gd name="T4" fmla="+- 0 8936 8932"/>
                              <a:gd name="T5" fmla="*/ T4 w 18"/>
                              <a:gd name="T6" fmla="+- 0 1751 1751"/>
                              <a:gd name="T7" fmla="*/ 1751 h 18"/>
                              <a:gd name="T8" fmla="+- 0 8932 8932"/>
                              <a:gd name="T9" fmla="*/ T8 w 18"/>
                              <a:gd name="T10" fmla="+- 0 1754 1751"/>
                              <a:gd name="T11" fmla="*/ 1754 h 18"/>
                              <a:gd name="T12" fmla="+- 0 8932 8932"/>
                              <a:gd name="T13" fmla="*/ T12 w 18"/>
                              <a:gd name="T14" fmla="+- 0 1764 1751"/>
                              <a:gd name="T15" fmla="*/ 1764 h 18"/>
                              <a:gd name="T16" fmla="+- 0 8936 8932"/>
                              <a:gd name="T17" fmla="*/ T16 w 18"/>
                              <a:gd name="T18" fmla="+- 0 1768 1751"/>
                              <a:gd name="T19" fmla="*/ 1768 h 18"/>
                              <a:gd name="T20" fmla="+- 0 8945 8932"/>
                              <a:gd name="T21" fmla="*/ T20 w 18"/>
                              <a:gd name="T22" fmla="+- 0 1768 1751"/>
                              <a:gd name="T23" fmla="*/ 1768 h 18"/>
                              <a:gd name="T24" fmla="+- 0 8949 8932"/>
                              <a:gd name="T25" fmla="*/ T24 w 18"/>
                              <a:gd name="T26" fmla="+- 0 1764 1751"/>
                              <a:gd name="T27" fmla="*/ 1764 h 18"/>
                              <a:gd name="T28" fmla="+- 0 8949 8932"/>
                              <a:gd name="T29" fmla="*/ T28 w 18"/>
                              <a:gd name="T30" fmla="+- 0 1754 1751"/>
                              <a:gd name="T31" fmla="*/ 1754 h 18"/>
                              <a:gd name="T32" fmla="+- 0 8945 8932"/>
                              <a:gd name="T33" fmla="*/ T32 w 18"/>
                              <a:gd name="T34" fmla="+- 0 1751 1751"/>
                              <a:gd name="T35" fmla="*/ 175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3"/>
                                </a:lnTo>
                                <a:lnTo>
                                  <a:pt x="0" y="13"/>
                                </a:lnTo>
                                <a:lnTo>
                                  <a:pt x="4" y="17"/>
                                </a:lnTo>
                                <a:lnTo>
                                  <a:pt x="13" y="17"/>
                                </a:lnTo>
                                <a:lnTo>
                                  <a:pt x="17" y="13"/>
                                </a:lnTo>
                                <a:lnTo>
                                  <a:pt x="17" y="3"/>
                                </a:lnTo>
                                <a:lnTo>
                                  <a:pt x="13"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834"/>
                        <wps:cNvSpPr>
                          <a:spLocks/>
                        </wps:cNvSpPr>
                        <wps:spPr bwMode="auto">
                          <a:xfrm>
                            <a:off x="8932" y="1750"/>
                            <a:ext cx="18" cy="18"/>
                          </a:xfrm>
                          <a:custGeom>
                            <a:avLst/>
                            <a:gdLst>
                              <a:gd name="T0" fmla="+- 0 8932 8932"/>
                              <a:gd name="T1" fmla="*/ T0 w 18"/>
                              <a:gd name="T2" fmla="+- 0 1759 1751"/>
                              <a:gd name="T3" fmla="*/ 1759 h 18"/>
                              <a:gd name="T4" fmla="+- 0 8932 8932"/>
                              <a:gd name="T5" fmla="*/ T4 w 18"/>
                              <a:gd name="T6" fmla="+- 0 1754 1751"/>
                              <a:gd name="T7" fmla="*/ 1754 h 18"/>
                              <a:gd name="T8" fmla="+- 0 8936 8932"/>
                              <a:gd name="T9" fmla="*/ T8 w 18"/>
                              <a:gd name="T10" fmla="+- 0 1751 1751"/>
                              <a:gd name="T11" fmla="*/ 1751 h 18"/>
                              <a:gd name="T12" fmla="+- 0 8941 8932"/>
                              <a:gd name="T13" fmla="*/ T12 w 18"/>
                              <a:gd name="T14" fmla="+- 0 1751 1751"/>
                              <a:gd name="T15" fmla="*/ 1751 h 18"/>
                              <a:gd name="T16" fmla="+- 0 8945 8932"/>
                              <a:gd name="T17" fmla="*/ T16 w 18"/>
                              <a:gd name="T18" fmla="+- 0 1751 1751"/>
                              <a:gd name="T19" fmla="*/ 1751 h 18"/>
                              <a:gd name="T20" fmla="+- 0 8949 8932"/>
                              <a:gd name="T21" fmla="*/ T20 w 18"/>
                              <a:gd name="T22" fmla="+- 0 1754 1751"/>
                              <a:gd name="T23" fmla="*/ 1754 h 18"/>
                              <a:gd name="T24" fmla="+- 0 8949 8932"/>
                              <a:gd name="T25" fmla="*/ T24 w 18"/>
                              <a:gd name="T26" fmla="+- 0 1759 1751"/>
                              <a:gd name="T27" fmla="*/ 1759 h 18"/>
                              <a:gd name="T28" fmla="+- 0 8949 8932"/>
                              <a:gd name="T29" fmla="*/ T28 w 18"/>
                              <a:gd name="T30" fmla="+- 0 1764 1751"/>
                              <a:gd name="T31" fmla="*/ 1764 h 18"/>
                              <a:gd name="T32" fmla="+- 0 8945 8932"/>
                              <a:gd name="T33" fmla="*/ T32 w 18"/>
                              <a:gd name="T34" fmla="+- 0 1768 1751"/>
                              <a:gd name="T35" fmla="*/ 1768 h 18"/>
                              <a:gd name="T36" fmla="+- 0 8941 8932"/>
                              <a:gd name="T37" fmla="*/ T36 w 18"/>
                              <a:gd name="T38" fmla="+- 0 1768 1751"/>
                              <a:gd name="T39" fmla="*/ 1768 h 18"/>
                              <a:gd name="T40" fmla="+- 0 8936 8932"/>
                              <a:gd name="T41" fmla="*/ T40 w 18"/>
                              <a:gd name="T42" fmla="+- 0 1768 1751"/>
                              <a:gd name="T43" fmla="*/ 1768 h 18"/>
                              <a:gd name="T44" fmla="+- 0 8932 8932"/>
                              <a:gd name="T45" fmla="*/ T44 w 18"/>
                              <a:gd name="T46" fmla="+- 0 1764 1751"/>
                              <a:gd name="T47" fmla="*/ 1764 h 18"/>
                              <a:gd name="T48" fmla="+- 0 8932 8932"/>
                              <a:gd name="T49" fmla="*/ T48 w 18"/>
                              <a:gd name="T50" fmla="+- 0 1759 1751"/>
                              <a:gd name="T51" fmla="*/ 175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4" y="0"/>
                                </a:lnTo>
                                <a:lnTo>
                                  <a:pt x="9" y="0"/>
                                </a:lnTo>
                                <a:lnTo>
                                  <a:pt x="13" y="0"/>
                                </a:lnTo>
                                <a:lnTo>
                                  <a:pt x="17" y="3"/>
                                </a:lnTo>
                                <a:lnTo>
                                  <a:pt x="17" y="8"/>
                                </a:lnTo>
                                <a:lnTo>
                                  <a:pt x="17" y="13"/>
                                </a:lnTo>
                                <a:lnTo>
                                  <a:pt x="13" y="17"/>
                                </a:lnTo>
                                <a:lnTo>
                                  <a:pt x="9" y="17"/>
                                </a:lnTo>
                                <a:lnTo>
                                  <a:pt x="4" y="17"/>
                                </a:lnTo>
                                <a:lnTo>
                                  <a:pt x="0" y="13"/>
                                </a:lnTo>
                                <a:lnTo>
                                  <a:pt x="0" y="8"/>
                                </a:lnTo>
                              </a:path>
                            </a:pathLst>
                          </a:custGeom>
                          <a:noFill/>
                          <a:ln w="1969">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2835"/>
                        <wps:cNvSpPr>
                          <a:spLocks/>
                        </wps:cNvSpPr>
                        <wps:spPr bwMode="auto">
                          <a:xfrm>
                            <a:off x="8932" y="1755"/>
                            <a:ext cx="18" cy="18"/>
                          </a:xfrm>
                          <a:custGeom>
                            <a:avLst/>
                            <a:gdLst>
                              <a:gd name="T0" fmla="+- 0 8945 8932"/>
                              <a:gd name="T1" fmla="*/ T0 w 18"/>
                              <a:gd name="T2" fmla="+- 0 1755 1755"/>
                              <a:gd name="T3" fmla="*/ 1755 h 18"/>
                              <a:gd name="T4" fmla="+- 0 8936 8932"/>
                              <a:gd name="T5" fmla="*/ T4 w 18"/>
                              <a:gd name="T6" fmla="+- 0 1755 1755"/>
                              <a:gd name="T7" fmla="*/ 1755 h 18"/>
                              <a:gd name="T8" fmla="+- 0 8932 8932"/>
                              <a:gd name="T9" fmla="*/ T8 w 18"/>
                              <a:gd name="T10" fmla="+- 0 1759 1755"/>
                              <a:gd name="T11" fmla="*/ 1759 h 18"/>
                              <a:gd name="T12" fmla="+- 0 8932 8932"/>
                              <a:gd name="T13" fmla="*/ T12 w 18"/>
                              <a:gd name="T14" fmla="+- 0 1768 1755"/>
                              <a:gd name="T15" fmla="*/ 1768 h 18"/>
                              <a:gd name="T16" fmla="+- 0 8936 8932"/>
                              <a:gd name="T17" fmla="*/ T16 w 18"/>
                              <a:gd name="T18" fmla="+- 0 1772 1755"/>
                              <a:gd name="T19" fmla="*/ 1772 h 18"/>
                              <a:gd name="T20" fmla="+- 0 8945 8932"/>
                              <a:gd name="T21" fmla="*/ T20 w 18"/>
                              <a:gd name="T22" fmla="+- 0 1772 1755"/>
                              <a:gd name="T23" fmla="*/ 1772 h 18"/>
                              <a:gd name="T24" fmla="+- 0 8949 8932"/>
                              <a:gd name="T25" fmla="*/ T24 w 18"/>
                              <a:gd name="T26" fmla="+- 0 1768 1755"/>
                              <a:gd name="T27" fmla="*/ 1768 h 18"/>
                              <a:gd name="T28" fmla="+- 0 8949 8932"/>
                              <a:gd name="T29" fmla="*/ T28 w 18"/>
                              <a:gd name="T30" fmla="+- 0 1759 1755"/>
                              <a:gd name="T31" fmla="*/ 1759 h 18"/>
                              <a:gd name="T32" fmla="+- 0 8945 8932"/>
                              <a:gd name="T33" fmla="*/ T32 w 18"/>
                              <a:gd name="T34" fmla="+- 0 1755 1755"/>
                              <a:gd name="T35" fmla="*/ 175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3"/>
                                </a:lnTo>
                                <a:lnTo>
                                  <a:pt x="4" y="17"/>
                                </a:lnTo>
                                <a:lnTo>
                                  <a:pt x="13" y="17"/>
                                </a:lnTo>
                                <a:lnTo>
                                  <a:pt x="17" y="13"/>
                                </a:lnTo>
                                <a:lnTo>
                                  <a:pt x="17" y="4"/>
                                </a:lnTo>
                                <a:lnTo>
                                  <a:pt x="13"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836"/>
                        <wps:cNvSpPr>
                          <a:spLocks/>
                        </wps:cNvSpPr>
                        <wps:spPr bwMode="auto">
                          <a:xfrm>
                            <a:off x="8932" y="1755"/>
                            <a:ext cx="18" cy="18"/>
                          </a:xfrm>
                          <a:custGeom>
                            <a:avLst/>
                            <a:gdLst>
                              <a:gd name="T0" fmla="+- 0 8932 8932"/>
                              <a:gd name="T1" fmla="*/ T0 w 18"/>
                              <a:gd name="T2" fmla="+- 0 1764 1755"/>
                              <a:gd name="T3" fmla="*/ 1764 h 18"/>
                              <a:gd name="T4" fmla="+- 0 8932 8932"/>
                              <a:gd name="T5" fmla="*/ T4 w 18"/>
                              <a:gd name="T6" fmla="+- 0 1759 1755"/>
                              <a:gd name="T7" fmla="*/ 1759 h 18"/>
                              <a:gd name="T8" fmla="+- 0 8936 8932"/>
                              <a:gd name="T9" fmla="*/ T8 w 18"/>
                              <a:gd name="T10" fmla="+- 0 1755 1755"/>
                              <a:gd name="T11" fmla="*/ 1755 h 18"/>
                              <a:gd name="T12" fmla="+- 0 8941 8932"/>
                              <a:gd name="T13" fmla="*/ T12 w 18"/>
                              <a:gd name="T14" fmla="+- 0 1755 1755"/>
                              <a:gd name="T15" fmla="*/ 1755 h 18"/>
                              <a:gd name="T16" fmla="+- 0 8945 8932"/>
                              <a:gd name="T17" fmla="*/ T16 w 18"/>
                              <a:gd name="T18" fmla="+- 0 1755 1755"/>
                              <a:gd name="T19" fmla="*/ 1755 h 18"/>
                              <a:gd name="T20" fmla="+- 0 8949 8932"/>
                              <a:gd name="T21" fmla="*/ T20 w 18"/>
                              <a:gd name="T22" fmla="+- 0 1759 1755"/>
                              <a:gd name="T23" fmla="*/ 1759 h 18"/>
                              <a:gd name="T24" fmla="+- 0 8949 8932"/>
                              <a:gd name="T25" fmla="*/ T24 w 18"/>
                              <a:gd name="T26" fmla="+- 0 1764 1755"/>
                              <a:gd name="T27" fmla="*/ 1764 h 18"/>
                              <a:gd name="T28" fmla="+- 0 8949 8932"/>
                              <a:gd name="T29" fmla="*/ T28 w 18"/>
                              <a:gd name="T30" fmla="+- 0 1768 1755"/>
                              <a:gd name="T31" fmla="*/ 1768 h 18"/>
                              <a:gd name="T32" fmla="+- 0 8945 8932"/>
                              <a:gd name="T33" fmla="*/ T32 w 18"/>
                              <a:gd name="T34" fmla="+- 0 1772 1755"/>
                              <a:gd name="T35" fmla="*/ 1772 h 18"/>
                              <a:gd name="T36" fmla="+- 0 8941 8932"/>
                              <a:gd name="T37" fmla="*/ T36 w 18"/>
                              <a:gd name="T38" fmla="+- 0 1772 1755"/>
                              <a:gd name="T39" fmla="*/ 1772 h 18"/>
                              <a:gd name="T40" fmla="+- 0 8936 8932"/>
                              <a:gd name="T41" fmla="*/ T40 w 18"/>
                              <a:gd name="T42" fmla="+- 0 1772 1755"/>
                              <a:gd name="T43" fmla="*/ 1772 h 18"/>
                              <a:gd name="T44" fmla="+- 0 8932 8932"/>
                              <a:gd name="T45" fmla="*/ T44 w 18"/>
                              <a:gd name="T46" fmla="+- 0 1768 1755"/>
                              <a:gd name="T47" fmla="*/ 1768 h 18"/>
                              <a:gd name="T48" fmla="+- 0 8932 8932"/>
                              <a:gd name="T49" fmla="*/ T48 w 18"/>
                              <a:gd name="T50" fmla="+- 0 1764 1755"/>
                              <a:gd name="T51" fmla="*/ 176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69">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2837"/>
                        <wps:cNvSpPr>
                          <a:spLocks/>
                        </wps:cNvSpPr>
                        <wps:spPr bwMode="auto">
                          <a:xfrm>
                            <a:off x="8932" y="1803"/>
                            <a:ext cx="18" cy="18"/>
                          </a:xfrm>
                          <a:custGeom>
                            <a:avLst/>
                            <a:gdLst>
                              <a:gd name="T0" fmla="+- 0 8945 8932"/>
                              <a:gd name="T1" fmla="*/ T0 w 18"/>
                              <a:gd name="T2" fmla="+- 0 1804 1804"/>
                              <a:gd name="T3" fmla="*/ 1804 h 18"/>
                              <a:gd name="T4" fmla="+- 0 8936 8932"/>
                              <a:gd name="T5" fmla="*/ T4 w 18"/>
                              <a:gd name="T6" fmla="+- 0 1804 1804"/>
                              <a:gd name="T7" fmla="*/ 1804 h 18"/>
                              <a:gd name="T8" fmla="+- 0 8932 8932"/>
                              <a:gd name="T9" fmla="*/ T8 w 18"/>
                              <a:gd name="T10" fmla="+- 0 1808 1804"/>
                              <a:gd name="T11" fmla="*/ 1808 h 18"/>
                              <a:gd name="T12" fmla="+- 0 8932 8932"/>
                              <a:gd name="T13" fmla="*/ T12 w 18"/>
                              <a:gd name="T14" fmla="+- 0 1817 1804"/>
                              <a:gd name="T15" fmla="*/ 1817 h 18"/>
                              <a:gd name="T16" fmla="+- 0 8936 8932"/>
                              <a:gd name="T17" fmla="*/ T16 w 18"/>
                              <a:gd name="T18" fmla="+- 0 1821 1804"/>
                              <a:gd name="T19" fmla="*/ 1821 h 18"/>
                              <a:gd name="T20" fmla="+- 0 8945 8932"/>
                              <a:gd name="T21" fmla="*/ T20 w 18"/>
                              <a:gd name="T22" fmla="+- 0 1821 1804"/>
                              <a:gd name="T23" fmla="*/ 1821 h 18"/>
                              <a:gd name="T24" fmla="+- 0 8949 8932"/>
                              <a:gd name="T25" fmla="*/ T24 w 18"/>
                              <a:gd name="T26" fmla="+- 0 1817 1804"/>
                              <a:gd name="T27" fmla="*/ 1817 h 18"/>
                              <a:gd name="T28" fmla="+- 0 8949 8932"/>
                              <a:gd name="T29" fmla="*/ T28 w 18"/>
                              <a:gd name="T30" fmla="+- 0 1808 1804"/>
                              <a:gd name="T31" fmla="*/ 1808 h 18"/>
                              <a:gd name="T32" fmla="+- 0 8945 8932"/>
                              <a:gd name="T33" fmla="*/ T32 w 18"/>
                              <a:gd name="T34" fmla="+- 0 1804 1804"/>
                              <a:gd name="T35" fmla="*/ 180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3"/>
                                </a:lnTo>
                                <a:lnTo>
                                  <a:pt x="4" y="17"/>
                                </a:lnTo>
                                <a:lnTo>
                                  <a:pt x="13" y="17"/>
                                </a:lnTo>
                                <a:lnTo>
                                  <a:pt x="17" y="13"/>
                                </a:lnTo>
                                <a:lnTo>
                                  <a:pt x="17" y="4"/>
                                </a:lnTo>
                                <a:lnTo>
                                  <a:pt x="13"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2838"/>
                        <wps:cNvSpPr>
                          <a:spLocks/>
                        </wps:cNvSpPr>
                        <wps:spPr bwMode="auto">
                          <a:xfrm>
                            <a:off x="8932" y="1803"/>
                            <a:ext cx="18" cy="18"/>
                          </a:xfrm>
                          <a:custGeom>
                            <a:avLst/>
                            <a:gdLst>
                              <a:gd name="T0" fmla="+- 0 8932 8932"/>
                              <a:gd name="T1" fmla="*/ T0 w 18"/>
                              <a:gd name="T2" fmla="+- 0 1813 1804"/>
                              <a:gd name="T3" fmla="*/ 1813 h 18"/>
                              <a:gd name="T4" fmla="+- 0 8932 8932"/>
                              <a:gd name="T5" fmla="*/ T4 w 18"/>
                              <a:gd name="T6" fmla="+- 0 1808 1804"/>
                              <a:gd name="T7" fmla="*/ 1808 h 18"/>
                              <a:gd name="T8" fmla="+- 0 8936 8932"/>
                              <a:gd name="T9" fmla="*/ T8 w 18"/>
                              <a:gd name="T10" fmla="+- 0 1804 1804"/>
                              <a:gd name="T11" fmla="*/ 1804 h 18"/>
                              <a:gd name="T12" fmla="+- 0 8941 8932"/>
                              <a:gd name="T13" fmla="*/ T12 w 18"/>
                              <a:gd name="T14" fmla="+- 0 1804 1804"/>
                              <a:gd name="T15" fmla="*/ 1804 h 18"/>
                              <a:gd name="T16" fmla="+- 0 8945 8932"/>
                              <a:gd name="T17" fmla="*/ T16 w 18"/>
                              <a:gd name="T18" fmla="+- 0 1804 1804"/>
                              <a:gd name="T19" fmla="*/ 1804 h 18"/>
                              <a:gd name="T20" fmla="+- 0 8949 8932"/>
                              <a:gd name="T21" fmla="*/ T20 w 18"/>
                              <a:gd name="T22" fmla="+- 0 1808 1804"/>
                              <a:gd name="T23" fmla="*/ 1808 h 18"/>
                              <a:gd name="T24" fmla="+- 0 8949 8932"/>
                              <a:gd name="T25" fmla="*/ T24 w 18"/>
                              <a:gd name="T26" fmla="+- 0 1813 1804"/>
                              <a:gd name="T27" fmla="*/ 1813 h 18"/>
                              <a:gd name="T28" fmla="+- 0 8949 8932"/>
                              <a:gd name="T29" fmla="*/ T28 w 18"/>
                              <a:gd name="T30" fmla="+- 0 1817 1804"/>
                              <a:gd name="T31" fmla="*/ 1817 h 18"/>
                              <a:gd name="T32" fmla="+- 0 8945 8932"/>
                              <a:gd name="T33" fmla="*/ T32 w 18"/>
                              <a:gd name="T34" fmla="+- 0 1821 1804"/>
                              <a:gd name="T35" fmla="*/ 1821 h 18"/>
                              <a:gd name="T36" fmla="+- 0 8941 8932"/>
                              <a:gd name="T37" fmla="*/ T36 w 18"/>
                              <a:gd name="T38" fmla="+- 0 1821 1804"/>
                              <a:gd name="T39" fmla="*/ 1821 h 18"/>
                              <a:gd name="T40" fmla="+- 0 8936 8932"/>
                              <a:gd name="T41" fmla="*/ T40 w 18"/>
                              <a:gd name="T42" fmla="+- 0 1821 1804"/>
                              <a:gd name="T43" fmla="*/ 1821 h 18"/>
                              <a:gd name="T44" fmla="+- 0 8932 8932"/>
                              <a:gd name="T45" fmla="*/ T44 w 18"/>
                              <a:gd name="T46" fmla="+- 0 1817 1804"/>
                              <a:gd name="T47" fmla="*/ 1817 h 18"/>
                              <a:gd name="T48" fmla="+- 0 8932 8932"/>
                              <a:gd name="T49" fmla="*/ T48 w 18"/>
                              <a:gd name="T50" fmla="+- 0 1813 1804"/>
                              <a:gd name="T51" fmla="*/ 181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69">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839"/>
                        <wps:cNvSpPr>
                          <a:spLocks/>
                        </wps:cNvSpPr>
                        <wps:spPr bwMode="auto">
                          <a:xfrm>
                            <a:off x="8932" y="1802"/>
                            <a:ext cx="18" cy="18"/>
                          </a:xfrm>
                          <a:custGeom>
                            <a:avLst/>
                            <a:gdLst>
                              <a:gd name="T0" fmla="+- 0 8945 8932"/>
                              <a:gd name="T1" fmla="*/ T0 w 18"/>
                              <a:gd name="T2" fmla="+- 0 1803 1803"/>
                              <a:gd name="T3" fmla="*/ 1803 h 18"/>
                              <a:gd name="T4" fmla="+- 0 8936 8932"/>
                              <a:gd name="T5" fmla="*/ T4 w 18"/>
                              <a:gd name="T6" fmla="+- 0 1803 1803"/>
                              <a:gd name="T7" fmla="*/ 1803 h 18"/>
                              <a:gd name="T8" fmla="+- 0 8932 8932"/>
                              <a:gd name="T9" fmla="*/ T8 w 18"/>
                              <a:gd name="T10" fmla="+- 0 1806 1803"/>
                              <a:gd name="T11" fmla="*/ 1806 h 18"/>
                              <a:gd name="T12" fmla="+- 0 8932 8932"/>
                              <a:gd name="T13" fmla="*/ T12 w 18"/>
                              <a:gd name="T14" fmla="+- 0 1816 1803"/>
                              <a:gd name="T15" fmla="*/ 1816 h 18"/>
                              <a:gd name="T16" fmla="+- 0 8936 8932"/>
                              <a:gd name="T17" fmla="*/ T16 w 18"/>
                              <a:gd name="T18" fmla="+- 0 1820 1803"/>
                              <a:gd name="T19" fmla="*/ 1820 h 18"/>
                              <a:gd name="T20" fmla="+- 0 8945 8932"/>
                              <a:gd name="T21" fmla="*/ T20 w 18"/>
                              <a:gd name="T22" fmla="+- 0 1820 1803"/>
                              <a:gd name="T23" fmla="*/ 1820 h 18"/>
                              <a:gd name="T24" fmla="+- 0 8949 8932"/>
                              <a:gd name="T25" fmla="*/ T24 w 18"/>
                              <a:gd name="T26" fmla="+- 0 1816 1803"/>
                              <a:gd name="T27" fmla="*/ 1816 h 18"/>
                              <a:gd name="T28" fmla="+- 0 8949 8932"/>
                              <a:gd name="T29" fmla="*/ T28 w 18"/>
                              <a:gd name="T30" fmla="+- 0 1806 1803"/>
                              <a:gd name="T31" fmla="*/ 1806 h 18"/>
                              <a:gd name="T32" fmla="+- 0 8945 8932"/>
                              <a:gd name="T33" fmla="*/ T32 w 18"/>
                              <a:gd name="T34" fmla="+- 0 1803 1803"/>
                              <a:gd name="T35" fmla="*/ 180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3"/>
                                </a:lnTo>
                                <a:lnTo>
                                  <a:pt x="0" y="13"/>
                                </a:lnTo>
                                <a:lnTo>
                                  <a:pt x="4" y="17"/>
                                </a:lnTo>
                                <a:lnTo>
                                  <a:pt x="13" y="17"/>
                                </a:lnTo>
                                <a:lnTo>
                                  <a:pt x="17" y="13"/>
                                </a:lnTo>
                                <a:lnTo>
                                  <a:pt x="17" y="3"/>
                                </a:lnTo>
                                <a:lnTo>
                                  <a:pt x="13"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840"/>
                        <wps:cNvSpPr>
                          <a:spLocks/>
                        </wps:cNvSpPr>
                        <wps:spPr bwMode="auto">
                          <a:xfrm>
                            <a:off x="8932" y="1802"/>
                            <a:ext cx="18" cy="18"/>
                          </a:xfrm>
                          <a:custGeom>
                            <a:avLst/>
                            <a:gdLst>
                              <a:gd name="T0" fmla="+- 0 8932 8932"/>
                              <a:gd name="T1" fmla="*/ T0 w 18"/>
                              <a:gd name="T2" fmla="+- 0 1811 1803"/>
                              <a:gd name="T3" fmla="*/ 1811 h 18"/>
                              <a:gd name="T4" fmla="+- 0 8932 8932"/>
                              <a:gd name="T5" fmla="*/ T4 w 18"/>
                              <a:gd name="T6" fmla="+- 0 1806 1803"/>
                              <a:gd name="T7" fmla="*/ 1806 h 18"/>
                              <a:gd name="T8" fmla="+- 0 8936 8932"/>
                              <a:gd name="T9" fmla="*/ T8 w 18"/>
                              <a:gd name="T10" fmla="+- 0 1803 1803"/>
                              <a:gd name="T11" fmla="*/ 1803 h 18"/>
                              <a:gd name="T12" fmla="+- 0 8941 8932"/>
                              <a:gd name="T13" fmla="*/ T12 w 18"/>
                              <a:gd name="T14" fmla="+- 0 1803 1803"/>
                              <a:gd name="T15" fmla="*/ 1803 h 18"/>
                              <a:gd name="T16" fmla="+- 0 8945 8932"/>
                              <a:gd name="T17" fmla="*/ T16 w 18"/>
                              <a:gd name="T18" fmla="+- 0 1803 1803"/>
                              <a:gd name="T19" fmla="*/ 1803 h 18"/>
                              <a:gd name="T20" fmla="+- 0 8949 8932"/>
                              <a:gd name="T21" fmla="*/ T20 w 18"/>
                              <a:gd name="T22" fmla="+- 0 1806 1803"/>
                              <a:gd name="T23" fmla="*/ 1806 h 18"/>
                              <a:gd name="T24" fmla="+- 0 8949 8932"/>
                              <a:gd name="T25" fmla="*/ T24 w 18"/>
                              <a:gd name="T26" fmla="+- 0 1811 1803"/>
                              <a:gd name="T27" fmla="*/ 1811 h 18"/>
                              <a:gd name="T28" fmla="+- 0 8949 8932"/>
                              <a:gd name="T29" fmla="*/ T28 w 18"/>
                              <a:gd name="T30" fmla="+- 0 1816 1803"/>
                              <a:gd name="T31" fmla="*/ 1816 h 18"/>
                              <a:gd name="T32" fmla="+- 0 8945 8932"/>
                              <a:gd name="T33" fmla="*/ T32 w 18"/>
                              <a:gd name="T34" fmla="+- 0 1820 1803"/>
                              <a:gd name="T35" fmla="*/ 1820 h 18"/>
                              <a:gd name="T36" fmla="+- 0 8941 8932"/>
                              <a:gd name="T37" fmla="*/ T36 w 18"/>
                              <a:gd name="T38" fmla="+- 0 1820 1803"/>
                              <a:gd name="T39" fmla="*/ 1820 h 18"/>
                              <a:gd name="T40" fmla="+- 0 8936 8932"/>
                              <a:gd name="T41" fmla="*/ T40 w 18"/>
                              <a:gd name="T42" fmla="+- 0 1820 1803"/>
                              <a:gd name="T43" fmla="*/ 1820 h 18"/>
                              <a:gd name="T44" fmla="+- 0 8932 8932"/>
                              <a:gd name="T45" fmla="*/ T44 w 18"/>
                              <a:gd name="T46" fmla="+- 0 1816 1803"/>
                              <a:gd name="T47" fmla="*/ 1816 h 18"/>
                              <a:gd name="T48" fmla="+- 0 8932 8932"/>
                              <a:gd name="T49" fmla="*/ T48 w 18"/>
                              <a:gd name="T50" fmla="+- 0 1811 1803"/>
                              <a:gd name="T51" fmla="*/ 181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4" y="0"/>
                                </a:lnTo>
                                <a:lnTo>
                                  <a:pt x="9" y="0"/>
                                </a:lnTo>
                                <a:lnTo>
                                  <a:pt x="13" y="0"/>
                                </a:lnTo>
                                <a:lnTo>
                                  <a:pt x="17" y="3"/>
                                </a:lnTo>
                                <a:lnTo>
                                  <a:pt x="17" y="8"/>
                                </a:lnTo>
                                <a:lnTo>
                                  <a:pt x="17" y="13"/>
                                </a:lnTo>
                                <a:lnTo>
                                  <a:pt x="13" y="17"/>
                                </a:lnTo>
                                <a:lnTo>
                                  <a:pt x="9" y="17"/>
                                </a:lnTo>
                                <a:lnTo>
                                  <a:pt x="4" y="17"/>
                                </a:lnTo>
                                <a:lnTo>
                                  <a:pt x="0" y="13"/>
                                </a:lnTo>
                                <a:lnTo>
                                  <a:pt x="0" y="8"/>
                                </a:lnTo>
                              </a:path>
                            </a:pathLst>
                          </a:custGeom>
                          <a:noFill/>
                          <a:ln w="1969">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Line 2841"/>
                        <wps:cNvCnPr>
                          <a:cxnSpLocks/>
                        </wps:cNvCnPr>
                        <wps:spPr bwMode="auto">
                          <a:xfrm>
                            <a:off x="7577" y="2138"/>
                            <a:ext cx="1364" cy="0"/>
                          </a:xfrm>
                          <a:prstGeom prst="line">
                            <a:avLst/>
                          </a:prstGeom>
                          <a:noFill/>
                          <a:ln w="2967">
                            <a:solidFill>
                              <a:srgbClr val="F8766C"/>
                            </a:solidFill>
                            <a:round/>
                            <a:headEnd/>
                            <a:tailEnd/>
                          </a:ln>
                          <a:extLst>
                            <a:ext uri="{909E8E84-426E-40DD-AFC4-6F175D3DCCD1}">
                              <a14:hiddenFill xmlns:a14="http://schemas.microsoft.com/office/drawing/2010/main">
                                <a:noFill/>
                              </a14:hiddenFill>
                            </a:ext>
                          </a:extLst>
                        </wps:spPr>
                        <wps:bodyPr/>
                      </wps:wsp>
                      <wps:wsp>
                        <wps:cNvPr id="283" name="Freeform 2842"/>
                        <wps:cNvSpPr>
                          <a:spLocks/>
                        </wps:cNvSpPr>
                        <wps:spPr bwMode="auto">
                          <a:xfrm>
                            <a:off x="8932" y="1305"/>
                            <a:ext cx="18" cy="18"/>
                          </a:xfrm>
                          <a:custGeom>
                            <a:avLst/>
                            <a:gdLst>
                              <a:gd name="T0" fmla="+- 0 8945 8932"/>
                              <a:gd name="T1" fmla="*/ T0 w 18"/>
                              <a:gd name="T2" fmla="+- 0 1305 1305"/>
                              <a:gd name="T3" fmla="*/ 1305 h 18"/>
                              <a:gd name="T4" fmla="+- 0 8936 8932"/>
                              <a:gd name="T5" fmla="*/ T4 w 18"/>
                              <a:gd name="T6" fmla="+- 0 1305 1305"/>
                              <a:gd name="T7" fmla="*/ 1305 h 18"/>
                              <a:gd name="T8" fmla="+- 0 8932 8932"/>
                              <a:gd name="T9" fmla="*/ T8 w 18"/>
                              <a:gd name="T10" fmla="+- 0 1309 1305"/>
                              <a:gd name="T11" fmla="*/ 1309 h 18"/>
                              <a:gd name="T12" fmla="+- 0 8932 8932"/>
                              <a:gd name="T13" fmla="*/ T12 w 18"/>
                              <a:gd name="T14" fmla="+- 0 1318 1305"/>
                              <a:gd name="T15" fmla="*/ 1318 h 18"/>
                              <a:gd name="T16" fmla="+- 0 8936 8932"/>
                              <a:gd name="T17" fmla="*/ T16 w 18"/>
                              <a:gd name="T18" fmla="+- 0 1322 1305"/>
                              <a:gd name="T19" fmla="*/ 1322 h 18"/>
                              <a:gd name="T20" fmla="+- 0 8945 8932"/>
                              <a:gd name="T21" fmla="*/ T20 w 18"/>
                              <a:gd name="T22" fmla="+- 0 1322 1305"/>
                              <a:gd name="T23" fmla="*/ 1322 h 18"/>
                              <a:gd name="T24" fmla="+- 0 8949 8932"/>
                              <a:gd name="T25" fmla="*/ T24 w 18"/>
                              <a:gd name="T26" fmla="+- 0 1318 1305"/>
                              <a:gd name="T27" fmla="*/ 1318 h 18"/>
                              <a:gd name="T28" fmla="+- 0 8949 8932"/>
                              <a:gd name="T29" fmla="*/ T28 w 18"/>
                              <a:gd name="T30" fmla="+- 0 1309 1305"/>
                              <a:gd name="T31" fmla="*/ 1309 h 18"/>
                              <a:gd name="T32" fmla="+- 0 8945 8932"/>
                              <a:gd name="T33" fmla="*/ T32 w 18"/>
                              <a:gd name="T34" fmla="+- 0 1305 1305"/>
                              <a:gd name="T35" fmla="*/ 130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3"/>
                                </a:lnTo>
                                <a:lnTo>
                                  <a:pt x="4" y="17"/>
                                </a:lnTo>
                                <a:lnTo>
                                  <a:pt x="13" y="17"/>
                                </a:lnTo>
                                <a:lnTo>
                                  <a:pt x="17" y="13"/>
                                </a:lnTo>
                                <a:lnTo>
                                  <a:pt x="17" y="4"/>
                                </a:lnTo>
                                <a:lnTo>
                                  <a:pt x="13"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2843"/>
                        <wps:cNvSpPr>
                          <a:spLocks/>
                        </wps:cNvSpPr>
                        <wps:spPr bwMode="auto">
                          <a:xfrm>
                            <a:off x="8932" y="1305"/>
                            <a:ext cx="18" cy="18"/>
                          </a:xfrm>
                          <a:custGeom>
                            <a:avLst/>
                            <a:gdLst>
                              <a:gd name="T0" fmla="+- 0 8932 8932"/>
                              <a:gd name="T1" fmla="*/ T0 w 18"/>
                              <a:gd name="T2" fmla="+- 0 1314 1305"/>
                              <a:gd name="T3" fmla="*/ 1314 h 18"/>
                              <a:gd name="T4" fmla="+- 0 8932 8932"/>
                              <a:gd name="T5" fmla="*/ T4 w 18"/>
                              <a:gd name="T6" fmla="+- 0 1309 1305"/>
                              <a:gd name="T7" fmla="*/ 1309 h 18"/>
                              <a:gd name="T8" fmla="+- 0 8936 8932"/>
                              <a:gd name="T9" fmla="*/ T8 w 18"/>
                              <a:gd name="T10" fmla="+- 0 1305 1305"/>
                              <a:gd name="T11" fmla="*/ 1305 h 18"/>
                              <a:gd name="T12" fmla="+- 0 8941 8932"/>
                              <a:gd name="T13" fmla="*/ T12 w 18"/>
                              <a:gd name="T14" fmla="+- 0 1305 1305"/>
                              <a:gd name="T15" fmla="*/ 1305 h 18"/>
                              <a:gd name="T16" fmla="+- 0 8945 8932"/>
                              <a:gd name="T17" fmla="*/ T16 w 18"/>
                              <a:gd name="T18" fmla="+- 0 1305 1305"/>
                              <a:gd name="T19" fmla="*/ 1305 h 18"/>
                              <a:gd name="T20" fmla="+- 0 8949 8932"/>
                              <a:gd name="T21" fmla="*/ T20 w 18"/>
                              <a:gd name="T22" fmla="+- 0 1309 1305"/>
                              <a:gd name="T23" fmla="*/ 1309 h 18"/>
                              <a:gd name="T24" fmla="+- 0 8949 8932"/>
                              <a:gd name="T25" fmla="*/ T24 w 18"/>
                              <a:gd name="T26" fmla="+- 0 1314 1305"/>
                              <a:gd name="T27" fmla="*/ 1314 h 18"/>
                              <a:gd name="T28" fmla="+- 0 8949 8932"/>
                              <a:gd name="T29" fmla="*/ T28 w 18"/>
                              <a:gd name="T30" fmla="+- 0 1318 1305"/>
                              <a:gd name="T31" fmla="*/ 1318 h 18"/>
                              <a:gd name="T32" fmla="+- 0 8945 8932"/>
                              <a:gd name="T33" fmla="*/ T32 w 18"/>
                              <a:gd name="T34" fmla="+- 0 1322 1305"/>
                              <a:gd name="T35" fmla="*/ 1322 h 18"/>
                              <a:gd name="T36" fmla="+- 0 8941 8932"/>
                              <a:gd name="T37" fmla="*/ T36 w 18"/>
                              <a:gd name="T38" fmla="+- 0 1322 1305"/>
                              <a:gd name="T39" fmla="*/ 1322 h 18"/>
                              <a:gd name="T40" fmla="+- 0 8936 8932"/>
                              <a:gd name="T41" fmla="*/ T40 w 18"/>
                              <a:gd name="T42" fmla="+- 0 1322 1305"/>
                              <a:gd name="T43" fmla="*/ 1322 h 18"/>
                              <a:gd name="T44" fmla="+- 0 8932 8932"/>
                              <a:gd name="T45" fmla="*/ T44 w 18"/>
                              <a:gd name="T46" fmla="+- 0 1318 1305"/>
                              <a:gd name="T47" fmla="*/ 1318 h 18"/>
                              <a:gd name="T48" fmla="+- 0 8932 8932"/>
                              <a:gd name="T49" fmla="*/ T48 w 18"/>
                              <a:gd name="T50" fmla="+- 0 1314 1305"/>
                              <a:gd name="T51" fmla="*/ 131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3" y="0"/>
                                </a:lnTo>
                                <a:lnTo>
                                  <a:pt x="17" y="4"/>
                                </a:lnTo>
                                <a:lnTo>
                                  <a:pt x="17" y="9"/>
                                </a:lnTo>
                                <a:lnTo>
                                  <a:pt x="17" y="13"/>
                                </a:lnTo>
                                <a:lnTo>
                                  <a:pt x="13" y="17"/>
                                </a:lnTo>
                                <a:lnTo>
                                  <a:pt x="9" y="17"/>
                                </a:lnTo>
                                <a:lnTo>
                                  <a:pt x="4" y="17"/>
                                </a:lnTo>
                                <a:lnTo>
                                  <a:pt x="0" y="13"/>
                                </a:lnTo>
                                <a:lnTo>
                                  <a:pt x="0" y="9"/>
                                </a:lnTo>
                              </a:path>
                            </a:pathLst>
                          </a:custGeom>
                          <a:noFill/>
                          <a:ln w="1969">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2844"/>
                        <wps:cNvSpPr>
                          <a:spLocks/>
                        </wps:cNvSpPr>
                        <wps:spPr bwMode="auto">
                          <a:xfrm>
                            <a:off x="8932" y="1290"/>
                            <a:ext cx="18" cy="18"/>
                          </a:xfrm>
                          <a:custGeom>
                            <a:avLst/>
                            <a:gdLst>
                              <a:gd name="T0" fmla="+- 0 8945 8932"/>
                              <a:gd name="T1" fmla="*/ T0 w 18"/>
                              <a:gd name="T2" fmla="+- 0 1290 1290"/>
                              <a:gd name="T3" fmla="*/ 1290 h 18"/>
                              <a:gd name="T4" fmla="+- 0 8936 8932"/>
                              <a:gd name="T5" fmla="*/ T4 w 18"/>
                              <a:gd name="T6" fmla="+- 0 1290 1290"/>
                              <a:gd name="T7" fmla="*/ 1290 h 18"/>
                              <a:gd name="T8" fmla="+- 0 8932 8932"/>
                              <a:gd name="T9" fmla="*/ T8 w 18"/>
                              <a:gd name="T10" fmla="+- 0 1294 1290"/>
                              <a:gd name="T11" fmla="*/ 1294 h 18"/>
                              <a:gd name="T12" fmla="+- 0 8932 8932"/>
                              <a:gd name="T13" fmla="*/ T12 w 18"/>
                              <a:gd name="T14" fmla="+- 0 1304 1290"/>
                              <a:gd name="T15" fmla="*/ 1304 h 18"/>
                              <a:gd name="T16" fmla="+- 0 8936 8932"/>
                              <a:gd name="T17" fmla="*/ T16 w 18"/>
                              <a:gd name="T18" fmla="+- 0 1307 1290"/>
                              <a:gd name="T19" fmla="*/ 1307 h 18"/>
                              <a:gd name="T20" fmla="+- 0 8945 8932"/>
                              <a:gd name="T21" fmla="*/ T20 w 18"/>
                              <a:gd name="T22" fmla="+- 0 1307 1290"/>
                              <a:gd name="T23" fmla="*/ 1307 h 18"/>
                              <a:gd name="T24" fmla="+- 0 8949 8932"/>
                              <a:gd name="T25" fmla="*/ T24 w 18"/>
                              <a:gd name="T26" fmla="+- 0 1304 1290"/>
                              <a:gd name="T27" fmla="*/ 1304 h 18"/>
                              <a:gd name="T28" fmla="+- 0 8949 8932"/>
                              <a:gd name="T29" fmla="*/ T28 w 18"/>
                              <a:gd name="T30" fmla="+- 0 1294 1290"/>
                              <a:gd name="T31" fmla="*/ 1294 h 18"/>
                              <a:gd name="T32" fmla="+- 0 8945 8932"/>
                              <a:gd name="T33" fmla="*/ T32 w 18"/>
                              <a:gd name="T34" fmla="+- 0 1290 1290"/>
                              <a:gd name="T35" fmla="*/ 129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4"/>
                                </a:lnTo>
                                <a:lnTo>
                                  <a:pt x="4" y="17"/>
                                </a:lnTo>
                                <a:lnTo>
                                  <a:pt x="13" y="17"/>
                                </a:lnTo>
                                <a:lnTo>
                                  <a:pt x="17" y="14"/>
                                </a:lnTo>
                                <a:lnTo>
                                  <a:pt x="17" y="4"/>
                                </a:lnTo>
                                <a:lnTo>
                                  <a:pt x="13"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2845"/>
                        <wps:cNvSpPr>
                          <a:spLocks/>
                        </wps:cNvSpPr>
                        <wps:spPr bwMode="auto">
                          <a:xfrm>
                            <a:off x="8932" y="1290"/>
                            <a:ext cx="18" cy="18"/>
                          </a:xfrm>
                          <a:custGeom>
                            <a:avLst/>
                            <a:gdLst>
                              <a:gd name="T0" fmla="+- 0 8932 8932"/>
                              <a:gd name="T1" fmla="*/ T0 w 18"/>
                              <a:gd name="T2" fmla="+- 0 1299 1290"/>
                              <a:gd name="T3" fmla="*/ 1299 h 18"/>
                              <a:gd name="T4" fmla="+- 0 8932 8932"/>
                              <a:gd name="T5" fmla="*/ T4 w 18"/>
                              <a:gd name="T6" fmla="+- 0 1294 1290"/>
                              <a:gd name="T7" fmla="*/ 1294 h 18"/>
                              <a:gd name="T8" fmla="+- 0 8936 8932"/>
                              <a:gd name="T9" fmla="*/ T8 w 18"/>
                              <a:gd name="T10" fmla="+- 0 1290 1290"/>
                              <a:gd name="T11" fmla="*/ 1290 h 18"/>
                              <a:gd name="T12" fmla="+- 0 8941 8932"/>
                              <a:gd name="T13" fmla="*/ T12 w 18"/>
                              <a:gd name="T14" fmla="+- 0 1290 1290"/>
                              <a:gd name="T15" fmla="*/ 1290 h 18"/>
                              <a:gd name="T16" fmla="+- 0 8945 8932"/>
                              <a:gd name="T17" fmla="*/ T16 w 18"/>
                              <a:gd name="T18" fmla="+- 0 1290 1290"/>
                              <a:gd name="T19" fmla="*/ 1290 h 18"/>
                              <a:gd name="T20" fmla="+- 0 8949 8932"/>
                              <a:gd name="T21" fmla="*/ T20 w 18"/>
                              <a:gd name="T22" fmla="+- 0 1294 1290"/>
                              <a:gd name="T23" fmla="*/ 1294 h 18"/>
                              <a:gd name="T24" fmla="+- 0 8949 8932"/>
                              <a:gd name="T25" fmla="*/ T24 w 18"/>
                              <a:gd name="T26" fmla="+- 0 1299 1290"/>
                              <a:gd name="T27" fmla="*/ 1299 h 18"/>
                              <a:gd name="T28" fmla="+- 0 8949 8932"/>
                              <a:gd name="T29" fmla="*/ T28 w 18"/>
                              <a:gd name="T30" fmla="+- 0 1304 1290"/>
                              <a:gd name="T31" fmla="*/ 1304 h 18"/>
                              <a:gd name="T32" fmla="+- 0 8945 8932"/>
                              <a:gd name="T33" fmla="*/ T32 w 18"/>
                              <a:gd name="T34" fmla="+- 0 1307 1290"/>
                              <a:gd name="T35" fmla="*/ 1307 h 18"/>
                              <a:gd name="T36" fmla="+- 0 8941 8932"/>
                              <a:gd name="T37" fmla="*/ T36 w 18"/>
                              <a:gd name="T38" fmla="+- 0 1307 1290"/>
                              <a:gd name="T39" fmla="*/ 1307 h 18"/>
                              <a:gd name="T40" fmla="+- 0 8936 8932"/>
                              <a:gd name="T41" fmla="*/ T40 w 18"/>
                              <a:gd name="T42" fmla="+- 0 1307 1290"/>
                              <a:gd name="T43" fmla="*/ 1307 h 18"/>
                              <a:gd name="T44" fmla="+- 0 8932 8932"/>
                              <a:gd name="T45" fmla="*/ T44 w 18"/>
                              <a:gd name="T46" fmla="+- 0 1304 1290"/>
                              <a:gd name="T47" fmla="*/ 1304 h 18"/>
                              <a:gd name="T48" fmla="+- 0 8932 8932"/>
                              <a:gd name="T49" fmla="*/ T48 w 18"/>
                              <a:gd name="T50" fmla="+- 0 1299 1290"/>
                              <a:gd name="T51" fmla="*/ 129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3" y="0"/>
                                </a:lnTo>
                                <a:lnTo>
                                  <a:pt x="17" y="4"/>
                                </a:lnTo>
                                <a:lnTo>
                                  <a:pt x="17" y="9"/>
                                </a:lnTo>
                                <a:lnTo>
                                  <a:pt x="17" y="14"/>
                                </a:lnTo>
                                <a:lnTo>
                                  <a:pt x="13" y="17"/>
                                </a:lnTo>
                                <a:lnTo>
                                  <a:pt x="9" y="17"/>
                                </a:lnTo>
                                <a:lnTo>
                                  <a:pt x="4" y="17"/>
                                </a:lnTo>
                                <a:lnTo>
                                  <a:pt x="0" y="14"/>
                                </a:lnTo>
                                <a:lnTo>
                                  <a:pt x="0" y="9"/>
                                </a:lnTo>
                              </a:path>
                            </a:pathLst>
                          </a:custGeom>
                          <a:noFill/>
                          <a:ln w="1969">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2846"/>
                        <wps:cNvSpPr>
                          <a:spLocks/>
                        </wps:cNvSpPr>
                        <wps:spPr bwMode="auto">
                          <a:xfrm>
                            <a:off x="8932" y="1554"/>
                            <a:ext cx="18" cy="18"/>
                          </a:xfrm>
                          <a:custGeom>
                            <a:avLst/>
                            <a:gdLst>
                              <a:gd name="T0" fmla="+- 0 8945 8932"/>
                              <a:gd name="T1" fmla="*/ T0 w 18"/>
                              <a:gd name="T2" fmla="+- 0 1554 1554"/>
                              <a:gd name="T3" fmla="*/ 1554 h 18"/>
                              <a:gd name="T4" fmla="+- 0 8936 8932"/>
                              <a:gd name="T5" fmla="*/ T4 w 18"/>
                              <a:gd name="T6" fmla="+- 0 1554 1554"/>
                              <a:gd name="T7" fmla="*/ 1554 h 18"/>
                              <a:gd name="T8" fmla="+- 0 8932 8932"/>
                              <a:gd name="T9" fmla="*/ T8 w 18"/>
                              <a:gd name="T10" fmla="+- 0 1558 1554"/>
                              <a:gd name="T11" fmla="*/ 1558 h 18"/>
                              <a:gd name="T12" fmla="+- 0 8932 8932"/>
                              <a:gd name="T13" fmla="*/ T12 w 18"/>
                              <a:gd name="T14" fmla="+- 0 1568 1554"/>
                              <a:gd name="T15" fmla="*/ 1568 h 18"/>
                              <a:gd name="T16" fmla="+- 0 8936 8932"/>
                              <a:gd name="T17" fmla="*/ T16 w 18"/>
                              <a:gd name="T18" fmla="+- 0 1571 1554"/>
                              <a:gd name="T19" fmla="*/ 1571 h 18"/>
                              <a:gd name="T20" fmla="+- 0 8945 8932"/>
                              <a:gd name="T21" fmla="*/ T20 w 18"/>
                              <a:gd name="T22" fmla="+- 0 1571 1554"/>
                              <a:gd name="T23" fmla="*/ 1571 h 18"/>
                              <a:gd name="T24" fmla="+- 0 8949 8932"/>
                              <a:gd name="T25" fmla="*/ T24 w 18"/>
                              <a:gd name="T26" fmla="+- 0 1568 1554"/>
                              <a:gd name="T27" fmla="*/ 1568 h 18"/>
                              <a:gd name="T28" fmla="+- 0 8949 8932"/>
                              <a:gd name="T29" fmla="*/ T28 w 18"/>
                              <a:gd name="T30" fmla="+- 0 1558 1554"/>
                              <a:gd name="T31" fmla="*/ 1558 h 18"/>
                              <a:gd name="T32" fmla="+- 0 8945 8932"/>
                              <a:gd name="T33" fmla="*/ T32 w 18"/>
                              <a:gd name="T34" fmla="+- 0 1554 1554"/>
                              <a:gd name="T35" fmla="*/ 155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4"/>
                                </a:lnTo>
                                <a:lnTo>
                                  <a:pt x="4" y="17"/>
                                </a:lnTo>
                                <a:lnTo>
                                  <a:pt x="13" y="17"/>
                                </a:lnTo>
                                <a:lnTo>
                                  <a:pt x="17" y="14"/>
                                </a:lnTo>
                                <a:lnTo>
                                  <a:pt x="17" y="4"/>
                                </a:lnTo>
                                <a:lnTo>
                                  <a:pt x="13"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2847"/>
                        <wps:cNvSpPr>
                          <a:spLocks/>
                        </wps:cNvSpPr>
                        <wps:spPr bwMode="auto">
                          <a:xfrm>
                            <a:off x="8932" y="1554"/>
                            <a:ext cx="18" cy="18"/>
                          </a:xfrm>
                          <a:custGeom>
                            <a:avLst/>
                            <a:gdLst>
                              <a:gd name="T0" fmla="+- 0 8932 8932"/>
                              <a:gd name="T1" fmla="*/ T0 w 18"/>
                              <a:gd name="T2" fmla="+- 0 1563 1554"/>
                              <a:gd name="T3" fmla="*/ 1563 h 18"/>
                              <a:gd name="T4" fmla="+- 0 8932 8932"/>
                              <a:gd name="T5" fmla="*/ T4 w 18"/>
                              <a:gd name="T6" fmla="+- 0 1558 1554"/>
                              <a:gd name="T7" fmla="*/ 1558 h 18"/>
                              <a:gd name="T8" fmla="+- 0 8936 8932"/>
                              <a:gd name="T9" fmla="*/ T8 w 18"/>
                              <a:gd name="T10" fmla="+- 0 1554 1554"/>
                              <a:gd name="T11" fmla="*/ 1554 h 18"/>
                              <a:gd name="T12" fmla="+- 0 8941 8932"/>
                              <a:gd name="T13" fmla="*/ T12 w 18"/>
                              <a:gd name="T14" fmla="+- 0 1554 1554"/>
                              <a:gd name="T15" fmla="*/ 1554 h 18"/>
                              <a:gd name="T16" fmla="+- 0 8945 8932"/>
                              <a:gd name="T17" fmla="*/ T16 w 18"/>
                              <a:gd name="T18" fmla="+- 0 1554 1554"/>
                              <a:gd name="T19" fmla="*/ 1554 h 18"/>
                              <a:gd name="T20" fmla="+- 0 8949 8932"/>
                              <a:gd name="T21" fmla="*/ T20 w 18"/>
                              <a:gd name="T22" fmla="+- 0 1558 1554"/>
                              <a:gd name="T23" fmla="*/ 1558 h 18"/>
                              <a:gd name="T24" fmla="+- 0 8949 8932"/>
                              <a:gd name="T25" fmla="*/ T24 w 18"/>
                              <a:gd name="T26" fmla="+- 0 1563 1554"/>
                              <a:gd name="T27" fmla="*/ 1563 h 18"/>
                              <a:gd name="T28" fmla="+- 0 8949 8932"/>
                              <a:gd name="T29" fmla="*/ T28 w 18"/>
                              <a:gd name="T30" fmla="+- 0 1568 1554"/>
                              <a:gd name="T31" fmla="*/ 1568 h 18"/>
                              <a:gd name="T32" fmla="+- 0 8945 8932"/>
                              <a:gd name="T33" fmla="*/ T32 w 18"/>
                              <a:gd name="T34" fmla="+- 0 1571 1554"/>
                              <a:gd name="T35" fmla="*/ 1571 h 18"/>
                              <a:gd name="T36" fmla="+- 0 8941 8932"/>
                              <a:gd name="T37" fmla="*/ T36 w 18"/>
                              <a:gd name="T38" fmla="+- 0 1571 1554"/>
                              <a:gd name="T39" fmla="*/ 1571 h 18"/>
                              <a:gd name="T40" fmla="+- 0 8936 8932"/>
                              <a:gd name="T41" fmla="*/ T40 w 18"/>
                              <a:gd name="T42" fmla="+- 0 1571 1554"/>
                              <a:gd name="T43" fmla="*/ 1571 h 18"/>
                              <a:gd name="T44" fmla="+- 0 8932 8932"/>
                              <a:gd name="T45" fmla="*/ T44 w 18"/>
                              <a:gd name="T46" fmla="+- 0 1568 1554"/>
                              <a:gd name="T47" fmla="*/ 1568 h 18"/>
                              <a:gd name="T48" fmla="+- 0 8932 8932"/>
                              <a:gd name="T49" fmla="*/ T48 w 18"/>
                              <a:gd name="T50" fmla="+- 0 1563 1554"/>
                              <a:gd name="T51" fmla="*/ 156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3" y="0"/>
                                </a:lnTo>
                                <a:lnTo>
                                  <a:pt x="17" y="4"/>
                                </a:lnTo>
                                <a:lnTo>
                                  <a:pt x="17" y="9"/>
                                </a:lnTo>
                                <a:lnTo>
                                  <a:pt x="17" y="14"/>
                                </a:lnTo>
                                <a:lnTo>
                                  <a:pt x="13" y="17"/>
                                </a:lnTo>
                                <a:lnTo>
                                  <a:pt x="9" y="17"/>
                                </a:lnTo>
                                <a:lnTo>
                                  <a:pt x="4" y="17"/>
                                </a:lnTo>
                                <a:lnTo>
                                  <a:pt x="0" y="14"/>
                                </a:lnTo>
                                <a:lnTo>
                                  <a:pt x="0" y="9"/>
                                </a:lnTo>
                              </a:path>
                            </a:pathLst>
                          </a:custGeom>
                          <a:noFill/>
                          <a:ln w="1969">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Line 2848"/>
                        <wps:cNvCnPr>
                          <a:cxnSpLocks/>
                        </wps:cNvCnPr>
                        <wps:spPr bwMode="auto">
                          <a:xfrm>
                            <a:off x="7577" y="2131"/>
                            <a:ext cx="1364" cy="0"/>
                          </a:xfrm>
                          <a:prstGeom prst="line">
                            <a:avLst/>
                          </a:prstGeom>
                          <a:noFill/>
                          <a:ln w="2967">
                            <a:solidFill>
                              <a:srgbClr val="D79000"/>
                            </a:solidFill>
                            <a:round/>
                            <a:headEnd/>
                            <a:tailEnd/>
                          </a:ln>
                          <a:extLst>
                            <a:ext uri="{909E8E84-426E-40DD-AFC4-6F175D3DCCD1}">
                              <a14:hiddenFill xmlns:a14="http://schemas.microsoft.com/office/drawing/2010/main">
                                <a:noFill/>
                              </a14:hiddenFill>
                            </a:ext>
                          </a:extLst>
                        </wps:spPr>
                        <wps:bodyPr/>
                      </wps:wsp>
                      <wps:wsp>
                        <wps:cNvPr id="290" name="Line 2849"/>
                        <wps:cNvCnPr>
                          <a:cxnSpLocks/>
                        </wps:cNvCnPr>
                        <wps:spPr bwMode="auto">
                          <a:xfrm>
                            <a:off x="7577" y="2135"/>
                            <a:ext cx="1364" cy="0"/>
                          </a:xfrm>
                          <a:prstGeom prst="line">
                            <a:avLst/>
                          </a:prstGeom>
                          <a:noFill/>
                          <a:ln w="2967">
                            <a:solidFill>
                              <a:srgbClr val="A2A400"/>
                            </a:solidFill>
                            <a:round/>
                            <a:headEnd/>
                            <a:tailEnd/>
                          </a:ln>
                          <a:extLst>
                            <a:ext uri="{909E8E84-426E-40DD-AFC4-6F175D3DCCD1}">
                              <a14:hiddenFill xmlns:a14="http://schemas.microsoft.com/office/drawing/2010/main">
                                <a:noFill/>
                              </a14:hiddenFill>
                            </a:ext>
                          </a:extLst>
                        </wps:spPr>
                        <wps:bodyPr/>
                      </wps:wsp>
                      <wps:wsp>
                        <wps:cNvPr id="291" name="Freeform 2850"/>
                        <wps:cNvSpPr>
                          <a:spLocks/>
                        </wps:cNvSpPr>
                        <wps:spPr bwMode="auto">
                          <a:xfrm>
                            <a:off x="8932" y="995"/>
                            <a:ext cx="18" cy="18"/>
                          </a:xfrm>
                          <a:custGeom>
                            <a:avLst/>
                            <a:gdLst>
                              <a:gd name="T0" fmla="+- 0 8945 8932"/>
                              <a:gd name="T1" fmla="*/ T0 w 18"/>
                              <a:gd name="T2" fmla="+- 0 996 996"/>
                              <a:gd name="T3" fmla="*/ 996 h 18"/>
                              <a:gd name="T4" fmla="+- 0 8936 8932"/>
                              <a:gd name="T5" fmla="*/ T4 w 18"/>
                              <a:gd name="T6" fmla="+- 0 996 996"/>
                              <a:gd name="T7" fmla="*/ 996 h 18"/>
                              <a:gd name="T8" fmla="+- 0 8932 8932"/>
                              <a:gd name="T9" fmla="*/ T8 w 18"/>
                              <a:gd name="T10" fmla="+- 0 1000 996"/>
                              <a:gd name="T11" fmla="*/ 1000 h 18"/>
                              <a:gd name="T12" fmla="+- 0 8932 8932"/>
                              <a:gd name="T13" fmla="*/ T12 w 18"/>
                              <a:gd name="T14" fmla="+- 0 1009 996"/>
                              <a:gd name="T15" fmla="*/ 1009 h 18"/>
                              <a:gd name="T16" fmla="+- 0 8936 8932"/>
                              <a:gd name="T17" fmla="*/ T16 w 18"/>
                              <a:gd name="T18" fmla="+- 0 1013 996"/>
                              <a:gd name="T19" fmla="*/ 1013 h 18"/>
                              <a:gd name="T20" fmla="+- 0 8945 8932"/>
                              <a:gd name="T21" fmla="*/ T20 w 18"/>
                              <a:gd name="T22" fmla="+- 0 1013 996"/>
                              <a:gd name="T23" fmla="*/ 1013 h 18"/>
                              <a:gd name="T24" fmla="+- 0 8949 8932"/>
                              <a:gd name="T25" fmla="*/ T24 w 18"/>
                              <a:gd name="T26" fmla="+- 0 1009 996"/>
                              <a:gd name="T27" fmla="*/ 1009 h 18"/>
                              <a:gd name="T28" fmla="+- 0 8949 8932"/>
                              <a:gd name="T29" fmla="*/ T28 w 18"/>
                              <a:gd name="T30" fmla="+- 0 1000 996"/>
                              <a:gd name="T31" fmla="*/ 1000 h 18"/>
                              <a:gd name="T32" fmla="+- 0 8945 8932"/>
                              <a:gd name="T33" fmla="*/ T32 w 18"/>
                              <a:gd name="T34" fmla="+- 0 996 996"/>
                              <a:gd name="T35" fmla="*/ 99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4"/>
                                </a:lnTo>
                                <a:lnTo>
                                  <a:pt x="0" y="13"/>
                                </a:lnTo>
                                <a:lnTo>
                                  <a:pt x="4" y="17"/>
                                </a:lnTo>
                                <a:lnTo>
                                  <a:pt x="13" y="17"/>
                                </a:lnTo>
                                <a:lnTo>
                                  <a:pt x="17" y="13"/>
                                </a:lnTo>
                                <a:lnTo>
                                  <a:pt x="17" y="4"/>
                                </a:lnTo>
                                <a:lnTo>
                                  <a:pt x="13"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2851"/>
                        <wps:cNvSpPr>
                          <a:spLocks/>
                        </wps:cNvSpPr>
                        <wps:spPr bwMode="auto">
                          <a:xfrm>
                            <a:off x="8932" y="995"/>
                            <a:ext cx="18" cy="18"/>
                          </a:xfrm>
                          <a:custGeom>
                            <a:avLst/>
                            <a:gdLst>
                              <a:gd name="T0" fmla="+- 0 8932 8932"/>
                              <a:gd name="T1" fmla="*/ T0 w 18"/>
                              <a:gd name="T2" fmla="+- 0 1004 996"/>
                              <a:gd name="T3" fmla="*/ 1004 h 18"/>
                              <a:gd name="T4" fmla="+- 0 8932 8932"/>
                              <a:gd name="T5" fmla="*/ T4 w 18"/>
                              <a:gd name="T6" fmla="+- 0 1000 996"/>
                              <a:gd name="T7" fmla="*/ 1000 h 18"/>
                              <a:gd name="T8" fmla="+- 0 8936 8932"/>
                              <a:gd name="T9" fmla="*/ T8 w 18"/>
                              <a:gd name="T10" fmla="+- 0 996 996"/>
                              <a:gd name="T11" fmla="*/ 996 h 18"/>
                              <a:gd name="T12" fmla="+- 0 8941 8932"/>
                              <a:gd name="T13" fmla="*/ T12 w 18"/>
                              <a:gd name="T14" fmla="+- 0 996 996"/>
                              <a:gd name="T15" fmla="*/ 996 h 18"/>
                              <a:gd name="T16" fmla="+- 0 8945 8932"/>
                              <a:gd name="T17" fmla="*/ T16 w 18"/>
                              <a:gd name="T18" fmla="+- 0 996 996"/>
                              <a:gd name="T19" fmla="*/ 996 h 18"/>
                              <a:gd name="T20" fmla="+- 0 8949 8932"/>
                              <a:gd name="T21" fmla="*/ T20 w 18"/>
                              <a:gd name="T22" fmla="+- 0 1000 996"/>
                              <a:gd name="T23" fmla="*/ 1000 h 18"/>
                              <a:gd name="T24" fmla="+- 0 8949 8932"/>
                              <a:gd name="T25" fmla="*/ T24 w 18"/>
                              <a:gd name="T26" fmla="+- 0 1004 996"/>
                              <a:gd name="T27" fmla="*/ 1004 h 18"/>
                              <a:gd name="T28" fmla="+- 0 8949 8932"/>
                              <a:gd name="T29" fmla="*/ T28 w 18"/>
                              <a:gd name="T30" fmla="+- 0 1009 996"/>
                              <a:gd name="T31" fmla="*/ 1009 h 18"/>
                              <a:gd name="T32" fmla="+- 0 8945 8932"/>
                              <a:gd name="T33" fmla="*/ T32 w 18"/>
                              <a:gd name="T34" fmla="+- 0 1013 996"/>
                              <a:gd name="T35" fmla="*/ 1013 h 18"/>
                              <a:gd name="T36" fmla="+- 0 8941 8932"/>
                              <a:gd name="T37" fmla="*/ T36 w 18"/>
                              <a:gd name="T38" fmla="+- 0 1013 996"/>
                              <a:gd name="T39" fmla="*/ 1013 h 18"/>
                              <a:gd name="T40" fmla="+- 0 8936 8932"/>
                              <a:gd name="T41" fmla="*/ T40 w 18"/>
                              <a:gd name="T42" fmla="+- 0 1013 996"/>
                              <a:gd name="T43" fmla="*/ 1013 h 18"/>
                              <a:gd name="T44" fmla="+- 0 8932 8932"/>
                              <a:gd name="T45" fmla="*/ T44 w 18"/>
                              <a:gd name="T46" fmla="+- 0 1009 996"/>
                              <a:gd name="T47" fmla="*/ 1009 h 18"/>
                              <a:gd name="T48" fmla="+- 0 8932 8932"/>
                              <a:gd name="T49" fmla="*/ T48 w 18"/>
                              <a:gd name="T50" fmla="+- 0 1004 996"/>
                              <a:gd name="T51" fmla="*/ 100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3" y="0"/>
                                </a:lnTo>
                                <a:lnTo>
                                  <a:pt x="17" y="4"/>
                                </a:lnTo>
                                <a:lnTo>
                                  <a:pt x="17" y="8"/>
                                </a:lnTo>
                                <a:lnTo>
                                  <a:pt x="17" y="13"/>
                                </a:lnTo>
                                <a:lnTo>
                                  <a:pt x="13" y="17"/>
                                </a:lnTo>
                                <a:lnTo>
                                  <a:pt x="9" y="17"/>
                                </a:lnTo>
                                <a:lnTo>
                                  <a:pt x="4" y="17"/>
                                </a:lnTo>
                                <a:lnTo>
                                  <a:pt x="0" y="13"/>
                                </a:lnTo>
                                <a:lnTo>
                                  <a:pt x="0" y="8"/>
                                </a:lnTo>
                              </a:path>
                            </a:pathLst>
                          </a:custGeom>
                          <a:noFill/>
                          <a:ln w="1969">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Line 2852"/>
                        <wps:cNvCnPr>
                          <a:cxnSpLocks/>
                        </wps:cNvCnPr>
                        <wps:spPr bwMode="auto">
                          <a:xfrm>
                            <a:off x="7577" y="2136"/>
                            <a:ext cx="1364" cy="0"/>
                          </a:xfrm>
                          <a:prstGeom prst="line">
                            <a:avLst/>
                          </a:prstGeom>
                          <a:noFill/>
                          <a:ln w="2967">
                            <a:solidFill>
                              <a:srgbClr val="39B600"/>
                            </a:solidFill>
                            <a:round/>
                            <a:headEnd/>
                            <a:tailEnd/>
                          </a:ln>
                          <a:extLst>
                            <a:ext uri="{909E8E84-426E-40DD-AFC4-6F175D3DCCD1}">
                              <a14:hiddenFill xmlns:a14="http://schemas.microsoft.com/office/drawing/2010/main">
                                <a:noFill/>
                              </a14:hiddenFill>
                            </a:ext>
                          </a:extLst>
                        </wps:spPr>
                        <wps:bodyPr/>
                      </wps:wsp>
                      <wps:wsp>
                        <wps:cNvPr id="294" name="Line 2853"/>
                        <wps:cNvCnPr>
                          <a:cxnSpLocks/>
                        </wps:cNvCnPr>
                        <wps:spPr bwMode="auto">
                          <a:xfrm>
                            <a:off x="7577" y="2134"/>
                            <a:ext cx="1364" cy="0"/>
                          </a:xfrm>
                          <a:prstGeom prst="line">
                            <a:avLst/>
                          </a:prstGeom>
                          <a:noFill/>
                          <a:ln w="2967">
                            <a:solidFill>
                              <a:srgbClr val="00BE7C"/>
                            </a:solidFill>
                            <a:round/>
                            <a:headEnd/>
                            <a:tailEnd/>
                          </a:ln>
                          <a:extLst>
                            <a:ext uri="{909E8E84-426E-40DD-AFC4-6F175D3DCCD1}">
                              <a14:hiddenFill xmlns:a14="http://schemas.microsoft.com/office/drawing/2010/main">
                                <a:noFill/>
                              </a14:hiddenFill>
                            </a:ext>
                          </a:extLst>
                        </wps:spPr>
                        <wps:bodyPr/>
                      </wps:wsp>
                      <wps:wsp>
                        <wps:cNvPr id="295" name="Line 2854"/>
                        <wps:cNvCnPr>
                          <a:cxnSpLocks/>
                        </wps:cNvCnPr>
                        <wps:spPr bwMode="auto">
                          <a:xfrm>
                            <a:off x="7577" y="2137"/>
                            <a:ext cx="1364" cy="0"/>
                          </a:xfrm>
                          <a:prstGeom prst="line">
                            <a:avLst/>
                          </a:prstGeom>
                          <a:noFill/>
                          <a:ln w="2967">
                            <a:solidFill>
                              <a:srgbClr val="00BEC4"/>
                            </a:solidFill>
                            <a:round/>
                            <a:headEnd/>
                            <a:tailEnd/>
                          </a:ln>
                          <a:extLst>
                            <a:ext uri="{909E8E84-426E-40DD-AFC4-6F175D3DCCD1}">
                              <a14:hiddenFill xmlns:a14="http://schemas.microsoft.com/office/drawing/2010/main">
                                <a:noFill/>
                              </a14:hiddenFill>
                            </a:ext>
                          </a:extLst>
                        </wps:spPr>
                        <wps:bodyPr/>
                      </wps:wsp>
                      <wps:wsp>
                        <wps:cNvPr id="296" name="Line 2855"/>
                        <wps:cNvCnPr>
                          <a:cxnSpLocks/>
                        </wps:cNvCnPr>
                        <wps:spPr bwMode="auto">
                          <a:xfrm>
                            <a:off x="7577" y="2135"/>
                            <a:ext cx="1364" cy="0"/>
                          </a:xfrm>
                          <a:prstGeom prst="line">
                            <a:avLst/>
                          </a:prstGeom>
                          <a:noFill/>
                          <a:ln w="2967">
                            <a:solidFill>
                              <a:srgbClr val="00AFF6"/>
                            </a:solidFill>
                            <a:round/>
                            <a:headEnd/>
                            <a:tailEnd/>
                          </a:ln>
                          <a:extLst>
                            <a:ext uri="{909E8E84-426E-40DD-AFC4-6F175D3DCCD1}">
                              <a14:hiddenFill xmlns:a14="http://schemas.microsoft.com/office/drawing/2010/main">
                                <a:noFill/>
                              </a14:hiddenFill>
                            </a:ext>
                          </a:extLst>
                        </wps:spPr>
                        <wps:bodyPr/>
                      </wps:wsp>
                      <wps:wsp>
                        <wps:cNvPr id="297" name="Line 2856"/>
                        <wps:cNvCnPr>
                          <a:cxnSpLocks/>
                        </wps:cNvCnPr>
                        <wps:spPr bwMode="auto">
                          <a:xfrm>
                            <a:off x="7577" y="2134"/>
                            <a:ext cx="1364" cy="0"/>
                          </a:xfrm>
                          <a:prstGeom prst="line">
                            <a:avLst/>
                          </a:prstGeom>
                          <a:noFill/>
                          <a:ln w="2967">
                            <a:solidFill>
                              <a:srgbClr val="9490FF"/>
                            </a:solidFill>
                            <a:round/>
                            <a:headEnd/>
                            <a:tailEnd/>
                          </a:ln>
                          <a:extLst>
                            <a:ext uri="{909E8E84-426E-40DD-AFC4-6F175D3DCCD1}">
                              <a14:hiddenFill xmlns:a14="http://schemas.microsoft.com/office/drawing/2010/main">
                                <a:noFill/>
                              </a14:hiddenFill>
                            </a:ext>
                          </a:extLst>
                        </wps:spPr>
                        <wps:bodyPr/>
                      </wps:wsp>
                      <wps:wsp>
                        <wps:cNvPr id="298" name="Line 2857"/>
                        <wps:cNvCnPr>
                          <a:cxnSpLocks/>
                        </wps:cNvCnPr>
                        <wps:spPr bwMode="auto">
                          <a:xfrm>
                            <a:off x="7577" y="2127"/>
                            <a:ext cx="1364" cy="0"/>
                          </a:xfrm>
                          <a:prstGeom prst="line">
                            <a:avLst/>
                          </a:prstGeom>
                          <a:noFill/>
                          <a:ln w="2967">
                            <a:solidFill>
                              <a:srgbClr val="E76BF3"/>
                            </a:solidFill>
                            <a:round/>
                            <a:headEnd/>
                            <a:tailEnd/>
                          </a:ln>
                          <a:extLst>
                            <a:ext uri="{909E8E84-426E-40DD-AFC4-6F175D3DCCD1}">
                              <a14:hiddenFill xmlns:a14="http://schemas.microsoft.com/office/drawing/2010/main">
                                <a:noFill/>
                              </a14:hiddenFill>
                            </a:ext>
                          </a:extLst>
                        </wps:spPr>
                        <wps:bodyPr/>
                      </wps:wsp>
                      <wps:wsp>
                        <wps:cNvPr id="299" name="Freeform 2858"/>
                        <wps:cNvSpPr>
                          <a:spLocks/>
                        </wps:cNvSpPr>
                        <wps:spPr bwMode="auto">
                          <a:xfrm>
                            <a:off x="8932" y="24"/>
                            <a:ext cx="18" cy="18"/>
                          </a:xfrm>
                          <a:custGeom>
                            <a:avLst/>
                            <a:gdLst>
                              <a:gd name="T0" fmla="+- 0 8945 8932"/>
                              <a:gd name="T1" fmla="*/ T0 w 18"/>
                              <a:gd name="T2" fmla="+- 0 25 25"/>
                              <a:gd name="T3" fmla="*/ 25 h 18"/>
                              <a:gd name="T4" fmla="+- 0 8936 8932"/>
                              <a:gd name="T5" fmla="*/ T4 w 18"/>
                              <a:gd name="T6" fmla="+- 0 25 25"/>
                              <a:gd name="T7" fmla="*/ 25 h 18"/>
                              <a:gd name="T8" fmla="+- 0 8932 8932"/>
                              <a:gd name="T9" fmla="*/ T8 w 18"/>
                              <a:gd name="T10" fmla="+- 0 28 25"/>
                              <a:gd name="T11" fmla="*/ 28 h 18"/>
                              <a:gd name="T12" fmla="+- 0 8932 8932"/>
                              <a:gd name="T13" fmla="*/ T12 w 18"/>
                              <a:gd name="T14" fmla="+- 0 38 25"/>
                              <a:gd name="T15" fmla="*/ 38 h 18"/>
                              <a:gd name="T16" fmla="+- 0 8936 8932"/>
                              <a:gd name="T17" fmla="*/ T16 w 18"/>
                              <a:gd name="T18" fmla="+- 0 42 25"/>
                              <a:gd name="T19" fmla="*/ 42 h 18"/>
                              <a:gd name="T20" fmla="+- 0 8945 8932"/>
                              <a:gd name="T21" fmla="*/ T20 w 18"/>
                              <a:gd name="T22" fmla="+- 0 42 25"/>
                              <a:gd name="T23" fmla="*/ 42 h 18"/>
                              <a:gd name="T24" fmla="+- 0 8949 8932"/>
                              <a:gd name="T25" fmla="*/ T24 w 18"/>
                              <a:gd name="T26" fmla="+- 0 38 25"/>
                              <a:gd name="T27" fmla="*/ 38 h 18"/>
                              <a:gd name="T28" fmla="+- 0 8949 8932"/>
                              <a:gd name="T29" fmla="*/ T28 w 18"/>
                              <a:gd name="T30" fmla="+- 0 28 25"/>
                              <a:gd name="T31" fmla="*/ 28 h 18"/>
                              <a:gd name="T32" fmla="+- 0 8945 8932"/>
                              <a:gd name="T33" fmla="*/ T32 w 18"/>
                              <a:gd name="T34" fmla="+- 0 25 25"/>
                              <a:gd name="T35" fmla="*/ 2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3" y="0"/>
                                </a:moveTo>
                                <a:lnTo>
                                  <a:pt x="4" y="0"/>
                                </a:lnTo>
                                <a:lnTo>
                                  <a:pt x="0" y="3"/>
                                </a:lnTo>
                                <a:lnTo>
                                  <a:pt x="0" y="13"/>
                                </a:lnTo>
                                <a:lnTo>
                                  <a:pt x="4" y="17"/>
                                </a:lnTo>
                                <a:lnTo>
                                  <a:pt x="13" y="17"/>
                                </a:lnTo>
                                <a:lnTo>
                                  <a:pt x="17" y="13"/>
                                </a:lnTo>
                                <a:lnTo>
                                  <a:pt x="17" y="3"/>
                                </a:lnTo>
                                <a:lnTo>
                                  <a:pt x="13"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2859"/>
                        <wps:cNvSpPr>
                          <a:spLocks/>
                        </wps:cNvSpPr>
                        <wps:spPr bwMode="auto">
                          <a:xfrm>
                            <a:off x="8932" y="24"/>
                            <a:ext cx="18" cy="18"/>
                          </a:xfrm>
                          <a:custGeom>
                            <a:avLst/>
                            <a:gdLst>
                              <a:gd name="T0" fmla="+- 0 8932 8932"/>
                              <a:gd name="T1" fmla="*/ T0 w 18"/>
                              <a:gd name="T2" fmla="+- 0 33 25"/>
                              <a:gd name="T3" fmla="*/ 33 h 18"/>
                              <a:gd name="T4" fmla="+- 0 8932 8932"/>
                              <a:gd name="T5" fmla="*/ T4 w 18"/>
                              <a:gd name="T6" fmla="+- 0 28 25"/>
                              <a:gd name="T7" fmla="*/ 28 h 18"/>
                              <a:gd name="T8" fmla="+- 0 8936 8932"/>
                              <a:gd name="T9" fmla="*/ T8 w 18"/>
                              <a:gd name="T10" fmla="+- 0 25 25"/>
                              <a:gd name="T11" fmla="*/ 25 h 18"/>
                              <a:gd name="T12" fmla="+- 0 8941 8932"/>
                              <a:gd name="T13" fmla="*/ T12 w 18"/>
                              <a:gd name="T14" fmla="+- 0 25 25"/>
                              <a:gd name="T15" fmla="*/ 25 h 18"/>
                              <a:gd name="T16" fmla="+- 0 8945 8932"/>
                              <a:gd name="T17" fmla="*/ T16 w 18"/>
                              <a:gd name="T18" fmla="+- 0 25 25"/>
                              <a:gd name="T19" fmla="*/ 25 h 18"/>
                              <a:gd name="T20" fmla="+- 0 8949 8932"/>
                              <a:gd name="T21" fmla="*/ T20 w 18"/>
                              <a:gd name="T22" fmla="+- 0 28 25"/>
                              <a:gd name="T23" fmla="*/ 28 h 18"/>
                              <a:gd name="T24" fmla="+- 0 8949 8932"/>
                              <a:gd name="T25" fmla="*/ T24 w 18"/>
                              <a:gd name="T26" fmla="+- 0 33 25"/>
                              <a:gd name="T27" fmla="*/ 33 h 18"/>
                              <a:gd name="T28" fmla="+- 0 8949 8932"/>
                              <a:gd name="T29" fmla="*/ T28 w 18"/>
                              <a:gd name="T30" fmla="+- 0 38 25"/>
                              <a:gd name="T31" fmla="*/ 38 h 18"/>
                              <a:gd name="T32" fmla="+- 0 8945 8932"/>
                              <a:gd name="T33" fmla="*/ T32 w 18"/>
                              <a:gd name="T34" fmla="+- 0 42 25"/>
                              <a:gd name="T35" fmla="*/ 42 h 18"/>
                              <a:gd name="T36" fmla="+- 0 8941 8932"/>
                              <a:gd name="T37" fmla="*/ T36 w 18"/>
                              <a:gd name="T38" fmla="+- 0 42 25"/>
                              <a:gd name="T39" fmla="*/ 42 h 18"/>
                              <a:gd name="T40" fmla="+- 0 8936 8932"/>
                              <a:gd name="T41" fmla="*/ T40 w 18"/>
                              <a:gd name="T42" fmla="+- 0 42 25"/>
                              <a:gd name="T43" fmla="*/ 42 h 18"/>
                              <a:gd name="T44" fmla="+- 0 8932 8932"/>
                              <a:gd name="T45" fmla="*/ T44 w 18"/>
                              <a:gd name="T46" fmla="+- 0 38 25"/>
                              <a:gd name="T47" fmla="*/ 38 h 18"/>
                              <a:gd name="T48" fmla="+- 0 8932 8932"/>
                              <a:gd name="T49" fmla="*/ T48 w 18"/>
                              <a:gd name="T50" fmla="+- 0 33 25"/>
                              <a:gd name="T51" fmla="*/ 3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4" y="0"/>
                                </a:lnTo>
                                <a:lnTo>
                                  <a:pt x="9" y="0"/>
                                </a:lnTo>
                                <a:lnTo>
                                  <a:pt x="13" y="0"/>
                                </a:lnTo>
                                <a:lnTo>
                                  <a:pt x="17" y="3"/>
                                </a:lnTo>
                                <a:lnTo>
                                  <a:pt x="17" y="8"/>
                                </a:lnTo>
                                <a:lnTo>
                                  <a:pt x="17" y="13"/>
                                </a:lnTo>
                                <a:lnTo>
                                  <a:pt x="13" y="17"/>
                                </a:lnTo>
                                <a:lnTo>
                                  <a:pt x="9" y="17"/>
                                </a:lnTo>
                                <a:lnTo>
                                  <a:pt x="4" y="17"/>
                                </a:lnTo>
                                <a:lnTo>
                                  <a:pt x="0" y="13"/>
                                </a:lnTo>
                                <a:lnTo>
                                  <a:pt x="0" y="8"/>
                                </a:lnTo>
                              </a:path>
                            </a:pathLst>
                          </a:custGeom>
                          <a:noFill/>
                          <a:ln w="1969">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Line 2860"/>
                        <wps:cNvCnPr>
                          <a:cxnSpLocks/>
                        </wps:cNvCnPr>
                        <wps:spPr bwMode="auto">
                          <a:xfrm>
                            <a:off x="7577" y="2139"/>
                            <a:ext cx="1364" cy="0"/>
                          </a:xfrm>
                          <a:prstGeom prst="line">
                            <a:avLst/>
                          </a:prstGeom>
                          <a:noFill/>
                          <a:ln w="2967">
                            <a:solidFill>
                              <a:srgbClr val="FF61BB"/>
                            </a:solidFill>
                            <a:round/>
                            <a:headEnd/>
                            <a:tailEnd/>
                          </a:ln>
                          <a:extLst>
                            <a:ext uri="{909E8E84-426E-40DD-AFC4-6F175D3DCCD1}">
                              <a14:hiddenFill xmlns:a14="http://schemas.microsoft.com/office/drawing/2010/main">
                                <a:noFill/>
                              </a14:hiddenFill>
                            </a:ext>
                          </a:extLst>
                        </wps:spPr>
                        <wps:bodyPr/>
                      </wps:wsp>
                      <wps:wsp>
                        <wps:cNvPr id="302" name="Rectangle 2861"/>
                        <wps:cNvSpPr>
                          <a:spLocks/>
                        </wps:cNvSpPr>
                        <wps:spPr bwMode="auto">
                          <a:xfrm>
                            <a:off x="6758" y="-145"/>
                            <a:ext cx="3001" cy="2393"/>
                          </a:xfrm>
                          <a:prstGeom prst="rect">
                            <a:avLst/>
                          </a:prstGeom>
                          <a:noFill/>
                          <a:ln w="2967">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Line 2862"/>
                        <wps:cNvCnPr>
                          <a:cxnSpLocks/>
                        </wps:cNvCnPr>
                        <wps:spPr bwMode="auto">
                          <a:xfrm>
                            <a:off x="6747" y="2139"/>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4" name="Line 2863"/>
                        <wps:cNvCnPr>
                          <a:cxnSpLocks/>
                        </wps:cNvCnPr>
                        <wps:spPr bwMode="auto">
                          <a:xfrm>
                            <a:off x="6747" y="2040"/>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5" name="Line 2864"/>
                        <wps:cNvCnPr>
                          <a:cxnSpLocks/>
                        </wps:cNvCnPr>
                        <wps:spPr bwMode="auto">
                          <a:xfrm>
                            <a:off x="6747" y="1941"/>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6" name="Line 2865"/>
                        <wps:cNvCnPr>
                          <a:cxnSpLocks/>
                        </wps:cNvCnPr>
                        <wps:spPr bwMode="auto">
                          <a:xfrm>
                            <a:off x="6747" y="1842"/>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7" name="Line 2866"/>
                        <wps:cNvCnPr>
                          <a:cxnSpLocks/>
                        </wps:cNvCnPr>
                        <wps:spPr bwMode="auto">
                          <a:xfrm>
                            <a:off x="6747" y="1743"/>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8" name="Line 2867"/>
                        <wps:cNvCnPr>
                          <a:cxnSpLocks/>
                        </wps:cNvCnPr>
                        <wps:spPr bwMode="auto">
                          <a:xfrm>
                            <a:off x="6747" y="1644"/>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09" name="Line 2868"/>
                        <wps:cNvCnPr>
                          <a:cxnSpLocks/>
                        </wps:cNvCnPr>
                        <wps:spPr bwMode="auto">
                          <a:xfrm>
                            <a:off x="6747" y="1546"/>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0" name="Line 2869"/>
                        <wps:cNvCnPr>
                          <a:cxnSpLocks/>
                        </wps:cNvCnPr>
                        <wps:spPr bwMode="auto">
                          <a:xfrm>
                            <a:off x="6747" y="1447"/>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1" name="Line 2870"/>
                        <wps:cNvCnPr>
                          <a:cxnSpLocks/>
                        </wps:cNvCnPr>
                        <wps:spPr bwMode="auto">
                          <a:xfrm>
                            <a:off x="6747" y="1348"/>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2" name="Line 2871"/>
                        <wps:cNvCnPr>
                          <a:cxnSpLocks/>
                        </wps:cNvCnPr>
                        <wps:spPr bwMode="auto">
                          <a:xfrm>
                            <a:off x="6747" y="1249"/>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3" name="Line 2872"/>
                        <wps:cNvCnPr>
                          <a:cxnSpLocks/>
                        </wps:cNvCnPr>
                        <wps:spPr bwMode="auto">
                          <a:xfrm>
                            <a:off x="6747" y="1150"/>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4" name="Line 2873"/>
                        <wps:cNvCnPr>
                          <a:cxnSpLocks/>
                        </wps:cNvCnPr>
                        <wps:spPr bwMode="auto">
                          <a:xfrm>
                            <a:off x="6747" y="1051"/>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5" name="Line 2874"/>
                        <wps:cNvCnPr>
                          <a:cxnSpLocks/>
                        </wps:cNvCnPr>
                        <wps:spPr bwMode="auto">
                          <a:xfrm>
                            <a:off x="6747" y="952"/>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6" name="Line 2875"/>
                        <wps:cNvCnPr>
                          <a:cxnSpLocks/>
                        </wps:cNvCnPr>
                        <wps:spPr bwMode="auto">
                          <a:xfrm>
                            <a:off x="6747" y="854"/>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7" name="Line 2876"/>
                        <wps:cNvCnPr>
                          <a:cxnSpLocks/>
                        </wps:cNvCnPr>
                        <wps:spPr bwMode="auto">
                          <a:xfrm>
                            <a:off x="6747" y="755"/>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8" name="Line 2877"/>
                        <wps:cNvCnPr>
                          <a:cxnSpLocks/>
                        </wps:cNvCnPr>
                        <wps:spPr bwMode="auto">
                          <a:xfrm>
                            <a:off x="6747" y="656"/>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19" name="Line 2878"/>
                        <wps:cNvCnPr>
                          <a:cxnSpLocks/>
                        </wps:cNvCnPr>
                        <wps:spPr bwMode="auto">
                          <a:xfrm>
                            <a:off x="6747" y="557"/>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0" name="Line 2879"/>
                        <wps:cNvCnPr>
                          <a:cxnSpLocks/>
                        </wps:cNvCnPr>
                        <wps:spPr bwMode="auto">
                          <a:xfrm>
                            <a:off x="6747" y="458"/>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1" name="Line 2880"/>
                        <wps:cNvCnPr>
                          <a:cxnSpLocks/>
                        </wps:cNvCnPr>
                        <wps:spPr bwMode="auto">
                          <a:xfrm>
                            <a:off x="6747" y="359"/>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2" name="Line 2881"/>
                        <wps:cNvCnPr>
                          <a:cxnSpLocks/>
                        </wps:cNvCnPr>
                        <wps:spPr bwMode="auto">
                          <a:xfrm>
                            <a:off x="6747" y="260"/>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3" name="Line 2882"/>
                        <wps:cNvCnPr>
                          <a:cxnSpLocks/>
                        </wps:cNvCnPr>
                        <wps:spPr bwMode="auto">
                          <a:xfrm>
                            <a:off x="6747" y="162"/>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4" name="Line 2883"/>
                        <wps:cNvCnPr>
                          <a:cxnSpLocks/>
                        </wps:cNvCnPr>
                        <wps:spPr bwMode="auto">
                          <a:xfrm>
                            <a:off x="6747" y="63"/>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5" name="Line 2884"/>
                        <wps:cNvCnPr>
                          <a:cxnSpLocks/>
                        </wps:cNvCnPr>
                        <wps:spPr bwMode="auto">
                          <a:xfrm>
                            <a:off x="6747" y="-36"/>
                            <a:ext cx="12"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6" name="Line 2885"/>
                        <wps:cNvCnPr>
                          <a:cxnSpLocks/>
                        </wps:cNvCnPr>
                        <wps:spPr bwMode="auto">
                          <a:xfrm>
                            <a:off x="7577" y="2259"/>
                            <a:ext cx="0"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7" name="Line 2886"/>
                        <wps:cNvCnPr>
                          <a:cxnSpLocks/>
                        </wps:cNvCnPr>
                        <wps:spPr bwMode="auto">
                          <a:xfrm>
                            <a:off x="8941" y="2259"/>
                            <a:ext cx="0" cy="0"/>
                          </a:xfrm>
                          <a:prstGeom prst="line">
                            <a:avLst/>
                          </a:prstGeom>
                          <a:noFill/>
                          <a:ln w="2967">
                            <a:solidFill>
                              <a:srgbClr val="333333"/>
                            </a:solidFill>
                            <a:round/>
                            <a:headEnd/>
                            <a:tailEnd/>
                          </a:ln>
                          <a:extLst>
                            <a:ext uri="{909E8E84-426E-40DD-AFC4-6F175D3DCCD1}">
                              <a14:hiddenFill xmlns:a14="http://schemas.microsoft.com/office/drawing/2010/main">
                                <a:noFill/>
                              </a14:hiddenFill>
                            </a:ext>
                          </a:extLst>
                        </wps:spPr>
                        <wps:bodyPr/>
                      </wps:wsp>
                      <wps:wsp>
                        <wps:cNvPr id="328" name="Line 2887"/>
                        <wps:cNvCnPr>
                          <a:cxnSpLocks/>
                        </wps:cNvCnPr>
                        <wps:spPr bwMode="auto">
                          <a:xfrm>
                            <a:off x="7714" y="-5"/>
                            <a:ext cx="1259" cy="0"/>
                          </a:xfrm>
                          <a:prstGeom prst="line">
                            <a:avLst/>
                          </a:prstGeom>
                          <a:noFill/>
                          <a:ln w="2773">
                            <a:solidFill>
                              <a:srgbClr val="000000"/>
                            </a:solidFill>
                            <a:round/>
                            <a:headEnd/>
                            <a:tailEnd/>
                          </a:ln>
                          <a:extLst>
                            <a:ext uri="{909E8E84-426E-40DD-AFC4-6F175D3DCCD1}">
                              <a14:hiddenFill xmlns:a14="http://schemas.microsoft.com/office/drawing/2010/main">
                                <a:noFill/>
                              </a14:hiddenFill>
                            </a:ext>
                          </a:extLst>
                        </wps:spPr>
                        <wps:bodyPr/>
                      </wps:wsp>
                      <wps:wsp>
                        <wps:cNvPr id="329" name="AutoShape 2888"/>
                        <wps:cNvSpPr>
                          <a:spLocks/>
                        </wps:cNvSpPr>
                        <wps:spPr bwMode="auto">
                          <a:xfrm>
                            <a:off x="7711" y="-20"/>
                            <a:ext cx="1264" cy="29"/>
                          </a:xfrm>
                          <a:custGeom>
                            <a:avLst/>
                            <a:gdLst>
                              <a:gd name="T0" fmla="+- 0 7716 7712"/>
                              <a:gd name="T1" fmla="*/ T0 w 1264"/>
                              <a:gd name="T2" fmla="+- 0 -19 -19"/>
                              <a:gd name="T3" fmla="*/ -19 h 29"/>
                              <a:gd name="T4" fmla="+- 0 7712 7712"/>
                              <a:gd name="T5" fmla="*/ T4 w 1264"/>
                              <a:gd name="T6" fmla="+- 0 -19 -19"/>
                              <a:gd name="T7" fmla="*/ -19 h 29"/>
                              <a:gd name="T8" fmla="+- 0 7712 7712"/>
                              <a:gd name="T9" fmla="*/ T8 w 1264"/>
                              <a:gd name="T10" fmla="+- 0 9 -19"/>
                              <a:gd name="T11" fmla="*/ 9 h 29"/>
                              <a:gd name="T12" fmla="+- 0 7716 7712"/>
                              <a:gd name="T13" fmla="*/ T12 w 1264"/>
                              <a:gd name="T14" fmla="+- 0 9 -19"/>
                              <a:gd name="T15" fmla="*/ 9 h 29"/>
                              <a:gd name="T16" fmla="+- 0 7716 7712"/>
                              <a:gd name="T17" fmla="*/ T16 w 1264"/>
                              <a:gd name="T18" fmla="+- 0 -19 -19"/>
                              <a:gd name="T19" fmla="*/ -19 h 29"/>
                              <a:gd name="T20" fmla="+- 0 8975 7712"/>
                              <a:gd name="T21" fmla="*/ T20 w 1264"/>
                              <a:gd name="T22" fmla="+- 0 -19 -19"/>
                              <a:gd name="T23" fmla="*/ -19 h 29"/>
                              <a:gd name="T24" fmla="+- 0 8971 7712"/>
                              <a:gd name="T25" fmla="*/ T24 w 1264"/>
                              <a:gd name="T26" fmla="+- 0 -19 -19"/>
                              <a:gd name="T27" fmla="*/ -19 h 29"/>
                              <a:gd name="T28" fmla="+- 0 8971 7712"/>
                              <a:gd name="T29" fmla="*/ T28 w 1264"/>
                              <a:gd name="T30" fmla="+- 0 9 -19"/>
                              <a:gd name="T31" fmla="*/ 9 h 29"/>
                              <a:gd name="T32" fmla="+- 0 8975 7712"/>
                              <a:gd name="T33" fmla="*/ T32 w 1264"/>
                              <a:gd name="T34" fmla="+- 0 9 -19"/>
                              <a:gd name="T35" fmla="*/ 9 h 29"/>
                              <a:gd name="T36" fmla="+- 0 8975 7712"/>
                              <a:gd name="T37" fmla="*/ T36 w 1264"/>
                              <a:gd name="T38" fmla="+- 0 -19 -19"/>
                              <a:gd name="T39" fmla="*/ -1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4" h="29">
                                <a:moveTo>
                                  <a:pt x="4" y="0"/>
                                </a:moveTo>
                                <a:lnTo>
                                  <a:pt x="0" y="0"/>
                                </a:lnTo>
                                <a:lnTo>
                                  <a:pt x="0" y="28"/>
                                </a:lnTo>
                                <a:lnTo>
                                  <a:pt x="4" y="28"/>
                                </a:lnTo>
                                <a:lnTo>
                                  <a:pt x="4" y="0"/>
                                </a:lnTo>
                                <a:moveTo>
                                  <a:pt x="1263" y="0"/>
                                </a:moveTo>
                                <a:lnTo>
                                  <a:pt x="1259" y="0"/>
                                </a:lnTo>
                                <a:lnTo>
                                  <a:pt x="1259" y="28"/>
                                </a:lnTo>
                                <a:lnTo>
                                  <a:pt x="1263" y="28"/>
                                </a:lnTo>
                                <a:lnTo>
                                  <a:pt x="1263"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Text Box 2889"/>
                        <wps:cNvSpPr txBox="1">
                          <a:spLocks/>
                        </wps:cNvSpPr>
                        <wps:spPr bwMode="auto">
                          <a:xfrm>
                            <a:off x="8113" y="-118"/>
                            <a:ext cx="420"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84F7F" w14:textId="77777777" w:rsidR="005A72E5" w:rsidRDefault="005A72E5">
                              <w:pPr>
                                <w:spacing w:line="88" w:lineRule="exact"/>
                                <w:rPr>
                                  <w:rFonts w:ascii="Arial"/>
                                  <w:b/>
                                  <w:sz w:val="8"/>
                                </w:rPr>
                              </w:pPr>
                              <w:proofErr w:type="spellStart"/>
                              <w:proofErr w:type="gramStart"/>
                              <w:r>
                                <w:rPr>
                                  <w:rFonts w:ascii="Arial"/>
                                  <w:b/>
                                  <w:sz w:val="8"/>
                                </w:rPr>
                                <w:t>pval</w:t>
                              </w:r>
                              <w:proofErr w:type="spellEnd"/>
                              <w:r>
                                <w:rPr>
                                  <w:rFonts w:ascii="Arial"/>
                                  <w:b/>
                                  <w:sz w:val="8"/>
                                </w:rPr>
                                <w:t>=</w:t>
                              </w:r>
                              <w:proofErr w:type="gramEnd"/>
                              <w:r>
                                <w:rPr>
                                  <w:rFonts w:ascii="Arial"/>
                                  <w:b/>
                                  <w:sz w:val="8"/>
                                </w:rPr>
                                <w:t>0.001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72397E" id="Group 2810" o:spid="_x0000_s2001" style="position:absolute;left:0;text-align:left;margin-left:337.35pt;margin-top:-7.35pt;width:150.75pt;height:120.35pt;z-index:19048;mso-position-horizontal-relative:page" coordorigin="6747,-147" coordsize="3015,2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">
                <v:shape id="Freeform 2811" o:spid="_x0000_s2002" style="position:absolute;left:7568;top:212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" path="m13,l3,,,3,,13r3,4l13,17r4,-4l17,3,13,xe" fillcolor="#f8766c" stroked="f">
                  <v:path arrowok="t" o:connecttype="custom" o:connectlocs="13,2130;3,2130;0,2133;0,2143;3,2147;13,2147;17,2143;17,2133;13,2130" o:connectangles="0,0,0,0,0,0,0,0,0"/>
                </v:shape>
                <v:shape id="Freeform 2812" o:spid="_x0000_s2003" style="position:absolute;left:7568;top:212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" path="m,8l,3,3,,8,r5,l17,3r,5l17,13r-4,4l8,17r-5,l,13,,8e" filled="f" strokecolor="#f8766c" strokeweight=".05469mm">
                  <v:path arrowok="t" o:connecttype="custom" o:connectlocs="0,2138;0,2133;3,2130;8,2130;13,2130;17,2133;17,2138;17,2143;13,2147;8,2147;3,2147;0,2143;0,2138" o:connectangles="0,0,0,0,0,0,0,0,0,0,0,0,0"/>
                </v:shape>
                <v:shape id="Freeform 2813" o:spid="_x0000_s2004" style="position:absolute;left:7568;top:212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" path="m13,l3,,,4r,9l3,17r10,l17,13r,-9l13,xe" fillcolor="#d79000" stroked="f">
                  <v:path arrowok="t" o:connecttype="custom" o:connectlocs="13,2122;3,2122;0,2126;0,2135;3,2139;13,2139;17,2135;17,2126;13,2122" o:connectangles="0,0,0,0,0,0,0,0,0"/>
                </v:shape>
                <v:shape id="Freeform 2814" o:spid="_x0000_s2005" style="position:absolute;left:7568;top:212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" path="m,9l,4,3,,8,r5,l17,4r,5l17,13r-4,4l8,17r-5,l,13,,9e" filled="f" strokecolor="#d79000" strokeweight=".05469mm">
                  <v:path arrowok="t" o:connecttype="custom" o:connectlocs="0,2131;0,2126;3,2122;8,2122;13,2122;17,2126;17,2131;17,2135;13,2139;8,2139;3,2139;0,2135;0,2131" o:connectangles="0,0,0,0,0,0,0,0,0,0,0,0,0"/>
                </v:shape>
                <v:shape id="Freeform 2815" o:spid="_x0000_s2006" style="position:absolute;left:7568;top:212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" path="m13,l3,,,4r,9l3,17r10,l17,13r,-9l13,xe" fillcolor="#a2a400" stroked="f">
                  <v:path arrowok="t" o:connecttype="custom" o:connectlocs="13,2126;3,2126;0,2130;0,2139;3,2143;13,2143;17,2139;17,2130;13,2126" o:connectangles="0,0,0,0,0,0,0,0,0"/>
                </v:shape>
                <v:shape id="Freeform 2816" o:spid="_x0000_s2007" style="position:absolute;left:7568;top:212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" path="m,9l,4,3,,8,r5,l17,4r,5l17,13r-4,4l8,17r-5,l,13,,9e" filled="f" strokecolor="#a2a400" strokeweight=".05469mm">
                  <v:path arrowok="t" o:connecttype="custom" o:connectlocs="0,2135;0,2130;3,2126;8,2126;13,2126;17,2130;17,2135;17,2139;13,2143;8,2143;3,2143;0,2139;0,2135" o:connectangles="0,0,0,0,0,0,0,0,0,0,0,0,0"/>
                </v:shape>
                <v:shape id="Freeform 2817" o:spid="_x0000_s2008" style="position:absolute;left:7568;top:212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" path="m13,l3,,,4r,9l3,17r10,l17,13r,-9l13,xe" fillcolor="#39b600" stroked="f">
                  <v:path arrowok="t" o:connecttype="custom" o:connectlocs="13,2128;3,2128;0,2132;0,2141;3,2145;13,2145;17,2141;17,2132;13,2128" o:connectangles="0,0,0,0,0,0,0,0,0"/>
                </v:shape>
                <v:shape id="Freeform 2818" o:spid="_x0000_s2009" style="position:absolute;left:7568;top:212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" path="m,8l,4,3,,8,r5,l17,4r,4l17,13r-4,4l8,17r-5,l,13,,8e" filled="f" strokecolor="#39b600" strokeweight=".05469mm">
                  <v:path arrowok="t" o:connecttype="custom" o:connectlocs="0,2136;0,2132;3,2128;8,2128;13,2128;17,2132;17,2136;17,2141;13,2145;8,2145;3,2145;0,2141;0,2136" o:connectangles="0,0,0,0,0,0,0,0,0,0,0,0,0"/>
                </v:shape>
                <v:shape id="Freeform 2819" o:spid="_x0000_s2010" style="position:absolute;left:7568;top:212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" path="m13,l3,,,4r,9l3,17r10,l17,13r,-9l13,xe" fillcolor="#00be7c" stroked="f">
                  <v:path arrowok="t" o:connecttype="custom" o:connectlocs="13,2125;3,2125;0,2129;0,2138;3,2142;13,2142;17,2138;17,2129;13,2125" o:connectangles="0,0,0,0,0,0,0,0,0"/>
                </v:shape>
                <v:shape id="Freeform 2820" o:spid="_x0000_s2011" style="position:absolute;left:7568;top:212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" path="m,9l,4,3,,8,r5,l17,4r,5l17,13r-4,4l8,17r-5,l,13,,9e" filled="f" strokecolor="#00be7c" strokeweight=".05469mm">
                  <v:path arrowok="t" o:connecttype="custom" o:connectlocs="0,2134;0,2129;3,2125;8,2125;13,2125;17,2129;17,2134;17,2138;13,2142;8,2142;3,2142;0,2138;0,2134" o:connectangles="0,0,0,0,0,0,0,0,0,0,0,0,0"/>
                </v:shape>
                <v:shape id="Freeform 2821" o:spid="_x0000_s2012" style="position:absolute;left:7568;top:212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" path="m13,l3,,,4r,9l3,17r10,l17,13r,-9l13,xe" fillcolor="#00bec4" stroked="f">
                  <v:path arrowok="t" o:connecttype="custom" o:connectlocs="13,2128;3,2128;0,2132;0,2141;3,2145;13,2145;17,2141;17,2132;13,2128" o:connectangles="0,0,0,0,0,0,0,0,0"/>
                </v:shape>
                <v:shape id="Freeform 2822" o:spid="_x0000_s2013" style="position:absolute;left:7568;top:212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" path="m,9l,4,3,,8,r5,l17,4r,5l17,13r-4,4l8,17r-5,l,13,,9e" filled="f" strokecolor="#00bec4" strokeweight=".05469mm">
                  <v:path arrowok="t" o:connecttype="custom" o:connectlocs="0,2137;0,2132;3,2128;8,2128;13,2128;17,2132;17,2137;17,2141;13,2145;8,2145;3,2145;0,2141;0,2137" o:connectangles="0,0,0,0,0,0,0,0,0,0,0,0,0"/>
                </v:shape>
                <v:shape id="Freeform 2823" o:spid="_x0000_s2014" style="position:absolute;left:7568;top:212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" path="m13,l3,,,3,,13r3,4l13,17r4,-4l17,3,13,xe" fillcolor="#00aff6" stroked="f">
                  <v:path arrowok="t" o:connecttype="custom" o:connectlocs="13,2127;3,2127;0,2130;0,2140;3,2144;13,2144;17,2140;17,2130;13,2127" o:connectangles="0,0,0,0,0,0,0,0,0"/>
                </v:shape>
                <v:shape id="Freeform 2824" o:spid="_x0000_s2015" style="position:absolute;left:7568;top:212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" path="m,8l,3,3,,8,r5,l17,3r,5l17,13r-4,4l8,17r-5,l,13,,8e" filled="f" strokecolor="#00aff6" strokeweight=".05469mm">
                  <v:path arrowok="t" o:connecttype="custom" o:connectlocs="0,2135;0,2130;3,2127;8,2127;13,2127;17,2130;17,2135;17,2140;13,2144;8,2144;3,2144;0,2140;0,2135" o:connectangles="0,0,0,0,0,0,0,0,0,0,0,0,0"/>
                </v:shape>
                <v:shape id="Freeform 2825" o:spid="_x0000_s2016" style="position:absolute;left:7568;top:212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" path="m13,l3,,,4r,9l3,17r10,l17,13r,-9l13,xe" fillcolor="#9490ff" stroked="f">
                  <v:path arrowok="t" o:connecttype="custom" o:connectlocs="13,2126;3,2126;0,2130;0,2139;3,2143;13,2143;17,2139;17,2130;13,2126" o:connectangles="0,0,0,0,0,0,0,0,0"/>
                </v:shape>
                <v:shape id="Freeform 2826" o:spid="_x0000_s2017" style="position:absolute;left:7568;top:212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" path="m,8l,4,3,,8,r5,l17,4r,4l17,13r-4,4l8,17r-5,l,13,,8e" filled="f" strokecolor="#9490ff" strokeweight=".05469mm">
                  <v:path arrowok="t" o:connecttype="custom" o:connectlocs="0,2134;0,2130;3,2126;8,2126;13,2126;17,2130;17,2134;17,2139;13,2143;8,2143;3,2143;0,2139;0,2134" o:connectangles="0,0,0,0,0,0,0,0,0,0,0,0,0"/>
                </v:shape>
                <v:shape id="Freeform 2827" o:spid="_x0000_s2018" style="position:absolute;left:7568;top:211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" path="m13,l3,,,4r,9l3,17r10,l17,13r,-9l13,xe" fillcolor="#e76bf3" stroked="f">
                  <v:path arrowok="t" o:connecttype="custom" o:connectlocs="13,2118;3,2118;0,2122;0,2131;3,2135;13,2135;17,2131;17,2122;13,2118" o:connectangles="0,0,0,0,0,0,0,0,0"/>
                </v:shape>
                <v:shape id="Freeform 2828" o:spid="_x0000_s2019" style="position:absolute;left:7568;top:211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" path="m,9l,4,3,,8,r5,l17,4r,5l17,13r-4,4l8,17r-5,l,13,,9e" filled="f" strokecolor="#e76bf3" strokeweight=".05469mm">
                  <v:path arrowok="t" o:connecttype="custom" o:connectlocs="0,2127;0,2122;3,2118;8,2118;13,2118;17,2122;17,2127;17,2131;13,2135;8,2135;3,2135;0,2131;0,2127" o:connectangles="0,0,0,0,0,0,0,0,0,0,0,0,0"/>
                </v:shape>
                <v:shape id="Freeform 2829" o:spid="_x0000_s2020" style="position:absolute;left:7568;top:213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" path="m13,l3,,,4r,9l3,17r10,l17,13r,-9l13,xe" fillcolor="#ff61bb" stroked="f">
                  <v:path arrowok="t" o:connecttype="custom" o:connectlocs="13,2130;3,2130;0,2134;0,2143;3,2147;13,2147;17,2143;17,2134;13,2130" o:connectangles="0,0,0,0,0,0,0,0,0"/>
                </v:shape>
                <v:shape id="Freeform 2830" o:spid="_x0000_s2021" style="position:absolute;left:7568;top:213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" path="m,9l,4,3,,8,r5,l17,4r,5l17,13r-4,4l8,17r-5,l,13,,9e" filled="f" strokecolor="#ff61bb" strokeweight=".05469mm">
                  <v:path arrowok="t" o:connecttype="custom" o:connectlocs="0,2139;0,2134;3,2130;8,2130;13,2130;17,2134;17,2139;17,2143;13,2147;8,2147;3,2147;0,2143;0,2139" o:connectangles="0,0,0,0,0,0,0,0,0,0,0,0,0"/>
                </v:shape>
                <v:shape id="Freeform 2831" o:spid="_x0000_s2022" style="position:absolute;left:8932;top:184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" path="m13,l4,,,4r,9l4,17r9,l17,13r,-9l13,xe" fillcolor="#f8766c" stroked="f">
                  <v:path arrowok="t" o:connecttype="custom" o:connectlocs="13,1848;4,1848;0,1852;0,1861;4,1865;13,1865;17,1861;17,1852;13,1848" o:connectangles="0,0,0,0,0,0,0,0,0"/>
                </v:shape>
                <v:shape id="Freeform 2832" o:spid="_x0000_s2023" style="position:absolute;left:8932;top:184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" path="m,8l,4,4,,9,r4,l17,4r,4l17,13r-4,4l9,17r-5,l,13,,8e" filled="f" strokecolor="#f8766c" strokeweight=".05469mm">
                  <v:path arrowok="t" o:connecttype="custom" o:connectlocs="0,1856;0,1852;4,1848;9,1848;13,1848;17,1852;17,1856;17,1861;13,1865;9,1865;4,1865;0,1861;0,1856" o:connectangles="0,0,0,0,0,0,0,0,0,0,0,0,0"/>
                </v:shape>
                <v:shape id="Freeform 2833" o:spid="_x0000_s2024" style="position:absolute;left:8932;top:175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" path="m13,l4,,,3,,13r4,4l13,17r4,-4l17,3,13,xe" fillcolor="#a2a400" stroked="f">
                  <v:path arrowok="t" o:connecttype="custom" o:connectlocs="13,1751;4,1751;0,1754;0,1764;4,1768;13,1768;17,1764;17,1754;13,1751" o:connectangles="0,0,0,0,0,0,0,0,0"/>
                </v:shape>
                <v:shape id="Freeform 2834" o:spid="_x0000_s2025" style="position:absolute;left:8932;top:175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" path="m,8l,3,4,,9,r4,l17,3r,5l17,13r-4,4l9,17r-5,l,13,,8e" filled="f" strokecolor="#a2a400" strokeweight=".05469mm">
                  <v:path arrowok="t" o:connecttype="custom" o:connectlocs="0,1759;0,1754;4,1751;9,1751;13,1751;17,1754;17,1759;17,1764;13,1768;9,1768;4,1768;0,1764;0,1759" o:connectangles="0,0,0,0,0,0,0,0,0,0,0,0,0"/>
                </v:shape>
                <v:shape id="Freeform 2835" o:spid="_x0000_s2026" style="position:absolute;left:8932;top:175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" path="m13,l4,,,4r,9l4,17r9,l17,13r,-9l13,xe" fillcolor="#00be7c" stroked="f">
                  <v:path arrowok="t" o:connecttype="custom" o:connectlocs="13,1755;4,1755;0,1759;0,1768;4,1772;13,1772;17,1768;17,1759;13,1755" o:connectangles="0,0,0,0,0,0,0,0,0"/>
                </v:shape>
                <v:shape id="Freeform 2836" o:spid="_x0000_s2027" style="position:absolute;left:8932;top:175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" path="m,9l,4,4,,9,r4,l17,4r,5l17,13r-4,4l9,17r-5,l,13,,9e" filled="f" strokecolor="#00be7c" strokeweight=".05469mm">
                  <v:path arrowok="t" o:connecttype="custom" o:connectlocs="0,1764;0,1759;4,1755;9,1755;13,1755;17,1759;17,1764;17,1768;13,1772;9,1772;4,1772;0,1768;0,1764" o:connectangles="0,0,0,0,0,0,0,0,0,0,0,0,0"/>
                </v:shape>
                <v:shape id="Freeform 2837" o:spid="_x0000_s2028" style="position:absolute;left:8932;top:180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" path="m13,l4,,,4r,9l4,17r9,l17,13r,-9l13,xe" fillcolor="#00bec4" stroked="f">
                  <v:path arrowok="t" o:connecttype="custom" o:connectlocs="13,1804;4,1804;0,1808;0,1817;4,1821;13,1821;17,1817;17,1808;13,1804" o:connectangles="0,0,0,0,0,0,0,0,0"/>
                </v:shape>
                <v:shape id="Freeform 2838" o:spid="_x0000_s2029" style="position:absolute;left:8932;top:180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" path="m,9l,4,4,,9,r4,l17,4r,5l17,13r-4,4l9,17r-5,l,13,,9e" filled="f" strokecolor="#00bec4" strokeweight=".05469mm">
                  <v:path arrowok="t" o:connecttype="custom" o:connectlocs="0,1813;0,1808;4,1804;9,1804;13,1804;17,1808;17,1813;17,1817;13,1821;9,1821;4,1821;0,1817;0,1813" o:connectangles="0,0,0,0,0,0,0,0,0,0,0,0,0"/>
                </v:shape>
                <v:shape id="Freeform 2839" o:spid="_x0000_s2030" style="position:absolute;left:8932;top:180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" path="m13,l4,,,3,,13r4,4l13,17r4,-4l17,3,13,xe" fillcolor="#00aff6" stroked="f">
                  <v:path arrowok="t" o:connecttype="custom" o:connectlocs="13,1803;4,1803;0,1806;0,1816;4,1820;13,1820;17,1816;17,1806;13,1803" o:connectangles="0,0,0,0,0,0,0,0,0"/>
                </v:shape>
                <v:shape id="Freeform 2840" o:spid="_x0000_s2031" style="position:absolute;left:8932;top:180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" path="m,8l,3,4,,9,r4,l17,3r,5l17,13r-4,4l9,17r-5,l,13,,8e" filled="f" strokecolor="#00aff6" strokeweight=".05469mm">
                  <v:path arrowok="t" o:connecttype="custom" o:connectlocs="0,1811;0,1806;4,1803;9,1803;13,1803;17,1806;17,1811;17,1816;13,1820;9,1820;4,1820;0,1816;0,1811" o:connectangles="0,0,0,0,0,0,0,0,0,0,0,0,0"/>
                </v:shape>
                <v:line id="Line 2841" o:spid="_x0000_s2032" style="position:absolute;visibility:visible;mso-wrap-style:square" from="7577,2138" to="894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" strokecolor="#f8766c" strokeweight=".08242mm">
                  <o:lock v:ext="edit" shapetype="f"/>
                </v:line>
                <v:shape id="Freeform 2842" o:spid="_x0000_s2033" style="position:absolute;left:8932;top:130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" path="m13,l4,,,4r,9l4,17r9,l17,13r,-9l13,xe" fillcolor="#d79000" stroked="f">
                  <v:path arrowok="t" o:connecttype="custom" o:connectlocs="13,1305;4,1305;0,1309;0,1318;4,1322;13,1322;17,1318;17,1309;13,1305" o:connectangles="0,0,0,0,0,0,0,0,0"/>
                </v:shape>
                <v:shape id="Freeform 2843" o:spid="_x0000_s2034" style="position:absolute;left:8932;top:130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" path="m,9l,4,4,,9,r4,l17,4r,5l17,13r-4,4l9,17r-5,l,13,,9e" filled="f" strokecolor="#d79000" strokeweight=".05469mm">
                  <v:path arrowok="t" o:connecttype="custom" o:connectlocs="0,1314;0,1309;4,1305;9,1305;13,1305;17,1309;17,1314;17,1318;13,1322;9,1322;4,1322;0,1318;0,1314" o:connectangles="0,0,0,0,0,0,0,0,0,0,0,0,0"/>
                </v:shape>
                <v:shape id="Freeform 2844" o:spid="_x0000_s2035" style="position:absolute;left:8932;top:129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" path="m13,l4,,,4,,14r4,3l13,17r4,-3l17,4,13,xe" fillcolor="#9490ff" stroked="f">
                  <v:path arrowok="t" o:connecttype="custom" o:connectlocs="13,1290;4,1290;0,1294;0,1304;4,1307;13,1307;17,1304;17,1294;13,1290" o:connectangles="0,0,0,0,0,0,0,0,0"/>
                </v:shape>
                <v:shape id="Freeform 2845" o:spid="_x0000_s2036" style="position:absolute;left:8932;top:129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" path="m,9l,4,4,,9,r4,l17,4r,5l17,14r-4,3l9,17r-5,l,14,,9e" filled="f" strokecolor="#9490ff" strokeweight=".05469mm">
                  <v:path arrowok="t" o:connecttype="custom" o:connectlocs="0,1299;0,1294;4,1290;9,1290;13,1290;17,1294;17,1299;17,1304;13,1307;9,1307;4,1307;0,1304;0,1299" o:connectangles="0,0,0,0,0,0,0,0,0,0,0,0,0"/>
                </v:shape>
                <v:shape id="Freeform 2846" o:spid="_x0000_s2037" style="position:absolute;left:8932;top:1554;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" path="m13,l4,,,4,,14r4,3l13,17r4,-3l17,4,13,xe" fillcolor="#e76bf3" stroked="f">
                  <v:path arrowok="t" o:connecttype="custom" o:connectlocs="13,1554;4,1554;0,1558;0,1568;4,1571;13,1571;17,1568;17,1558;13,1554" o:connectangles="0,0,0,0,0,0,0,0,0"/>
                </v:shape>
                <v:shape id="Freeform 2847" o:spid="_x0000_s2038" style="position:absolute;left:8932;top:1554;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" path="m,9l,4,4,,9,r4,l17,4r,5l17,14r-4,3l9,17r-5,l,14,,9e" filled="f" strokecolor="#e76bf3" strokeweight=".05469mm">
                  <v:path arrowok="t" o:connecttype="custom" o:connectlocs="0,1563;0,1558;4,1554;9,1554;13,1554;17,1558;17,1563;17,1568;13,1571;9,1571;4,1571;0,1568;0,1563" o:connectangles="0,0,0,0,0,0,0,0,0,0,0,0,0"/>
                </v:shape>
                <v:line id="Line 2848" o:spid="_x0000_s2039" style="position:absolute;visibility:visible;mso-wrap-style:square" from="7577,2131" to="8941,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" strokecolor="#d79000" strokeweight=".08242mm">
                  <o:lock v:ext="edit" shapetype="f"/>
                </v:line>
                <v:line id="Line 2849" o:spid="_x0000_s2040" style="position:absolute;visibility:visible;mso-wrap-style:square" from="7577,2135" to="8941,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" strokecolor="#a2a400" strokeweight=".08242mm">
                  <o:lock v:ext="edit" shapetype="f"/>
                </v:line>
                <v:shape id="Freeform 2850" o:spid="_x0000_s2041" style="position:absolute;left:8932;top:99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" path="m13,l4,,,4r,9l4,17r9,l17,13r,-9l13,xe" fillcolor="#39b600" stroked="f">
                  <v:path arrowok="t" o:connecttype="custom" o:connectlocs="13,996;4,996;0,1000;0,1009;4,1013;13,1013;17,1009;17,1000;13,996" o:connectangles="0,0,0,0,0,0,0,0,0"/>
                </v:shape>
                <v:shape id="Freeform 2851" o:spid="_x0000_s2042" style="position:absolute;left:8932;top:99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" path="m,8l,4,4,,9,r4,l17,4r,4l17,13r-4,4l9,17r-5,l,13,,8e" filled="f" strokecolor="#39b600" strokeweight=".05469mm">
                  <v:path arrowok="t" o:connecttype="custom" o:connectlocs="0,1004;0,1000;4,996;9,996;13,996;17,1000;17,1004;17,1009;13,1013;9,1013;4,1013;0,1009;0,1004" o:connectangles="0,0,0,0,0,0,0,0,0,0,0,0,0"/>
                </v:shape>
                <v:line id="Line 2852" o:spid="_x0000_s2043" style="position:absolute;visibility:visible;mso-wrap-style:square" from="7577,2136" to="8941,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" strokecolor="#39b600" strokeweight=".08242mm">
                  <o:lock v:ext="edit" shapetype="f"/>
                </v:line>
                <v:line id="Line 2853" o:spid="_x0000_s2044" style="position:absolute;visibility:visible;mso-wrap-style:square" from="7577,2134" to="8941,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" strokecolor="#00be7c" strokeweight=".08242mm">
                  <o:lock v:ext="edit" shapetype="f"/>
                </v:line>
                <v:line id="Line 2854" o:spid="_x0000_s2045" style="position:absolute;visibility:visible;mso-wrap-style:square" from="7577,2137" to="8941,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" strokecolor="#00bec4" strokeweight=".08242mm">
                  <o:lock v:ext="edit" shapetype="f"/>
                </v:line>
                <v:line id="Line 2855" o:spid="_x0000_s2046" style="position:absolute;visibility:visible;mso-wrap-style:square" from="7577,2135" to="8941,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" strokecolor="#00aff6" strokeweight=".08242mm">
                  <o:lock v:ext="edit" shapetype="f"/>
                </v:line>
                <v:line id="Line 2856" o:spid="_x0000_s2047" style="position:absolute;visibility:visible;mso-wrap-style:square" from="7577,2134" to="8941,2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" strokecolor="#9490ff" strokeweight=".08242mm">
                  <o:lock v:ext="edit" shapetype="f"/>
                </v:line>
                <v:line id="Line 2857" o:spid="_x0000_s2048" style="position:absolute;visibility:visible;mso-wrap-style:square" from="7577,2127" to="8941,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" strokecolor="#e76bf3" strokeweight=".08242mm">
                  <o:lock v:ext="edit" shapetype="f"/>
                </v:line>
                <v:shape id="Freeform 2858" o:spid="_x0000_s2049" style="position:absolute;left:8932;top:24;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" path="m13,l4,,,3,,13r4,4l13,17r4,-4l17,3,13,xe" fillcolor="#ff61bb" stroked="f">
                  <v:path arrowok="t" o:connecttype="custom" o:connectlocs="13,25;4,25;0,28;0,38;4,42;13,42;17,38;17,28;13,25" o:connectangles="0,0,0,0,0,0,0,0,0"/>
                </v:shape>
                <v:shape id="Freeform 2859" o:spid="_x0000_s2050" style="position:absolute;left:8932;top:24;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" path="m,8l,3,4,,9,r4,l17,3r,5l17,13r-4,4l9,17r-5,l,13,,8e" filled="f" strokecolor="#ff61bb" strokeweight=".05469mm">
                  <v:path arrowok="t" o:connecttype="custom" o:connectlocs="0,33;0,28;4,25;9,25;13,25;17,28;17,33;17,38;13,42;9,42;4,42;0,38;0,33" o:connectangles="0,0,0,0,0,0,0,0,0,0,0,0,0"/>
                </v:shape>
                <v:line id="Line 2860" o:spid="_x0000_s2051" style="position:absolute;visibility:visible;mso-wrap-style:square" from="7577,2139" to="8941,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" strokecolor="#ff61bb" strokeweight=".08242mm">
                  <o:lock v:ext="edit" shapetype="f"/>
                </v:line>
                <v:rect id="Rectangle 2861" o:spid="_x0000_s2052" style="position:absolute;left:6758;top:-145;width:3001;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" filled="f" strokecolor="#333" strokeweight=".08242mm">
                  <v:path arrowok="t"/>
                </v:rect>
                <v:line id="Line 2862" o:spid="_x0000_s2053" style="position:absolute;visibility:visible;mso-wrap-style:square" from="6747,2139" to="6759,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" strokecolor="#333" strokeweight=".08242mm">
                  <o:lock v:ext="edit" shapetype="f"/>
                </v:line>
                <v:line id="Line 2863" o:spid="_x0000_s2054" style="position:absolute;visibility:visible;mso-wrap-style:square" from="6747,2040" to="6759,2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" strokecolor="#333" strokeweight=".08242mm">
                  <o:lock v:ext="edit" shapetype="f"/>
                </v:line>
                <v:line id="Line 2864" o:spid="_x0000_s2055" style="position:absolute;visibility:visible;mso-wrap-style:square" from="6747,1941" to="6759,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" strokecolor="#333" strokeweight=".08242mm">
                  <o:lock v:ext="edit" shapetype="f"/>
                </v:line>
                <v:line id="Line 2865" o:spid="_x0000_s2056" style="position:absolute;visibility:visible;mso-wrap-style:square" from="6747,1842" to="6759,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" strokecolor="#333" strokeweight=".08242mm">
                  <o:lock v:ext="edit" shapetype="f"/>
                </v:line>
                <v:line id="Line 2866" o:spid="_x0000_s2057" style="position:absolute;visibility:visible;mso-wrap-style:square" from="6747,1743" to="6759,1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" strokecolor="#333" strokeweight=".08242mm">
                  <o:lock v:ext="edit" shapetype="f"/>
                </v:line>
                <v:line id="Line 2867" o:spid="_x0000_s2058" style="position:absolute;visibility:visible;mso-wrap-style:square" from="6747,1644" to="6759,1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" strokecolor="#333" strokeweight=".08242mm">
                  <o:lock v:ext="edit" shapetype="f"/>
                </v:line>
                <v:line id="Line 2868" o:spid="_x0000_s2059" style="position:absolute;visibility:visible;mso-wrap-style:square" from="6747,1546" to="6759,1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" strokecolor="#333" strokeweight=".08242mm">
                  <o:lock v:ext="edit" shapetype="f"/>
                </v:line>
                <v:line id="Line 2869" o:spid="_x0000_s2060" style="position:absolute;visibility:visible;mso-wrap-style:square" from="6747,1447" to="6759,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" strokecolor="#333" strokeweight=".08242mm">
                  <o:lock v:ext="edit" shapetype="f"/>
                </v:line>
                <v:line id="Line 2870" o:spid="_x0000_s2061" style="position:absolute;visibility:visible;mso-wrap-style:square" from="6747,1348" to="6759,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" strokecolor="#333" strokeweight=".08242mm">
                  <o:lock v:ext="edit" shapetype="f"/>
                </v:line>
                <v:line id="Line 2871" o:spid="_x0000_s2062" style="position:absolute;visibility:visible;mso-wrap-style:square" from="6747,1249" to="6759,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" strokecolor="#333" strokeweight=".08242mm">
                  <o:lock v:ext="edit" shapetype="f"/>
                </v:line>
                <v:line id="Line 2872" o:spid="_x0000_s2063" style="position:absolute;visibility:visible;mso-wrap-style:square" from="6747,1150" to="6759,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" strokecolor="#333" strokeweight=".08242mm">
                  <o:lock v:ext="edit" shapetype="f"/>
                </v:line>
                <v:line id="Line 2873" o:spid="_x0000_s2064" style="position:absolute;visibility:visible;mso-wrap-style:square" from="6747,1051" to="675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" strokecolor="#333" strokeweight=".08242mm">
                  <o:lock v:ext="edit" shapetype="f"/>
                </v:line>
                <v:line id="Line 2874" o:spid="_x0000_s2065" style="position:absolute;visibility:visible;mso-wrap-style:square" from="6747,952" to="675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" strokecolor="#333" strokeweight=".08242mm">
                  <o:lock v:ext="edit" shapetype="f"/>
                </v:line>
                <v:line id="Line 2875" o:spid="_x0000_s2066" style="position:absolute;visibility:visible;mso-wrap-style:square" from="6747,854" to="6759,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" strokecolor="#333" strokeweight=".08242mm">
                  <o:lock v:ext="edit" shapetype="f"/>
                </v:line>
                <v:line id="Line 2876" o:spid="_x0000_s2067" style="position:absolute;visibility:visible;mso-wrap-style:square" from="6747,755" to="675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" strokecolor="#333" strokeweight=".08242mm">
                  <o:lock v:ext="edit" shapetype="f"/>
                </v:line>
                <v:line id="Line 2877" o:spid="_x0000_s2068" style="position:absolute;visibility:visible;mso-wrap-style:square" from="6747,656" to="675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" strokecolor="#333" strokeweight=".08242mm">
                  <o:lock v:ext="edit" shapetype="f"/>
                </v:line>
                <v:line id="Line 2878" o:spid="_x0000_s2069" style="position:absolute;visibility:visible;mso-wrap-style:square" from="6747,557" to="6759,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" strokecolor="#333" strokeweight=".08242mm">
                  <o:lock v:ext="edit" shapetype="f"/>
                </v:line>
                <v:line id="Line 2879" o:spid="_x0000_s2070" style="position:absolute;visibility:visible;mso-wrap-style:square" from="6747,458" to="6759,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" strokecolor="#333" strokeweight=".08242mm">
                  <o:lock v:ext="edit" shapetype="f"/>
                </v:line>
                <v:line id="Line 2880" o:spid="_x0000_s2071" style="position:absolute;visibility:visible;mso-wrap-style:square" from="6747,359" to="6759,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" strokecolor="#333" strokeweight=".08242mm">
                  <o:lock v:ext="edit" shapetype="f"/>
                </v:line>
                <v:line id="Line 2881" o:spid="_x0000_s2072" style="position:absolute;visibility:visible;mso-wrap-style:square" from="6747,260" to="675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" strokecolor="#333" strokeweight=".08242mm">
                  <o:lock v:ext="edit" shapetype="f"/>
                </v:line>
                <v:line id="Line 2882" o:spid="_x0000_s2073" style="position:absolute;visibility:visible;mso-wrap-style:square" from="6747,162" to="675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" strokecolor="#333" strokeweight=".08242mm">
                  <o:lock v:ext="edit" shapetype="f"/>
                </v:line>
                <v:line id="Line 2883" o:spid="_x0000_s2074" style="position:absolute;visibility:visible;mso-wrap-style:square" from="6747,63" to="67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" strokecolor="#333" strokeweight=".08242mm">
                  <o:lock v:ext="edit" shapetype="f"/>
                </v:line>
                <v:line id="Line 2884" o:spid="_x0000_s2075" style="position:absolute;visibility:visible;mso-wrap-style:square" from="6747,-36" to="675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" strokecolor="#333" strokeweight=".08242mm">
                  <o:lock v:ext="edit" shapetype="f"/>
                </v:line>
                <v:line id="Line 2885" o:spid="_x0000_s2076" style="position:absolute;visibility:visible;mso-wrap-style:square" from="7577,2259" to="7577,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" strokecolor="#333" strokeweight=".08242mm">
                  <o:lock v:ext="edit" shapetype="f"/>
                </v:line>
                <v:line id="Line 2886" o:spid="_x0000_s2077" style="position:absolute;visibility:visible;mso-wrap-style:square" from="8941,2259" to="8941,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" strokecolor="#333" strokeweight=".08242mm">
                  <o:lock v:ext="edit" shapetype="f"/>
                </v:line>
                <v:line id="Line 2887" o:spid="_x0000_s2078" style="position:absolute;visibility:visible;mso-wrap-style:square" from="7714,-5" to="8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" strokeweight=".07703mm">
                  <o:lock v:ext="edit" shapetype="f"/>
                </v:line>
                <v:shape id="AutoShape 2888" o:spid="_x0000_s2079" style="position:absolute;left:7711;top:-20;width:1264;height:29;visibility:visible;mso-wrap-style:square;v-text-anchor:top" coordsize="12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" path="m4,l,,,28r4,l4,m1263,r-4,l1259,28r4,l1263,e" fillcolor="black" stroked="f">
                  <v:path arrowok="t" o:connecttype="custom" o:connectlocs="4,-19;0,-19;0,9;4,9;4,-19;1263,-19;1259,-19;1259,9;1263,9;1263,-19" o:connectangles="0,0,0,0,0,0,0,0,0,0"/>
                </v:shape>
                <v:shape id="Text Box 2889" o:spid="_x0000_s2080" type="#_x0000_t202" style="position:absolute;left:8113;top:-118;width:420;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" filled="f" stroked="f">
                  <v:path arrowok="t"/>
                  <v:textbox inset="0,0,0,0">
                    <w:txbxContent>
                      <w:p w14:paraId="6E784F7F" w14:textId="77777777" w:rsidR="005A72E5" w:rsidRDefault="005A72E5">
                        <w:pPr>
                          <w:spacing w:line="88" w:lineRule="exact"/>
                          <w:rPr>
                            <w:rFonts w:ascii="Arial"/>
                            <w:b/>
                            <w:sz w:val="8"/>
                          </w:rPr>
                        </w:pPr>
                        <w:proofErr w:type="spellStart"/>
                        <w:proofErr w:type="gramStart"/>
                        <w:r>
                          <w:rPr>
                            <w:rFonts w:ascii="Arial"/>
                            <w:b/>
                            <w:sz w:val="8"/>
                          </w:rPr>
                          <w:t>pval</w:t>
                        </w:r>
                        <w:proofErr w:type="spellEnd"/>
                        <w:r>
                          <w:rPr>
                            <w:rFonts w:ascii="Arial"/>
                            <w:b/>
                            <w:sz w:val="8"/>
                          </w:rPr>
                          <w:t>=</w:t>
                        </w:r>
                        <w:proofErr w:type="gramEnd"/>
                        <w:r>
                          <w:rPr>
                            <w:rFonts w:ascii="Arial"/>
                            <w:b/>
                            <w:sz w:val="8"/>
                          </w:rPr>
                          <w:t>0.001</w:t>
                        </w:r>
                      </w:p>
                    </w:txbxContent>
                  </v:textbox>
                </v:shape>
                <w10:wrap anchorx="page"/>
              </v:group>
            </w:pict>
          </mc:Fallback>
        </mc:AlternateContent>
      </w:r>
      <w:r w:rsidR="009B75EF">
        <w:rPr>
          <w:rFonts w:ascii="Arial"/>
          <w:color w:val="4D4D4D"/>
          <w:sz w:val="7"/>
        </w:rPr>
        <w:t>42</w:t>
      </w:r>
    </w:p>
    <w:p w14:paraId="189A0C3F" w14:textId="77777777" w:rsidR="005313F1" w:rsidRDefault="009B75EF">
      <w:pPr>
        <w:spacing w:before="18"/>
        <w:ind w:left="1198"/>
        <w:rPr>
          <w:rFonts w:ascii="Arial"/>
          <w:sz w:val="7"/>
        </w:rPr>
      </w:pPr>
      <w:r>
        <w:rPr>
          <w:rFonts w:ascii="Arial"/>
          <w:color w:val="4D4D4D"/>
          <w:sz w:val="7"/>
        </w:rPr>
        <w:t>40</w:t>
      </w:r>
    </w:p>
    <w:p w14:paraId="68D48575" w14:textId="77777777" w:rsidR="005313F1" w:rsidRDefault="009B75EF">
      <w:pPr>
        <w:spacing w:before="19"/>
        <w:ind w:left="1198"/>
        <w:rPr>
          <w:rFonts w:ascii="Arial"/>
          <w:sz w:val="7"/>
        </w:rPr>
      </w:pPr>
      <w:r>
        <w:rPr>
          <w:rFonts w:ascii="Arial"/>
          <w:color w:val="4D4D4D"/>
          <w:sz w:val="7"/>
        </w:rPr>
        <w:t>38</w:t>
      </w:r>
    </w:p>
    <w:p w14:paraId="3C10B8AA" w14:textId="77777777" w:rsidR="005313F1" w:rsidRDefault="009B75EF">
      <w:pPr>
        <w:spacing w:before="18"/>
        <w:ind w:left="1198"/>
        <w:rPr>
          <w:rFonts w:ascii="Arial"/>
          <w:sz w:val="7"/>
        </w:rPr>
      </w:pPr>
      <w:r>
        <w:rPr>
          <w:rFonts w:ascii="Arial"/>
          <w:color w:val="4D4D4D"/>
          <w:sz w:val="7"/>
        </w:rPr>
        <w:t>36</w:t>
      </w:r>
    </w:p>
    <w:p w14:paraId="68891F75" w14:textId="77777777" w:rsidR="005313F1" w:rsidRDefault="00090D17">
      <w:pPr>
        <w:spacing w:before="18"/>
        <w:ind w:left="1198"/>
        <w:rPr>
          <w:rFonts w:ascii="Arial"/>
          <w:sz w:val="7"/>
        </w:rPr>
      </w:pPr>
      <w:r>
        <w:rPr>
          <w:noProof/>
        </w:rPr>
        <mc:AlternateContent>
          <mc:Choice Requires="wps">
            <w:drawing>
              <wp:anchor distT="0" distB="0" distL="114300" distR="114300" simplePos="0" relativeHeight="19312" behindDoc="0" locked="0" layoutInCell="1" allowOverlap="1" wp14:anchorId="5A126F31" wp14:editId="10407E33">
                <wp:simplePos x="0" y="0"/>
                <wp:positionH relativeFrom="page">
                  <wp:posOffset>4060825</wp:posOffset>
                </wp:positionH>
                <wp:positionV relativeFrom="paragraph">
                  <wp:posOffset>49530</wp:posOffset>
                </wp:positionV>
                <wp:extent cx="154305" cy="770890"/>
                <wp:effectExtent l="0" t="0" r="0" b="0"/>
                <wp:wrapNone/>
                <wp:docPr id="250" name="Text Box 2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305" cy="770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11A26" w14:textId="77777777" w:rsidR="005A72E5" w:rsidRDefault="005A72E5">
                            <w:pPr>
                              <w:spacing w:before="22" w:line="273" w:lineRule="auto"/>
                              <w:ind w:left="264" w:right="-17" w:hanging="245"/>
                              <w:rPr>
                                <w:rFonts w:ascii="Arial"/>
                                <w:b/>
                                <w:sz w:val="8"/>
                              </w:rPr>
                            </w:pPr>
                            <w:r>
                              <w:rPr>
                                <w:rFonts w:ascii="Arial"/>
                                <w:b/>
                                <w:w w:val="110"/>
                                <w:sz w:val="8"/>
                              </w:rPr>
                              <w:t>CD14</w:t>
                            </w:r>
                            <w:r>
                              <w:rPr>
                                <w:rFonts w:ascii="Arial"/>
                                <w:b/>
                                <w:w w:val="110"/>
                                <w:position w:val="3"/>
                                <w:sz w:val="5"/>
                              </w:rPr>
                              <w:t xml:space="preserve">+ </w:t>
                            </w:r>
                            <w:r>
                              <w:rPr>
                                <w:rFonts w:ascii="Arial"/>
                                <w:b/>
                                <w:w w:val="110"/>
                                <w:sz w:val="8"/>
                              </w:rPr>
                              <w:t xml:space="preserve">monocytes producing </w:t>
                            </w:r>
                            <w:proofErr w:type="spellStart"/>
                            <w:r>
                              <w:rPr>
                                <w:rFonts w:ascii="Arial"/>
                                <w:b/>
                                <w:color w:val="1A1A1A"/>
                                <w:w w:val="110"/>
                                <w:sz w:val="8"/>
                              </w:rPr>
                              <w:t>osteopontin</w:t>
                            </w:r>
                            <w:proofErr w:type="spellEnd"/>
                            <w:r>
                              <w:rPr>
                                <w:rFonts w:ascii="Arial"/>
                                <w:b/>
                                <w:color w:val="1A1A1A"/>
                                <w:w w:val="110"/>
                                <w:sz w:val="8"/>
                              </w:rPr>
                              <w:t xml:space="preserve"> (</w:t>
                            </w:r>
                            <w:proofErr w:type="gramStart"/>
                            <w:r>
                              <w:rPr>
                                <w:rFonts w:ascii="Arial"/>
                                <w:b/>
                                <w:color w:val="1A1A1A"/>
                                <w:w w:val="110"/>
                                <w:sz w:val="8"/>
                              </w:rPr>
                              <w:t>%</w:t>
                            </w:r>
                            <w:proofErr w:type="gramEnd"/>
                            <w:r>
                              <w:rPr>
                                <w:rFonts w:ascii="Arial"/>
                                <w:b/>
                                <w:color w:val="1A1A1A"/>
                                <w:w w:val="110"/>
                                <w:sz w:val="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26F31" id="Text Box 2809" o:spid="_x0000_s2081" type="#_x0000_t202" style="position:absolute;left:0;text-align:left;margin-left:319.75pt;margin-top:3.9pt;width:12.15pt;height:60.7pt;z-index:1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" filled="f" stroked="f">
                <v:path arrowok="t"/>
                <v:textbox style="layout-flow:vertical;mso-layout-flow-alt:bottom-to-top" inset="0,0,0,0">
                  <w:txbxContent>
                    <w:p w14:paraId="32911A26" w14:textId="77777777" w:rsidR="005A72E5" w:rsidRDefault="005A72E5">
                      <w:pPr>
                        <w:spacing w:before="22" w:line="273" w:lineRule="auto"/>
                        <w:ind w:left="264" w:right="-17" w:hanging="245"/>
                        <w:rPr>
                          <w:rFonts w:ascii="Arial"/>
                          <w:b/>
                          <w:sz w:val="8"/>
                        </w:rPr>
                      </w:pPr>
                      <w:r>
                        <w:rPr>
                          <w:rFonts w:ascii="Arial"/>
                          <w:b/>
                          <w:w w:val="110"/>
                          <w:sz w:val="8"/>
                        </w:rPr>
                        <w:t>CD14</w:t>
                      </w:r>
                      <w:r>
                        <w:rPr>
                          <w:rFonts w:ascii="Arial"/>
                          <w:b/>
                          <w:w w:val="110"/>
                          <w:position w:val="3"/>
                          <w:sz w:val="5"/>
                        </w:rPr>
                        <w:t xml:space="preserve">+ </w:t>
                      </w:r>
                      <w:r>
                        <w:rPr>
                          <w:rFonts w:ascii="Arial"/>
                          <w:b/>
                          <w:w w:val="110"/>
                          <w:sz w:val="8"/>
                        </w:rPr>
                        <w:t xml:space="preserve">monocytes producing </w:t>
                      </w:r>
                      <w:proofErr w:type="spellStart"/>
                      <w:r>
                        <w:rPr>
                          <w:rFonts w:ascii="Arial"/>
                          <w:b/>
                          <w:color w:val="1A1A1A"/>
                          <w:w w:val="110"/>
                          <w:sz w:val="8"/>
                        </w:rPr>
                        <w:t>osteopontin</w:t>
                      </w:r>
                      <w:proofErr w:type="spellEnd"/>
                      <w:r>
                        <w:rPr>
                          <w:rFonts w:ascii="Arial"/>
                          <w:b/>
                          <w:color w:val="1A1A1A"/>
                          <w:w w:val="110"/>
                          <w:sz w:val="8"/>
                        </w:rPr>
                        <w:t xml:space="preserve"> (</w:t>
                      </w:r>
                      <w:proofErr w:type="gramStart"/>
                      <w:r>
                        <w:rPr>
                          <w:rFonts w:ascii="Arial"/>
                          <w:b/>
                          <w:color w:val="1A1A1A"/>
                          <w:w w:val="110"/>
                          <w:sz w:val="8"/>
                        </w:rPr>
                        <w:t>%</w:t>
                      </w:r>
                      <w:proofErr w:type="gramEnd"/>
                      <w:r>
                        <w:rPr>
                          <w:rFonts w:ascii="Arial"/>
                          <w:b/>
                          <w:color w:val="1A1A1A"/>
                          <w:w w:val="110"/>
                          <w:sz w:val="8"/>
                        </w:rPr>
                        <w:t>)</w:t>
                      </w:r>
                    </w:p>
                  </w:txbxContent>
                </v:textbox>
                <w10:wrap anchorx="page"/>
              </v:shape>
            </w:pict>
          </mc:Fallback>
        </mc:AlternateContent>
      </w:r>
      <w:r w:rsidR="009B75EF">
        <w:rPr>
          <w:rFonts w:ascii="Arial"/>
          <w:color w:val="4D4D4D"/>
          <w:sz w:val="7"/>
        </w:rPr>
        <w:t>34</w:t>
      </w:r>
    </w:p>
    <w:p w14:paraId="6F88B334" w14:textId="77777777" w:rsidR="005313F1" w:rsidRDefault="009B75EF">
      <w:pPr>
        <w:spacing w:before="19"/>
        <w:ind w:left="1198"/>
        <w:rPr>
          <w:rFonts w:ascii="Arial"/>
          <w:sz w:val="7"/>
        </w:rPr>
      </w:pPr>
      <w:r>
        <w:rPr>
          <w:rFonts w:ascii="Arial"/>
          <w:color w:val="4D4D4D"/>
          <w:sz w:val="7"/>
        </w:rPr>
        <w:t>32</w:t>
      </w:r>
    </w:p>
    <w:p w14:paraId="6A4FBAB7" w14:textId="77777777" w:rsidR="005313F1" w:rsidRDefault="009B75EF">
      <w:pPr>
        <w:spacing w:before="18"/>
        <w:ind w:left="1198"/>
        <w:rPr>
          <w:rFonts w:ascii="Arial"/>
          <w:sz w:val="7"/>
        </w:rPr>
      </w:pPr>
      <w:r>
        <w:rPr>
          <w:rFonts w:ascii="Arial"/>
          <w:color w:val="4D4D4D"/>
          <w:sz w:val="7"/>
        </w:rPr>
        <w:t>30</w:t>
      </w:r>
    </w:p>
    <w:p w14:paraId="0FBADCD2" w14:textId="77777777" w:rsidR="005313F1" w:rsidRDefault="009B75EF">
      <w:pPr>
        <w:spacing w:before="18"/>
        <w:ind w:left="1198"/>
        <w:rPr>
          <w:rFonts w:ascii="Arial"/>
          <w:sz w:val="7"/>
        </w:rPr>
      </w:pPr>
      <w:r>
        <w:rPr>
          <w:rFonts w:ascii="Arial"/>
          <w:color w:val="4D4D4D"/>
          <w:sz w:val="7"/>
        </w:rPr>
        <w:t>28</w:t>
      </w:r>
    </w:p>
    <w:p w14:paraId="0EB60BB4" w14:textId="77777777" w:rsidR="005313F1" w:rsidRDefault="009B75EF">
      <w:pPr>
        <w:spacing w:before="19"/>
        <w:ind w:left="1198"/>
        <w:rPr>
          <w:rFonts w:ascii="Arial"/>
          <w:sz w:val="7"/>
        </w:rPr>
      </w:pPr>
      <w:r>
        <w:rPr>
          <w:rFonts w:ascii="Arial"/>
          <w:color w:val="4D4D4D"/>
          <w:sz w:val="7"/>
        </w:rPr>
        <w:t>26</w:t>
      </w:r>
    </w:p>
    <w:p w14:paraId="78EBC0B1" w14:textId="77777777" w:rsidR="005313F1" w:rsidRDefault="009B75EF">
      <w:pPr>
        <w:spacing w:before="18"/>
        <w:ind w:left="1198"/>
        <w:rPr>
          <w:rFonts w:ascii="Arial"/>
          <w:sz w:val="7"/>
        </w:rPr>
      </w:pPr>
      <w:r>
        <w:rPr>
          <w:rFonts w:ascii="Arial"/>
          <w:color w:val="4D4D4D"/>
          <w:sz w:val="7"/>
        </w:rPr>
        <w:t>24</w:t>
      </w:r>
    </w:p>
    <w:p w14:paraId="074C515F" w14:textId="77777777" w:rsidR="005313F1" w:rsidRDefault="009B75EF">
      <w:pPr>
        <w:spacing w:before="18"/>
        <w:ind w:left="1198"/>
        <w:rPr>
          <w:rFonts w:ascii="Arial"/>
          <w:sz w:val="7"/>
        </w:rPr>
      </w:pPr>
      <w:r>
        <w:rPr>
          <w:rFonts w:ascii="Arial"/>
          <w:color w:val="4D4D4D"/>
          <w:sz w:val="7"/>
        </w:rPr>
        <w:t>22</w:t>
      </w:r>
    </w:p>
    <w:p w14:paraId="15DA61C9" w14:textId="77777777" w:rsidR="005313F1" w:rsidRDefault="009B75EF">
      <w:pPr>
        <w:spacing w:before="19"/>
        <w:ind w:left="1198"/>
        <w:rPr>
          <w:rFonts w:ascii="Arial"/>
          <w:sz w:val="7"/>
        </w:rPr>
      </w:pPr>
      <w:r>
        <w:rPr>
          <w:rFonts w:ascii="Arial"/>
          <w:color w:val="4D4D4D"/>
          <w:sz w:val="7"/>
        </w:rPr>
        <w:t>20</w:t>
      </w:r>
    </w:p>
    <w:p w14:paraId="75E61F4D" w14:textId="77777777" w:rsidR="005313F1" w:rsidRDefault="009B75EF">
      <w:pPr>
        <w:spacing w:before="18"/>
        <w:ind w:left="1198"/>
        <w:rPr>
          <w:rFonts w:ascii="Arial"/>
          <w:sz w:val="7"/>
        </w:rPr>
      </w:pPr>
      <w:r>
        <w:rPr>
          <w:rFonts w:ascii="Arial"/>
          <w:color w:val="4D4D4D"/>
          <w:sz w:val="7"/>
        </w:rPr>
        <w:t>18</w:t>
      </w:r>
    </w:p>
    <w:p w14:paraId="184BD186" w14:textId="77777777" w:rsidR="005313F1" w:rsidRDefault="009B75EF">
      <w:pPr>
        <w:spacing w:before="19"/>
        <w:ind w:left="1198"/>
        <w:rPr>
          <w:rFonts w:ascii="Arial"/>
          <w:sz w:val="7"/>
        </w:rPr>
      </w:pPr>
      <w:r>
        <w:rPr>
          <w:rFonts w:ascii="Arial"/>
          <w:color w:val="4D4D4D"/>
          <w:sz w:val="7"/>
        </w:rPr>
        <w:t>16</w:t>
      </w:r>
    </w:p>
    <w:p w14:paraId="2FB1C198" w14:textId="77777777" w:rsidR="005313F1" w:rsidRDefault="009B75EF">
      <w:pPr>
        <w:spacing w:before="18"/>
        <w:ind w:left="1198"/>
        <w:rPr>
          <w:rFonts w:ascii="Arial"/>
          <w:sz w:val="7"/>
        </w:rPr>
      </w:pPr>
      <w:r>
        <w:rPr>
          <w:rFonts w:ascii="Arial"/>
          <w:color w:val="4D4D4D"/>
          <w:sz w:val="7"/>
        </w:rPr>
        <w:t>14</w:t>
      </w:r>
    </w:p>
    <w:p w14:paraId="515CBBBC" w14:textId="77777777" w:rsidR="005313F1" w:rsidRDefault="009B75EF">
      <w:pPr>
        <w:spacing w:before="18"/>
        <w:ind w:left="1198"/>
        <w:rPr>
          <w:rFonts w:ascii="Arial"/>
          <w:sz w:val="7"/>
        </w:rPr>
      </w:pPr>
      <w:r>
        <w:rPr>
          <w:rFonts w:ascii="Arial"/>
          <w:color w:val="4D4D4D"/>
          <w:sz w:val="7"/>
        </w:rPr>
        <w:t>12</w:t>
      </w:r>
    </w:p>
    <w:p w14:paraId="6D9AFB21" w14:textId="77777777" w:rsidR="005313F1" w:rsidRDefault="009B75EF">
      <w:pPr>
        <w:spacing w:before="19"/>
        <w:ind w:left="1198"/>
        <w:rPr>
          <w:rFonts w:ascii="Arial"/>
          <w:sz w:val="7"/>
        </w:rPr>
      </w:pPr>
      <w:r>
        <w:rPr>
          <w:rFonts w:ascii="Arial"/>
          <w:color w:val="4D4D4D"/>
          <w:sz w:val="7"/>
        </w:rPr>
        <w:t>10</w:t>
      </w:r>
    </w:p>
    <w:p w14:paraId="6DA1070A" w14:textId="77777777" w:rsidR="005313F1" w:rsidRDefault="009B75EF">
      <w:pPr>
        <w:spacing w:before="18"/>
        <w:ind w:left="1232"/>
        <w:rPr>
          <w:rFonts w:ascii="Arial"/>
          <w:sz w:val="7"/>
        </w:rPr>
      </w:pPr>
      <w:r>
        <w:rPr>
          <w:rFonts w:ascii="Arial"/>
          <w:color w:val="4D4D4D"/>
          <w:w w:val="99"/>
          <w:sz w:val="7"/>
        </w:rPr>
        <w:t>8</w:t>
      </w:r>
    </w:p>
    <w:p w14:paraId="5597F3C2" w14:textId="77777777" w:rsidR="005313F1" w:rsidRDefault="009B75EF">
      <w:pPr>
        <w:spacing w:before="18"/>
        <w:ind w:left="1232"/>
        <w:rPr>
          <w:rFonts w:ascii="Arial"/>
          <w:sz w:val="7"/>
        </w:rPr>
      </w:pPr>
      <w:r>
        <w:rPr>
          <w:rFonts w:ascii="Arial"/>
          <w:color w:val="4D4D4D"/>
          <w:w w:val="99"/>
          <w:sz w:val="7"/>
        </w:rPr>
        <w:t>6</w:t>
      </w:r>
    </w:p>
    <w:p w14:paraId="416F2D52" w14:textId="77777777" w:rsidR="005313F1" w:rsidRDefault="009B75EF">
      <w:pPr>
        <w:spacing w:before="19"/>
        <w:ind w:left="1232"/>
        <w:rPr>
          <w:rFonts w:ascii="Arial"/>
          <w:sz w:val="7"/>
        </w:rPr>
      </w:pPr>
      <w:r>
        <w:rPr>
          <w:rFonts w:ascii="Arial"/>
          <w:color w:val="4D4D4D"/>
          <w:w w:val="99"/>
          <w:sz w:val="7"/>
        </w:rPr>
        <w:t>4</w:t>
      </w:r>
    </w:p>
    <w:p w14:paraId="612A8671" w14:textId="77777777" w:rsidR="005313F1" w:rsidRDefault="009B75EF">
      <w:pPr>
        <w:spacing w:before="18"/>
        <w:ind w:left="1232"/>
        <w:rPr>
          <w:rFonts w:ascii="Arial"/>
          <w:sz w:val="7"/>
        </w:rPr>
      </w:pPr>
      <w:r>
        <w:rPr>
          <w:rFonts w:ascii="Arial"/>
          <w:color w:val="4D4D4D"/>
          <w:w w:val="99"/>
          <w:sz w:val="7"/>
        </w:rPr>
        <w:t>2</w:t>
      </w:r>
    </w:p>
    <w:p w14:paraId="37748D38" w14:textId="77777777" w:rsidR="005313F1" w:rsidRDefault="009B75EF">
      <w:pPr>
        <w:spacing w:before="18"/>
        <w:ind w:left="1232"/>
        <w:rPr>
          <w:rFonts w:ascii="Arial"/>
          <w:sz w:val="7"/>
        </w:rPr>
      </w:pPr>
      <w:r>
        <w:rPr>
          <w:rFonts w:ascii="Arial"/>
          <w:color w:val="4D4D4D"/>
          <w:w w:val="99"/>
          <w:sz w:val="7"/>
        </w:rPr>
        <w:t>0</w:t>
      </w:r>
    </w:p>
    <w:p w14:paraId="0D5A73F7" w14:textId="77777777" w:rsidR="005313F1" w:rsidRDefault="005313F1">
      <w:pPr>
        <w:pStyle w:val="BodyText"/>
        <w:rPr>
          <w:rFonts w:ascii="Arial"/>
          <w:sz w:val="7"/>
        </w:rPr>
      </w:pPr>
    </w:p>
    <w:p w14:paraId="621F7D4E" w14:textId="77777777" w:rsidR="005313F1" w:rsidRDefault="009B75EF">
      <w:pPr>
        <w:tabs>
          <w:tab w:val="left" w:pos="1365"/>
        </w:tabs>
        <w:ind w:right="838"/>
        <w:jc w:val="center"/>
        <w:rPr>
          <w:rFonts w:ascii="Arial"/>
          <w:sz w:val="7"/>
        </w:rPr>
      </w:pPr>
      <w:r>
        <w:rPr>
          <w:rFonts w:ascii="Arial"/>
          <w:color w:val="4D4D4D"/>
          <w:sz w:val="7"/>
        </w:rPr>
        <w:t>PB</w:t>
      </w:r>
      <w:r>
        <w:rPr>
          <w:rFonts w:ascii="Arial"/>
          <w:color w:val="4D4D4D"/>
          <w:sz w:val="7"/>
        </w:rPr>
        <w:tab/>
        <w:t>SF</w:t>
      </w:r>
    </w:p>
    <w:p w14:paraId="6D170A7A" w14:textId="77777777" w:rsidR="005313F1" w:rsidRDefault="009B75EF">
      <w:pPr>
        <w:spacing w:before="4"/>
        <w:ind w:right="847"/>
        <w:jc w:val="center"/>
        <w:rPr>
          <w:rFonts w:ascii="Arial"/>
          <w:b/>
          <w:sz w:val="8"/>
        </w:rPr>
      </w:pPr>
      <w:r>
        <w:rPr>
          <w:rFonts w:ascii="Arial"/>
          <w:b/>
          <w:w w:val="110"/>
          <w:sz w:val="8"/>
        </w:rPr>
        <w:t>Tissue</w:t>
      </w:r>
    </w:p>
    <w:p w14:paraId="27F9CECD" w14:textId="77777777" w:rsidR="005313F1" w:rsidRDefault="005313F1">
      <w:pPr>
        <w:pStyle w:val="BodyText"/>
        <w:spacing w:before="8"/>
        <w:rPr>
          <w:rFonts w:ascii="Arial"/>
          <w:b/>
          <w:sz w:val="12"/>
        </w:rPr>
      </w:pPr>
    </w:p>
    <w:p w14:paraId="357F5847" w14:textId="77777777" w:rsidR="005313F1" w:rsidRDefault="009B75EF">
      <w:pPr>
        <w:spacing w:before="1"/>
        <w:ind w:right="1161"/>
        <w:jc w:val="center"/>
      </w:pPr>
      <w:r>
        <w:rPr>
          <w:w w:val="120"/>
        </w:rPr>
        <w:t>(b)</w:t>
      </w:r>
    </w:p>
    <w:p w14:paraId="716A7268" w14:textId="77777777" w:rsidR="005313F1" w:rsidRDefault="005313F1">
      <w:pPr>
        <w:jc w:val="center"/>
        <w:sectPr w:rsidR="005313F1">
          <w:type w:val="continuous"/>
          <w:pgSz w:w="11910" w:h="16840"/>
          <w:pgMar w:top="1580" w:right="0" w:bottom="560" w:left="1680" w:header="720" w:footer="720" w:gutter="0"/>
          <w:cols w:num="3" w:space="720" w:equalWidth="0">
            <w:col w:w="1553" w:space="40"/>
            <w:col w:w="2149" w:space="39"/>
            <w:col w:w="6449"/>
          </w:cols>
        </w:sectPr>
      </w:pPr>
    </w:p>
    <w:p w14:paraId="1BB3FF16" w14:textId="77777777" w:rsidR="005313F1" w:rsidRDefault="005313F1">
      <w:pPr>
        <w:pStyle w:val="BodyText"/>
        <w:rPr>
          <w:sz w:val="8"/>
        </w:rPr>
      </w:pPr>
    </w:p>
    <w:p w14:paraId="634DB9D8" w14:textId="77777777" w:rsidR="005313F1" w:rsidRDefault="00090D17">
      <w:pPr>
        <w:spacing w:before="53"/>
        <w:ind w:left="3029"/>
        <w:rPr>
          <w:rFonts w:ascii="Arial"/>
          <w:sz w:val="7"/>
        </w:rPr>
      </w:pPr>
      <w:r>
        <w:rPr>
          <w:noProof/>
        </w:rPr>
        <mc:AlternateContent>
          <mc:Choice Requires="wpg">
            <w:drawing>
              <wp:anchor distT="0" distB="0" distL="114300" distR="114300" simplePos="0" relativeHeight="19240" behindDoc="0" locked="0" layoutInCell="1" allowOverlap="1" wp14:anchorId="15362460" wp14:editId="591E330B">
                <wp:simplePos x="0" y="0"/>
                <wp:positionH relativeFrom="page">
                  <wp:posOffset>3047365</wp:posOffset>
                </wp:positionH>
                <wp:positionV relativeFrom="paragraph">
                  <wp:posOffset>-12065</wp:posOffset>
                </wp:positionV>
                <wp:extent cx="2113280" cy="1579880"/>
                <wp:effectExtent l="0" t="0" r="0" b="0"/>
                <wp:wrapNone/>
                <wp:docPr id="129" name="Group 2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3280" cy="1579880"/>
                          <a:chOff x="4799" y="-19"/>
                          <a:chExt cx="3328" cy="2488"/>
                        </a:xfrm>
                      </wpg:grpSpPr>
                      <wps:wsp>
                        <wps:cNvPr id="130" name="Freeform 2689"/>
                        <wps:cNvSpPr>
                          <a:spLocks/>
                        </wps:cNvSpPr>
                        <wps:spPr bwMode="auto">
                          <a:xfrm>
                            <a:off x="5647" y="2193"/>
                            <a:ext cx="18" cy="18"/>
                          </a:xfrm>
                          <a:custGeom>
                            <a:avLst/>
                            <a:gdLst>
                              <a:gd name="T0" fmla="+- 0 5662 5648"/>
                              <a:gd name="T1" fmla="*/ T0 w 18"/>
                              <a:gd name="T2" fmla="+- 0 2193 2193"/>
                              <a:gd name="T3" fmla="*/ 2193 h 18"/>
                              <a:gd name="T4" fmla="+- 0 5652 5648"/>
                              <a:gd name="T5" fmla="*/ T4 w 18"/>
                              <a:gd name="T6" fmla="+- 0 2193 2193"/>
                              <a:gd name="T7" fmla="*/ 2193 h 18"/>
                              <a:gd name="T8" fmla="+- 0 5648 5648"/>
                              <a:gd name="T9" fmla="*/ T8 w 18"/>
                              <a:gd name="T10" fmla="+- 0 2197 2193"/>
                              <a:gd name="T11" fmla="*/ 2197 h 18"/>
                              <a:gd name="T12" fmla="+- 0 5648 5648"/>
                              <a:gd name="T13" fmla="*/ T12 w 18"/>
                              <a:gd name="T14" fmla="+- 0 2207 2193"/>
                              <a:gd name="T15" fmla="*/ 2207 h 18"/>
                              <a:gd name="T16" fmla="+- 0 5652 5648"/>
                              <a:gd name="T17" fmla="*/ T16 w 18"/>
                              <a:gd name="T18" fmla="+- 0 2211 2193"/>
                              <a:gd name="T19" fmla="*/ 2211 h 18"/>
                              <a:gd name="T20" fmla="+- 0 5662 5648"/>
                              <a:gd name="T21" fmla="*/ T20 w 18"/>
                              <a:gd name="T22" fmla="+- 0 2211 2193"/>
                              <a:gd name="T23" fmla="*/ 2211 h 18"/>
                              <a:gd name="T24" fmla="+- 0 5666 5648"/>
                              <a:gd name="T25" fmla="*/ T24 w 18"/>
                              <a:gd name="T26" fmla="+- 0 2207 2193"/>
                              <a:gd name="T27" fmla="*/ 2207 h 18"/>
                              <a:gd name="T28" fmla="+- 0 5666 5648"/>
                              <a:gd name="T29" fmla="*/ T28 w 18"/>
                              <a:gd name="T30" fmla="+- 0 2197 2193"/>
                              <a:gd name="T31" fmla="*/ 2197 h 18"/>
                              <a:gd name="T32" fmla="+- 0 5662 5648"/>
                              <a:gd name="T33" fmla="*/ T32 w 18"/>
                              <a:gd name="T34" fmla="+- 0 2193 2193"/>
                              <a:gd name="T35" fmla="*/ 219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690"/>
                        <wps:cNvSpPr>
                          <a:spLocks/>
                        </wps:cNvSpPr>
                        <wps:spPr bwMode="auto">
                          <a:xfrm>
                            <a:off x="5647" y="2193"/>
                            <a:ext cx="18" cy="18"/>
                          </a:xfrm>
                          <a:custGeom>
                            <a:avLst/>
                            <a:gdLst>
                              <a:gd name="T0" fmla="+- 0 5648 5648"/>
                              <a:gd name="T1" fmla="*/ T0 w 18"/>
                              <a:gd name="T2" fmla="+- 0 2202 2193"/>
                              <a:gd name="T3" fmla="*/ 2202 h 18"/>
                              <a:gd name="T4" fmla="+- 0 5648 5648"/>
                              <a:gd name="T5" fmla="*/ T4 w 18"/>
                              <a:gd name="T6" fmla="+- 0 2197 2193"/>
                              <a:gd name="T7" fmla="*/ 2197 h 18"/>
                              <a:gd name="T8" fmla="+- 0 5652 5648"/>
                              <a:gd name="T9" fmla="*/ T8 w 18"/>
                              <a:gd name="T10" fmla="+- 0 2193 2193"/>
                              <a:gd name="T11" fmla="*/ 2193 h 18"/>
                              <a:gd name="T12" fmla="+- 0 5657 5648"/>
                              <a:gd name="T13" fmla="*/ T12 w 18"/>
                              <a:gd name="T14" fmla="+- 0 2193 2193"/>
                              <a:gd name="T15" fmla="*/ 2193 h 18"/>
                              <a:gd name="T16" fmla="+- 0 5662 5648"/>
                              <a:gd name="T17" fmla="*/ T16 w 18"/>
                              <a:gd name="T18" fmla="+- 0 2193 2193"/>
                              <a:gd name="T19" fmla="*/ 2193 h 18"/>
                              <a:gd name="T20" fmla="+- 0 5666 5648"/>
                              <a:gd name="T21" fmla="*/ T20 w 18"/>
                              <a:gd name="T22" fmla="+- 0 2197 2193"/>
                              <a:gd name="T23" fmla="*/ 2197 h 18"/>
                              <a:gd name="T24" fmla="+- 0 5666 5648"/>
                              <a:gd name="T25" fmla="*/ T24 w 18"/>
                              <a:gd name="T26" fmla="+- 0 2202 2193"/>
                              <a:gd name="T27" fmla="*/ 2202 h 18"/>
                              <a:gd name="T28" fmla="+- 0 5666 5648"/>
                              <a:gd name="T29" fmla="*/ T28 w 18"/>
                              <a:gd name="T30" fmla="+- 0 2207 2193"/>
                              <a:gd name="T31" fmla="*/ 2207 h 18"/>
                              <a:gd name="T32" fmla="+- 0 5662 5648"/>
                              <a:gd name="T33" fmla="*/ T32 w 18"/>
                              <a:gd name="T34" fmla="+- 0 2211 2193"/>
                              <a:gd name="T35" fmla="*/ 2211 h 18"/>
                              <a:gd name="T36" fmla="+- 0 5657 5648"/>
                              <a:gd name="T37" fmla="*/ T36 w 18"/>
                              <a:gd name="T38" fmla="+- 0 2211 2193"/>
                              <a:gd name="T39" fmla="*/ 2211 h 18"/>
                              <a:gd name="T40" fmla="+- 0 5652 5648"/>
                              <a:gd name="T41" fmla="*/ T40 w 18"/>
                              <a:gd name="T42" fmla="+- 0 2211 2193"/>
                              <a:gd name="T43" fmla="*/ 2211 h 18"/>
                              <a:gd name="T44" fmla="+- 0 5648 5648"/>
                              <a:gd name="T45" fmla="*/ T44 w 18"/>
                              <a:gd name="T46" fmla="+- 0 2207 2193"/>
                              <a:gd name="T47" fmla="*/ 2207 h 18"/>
                              <a:gd name="T48" fmla="+- 0 5648 5648"/>
                              <a:gd name="T49" fmla="*/ T48 w 18"/>
                              <a:gd name="T50" fmla="+- 0 2202 2193"/>
                              <a:gd name="T51" fmla="*/ 220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2691"/>
                        <wps:cNvSpPr>
                          <a:spLocks/>
                        </wps:cNvSpPr>
                        <wps:spPr bwMode="auto">
                          <a:xfrm>
                            <a:off x="5647" y="2286"/>
                            <a:ext cx="18" cy="18"/>
                          </a:xfrm>
                          <a:custGeom>
                            <a:avLst/>
                            <a:gdLst>
                              <a:gd name="T0" fmla="+- 0 5662 5648"/>
                              <a:gd name="T1" fmla="*/ T0 w 18"/>
                              <a:gd name="T2" fmla="+- 0 2286 2286"/>
                              <a:gd name="T3" fmla="*/ 2286 h 18"/>
                              <a:gd name="T4" fmla="+- 0 5652 5648"/>
                              <a:gd name="T5" fmla="*/ T4 w 18"/>
                              <a:gd name="T6" fmla="+- 0 2286 2286"/>
                              <a:gd name="T7" fmla="*/ 2286 h 18"/>
                              <a:gd name="T8" fmla="+- 0 5648 5648"/>
                              <a:gd name="T9" fmla="*/ T8 w 18"/>
                              <a:gd name="T10" fmla="+- 0 2290 2286"/>
                              <a:gd name="T11" fmla="*/ 2290 h 18"/>
                              <a:gd name="T12" fmla="+- 0 5648 5648"/>
                              <a:gd name="T13" fmla="*/ T12 w 18"/>
                              <a:gd name="T14" fmla="+- 0 2300 2286"/>
                              <a:gd name="T15" fmla="*/ 2300 h 18"/>
                              <a:gd name="T16" fmla="+- 0 5652 5648"/>
                              <a:gd name="T17" fmla="*/ T16 w 18"/>
                              <a:gd name="T18" fmla="+- 0 2304 2286"/>
                              <a:gd name="T19" fmla="*/ 2304 h 18"/>
                              <a:gd name="T20" fmla="+- 0 5662 5648"/>
                              <a:gd name="T21" fmla="*/ T20 w 18"/>
                              <a:gd name="T22" fmla="+- 0 2304 2286"/>
                              <a:gd name="T23" fmla="*/ 2304 h 18"/>
                              <a:gd name="T24" fmla="+- 0 5666 5648"/>
                              <a:gd name="T25" fmla="*/ T24 w 18"/>
                              <a:gd name="T26" fmla="+- 0 2300 2286"/>
                              <a:gd name="T27" fmla="*/ 2300 h 18"/>
                              <a:gd name="T28" fmla="+- 0 5666 5648"/>
                              <a:gd name="T29" fmla="*/ T28 w 18"/>
                              <a:gd name="T30" fmla="+- 0 2290 2286"/>
                              <a:gd name="T31" fmla="*/ 2290 h 18"/>
                              <a:gd name="T32" fmla="+- 0 5662 5648"/>
                              <a:gd name="T33" fmla="*/ T32 w 18"/>
                              <a:gd name="T34" fmla="+- 0 2286 2286"/>
                              <a:gd name="T35" fmla="*/ 228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692"/>
                        <wps:cNvSpPr>
                          <a:spLocks/>
                        </wps:cNvSpPr>
                        <wps:spPr bwMode="auto">
                          <a:xfrm>
                            <a:off x="5647" y="2286"/>
                            <a:ext cx="18" cy="18"/>
                          </a:xfrm>
                          <a:custGeom>
                            <a:avLst/>
                            <a:gdLst>
                              <a:gd name="T0" fmla="+- 0 5648 5648"/>
                              <a:gd name="T1" fmla="*/ T0 w 18"/>
                              <a:gd name="T2" fmla="+- 0 2295 2286"/>
                              <a:gd name="T3" fmla="*/ 2295 h 18"/>
                              <a:gd name="T4" fmla="+- 0 5648 5648"/>
                              <a:gd name="T5" fmla="*/ T4 w 18"/>
                              <a:gd name="T6" fmla="+- 0 2290 2286"/>
                              <a:gd name="T7" fmla="*/ 2290 h 18"/>
                              <a:gd name="T8" fmla="+- 0 5652 5648"/>
                              <a:gd name="T9" fmla="*/ T8 w 18"/>
                              <a:gd name="T10" fmla="+- 0 2286 2286"/>
                              <a:gd name="T11" fmla="*/ 2286 h 18"/>
                              <a:gd name="T12" fmla="+- 0 5657 5648"/>
                              <a:gd name="T13" fmla="*/ T12 w 18"/>
                              <a:gd name="T14" fmla="+- 0 2286 2286"/>
                              <a:gd name="T15" fmla="*/ 2286 h 18"/>
                              <a:gd name="T16" fmla="+- 0 5662 5648"/>
                              <a:gd name="T17" fmla="*/ T16 w 18"/>
                              <a:gd name="T18" fmla="+- 0 2286 2286"/>
                              <a:gd name="T19" fmla="*/ 2286 h 18"/>
                              <a:gd name="T20" fmla="+- 0 5666 5648"/>
                              <a:gd name="T21" fmla="*/ T20 w 18"/>
                              <a:gd name="T22" fmla="+- 0 2290 2286"/>
                              <a:gd name="T23" fmla="*/ 2290 h 18"/>
                              <a:gd name="T24" fmla="+- 0 5666 5648"/>
                              <a:gd name="T25" fmla="*/ T24 w 18"/>
                              <a:gd name="T26" fmla="+- 0 2295 2286"/>
                              <a:gd name="T27" fmla="*/ 2295 h 18"/>
                              <a:gd name="T28" fmla="+- 0 5666 5648"/>
                              <a:gd name="T29" fmla="*/ T28 w 18"/>
                              <a:gd name="T30" fmla="+- 0 2300 2286"/>
                              <a:gd name="T31" fmla="*/ 2300 h 18"/>
                              <a:gd name="T32" fmla="+- 0 5662 5648"/>
                              <a:gd name="T33" fmla="*/ T32 w 18"/>
                              <a:gd name="T34" fmla="+- 0 2304 2286"/>
                              <a:gd name="T35" fmla="*/ 2304 h 18"/>
                              <a:gd name="T36" fmla="+- 0 5657 5648"/>
                              <a:gd name="T37" fmla="*/ T36 w 18"/>
                              <a:gd name="T38" fmla="+- 0 2304 2286"/>
                              <a:gd name="T39" fmla="*/ 2304 h 18"/>
                              <a:gd name="T40" fmla="+- 0 5652 5648"/>
                              <a:gd name="T41" fmla="*/ T40 w 18"/>
                              <a:gd name="T42" fmla="+- 0 2304 2286"/>
                              <a:gd name="T43" fmla="*/ 2304 h 18"/>
                              <a:gd name="T44" fmla="+- 0 5648 5648"/>
                              <a:gd name="T45" fmla="*/ T44 w 18"/>
                              <a:gd name="T46" fmla="+- 0 2300 2286"/>
                              <a:gd name="T47" fmla="*/ 2300 h 18"/>
                              <a:gd name="T48" fmla="+- 0 5648 5648"/>
                              <a:gd name="T49" fmla="*/ T48 w 18"/>
                              <a:gd name="T50" fmla="+- 0 2295 2286"/>
                              <a:gd name="T51" fmla="*/ 229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2693"/>
                        <wps:cNvSpPr>
                          <a:spLocks/>
                        </wps:cNvSpPr>
                        <wps:spPr bwMode="auto">
                          <a:xfrm>
                            <a:off x="5647" y="2256"/>
                            <a:ext cx="18" cy="18"/>
                          </a:xfrm>
                          <a:custGeom>
                            <a:avLst/>
                            <a:gdLst>
                              <a:gd name="T0" fmla="+- 0 5662 5648"/>
                              <a:gd name="T1" fmla="*/ T0 w 18"/>
                              <a:gd name="T2" fmla="+- 0 2257 2257"/>
                              <a:gd name="T3" fmla="*/ 2257 h 18"/>
                              <a:gd name="T4" fmla="+- 0 5652 5648"/>
                              <a:gd name="T5" fmla="*/ T4 w 18"/>
                              <a:gd name="T6" fmla="+- 0 2257 2257"/>
                              <a:gd name="T7" fmla="*/ 2257 h 18"/>
                              <a:gd name="T8" fmla="+- 0 5648 5648"/>
                              <a:gd name="T9" fmla="*/ T8 w 18"/>
                              <a:gd name="T10" fmla="+- 0 2261 2257"/>
                              <a:gd name="T11" fmla="*/ 2261 h 18"/>
                              <a:gd name="T12" fmla="+- 0 5648 5648"/>
                              <a:gd name="T13" fmla="*/ T12 w 18"/>
                              <a:gd name="T14" fmla="+- 0 2270 2257"/>
                              <a:gd name="T15" fmla="*/ 2270 h 18"/>
                              <a:gd name="T16" fmla="+- 0 5652 5648"/>
                              <a:gd name="T17" fmla="*/ T16 w 18"/>
                              <a:gd name="T18" fmla="+- 0 2274 2257"/>
                              <a:gd name="T19" fmla="*/ 2274 h 18"/>
                              <a:gd name="T20" fmla="+- 0 5662 5648"/>
                              <a:gd name="T21" fmla="*/ T20 w 18"/>
                              <a:gd name="T22" fmla="+- 0 2274 2257"/>
                              <a:gd name="T23" fmla="*/ 2274 h 18"/>
                              <a:gd name="T24" fmla="+- 0 5666 5648"/>
                              <a:gd name="T25" fmla="*/ T24 w 18"/>
                              <a:gd name="T26" fmla="+- 0 2270 2257"/>
                              <a:gd name="T27" fmla="*/ 2270 h 18"/>
                              <a:gd name="T28" fmla="+- 0 5666 5648"/>
                              <a:gd name="T29" fmla="*/ T28 w 18"/>
                              <a:gd name="T30" fmla="+- 0 2261 2257"/>
                              <a:gd name="T31" fmla="*/ 2261 h 18"/>
                              <a:gd name="T32" fmla="+- 0 5662 5648"/>
                              <a:gd name="T33" fmla="*/ T32 w 18"/>
                              <a:gd name="T34" fmla="+- 0 2257 2257"/>
                              <a:gd name="T35" fmla="*/ 225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3"/>
                                </a:lnTo>
                                <a:lnTo>
                                  <a:pt x="4" y="17"/>
                                </a:lnTo>
                                <a:lnTo>
                                  <a:pt x="14" y="17"/>
                                </a:lnTo>
                                <a:lnTo>
                                  <a:pt x="18" y="13"/>
                                </a:lnTo>
                                <a:lnTo>
                                  <a:pt x="18" y="4"/>
                                </a:lnTo>
                                <a:lnTo>
                                  <a:pt x="14"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694"/>
                        <wps:cNvSpPr>
                          <a:spLocks/>
                        </wps:cNvSpPr>
                        <wps:spPr bwMode="auto">
                          <a:xfrm>
                            <a:off x="5647" y="2256"/>
                            <a:ext cx="18" cy="18"/>
                          </a:xfrm>
                          <a:custGeom>
                            <a:avLst/>
                            <a:gdLst>
                              <a:gd name="T0" fmla="+- 0 5648 5648"/>
                              <a:gd name="T1" fmla="*/ T0 w 18"/>
                              <a:gd name="T2" fmla="+- 0 2265 2257"/>
                              <a:gd name="T3" fmla="*/ 2265 h 18"/>
                              <a:gd name="T4" fmla="+- 0 5648 5648"/>
                              <a:gd name="T5" fmla="*/ T4 w 18"/>
                              <a:gd name="T6" fmla="+- 0 2261 2257"/>
                              <a:gd name="T7" fmla="*/ 2261 h 18"/>
                              <a:gd name="T8" fmla="+- 0 5652 5648"/>
                              <a:gd name="T9" fmla="*/ T8 w 18"/>
                              <a:gd name="T10" fmla="+- 0 2257 2257"/>
                              <a:gd name="T11" fmla="*/ 2257 h 18"/>
                              <a:gd name="T12" fmla="+- 0 5657 5648"/>
                              <a:gd name="T13" fmla="*/ T12 w 18"/>
                              <a:gd name="T14" fmla="+- 0 2257 2257"/>
                              <a:gd name="T15" fmla="*/ 2257 h 18"/>
                              <a:gd name="T16" fmla="+- 0 5662 5648"/>
                              <a:gd name="T17" fmla="*/ T16 w 18"/>
                              <a:gd name="T18" fmla="+- 0 2257 2257"/>
                              <a:gd name="T19" fmla="*/ 2257 h 18"/>
                              <a:gd name="T20" fmla="+- 0 5666 5648"/>
                              <a:gd name="T21" fmla="*/ T20 w 18"/>
                              <a:gd name="T22" fmla="+- 0 2261 2257"/>
                              <a:gd name="T23" fmla="*/ 2261 h 18"/>
                              <a:gd name="T24" fmla="+- 0 5666 5648"/>
                              <a:gd name="T25" fmla="*/ T24 w 18"/>
                              <a:gd name="T26" fmla="+- 0 2265 2257"/>
                              <a:gd name="T27" fmla="*/ 2265 h 18"/>
                              <a:gd name="T28" fmla="+- 0 5666 5648"/>
                              <a:gd name="T29" fmla="*/ T28 w 18"/>
                              <a:gd name="T30" fmla="+- 0 2270 2257"/>
                              <a:gd name="T31" fmla="*/ 2270 h 18"/>
                              <a:gd name="T32" fmla="+- 0 5662 5648"/>
                              <a:gd name="T33" fmla="*/ T32 w 18"/>
                              <a:gd name="T34" fmla="+- 0 2274 2257"/>
                              <a:gd name="T35" fmla="*/ 2274 h 18"/>
                              <a:gd name="T36" fmla="+- 0 5657 5648"/>
                              <a:gd name="T37" fmla="*/ T36 w 18"/>
                              <a:gd name="T38" fmla="+- 0 2274 2257"/>
                              <a:gd name="T39" fmla="*/ 2274 h 18"/>
                              <a:gd name="T40" fmla="+- 0 5652 5648"/>
                              <a:gd name="T41" fmla="*/ T40 w 18"/>
                              <a:gd name="T42" fmla="+- 0 2274 2257"/>
                              <a:gd name="T43" fmla="*/ 2274 h 18"/>
                              <a:gd name="T44" fmla="+- 0 5648 5648"/>
                              <a:gd name="T45" fmla="*/ T44 w 18"/>
                              <a:gd name="T46" fmla="+- 0 2270 2257"/>
                              <a:gd name="T47" fmla="*/ 2270 h 18"/>
                              <a:gd name="T48" fmla="+- 0 5648 5648"/>
                              <a:gd name="T49" fmla="*/ T48 w 18"/>
                              <a:gd name="T50" fmla="+- 0 2265 2257"/>
                              <a:gd name="T51" fmla="*/ 226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4" y="0"/>
                                </a:lnTo>
                                <a:lnTo>
                                  <a:pt x="18" y="4"/>
                                </a:lnTo>
                                <a:lnTo>
                                  <a:pt x="18" y="8"/>
                                </a:lnTo>
                                <a:lnTo>
                                  <a:pt x="18" y="13"/>
                                </a:lnTo>
                                <a:lnTo>
                                  <a:pt x="14" y="17"/>
                                </a:lnTo>
                                <a:lnTo>
                                  <a:pt x="9" y="17"/>
                                </a:lnTo>
                                <a:lnTo>
                                  <a:pt x="4" y="17"/>
                                </a:lnTo>
                                <a:lnTo>
                                  <a:pt x="0" y="13"/>
                                </a:lnTo>
                                <a:lnTo>
                                  <a:pt x="0" y="8"/>
                                </a:lnTo>
                              </a:path>
                            </a:pathLst>
                          </a:custGeom>
                          <a:noFill/>
                          <a:ln w="2035">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2695"/>
                        <wps:cNvSpPr>
                          <a:spLocks/>
                        </wps:cNvSpPr>
                        <wps:spPr bwMode="auto">
                          <a:xfrm>
                            <a:off x="5647" y="2160"/>
                            <a:ext cx="18" cy="18"/>
                          </a:xfrm>
                          <a:custGeom>
                            <a:avLst/>
                            <a:gdLst>
                              <a:gd name="T0" fmla="+- 0 5662 5648"/>
                              <a:gd name="T1" fmla="*/ T0 w 18"/>
                              <a:gd name="T2" fmla="+- 0 2160 2160"/>
                              <a:gd name="T3" fmla="*/ 2160 h 18"/>
                              <a:gd name="T4" fmla="+- 0 5652 5648"/>
                              <a:gd name="T5" fmla="*/ T4 w 18"/>
                              <a:gd name="T6" fmla="+- 0 2160 2160"/>
                              <a:gd name="T7" fmla="*/ 2160 h 18"/>
                              <a:gd name="T8" fmla="+- 0 5648 5648"/>
                              <a:gd name="T9" fmla="*/ T8 w 18"/>
                              <a:gd name="T10" fmla="+- 0 2164 2160"/>
                              <a:gd name="T11" fmla="*/ 2164 h 18"/>
                              <a:gd name="T12" fmla="+- 0 5648 5648"/>
                              <a:gd name="T13" fmla="*/ T12 w 18"/>
                              <a:gd name="T14" fmla="+- 0 2174 2160"/>
                              <a:gd name="T15" fmla="*/ 2174 h 18"/>
                              <a:gd name="T16" fmla="+- 0 5652 5648"/>
                              <a:gd name="T17" fmla="*/ T16 w 18"/>
                              <a:gd name="T18" fmla="+- 0 2178 2160"/>
                              <a:gd name="T19" fmla="*/ 2178 h 18"/>
                              <a:gd name="T20" fmla="+- 0 5662 5648"/>
                              <a:gd name="T21" fmla="*/ T20 w 18"/>
                              <a:gd name="T22" fmla="+- 0 2178 2160"/>
                              <a:gd name="T23" fmla="*/ 2178 h 18"/>
                              <a:gd name="T24" fmla="+- 0 5666 5648"/>
                              <a:gd name="T25" fmla="*/ T24 w 18"/>
                              <a:gd name="T26" fmla="+- 0 2174 2160"/>
                              <a:gd name="T27" fmla="*/ 2174 h 18"/>
                              <a:gd name="T28" fmla="+- 0 5666 5648"/>
                              <a:gd name="T29" fmla="*/ T28 w 18"/>
                              <a:gd name="T30" fmla="+- 0 2164 2160"/>
                              <a:gd name="T31" fmla="*/ 2164 h 18"/>
                              <a:gd name="T32" fmla="+- 0 5662 5648"/>
                              <a:gd name="T33" fmla="*/ T32 w 18"/>
                              <a:gd name="T34" fmla="+- 0 2160 2160"/>
                              <a:gd name="T35" fmla="*/ 216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696"/>
                        <wps:cNvSpPr>
                          <a:spLocks/>
                        </wps:cNvSpPr>
                        <wps:spPr bwMode="auto">
                          <a:xfrm>
                            <a:off x="5647" y="2160"/>
                            <a:ext cx="18" cy="18"/>
                          </a:xfrm>
                          <a:custGeom>
                            <a:avLst/>
                            <a:gdLst>
                              <a:gd name="T0" fmla="+- 0 5648 5648"/>
                              <a:gd name="T1" fmla="*/ T0 w 18"/>
                              <a:gd name="T2" fmla="+- 0 2169 2160"/>
                              <a:gd name="T3" fmla="*/ 2169 h 18"/>
                              <a:gd name="T4" fmla="+- 0 5648 5648"/>
                              <a:gd name="T5" fmla="*/ T4 w 18"/>
                              <a:gd name="T6" fmla="+- 0 2164 2160"/>
                              <a:gd name="T7" fmla="*/ 2164 h 18"/>
                              <a:gd name="T8" fmla="+- 0 5652 5648"/>
                              <a:gd name="T9" fmla="*/ T8 w 18"/>
                              <a:gd name="T10" fmla="+- 0 2160 2160"/>
                              <a:gd name="T11" fmla="*/ 2160 h 18"/>
                              <a:gd name="T12" fmla="+- 0 5657 5648"/>
                              <a:gd name="T13" fmla="*/ T12 w 18"/>
                              <a:gd name="T14" fmla="+- 0 2160 2160"/>
                              <a:gd name="T15" fmla="*/ 2160 h 18"/>
                              <a:gd name="T16" fmla="+- 0 5662 5648"/>
                              <a:gd name="T17" fmla="*/ T16 w 18"/>
                              <a:gd name="T18" fmla="+- 0 2160 2160"/>
                              <a:gd name="T19" fmla="*/ 2160 h 18"/>
                              <a:gd name="T20" fmla="+- 0 5666 5648"/>
                              <a:gd name="T21" fmla="*/ T20 w 18"/>
                              <a:gd name="T22" fmla="+- 0 2164 2160"/>
                              <a:gd name="T23" fmla="*/ 2164 h 18"/>
                              <a:gd name="T24" fmla="+- 0 5666 5648"/>
                              <a:gd name="T25" fmla="*/ T24 w 18"/>
                              <a:gd name="T26" fmla="+- 0 2169 2160"/>
                              <a:gd name="T27" fmla="*/ 2169 h 18"/>
                              <a:gd name="T28" fmla="+- 0 5666 5648"/>
                              <a:gd name="T29" fmla="*/ T28 w 18"/>
                              <a:gd name="T30" fmla="+- 0 2174 2160"/>
                              <a:gd name="T31" fmla="*/ 2174 h 18"/>
                              <a:gd name="T32" fmla="+- 0 5662 5648"/>
                              <a:gd name="T33" fmla="*/ T32 w 18"/>
                              <a:gd name="T34" fmla="+- 0 2178 2160"/>
                              <a:gd name="T35" fmla="*/ 2178 h 18"/>
                              <a:gd name="T36" fmla="+- 0 5657 5648"/>
                              <a:gd name="T37" fmla="*/ T36 w 18"/>
                              <a:gd name="T38" fmla="+- 0 2178 2160"/>
                              <a:gd name="T39" fmla="*/ 2178 h 18"/>
                              <a:gd name="T40" fmla="+- 0 5652 5648"/>
                              <a:gd name="T41" fmla="*/ T40 w 18"/>
                              <a:gd name="T42" fmla="+- 0 2178 2160"/>
                              <a:gd name="T43" fmla="*/ 2178 h 18"/>
                              <a:gd name="T44" fmla="+- 0 5648 5648"/>
                              <a:gd name="T45" fmla="*/ T44 w 18"/>
                              <a:gd name="T46" fmla="+- 0 2174 2160"/>
                              <a:gd name="T47" fmla="*/ 2174 h 18"/>
                              <a:gd name="T48" fmla="+- 0 5648 5648"/>
                              <a:gd name="T49" fmla="*/ T48 w 18"/>
                              <a:gd name="T50" fmla="+- 0 2169 2160"/>
                              <a:gd name="T51" fmla="*/ 216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2697"/>
                        <wps:cNvSpPr>
                          <a:spLocks/>
                        </wps:cNvSpPr>
                        <wps:spPr bwMode="auto">
                          <a:xfrm>
                            <a:off x="5647" y="2301"/>
                            <a:ext cx="18" cy="18"/>
                          </a:xfrm>
                          <a:custGeom>
                            <a:avLst/>
                            <a:gdLst>
                              <a:gd name="T0" fmla="+- 0 5662 5648"/>
                              <a:gd name="T1" fmla="*/ T0 w 18"/>
                              <a:gd name="T2" fmla="+- 0 2301 2301"/>
                              <a:gd name="T3" fmla="*/ 2301 h 18"/>
                              <a:gd name="T4" fmla="+- 0 5652 5648"/>
                              <a:gd name="T5" fmla="*/ T4 w 18"/>
                              <a:gd name="T6" fmla="+- 0 2301 2301"/>
                              <a:gd name="T7" fmla="*/ 2301 h 18"/>
                              <a:gd name="T8" fmla="+- 0 5648 5648"/>
                              <a:gd name="T9" fmla="*/ T8 w 18"/>
                              <a:gd name="T10" fmla="+- 0 2305 2301"/>
                              <a:gd name="T11" fmla="*/ 2305 h 18"/>
                              <a:gd name="T12" fmla="+- 0 5648 5648"/>
                              <a:gd name="T13" fmla="*/ T12 w 18"/>
                              <a:gd name="T14" fmla="+- 0 2315 2301"/>
                              <a:gd name="T15" fmla="*/ 2315 h 18"/>
                              <a:gd name="T16" fmla="+- 0 5652 5648"/>
                              <a:gd name="T17" fmla="*/ T16 w 18"/>
                              <a:gd name="T18" fmla="+- 0 2319 2301"/>
                              <a:gd name="T19" fmla="*/ 2319 h 18"/>
                              <a:gd name="T20" fmla="+- 0 5662 5648"/>
                              <a:gd name="T21" fmla="*/ T20 w 18"/>
                              <a:gd name="T22" fmla="+- 0 2319 2301"/>
                              <a:gd name="T23" fmla="*/ 2319 h 18"/>
                              <a:gd name="T24" fmla="+- 0 5666 5648"/>
                              <a:gd name="T25" fmla="*/ T24 w 18"/>
                              <a:gd name="T26" fmla="+- 0 2315 2301"/>
                              <a:gd name="T27" fmla="*/ 2315 h 18"/>
                              <a:gd name="T28" fmla="+- 0 5666 5648"/>
                              <a:gd name="T29" fmla="*/ T28 w 18"/>
                              <a:gd name="T30" fmla="+- 0 2305 2301"/>
                              <a:gd name="T31" fmla="*/ 2305 h 18"/>
                              <a:gd name="T32" fmla="+- 0 5662 5648"/>
                              <a:gd name="T33" fmla="*/ T32 w 18"/>
                              <a:gd name="T34" fmla="+- 0 2301 2301"/>
                              <a:gd name="T35" fmla="*/ 230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2698"/>
                        <wps:cNvSpPr>
                          <a:spLocks/>
                        </wps:cNvSpPr>
                        <wps:spPr bwMode="auto">
                          <a:xfrm>
                            <a:off x="5647" y="2301"/>
                            <a:ext cx="18" cy="18"/>
                          </a:xfrm>
                          <a:custGeom>
                            <a:avLst/>
                            <a:gdLst>
                              <a:gd name="T0" fmla="+- 0 5648 5648"/>
                              <a:gd name="T1" fmla="*/ T0 w 18"/>
                              <a:gd name="T2" fmla="+- 0 2310 2301"/>
                              <a:gd name="T3" fmla="*/ 2310 h 18"/>
                              <a:gd name="T4" fmla="+- 0 5648 5648"/>
                              <a:gd name="T5" fmla="*/ T4 w 18"/>
                              <a:gd name="T6" fmla="+- 0 2305 2301"/>
                              <a:gd name="T7" fmla="*/ 2305 h 18"/>
                              <a:gd name="T8" fmla="+- 0 5652 5648"/>
                              <a:gd name="T9" fmla="*/ T8 w 18"/>
                              <a:gd name="T10" fmla="+- 0 2301 2301"/>
                              <a:gd name="T11" fmla="*/ 2301 h 18"/>
                              <a:gd name="T12" fmla="+- 0 5657 5648"/>
                              <a:gd name="T13" fmla="*/ T12 w 18"/>
                              <a:gd name="T14" fmla="+- 0 2301 2301"/>
                              <a:gd name="T15" fmla="*/ 2301 h 18"/>
                              <a:gd name="T16" fmla="+- 0 5662 5648"/>
                              <a:gd name="T17" fmla="*/ T16 w 18"/>
                              <a:gd name="T18" fmla="+- 0 2301 2301"/>
                              <a:gd name="T19" fmla="*/ 2301 h 18"/>
                              <a:gd name="T20" fmla="+- 0 5666 5648"/>
                              <a:gd name="T21" fmla="*/ T20 w 18"/>
                              <a:gd name="T22" fmla="+- 0 2305 2301"/>
                              <a:gd name="T23" fmla="*/ 2305 h 18"/>
                              <a:gd name="T24" fmla="+- 0 5666 5648"/>
                              <a:gd name="T25" fmla="*/ T24 w 18"/>
                              <a:gd name="T26" fmla="+- 0 2310 2301"/>
                              <a:gd name="T27" fmla="*/ 2310 h 18"/>
                              <a:gd name="T28" fmla="+- 0 5666 5648"/>
                              <a:gd name="T29" fmla="*/ T28 w 18"/>
                              <a:gd name="T30" fmla="+- 0 2315 2301"/>
                              <a:gd name="T31" fmla="*/ 2315 h 18"/>
                              <a:gd name="T32" fmla="+- 0 5662 5648"/>
                              <a:gd name="T33" fmla="*/ T32 w 18"/>
                              <a:gd name="T34" fmla="+- 0 2319 2301"/>
                              <a:gd name="T35" fmla="*/ 2319 h 18"/>
                              <a:gd name="T36" fmla="+- 0 5657 5648"/>
                              <a:gd name="T37" fmla="*/ T36 w 18"/>
                              <a:gd name="T38" fmla="+- 0 2319 2301"/>
                              <a:gd name="T39" fmla="*/ 2319 h 18"/>
                              <a:gd name="T40" fmla="+- 0 5652 5648"/>
                              <a:gd name="T41" fmla="*/ T40 w 18"/>
                              <a:gd name="T42" fmla="+- 0 2319 2301"/>
                              <a:gd name="T43" fmla="*/ 2319 h 18"/>
                              <a:gd name="T44" fmla="+- 0 5648 5648"/>
                              <a:gd name="T45" fmla="*/ T44 w 18"/>
                              <a:gd name="T46" fmla="+- 0 2315 2301"/>
                              <a:gd name="T47" fmla="*/ 2315 h 18"/>
                              <a:gd name="T48" fmla="+- 0 5648 5648"/>
                              <a:gd name="T49" fmla="*/ T48 w 18"/>
                              <a:gd name="T50" fmla="+- 0 2310 2301"/>
                              <a:gd name="T51" fmla="*/ 231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Freeform 2699"/>
                        <wps:cNvSpPr>
                          <a:spLocks/>
                        </wps:cNvSpPr>
                        <wps:spPr bwMode="auto">
                          <a:xfrm>
                            <a:off x="5647" y="2312"/>
                            <a:ext cx="18" cy="18"/>
                          </a:xfrm>
                          <a:custGeom>
                            <a:avLst/>
                            <a:gdLst>
                              <a:gd name="T0" fmla="+- 0 5662 5648"/>
                              <a:gd name="T1" fmla="*/ T0 w 18"/>
                              <a:gd name="T2" fmla="+- 0 2313 2313"/>
                              <a:gd name="T3" fmla="*/ 2313 h 18"/>
                              <a:gd name="T4" fmla="+- 0 5652 5648"/>
                              <a:gd name="T5" fmla="*/ T4 w 18"/>
                              <a:gd name="T6" fmla="+- 0 2313 2313"/>
                              <a:gd name="T7" fmla="*/ 2313 h 18"/>
                              <a:gd name="T8" fmla="+- 0 5648 5648"/>
                              <a:gd name="T9" fmla="*/ T8 w 18"/>
                              <a:gd name="T10" fmla="+- 0 2317 2313"/>
                              <a:gd name="T11" fmla="*/ 2317 h 18"/>
                              <a:gd name="T12" fmla="+- 0 5648 5648"/>
                              <a:gd name="T13" fmla="*/ T12 w 18"/>
                              <a:gd name="T14" fmla="+- 0 2326 2313"/>
                              <a:gd name="T15" fmla="*/ 2326 h 18"/>
                              <a:gd name="T16" fmla="+- 0 5652 5648"/>
                              <a:gd name="T17" fmla="*/ T16 w 18"/>
                              <a:gd name="T18" fmla="+- 0 2330 2313"/>
                              <a:gd name="T19" fmla="*/ 2330 h 18"/>
                              <a:gd name="T20" fmla="+- 0 5662 5648"/>
                              <a:gd name="T21" fmla="*/ T20 w 18"/>
                              <a:gd name="T22" fmla="+- 0 2330 2313"/>
                              <a:gd name="T23" fmla="*/ 2330 h 18"/>
                              <a:gd name="T24" fmla="+- 0 5666 5648"/>
                              <a:gd name="T25" fmla="*/ T24 w 18"/>
                              <a:gd name="T26" fmla="+- 0 2326 2313"/>
                              <a:gd name="T27" fmla="*/ 2326 h 18"/>
                              <a:gd name="T28" fmla="+- 0 5666 5648"/>
                              <a:gd name="T29" fmla="*/ T28 w 18"/>
                              <a:gd name="T30" fmla="+- 0 2317 2313"/>
                              <a:gd name="T31" fmla="*/ 2317 h 18"/>
                              <a:gd name="T32" fmla="+- 0 5662 5648"/>
                              <a:gd name="T33" fmla="*/ T32 w 18"/>
                              <a:gd name="T34" fmla="+- 0 2313 2313"/>
                              <a:gd name="T35" fmla="*/ 231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3"/>
                                </a:lnTo>
                                <a:lnTo>
                                  <a:pt x="4" y="17"/>
                                </a:lnTo>
                                <a:lnTo>
                                  <a:pt x="14" y="17"/>
                                </a:lnTo>
                                <a:lnTo>
                                  <a:pt x="18" y="13"/>
                                </a:lnTo>
                                <a:lnTo>
                                  <a:pt x="18" y="4"/>
                                </a:lnTo>
                                <a:lnTo>
                                  <a:pt x="14"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700"/>
                        <wps:cNvSpPr>
                          <a:spLocks/>
                        </wps:cNvSpPr>
                        <wps:spPr bwMode="auto">
                          <a:xfrm>
                            <a:off x="5647" y="2312"/>
                            <a:ext cx="18" cy="18"/>
                          </a:xfrm>
                          <a:custGeom>
                            <a:avLst/>
                            <a:gdLst>
                              <a:gd name="T0" fmla="+- 0 5648 5648"/>
                              <a:gd name="T1" fmla="*/ T0 w 18"/>
                              <a:gd name="T2" fmla="+- 0 2321 2313"/>
                              <a:gd name="T3" fmla="*/ 2321 h 18"/>
                              <a:gd name="T4" fmla="+- 0 5648 5648"/>
                              <a:gd name="T5" fmla="*/ T4 w 18"/>
                              <a:gd name="T6" fmla="+- 0 2317 2313"/>
                              <a:gd name="T7" fmla="*/ 2317 h 18"/>
                              <a:gd name="T8" fmla="+- 0 5652 5648"/>
                              <a:gd name="T9" fmla="*/ T8 w 18"/>
                              <a:gd name="T10" fmla="+- 0 2313 2313"/>
                              <a:gd name="T11" fmla="*/ 2313 h 18"/>
                              <a:gd name="T12" fmla="+- 0 5657 5648"/>
                              <a:gd name="T13" fmla="*/ T12 w 18"/>
                              <a:gd name="T14" fmla="+- 0 2313 2313"/>
                              <a:gd name="T15" fmla="*/ 2313 h 18"/>
                              <a:gd name="T16" fmla="+- 0 5662 5648"/>
                              <a:gd name="T17" fmla="*/ T16 w 18"/>
                              <a:gd name="T18" fmla="+- 0 2313 2313"/>
                              <a:gd name="T19" fmla="*/ 2313 h 18"/>
                              <a:gd name="T20" fmla="+- 0 5666 5648"/>
                              <a:gd name="T21" fmla="*/ T20 w 18"/>
                              <a:gd name="T22" fmla="+- 0 2317 2313"/>
                              <a:gd name="T23" fmla="*/ 2317 h 18"/>
                              <a:gd name="T24" fmla="+- 0 5666 5648"/>
                              <a:gd name="T25" fmla="*/ T24 w 18"/>
                              <a:gd name="T26" fmla="+- 0 2321 2313"/>
                              <a:gd name="T27" fmla="*/ 2321 h 18"/>
                              <a:gd name="T28" fmla="+- 0 5666 5648"/>
                              <a:gd name="T29" fmla="*/ T28 w 18"/>
                              <a:gd name="T30" fmla="+- 0 2326 2313"/>
                              <a:gd name="T31" fmla="*/ 2326 h 18"/>
                              <a:gd name="T32" fmla="+- 0 5662 5648"/>
                              <a:gd name="T33" fmla="*/ T32 w 18"/>
                              <a:gd name="T34" fmla="+- 0 2330 2313"/>
                              <a:gd name="T35" fmla="*/ 2330 h 18"/>
                              <a:gd name="T36" fmla="+- 0 5657 5648"/>
                              <a:gd name="T37" fmla="*/ T36 w 18"/>
                              <a:gd name="T38" fmla="+- 0 2330 2313"/>
                              <a:gd name="T39" fmla="*/ 2330 h 18"/>
                              <a:gd name="T40" fmla="+- 0 5652 5648"/>
                              <a:gd name="T41" fmla="*/ T40 w 18"/>
                              <a:gd name="T42" fmla="+- 0 2330 2313"/>
                              <a:gd name="T43" fmla="*/ 2330 h 18"/>
                              <a:gd name="T44" fmla="+- 0 5648 5648"/>
                              <a:gd name="T45" fmla="*/ T44 w 18"/>
                              <a:gd name="T46" fmla="+- 0 2326 2313"/>
                              <a:gd name="T47" fmla="*/ 2326 h 18"/>
                              <a:gd name="T48" fmla="+- 0 5648 5648"/>
                              <a:gd name="T49" fmla="*/ T48 w 18"/>
                              <a:gd name="T50" fmla="+- 0 2321 2313"/>
                              <a:gd name="T51" fmla="*/ 232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4" y="0"/>
                                </a:lnTo>
                                <a:lnTo>
                                  <a:pt x="18" y="4"/>
                                </a:lnTo>
                                <a:lnTo>
                                  <a:pt x="18" y="8"/>
                                </a:lnTo>
                                <a:lnTo>
                                  <a:pt x="18" y="13"/>
                                </a:lnTo>
                                <a:lnTo>
                                  <a:pt x="14" y="17"/>
                                </a:lnTo>
                                <a:lnTo>
                                  <a:pt x="9" y="17"/>
                                </a:lnTo>
                                <a:lnTo>
                                  <a:pt x="4" y="17"/>
                                </a:lnTo>
                                <a:lnTo>
                                  <a:pt x="0" y="13"/>
                                </a:lnTo>
                                <a:lnTo>
                                  <a:pt x="0" y="8"/>
                                </a:lnTo>
                              </a:path>
                            </a:pathLst>
                          </a:custGeom>
                          <a:noFill/>
                          <a:ln w="2035">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2701"/>
                        <wps:cNvSpPr>
                          <a:spLocks/>
                        </wps:cNvSpPr>
                        <wps:spPr bwMode="auto">
                          <a:xfrm>
                            <a:off x="5647" y="2107"/>
                            <a:ext cx="18" cy="18"/>
                          </a:xfrm>
                          <a:custGeom>
                            <a:avLst/>
                            <a:gdLst>
                              <a:gd name="T0" fmla="+- 0 5662 5648"/>
                              <a:gd name="T1" fmla="*/ T0 w 18"/>
                              <a:gd name="T2" fmla="+- 0 2107 2107"/>
                              <a:gd name="T3" fmla="*/ 2107 h 18"/>
                              <a:gd name="T4" fmla="+- 0 5652 5648"/>
                              <a:gd name="T5" fmla="*/ T4 w 18"/>
                              <a:gd name="T6" fmla="+- 0 2107 2107"/>
                              <a:gd name="T7" fmla="*/ 2107 h 18"/>
                              <a:gd name="T8" fmla="+- 0 5648 5648"/>
                              <a:gd name="T9" fmla="*/ T8 w 18"/>
                              <a:gd name="T10" fmla="+- 0 2111 2107"/>
                              <a:gd name="T11" fmla="*/ 2111 h 18"/>
                              <a:gd name="T12" fmla="+- 0 5648 5648"/>
                              <a:gd name="T13" fmla="*/ T12 w 18"/>
                              <a:gd name="T14" fmla="+- 0 2121 2107"/>
                              <a:gd name="T15" fmla="*/ 2121 h 18"/>
                              <a:gd name="T16" fmla="+- 0 5652 5648"/>
                              <a:gd name="T17" fmla="*/ T16 w 18"/>
                              <a:gd name="T18" fmla="+- 0 2125 2107"/>
                              <a:gd name="T19" fmla="*/ 2125 h 18"/>
                              <a:gd name="T20" fmla="+- 0 5662 5648"/>
                              <a:gd name="T21" fmla="*/ T20 w 18"/>
                              <a:gd name="T22" fmla="+- 0 2125 2107"/>
                              <a:gd name="T23" fmla="*/ 2125 h 18"/>
                              <a:gd name="T24" fmla="+- 0 5666 5648"/>
                              <a:gd name="T25" fmla="*/ T24 w 18"/>
                              <a:gd name="T26" fmla="+- 0 2121 2107"/>
                              <a:gd name="T27" fmla="*/ 2121 h 18"/>
                              <a:gd name="T28" fmla="+- 0 5666 5648"/>
                              <a:gd name="T29" fmla="*/ T28 w 18"/>
                              <a:gd name="T30" fmla="+- 0 2111 2107"/>
                              <a:gd name="T31" fmla="*/ 2111 h 18"/>
                              <a:gd name="T32" fmla="+- 0 5662 5648"/>
                              <a:gd name="T33" fmla="*/ T32 w 18"/>
                              <a:gd name="T34" fmla="+- 0 2107 2107"/>
                              <a:gd name="T35" fmla="*/ 210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2702"/>
                        <wps:cNvSpPr>
                          <a:spLocks/>
                        </wps:cNvSpPr>
                        <wps:spPr bwMode="auto">
                          <a:xfrm>
                            <a:off x="5647" y="2107"/>
                            <a:ext cx="18" cy="18"/>
                          </a:xfrm>
                          <a:custGeom>
                            <a:avLst/>
                            <a:gdLst>
                              <a:gd name="T0" fmla="+- 0 5648 5648"/>
                              <a:gd name="T1" fmla="*/ T0 w 18"/>
                              <a:gd name="T2" fmla="+- 0 2116 2107"/>
                              <a:gd name="T3" fmla="*/ 2116 h 18"/>
                              <a:gd name="T4" fmla="+- 0 5648 5648"/>
                              <a:gd name="T5" fmla="*/ T4 w 18"/>
                              <a:gd name="T6" fmla="+- 0 2111 2107"/>
                              <a:gd name="T7" fmla="*/ 2111 h 18"/>
                              <a:gd name="T8" fmla="+- 0 5652 5648"/>
                              <a:gd name="T9" fmla="*/ T8 w 18"/>
                              <a:gd name="T10" fmla="+- 0 2107 2107"/>
                              <a:gd name="T11" fmla="*/ 2107 h 18"/>
                              <a:gd name="T12" fmla="+- 0 5657 5648"/>
                              <a:gd name="T13" fmla="*/ T12 w 18"/>
                              <a:gd name="T14" fmla="+- 0 2107 2107"/>
                              <a:gd name="T15" fmla="*/ 2107 h 18"/>
                              <a:gd name="T16" fmla="+- 0 5662 5648"/>
                              <a:gd name="T17" fmla="*/ T16 w 18"/>
                              <a:gd name="T18" fmla="+- 0 2107 2107"/>
                              <a:gd name="T19" fmla="*/ 2107 h 18"/>
                              <a:gd name="T20" fmla="+- 0 5666 5648"/>
                              <a:gd name="T21" fmla="*/ T20 w 18"/>
                              <a:gd name="T22" fmla="+- 0 2111 2107"/>
                              <a:gd name="T23" fmla="*/ 2111 h 18"/>
                              <a:gd name="T24" fmla="+- 0 5666 5648"/>
                              <a:gd name="T25" fmla="*/ T24 w 18"/>
                              <a:gd name="T26" fmla="+- 0 2116 2107"/>
                              <a:gd name="T27" fmla="*/ 2116 h 18"/>
                              <a:gd name="T28" fmla="+- 0 5666 5648"/>
                              <a:gd name="T29" fmla="*/ T28 w 18"/>
                              <a:gd name="T30" fmla="+- 0 2121 2107"/>
                              <a:gd name="T31" fmla="*/ 2121 h 18"/>
                              <a:gd name="T32" fmla="+- 0 5662 5648"/>
                              <a:gd name="T33" fmla="*/ T32 w 18"/>
                              <a:gd name="T34" fmla="+- 0 2125 2107"/>
                              <a:gd name="T35" fmla="*/ 2125 h 18"/>
                              <a:gd name="T36" fmla="+- 0 5657 5648"/>
                              <a:gd name="T37" fmla="*/ T36 w 18"/>
                              <a:gd name="T38" fmla="+- 0 2125 2107"/>
                              <a:gd name="T39" fmla="*/ 2125 h 18"/>
                              <a:gd name="T40" fmla="+- 0 5652 5648"/>
                              <a:gd name="T41" fmla="*/ T40 w 18"/>
                              <a:gd name="T42" fmla="+- 0 2125 2107"/>
                              <a:gd name="T43" fmla="*/ 2125 h 18"/>
                              <a:gd name="T44" fmla="+- 0 5648 5648"/>
                              <a:gd name="T45" fmla="*/ T44 w 18"/>
                              <a:gd name="T46" fmla="+- 0 2121 2107"/>
                              <a:gd name="T47" fmla="*/ 2121 h 18"/>
                              <a:gd name="T48" fmla="+- 0 5648 5648"/>
                              <a:gd name="T49" fmla="*/ T48 w 18"/>
                              <a:gd name="T50" fmla="+- 0 2116 2107"/>
                              <a:gd name="T51" fmla="*/ 211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2703"/>
                        <wps:cNvSpPr>
                          <a:spLocks/>
                        </wps:cNvSpPr>
                        <wps:spPr bwMode="auto">
                          <a:xfrm>
                            <a:off x="5647" y="2251"/>
                            <a:ext cx="18" cy="18"/>
                          </a:xfrm>
                          <a:custGeom>
                            <a:avLst/>
                            <a:gdLst>
                              <a:gd name="T0" fmla="+- 0 5662 5648"/>
                              <a:gd name="T1" fmla="*/ T0 w 18"/>
                              <a:gd name="T2" fmla="+- 0 2252 2252"/>
                              <a:gd name="T3" fmla="*/ 2252 h 18"/>
                              <a:gd name="T4" fmla="+- 0 5652 5648"/>
                              <a:gd name="T5" fmla="*/ T4 w 18"/>
                              <a:gd name="T6" fmla="+- 0 2252 2252"/>
                              <a:gd name="T7" fmla="*/ 2252 h 18"/>
                              <a:gd name="T8" fmla="+- 0 5648 5648"/>
                              <a:gd name="T9" fmla="*/ T8 w 18"/>
                              <a:gd name="T10" fmla="+- 0 2256 2252"/>
                              <a:gd name="T11" fmla="*/ 2256 h 18"/>
                              <a:gd name="T12" fmla="+- 0 5648 5648"/>
                              <a:gd name="T13" fmla="*/ T12 w 18"/>
                              <a:gd name="T14" fmla="+- 0 2266 2252"/>
                              <a:gd name="T15" fmla="*/ 2266 h 18"/>
                              <a:gd name="T16" fmla="+- 0 5652 5648"/>
                              <a:gd name="T17" fmla="*/ T16 w 18"/>
                              <a:gd name="T18" fmla="+- 0 2270 2252"/>
                              <a:gd name="T19" fmla="*/ 2270 h 18"/>
                              <a:gd name="T20" fmla="+- 0 5662 5648"/>
                              <a:gd name="T21" fmla="*/ T20 w 18"/>
                              <a:gd name="T22" fmla="+- 0 2270 2252"/>
                              <a:gd name="T23" fmla="*/ 2270 h 18"/>
                              <a:gd name="T24" fmla="+- 0 5666 5648"/>
                              <a:gd name="T25" fmla="*/ T24 w 18"/>
                              <a:gd name="T26" fmla="+- 0 2266 2252"/>
                              <a:gd name="T27" fmla="*/ 2266 h 18"/>
                              <a:gd name="T28" fmla="+- 0 5666 5648"/>
                              <a:gd name="T29" fmla="*/ T28 w 18"/>
                              <a:gd name="T30" fmla="+- 0 2256 2252"/>
                              <a:gd name="T31" fmla="*/ 2256 h 18"/>
                              <a:gd name="T32" fmla="+- 0 5662 5648"/>
                              <a:gd name="T33" fmla="*/ T32 w 18"/>
                              <a:gd name="T34" fmla="+- 0 2252 2252"/>
                              <a:gd name="T35" fmla="*/ 225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2704"/>
                        <wps:cNvSpPr>
                          <a:spLocks/>
                        </wps:cNvSpPr>
                        <wps:spPr bwMode="auto">
                          <a:xfrm>
                            <a:off x="5647" y="2251"/>
                            <a:ext cx="18" cy="18"/>
                          </a:xfrm>
                          <a:custGeom>
                            <a:avLst/>
                            <a:gdLst>
                              <a:gd name="T0" fmla="+- 0 5648 5648"/>
                              <a:gd name="T1" fmla="*/ T0 w 18"/>
                              <a:gd name="T2" fmla="+- 0 2261 2252"/>
                              <a:gd name="T3" fmla="*/ 2261 h 18"/>
                              <a:gd name="T4" fmla="+- 0 5648 5648"/>
                              <a:gd name="T5" fmla="*/ T4 w 18"/>
                              <a:gd name="T6" fmla="+- 0 2256 2252"/>
                              <a:gd name="T7" fmla="*/ 2256 h 18"/>
                              <a:gd name="T8" fmla="+- 0 5652 5648"/>
                              <a:gd name="T9" fmla="*/ T8 w 18"/>
                              <a:gd name="T10" fmla="+- 0 2252 2252"/>
                              <a:gd name="T11" fmla="*/ 2252 h 18"/>
                              <a:gd name="T12" fmla="+- 0 5657 5648"/>
                              <a:gd name="T13" fmla="*/ T12 w 18"/>
                              <a:gd name="T14" fmla="+- 0 2252 2252"/>
                              <a:gd name="T15" fmla="*/ 2252 h 18"/>
                              <a:gd name="T16" fmla="+- 0 5662 5648"/>
                              <a:gd name="T17" fmla="*/ T16 w 18"/>
                              <a:gd name="T18" fmla="+- 0 2252 2252"/>
                              <a:gd name="T19" fmla="*/ 2252 h 18"/>
                              <a:gd name="T20" fmla="+- 0 5666 5648"/>
                              <a:gd name="T21" fmla="*/ T20 w 18"/>
                              <a:gd name="T22" fmla="+- 0 2256 2252"/>
                              <a:gd name="T23" fmla="*/ 2256 h 18"/>
                              <a:gd name="T24" fmla="+- 0 5666 5648"/>
                              <a:gd name="T25" fmla="*/ T24 w 18"/>
                              <a:gd name="T26" fmla="+- 0 2261 2252"/>
                              <a:gd name="T27" fmla="*/ 2261 h 18"/>
                              <a:gd name="T28" fmla="+- 0 5666 5648"/>
                              <a:gd name="T29" fmla="*/ T28 w 18"/>
                              <a:gd name="T30" fmla="+- 0 2266 2252"/>
                              <a:gd name="T31" fmla="*/ 2266 h 18"/>
                              <a:gd name="T32" fmla="+- 0 5662 5648"/>
                              <a:gd name="T33" fmla="*/ T32 w 18"/>
                              <a:gd name="T34" fmla="+- 0 2270 2252"/>
                              <a:gd name="T35" fmla="*/ 2270 h 18"/>
                              <a:gd name="T36" fmla="+- 0 5657 5648"/>
                              <a:gd name="T37" fmla="*/ T36 w 18"/>
                              <a:gd name="T38" fmla="+- 0 2270 2252"/>
                              <a:gd name="T39" fmla="*/ 2270 h 18"/>
                              <a:gd name="T40" fmla="+- 0 5652 5648"/>
                              <a:gd name="T41" fmla="*/ T40 w 18"/>
                              <a:gd name="T42" fmla="+- 0 2270 2252"/>
                              <a:gd name="T43" fmla="*/ 2270 h 18"/>
                              <a:gd name="T44" fmla="+- 0 5648 5648"/>
                              <a:gd name="T45" fmla="*/ T44 w 18"/>
                              <a:gd name="T46" fmla="+- 0 2266 2252"/>
                              <a:gd name="T47" fmla="*/ 2266 h 18"/>
                              <a:gd name="T48" fmla="+- 0 5648 5648"/>
                              <a:gd name="T49" fmla="*/ T48 w 18"/>
                              <a:gd name="T50" fmla="+- 0 2261 2252"/>
                              <a:gd name="T51" fmla="*/ 226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2705"/>
                        <wps:cNvSpPr>
                          <a:spLocks/>
                        </wps:cNvSpPr>
                        <wps:spPr bwMode="auto">
                          <a:xfrm>
                            <a:off x="5647" y="2243"/>
                            <a:ext cx="18" cy="18"/>
                          </a:xfrm>
                          <a:custGeom>
                            <a:avLst/>
                            <a:gdLst>
                              <a:gd name="T0" fmla="+- 0 5662 5648"/>
                              <a:gd name="T1" fmla="*/ T0 w 18"/>
                              <a:gd name="T2" fmla="+- 0 2243 2243"/>
                              <a:gd name="T3" fmla="*/ 2243 h 18"/>
                              <a:gd name="T4" fmla="+- 0 5652 5648"/>
                              <a:gd name="T5" fmla="*/ T4 w 18"/>
                              <a:gd name="T6" fmla="+- 0 2243 2243"/>
                              <a:gd name="T7" fmla="*/ 2243 h 18"/>
                              <a:gd name="T8" fmla="+- 0 5648 5648"/>
                              <a:gd name="T9" fmla="*/ T8 w 18"/>
                              <a:gd name="T10" fmla="+- 0 2247 2243"/>
                              <a:gd name="T11" fmla="*/ 2247 h 18"/>
                              <a:gd name="T12" fmla="+- 0 5648 5648"/>
                              <a:gd name="T13" fmla="*/ T12 w 18"/>
                              <a:gd name="T14" fmla="+- 0 2257 2243"/>
                              <a:gd name="T15" fmla="*/ 2257 h 18"/>
                              <a:gd name="T16" fmla="+- 0 5652 5648"/>
                              <a:gd name="T17" fmla="*/ T16 w 18"/>
                              <a:gd name="T18" fmla="+- 0 2261 2243"/>
                              <a:gd name="T19" fmla="*/ 2261 h 18"/>
                              <a:gd name="T20" fmla="+- 0 5662 5648"/>
                              <a:gd name="T21" fmla="*/ T20 w 18"/>
                              <a:gd name="T22" fmla="+- 0 2261 2243"/>
                              <a:gd name="T23" fmla="*/ 2261 h 18"/>
                              <a:gd name="T24" fmla="+- 0 5666 5648"/>
                              <a:gd name="T25" fmla="*/ T24 w 18"/>
                              <a:gd name="T26" fmla="+- 0 2257 2243"/>
                              <a:gd name="T27" fmla="*/ 2257 h 18"/>
                              <a:gd name="T28" fmla="+- 0 5666 5648"/>
                              <a:gd name="T29" fmla="*/ T28 w 18"/>
                              <a:gd name="T30" fmla="+- 0 2247 2243"/>
                              <a:gd name="T31" fmla="*/ 2247 h 18"/>
                              <a:gd name="T32" fmla="+- 0 5662 5648"/>
                              <a:gd name="T33" fmla="*/ T32 w 18"/>
                              <a:gd name="T34" fmla="+- 0 2243 2243"/>
                              <a:gd name="T35" fmla="*/ 224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2706"/>
                        <wps:cNvSpPr>
                          <a:spLocks/>
                        </wps:cNvSpPr>
                        <wps:spPr bwMode="auto">
                          <a:xfrm>
                            <a:off x="5647" y="2243"/>
                            <a:ext cx="18" cy="18"/>
                          </a:xfrm>
                          <a:custGeom>
                            <a:avLst/>
                            <a:gdLst>
                              <a:gd name="T0" fmla="+- 0 5648 5648"/>
                              <a:gd name="T1" fmla="*/ T0 w 18"/>
                              <a:gd name="T2" fmla="+- 0 2252 2243"/>
                              <a:gd name="T3" fmla="*/ 2252 h 18"/>
                              <a:gd name="T4" fmla="+- 0 5648 5648"/>
                              <a:gd name="T5" fmla="*/ T4 w 18"/>
                              <a:gd name="T6" fmla="+- 0 2247 2243"/>
                              <a:gd name="T7" fmla="*/ 2247 h 18"/>
                              <a:gd name="T8" fmla="+- 0 5652 5648"/>
                              <a:gd name="T9" fmla="*/ T8 w 18"/>
                              <a:gd name="T10" fmla="+- 0 2243 2243"/>
                              <a:gd name="T11" fmla="*/ 2243 h 18"/>
                              <a:gd name="T12" fmla="+- 0 5657 5648"/>
                              <a:gd name="T13" fmla="*/ T12 w 18"/>
                              <a:gd name="T14" fmla="+- 0 2243 2243"/>
                              <a:gd name="T15" fmla="*/ 2243 h 18"/>
                              <a:gd name="T16" fmla="+- 0 5662 5648"/>
                              <a:gd name="T17" fmla="*/ T16 w 18"/>
                              <a:gd name="T18" fmla="+- 0 2243 2243"/>
                              <a:gd name="T19" fmla="*/ 2243 h 18"/>
                              <a:gd name="T20" fmla="+- 0 5666 5648"/>
                              <a:gd name="T21" fmla="*/ T20 w 18"/>
                              <a:gd name="T22" fmla="+- 0 2247 2243"/>
                              <a:gd name="T23" fmla="*/ 2247 h 18"/>
                              <a:gd name="T24" fmla="+- 0 5666 5648"/>
                              <a:gd name="T25" fmla="*/ T24 w 18"/>
                              <a:gd name="T26" fmla="+- 0 2252 2243"/>
                              <a:gd name="T27" fmla="*/ 2252 h 18"/>
                              <a:gd name="T28" fmla="+- 0 5666 5648"/>
                              <a:gd name="T29" fmla="*/ T28 w 18"/>
                              <a:gd name="T30" fmla="+- 0 2257 2243"/>
                              <a:gd name="T31" fmla="*/ 2257 h 18"/>
                              <a:gd name="T32" fmla="+- 0 5662 5648"/>
                              <a:gd name="T33" fmla="*/ T32 w 18"/>
                              <a:gd name="T34" fmla="+- 0 2261 2243"/>
                              <a:gd name="T35" fmla="*/ 2261 h 18"/>
                              <a:gd name="T36" fmla="+- 0 5657 5648"/>
                              <a:gd name="T37" fmla="*/ T36 w 18"/>
                              <a:gd name="T38" fmla="+- 0 2261 2243"/>
                              <a:gd name="T39" fmla="*/ 2261 h 18"/>
                              <a:gd name="T40" fmla="+- 0 5652 5648"/>
                              <a:gd name="T41" fmla="*/ T40 w 18"/>
                              <a:gd name="T42" fmla="+- 0 2261 2243"/>
                              <a:gd name="T43" fmla="*/ 2261 h 18"/>
                              <a:gd name="T44" fmla="+- 0 5648 5648"/>
                              <a:gd name="T45" fmla="*/ T44 w 18"/>
                              <a:gd name="T46" fmla="+- 0 2257 2243"/>
                              <a:gd name="T47" fmla="*/ 2257 h 18"/>
                              <a:gd name="T48" fmla="+- 0 5648 5648"/>
                              <a:gd name="T49" fmla="*/ T48 w 18"/>
                              <a:gd name="T50" fmla="+- 0 2252 2243"/>
                              <a:gd name="T51" fmla="*/ 225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707"/>
                        <wps:cNvSpPr>
                          <a:spLocks/>
                        </wps:cNvSpPr>
                        <wps:spPr bwMode="auto">
                          <a:xfrm>
                            <a:off x="5647" y="2268"/>
                            <a:ext cx="18" cy="18"/>
                          </a:xfrm>
                          <a:custGeom>
                            <a:avLst/>
                            <a:gdLst>
                              <a:gd name="T0" fmla="+- 0 5662 5648"/>
                              <a:gd name="T1" fmla="*/ T0 w 18"/>
                              <a:gd name="T2" fmla="+- 0 2269 2269"/>
                              <a:gd name="T3" fmla="*/ 2269 h 18"/>
                              <a:gd name="T4" fmla="+- 0 5652 5648"/>
                              <a:gd name="T5" fmla="*/ T4 w 18"/>
                              <a:gd name="T6" fmla="+- 0 2269 2269"/>
                              <a:gd name="T7" fmla="*/ 2269 h 18"/>
                              <a:gd name="T8" fmla="+- 0 5648 5648"/>
                              <a:gd name="T9" fmla="*/ T8 w 18"/>
                              <a:gd name="T10" fmla="+- 0 2273 2269"/>
                              <a:gd name="T11" fmla="*/ 2273 h 18"/>
                              <a:gd name="T12" fmla="+- 0 5648 5648"/>
                              <a:gd name="T13" fmla="*/ T12 w 18"/>
                              <a:gd name="T14" fmla="+- 0 2282 2269"/>
                              <a:gd name="T15" fmla="*/ 2282 h 18"/>
                              <a:gd name="T16" fmla="+- 0 5652 5648"/>
                              <a:gd name="T17" fmla="*/ T16 w 18"/>
                              <a:gd name="T18" fmla="+- 0 2286 2269"/>
                              <a:gd name="T19" fmla="*/ 2286 h 18"/>
                              <a:gd name="T20" fmla="+- 0 5662 5648"/>
                              <a:gd name="T21" fmla="*/ T20 w 18"/>
                              <a:gd name="T22" fmla="+- 0 2286 2269"/>
                              <a:gd name="T23" fmla="*/ 2286 h 18"/>
                              <a:gd name="T24" fmla="+- 0 5666 5648"/>
                              <a:gd name="T25" fmla="*/ T24 w 18"/>
                              <a:gd name="T26" fmla="+- 0 2282 2269"/>
                              <a:gd name="T27" fmla="*/ 2282 h 18"/>
                              <a:gd name="T28" fmla="+- 0 5666 5648"/>
                              <a:gd name="T29" fmla="*/ T28 w 18"/>
                              <a:gd name="T30" fmla="+- 0 2273 2269"/>
                              <a:gd name="T31" fmla="*/ 2273 h 18"/>
                              <a:gd name="T32" fmla="+- 0 5662 5648"/>
                              <a:gd name="T33" fmla="*/ T32 w 18"/>
                              <a:gd name="T34" fmla="+- 0 2269 2269"/>
                              <a:gd name="T35" fmla="*/ 226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3"/>
                                </a:lnTo>
                                <a:lnTo>
                                  <a:pt x="4" y="17"/>
                                </a:lnTo>
                                <a:lnTo>
                                  <a:pt x="14" y="17"/>
                                </a:lnTo>
                                <a:lnTo>
                                  <a:pt x="18" y="13"/>
                                </a:lnTo>
                                <a:lnTo>
                                  <a:pt x="18" y="4"/>
                                </a:lnTo>
                                <a:lnTo>
                                  <a:pt x="14"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2708"/>
                        <wps:cNvSpPr>
                          <a:spLocks/>
                        </wps:cNvSpPr>
                        <wps:spPr bwMode="auto">
                          <a:xfrm>
                            <a:off x="5647" y="2268"/>
                            <a:ext cx="18" cy="18"/>
                          </a:xfrm>
                          <a:custGeom>
                            <a:avLst/>
                            <a:gdLst>
                              <a:gd name="T0" fmla="+- 0 5648 5648"/>
                              <a:gd name="T1" fmla="*/ T0 w 18"/>
                              <a:gd name="T2" fmla="+- 0 2277 2269"/>
                              <a:gd name="T3" fmla="*/ 2277 h 18"/>
                              <a:gd name="T4" fmla="+- 0 5648 5648"/>
                              <a:gd name="T5" fmla="*/ T4 w 18"/>
                              <a:gd name="T6" fmla="+- 0 2273 2269"/>
                              <a:gd name="T7" fmla="*/ 2273 h 18"/>
                              <a:gd name="T8" fmla="+- 0 5652 5648"/>
                              <a:gd name="T9" fmla="*/ T8 w 18"/>
                              <a:gd name="T10" fmla="+- 0 2269 2269"/>
                              <a:gd name="T11" fmla="*/ 2269 h 18"/>
                              <a:gd name="T12" fmla="+- 0 5657 5648"/>
                              <a:gd name="T13" fmla="*/ T12 w 18"/>
                              <a:gd name="T14" fmla="+- 0 2269 2269"/>
                              <a:gd name="T15" fmla="*/ 2269 h 18"/>
                              <a:gd name="T16" fmla="+- 0 5662 5648"/>
                              <a:gd name="T17" fmla="*/ T16 w 18"/>
                              <a:gd name="T18" fmla="+- 0 2269 2269"/>
                              <a:gd name="T19" fmla="*/ 2269 h 18"/>
                              <a:gd name="T20" fmla="+- 0 5666 5648"/>
                              <a:gd name="T21" fmla="*/ T20 w 18"/>
                              <a:gd name="T22" fmla="+- 0 2273 2269"/>
                              <a:gd name="T23" fmla="*/ 2273 h 18"/>
                              <a:gd name="T24" fmla="+- 0 5666 5648"/>
                              <a:gd name="T25" fmla="*/ T24 w 18"/>
                              <a:gd name="T26" fmla="+- 0 2277 2269"/>
                              <a:gd name="T27" fmla="*/ 2277 h 18"/>
                              <a:gd name="T28" fmla="+- 0 5666 5648"/>
                              <a:gd name="T29" fmla="*/ T28 w 18"/>
                              <a:gd name="T30" fmla="+- 0 2282 2269"/>
                              <a:gd name="T31" fmla="*/ 2282 h 18"/>
                              <a:gd name="T32" fmla="+- 0 5662 5648"/>
                              <a:gd name="T33" fmla="*/ T32 w 18"/>
                              <a:gd name="T34" fmla="+- 0 2286 2269"/>
                              <a:gd name="T35" fmla="*/ 2286 h 18"/>
                              <a:gd name="T36" fmla="+- 0 5657 5648"/>
                              <a:gd name="T37" fmla="*/ T36 w 18"/>
                              <a:gd name="T38" fmla="+- 0 2286 2269"/>
                              <a:gd name="T39" fmla="*/ 2286 h 18"/>
                              <a:gd name="T40" fmla="+- 0 5652 5648"/>
                              <a:gd name="T41" fmla="*/ T40 w 18"/>
                              <a:gd name="T42" fmla="+- 0 2286 2269"/>
                              <a:gd name="T43" fmla="*/ 2286 h 18"/>
                              <a:gd name="T44" fmla="+- 0 5648 5648"/>
                              <a:gd name="T45" fmla="*/ T44 w 18"/>
                              <a:gd name="T46" fmla="+- 0 2282 2269"/>
                              <a:gd name="T47" fmla="*/ 2282 h 18"/>
                              <a:gd name="T48" fmla="+- 0 5648 5648"/>
                              <a:gd name="T49" fmla="*/ T48 w 18"/>
                              <a:gd name="T50" fmla="+- 0 2277 2269"/>
                              <a:gd name="T51" fmla="*/ 227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4"/>
                                </a:lnTo>
                                <a:lnTo>
                                  <a:pt x="4" y="0"/>
                                </a:lnTo>
                                <a:lnTo>
                                  <a:pt x="9" y="0"/>
                                </a:lnTo>
                                <a:lnTo>
                                  <a:pt x="14" y="0"/>
                                </a:lnTo>
                                <a:lnTo>
                                  <a:pt x="18" y="4"/>
                                </a:lnTo>
                                <a:lnTo>
                                  <a:pt x="18" y="8"/>
                                </a:lnTo>
                                <a:lnTo>
                                  <a:pt x="18" y="13"/>
                                </a:lnTo>
                                <a:lnTo>
                                  <a:pt x="14" y="17"/>
                                </a:lnTo>
                                <a:lnTo>
                                  <a:pt x="9" y="17"/>
                                </a:lnTo>
                                <a:lnTo>
                                  <a:pt x="4" y="17"/>
                                </a:lnTo>
                                <a:lnTo>
                                  <a:pt x="0" y="13"/>
                                </a:lnTo>
                                <a:lnTo>
                                  <a:pt x="0" y="8"/>
                                </a:lnTo>
                              </a:path>
                            </a:pathLst>
                          </a:custGeom>
                          <a:noFill/>
                          <a:ln w="2035">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2709"/>
                        <wps:cNvSpPr>
                          <a:spLocks/>
                        </wps:cNvSpPr>
                        <wps:spPr bwMode="auto">
                          <a:xfrm>
                            <a:off x="7057" y="2155"/>
                            <a:ext cx="18" cy="18"/>
                          </a:xfrm>
                          <a:custGeom>
                            <a:avLst/>
                            <a:gdLst>
                              <a:gd name="T0" fmla="+- 0 7071 7057"/>
                              <a:gd name="T1" fmla="*/ T0 w 18"/>
                              <a:gd name="T2" fmla="+- 0 2155 2155"/>
                              <a:gd name="T3" fmla="*/ 2155 h 18"/>
                              <a:gd name="T4" fmla="+- 0 7061 7057"/>
                              <a:gd name="T5" fmla="*/ T4 w 18"/>
                              <a:gd name="T6" fmla="+- 0 2155 2155"/>
                              <a:gd name="T7" fmla="*/ 2155 h 18"/>
                              <a:gd name="T8" fmla="+- 0 7057 7057"/>
                              <a:gd name="T9" fmla="*/ T8 w 18"/>
                              <a:gd name="T10" fmla="+- 0 2159 2155"/>
                              <a:gd name="T11" fmla="*/ 2159 h 18"/>
                              <a:gd name="T12" fmla="+- 0 7057 7057"/>
                              <a:gd name="T13" fmla="*/ T12 w 18"/>
                              <a:gd name="T14" fmla="+- 0 2169 2155"/>
                              <a:gd name="T15" fmla="*/ 2169 h 18"/>
                              <a:gd name="T16" fmla="+- 0 7061 7057"/>
                              <a:gd name="T17" fmla="*/ T16 w 18"/>
                              <a:gd name="T18" fmla="+- 0 2173 2155"/>
                              <a:gd name="T19" fmla="*/ 2173 h 18"/>
                              <a:gd name="T20" fmla="+- 0 7071 7057"/>
                              <a:gd name="T21" fmla="*/ T20 w 18"/>
                              <a:gd name="T22" fmla="+- 0 2173 2155"/>
                              <a:gd name="T23" fmla="*/ 2173 h 18"/>
                              <a:gd name="T24" fmla="+- 0 7075 7057"/>
                              <a:gd name="T25" fmla="*/ T24 w 18"/>
                              <a:gd name="T26" fmla="+- 0 2169 2155"/>
                              <a:gd name="T27" fmla="*/ 2169 h 18"/>
                              <a:gd name="T28" fmla="+- 0 7075 7057"/>
                              <a:gd name="T29" fmla="*/ T28 w 18"/>
                              <a:gd name="T30" fmla="+- 0 2159 2155"/>
                              <a:gd name="T31" fmla="*/ 2159 h 18"/>
                              <a:gd name="T32" fmla="+- 0 7071 7057"/>
                              <a:gd name="T33" fmla="*/ T32 w 18"/>
                              <a:gd name="T34" fmla="+- 0 2155 2155"/>
                              <a:gd name="T35" fmla="*/ 215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2710"/>
                        <wps:cNvSpPr>
                          <a:spLocks/>
                        </wps:cNvSpPr>
                        <wps:spPr bwMode="auto">
                          <a:xfrm>
                            <a:off x="7057" y="2155"/>
                            <a:ext cx="18" cy="18"/>
                          </a:xfrm>
                          <a:custGeom>
                            <a:avLst/>
                            <a:gdLst>
                              <a:gd name="T0" fmla="+- 0 7057 7057"/>
                              <a:gd name="T1" fmla="*/ T0 w 18"/>
                              <a:gd name="T2" fmla="+- 0 2164 2155"/>
                              <a:gd name="T3" fmla="*/ 2164 h 18"/>
                              <a:gd name="T4" fmla="+- 0 7057 7057"/>
                              <a:gd name="T5" fmla="*/ T4 w 18"/>
                              <a:gd name="T6" fmla="+- 0 2159 2155"/>
                              <a:gd name="T7" fmla="*/ 2159 h 18"/>
                              <a:gd name="T8" fmla="+- 0 7061 7057"/>
                              <a:gd name="T9" fmla="*/ T8 w 18"/>
                              <a:gd name="T10" fmla="+- 0 2155 2155"/>
                              <a:gd name="T11" fmla="*/ 2155 h 18"/>
                              <a:gd name="T12" fmla="+- 0 7066 7057"/>
                              <a:gd name="T13" fmla="*/ T12 w 18"/>
                              <a:gd name="T14" fmla="+- 0 2155 2155"/>
                              <a:gd name="T15" fmla="*/ 2155 h 18"/>
                              <a:gd name="T16" fmla="+- 0 7071 7057"/>
                              <a:gd name="T17" fmla="*/ T16 w 18"/>
                              <a:gd name="T18" fmla="+- 0 2155 2155"/>
                              <a:gd name="T19" fmla="*/ 2155 h 18"/>
                              <a:gd name="T20" fmla="+- 0 7075 7057"/>
                              <a:gd name="T21" fmla="*/ T20 w 18"/>
                              <a:gd name="T22" fmla="+- 0 2159 2155"/>
                              <a:gd name="T23" fmla="*/ 2159 h 18"/>
                              <a:gd name="T24" fmla="+- 0 7075 7057"/>
                              <a:gd name="T25" fmla="*/ T24 w 18"/>
                              <a:gd name="T26" fmla="+- 0 2164 2155"/>
                              <a:gd name="T27" fmla="*/ 2164 h 18"/>
                              <a:gd name="T28" fmla="+- 0 7075 7057"/>
                              <a:gd name="T29" fmla="*/ T28 w 18"/>
                              <a:gd name="T30" fmla="+- 0 2169 2155"/>
                              <a:gd name="T31" fmla="*/ 2169 h 18"/>
                              <a:gd name="T32" fmla="+- 0 7071 7057"/>
                              <a:gd name="T33" fmla="*/ T32 w 18"/>
                              <a:gd name="T34" fmla="+- 0 2173 2155"/>
                              <a:gd name="T35" fmla="*/ 2173 h 18"/>
                              <a:gd name="T36" fmla="+- 0 7066 7057"/>
                              <a:gd name="T37" fmla="*/ T36 w 18"/>
                              <a:gd name="T38" fmla="+- 0 2173 2155"/>
                              <a:gd name="T39" fmla="*/ 2173 h 18"/>
                              <a:gd name="T40" fmla="+- 0 7061 7057"/>
                              <a:gd name="T41" fmla="*/ T40 w 18"/>
                              <a:gd name="T42" fmla="+- 0 2173 2155"/>
                              <a:gd name="T43" fmla="*/ 2173 h 18"/>
                              <a:gd name="T44" fmla="+- 0 7057 7057"/>
                              <a:gd name="T45" fmla="*/ T44 w 18"/>
                              <a:gd name="T46" fmla="+- 0 2169 2155"/>
                              <a:gd name="T47" fmla="*/ 2169 h 18"/>
                              <a:gd name="T48" fmla="+- 0 7057 7057"/>
                              <a:gd name="T49" fmla="*/ T48 w 18"/>
                              <a:gd name="T50" fmla="+- 0 2164 2155"/>
                              <a:gd name="T51" fmla="*/ 216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2711"/>
                        <wps:cNvSpPr>
                          <a:spLocks/>
                        </wps:cNvSpPr>
                        <wps:spPr bwMode="auto">
                          <a:xfrm>
                            <a:off x="7057" y="2222"/>
                            <a:ext cx="18" cy="18"/>
                          </a:xfrm>
                          <a:custGeom>
                            <a:avLst/>
                            <a:gdLst>
                              <a:gd name="T0" fmla="+- 0 7071 7057"/>
                              <a:gd name="T1" fmla="*/ T0 w 18"/>
                              <a:gd name="T2" fmla="+- 0 2222 2222"/>
                              <a:gd name="T3" fmla="*/ 2222 h 18"/>
                              <a:gd name="T4" fmla="+- 0 7061 7057"/>
                              <a:gd name="T5" fmla="*/ T4 w 18"/>
                              <a:gd name="T6" fmla="+- 0 2222 2222"/>
                              <a:gd name="T7" fmla="*/ 2222 h 18"/>
                              <a:gd name="T8" fmla="+- 0 7057 7057"/>
                              <a:gd name="T9" fmla="*/ T8 w 18"/>
                              <a:gd name="T10" fmla="+- 0 2226 2222"/>
                              <a:gd name="T11" fmla="*/ 2226 h 18"/>
                              <a:gd name="T12" fmla="+- 0 7057 7057"/>
                              <a:gd name="T13" fmla="*/ T12 w 18"/>
                              <a:gd name="T14" fmla="+- 0 2236 2222"/>
                              <a:gd name="T15" fmla="*/ 2236 h 18"/>
                              <a:gd name="T16" fmla="+- 0 7061 7057"/>
                              <a:gd name="T17" fmla="*/ T16 w 18"/>
                              <a:gd name="T18" fmla="+- 0 2240 2222"/>
                              <a:gd name="T19" fmla="*/ 2240 h 18"/>
                              <a:gd name="T20" fmla="+- 0 7071 7057"/>
                              <a:gd name="T21" fmla="*/ T20 w 18"/>
                              <a:gd name="T22" fmla="+- 0 2240 2222"/>
                              <a:gd name="T23" fmla="*/ 2240 h 18"/>
                              <a:gd name="T24" fmla="+- 0 7075 7057"/>
                              <a:gd name="T25" fmla="*/ T24 w 18"/>
                              <a:gd name="T26" fmla="+- 0 2236 2222"/>
                              <a:gd name="T27" fmla="*/ 2236 h 18"/>
                              <a:gd name="T28" fmla="+- 0 7075 7057"/>
                              <a:gd name="T29" fmla="*/ T28 w 18"/>
                              <a:gd name="T30" fmla="+- 0 2226 2222"/>
                              <a:gd name="T31" fmla="*/ 2226 h 18"/>
                              <a:gd name="T32" fmla="+- 0 7071 7057"/>
                              <a:gd name="T33" fmla="*/ T32 w 18"/>
                              <a:gd name="T34" fmla="+- 0 2222 2222"/>
                              <a:gd name="T35" fmla="*/ 222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2712"/>
                        <wps:cNvSpPr>
                          <a:spLocks/>
                        </wps:cNvSpPr>
                        <wps:spPr bwMode="auto">
                          <a:xfrm>
                            <a:off x="7057" y="2222"/>
                            <a:ext cx="18" cy="18"/>
                          </a:xfrm>
                          <a:custGeom>
                            <a:avLst/>
                            <a:gdLst>
                              <a:gd name="T0" fmla="+- 0 7057 7057"/>
                              <a:gd name="T1" fmla="*/ T0 w 18"/>
                              <a:gd name="T2" fmla="+- 0 2231 2222"/>
                              <a:gd name="T3" fmla="*/ 2231 h 18"/>
                              <a:gd name="T4" fmla="+- 0 7057 7057"/>
                              <a:gd name="T5" fmla="*/ T4 w 18"/>
                              <a:gd name="T6" fmla="+- 0 2226 2222"/>
                              <a:gd name="T7" fmla="*/ 2226 h 18"/>
                              <a:gd name="T8" fmla="+- 0 7061 7057"/>
                              <a:gd name="T9" fmla="*/ T8 w 18"/>
                              <a:gd name="T10" fmla="+- 0 2222 2222"/>
                              <a:gd name="T11" fmla="*/ 2222 h 18"/>
                              <a:gd name="T12" fmla="+- 0 7066 7057"/>
                              <a:gd name="T13" fmla="*/ T12 w 18"/>
                              <a:gd name="T14" fmla="+- 0 2222 2222"/>
                              <a:gd name="T15" fmla="*/ 2222 h 18"/>
                              <a:gd name="T16" fmla="+- 0 7071 7057"/>
                              <a:gd name="T17" fmla="*/ T16 w 18"/>
                              <a:gd name="T18" fmla="+- 0 2222 2222"/>
                              <a:gd name="T19" fmla="*/ 2222 h 18"/>
                              <a:gd name="T20" fmla="+- 0 7075 7057"/>
                              <a:gd name="T21" fmla="*/ T20 w 18"/>
                              <a:gd name="T22" fmla="+- 0 2226 2222"/>
                              <a:gd name="T23" fmla="*/ 2226 h 18"/>
                              <a:gd name="T24" fmla="+- 0 7075 7057"/>
                              <a:gd name="T25" fmla="*/ T24 w 18"/>
                              <a:gd name="T26" fmla="+- 0 2231 2222"/>
                              <a:gd name="T27" fmla="*/ 2231 h 18"/>
                              <a:gd name="T28" fmla="+- 0 7075 7057"/>
                              <a:gd name="T29" fmla="*/ T28 w 18"/>
                              <a:gd name="T30" fmla="+- 0 2236 2222"/>
                              <a:gd name="T31" fmla="*/ 2236 h 18"/>
                              <a:gd name="T32" fmla="+- 0 7071 7057"/>
                              <a:gd name="T33" fmla="*/ T32 w 18"/>
                              <a:gd name="T34" fmla="+- 0 2240 2222"/>
                              <a:gd name="T35" fmla="*/ 2240 h 18"/>
                              <a:gd name="T36" fmla="+- 0 7066 7057"/>
                              <a:gd name="T37" fmla="*/ T36 w 18"/>
                              <a:gd name="T38" fmla="+- 0 2240 2222"/>
                              <a:gd name="T39" fmla="*/ 2240 h 18"/>
                              <a:gd name="T40" fmla="+- 0 7061 7057"/>
                              <a:gd name="T41" fmla="*/ T40 w 18"/>
                              <a:gd name="T42" fmla="+- 0 2240 2222"/>
                              <a:gd name="T43" fmla="*/ 2240 h 18"/>
                              <a:gd name="T44" fmla="+- 0 7057 7057"/>
                              <a:gd name="T45" fmla="*/ T44 w 18"/>
                              <a:gd name="T46" fmla="+- 0 2236 2222"/>
                              <a:gd name="T47" fmla="*/ 2236 h 18"/>
                              <a:gd name="T48" fmla="+- 0 7057 7057"/>
                              <a:gd name="T49" fmla="*/ T48 w 18"/>
                              <a:gd name="T50" fmla="+- 0 2231 2222"/>
                              <a:gd name="T51" fmla="*/ 223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2713"/>
                        <wps:cNvSpPr>
                          <a:spLocks/>
                        </wps:cNvSpPr>
                        <wps:spPr bwMode="auto">
                          <a:xfrm>
                            <a:off x="7057" y="2195"/>
                            <a:ext cx="18" cy="18"/>
                          </a:xfrm>
                          <a:custGeom>
                            <a:avLst/>
                            <a:gdLst>
                              <a:gd name="T0" fmla="+- 0 7071 7057"/>
                              <a:gd name="T1" fmla="*/ T0 w 18"/>
                              <a:gd name="T2" fmla="+- 0 2195 2195"/>
                              <a:gd name="T3" fmla="*/ 2195 h 18"/>
                              <a:gd name="T4" fmla="+- 0 7061 7057"/>
                              <a:gd name="T5" fmla="*/ T4 w 18"/>
                              <a:gd name="T6" fmla="+- 0 2195 2195"/>
                              <a:gd name="T7" fmla="*/ 2195 h 18"/>
                              <a:gd name="T8" fmla="+- 0 7057 7057"/>
                              <a:gd name="T9" fmla="*/ T8 w 18"/>
                              <a:gd name="T10" fmla="+- 0 2199 2195"/>
                              <a:gd name="T11" fmla="*/ 2199 h 18"/>
                              <a:gd name="T12" fmla="+- 0 7057 7057"/>
                              <a:gd name="T13" fmla="*/ T12 w 18"/>
                              <a:gd name="T14" fmla="+- 0 2209 2195"/>
                              <a:gd name="T15" fmla="*/ 2209 h 18"/>
                              <a:gd name="T16" fmla="+- 0 7061 7057"/>
                              <a:gd name="T17" fmla="*/ T16 w 18"/>
                              <a:gd name="T18" fmla="+- 0 2213 2195"/>
                              <a:gd name="T19" fmla="*/ 2213 h 18"/>
                              <a:gd name="T20" fmla="+- 0 7071 7057"/>
                              <a:gd name="T21" fmla="*/ T20 w 18"/>
                              <a:gd name="T22" fmla="+- 0 2213 2195"/>
                              <a:gd name="T23" fmla="*/ 2213 h 18"/>
                              <a:gd name="T24" fmla="+- 0 7075 7057"/>
                              <a:gd name="T25" fmla="*/ T24 w 18"/>
                              <a:gd name="T26" fmla="+- 0 2209 2195"/>
                              <a:gd name="T27" fmla="*/ 2209 h 18"/>
                              <a:gd name="T28" fmla="+- 0 7075 7057"/>
                              <a:gd name="T29" fmla="*/ T28 w 18"/>
                              <a:gd name="T30" fmla="+- 0 2199 2195"/>
                              <a:gd name="T31" fmla="*/ 2199 h 18"/>
                              <a:gd name="T32" fmla="+- 0 7071 7057"/>
                              <a:gd name="T33" fmla="*/ T32 w 18"/>
                              <a:gd name="T34" fmla="+- 0 2195 2195"/>
                              <a:gd name="T35" fmla="*/ 2195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2714"/>
                        <wps:cNvSpPr>
                          <a:spLocks/>
                        </wps:cNvSpPr>
                        <wps:spPr bwMode="auto">
                          <a:xfrm>
                            <a:off x="7057" y="2195"/>
                            <a:ext cx="18" cy="18"/>
                          </a:xfrm>
                          <a:custGeom>
                            <a:avLst/>
                            <a:gdLst>
                              <a:gd name="T0" fmla="+- 0 7057 7057"/>
                              <a:gd name="T1" fmla="*/ T0 w 18"/>
                              <a:gd name="T2" fmla="+- 0 2204 2195"/>
                              <a:gd name="T3" fmla="*/ 2204 h 18"/>
                              <a:gd name="T4" fmla="+- 0 7057 7057"/>
                              <a:gd name="T5" fmla="*/ T4 w 18"/>
                              <a:gd name="T6" fmla="+- 0 2199 2195"/>
                              <a:gd name="T7" fmla="*/ 2199 h 18"/>
                              <a:gd name="T8" fmla="+- 0 7061 7057"/>
                              <a:gd name="T9" fmla="*/ T8 w 18"/>
                              <a:gd name="T10" fmla="+- 0 2195 2195"/>
                              <a:gd name="T11" fmla="*/ 2195 h 18"/>
                              <a:gd name="T12" fmla="+- 0 7066 7057"/>
                              <a:gd name="T13" fmla="*/ T12 w 18"/>
                              <a:gd name="T14" fmla="+- 0 2195 2195"/>
                              <a:gd name="T15" fmla="*/ 2195 h 18"/>
                              <a:gd name="T16" fmla="+- 0 7071 7057"/>
                              <a:gd name="T17" fmla="*/ T16 w 18"/>
                              <a:gd name="T18" fmla="+- 0 2195 2195"/>
                              <a:gd name="T19" fmla="*/ 2195 h 18"/>
                              <a:gd name="T20" fmla="+- 0 7075 7057"/>
                              <a:gd name="T21" fmla="*/ T20 w 18"/>
                              <a:gd name="T22" fmla="+- 0 2199 2195"/>
                              <a:gd name="T23" fmla="*/ 2199 h 18"/>
                              <a:gd name="T24" fmla="+- 0 7075 7057"/>
                              <a:gd name="T25" fmla="*/ T24 w 18"/>
                              <a:gd name="T26" fmla="+- 0 2204 2195"/>
                              <a:gd name="T27" fmla="*/ 2204 h 18"/>
                              <a:gd name="T28" fmla="+- 0 7075 7057"/>
                              <a:gd name="T29" fmla="*/ T28 w 18"/>
                              <a:gd name="T30" fmla="+- 0 2209 2195"/>
                              <a:gd name="T31" fmla="*/ 2209 h 18"/>
                              <a:gd name="T32" fmla="+- 0 7071 7057"/>
                              <a:gd name="T33" fmla="*/ T32 w 18"/>
                              <a:gd name="T34" fmla="+- 0 2213 2195"/>
                              <a:gd name="T35" fmla="*/ 2213 h 18"/>
                              <a:gd name="T36" fmla="+- 0 7066 7057"/>
                              <a:gd name="T37" fmla="*/ T36 w 18"/>
                              <a:gd name="T38" fmla="+- 0 2213 2195"/>
                              <a:gd name="T39" fmla="*/ 2213 h 18"/>
                              <a:gd name="T40" fmla="+- 0 7061 7057"/>
                              <a:gd name="T41" fmla="*/ T40 w 18"/>
                              <a:gd name="T42" fmla="+- 0 2213 2195"/>
                              <a:gd name="T43" fmla="*/ 2213 h 18"/>
                              <a:gd name="T44" fmla="+- 0 7057 7057"/>
                              <a:gd name="T45" fmla="*/ T44 w 18"/>
                              <a:gd name="T46" fmla="+- 0 2209 2195"/>
                              <a:gd name="T47" fmla="*/ 2209 h 18"/>
                              <a:gd name="T48" fmla="+- 0 7057 7057"/>
                              <a:gd name="T49" fmla="*/ T48 w 18"/>
                              <a:gd name="T50" fmla="+- 0 2204 2195"/>
                              <a:gd name="T51" fmla="*/ 220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2715"/>
                        <wps:cNvSpPr>
                          <a:spLocks/>
                        </wps:cNvSpPr>
                        <wps:spPr bwMode="auto">
                          <a:xfrm>
                            <a:off x="7057" y="2168"/>
                            <a:ext cx="18" cy="18"/>
                          </a:xfrm>
                          <a:custGeom>
                            <a:avLst/>
                            <a:gdLst>
                              <a:gd name="T0" fmla="+- 0 7071 7057"/>
                              <a:gd name="T1" fmla="*/ T0 w 18"/>
                              <a:gd name="T2" fmla="+- 0 2168 2168"/>
                              <a:gd name="T3" fmla="*/ 2168 h 18"/>
                              <a:gd name="T4" fmla="+- 0 7061 7057"/>
                              <a:gd name="T5" fmla="*/ T4 w 18"/>
                              <a:gd name="T6" fmla="+- 0 2168 2168"/>
                              <a:gd name="T7" fmla="*/ 2168 h 18"/>
                              <a:gd name="T8" fmla="+- 0 7057 7057"/>
                              <a:gd name="T9" fmla="*/ T8 w 18"/>
                              <a:gd name="T10" fmla="+- 0 2172 2168"/>
                              <a:gd name="T11" fmla="*/ 2172 h 18"/>
                              <a:gd name="T12" fmla="+- 0 7057 7057"/>
                              <a:gd name="T13" fmla="*/ T12 w 18"/>
                              <a:gd name="T14" fmla="+- 0 2182 2168"/>
                              <a:gd name="T15" fmla="*/ 2182 h 18"/>
                              <a:gd name="T16" fmla="+- 0 7061 7057"/>
                              <a:gd name="T17" fmla="*/ T16 w 18"/>
                              <a:gd name="T18" fmla="+- 0 2186 2168"/>
                              <a:gd name="T19" fmla="*/ 2186 h 18"/>
                              <a:gd name="T20" fmla="+- 0 7071 7057"/>
                              <a:gd name="T21" fmla="*/ T20 w 18"/>
                              <a:gd name="T22" fmla="+- 0 2186 2168"/>
                              <a:gd name="T23" fmla="*/ 2186 h 18"/>
                              <a:gd name="T24" fmla="+- 0 7075 7057"/>
                              <a:gd name="T25" fmla="*/ T24 w 18"/>
                              <a:gd name="T26" fmla="+- 0 2182 2168"/>
                              <a:gd name="T27" fmla="*/ 2182 h 18"/>
                              <a:gd name="T28" fmla="+- 0 7075 7057"/>
                              <a:gd name="T29" fmla="*/ T28 w 18"/>
                              <a:gd name="T30" fmla="+- 0 2172 2168"/>
                              <a:gd name="T31" fmla="*/ 2172 h 18"/>
                              <a:gd name="T32" fmla="+- 0 7071 7057"/>
                              <a:gd name="T33" fmla="*/ T32 w 18"/>
                              <a:gd name="T34" fmla="+- 0 2168 2168"/>
                              <a:gd name="T35" fmla="*/ 216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2716"/>
                        <wps:cNvSpPr>
                          <a:spLocks/>
                        </wps:cNvSpPr>
                        <wps:spPr bwMode="auto">
                          <a:xfrm>
                            <a:off x="7057" y="2168"/>
                            <a:ext cx="18" cy="18"/>
                          </a:xfrm>
                          <a:custGeom>
                            <a:avLst/>
                            <a:gdLst>
                              <a:gd name="T0" fmla="+- 0 7057 7057"/>
                              <a:gd name="T1" fmla="*/ T0 w 18"/>
                              <a:gd name="T2" fmla="+- 0 2177 2168"/>
                              <a:gd name="T3" fmla="*/ 2177 h 18"/>
                              <a:gd name="T4" fmla="+- 0 7057 7057"/>
                              <a:gd name="T5" fmla="*/ T4 w 18"/>
                              <a:gd name="T6" fmla="+- 0 2172 2168"/>
                              <a:gd name="T7" fmla="*/ 2172 h 18"/>
                              <a:gd name="T8" fmla="+- 0 7061 7057"/>
                              <a:gd name="T9" fmla="*/ T8 w 18"/>
                              <a:gd name="T10" fmla="+- 0 2168 2168"/>
                              <a:gd name="T11" fmla="*/ 2168 h 18"/>
                              <a:gd name="T12" fmla="+- 0 7066 7057"/>
                              <a:gd name="T13" fmla="*/ T12 w 18"/>
                              <a:gd name="T14" fmla="+- 0 2168 2168"/>
                              <a:gd name="T15" fmla="*/ 2168 h 18"/>
                              <a:gd name="T16" fmla="+- 0 7071 7057"/>
                              <a:gd name="T17" fmla="*/ T16 w 18"/>
                              <a:gd name="T18" fmla="+- 0 2168 2168"/>
                              <a:gd name="T19" fmla="*/ 2168 h 18"/>
                              <a:gd name="T20" fmla="+- 0 7075 7057"/>
                              <a:gd name="T21" fmla="*/ T20 w 18"/>
                              <a:gd name="T22" fmla="+- 0 2172 2168"/>
                              <a:gd name="T23" fmla="*/ 2172 h 18"/>
                              <a:gd name="T24" fmla="+- 0 7075 7057"/>
                              <a:gd name="T25" fmla="*/ T24 w 18"/>
                              <a:gd name="T26" fmla="+- 0 2177 2168"/>
                              <a:gd name="T27" fmla="*/ 2177 h 18"/>
                              <a:gd name="T28" fmla="+- 0 7075 7057"/>
                              <a:gd name="T29" fmla="*/ T28 w 18"/>
                              <a:gd name="T30" fmla="+- 0 2182 2168"/>
                              <a:gd name="T31" fmla="*/ 2182 h 18"/>
                              <a:gd name="T32" fmla="+- 0 7071 7057"/>
                              <a:gd name="T33" fmla="*/ T32 w 18"/>
                              <a:gd name="T34" fmla="+- 0 2186 2168"/>
                              <a:gd name="T35" fmla="*/ 2186 h 18"/>
                              <a:gd name="T36" fmla="+- 0 7066 7057"/>
                              <a:gd name="T37" fmla="*/ T36 w 18"/>
                              <a:gd name="T38" fmla="+- 0 2186 2168"/>
                              <a:gd name="T39" fmla="*/ 2186 h 18"/>
                              <a:gd name="T40" fmla="+- 0 7061 7057"/>
                              <a:gd name="T41" fmla="*/ T40 w 18"/>
                              <a:gd name="T42" fmla="+- 0 2186 2168"/>
                              <a:gd name="T43" fmla="*/ 2186 h 18"/>
                              <a:gd name="T44" fmla="+- 0 7057 7057"/>
                              <a:gd name="T45" fmla="*/ T44 w 18"/>
                              <a:gd name="T46" fmla="+- 0 2182 2168"/>
                              <a:gd name="T47" fmla="*/ 2182 h 18"/>
                              <a:gd name="T48" fmla="+- 0 7057 7057"/>
                              <a:gd name="T49" fmla="*/ T48 w 18"/>
                              <a:gd name="T50" fmla="+- 0 2177 2168"/>
                              <a:gd name="T51" fmla="*/ 217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717"/>
                        <wps:cNvSpPr>
                          <a:spLocks/>
                        </wps:cNvSpPr>
                        <wps:spPr bwMode="auto">
                          <a:xfrm>
                            <a:off x="7057" y="2260"/>
                            <a:ext cx="18" cy="18"/>
                          </a:xfrm>
                          <a:custGeom>
                            <a:avLst/>
                            <a:gdLst>
                              <a:gd name="T0" fmla="+- 0 7071 7057"/>
                              <a:gd name="T1" fmla="*/ T0 w 18"/>
                              <a:gd name="T2" fmla="+- 0 2261 2261"/>
                              <a:gd name="T3" fmla="*/ 2261 h 18"/>
                              <a:gd name="T4" fmla="+- 0 7061 7057"/>
                              <a:gd name="T5" fmla="*/ T4 w 18"/>
                              <a:gd name="T6" fmla="+- 0 2261 2261"/>
                              <a:gd name="T7" fmla="*/ 2261 h 18"/>
                              <a:gd name="T8" fmla="+- 0 7057 7057"/>
                              <a:gd name="T9" fmla="*/ T8 w 18"/>
                              <a:gd name="T10" fmla="+- 0 2265 2261"/>
                              <a:gd name="T11" fmla="*/ 2265 h 18"/>
                              <a:gd name="T12" fmla="+- 0 7057 7057"/>
                              <a:gd name="T13" fmla="*/ T12 w 18"/>
                              <a:gd name="T14" fmla="+- 0 2275 2261"/>
                              <a:gd name="T15" fmla="*/ 2275 h 18"/>
                              <a:gd name="T16" fmla="+- 0 7061 7057"/>
                              <a:gd name="T17" fmla="*/ T16 w 18"/>
                              <a:gd name="T18" fmla="+- 0 2279 2261"/>
                              <a:gd name="T19" fmla="*/ 2279 h 18"/>
                              <a:gd name="T20" fmla="+- 0 7071 7057"/>
                              <a:gd name="T21" fmla="*/ T20 w 18"/>
                              <a:gd name="T22" fmla="+- 0 2279 2261"/>
                              <a:gd name="T23" fmla="*/ 2279 h 18"/>
                              <a:gd name="T24" fmla="+- 0 7075 7057"/>
                              <a:gd name="T25" fmla="*/ T24 w 18"/>
                              <a:gd name="T26" fmla="+- 0 2275 2261"/>
                              <a:gd name="T27" fmla="*/ 2275 h 18"/>
                              <a:gd name="T28" fmla="+- 0 7075 7057"/>
                              <a:gd name="T29" fmla="*/ T28 w 18"/>
                              <a:gd name="T30" fmla="+- 0 2265 2261"/>
                              <a:gd name="T31" fmla="*/ 2265 h 18"/>
                              <a:gd name="T32" fmla="+- 0 7071 7057"/>
                              <a:gd name="T33" fmla="*/ T32 w 18"/>
                              <a:gd name="T34" fmla="+- 0 2261 2261"/>
                              <a:gd name="T35" fmla="*/ 2261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718"/>
                        <wps:cNvSpPr>
                          <a:spLocks/>
                        </wps:cNvSpPr>
                        <wps:spPr bwMode="auto">
                          <a:xfrm>
                            <a:off x="7057" y="2260"/>
                            <a:ext cx="18" cy="18"/>
                          </a:xfrm>
                          <a:custGeom>
                            <a:avLst/>
                            <a:gdLst>
                              <a:gd name="T0" fmla="+- 0 7057 7057"/>
                              <a:gd name="T1" fmla="*/ T0 w 18"/>
                              <a:gd name="T2" fmla="+- 0 2270 2261"/>
                              <a:gd name="T3" fmla="*/ 2270 h 18"/>
                              <a:gd name="T4" fmla="+- 0 7057 7057"/>
                              <a:gd name="T5" fmla="*/ T4 w 18"/>
                              <a:gd name="T6" fmla="+- 0 2265 2261"/>
                              <a:gd name="T7" fmla="*/ 2265 h 18"/>
                              <a:gd name="T8" fmla="+- 0 7061 7057"/>
                              <a:gd name="T9" fmla="*/ T8 w 18"/>
                              <a:gd name="T10" fmla="+- 0 2261 2261"/>
                              <a:gd name="T11" fmla="*/ 2261 h 18"/>
                              <a:gd name="T12" fmla="+- 0 7066 7057"/>
                              <a:gd name="T13" fmla="*/ T12 w 18"/>
                              <a:gd name="T14" fmla="+- 0 2261 2261"/>
                              <a:gd name="T15" fmla="*/ 2261 h 18"/>
                              <a:gd name="T16" fmla="+- 0 7071 7057"/>
                              <a:gd name="T17" fmla="*/ T16 w 18"/>
                              <a:gd name="T18" fmla="+- 0 2261 2261"/>
                              <a:gd name="T19" fmla="*/ 2261 h 18"/>
                              <a:gd name="T20" fmla="+- 0 7075 7057"/>
                              <a:gd name="T21" fmla="*/ T20 w 18"/>
                              <a:gd name="T22" fmla="+- 0 2265 2261"/>
                              <a:gd name="T23" fmla="*/ 2265 h 18"/>
                              <a:gd name="T24" fmla="+- 0 7075 7057"/>
                              <a:gd name="T25" fmla="*/ T24 w 18"/>
                              <a:gd name="T26" fmla="+- 0 2270 2261"/>
                              <a:gd name="T27" fmla="*/ 2270 h 18"/>
                              <a:gd name="T28" fmla="+- 0 7075 7057"/>
                              <a:gd name="T29" fmla="*/ T28 w 18"/>
                              <a:gd name="T30" fmla="+- 0 2275 2261"/>
                              <a:gd name="T31" fmla="*/ 2275 h 18"/>
                              <a:gd name="T32" fmla="+- 0 7071 7057"/>
                              <a:gd name="T33" fmla="*/ T32 w 18"/>
                              <a:gd name="T34" fmla="+- 0 2279 2261"/>
                              <a:gd name="T35" fmla="*/ 2279 h 18"/>
                              <a:gd name="T36" fmla="+- 0 7066 7057"/>
                              <a:gd name="T37" fmla="*/ T36 w 18"/>
                              <a:gd name="T38" fmla="+- 0 2279 2261"/>
                              <a:gd name="T39" fmla="*/ 2279 h 18"/>
                              <a:gd name="T40" fmla="+- 0 7061 7057"/>
                              <a:gd name="T41" fmla="*/ T40 w 18"/>
                              <a:gd name="T42" fmla="+- 0 2279 2261"/>
                              <a:gd name="T43" fmla="*/ 2279 h 18"/>
                              <a:gd name="T44" fmla="+- 0 7057 7057"/>
                              <a:gd name="T45" fmla="*/ T44 w 18"/>
                              <a:gd name="T46" fmla="+- 0 2275 2261"/>
                              <a:gd name="T47" fmla="*/ 2275 h 18"/>
                              <a:gd name="T48" fmla="+- 0 7057 7057"/>
                              <a:gd name="T49" fmla="*/ T48 w 18"/>
                              <a:gd name="T50" fmla="+- 0 2270 2261"/>
                              <a:gd name="T51" fmla="*/ 2270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2719"/>
                        <wps:cNvSpPr>
                          <a:spLocks/>
                        </wps:cNvSpPr>
                        <wps:spPr bwMode="auto">
                          <a:xfrm>
                            <a:off x="7057" y="2177"/>
                            <a:ext cx="18" cy="18"/>
                          </a:xfrm>
                          <a:custGeom>
                            <a:avLst/>
                            <a:gdLst>
                              <a:gd name="T0" fmla="+- 0 7071 7057"/>
                              <a:gd name="T1" fmla="*/ T0 w 18"/>
                              <a:gd name="T2" fmla="+- 0 2178 2178"/>
                              <a:gd name="T3" fmla="*/ 2178 h 18"/>
                              <a:gd name="T4" fmla="+- 0 7061 7057"/>
                              <a:gd name="T5" fmla="*/ T4 w 18"/>
                              <a:gd name="T6" fmla="+- 0 2178 2178"/>
                              <a:gd name="T7" fmla="*/ 2178 h 18"/>
                              <a:gd name="T8" fmla="+- 0 7057 7057"/>
                              <a:gd name="T9" fmla="*/ T8 w 18"/>
                              <a:gd name="T10" fmla="+- 0 2181 2178"/>
                              <a:gd name="T11" fmla="*/ 2181 h 18"/>
                              <a:gd name="T12" fmla="+- 0 7057 7057"/>
                              <a:gd name="T13" fmla="*/ T12 w 18"/>
                              <a:gd name="T14" fmla="+- 0 2191 2178"/>
                              <a:gd name="T15" fmla="*/ 2191 h 18"/>
                              <a:gd name="T16" fmla="+- 0 7061 7057"/>
                              <a:gd name="T17" fmla="*/ T16 w 18"/>
                              <a:gd name="T18" fmla="+- 0 2195 2178"/>
                              <a:gd name="T19" fmla="*/ 2195 h 18"/>
                              <a:gd name="T20" fmla="+- 0 7071 7057"/>
                              <a:gd name="T21" fmla="*/ T20 w 18"/>
                              <a:gd name="T22" fmla="+- 0 2195 2178"/>
                              <a:gd name="T23" fmla="*/ 2195 h 18"/>
                              <a:gd name="T24" fmla="+- 0 7075 7057"/>
                              <a:gd name="T25" fmla="*/ T24 w 18"/>
                              <a:gd name="T26" fmla="+- 0 2191 2178"/>
                              <a:gd name="T27" fmla="*/ 2191 h 18"/>
                              <a:gd name="T28" fmla="+- 0 7075 7057"/>
                              <a:gd name="T29" fmla="*/ T28 w 18"/>
                              <a:gd name="T30" fmla="+- 0 2181 2178"/>
                              <a:gd name="T31" fmla="*/ 2181 h 18"/>
                              <a:gd name="T32" fmla="+- 0 7071 7057"/>
                              <a:gd name="T33" fmla="*/ T32 w 18"/>
                              <a:gd name="T34" fmla="+- 0 2178 2178"/>
                              <a:gd name="T35" fmla="*/ 217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3"/>
                                </a:lnTo>
                                <a:lnTo>
                                  <a:pt x="0" y="13"/>
                                </a:lnTo>
                                <a:lnTo>
                                  <a:pt x="4" y="17"/>
                                </a:lnTo>
                                <a:lnTo>
                                  <a:pt x="14" y="17"/>
                                </a:lnTo>
                                <a:lnTo>
                                  <a:pt x="18" y="13"/>
                                </a:lnTo>
                                <a:lnTo>
                                  <a:pt x="18" y="3"/>
                                </a:lnTo>
                                <a:lnTo>
                                  <a:pt x="14"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2720"/>
                        <wps:cNvSpPr>
                          <a:spLocks/>
                        </wps:cNvSpPr>
                        <wps:spPr bwMode="auto">
                          <a:xfrm>
                            <a:off x="7057" y="2177"/>
                            <a:ext cx="18" cy="18"/>
                          </a:xfrm>
                          <a:custGeom>
                            <a:avLst/>
                            <a:gdLst>
                              <a:gd name="T0" fmla="+- 0 7057 7057"/>
                              <a:gd name="T1" fmla="*/ T0 w 18"/>
                              <a:gd name="T2" fmla="+- 0 2186 2178"/>
                              <a:gd name="T3" fmla="*/ 2186 h 18"/>
                              <a:gd name="T4" fmla="+- 0 7057 7057"/>
                              <a:gd name="T5" fmla="*/ T4 w 18"/>
                              <a:gd name="T6" fmla="+- 0 2181 2178"/>
                              <a:gd name="T7" fmla="*/ 2181 h 18"/>
                              <a:gd name="T8" fmla="+- 0 7061 7057"/>
                              <a:gd name="T9" fmla="*/ T8 w 18"/>
                              <a:gd name="T10" fmla="+- 0 2178 2178"/>
                              <a:gd name="T11" fmla="*/ 2178 h 18"/>
                              <a:gd name="T12" fmla="+- 0 7066 7057"/>
                              <a:gd name="T13" fmla="*/ T12 w 18"/>
                              <a:gd name="T14" fmla="+- 0 2178 2178"/>
                              <a:gd name="T15" fmla="*/ 2178 h 18"/>
                              <a:gd name="T16" fmla="+- 0 7071 7057"/>
                              <a:gd name="T17" fmla="*/ T16 w 18"/>
                              <a:gd name="T18" fmla="+- 0 2178 2178"/>
                              <a:gd name="T19" fmla="*/ 2178 h 18"/>
                              <a:gd name="T20" fmla="+- 0 7075 7057"/>
                              <a:gd name="T21" fmla="*/ T20 w 18"/>
                              <a:gd name="T22" fmla="+- 0 2181 2178"/>
                              <a:gd name="T23" fmla="*/ 2181 h 18"/>
                              <a:gd name="T24" fmla="+- 0 7075 7057"/>
                              <a:gd name="T25" fmla="*/ T24 w 18"/>
                              <a:gd name="T26" fmla="+- 0 2186 2178"/>
                              <a:gd name="T27" fmla="*/ 2186 h 18"/>
                              <a:gd name="T28" fmla="+- 0 7075 7057"/>
                              <a:gd name="T29" fmla="*/ T28 w 18"/>
                              <a:gd name="T30" fmla="+- 0 2191 2178"/>
                              <a:gd name="T31" fmla="*/ 2191 h 18"/>
                              <a:gd name="T32" fmla="+- 0 7071 7057"/>
                              <a:gd name="T33" fmla="*/ T32 w 18"/>
                              <a:gd name="T34" fmla="+- 0 2195 2178"/>
                              <a:gd name="T35" fmla="*/ 2195 h 18"/>
                              <a:gd name="T36" fmla="+- 0 7066 7057"/>
                              <a:gd name="T37" fmla="*/ T36 w 18"/>
                              <a:gd name="T38" fmla="+- 0 2195 2178"/>
                              <a:gd name="T39" fmla="*/ 2195 h 18"/>
                              <a:gd name="T40" fmla="+- 0 7061 7057"/>
                              <a:gd name="T41" fmla="*/ T40 w 18"/>
                              <a:gd name="T42" fmla="+- 0 2195 2178"/>
                              <a:gd name="T43" fmla="*/ 2195 h 18"/>
                              <a:gd name="T44" fmla="+- 0 7057 7057"/>
                              <a:gd name="T45" fmla="*/ T44 w 18"/>
                              <a:gd name="T46" fmla="+- 0 2191 2178"/>
                              <a:gd name="T47" fmla="*/ 2191 h 18"/>
                              <a:gd name="T48" fmla="+- 0 7057 7057"/>
                              <a:gd name="T49" fmla="*/ T48 w 18"/>
                              <a:gd name="T50" fmla="+- 0 2186 2178"/>
                              <a:gd name="T51" fmla="*/ 218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8"/>
                                </a:moveTo>
                                <a:lnTo>
                                  <a:pt x="0" y="3"/>
                                </a:lnTo>
                                <a:lnTo>
                                  <a:pt x="4" y="0"/>
                                </a:lnTo>
                                <a:lnTo>
                                  <a:pt x="9" y="0"/>
                                </a:lnTo>
                                <a:lnTo>
                                  <a:pt x="14" y="0"/>
                                </a:lnTo>
                                <a:lnTo>
                                  <a:pt x="18" y="3"/>
                                </a:lnTo>
                                <a:lnTo>
                                  <a:pt x="18" y="8"/>
                                </a:lnTo>
                                <a:lnTo>
                                  <a:pt x="18" y="13"/>
                                </a:lnTo>
                                <a:lnTo>
                                  <a:pt x="14" y="17"/>
                                </a:lnTo>
                                <a:lnTo>
                                  <a:pt x="9" y="17"/>
                                </a:lnTo>
                                <a:lnTo>
                                  <a:pt x="4" y="17"/>
                                </a:lnTo>
                                <a:lnTo>
                                  <a:pt x="0" y="13"/>
                                </a:lnTo>
                                <a:lnTo>
                                  <a:pt x="0" y="8"/>
                                </a:lnTo>
                              </a:path>
                            </a:pathLst>
                          </a:custGeom>
                          <a:noFill/>
                          <a:ln w="2035">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2721"/>
                        <wps:cNvSpPr>
                          <a:spLocks/>
                        </wps:cNvSpPr>
                        <wps:spPr bwMode="auto">
                          <a:xfrm>
                            <a:off x="7057" y="2083"/>
                            <a:ext cx="18" cy="18"/>
                          </a:xfrm>
                          <a:custGeom>
                            <a:avLst/>
                            <a:gdLst>
                              <a:gd name="T0" fmla="+- 0 7071 7057"/>
                              <a:gd name="T1" fmla="*/ T0 w 18"/>
                              <a:gd name="T2" fmla="+- 0 2084 2084"/>
                              <a:gd name="T3" fmla="*/ 2084 h 18"/>
                              <a:gd name="T4" fmla="+- 0 7061 7057"/>
                              <a:gd name="T5" fmla="*/ T4 w 18"/>
                              <a:gd name="T6" fmla="+- 0 2084 2084"/>
                              <a:gd name="T7" fmla="*/ 2084 h 18"/>
                              <a:gd name="T8" fmla="+- 0 7057 7057"/>
                              <a:gd name="T9" fmla="*/ T8 w 18"/>
                              <a:gd name="T10" fmla="+- 0 2088 2084"/>
                              <a:gd name="T11" fmla="*/ 2088 h 18"/>
                              <a:gd name="T12" fmla="+- 0 7057 7057"/>
                              <a:gd name="T13" fmla="*/ T12 w 18"/>
                              <a:gd name="T14" fmla="+- 0 2098 2084"/>
                              <a:gd name="T15" fmla="*/ 2098 h 18"/>
                              <a:gd name="T16" fmla="+- 0 7061 7057"/>
                              <a:gd name="T17" fmla="*/ T16 w 18"/>
                              <a:gd name="T18" fmla="+- 0 2102 2084"/>
                              <a:gd name="T19" fmla="*/ 2102 h 18"/>
                              <a:gd name="T20" fmla="+- 0 7071 7057"/>
                              <a:gd name="T21" fmla="*/ T20 w 18"/>
                              <a:gd name="T22" fmla="+- 0 2102 2084"/>
                              <a:gd name="T23" fmla="*/ 2102 h 18"/>
                              <a:gd name="T24" fmla="+- 0 7075 7057"/>
                              <a:gd name="T25" fmla="*/ T24 w 18"/>
                              <a:gd name="T26" fmla="+- 0 2098 2084"/>
                              <a:gd name="T27" fmla="*/ 2098 h 18"/>
                              <a:gd name="T28" fmla="+- 0 7075 7057"/>
                              <a:gd name="T29" fmla="*/ T28 w 18"/>
                              <a:gd name="T30" fmla="+- 0 2088 2084"/>
                              <a:gd name="T31" fmla="*/ 2088 h 18"/>
                              <a:gd name="T32" fmla="+- 0 7071 7057"/>
                              <a:gd name="T33" fmla="*/ T32 w 18"/>
                              <a:gd name="T34" fmla="+- 0 2084 2084"/>
                              <a:gd name="T35" fmla="*/ 2084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2722"/>
                        <wps:cNvSpPr>
                          <a:spLocks/>
                        </wps:cNvSpPr>
                        <wps:spPr bwMode="auto">
                          <a:xfrm>
                            <a:off x="7057" y="2083"/>
                            <a:ext cx="18" cy="18"/>
                          </a:xfrm>
                          <a:custGeom>
                            <a:avLst/>
                            <a:gdLst>
                              <a:gd name="T0" fmla="+- 0 7057 7057"/>
                              <a:gd name="T1" fmla="*/ T0 w 18"/>
                              <a:gd name="T2" fmla="+- 0 2093 2084"/>
                              <a:gd name="T3" fmla="*/ 2093 h 18"/>
                              <a:gd name="T4" fmla="+- 0 7057 7057"/>
                              <a:gd name="T5" fmla="*/ T4 w 18"/>
                              <a:gd name="T6" fmla="+- 0 2088 2084"/>
                              <a:gd name="T7" fmla="*/ 2088 h 18"/>
                              <a:gd name="T8" fmla="+- 0 7061 7057"/>
                              <a:gd name="T9" fmla="*/ T8 w 18"/>
                              <a:gd name="T10" fmla="+- 0 2084 2084"/>
                              <a:gd name="T11" fmla="*/ 2084 h 18"/>
                              <a:gd name="T12" fmla="+- 0 7066 7057"/>
                              <a:gd name="T13" fmla="*/ T12 w 18"/>
                              <a:gd name="T14" fmla="+- 0 2084 2084"/>
                              <a:gd name="T15" fmla="*/ 2084 h 18"/>
                              <a:gd name="T16" fmla="+- 0 7071 7057"/>
                              <a:gd name="T17" fmla="*/ T16 w 18"/>
                              <a:gd name="T18" fmla="+- 0 2084 2084"/>
                              <a:gd name="T19" fmla="*/ 2084 h 18"/>
                              <a:gd name="T20" fmla="+- 0 7075 7057"/>
                              <a:gd name="T21" fmla="*/ T20 w 18"/>
                              <a:gd name="T22" fmla="+- 0 2088 2084"/>
                              <a:gd name="T23" fmla="*/ 2088 h 18"/>
                              <a:gd name="T24" fmla="+- 0 7075 7057"/>
                              <a:gd name="T25" fmla="*/ T24 w 18"/>
                              <a:gd name="T26" fmla="+- 0 2093 2084"/>
                              <a:gd name="T27" fmla="*/ 2093 h 18"/>
                              <a:gd name="T28" fmla="+- 0 7075 7057"/>
                              <a:gd name="T29" fmla="*/ T28 w 18"/>
                              <a:gd name="T30" fmla="+- 0 2098 2084"/>
                              <a:gd name="T31" fmla="*/ 2098 h 18"/>
                              <a:gd name="T32" fmla="+- 0 7071 7057"/>
                              <a:gd name="T33" fmla="*/ T32 w 18"/>
                              <a:gd name="T34" fmla="+- 0 2102 2084"/>
                              <a:gd name="T35" fmla="*/ 2102 h 18"/>
                              <a:gd name="T36" fmla="+- 0 7066 7057"/>
                              <a:gd name="T37" fmla="*/ T36 w 18"/>
                              <a:gd name="T38" fmla="+- 0 2102 2084"/>
                              <a:gd name="T39" fmla="*/ 2102 h 18"/>
                              <a:gd name="T40" fmla="+- 0 7061 7057"/>
                              <a:gd name="T41" fmla="*/ T40 w 18"/>
                              <a:gd name="T42" fmla="+- 0 2102 2084"/>
                              <a:gd name="T43" fmla="*/ 2102 h 18"/>
                              <a:gd name="T44" fmla="+- 0 7057 7057"/>
                              <a:gd name="T45" fmla="*/ T44 w 18"/>
                              <a:gd name="T46" fmla="+- 0 2098 2084"/>
                              <a:gd name="T47" fmla="*/ 2098 h 18"/>
                              <a:gd name="T48" fmla="+- 0 7057 7057"/>
                              <a:gd name="T49" fmla="*/ T48 w 18"/>
                              <a:gd name="T50" fmla="+- 0 2093 2084"/>
                              <a:gd name="T51" fmla="*/ 209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2723"/>
                        <wps:cNvSpPr>
                          <a:spLocks/>
                        </wps:cNvSpPr>
                        <wps:spPr bwMode="auto">
                          <a:xfrm>
                            <a:off x="7057" y="2199"/>
                            <a:ext cx="18" cy="18"/>
                          </a:xfrm>
                          <a:custGeom>
                            <a:avLst/>
                            <a:gdLst>
                              <a:gd name="T0" fmla="+- 0 7071 7057"/>
                              <a:gd name="T1" fmla="*/ T0 w 18"/>
                              <a:gd name="T2" fmla="+- 0 2199 2199"/>
                              <a:gd name="T3" fmla="*/ 2199 h 18"/>
                              <a:gd name="T4" fmla="+- 0 7061 7057"/>
                              <a:gd name="T5" fmla="*/ T4 w 18"/>
                              <a:gd name="T6" fmla="+- 0 2199 2199"/>
                              <a:gd name="T7" fmla="*/ 2199 h 18"/>
                              <a:gd name="T8" fmla="+- 0 7057 7057"/>
                              <a:gd name="T9" fmla="*/ T8 w 18"/>
                              <a:gd name="T10" fmla="+- 0 2203 2199"/>
                              <a:gd name="T11" fmla="*/ 2203 h 18"/>
                              <a:gd name="T12" fmla="+- 0 7057 7057"/>
                              <a:gd name="T13" fmla="*/ T12 w 18"/>
                              <a:gd name="T14" fmla="+- 0 2213 2199"/>
                              <a:gd name="T15" fmla="*/ 2213 h 18"/>
                              <a:gd name="T16" fmla="+- 0 7061 7057"/>
                              <a:gd name="T17" fmla="*/ T16 w 18"/>
                              <a:gd name="T18" fmla="+- 0 2217 2199"/>
                              <a:gd name="T19" fmla="*/ 2217 h 18"/>
                              <a:gd name="T20" fmla="+- 0 7071 7057"/>
                              <a:gd name="T21" fmla="*/ T20 w 18"/>
                              <a:gd name="T22" fmla="+- 0 2217 2199"/>
                              <a:gd name="T23" fmla="*/ 2217 h 18"/>
                              <a:gd name="T24" fmla="+- 0 7075 7057"/>
                              <a:gd name="T25" fmla="*/ T24 w 18"/>
                              <a:gd name="T26" fmla="+- 0 2213 2199"/>
                              <a:gd name="T27" fmla="*/ 2213 h 18"/>
                              <a:gd name="T28" fmla="+- 0 7075 7057"/>
                              <a:gd name="T29" fmla="*/ T28 w 18"/>
                              <a:gd name="T30" fmla="+- 0 2203 2199"/>
                              <a:gd name="T31" fmla="*/ 2203 h 18"/>
                              <a:gd name="T32" fmla="+- 0 7071 7057"/>
                              <a:gd name="T33" fmla="*/ T32 w 18"/>
                              <a:gd name="T34" fmla="+- 0 2199 2199"/>
                              <a:gd name="T35" fmla="*/ 2199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2724"/>
                        <wps:cNvSpPr>
                          <a:spLocks/>
                        </wps:cNvSpPr>
                        <wps:spPr bwMode="auto">
                          <a:xfrm>
                            <a:off x="7057" y="2199"/>
                            <a:ext cx="18" cy="18"/>
                          </a:xfrm>
                          <a:custGeom>
                            <a:avLst/>
                            <a:gdLst>
                              <a:gd name="T0" fmla="+- 0 7057 7057"/>
                              <a:gd name="T1" fmla="*/ T0 w 18"/>
                              <a:gd name="T2" fmla="+- 0 2208 2199"/>
                              <a:gd name="T3" fmla="*/ 2208 h 18"/>
                              <a:gd name="T4" fmla="+- 0 7057 7057"/>
                              <a:gd name="T5" fmla="*/ T4 w 18"/>
                              <a:gd name="T6" fmla="+- 0 2203 2199"/>
                              <a:gd name="T7" fmla="*/ 2203 h 18"/>
                              <a:gd name="T8" fmla="+- 0 7061 7057"/>
                              <a:gd name="T9" fmla="*/ T8 w 18"/>
                              <a:gd name="T10" fmla="+- 0 2199 2199"/>
                              <a:gd name="T11" fmla="*/ 2199 h 18"/>
                              <a:gd name="T12" fmla="+- 0 7066 7057"/>
                              <a:gd name="T13" fmla="*/ T12 w 18"/>
                              <a:gd name="T14" fmla="+- 0 2199 2199"/>
                              <a:gd name="T15" fmla="*/ 2199 h 18"/>
                              <a:gd name="T16" fmla="+- 0 7071 7057"/>
                              <a:gd name="T17" fmla="*/ T16 w 18"/>
                              <a:gd name="T18" fmla="+- 0 2199 2199"/>
                              <a:gd name="T19" fmla="*/ 2199 h 18"/>
                              <a:gd name="T20" fmla="+- 0 7075 7057"/>
                              <a:gd name="T21" fmla="*/ T20 w 18"/>
                              <a:gd name="T22" fmla="+- 0 2203 2199"/>
                              <a:gd name="T23" fmla="*/ 2203 h 18"/>
                              <a:gd name="T24" fmla="+- 0 7075 7057"/>
                              <a:gd name="T25" fmla="*/ T24 w 18"/>
                              <a:gd name="T26" fmla="+- 0 2208 2199"/>
                              <a:gd name="T27" fmla="*/ 2208 h 18"/>
                              <a:gd name="T28" fmla="+- 0 7075 7057"/>
                              <a:gd name="T29" fmla="*/ T28 w 18"/>
                              <a:gd name="T30" fmla="+- 0 2213 2199"/>
                              <a:gd name="T31" fmla="*/ 2213 h 18"/>
                              <a:gd name="T32" fmla="+- 0 7071 7057"/>
                              <a:gd name="T33" fmla="*/ T32 w 18"/>
                              <a:gd name="T34" fmla="+- 0 2217 2199"/>
                              <a:gd name="T35" fmla="*/ 2217 h 18"/>
                              <a:gd name="T36" fmla="+- 0 7066 7057"/>
                              <a:gd name="T37" fmla="*/ T36 w 18"/>
                              <a:gd name="T38" fmla="+- 0 2217 2199"/>
                              <a:gd name="T39" fmla="*/ 2217 h 18"/>
                              <a:gd name="T40" fmla="+- 0 7061 7057"/>
                              <a:gd name="T41" fmla="*/ T40 w 18"/>
                              <a:gd name="T42" fmla="+- 0 2217 2199"/>
                              <a:gd name="T43" fmla="*/ 2217 h 18"/>
                              <a:gd name="T44" fmla="+- 0 7057 7057"/>
                              <a:gd name="T45" fmla="*/ T44 w 18"/>
                              <a:gd name="T46" fmla="+- 0 2213 2199"/>
                              <a:gd name="T47" fmla="*/ 2213 h 18"/>
                              <a:gd name="T48" fmla="+- 0 7057 7057"/>
                              <a:gd name="T49" fmla="*/ T48 w 18"/>
                              <a:gd name="T50" fmla="+- 0 2208 2199"/>
                              <a:gd name="T51" fmla="*/ 2208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2725"/>
                        <wps:cNvSpPr>
                          <a:spLocks/>
                        </wps:cNvSpPr>
                        <wps:spPr bwMode="auto">
                          <a:xfrm>
                            <a:off x="7057" y="2197"/>
                            <a:ext cx="18" cy="18"/>
                          </a:xfrm>
                          <a:custGeom>
                            <a:avLst/>
                            <a:gdLst>
                              <a:gd name="T0" fmla="+- 0 7071 7057"/>
                              <a:gd name="T1" fmla="*/ T0 w 18"/>
                              <a:gd name="T2" fmla="+- 0 2197 2197"/>
                              <a:gd name="T3" fmla="*/ 2197 h 18"/>
                              <a:gd name="T4" fmla="+- 0 7061 7057"/>
                              <a:gd name="T5" fmla="*/ T4 w 18"/>
                              <a:gd name="T6" fmla="+- 0 2197 2197"/>
                              <a:gd name="T7" fmla="*/ 2197 h 18"/>
                              <a:gd name="T8" fmla="+- 0 7057 7057"/>
                              <a:gd name="T9" fmla="*/ T8 w 18"/>
                              <a:gd name="T10" fmla="+- 0 2201 2197"/>
                              <a:gd name="T11" fmla="*/ 2201 h 18"/>
                              <a:gd name="T12" fmla="+- 0 7057 7057"/>
                              <a:gd name="T13" fmla="*/ T12 w 18"/>
                              <a:gd name="T14" fmla="+- 0 2211 2197"/>
                              <a:gd name="T15" fmla="*/ 2211 h 18"/>
                              <a:gd name="T16" fmla="+- 0 7061 7057"/>
                              <a:gd name="T17" fmla="*/ T16 w 18"/>
                              <a:gd name="T18" fmla="+- 0 2215 2197"/>
                              <a:gd name="T19" fmla="*/ 2215 h 18"/>
                              <a:gd name="T20" fmla="+- 0 7071 7057"/>
                              <a:gd name="T21" fmla="*/ T20 w 18"/>
                              <a:gd name="T22" fmla="+- 0 2215 2197"/>
                              <a:gd name="T23" fmla="*/ 2215 h 18"/>
                              <a:gd name="T24" fmla="+- 0 7075 7057"/>
                              <a:gd name="T25" fmla="*/ T24 w 18"/>
                              <a:gd name="T26" fmla="+- 0 2211 2197"/>
                              <a:gd name="T27" fmla="*/ 2211 h 18"/>
                              <a:gd name="T28" fmla="+- 0 7075 7057"/>
                              <a:gd name="T29" fmla="*/ T28 w 18"/>
                              <a:gd name="T30" fmla="+- 0 2201 2197"/>
                              <a:gd name="T31" fmla="*/ 2201 h 18"/>
                              <a:gd name="T32" fmla="+- 0 7071 7057"/>
                              <a:gd name="T33" fmla="*/ T32 w 18"/>
                              <a:gd name="T34" fmla="+- 0 2197 2197"/>
                              <a:gd name="T35" fmla="*/ 219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726"/>
                        <wps:cNvSpPr>
                          <a:spLocks/>
                        </wps:cNvSpPr>
                        <wps:spPr bwMode="auto">
                          <a:xfrm>
                            <a:off x="7057" y="2197"/>
                            <a:ext cx="18" cy="18"/>
                          </a:xfrm>
                          <a:custGeom>
                            <a:avLst/>
                            <a:gdLst>
                              <a:gd name="T0" fmla="+- 0 7057 7057"/>
                              <a:gd name="T1" fmla="*/ T0 w 18"/>
                              <a:gd name="T2" fmla="+- 0 2206 2197"/>
                              <a:gd name="T3" fmla="*/ 2206 h 18"/>
                              <a:gd name="T4" fmla="+- 0 7057 7057"/>
                              <a:gd name="T5" fmla="*/ T4 w 18"/>
                              <a:gd name="T6" fmla="+- 0 2201 2197"/>
                              <a:gd name="T7" fmla="*/ 2201 h 18"/>
                              <a:gd name="T8" fmla="+- 0 7061 7057"/>
                              <a:gd name="T9" fmla="*/ T8 w 18"/>
                              <a:gd name="T10" fmla="+- 0 2197 2197"/>
                              <a:gd name="T11" fmla="*/ 2197 h 18"/>
                              <a:gd name="T12" fmla="+- 0 7066 7057"/>
                              <a:gd name="T13" fmla="*/ T12 w 18"/>
                              <a:gd name="T14" fmla="+- 0 2197 2197"/>
                              <a:gd name="T15" fmla="*/ 2197 h 18"/>
                              <a:gd name="T16" fmla="+- 0 7071 7057"/>
                              <a:gd name="T17" fmla="*/ T16 w 18"/>
                              <a:gd name="T18" fmla="+- 0 2197 2197"/>
                              <a:gd name="T19" fmla="*/ 2197 h 18"/>
                              <a:gd name="T20" fmla="+- 0 7075 7057"/>
                              <a:gd name="T21" fmla="*/ T20 w 18"/>
                              <a:gd name="T22" fmla="+- 0 2201 2197"/>
                              <a:gd name="T23" fmla="*/ 2201 h 18"/>
                              <a:gd name="T24" fmla="+- 0 7075 7057"/>
                              <a:gd name="T25" fmla="*/ T24 w 18"/>
                              <a:gd name="T26" fmla="+- 0 2206 2197"/>
                              <a:gd name="T27" fmla="*/ 2206 h 18"/>
                              <a:gd name="T28" fmla="+- 0 7075 7057"/>
                              <a:gd name="T29" fmla="*/ T28 w 18"/>
                              <a:gd name="T30" fmla="+- 0 2211 2197"/>
                              <a:gd name="T31" fmla="*/ 2211 h 18"/>
                              <a:gd name="T32" fmla="+- 0 7071 7057"/>
                              <a:gd name="T33" fmla="*/ T32 w 18"/>
                              <a:gd name="T34" fmla="+- 0 2215 2197"/>
                              <a:gd name="T35" fmla="*/ 2215 h 18"/>
                              <a:gd name="T36" fmla="+- 0 7066 7057"/>
                              <a:gd name="T37" fmla="*/ T36 w 18"/>
                              <a:gd name="T38" fmla="+- 0 2215 2197"/>
                              <a:gd name="T39" fmla="*/ 2215 h 18"/>
                              <a:gd name="T40" fmla="+- 0 7061 7057"/>
                              <a:gd name="T41" fmla="*/ T40 w 18"/>
                              <a:gd name="T42" fmla="+- 0 2215 2197"/>
                              <a:gd name="T43" fmla="*/ 2215 h 18"/>
                              <a:gd name="T44" fmla="+- 0 7057 7057"/>
                              <a:gd name="T45" fmla="*/ T44 w 18"/>
                              <a:gd name="T46" fmla="+- 0 2211 2197"/>
                              <a:gd name="T47" fmla="*/ 2211 h 18"/>
                              <a:gd name="T48" fmla="+- 0 7057 7057"/>
                              <a:gd name="T49" fmla="*/ T48 w 18"/>
                              <a:gd name="T50" fmla="+- 0 2206 2197"/>
                              <a:gd name="T51" fmla="*/ 2206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Line 2727"/>
                        <wps:cNvCnPr>
                          <a:cxnSpLocks/>
                        </wps:cNvCnPr>
                        <wps:spPr bwMode="auto">
                          <a:xfrm>
                            <a:off x="5657" y="2202"/>
                            <a:ext cx="1409" cy="0"/>
                          </a:xfrm>
                          <a:prstGeom prst="line">
                            <a:avLst/>
                          </a:prstGeom>
                          <a:noFill/>
                          <a:ln w="3066">
                            <a:solidFill>
                              <a:srgbClr val="F8766C"/>
                            </a:solidFill>
                            <a:round/>
                            <a:headEnd/>
                            <a:tailEnd/>
                          </a:ln>
                          <a:extLst>
                            <a:ext uri="{909E8E84-426E-40DD-AFC4-6F175D3DCCD1}">
                              <a14:hiddenFill xmlns:a14="http://schemas.microsoft.com/office/drawing/2010/main">
                                <a:noFill/>
                              </a14:hiddenFill>
                            </a:ext>
                          </a:extLst>
                        </wps:spPr>
                        <wps:bodyPr/>
                      </wps:wsp>
                      <wps:wsp>
                        <wps:cNvPr id="169" name="Line 2728"/>
                        <wps:cNvCnPr>
                          <a:cxnSpLocks/>
                        </wps:cNvCnPr>
                        <wps:spPr bwMode="auto">
                          <a:xfrm>
                            <a:off x="5657" y="2295"/>
                            <a:ext cx="1409" cy="0"/>
                          </a:xfrm>
                          <a:prstGeom prst="line">
                            <a:avLst/>
                          </a:prstGeom>
                          <a:noFill/>
                          <a:ln w="3066">
                            <a:solidFill>
                              <a:srgbClr val="D79000"/>
                            </a:solidFill>
                            <a:round/>
                            <a:headEnd/>
                            <a:tailEnd/>
                          </a:ln>
                          <a:extLst>
                            <a:ext uri="{909E8E84-426E-40DD-AFC4-6F175D3DCCD1}">
                              <a14:hiddenFill xmlns:a14="http://schemas.microsoft.com/office/drawing/2010/main">
                                <a:noFill/>
                              </a14:hiddenFill>
                            </a:ext>
                          </a:extLst>
                        </wps:spPr>
                        <wps:bodyPr/>
                      </wps:wsp>
                      <wps:wsp>
                        <wps:cNvPr id="170" name="Line 2729"/>
                        <wps:cNvCnPr>
                          <a:cxnSpLocks/>
                        </wps:cNvCnPr>
                        <wps:spPr bwMode="auto">
                          <a:xfrm>
                            <a:off x="5657" y="2265"/>
                            <a:ext cx="1409" cy="0"/>
                          </a:xfrm>
                          <a:prstGeom prst="line">
                            <a:avLst/>
                          </a:prstGeom>
                          <a:noFill/>
                          <a:ln w="3066">
                            <a:solidFill>
                              <a:srgbClr val="A2A400"/>
                            </a:solidFill>
                            <a:round/>
                            <a:headEnd/>
                            <a:tailEnd/>
                          </a:ln>
                          <a:extLst>
                            <a:ext uri="{909E8E84-426E-40DD-AFC4-6F175D3DCCD1}">
                              <a14:hiddenFill xmlns:a14="http://schemas.microsoft.com/office/drawing/2010/main">
                                <a:noFill/>
                              </a14:hiddenFill>
                            </a:ext>
                          </a:extLst>
                        </wps:spPr>
                        <wps:bodyPr/>
                      </wps:wsp>
                      <wps:wsp>
                        <wps:cNvPr id="171" name="Line 2730"/>
                        <wps:cNvCnPr>
                          <a:cxnSpLocks/>
                        </wps:cNvCnPr>
                        <wps:spPr bwMode="auto">
                          <a:xfrm>
                            <a:off x="5657" y="2169"/>
                            <a:ext cx="1409" cy="8"/>
                          </a:xfrm>
                          <a:prstGeom prst="line">
                            <a:avLst/>
                          </a:prstGeom>
                          <a:noFill/>
                          <a:ln w="3066">
                            <a:solidFill>
                              <a:srgbClr val="39B600"/>
                            </a:solidFill>
                            <a:round/>
                            <a:headEnd/>
                            <a:tailEnd/>
                          </a:ln>
                          <a:extLst>
                            <a:ext uri="{909E8E84-426E-40DD-AFC4-6F175D3DCCD1}">
                              <a14:hiddenFill xmlns:a14="http://schemas.microsoft.com/office/drawing/2010/main">
                                <a:noFill/>
                              </a14:hiddenFill>
                            </a:ext>
                          </a:extLst>
                        </wps:spPr>
                        <wps:bodyPr/>
                      </wps:wsp>
                      <wps:wsp>
                        <wps:cNvPr id="172" name="Line 2731"/>
                        <wps:cNvCnPr>
                          <a:cxnSpLocks/>
                        </wps:cNvCnPr>
                        <wps:spPr bwMode="auto">
                          <a:xfrm>
                            <a:off x="5657" y="2310"/>
                            <a:ext cx="1409" cy="0"/>
                          </a:xfrm>
                          <a:prstGeom prst="line">
                            <a:avLst/>
                          </a:prstGeom>
                          <a:noFill/>
                          <a:ln w="3066">
                            <a:solidFill>
                              <a:srgbClr val="00BE7C"/>
                            </a:solidFill>
                            <a:round/>
                            <a:headEnd/>
                            <a:tailEnd/>
                          </a:ln>
                          <a:extLst>
                            <a:ext uri="{909E8E84-426E-40DD-AFC4-6F175D3DCCD1}">
                              <a14:hiddenFill xmlns:a14="http://schemas.microsoft.com/office/drawing/2010/main">
                                <a:noFill/>
                              </a14:hiddenFill>
                            </a:ext>
                          </a:extLst>
                        </wps:spPr>
                        <wps:bodyPr/>
                      </wps:wsp>
                      <wps:wsp>
                        <wps:cNvPr id="173" name="Line 2732"/>
                        <wps:cNvCnPr>
                          <a:cxnSpLocks/>
                        </wps:cNvCnPr>
                        <wps:spPr bwMode="auto">
                          <a:xfrm>
                            <a:off x="5657" y="2321"/>
                            <a:ext cx="1409" cy="0"/>
                          </a:xfrm>
                          <a:prstGeom prst="line">
                            <a:avLst/>
                          </a:prstGeom>
                          <a:noFill/>
                          <a:ln w="3066">
                            <a:solidFill>
                              <a:srgbClr val="00BEC4"/>
                            </a:solidFill>
                            <a:round/>
                            <a:headEnd/>
                            <a:tailEnd/>
                          </a:ln>
                          <a:extLst>
                            <a:ext uri="{909E8E84-426E-40DD-AFC4-6F175D3DCCD1}">
                              <a14:hiddenFill xmlns:a14="http://schemas.microsoft.com/office/drawing/2010/main">
                                <a:noFill/>
                              </a14:hiddenFill>
                            </a:ext>
                          </a:extLst>
                        </wps:spPr>
                        <wps:bodyPr/>
                      </wps:wsp>
                      <wps:wsp>
                        <wps:cNvPr id="174" name="Line 2733"/>
                        <wps:cNvCnPr>
                          <a:cxnSpLocks/>
                        </wps:cNvCnPr>
                        <wps:spPr bwMode="auto">
                          <a:xfrm>
                            <a:off x="5657" y="2116"/>
                            <a:ext cx="1409" cy="0"/>
                          </a:xfrm>
                          <a:prstGeom prst="line">
                            <a:avLst/>
                          </a:prstGeom>
                          <a:noFill/>
                          <a:ln w="3066">
                            <a:solidFill>
                              <a:srgbClr val="00AFF6"/>
                            </a:solidFill>
                            <a:round/>
                            <a:headEnd/>
                            <a:tailEnd/>
                          </a:ln>
                          <a:extLst>
                            <a:ext uri="{909E8E84-426E-40DD-AFC4-6F175D3DCCD1}">
                              <a14:hiddenFill xmlns:a14="http://schemas.microsoft.com/office/drawing/2010/main">
                                <a:noFill/>
                              </a14:hiddenFill>
                            </a:ext>
                          </a:extLst>
                        </wps:spPr>
                        <wps:bodyPr/>
                      </wps:wsp>
                      <wps:wsp>
                        <wps:cNvPr id="175" name="Line 2734"/>
                        <wps:cNvCnPr>
                          <a:cxnSpLocks/>
                        </wps:cNvCnPr>
                        <wps:spPr bwMode="auto">
                          <a:xfrm>
                            <a:off x="5657" y="2261"/>
                            <a:ext cx="1409" cy="0"/>
                          </a:xfrm>
                          <a:prstGeom prst="line">
                            <a:avLst/>
                          </a:prstGeom>
                          <a:noFill/>
                          <a:ln w="3066">
                            <a:solidFill>
                              <a:srgbClr val="9490FF"/>
                            </a:solidFill>
                            <a:round/>
                            <a:headEnd/>
                            <a:tailEnd/>
                          </a:ln>
                          <a:extLst>
                            <a:ext uri="{909E8E84-426E-40DD-AFC4-6F175D3DCCD1}">
                              <a14:hiddenFill xmlns:a14="http://schemas.microsoft.com/office/drawing/2010/main">
                                <a:noFill/>
                              </a14:hiddenFill>
                            </a:ext>
                          </a:extLst>
                        </wps:spPr>
                        <wps:bodyPr/>
                      </wps:wsp>
                      <wps:wsp>
                        <wps:cNvPr id="176" name="Line 2735"/>
                        <wps:cNvCnPr>
                          <a:cxnSpLocks/>
                        </wps:cNvCnPr>
                        <wps:spPr bwMode="auto">
                          <a:xfrm>
                            <a:off x="5657" y="2252"/>
                            <a:ext cx="1409" cy="0"/>
                          </a:xfrm>
                          <a:prstGeom prst="line">
                            <a:avLst/>
                          </a:prstGeom>
                          <a:noFill/>
                          <a:ln w="3066">
                            <a:solidFill>
                              <a:srgbClr val="E76BF3"/>
                            </a:solidFill>
                            <a:round/>
                            <a:headEnd/>
                            <a:tailEnd/>
                          </a:ln>
                          <a:extLst>
                            <a:ext uri="{909E8E84-426E-40DD-AFC4-6F175D3DCCD1}">
                              <a14:hiddenFill xmlns:a14="http://schemas.microsoft.com/office/drawing/2010/main">
                                <a:noFill/>
                              </a14:hiddenFill>
                            </a:ext>
                          </a:extLst>
                        </wps:spPr>
                        <wps:bodyPr/>
                      </wps:wsp>
                      <wps:wsp>
                        <wps:cNvPr id="177" name="Freeform 2736"/>
                        <wps:cNvSpPr>
                          <a:spLocks/>
                        </wps:cNvSpPr>
                        <wps:spPr bwMode="auto">
                          <a:xfrm>
                            <a:off x="7057" y="263"/>
                            <a:ext cx="18" cy="18"/>
                          </a:xfrm>
                          <a:custGeom>
                            <a:avLst/>
                            <a:gdLst>
                              <a:gd name="T0" fmla="+- 0 7071 7057"/>
                              <a:gd name="T1" fmla="*/ T0 w 18"/>
                              <a:gd name="T2" fmla="+- 0 263 263"/>
                              <a:gd name="T3" fmla="*/ 263 h 18"/>
                              <a:gd name="T4" fmla="+- 0 7061 7057"/>
                              <a:gd name="T5" fmla="*/ T4 w 18"/>
                              <a:gd name="T6" fmla="+- 0 263 263"/>
                              <a:gd name="T7" fmla="*/ 263 h 18"/>
                              <a:gd name="T8" fmla="+- 0 7057 7057"/>
                              <a:gd name="T9" fmla="*/ T8 w 18"/>
                              <a:gd name="T10" fmla="+- 0 267 263"/>
                              <a:gd name="T11" fmla="*/ 267 h 18"/>
                              <a:gd name="T12" fmla="+- 0 7057 7057"/>
                              <a:gd name="T13" fmla="*/ T12 w 18"/>
                              <a:gd name="T14" fmla="+- 0 277 263"/>
                              <a:gd name="T15" fmla="*/ 277 h 18"/>
                              <a:gd name="T16" fmla="+- 0 7061 7057"/>
                              <a:gd name="T17" fmla="*/ T16 w 18"/>
                              <a:gd name="T18" fmla="+- 0 281 263"/>
                              <a:gd name="T19" fmla="*/ 281 h 18"/>
                              <a:gd name="T20" fmla="+- 0 7071 7057"/>
                              <a:gd name="T21" fmla="*/ T20 w 18"/>
                              <a:gd name="T22" fmla="+- 0 281 263"/>
                              <a:gd name="T23" fmla="*/ 281 h 18"/>
                              <a:gd name="T24" fmla="+- 0 7075 7057"/>
                              <a:gd name="T25" fmla="*/ T24 w 18"/>
                              <a:gd name="T26" fmla="+- 0 277 263"/>
                              <a:gd name="T27" fmla="*/ 277 h 18"/>
                              <a:gd name="T28" fmla="+- 0 7075 7057"/>
                              <a:gd name="T29" fmla="*/ T28 w 18"/>
                              <a:gd name="T30" fmla="+- 0 267 263"/>
                              <a:gd name="T31" fmla="*/ 267 h 18"/>
                              <a:gd name="T32" fmla="+- 0 7071 7057"/>
                              <a:gd name="T33" fmla="*/ T32 w 18"/>
                              <a:gd name="T34" fmla="+- 0 263 263"/>
                              <a:gd name="T35" fmla="*/ 263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 h="18">
                                <a:moveTo>
                                  <a:pt x="14" y="0"/>
                                </a:moveTo>
                                <a:lnTo>
                                  <a:pt x="4" y="0"/>
                                </a:lnTo>
                                <a:lnTo>
                                  <a:pt x="0" y="4"/>
                                </a:lnTo>
                                <a:lnTo>
                                  <a:pt x="0" y="14"/>
                                </a:lnTo>
                                <a:lnTo>
                                  <a:pt x="4" y="18"/>
                                </a:lnTo>
                                <a:lnTo>
                                  <a:pt x="14" y="18"/>
                                </a:lnTo>
                                <a:lnTo>
                                  <a:pt x="18" y="14"/>
                                </a:lnTo>
                                <a:lnTo>
                                  <a:pt x="18" y="4"/>
                                </a:lnTo>
                                <a:lnTo>
                                  <a:pt x="14" y="0"/>
                                </a:lnTo>
                                <a:close/>
                              </a:path>
                            </a:pathLst>
                          </a:custGeom>
                          <a:solidFill>
                            <a:srgbClr val="FF61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737"/>
                        <wps:cNvSpPr>
                          <a:spLocks/>
                        </wps:cNvSpPr>
                        <wps:spPr bwMode="auto">
                          <a:xfrm>
                            <a:off x="7057" y="263"/>
                            <a:ext cx="18" cy="18"/>
                          </a:xfrm>
                          <a:custGeom>
                            <a:avLst/>
                            <a:gdLst>
                              <a:gd name="T0" fmla="+- 0 7057 7057"/>
                              <a:gd name="T1" fmla="*/ T0 w 18"/>
                              <a:gd name="T2" fmla="+- 0 272 263"/>
                              <a:gd name="T3" fmla="*/ 272 h 18"/>
                              <a:gd name="T4" fmla="+- 0 7057 7057"/>
                              <a:gd name="T5" fmla="*/ T4 w 18"/>
                              <a:gd name="T6" fmla="+- 0 267 263"/>
                              <a:gd name="T7" fmla="*/ 267 h 18"/>
                              <a:gd name="T8" fmla="+- 0 7061 7057"/>
                              <a:gd name="T9" fmla="*/ T8 w 18"/>
                              <a:gd name="T10" fmla="+- 0 263 263"/>
                              <a:gd name="T11" fmla="*/ 263 h 18"/>
                              <a:gd name="T12" fmla="+- 0 7066 7057"/>
                              <a:gd name="T13" fmla="*/ T12 w 18"/>
                              <a:gd name="T14" fmla="+- 0 263 263"/>
                              <a:gd name="T15" fmla="*/ 263 h 18"/>
                              <a:gd name="T16" fmla="+- 0 7071 7057"/>
                              <a:gd name="T17" fmla="*/ T16 w 18"/>
                              <a:gd name="T18" fmla="+- 0 263 263"/>
                              <a:gd name="T19" fmla="*/ 263 h 18"/>
                              <a:gd name="T20" fmla="+- 0 7075 7057"/>
                              <a:gd name="T21" fmla="*/ T20 w 18"/>
                              <a:gd name="T22" fmla="+- 0 267 263"/>
                              <a:gd name="T23" fmla="*/ 267 h 18"/>
                              <a:gd name="T24" fmla="+- 0 7075 7057"/>
                              <a:gd name="T25" fmla="*/ T24 w 18"/>
                              <a:gd name="T26" fmla="+- 0 272 263"/>
                              <a:gd name="T27" fmla="*/ 272 h 18"/>
                              <a:gd name="T28" fmla="+- 0 7075 7057"/>
                              <a:gd name="T29" fmla="*/ T28 w 18"/>
                              <a:gd name="T30" fmla="+- 0 277 263"/>
                              <a:gd name="T31" fmla="*/ 277 h 18"/>
                              <a:gd name="T32" fmla="+- 0 7071 7057"/>
                              <a:gd name="T33" fmla="*/ T32 w 18"/>
                              <a:gd name="T34" fmla="+- 0 281 263"/>
                              <a:gd name="T35" fmla="*/ 281 h 18"/>
                              <a:gd name="T36" fmla="+- 0 7066 7057"/>
                              <a:gd name="T37" fmla="*/ T36 w 18"/>
                              <a:gd name="T38" fmla="+- 0 281 263"/>
                              <a:gd name="T39" fmla="*/ 281 h 18"/>
                              <a:gd name="T40" fmla="+- 0 7061 7057"/>
                              <a:gd name="T41" fmla="*/ T40 w 18"/>
                              <a:gd name="T42" fmla="+- 0 281 263"/>
                              <a:gd name="T43" fmla="*/ 281 h 18"/>
                              <a:gd name="T44" fmla="+- 0 7057 7057"/>
                              <a:gd name="T45" fmla="*/ T44 w 18"/>
                              <a:gd name="T46" fmla="+- 0 277 263"/>
                              <a:gd name="T47" fmla="*/ 277 h 18"/>
                              <a:gd name="T48" fmla="+- 0 7057 7057"/>
                              <a:gd name="T49" fmla="*/ T48 w 18"/>
                              <a:gd name="T50" fmla="+- 0 272 263"/>
                              <a:gd name="T51" fmla="*/ 27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 h="18">
                                <a:moveTo>
                                  <a:pt x="0" y="9"/>
                                </a:moveTo>
                                <a:lnTo>
                                  <a:pt x="0" y="4"/>
                                </a:lnTo>
                                <a:lnTo>
                                  <a:pt x="4" y="0"/>
                                </a:lnTo>
                                <a:lnTo>
                                  <a:pt x="9" y="0"/>
                                </a:lnTo>
                                <a:lnTo>
                                  <a:pt x="14" y="0"/>
                                </a:lnTo>
                                <a:lnTo>
                                  <a:pt x="18" y="4"/>
                                </a:lnTo>
                                <a:lnTo>
                                  <a:pt x="18" y="9"/>
                                </a:lnTo>
                                <a:lnTo>
                                  <a:pt x="18" y="14"/>
                                </a:lnTo>
                                <a:lnTo>
                                  <a:pt x="14" y="18"/>
                                </a:lnTo>
                                <a:lnTo>
                                  <a:pt x="9" y="18"/>
                                </a:lnTo>
                                <a:lnTo>
                                  <a:pt x="4" y="18"/>
                                </a:lnTo>
                                <a:lnTo>
                                  <a:pt x="0" y="14"/>
                                </a:lnTo>
                                <a:lnTo>
                                  <a:pt x="0" y="9"/>
                                </a:lnTo>
                              </a:path>
                            </a:pathLst>
                          </a:custGeom>
                          <a:noFill/>
                          <a:ln w="2035">
                            <a:solidFill>
                              <a:srgbClr val="FF61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Line 2738"/>
                        <wps:cNvCnPr>
                          <a:cxnSpLocks/>
                        </wps:cNvCnPr>
                        <wps:spPr bwMode="auto">
                          <a:xfrm>
                            <a:off x="5657" y="2277"/>
                            <a:ext cx="1409" cy="0"/>
                          </a:xfrm>
                          <a:prstGeom prst="line">
                            <a:avLst/>
                          </a:prstGeom>
                          <a:noFill/>
                          <a:ln w="3066">
                            <a:solidFill>
                              <a:srgbClr val="FF61BB"/>
                            </a:solidFill>
                            <a:round/>
                            <a:headEnd/>
                            <a:tailEnd/>
                          </a:ln>
                          <a:extLst>
                            <a:ext uri="{909E8E84-426E-40DD-AFC4-6F175D3DCCD1}">
                              <a14:hiddenFill xmlns:a14="http://schemas.microsoft.com/office/drawing/2010/main">
                                <a:noFill/>
                              </a14:hiddenFill>
                            </a:ext>
                          </a:extLst>
                        </wps:spPr>
                        <wps:bodyPr/>
                      </wps:wsp>
                      <wps:wsp>
                        <wps:cNvPr id="180" name="Rectangle 2739"/>
                        <wps:cNvSpPr>
                          <a:spLocks/>
                        </wps:cNvSpPr>
                        <wps:spPr bwMode="auto">
                          <a:xfrm>
                            <a:off x="4815" y="-17"/>
                            <a:ext cx="3309" cy="2473"/>
                          </a:xfrm>
                          <a:prstGeom prst="rect">
                            <a:avLst/>
                          </a:prstGeom>
                          <a:noFill/>
                          <a:ln w="3066">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Line 2740"/>
                        <wps:cNvCnPr>
                          <a:cxnSpLocks/>
                        </wps:cNvCnPr>
                        <wps:spPr bwMode="auto">
                          <a:xfrm>
                            <a:off x="4799" y="2344"/>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2" name="Line 2741"/>
                        <wps:cNvCnPr>
                          <a:cxnSpLocks/>
                        </wps:cNvCnPr>
                        <wps:spPr bwMode="auto">
                          <a:xfrm>
                            <a:off x="4799" y="1969"/>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3" name="Line 2742"/>
                        <wps:cNvCnPr>
                          <a:cxnSpLocks/>
                        </wps:cNvCnPr>
                        <wps:spPr bwMode="auto">
                          <a:xfrm>
                            <a:off x="4799" y="1594"/>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4" name="Line 2743"/>
                        <wps:cNvCnPr>
                          <a:cxnSpLocks/>
                        </wps:cNvCnPr>
                        <wps:spPr bwMode="auto">
                          <a:xfrm>
                            <a:off x="4799" y="1220"/>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5" name="Line 2744"/>
                        <wps:cNvCnPr>
                          <a:cxnSpLocks/>
                        </wps:cNvCnPr>
                        <wps:spPr bwMode="auto">
                          <a:xfrm>
                            <a:off x="4799" y="845"/>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6" name="Line 2745"/>
                        <wps:cNvCnPr>
                          <a:cxnSpLocks/>
                        </wps:cNvCnPr>
                        <wps:spPr bwMode="auto">
                          <a:xfrm>
                            <a:off x="4799" y="471"/>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7" name="Line 2746"/>
                        <wps:cNvCnPr>
                          <a:cxnSpLocks/>
                        </wps:cNvCnPr>
                        <wps:spPr bwMode="auto">
                          <a:xfrm>
                            <a:off x="4799" y="96"/>
                            <a:ext cx="12"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8" name="Line 2747"/>
                        <wps:cNvCnPr>
                          <a:cxnSpLocks/>
                        </wps:cNvCnPr>
                        <wps:spPr bwMode="auto">
                          <a:xfrm>
                            <a:off x="5657" y="2468"/>
                            <a:ext cx="0"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89" name="Line 2748"/>
                        <wps:cNvCnPr>
                          <a:cxnSpLocks/>
                        </wps:cNvCnPr>
                        <wps:spPr bwMode="auto">
                          <a:xfrm>
                            <a:off x="7066" y="2468"/>
                            <a:ext cx="0"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190" name="Line 2749"/>
                        <wps:cNvCnPr>
                          <a:cxnSpLocks/>
                        </wps:cNvCnPr>
                        <wps:spPr bwMode="auto">
                          <a:xfrm>
                            <a:off x="5712" y="200"/>
                            <a:ext cx="1428" cy="1"/>
                          </a:xfrm>
                          <a:prstGeom prst="line">
                            <a:avLst/>
                          </a:prstGeom>
                          <a:noFill/>
                          <a:ln w="2866">
                            <a:solidFill>
                              <a:srgbClr val="000000"/>
                            </a:solidFill>
                            <a:round/>
                            <a:headEnd/>
                            <a:tailEnd/>
                          </a:ln>
                          <a:extLst>
                            <a:ext uri="{909E8E84-426E-40DD-AFC4-6F175D3DCCD1}">
                              <a14:hiddenFill xmlns:a14="http://schemas.microsoft.com/office/drawing/2010/main">
                                <a:noFill/>
                              </a14:hiddenFill>
                            </a:ext>
                          </a:extLst>
                        </wps:spPr>
                        <wps:bodyPr/>
                      </wps:wsp>
                      <wps:wsp>
                        <wps:cNvPr id="191" name="AutoShape 2750"/>
                        <wps:cNvSpPr>
                          <a:spLocks/>
                        </wps:cNvSpPr>
                        <wps:spPr bwMode="auto">
                          <a:xfrm>
                            <a:off x="5710" y="185"/>
                            <a:ext cx="1433" cy="30"/>
                          </a:xfrm>
                          <a:custGeom>
                            <a:avLst/>
                            <a:gdLst>
                              <a:gd name="T0" fmla="+- 0 5715 5710"/>
                              <a:gd name="T1" fmla="*/ T0 w 1433"/>
                              <a:gd name="T2" fmla="+- 0 185 185"/>
                              <a:gd name="T3" fmla="*/ 185 h 30"/>
                              <a:gd name="T4" fmla="+- 0 5710 5710"/>
                              <a:gd name="T5" fmla="*/ T4 w 1433"/>
                              <a:gd name="T6" fmla="+- 0 185 185"/>
                              <a:gd name="T7" fmla="*/ 185 h 30"/>
                              <a:gd name="T8" fmla="+- 0 5710 5710"/>
                              <a:gd name="T9" fmla="*/ T8 w 1433"/>
                              <a:gd name="T10" fmla="+- 0 215 185"/>
                              <a:gd name="T11" fmla="*/ 215 h 30"/>
                              <a:gd name="T12" fmla="+- 0 5715 5710"/>
                              <a:gd name="T13" fmla="*/ T12 w 1433"/>
                              <a:gd name="T14" fmla="+- 0 215 185"/>
                              <a:gd name="T15" fmla="*/ 215 h 30"/>
                              <a:gd name="T16" fmla="+- 0 5715 5710"/>
                              <a:gd name="T17" fmla="*/ T16 w 1433"/>
                              <a:gd name="T18" fmla="+- 0 185 185"/>
                              <a:gd name="T19" fmla="*/ 185 h 30"/>
                              <a:gd name="T20" fmla="+- 0 7143 5710"/>
                              <a:gd name="T21" fmla="*/ T20 w 1433"/>
                              <a:gd name="T22" fmla="+- 0 186 185"/>
                              <a:gd name="T23" fmla="*/ 186 h 30"/>
                              <a:gd name="T24" fmla="+- 0 7138 5710"/>
                              <a:gd name="T25" fmla="*/ T24 w 1433"/>
                              <a:gd name="T26" fmla="+- 0 186 185"/>
                              <a:gd name="T27" fmla="*/ 186 h 30"/>
                              <a:gd name="T28" fmla="+- 0 7138 5710"/>
                              <a:gd name="T29" fmla="*/ T28 w 1433"/>
                              <a:gd name="T30" fmla="+- 0 215 185"/>
                              <a:gd name="T31" fmla="*/ 215 h 30"/>
                              <a:gd name="T32" fmla="+- 0 7143 5710"/>
                              <a:gd name="T33" fmla="*/ T32 w 1433"/>
                              <a:gd name="T34" fmla="+- 0 215 185"/>
                              <a:gd name="T35" fmla="*/ 215 h 30"/>
                              <a:gd name="T36" fmla="+- 0 7143 5710"/>
                              <a:gd name="T37" fmla="*/ T36 w 1433"/>
                              <a:gd name="T38" fmla="+- 0 186 185"/>
                              <a:gd name="T39" fmla="*/ 18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33" h="30">
                                <a:moveTo>
                                  <a:pt x="5" y="0"/>
                                </a:moveTo>
                                <a:lnTo>
                                  <a:pt x="0" y="0"/>
                                </a:lnTo>
                                <a:lnTo>
                                  <a:pt x="0" y="30"/>
                                </a:lnTo>
                                <a:lnTo>
                                  <a:pt x="5" y="30"/>
                                </a:lnTo>
                                <a:lnTo>
                                  <a:pt x="5" y="0"/>
                                </a:lnTo>
                                <a:moveTo>
                                  <a:pt x="1433" y="1"/>
                                </a:moveTo>
                                <a:lnTo>
                                  <a:pt x="1428" y="1"/>
                                </a:lnTo>
                                <a:lnTo>
                                  <a:pt x="1428" y="30"/>
                                </a:lnTo>
                                <a:lnTo>
                                  <a:pt x="1433" y="30"/>
                                </a:lnTo>
                                <a:lnTo>
                                  <a:pt x="1433"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2751"/>
                        <wps:cNvSpPr>
                          <a:spLocks/>
                        </wps:cNvSpPr>
                        <wps:spPr bwMode="auto">
                          <a:xfrm>
                            <a:off x="7244" y="1540"/>
                            <a:ext cx="7" cy="7"/>
                          </a:xfrm>
                          <a:custGeom>
                            <a:avLst/>
                            <a:gdLst>
                              <a:gd name="T0" fmla="+- 0 7249 7244"/>
                              <a:gd name="T1" fmla="*/ T0 w 7"/>
                              <a:gd name="T2" fmla="+- 0 1540 1540"/>
                              <a:gd name="T3" fmla="*/ 1540 h 7"/>
                              <a:gd name="T4" fmla="+- 0 7246 7244"/>
                              <a:gd name="T5" fmla="*/ T4 w 7"/>
                              <a:gd name="T6" fmla="+- 0 1540 1540"/>
                              <a:gd name="T7" fmla="*/ 1540 h 7"/>
                              <a:gd name="T8" fmla="+- 0 7244 7244"/>
                              <a:gd name="T9" fmla="*/ T8 w 7"/>
                              <a:gd name="T10" fmla="+- 0 1542 1540"/>
                              <a:gd name="T11" fmla="*/ 1542 h 7"/>
                              <a:gd name="T12" fmla="+- 0 7244 7244"/>
                              <a:gd name="T13" fmla="*/ T12 w 7"/>
                              <a:gd name="T14" fmla="+- 0 1545 1540"/>
                              <a:gd name="T15" fmla="*/ 1545 h 7"/>
                              <a:gd name="T16" fmla="+- 0 7246 7244"/>
                              <a:gd name="T17" fmla="*/ T16 w 7"/>
                              <a:gd name="T18" fmla="+- 0 1547 1540"/>
                              <a:gd name="T19" fmla="*/ 1547 h 7"/>
                              <a:gd name="T20" fmla="+- 0 7249 7244"/>
                              <a:gd name="T21" fmla="*/ T20 w 7"/>
                              <a:gd name="T22" fmla="+- 0 1547 1540"/>
                              <a:gd name="T23" fmla="*/ 1547 h 7"/>
                              <a:gd name="T24" fmla="+- 0 7251 7244"/>
                              <a:gd name="T25" fmla="*/ T24 w 7"/>
                              <a:gd name="T26" fmla="+- 0 1545 1540"/>
                              <a:gd name="T27" fmla="*/ 1545 h 7"/>
                              <a:gd name="T28" fmla="+- 0 7251 7244"/>
                              <a:gd name="T29" fmla="*/ T28 w 7"/>
                              <a:gd name="T30" fmla="+- 0 1542 1540"/>
                              <a:gd name="T31" fmla="*/ 1542 h 7"/>
                              <a:gd name="T32" fmla="+- 0 7249 7244"/>
                              <a:gd name="T33" fmla="*/ T32 w 7"/>
                              <a:gd name="T34" fmla="+- 0 1540 1540"/>
                              <a:gd name="T35" fmla="*/ 1540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2752"/>
                        <wps:cNvSpPr>
                          <a:spLocks/>
                        </wps:cNvSpPr>
                        <wps:spPr bwMode="auto">
                          <a:xfrm>
                            <a:off x="7244" y="1540"/>
                            <a:ext cx="7" cy="7"/>
                          </a:xfrm>
                          <a:custGeom>
                            <a:avLst/>
                            <a:gdLst>
                              <a:gd name="T0" fmla="+- 0 7244 7244"/>
                              <a:gd name="T1" fmla="*/ T0 w 7"/>
                              <a:gd name="T2" fmla="+- 0 1543 1540"/>
                              <a:gd name="T3" fmla="*/ 1543 h 7"/>
                              <a:gd name="T4" fmla="+- 0 7244 7244"/>
                              <a:gd name="T5" fmla="*/ T4 w 7"/>
                              <a:gd name="T6" fmla="+- 0 1542 1540"/>
                              <a:gd name="T7" fmla="*/ 1542 h 7"/>
                              <a:gd name="T8" fmla="+- 0 7246 7244"/>
                              <a:gd name="T9" fmla="*/ T8 w 7"/>
                              <a:gd name="T10" fmla="+- 0 1540 1540"/>
                              <a:gd name="T11" fmla="*/ 1540 h 7"/>
                              <a:gd name="T12" fmla="+- 0 7247 7244"/>
                              <a:gd name="T13" fmla="*/ T12 w 7"/>
                              <a:gd name="T14" fmla="+- 0 1540 1540"/>
                              <a:gd name="T15" fmla="*/ 1540 h 7"/>
                              <a:gd name="T16" fmla="+- 0 7249 7244"/>
                              <a:gd name="T17" fmla="*/ T16 w 7"/>
                              <a:gd name="T18" fmla="+- 0 1540 1540"/>
                              <a:gd name="T19" fmla="*/ 1540 h 7"/>
                              <a:gd name="T20" fmla="+- 0 7251 7244"/>
                              <a:gd name="T21" fmla="*/ T20 w 7"/>
                              <a:gd name="T22" fmla="+- 0 1542 1540"/>
                              <a:gd name="T23" fmla="*/ 1542 h 7"/>
                              <a:gd name="T24" fmla="+- 0 7251 7244"/>
                              <a:gd name="T25" fmla="*/ T24 w 7"/>
                              <a:gd name="T26" fmla="+- 0 1543 1540"/>
                              <a:gd name="T27" fmla="*/ 1543 h 7"/>
                              <a:gd name="T28" fmla="+- 0 7251 7244"/>
                              <a:gd name="T29" fmla="*/ T28 w 7"/>
                              <a:gd name="T30" fmla="+- 0 1545 1540"/>
                              <a:gd name="T31" fmla="*/ 1545 h 7"/>
                              <a:gd name="T32" fmla="+- 0 7249 7244"/>
                              <a:gd name="T33" fmla="*/ T32 w 7"/>
                              <a:gd name="T34" fmla="+- 0 1547 1540"/>
                              <a:gd name="T35" fmla="*/ 1547 h 7"/>
                              <a:gd name="T36" fmla="+- 0 7247 7244"/>
                              <a:gd name="T37" fmla="*/ T36 w 7"/>
                              <a:gd name="T38" fmla="+- 0 1547 1540"/>
                              <a:gd name="T39" fmla="*/ 1547 h 7"/>
                              <a:gd name="T40" fmla="+- 0 7246 7244"/>
                              <a:gd name="T41" fmla="*/ T40 w 7"/>
                              <a:gd name="T42" fmla="+- 0 1547 1540"/>
                              <a:gd name="T43" fmla="*/ 1547 h 7"/>
                              <a:gd name="T44" fmla="+- 0 7244 7244"/>
                              <a:gd name="T45" fmla="*/ T44 w 7"/>
                              <a:gd name="T46" fmla="+- 0 1545 1540"/>
                              <a:gd name="T47" fmla="*/ 1545 h 7"/>
                              <a:gd name="T48" fmla="+- 0 7244 7244"/>
                              <a:gd name="T49" fmla="*/ T48 w 7"/>
                              <a:gd name="T50" fmla="+- 0 1543 1540"/>
                              <a:gd name="T51" fmla="*/ 154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2" y="0"/>
                                </a:lnTo>
                                <a:lnTo>
                                  <a:pt x="3" y="0"/>
                                </a:lnTo>
                                <a:lnTo>
                                  <a:pt x="5" y="0"/>
                                </a:lnTo>
                                <a:lnTo>
                                  <a:pt x="7" y="2"/>
                                </a:lnTo>
                                <a:lnTo>
                                  <a:pt x="7" y="3"/>
                                </a:lnTo>
                                <a:lnTo>
                                  <a:pt x="7" y="5"/>
                                </a:lnTo>
                                <a:lnTo>
                                  <a:pt x="5" y="7"/>
                                </a:lnTo>
                                <a:lnTo>
                                  <a:pt x="3" y="7"/>
                                </a:lnTo>
                                <a:lnTo>
                                  <a:pt x="2" y="7"/>
                                </a:lnTo>
                                <a:lnTo>
                                  <a:pt x="0" y="5"/>
                                </a:lnTo>
                                <a:lnTo>
                                  <a:pt x="0" y="3"/>
                                </a:lnTo>
                              </a:path>
                            </a:pathLst>
                          </a:custGeom>
                          <a:noFill/>
                          <a:ln w="2035">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2753"/>
                        <wps:cNvSpPr>
                          <a:spLocks/>
                        </wps:cNvSpPr>
                        <wps:spPr bwMode="auto">
                          <a:xfrm>
                            <a:off x="7778" y="1453"/>
                            <a:ext cx="7" cy="7"/>
                          </a:xfrm>
                          <a:custGeom>
                            <a:avLst/>
                            <a:gdLst>
                              <a:gd name="T0" fmla="+- 0 7784 7779"/>
                              <a:gd name="T1" fmla="*/ T0 w 7"/>
                              <a:gd name="T2" fmla="+- 0 1454 1454"/>
                              <a:gd name="T3" fmla="*/ 1454 h 7"/>
                              <a:gd name="T4" fmla="+- 0 7780 7779"/>
                              <a:gd name="T5" fmla="*/ T4 w 7"/>
                              <a:gd name="T6" fmla="+- 0 1454 1454"/>
                              <a:gd name="T7" fmla="*/ 1454 h 7"/>
                              <a:gd name="T8" fmla="+- 0 7779 7779"/>
                              <a:gd name="T9" fmla="*/ T8 w 7"/>
                              <a:gd name="T10" fmla="+- 0 1455 1454"/>
                              <a:gd name="T11" fmla="*/ 1455 h 7"/>
                              <a:gd name="T12" fmla="+- 0 7779 7779"/>
                              <a:gd name="T13" fmla="*/ T12 w 7"/>
                              <a:gd name="T14" fmla="+- 0 1459 1454"/>
                              <a:gd name="T15" fmla="*/ 1459 h 7"/>
                              <a:gd name="T16" fmla="+- 0 7780 7779"/>
                              <a:gd name="T17" fmla="*/ T16 w 7"/>
                              <a:gd name="T18" fmla="+- 0 1460 1454"/>
                              <a:gd name="T19" fmla="*/ 1460 h 7"/>
                              <a:gd name="T20" fmla="+- 0 7784 7779"/>
                              <a:gd name="T21" fmla="*/ T20 w 7"/>
                              <a:gd name="T22" fmla="+- 0 1460 1454"/>
                              <a:gd name="T23" fmla="*/ 1460 h 7"/>
                              <a:gd name="T24" fmla="+- 0 7785 7779"/>
                              <a:gd name="T25" fmla="*/ T24 w 7"/>
                              <a:gd name="T26" fmla="+- 0 1459 1454"/>
                              <a:gd name="T27" fmla="*/ 1459 h 7"/>
                              <a:gd name="T28" fmla="+- 0 7785 7779"/>
                              <a:gd name="T29" fmla="*/ T28 w 7"/>
                              <a:gd name="T30" fmla="+- 0 1455 1454"/>
                              <a:gd name="T31" fmla="*/ 1455 h 7"/>
                              <a:gd name="T32" fmla="+- 0 7784 7779"/>
                              <a:gd name="T33" fmla="*/ T32 w 7"/>
                              <a:gd name="T34" fmla="+- 0 1454 1454"/>
                              <a:gd name="T35" fmla="*/ 14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1"/>
                                </a:lnTo>
                                <a:lnTo>
                                  <a:pt x="0" y="5"/>
                                </a:lnTo>
                                <a:lnTo>
                                  <a:pt x="1" y="6"/>
                                </a:lnTo>
                                <a:lnTo>
                                  <a:pt x="5" y="6"/>
                                </a:lnTo>
                                <a:lnTo>
                                  <a:pt x="6" y="5"/>
                                </a:lnTo>
                                <a:lnTo>
                                  <a:pt x="6" y="1"/>
                                </a:lnTo>
                                <a:lnTo>
                                  <a:pt x="5"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2754"/>
                        <wps:cNvSpPr>
                          <a:spLocks/>
                        </wps:cNvSpPr>
                        <wps:spPr bwMode="auto">
                          <a:xfrm>
                            <a:off x="7778" y="1453"/>
                            <a:ext cx="7" cy="7"/>
                          </a:xfrm>
                          <a:custGeom>
                            <a:avLst/>
                            <a:gdLst>
                              <a:gd name="T0" fmla="+- 0 7779 7779"/>
                              <a:gd name="T1" fmla="*/ T0 w 7"/>
                              <a:gd name="T2" fmla="+- 0 1457 1454"/>
                              <a:gd name="T3" fmla="*/ 1457 h 7"/>
                              <a:gd name="T4" fmla="+- 0 7779 7779"/>
                              <a:gd name="T5" fmla="*/ T4 w 7"/>
                              <a:gd name="T6" fmla="+- 0 1455 1454"/>
                              <a:gd name="T7" fmla="*/ 1455 h 7"/>
                              <a:gd name="T8" fmla="+- 0 7780 7779"/>
                              <a:gd name="T9" fmla="*/ T8 w 7"/>
                              <a:gd name="T10" fmla="+- 0 1454 1454"/>
                              <a:gd name="T11" fmla="*/ 1454 h 7"/>
                              <a:gd name="T12" fmla="+- 0 7782 7779"/>
                              <a:gd name="T13" fmla="*/ T12 w 7"/>
                              <a:gd name="T14" fmla="+- 0 1454 1454"/>
                              <a:gd name="T15" fmla="*/ 1454 h 7"/>
                              <a:gd name="T16" fmla="+- 0 7784 7779"/>
                              <a:gd name="T17" fmla="*/ T16 w 7"/>
                              <a:gd name="T18" fmla="+- 0 1454 1454"/>
                              <a:gd name="T19" fmla="*/ 1454 h 7"/>
                              <a:gd name="T20" fmla="+- 0 7785 7779"/>
                              <a:gd name="T21" fmla="*/ T20 w 7"/>
                              <a:gd name="T22" fmla="+- 0 1455 1454"/>
                              <a:gd name="T23" fmla="*/ 1455 h 7"/>
                              <a:gd name="T24" fmla="+- 0 7785 7779"/>
                              <a:gd name="T25" fmla="*/ T24 w 7"/>
                              <a:gd name="T26" fmla="+- 0 1457 1454"/>
                              <a:gd name="T27" fmla="*/ 1457 h 7"/>
                              <a:gd name="T28" fmla="+- 0 7785 7779"/>
                              <a:gd name="T29" fmla="*/ T28 w 7"/>
                              <a:gd name="T30" fmla="+- 0 1459 1454"/>
                              <a:gd name="T31" fmla="*/ 1459 h 7"/>
                              <a:gd name="T32" fmla="+- 0 7784 7779"/>
                              <a:gd name="T33" fmla="*/ T32 w 7"/>
                              <a:gd name="T34" fmla="+- 0 1460 1454"/>
                              <a:gd name="T35" fmla="*/ 1460 h 7"/>
                              <a:gd name="T36" fmla="+- 0 7782 7779"/>
                              <a:gd name="T37" fmla="*/ T36 w 7"/>
                              <a:gd name="T38" fmla="+- 0 1460 1454"/>
                              <a:gd name="T39" fmla="*/ 1460 h 7"/>
                              <a:gd name="T40" fmla="+- 0 7780 7779"/>
                              <a:gd name="T41" fmla="*/ T40 w 7"/>
                              <a:gd name="T42" fmla="+- 0 1460 1454"/>
                              <a:gd name="T43" fmla="*/ 1460 h 7"/>
                              <a:gd name="T44" fmla="+- 0 7779 7779"/>
                              <a:gd name="T45" fmla="*/ T44 w 7"/>
                              <a:gd name="T46" fmla="+- 0 1459 1454"/>
                              <a:gd name="T47" fmla="*/ 1459 h 7"/>
                              <a:gd name="T48" fmla="+- 0 7779 7779"/>
                              <a:gd name="T49" fmla="*/ T48 w 7"/>
                              <a:gd name="T50" fmla="+- 0 1457 1454"/>
                              <a:gd name="T51" fmla="*/ 1457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1"/>
                                </a:lnTo>
                                <a:lnTo>
                                  <a:pt x="1" y="0"/>
                                </a:lnTo>
                                <a:lnTo>
                                  <a:pt x="3" y="0"/>
                                </a:lnTo>
                                <a:lnTo>
                                  <a:pt x="5" y="0"/>
                                </a:lnTo>
                                <a:lnTo>
                                  <a:pt x="6" y="1"/>
                                </a:lnTo>
                                <a:lnTo>
                                  <a:pt x="6" y="3"/>
                                </a:lnTo>
                                <a:lnTo>
                                  <a:pt x="6" y="5"/>
                                </a:lnTo>
                                <a:lnTo>
                                  <a:pt x="5" y="6"/>
                                </a:lnTo>
                                <a:lnTo>
                                  <a:pt x="3" y="6"/>
                                </a:lnTo>
                                <a:lnTo>
                                  <a:pt x="1" y="6"/>
                                </a:lnTo>
                                <a:lnTo>
                                  <a:pt x="0" y="5"/>
                                </a:lnTo>
                                <a:lnTo>
                                  <a:pt x="0" y="3"/>
                                </a:lnTo>
                              </a:path>
                            </a:pathLst>
                          </a:custGeom>
                          <a:noFill/>
                          <a:ln w="2035">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2755"/>
                        <wps:cNvSpPr>
                          <a:spLocks/>
                        </wps:cNvSpPr>
                        <wps:spPr bwMode="auto">
                          <a:xfrm>
                            <a:off x="7244" y="1749"/>
                            <a:ext cx="7" cy="7"/>
                          </a:xfrm>
                          <a:custGeom>
                            <a:avLst/>
                            <a:gdLst>
                              <a:gd name="T0" fmla="+- 0 7249 7244"/>
                              <a:gd name="T1" fmla="*/ T0 w 7"/>
                              <a:gd name="T2" fmla="+- 0 1749 1749"/>
                              <a:gd name="T3" fmla="*/ 1749 h 7"/>
                              <a:gd name="T4" fmla="+- 0 7246 7244"/>
                              <a:gd name="T5" fmla="*/ T4 w 7"/>
                              <a:gd name="T6" fmla="+- 0 1749 1749"/>
                              <a:gd name="T7" fmla="*/ 1749 h 7"/>
                              <a:gd name="T8" fmla="+- 0 7244 7244"/>
                              <a:gd name="T9" fmla="*/ T8 w 7"/>
                              <a:gd name="T10" fmla="+- 0 1751 1749"/>
                              <a:gd name="T11" fmla="*/ 1751 h 7"/>
                              <a:gd name="T12" fmla="+- 0 7244 7244"/>
                              <a:gd name="T13" fmla="*/ T12 w 7"/>
                              <a:gd name="T14" fmla="+- 0 1754 1749"/>
                              <a:gd name="T15" fmla="*/ 1754 h 7"/>
                              <a:gd name="T16" fmla="+- 0 7246 7244"/>
                              <a:gd name="T17" fmla="*/ T16 w 7"/>
                              <a:gd name="T18" fmla="+- 0 1756 1749"/>
                              <a:gd name="T19" fmla="*/ 1756 h 7"/>
                              <a:gd name="T20" fmla="+- 0 7249 7244"/>
                              <a:gd name="T21" fmla="*/ T20 w 7"/>
                              <a:gd name="T22" fmla="+- 0 1756 1749"/>
                              <a:gd name="T23" fmla="*/ 1756 h 7"/>
                              <a:gd name="T24" fmla="+- 0 7251 7244"/>
                              <a:gd name="T25" fmla="*/ T24 w 7"/>
                              <a:gd name="T26" fmla="+- 0 1754 1749"/>
                              <a:gd name="T27" fmla="*/ 1754 h 7"/>
                              <a:gd name="T28" fmla="+- 0 7251 7244"/>
                              <a:gd name="T29" fmla="*/ T28 w 7"/>
                              <a:gd name="T30" fmla="+- 0 1751 1749"/>
                              <a:gd name="T31" fmla="*/ 1751 h 7"/>
                              <a:gd name="T32" fmla="+- 0 7249 7244"/>
                              <a:gd name="T33" fmla="*/ T32 w 7"/>
                              <a:gd name="T34" fmla="+- 0 1749 1749"/>
                              <a:gd name="T35" fmla="*/ 174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756"/>
                        <wps:cNvSpPr>
                          <a:spLocks/>
                        </wps:cNvSpPr>
                        <wps:spPr bwMode="auto">
                          <a:xfrm>
                            <a:off x="7244" y="1749"/>
                            <a:ext cx="7" cy="7"/>
                          </a:xfrm>
                          <a:custGeom>
                            <a:avLst/>
                            <a:gdLst>
                              <a:gd name="T0" fmla="+- 0 7244 7244"/>
                              <a:gd name="T1" fmla="*/ T0 w 7"/>
                              <a:gd name="T2" fmla="+- 0 1752 1749"/>
                              <a:gd name="T3" fmla="*/ 1752 h 7"/>
                              <a:gd name="T4" fmla="+- 0 7244 7244"/>
                              <a:gd name="T5" fmla="*/ T4 w 7"/>
                              <a:gd name="T6" fmla="+- 0 1751 1749"/>
                              <a:gd name="T7" fmla="*/ 1751 h 7"/>
                              <a:gd name="T8" fmla="+- 0 7246 7244"/>
                              <a:gd name="T9" fmla="*/ T8 w 7"/>
                              <a:gd name="T10" fmla="+- 0 1749 1749"/>
                              <a:gd name="T11" fmla="*/ 1749 h 7"/>
                              <a:gd name="T12" fmla="+- 0 7247 7244"/>
                              <a:gd name="T13" fmla="*/ T12 w 7"/>
                              <a:gd name="T14" fmla="+- 0 1749 1749"/>
                              <a:gd name="T15" fmla="*/ 1749 h 7"/>
                              <a:gd name="T16" fmla="+- 0 7249 7244"/>
                              <a:gd name="T17" fmla="*/ T16 w 7"/>
                              <a:gd name="T18" fmla="+- 0 1749 1749"/>
                              <a:gd name="T19" fmla="*/ 1749 h 7"/>
                              <a:gd name="T20" fmla="+- 0 7251 7244"/>
                              <a:gd name="T21" fmla="*/ T20 w 7"/>
                              <a:gd name="T22" fmla="+- 0 1751 1749"/>
                              <a:gd name="T23" fmla="*/ 1751 h 7"/>
                              <a:gd name="T24" fmla="+- 0 7251 7244"/>
                              <a:gd name="T25" fmla="*/ T24 w 7"/>
                              <a:gd name="T26" fmla="+- 0 1752 1749"/>
                              <a:gd name="T27" fmla="*/ 1752 h 7"/>
                              <a:gd name="T28" fmla="+- 0 7251 7244"/>
                              <a:gd name="T29" fmla="*/ T28 w 7"/>
                              <a:gd name="T30" fmla="+- 0 1754 1749"/>
                              <a:gd name="T31" fmla="*/ 1754 h 7"/>
                              <a:gd name="T32" fmla="+- 0 7249 7244"/>
                              <a:gd name="T33" fmla="*/ T32 w 7"/>
                              <a:gd name="T34" fmla="+- 0 1756 1749"/>
                              <a:gd name="T35" fmla="*/ 1756 h 7"/>
                              <a:gd name="T36" fmla="+- 0 7247 7244"/>
                              <a:gd name="T37" fmla="*/ T36 w 7"/>
                              <a:gd name="T38" fmla="+- 0 1756 1749"/>
                              <a:gd name="T39" fmla="*/ 1756 h 7"/>
                              <a:gd name="T40" fmla="+- 0 7246 7244"/>
                              <a:gd name="T41" fmla="*/ T40 w 7"/>
                              <a:gd name="T42" fmla="+- 0 1756 1749"/>
                              <a:gd name="T43" fmla="*/ 1756 h 7"/>
                              <a:gd name="T44" fmla="+- 0 7244 7244"/>
                              <a:gd name="T45" fmla="*/ T44 w 7"/>
                              <a:gd name="T46" fmla="+- 0 1754 1749"/>
                              <a:gd name="T47" fmla="*/ 1754 h 7"/>
                              <a:gd name="T48" fmla="+- 0 7244 7244"/>
                              <a:gd name="T49" fmla="*/ T48 w 7"/>
                              <a:gd name="T50" fmla="+- 0 1752 1749"/>
                              <a:gd name="T51" fmla="*/ 175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2" y="0"/>
                                </a:lnTo>
                                <a:lnTo>
                                  <a:pt x="3" y="0"/>
                                </a:lnTo>
                                <a:lnTo>
                                  <a:pt x="5" y="0"/>
                                </a:lnTo>
                                <a:lnTo>
                                  <a:pt x="7" y="2"/>
                                </a:lnTo>
                                <a:lnTo>
                                  <a:pt x="7" y="3"/>
                                </a:lnTo>
                                <a:lnTo>
                                  <a:pt x="7" y="5"/>
                                </a:lnTo>
                                <a:lnTo>
                                  <a:pt x="5" y="7"/>
                                </a:lnTo>
                                <a:lnTo>
                                  <a:pt x="3" y="7"/>
                                </a:lnTo>
                                <a:lnTo>
                                  <a:pt x="2" y="7"/>
                                </a:lnTo>
                                <a:lnTo>
                                  <a:pt x="0" y="5"/>
                                </a:lnTo>
                                <a:lnTo>
                                  <a:pt x="0" y="3"/>
                                </a:lnTo>
                              </a:path>
                            </a:pathLst>
                          </a:custGeom>
                          <a:noFill/>
                          <a:ln w="2035">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2757"/>
                        <wps:cNvSpPr>
                          <a:spLocks/>
                        </wps:cNvSpPr>
                        <wps:spPr bwMode="auto">
                          <a:xfrm>
                            <a:off x="7778" y="1605"/>
                            <a:ext cx="7" cy="7"/>
                          </a:xfrm>
                          <a:custGeom>
                            <a:avLst/>
                            <a:gdLst>
                              <a:gd name="T0" fmla="+- 0 7784 7779"/>
                              <a:gd name="T1" fmla="*/ T0 w 7"/>
                              <a:gd name="T2" fmla="+- 0 1605 1605"/>
                              <a:gd name="T3" fmla="*/ 1605 h 7"/>
                              <a:gd name="T4" fmla="+- 0 7780 7779"/>
                              <a:gd name="T5" fmla="*/ T4 w 7"/>
                              <a:gd name="T6" fmla="+- 0 1605 1605"/>
                              <a:gd name="T7" fmla="*/ 1605 h 7"/>
                              <a:gd name="T8" fmla="+- 0 7779 7779"/>
                              <a:gd name="T9" fmla="*/ T8 w 7"/>
                              <a:gd name="T10" fmla="+- 0 1607 1605"/>
                              <a:gd name="T11" fmla="*/ 1607 h 7"/>
                              <a:gd name="T12" fmla="+- 0 7779 7779"/>
                              <a:gd name="T13" fmla="*/ T12 w 7"/>
                              <a:gd name="T14" fmla="+- 0 1610 1605"/>
                              <a:gd name="T15" fmla="*/ 1610 h 7"/>
                              <a:gd name="T16" fmla="+- 0 7780 7779"/>
                              <a:gd name="T17" fmla="*/ T16 w 7"/>
                              <a:gd name="T18" fmla="+- 0 1612 1605"/>
                              <a:gd name="T19" fmla="*/ 1612 h 7"/>
                              <a:gd name="T20" fmla="+- 0 7784 7779"/>
                              <a:gd name="T21" fmla="*/ T20 w 7"/>
                              <a:gd name="T22" fmla="+- 0 1612 1605"/>
                              <a:gd name="T23" fmla="*/ 1612 h 7"/>
                              <a:gd name="T24" fmla="+- 0 7785 7779"/>
                              <a:gd name="T25" fmla="*/ T24 w 7"/>
                              <a:gd name="T26" fmla="+- 0 1610 1605"/>
                              <a:gd name="T27" fmla="*/ 1610 h 7"/>
                              <a:gd name="T28" fmla="+- 0 7785 7779"/>
                              <a:gd name="T29" fmla="*/ T28 w 7"/>
                              <a:gd name="T30" fmla="+- 0 1607 1605"/>
                              <a:gd name="T31" fmla="*/ 1607 h 7"/>
                              <a:gd name="T32" fmla="+- 0 7784 7779"/>
                              <a:gd name="T33" fmla="*/ T32 w 7"/>
                              <a:gd name="T34" fmla="+- 0 1605 1605"/>
                              <a:gd name="T35" fmla="*/ 1605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5"/>
                                </a:lnTo>
                                <a:lnTo>
                                  <a:pt x="1" y="7"/>
                                </a:lnTo>
                                <a:lnTo>
                                  <a:pt x="5" y="7"/>
                                </a:lnTo>
                                <a:lnTo>
                                  <a:pt x="6" y="5"/>
                                </a:lnTo>
                                <a:lnTo>
                                  <a:pt x="6" y="2"/>
                                </a:lnTo>
                                <a:lnTo>
                                  <a:pt x="5" y="0"/>
                                </a:lnTo>
                                <a:close/>
                              </a:path>
                            </a:pathLst>
                          </a:custGeom>
                          <a:solidFill>
                            <a:srgbClr val="D79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758"/>
                        <wps:cNvSpPr>
                          <a:spLocks/>
                        </wps:cNvSpPr>
                        <wps:spPr bwMode="auto">
                          <a:xfrm>
                            <a:off x="7778" y="1605"/>
                            <a:ext cx="7" cy="7"/>
                          </a:xfrm>
                          <a:custGeom>
                            <a:avLst/>
                            <a:gdLst>
                              <a:gd name="T0" fmla="+- 0 7779 7779"/>
                              <a:gd name="T1" fmla="*/ T0 w 7"/>
                              <a:gd name="T2" fmla="+- 0 1609 1605"/>
                              <a:gd name="T3" fmla="*/ 1609 h 7"/>
                              <a:gd name="T4" fmla="+- 0 7779 7779"/>
                              <a:gd name="T5" fmla="*/ T4 w 7"/>
                              <a:gd name="T6" fmla="+- 0 1607 1605"/>
                              <a:gd name="T7" fmla="*/ 1607 h 7"/>
                              <a:gd name="T8" fmla="+- 0 7780 7779"/>
                              <a:gd name="T9" fmla="*/ T8 w 7"/>
                              <a:gd name="T10" fmla="+- 0 1605 1605"/>
                              <a:gd name="T11" fmla="*/ 1605 h 7"/>
                              <a:gd name="T12" fmla="+- 0 7782 7779"/>
                              <a:gd name="T13" fmla="*/ T12 w 7"/>
                              <a:gd name="T14" fmla="+- 0 1605 1605"/>
                              <a:gd name="T15" fmla="*/ 1605 h 7"/>
                              <a:gd name="T16" fmla="+- 0 7784 7779"/>
                              <a:gd name="T17" fmla="*/ T16 w 7"/>
                              <a:gd name="T18" fmla="+- 0 1605 1605"/>
                              <a:gd name="T19" fmla="*/ 1605 h 7"/>
                              <a:gd name="T20" fmla="+- 0 7785 7779"/>
                              <a:gd name="T21" fmla="*/ T20 w 7"/>
                              <a:gd name="T22" fmla="+- 0 1607 1605"/>
                              <a:gd name="T23" fmla="*/ 1607 h 7"/>
                              <a:gd name="T24" fmla="+- 0 7785 7779"/>
                              <a:gd name="T25" fmla="*/ T24 w 7"/>
                              <a:gd name="T26" fmla="+- 0 1609 1605"/>
                              <a:gd name="T27" fmla="*/ 1609 h 7"/>
                              <a:gd name="T28" fmla="+- 0 7785 7779"/>
                              <a:gd name="T29" fmla="*/ T28 w 7"/>
                              <a:gd name="T30" fmla="+- 0 1610 1605"/>
                              <a:gd name="T31" fmla="*/ 1610 h 7"/>
                              <a:gd name="T32" fmla="+- 0 7784 7779"/>
                              <a:gd name="T33" fmla="*/ T32 w 7"/>
                              <a:gd name="T34" fmla="+- 0 1612 1605"/>
                              <a:gd name="T35" fmla="*/ 1612 h 7"/>
                              <a:gd name="T36" fmla="+- 0 7782 7779"/>
                              <a:gd name="T37" fmla="*/ T36 w 7"/>
                              <a:gd name="T38" fmla="+- 0 1612 1605"/>
                              <a:gd name="T39" fmla="*/ 1612 h 7"/>
                              <a:gd name="T40" fmla="+- 0 7780 7779"/>
                              <a:gd name="T41" fmla="*/ T40 w 7"/>
                              <a:gd name="T42" fmla="+- 0 1612 1605"/>
                              <a:gd name="T43" fmla="*/ 1612 h 7"/>
                              <a:gd name="T44" fmla="+- 0 7779 7779"/>
                              <a:gd name="T45" fmla="*/ T44 w 7"/>
                              <a:gd name="T46" fmla="+- 0 1610 1605"/>
                              <a:gd name="T47" fmla="*/ 1610 h 7"/>
                              <a:gd name="T48" fmla="+- 0 7779 7779"/>
                              <a:gd name="T49" fmla="*/ T48 w 7"/>
                              <a:gd name="T50" fmla="+- 0 1609 1605"/>
                              <a:gd name="T51" fmla="*/ 160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1" y="0"/>
                                </a:lnTo>
                                <a:lnTo>
                                  <a:pt x="3" y="0"/>
                                </a:lnTo>
                                <a:lnTo>
                                  <a:pt x="5" y="0"/>
                                </a:lnTo>
                                <a:lnTo>
                                  <a:pt x="6" y="2"/>
                                </a:lnTo>
                                <a:lnTo>
                                  <a:pt x="6" y="4"/>
                                </a:lnTo>
                                <a:lnTo>
                                  <a:pt x="6" y="5"/>
                                </a:lnTo>
                                <a:lnTo>
                                  <a:pt x="5" y="7"/>
                                </a:lnTo>
                                <a:lnTo>
                                  <a:pt x="3" y="7"/>
                                </a:lnTo>
                                <a:lnTo>
                                  <a:pt x="1" y="7"/>
                                </a:lnTo>
                                <a:lnTo>
                                  <a:pt x="0" y="5"/>
                                </a:lnTo>
                                <a:lnTo>
                                  <a:pt x="0" y="4"/>
                                </a:lnTo>
                              </a:path>
                            </a:pathLst>
                          </a:custGeom>
                          <a:noFill/>
                          <a:ln w="2035">
                            <a:solidFill>
                              <a:srgbClr val="D79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2759"/>
                        <wps:cNvSpPr>
                          <a:spLocks/>
                        </wps:cNvSpPr>
                        <wps:spPr bwMode="auto">
                          <a:xfrm>
                            <a:off x="7244" y="1682"/>
                            <a:ext cx="7" cy="7"/>
                          </a:xfrm>
                          <a:custGeom>
                            <a:avLst/>
                            <a:gdLst>
                              <a:gd name="T0" fmla="+- 0 7249 7244"/>
                              <a:gd name="T1" fmla="*/ T0 w 7"/>
                              <a:gd name="T2" fmla="+- 0 1682 1682"/>
                              <a:gd name="T3" fmla="*/ 1682 h 7"/>
                              <a:gd name="T4" fmla="+- 0 7246 7244"/>
                              <a:gd name="T5" fmla="*/ T4 w 7"/>
                              <a:gd name="T6" fmla="+- 0 1682 1682"/>
                              <a:gd name="T7" fmla="*/ 1682 h 7"/>
                              <a:gd name="T8" fmla="+- 0 7244 7244"/>
                              <a:gd name="T9" fmla="*/ T8 w 7"/>
                              <a:gd name="T10" fmla="+- 0 1684 1682"/>
                              <a:gd name="T11" fmla="*/ 1684 h 7"/>
                              <a:gd name="T12" fmla="+- 0 7244 7244"/>
                              <a:gd name="T13" fmla="*/ T12 w 7"/>
                              <a:gd name="T14" fmla="+- 0 1687 1682"/>
                              <a:gd name="T15" fmla="*/ 1687 h 7"/>
                              <a:gd name="T16" fmla="+- 0 7246 7244"/>
                              <a:gd name="T17" fmla="*/ T16 w 7"/>
                              <a:gd name="T18" fmla="+- 0 1689 1682"/>
                              <a:gd name="T19" fmla="*/ 1689 h 7"/>
                              <a:gd name="T20" fmla="+- 0 7249 7244"/>
                              <a:gd name="T21" fmla="*/ T20 w 7"/>
                              <a:gd name="T22" fmla="+- 0 1689 1682"/>
                              <a:gd name="T23" fmla="*/ 1689 h 7"/>
                              <a:gd name="T24" fmla="+- 0 7251 7244"/>
                              <a:gd name="T25" fmla="*/ T24 w 7"/>
                              <a:gd name="T26" fmla="+- 0 1687 1682"/>
                              <a:gd name="T27" fmla="*/ 1687 h 7"/>
                              <a:gd name="T28" fmla="+- 0 7251 7244"/>
                              <a:gd name="T29" fmla="*/ T28 w 7"/>
                              <a:gd name="T30" fmla="+- 0 1684 1682"/>
                              <a:gd name="T31" fmla="*/ 1684 h 7"/>
                              <a:gd name="T32" fmla="+- 0 7249 7244"/>
                              <a:gd name="T33" fmla="*/ T32 w 7"/>
                              <a:gd name="T34" fmla="+- 0 1682 1682"/>
                              <a:gd name="T35" fmla="*/ 168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760"/>
                        <wps:cNvSpPr>
                          <a:spLocks/>
                        </wps:cNvSpPr>
                        <wps:spPr bwMode="auto">
                          <a:xfrm>
                            <a:off x="7244" y="1682"/>
                            <a:ext cx="7" cy="7"/>
                          </a:xfrm>
                          <a:custGeom>
                            <a:avLst/>
                            <a:gdLst>
                              <a:gd name="T0" fmla="+- 0 7244 7244"/>
                              <a:gd name="T1" fmla="*/ T0 w 7"/>
                              <a:gd name="T2" fmla="+- 0 1685 1682"/>
                              <a:gd name="T3" fmla="*/ 1685 h 7"/>
                              <a:gd name="T4" fmla="+- 0 7244 7244"/>
                              <a:gd name="T5" fmla="*/ T4 w 7"/>
                              <a:gd name="T6" fmla="+- 0 1684 1682"/>
                              <a:gd name="T7" fmla="*/ 1684 h 7"/>
                              <a:gd name="T8" fmla="+- 0 7246 7244"/>
                              <a:gd name="T9" fmla="*/ T8 w 7"/>
                              <a:gd name="T10" fmla="+- 0 1682 1682"/>
                              <a:gd name="T11" fmla="*/ 1682 h 7"/>
                              <a:gd name="T12" fmla="+- 0 7247 7244"/>
                              <a:gd name="T13" fmla="*/ T12 w 7"/>
                              <a:gd name="T14" fmla="+- 0 1682 1682"/>
                              <a:gd name="T15" fmla="*/ 1682 h 7"/>
                              <a:gd name="T16" fmla="+- 0 7249 7244"/>
                              <a:gd name="T17" fmla="*/ T16 w 7"/>
                              <a:gd name="T18" fmla="+- 0 1682 1682"/>
                              <a:gd name="T19" fmla="*/ 1682 h 7"/>
                              <a:gd name="T20" fmla="+- 0 7251 7244"/>
                              <a:gd name="T21" fmla="*/ T20 w 7"/>
                              <a:gd name="T22" fmla="+- 0 1684 1682"/>
                              <a:gd name="T23" fmla="*/ 1684 h 7"/>
                              <a:gd name="T24" fmla="+- 0 7251 7244"/>
                              <a:gd name="T25" fmla="*/ T24 w 7"/>
                              <a:gd name="T26" fmla="+- 0 1685 1682"/>
                              <a:gd name="T27" fmla="*/ 1685 h 7"/>
                              <a:gd name="T28" fmla="+- 0 7251 7244"/>
                              <a:gd name="T29" fmla="*/ T28 w 7"/>
                              <a:gd name="T30" fmla="+- 0 1687 1682"/>
                              <a:gd name="T31" fmla="*/ 1687 h 7"/>
                              <a:gd name="T32" fmla="+- 0 7249 7244"/>
                              <a:gd name="T33" fmla="*/ T32 w 7"/>
                              <a:gd name="T34" fmla="+- 0 1689 1682"/>
                              <a:gd name="T35" fmla="*/ 1689 h 7"/>
                              <a:gd name="T36" fmla="+- 0 7247 7244"/>
                              <a:gd name="T37" fmla="*/ T36 w 7"/>
                              <a:gd name="T38" fmla="+- 0 1689 1682"/>
                              <a:gd name="T39" fmla="*/ 1689 h 7"/>
                              <a:gd name="T40" fmla="+- 0 7246 7244"/>
                              <a:gd name="T41" fmla="*/ T40 w 7"/>
                              <a:gd name="T42" fmla="+- 0 1689 1682"/>
                              <a:gd name="T43" fmla="*/ 1689 h 7"/>
                              <a:gd name="T44" fmla="+- 0 7244 7244"/>
                              <a:gd name="T45" fmla="*/ T44 w 7"/>
                              <a:gd name="T46" fmla="+- 0 1687 1682"/>
                              <a:gd name="T47" fmla="*/ 1687 h 7"/>
                              <a:gd name="T48" fmla="+- 0 7244 7244"/>
                              <a:gd name="T49" fmla="*/ T48 w 7"/>
                              <a:gd name="T50" fmla="+- 0 1685 1682"/>
                              <a:gd name="T51" fmla="*/ 1685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2" y="0"/>
                                </a:lnTo>
                                <a:lnTo>
                                  <a:pt x="3" y="0"/>
                                </a:lnTo>
                                <a:lnTo>
                                  <a:pt x="5" y="0"/>
                                </a:lnTo>
                                <a:lnTo>
                                  <a:pt x="7" y="2"/>
                                </a:lnTo>
                                <a:lnTo>
                                  <a:pt x="7" y="3"/>
                                </a:lnTo>
                                <a:lnTo>
                                  <a:pt x="7" y="5"/>
                                </a:lnTo>
                                <a:lnTo>
                                  <a:pt x="5" y="7"/>
                                </a:lnTo>
                                <a:lnTo>
                                  <a:pt x="3" y="7"/>
                                </a:lnTo>
                                <a:lnTo>
                                  <a:pt x="2" y="7"/>
                                </a:lnTo>
                                <a:lnTo>
                                  <a:pt x="0" y="5"/>
                                </a:lnTo>
                                <a:lnTo>
                                  <a:pt x="0" y="3"/>
                                </a:lnTo>
                              </a:path>
                            </a:pathLst>
                          </a:custGeom>
                          <a:noFill/>
                          <a:ln w="2035">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2761"/>
                        <wps:cNvSpPr>
                          <a:spLocks/>
                        </wps:cNvSpPr>
                        <wps:spPr bwMode="auto">
                          <a:xfrm>
                            <a:off x="7778" y="1544"/>
                            <a:ext cx="7" cy="7"/>
                          </a:xfrm>
                          <a:custGeom>
                            <a:avLst/>
                            <a:gdLst>
                              <a:gd name="T0" fmla="+- 0 7784 7779"/>
                              <a:gd name="T1" fmla="*/ T0 w 7"/>
                              <a:gd name="T2" fmla="+- 0 1544 1544"/>
                              <a:gd name="T3" fmla="*/ 1544 h 7"/>
                              <a:gd name="T4" fmla="+- 0 7780 7779"/>
                              <a:gd name="T5" fmla="*/ T4 w 7"/>
                              <a:gd name="T6" fmla="+- 0 1544 1544"/>
                              <a:gd name="T7" fmla="*/ 1544 h 7"/>
                              <a:gd name="T8" fmla="+- 0 7779 7779"/>
                              <a:gd name="T9" fmla="*/ T8 w 7"/>
                              <a:gd name="T10" fmla="+- 0 1546 1544"/>
                              <a:gd name="T11" fmla="*/ 1546 h 7"/>
                              <a:gd name="T12" fmla="+- 0 7779 7779"/>
                              <a:gd name="T13" fmla="*/ T12 w 7"/>
                              <a:gd name="T14" fmla="+- 0 1549 1544"/>
                              <a:gd name="T15" fmla="*/ 1549 h 7"/>
                              <a:gd name="T16" fmla="+- 0 7780 7779"/>
                              <a:gd name="T17" fmla="*/ T16 w 7"/>
                              <a:gd name="T18" fmla="+- 0 1551 1544"/>
                              <a:gd name="T19" fmla="*/ 1551 h 7"/>
                              <a:gd name="T20" fmla="+- 0 7784 7779"/>
                              <a:gd name="T21" fmla="*/ T20 w 7"/>
                              <a:gd name="T22" fmla="+- 0 1551 1544"/>
                              <a:gd name="T23" fmla="*/ 1551 h 7"/>
                              <a:gd name="T24" fmla="+- 0 7785 7779"/>
                              <a:gd name="T25" fmla="*/ T24 w 7"/>
                              <a:gd name="T26" fmla="+- 0 1549 1544"/>
                              <a:gd name="T27" fmla="*/ 1549 h 7"/>
                              <a:gd name="T28" fmla="+- 0 7785 7779"/>
                              <a:gd name="T29" fmla="*/ T28 w 7"/>
                              <a:gd name="T30" fmla="+- 0 1546 1544"/>
                              <a:gd name="T31" fmla="*/ 1546 h 7"/>
                              <a:gd name="T32" fmla="+- 0 7784 7779"/>
                              <a:gd name="T33" fmla="*/ T32 w 7"/>
                              <a:gd name="T34" fmla="+- 0 1544 1544"/>
                              <a:gd name="T35" fmla="*/ 154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5"/>
                                </a:lnTo>
                                <a:lnTo>
                                  <a:pt x="1" y="7"/>
                                </a:lnTo>
                                <a:lnTo>
                                  <a:pt x="5" y="7"/>
                                </a:lnTo>
                                <a:lnTo>
                                  <a:pt x="6" y="5"/>
                                </a:lnTo>
                                <a:lnTo>
                                  <a:pt x="6" y="2"/>
                                </a:lnTo>
                                <a:lnTo>
                                  <a:pt x="5" y="0"/>
                                </a:lnTo>
                                <a:close/>
                              </a:path>
                            </a:pathLst>
                          </a:custGeom>
                          <a:solidFill>
                            <a:srgbClr val="A2A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62"/>
                        <wps:cNvSpPr>
                          <a:spLocks/>
                        </wps:cNvSpPr>
                        <wps:spPr bwMode="auto">
                          <a:xfrm>
                            <a:off x="7778" y="1544"/>
                            <a:ext cx="7" cy="7"/>
                          </a:xfrm>
                          <a:custGeom>
                            <a:avLst/>
                            <a:gdLst>
                              <a:gd name="T0" fmla="+- 0 7779 7779"/>
                              <a:gd name="T1" fmla="*/ T0 w 7"/>
                              <a:gd name="T2" fmla="+- 0 1547 1544"/>
                              <a:gd name="T3" fmla="*/ 1547 h 7"/>
                              <a:gd name="T4" fmla="+- 0 7779 7779"/>
                              <a:gd name="T5" fmla="*/ T4 w 7"/>
                              <a:gd name="T6" fmla="+- 0 1546 1544"/>
                              <a:gd name="T7" fmla="*/ 1546 h 7"/>
                              <a:gd name="T8" fmla="+- 0 7780 7779"/>
                              <a:gd name="T9" fmla="*/ T8 w 7"/>
                              <a:gd name="T10" fmla="+- 0 1544 1544"/>
                              <a:gd name="T11" fmla="*/ 1544 h 7"/>
                              <a:gd name="T12" fmla="+- 0 7782 7779"/>
                              <a:gd name="T13" fmla="*/ T12 w 7"/>
                              <a:gd name="T14" fmla="+- 0 1544 1544"/>
                              <a:gd name="T15" fmla="*/ 1544 h 7"/>
                              <a:gd name="T16" fmla="+- 0 7784 7779"/>
                              <a:gd name="T17" fmla="*/ T16 w 7"/>
                              <a:gd name="T18" fmla="+- 0 1544 1544"/>
                              <a:gd name="T19" fmla="*/ 1544 h 7"/>
                              <a:gd name="T20" fmla="+- 0 7785 7779"/>
                              <a:gd name="T21" fmla="*/ T20 w 7"/>
                              <a:gd name="T22" fmla="+- 0 1546 1544"/>
                              <a:gd name="T23" fmla="*/ 1546 h 7"/>
                              <a:gd name="T24" fmla="+- 0 7785 7779"/>
                              <a:gd name="T25" fmla="*/ T24 w 7"/>
                              <a:gd name="T26" fmla="+- 0 1547 1544"/>
                              <a:gd name="T27" fmla="*/ 1547 h 7"/>
                              <a:gd name="T28" fmla="+- 0 7785 7779"/>
                              <a:gd name="T29" fmla="*/ T28 w 7"/>
                              <a:gd name="T30" fmla="+- 0 1549 1544"/>
                              <a:gd name="T31" fmla="*/ 1549 h 7"/>
                              <a:gd name="T32" fmla="+- 0 7784 7779"/>
                              <a:gd name="T33" fmla="*/ T32 w 7"/>
                              <a:gd name="T34" fmla="+- 0 1551 1544"/>
                              <a:gd name="T35" fmla="*/ 1551 h 7"/>
                              <a:gd name="T36" fmla="+- 0 7782 7779"/>
                              <a:gd name="T37" fmla="*/ T36 w 7"/>
                              <a:gd name="T38" fmla="+- 0 1551 1544"/>
                              <a:gd name="T39" fmla="*/ 1551 h 7"/>
                              <a:gd name="T40" fmla="+- 0 7780 7779"/>
                              <a:gd name="T41" fmla="*/ T40 w 7"/>
                              <a:gd name="T42" fmla="+- 0 1551 1544"/>
                              <a:gd name="T43" fmla="*/ 1551 h 7"/>
                              <a:gd name="T44" fmla="+- 0 7779 7779"/>
                              <a:gd name="T45" fmla="*/ T44 w 7"/>
                              <a:gd name="T46" fmla="+- 0 1549 1544"/>
                              <a:gd name="T47" fmla="*/ 1549 h 7"/>
                              <a:gd name="T48" fmla="+- 0 7779 7779"/>
                              <a:gd name="T49" fmla="*/ T48 w 7"/>
                              <a:gd name="T50" fmla="+- 0 1547 1544"/>
                              <a:gd name="T51" fmla="*/ 1547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1" y="0"/>
                                </a:lnTo>
                                <a:lnTo>
                                  <a:pt x="3" y="0"/>
                                </a:lnTo>
                                <a:lnTo>
                                  <a:pt x="5" y="0"/>
                                </a:lnTo>
                                <a:lnTo>
                                  <a:pt x="6" y="2"/>
                                </a:lnTo>
                                <a:lnTo>
                                  <a:pt x="6" y="3"/>
                                </a:lnTo>
                                <a:lnTo>
                                  <a:pt x="6" y="5"/>
                                </a:lnTo>
                                <a:lnTo>
                                  <a:pt x="5" y="7"/>
                                </a:lnTo>
                                <a:lnTo>
                                  <a:pt x="3" y="7"/>
                                </a:lnTo>
                                <a:lnTo>
                                  <a:pt x="1" y="7"/>
                                </a:lnTo>
                                <a:lnTo>
                                  <a:pt x="0" y="5"/>
                                </a:lnTo>
                                <a:lnTo>
                                  <a:pt x="0" y="3"/>
                                </a:lnTo>
                              </a:path>
                            </a:pathLst>
                          </a:custGeom>
                          <a:noFill/>
                          <a:ln w="2035">
                            <a:solidFill>
                              <a:srgbClr val="A2A4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2763"/>
                        <wps:cNvSpPr>
                          <a:spLocks/>
                        </wps:cNvSpPr>
                        <wps:spPr bwMode="auto">
                          <a:xfrm>
                            <a:off x="7244" y="1465"/>
                            <a:ext cx="7" cy="7"/>
                          </a:xfrm>
                          <a:custGeom>
                            <a:avLst/>
                            <a:gdLst>
                              <a:gd name="T0" fmla="+- 0 7249 7244"/>
                              <a:gd name="T1" fmla="*/ T0 w 7"/>
                              <a:gd name="T2" fmla="+- 0 1466 1466"/>
                              <a:gd name="T3" fmla="*/ 1466 h 7"/>
                              <a:gd name="T4" fmla="+- 0 7246 7244"/>
                              <a:gd name="T5" fmla="*/ T4 w 7"/>
                              <a:gd name="T6" fmla="+- 0 1466 1466"/>
                              <a:gd name="T7" fmla="*/ 1466 h 7"/>
                              <a:gd name="T8" fmla="+- 0 7244 7244"/>
                              <a:gd name="T9" fmla="*/ T8 w 7"/>
                              <a:gd name="T10" fmla="+- 0 1467 1466"/>
                              <a:gd name="T11" fmla="*/ 1467 h 7"/>
                              <a:gd name="T12" fmla="+- 0 7244 7244"/>
                              <a:gd name="T13" fmla="*/ T12 w 7"/>
                              <a:gd name="T14" fmla="+- 0 1471 1466"/>
                              <a:gd name="T15" fmla="*/ 1471 h 7"/>
                              <a:gd name="T16" fmla="+- 0 7246 7244"/>
                              <a:gd name="T17" fmla="*/ T16 w 7"/>
                              <a:gd name="T18" fmla="+- 0 1472 1466"/>
                              <a:gd name="T19" fmla="*/ 1472 h 7"/>
                              <a:gd name="T20" fmla="+- 0 7249 7244"/>
                              <a:gd name="T21" fmla="*/ T20 w 7"/>
                              <a:gd name="T22" fmla="+- 0 1472 1466"/>
                              <a:gd name="T23" fmla="*/ 1472 h 7"/>
                              <a:gd name="T24" fmla="+- 0 7251 7244"/>
                              <a:gd name="T25" fmla="*/ T24 w 7"/>
                              <a:gd name="T26" fmla="+- 0 1471 1466"/>
                              <a:gd name="T27" fmla="*/ 1471 h 7"/>
                              <a:gd name="T28" fmla="+- 0 7251 7244"/>
                              <a:gd name="T29" fmla="*/ T28 w 7"/>
                              <a:gd name="T30" fmla="+- 0 1467 1466"/>
                              <a:gd name="T31" fmla="*/ 1467 h 7"/>
                              <a:gd name="T32" fmla="+- 0 7249 7244"/>
                              <a:gd name="T33" fmla="*/ T32 w 7"/>
                              <a:gd name="T34" fmla="+- 0 1466 1466"/>
                              <a:gd name="T35" fmla="*/ 1466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1"/>
                                </a:lnTo>
                                <a:lnTo>
                                  <a:pt x="0" y="5"/>
                                </a:lnTo>
                                <a:lnTo>
                                  <a:pt x="2" y="6"/>
                                </a:lnTo>
                                <a:lnTo>
                                  <a:pt x="5" y="6"/>
                                </a:lnTo>
                                <a:lnTo>
                                  <a:pt x="7" y="5"/>
                                </a:lnTo>
                                <a:lnTo>
                                  <a:pt x="7" y="1"/>
                                </a:lnTo>
                                <a:lnTo>
                                  <a:pt x="5"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764"/>
                        <wps:cNvSpPr>
                          <a:spLocks/>
                        </wps:cNvSpPr>
                        <wps:spPr bwMode="auto">
                          <a:xfrm>
                            <a:off x="7244" y="1465"/>
                            <a:ext cx="7" cy="7"/>
                          </a:xfrm>
                          <a:custGeom>
                            <a:avLst/>
                            <a:gdLst>
                              <a:gd name="T0" fmla="+- 0 7244 7244"/>
                              <a:gd name="T1" fmla="*/ T0 w 7"/>
                              <a:gd name="T2" fmla="+- 0 1469 1466"/>
                              <a:gd name="T3" fmla="*/ 1469 h 7"/>
                              <a:gd name="T4" fmla="+- 0 7244 7244"/>
                              <a:gd name="T5" fmla="*/ T4 w 7"/>
                              <a:gd name="T6" fmla="+- 0 1467 1466"/>
                              <a:gd name="T7" fmla="*/ 1467 h 7"/>
                              <a:gd name="T8" fmla="+- 0 7246 7244"/>
                              <a:gd name="T9" fmla="*/ T8 w 7"/>
                              <a:gd name="T10" fmla="+- 0 1466 1466"/>
                              <a:gd name="T11" fmla="*/ 1466 h 7"/>
                              <a:gd name="T12" fmla="+- 0 7247 7244"/>
                              <a:gd name="T13" fmla="*/ T12 w 7"/>
                              <a:gd name="T14" fmla="+- 0 1466 1466"/>
                              <a:gd name="T15" fmla="*/ 1466 h 7"/>
                              <a:gd name="T16" fmla="+- 0 7249 7244"/>
                              <a:gd name="T17" fmla="*/ T16 w 7"/>
                              <a:gd name="T18" fmla="+- 0 1466 1466"/>
                              <a:gd name="T19" fmla="*/ 1466 h 7"/>
                              <a:gd name="T20" fmla="+- 0 7251 7244"/>
                              <a:gd name="T21" fmla="*/ T20 w 7"/>
                              <a:gd name="T22" fmla="+- 0 1467 1466"/>
                              <a:gd name="T23" fmla="*/ 1467 h 7"/>
                              <a:gd name="T24" fmla="+- 0 7251 7244"/>
                              <a:gd name="T25" fmla="*/ T24 w 7"/>
                              <a:gd name="T26" fmla="+- 0 1469 1466"/>
                              <a:gd name="T27" fmla="*/ 1469 h 7"/>
                              <a:gd name="T28" fmla="+- 0 7251 7244"/>
                              <a:gd name="T29" fmla="*/ T28 w 7"/>
                              <a:gd name="T30" fmla="+- 0 1471 1466"/>
                              <a:gd name="T31" fmla="*/ 1471 h 7"/>
                              <a:gd name="T32" fmla="+- 0 7249 7244"/>
                              <a:gd name="T33" fmla="*/ T32 w 7"/>
                              <a:gd name="T34" fmla="+- 0 1472 1466"/>
                              <a:gd name="T35" fmla="*/ 1472 h 7"/>
                              <a:gd name="T36" fmla="+- 0 7247 7244"/>
                              <a:gd name="T37" fmla="*/ T36 w 7"/>
                              <a:gd name="T38" fmla="+- 0 1472 1466"/>
                              <a:gd name="T39" fmla="*/ 1472 h 7"/>
                              <a:gd name="T40" fmla="+- 0 7246 7244"/>
                              <a:gd name="T41" fmla="*/ T40 w 7"/>
                              <a:gd name="T42" fmla="+- 0 1472 1466"/>
                              <a:gd name="T43" fmla="*/ 1472 h 7"/>
                              <a:gd name="T44" fmla="+- 0 7244 7244"/>
                              <a:gd name="T45" fmla="*/ T44 w 7"/>
                              <a:gd name="T46" fmla="+- 0 1471 1466"/>
                              <a:gd name="T47" fmla="*/ 1471 h 7"/>
                              <a:gd name="T48" fmla="+- 0 7244 7244"/>
                              <a:gd name="T49" fmla="*/ T48 w 7"/>
                              <a:gd name="T50" fmla="+- 0 1469 1466"/>
                              <a:gd name="T51" fmla="*/ 146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1"/>
                                </a:lnTo>
                                <a:lnTo>
                                  <a:pt x="2" y="0"/>
                                </a:lnTo>
                                <a:lnTo>
                                  <a:pt x="3" y="0"/>
                                </a:lnTo>
                                <a:lnTo>
                                  <a:pt x="5" y="0"/>
                                </a:lnTo>
                                <a:lnTo>
                                  <a:pt x="7" y="1"/>
                                </a:lnTo>
                                <a:lnTo>
                                  <a:pt x="7" y="3"/>
                                </a:lnTo>
                                <a:lnTo>
                                  <a:pt x="7" y="5"/>
                                </a:lnTo>
                                <a:lnTo>
                                  <a:pt x="5" y="6"/>
                                </a:lnTo>
                                <a:lnTo>
                                  <a:pt x="3" y="6"/>
                                </a:lnTo>
                                <a:lnTo>
                                  <a:pt x="2" y="6"/>
                                </a:lnTo>
                                <a:lnTo>
                                  <a:pt x="0" y="5"/>
                                </a:lnTo>
                                <a:lnTo>
                                  <a:pt x="0" y="3"/>
                                </a:lnTo>
                              </a:path>
                            </a:pathLst>
                          </a:custGeom>
                          <a:noFill/>
                          <a:ln w="2035">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2765"/>
                        <wps:cNvSpPr>
                          <a:spLocks/>
                        </wps:cNvSpPr>
                        <wps:spPr bwMode="auto">
                          <a:xfrm>
                            <a:off x="7778" y="1483"/>
                            <a:ext cx="7" cy="7"/>
                          </a:xfrm>
                          <a:custGeom>
                            <a:avLst/>
                            <a:gdLst>
                              <a:gd name="T0" fmla="+- 0 7784 7779"/>
                              <a:gd name="T1" fmla="*/ T0 w 7"/>
                              <a:gd name="T2" fmla="+- 0 1483 1483"/>
                              <a:gd name="T3" fmla="*/ 1483 h 7"/>
                              <a:gd name="T4" fmla="+- 0 7780 7779"/>
                              <a:gd name="T5" fmla="*/ T4 w 7"/>
                              <a:gd name="T6" fmla="+- 0 1483 1483"/>
                              <a:gd name="T7" fmla="*/ 1483 h 7"/>
                              <a:gd name="T8" fmla="+- 0 7779 7779"/>
                              <a:gd name="T9" fmla="*/ T8 w 7"/>
                              <a:gd name="T10" fmla="+- 0 1485 1483"/>
                              <a:gd name="T11" fmla="*/ 1485 h 7"/>
                              <a:gd name="T12" fmla="+- 0 7779 7779"/>
                              <a:gd name="T13" fmla="*/ T12 w 7"/>
                              <a:gd name="T14" fmla="+- 0 1488 1483"/>
                              <a:gd name="T15" fmla="*/ 1488 h 7"/>
                              <a:gd name="T16" fmla="+- 0 7780 7779"/>
                              <a:gd name="T17" fmla="*/ T16 w 7"/>
                              <a:gd name="T18" fmla="+- 0 1490 1483"/>
                              <a:gd name="T19" fmla="*/ 1490 h 7"/>
                              <a:gd name="T20" fmla="+- 0 7784 7779"/>
                              <a:gd name="T21" fmla="*/ T20 w 7"/>
                              <a:gd name="T22" fmla="+- 0 1490 1483"/>
                              <a:gd name="T23" fmla="*/ 1490 h 7"/>
                              <a:gd name="T24" fmla="+- 0 7785 7779"/>
                              <a:gd name="T25" fmla="*/ T24 w 7"/>
                              <a:gd name="T26" fmla="+- 0 1488 1483"/>
                              <a:gd name="T27" fmla="*/ 1488 h 7"/>
                              <a:gd name="T28" fmla="+- 0 7785 7779"/>
                              <a:gd name="T29" fmla="*/ T28 w 7"/>
                              <a:gd name="T30" fmla="+- 0 1485 1483"/>
                              <a:gd name="T31" fmla="*/ 1485 h 7"/>
                              <a:gd name="T32" fmla="+- 0 7784 7779"/>
                              <a:gd name="T33" fmla="*/ T32 w 7"/>
                              <a:gd name="T34" fmla="+- 0 1483 1483"/>
                              <a:gd name="T35" fmla="*/ 148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5"/>
                                </a:lnTo>
                                <a:lnTo>
                                  <a:pt x="1" y="7"/>
                                </a:lnTo>
                                <a:lnTo>
                                  <a:pt x="5" y="7"/>
                                </a:lnTo>
                                <a:lnTo>
                                  <a:pt x="6" y="5"/>
                                </a:lnTo>
                                <a:lnTo>
                                  <a:pt x="6" y="2"/>
                                </a:lnTo>
                                <a:lnTo>
                                  <a:pt x="5" y="0"/>
                                </a:lnTo>
                                <a:close/>
                              </a:path>
                            </a:pathLst>
                          </a:custGeom>
                          <a:solidFill>
                            <a:srgbClr val="39B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2766"/>
                        <wps:cNvSpPr>
                          <a:spLocks/>
                        </wps:cNvSpPr>
                        <wps:spPr bwMode="auto">
                          <a:xfrm>
                            <a:off x="7778" y="1483"/>
                            <a:ext cx="7" cy="7"/>
                          </a:xfrm>
                          <a:custGeom>
                            <a:avLst/>
                            <a:gdLst>
                              <a:gd name="T0" fmla="+- 0 7779 7779"/>
                              <a:gd name="T1" fmla="*/ T0 w 7"/>
                              <a:gd name="T2" fmla="+- 0 1486 1483"/>
                              <a:gd name="T3" fmla="*/ 1486 h 7"/>
                              <a:gd name="T4" fmla="+- 0 7779 7779"/>
                              <a:gd name="T5" fmla="*/ T4 w 7"/>
                              <a:gd name="T6" fmla="+- 0 1485 1483"/>
                              <a:gd name="T7" fmla="*/ 1485 h 7"/>
                              <a:gd name="T8" fmla="+- 0 7780 7779"/>
                              <a:gd name="T9" fmla="*/ T8 w 7"/>
                              <a:gd name="T10" fmla="+- 0 1483 1483"/>
                              <a:gd name="T11" fmla="*/ 1483 h 7"/>
                              <a:gd name="T12" fmla="+- 0 7782 7779"/>
                              <a:gd name="T13" fmla="*/ T12 w 7"/>
                              <a:gd name="T14" fmla="+- 0 1483 1483"/>
                              <a:gd name="T15" fmla="*/ 1483 h 7"/>
                              <a:gd name="T16" fmla="+- 0 7784 7779"/>
                              <a:gd name="T17" fmla="*/ T16 w 7"/>
                              <a:gd name="T18" fmla="+- 0 1483 1483"/>
                              <a:gd name="T19" fmla="*/ 1483 h 7"/>
                              <a:gd name="T20" fmla="+- 0 7785 7779"/>
                              <a:gd name="T21" fmla="*/ T20 w 7"/>
                              <a:gd name="T22" fmla="+- 0 1485 1483"/>
                              <a:gd name="T23" fmla="*/ 1485 h 7"/>
                              <a:gd name="T24" fmla="+- 0 7785 7779"/>
                              <a:gd name="T25" fmla="*/ T24 w 7"/>
                              <a:gd name="T26" fmla="+- 0 1486 1483"/>
                              <a:gd name="T27" fmla="*/ 1486 h 7"/>
                              <a:gd name="T28" fmla="+- 0 7785 7779"/>
                              <a:gd name="T29" fmla="*/ T28 w 7"/>
                              <a:gd name="T30" fmla="+- 0 1488 1483"/>
                              <a:gd name="T31" fmla="*/ 1488 h 7"/>
                              <a:gd name="T32" fmla="+- 0 7784 7779"/>
                              <a:gd name="T33" fmla="*/ T32 w 7"/>
                              <a:gd name="T34" fmla="+- 0 1490 1483"/>
                              <a:gd name="T35" fmla="*/ 1490 h 7"/>
                              <a:gd name="T36" fmla="+- 0 7782 7779"/>
                              <a:gd name="T37" fmla="*/ T36 w 7"/>
                              <a:gd name="T38" fmla="+- 0 1490 1483"/>
                              <a:gd name="T39" fmla="*/ 1490 h 7"/>
                              <a:gd name="T40" fmla="+- 0 7780 7779"/>
                              <a:gd name="T41" fmla="*/ T40 w 7"/>
                              <a:gd name="T42" fmla="+- 0 1490 1483"/>
                              <a:gd name="T43" fmla="*/ 1490 h 7"/>
                              <a:gd name="T44" fmla="+- 0 7779 7779"/>
                              <a:gd name="T45" fmla="*/ T44 w 7"/>
                              <a:gd name="T46" fmla="+- 0 1488 1483"/>
                              <a:gd name="T47" fmla="*/ 1488 h 7"/>
                              <a:gd name="T48" fmla="+- 0 7779 7779"/>
                              <a:gd name="T49" fmla="*/ T48 w 7"/>
                              <a:gd name="T50" fmla="+- 0 1486 1483"/>
                              <a:gd name="T51" fmla="*/ 1486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1" y="0"/>
                                </a:lnTo>
                                <a:lnTo>
                                  <a:pt x="3" y="0"/>
                                </a:lnTo>
                                <a:lnTo>
                                  <a:pt x="5" y="0"/>
                                </a:lnTo>
                                <a:lnTo>
                                  <a:pt x="6" y="2"/>
                                </a:lnTo>
                                <a:lnTo>
                                  <a:pt x="6" y="3"/>
                                </a:lnTo>
                                <a:lnTo>
                                  <a:pt x="6" y="5"/>
                                </a:lnTo>
                                <a:lnTo>
                                  <a:pt x="5" y="7"/>
                                </a:lnTo>
                                <a:lnTo>
                                  <a:pt x="3" y="7"/>
                                </a:lnTo>
                                <a:lnTo>
                                  <a:pt x="1" y="7"/>
                                </a:lnTo>
                                <a:lnTo>
                                  <a:pt x="0" y="5"/>
                                </a:lnTo>
                                <a:lnTo>
                                  <a:pt x="0" y="3"/>
                                </a:lnTo>
                              </a:path>
                            </a:pathLst>
                          </a:custGeom>
                          <a:noFill/>
                          <a:ln w="2035">
                            <a:solidFill>
                              <a:srgbClr val="39B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767"/>
                        <wps:cNvSpPr>
                          <a:spLocks/>
                        </wps:cNvSpPr>
                        <wps:spPr bwMode="auto">
                          <a:xfrm>
                            <a:off x="7244" y="1782"/>
                            <a:ext cx="7" cy="7"/>
                          </a:xfrm>
                          <a:custGeom>
                            <a:avLst/>
                            <a:gdLst>
                              <a:gd name="T0" fmla="+- 0 7249 7244"/>
                              <a:gd name="T1" fmla="*/ T0 w 7"/>
                              <a:gd name="T2" fmla="+- 0 1782 1782"/>
                              <a:gd name="T3" fmla="*/ 1782 h 7"/>
                              <a:gd name="T4" fmla="+- 0 7246 7244"/>
                              <a:gd name="T5" fmla="*/ T4 w 7"/>
                              <a:gd name="T6" fmla="+- 0 1782 1782"/>
                              <a:gd name="T7" fmla="*/ 1782 h 7"/>
                              <a:gd name="T8" fmla="+- 0 7244 7244"/>
                              <a:gd name="T9" fmla="*/ T8 w 7"/>
                              <a:gd name="T10" fmla="+- 0 1784 1782"/>
                              <a:gd name="T11" fmla="*/ 1784 h 7"/>
                              <a:gd name="T12" fmla="+- 0 7244 7244"/>
                              <a:gd name="T13" fmla="*/ T12 w 7"/>
                              <a:gd name="T14" fmla="+- 0 1787 1782"/>
                              <a:gd name="T15" fmla="*/ 1787 h 7"/>
                              <a:gd name="T16" fmla="+- 0 7246 7244"/>
                              <a:gd name="T17" fmla="*/ T16 w 7"/>
                              <a:gd name="T18" fmla="+- 0 1789 1782"/>
                              <a:gd name="T19" fmla="*/ 1789 h 7"/>
                              <a:gd name="T20" fmla="+- 0 7249 7244"/>
                              <a:gd name="T21" fmla="*/ T20 w 7"/>
                              <a:gd name="T22" fmla="+- 0 1789 1782"/>
                              <a:gd name="T23" fmla="*/ 1789 h 7"/>
                              <a:gd name="T24" fmla="+- 0 7251 7244"/>
                              <a:gd name="T25" fmla="*/ T24 w 7"/>
                              <a:gd name="T26" fmla="+- 0 1787 1782"/>
                              <a:gd name="T27" fmla="*/ 1787 h 7"/>
                              <a:gd name="T28" fmla="+- 0 7251 7244"/>
                              <a:gd name="T29" fmla="*/ T28 w 7"/>
                              <a:gd name="T30" fmla="+- 0 1784 1782"/>
                              <a:gd name="T31" fmla="*/ 1784 h 7"/>
                              <a:gd name="T32" fmla="+- 0 7249 7244"/>
                              <a:gd name="T33" fmla="*/ T32 w 7"/>
                              <a:gd name="T34" fmla="+- 0 1782 1782"/>
                              <a:gd name="T35" fmla="*/ 178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768"/>
                        <wps:cNvSpPr>
                          <a:spLocks/>
                        </wps:cNvSpPr>
                        <wps:spPr bwMode="auto">
                          <a:xfrm>
                            <a:off x="7244" y="1782"/>
                            <a:ext cx="7" cy="7"/>
                          </a:xfrm>
                          <a:custGeom>
                            <a:avLst/>
                            <a:gdLst>
                              <a:gd name="T0" fmla="+- 0 7244 7244"/>
                              <a:gd name="T1" fmla="*/ T0 w 7"/>
                              <a:gd name="T2" fmla="+- 0 1786 1782"/>
                              <a:gd name="T3" fmla="*/ 1786 h 7"/>
                              <a:gd name="T4" fmla="+- 0 7244 7244"/>
                              <a:gd name="T5" fmla="*/ T4 w 7"/>
                              <a:gd name="T6" fmla="+- 0 1784 1782"/>
                              <a:gd name="T7" fmla="*/ 1784 h 7"/>
                              <a:gd name="T8" fmla="+- 0 7246 7244"/>
                              <a:gd name="T9" fmla="*/ T8 w 7"/>
                              <a:gd name="T10" fmla="+- 0 1782 1782"/>
                              <a:gd name="T11" fmla="*/ 1782 h 7"/>
                              <a:gd name="T12" fmla="+- 0 7247 7244"/>
                              <a:gd name="T13" fmla="*/ T12 w 7"/>
                              <a:gd name="T14" fmla="+- 0 1782 1782"/>
                              <a:gd name="T15" fmla="*/ 1782 h 7"/>
                              <a:gd name="T16" fmla="+- 0 7249 7244"/>
                              <a:gd name="T17" fmla="*/ T16 w 7"/>
                              <a:gd name="T18" fmla="+- 0 1782 1782"/>
                              <a:gd name="T19" fmla="*/ 1782 h 7"/>
                              <a:gd name="T20" fmla="+- 0 7251 7244"/>
                              <a:gd name="T21" fmla="*/ T20 w 7"/>
                              <a:gd name="T22" fmla="+- 0 1784 1782"/>
                              <a:gd name="T23" fmla="*/ 1784 h 7"/>
                              <a:gd name="T24" fmla="+- 0 7251 7244"/>
                              <a:gd name="T25" fmla="*/ T24 w 7"/>
                              <a:gd name="T26" fmla="+- 0 1786 1782"/>
                              <a:gd name="T27" fmla="*/ 1786 h 7"/>
                              <a:gd name="T28" fmla="+- 0 7251 7244"/>
                              <a:gd name="T29" fmla="*/ T28 w 7"/>
                              <a:gd name="T30" fmla="+- 0 1787 1782"/>
                              <a:gd name="T31" fmla="*/ 1787 h 7"/>
                              <a:gd name="T32" fmla="+- 0 7249 7244"/>
                              <a:gd name="T33" fmla="*/ T32 w 7"/>
                              <a:gd name="T34" fmla="+- 0 1789 1782"/>
                              <a:gd name="T35" fmla="*/ 1789 h 7"/>
                              <a:gd name="T36" fmla="+- 0 7247 7244"/>
                              <a:gd name="T37" fmla="*/ T36 w 7"/>
                              <a:gd name="T38" fmla="+- 0 1789 1782"/>
                              <a:gd name="T39" fmla="*/ 1789 h 7"/>
                              <a:gd name="T40" fmla="+- 0 7246 7244"/>
                              <a:gd name="T41" fmla="*/ T40 w 7"/>
                              <a:gd name="T42" fmla="+- 0 1789 1782"/>
                              <a:gd name="T43" fmla="*/ 1789 h 7"/>
                              <a:gd name="T44" fmla="+- 0 7244 7244"/>
                              <a:gd name="T45" fmla="*/ T44 w 7"/>
                              <a:gd name="T46" fmla="+- 0 1787 1782"/>
                              <a:gd name="T47" fmla="*/ 1787 h 7"/>
                              <a:gd name="T48" fmla="+- 0 7244 7244"/>
                              <a:gd name="T49" fmla="*/ T48 w 7"/>
                              <a:gd name="T50" fmla="+- 0 1786 1782"/>
                              <a:gd name="T51" fmla="*/ 1786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2" y="0"/>
                                </a:lnTo>
                                <a:lnTo>
                                  <a:pt x="3" y="0"/>
                                </a:lnTo>
                                <a:lnTo>
                                  <a:pt x="5" y="0"/>
                                </a:lnTo>
                                <a:lnTo>
                                  <a:pt x="7" y="2"/>
                                </a:lnTo>
                                <a:lnTo>
                                  <a:pt x="7" y="4"/>
                                </a:lnTo>
                                <a:lnTo>
                                  <a:pt x="7" y="5"/>
                                </a:lnTo>
                                <a:lnTo>
                                  <a:pt x="5" y="7"/>
                                </a:lnTo>
                                <a:lnTo>
                                  <a:pt x="3" y="7"/>
                                </a:lnTo>
                                <a:lnTo>
                                  <a:pt x="2" y="7"/>
                                </a:lnTo>
                                <a:lnTo>
                                  <a:pt x="0" y="5"/>
                                </a:lnTo>
                                <a:lnTo>
                                  <a:pt x="0" y="4"/>
                                </a:lnTo>
                              </a:path>
                            </a:pathLst>
                          </a:custGeom>
                          <a:noFill/>
                          <a:ln w="2035">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769"/>
                        <wps:cNvSpPr>
                          <a:spLocks/>
                        </wps:cNvSpPr>
                        <wps:spPr bwMode="auto">
                          <a:xfrm>
                            <a:off x="7778" y="1691"/>
                            <a:ext cx="7" cy="7"/>
                          </a:xfrm>
                          <a:custGeom>
                            <a:avLst/>
                            <a:gdLst>
                              <a:gd name="T0" fmla="+- 0 7784 7779"/>
                              <a:gd name="T1" fmla="*/ T0 w 7"/>
                              <a:gd name="T2" fmla="+- 0 1692 1692"/>
                              <a:gd name="T3" fmla="*/ 1692 h 7"/>
                              <a:gd name="T4" fmla="+- 0 7780 7779"/>
                              <a:gd name="T5" fmla="*/ T4 w 7"/>
                              <a:gd name="T6" fmla="+- 0 1692 1692"/>
                              <a:gd name="T7" fmla="*/ 1692 h 7"/>
                              <a:gd name="T8" fmla="+- 0 7779 7779"/>
                              <a:gd name="T9" fmla="*/ T8 w 7"/>
                              <a:gd name="T10" fmla="+- 0 1693 1692"/>
                              <a:gd name="T11" fmla="*/ 1693 h 7"/>
                              <a:gd name="T12" fmla="+- 0 7779 7779"/>
                              <a:gd name="T13" fmla="*/ T12 w 7"/>
                              <a:gd name="T14" fmla="+- 0 1697 1692"/>
                              <a:gd name="T15" fmla="*/ 1697 h 7"/>
                              <a:gd name="T16" fmla="+- 0 7780 7779"/>
                              <a:gd name="T17" fmla="*/ T16 w 7"/>
                              <a:gd name="T18" fmla="+- 0 1698 1692"/>
                              <a:gd name="T19" fmla="*/ 1698 h 7"/>
                              <a:gd name="T20" fmla="+- 0 7784 7779"/>
                              <a:gd name="T21" fmla="*/ T20 w 7"/>
                              <a:gd name="T22" fmla="+- 0 1698 1692"/>
                              <a:gd name="T23" fmla="*/ 1698 h 7"/>
                              <a:gd name="T24" fmla="+- 0 7785 7779"/>
                              <a:gd name="T25" fmla="*/ T24 w 7"/>
                              <a:gd name="T26" fmla="+- 0 1697 1692"/>
                              <a:gd name="T27" fmla="*/ 1697 h 7"/>
                              <a:gd name="T28" fmla="+- 0 7785 7779"/>
                              <a:gd name="T29" fmla="*/ T28 w 7"/>
                              <a:gd name="T30" fmla="+- 0 1693 1692"/>
                              <a:gd name="T31" fmla="*/ 1693 h 7"/>
                              <a:gd name="T32" fmla="+- 0 7784 7779"/>
                              <a:gd name="T33" fmla="*/ T32 w 7"/>
                              <a:gd name="T34" fmla="+- 0 1692 1692"/>
                              <a:gd name="T35" fmla="*/ 169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1"/>
                                </a:lnTo>
                                <a:lnTo>
                                  <a:pt x="0" y="5"/>
                                </a:lnTo>
                                <a:lnTo>
                                  <a:pt x="1" y="6"/>
                                </a:lnTo>
                                <a:lnTo>
                                  <a:pt x="5" y="6"/>
                                </a:lnTo>
                                <a:lnTo>
                                  <a:pt x="6" y="5"/>
                                </a:lnTo>
                                <a:lnTo>
                                  <a:pt x="6" y="1"/>
                                </a:lnTo>
                                <a:lnTo>
                                  <a:pt x="5" y="0"/>
                                </a:lnTo>
                                <a:close/>
                              </a:path>
                            </a:pathLst>
                          </a:custGeom>
                          <a:solidFill>
                            <a:srgbClr val="00BE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770"/>
                        <wps:cNvSpPr>
                          <a:spLocks/>
                        </wps:cNvSpPr>
                        <wps:spPr bwMode="auto">
                          <a:xfrm>
                            <a:off x="7778" y="1691"/>
                            <a:ext cx="7" cy="7"/>
                          </a:xfrm>
                          <a:custGeom>
                            <a:avLst/>
                            <a:gdLst>
                              <a:gd name="T0" fmla="+- 0 7779 7779"/>
                              <a:gd name="T1" fmla="*/ T0 w 7"/>
                              <a:gd name="T2" fmla="+- 0 1695 1692"/>
                              <a:gd name="T3" fmla="*/ 1695 h 7"/>
                              <a:gd name="T4" fmla="+- 0 7779 7779"/>
                              <a:gd name="T5" fmla="*/ T4 w 7"/>
                              <a:gd name="T6" fmla="+- 0 1693 1692"/>
                              <a:gd name="T7" fmla="*/ 1693 h 7"/>
                              <a:gd name="T8" fmla="+- 0 7780 7779"/>
                              <a:gd name="T9" fmla="*/ T8 w 7"/>
                              <a:gd name="T10" fmla="+- 0 1692 1692"/>
                              <a:gd name="T11" fmla="*/ 1692 h 7"/>
                              <a:gd name="T12" fmla="+- 0 7782 7779"/>
                              <a:gd name="T13" fmla="*/ T12 w 7"/>
                              <a:gd name="T14" fmla="+- 0 1692 1692"/>
                              <a:gd name="T15" fmla="*/ 1692 h 7"/>
                              <a:gd name="T16" fmla="+- 0 7784 7779"/>
                              <a:gd name="T17" fmla="*/ T16 w 7"/>
                              <a:gd name="T18" fmla="+- 0 1692 1692"/>
                              <a:gd name="T19" fmla="*/ 1692 h 7"/>
                              <a:gd name="T20" fmla="+- 0 7785 7779"/>
                              <a:gd name="T21" fmla="*/ T20 w 7"/>
                              <a:gd name="T22" fmla="+- 0 1693 1692"/>
                              <a:gd name="T23" fmla="*/ 1693 h 7"/>
                              <a:gd name="T24" fmla="+- 0 7785 7779"/>
                              <a:gd name="T25" fmla="*/ T24 w 7"/>
                              <a:gd name="T26" fmla="+- 0 1695 1692"/>
                              <a:gd name="T27" fmla="*/ 1695 h 7"/>
                              <a:gd name="T28" fmla="+- 0 7785 7779"/>
                              <a:gd name="T29" fmla="*/ T28 w 7"/>
                              <a:gd name="T30" fmla="+- 0 1697 1692"/>
                              <a:gd name="T31" fmla="*/ 1697 h 7"/>
                              <a:gd name="T32" fmla="+- 0 7784 7779"/>
                              <a:gd name="T33" fmla="*/ T32 w 7"/>
                              <a:gd name="T34" fmla="+- 0 1698 1692"/>
                              <a:gd name="T35" fmla="*/ 1698 h 7"/>
                              <a:gd name="T36" fmla="+- 0 7782 7779"/>
                              <a:gd name="T37" fmla="*/ T36 w 7"/>
                              <a:gd name="T38" fmla="+- 0 1698 1692"/>
                              <a:gd name="T39" fmla="*/ 1698 h 7"/>
                              <a:gd name="T40" fmla="+- 0 7780 7779"/>
                              <a:gd name="T41" fmla="*/ T40 w 7"/>
                              <a:gd name="T42" fmla="+- 0 1698 1692"/>
                              <a:gd name="T43" fmla="*/ 1698 h 7"/>
                              <a:gd name="T44" fmla="+- 0 7779 7779"/>
                              <a:gd name="T45" fmla="*/ T44 w 7"/>
                              <a:gd name="T46" fmla="+- 0 1697 1692"/>
                              <a:gd name="T47" fmla="*/ 1697 h 7"/>
                              <a:gd name="T48" fmla="+- 0 7779 7779"/>
                              <a:gd name="T49" fmla="*/ T48 w 7"/>
                              <a:gd name="T50" fmla="+- 0 1695 1692"/>
                              <a:gd name="T51" fmla="*/ 1695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1"/>
                                </a:lnTo>
                                <a:lnTo>
                                  <a:pt x="1" y="0"/>
                                </a:lnTo>
                                <a:lnTo>
                                  <a:pt x="3" y="0"/>
                                </a:lnTo>
                                <a:lnTo>
                                  <a:pt x="5" y="0"/>
                                </a:lnTo>
                                <a:lnTo>
                                  <a:pt x="6" y="1"/>
                                </a:lnTo>
                                <a:lnTo>
                                  <a:pt x="6" y="3"/>
                                </a:lnTo>
                                <a:lnTo>
                                  <a:pt x="6" y="5"/>
                                </a:lnTo>
                                <a:lnTo>
                                  <a:pt x="5" y="6"/>
                                </a:lnTo>
                                <a:lnTo>
                                  <a:pt x="3" y="6"/>
                                </a:lnTo>
                                <a:lnTo>
                                  <a:pt x="1" y="6"/>
                                </a:lnTo>
                                <a:lnTo>
                                  <a:pt x="0" y="5"/>
                                </a:lnTo>
                                <a:lnTo>
                                  <a:pt x="0" y="3"/>
                                </a:lnTo>
                              </a:path>
                            </a:pathLst>
                          </a:custGeom>
                          <a:noFill/>
                          <a:ln w="2035">
                            <a:solidFill>
                              <a:srgbClr val="00BE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2771"/>
                        <wps:cNvSpPr>
                          <a:spLocks/>
                        </wps:cNvSpPr>
                        <wps:spPr bwMode="auto">
                          <a:xfrm>
                            <a:off x="7244" y="1808"/>
                            <a:ext cx="7" cy="7"/>
                          </a:xfrm>
                          <a:custGeom>
                            <a:avLst/>
                            <a:gdLst>
                              <a:gd name="T0" fmla="+- 0 7249 7244"/>
                              <a:gd name="T1" fmla="*/ T0 w 7"/>
                              <a:gd name="T2" fmla="+- 0 1808 1808"/>
                              <a:gd name="T3" fmla="*/ 1808 h 7"/>
                              <a:gd name="T4" fmla="+- 0 7246 7244"/>
                              <a:gd name="T5" fmla="*/ T4 w 7"/>
                              <a:gd name="T6" fmla="+- 0 1808 1808"/>
                              <a:gd name="T7" fmla="*/ 1808 h 7"/>
                              <a:gd name="T8" fmla="+- 0 7244 7244"/>
                              <a:gd name="T9" fmla="*/ T8 w 7"/>
                              <a:gd name="T10" fmla="+- 0 1810 1808"/>
                              <a:gd name="T11" fmla="*/ 1810 h 7"/>
                              <a:gd name="T12" fmla="+- 0 7244 7244"/>
                              <a:gd name="T13" fmla="*/ T12 w 7"/>
                              <a:gd name="T14" fmla="+- 0 1813 1808"/>
                              <a:gd name="T15" fmla="*/ 1813 h 7"/>
                              <a:gd name="T16" fmla="+- 0 7246 7244"/>
                              <a:gd name="T17" fmla="*/ T16 w 7"/>
                              <a:gd name="T18" fmla="+- 0 1815 1808"/>
                              <a:gd name="T19" fmla="*/ 1815 h 7"/>
                              <a:gd name="T20" fmla="+- 0 7249 7244"/>
                              <a:gd name="T21" fmla="*/ T20 w 7"/>
                              <a:gd name="T22" fmla="+- 0 1815 1808"/>
                              <a:gd name="T23" fmla="*/ 1815 h 7"/>
                              <a:gd name="T24" fmla="+- 0 7251 7244"/>
                              <a:gd name="T25" fmla="*/ T24 w 7"/>
                              <a:gd name="T26" fmla="+- 0 1813 1808"/>
                              <a:gd name="T27" fmla="*/ 1813 h 7"/>
                              <a:gd name="T28" fmla="+- 0 7251 7244"/>
                              <a:gd name="T29" fmla="*/ T28 w 7"/>
                              <a:gd name="T30" fmla="+- 0 1810 1808"/>
                              <a:gd name="T31" fmla="*/ 1810 h 7"/>
                              <a:gd name="T32" fmla="+- 0 7249 7244"/>
                              <a:gd name="T33" fmla="*/ T32 w 7"/>
                              <a:gd name="T34" fmla="+- 0 1808 1808"/>
                              <a:gd name="T35" fmla="*/ 1808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772"/>
                        <wps:cNvSpPr>
                          <a:spLocks/>
                        </wps:cNvSpPr>
                        <wps:spPr bwMode="auto">
                          <a:xfrm>
                            <a:off x="7244" y="1808"/>
                            <a:ext cx="7" cy="7"/>
                          </a:xfrm>
                          <a:custGeom>
                            <a:avLst/>
                            <a:gdLst>
                              <a:gd name="T0" fmla="+- 0 7244 7244"/>
                              <a:gd name="T1" fmla="*/ T0 w 7"/>
                              <a:gd name="T2" fmla="+- 0 1812 1808"/>
                              <a:gd name="T3" fmla="*/ 1812 h 7"/>
                              <a:gd name="T4" fmla="+- 0 7244 7244"/>
                              <a:gd name="T5" fmla="*/ T4 w 7"/>
                              <a:gd name="T6" fmla="+- 0 1810 1808"/>
                              <a:gd name="T7" fmla="*/ 1810 h 7"/>
                              <a:gd name="T8" fmla="+- 0 7246 7244"/>
                              <a:gd name="T9" fmla="*/ T8 w 7"/>
                              <a:gd name="T10" fmla="+- 0 1808 1808"/>
                              <a:gd name="T11" fmla="*/ 1808 h 7"/>
                              <a:gd name="T12" fmla="+- 0 7247 7244"/>
                              <a:gd name="T13" fmla="*/ T12 w 7"/>
                              <a:gd name="T14" fmla="+- 0 1808 1808"/>
                              <a:gd name="T15" fmla="*/ 1808 h 7"/>
                              <a:gd name="T16" fmla="+- 0 7249 7244"/>
                              <a:gd name="T17" fmla="*/ T16 w 7"/>
                              <a:gd name="T18" fmla="+- 0 1808 1808"/>
                              <a:gd name="T19" fmla="*/ 1808 h 7"/>
                              <a:gd name="T20" fmla="+- 0 7251 7244"/>
                              <a:gd name="T21" fmla="*/ T20 w 7"/>
                              <a:gd name="T22" fmla="+- 0 1810 1808"/>
                              <a:gd name="T23" fmla="*/ 1810 h 7"/>
                              <a:gd name="T24" fmla="+- 0 7251 7244"/>
                              <a:gd name="T25" fmla="*/ T24 w 7"/>
                              <a:gd name="T26" fmla="+- 0 1812 1808"/>
                              <a:gd name="T27" fmla="*/ 1812 h 7"/>
                              <a:gd name="T28" fmla="+- 0 7251 7244"/>
                              <a:gd name="T29" fmla="*/ T28 w 7"/>
                              <a:gd name="T30" fmla="+- 0 1813 1808"/>
                              <a:gd name="T31" fmla="*/ 1813 h 7"/>
                              <a:gd name="T32" fmla="+- 0 7249 7244"/>
                              <a:gd name="T33" fmla="*/ T32 w 7"/>
                              <a:gd name="T34" fmla="+- 0 1815 1808"/>
                              <a:gd name="T35" fmla="*/ 1815 h 7"/>
                              <a:gd name="T36" fmla="+- 0 7247 7244"/>
                              <a:gd name="T37" fmla="*/ T36 w 7"/>
                              <a:gd name="T38" fmla="+- 0 1815 1808"/>
                              <a:gd name="T39" fmla="*/ 1815 h 7"/>
                              <a:gd name="T40" fmla="+- 0 7246 7244"/>
                              <a:gd name="T41" fmla="*/ T40 w 7"/>
                              <a:gd name="T42" fmla="+- 0 1815 1808"/>
                              <a:gd name="T43" fmla="*/ 1815 h 7"/>
                              <a:gd name="T44" fmla="+- 0 7244 7244"/>
                              <a:gd name="T45" fmla="*/ T44 w 7"/>
                              <a:gd name="T46" fmla="+- 0 1813 1808"/>
                              <a:gd name="T47" fmla="*/ 1813 h 7"/>
                              <a:gd name="T48" fmla="+- 0 7244 7244"/>
                              <a:gd name="T49" fmla="*/ T48 w 7"/>
                              <a:gd name="T50" fmla="+- 0 1812 1808"/>
                              <a:gd name="T51" fmla="*/ 181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2" y="0"/>
                                </a:lnTo>
                                <a:lnTo>
                                  <a:pt x="3" y="0"/>
                                </a:lnTo>
                                <a:lnTo>
                                  <a:pt x="5" y="0"/>
                                </a:lnTo>
                                <a:lnTo>
                                  <a:pt x="7" y="2"/>
                                </a:lnTo>
                                <a:lnTo>
                                  <a:pt x="7" y="4"/>
                                </a:lnTo>
                                <a:lnTo>
                                  <a:pt x="7" y="5"/>
                                </a:lnTo>
                                <a:lnTo>
                                  <a:pt x="5" y="7"/>
                                </a:lnTo>
                                <a:lnTo>
                                  <a:pt x="3" y="7"/>
                                </a:lnTo>
                                <a:lnTo>
                                  <a:pt x="2" y="7"/>
                                </a:lnTo>
                                <a:lnTo>
                                  <a:pt x="0" y="5"/>
                                </a:lnTo>
                                <a:lnTo>
                                  <a:pt x="0" y="4"/>
                                </a:lnTo>
                              </a:path>
                            </a:pathLst>
                          </a:custGeom>
                          <a:noFill/>
                          <a:ln w="2035">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2773"/>
                        <wps:cNvSpPr>
                          <a:spLocks/>
                        </wps:cNvSpPr>
                        <wps:spPr bwMode="auto">
                          <a:xfrm>
                            <a:off x="7778" y="1504"/>
                            <a:ext cx="7" cy="7"/>
                          </a:xfrm>
                          <a:custGeom>
                            <a:avLst/>
                            <a:gdLst>
                              <a:gd name="T0" fmla="+- 0 7784 7779"/>
                              <a:gd name="T1" fmla="*/ T0 w 7"/>
                              <a:gd name="T2" fmla="+- 0 1504 1504"/>
                              <a:gd name="T3" fmla="*/ 1504 h 7"/>
                              <a:gd name="T4" fmla="+- 0 7780 7779"/>
                              <a:gd name="T5" fmla="*/ T4 w 7"/>
                              <a:gd name="T6" fmla="+- 0 1504 1504"/>
                              <a:gd name="T7" fmla="*/ 1504 h 7"/>
                              <a:gd name="T8" fmla="+- 0 7779 7779"/>
                              <a:gd name="T9" fmla="*/ T8 w 7"/>
                              <a:gd name="T10" fmla="+- 0 1506 1504"/>
                              <a:gd name="T11" fmla="*/ 1506 h 7"/>
                              <a:gd name="T12" fmla="+- 0 7779 7779"/>
                              <a:gd name="T13" fmla="*/ T12 w 7"/>
                              <a:gd name="T14" fmla="+- 0 1509 1504"/>
                              <a:gd name="T15" fmla="*/ 1509 h 7"/>
                              <a:gd name="T16" fmla="+- 0 7780 7779"/>
                              <a:gd name="T17" fmla="*/ T16 w 7"/>
                              <a:gd name="T18" fmla="+- 0 1511 1504"/>
                              <a:gd name="T19" fmla="*/ 1511 h 7"/>
                              <a:gd name="T20" fmla="+- 0 7784 7779"/>
                              <a:gd name="T21" fmla="*/ T20 w 7"/>
                              <a:gd name="T22" fmla="+- 0 1511 1504"/>
                              <a:gd name="T23" fmla="*/ 1511 h 7"/>
                              <a:gd name="T24" fmla="+- 0 7785 7779"/>
                              <a:gd name="T25" fmla="*/ T24 w 7"/>
                              <a:gd name="T26" fmla="+- 0 1509 1504"/>
                              <a:gd name="T27" fmla="*/ 1509 h 7"/>
                              <a:gd name="T28" fmla="+- 0 7785 7779"/>
                              <a:gd name="T29" fmla="*/ T28 w 7"/>
                              <a:gd name="T30" fmla="+- 0 1506 1504"/>
                              <a:gd name="T31" fmla="*/ 1506 h 7"/>
                              <a:gd name="T32" fmla="+- 0 7784 7779"/>
                              <a:gd name="T33" fmla="*/ T32 w 7"/>
                              <a:gd name="T34" fmla="+- 0 1504 1504"/>
                              <a:gd name="T35" fmla="*/ 150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5"/>
                                </a:lnTo>
                                <a:lnTo>
                                  <a:pt x="1" y="7"/>
                                </a:lnTo>
                                <a:lnTo>
                                  <a:pt x="5" y="7"/>
                                </a:lnTo>
                                <a:lnTo>
                                  <a:pt x="6" y="5"/>
                                </a:lnTo>
                                <a:lnTo>
                                  <a:pt x="6" y="2"/>
                                </a:lnTo>
                                <a:lnTo>
                                  <a:pt x="5" y="0"/>
                                </a:lnTo>
                                <a:close/>
                              </a:path>
                            </a:pathLst>
                          </a:custGeom>
                          <a:solidFill>
                            <a:srgbClr val="00BE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774"/>
                        <wps:cNvSpPr>
                          <a:spLocks/>
                        </wps:cNvSpPr>
                        <wps:spPr bwMode="auto">
                          <a:xfrm>
                            <a:off x="7778" y="1504"/>
                            <a:ext cx="7" cy="7"/>
                          </a:xfrm>
                          <a:custGeom>
                            <a:avLst/>
                            <a:gdLst>
                              <a:gd name="T0" fmla="+- 0 7779 7779"/>
                              <a:gd name="T1" fmla="*/ T0 w 7"/>
                              <a:gd name="T2" fmla="+- 0 1508 1504"/>
                              <a:gd name="T3" fmla="*/ 1508 h 7"/>
                              <a:gd name="T4" fmla="+- 0 7779 7779"/>
                              <a:gd name="T5" fmla="*/ T4 w 7"/>
                              <a:gd name="T6" fmla="+- 0 1506 1504"/>
                              <a:gd name="T7" fmla="*/ 1506 h 7"/>
                              <a:gd name="T8" fmla="+- 0 7780 7779"/>
                              <a:gd name="T9" fmla="*/ T8 w 7"/>
                              <a:gd name="T10" fmla="+- 0 1504 1504"/>
                              <a:gd name="T11" fmla="*/ 1504 h 7"/>
                              <a:gd name="T12" fmla="+- 0 7782 7779"/>
                              <a:gd name="T13" fmla="*/ T12 w 7"/>
                              <a:gd name="T14" fmla="+- 0 1504 1504"/>
                              <a:gd name="T15" fmla="*/ 1504 h 7"/>
                              <a:gd name="T16" fmla="+- 0 7784 7779"/>
                              <a:gd name="T17" fmla="*/ T16 w 7"/>
                              <a:gd name="T18" fmla="+- 0 1504 1504"/>
                              <a:gd name="T19" fmla="*/ 1504 h 7"/>
                              <a:gd name="T20" fmla="+- 0 7785 7779"/>
                              <a:gd name="T21" fmla="*/ T20 w 7"/>
                              <a:gd name="T22" fmla="+- 0 1506 1504"/>
                              <a:gd name="T23" fmla="*/ 1506 h 7"/>
                              <a:gd name="T24" fmla="+- 0 7785 7779"/>
                              <a:gd name="T25" fmla="*/ T24 w 7"/>
                              <a:gd name="T26" fmla="+- 0 1508 1504"/>
                              <a:gd name="T27" fmla="*/ 1508 h 7"/>
                              <a:gd name="T28" fmla="+- 0 7785 7779"/>
                              <a:gd name="T29" fmla="*/ T28 w 7"/>
                              <a:gd name="T30" fmla="+- 0 1509 1504"/>
                              <a:gd name="T31" fmla="*/ 1509 h 7"/>
                              <a:gd name="T32" fmla="+- 0 7784 7779"/>
                              <a:gd name="T33" fmla="*/ T32 w 7"/>
                              <a:gd name="T34" fmla="+- 0 1511 1504"/>
                              <a:gd name="T35" fmla="*/ 1511 h 7"/>
                              <a:gd name="T36" fmla="+- 0 7782 7779"/>
                              <a:gd name="T37" fmla="*/ T36 w 7"/>
                              <a:gd name="T38" fmla="+- 0 1511 1504"/>
                              <a:gd name="T39" fmla="*/ 1511 h 7"/>
                              <a:gd name="T40" fmla="+- 0 7780 7779"/>
                              <a:gd name="T41" fmla="*/ T40 w 7"/>
                              <a:gd name="T42" fmla="+- 0 1511 1504"/>
                              <a:gd name="T43" fmla="*/ 1511 h 7"/>
                              <a:gd name="T44" fmla="+- 0 7779 7779"/>
                              <a:gd name="T45" fmla="*/ T44 w 7"/>
                              <a:gd name="T46" fmla="+- 0 1509 1504"/>
                              <a:gd name="T47" fmla="*/ 1509 h 7"/>
                              <a:gd name="T48" fmla="+- 0 7779 7779"/>
                              <a:gd name="T49" fmla="*/ T48 w 7"/>
                              <a:gd name="T50" fmla="+- 0 1508 1504"/>
                              <a:gd name="T51" fmla="*/ 1508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1" y="0"/>
                                </a:lnTo>
                                <a:lnTo>
                                  <a:pt x="3" y="0"/>
                                </a:lnTo>
                                <a:lnTo>
                                  <a:pt x="5" y="0"/>
                                </a:lnTo>
                                <a:lnTo>
                                  <a:pt x="6" y="2"/>
                                </a:lnTo>
                                <a:lnTo>
                                  <a:pt x="6" y="4"/>
                                </a:lnTo>
                                <a:lnTo>
                                  <a:pt x="6" y="5"/>
                                </a:lnTo>
                                <a:lnTo>
                                  <a:pt x="5" y="7"/>
                                </a:lnTo>
                                <a:lnTo>
                                  <a:pt x="3" y="7"/>
                                </a:lnTo>
                                <a:lnTo>
                                  <a:pt x="1" y="7"/>
                                </a:lnTo>
                                <a:lnTo>
                                  <a:pt x="0" y="5"/>
                                </a:lnTo>
                                <a:lnTo>
                                  <a:pt x="0" y="4"/>
                                </a:lnTo>
                              </a:path>
                            </a:pathLst>
                          </a:custGeom>
                          <a:noFill/>
                          <a:ln w="2035">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2775"/>
                        <wps:cNvSpPr>
                          <a:spLocks/>
                        </wps:cNvSpPr>
                        <wps:spPr bwMode="auto">
                          <a:xfrm>
                            <a:off x="7244" y="1346"/>
                            <a:ext cx="7" cy="7"/>
                          </a:xfrm>
                          <a:custGeom>
                            <a:avLst/>
                            <a:gdLst>
                              <a:gd name="T0" fmla="+- 0 7249 7244"/>
                              <a:gd name="T1" fmla="*/ T0 w 7"/>
                              <a:gd name="T2" fmla="+- 0 1346 1346"/>
                              <a:gd name="T3" fmla="*/ 1346 h 7"/>
                              <a:gd name="T4" fmla="+- 0 7246 7244"/>
                              <a:gd name="T5" fmla="*/ T4 w 7"/>
                              <a:gd name="T6" fmla="+- 0 1346 1346"/>
                              <a:gd name="T7" fmla="*/ 1346 h 7"/>
                              <a:gd name="T8" fmla="+- 0 7244 7244"/>
                              <a:gd name="T9" fmla="*/ T8 w 7"/>
                              <a:gd name="T10" fmla="+- 0 1348 1346"/>
                              <a:gd name="T11" fmla="*/ 1348 h 7"/>
                              <a:gd name="T12" fmla="+- 0 7244 7244"/>
                              <a:gd name="T13" fmla="*/ T12 w 7"/>
                              <a:gd name="T14" fmla="+- 0 1351 1346"/>
                              <a:gd name="T15" fmla="*/ 1351 h 7"/>
                              <a:gd name="T16" fmla="+- 0 7246 7244"/>
                              <a:gd name="T17" fmla="*/ T16 w 7"/>
                              <a:gd name="T18" fmla="+- 0 1353 1346"/>
                              <a:gd name="T19" fmla="*/ 1353 h 7"/>
                              <a:gd name="T20" fmla="+- 0 7249 7244"/>
                              <a:gd name="T21" fmla="*/ T20 w 7"/>
                              <a:gd name="T22" fmla="+- 0 1353 1346"/>
                              <a:gd name="T23" fmla="*/ 1353 h 7"/>
                              <a:gd name="T24" fmla="+- 0 7251 7244"/>
                              <a:gd name="T25" fmla="*/ T24 w 7"/>
                              <a:gd name="T26" fmla="+- 0 1351 1346"/>
                              <a:gd name="T27" fmla="*/ 1351 h 7"/>
                              <a:gd name="T28" fmla="+- 0 7251 7244"/>
                              <a:gd name="T29" fmla="*/ T28 w 7"/>
                              <a:gd name="T30" fmla="+- 0 1348 1346"/>
                              <a:gd name="T31" fmla="*/ 1348 h 7"/>
                              <a:gd name="T32" fmla="+- 0 7249 7244"/>
                              <a:gd name="T33" fmla="*/ T32 w 7"/>
                              <a:gd name="T34" fmla="+- 0 1346 1346"/>
                              <a:gd name="T35" fmla="*/ 1346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776"/>
                        <wps:cNvSpPr>
                          <a:spLocks/>
                        </wps:cNvSpPr>
                        <wps:spPr bwMode="auto">
                          <a:xfrm>
                            <a:off x="7244" y="1346"/>
                            <a:ext cx="7" cy="7"/>
                          </a:xfrm>
                          <a:custGeom>
                            <a:avLst/>
                            <a:gdLst>
                              <a:gd name="T0" fmla="+- 0 7244 7244"/>
                              <a:gd name="T1" fmla="*/ T0 w 7"/>
                              <a:gd name="T2" fmla="+- 0 1349 1346"/>
                              <a:gd name="T3" fmla="*/ 1349 h 7"/>
                              <a:gd name="T4" fmla="+- 0 7244 7244"/>
                              <a:gd name="T5" fmla="*/ T4 w 7"/>
                              <a:gd name="T6" fmla="+- 0 1348 1346"/>
                              <a:gd name="T7" fmla="*/ 1348 h 7"/>
                              <a:gd name="T8" fmla="+- 0 7246 7244"/>
                              <a:gd name="T9" fmla="*/ T8 w 7"/>
                              <a:gd name="T10" fmla="+- 0 1346 1346"/>
                              <a:gd name="T11" fmla="*/ 1346 h 7"/>
                              <a:gd name="T12" fmla="+- 0 7247 7244"/>
                              <a:gd name="T13" fmla="*/ T12 w 7"/>
                              <a:gd name="T14" fmla="+- 0 1346 1346"/>
                              <a:gd name="T15" fmla="*/ 1346 h 7"/>
                              <a:gd name="T16" fmla="+- 0 7249 7244"/>
                              <a:gd name="T17" fmla="*/ T16 w 7"/>
                              <a:gd name="T18" fmla="+- 0 1346 1346"/>
                              <a:gd name="T19" fmla="*/ 1346 h 7"/>
                              <a:gd name="T20" fmla="+- 0 7251 7244"/>
                              <a:gd name="T21" fmla="*/ T20 w 7"/>
                              <a:gd name="T22" fmla="+- 0 1348 1346"/>
                              <a:gd name="T23" fmla="*/ 1348 h 7"/>
                              <a:gd name="T24" fmla="+- 0 7251 7244"/>
                              <a:gd name="T25" fmla="*/ T24 w 7"/>
                              <a:gd name="T26" fmla="+- 0 1349 1346"/>
                              <a:gd name="T27" fmla="*/ 1349 h 7"/>
                              <a:gd name="T28" fmla="+- 0 7251 7244"/>
                              <a:gd name="T29" fmla="*/ T28 w 7"/>
                              <a:gd name="T30" fmla="+- 0 1351 1346"/>
                              <a:gd name="T31" fmla="*/ 1351 h 7"/>
                              <a:gd name="T32" fmla="+- 0 7249 7244"/>
                              <a:gd name="T33" fmla="*/ T32 w 7"/>
                              <a:gd name="T34" fmla="+- 0 1353 1346"/>
                              <a:gd name="T35" fmla="*/ 1353 h 7"/>
                              <a:gd name="T36" fmla="+- 0 7247 7244"/>
                              <a:gd name="T37" fmla="*/ T36 w 7"/>
                              <a:gd name="T38" fmla="+- 0 1353 1346"/>
                              <a:gd name="T39" fmla="*/ 1353 h 7"/>
                              <a:gd name="T40" fmla="+- 0 7246 7244"/>
                              <a:gd name="T41" fmla="*/ T40 w 7"/>
                              <a:gd name="T42" fmla="+- 0 1353 1346"/>
                              <a:gd name="T43" fmla="*/ 1353 h 7"/>
                              <a:gd name="T44" fmla="+- 0 7244 7244"/>
                              <a:gd name="T45" fmla="*/ T44 w 7"/>
                              <a:gd name="T46" fmla="+- 0 1351 1346"/>
                              <a:gd name="T47" fmla="*/ 1351 h 7"/>
                              <a:gd name="T48" fmla="+- 0 7244 7244"/>
                              <a:gd name="T49" fmla="*/ T48 w 7"/>
                              <a:gd name="T50" fmla="+- 0 1349 1346"/>
                              <a:gd name="T51" fmla="*/ 134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2"/>
                                </a:lnTo>
                                <a:lnTo>
                                  <a:pt x="2" y="0"/>
                                </a:lnTo>
                                <a:lnTo>
                                  <a:pt x="3" y="0"/>
                                </a:lnTo>
                                <a:lnTo>
                                  <a:pt x="5" y="0"/>
                                </a:lnTo>
                                <a:lnTo>
                                  <a:pt x="7" y="2"/>
                                </a:lnTo>
                                <a:lnTo>
                                  <a:pt x="7" y="3"/>
                                </a:lnTo>
                                <a:lnTo>
                                  <a:pt x="7" y="5"/>
                                </a:lnTo>
                                <a:lnTo>
                                  <a:pt x="5" y="7"/>
                                </a:lnTo>
                                <a:lnTo>
                                  <a:pt x="3" y="7"/>
                                </a:lnTo>
                                <a:lnTo>
                                  <a:pt x="2" y="7"/>
                                </a:lnTo>
                                <a:lnTo>
                                  <a:pt x="0" y="5"/>
                                </a:lnTo>
                                <a:lnTo>
                                  <a:pt x="0" y="3"/>
                                </a:lnTo>
                              </a:path>
                            </a:pathLst>
                          </a:custGeom>
                          <a:noFill/>
                          <a:ln w="2035">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2777"/>
                        <wps:cNvSpPr>
                          <a:spLocks/>
                        </wps:cNvSpPr>
                        <wps:spPr bwMode="auto">
                          <a:xfrm>
                            <a:off x="7778" y="1293"/>
                            <a:ext cx="7" cy="7"/>
                          </a:xfrm>
                          <a:custGeom>
                            <a:avLst/>
                            <a:gdLst>
                              <a:gd name="T0" fmla="+- 0 7784 7779"/>
                              <a:gd name="T1" fmla="*/ T0 w 7"/>
                              <a:gd name="T2" fmla="+- 0 1293 1293"/>
                              <a:gd name="T3" fmla="*/ 1293 h 7"/>
                              <a:gd name="T4" fmla="+- 0 7780 7779"/>
                              <a:gd name="T5" fmla="*/ T4 w 7"/>
                              <a:gd name="T6" fmla="+- 0 1293 1293"/>
                              <a:gd name="T7" fmla="*/ 1293 h 7"/>
                              <a:gd name="T8" fmla="+- 0 7779 7779"/>
                              <a:gd name="T9" fmla="*/ T8 w 7"/>
                              <a:gd name="T10" fmla="+- 0 1295 1293"/>
                              <a:gd name="T11" fmla="*/ 1295 h 7"/>
                              <a:gd name="T12" fmla="+- 0 7779 7779"/>
                              <a:gd name="T13" fmla="*/ T12 w 7"/>
                              <a:gd name="T14" fmla="+- 0 1299 1293"/>
                              <a:gd name="T15" fmla="*/ 1299 h 7"/>
                              <a:gd name="T16" fmla="+- 0 7780 7779"/>
                              <a:gd name="T17" fmla="*/ T16 w 7"/>
                              <a:gd name="T18" fmla="+- 0 1300 1293"/>
                              <a:gd name="T19" fmla="*/ 1300 h 7"/>
                              <a:gd name="T20" fmla="+- 0 7784 7779"/>
                              <a:gd name="T21" fmla="*/ T20 w 7"/>
                              <a:gd name="T22" fmla="+- 0 1300 1293"/>
                              <a:gd name="T23" fmla="*/ 1300 h 7"/>
                              <a:gd name="T24" fmla="+- 0 7785 7779"/>
                              <a:gd name="T25" fmla="*/ T24 w 7"/>
                              <a:gd name="T26" fmla="+- 0 1299 1293"/>
                              <a:gd name="T27" fmla="*/ 1299 h 7"/>
                              <a:gd name="T28" fmla="+- 0 7785 7779"/>
                              <a:gd name="T29" fmla="*/ T28 w 7"/>
                              <a:gd name="T30" fmla="+- 0 1295 1293"/>
                              <a:gd name="T31" fmla="*/ 1295 h 7"/>
                              <a:gd name="T32" fmla="+- 0 7784 7779"/>
                              <a:gd name="T33" fmla="*/ T32 w 7"/>
                              <a:gd name="T34" fmla="+- 0 1293 1293"/>
                              <a:gd name="T35" fmla="*/ 129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6"/>
                                </a:lnTo>
                                <a:lnTo>
                                  <a:pt x="1" y="7"/>
                                </a:lnTo>
                                <a:lnTo>
                                  <a:pt x="5" y="7"/>
                                </a:lnTo>
                                <a:lnTo>
                                  <a:pt x="6" y="6"/>
                                </a:lnTo>
                                <a:lnTo>
                                  <a:pt x="6" y="2"/>
                                </a:lnTo>
                                <a:lnTo>
                                  <a:pt x="5" y="0"/>
                                </a:lnTo>
                                <a:close/>
                              </a:path>
                            </a:pathLst>
                          </a:custGeom>
                          <a:solidFill>
                            <a:srgbClr val="00AF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778"/>
                        <wps:cNvSpPr>
                          <a:spLocks/>
                        </wps:cNvSpPr>
                        <wps:spPr bwMode="auto">
                          <a:xfrm>
                            <a:off x="7778" y="1293"/>
                            <a:ext cx="7" cy="7"/>
                          </a:xfrm>
                          <a:custGeom>
                            <a:avLst/>
                            <a:gdLst>
                              <a:gd name="T0" fmla="+- 0 7779 7779"/>
                              <a:gd name="T1" fmla="*/ T0 w 7"/>
                              <a:gd name="T2" fmla="+- 0 1297 1293"/>
                              <a:gd name="T3" fmla="*/ 1297 h 7"/>
                              <a:gd name="T4" fmla="+- 0 7779 7779"/>
                              <a:gd name="T5" fmla="*/ T4 w 7"/>
                              <a:gd name="T6" fmla="+- 0 1295 1293"/>
                              <a:gd name="T7" fmla="*/ 1295 h 7"/>
                              <a:gd name="T8" fmla="+- 0 7780 7779"/>
                              <a:gd name="T9" fmla="*/ T8 w 7"/>
                              <a:gd name="T10" fmla="+- 0 1293 1293"/>
                              <a:gd name="T11" fmla="*/ 1293 h 7"/>
                              <a:gd name="T12" fmla="+- 0 7782 7779"/>
                              <a:gd name="T13" fmla="*/ T12 w 7"/>
                              <a:gd name="T14" fmla="+- 0 1293 1293"/>
                              <a:gd name="T15" fmla="*/ 1293 h 7"/>
                              <a:gd name="T16" fmla="+- 0 7784 7779"/>
                              <a:gd name="T17" fmla="*/ T16 w 7"/>
                              <a:gd name="T18" fmla="+- 0 1293 1293"/>
                              <a:gd name="T19" fmla="*/ 1293 h 7"/>
                              <a:gd name="T20" fmla="+- 0 7785 7779"/>
                              <a:gd name="T21" fmla="*/ T20 w 7"/>
                              <a:gd name="T22" fmla="+- 0 1295 1293"/>
                              <a:gd name="T23" fmla="*/ 1295 h 7"/>
                              <a:gd name="T24" fmla="+- 0 7785 7779"/>
                              <a:gd name="T25" fmla="*/ T24 w 7"/>
                              <a:gd name="T26" fmla="+- 0 1297 1293"/>
                              <a:gd name="T27" fmla="*/ 1297 h 7"/>
                              <a:gd name="T28" fmla="+- 0 7785 7779"/>
                              <a:gd name="T29" fmla="*/ T28 w 7"/>
                              <a:gd name="T30" fmla="+- 0 1299 1293"/>
                              <a:gd name="T31" fmla="*/ 1299 h 7"/>
                              <a:gd name="T32" fmla="+- 0 7784 7779"/>
                              <a:gd name="T33" fmla="*/ T32 w 7"/>
                              <a:gd name="T34" fmla="+- 0 1300 1293"/>
                              <a:gd name="T35" fmla="*/ 1300 h 7"/>
                              <a:gd name="T36" fmla="+- 0 7782 7779"/>
                              <a:gd name="T37" fmla="*/ T36 w 7"/>
                              <a:gd name="T38" fmla="+- 0 1300 1293"/>
                              <a:gd name="T39" fmla="*/ 1300 h 7"/>
                              <a:gd name="T40" fmla="+- 0 7780 7779"/>
                              <a:gd name="T41" fmla="*/ T40 w 7"/>
                              <a:gd name="T42" fmla="+- 0 1300 1293"/>
                              <a:gd name="T43" fmla="*/ 1300 h 7"/>
                              <a:gd name="T44" fmla="+- 0 7779 7779"/>
                              <a:gd name="T45" fmla="*/ T44 w 7"/>
                              <a:gd name="T46" fmla="+- 0 1299 1293"/>
                              <a:gd name="T47" fmla="*/ 1299 h 7"/>
                              <a:gd name="T48" fmla="+- 0 7779 7779"/>
                              <a:gd name="T49" fmla="*/ T48 w 7"/>
                              <a:gd name="T50" fmla="+- 0 1297 1293"/>
                              <a:gd name="T51" fmla="*/ 1297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1" y="0"/>
                                </a:lnTo>
                                <a:lnTo>
                                  <a:pt x="3" y="0"/>
                                </a:lnTo>
                                <a:lnTo>
                                  <a:pt x="5" y="0"/>
                                </a:lnTo>
                                <a:lnTo>
                                  <a:pt x="6" y="2"/>
                                </a:lnTo>
                                <a:lnTo>
                                  <a:pt x="6" y="4"/>
                                </a:lnTo>
                                <a:lnTo>
                                  <a:pt x="6" y="6"/>
                                </a:lnTo>
                                <a:lnTo>
                                  <a:pt x="5" y="7"/>
                                </a:lnTo>
                                <a:lnTo>
                                  <a:pt x="3" y="7"/>
                                </a:lnTo>
                                <a:lnTo>
                                  <a:pt x="1" y="7"/>
                                </a:lnTo>
                                <a:lnTo>
                                  <a:pt x="0" y="6"/>
                                </a:lnTo>
                                <a:lnTo>
                                  <a:pt x="0" y="4"/>
                                </a:lnTo>
                              </a:path>
                            </a:pathLst>
                          </a:custGeom>
                          <a:noFill/>
                          <a:ln w="2035">
                            <a:solidFill>
                              <a:srgbClr val="00AFF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Freeform 2779"/>
                        <wps:cNvSpPr>
                          <a:spLocks/>
                        </wps:cNvSpPr>
                        <wps:spPr bwMode="auto">
                          <a:xfrm>
                            <a:off x="7244" y="1671"/>
                            <a:ext cx="7" cy="7"/>
                          </a:xfrm>
                          <a:custGeom>
                            <a:avLst/>
                            <a:gdLst>
                              <a:gd name="T0" fmla="+- 0 7249 7244"/>
                              <a:gd name="T1" fmla="*/ T0 w 7"/>
                              <a:gd name="T2" fmla="+- 0 1672 1672"/>
                              <a:gd name="T3" fmla="*/ 1672 h 7"/>
                              <a:gd name="T4" fmla="+- 0 7246 7244"/>
                              <a:gd name="T5" fmla="*/ T4 w 7"/>
                              <a:gd name="T6" fmla="+- 0 1672 1672"/>
                              <a:gd name="T7" fmla="*/ 1672 h 7"/>
                              <a:gd name="T8" fmla="+- 0 7244 7244"/>
                              <a:gd name="T9" fmla="*/ T8 w 7"/>
                              <a:gd name="T10" fmla="+- 0 1673 1672"/>
                              <a:gd name="T11" fmla="*/ 1673 h 7"/>
                              <a:gd name="T12" fmla="+- 0 7244 7244"/>
                              <a:gd name="T13" fmla="*/ T12 w 7"/>
                              <a:gd name="T14" fmla="+- 0 1677 1672"/>
                              <a:gd name="T15" fmla="*/ 1677 h 7"/>
                              <a:gd name="T16" fmla="+- 0 7246 7244"/>
                              <a:gd name="T17" fmla="*/ T16 w 7"/>
                              <a:gd name="T18" fmla="+- 0 1678 1672"/>
                              <a:gd name="T19" fmla="*/ 1678 h 7"/>
                              <a:gd name="T20" fmla="+- 0 7249 7244"/>
                              <a:gd name="T21" fmla="*/ T20 w 7"/>
                              <a:gd name="T22" fmla="+- 0 1678 1672"/>
                              <a:gd name="T23" fmla="*/ 1678 h 7"/>
                              <a:gd name="T24" fmla="+- 0 7251 7244"/>
                              <a:gd name="T25" fmla="*/ T24 w 7"/>
                              <a:gd name="T26" fmla="+- 0 1677 1672"/>
                              <a:gd name="T27" fmla="*/ 1677 h 7"/>
                              <a:gd name="T28" fmla="+- 0 7251 7244"/>
                              <a:gd name="T29" fmla="*/ T28 w 7"/>
                              <a:gd name="T30" fmla="+- 0 1673 1672"/>
                              <a:gd name="T31" fmla="*/ 1673 h 7"/>
                              <a:gd name="T32" fmla="+- 0 7249 7244"/>
                              <a:gd name="T33" fmla="*/ T32 w 7"/>
                              <a:gd name="T34" fmla="+- 0 1672 1672"/>
                              <a:gd name="T35" fmla="*/ 167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1"/>
                                </a:lnTo>
                                <a:lnTo>
                                  <a:pt x="0" y="5"/>
                                </a:lnTo>
                                <a:lnTo>
                                  <a:pt x="2" y="6"/>
                                </a:lnTo>
                                <a:lnTo>
                                  <a:pt x="5" y="6"/>
                                </a:lnTo>
                                <a:lnTo>
                                  <a:pt x="7" y="5"/>
                                </a:lnTo>
                                <a:lnTo>
                                  <a:pt x="7" y="1"/>
                                </a:lnTo>
                                <a:lnTo>
                                  <a:pt x="5"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780"/>
                        <wps:cNvSpPr>
                          <a:spLocks/>
                        </wps:cNvSpPr>
                        <wps:spPr bwMode="auto">
                          <a:xfrm>
                            <a:off x="7244" y="1671"/>
                            <a:ext cx="7" cy="7"/>
                          </a:xfrm>
                          <a:custGeom>
                            <a:avLst/>
                            <a:gdLst>
                              <a:gd name="T0" fmla="+- 0 7244 7244"/>
                              <a:gd name="T1" fmla="*/ T0 w 7"/>
                              <a:gd name="T2" fmla="+- 0 1675 1672"/>
                              <a:gd name="T3" fmla="*/ 1675 h 7"/>
                              <a:gd name="T4" fmla="+- 0 7244 7244"/>
                              <a:gd name="T5" fmla="*/ T4 w 7"/>
                              <a:gd name="T6" fmla="+- 0 1673 1672"/>
                              <a:gd name="T7" fmla="*/ 1673 h 7"/>
                              <a:gd name="T8" fmla="+- 0 7246 7244"/>
                              <a:gd name="T9" fmla="*/ T8 w 7"/>
                              <a:gd name="T10" fmla="+- 0 1672 1672"/>
                              <a:gd name="T11" fmla="*/ 1672 h 7"/>
                              <a:gd name="T12" fmla="+- 0 7247 7244"/>
                              <a:gd name="T13" fmla="*/ T12 w 7"/>
                              <a:gd name="T14" fmla="+- 0 1672 1672"/>
                              <a:gd name="T15" fmla="*/ 1672 h 7"/>
                              <a:gd name="T16" fmla="+- 0 7249 7244"/>
                              <a:gd name="T17" fmla="*/ T16 w 7"/>
                              <a:gd name="T18" fmla="+- 0 1672 1672"/>
                              <a:gd name="T19" fmla="*/ 1672 h 7"/>
                              <a:gd name="T20" fmla="+- 0 7251 7244"/>
                              <a:gd name="T21" fmla="*/ T20 w 7"/>
                              <a:gd name="T22" fmla="+- 0 1673 1672"/>
                              <a:gd name="T23" fmla="*/ 1673 h 7"/>
                              <a:gd name="T24" fmla="+- 0 7251 7244"/>
                              <a:gd name="T25" fmla="*/ T24 w 7"/>
                              <a:gd name="T26" fmla="+- 0 1675 1672"/>
                              <a:gd name="T27" fmla="*/ 1675 h 7"/>
                              <a:gd name="T28" fmla="+- 0 7251 7244"/>
                              <a:gd name="T29" fmla="*/ T28 w 7"/>
                              <a:gd name="T30" fmla="+- 0 1677 1672"/>
                              <a:gd name="T31" fmla="*/ 1677 h 7"/>
                              <a:gd name="T32" fmla="+- 0 7249 7244"/>
                              <a:gd name="T33" fmla="*/ T32 w 7"/>
                              <a:gd name="T34" fmla="+- 0 1678 1672"/>
                              <a:gd name="T35" fmla="*/ 1678 h 7"/>
                              <a:gd name="T36" fmla="+- 0 7247 7244"/>
                              <a:gd name="T37" fmla="*/ T36 w 7"/>
                              <a:gd name="T38" fmla="+- 0 1678 1672"/>
                              <a:gd name="T39" fmla="*/ 1678 h 7"/>
                              <a:gd name="T40" fmla="+- 0 7246 7244"/>
                              <a:gd name="T41" fmla="*/ T40 w 7"/>
                              <a:gd name="T42" fmla="+- 0 1678 1672"/>
                              <a:gd name="T43" fmla="*/ 1678 h 7"/>
                              <a:gd name="T44" fmla="+- 0 7244 7244"/>
                              <a:gd name="T45" fmla="*/ T44 w 7"/>
                              <a:gd name="T46" fmla="+- 0 1677 1672"/>
                              <a:gd name="T47" fmla="*/ 1677 h 7"/>
                              <a:gd name="T48" fmla="+- 0 7244 7244"/>
                              <a:gd name="T49" fmla="*/ T48 w 7"/>
                              <a:gd name="T50" fmla="+- 0 1675 1672"/>
                              <a:gd name="T51" fmla="*/ 1675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3"/>
                                </a:moveTo>
                                <a:lnTo>
                                  <a:pt x="0" y="1"/>
                                </a:lnTo>
                                <a:lnTo>
                                  <a:pt x="2" y="0"/>
                                </a:lnTo>
                                <a:lnTo>
                                  <a:pt x="3" y="0"/>
                                </a:lnTo>
                                <a:lnTo>
                                  <a:pt x="5" y="0"/>
                                </a:lnTo>
                                <a:lnTo>
                                  <a:pt x="7" y="1"/>
                                </a:lnTo>
                                <a:lnTo>
                                  <a:pt x="7" y="3"/>
                                </a:lnTo>
                                <a:lnTo>
                                  <a:pt x="7" y="5"/>
                                </a:lnTo>
                                <a:lnTo>
                                  <a:pt x="5" y="6"/>
                                </a:lnTo>
                                <a:lnTo>
                                  <a:pt x="3" y="6"/>
                                </a:lnTo>
                                <a:lnTo>
                                  <a:pt x="2" y="6"/>
                                </a:lnTo>
                                <a:lnTo>
                                  <a:pt x="0" y="5"/>
                                </a:lnTo>
                                <a:lnTo>
                                  <a:pt x="0" y="3"/>
                                </a:lnTo>
                              </a:path>
                            </a:pathLst>
                          </a:custGeom>
                          <a:noFill/>
                          <a:ln w="2035">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2781"/>
                        <wps:cNvSpPr>
                          <a:spLocks/>
                        </wps:cNvSpPr>
                        <wps:spPr bwMode="auto">
                          <a:xfrm>
                            <a:off x="7778" y="1553"/>
                            <a:ext cx="7" cy="7"/>
                          </a:xfrm>
                          <a:custGeom>
                            <a:avLst/>
                            <a:gdLst>
                              <a:gd name="T0" fmla="+- 0 7784 7779"/>
                              <a:gd name="T1" fmla="*/ T0 w 7"/>
                              <a:gd name="T2" fmla="+- 0 1553 1553"/>
                              <a:gd name="T3" fmla="*/ 1553 h 7"/>
                              <a:gd name="T4" fmla="+- 0 7780 7779"/>
                              <a:gd name="T5" fmla="*/ T4 w 7"/>
                              <a:gd name="T6" fmla="+- 0 1553 1553"/>
                              <a:gd name="T7" fmla="*/ 1553 h 7"/>
                              <a:gd name="T8" fmla="+- 0 7779 7779"/>
                              <a:gd name="T9" fmla="*/ T8 w 7"/>
                              <a:gd name="T10" fmla="+- 0 1555 1553"/>
                              <a:gd name="T11" fmla="*/ 1555 h 7"/>
                              <a:gd name="T12" fmla="+- 0 7779 7779"/>
                              <a:gd name="T13" fmla="*/ T12 w 7"/>
                              <a:gd name="T14" fmla="+- 0 1558 1553"/>
                              <a:gd name="T15" fmla="*/ 1558 h 7"/>
                              <a:gd name="T16" fmla="+- 0 7780 7779"/>
                              <a:gd name="T17" fmla="*/ T16 w 7"/>
                              <a:gd name="T18" fmla="+- 0 1560 1553"/>
                              <a:gd name="T19" fmla="*/ 1560 h 7"/>
                              <a:gd name="T20" fmla="+- 0 7784 7779"/>
                              <a:gd name="T21" fmla="*/ T20 w 7"/>
                              <a:gd name="T22" fmla="+- 0 1560 1553"/>
                              <a:gd name="T23" fmla="*/ 1560 h 7"/>
                              <a:gd name="T24" fmla="+- 0 7785 7779"/>
                              <a:gd name="T25" fmla="*/ T24 w 7"/>
                              <a:gd name="T26" fmla="+- 0 1558 1553"/>
                              <a:gd name="T27" fmla="*/ 1558 h 7"/>
                              <a:gd name="T28" fmla="+- 0 7785 7779"/>
                              <a:gd name="T29" fmla="*/ T28 w 7"/>
                              <a:gd name="T30" fmla="+- 0 1555 1553"/>
                              <a:gd name="T31" fmla="*/ 1555 h 7"/>
                              <a:gd name="T32" fmla="+- 0 7784 7779"/>
                              <a:gd name="T33" fmla="*/ T32 w 7"/>
                              <a:gd name="T34" fmla="+- 0 1553 1553"/>
                              <a:gd name="T35" fmla="*/ 155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5"/>
                                </a:lnTo>
                                <a:lnTo>
                                  <a:pt x="1" y="7"/>
                                </a:lnTo>
                                <a:lnTo>
                                  <a:pt x="5" y="7"/>
                                </a:lnTo>
                                <a:lnTo>
                                  <a:pt x="6" y="5"/>
                                </a:lnTo>
                                <a:lnTo>
                                  <a:pt x="6" y="2"/>
                                </a:lnTo>
                                <a:lnTo>
                                  <a:pt x="5" y="0"/>
                                </a:lnTo>
                                <a:close/>
                              </a:path>
                            </a:pathLst>
                          </a:custGeom>
                          <a:solidFill>
                            <a:srgbClr val="949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782"/>
                        <wps:cNvSpPr>
                          <a:spLocks/>
                        </wps:cNvSpPr>
                        <wps:spPr bwMode="auto">
                          <a:xfrm>
                            <a:off x="7778" y="1553"/>
                            <a:ext cx="7" cy="7"/>
                          </a:xfrm>
                          <a:custGeom>
                            <a:avLst/>
                            <a:gdLst>
                              <a:gd name="T0" fmla="+- 0 7779 7779"/>
                              <a:gd name="T1" fmla="*/ T0 w 7"/>
                              <a:gd name="T2" fmla="+- 0 1557 1553"/>
                              <a:gd name="T3" fmla="*/ 1557 h 7"/>
                              <a:gd name="T4" fmla="+- 0 7779 7779"/>
                              <a:gd name="T5" fmla="*/ T4 w 7"/>
                              <a:gd name="T6" fmla="+- 0 1555 1553"/>
                              <a:gd name="T7" fmla="*/ 1555 h 7"/>
                              <a:gd name="T8" fmla="+- 0 7780 7779"/>
                              <a:gd name="T9" fmla="*/ T8 w 7"/>
                              <a:gd name="T10" fmla="+- 0 1553 1553"/>
                              <a:gd name="T11" fmla="*/ 1553 h 7"/>
                              <a:gd name="T12" fmla="+- 0 7782 7779"/>
                              <a:gd name="T13" fmla="*/ T12 w 7"/>
                              <a:gd name="T14" fmla="+- 0 1553 1553"/>
                              <a:gd name="T15" fmla="*/ 1553 h 7"/>
                              <a:gd name="T16" fmla="+- 0 7784 7779"/>
                              <a:gd name="T17" fmla="*/ T16 w 7"/>
                              <a:gd name="T18" fmla="+- 0 1553 1553"/>
                              <a:gd name="T19" fmla="*/ 1553 h 7"/>
                              <a:gd name="T20" fmla="+- 0 7785 7779"/>
                              <a:gd name="T21" fmla="*/ T20 w 7"/>
                              <a:gd name="T22" fmla="+- 0 1555 1553"/>
                              <a:gd name="T23" fmla="*/ 1555 h 7"/>
                              <a:gd name="T24" fmla="+- 0 7785 7779"/>
                              <a:gd name="T25" fmla="*/ T24 w 7"/>
                              <a:gd name="T26" fmla="+- 0 1557 1553"/>
                              <a:gd name="T27" fmla="*/ 1557 h 7"/>
                              <a:gd name="T28" fmla="+- 0 7785 7779"/>
                              <a:gd name="T29" fmla="*/ T28 w 7"/>
                              <a:gd name="T30" fmla="+- 0 1558 1553"/>
                              <a:gd name="T31" fmla="*/ 1558 h 7"/>
                              <a:gd name="T32" fmla="+- 0 7784 7779"/>
                              <a:gd name="T33" fmla="*/ T32 w 7"/>
                              <a:gd name="T34" fmla="+- 0 1560 1553"/>
                              <a:gd name="T35" fmla="*/ 1560 h 7"/>
                              <a:gd name="T36" fmla="+- 0 7782 7779"/>
                              <a:gd name="T37" fmla="*/ T36 w 7"/>
                              <a:gd name="T38" fmla="+- 0 1560 1553"/>
                              <a:gd name="T39" fmla="*/ 1560 h 7"/>
                              <a:gd name="T40" fmla="+- 0 7780 7779"/>
                              <a:gd name="T41" fmla="*/ T40 w 7"/>
                              <a:gd name="T42" fmla="+- 0 1560 1553"/>
                              <a:gd name="T43" fmla="*/ 1560 h 7"/>
                              <a:gd name="T44" fmla="+- 0 7779 7779"/>
                              <a:gd name="T45" fmla="*/ T44 w 7"/>
                              <a:gd name="T46" fmla="+- 0 1558 1553"/>
                              <a:gd name="T47" fmla="*/ 1558 h 7"/>
                              <a:gd name="T48" fmla="+- 0 7779 7779"/>
                              <a:gd name="T49" fmla="*/ T48 w 7"/>
                              <a:gd name="T50" fmla="+- 0 1557 1553"/>
                              <a:gd name="T51" fmla="*/ 1557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1" y="0"/>
                                </a:lnTo>
                                <a:lnTo>
                                  <a:pt x="3" y="0"/>
                                </a:lnTo>
                                <a:lnTo>
                                  <a:pt x="5" y="0"/>
                                </a:lnTo>
                                <a:lnTo>
                                  <a:pt x="6" y="2"/>
                                </a:lnTo>
                                <a:lnTo>
                                  <a:pt x="6" y="4"/>
                                </a:lnTo>
                                <a:lnTo>
                                  <a:pt x="6" y="5"/>
                                </a:lnTo>
                                <a:lnTo>
                                  <a:pt x="5" y="7"/>
                                </a:lnTo>
                                <a:lnTo>
                                  <a:pt x="3" y="7"/>
                                </a:lnTo>
                                <a:lnTo>
                                  <a:pt x="1" y="7"/>
                                </a:lnTo>
                                <a:lnTo>
                                  <a:pt x="0" y="5"/>
                                </a:lnTo>
                                <a:lnTo>
                                  <a:pt x="0" y="4"/>
                                </a:lnTo>
                              </a:path>
                            </a:pathLst>
                          </a:custGeom>
                          <a:noFill/>
                          <a:ln w="2035">
                            <a:solidFill>
                              <a:srgbClr val="949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2783"/>
                        <wps:cNvSpPr>
                          <a:spLocks/>
                        </wps:cNvSpPr>
                        <wps:spPr bwMode="auto">
                          <a:xfrm>
                            <a:off x="7244" y="1652"/>
                            <a:ext cx="7" cy="7"/>
                          </a:xfrm>
                          <a:custGeom>
                            <a:avLst/>
                            <a:gdLst>
                              <a:gd name="T0" fmla="+- 0 7249 7244"/>
                              <a:gd name="T1" fmla="*/ T0 w 7"/>
                              <a:gd name="T2" fmla="+- 0 1652 1652"/>
                              <a:gd name="T3" fmla="*/ 1652 h 7"/>
                              <a:gd name="T4" fmla="+- 0 7246 7244"/>
                              <a:gd name="T5" fmla="*/ T4 w 7"/>
                              <a:gd name="T6" fmla="+- 0 1652 1652"/>
                              <a:gd name="T7" fmla="*/ 1652 h 7"/>
                              <a:gd name="T8" fmla="+- 0 7244 7244"/>
                              <a:gd name="T9" fmla="*/ T8 w 7"/>
                              <a:gd name="T10" fmla="+- 0 1654 1652"/>
                              <a:gd name="T11" fmla="*/ 1654 h 7"/>
                              <a:gd name="T12" fmla="+- 0 7244 7244"/>
                              <a:gd name="T13" fmla="*/ T12 w 7"/>
                              <a:gd name="T14" fmla="+- 0 1657 1652"/>
                              <a:gd name="T15" fmla="*/ 1657 h 7"/>
                              <a:gd name="T16" fmla="+- 0 7246 7244"/>
                              <a:gd name="T17" fmla="*/ T16 w 7"/>
                              <a:gd name="T18" fmla="+- 0 1659 1652"/>
                              <a:gd name="T19" fmla="*/ 1659 h 7"/>
                              <a:gd name="T20" fmla="+- 0 7249 7244"/>
                              <a:gd name="T21" fmla="*/ T20 w 7"/>
                              <a:gd name="T22" fmla="+- 0 1659 1652"/>
                              <a:gd name="T23" fmla="*/ 1659 h 7"/>
                              <a:gd name="T24" fmla="+- 0 7251 7244"/>
                              <a:gd name="T25" fmla="*/ T24 w 7"/>
                              <a:gd name="T26" fmla="+- 0 1657 1652"/>
                              <a:gd name="T27" fmla="*/ 1657 h 7"/>
                              <a:gd name="T28" fmla="+- 0 7251 7244"/>
                              <a:gd name="T29" fmla="*/ T28 w 7"/>
                              <a:gd name="T30" fmla="+- 0 1654 1652"/>
                              <a:gd name="T31" fmla="*/ 1654 h 7"/>
                              <a:gd name="T32" fmla="+- 0 7249 7244"/>
                              <a:gd name="T33" fmla="*/ T32 w 7"/>
                              <a:gd name="T34" fmla="+- 0 1652 1652"/>
                              <a:gd name="T35" fmla="*/ 165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2" y="0"/>
                                </a:lnTo>
                                <a:lnTo>
                                  <a:pt x="0" y="2"/>
                                </a:lnTo>
                                <a:lnTo>
                                  <a:pt x="0" y="5"/>
                                </a:lnTo>
                                <a:lnTo>
                                  <a:pt x="2" y="7"/>
                                </a:lnTo>
                                <a:lnTo>
                                  <a:pt x="5" y="7"/>
                                </a:lnTo>
                                <a:lnTo>
                                  <a:pt x="7" y="5"/>
                                </a:lnTo>
                                <a:lnTo>
                                  <a:pt x="7" y="2"/>
                                </a:lnTo>
                                <a:lnTo>
                                  <a:pt x="5"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784"/>
                        <wps:cNvSpPr>
                          <a:spLocks/>
                        </wps:cNvSpPr>
                        <wps:spPr bwMode="auto">
                          <a:xfrm>
                            <a:off x="7244" y="1652"/>
                            <a:ext cx="7" cy="7"/>
                          </a:xfrm>
                          <a:custGeom>
                            <a:avLst/>
                            <a:gdLst>
                              <a:gd name="T0" fmla="+- 0 7244 7244"/>
                              <a:gd name="T1" fmla="*/ T0 w 7"/>
                              <a:gd name="T2" fmla="+- 0 1656 1652"/>
                              <a:gd name="T3" fmla="*/ 1656 h 7"/>
                              <a:gd name="T4" fmla="+- 0 7244 7244"/>
                              <a:gd name="T5" fmla="*/ T4 w 7"/>
                              <a:gd name="T6" fmla="+- 0 1654 1652"/>
                              <a:gd name="T7" fmla="*/ 1654 h 7"/>
                              <a:gd name="T8" fmla="+- 0 7246 7244"/>
                              <a:gd name="T9" fmla="*/ T8 w 7"/>
                              <a:gd name="T10" fmla="+- 0 1652 1652"/>
                              <a:gd name="T11" fmla="*/ 1652 h 7"/>
                              <a:gd name="T12" fmla="+- 0 7247 7244"/>
                              <a:gd name="T13" fmla="*/ T12 w 7"/>
                              <a:gd name="T14" fmla="+- 0 1652 1652"/>
                              <a:gd name="T15" fmla="*/ 1652 h 7"/>
                              <a:gd name="T16" fmla="+- 0 7249 7244"/>
                              <a:gd name="T17" fmla="*/ T16 w 7"/>
                              <a:gd name="T18" fmla="+- 0 1652 1652"/>
                              <a:gd name="T19" fmla="*/ 1652 h 7"/>
                              <a:gd name="T20" fmla="+- 0 7251 7244"/>
                              <a:gd name="T21" fmla="*/ T20 w 7"/>
                              <a:gd name="T22" fmla="+- 0 1654 1652"/>
                              <a:gd name="T23" fmla="*/ 1654 h 7"/>
                              <a:gd name="T24" fmla="+- 0 7251 7244"/>
                              <a:gd name="T25" fmla="*/ T24 w 7"/>
                              <a:gd name="T26" fmla="+- 0 1656 1652"/>
                              <a:gd name="T27" fmla="*/ 1656 h 7"/>
                              <a:gd name="T28" fmla="+- 0 7251 7244"/>
                              <a:gd name="T29" fmla="*/ T28 w 7"/>
                              <a:gd name="T30" fmla="+- 0 1657 1652"/>
                              <a:gd name="T31" fmla="*/ 1657 h 7"/>
                              <a:gd name="T32" fmla="+- 0 7249 7244"/>
                              <a:gd name="T33" fmla="*/ T32 w 7"/>
                              <a:gd name="T34" fmla="+- 0 1659 1652"/>
                              <a:gd name="T35" fmla="*/ 1659 h 7"/>
                              <a:gd name="T36" fmla="+- 0 7247 7244"/>
                              <a:gd name="T37" fmla="*/ T36 w 7"/>
                              <a:gd name="T38" fmla="+- 0 1659 1652"/>
                              <a:gd name="T39" fmla="*/ 1659 h 7"/>
                              <a:gd name="T40" fmla="+- 0 7246 7244"/>
                              <a:gd name="T41" fmla="*/ T40 w 7"/>
                              <a:gd name="T42" fmla="+- 0 1659 1652"/>
                              <a:gd name="T43" fmla="*/ 1659 h 7"/>
                              <a:gd name="T44" fmla="+- 0 7244 7244"/>
                              <a:gd name="T45" fmla="*/ T44 w 7"/>
                              <a:gd name="T46" fmla="+- 0 1657 1652"/>
                              <a:gd name="T47" fmla="*/ 1657 h 7"/>
                              <a:gd name="T48" fmla="+- 0 7244 7244"/>
                              <a:gd name="T49" fmla="*/ T48 w 7"/>
                              <a:gd name="T50" fmla="+- 0 1656 1652"/>
                              <a:gd name="T51" fmla="*/ 1656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2" y="0"/>
                                </a:lnTo>
                                <a:lnTo>
                                  <a:pt x="3" y="0"/>
                                </a:lnTo>
                                <a:lnTo>
                                  <a:pt x="5" y="0"/>
                                </a:lnTo>
                                <a:lnTo>
                                  <a:pt x="7" y="2"/>
                                </a:lnTo>
                                <a:lnTo>
                                  <a:pt x="7" y="4"/>
                                </a:lnTo>
                                <a:lnTo>
                                  <a:pt x="7" y="5"/>
                                </a:lnTo>
                                <a:lnTo>
                                  <a:pt x="5" y="7"/>
                                </a:lnTo>
                                <a:lnTo>
                                  <a:pt x="3" y="7"/>
                                </a:lnTo>
                                <a:lnTo>
                                  <a:pt x="2" y="7"/>
                                </a:lnTo>
                                <a:lnTo>
                                  <a:pt x="0" y="5"/>
                                </a:lnTo>
                                <a:lnTo>
                                  <a:pt x="0" y="4"/>
                                </a:lnTo>
                              </a:path>
                            </a:pathLst>
                          </a:custGeom>
                          <a:noFill/>
                          <a:ln w="2035">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2785"/>
                        <wps:cNvSpPr>
                          <a:spLocks/>
                        </wps:cNvSpPr>
                        <wps:spPr bwMode="auto">
                          <a:xfrm>
                            <a:off x="7778" y="1548"/>
                            <a:ext cx="7" cy="7"/>
                          </a:xfrm>
                          <a:custGeom>
                            <a:avLst/>
                            <a:gdLst>
                              <a:gd name="T0" fmla="+- 0 7784 7779"/>
                              <a:gd name="T1" fmla="*/ T0 w 7"/>
                              <a:gd name="T2" fmla="+- 0 1548 1548"/>
                              <a:gd name="T3" fmla="*/ 1548 h 7"/>
                              <a:gd name="T4" fmla="+- 0 7780 7779"/>
                              <a:gd name="T5" fmla="*/ T4 w 7"/>
                              <a:gd name="T6" fmla="+- 0 1548 1548"/>
                              <a:gd name="T7" fmla="*/ 1548 h 7"/>
                              <a:gd name="T8" fmla="+- 0 7779 7779"/>
                              <a:gd name="T9" fmla="*/ T8 w 7"/>
                              <a:gd name="T10" fmla="+- 0 1550 1548"/>
                              <a:gd name="T11" fmla="*/ 1550 h 7"/>
                              <a:gd name="T12" fmla="+- 0 7779 7779"/>
                              <a:gd name="T13" fmla="*/ T12 w 7"/>
                              <a:gd name="T14" fmla="+- 0 1554 1548"/>
                              <a:gd name="T15" fmla="*/ 1554 h 7"/>
                              <a:gd name="T16" fmla="+- 0 7780 7779"/>
                              <a:gd name="T17" fmla="*/ T16 w 7"/>
                              <a:gd name="T18" fmla="+- 0 1555 1548"/>
                              <a:gd name="T19" fmla="*/ 1555 h 7"/>
                              <a:gd name="T20" fmla="+- 0 7784 7779"/>
                              <a:gd name="T21" fmla="*/ T20 w 7"/>
                              <a:gd name="T22" fmla="+- 0 1555 1548"/>
                              <a:gd name="T23" fmla="*/ 1555 h 7"/>
                              <a:gd name="T24" fmla="+- 0 7785 7779"/>
                              <a:gd name="T25" fmla="*/ T24 w 7"/>
                              <a:gd name="T26" fmla="+- 0 1554 1548"/>
                              <a:gd name="T27" fmla="*/ 1554 h 7"/>
                              <a:gd name="T28" fmla="+- 0 7785 7779"/>
                              <a:gd name="T29" fmla="*/ T28 w 7"/>
                              <a:gd name="T30" fmla="+- 0 1550 1548"/>
                              <a:gd name="T31" fmla="*/ 1550 h 7"/>
                              <a:gd name="T32" fmla="+- 0 7784 7779"/>
                              <a:gd name="T33" fmla="*/ T32 w 7"/>
                              <a:gd name="T34" fmla="+- 0 1548 1548"/>
                              <a:gd name="T35" fmla="*/ 1548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 h="7">
                                <a:moveTo>
                                  <a:pt x="5" y="0"/>
                                </a:moveTo>
                                <a:lnTo>
                                  <a:pt x="1" y="0"/>
                                </a:lnTo>
                                <a:lnTo>
                                  <a:pt x="0" y="2"/>
                                </a:lnTo>
                                <a:lnTo>
                                  <a:pt x="0" y="6"/>
                                </a:lnTo>
                                <a:lnTo>
                                  <a:pt x="1" y="7"/>
                                </a:lnTo>
                                <a:lnTo>
                                  <a:pt x="5" y="7"/>
                                </a:lnTo>
                                <a:lnTo>
                                  <a:pt x="6" y="6"/>
                                </a:lnTo>
                                <a:lnTo>
                                  <a:pt x="6" y="2"/>
                                </a:lnTo>
                                <a:lnTo>
                                  <a:pt x="5" y="0"/>
                                </a:lnTo>
                                <a:close/>
                              </a:path>
                            </a:pathLst>
                          </a:custGeom>
                          <a:solidFill>
                            <a:srgbClr val="E76B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786"/>
                        <wps:cNvSpPr>
                          <a:spLocks/>
                        </wps:cNvSpPr>
                        <wps:spPr bwMode="auto">
                          <a:xfrm>
                            <a:off x="7778" y="1548"/>
                            <a:ext cx="7" cy="7"/>
                          </a:xfrm>
                          <a:custGeom>
                            <a:avLst/>
                            <a:gdLst>
                              <a:gd name="T0" fmla="+- 0 7779 7779"/>
                              <a:gd name="T1" fmla="*/ T0 w 7"/>
                              <a:gd name="T2" fmla="+- 0 1552 1548"/>
                              <a:gd name="T3" fmla="*/ 1552 h 7"/>
                              <a:gd name="T4" fmla="+- 0 7779 7779"/>
                              <a:gd name="T5" fmla="*/ T4 w 7"/>
                              <a:gd name="T6" fmla="+- 0 1550 1548"/>
                              <a:gd name="T7" fmla="*/ 1550 h 7"/>
                              <a:gd name="T8" fmla="+- 0 7780 7779"/>
                              <a:gd name="T9" fmla="*/ T8 w 7"/>
                              <a:gd name="T10" fmla="+- 0 1548 1548"/>
                              <a:gd name="T11" fmla="*/ 1548 h 7"/>
                              <a:gd name="T12" fmla="+- 0 7782 7779"/>
                              <a:gd name="T13" fmla="*/ T12 w 7"/>
                              <a:gd name="T14" fmla="+- 0 1548 1548"/>
                              <a:gd name="T15" fmla="*/ 1548 h 7"/>
                              <a:gd name="T16" fmla="+- 0 7784 7779"/>
                              <a:gd name="T17" fmla="*/ T16 w 7"/>
                              <a:gd name="T18" fmla="+- 0 1548 1548"/>
                              <a:gd name="T19" fmla="*/ 1548 h 7"/>
                              <a:gd name="T20" fmla="+- 0 7785 7779"/>
                              <a:gd name="T21" fmla="*/ T20 w 7"/>
                              <a:gd name="T22" fmla="+- 0 1550 1548"/>
                              <a:gd name="T23" fmla="*/ 1550 h 7"/>
                              <a:gd name="T24" fmla="+- 0 7785 7779"/>
                              <a:gd name="T25" fmla="*/ T24 w 7"/>
                              <a:gd name="T26" fmla="+- 0 1552 1548"/>
                              <a:gd name="T27" fmla="*/ 1552 h 7"/>
                              <a:gd name="T28" fmla="+- 0 7785 7779"/>
                              <a:gd name="T29" fmla="*/ T28 w 7"/>
                              <a:gd name="T30" fmla="+- 0 1554 1548"/>
                              <a:gd name="T31" fmla="*/ 1554 h 7"/>
                              <a:gd name="T32" fmla="+- 0 7784 7779"/>
                              <a:gd name="T33" fmla="*/ T32 w 7"/>
                              <a:gd name="T34" fmla="+- 0 1555 1548"/>
                              <a:gd name="T35" fmla="*/ 1555 h 7"/>
                              <a:gd name="T36" fmla="+- 0 7782 7779"/>
                              <a:gd name="T37" fmla="*/ T36 w 7"/>
                              <a:gd name="T38" fmla="+- 0 1555 1548"/>
                              <a:gd name="T39" fmla="*/ 1555 h 7"/>
                              <a:gd name="T40" fmla="+- 0 7780 7779"/>
                              <a:gd name="T41" fmla="*/ T40 w 7"/>
                              <a:gd name="T42" fmla="+- 0 1555 1548"/>
                              <a:gd name="T43" fmla="*/ 1555 h 7"/>
                              <a:gd name="T44" fmla="+- 0 7779 7779"/>
                              <a:gd name="T45" fmla="*/ T44 w 7"/>
                              <a:gd name="T46" fmla="+- 0 1554 1548"/>
                              <a:gd name="T47" fmla="*/ 1554 h 7"/>
                              <a:gd name="T48" fmla="+- 0 7779 7779"/>
                              <a:gd name="T49" fmla="*/ T48 w 7"/>
                              <a:gd name="T50" fmla="+- 0 1552 1548"/>
                              <a:gd name="T51" fmla="*/ 1552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7">
                                <a:moveTo>
                                  <a:pt x="0" y="4"/>
                                </a:moveTo>
                                <a:lnTo>
                                  <a:pt x="0" y="2"/>
                                </a:lnTo>
                                <a:lnTo>
                                  <a:pt x="1" y="0"/>
                                </a:lnTo>
                                <a:lnTo>
                                  <a:pt x="3" y="0"/>
                                </a:lnTo>
                                <a:lnTo>
                                  <a:pt x="5" y="0"/>
                                </a:lnTo>
                                <a:lnTo>
                                  <a:pt x="6" y="2"/>
                                </a:lnTo>
                                <a:lnTo>
                                  <a:pt x="6" y="4"/>
                                </a:lnTo>
                                <a:lnTo>
                                  <a:pt x="6" y="6"/>
                                </a:lnTo>
                                <a:lnTo>
                                  <a:pt x="5" y="7"/>
                                </a:lnTo>
                                <a:lnTo>
                                  <a:pt x="3" y="7"/>
                                </a:lnTo>
                                <a:lnTo>
                                  <a:pt x="1" y="7"/>
                                </a:lnTo>
                                <a:lnTo>
                                  <a:pt x="0" y="6"/>
                                </a:lnTo>
                                <a:lnTo>
                                  <a:pt x="0" y="4"/>
                                </a:lnTo>
                              </a:path>
                            </a:pathLst>
                          </a:custGeom>
                          <a:noFill/>
                          <a:ln w="2035">
                            <a:solidFill>
                              <a:srgbClr val="E76BF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Line 2787"/>
                        <wps:cNvCnPr>
                          <a:cxnSpLocks/>
                        </wps:cNvCnPr>
                        <wps:spPr bwMode="auto">
                          <a:xfrm>
                            <a:off x="7247" y="1543"/>
                            <a:ext cx="535" cy="0"/>
                          </a:xfrm>
                          <a:prstGeom prst="line">
                            <a:avLst/>
                          </a:prstGeom>
                          <a:noFill/>
                          <a:ln w="3066">
                            <a:solidFill>
                              <a:srgbClr val="F8766C"/>
                            </a:solidFill>
                            <a:round/>
                            <a:headEnd/>
                            <a:tailEnd/>
                          </a:ln>
                          <a:extLst>
                            <a:ext uri="{909E8E84-426E-40DD-AFC4-6F175D3DCCD1}">
                              <a14:hiddenFill xmlns:a14="http://schemas.microsoft.com/office/drawing/2010/main">
                                <a:noFill/>
                              </a14:hiddenFill>
                            </a:ext>
                          </a:extLst>
                        </wps:spPr>
                        <wps:bodyPr/>
                      </wps:wsp>
                      <wps:wsp>
                        <wps:cNvPr id="229" name="Line 2788"/>
                        <wps:cNvCnPr>
                          <a:cxnSpLocks/>
                        </wps:cNvCnPr>
                        <wps:spPr bwMode="auto">
                          <a:xfrm>
                            <a:off x="7247" y="1752"/>
                            <a:ext cx="535" cy="0"/>
                          </a:xfrm>
                          <a:prstGeom prst="line">
                            <a:avLst/>
                          </a:prstGeom>
                          <a:noFill/>
                          <a:ln w="3066">
                            <a:solidFill>
                              <a:srgbClr val="D79000"/>
                            </a:solidFill>
                            <a:round/>
                            <a:headEnd/>
                            <a:tailEnd/>
                          </a:ln>
                          <a:extLst>
                            <a:ext uri="{909E8E84-426E-40DD-AFC4-6F175D3DCCD1}">
                              <a14:hiddenFill xmlns:a14="http://schemas.microsoft.com/office/drawing/2010/main">
                                <a:noFill/>
                              </a14:hiddenFill>
                            </a:ext>
                          </a:extLst>
                        </wps:spPr>
                        <wps:bodyPr/>
                      </wps:wsp>
                      <wps:wsp>
                        <wps:cNvPr id="230" name="Line 2789"/>
                        <wps:cNvCnPr>
                          <a:cxnSpLocks/>
                        </wps:cNvCnPr>
                        <wps:spPr bwMode="auto">
                          <a:xfrm>
                            <a:off x="7247" y="1685"/>
                            <a:ext cx="535" cy="0"/>
                          </a:xfrm>
                          <a:prstGeom prst="line">
                            <a:avLst/>
                          </a:prstGeom>
                          <a:noFill/>
                          <a:ln w="3066">
                            <a:solidFill>
                              <a:srgbClr val="A2A400"/>
                            </a:solidFill>
                            <a:round/>
                            <a:headEnd/>
                            <a:tailEnd/>
                          </a:ln>
                          <a:extLst>
                            <a:ext uri="{909E8E84-426E-40DD-AFC4-6F175D3DCCD1}">
                              <a14:hiddenFill xmlns:a14="http://schemas.microsoft.com/office/drawing/2010/main">
                                <a:noFill/>
                              </a14:hiddenFill>
                            </a:ext>
                          </a:extLst>
                        </wps:spPr>
                        <wps:bodyPr/>
                      </wps:wsp>
                      <wps:wsp>
                        <wps:cNvPr id="231" name="Line 2790"/>
                        <wps:cNvCnPr>
                          <a:cxnSpLocks/>
                        </wps:cNvCnPr>
                        <wps:spPr bwMode="auto">
                          <a:xfrm>
                            <a:off x="7247" y="1469"/>
                            <a:ext cx="535" cy="17"/>
                          </a:xfrm>
                          <a:prstGeom prst="line">
                            <a:avLst/>
                          </a:prstGeom>
                          <a:noFill/>
                          <a:ln w="3066">
                            <a:solidFill>
                              <a:srgbClr val="39B600"/>
                            </a:solidFill>
                            <a:round/>
                            <a:headEnd/>
                            <a:tailEnd/>
                          </a:ln>
                          <a:extLst>
                            <a:ext uri="{909E8E84-426E-40DD-AFC4-6F175D3DCCD1}">
                              <a14:hiddenFill xmlns:a14="http://schemas.microsoft.com/office/drawing/2010/main">
                                <a:noFill/>
                              </a14:hiddenFill>
                            </a:ext>
                          </a:extLst>
                        </wps:spPr>
                        <wps:bodyPr/>
                      </wps:wsp>
                      <wps:wsp>
                        <wps:cNvPr id="232" name="Line 2791"/>
                        <wps:cNvCnPr>
                          <a:cxnSpLocks/>
                        </wps:cNvCnPr>
                        <wps:spPr bwMode="auto">
                          <a:xfrm>
                            <a:off x="7247" y="1786"/>
                            <a:ext cx="535" cy="0"/>
                          </a:xfrm>
                          <a:prstGeom prst="line">
                            <a:avLst/>
                          </a:prstGeom>
                          <a:noFill/>
                          <a:ln w="3066">
                            <a:solidFill>
                              <a:srgbClr val="00BE7C"/>
                            </a:solidFill>
                            <a:round/>
                            <a:headEnd/>
                            <a:tailEnd/>
                          </a:ln>
                          <a:extLst>
                            <a:ext uri="{909E8E84-426E-40DD-AFC4-6F175D3DCCD1}">
                              <a14:hiddenFill xmlns:a14="http://schemas.microsoft.com/office/drawing/2010/main">
                                <a:noFill/>
                              </a14:hiddenFill>
                            </a:ext>
                          </a:extLst>
                        </wps:spPr>
                        <wps:bodyPr/>
                      </wps:wsp>
                      <wps:wsp>
                        <wps:cNvPr id="233" name="Line 2792"/>
                        <wps:cNvCnPr>
                          <a:cxnSpLocks/>
                        </wps:cNvCnPr>
                        <wps:spPr bwMode="auto">
                          <a:xfrm>
                            <a:off x="7247" y="1812"/>
                            <a:ext cx="535" cy="0"/>
                          </a:xfrm>
                          <a:prstGeom prst="line">
                            <a:avLst/>
                          </a:prstGeom>
                          <a:noFill/>
                          <a:ln w="3066">
                            <a:solidFill>
                              <a:srgbClr val="00BEC4"/>
                            </a:solidFill>
                            <a:round/>
                            <a:headEnd/>
                            <a:tailEnd/>
                          </a:ln>
                          <a:extLst>
                            <a:ext uri="{909E8E84-426E-40DD-AFC4-6F175D3DCCD1}">
                              <a14:hiddenFill xmlns:a14="http://schemas.microsoft.com/office/drawing/2010/main">
                                <a:noFill/>
                              </a14:hiddenFill>
                            </a:ext>
                          </a:extLst>
                        </wps:spPr>
                        <wps:bodyPr/>
                      </wps:wsp>
                      <wps:wsp>
                        <wps:cNvPr id="234" name="Line 2793"/>
                        <wps:cNvCnPr>
                          <a:cxnSpLocks/>
                        </wps:cNvCnPr>
                        <wps:spPr bwMode="auto">
                          <a:xfrm>
                            <a:off x="7247" y="1349"/>
                            <a:ext cx="535" cy="0"/>
                          </a:xfrm>
                          <a:prstGeom prst="line">
                            <a:avLst/>
                          </a:prstGeom>
                          <a:noFill/>
                          <a:ln w="3066">
                            <a:solidFill>
                              <a:srgbClr val="00AFF6"/>
                            </a:solidFill>
                            <a:round/>
                            <a:headEnd/>
                            <a:tailEnd/>
                          </a:ln>
                          <a:extLst>
                            <a:ext uri="{909E8E84-426E-40DD-AFC4-6F175D3DCCD1}">
                              <a14:hiddenFill xmlns:a14="http://schemas.microsoft.com/office/drawing/2010/main">
                                <a:noFill/>
                              </a14:hiddenFill>
                            </a:ext>
                          </a:extLst>
                        </wps:spPr>
                        <wps:bodyPr/>
                      </wps:wsp>
                      <wps:wsp>
                        <wps:cNvPr id="235" name="Line 2794"/>
                        <wps:cNvCnPr>
                          <a:cxnSpLocks/>
                        </wps:cNvCnPr>
                        <wps:spPr bwMode="auto">
                          <a:xfrm>
                            <a:off x="7247" y="1675"/>
                            <a:ext cx="535" cy="0"/>
                          </a:xfrm>
                          <a:prstGeom prst="line">
                            <a:avLst/>
                          </a:prstGeom>
                          <a:noFill/>
                          <a:ln w="3066">
                            <a:solidFill>
                              <a:srgbClr val="9490FF"/>
                            </a:solidFill>
                            <a:round/>
                            <a:headEnd/>
                            <a:tailEnd/>
                          </a:ln>
                          <a:extLst>
                            <a:ext uri="{909E8E84-426E-40DD-AFC4-6F175D3DCCD1}">
                              <a14:hiddenFill xmlns:a14="http://schemas.microsoft.com/office/drawing/2010/main">
                                <a:noFill/>
                              </a14:hiddenFill>
                            </a:ext>
                          </a:extLst>
                        </wps:spPr>
                        <wps:bodyPr/>
                      </wps:wsp>
                      <wps:wsp>
                        <wps:cNvPr id="236" name="Line 2795"/>
                        <wps:cNvCnPr>
                          <a:cxnSpLocks/>
                        </wps:cNvCnPr>
                        <wps:spPr bwMode="auto">
                          <a:xfrm>
                            <a:off x="7247" y="1656"/>
                            <a:ext cx="535" cy="0"/>
                          </a:xfrm>
                          <a:prstGeom prst="line">
                            <a:avLst/>
                          </a:prstGeom>
                          <a:noFill/>
                          <a:ln w="3066">
                            <a:solidFill>
                              <a:srgbClr val="E76BF3"/>
                            </a:solidFill>
                            <a:round/>
                            <a:headEnd/>
                            <a:tailEnd/>
                          </a:ln>
                          <a:extLst>
                            <a:ext uri="{909E8E84-426E-40DD-AFC4-6F175D3DCCD1}">
                              <a14:hiddenFill xmlns:a14="http://schemas.microsoft.com/office/drawing/2010/main">
                                <a:noFill/>
                              </a14:hiddenFill>
                            </a:ext>
                          </a:extLst>
                        </wps:spPr>
                        <wps:bodyPr/>
                      </wps:wsp>
                      <wps:wsp>
                        <wps:cNvPr id="237" name="Rectangle 2796"/>
                        <wps:cNvSpPr>
                          <a:spLocks/>
                        </wps:cNvSpPr>
                        <wps:spPr bwMode="auto">
                          <a:xfrm>
                            <a:off x="6926" y="1226"/>
                            <a:ext cx="1176" cy="677"/>
                          </a:xfrm>
                          <a:prstGeom prst="rect">
                            <a:avLst/>
                          </a:prstGeom>
                          <a:noFill/>
                          <a:ln w="286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Line 2797"/>
                        <wps:cNvCnPr>
                          <a:cxnSpLocks/>
                        </wps:cNvCnPr>
                        <wps:spPr bwMode="auto">
                          <a:xfrm>
                            <a:off x="6922" y="1862"/>
                            <a:ext cx="5"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239" name="Line 2798"/>
                        <wps:cNvCnPr>
                          <a:cxnSpLocks/>
                        </wps:cNvCnPr>
                        <wps:spPr bwMode="auto">
                          <a:xfrm>
                            <a:off x="6922" y="1651"/>
                            <a:ext cx="5"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240" name="Line 2799"/>
                        <wps:cNvCnPr>
                          <a:cxnSpLocks/>
                        </wps:cNvCnPr>
                        <wps:spPr bwMode="auto">
                          <a:xfrm>
                            <a:off x="6922" y="1440"/>
                            <a:ext cx="5"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241" name="Line 2800"/>
                        <wps:cNvCnPr>
                          <a:cxnSpLocks/>
                        </wps:cNvCnPr>
                        <wps:spPr bwMode="auto">
                          <a:xfrm>
                            <a:off x="6922" y="1229"/>
                            <a:ext cx="5" cy="0"/>
                          </a:xfrm>
                          <a:prstGeom prst="line">
                            <a:avLst/>
                          </a:prstGeom>
                          <a:noFill/>
                          <a:ln w="3066">
                            <a:solidFill>
                              <a:srgbClr val="333333"/>
                            </a:solidFill>
                            <a:round/>
                            <a:headEnd/>
                            <a:tailEnd/>
                          </a:ln>
                          <a:extLst>
                            <a:ext uri="{909E8E84-426E-40DD-AFC4-6F175D3DCCD1}">
                              <a14:hiddenFill xmlns:a14="http://schemas.microsoft.com/office/drawing/2010/main">
                                <a:noFill/>
                              </a14:hiddenFill>
                            </a:ext>
                          </a:extLst>
                        </wps:spPr>
                        <wps:bodyPr/>
                      </wps:wsp>
                      <wps:wsp>
                        <wps:cNvPr id="242" name="AutoShape 2801"/>
                        <wps:cNvSpPr>
                          <a:spLocks/>
                        </wps:cNvSpPr>
                        <wps:spPr bwMode="auto">
                          <a:xfrm>
                            <a:off x="7245" y="1906"/>
                            <a:ext cx="540" cy="2"/>
                          </a:xfrm>
                          <a:custGeom>
                            <a:avLst/>
                            <a:gdLst>
                              <a:gd name="T0" fmla="+- 0 7245 7245"/>
                              <a:gd name="T1" fmla="*/ T0 w 540"/>
                              <a:gd name="T2" fmla="+- 0 7250 7245"/>
                              <a:gd name="T3" fmla="*/ T2 w 540"/>
                              <a:gd name="T4" fmla="+- 0 7780 7245"/>
                              <a:gd name="T5" fmla="*/ T4 w 540"/>
                              <a:gd name="T6" fmla="+- 0 7784 7245"/>
                              <a:gd name="T7" fmla="*/ T6 w 540"/>
                            </a:gdLst>
                            <a:ahLst/>
                            <a:cxnLst>
                              <a:cxn ang="0">
                                <a:pos x="T1" y="0"/>
                              </a:cxn>
                              <a:cxn ang="0">
                                <a:pos x="T3" y="0"/>
                              </a:cxn>
                              <a:cxn ang="0">
                                <a:pos x="T5" y="0"/>
                              </a:cxn>
                              <a:cxn ang="0">
                                <a:pos x="T7" y="0"/>
                              </a:cxn>
                            </a:cxnLst>
                            <a:rect l="0" t="0" r="r" b="b"/>
                            <a:pathLst>
                              <a:path w="540">
                                <a:moveTo>
                                  <a:pt x="0" y="0"/>
                                </a:moveTo>
                                <a:lnTo>
                                  <a:pt x="5" y="0"/>
                                </a:lnTo>
                                <a:moveTo>
                                  <a:pt x="535" y="0"/>
                                </a:moveTo>
                                <a:lnTo>
                                  <a:pt x="539" y="0"/>
                                </a:lnTo>
                              </a:path>
                            </a:pathLst>
                          </a:custGeom>
                          <a:noFill/>
                          <a:ln w="2943">
                            <a:solidFill>
                              <a:srgbClr val="33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Text Box 2802"/>
                        <wps:cNvSpPr txBox="1">
                          <a:spLocks/>
                        </wps:cNvSpPr>
                        <wps:spPr bwMode="auto">
                          <a:xfrm>
                            <a:off x="6260" y="66"/>
                            <a:ext cx="434"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1542" w14:textId="77777777" w:rsidR="005A72E5" w:rsidRDefault="005A72E5">
                              <w:pPr>
                                <w:spacing w:line="90" w:lineRule="exact"/>
                                <w:rPr>
                                  <w:rFonts w:ascii="Arial"/>
                                  <w:b/>
                                  <w:sz w:val="8"/>
                                </w:rPr>
                              </w:pPr>
                              <w:proofErr w:type="spellStart"/>
                              <w:proofErr w:type="gramStart"/>
                              <w:r>
                                <w:rPr>
                                  <w:rFonts w:ascii="Arial"/>
                                  <w:b/>
                                  <w:sz w:val="8"/>
                                </w:rPr>
                                <w:t>pval</w:t>
                              </w:r>
                              <w:proofErr w:type="spellEnd"/>
                              <w:r>
                                <w:rPr>
                                  <w:rFonts w:ascii="Arial"/>
                                  <w:b/>
                                  <w:sz w:val="8"/>
                                </w:rPr>
                                <w:t>=</w:t>
                              </w:r>
                              <w:proofErr w:type="gramEnd"/>
                              <w:r>
                                <w:rPr>
                                  <w:rFonts w:ascii="Arial"/>
                                  <w:b/>
                                  <w:sz w:val="8"/>
                                </w:rPr>
                                <w:t>0.003</w:t>
                              </w:r>
                            </w:p>
                          </w:txbxContent>
                        </wps:txbx>
                        <wps:bodyPr rot="0" vert="horz" wrap="square" lIns="0" tIns="0" rIns="0" bIns="0" anchor="t" anchorCtr="0" upright="1">
                          <a:noAutofit/>
                        </wps:bodyPr>
                      </wps:wsp>
                      <wps:wsp>
                        <wps:cNvPr id="244" name="Text Box 2803"/>
                        <wps:cNvSpPr txBox="1">
                          <a:spLocks/>
                        </wps:cNvSpPr>
                        <wps:spPr bwMode="auto">
                          <a:xfrm>
                            <a:off x="6896" y="1207"/>
                            <a:ext cx="39"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086D0" w14:textId="77777777" w:rsidR="005A72E5" w:rsidRDefault="005A72E5">
                              <w:pPr>
                                <w:spacing w:before="2"/>
                                <w:rPr>
                                  <w:rFonts w:ascii="Arial"/>
                                  <w:sz w:val="3"/>
                                </w:rPr>
                              </w:pPr>
                              <w:r>
                                <w:rPr>
                                  <w:rFonts w:ascii="Arial"/>
                                  <w:color w:val="4D4D4D"/>
                                  <w:w w:val="112"/>
                                  <w:sz w:val="3"/>
                                </w:rPr>
                                <w:t>3</w:t>
                              </w:r>
                            </w:p>
                          </w:txbxContent>
                        </wps:txbx>
                        <wps:bodyPr rot="0" vert="horz" wrap="square" lIns="0" tIns="0" rIns="0" bIns="0" anchor="t" anchorCtr="0" upright="1">
                          <a:noAutofit/>
                        </wps:bodyPr>
                      </wps:wsp>
                      <wps:wsp>
                        <wps:cNvPr id="245" name="Text Box 2804"/>
                        <wps:cNvSpPr txBox="1">
                          <a:spLocks/>
                        </wps:cNvSpPr>
                        <wps:spPr bwMode="auto">
                          <a:xfrm>
                            <a:off x="6896" y="1417"/>
                            <a:ext cx="39"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6A43A" w14:textId="77777777" w:rsidR="005A72E5" w:rsidRDefault="005A72E5">
                              <w:pPr>
                                <w:spacing w:before="2"/>
                                <w:rPr>
                                  <w:rFonts w:ascii="Arial"/>
                                  <w:sz w:val="3"/>
                                </w:rPr>
                              </w:pPr>
                              <w:r>
                                <w:rPr>
                                  <w:rFonts w:ascii="Arial"/>
                                  <w:color w:val="4D4D4D"/>
                                  <w:w w:val="112"/>
                                  <w:sz w:val="3"/>
                                </w:rPr>
                                <w:t>2</w:t>
                              </w:r>
                            </w:p>
                          </w:txbxContent>
                        </wps:txbx>
                        <wps:bodyPr rot="0" vert="horz" wrap="square" lIns="0" tIns="0" rIns="0" bIns="0" anchor="t" anchorCtr="0" upright="1">
                          <a:noAutofit/>
                        </wps:bodyPr>
                      </wps:wsp>
                      <wps:wsp>
                        <wps:cNvPr id="246" name="Text Box 2805"/>
                        <wps:cNvSpPr txBox="1">
                          <a:spLocks/>
                        </wps:cNvSpPr>
                        <wps:spPr bwMode="auto">
                          <a:xfrm>
                            <a:off x="6896" y="1628"/>
                            <a:ext cx="39"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08653" w14:textId="77777777" w:rsidR="005A72E5" w:rsidRDefault="005A72E5">
                              <w:pPr>
                                <w:spacing w:before="2"/>
                                <w:rPr>
                                  <w:rFonts w:ascii="Arial"/>
                                  <w:sz w:val="3"/>
                                </w:rPr>
                              </w:pPr>
                              <w:r>
                                <w:rPr>
                                  <w:rFonts w:ascii="Arial"/>
                                  <w:color w:val="4D4D4D"/>
                                  <w:w w:val="112"/>
                                  <w:sz w:val="3"/>
                                </w:rPr>
                                <w:t>1</w:t>
                              </w:r>
                            </w:p>
                          </w:txbxContent>
                        </wps:txbx>
                        <wps:bodyPr rot="0" vert="horz" wrap="square" lIns="0" tIns="0" rIns="0" bIns="0" anchor="t" anchorCtr="0" upright="1">
                          <a:noAutofit/>
                        </wps:bodyPr>
                      </wps:wsp>
                      <wps:wsp>
                        <wps:cNvPr id="247" name="Text Box 2806"/>
                        <wps:cNvSpPr txBox="1">
                          <a:spLocks/>
                        </wps:cNvSpPr>
                        <wps:spPr bwMode="auto">
                          <a:xfrm>
                            <a:off x="6896" y="1839"/>
                            <a:ext cx="39"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707BD" w14:textId="77777777" w:rsidR="005A72E5" w:rsidRDefault="005A72E5">
                              <w:pPr>
                                <w:spacing w:before="2"/>
                                <w:rPr>
                                  <w:rFonts w:ascii="Arial"/>
                                  <w:sz w:val="3"/>
                                </w:rPr>
                              </w:pPr>
                              <w:r>
                                <w:rPr>
                                  <w:rFonts w:ascii="Arial"/>
                                  <w:color w:val="4D4D4D"/>
                                  <w:w w:val="112"/>
                                  <w:sz w:val="3"/>
                                </w:rPr>
                                <w:t>0</w:t>
                              </w:r>
                            </w:p>
                          </w:txbxContent>
                        </wps:txbx>
                        <wps:bodyPr rot="0" vert="horz" wrap="square" lIns="0" tIns="0" rIns="0" bIns="0" anchor="t" anchorCtr="0" upright="1">
                          <a:noAutofit/>
                        </wps:bodyPr>
                      </wps:wsp>
                      <wps:wsp>
                        <wps:cNvPr id="248" name="Text Box 2807"/>
                        <wps:cNvSpPr txBox="1">
                          <a:spLocks/>
                        </wps:cNvSpPr>
                        <wps:spPr bwMode="auto">
                          <a:xfrm>
                            <a:off x="7229" y="1908"/>
                            <a:ext cx="66"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EE4D1" w14:textId="77777777" w:rsidR="005A72E5" w:rsidRDefault="005A72E5">
                              <w:pPr>
                                <w:spacing w:before="2"/>
                                <w:rPr>
                                  <w:rFonts w:ascii="Arial"/>
                                  <w:sz w:val="3"/>
                                </w:rPr>
                              </w:pPr>
                              <w:r>
                                <w:rPr>
                                  <w:rFonts w:ascii="Arial"/>
                                  <w:color w:val="4D4D4D"/>
                                  <w:w w:val="115"/>
                                  <w:sz w:val="3"/>
                                </w:rPr>
                                <w:t>PB</w:t>
                              </w:r>
                            </w:p>
                          </w:txbxContent>
                        </wps:txbx>
                        <wps:bodyPr rot="0" vert="horz" wrap="square" lIns="0" tIns="0" rIns="0" bIns="0" anchor="t" anchorCtr="0" upright="1">
                          <a:noAutofit/>
                        </wps:bodyPr>
                      </wps:wsp>
                      <wps:wsp>
                        <wps:cNvPr id="249" name="Text Box 2808"/>
                        <wps:cNvSpPr txBox="1">
                          <a:spLocks/>
                        </wps:cNvSpPr>
                        <wps:spPr bwMode="auto">
                          <a:xfrm>
                            <a:off x="7765" y="1908"/>
                            <a:ext cx="64" cy="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FEFCF" w14:textId="77777777" w:rsidR="005A72E5" w:rsidRDefault="005A72E5">
                              <w:pPr>
                                <w:spacing w:before="2"/>
                                <w:rPr>
                                  <w:rFonts w:ascii="Arial"/>
                                  <w:sz w:val="3"/>
                                </w:rPr>
                              </w:pPr>
                              <w:r>
                                <w:rPr>
                                  <w:rFonts w:ascii="Arial"/>
                                  <w:color w:val="4D4D4D"/>
                                  <w:w w:val="115"/>
                                  <w:sz w:val="3"/>
                                </w:rPr>
                                <w:t>SF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62460" id="Group 2688" o:spid="_x0000_s2082" style="position:absolute;left:0;text-align:left;margin-left:239.95pt;margin-top:-.95pt;width:166.4pt;height:124.4pt;z-index:19240;mso-position-horizontal-relative:page" coordorigin="4799,-19" coordsize="3328,2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">
                <v:shape id="Freeform 2689" o:spid="_x0000_s2083" style="position:absolute;left:5647;top:219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" path="m14,l4,,,4,,14r4,4l14,18r4,-4l18,4,14,xe" fillcolor="#f8766c" stroked="f">
                  <v:path arrowok="t" o:connecttype="custom" o:connectlocs="14,2193;4,2193;0,2197;0,2207;4,2211;14,2211;18,2207;18,2197;14,2193" o:connectangles="0,0,0,0,0,0,0,0,0"/>
                </v:shape>
                <v:shape id="Freeform 2690" o:spid="_x0000_s2084" style="position:absolute;left:5647;top:219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" path="m,9l,4,4,,9,r5,l18,4r,5l18,14r-4,4l9,18r-5,l,14,,9e" filled="f" strokecolor="#f8766c" strokeweight=".05653mm">
                  <v:path arrowok="t" o:connecttype="custom" o:connectlocs="0,2202;0,2197;4,2193;9,2193;14,2193;18,2197;18,2202;18,2207;14,2211;9,2211;4,2211;0,2207;0,2202" o:connectangles="0,0,0,0,0,0,0,0,0,0,0,0,0"/>
                </v:shape>
                <v:shape id="Freeform 2691" o:spid="_x0000_s2085" style="position:absolute;left:5647;top:228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" path="m14,l4,,,4,,14r4,4l14,18r4,-4l18,4,14,xe" fillcolor="#d79000" stroked="f">
                  <v:path arrowok="t" o:connecttype="custom" o:connectlocs="14,2286;4,2286;0,2290;0,2300;4,2304;14,2304;18,2300;18,2290;14,2286" o:connectangles="0,0,0,0,0,0,0,0,0"/>
                </v:shape>
                <v:shape id="Freeform 2692" o:spid="_x0000_s2086" style="position:absolute;left:5647;top:228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" path="m,9l,4,4,,9,r5,l18,4r,5l18,14r-4,4l9,18r-5,l,14,,9e" filled="f" strokecolor="#d79000" strokeweight=".05653mm">
                  <v:path arrowok="t" o:connecttype="custom" o:connectlocs="0,2295;0,2290;4,2286;9,2286;14,2286;18,2290;18,2295;18,2300;14,2304;9,2304;4,2304;0,2300;0,2295" o:connectangles="0,0,0,0,0,0,0,0,0,0,0,0,0"/>
                </v:shape>
                <v:shape id="Freeform 2693" o:spid="_x0000_s2087" style="position:absolute;left:5647;top:225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" path="m14,l4,,,4r,9l4,17r10,l18,13r,-9l14,xe" fillcolor="#a2a400" stroked="f">
                  <v:path arrowok="t" o:connecttype="custom" o:connectlocs="14,2257;4,2257;0,2261;0,2270;4,2274;14,2274;18,2270;18,2261;14,2257" o:connectangles="0,0,0,0,0,0,0,0,0"/>
                </v:shape>
                <v:shape id="Freeform 2694" o:spid="_x0000_s2088" style="position:absolute;left:5647;top:2256;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" path="m,8l,4,4,,9,r5,l18,4r,4l18,13r-4,4l9,17r-5,l,13,,8e" filled="f" strokecolor="#a2a400" strokeweight=".05653mm">
                  <v:path arrowok="t" o:connecttype="custom" o:connectlocs="0,2265;0,2261;4,2257;9,2257;14,2257;18,2261;18,2265;18,2270;14,2274;9,2274;4,2274;0,2270;0,2265" o:connectangles="0,0,0,0,0,0,0,0,0,0,0,0,0"/>
                </v:shape>
                <v:shape id="Freeform 2695" o:spid="_x0000_s2089" style="position:absolute;left:5647;top:216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" path="m14,l4,,,4,,14r4,4l14,18r4,-4l18,4,14,xe" fillcolor="#39b600" stroked="f">
                  <v:path arrowok="t" o:connecttype="custom" o:connectlocs="14,2160;4,2160;0,2164;0,2174;4,2178;14,2178;18,2174;18,2164;14,2160" o:connectangles="0,0,0,0,0,0,0,0,0"/>
                </v:shape>
                <v:shape id="Freeform 2696" o:spid="_x0000_s2090" style="position:absolute;left:5647;top:216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" path="m,9l,4,4,,9,r5,l18,4r,5l18,14r-4,4l9,18r-5,l,14,,9e" filled="f" strokecolor="#39b600" strokeweight=".05653mm">
                  <v:path arrowok="t" o:connecttype="custom" o:connectlocs="0,2169;0,2164;4,2160;9,2160;14,2160;18,2164;18,2169;18,2174;14,2178;9,2178;4,2178;0,2174;0,2169" o:connectangles="0,0,0,0,0,0,0,0,0,0,0,0,0"/>
                </v:shape>
                <v:shape id="Freeform 2697" o:spid="_x0000_s2091" style="position:absolute;left:5647;top:230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" path="m14,l4,,,4,,14r4,4l14,18r4,-4l18,4,14,xe" fillcolor="#00be7c" stroked="f">
                  <v:path arrowok="t" o:connecttype="custom" o:connectlocs="14,2301;4,2301;0,2305;0,2315;4,2319;14,2319;18,2315;18,2305;14,2301" o:connectangles="0,0,0,0,0,0,0,0,0"/>
                </v:shape>
                <v:shape id="Freeform 2698" o:spid="_x0000_s2092" style="position:absolute;left:5647;top:230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" path="m,9l,4,4,,9,r5,l18,4r,5l18,14r-4,4l9,18r-5,l,14,,9e" filled="f" strokecolor="#00be7c" strokeweight=".05653mm">
                  <v:path arrowok="t" o:connecttype="custom" o:connectlocs="0,2310;0,2305;4,2301;9,2301;14,2301;18,2305;18,2310;18,2315;14,2319;9,2319;4,2319;0,2315;0,2310" o:connectangles="0,0,0,0,0,0,0,0,0,0,0,0,0"/>
                </v:shape>
                <v:shape id="Freeform 2699" o:spid="_x0000_s2093" style="position:absolute;left:5647;top:231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" path="m14,l4,,,4r,9l4,17r10,l18,13r,-9l14,xe" fillcolor="#00bec4" stroked="f">
                  <v:path arrowok="t" o:connecttype="custom" o:connectlocs="14,2313;4,2313;0,2317;0,2326;4,2330;14,2330;18,2326;18,2317;14,2313" o:connectangles="0,0,0,0,0,0,0,0,0"/>
                </v:shape>
                <v:shape id="Freeform 2700" o:spid="_x0000_s2094" style="position:absolute;left:5647;top:231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" path="m,8l,4,4,,9,r5,l18,4r,4l18,13r-4,4l9,17r-5,l,13,,8e" filled="f" strokecolor="#00bec4" strokeweight=".05653mm">
                  <v:path arrowok="t" o:connecttype="custom" o:connectlocs="0,2321;0,2317;4,2313;9,2313;14,2313;18,2317;18,2321;18,2326;14,2330;9,2330;4,2330;0,2326;0,2321" o:connectangles="0,0,0,0,0,0,0,0,0,0,0,0,0"/>
                </v:shape>
                <v:shape id="Freeform 2701" o:spid="_x0000_s2095" style="position:absolute;left:5647;top:210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" path="m14,l4,,,4,,14r4,4l14,18r4,-4l18,4,14,xe" fillcolor="#00aff6" stroked="f">
                  <v:path arrowok="t" o:connecttype="custom" o:connectlocs="14,2107;4,2107;0,2111;0,2121;4,2125;14,2125;18,2121;18,2111;14,2107" o:connectangles="0,0,0,0,0,0,0,0,0"/>
                </v:shape>
                <v:shape id="Freeform 2702" o:spid="_x0000_s2096" style="position:absolute;left:5647;top:210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" path="m,9l,4,4,,9,r5,l18,4r,5l18,14r-4,4l9,18r-5,l,14,,9e" filled="f" strokecolor="#00aff6" strokeweight=".05653mm">
                  <v:path arrowok="t" o:connecttype="custom" o:connectlocs="0,2116;0,2111;4,2107;9,2107;14,2107;18,2111;18,2116;18,2121;14,2125;9,2125;4,2125;0,2121;0,2116" o:connectangles="0,0,0,0,0,0,0,0,0,0,0,0,0"/>
                </v:shape>
                <v:shape id="Freeform 2703" o:spid="_x0000_s2097" style="position:absolute;left:5647;top:225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" path="m14,l4,,,4,,14r4,4l14,18r4,-4l18,4,14,xe" fillcolor="#9490ff" stroked="f">
                  <v:path arrowok="t" o:connecttype="custom" o:connectlocs="14,2252;4,2252;0,2256;0,2266;4,2270;14,2270;18,2266;18,2256;14,2252" o:connectangles="0,0,0,0,0,0,0,0,0"/>
                </v:shape>
                <v:shape id="Freeform 2704" o:spid="_x0000_s2098" style="position:absolute;left:5647;top:2251;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" path="m,9l,4,4,,9,r5,l18,4r,5l18,14r-4,4l9,18r-5,l,14,,9e" filled="f" strokecolor="#9490ff" strokeweight=".05653mm">
                  <v:path arrowok="t" o:connecttype="custom" o:connectlocs="0,2261;0,2256;4,2252;9,2252;14,2252;18,2256;18,2261;18,2266;14,2270;9,2270;4,2270;0,2266;0,2261" o:connectangles="0,0,0,0,0,0,0,0,0,0,0,0,0"/>
                </v:shape>
                <v:shape id="Freeform 2705" o:spid="_x0000_s2099" style="position:absolute;left:5647;top:224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" path="m14,l4,,,4,,14r4,4l14,18r4,-4l18,4,14,xe" fillcolor="#e76bf3" stroked="f">
                  <v:path arrowok="t" o:connecttype="custom" o:connectlocs="14,2243;4,2243;0,2247;0,2257;4,2261;14,2261;18,2257;18,2247;14,2243" o:connectangles="0,0,0,0,0,0,0,0,0"/>
                </v:shape>
                <v:shape id="Freeform 2706" o:spid="_x0000_s2100" style="position:absolute;left:5647;top:224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" path="m,9l,4,4,,9,r5,l18,4r,5l18,14r-4,4l9,18r-5,l,14,,9e" filled="f" strokecolor="#e76bf3" strokeweight=".05653mm">
                  <v:path arrowok="t" o:connecttype="custom" o:connectlocs="0,2252;0,2247;4,2243;9,2243;14,2243;18,2247;18,2252;18,2257;14,2261;9,2261;4,2261;0,2257;0,2252" o:connectangles="0,0,0,0,0,0,0,0,0,0,0,0,0"/>
                </v:shape>
                <v:shape id="Freeform 2707" o:spid="_x0000_s2101" style="position:absolute;left:5647;top:226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" path="m14,l4,,,4r,9l4,17r10,l18,13r,-9l14,xe" fillcolor="#ff61bb" stroked="f">
                  <v:path arrowok="t" o:connecttype="custom" o:connectlocs="14,2269;4,2269;0,2273;0,2282;4,2286;14,2286;18,2282;18,2273;14,2269" o:connectangles="0,0,0,0,0,0,0,0,0"/>
                </v:shape>
                <v:shape id="Freeform 2708" o:spid="_x0000_s2102" style="position:absolute;left:5647;top:226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" path="m,8l,4,4,,9,r5,l18,4r,4l18,13r-4,4l9,17r-5,l,13,,8e" filled="f" strokecolor="#ff61bb" strokeweight=".05653mm">
                  <v:path arrowok="t" o:connecttype="custom" o:connectlocs="0,2277;0,2273;4,2269;9,2269;14,2269;18,2273;18,2277;18,2282;14,2286;9,2286;4,2286;0,2282;0,2277" o:connectangles="0,0,0,0,0,0,0,0,0,0,0,0,0"/>
                </v:shape>
                <v:shape id="Freeform 2709" o:spid="_x0000_s2103" style="position:absolute;left:7057;top:215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" path="m14,l4,,,4,,14r4,4l14,18r4,-4l18,4,14,xe" fillcolor="#f8766c" stroked="f">
                  <v:path arrowok="t" o:connecttype="custom" o:connectlocs="14,2155;4,2155;0,2159;0,2169;4,2173;14,2173;18,2169;18,2159;14,2155" o:connectangles="0,0,0,0,0,0,0,0,0"/>
                </v:shape>
                <v:shape id="Freeform 2710" o:spid="_x0000_s2104" style="position:absolute;left:7057;top:215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" path="m,9l,4,4,,9,r5,l18,4r,5l18,14r-4,4l9,18r-5,l,14,,9e" filled="f" strokecolor="#f8766c" strokeweight=".05653mm">
                  <v:path arrowok="t" o:connecttype="custom" o:connectlocs="0,2164;0,2159;4,2155;9,2155;14,2155;18,2159;18,2164;18,2169;14,2173;9,2173;4,2173;0,2169;0,2164" o:connectangles="0,0,0,0,0,0,0,0,0,0,0,0,0"/>
                </v:shape>
                <v:shape id="Freeform 2711" o:spid="_x0000_s2105" style="position:absolute;left:7057;top:222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" path="m14,l4,,,4,,14r4,4l14,18r4,-4l18,4,14,xe" fillcolor="#d79000" stroked="f">
                  <v:path arrowok="t" o:connecttype="custom" o:connectlocs="14,2222;4,2222;0,2226;0,2236;4,2240;14,2240;18,2236;18,2226;14,2222" o:connectangles="0,0,0,0,0,0,0,0,0"/>
                </v:shape>
                <v:shape id="Freeform 2712" o:spid="_x0000_s2106" style="position:absolute;left:7057;top:2222;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" path="m,9l,4,4,,9,r5,l18,4r,5l18,14r-4,4l9,18r-5,l,14,,9e" filled="f" strokecolor="#d79000" strokeweight=".05653mm">
                  <v:path arrowok="t" o:connecttype="custom" o:connectlocs="0,2231;0,2226;4,2222;9,2222;14,2222;18,2226;18,2231;18,2236;14,2240;9,2240;4,2240;0,2236;0,2231" o:connectangles="0,0,0,0,0,0,0,0,0,0,0,0,0"/>
                </v:shape>
                <v:shape id="Freeform 2713" o:spid="_x0000_s2107" style="position:absolute;left:7057;top:219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" path="m14,l4,,,4,,14r4,4l14,18r4,-4l18,4,14,xe" fillcolor="#a2a400" stroked="f">
                  <v:path arrowok="t" o:connecttype="custom" o:connectlocs="14,2195;4,2195;0,2199;0,2209;4,2213;14,2213;18,2209;18,2199;14,2195" o:connectangles="0,0,0,0,0,0,0,0,0"/>
                </v:shape>
                <v:shape id="Freeform 2714" o:spid="_x0000_s2108" style="position:absolute;left:7057;top:219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" path="m,9l,4,4,,9,r5,l18,4r,5l18,14r-4,4l9,18r-5,l,14,,9e" filled="f" strokecolor="#a2a400" strokeweight=".05653mm">
                  <v:path arrowok="t" o:connecttype="custom" o:connectlocs="0,2204;0,2199;4,2195;9,2195;14,2195;18,2199;18,2204;18,2209;14,2213;9,2213;4,2213;0,2209;0,2204" o:connectangles="0,0,0,0,0,0,0,0,0,0,0,0,0"/>
                </v:shape>
                <v:shape id="Freeform 2715" o:spid="_x0000_s2109" style="position:absolute;left:7057;top:216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" path="m14,l4,,,4,,14r4,4l14,18r4,-4l18,4,14,xe" fillcolor="#39b600" stroked="f">
                  <v:path arrowok="t" o:connecttype="custom" o:connectlocs="14,2168;4,2168;0,2172;0,2182;4,2186;14,2186;18,2182;18,2172;14,2168" o:connectangles="0,0,0,0,0,0,0,0,0"/>
                </v:shape>
                <v:shape id="Freeform 2716" o:spid="_x0000_s2110" style="position:absolute;left:7057;top:2168;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" path="m,9l,4,4,,9,r5,l18,4r,5l18,14r-4,4l9,18r-5,l,14,,9e" filled="f" strokecolor="#39b600" strokeweight=".05653mm">
                  <v:path arrowok="t" o:connecttype="custom" o:connectlocs="0,2177;0,2172;4,2168;9,2168;14,2168;18,2172;18,2177;18,2182;14,2186;9,2186;4,2186;0,2182;0,2177" o:connectangles="0,0,0,0,0,0,0,0,0,0,0,0,0"/>
                </v:shape>
                <v:shape id="Freeform 2717" o:spid="_x0000_s2111" style="position:absolute;left:7057;top:226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" path="m14,l4,,,4,,14r4,4l14,18r4,-4l18,4,14,xe" fillcolor="#00be7c" stroked="f">
                  <v:path arrowok="t" o:connecttype="custom" o:connectlocs="14,2261;4,2261;0,2265;0,2275;4,2279;14,2279;18,2275;18,2265;14,2261" o:connectangles="0,0,0,0,0,0,0,0,0"/>
                </v:shape>
                <v:shape id="Freeform 2718" o:spid="_x0000_s2112" style="position:absolute;left:7057;top:2260;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" path="m,9l,4,4,,9,r5,l18,4r,5l18,14r-4,4l9,18r-5,l,14,,9e" filled="f" strokecolor="#00be7c" strokeweight=".05653mm">
                  <v:path arrowok="t" o:connecttype="custom" o:connectlocs="0,2270;0,2265;4,2261;9,2261;14,2261;18,2265;18,2270;18,2275;14,2279;9,2279;4,2279;0,2275;0,2270" o:connectangles="0,0,0,0,0,0,0,0,0,0,0,0,0"/>
                </v:shape>
                <v:shape id="Freeform 2719" o:spid="_x0000_s2113" style="position:absolute;left:7057;top:217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" path="m14,l4,,,3,,13r4,4l14,17r4,-4l18,3,14,xe" fillcolor="#00bec4" stroked="f">
                  <v:path arrowok="t" o:connecttype="custom" o:connectlocs="14,2178;4,2178;0,2181;0,2191;4,2195;14,2195;18,2191;18,2181;14,2178" o:connectangles="0,0,0,0,0,0,0,0,0"/>
                </v:shape>
                <v:shape id="Freeform 2720" o:spid="_x0000_s2114" style="position:absolute;left:7057;top:217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" path="m,8l,3,4,,9,r5,l18,3r,5l18,13r-4,4l9,17r-5,l,13,,8e" filled="f" strokecolor="#00bec4" strokeweight=".05653mm">
                  <v:path arrowok="t" o:connecttype="custom" o:connectlocs="0,2186;0,2181;4,2178;9,2178;14,2178;18,2181;18,2186;18,2191;14,2195;9,2195;4,2195;0,2191;0,2186" o:connectangles="0,0,0,0,0,0,0,0,0,0,0,0,0"/>
                </v:shape>
                <v:shape id="Freeform 2721" o:spid="_x0000_s2115" style="position:absolute;left:7057;top:208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" path="m14,l4,,,4,,14r4,4l14,18r4,-4l18,4,14,xe" fillcolor="#00aff6" stroked="f">
                  <v:path arrowok="t" o:connecttype="custom" o:connectlocs="14,2084;4,2084;0,2088;0,2098;4,2102;14,2102;18,2098;18,2088;14,2084" o:connectangles="0,0,0,0,0,0,0,0,0"/>
                </v:shape>
                <v:shape id="Freeform 2722" o:spid="_x0000_s2116" style="position:absolute;left:7057;top:208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" path="m,9l,4,4,,9,r5,l18,4r,5l18,14r-4,4l9,18r-5,l,14,,9e" filled="f" strokecolor="#00aff6" strokeweight=".05653mm">
                  <v:path arrowok="t" o:connecttype="custom" o:connectlocs="0,2093;0,2088;4,2084;9,2084;14,2084;18,2088;18,2093;18,2098;14,2102;9,2102;4,2102;0,2098;0,2093" o:connectangles="0,0,0,0,0,0,0,0,0,0,0,0,0"/>
                </v:shape>
                <v:shape id="Freeform 2723" o:spid="_x0000_s2117" style="position:absolute;left:7057;top:219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" path="m14,l4,,,4,,14r4,4l14,18r4,-4l18,4,14,xe" fillcolor="#9490ff" stroked="f">
                  <v:path arrowok="t" o:connecttype="custom" o:connectlocs="14,2199;4,2199;0,2203;0,2213;4,2217;14,2217;18,2213;18,2203;14,2199" o:connectangles="0,0,0,0,0,0,0,0,0"/>
                </v:shape>
                <v:shape id="Freeform 2724" o:spid="_x0000_s2118" style="position:absolute;left:7057;top:2199;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" path="m,9l,4,4,,9,r5,l18,4r,5l18,14r-4,4l9,18r-5,l,14,,9e" filled="f" strokecolor="#9490ff" strokeweight=".05653mm">
                  <v:path arrowok="t" o:connecttype="custom" o:connectlocs="0,2208;0,2203;4,2199;9,2199;14,2199;18,2203;18,2208;18,2213;14,2217;9,2217;4,2217;0,2213;0,2208" o:connectangles="0,0,0,0,0,0,0,0,0,0,0,0,0"/>
                </v:shape>
                <v:shape id="Freeform 2725" o:spid="_x0000_s2119" style="position:absolute;left:7057;top:219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" path="m14,l4,,,4,,14r4,4l14,18r4,-4l18,4,14,xe" fillcolor="#e76bf3" stroked="f">
                  <v:path arrowok="t" o:connecttype="custom" o:connectlocs="14,2197;4,2197;0,2201;0,2211;4,2215;14,2215;18,2211;18,2201;14,2197" o:connectangles="0,0,0,0,0,0,0,0,0"/>
                </v:shape>
                <v:shape id="Freeform 2726" o:spid="_x0000_s2120" style="position:absolute;left:7057;top:219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" path="m,9l,4,4,,9,r5,l18,4r,5l18,14r-4,4l9,18r-5,l,14,,9e" filled="f" strokecolor="#e76bf3" strokeweight=".05653mm">
                  <v:path arrowok="t" o:connecttype="custom" o:connectlocs="0,2206;0,2201;4,2197;9,2197;14,2197;18,2201;18,2206;18,2211;14,2215;9,2215;4,2215;0,2211;0,2206" o:connectangles="0,0,0,0,0,0,0,0,0,0,0,0,0"/>
                </v:shape>
                <v:line id="Line 2727" o:spid="_x0000_s2121" style="position:absolute;visibility:visible;mso-wrap-style:square" from="5657,2202" to="7066,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" strokecolor="#f8766c" strokeweight=".08517mm">
                  <o:lock v:ext="edit" shapetype="f"/>
                </v:line>
                <v:line id="Line 2728" o:spid="_x0000_s2122" style="position:absolute;visibility:visible;mso-wrap-style:square" from="5657,2295" to="7066,2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" strokecolor="#d79000" strokeweight=".08517mm">
                  <o:lock v:ext="edit" shapetype="f"/>
                </v:line>
                <v:line id="Line 2729" o:spid="_x0000_s2123" style="position:absolute;visibility:visible;mso-wrap-style:square" from="5657,2265" to="7066,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" strokecolor="#a2a400" strokeweight=".08517mm">
                  <o:lock v:ext="edit" shapetype="f"/>
                </v:line>
                <v:line id="Line 2730" o:spid="_x0000_s2124" style="position:absolute;visibility:visible;mso-wrap-style:square" from="5657,2169" to="7066,2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" strokecolor="#39b600" strokeweight=".08517mm">
                  <o:lock v:ext="edit" shapetype="f"/>
                </v:line>
                <v:line id="Line 2731" o:spid="_x0000_s2125" style="position:absolute;visibility:visible;mso-wrap-style:square" from="5657,2310" to="7066,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" strokecolor="#00be7c" strokeweight=".08517mm">
                  <o:lock v:ext="edit" shapetype="f"/>
                </v:line>
                <v:line id="Line 2732" o:spid="_x0000_s2126" style="position:absolute;visibility:visible;mso-wrap-style:square" from="5657,2321" to="7066,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" strokecolor="#00bec4" strokeweight=".08517mm">
                  <o:lock v:ext="edit" shapetype="f"/>
                </v:line>
                <v:line id="Line 2733" o:spid="_x0000_s2127" style="position:absolute;visibility:visible;mso-wrap-style:square" from="5657,2116" to="7066,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" strokecolor="#00aff6" strokeweight=".08517mm">
                  <o:lock v:ext="edit" shapetype="f"/>
                </v:line>
                <v:line id="Line 2734" o:spid="_x0000_s2128" style="position:absolute;visibility:visible;mso-wrap-style:square" from="5657,2261" to="7066,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" strokecolor="#9490ff" strokeweight=".08517mm">
                  <o:lock v:ext="edit" shapetype="f"/>
                </v:line>
                <v:line id="Line 2735" o:spid="_x0000_s2129" style="position:absolute;visibility:visible;mso-wrap-style:square" from="5657,2252" to="7066,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" strokecolor="#e76bf3" strokeweight=".08517mm">
                  <o:lock v:ext="edit" shapetype="f"/>
                </v:line>
                <v:shape id="Freeform 2736" o:spid="_x0000_s2130" style="position:absolute;left:7057;top:26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" path="m14,l4,,,4,,14r4,4l14,18r4,-4l18,4,14,xe" fillcolor="#ff61bb" stroked="f">
                  <v:path arrowok="t" o:connecttype="custom" o:connectlocs="14,263;4,263;0,267;0,277;4,281;14,281;18,277;18,267;14,263" o:connectangles="0,0,0,0,0,0,0,0,0"/>
                </v:shape>
                <v:shape id="Freeform 2737" o:spid="_x0000_s2131" style="position:absolute;left:7057;top:263;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" path="m,9l,4,4,,9,r5,l18,4r,5l18,14r-4,4l9,18r-5,l,14,,9e" filled="f" strokecolor="#ff61bb" strokeweight=".05653mm">
                  <v:path arrowok="t" o:connecttype="custom" o:connectlocs="0,272;0,267;4,263;9,263;14,263;18,267;18,272;18,277;14,281;9,281;4,281;0,277;0,272" o:connectangles="0,0,0,0,0,0,0,0,0,0,0,0,0"/>
                </v:shape>
                <v:line id="Line 2738" o:spid="_x0000_s2132" style="position:absolute;visibility:visible;mso-wrap-style:square" from="5657,2277" to="7066,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" strokecolor="#ff61bb" strokeweight=".08517mm">
                  <o:lock v:ext="edit" shapetype="f"/>
                </v:line>
                <v:rect id="Rectangle 2739" o:spid="_x0000_s2133" style="position:absolute;left:4815;top:-17;width:3309;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" filled="f" strokecolor="#333" strokeweight=".08517mm">
                  <v:path arrowok="t"/>
                </v:rect>
                <v:line id="Line 2740" o:spid="_x0000_s2134" style="position:absolute;visibility:visible;mso-wrap-style:square" from="4799,2344" to="4811,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" strokecolor="#333" strokeweight=".08517mm">
                  <o:lock v:ext="edit" shapetype="f"/>
                </v:line>
                <v:line id="Line 2741" o:spid="_x0000_s2135" style="position:absolute;visibility:visible;mso-wrap-style:square" from="4799,1969" to="481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" strokecolor="#333" strokeweight=".08517mm">
                  <o:lock v:ext="edit" shapetype="f"/>
                </v:line>
                <v:line id="Line 2742" o:spid="_x0000_s2136" style="position:absolute;visibility:visible;mso-wrap-style:square" from="4799,1594" to="481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" strokecolor="#333" strokeweight=".08517mm">
                  <o:lock v:ext="edit" shapetype="f"/>
                </v:line>
                <v:line id="Line 2743" o:spid="_x0000_s2137" style="position:absolute;visibility:visible;mso-wrap-style:square" from="4799,1220" to="4811,1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" strokecolor="#333" strokeweight=".08517mm">
                  <o:lock v:ext="edit" shapetype="f"/>
                </v:line>
                <v:line id="Line 2744" o:spid="_x0000_s2138" style="position:absolute;visibility:visible;mso-wrap-style:square" from="4799,845" to="481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" strokecolor="#333" strokeweight=".08517mm">
                  <o:lock v:ext="edit" shapetype="f"/>
                </v:line>
                <v:line id="Line 2745" o:spid="_x0000_s2139" style="position:absolute;visibility:visible;mso-wrap-style:square" from="4799,471" to="4811,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" strokecolor="#333" strokeweight=".08517mm">
                  <o:lock v:ext="edit" shapetype="f"/>
                </v:line>
                <v:line id="Line 2746" o:spid="_x0000_s2140" style="position:absolute;visibility:visible;mso-wrap-style:square" from="4799,96" to="481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" strokecolor="#333" strokeweight=".08517mm">
                  <o:lock v:ext="edit" shapetype="f"/>
                </v:line>
                <v:line id="Line 2747" o:spid="_x0000_s2141" style="position:absolute;visibility:visible;mso-wrap-style:square" from="5657,2468" to="5657,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" strokecolor="#333" strokeweight=".08517mm">
                  <o:lock v:ext="edit" shapetype="f"/>
                </v:line>
                <v:line id="Line 2748" o:spid="_x0000_s2142" style="position:absolute;visibility:visible;mso-wrap-style:square" from="7066,2468" to="7066,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" strokecolor="#333" strokeweight=".08517mm">
                  <o:lock v:ext="edit" shapetype="f"/>
                </v:line>
                <v:line id="Line 2749" o:spid="_x0000_s2143" style="position:absolute;visibility:visible;mso-wrap-style:square" from="5712,200" to="7140,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" strokeweight=".07961mm">
                  <o:lock v:ext="edit" shapetype="f"/>
                </v:line>
                <v:shape id="AutoShape 2750" o:spid="_x0000_s2144" style="position:absolute;left:5710;top:185;width:1433;height:30;visibility:visible;mso-wrap-style:square;v-text-anchor:top" coordsize="1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" path="m5,l,,,30r5,l5,m1433,1r-5,l1428,30r5,l1433,1e" fillcolor="black" stroked="f">
                  <v:path arrowok="t" o:connecttype="custom" o:connectlocs="5,185;0,185;0,215;5,215;5,185;1433,186;1428,186;1428,215;1433,215;1433,186" o:connectangles="0,0,0,0,0,0,0,0,0,0"/>
                </v:shape>
                <v:shape id="Freeform 2751" o:spid="_x0000_s2145" style="position:absolute;left:7244;top:1540;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" path="m5,l2,,,2,,5,2,7r3,l7,5,7,2,5,xe" fillcolor="#f8766c" stroked="f">
                  <v:path arrowok="t" o:connecttype="custom" o:connectlocs="5,1540;2,1540;0,1542;0,1545;2,1547;5,1547;7,1545;7,1542;5,1540" o:connectangles="0,0,0,0,0,0,0,0,0"/>
                </v:shape>
                <v:shape id="Freeform 2752" o:spid="_x0000_s2146" style="position:absolute;left:7244;top:1540;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" path="m,3l,2,2,,3,,5,,7,2r,1l7,5,5,7,3,7,2,7,,5,,3e" filled="f" strokecolor="#f8766c" strokeweight=".05653mm">
                  <v:path arrowok="t" o:connecttype="custom" o:connectlocs="0,1543;0,1542;2,1540;3,1540;5,1540;7,1542;7,1543;7,1545;5,1547;3,1547;2,1547;0,1545;0,1543" o:connectangles="0,0,0,0,0,0,0,0,0,0,0,0,0"/>
                </v:shape>
                <v:shape id="Freeform 2753" o:spid="_x0000_s2147" style="position:absolute;left:7778;top:145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" path="m5,l1,,,1,,5,1,6r4,l6,5,6,1,5,xe" fillcolor="#f8766c" stroked="f">
                  <v:path arrowok="t" o:connecttype="custom" o:connectlocs="5,1454;1,1454;0,1455;0,1459;1,1460;5,1460;6,1459;6,1455;5,1454" o:connectangles="0,0,0,0,0,0,0,0,0"/>
                </v:shape>
                <v:shape id="Freeform 2754" o:spid="_x0000_s2148" style="position:absolute;left:7778;top:145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" path="m,3l,1,1,,3,,5,,6,1r,2l6,5,5,6,3,6,1,6,,5,,3e" filled="f" strokecolor="#f8766c" strokeweight=".05653mm">
                  <v:path arrowok="t" o:connecttype="custom" o:connectlocs="0,1457;0,1455;1,1454;3,1454;5,1454;6,1455;6,1457;6,1459;5,1460;3,1460;1,1460;0,1459;0,1457" o:connectangles="0,0,0,0,0,0,0,0,0,0,0,0,0"/>
                </v:shape>
                <v:shape id="Freeform 2755" o:spid="_x0000_s2149" style="position:absolute;left:7244;top:1749;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" path="m5,l2,,,2,,5,2,7r3,l7,5,7,2,5,xe" fillcolor="#d79000" stroked="f">
                  <v:path arrowok="t" o:connecttype="custom" o:connectlocs="5,1749;2,1749;0,1751;0,1754;2,1756;5,1756;7,1754;7,1751;5,1749" o:connectangles="0,0,0,0,0,0,0,0,0"/>
                </v:shape>
                <v:shape id="Freeform 2756" o:spid="_x0000_s2150" style="position:absolute;left:7244;top:1749;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" path="m,3l,2,2,,3,,5,,7,2r,1l7,5,5,7,3,7,2,7,,5,,3e" filled="f" strokecolor="#d79000" strokeweight=".05653mm">
                  <v:path arrowok="t" o:connecttype="custom" o:connectlocs="0,1752;0,1751;2,1749;3,1749;5,1749;7,1751;7,1752;7,1754;5,1756;3,1756;2,1756;0,1754;0,1752" o:connectangles="0,0,0,0,0,0,0,0,0,0,0,0,0"/>
                </v:shape>
                <v:shape id="Freeform 2757" o:spid="_x0000_s2151" style="position:absolute;left:7778;top:1605;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" path="m5,l1,,,2,,5,1,7r4,l6,5,6,2,5,xe" fillcolor="#d79000" stroked="f">
                  <v:path arrowok="t" o:connecttype="custom" o:connectlocs="5,1605;1,1605;0,1607;0,1610;1,1612;5,1612;6,1610;6,1607;5,1605" o:connectangles="0,0,0,0,0,0,0,0,0"/>
                </v:shape>
                <v:shape id="Freeform 2758" o:spid="_x0000_s2152" style="position:absolute;left:7778;top:1605;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" path="m,4l,2,1,,3,,5,,6,2r,2l6,5,5,7,3,7,1,7,,5,,4e" filled="f" strokecolor="#d79000" strokeweight=".05653mm">
                  <v:path arrowok="t" o:connecttype="custom" o:connectlocs="0,1609;0,1607;1,1605;3,1605;5,1605;6,1607;6,1609;6,1610;5,1612;3,1612;1,1612;0,1610;0,1609" o:connectangles="0,0,0,0,0,0,0,0,0,0,0,0,0"/>
                </v:shape>
                <v:shape id="Freeform 2759" o:spid="_x0000_s2153" style="position:absolute;left:7244;top:168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" path="m5,l2,,,2,,5,2,7r3,l7,5,7,2,5,xe" fillcolor="#a2a400" stroked="f">
                  <v:path arrowok="t" o:connecttype="custom" o:connectlocs="5,1682;2,1682;0,1684;0,1687;2,1689;5,1689;7,1687;7,1684;5,1682" o:connectangles="0,0,0,0,0,0,0,0,0"/>
                </v:shape>
                <v:shape id="Freeform 2760" o:spid="_x0000_s2154" style="position:absolute;left:7244;top:168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" path="m,3l,2,2,,3,,5,,7,2r,1l7,5,5,7,3,7,2,7,,5,,3e" filled="f" strokecolor="#a2a400" strokeweight=".05653mm">
                  <v:path arrowok="t" o:connecttype="custom" o:connectlocs="0,1685;0,1684;2,1682;3,1682;5,1682;7,1684;7,1685;7,1687;5,1689;3,1689;2,1689;0,1687;0,1685" o:connectangles="0,0,0,0,0,0,0,0,0,0,0,0,0"/>
                </v:shape>
                <v:shape id="Freeform 2761" o:spid="_x0000_s2155" style="position:absolute;left:7778;top:1544;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" path="m5,l1,,,2,,5,1,7r4,l6,5,6,2,5,xe" fillcolor="#a2a400" stroked="f">
                  <v:path arrowok="t" o:connecttype="custom" o:connectlocs="5,1544;1,1544;0,1546;0,1549;1,1551;5,1551;6,1549;6,1546;5,1544" o:connectangles="0,0,0,0,0,0,0,0,0"/>
                </v:shape>
                <v:shape id="Freeform 2762" o:spid="_x0000_s2156" style="position:absolute;left:7778;top:1544;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" path="m,3l,2,1,,3,,5,,6,2r,1l6,5,5,7,3,7,1,7,,5,,3e" filled="f" strokecolor="#a2a400" strokeweight=".05653mm">
                  <v:path arrowok="t" o:connecttype="custom" o:connectlocs="0,1547;0,1546;1,1544;3,1544;5,1544;6,1546;6,1547;6,1549;5,1551;3,1551;1,1551;0,1549;0,1547" o:connectangles="0,0,0,0,0,0,0,0,0,0,0,0,0"/>
                </v:shape>
                <v:shape id="Freeform 2763" o:spid="_x0000_s2157" style="position:absolute;left:7244;top:1465;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" path="m5,l2,,,1,,5,2,6r3,l7,5,7,1,5,xe" fillcolor="#39b600" stroked="f">
                  <v:path arrowok="t" o:connecttype="custom" o:connectlocs="5,1466;2,1466;0,1467;0,1471;2,1472;5,1472;7,1471;7,1467;5,1466" o:connectangles="0,0,0,0,0,0,0,0,0"/>
                </v:shape>
                <v:shape id="Freeform 2764" o:spid="_x0000_s2158" style="position:absolute;left:7244;top:1465;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" path="m,3l,1,2,,3,,5,,7,1r,2l7,5,5,6,3,6,2,6,,5,,3e" filled="f" strokecolor="#39b600" strokeweight=".05653mm">
                  <v:path arrowok="t" o:connecttype="custom" o:connectlocs="0,1469;0,1467;2,1466;3,1466;5,1466;7,1467;7,1469;7,1471;5,1472;3,1472;2,1472;0,1471;0,1469" o:connectangles="0,0,0,0,0,0,0,0,0,0,0,0,0"/>
                </v:shape>
                <v:shape id="Freeform 2765" o:spid="_x0000_s2159" style="position:absolute;left:7778;top:148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" path="m5,l1,,,2,,5,1,7r4,l6,5,6,2,5,xe" fillcolor="#39b600" stroked="f">
                  <v:path arrowok="t" o:connecttype="custom" o:connectlocs="5,1483;1,1483;0,1485;0,1488;1,1490;5,1490;6,1488;6,1485;5,1483" o:connectangles="0,0,0,0,0,0,0,0,0"/>
                </v:shape>
                <v:shape id="Freeform 2766" o:spid="_x0000_s2160" style="position:absolute;left:7778;top:148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" path="m,3l,2,1,,3,,5,,6,2r,1l6,5,5,7,3,7,1,7,,5,,3e" filled="f" strokecolor="#39b600" strokeweight=".05653mm">
                  <v:path arrowok="t" o:connecttype="custom" o:connectlocs="0,1486;0,1485;1,1483;3,1483;5,1483;6,1485;6,1486;6,1488;5,1490;3,1490;1,1490;0,1488;0,1486" o:connectangles="0,0,0,0,0,0,0,0,0,0,0,0,0"/>
                </v:shape>
                <v:shape id="Freeform 2767" o:spid="_x0000_s2161" style="position:absolute;left:7244;top:178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" path="m5,l2,,,2,,5,2,7r3,l7,5,7,2,5,xe" fillcolor="#00be7c" stroked="f">
                  <v:path arrowok="t" o:connecttype="custom" o:connectlocs="5,1782;2,1782;0,1784;0,1787;2,1789;5,1789;7,1787;7,1784;5,1782" o:connectangles="0,0,0,0,0,0,0,0,0"/>
                </v:shape>
                <v:shape id="Freeform 2768" o:spid="_x0000_s2162" style="position:absolute;left:7244;top:178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" path="m,4l,2,2,,3,,5,,7,2r,2l7,5,5,7,3,7,2,7,,5,,4e" filled="f" strokecolor="#00be7c" strokeweight=".05653mm">
                  <v:path arrowok="t" o:connecttype="custom" o:connectlocs="0,1786;0,1784;2,1782;3,1782;5,1782;7,1784;7,1786;7,1787;5,1789;3,1789;2,1789;0,1787;0,1786" o:connectangles="0,0,0,0,0,0,0,0,0,0,0,0,0"/>
                </v:shape>
                <v:shape id="Freeform 2769" o:spid="_x0000_s2163" style="position:absolute;left:7778;top:1691;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" path="m5,l1,,,1,,5,1,6r4,l6,5,6,1,5,xe" fillcolor="#00be7c" stroked="f">
                  <v:path arrowok="t" o:connecttype="custom" o:connectlocs="5,1692;1,1692;0,1693;0,1697;1,1698;5,1698;6,1697;6,1693;5,1692" o:connectangles="0,0,0,0,0,0,0,0,0"/>
                </v:shape>
                <v:shape id="Freeform 2770" o:spid="_x0000_s2164" style="position:absolute;left:7778;top:1691;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" path="m,3l,1,1,,3,,5,,6,1r,2l6,5,5,6,3,6,1,6,,5,,3e" filled="f" strokecolor="#00be7c" strokeweight=".05653mm">
                  <v:path arrowok="t" o:connecttype="custom" o:connectlocs="0,1695;0,1693;1,1692;3,1692;5,1692;6,1693;6,1695;6,1697;5,1698;3,1698;1,1698;0,1697;0,1695" o:connectangles="0,0,0,0,0,0,0,0,0,0,0,0,0"/>
                </v:shape>
                <v:shape id="Freeform 2771" o:spid="_x0000_s2165" style="position:absolute;left:7244;top:1808;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" path="m5,l2,,,2,,5,2,7r3,l7,5,7,2,5,xe" fillcolor="#00bec4" stroked="f">
                  <v:path arrowok="t" o:connecttype="custom" o:connectlocs="5,1808;2,1808;0,1810;0,1813;2,1815;5,1815;7,1813;7,1810;5,1808" o:connectangles="0,0,0,0,0,0,0,0,0"/>
                </v:shape>
                <v:shape id="Freeform 2772" o:spid="_x0000_s2166" style="position:absolute;left:7244;top:1808;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" path="m,4l,2,2,,3,,5,,7,2r,2l7,5,5,7,3,7,2,7,,5,,4e" filled="f" strokecolor="#00bec4" strokeweight=".05653mm">
                  <v:path arrowok="t" o:connecttype="custom" o:connectlocs="0,1812;0,1810;2,1808;3,1808;5,1808;7,1810;7,1812;7,1813;5,1815;3,1815;2,1815;0,1813;0,1812" o:connectangles="0,0,0,0,0,0,0,0,0,0,0,0,0"/>
                </v:shape>
                <v:shape id="Freeform 2773" o:spid="_x0000_s2167" style="position:absolute;left:7778;top:1504;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" path="m5,l1,,,2,,5,1,7r4,l6,5,6,2,5,xe" fillcolor="#00bec4" stroked="f">
                  <v:path arrowok="t" o:connecttype="custom" o:connectlocs="5,1504;1,1504;0,1506;0,1509;1,1511;5,1511;6,1509;6,1506;5,1504" o:connectangles="0,0,0,0,0,0,0,0,0"/>
                </v:shape>
                <v:shape id="Freeform 2774" o:spid="_x0000_s2168" style="position:absolute;left:7778;top:1504;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" path="m,4l,2,1,,3,,5,,6,2r,2l6,5,5,7,3,7,1,7,,5,,4e" filled="f" strokecolor="#00bec4" strokeweight=".05653mm">
                  <v:path arrowok="t" o:connecttype="custom" o:connectlocs="0,1508;0,1506;1,1504;3,1504;5,1504;6,1506;6,1508;6,1509;5,1511;3,1511;1,1511;0,1509;0,1508" o:connectangles="0,0,0,0,0,0,0,0,0,0,0,0,0"/>
                </v:shape>
                <v:shape id="Freeform 2775" o:spid="_x0000_s2169" style="position:absolute;left:7244;top:1346;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" path="m5,l2,,,2,,5,2,7r3,l7,5,7,2,5,xe" fillcolor="#00aff6" stroked="f">
                  <v:path arrowok="t" o:connecttype="custom" o:connectlocs="5,1346;2,1346;0,1348;0,1351;2,1353;5,1353;7,1351;7,1348;5,1346" o:connectangles="0,0,0,0,0,0,0,0,0"/>
                </v:shape>
                <v:shape id="Freeform 2776" o:spid="_x0000_s2170" style="position:absolute;left:7244;top:1346;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" path="m,3l,2,2,,3,,5,,7,2r,1l7,5,5,7,3,7,2,7,,5,,3e" filled="f" strokecolor="#00aff6" strokeweight=".05653mm">
                  <v:path arrowok="t" o:connecttype="custom" o:connectlocs="0,1349;0,1348;2,1346;3,1346;5,1346;7,1348;7,1349;7,1351;5,1353;3,1353;2,1353;0,1351;0,1349" o:connectangles="0,0,0,0,0,0,0,0,0,0,0,0,0"/>
                </v:shape>
                <v:shape id="Freeform 2777" o:spid="_x0000_s2171" style="position:absolute;left:7778;top:129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" path="m5,l1,,,2,,6,1,7r4,l6,6,6,2,5,xe" fillcolor="#00aff6" stroked="f">
                  <v:path arrowok="t" o:connecttype="custom" o:connectlocs="5,1293;1,1293;0,1295;0,1299;1,1300;5,1300;6,1299;6,1295;5,1293" o:connectangles="0,0,0,0,0,0,0,0,0"/>
                </v:shape>
                <v:shape id="Freeform 2778" o:spid="_x0000_s2172" style="position:absolute;left:7778;top:129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" path="m,4l,2,1,,3,,5,,6,2r,2l6,6,5,7,3,7,1,7,,6,,4e" filled="f" strokecolor="#00aff6" strokeweight=".05653mm">
                  <v:path arrowok="t" o:connecttype="custom" o:connectlocs="0,1297;0,1295;1,1293;3,1293;5,1293;6,1295;6,1297;6,1299;5,1300;3,1300;1,1300;0,1299;0,1297" o:connectangles="0,0,0,0,0,0,0,0,0,0,0,0,0"/>
                </v:shape>
                <v:shape id="Freeform 2779" o:spid="_x0000_s2173" style="position:absolute;left:7244;top:1671;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" path="m5,l2,,,1,,5,2,6r3,l7,5,7,1,5,xe" fillcolor="#9490ff" stroked="f">
                  <v:path arrowok="t" o:connecttype="custom" o:connectlocs="5,1672;2,1672;0,1673;0,1677;2,1678;5,1678;7,1677;7,1673;5,1672" o:connectangles="0,0,0,0,0,0,0,0,0"/>
                </v:shape>
                <v:shape id="Freeform 2780" o:spid="_x0000_s2174" style="position:absolute;left:7244;top:1671;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" path="m,3l,1,2,,3,,5,,7,1r,2l7,5,5,6,3,6,2,6,,5,,3e" filled="f" strokecolor="#9490ff" strokeweight=".05653mm">
                  <v:path arrowok="t" o:connecttype="custom" o:connectlocs="0,1675;0,1673;2,1672;3,1672;5,1672;7,1673;7,1675;7,1677;5,1678;3,1678;2,1678;0,1677;0,1675" o:connectangles="0,0,0,0,0,0,0,0,0,0,0,0,0"/>
                </v:shape>
                <v:shape id="Freeform 2781" o:spid="_x0000_s2175" style="position:absolute;left:7778;top:155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" path="m5,l1,,,2,,5,1,7r4,l6,5,6,2,5,xe" fillcolor="#9490ff" stroked="f">
                  <v:path arrowok="t" o:connecttype="custom" o:connectlocs="5,1553;1,1553;0,1555;0,1558;1,1560;5,1560;6,1558;6,1555;5,1553" o:connectangles="0,0,0,0,0,0,0,0,0"/>
                </v:shape>
                <v:shape id="Freeform 2782" o:spid="_x0000_s2176" style="position:absolute;left:7778;top:1553;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" path="m,4l,2,1,,3,,5,,6,2r,2l6,5,5,7,3,7,1,7,,5,,4e" filled="f" strokecolor="#9490ff" strokeweight=".05653mm">
                  <v:path arrowok="t" o:connecttype="custom" o:connectlocs="0,1557;0,1555;1,1553;3,1553;5,1553;6,1555;6,1557;6,1558;5,1560;3,1560;1,1560;0,1558;0,1557" o:connectangles="0,0,0,0,0,0,0,0,0,0,0,0,0"/>
                </v:shape>
                <v:shape id="Freeform 2783" o:spid="_x0000_s2177" style="position:absolute;left:7244;top:165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" path="m5,l2,,,2,,5,2,7r3,l7,5,7,2,5,xe" fillcolor="#e76bf3" stroked="f">
                  <v:path arrowok="t" o:connecttype="custom" o:connectlocs="5,1652;2,1652;0,1654;0,1657;2,1659;5,1659;7,1657;7,1654;5,1652" o:connectangles="0,0,0,0,0,0,0,0,0"/>
                </v:shape>
                <v:shape id="Freeform 2784" o:spid="_x0000_s2178" style="position:absolute;left:7244;top:1652;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" path="m,4l,2,2,,3,,5,,7,2r,2l7,5,5,7,3,7,2,7,,5,,4e" filled="f" strokecolor="#e76bf3" strokeweight=".05653mm">
                  <v:path arrowok="t" o:connecttype="custom" o:connectlocs="0,1656;0,1654;2,1652;3,1652;5,1652;7,1654;7,1656;7,1657;5,1659;3,1659;2,1659;0,1657;0,1656" o:connectangles="0,0,0,0,0,0,0,0,0,0,0,0,0"/>
                </v:shape>
                <v:shape id="Freeform 2785" o:spid="_x0000_s2179" style="position:absolute;left:7778;top:1548;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" path="m5,l1,,,2,,6,1,7r4,l6,6,6,2,5,xe" fillcolor="#e76bf3" stroked="f">
                  <v:path arrowok="t" o:connecttype="custom" o:connectlocs="5,1548;1,1548;0,1550;0,1554;1,1555;5,1555;6,1554;6,1550;5,1548" o:connectangles="0,0,0,0,0,0,0,0,0"/>
                </v:shape>
                <v:shape id="Freeform 2786" o:spid="_x0000_s2180" style="position:absolute;left:7778;top:1548;width:7;height:7;visibility:visible;mso-wrap-style:square;v-text-anchor:top"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" path="m,4l,2,1,,3,,5,,6,2r,2l6,6,5,7,3,7,1,7,,6,,4e" filled="f" strokecolor="#e76bf3" strokeweight=".05653mm">
                  <v:path arrowok="t" o:connecttype="custom" o:connectlocs="0,1552;0,1550;1,1548;3,1548;5,1548;6,1550;6,1552;6,1554;5,1555;3,1555;1,1555;0,1554;0,1552" o:connectangles="0,0,0,0,0,0,0,0,0,0,0,0,0"/>
                </v:shape>
                <v:line id="Line 2787" o:spid="_x0000_s2181" style="position:absolute;visibility:visible;mso-wrap-style:square" from="7247,1543" to="7782,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" strokecolor="#f8766c" strokeweight=".08517mm">
                  <o:lock v:ext="edit" shapetype="f"/>
                </v:line>
                <v:line id="Line 2788" o:spid="_x0000_s2182" style="position:absolute;visibility:visible;mso-wrap-style:square" from="7247,1752" to="7782,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" strokecolor="#d79000" strokeweight=".08517mm">
                  <o:lock v:ext="edit" shapetype="f"/>
                </v:line>
                <v:line id="Line 2789" o:spid="_x0000_s2183" style="position:absolute;visibility:visible;mso-wrap-style:square" from="7247,1685" to="7782,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" strokecolor="#a2a400" strokeweight=".08517mm">
                  <o:lock v:ext="edit" shapetype="f"/>
                </v:line>
                <v:line id="Line 2790" o:spid="_x0000_s2184" style="position:absolute;visibility:visible;mso-wrap-style:square" from="7247,1469" to="7782,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" strokecolor="#39b600" strokeweight=".08517mm">
                  <o:lock v:ext="edit" shapetype="f"/>
                </v:line>
                <v:line id="Line 2791" o:spid="_x0000_s2185" style="position:absolute;visibility:visible;mso-wrap-style:square" from="7247,1786" to="7782,1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" strokecolor="#00be7c" strokeweight=".08517mm">
                  <o:lock v:ext="edit" shapetype="f"/>
                </v:line>
                <v:line id="Line 2792" o:spid="_x0000_s2186" style="position:absolute;visibility:visible;mso-wrap-style:square" from="7247,1812" to="7782,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" strokecolor="#00bec4" strokeweight=".08517mm">
                  <o:lock v:ext="edit" shapetype="f"/>
                </v:line>
                <v:line id="Line 2793" o:spid="_x0000_s2187" style="position:absolute;visibility:visible;mso-wrap-style:square" from="7247,1349" to="778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" strokecolor="#00aff6" strokeweight=".08517mm">
                  <o:lock v:ext="edit" shapetype="f"/>
                </v:line>
                <v:line id="Line 2794" o:spid="_x0000_s2188" style="position:absolute;visibility:visible;mso-wrap-style:square" from="7247,1675" to="7782,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" strokecolor="#9490ff" strokeweight=".08517mm">
                  <o:lock v:ext="edit" shapetype="f"/>
                </v:line>
                <v:line id="Line 2795" o:spid="_x0000_s2189" style="position:absolute;visibility:visible;mso-wrap-style:square" from="7247,1656" to="7782,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" strokecolor="#e76bf3" strokeweight=".08517mm">
                  <o:lock v:ext="edit" shapetype="f"/>
                </v:line>
                <v:rect id="Rectangle 2796" o:spid="_x0000_s2190" style="position:absolute;left:6926;top:1226;width:1176;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" filled="f" strokeweight=".07961mm">
                  <v:path arrowok="t"/>
                </v:rect>
                <v:line id="Line 2797" o:spid="_x0000_s2191" style="position:absolute;visibility:visible;mso-wrap-style:square" from="6922,1862" to="6927,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" strokecolor="#333" strokeweight=".08517mm">
                  <o:lock v:ext="edit" shapetype="f"/>
                </v:line>
                <v:line id="Line 2798" o:spid="_x0000_s2192" style="position:absolute;visibility:visible;mso-wrap-style:square" from="6922,1651" to="6927,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" strokecolor="#333" strokeweight=".08517mm">
                  <o:lock v:ext="edit" shapetype="f"/>
                </v:line>
                <v:line id="Line 2799" o:spid="_x0000_s2193" style="position:absolute;visibility:visible;mso-wrap-style:square" from="6922,1440" to="6927,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" strokecolor="#333" strokeweight=".08517mm">
                  <o:lock v:ext="edit" shapetype="f"/>
                </v:line>
                <v:line id="Line 2800" o:spid="_x0000_s2194" style="position:absolute;visibility:visible;mso-wrap-style:square" from="6922,1229" to="6927,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" strokecolor="#333" strokeweight=".08517mm">
                  <o:lock v:ext="edit" shapetype="f"/>
                </v:line>
                <v:shape id="AutoShape 2801" o:spid="_x0000_s2195" style="position:absolute;left:7245;top:1906;width:540;height:2;visibility:visible;mso-wrap-style:square;v-text-anchor:top" coordsize="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" path="m,l5,m535,r4,e" filled="f" strokecolor="#333" strokeweight=".08175mm">
                  <v:path arrowok="t" o:connecttype="custom" o:connectlocs="0,0;5,0;535,0;539,0" o:connectangles="0,0,0,0"/>
                </v:shape>
                <v:shape id="Text Box 2802" o:spid="_x0000_s2196" type="#_x0000_t202" style="position:absolute;left:6260;top:66;width:434;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" filled="f" stroked="f">
                  <v:path arrowok="t"/>
                  <v:textbox inset="0,0,0,0">
                    <w:txbxContent>
                      <w:p w14:paraId="6B951542" w14:textId="77777777" w:rsidR="005A72E5" w:rsidRDefault="005A72E5">
                        <w:pPr>
                          <w:spacing w:line="90" w:lineRule="exact"/>
                          <w:rPr>
                            <w:rFonts w:ascii="Arial"/>
                            <w:b/>
                            <w:sz w:val="8"/>
                          </w:rPr>
                        </w:pPr>
                        <w:proofErr w:type="spellStart"/>
                        <w:proofErr w:type="gramStart"/>
                        <w:r>
                          <w:rPr>
                            <w:rFonts w:ascii="Arial"/>
                            <w:b/>
                            <w:sz w:val="8"/>
                          </w:rPr>
                          <w:t>pval</w:t>
                        </w:r>
                        <w:proofErr w:type="spellEnd"/>
                        <w:r>
                          <w:rPr>
                            <w:rFonts w:ascii="Arial"/>
                            <w:b/>
                            <w:sz w:val="8"/>
                          </w:rPr>
                          <w:t>=</w:t>
                        </w:r>
                        <w:proofErr w:type="gramEnd"/>
                        <w:r>
                          <w:rPr>
                            <w:rFonts w:ascii="Arial"/>
                            <w:b/>
                            <w:sz w:val="8"/>
                          </w:rPr>
                          <w:t>0.003</w:t>
                        </w:r>
                      </w:p>
                    </w:txbxContent>
                  </v:textbox>
                </v:shape>
                <v:shape id="Text Box 2803" o:spid="_x0000_s2197" type="#_x0000_t202" style="position:absolute;left:6896;top:1207;width:3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" filled="f" stroked="f">
                  <v:path arrowok="t"/>
                  <v:textbox inset="0,0,0,0">
                    <w:txbxContent>
                      <w:p w14:paraId="091086D0" w14:textId="77777777" w:rsidR="005A72E5" w:rsidRDefault="005A72E5">
                        <w:pPr>
                          <w:spacing w:before="2"/>
                          <w:rPr>
                            <w:rFonts w:ascii="Arial"/>
                            <w:sz w:val="3"/>
                          </w:rPr>
                        </w:pPr>
                        <w:r>
                          <w:rPr>
                            <w:rFonts w:ascii="Arial"/>
                            <w:color w:val="4D4D4D"/>
                            <w:w w:val="112"/>
                            <w:sz w:val="3"/>
                          </w:rPr>
                          <w:t>3</w:t>
                        </w:r>
                      </w:p>
                    </w:txbxContent>
                  </v:textbox>
                </v:shape>
                <v:shape id="Text Box 2804" o:spid="_x0000_s2198" type="#_x0000_t202" style="position:absolute;left:6896;top:1417;width:3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" filled="f" stroked="f">
                  <v:path arrowok="t"/>
                  <v:textbox inset="0,0,0,0">
                    <w:txbxContent>
                      <w:p w14:paraId="4886A43A" w14:textId="77777777" w:rsidR="005A72E5" w:rsidRDefault="005A72E5">
                        <w:pPr>
                          <w:spacing w:before="2"/>
                          <w:rPr>
                            <w:rFonts w:ascii="Arial"/>
                            <w:sz w:val="3"/>
                          </w:rPr>
                        </w:pPr>
                        <w:r>
                          <w:rPr>
                            <w:rFonts w:ascii="Arial"/>
                            <w:color w:val="4D4D4D"/>
                            <w:w w:val="112"/>
                            <w:sz w:val="3"/>
                          </w:rPr>
                          <w:t>2</w:t>
                        </w:r>
                      </w:p>
                    </w:txbxContent>
                  </v:textbox>
                </v:shape>
                <v:shape id="Text Box 2805" o:spid="_x0000_s2199" type="#_x0000_t202" style="position:absolute;left:6896;top:1628;width:3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" filled="f" stroked="f">
                  <v:path arrowok="t"/>
                  <v:textbox inset="0,0,0,0">
                    <w:txbxContent>
                      <w:p w14:paraId="58F08653" w14:textId="77777777" w:rsidR="005A72E5" w:rsidRDefault="005A72E5">
                        <w:pPr>
                          <w:spacing w:before="2"/>
                          <w:rPr>
                            <w:rFonts w:ascii="Arial"/>
                            <w:sz w:val="3"/>
                          </w:rPr>
                        </w:pPr>
                        <w:r>
                          <w:rPr>
                            <w:rFonts w:ascii="Arial"/>
                            <w:color w:val="4D4D4D"/>
                            <w:w w:val="112"/>
                            <w:sz w:val="3"/>
                          </w:rPr>
                          <w:t>1</w:t>
                        </w:r>
                      </w:p>
                    </w:txbxContent>
                  </v:textbox>
                </v:shape>
                <v:shape id="Text Box 2806" o:spid="_x0000_s2200" type="#_x0000_t202" style="position:absolute;left:6896;top:1839;width:3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" filled="f" stroked="f">
                  <v:path arrowok="t"/>
                  <v:textbox inset="0,0,0,0">
                    <w:txbxContent>
                      <w:p w14:paraId="17D707BD" w14:textId="77777777" w:rsidR="005A72E5" w:rsidRDefault="005A72E5">
                        <w:pPr>
                          <w:spacing w:before="2"/>
                          <w:rPr>
                            <w:rFonts w:ascii="Arial"/>
                            <w:sz w:val="3"/>
                          </w:rPr>
                        </w:pPr>
                        <w:r>
                          <w:rPr>
                            <w:rFonts w:ascii="Arial"/>
                            <w:color w:val="4D4D4D"/>
                            <w:w w:val="112"/>
                            <w:sz w:val="3"/>
                          </w:rPr>
                          <w:t>0</w:t>
                        </w:r>
                      </w:p>
                    </w:txbxContent>
                  </v:textbox>
                </v:shape>
                <v:shape id="Text Box 2807" o:spid="_x0000_s2201" type="#_x0000_t202" style="position:absolute;left:7229;top:1908;width:66;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" filled="f" stroked="f">
                  <v:path arrowok="t"/>
                  <v:textbox inset="0,0,0,0">
                    <w:txbxContent>
                      <w:p w14:paraId="42FEE4D1" w14:textId="77777777" w:rsidR="005A72E5" w:rsidRDefault="005A72E5">
                        <w:pPr>
                          <w:spacing w:before="2"/>
                          <w:rPr>
                            <w:rFonts w:ascii="Arial"/>
                            <w:sz w:val="3"/>
                          </w:rPr>
                        </w:pPr>
                        <w:r>
                          <w:rPr>
                            <w:rFonts w:ascii="Arial"/>
                            <w:color w:val="4D4D4D"/>
                            <w:w w:val="115"/>
                            <w:sz w:val="3"/>
                          </w:rPr>
                          <w:t>PB</w:t>
                        </w:r>
                      </w:p>
                    </w:txbxContent>
                  </v:textbox>
                </v:shape>
                <v:shape id="Text Box 2808" o:spid="_x0000_s2202" type="#_x0000_t202" style="position:absolute;left:7765;top:1908;width:6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" filled="f" stroked="f">
                  <v:path arrowok="t"/>
                  <v:textbox inset="0,0,0,0">
                    <w:txbxContent>
                      <w:p w14:paraId="6A9FEFCF" w14:textId="77777777" w:rsidR="005A72E5" w:rsidRDefault="005A72E5">
                        <w:pPr>
                          <w:spacing w:before="2"/>
                          <w:rPr>
                            <w:rFonts w:ascii="Arial"/>
                            <w:sz w:val="3"/>
                          </w:rPr>
                        </w:pPr>
                        <w:r>
                          <w:rPr>
                            <w:rFonts w:ascii="Arial"/>
                            <w:color w:val="4D4D4D"/>
                            <w:w w:val="115"/>
                            <w:sz w:val="3"/>
                          </w:rPr>
                          <w:t>SF</w:t>
                        </w:r>
                      </w:p>
                    </w:txbxContent>
                  </v:textbox>
                </v:shape>
                <w10:wrap anchorx="page"/>
              </v:group>
            </w:pict>
          </mc:Fallback>
        </mc:AlternateContent>
      </w:r>
      <w:r w:rsidR="009B75EF">
        <w:rPr>
          <w:rFonts w:ascii="Arial"/>
          <w:color w:val="4D4D4D"/>
          <w:w w:val="105"/>
          <w:sz w:val="7"/>
        </w:rPr>
        <w:t>24</w:t>
      </w:r>
    </w:p>
    <w:p w14:paraId="37DF7EEB" w14:textId="77777777" w:rsidR="005313F1" w:rsidRDefault="005313F1">
      <w:pPr>
        <w:pStyle w:val="BodyText"/>
        <w:spacing w:before="11"/>
        <w:rPr>
          <w:rFonts w:ascii="Arial"/>
          <w:sz w:val="16"/>
        </w:rPr>
      </w:pPr>
    </w:p>
    <w:p w14:paraId="1414C2FC" w14:textId="77777777" w:rsidR="005313F1" w:rsidRDefault="005313F1">
      <w:pPr>
        <w:pStyle w:val="BodyText"/>
        <w:spacing w:before="7"/>
        <w:rPr>
          <w:rFonts w:ascii="Arial"/>
          <w:sz w:val="8"/>
        </w:rPr>
      </w:pPr>
    </w:p>
    <w:p w14:paraId="7B88E734" w14:textId="77777777" w:rsidR="005313F1" w:rsidRDefault="009B75EF">
      <w:pPr>
        <w:ind w:left="3029"/>
        <w:rPr>
          <w:rFonts w:ascii="Arial"/>
          <w:sz w:val="7"/>
        </w:rPr>
      </w:pPr>
      <w:r>
        <w:rPr>
          <w:rFonts w:ascii="Arial"/>
          <w:color w:val="4D4D4D"/>
          <w:w w:val="105"/>
          <w:sz w:val="7"/>
        </w:rPr>
        <w:t>20</w:t>
      </w:r>
    </w:p>
    <w:p w14:paraId="4E1AB5CB" w14:textId="77777777" w:rsidR="005313F1" w:rsidRDefault="005313F1">
      <w:pPr>
        <w:pStyle w:val="BodyText"/>
        <w:spacing w:before="11"/>
        <w:rPr>
          <w:rFonts w:ascii="Arial"/>
          <w:sz w:val="16"/>
        </w:rPr>
      </w:pPr>
    </w:p>
    <w:p w14:paraId="71BD08FB" w14:textId="77777777" w:rsidR="005313F1" w:rsidRDefault="005313F1">
      <w:pPr>
        <w:pStyle w:val="BodyText"/>
        <w:spacing w:before="7"/>
        <w:rPr>
          <w:rFonts w:ascii="Arial"/>
          <w:sz w:val="8"/>
        </w:rPr>
      </w:pPr>
    </w:p>
    <w:p w14:paraId="7C0E7606" w14:textId="77777777" w:rsidR="005313F1" w:rsidRDefault="00090D17">
      <w:pPr>
        <w:spacing w:before="1"/>
        <w:ind w:left="3029"/>
        <w:rPr>
          <w:rFonts w:ascii="Arial"/>
          <w:sz w:val="7"/>
        </w:rPr>
      </w:pPr>
      <w:r>
        <w:rPr>
          <w:noProof/>
        </w:rPr>
        <mc:AlternateContent>
          <mc:Choice Requires="wps">
            <w:drawing>
              <wp:anchor distT="0" distB="0" distL="114300" distR="114300" simplePos="0" relativeHeight="19288" behindDoc="0" locked="0" layoutInCell="1" allowOverlap="1" wp14:anchorId="7699015D" wp14:editId="66D63ADA">
                <wp:simplePos x="0" y="0"/>
                <wp:positionH relativeFrom="page">
                  <wp:posOffset>2804795</wp:posOffset>
                </wp:positionH>
                <wp:positionV relativeFrom="paragraph">
                  <wp:posOffset>-89535</wp:posOffset>
                </wp:positionV>
                <wp:extent cx="158750" cy="796290"/>
                <wp:effectExtent l="0" t="0" r="0" b="0"/>
                <wp:wrapNone/>
                <wp:docPr id="128" name="Text Box 2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8750" cy="796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7AEA2" w14:textId="77777777" w:rsidR="005A72E5" w:rsidRDefault="005A72E5">
                            <w:pPr>
                              <w:spacing w:before="17" w:line="252" w:lineRule="auto"/>
                              <w:ind w:left="390" w:right="18" w:hanging="371"/>
                              <w:rPr>
                                <w:rFonts w:ascii="Arial"/>
                                <w:b/>
                                <w:sz w:val="9"/>
                              </w:rPr>
                            </w:pPr>
                            <w:r>
                              <w:rPr>
                                <w:rFonts w:ascii="Arial"/>
                                <w:b/>
                                <w:sz w:val="9"/>
                              </w:rPr>
                              <w:t>CD14</w:t>
                            </w:r>
                            <w:r>
                              <w:rPr>
                                <w:rFonts w:ascii="Arial"/>
                                <w:b/>
                                <w:position w:val="3"/>
                                <w:sz w:val="5"/>
                              </w:rPr>
                              <w:t xml:space="preserve">+ </w:t>
                            </w:r>
                            <w:r>
                              <w:rPr>
                                <w:rFonts w:ascii="Arial"/>
                                <w:b/>
                                <w:sz w:val="9"/>
                              </w:rPr>
                              <w:t xml:space="preserve">monocytes producing </w:t>
                            </w:r>
                            <w:r>
                              <w:rPr>
                                <w:rFonts w:ascii="Arial"/>
                                <w:b/>
                                <w:color w:val="1A1A1A"/>
                                <w:sz w:val="9"/>
                              </w:rPr>
                              <w:t>MCP-1 (</w:t>
                            </w:r>
                            <w:proofErr w:type="gramStart"/>
                            <w:r>
                              <w:rPr>
                                <w:rFonts w:ascii="Arial"/>
                                <w:b/>
                                <w:color w:val="1A1A1A"/>
                                <w:sz w:val="9"/>
                              </w:rPr>
                              <w:t>%</w:t>
                            </w:r>
                            <w:proofErr w:type="gramEnd"/>
                            <w:r>
                              <w:rPr>
                                <w:rFonts w:ascii="Arial"/>
                                <w:b/>
                                <w:color w:val="1A1A1A"/>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9015D" id="Text Box 2687" o:spid="_x0000_s2203" type="#_x0000_t202" style="position:absolute;left:0;text-align:left;margin-left:220.85pt;margin-top:-7.05pt;width:12.5pt;height:62.7pt;z-index:19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" filled="f" stroked="f">
                <v:path arrowok="t"/>
                <v:textbox style="layout-flow:vertical;mso-layout-flow-alt:bottom-to-top" inset="0,0,0,0">
                  <w:txbxContent>
                    <w:p w14:paraId="1A37AEA2" w14:textId="77777777" w:rsidR="005A72E5" w:rsidRDefault="005A72E5">
                      <w:pPr>
                        <w:spacing w:before="17" w:line="252" w:lineRule="auto"/>
                        <w:ind w:left="390" w:right="18" w:hanging="371"/>
                        <w:rPr>
                          <w:rFonts w:ascii="Arial"/>
                          <w:b/>
                          <w:sz w:val="9"/>
                        </w:rPr>
                      </w:pPr>
                      <w:r>
                        <w:rPr>
                          <w:rFonts w:ascii="Arial"/>
                          <w:b/>
                          <w:sz w:val="9"/>
                        </w:rPr>
                        <w:t>CD14</w:t>
                      </w:r>
                      <w:r>
                        <w:rPr>
                          <w:rFonts w:ascii="Arial"/>
                          <w:b/>
                          <w:position w:val="3"/>
                          <w:sz w:val="5"/>
                        </w:rPr>
                        <w:t xml:space="preserve">+ </w:t>
                      </w:r>
                      <w:r>
                        <w:rPr>
                          <w:rFonts w:ascii="Arial"/>
                          <w:b/>
                          <w:sz w:val="9"/>
                        </w:rPr>
                        <w:t xml:space="preserve">monocytes producing </w:t>
                      </w:r>
                      <w:r>
                        <w:rPr>
                          <w:rFonts w:ascii="Arial"/>
                          <w:b/>
                          <w:color w:val="1A1A1A"/>
                          <w:sz w:val="9"/>
                        </w:rPr>
                        <w:t>MCP-1 (</w:t>
                      </w:r>
                      <w:proofErr w:type="gramStart"/>
                      <w:r>
                        <w:rPr>
                          <w:rFonts w:ascii="Arial"/>
                          <w:b/>
                          <w:color w:val="1A1A1A"/>
                          <w:sz w:val="9"/>
                        </w:rPr>
                        <w:t>%</w:t>
                      </w:r>
                      <w:proofErr w:type="gramEnd"/>
                      <w:r>
                        <w:rPr>
                          <w:rFonts w:ascii="Arial"/>
                          <w:b/>
                          <w:color w:val="1A1A1A"/>
                          <w:sz w:val="9"/>
                        </w:rPr>
                        <w:t>)</w:t>
                      </w:r>
                    </w:p>
                  </w:txbxContent>
                </v:textbox>
                <w10:wrap anchorx="page"/>
              </v:shape>
            </w:pict>
          </mc:Fallback>
        </mc:AlternateContent>
      </w:r>
      <w:r w:rsidR="009B75EF">
        <w:rPr>
          <w:rFonts w:ascii="Arial"/>
          <w:color w:val="4D4D4D"/>
          <w:w w:val="105"/>
          <w:sz w:val="7"/>
        </w:rPr>
        <w:t>16</w:t>
      </w:r>
    </w:p>
    <w:p w14:paraId="51D2B34C" w14:textId="77777777" w:rsidR="005313F1" w:rsidRDefault="005313F1">
      <w:pPr>
        <w:pStyle w:val="BodyText"/>
        <w:spacing w:before="10"/>
        <w:rPr>
          <w:rFonts w:ascii="Arial"/>
          <w:sz w:val="16"/>
        </w:rPr>
      </w:pPr>
    </w:p>
    <w:p w14:paraId="1B3552D6" w14:textId="77777777" w:rsidR="005313F1" w:rsidRDefault="005313F1">
      <w:pPr>
        <w:pStyle w:val="BodyText"/>
        <w:spacing w:before="8"/>
        <w:rPr>
          <w:rFonts w:ascii="Arial"/>
          <w:sz w:val="8"/>
        </w:rPr>
      </w:pPr>
    </w:p>
    <w:p w14:paraId="67B7A89E" w14:textId="77777777" w:rsidR="005313F1" w:rsidRDefault="009B75EF">
      <w:pPr>
        <w:ind w:left="3029"/>
        <w:rPr>
          <w:rFonts w:ascii="Arial"/>
          <w:sz w:val="7"/>
        </w:rPr>
      </w:pPr>
      <w:r>
        <w:rPr>
          <w:rFonts w:ascii="Arial"/>
          <w:color w:val="4D4D4D"/>
          <w:w w:val="105"/>
          <w:sz w:val="7"/>
        </w:rPr>
        <w:t>12</w:t>
      </w:r>
    </w:p>
    <w:p w14:paraId="0BCC9D2D" w14:textId="77777777" w:rsidR="005313F1" w:rsidRDefault="005313F1">
      <w:pPr>
        <w:pStyle w:val="BodyText"/>
        <w:spacing w:before="10"/>
        <w:rPr>
          <w:rFonts w:ascii="Arial"/>
          <w:sz w:val="16"/>
        </w:rPr>
      </w:pPr>
    </w:p>
    <w:p w14:paraId="43B690C7" w14:textId="77777777" w:rsidR="005313F1" w:rsidRDefault="005313F1">
      <w:pPr>
        <w:pStyle w:val="BodyText"/>
        <w:spacing w:before="8"/>
        <w:rPr>
          <w:rFonts w:ascii="Arial"/>
          <w:sz w:val="8"/>
        </w:rPr>
      </w:pPr>
    </w:p>
    <w:p w14:paraId="4DDCFC6E" w14:textId="77777777" w:rsidR="005313F1" w:rsidRDefault="009B75EF">
      <w:pPr>
        <w:ind w:left="3064"/>
        <w:rPr>
          <w:rFonts w:ascii="Arial"/>
          <w:sz w:val="7"/>
        </w:rPr>
      </w:pPr>
      <w:r>
        <w:rPr>
          <w:rFonts w:ascii="Arial"/>
          <w:color w:val="4D4D4D"/>
          <w:w w:val="103"/>
          <w:sz w:val="7"/>
        </w:rPr>
        <w:t>8</w:t>
      </w:r>
    </w:p>
    <w:p w14:paraId="31CCF582" w14:textId="77777777" w:rsidR="005313F1" w:rsidRDefault="005313F1">
      <w:pPr>
        <w:pStyle w:val="BodyText"/>
        <w:spacing w:before="10"/>
        <w:rPr>
          <w:rFonts w:ascii="Arial"/>
          <w:sz w:val="16"/>
        </w:rPr>
      </w:pPr>
    </w:p>
    <w:p w14:paraId="1EF34522" w14:textId="77777777" w:rsidR="005313F1" w:rsidRDefault="005313F1">
      <w:pPr>
        <w:pStyle w:val="BodyText"/>
        <w:spacing w:before="8"/>
        <w:rPr>
          <w:rFonts w:ascii="Arial"/>
          <w:sz w:val="8"/>
        </w:rPr>
      </w:pPr>
    </w:p>
    <w:p w14:paraId="75AFF913" w14:textId="77777777" w:rsidR="005313F1" w:rsidRDefault="009B75EF">
      <w:pPr>
        <w:ind w:left="3064"/>
        <w:rPr>
          <w:rFonts w:ascii="Arial"/>
          <w:sz w:val="7"/>
        </w:rPr>
      </w:pPr>
      <w:r>
        <w:rPr>
          <w:rFonts w:ascii="Arial"/>
          <w:color w:val="4D4D4D"/>
          <w:w w:val="103"/>
          <w:sz w:val="7"/>
        </w:rPr>
        <w:t>4</w:t>
      </w:r>
    </w:p>
    <w:p w14:paraId="7AF331EE" w14:textId="77777777" w:rsidR="005313F1" w:rsidRDefault="005313F1">
      <w:pPr>
        <w:pStyle w:val="BodyText"/>
        <w:spacing w:before="10"/>
        <w:rPr>
          <w:rFonts w:ascii="Arial"/>
          <w:sz w:val="16"/>
        </w:rPr>
      </w:pPr>
    </w:p>
    <w:p w14:paraId="5ECF642E" w14:textId="77777777" w:rsidR="005313F1" w:rsidRDefault="005313F1">
      <w:pPr>
        <w:pStyle w:val="BodyText"/>
        <w:spacing w:before="8"/>
        <w:rPr>
          <w:rFonts w:ascii="Arial"/>
          <w:sz w:val="8"/>
        </w:rPr>
      </w:pPr>
    </w:p>
    <w:p w14:paraId="55432821" w14:textId="77777777" w:rsidR="005313F1" w:rsidRDefault="009B75EF">
      <w:pPr>
        <w:ind w:left="3064"/>
        <w:rPr>
          <w:rFonts w:ascii="Arial"/>
          <w:sz w:val="7"/>
        </w:rPr>
      </w:pPr>
      <w:r>
        <w:rPr>
          <w:rFonts w:ascii="Arial"/>
          <w:color w:val="4D4D4D"/>
          <w:w w:val="103"/>
          <w:sz w:val="7"/>
        </w:rPr>
        <w:t>0</w:t>
      </w:r>
    </w:p>
    <w:p w14:paraId="0C6757A7" w14:textId="77777777" w:rsidR="005313F1" w:rsidRDefault="005313F1">
      <w:pPr>
        <w:pStyle w:val="BodyText"/>
        <w:spacing w:before="8"/>
        <w:rPr>
          <w:rFonts w:ascii="Arial"/>
          <w:sz w:val="6"/>
        </w:rPr>
      </w:pPr>
    </w:p>
    <w:p w14:paraId="739A5717" w14:textId="77777777" w:rsidR="005313F1" w:rsidRDefault="009B75EF">
      <w:pPr>
        <w:tabs>
          <w:tab w:val="left" w:pos="1411"/>
        </w:tabs>
        <w:spacing w:line="75" w:lineRule="exact"/>
        <w:ind w:right="850"/>
        <w:jc w:val="center"/>
        <w:rPr>
          <w:rFonts w:ascii="Arial"/>
          <w:sz w:val="7"/>
        </w:rPr>
      </w:pPr>
      <w:r>
        <w:rPr>
          <w:rFonts w:ascii="Arial"/>
          <w:color w:val="4D4D4D"/>
          <w:w w:val="105"/>
          <w:sz w:val="7"/>
        </w:rPr>
        <w:t>PB</w:t>
      </w:r>
      <w:r>
        <w:rPr>
          <w:rFonts w:ascii="Arial"/>
          <w:color w:val="4D4D4D"/>
          <w:w w:val="105"/>
          <w:sz w:val="7"/>
        </w:rPr>
        <w:tab/>
        <w:t>SF</w:t>
      </w:r>
    </w:p>
    <w:p w14:paraId="030BFAC1" w14:textId="77777777" w:rsidR="005313F1" w:rsidRDefault="009B75EF">
      <w:pPr>
        <w:spacing w:line="98" w:lineRule="exact"/>
        <w:ind w:right="860"/>
        <w:jc w:val="center"/>
        <w:rPr>
          <w:rFonts w:ascii="Arial"/>
          <w:b/>
          <w:sz w:val="9"/>
        </w:rPr>
      </w:pPr>
      <w:r>
        <w:rPr>
          <w:rFonts w:ascii="Arial"/>
          <w:b/>
          <w:sz w:val="9"/>
        </w:rPr>
        <w:t>Tissue</w:t>
      </w:r>
    </w:p>
    <w:p w14:paraId="7D9F7914" w14:textId="77777777" w:rsidR="005313F1" w:rsidRDefault="005313F1">
      <w:pPr>
        <w:pStyle w:val="BodyText"/>
        <w:rPr>
          <w:rFonts w:ascii="Arial"/>
          <w:b/>
          <w:sz w:val="11"/>
        </w:rPr>
      </w:pPr>
    </w:p>
    <w:p w14:paraId="69F4F298" w14:textId="77777777" w:rsidR="005313F1" w:rsidRDefault="009B75EF">
      <w:pPr>
        <w:ind w:right="964"/>
        <w:jc w:val="center"/>
      </w:pPr>
      <w:r>
        <w:rPr>
          <w:w w:val="115"/>
        </w:rPr>
        <w:t>(c)</w:t>
      </w:r>
    </w:p>
    <w:p w14:paraId="750BAB93" w14:textId="77777777" w:rsidR="005313F1" w:rsidRDefault="009B75EF">
      <w:pPr>
        <w:spacing w:before="193" w:line="252" w:lineRule="auto"/>
        <w:ind w:left="377" w:right="1341"/>
        <w:jc w:val="both"/>
      </w:pPr>
      <w:r>
        <w:rPr>
          <w:w w:val="110"/>
        </w:rPr>
        <w:t>Figure 5.18: Percentage of CD14</w:t>
      </w:r>
      <w:r>
        <w:rPr>
          <w:w w:val="110"/>
          <w:position w:val="8"/>
          <w:sz w:val="16"/>
        </w:rPr>
        <w:t xml:space="preserve">+ </w:t>
      </w:r>
      <w:r>
        <w:rPr>
          <w:w w:val="110"/>
        </w:rPr>
        <w:t>monocytes producing TNF-</w:t>
      </w:r>
      <w:r>
        <w:rPr>
          <w:i/>
          <w:w w:val="110"/>
        </w:rPr>
        <w:t>α</w:t>
      </w:r>
      <w:r>
        <w:rPr>
          <w:w w:val="110"/>
        </w:rPr>
        <w:t xml:space="preserve">, </w:t>
      </w:r>
      <w:proofErr w:type="spellStart"/>
      <w:r>
        <w:rPr>
          <w:w w:val="110"/>
        </w:rPr>
        <w:t>osteopontin</w:t>
      </w:r>
      <w:proofErr w:type="spellEnd"/>
      <w:r>
        <w:rPr>
          <w:w w:val="110"/>
        </w:rPr>
        <w:t xml:space="preserve"> and </w:t>
      </w:r>
      <w:r>
        <w:rPr>
          <w:spacing w:val="-6"/>
          <w:w w:val="110"/>
        </w:rPr>
        <w:t xml:space="preserve">MCP- </w:t>
      </w:r>
      <w:r>
        <w:rPr>
          <w:w w:val="110"/>
        </w:rPr>
        <w:t>1 in</w:t>
      </w:r>
      <w:del w:id="1360" w:author="Microsoft Office User" w:date="2018-12-24T10:32:00Z">
        <w:r w:rsidDel="005C778C">
          <w:rPr>
            <w:w w:val="110"/>
          </w:rPr>
          <w:delText xml:space="preserve"> SF </w:delText>
        </w:r>
      </w:del>
      <w:ins w:id="1361" w:author="Microsoft Office User" w:date="2018-12-24T10:32:00Z">
        <w:r w:rsidR="005C778C">
          <w:rPr>
            <w:w w:val="110"/>
          </w:rPr>
          <w:t xml:space="preserve"> synovial fluid </w:t>
        </w:r>
      </w:ins>
      <w:r>
        <w:rPr>
          <w:w w:val="110"/>
        </w:rPr>
        <w:t>and</w:t>
      </w:r>
      <w:del w:id="1362" w:author="Microsoft Office User" w:date="2018-12-24T10:29:00Z">
        <w:r w:rsidDel="005C778C">
          <w:rPr>
            <w:w w:val="110"/>
          </w:rPr>
          <w:delText xml:space="preserve"> PB </w:delText>
        </w:r>
      </w:del>
      <w:ins w:id="1363" w:author="Microsoft Office User" w:date="2018-12-24T10:29:00Z">
        <w:r w:rsidR="005C778C">
          <w:rPr>
            <w:w w:val="110"/>
          </w:rPr>
          <w:t xml:space="preserve"> peripheral blood </w:t>
        </w:r>
      </w:ins>
      <w:r>
        <w:rPr>
          <w:w w:val="110"/>
        </w:rPr>
        <w:t xml:space="preserve">in a validation cohort of ten </w:t>
      </w:r>
      <w:proofErr w:type="spellStart"/>
      <w:r>
        <w:rPr>
          <w:spacing w:val="-3"/>
          <w:w w:val="110"/>
        </w:rPr>
        <w:t>PsA</w:t>
      </w:r>
      <w:proofErr w:type="spellEnd"/>
      <w:r>
        <w:rPr>
          <w:spacing w:val="-3"/>
          <w:w w:val="110"/>
        </w:rPr>
        <w:t xml:space="preserve"> </w:t>
      </w:r>
      <w:r>
        <w:rPr>
          <w:w w:val="110"/>
        </w:rPr>
        <w:t>samples. The percentage of CD14</w:t>
      </w:r>
      <w:r>
        <w:rPr>
          <w:w w:val="110"/>
          <w:position w:val="8"/>
          <w:sz w:val="16"/>
        </w:rPr>
        <w:t xml:space="preserve">+ </w:t>
      </w:r>
      <w:r>
        <w:rPr>
          <w:w w:val="110"/>
        </w:rPr>
        <w:t>monocytes producing a) TNF-</w:t>
      </w:r>
      <w:r>
        <w:rPr>
          <w:i/>
          <w:w w:val="110"/>
        </w:rPr>
        <w:t>α</w:t>
      </w:r>
      <w:r>
        <w:rPr>
          <w:w w:val="110"/>
        </w:rPr>
        <w:t xml:space="preserve">, b) </w:t>
      </w:r>
      <w:proofErr w:type="spellStart"/>
      <w:r>
        <w:rPr>
          <w:w w:val="110"/>
        </w:rPr>
        <w:t>osteopontin</w:t>
      </w:r>
      <w:proofErr w:type="spellEnd"/>
      <w:r>
        <w:rPr>
          <w:w w:val="110"/>
        </w:rPr>
        <w:t xml:space="preserve"> and c) </w:t>
      </w:r>
      <w:r>
        <w:rPr>
          <w:spacing w:val="-5"/>
          <w:w w:val="110"/>
        </w:rPr>
        <w:t xml:space="preserve">MCP-1 </w:t>
      </w:r>
      <w:r>
        <w:rPr>
          <w:w w:val="110"/>
        </w:rPr>
        <w:t>in</w:t>
      </w:r>
      <w:del w:id="1364" w:author="Microsoft Office User" w:date="2018-12-24T10:32:00Z">
        <w:r w:rsidDel="005C778C">
          <w:rPr>
            <w:w w:val="110"/>
          </w:rPr>
          <w:delText xml:space="preserve"> SF </w:delText>
        </w:r>
      </w:del>
      <w:ins w:id="1365" w:author="Microsoft Office User" w:date="2018-12-24T10:32:00Z">
        <w:r w:rsidR="005C778C">
          <w:rPr>
            <w:w w:val="110"/>
          </w:rPr>
          <w:t xml:space="preserve"> synovial fluid </w:t>
        </w:r>
      </w:ins>
      <w:r>
        <w:rPr>
          <w:w w:val="110"/>
        </w:rPr>
        <w:t>and</w:t>
      </w:r>
      <w:del w:id="1366" w:author="Microsoft Office User" w:date="2018-12-24T10:29:00Z">
        <w:r w:rsidDel="005C778C">
          <w:rPr>
            <w:w w:val="110"/>
          </w:rPr>
          <w:delText xml:space="preserve"> PB </w:delText>
        </w:r>
      </w:del>
      <w:ins w:id="1367" w:author="Microsoft Office User" w:date="2018-12-24T10:29:00Z">
        <w:r w:rsidR="005C778C">
          <w:rPr>
            <w:w w:val="110"/>
          </w:rPr>
          <w:t xml:space="preserve"> peripheral blood </w:t>
        </w:r>
      </w:ins>
      <w:r>
        <w:rPr>
          <w:w w:val="110"/>
        </w:rPr>
        <w:t xml:space="preserve">are </w:t>
      </w:r>
      <w:r>
        <w:rPr>
          <w:spacing w:val="-3"/>
          <w:w w:val="110"/>
        </w:rPr>
        <w:t xml:space="preserve">shown </w:t>
      </w:r>
      <w:r>
        <w:rPr>
          <w:w w:val="110"/>
        </w:rPr>
        <w:t>for</w:t>
      </w:r>
      <w:r>
        <w:rPr>
          <w:spacing w:val="-6"/>
          <w:w w:val="110"/>
        </w:rPr>
        <w:t xml:space="preserve"> </w:t>
      </w:r>
      <w:r>
        <w:rPr>
          <w:w w:val="110"/>
        </w:rPr>
        <w:t>each</w:t>
      </w:r>
      <w:r>
        <w:rPr>
          <w:spacing w:val="-6"/>
          <w:w w:val="110"/>
        </w:rPr>
        <w:t xml:space="preserve"> </w:t>
      </w:r>
      <w:r>
        <w:rPr>
          <w:w w:val="110"/>
        </w:rPr>
        <w:t>of</w:t>
      </w:r>
      <w:r>
        <w:rPr>
          <w:spacing w:val="-6"/>
          <w:w w:val="110"/>
        </w:rPr>
        <w:t xml:space="preserve"> </w:t>
      </w:r>
      <w:r>
        <w:rPr>
          <w:w w:val="110"/>
        </w:rPr>
        <w:t>the</w:t>
      </w:r>
      <w:r>
        <w:rPr>
          <w:spacing w:val="-6"/>
          <w:w w:val="110"/>
        </w:rPr>
        <w:t xml:space="preserve"> </w:t>
      </w:r>
      <w:r>
        <w:rPr>
          <w:w w:val="110"/>
        </w:rPr>
        <w:t>ten</w:t>
      </w:r>
      <w:r>
        <w:rPr>
          <w:spacing w:val="-6"/>
          <w:w w:val="110"/>
        </w:rPr>
        <w:t xml:space="preserve"> </w:t>
      </w:r>
      <w:r>
        <w:rPr>
          <w:w w:val="110"/>
        </w:rPr>
        <w:t>samples</w:t>
      </w:r>
      <w:r>
        <w:rPr>
          <w:spacing w:val="-5"/>
          <w:w w:val="110"/>
        </w:rPr>
        <w:t xml:space="preserve"> </w:t>
      </w:r>
      <w:r>
        <w:rPr>
          <w:w w:val="110"/>
        </w:rPr>
        <w:t>in</w:t>
      </w:r>
      <w:r>
        <w:rPr>
          <w:spacing w:val="-6"/>
          <w:w w:val="110"/>
        </w:rPr>
        <w:t xml:space="preserve"> </w:t>
      </w:r>
      <w:r>
        <w:rPr>
          <w:w w:val="110"/>
        </w:rPr>
        <w:t>a</w:t>
      </w:r>
      <w:r>
        <w:rPr>
          <w:spacing w:val="-6"/>
          <w:w w:val="110"/>
        </w:rPr>
        <w:t xml:space="preserve"> </w:t>
      </w:r>
      <w:proofErr w:type="spellStart"/>
      <w:r>
        <w:rPr>
          <w:spacing w:val="-3"/>
          <w:w w:val="110"/>
        </w:rPr>
        <w:t>PsA</w:t>
      </w:r>
      <w:proofErr w:type="spellEnd"/>
      <w:r>
        <w:rPr>
          <w:spacing w:val="-6"/>
          <w:w w:val="110"/>
        </w:rPr>
        <w:t xml:space="preserve"> </w:t>
      </w:r>
      <w:r>
        <w:rPr>
          <w:w w:val="110"/>
        </w:rPr>
        <w:t>cohort</w:t>
      </w:r>
      <w:r>
        <w:rPr>
          <w:spacing w:val="-5"/>
          <w:w w:val="110"/>
        </w:rPr>
        <w:t xml:space="preserve"> </w:t>
      </w:r>
      <w:r>
        <w:rPr>
          <w:w w:val="110"/>
        </w:rPr>
        <w:t>used</w:t>
      </w:r>
      <w:r>
        <w:rPr>
          <w:spacing w:val="-6"/>
          <w:w w:val="110"/>
        </w:rPr>
        <w:t xml:space="preserve"> </w:t>
      </w:r>
      <w:r>
        <w:rPr>
          <w:w w:val="110"/>
        </w:rPr>
        <w:t>to</w:t>
      </w:r>
      <w:r>
        <w:rPr>
          <w:spacing w:val="-6"/>
          <w:w w:val="110"/>
        </w:rPr>
        <w:t xml:space="preserve"> </w:t>
      </w:r>
      <w:r>
        <w:rPr>
          <w:w w:val="110"/>
        </w:rPr>
        <w:t>validate</w:t>
      </w:r>
      <w:r>
        <w:rPr>
          <w:spacing w:val="-6"/>
          <w:w w:val="110"/>
        </w:rPr>
        <w:t xml:space="preserve"> </w:t>
      </w:r>
      <w:r>
        <w:rPr>
          <w:w w:val="110"/>
        </w:rPr>
        <w:t>cytokine</w:t>
      </w:r>
      <w:r>
        <w:rPr>
          <w:spacing w:val="-6"/>
          <w:w w:val="110"/>
        </w:rPr>
        <w:t xml:space="preserve"> </w:t>
      </w:r>
      <w:r>
        <w:rPr>
          <w:w w:val="110"/>
        </w:rPr>
        <w:t>production</w:t>
      </w:r>
      <w:r>
        <w:rPr>
          <w:spacing w:val="-6"/>
          <w:w w:val="110"/>
        </w:rPr>
        <w:t xml:space="preserve"> </w:t>
      </w:r>
      <w:r>
        <w:rPr>
          <w:w w:val="110"/>
        </w:rPr>
        <w:t>by</w:t>
      </w:r>
      <w:r>
        <w:rPr>
          <w:spacing w:val="-6"/>
          <w:w w:val="110"/>
        </w:rPr>
        <w:t xml:space="preserve"> </w:t>
      </w:r>
      <w:r>
        <w:rPr>
          <w:w w:val="110"/>
        </w:rPr>
        <w:t xml:space="preserve">mass </w:t>
      </w:r>
      <w:r>
        <w:rPr>
          <w:spacing w:val="-3"/>
          <w:w w:val="110"/>
        </w:rPr>
        <w:t xml:space="preserve">cytometry. </w:t>
      </w:r>
      <w:r>
        <w:rPr>
          <w:w w:val="110"/>
        </w:rPr>
        <w:t xml:space="preserve">In each sample and tissue, this percentage </w:t>
      </w:r>
      <w:proofErr w:type="gramStart"/>
      <w:r>
        <w:rPr>
          <w:w w:val="110"/>
        </w:rPr>
        <w:t>is calculated</w:t>
      </w:r>
      <w:proofErr w:type="gramEnd"/>
      <w:r>
        <w:rPr>
          <w:w w:val="110"/>
        </w:rPr>
        <w:t xml:space="preserve"> as the increment in cells producing the relevant cytokine before and after protein transport blockade with </w:t>
      </w:r>
      <w:r>
        <w:rPr>
          <w:spacing w:val="-5"/>
          <w:w w:val="110"/>
        </w:rPr>
        <w:t xml:space="preserve">BFA </w:t>
      </w:r>
      <w:r>
        <w:rPr>
          <w:w w:val="110"/>
        </w:rPr>
        <w:t>(6h minus 0h). In c), a zoom in for the percentage of CD14</w:t>
      </w:r>
      <w:r>
        <w:rPr>
          <w:w w:val="110"/>
          <w:position w:val="8"/>
          <w:sz w:val="16"/>
        </w:rPr>
        <w:t xml:space="preserve">+ </w:t>
      </w:r>
      <w:r>
        <w:rPr>
          <w:w w:val="110"/>
        </w:rPr>
        <w:t xml:space="preserve">monocytes producing </w:t>
      </w:r>
      <w:r>
        <w:rPr>
          <w:spacing w:val="-5"/>
          <w:w w:val="110"/>
        </w:rPr>
        <w:t xml:space="preserve">MCP-1 </w:t>
      </w:r>
      <w:r>
        <w:rPr>
          <w:w w:val="110"/>
        </w:rPr>
        <w:t>in all patients minus PSA1505 is included for further detail on the di</w:t>
      </w:r>
      <w:r>
        <w:rPr>
          <w:rFonts w:ascii="Arial" w:hAnsi="Arial"/>
          <w:w w:val="110"/>
        </w:rPr>
        <w:t>ff</w:t>
      </w:r>
      <w:r>
        <w:rPr>
          <w:w w:val="110"/>
        </w:rPr>
        <w:t>erences across</w:t>
      </w:r>
      <w:del w:id="1368" w:author="Microsoft Office User" w:date="2018-12-24T10:32:00Z">
        <w:r w:rsidDel="005C778C">
          <w:rPr>
            <w:w w:val="110"/>
          </w:rPr>
          <w:delText xml:space="preserve"> SF </w:delText>
        </w:r>
      </w:del>
      <w:ins w:id="1369" w:author="Microsoft Office User" w:date="2018-12-24T10:32:00Z">
        <w:r w:rsidR="005C778C">
          <w:rPr>
            <w:w w:val="110"/>
          </w:rPr>
          <w:t xml:space="preserve"> synovial fluid </w:t>
        </w:r>
      </w:ins>
      <w:r>
        <w:rPr>
          <w:w w:val="110"/>
        </w:rPr>
        <w:t>and</w:t>
      </w:r>
      <w:del w:id="1370" w:author="Microsoft Office User" w:date="2018-12-24T10:29:00Z">
        <w:r w:rsidDel="005C778C">
          <w:rPr>
            <w:w w:val="110"/>
          </w:rPr>
          <w:delText xml:space="preserve"> PB </w:delText>
        </w:r>
      </w:del>
      <w:ins w:id="1371" w:author="Microsoft Office User" w:date="2018-12-24T10:29:00Z">
        <w:r w:rsidR="005C778C">
          <w:rPr>
            <w:w w:val="110"/>
          </w:rPr>
          <w:t xml:space="preserve"> peripheral blood </w:t>
        </w:r>
      </w:ins>
      <w:r>
        <w:rPr>
          <w:w w:val="110"/>
        </w:rPr>
        <w:t>for these</w:t>
      </w:r>
      <w:r>
        <w:rPr>
          <w:spacing w:val="-37"/>
          <w:w w:val="110"/>
        </w:rPr>
        <w:t xml:space="preserve"> </w:t>
      </w:r>
      <w:r>
        <w:rPr>
          <w:w w:val="110"/>
        </w:rPr>
        <w:t>samples.</w:t>
      </w:r>
    </w:p>
    <w:p w14:paraId="5BC217FE" w14:textId="77777777" w:rsidR="005313F1" w:rsidRDefault="005313F1">
      <w:pPr>
        <w:pStyle w:val="BodyText"/>
        <w:rPr>
          <w:sz w:val="26"/>
        </w:rPr>
      </w:pPr>
    </w:p>
    <w:p w14:paraId="401F5333" w14:textId="77777777" w:rsidR="005313F1" w:rsidRDefault="005313F1">
      <w:pPr>
        <w:pStyle w:val="BodyText"/>
        <w:spacing w:before="6"/>
        <w:rPr>
          <w:sz w:val="26"/>
        </w:rPr>
      </w:pPr>
    </w:p>
    <w:p w14:paraId="0CC7A2E6" w14:textId="77777777" w:rsidR="005313F1" w:rsidRDefault="009B75EF">
      <w:pPr>
        <w:pStyle w:val="BodyText"/>
        <w:ind w:left="377"/>
      </w:pPr>
      <w:r>
        <w:rPr>
          <w:i/>
          <w:w w:val="115"/>
        </w:rPr>
        <w:t>CCL2</w:t>
      </w:r>
      <w:r>
        <w:rPr>
          <w:w w:val="115"/>
        </w:rPr>
        <w:t>-</w:t>
      </w:r>
      <w:r>
        <w:rPr>
          <w:i/>
          <w:w w:val="115"/>
        </w:rPr>
        <w:t xml:space="preserve">CCR2 </w:t>
      </w:r>
      <w:proofErr w:type="spellStart"/>
      <w:r>
        <w:rPr>
          <w:w w:val="115"/>
        </w:rPr>
        <w:t>signalling</w:t>
      </w:r>
      <w:proofErr w:type="spellEnd"/>
      <w:r>
        <w:rPr>
          <w:w w:val="115"/>
        </w:rPr>
        <w:t>: an example of multi-omics correlation</w:t>
      </w:r>
    </w:p>
    <w:p w14:paraId="61C0FD16" w14:textId="77777777" w:rsidR="005313F1" w:rsidRDefault="009B75EF">
      <w:pPr>
        <w:pStyle w:val="BodyText"/>
        <w:spacing w:before="153" w:line="480" w:lineRule="atLeast"/>
        <w:ind w:left="377" w:right="1341" w:firstLine="566"/>
        <w:jc w:val="both"/>
      </w:pPr>
      <w:r>
        <w:rPr>
          <w:w w:val="110"/>
        </w:rPr>
        <w:t>The di</w:t>
      </w:r>
      <w:r>
        <w:rPr>
          <w:rFonts w:ascii="Arial"/>
          <w:w w:val="110"/>
        </w:rPr>
        <w:t>ff</w:t>
      </w:r>
      <w:r>
        <w:rPr>
          <w:w w:val="110"/>
        </w:rPr>
        <w:t>erences in percentage of CD14</w:t>
      </w:r>
      <w:r>
        <w:rPr>
          <w:w w:val="110"/>
          <w:position w:val="9"/>
          <w:sz w:val="18"/>
        </w:rPr>
        <w:t xml:space="preserve">+ </w:t>
      </w:r>
      <w:r>
        <w:rPr>
          <w:w w:val="110"/>
        </w:rPr>
        <w:t xml:space="preserve">monocytes producing </w:t>
      </w:r>
      <w:r>
        <w:rPr>
          <w:spacing w:val="-5"/>
          <w:w w:val="110"/>
        </w:rPr>
        <w:t xml:space="preserve">MCP-1 </w:t>
      </w:r>
      <w:r>
        <w:rPr>
          <w:w w:val="110"/>
        </w:rPr>
        <w:t>between</w:t>
      </w:r>
      <w:del w:id="1372" w:author="Microsoft Office User" w:date="2018-12-24T10:32:00Z">
        <w:r w:rsidDel="005C778C">
          <w:rPr>
            <w:w w:val="110"/>
          </w:rPr>
          <w:delText xml:space="preserve"> SF </w:delText>
        </w:r>
      </w:del>
      <w:ins w:id="1373" w:author="Microsoft Office User" w:date="2018-12-24T10:32:00Z">
        <w:r w:rsidR="005C778C">
          <w:rPr>
            <w:w w:val="110"/>
          </w:rPr>
          <w:t xml:space="preserve"> synovial fluid </w:t>
        </w:r>
      </w:ins>
      <w:r>
        <w:rPr>
          <w:w w:val="110"/>
        </w:rPr>
        <w:t>and</w:t>
      </w:r>
      <w:del w:id="1374" w:author="Microsoft Office User" w:date="2018-12-24T10:29:00Z">
        <w:r w:rsidDel="005C778C">
          <w:rPr>
            <w:w w:val="110"/>
          </w:rPr>
          <w:delText xml:space="preserve"> PB </w:delText>
        </w:r>
      </w:del>
      <w:ins w:id="1375" w:author="Microsoft Office User" w:date="2018-12-24T10:29:00Z">
        <w:r w:rsidR="005C778C">
          <w:rPr>
            <w:w w:val="110"/>
          </w:rPr>
          <w:t xml:space="preserve"> peripheral blood </w:t>
        </w:r>
      </w:ins>
      <w:r>
        <w:rPr>
          <w:w w:val="110"/>
        </w:rPr>
        <w:t xml:space="preserve">represent an example of a putative correlation </w:t>
      </w:r>
      <w:r>
        <w:rPr>
          <w:spacing w:val="-3"/>
          <w:w w:val="110"/>
        </w:rPr>
        <w:t xml:space="preserve">between </w:t>
      </w:r>
      <w:r>
        <w:rPr>
          <w:w w:val="110"/>
        </w:rPr>
        <w:t xml:space="preserve">changes observed in the chromatin accessibility landscape, bulk and </w:t>
      </w:r>
      <w:proofErr w:type="spellStart"/>
      <w:r>
        <w:rPr>
          <w:spacing w:val="-4"/>
          <w:w w:val="110"/>
        </w:rPr>
        <w:t>scRNA-seq</w:t>
      </w:r>
      <w:proofErr w:type="spellEnd"/>
      <w:r>
        <w:rPr>
          <w:spacing w:val="-4"/>
          <w:w w:val="110"/>
        </w:rPr>
        <w:t xml:space="preserve"> </w:t>
      </w:r>
      <w:r>
        <w:rPr>
          <w:w w:val="110"/>
        </w:rPr>
        <w:t>expression and protein production. Di</w:t>
      </w:r>
      <w:r>
        <w:rPr>
          <w:rFonts w:ascii="Arial"/>
          <w:w w:val="110"/>
        </w:rPr>
        <w:t>ff</w:t>
      </w:r>
      <w:r>
        <w:rPr>
          <w:w w:val="110"/>
        </w:rPr>
        <w:t xml:space="preserve">erential chromatin accessibility </w:t>
      </w:r>
      <w:r>
        <w:rPr>
          <w:spacing w:val="-3"/>
          <w:w w:val="110"/>
        </w:rPr>
        <w:t xml:space="preserve">analysis </w:t>
      </w:r>
      <w:r>
        <w:rPr>
          <w:w w:val="110"/>
        </w:rPr>
        <w:t>between</w:t>
      </w:r>
      <w:del w:id="1376" w:author="Microsoft Office User" w:date="2018-12-24T10:32:00Z">
        <w:r w:rsidDel="005C778C">
          <w:rPr>
            <w:spacing w:val="-9"/>
            <w:w w:val="110"/>
          </w:rPr>
          <w:delText xml:space="preserve"> </w:delText>
        </w:r>
        <w:r w:rsidDel="005C778C">
          <w:rPr>
            <w:w w:val="110"/>
          </w:rPr>
          <w:delText>SF</w:delText>
        </w:r>
        <w:r w:rsidDel="005C778C">
          <w:rPr>
            <w:spacing w:val="-10"/>
            <w:w w:val="110"/>
          </w:rPr>
          <w:delText xml:space="preserve"> </w:delText>
        </w:r>
      </w:del>
      <w:ins w:id="1377" w:author="Microsoft Office User" w:date="2018-12-24T10:32:00Z">
        <w:r w:rsidR="005C778C">
          <w:rPr>
            <w:spacing w:val="-9"/>
            <w:w w:val="110"/>
          </w:rPr>
          <w:t xml:space="preserve"> synovial fluid </w:t>
        </w:r>
      </w:ins>
      <w:r>
        <w:rPr>
          <w:w w:val="110"/>
        </w:rPr>
        <w:t>and</w:t>
      </w:r>
      <w:del w:id="1378" w:author="Microsoft Office User" w:date="2018-12-24T10:29:00Z">
        <w:r w:rsidDel="005C778C">
          <w:rPr>
            <w:spacing w:val="-9"/>
            <w:w w:val="110"/>
          </w:rPr>
          <w:delText xml:space="preserve"> </w:delText>
        </w:r>
        <w:r w:rsidDel="005C778C">
          <w:rPr>
            <w:w w:val="110"/>
          </w:rPr>
          <w:delText>PB</w:delText>
        </w:r>
        <w:r w:rsidDel="005C778C">
          <w:rPr>
            <w:spacing w:val="-10"/>
            <w:w w:val="110"/>
          </w:rPr>
          <w:delText xml:space="preserve"> </w:delText>
        </w:r>
      </w:del>
      <w:ins w:id="1379" w:author="Microsoft Office User" w:date="2018-12-24T10:29:00Z">
        <w:r w:rsidR="005C778C">
          <w:rPr>
            <w:spacing w:val="-9"/>
            <w:w w:val="110"/>
          </w:rPr>
          <w:t xml:space="preserve"> peripheral blood </w:t>
        </w:r>
      </w:ins>
      <w:r>
        <w:rPr>
          <w:w w:val="110"/>
        </w:rPr>
        <w:t>identified</w:t>
      </w:r>
      <w:r>
        <w:rPr>
          <w:spacing w:val="-9"/>
          <w:w w:val="110"/>
        </w:rPr>
        <w:t xml:space="preserve"> </w:t>
      </w:r>
      <w:r>
        <w:rPr>
          <w:w w:val="110"/>
        </w:rPr>
        <w:t>a</w:t>
      </w:r>
      <w:r>
        <w:rPr>
          <w:spacing w:val="-9"/>
          <w:w w:val="110"/>
        </w:rPr>
        <w:t xml:space="preserve"> </w:t>
      </w:r>
      <w:r>
        <w:rPr>
          <w:w w:val="110"/>
        </w:rPr>
        <w:t>statistically</w:t>
      </w:r>
      <w:r>
        <w:rPr>
          <w:spacing w:val="-9"/>
          <w:w w:val="110"/>
        </w:rPr>
        <w:t xml:space="preserve"> </w:t>
      </w:r>
      <w:r>
        <w:rPr>
          <w:w w:val="110"/>
        </w:rPr>
        <w:t>significant</w:t>
      </w:r>
      <w:r>
        <w:rPr>
          <w:spacing w:val="-10"/>
          <w:w w:val="110"/>
        </w:rPr>
        <w:t xml:space="preserve"> </w:t>
      </w:r>
      <w:r>
        <w:rPr>
          <w:w w:val="110"/>
        </w:rPr>
        <w:t>cell</w:t>
      </w:r>
      <w:r>
        <w:rPr>
          <w:spacing w:val="-9"/>
          <w:w w:val="110"/>
        </w:rPr>
        <w:t xml:space="preserve"> </w:t>
      </w:r>
      <w:r>
        <w:rPr>
          <w:w w:val="110"/>
        </w:rPr>
        <w:t>type-specific</w:t>
      </w:r>
      <w:del w:id="1380" w:author="Microsoft Office User" w:date="2018-12-24T10:32:00Z">
        <w:r w:rsidDel="005C778C">
          <w:rPr>
            <w:spacing w:val="-10"/>
            <w:w w:val="110"/>
          </w:rPr>
          <w:delText xml:space="preserve"> </w:delText>
        </w:r>
        <w:r w:rsidDel="005C778C">
          <w:rPr>
            <w:w w:val="110"/>
          </w:rPr>
          <w:delText>SF</w:delText>
        </w:r>
        <w:r w:rsidDel="005C778C">
          <w:rPr>
            <w:spacing w:val="-9"/>
            <w:w w:val="110"/>
          </w:rPr>
          <w:delText xml:space="preserve"> </w:delText>
        </w:r>
      </w:del>
      <w:ins w:id="1381" w:author="Microsoft Office User" w:date="2018-12-24T10:32:00Z">
        <w:r w:rsidR="005C778C">
          <w:rPr>
            <w:spacing w:val="-10"/>
            <w:w w:val="110"/>
          </w:rPr>
          <w:t xml:space="preserve"> synovial fluid </w:t>
        </w:r>
      </w:ins>
      <w:r>
        <w:rPr>
          <w:w w:val="110"/>
        </w:rPr>
        <w:t xml:space="preserve">open </w:t>
      </w:r>
      <w:r>
        <w:rPr>
          <w:spacing w:val="-5"/>
          <w:w w:val="110"/>
        </w:rPr>
        <w:t xml:space="preserve">DAR </w:t>
      </w:r>
      <w:r>
        <w:rPr>
          <w:w w:val="110"/>
        </w:rPr>
        <w:t xml:space="preserve">upstream </w:t>
      </w:r>
      <w:r>
        <w:rPr>
          <w:i/>
          <w:spacing w:val="-3"/>
          <w:w w:val="110"/>
        </w:rPr>
        <w:t xml:space="preserve">CCL2 </w:t>
      </w:r>
      <w:r>
        <w:rPr>
          <w:w w:val="110"/>
        </w:rPr>
        <w:t>gene (Figure 5.19). This</w:t>
      </w:r>
      <w:del w:id="1382" w:author="Microsoft Office User" w:date="2018-12-24T10:32:00Z">
        <w:r w:rsidDel="005C778C">
          <w:rPr>
            <w:w w:val="110"/>
          </w:rPr>
          <w:delText xml:space="preserve"> SF </w:delText>
        </w:r>
      </w:del>
      <w:ins w:id="1383" w:author="Microsoft Office User" w:date="2018-12-24T10:32:00Z">
        <w:r w:rsidR="005C778C">
          <w:rPr>
            <w:w w:val="110"/>
          </w:rPr>
          <w:t xml:space="preserve"> synovial fluid </w:t>
        </w:r>
      </w:ins>
      <w:r>
        <w:rPr>
          <w:w w:val="110"/>
        </w:rPr>
        <w:t xml:space="preserve">open </w:t>
      </w:r>
      <w:r>
        <w:rPr>
          <w:spacing w:val="-5"/>
          <w:w w:val="110"/>
        </w:rPr>
        <w:t xml:space="preserve">DAR </w:t>
      </w:r>
      <w:r>
        <w:rPr>
          <w:w w:val="110"/>
        </w:rPr>
        <w:t xml:space="preserve">region is </w:t>
      </w:r>
      <w:r>
        <w:rPr>
          <w:w w:val="110"/>
        </w:rPr>
        <w:lastRenderedPageBreak/>
        <w:t xml:space="preserve">annotated as enhancer according to </w:t>
      </w:r>
      <w:proofErr w:type="spellStart"/>
      <w:r>
        <w:rPr>
          <w:w w:val="110"/>
        </w:rPr>
        <w:t>Epigenome</w:t>
      </w:r>
      <w:proofErr w:type="spellEnd"/>
      <w:r>
        <w:rPr>
          <w:w w:val="110"/>
        </w:rPr>
        <w:t xml:space="preserve"> Roadmap chromatin segmentation </w:t>
      </w:r>
      <w:r>
        <w:rPr>
          <w:spacing w:val="-4"/>
          <w:w w:val="110"/>
        </w:rPr>
        <w:t xml:space="preserve">and </w:t>
      </w:r>
      <w:r>
        <w:rPr>
          <w:w w:val="110"/>
        </w:rPr>
        <w:t xml:space="preserve">overlaps a </w:t>
      </w:r>
      <w:proofErr w:type="spellStart"/>
      <w:proofErr w:type="gramStart"/>
      <w:r>
        <w:rPr>
          <w:w w:val="110"/>
        </w:rPr>
        <w:t>eRNA</w:t>
      </w:r>
      <w:proofErr w:type="spellEnd"/>
      <w:proofErr w:type="gramEnd"/>
      <w:r>
        <w:rPr>
          <w:w w:val="110"/>
        </w:rPr>
        <w:t xml:space="preserve"> reported by </w:t>
      </w:r>
      <w:r>
        <w:rPr>
          <w:spacing w:val="-4"/>
          <w:w w:val="110"/>
        </w:rPr>
        <w:t xml:space="preserve">FANTOM5 </w:t>
      </w:r>
      <w:r>
        <w:rPr>
          <w:w w:val="110"/>
        </w:rPr>
        <w:t>in CD14</w:t>
      </w:r>
      <w:r>
        <w:rPr>
          <w:w w:val="110"/>
          <w:position w:val="9"/>
          <w:sz w:val="18"/>
        </w:rPr>
        <w:t xml:space="preserve">+ </w:t>
      </w:r>
      <w:r>
        <w:rPr>
          <w:w w:val="110"/>
        </w:rPr>
        <w:t>monocytes. The</w:t>
      </w:r>
      <w:r>
        <w:rPr>
          <w:spacing w:val="-11"/>
          <w:w w:val="110"/>
        </w:rPr>
        <w:t xml:space="preserve"> </w:t>
      </w:r>
      <w:r>
        <w:rPr>
          <w:w w:val="110"/>
        </w:rPr>
        <w:t>expression</w:t>
      </w:r>
    </w:p>
    <w:p w14:paraId="43BA2349" w14:textId="77777777" w:rsidR="005313F1" w:rsidRDefault="005313F1">
      <w:pPr>
        <w:spacing w:line="480" w:lineRule="atLeast"/>
        <w:jc w:val="both"/>
        <w:sectPr w:rsidR="005313F1">
          <w:type w:val="continuous"/>
          <w:pgSz w:w="11910" w:h="16840"/>
          <w:pgMar w:top="1580" w:right="0" w:bottom="560" w:left="1680" w:header="720" w:footer="720" w:gutter="0"/>
          <w:cols w:space="720"/>
        </w:sectPr>
      </w:pPr>
    </w:p>
    <w:p w14:paraId="56E88FBE" w14:textId="77777777" w:rsidR="005313F1" w:rsidRDefault="005313F1">
      <w:pPr>
        <w:pStyle w:val="BodyText"/>
        <w:rPr>
          <w:sz w:val="20"/>
        </w:rPr>
      </w:pPr>
    </w:p>
    <w:p w14:paraId="32DF5F44" w14:textId="77777777" w:rsidR="005313F1" w:rsidRDefault="005313F1">
      <w:pPr>
        <w:pStyle w:val="BodyText"/>
        <w:spacing w:before="8"/>
        <w:rPr>
          <w:sz w:val="23"/>
        </w:rPr>
      </w:pPr>
    </w:p>
    <w:p w14:paraId="3E56751E" w14:textId="77777777" w:rsidR="005313F1" w:rsidRDefault="009B75EF">
      <w:pPr>
        <w:pStyle w:val="BodyText"/>
        <w:spacing w:line="398" w:lineRule="auto"/>
        <w:ind w:left="377" w:right="1341"/>
        <w:jc w:val="both"/>
      </w:pPr>
      <w:proofErr w:type="gramStart"/>
      <w:r>
        <w:rPr>
          <w:w w:val="110"/>
        </w:rPr>
        <w:t>of</w:t>
      </w:r>
      <w:proofErr w:type="gramEnd"/>
      <w:r>
        <w:rPr>
          <w:spacing w:val="-9"/>
          <w:w w:val="110"/>
        </w:rPr>
        <w:t xml:space="preserve"> </w:t>
      </w:r>
      <w:r>
        <w:rPr>
          <w:i/>
          <w:spacing w:val="-3"/>
          <w:w w:val="110"/>
        </w:rPr>
        <w:t>CCL2</w:t>
      </w:r>
      <w:r>
        <w:rPr>
          <w:i/>
          <w:spacing w:val="-9"/>
          <w:w w:val="110"/>
        </w:rPr>
        <w:t xml:space="preserve"> </w:t>
      </w:r>
      <w:r>
        <w:rPr>
          <w:w w:val="110"/>
        </w:rPr>
        <w:t>was</w:t>
      </w:r>
      <w:r>
        <w:rPr>
          <w:spacing w:val="-9"/>
          <w:w w:val="110"/>
        </w:rPr>
        <w:t xml:space="preserve"> </w:t>
      </w:r>
      <w:r>
        <w:rPr>
          <w:w w:val="110"/>
        </w:rPr>
        <w:t>shown</w:t>
      </w:r>
      <w:r>
        <w:rPr>
          <w:spacing w:val="-8"/>
          <w:w w:val="110"/>
        </w:rPr>
        <w:t xml:space="preserve"> </w:t>
      </w:r>
      <w:r>
        <w:rPr>
          <w:w w:val="110"/>
        </w:rPr>
        <w:t>to</w:t>
      </w:r>
      <w:r>
        <w:rPr>
          <w:spacing w:val="-9"/>
          <w:w w:val="110"/>
        </w:rPr>
        <w:t xml:space="preserve"> </w:t>
      </w:r>
      <w:r>
        <w:rPr>
          <w:w w:val="110"/>
        </w:rPr>
        <w:t>be</w:t>
      </w:r>
      <w:r>
        <w:rPr>
          <w:spacing w:val="-9"/>
          <w:w w:val="110"/>
        </w:rPr>
        <w:t xml:space="preserve"> </w:t>
      </w:r>
      <w:r>
        <w:rPr>
          <w:w w:val="110"/>
        </w:rPr>
        <w:t>significantly</w:t>
      </w:r>
      <w:r>
        <w:rPr>
          <w:spacing w:val="-9"/>
          <w:w w:val="110"/>
        </w:rPr>
        <w:t xml:space="preserve"> </w:t>
      </w:r>
      <w:r>
        <w:rPr>
          <w:w w:val="110"/>
        </w:rPr>
        <w:t>modulated</w:t>
      </w:r>
      <w:r>
        <w:rPr>
          <w:spacing w:val="-8"/>
          <w:w w:val="110"/>
        </w:rPr>
        <w:t xml:space="preserve"> </w:t>
      </w:r>
      <w:r>
        <w:rPr>
          <w:w w:val="110"/>
        </w:rPr>
        <w:t>(</w:t>
      </w:r>
      <w:proofErr w:type="spellStart"/>
      <w:r>
        <w:rPr>
          <w:w w:val="110"/>
        </w:rPr>
        <w:t>pval</w:t>
      </w:r>
      <w:proofErr w:type="spellEnd"/>
      <w:r>
        <w:rPr>
          <w:i/>
          <w:w w:val="110"/>
        </w:rPr>
        <w:t>&lt;</w:t>
      </w:r>
      <w:r>
        <w:rPr>
          <w:w w:val="110"/>
        </w:rPr>
        <w:t>0.05</w:t>
      </w:r>
      <w:r>
        <w:rPr>
          <w:spacing w:val="-9"/>
          <w:w w:val="110"/>
        </w:rPr>
        <w:t xml:space="preserve"> </w:t>
      </w:r>
      <w:r>
        <w:rPr>
          <w:w w:val="110"/>
        </w:rPr>
        <w:t>and</w:t>
      </w:r>
      <w:r>
        <w:rPr>
          <w:spacing w:val="-9"/>
          <w:w w:val="110"/>
        </w:rPr>
        <w:t xml:space="preserve"> </w:t>
      </w:r>
      <w:r>
        <w:rPr>
          <w:w w:val="110"/>
        </w:rPr>
        <w:t>mean</w:t>
      </w:r>
      <w:r>
        <w:rPr>
          <w:spacing w:val="-9"/>
          <w:w w:val="110"/>
        </w:rPr>
        <w:t xml:space="preserve"> </w:t>
      </w:r>
      <w:r>
        <w:rPr>
          <w:spacing w:val="-3"/>
          <w:w w:val="110"/>
        </w:rPr>
        <w:t>FC</w:t>
      </w:r>
      <w:r>
        <w:rPr>
          <w:i/>
          <w:spacing w:val="-3"/>
          <w:w w:val="110"/>
        </w:rPr>
        <w:t>&gt;</w:t>
      </w:r>
      <w:r>
        <w:rPr>
          <w:spacing w:val="-3"/>
          <w:w w:val="110"/>
        </w:rPr>
        <w:t xml:space="preserve">1.5) </w:t>
      </w:r>
      <w:r>
        <w:rPr>
          <w:w w:val="110"/>
        </w:rPr>
        <w:t>between</w:t>
      </w:r>
      <w:del w:id="1384" w:author="Microsoft Office User" w:date="2018-12-24T10:32:00Z">
        <w:r w:rsidDel="005C778C">
          <w:rPr>
            <w:w w:val="110"/>
          </w:rPr>
          <w:delText xml:space="preserve"> SF </w:delText>
        </w:r>
      </w:del>
      <w:ins w:id="1385" w:author="Microsoft Office User" w:date="2018-12-24T10:32:00Z">
        <w:r w:rsidR="005C778C">
          <w:rPr>
            <w:w w:val="110"/>
          </w:rPr>
          <w:t xml:space="preserve"> synovial fluid </w:t>
        </w:r>
      </w:ins>
      <w:r>
        <w:rPr>
          <w:w w:val="110"/>
        </w:rPr>
        <w:t>and</w:t>
      </w:r>
      <w:del w:id="1386" w:author="Microsoft Office User" w:date="2018-12-24T10:29:00Z">
        <w:r w:rsidDel="005C778C">
          <w:rPr>
            <w:w w:val="110"/>
          </w:rPr>
          <w:delText xml:space="preserve"> PB </w:delText>
        </w:r>
      </w:del>
      <w:ins w:id="1387" w:author="Microsoft Office User" w:date="2018-12-24T10:29:00Z">
        <w:r w:rsidR="005C778C">
          <w:rPr>
            <w:w w:val="110"/>
          </w:rPr>
          <w:t xml:space="preserve"> peripheral blood </w:t>
        </w:r>
      </w:ins>
      <w:r>
        <w:rPr>
          <w:w w:val="110"/>
        </w:rPr>
        <w:t>by qPCR in CD14</w:t>
      </w:r>
      <w:r>
        <w:rPr>
          <w:w w:val="110"/>
          <w:position w:val="9"/>
          <w:sz w:val="18"/>
        </w:rPr>
        <w:t xml:space="preserve">+ </w:t>
      </w:r>
      <w:r>
        <w:rPr>
          <w:w w:val="110"/>
        </w:rPr>
        <w:t xml:space="preserve">monocytes </w:t>
      </w:r>
      <w:r>
        <w:rPr>
          <w:spacing w:val="-6"/>
          <w:w w:val="110"/>
        </w:rPr>
        <w:t xml:space="preserve">only, </w:t>
      </w:r>
      <w:r>
        <w:rPr>
          <w:w w:val="110"/>
        </w:rPr>
        <w:t xml:space="preserve">whereas no </w:t>
      </w:r>
      <w:r>
        <w:rPr>
          <w:spacing w:val="-3"/>
          <w:w w:val="110"/>
        </w:rPr>
        <w:t xml:space="preserve">significant </w:t>
      </w:r>
      <w:r>
        <w:rPr>
          <w:w w:val="110"/>
        </w:rPr>
        <w:t>changes were observed for mCD4</w:t>
      </w:r>
      <w:r>
        <w:rPr>
          <w:w w:val="110"/>
          <w:position w:val="9"/>
          <w:sz w:val="18"/>
        </w:rPr>
        <w:t xml:space="preserve">+ </w:t>
      </w:r>
      <w:r>
        <w:rPr>
          <w:w w:val="110"/>
        </w:rPr>
        <w:t>and mCD8</w:t>
      </w:r>
      <w:r>
        <w:rPr>
          <w:w w:val="110"/>
          <w:position w:val="9"/>
          <w:sz w:val="18"/>
        </w:rPr>
        <w:t xml:space="preserve">+ </w:t>
      </w:r>
      <w:r>
        <w:rPr>
          <w:w w:val="110"/>
        </w:rPr>
        <w:t xml:space="preserve">in this data from the same patients (Figure 5.10 a, b, c and </w:t>
      </w:r>
      <w:r>
        <w:rPr>
          <w:spacing w:val="-5"/>
          <w:w w:val="110"/>
        </w:rPr>
        <w:t xml:space="preserve">Table </w:t>
      </w:r>
      <w:r>
        <w:rPr>
          <w:w w:val="110"/>
        </w:rPr>
        <w:t xml:space="preserve">5.5). Up-regulation of </w:t>
      </w:r>
      <w:r>
        <w:rPr>
          <w:i/>
          <w:spacing w:val="-3"/>
          <w:w w:val="110"/>
        </w:rPr>
        <w:t xml:space="preserve">CCL2 </w:t>
      </w:r>
      <w:proofErr w:type="gramStart"/>
      <w:r>
        <w:rPr>
          <w:w w:val="110"/>
        </w:rPr>
        <w:t>was not found</w:t>
      </w:r>
      <w:proofErr w:type="gramEnd"/>
      <w:r>
        <w:rPr>
          <w:w w:val="110"/>
        </w:rPr>
        <w:t xml:space="preserve"> in</w:t>
      </w:r>
      <w:del w:id="1388" w:author="Microsoft Office User" w:date="2018-12-24T10:29:00Z">
        <w:r w:rsidDel="005C778C">
          <w:rPr>
            <w:w w:val="110"/>
          </w:rPr>
          <w:delText xml:space="preserve"> PB </w:delText>
        </w:r>
      </w:del>
      <w:ins w:id="1389" w:author="Microsoft Office User" w:date="2018-12-24T10:29:00Z">
        <w:r w:rsidR="005C778C">
          <w:rPr>
            <w:w w:val="110"/>
          </w:rPr>
          <w:t xml:space="preserve"> peripheral blood </w:t>
        </w:r>
      </w:ins>
      <w:r>
        <w:rPr>
          <w:w w:val="110"/>
        </w:rPr>
        <w:t>CD14</w:t>
      </w:r>
      <w:r>
        <w:rPr>
          <w:w w:val="110"/>
          <w:position w:val="9"/>
          <w:sz w:val="18"/>
        </w:rPr>
        <w:t xml:space="preserve">+ </w:t>
      </w:r>
      <w:r>
        <w:rPr>
          <w:w w:val="110"/>
        </w:rPr>
        <w:t xml:space="preserve">monocytes compared to </w:t>
      </w:r>
      <w:proofErr w:type="spellStart"/>
      <w:r>
        <w:rPr>
          <w:spacing w:val="-4"/>
          <w:w w:val="110"/>
        </w:rPr>
        <w:t>PsA</w:t>
      </w:r>
      <w:proofErr w:type="spellEnd"/>
      <w:r>
        <w:rPr>
          <w:spacing w:val="-4"/>
          <w:w w:val="110"/>
        </w:rPr>
        <w:t xml:space="preserve"> </w:t>
      </w:r>
      <w:r>
        <w:rPr>
          <w:w w:val="110"/>
        </w:rPr>
        <w:t>patients and healthy controls, being defined as one of the tissue-specific genes in the previous analysis</w:t>
      </w:r>
      <w:r>
        <w:rPr>
          <w:spacing w:val="18"/>
          <w:w w:val="110"/>
        </w:rPr>
        <w:t xml:space="preserve"> </w:t>
      </w:r>
      <w:r>
        <w:rPr>
          <w:spacing w:val="-3"/>
          <w:w w:val="110"/>
        </w:rPr>
        <w:t>(Figure</w:t>
      </w:r>
    </w:p>
    <w:p w14:paraId="15D7C955" w14:textId="77777777" w:rsidR="005313F1" w:rsidRDefault="009B75EF">
      <w:pPr>
        <w:pStyle w:val="BodyText"/>
        <w:spacing w:before="19" w:line="408" w:lineRule="auto"/>
        <w:ind w:left="377" w:right="1341"/>
        <w:jc w:val="both"/>
      </w:pPr>
      <w:r>
        <w:rPr>
          <w:w w:val="110"/>
        </w:rPr>
        <w:t xml:space="preserve">?? </w:t>
      </w:r>
      <w:proofErr w:type="gramStart"/>
      <w:r>
        <w:rPr>
          <w:w w:val="110"/>
        </w:rPr>
        <w:t>a</w:t>
      </w:r>
      <w:proofErr w:type="gramEnd"/>
      <w:r>
        <w:rPr>
          <w:w w:val="110"/>
        </w:rPr>
        <w:t xml:space="preserve">). Furthermore, </w:t>
      </w:r>
      <w:r>
        <w:rPr>
          <w:i/>
          <w:w w:val="110"/>
        </w:rPr>
        <w:t xml:space="preserve">CCL2 </w:t>
      </w:r>
      <w:r>
        <w:rPr>
          <w:w w:val="110"/>
        </w:rPr>
        <w:t xml:space="preserve">was also identified by </w:t>
      </w:r>
      <w:proofErr w:type="spellStart"/>
      <w:r>
        <w:rPr>
          <w:w w:val="110"/>
        </w:rPr>
        <w:t>scRNA-seq</w:t>
      </w:r>
      <w:proofErr w:type="spellEnd"/>
      <w:r>
        <w:rPr>
          <w:w w:val="110"/>
        </w:rPr>
        <w:t xml:space="preserve"> as one of the up- regulated genes in the CC-mixed cluster (Figure 5.15 a and 5.16 a and b). Expression of </w:t>
      </w:r>
      <w:r>
        <w:rPr>
          <w:i/>
          <w:w w:val="110"/>
        </w:rPr>
        <w:t>CCR2</w:t>
      </w:r>
      <w:r>
        <w:rPr>
          <w:w w:val="110"/>
        </w:rPr>
        <w:t xml:space="preserve">, the receptor for the chemokine MCP-1 (protein product of </w:t>
      </w:r>
      <w:r>
        <w:rPr>
          <w:i/>
          <w:w w:val="110"/>
        </w:rPr>
        <w:t>CCL2</w:t>
      </w:r>
      <w:r>
        <w:rPr>
          <w:w w:val="110"/>
        </w:rPr>
        <w:t>), appeared up-regulated by qPCR in</w:t>
      </w:r>
      <w:del w:id="1390" w:author="Microsoft Office User" w:date="2018-12-24T10:32:00Z">
        <w:r w:rsidDel="005C778C">
          <w:rPr>
            <w:w w:val="110"/>
          </w:rPr>
          <w:delText xml:space="preserve"> SF </w:delText>
        </w:r>
      </w:del>
      <w:ins w:id="1391" w:author="Microsoft Office User" w:date="2018-12-24T10:32:00Z">
        <w:r w:rsidR="005C778C">
          <w:rPr>
            <w:w w:val="110"/>
          </w:rPr>
          <w:t xml:space="preserve"> synovial fluid </w:t>
        </w:r>
      </w:ins>
      <w:r>
        <w:rPr>
          <w:w w:val="110"/>
        </w:rPr>
        <w:t>mCD4</w:t>
      </w:r>
      <w:r>
        <w:rPr>
          <w:w w:val="110"/>
          <w:position w:val="9"/>
          <w:sz w:val="18"/>
        </w:rPr>
        <w:t xml:space="preserve">+ </w:t>
      </w:r>
      <w:r>
        <w:rPr>
          <w:w w:val="110"/>
        </w:rPr>
        <w:t>and mCD8</w:t>
      </w:r>
      <w:r>
        <w:rPr>
          <w:w w:val="110"/>
          <w:position w:val="9"/>
          <w:sz w:val="18"/>
        </w:rPr>
        <w:t xml:space="preserve">+ </w:t>
      </w:r>
      <w:r>
        <w:rPr>
          <w:w w:val="110"/>
        </w:rPr>
        <w:t>cells in the same individuals, which could suggest increased chemotaxis driven by CD14</w:t>
      </w:r>
      <w:r>
        <w:rPr>
          <w:w w:val="110"/>
          <w:position w:val="9"/>
          <w:sz w:val="18"/>
        </w:rPr>
        <w:t xml:space="preserve">+ </w:t>
      </w:r>
      <w:r>
        <w:rPr>
          <w:w w:val="110"/>
        </w:rPr>
        <w:t xml:space="preserve">monocytes and leading to T cell infiltration in the synovium. Interestingly, in this data no significant up-regulation of </w:t>
      </w:r>
      <w:r>
        <w:rPr>
          <w:i/>
          <w:w w:val="110"/>
        </w:rPr>
        <w:t xml:space="preserve">CCR2 </w:t>
      </w:r>
      <w:proofErr w:type="gramStart"/>
      <w:r>
        <w:rPr>
          <w:w w:val="110"/>
        </w:rPr>
        <w:t>was observed</w:t>
      </w:r>
      <w:proofErr w:type="gramEnd"/>
      <w:r>
        <w:rPr>
          <w:w w:val="110"/>
        </w:rPr>
        <w:t xml:space="preserve"> in </w:t>
      </w:r>
      <w:proofErr w:type="spellStart"/>
      <w:r>
        <w:rPr>
          <w:w w:val="110"/>
        </w:rPr>
        <w:t>PsA</w:t>
      </w:r>
      <w:proofErr w:type="spellEnd"/>
      <w:del w:id="1392" w:author="Microsoft Office User" w:date="2018-12-24T10:29:00Z">
        <w:r w:rsidDel="005C778C">
          <w:rPr>
            <w:w w:val="110"/>
          </w:rPr>
          <w:delText xml:space="preserve"> PB </w:delText>
        </w:r>
      </w:del>
      <w:ins w:id="1393" w:author="Microsoft Office User" w:date="2018-12-24T10:29:00Z">
        <w:r w:rsidR="005C778C">
          <w:rPr>
            <w:w w:val="110"/>
          </w:rPr>
          <w:t xml:space="preserve"> peripheral blood </w:t>
        </w:r>
      </w:ins>
      <w:r>
        <w:rPr>
          <w:w w:val="110"/>
        </w:rPr>
        <w:t>when compared to healthy controls in any of the three cell types.</w:t>
      </w:r>
    </w:p>
    <w:p w14:paraId="125375A8" w14:textId="77777777" w:rsidR="005313F1" w:rsidRDefault="005313F1">
      <w:pPr>
        <w:spacing w:line="408" w:lineRule="auto"/>
        <w:jc w:val="both"/>
        <w:sectPr w:rsidR="005313F1">
          <w:pgSz w:w="11910" w:h="16840"/>
          <w:pgMar w:top="1800" w:right="0" w:bottom="560" w:left="1680" w:header="1482" w:footer="364" w:gutter="0"/>
          <w:cols w:space="720"/>
        </w:sectPr>
      </w:pPr>
    </w:p>
    <w:p w14:paraId="26D57537" w14:textId="77777777" w:rsidR="005313F1" w:rsidRDefault="005313F1">
      <w:pPr>
        <w:pStyle w:val="BodyText"/>
        <w:rPr>
          <w:sz w:val="20"/>
        </w:rPr>
      </w:pPr>
    </w:p>
    <w:p w14:paraId="65FE87E2" w14:textId="77777777" w:rsidR="005313F1" w:rsidRDefault="005313F1">
      <w:pPr>
        <w:rPr>
          <w:sz w:val="20"/>
        </w:rPr>
        <w:sectPr w:rsidR="005313F1">
          <w:footerReference w:type="default" r:id="rId123"/>
          <w:pgSz w:w="11910" w:h="16840"/>
          <w:pgMar w:top="1800" w:right="0" w:bottom="560" w:left="1680" w:header="1482" w:footer="364" w:gutter="0"/>
          <w:cols w:space="720"/>
        </w:sectPr>
      </w:pPr>
    </w:p>
    <w:p w14:paraId="70AFDF30" w14:textId="77777777" w:rsidR="005313F1" w:rsidRDefault="005313F1">
      <w:pPr>
        <w:pStyle w:val="BodyText"/>
        <w:rPr>
          <w:sz w:val="8"/>
        </w:rPr>
      </w:pPr>
    </w:p>
    <w:p w14:paraId="26121878" w14:textId="77777777" w:rsidR="005313F1" w:rsidRDefault="005313F1">
      <w:pPr>
        <w:pStyle w:val="BodyText"/>
        <w:rPr>
          <w:sz w:val="8"/>
        </w:rPr>
      </w:pPr>
    </w:p>
    <w:p w14:paraId="1F4179F4" w14:textId="77777777" w:rsidR="005313F1" w:rsidRDefault="005313F1">
      <w:pPr>
        <w:pStyle w:val="BodyText"/>
        <w:rPr>
          <w:sz w:val="8"/>
        </w:rPr>
      </w:pPr>
    </w:p>
    <w:p w14:paraId="2DF04E9F" w14:textId="77777777" w:rsidR="005313F1" w:rsidRDefault="005313F1">
      <w:pPr>
        <w:pStyle w:val="BodyText"/>
        <w:rPr>
          <w:sz w:val="8"/>
        </w:rPr>
      </w:pPr>
    </w:p>
    <w:p w14:paraId="77050073" w14:textId="77777777" w:rsidR="005313F1" w:rsidRDefault="005313F1">
      <w:pPr>
        <w:pStyle w:val="BodyText"/>
        <w:rPr>
          <w:sz w:val="8"/>
        </w:rPr>
      </w:pPr>
    </w:p>
    <w:p w14:paraId="15EF420D" w14:textId="77777777" w:rsidR="005313F1" w:rsidRDefault="005313F1">
      <w:pPr>
        <w:pStyle w:val="BodyText"/>
        <w:spacing w:before="1"/>
        <w:rPr>
          <w:sz w:val="9"/>
        </w:rPr>
      </w:pPr>
    </w:p>
    <w:p w14:paraId="16C5B362" w14:textId="77777777" w:rsidR="005313F1" w:rsidRDefault="009B75EF">
      <w:pPr>
        <w:jc w:val="right"/>
        <w:rPr>
          <w:rFonts w:ascii="Arial"/>
          <w:b/>
          <w:sz w:val="7"/>
        </w:rPr>
      </w:pPr>
      <w:r>
        <w:rPr>
          <w:rFonts w:ascii="Arial"/>
          <w:b/>
          <w:w w:val="105"/>
          <w:sz w:val="7"/>
        </w:rPr>
        <w:t>UCSC genes</w:t>
      </w:r>
    </w:p>
    <w:p w14:paraId="397F7518" w14:textId="77777777" w:rsidR="005313F1" w:rsidRDefault="009B75EF">
      <w:pPr>
        <w:pStyle w:val="BodyText"/>
        <w:rPr>
          <w:rFonts w:ascii="Arial"/>
          <w:b/>
          <w:sz w:val="8"/>
        </w:rPr>
      </w:pPr>
      <w:r>
        <w:br w:type="column"/>
      </w:r>
    </w:p>
    <w:p w14:paraId="69BBDFED" w14:textId="77777777" w:rsidR="005313F1" w:rsidRDefault="005313F1">
      <w:pPr>
        <w:pStyle w:val="BodyText"/>
        <w:rPr>
          <w:rFonts w:ascii="Arial"/>
          <w:b/>
          <w:sz w:val="8"/>
        </w:rPr>
      </w:pPr>
    </w:p>
    <w:p w14:paraId="678A6881" w14:textId="77777777" w:rsidR="005313F1" w:rsidRDefault="005313F1">
      <w:pPr>
        <w:pStyle w:val="BodyText"/>
        <w:spacing w:before="5"/>
        <w:rPr>
          <w:rFonts w:ascii="Arial"/>
          <w:b/>
          <w:sz w:val="8"/>
        </w:rPr>
      </w:pPr>
    </w:p>
    <w:p w14:paraId="43D7FBCC" w14:textId="77777777" w:rsidR="005313F1" w:rsidRDefault="009B75EF">
      <w:pPr>
        <w:spacing w:before="1" w:line="278" w:lineRule="auto"/>
        <w:ind w:left="27" w:right="-14" w:firstLine="20"/>
        <w:rPr>
          <w:rFonts w:ascii="Arial"/>
          <w:sz w:val="7"/>
        </w:rPr>
      </w:pPr>
      <w:r>
        <w:rPr>
          <w:rFonts w:ascii="Arial"/>
          <w:sz w:val="7"/>
        </w:rPr>
        <w:t>Scale chr17:</w:t>
      </w:r>
    </w:p>
    <w:p w14:paraId="4FE3A045" w14:textId="77777777" w:rsidR="005313F1" w:rsidRDefault="009B75EF">
      <w:pPr>
        <w:pStyle w:val="BodyText"/>
        <w:rPr>
          <w:rFonts w:ascii="Arial"/>
          <w:sz w:val="10"/>
        </w:rPr>
      </w:pPr>
      <w:r>
        <w:br w:type="column"/>
      </w:r>
    </w:p>
    <w:p w14:paraId="6A8844C4" w14:textId="77777777" w:rsidR="005313F1" w:rsidRDefault="005313F1">
      <w:pPr>
        <w:pStyle w:val="BodyText"/>
        <w:spacing w:before="3"/>
        <w:rPr>
          <w:rFonts w:ascii="Arial"/>
          <w:sz w:val="12"/>
        </w:rPr>
      </w:pPr>
    </w:p>
    <w:p w14:paraId="08C2FAE8" w14:textId="77777777" w:rsidR="005313F1" w:rsidRDefault="009B75EF">
      <w:pPr>
        <w:tabs>
          <w:tab w:val="left" w:pos="2283"/>
        </w:tabs>
        <w:ind w:left="1023"/>
        <w:rPr>
          <w:rFonts w:ascii="Arial"/>
          <w:sz w:val="7"/>
        </w:rPr>
      </w:pPr>
      <w:r>
        <w:rPr>
          <w:rFonts w:ascii="Arial"/>
          <w:w w:val="105"/>
          <w:sz w:val="7"/>
        </w:rPr>
        <w:t>2</w:t>
      </w:r>
      <w:r>
        <w:rPr>
          <w:rFonts w:ascii="Arial"/>
          <w:spacing w:val="-2"/>
          <w:w w:val="105"/>
          <w:sz w:val="7"/>
        </w:rPr>
        <w:t xml:space="preserve"> </w:t>
      </w:r>
      <w:r>
        <w:rPr>
          <w:rFonts w:ascii="Arial"/>
          <w:w w:val="105"/>
          <w:sz w:val="7"/>
        </w:rPr>
        <w:t>kb</w:t>
      </w:r>
      <w:r>
        <w:rPr>
          <w:rFonts w:ascii="Arial"/>
          <w:w w:val="105"/>
          <w:sz w:val="7"/>
        </w:rPr>
        <w:tab/>
      </w:r>
      <w:r>
        <w:rPr>
          <w:rFonts w:ascii="Arial"/>
          <w:w w:val="105"/>
          <w:position w:val="2"/>
          <w:sz w:val="7"/>
        </w:rPr>
        <w:t>hg19</w:t>
      </w:r>
    </w:p>
    <w:p w14:paraId="3B2058BE" w14:textId="77777777" w:rsidR="005313F1" w:rsidRDefault="00090D17">
      <w:pPr>
        <w:spacing w:before="18"/>
        <w:ind w:left="124"/>
        <w:rPr>
          <w:rFonts w:ascii="Arial"/>
          <w:sz w:val="7"/>
        </w:rPr>
      </w:pPr>
      <w:r>
        <w:rPr>
          <w:noProof/>
        </w:rPr>
        <mc:AlternateContent>
          <mc:Choice Requires="wpg">
            <w:drawing>
              <wp:anchor distT="0" distB="0" distL="114300" distR="114300" simplePos="0" relativeHeight="503122400" behindDoc="1" locked="0" layoutInCell="1" allowOverlap="1" wp14:anchorId="439CB6F4" wp14:editId="6E238ED9">
                <wp:simplePos x="0" y="0"/>
                <wp:positionH relativeFrom="page">
                  <wp:posOffset>3291840</wp:posOffset>
                </wp:positionH>
                <wp:positionV relativeFrom="paragraph">
                  <wp:posOffset>-59690</wp:posOffset>
                </wp:positionV>
                <wp:extent cx="2196465" cy="3789680"/>
                <wp:effectExtent l="0" t="0" r="0" b="0"/>
                <wp:wrapNone/>
                <wp:docPr id="120" name="Group 2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6465" cy="3789680"/>
                          <a:chOff x="5184" y="-94"/>
                          <a:chExt cx="3459" cy="5968"/>
                        </a:xfrm>
                      </wpg:grpSpPr>
                      <pic:pic xmlns:pic="http://schemas.openxmlformats.org/drawingml/2006/picture">
                        <pic:nvPicPr>
                          <pic:cNvPr id="121" name="Picture 2680"/>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5184" y="-94"/>
                            <a:ext cx="3459" cy="5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681"/>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6390" y="-81"/>
                            <a:ext cx="1064"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268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5710" y="10"/>
                            <a:ext cx="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268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6242" y="10"/>
                            <a:ext cx="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2684"/>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7831" y="10"/>
                            <a:ext cx="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2685"/>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8363" y="10"/>
                            <a:ext cx="6"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2686"/>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7546" y="202"/>
                            <a:ext cx="680"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DA6AA3" id="Group 2679" o:spid="_x0000_s1026" style="position:absolute;margin-left:259.2pt;margin-top:-4.7pt;width:172.95pt;height:298.4pt;z-index:-194080;mso-position-horizontal-relative:page" coordorigin="5184,-94" coordsize="3459,5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">
                <v:shape id="Picture 2680" o:spid="_x0000_s1027" type="#_x0000_t75" style="position:absolute;left:5184;top:-94;width:3459;height:5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">
                  <v:imagedata r:id="rId127" o:title=""/>
                  <v:path arrowok="t"/>
                  <o:lock v:ext="edit" aspectratio="f"/>
                </v:shape>
                <v:shape id="Picture 2681" o:spid="_x0000_s1028" type="#_x0000_t75" style="position:absolute;left:6390;top:-81;width:1064;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">
                  <v:imagedata r:id="rId128" o:title=""/>
                  <v:path arrowok="t"/>
                  <o:lock v:ext="edit" aspectratio="f"/>
                </v:shape>
                <v:shape id="Picture 2682" o:spid="_x0000_s1029" type="#_x0000_t75" style="position:absolute;left:5710;top:10;width:6;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">
                  <v:imagedata r:id="rId29" o:title=""/>
                  <v:path arrowok="t"/>
                  <o:lock v:ext="edit" aspectratio="f"/>
                </v:shape>
                <v:shape id="Picture 2683" o:spid="_x0000_s1030" type="#_x0000_t75" style="position:absolute;left:6242;top:10;width:6;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">
                  <v:imagedata r:id="rId29" o:title=""/>
                  <v:path arrowok="t"/>
                  <o:lock v:ext="edit" aspectratio="f"/>
                </v:shape>
                <v:shape id="Picture 2684" o:spid="_x0000_s1031" type="#_x0000_t75" style="position:absolute;left:7831;top:10;width:6;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">
                  <v:imagedata r:id="rId29" o:title=""/>
                  <v:path arrowok="t"/>
                  <o:lock v:ext="edit" aspectratio="f"/>
                </v:shape>
                <v:shape id="Picture 2685" o:spid="_x0000_s1032" type="#_x0000_t75" style="position:absolute;left:8363;top:10;width:6;height: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">
                  <v:imagedata r:id="rId29" o:title=""/>
                  <v:path arrowok="t"/>
                  <o:lock v:ext="edit" aspectratio="f"/>
                </v:shape>
                <v:shape id="Picture 2686" o:spid="_x0000_s1033" type="#_x0000_t75" style="position:absolute;left:7546;top:202;width:680;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">
                  <v:imagedata r:id="rId129" o:title=""/>
                  <v:path arrowok="t"/>
                  <o:lock v:ext="edit" aspectratio="f"/>
                </v:shape>
                <w10:wrap anchorx="page"/>
              </v:group>
            </w:pict>
          </mc:Fallback>
        </mc:AlternateContent>
      </w:r>
      <w:r w:rsidR="009B75EF">
        <w:rPr>
          <w:rFonts w:ascii="Arial"/>
          <w:w w:val="105"/>
          <w:sz w:val="7"/>
        </w:rPr>
        <w:t>32,579,000 32,580,000 32,581,000 32,582,000 32,583,000 32,584,000</w:t>
      </w:r>
    </w:p>
    <w:p w14:paraId="62F94F48" w14:textId="77777777" w:rsidR="005313F1" w:rsidRDefault="009B75EF">
      <w:pPr>
        <w:tabs>
          <w:tab w:val="left" w:pos="2242"/>
          <w:tab w:val="left" w:pos="3262"/>
        </w:tabs>
        <w:spacing w:before="67"/>
        <w:ind w:left="1582"/>
        <w:rPr>
          <w:rFonts w:ascii="Arial"/>
          <w:i/>
          <w:sz w:val="9"/>
        </w:rPr>
      </w:pPr>
      <w:r>
        <w:rPr>
          <w:rFonts w:ascii="Arial"/>
          <w:i/>
          <w:w w:val="110"/>
          <w:sz w:val="9"/>
        </w:rPr>
        <w:t>CCL2</w:t>
      </w:r>
      <w:r>
        <w:rPr>
          <w:rFonts w:ascii="Arial"/>
          <w:i/>
          <w:sz w:val="9"/>
        </w:rPr>
        <w:tab/>
      </w:r>
      <w:r>
        <w:rPr>
          <w:rFonts w:ascii="Arial"/>
          <w:i/>
          <w:w w:val="108"/>
          <w:sz w:val="9"/>
          <w:u w:val="single"/>
        </w:rPr>
        <w:t xml:space="preserve"> </w:t>
      </w:r>
      <w:r>
        <w:rPr>
          <w:rFonts w:ascii="Arial"/>
          <w:i/>
          <w:sz w:val="9"/>
          <w:u w:val="single"/>
        </w:rPr>
        <w:tab/>
      </w:r>
    </w:p>
    <w:p w14:paraId="11636A54" w14:textId="77777777" w:rsidR="005313F1" w:rsidRDefault="005313F1">
      <w:pPr>
        <w:rPr>
          <w:rFonts w:ascii="Arial"/>
          <w:sz w:val="9"/>
        </w:rPr>
        <w:sectPr w:rsidR="005313F1">
          <w:type w:val="continuous"/>
          <w:pgSz w:w="11910" w:h="16840"/>
          <w:pgMar w:top="1580" w:right="0" w:bottom="560" w:left="1680" w:header="720" w:footer="720" w:gutter="0"/>
          <w:cols w:num="3" w:space="720" w:equalWidth="0">
            <w:col w:w="3233" w:space="40"/>
            <w:col w:w="229" w:space="39"/>
            <w:col w:w="6689"/>
          </w:cols>
        </w:sectPr>
      </w:pPr>
    </w:p>
    <w:p w14:paraId="2DF2E4F2" w14:textId="77777777" w:rsidR="005313F1" w:rsidRDefault="009B75EF">
      <w:pPr>
        <w:spacing w:before="53"/>
        <w:ind w:left="2480"/>
        <w:rPr>
          <w:rFonts w:ascii="Arial"/>
          <w:b/>
          <w:sz w:val="8"/>
        </w:rPr>
      </w:pPr>
      <w:proofErr w:type="spellStart"/>
      <w:r>
        <w:rPr>
          <w:rFonts w:ascii="Arial"/>
          <w:b/>
          <w:sz w:val="8"/>
        </w:rPr>
        <w:t>ChromHMM</w:t>
      </w:r>
      <w:proofErr w:type="spellEnd"/>
      <w:r>
        <w:rPr>
          <w:rFonts w:ascii="Arial"/>
          <w:b/>
          <w:sz w:val="8"/>
        </w:rPr>
        <w:t xml:space="preserve"> </w:t>
      </w:r>
      <w:proofErr w:type="spellStart"/>
      <w:r>
        <w:rPr>
          <w:rFonts w:ascii="Arial"/>
          <w:b/>
          <w:sz w:val="8"/>
        </w:rPr>
        <w:t>RoadMap</w:t>
      </w:r>
      <w:proofErr w:type="spellEnd"/>
    </w:p>
    <w:p w14:paraId="5A45D5E1" w14:textId="77777777" w:rsidR="005313F1" w:rsidRDefault="009B75EF">
      <w:pPr>
        <w:spacing w:before="10"/>
        <w:ind w:left="3260"/>
        <w:rPr>
          <w:rFonts w:ascii="Arial"/>
          <w:sz w:val="7"/>
        </w:rPr>
      </w:pPr>
      <w:proofErr w:type="gramStart"/>
      <w:r>
        <w:rPr>
          <w:rFonts w:ascii="Arial"/>
          <w:color w:val="CD5C5C"/>
          <w:w w:val="105"/>
          <w:sz w:val="7"/>
        </w:rPr>
        <w:t>13.03</w:t>
      </w:r>
      <w:proofErr w:type="gramEnd"/>
      <w:r>
        <w:rPr>
          <w:rFonts w:ascii="Arial"/>
          <w:color w:val="CD5C5C"/>
          <w:w w:val="105"/>
          <w:sz w:val="7"/>
        </w:rPr>
        <w:t xml:space="preserve"> _</w:t>
      </w:r>
    </w:p>
    <w:p w14:paraId="442AFAE5" w14:textId="77777777" w:rsidR="005313F1" w:rsidRDefault="005313F1">
      <w:pPr>
        <w:rPr>
          <w:rFonts w:ascii="Arial"/>
          <w:sz w:val="7"/>
        </w:rPr>
        <w:sectPr w:rsidR="005313F1">
          <w:type w:val="continuous"/>
          <w:pgSz w:w="11910" w:h="16840"/>
          <w:pgMar w:top="1580" w:right="0" w:bottom="560" w:left="1680" w:header="720" w:footer="720" w:gutter="0"/>
          <w:cols w:space="720"/>
        </w:sectPr>
      </w:pPr>
    </w:p>
    <w:p w14:paraId="3FE7FB15" w14:textId="77777777" w:rsidR="005313F1" w:rsidRDefault="009B75EF">
      <w:pPr>
        <w:spacing w:before="32"/>
        <w:jc w:val="right"/>
        <w:rPr>
          <w:rFonts w:ascii="Arial"/>
          <w:b/>
          <w:sz w:val="7"/>
        </w:rPr>
      </w:pPr>
      <w:r>
        <w:rPr>
          <w:rFonts w:ascii="Arial"/>
          <w:b/>
          <w:color w:val="CD5C5C"/>
          <w:w w:val="105"/>
          <w:sz w:val="7"/>
        </w:rPr>
        <w:t>Roadmap H3K27ac</w:t>
      </w:r>
    </w:p>
    <w:p w14:paraId="419830F1" w14:textId="77777777" w:rsidR="005313F1" w:rsidRDefault="009B75EF">
      <w:pPr>
        <w:pStyle w:val="BodyText"/>
        <w:spacing w:before="2"/>
        <w:rPr>
          <w:rFonts w:ascii="Arial"/>
          <w:b/>
          <w:sz w:val="8"/>
        </w:rPr>
      </w:pPr>
      <w:r>
        <w:br w:type="column"/>
      </w:r>
    </w:p>
    <w:p w14:paraId="069A5F00" w14:textId="77777777" w:rsidR="005313F1" w:rsidRDefault="009B75EF">
      <w:pPr>
        <w:ind w:left="28"/>
        <w:rPr>
          <w:rFonts w:ascii="Arial"/>
          <w:sz w:val="7"/>
        </w:rPr>
      </w:pPr>
      <w:r>
        <w:rPr>
          <w:rFonts w:ascii="Arial"/>
          <w:color w:val="CD5C5C"/>
          <w:w w:val="105"/>
          <w:sz w:val="7"/>
        </w:rPr>
        <w:t>0.22 _</w:t>
      </w:r>
    </w:p>
    <w:p w14:paraId="6B3B477B" w14:textId="77777777" w:rsidR="005313F1" w:rsidRDefault="005313F1">
      <w:pPr>
        <w:rPr>
          <w:rFonts w:ascii="Arial"/>
          <w:sz w:val="7"/>
        </w:rPr>
        <w:sectPr w:rsidR="005313F1">
          <w:type w:val="continuous"/>
          <w:pgSz w:w="11910" w:h="16840"/>
          <w:pgMar w:top="1580" w:right="0" w:bottom="560" w:left="1680" w:header="720" w:footer="720" w:gutter="0"/>
          <w:cols w:num="2" w:space="720" w:equalWidth="0">
            <w:col w:w="3232" w:space="40"/>
            <w:col w:w="6958"/>
          </w:cols>
        </w:sectPr>
      </w:pPr>
    </w:p>
    <w:p w14:paraId="5C323AA2" w14:textId="77777777" w:rsidR="005313F1" w:rsidRDefault="009B75EF">
      <w:pPr>
        <w:spacing w:before="8"/>
        <w:ind w:left="3179"/>
        <w:rPr>
          <w:rFonts w:ascii="Arial"/>
          <w:sz w:val="7"/>
        </w:rPr>
      </w:pPr>
      <w:proofErr w:type="gramStart"/>
      <w:r>
        <w:rPr>
          <w:rFonts w:ascii="Arial"/>
          <w:color w:val="FF8B00"/>
          <w:w w:val="105"/>
          <w:sz w:val="7"/>
        </w:rPr>
        <w:t>23.6162</w:t>
      </w:r>
      <w:proofErr w:type="gramEnd"/>
      <w:r>
        <w:rPr>
          <w:rFonts w:ascii="Arial"/>
          <w:color w:val="FF8B00"/>
          <w:spacing w:val="-6"/>
          <w:w w:val="105"/>
          <w:sz w:val="7"/>
        </w:rPr>
        <w:t xml:space="preserve"> </w:t>
      </w:r>
      <w:r>
        <w:rPr>
          <w:rFonts w:ascii="Arial"/>
          <w:color w:val="FF8B00"/>
          <w:w w:val="105"/>
          <w:sz w:val="7"/>
        </w:rPr>
        <w:t>_</w:t>
      </w:r>
    </w:p>
    <w:p w14:paraId="0E0049EC" w14:textId="77777777" w:rsidR="005313F1" w:rsidRDefault="009B75EF">
      <w:pPr>
        <w:spacing w:before="48"/>
        <w:ind w:left="2561"/>
        <w:rPr>
          <w:rFonts w:ascii="Arial"/>
          <w:sz w:val="7"/>
        </w:rPr>
      </w:pPr>
      <w:r>
        <w:rPr>
          <w:rFonts w:ascii="Arial"/>
          <w:b/>
          <w:color w:val="FF8B00"/>
          <w:w w:val="105"/>
          <w:sz w:val="7"/>
        </w:rPr>
        <w:t xml:space="preserve">Roadmap H3K4me1       </w:t>
      </w:r>
      <w:r>
        <w:rPr>
          <w:rFonts w:ascii="Arial"/>
          <w:color w:val="FF8B00"/>
          <w:w w:val="105"/>
          <w:position w:val="-4"/>
          <w:sz w:val="7"/>
        </w:rPr>
        <w:t>0</w:t>
      </w:r>
      <w:r>
        <w:rPr>
          <w:rFonts w:ascii="Arial"/>
          <w:color w:val="FF8B00"/>
          <w:spacing w:val="2"/>
          <w:w w:val="105"/>
          <w:position w:val="-4"/>
          <w:sz w:val="7"/>
        </w:rPr>
        <w:t xml:space="preserve"> </w:t>
      </w:r>
      <w:r>
        <w:rPr>
          <w:rFonts w:ascii="Arial"/>
          <w:color w:val="FF8B00"/>
          <w:w w:val="105"/>
          <w:position w:val="-4"/>
          <w:sz w:val="7"/>
        </w:rPr>
        <w:t>_</w:t>
      </w:r>
    </w:p>
    <w:p w14:paraId="3C2099E2" w14:textId="77777777" w:rsidR="005313F1" w:rsidRDefault="009B75EF">
      <w:pPr>
        <w:spacing w:before="70"/>
        <w:ind w:left="2986"/>
        <w:rPr>
          <w:rFonts w:ascii="Arial"/>
          <w:b/>
          <w:sz w:val="7"/>
        </w:rPr>
      </w:pPr>
      <w:r>
        <w:rPr>
          <w:rFonts w:ascii="Arial"/>
          <w:b/>
          <w:w w:val="105"/>
          <w:sz w:val="7"/>
        </w:rPr>
        <w:t>ATAC peaks</w:t>
      </w:r>
    </w:p>
    <w:p w14:paraId="49BC40F4" w14:textId="77777777" w:rsidR="005313F1" w:rsidRDefault="009B75EF">
      <w:pPr>
        <w:spacing w:before="23"/>
        <w:ind w:left="3360"/>
        <w:rPr>
          <w:rFonts w:ascii="Arial"/>
          <w:sz w:val="7"/>
        </w:rPr>
      </w:pPr>
      <w:proofErr w:type="gramStart"/>
      <w:r>
        <w:rPr>
          <w:rFonts w:ascii="Arial"/>
          <w:color w:val="6600CC"/>
          <w:w w:val="105"/>
          <w:sz w:val="7"/>
        </w:rPr>
        <w:t>72</w:t>
      </w:r>
      <w:proofErr w:type="gramEnd"/>
      <w:r>
        <w:rPr>
          <w:rFonts w:ascii="Arial"/>
          <w:color w:val="6600CC"/>
          <w:w w:val="105"/>
          <w:sz w:val="7"/>
        </w:rPr>
        <w:t xml:space="preserve"> _</w:t>
      </w:r>
    </w:p>
    <w:p w14:paraId="56149FEA" w14:textId="77777777" w:rsidR="005313F1" w:rsidRDefault="005313F1">
      <w:pPr>
        <w:pStyle w:val="BodyText"/>
        <w:spacing w:before="4"/>
        <w:rPr>
          <w:rFonts w:ascii="Arial"/>
          <w:sz w:val="18"/>
        </w:rPr>
      </w:pPr>
    </w:p>
    <w:p w14:paraId="7047B496" w14:textId="77777777" w:rsidR="005313F1" w:rsidRDefault="005313F1">
      <w:pPr>
        <w:pStyle w:val="BodyText"/>
        <w:spacing w:before="9"/>
        <w:rPr>
          <w:rFonts w:ascii="Arial"/>
          <w:sz w:val="8"/>
        </w:rPr>
      </w:pPr>
    </w:p>
    <w:p w14:paraId="09E7E3DE" w14:textId="77777777" w:rsidR="005313F1" w:rsidRDefault="009B75EF">
      <w:pPr>
        <w:ind w:left="2749"/>
        <w:rPr>
          <w:rFonts w:ascii="Arial"/>
          <w:b/>
          <w:sz w:val="7"/>
        </w:rPr>
      </w:pPr>
      <w:r>
        <w:rPr>
          <w:rFonts w:ascii="Arial"/>
          <w:b/>
          <w:color w:val="6600CC"/>
          <w:w w:val="105"/>
          <w:sz w:val="7"/>
        </w:rPr>
        <w:t>PSA1718 SF</w:t>
      </w:r>
    </w:p>
    <w:p w14:paraId="201D7B6A" w14:textId="77777777" w:rsidR="005313F1" w:rsidRDefault="005313F1">
      <w:pPr>
        <w:pStyle w:val="BodyText"/>
        <w:spacing w:before="2"/>
        <w:rPr>
          <w:rFonts w:ascii="Arial"/>
          <w:b/>
          <w:sz w:val="11"/>
        </w:rPr>
      </w:pPr>
    </w:p>
    <w:p w14:paraId="26145B17" w14:textId="77777777" w:rsidR="005313F1" w:rsidRDefault="005313F1">
      <w:pPr>
        <w:pStyle w:val="BodyText"/>
        <w:spacing w:before="8"/>
        <w:rPr>
          <w:rFonts w:ascii="Arial"/>
          <w:b/>
          <w:sz w:val="8"/>
        </w:rPr>
      </w:pPr>
    </w:p>
    <w:p w14:paraId="75F74311" w14:textId="77777777" w:rsidR="005313F1" w:rsidRPr="00A6684B" w:rsidRDefault="009B75EF">
      <w:pPr>
        <w:ind w:left="3400"/>
        <w:rPr>
          <w:rFonts w:ascii="Arial"/>
          <w:sz w:val="7"/>
          <w:lang w:val="es-ES"/>
          <w:rPrChange w:id="1394" w:author="Alicia Lledolara" w:date="2019-01-09T15:17:00Z">
            <w:rPr>
              <w:rFonts w:ascii="Arial"/>
              <w:sz w:val="7"/>
            </w:rPr>
          </w:rPrChange>
        </w:rPr>
      </w:pPr>
      <w:r w:rsidRPr="00A6684B">
        <w:rPr>
          <w:rFonts w:ascii="Arial"/>
          <w:color w:val="6600CC"/>
          <w:w w:val="105"/>
          <w:sz w:val="7"/>
          <w:lang w:val="es-ES"/>
          <w:rPrChange w:id="1395" w:author="Alicia Lledolara" w:date="2019-01-09T15:17:00Z">
            <w:rPr>
              <w:rFonts w:ascii="Arial"/>
              <w:color w:val="6600CC"/>
              <w:w w:val="105"/>
              <w:sz w:val="7"/>
            </w:rPr>
          </w:rPrChange>
        </w:rPr>
        <w:t>0</w:t>
      </w:r>
      <w:r w:rsidRPr="00A6684B">
        <w:rPr>
          <w:rFonts w:ascii="Arial"/>
          <w:color w:val="6600CC"/>
          <w:spacing w:val="-3"/>
          <w:w w:val="105"/>
          <w:sz w:val="7"/>
          <w:lang w:val="es-ES"/>
          <w:rPrChange w:id="1396" w:author="Alicia Lledolara" w:date="2019-01-09T15:17:00Z">
            <w:rPr>
              <w:rFonts w:ascii="Arial"/>
              <w:color w:val="6600CC"/>
              <w:spacing w:val="-3"/>
              <w:w w:val="105"/>
              <w:sz w:val="7"/>
            </w:rPr>
          </w:rPrChange>
        </w:rPr>
        <w:t xml:space="preserve"> </w:t>
      </w:r>
      <w:r w:rsidRPr="00A6684B">
        <w:rPr>
          <w:rFonts w:ascii="Arial"/>
          <w:color w:val="6600CC"/>
          <w:w w:val="105"/>
          <w:sz w:val="7"/>
          <w:lang w:val="es-ES"/>
          <w:rPrChange w:id="1397" w:author="Alicia Lledolara" w:date="2019-01-09T15:17:00Z">
            <w:rPr>
              <w:rFonts w:ascii="Arial"/>
              <w:color w:val="6600CC"/>
              <w:w w:val="105"/>
              <w:sz w:val="7"/>
            </w:rPr>
          </w:rPrChange>
        </w:rPr>
        <w:t>_</w:t>
      </w:r>
    </w:p>
    <w:p w14:paraId="29D4C87B" w14:textId="77777777" w:rsidR="005313F1" w:rsidRPr="00A6684B" w:rsidRDefault="009B75EF">
      <w:pPr>
        <w:spacing w:before="8"/>
        <w:ind w:left="3360"/>
        <w:rPr>
          <w:rFonts w:ascii="Arial"/>
          <w:sz w:val="7"/>
          <w:lang w:val="es-ES"/>
          <w:rPrChange w:id="1398" w:author="Alicia Lledolara" w:date="2019-01-09T15:17:00Z">
            <w:rPr>
              <w:rFonts w:ascii="Arial"/>
              <w:sz w:val="7"/>
            </w:rPr>
          </w:rPrChange>
        </w:rPr>
      </w:pPr>
      <w:r w:rsidRPr="00A6684B">
        <w:rPr>
          <w:rFonts w:ascii="Arial"/>
          <w:color w:val="6600CC"/>
          <w:w w:val="105"/>
          <w:sz w:val="7"/>
          <w:lang w:val="es-ES"/>
          <w:rPrChange w:id="1399" w:author="Alicia Lledolara" w:date="2019-01-09T15:17:00Z">
            <w:rPr>
              <w:rFonts w:ascii="Arial"/>
              <w:color w:val="6600CC"/>
              <w:w w:val="105"/>
              <w:sz w:val="7"/>
            </w:rPr>
          </w:rPrChange>
        </w:rPr>
        <w:t>72</w:t>
      </w:r>
      <w:r w:rsidRPr="00A6684B">
        <w:rPr>
          <w:rFonts w:ascii="Arial"/>
          <w:color w:val="6600CC"/>
          <w:spacing w:val="-3"/>
          <w:w w:val="105"/>
          <w:sz w:val="7"/>
          <w:lang w:val="es-ES"/>
          <w:rPrChange w:id="1400" w:author="Alicia Lledolara" w:date="2019-01-09T15:17:00Z">
            <w:rPr>
              <w:rFonts w:ascii="Arial"/>
              <w:color w:val="6600CC"/>
              <w:spacing w:val="-3"/>
              <w:w w:val="105"/>
              <w:sz w:val="7"/>
            </w:rPr>
          </w:rPrChange>
        </w:rPr>
        <w:t xml:space="preserve"> </w:t>
      </w:r>
      <w:r w:rsidRPr="00A6684B">
        <w:rPr>
          <w:rFonts w:ascii="Arial"/>
          <w:color w:val="6600CC"/>
          <w:w w:val="105"/>
          <w:sz w:val="7"/>
          <w:lang w:val="es-ES"/>
          <w:rPrChange w:id="1401" w:author="Alicia Lledolara" w:date="2019-01-09T15:17:00Z">
            <w:rPr>
              <w:rFonts w:ascii="Arial"/>
              <w:color w:val="6600CC"/>
              <w:w w:val="105"/>
              <w:sz w:val="7"/>
            </w:rPr>
          </w:rPrChange>
        </w:rPr>
        <w:t>_</w:t>
      </w:r>
    </w:p>
    <w:p w14:paraId="631BE056" w14:textId="77777777" w:rsidR="005313F1" w:rsidRPr="00A6684B" w:rsidRDefault="005313F1">
      <w:pPr>
        <w:pStyle w:val="BodyText"/>
        <w:spacing w:before="8"/>
        <w:rPr>
          <w:rFonts w:ascii="Arial"/>
          <w:sz w:val="14"/>
          <w:lang w:val="es-ES"/>
          <w:rPrChange w:id="1402" w:author="Alicia Lledolara" w:date="2019-01-09T15:17:00Z">
            <w:rPr>
              <w:rFonts w:ascii="Arial"/>
              <w:sz w:val="14"/>
            </w:rPr>
          </w:rPrChange>
        </w:rPr>
      </w:pPr>
    </w:p>
    <w:p w14:paraId="3F7A3249" w14:textId="77777777" w:rsidR="005313F1" w:rsidRPr="00A6684B" w:rsidRDefault="005313F1">
      <w:pPr>
        <w:pStyle w:val="BodyText"/>
        <w:spacing w:before="9"/>
        <w:rPr>
          <w:rFonts w:ascii="Arial"/>
          <w:sz w:val="8"/>
          <w:lang w:val="es-ES"/>
          <w:rPrChange w:id="1403" w:author="Alicia Lledolara" w:date="2019-01-09T15:17:00Z">
            <w:rPr>
              <w:rFonts w:ascii="Arial"/>
              <w:sz w:val="8"/>
            </w:rPr>
          </w:rPrChange>
        </w:rPr>
      </w:pPr>
    </w:p>
    <w:p w14:paraId="4DE7FBB3" w14:textId="77777777" w:rsidR="005313F1" w:rsidRPr="00A6684B" w:rsidRDefault="009B75EF">
      <w:pPr>
        <w:ind w:left="2749"/>
        <w:rPr>
          <w:rFonts w:ascii="Arial"/>
          <w:b/>
          <w:sz w:val="7"/>
          <w:lang w:val="es-ES"/>
          <w:rPrChange w:id="1404" w:author="Alicia Lledolara" w:date="2019-01-09T15:17:00Z">
            <w:rPr>
              <w:rFonts w:ascii="Arial"/>
              <w:b/>
              <w:sz w:val="7"/>
            </w:rPr>
          </w:rPrChange>
        </w:rPr>
      </w:pPr>
      <w:r w:rsidRPr="00A6684B">
        <w:rPr>
          <w:rFonts w:ascii="Arial"/>
          <w:b/>
          <w:color w:val="6600CC"/>
          <w:w w:val="105"/>
          <w:sz w:val="7"/>
          <w:lang w:val="es-ES"/>
          <w:rPrChange w:id="1405" w:author="Alicia Lledolara" w:date="2019-01-09T15:17:00Z">
            <w:rPr>
              <w:rFonts w:ascii="Arial"/>
              <w:b/>
              <w:color w:val="6600CC"/>
              <w:w w:val="105"/>
              <w:sz w:val="7"/>
            </w:rPr>
          </w:rPrChange>
        </w:rPr>
        <w:t>PSA1719 SF</w:t>
      </w:r>
    </w:p>
    <w:p w14:paraId="57AFF26B" w14:textId="77777777" w:rsidR="005313F1" w:rsidRPr="00A6684B" w:rsidRDefault="005313F1">
      <w:pPr>
        <w:pStyle w:val="BodyText"/>
        <w:spacing w:before="9"/>
        <w:rPr>
          <w:rFonts w:ascii="Arial"/>
          <w:b/>
          <w:sz w:val="14"/>
          <w:lang w:val="es-ES"/>
          <w:rPrChange w:id="1406" w:author="Alicia Lledolara" w:date="2019-01-09T15:17:00Z">
            <w:rPr>
              <w:rFonts w:ascii="Arial"/>
              <w:b/>
              <w:sz w:val="14"/>
            </w:rPr>
          </w:rPrChange>
        </w:rPr>
      </w:pPr>
    </w:p>
    <w:p w14:paraId="13F3DE65" w14:textId="77777777" w:rsidR="005313F1" w:rsidRPr="00A6684B" w:rsidRDefault="005313F1">
      <w:pPr>
        <w:pStyle w:val="BodyText"/>
        <w:spacing w:before="8"/>
        <w:rPr>
          <w:rFonts w:ascii="Arial"/>
          <w:b/>
          <w:sz w:val="8"/>
          <w:lang w:val="es-ES"/>
          <w:rPrChange w:id="1407" w:author="Alicia Lledolara" w:date="2019-01-09T15:17:00Z">
            <w:rPr>
              <w:rFonts w:ascii="Arial"/>
              <w:b/>
              <w:sz w:val="8"/>
            </w:rPr>
          </w:rPrChange>
        </w:rPr>
      </w:pPr>
    </w:p>
    <w:p w14:paraId="0DA79546" w14:textId="77777777" w:rsidR="005313F1" w:rsidRPr="00A6684B" w:rsidRDefault="009B75EF">
      <w:pPr>
        <w:ind w:left="3400"/>
        <w:rPr>
          <w:rFonts w:ascii="Arial"/>
          <w:sz w:val="7"/>
          <w:lang w:val="es-ES"/>
          <w:rPrChange w:id="1408" w:author="Alicia Lledolara" w:date="2019-01-09T15:17:00Z">
            <w:rPr>
              <w:rFonts w:ascii="Arial"/>
              <w:sz w:val="7"/>
            </w:rPr>
          </w:rPrChange>
        </w:rPr>
      </w:pPr>
      <w:r w:rsidRPr="00A6684B">
        <w:rPr>
          <w:rFonts w:ascii="Arial"/>
          <w:color w:val="6600CC"/>
          <w:w w:val="105"/>
          <w:sz w:val="7"/>
          <w:lang w:val="es-ES"/>
          <w:rPrChange w:id="1409" w:author="Alicia Lledolara" w:date="2019-01-09T15:17:00Z">
            <w:rPr>
              <w:rFonts w:ascii="Arial"/>
              <w:color w:val="6600CC"/>
              <w:w w:val="105"/>
              <w:sz w:val="7"/>
            </w:rPr>
          </w:rPrChange>
        </w:rPr>
        <w:t>0</w:t>
      </w:r>
      <w:r w:rsidRPr="00A6684B">
        <w:rPr>
          <w:rFonts w:ascii="Arial"/>
          <w:color w:val="6600CC"/>
          <w:spacing w:val="-3"/>
          <w:w w:val="105"/>
          <w:sz w:val="7"/>
          <w:lang w:val="es-ES"/>
          <w:rPrChange w:id="1410" w:author="Alicia Lledolara" w:date="2019-01-09T15:17:00Z">
            <w:rPr>
              <w:rFonts w:ascii="Arial"/>
              <w:color w:val="6600CC"/>
              <w:spacing w:val="-3"/>
              <w:w w:val="105"/>
              <w:sz w:val="7"/>
            </w:rPr>
          </w:rPrChange>
        </w:rPr>
        <w:t xml:space="preserve"> </w:t>
      </w:r>
      <w:r w:rsidRPr="00A6684B">
        <w:rPr>
          <w:rFonts w:ascii="Arial"/>
          <w:color w:val="6600CC"/>
          <w:w w:val="105"/>
          <w:sz w:val="7"/>
          <w:lang w:val="es-ES"/>
          <w:rPrChange w:id="1411" w:author="Alicia Lledolara" w:date="2019-01-09T15:17:00Z">
            <w:rPr>
              <w:rFonts w:ascii="Arial"/>
              <w:color w:val="6600CC"/>
              <w:w w:val="105"/>
              <w:sz w:val="7"/>
            </w:rPr>
          </w:rPrChange>
        </w:rPr>
        <w:t>_</w:t>
      </w:r>
    </w:p>
    <w:p w14:paraId="711643F7" w14:textId="77777777" w:rsidR="005313F1" w:rsidRPr="00A6684B" w:rsidRDefault="009B75EF">
      <w:pPr>
        <w:spacing w:before="7"/>
        <w:ind w:left="3360"/>
        <w:rPr>
          <w:rFonts w:ascii="Arial"/>
          <w:sz w:val="7"/>
          <w:lang w:val="es-ES"/>
          <w:rPrChange w:id="1412" w:author="Alicia Lledolara" w:date="2019-01-09T15:17:00Z">
            <w:rPr>
              <w:rFonts w:ascii="Arial"/>
              <w:sz w:val="7"/>
            </w:rPr>
          </w:rPrChange>
        </w:rPr>
      </w:pPr>
      <w:r w:rsidRPr="00A6684B">
        <w:rPr>
          <w:rFonts w:ascii="Arial"/>
          <w:color w:val="6600CC"/>
          <w:w w:val="105"/>
          <w:sz w:val="7"/>
          <w:lang w:val="es-ES"/>
          <w:rPrChange w:id="1413" w:author="Alicia Lledolara" w:date="2019-01-09T15:17:00Z">
            <w:rPr>
              <w:rFonts w:ascii="Arial"/>
              <w:color w:val="6600CC"/>
              <w:w w:val="105"/>
              <w:sz w:val="7"/>
            </w:rPr>
          </w:rPrChange>
        </w:rPr>
        <w:t>39</w:t>
      </w:r>
      <w:r w:rsidRPr="00A6684B">
        <w:rPr>
          <w:rFonts w:ascii="Arial"/>
          <w:color w:val="6600CC"/>
          <w:spacing w:val="-3"/>
          <w:w w:val="105"/>
          <w:sz w:val="7"/>
          <w:lang w:val="es-ES"/>
          <w:rPrChange w:id="1414" w:author="Alicia Lledolara" w:date="2019-01-09T15:17:00Z">
            <w:rPr>
              <w:rFonts w:ascii="Arial"/>
              <w:color w:val="6600CC"/>
              <w:spacing w:val="-3"/>
              <w:w w:val="105"/>
              <w:sz w:val="7"/>
            </w:rPr>
          </w:rPrChange>
        </w:rPr>
        <w:t xml:space="preserve"> </w:t>
      </w:r>
      <w:r w:rsidRPr="00A6684B">
        <w:rPr>
          <w:rFonts w:ascii="Arial"/>
          <w:color w:val="6600CC"/>
          <w:w w:val="105"/>
          <w:sz w:val="7"/>
          <w:lang w:val="es-ES"/>
          <w:rPrChange w:id="1415" w:author="Alicia Lledolara" w:date="2019-01-09T15:17:00Z">
            <w:rPr>
              <w:rFonts w:ascii="Arial"/>
              <w:color w:val="6600CC"/>
              <w:w w:val="105"/>
              <w:sz w:val="7"/>
            </w:rPr>
          </w:rPrChange>
        </w:rPr>
        <w:t>_</w:t>
      </w:r>
    </w:p>
    <w:p w14:paraId="7E3A5B01" w14:textId="77777777" w:rsidR="005313F1" w:rsidRPr="00A6684B" w:rsidRDefault="005313F1">
      <w:pPr>
        <w:pStyle w:val="BodyText"/>
        <w:spacing w:before="9"/>
        <w:rPr>
          <w:rFonts w:ascii="Arial"/>
          <w:sz w:val="14"/>
          <w:lang w:val="es-ES"/>
          <w:rPrChange w:id="1416" w:author="Alicia Lledolara" w:date="2019-01-09T15:17:00Z">
            <w:rPr>
              <w:rFonts w:ascii="Arial"/>
              <w:sz w:val="14"/>
            </w:rPr>
          </w:rPrChange>
        </w:rPr>
      </w:pPr>
    </w:p>
    <w:p w14:paraId="1FC2345E" w14:textId="77777777" w:rsidR="005313F1" w:rsidRPr="00A6684B" w:rsidRDefault="005313F1">
      <w:pPr>
        <w:pStyle w:val="BodyText"/>
        <w:spacing w:before="9"/>
        <w:rPr>
          <w:rFonts w:ascii="Arial"/>
          <w:sz w:val="8"/>
          <w:lang w:val="es-ES"/>
          <w:rPrChange w:id="1417" w:author="Alicia Lledolara" w:date="2019-01-09T15:17:00Z">
            <w:rPr>
              <w:rFonts w:ascii="Arial"/>
              <w:sz w:val="8"/>
            </w:rPr>
          </w:rPrChange>
        </w:rPr>
      </w:pPr>
    </w:p>
    <w:p w14:paraId="785FCF7D" w14:textId="77777777" w:rsidR="005313F1" w:rsidRPr="00A6684B" w:rsidRDefault="009B75EF">
      <w:pPr>
        <w:ind w:left="2749"/>
        <w:rPr>
          <w:rFonts w:ascii="Arial"/>
          <w:b/>
          <w:sz w:val="7"/>
          <w:lang w:val="es-ES"/>
          <w:rPrChange w:id="1418" w:author="Alicia Lledolara" w:date="2019-01-09T15:17:00Z">
            <w:rPr>
              <w:rFonts w:ascii="Arial"/>
              <w:b/>
              <w:sz w:val="7"/>
            </w:rPr>
          </w:rPrChange>
        </w:rPr>
      </w:pPr>
      <w:r w:rsidRPr="00A6684B">
        <w:rPr>
          <w:rFonts w:ascii="Arial"/>
          <w:b/>
          <w:color w:val="6600CC"/>
          <w:w w:val="105"/>
          <w:sz w:val="7"/>
          <w:lang w:val="es-ES"/>
          <w:rPrChange w:id="1419" w:author="Alicia Lledolara" w:date="2019-01-09T15:17:00Z">
            <w:rPr>
              <w:rFonts w:ascii="Arial"/>
              <w:b/>
              <w:color w:val="6600CC"/>
              <w:w w:val="105"/>
              <w:sz w:val="7"/>
            </w:rPr>
          </w:rPrChange>
        </w:rPr>
        <w:t>PSA1607 SF</w:t>
      </w:r>
    </w:p>
    <w:p w14:paraId="0EA7EA58" w14:textId="77777777" w:rsidR="005313F1" w:rsidRPr="00A6684B" w:rsidRDefault="005313F1">
      <w:pPr>
        <w:pStyle w:val="BodyText"/>
        <w:spacing w:before="9"/>
        <w:rPr>
          <w:rFonts w:ascii="Arial"/>
          <w:b/>
          <w:sz w:val="14"/>
          <w:lang w:val="es-ES"/>
          <w:rPrChange w:id="1420" w:author="Alicia Lledolara" w:date="2019-01-09T15:17:00Z">
            <w:rPr>
              <w:rFonts w:ascii="Arial"/>
              <w:b/>
              <w:sz w:val="14"/>
            </w:rPr>
          </w:rPrChange>
        </w:rPr>
      </w:pPr>
    </w:p>
    <w:p w14:paraId="5AD5F63A" w14:textId="77777777" w:rsidR="005313F1" w:rsidRPr="00A6684B" w:rsidRDefault="005313F1">
      <w:pPr>
        <w:pStyle w:val="BodyText"/>
        <w:spacing w:before="8"/>
        <w:rPr>
          <w:rFonts w:ascii="Arial"/>
          <w:b/>
          <w:sz w:val="8"/>
          <w:lang w:val="es-ES"/>
          <w:rPrChange w:id="1421" w:author="Alicia Lledolara" w:date="2019-01-09T15:17:00Z">
            <w:rPr>
              <w:rFonts w:ascii="Arial"/>
              <w:b/>
              <w:sz w:val="8"/>
            </w:rPr>
          </w:rPrChange>
        </w:rPr>
      </w:pPr>
    </w:p>
    <w:p w14:paraId="5D53FB1E" w14:textId="77777777" w:rsidR="005313F1" w:rsidRPr="00A6684B" w:rsidRDefault="009B75EF">
      <w:pPr>
        <w:ind w:left="3400"/>
        <w:rPr>
          <w:rFonts w:ascii="Arial"/>
          <w:sz w:val="7"/>
          <w:lang w:val="es-ES"/>
          <w:rPrChange w:id="1422" w:author="Alicia Lledolara" w:date="2019-01-09T15:17:00Z">
            <w:rPr>
              <w:rFonts w:ascii="Arial"/>
              <w:sz w:val="7"/>
            </w:rPr>
          </w:rPrChange>
        </w:rPr>
      </w:pPr>
      <w:r w:rsidRPr="00A6684B">
        <w:rPr>
          <w:rFonts w:ascii="Arial"/>
          <w:color w:val="6600CC"/>
          <w:w w:val="105"/>
          <w:sz w:val="7"/>
          <w:lang w:val="es-ES"/>
          <w:rPrChange w:id="1423" w:author="Alicia Lledolara" w:date="2019-01-09T15:17:00Z">
            <w:rPr>
              <w:rFonts w:ascii="Arial"/>
              <w:color w:val="6600CC"/>
              <w:w w:val="105"/>
              <w:sz w:val="7"/>
            </w:rPr>
          </w:rPrChange>
        </w:rPr>
        <w:t>1</w:t>
      </w:r>
      <w:r w:rsidRPr="00A6684B">
        <w:rPr>
          <w:rFonts w:ascii="Arial"/>
          <w:color w:val="6600CC"/>
          <w:spacing w:val="-3"/>
          <w:w w:val="105"/>
          <w:sz w:val="7"/>
          <w:lang w:val="es-ES"/>
          <w:rPrChange w:id="1424" w:author="Alicia Lledolara" w:date="2019-01-09T15:17:00Z">
            <w:rPr>
              <w:rFonts w:ascii="Arial"/>
              <w:color w:val="6600CC"/>
              <w:spacing w:val="-3"/>
              <w:w w:val="105"/>
              <w:sz w:val="7"/>
            </w:rPr>
          </w:rPrChange>
        </w:rPr>
        <w:t xml:space="preserve"> </w:t>
      </w:r>
      <w:r w:rsidRPr="00A6684B">
        <w:rPr>
          <w:rFonts w:ascii="Arial"/>
          <w:color w:val="6600CC"/>
          <w:w w:val="105"/>
          <w:sz w:val="7"/>
          <w:lang w:val="es-ES"/>
          <w:rPrChange w:id="1425" w:author="Alicia Lledolara" w:date="2019-01-09T15:17:00Z">
            <w:rPr>
              <w:rFonts w:ascii="Arial"/>
              <w:color w:val="6600CC"/>
              <w:w w:val="105"/>
              <w:sz w:val="7"/>
            </w:rPr>
          </w:rPrChange>
        </w:rPr>
        <w:t>_</w:t>
      </w:r>
    </w:p>
    <w:p w14:paraId="79D584E3" w14:textId="77777777" w:rsidR="005313F1" w:rsidRPr="00A6684B" w:rsidRDefault="009B75EF">
      <w:pPr>
        <w:spacing w:before="7"/>
        <w:ind w:left="3360"/>
        <w:rPr>
          <w:rFonts w:ascii="Arial"/>
          <w:sz w:val="7"/>
          <w:lang w:val="es-ES"/>
          <w:rPrChange w:id="1426" w:author="Alicia Lledolara" w:date="2019-01-09T15:17:00Z">
            <w:rPr>
              <w:rFonts w:ascii="Arial"/>
              <w:sz w:val="7"/>
            </w:rPr>
          </w:rPrChange>
        </w:rPr>
      </w:pPr>
      <w:r w:rsidRPr="00A6684B">
        <w:rPr>
          <w:rFonts w:ascii="Arial"/>
          <w:color w:val="008081"/>
          <w:w w:val="105"/>
          <w:sz w:val="7"/>
          <w:lang w:val="es-ES"/>
          <w:rPrChange w:id="1427" w:author="Alicia Lledolara" w:date="2019-01-09T15:17:00Z">
            <w:rPr>
              <w:rFonts w:ascii="Arial"/>
              <w:color w:val="008081"/>
              <w:w w:val="105"/>
              <w:sz w:val="7"/>
            </w:rPr>
          </w:rPrChange>
        </w:rPr>
        <w:t>72</w:t>
      </w:r>
      <w:r w:rsidRPr="00A6684B">
        <w:rPr>
          <w:rFonts w:ascii="Arial"/>
          <w:color w:val="008081"/>
          <w:spacing w:val="-3"/>
          <w:w w:val="105"/>
          <w:sz w:val="7"/>
          <w:lang w:val="es-ES"/>
          <w:rPrChange w:id="1428" w:author="Alicia Lledolara" w:date="2019-01-09T15:17:00Z">
            <w:rPr>
              <w:rFonts w:ascii="Arial"/>
              <w:color w:val="008081"/>
              <w:spacing w:val="-3"/>
              <w:w w:val="105"/>
              <w:sz w:val="7"/>
            </w:rPr>
          </w:rPrChange>
        </w:rPr>
        <w:t xml:space="preserve"> </w:t>
      </w:r>
      <w:r w:rsidRPr="00A6684B">
        <w:rPr>
          <w:rFonts w:ascii="Arial"/>
          <w:color w:val="008081"/>
          <w:w w:val="105"/>
          <w:sz w:val="7"/>
          <w:lang w:val="es-ES"/>
          <w:rPrChange w:id="1429" w:author="Alicia Lledolara" w:date="2019-01-09T15:17:00Z">
            <w:rPr>
              <w:rFonts w:ascii="Arial"/>
              <w:color w:val="008081"/>
              <w:w w:val="105"/>
              <w:sz w:val="7"/>
            </w:rPr>
          </w:rPrChange>
        </w:rPr>
        <w:t>_</w:t>
      </w:r>
    </w:p>
    <w:p w14:paraId="0F57F440" w14:textId="77777777" w:rsidR="005313F1" w:rsidRPr="00A6684B" w:rsidRDefault="005313F1">
      <w:pPr>
        <w:pStyle w:val="BodyText"/>
        <w:spacing w:before="8"/>
        <w:rPr>
          <w:rFonts w:ascii="Arial"/>
          <w:sz w:val="15"/>
          <w:lang w:val="es-ES"/>
          <w:rPrChange w:id="1430" w:author="Alicia Lledolara" w:date="2019-01-09T15:17:00Z">
            <w:rPr>
              <w:rFonts w:ascii="Arial"/>
              <w:sz w:val="15"/>
            </w:rPr>
          </w:rPrChange>
        </w:rPr>
      </w:pPr>
    </w:p>
    <w:p w14:paraId="3C41F16C" w14:textId="77777777" w:rsidR="005313F1" w:rsidRPr="00A6684B" w:rsidRDefault="005313F1">
      <w:pPr>
        <w:pStyle w:val="BodyText"/>
        <w:spacing w:before="9"/>
        <w:rPr>
          <w:rFonts w:ascii="Arial"/>
          <w:sz w:val="8"/>
          <w:lang w:val="es-ES"/>
          <w:rPrChange w:id="1431" w:author="Alicia Lledolara" w:date="2019-01-09T15:17:00Z">
            <w:rPr>
              <w:rFonts w:ascii="Arial"/>
              <w:sz w:val="8"/>
            </w:rPr>
          </w:rPrChange>
        </w:rPr>
      </w:pPr>
    </w:p>
    <w:p w14:paraId="48D7A296" w14:textId="77777777" w:rsidR="005313F1" w:rsidRPr="00A6684B" w:rsidRDefault="009B75EF">
      <w:pPr>
        <w:ind w:left="2749"/>
        <w:rPr>
          <w:rFonts w:ascii="Arial"/>
          <w:b/>
          <w:sz w:val="7"/>
          <w:lang w:val="es-ES"/>
          <w:rPrChange w:id="1432" w:author="Alicia Lledolara" w:date="2019-01-09T15:17:00Z">
            <w:rPr>
              <w:rFonts w:ascii="Arial"/>
              <w:b/>
              <w:sz w:val="7"/>
            </w:rPr>
          </w:rPrChange>
        </w:rPr>
      </w:pPr>
      <w:r w:rsidRPr="00A6684B">
        <w:rPr>
          <w:rFonts w:ascii="Arial"/>
          <w:b/>
          <w:color w:val="008081"/>
          <w:w w:val="105"/>
          <w:sz w:val="7"/>
          <w:lang w:val="es-ES"/>
          <w:rPrChange w:id="1433" w:author="Alicia Lledolara" w:date="2019-01-09T15:17:00Z">
            <w:rPr>
              <w:rFonts w:ascii="Arial"/>
              <w:b/>
              <w:color w:val="008081"/>
              <w:w w:val="105"/>
              <w:sz w:val="7"/>
            </w:rPr>
          </w:rPrChange>
        </w:rPr>
        <w:t>PSA1718 PB</w:t>
      </w:r>
    </w:p>
    <w:p w14:paraId="138532FB" w14:textId="77777777" w:rsidR="005313F1" w:rsidRPr="00A6684B" w:rsidRDefault="005313F1">
      <w:pPr>
        <w:pStyle w:val="BodyText"/>
        <w:spacing w:before="10"/>
        <w:rPr>
          <w:rFonts w:ascii="Arial"/>
          <w:b/>
          <w:sz w:val="13"/>
          <w:lang w:val="es-ES"/>
          <w:rPrChange w:id="1434" w:author="Alicia Lledolara" w:date="2019-01-09T15:17:00Z">
            <w:rPr>
              <w:rFonts w:ascii="Arial"/>
              <w:b/>
              <w:sz w:val="13"/>
            </w:rPr>
          </w:rPrChange>
        </w:rPr>
      </w:pPr>
    </w:p>
    <w:p w14:paraId="78017C88" w14:textId="77777777" w:rsidR="005313F1" w:rsidRPr="00A6684B" w:rsidRDefault="005313F1">
      <w:pPr>
        <w:pStyle w:val="BodyText"/>
        <w:spacing w:before="8"/>
        <w:rPr>
          <w:rFonts w:ascii="Arial"/>
          <w:b/>
          <w:sz w:val="8"/>
          <w:lang w:val="es-ES"/>
          <w:rPrChange w:id="1435" w:author="Alicia Lledolara" w:date="2019-01-09T15:17:00Z">
            <w:rPr>
              <w:rFonts w:ascii="Arial"/>
              <w:b/>
              <w:sz w:val="8"/>
            </w:rPr>
          </w:rPrChange>
        </w:rPr>
      </w:pPr>
    </w:p>
    <w:p w14:paraId="6C1353D5" w14:textId="77777777" w:rsidR="005313F1" w:rsidRPr="00A6684B" w:rsidRDefault="009B75EF">
      <w:pPr>
        <w:ind w:left="3400"/>
        <w:rPr>
          <w:rFonts w:ascii="Arial"/>
          <w:sz w:val="7"/>
          <w:lang w:val="es-ES"/>
          <w:rPrChange w:id="1436" w:author="Alicia Lledolara" w:date="2019-01-09T15:17:00Z">
            <w:rPr>
              <w:rFonts w:ascii="Arial"/>
              <w:sz w:val="7"/>
            </w:rPr>
          </w:rPrChange>
        </w:rPr>
      </w:pPr>
      <w:r w:rsidRPr="00A6684B">
        <w:rPr>
          <w:rFonts w:ascii="Arial"/>
          <w:color w:val="008081"/>
          <w:w w:val="105"/>
          <w:sz w:val="7"/>
          <w:lang w:val="es-ES"/>
          <w:rPrChange w:id="1437" w:author="Alicia Lledolara" w:date="2019-01-09T15:17:00Z">
            <w:rPr>
              <w:rFonts w:ascii="Arial"/>
              <w:color w:val="008081"/>
              <w:w w:val="105"/>
              <w:sz w:val="7"/>
            </w:rPr>
          </w:rPrChange>
        </w:rPr>
        <w:t>0</w:t>
      </w:r>
      <w:r w:rsidRPr="00A6684B">
        <w:rPr>
          <w:rFonts w:ascii="Arial"/>
          <w:color w:val="008081"/>
          <w:spacing w:val="-3"/>
          <w:w w:val="105"/>
          <w:sz w:val="7"/>
          <w:lang w:val="es-ES"/>
          <w:rPrChange w:id="1438" w:author="Alicia Lledolara" w:date="2019-01-09T15:17:00Z">
            <w:rPr>
              <w:rFonts w:ascii="Arial"/>
              <w:color w:val="008081"/>
              <w:spacing w:val="-3"/>
              <w:w w:val="105"/>
              <w:sz w:val="7"/>
            </w:rPr>
          </w:rPrChange>
        </w:rPr>
        <w:t xml:space="preserve"> </w:t>
      </w:r>
      <w:r w:rsidRPr="00A6684B">
        <w:rPr>
          <w:rFonts w:ascii="Arial"/>
          <w:color w:val="008081"/>
          <w:w w:val="105"/>
          <w:sz w:val="7"/>
          <w:lang w:val="es-ES"/>
          <w:rPrChange w:id="1439" w:author="Alicia Lledolara" w:date="2019-01-09T15:17:00Z">
            <w:rPr>
              <w:rFonts w:ascii="Arial"/>
              <w:color w:val="008081"/>
              <w:w w:val="105"/>
              <w:sz w:val="7"/>
            </w:rPr>
          </w:rPrChange>
        </w:rPr>
        <w:t>_</w:t>
      </w:r>
    </w:p>
    <w:p w14:paraId="3C83F7E8" w14:textId="77777777" w:rsidR="005313F1" w:rsidRPr="00A6684B" w:rsidRDefault="009B75EF">
      <w:pPr>
        <w:spacing w:before="7"/>
        <w:ind w:left="3360"/>
        <w:rPr>
          <w:rFonts w:ascii="Arial"/>
          <w:sz w:val="7"/>
          <w:lang w:val="es-ES"/>
          <w:rPrChange w:id="1440" w:author="Alicia Lledolara" w:date="2019-01-09T15:17:00Z">
            <w:rPr>
              <w:rFonts w:ascii="Arial"/>
              <w:sz w:val="7"/>
            </w:rPr>
          </w:rPrChange>
        </w:rPr>
      </w:pPr>
      <w:r w:rsidRPr="00A6684B">
        <w:rPr>
          <w:rFonts w:ascii="Arial"/>
          <w:color w:val="008081"/>
          <w:w w:val="105"/>
          <w:sz w:val="7"/>
          <w:lang w:val="es-ES"/>
          <w:rPrChange w:id="1441" w:author="Alicia Lledolara" w:date="2019-01-09T15:17:00Z">
            <w:rPr>
              <w:rFonts w:ascii="Arial"/>
              <w:color w:val="008081"/>
              <w:w w:val="105"/>
              <w:sz w:val="7"/>
            </w:rPr>
          </w:rPrChange>
        </w:rPr>
        <w:t>72</w:t>
      </w:r>
      <w:r w:rsidRPr="00A6684B">
        <w:rPr>
          <w:rFonts w:ascii="Arial"/>
          <w:color w:val="008081"/>
          <w:spacing w:val="-3"/>
          <w:w w:val="105"/>
          <w:sz w:val="7"/>
          <w:lang w:val="es-ES"/>
          <w:rPrChange w:id="1442" w:author="Alicia Lledolara" w:date="2019-01-09T15:17:00Z">
            <w:rPr>
              <w:rFonts w:ascii="Arial"/>
              <w:color w:val="008081"/>
              <w:spacing w:val="-3"/>
              <w:w w:val="105"/>
              <w:sz w:val="7"/>
            </w:rPr>
          </w:rPrChange>
        </w:rPr>
        <w:t xml:space="preserve"> </w:t>
      </w:r>
      <w:r w:rsidRPr="00A6684B">
        <w:rPr>
          <w:rFonts w:ascii="Arial"/>
          <w:color w:val="008081"/>
          <w:w w:val="105"/>
          <w:sz w:val="7"/>
          <w:lang w:val="es-ES"/>
          <w:rPrChange w:id="1443" w:author="Alicia Lledolara" w:date="2019-01-09T15:17:00Z">
            <w:rPr>
              <w:rFonts w:ascii="Arial"/>
              <w:color w:val="008081"/>
              <w:w w:val="105"/>
              <w:sz w:val="7"/>
            </w:rPr>
          </w:rPrChange>
        </w:rPr>
        <w:t>_</w:t>
      </w:r>
    </w:p>
    <w:p w14:paraId="2DCA5DEB" w14:textId="77777777" w:rsidR="005313F1" w:rsidRPr="00A6684B" w:rsidRDefault="005313F1">
      <w:pPr>
        <w:pStyle w:val="BodyText"/>
        <w:spacing w:before="9"/>
        <w:rPr>
          <w:rFonts w:ascii="Arial"/>
          <w:sz w:val="14"/>
          <w:lang w:val="es-ES"/>
          <w:rPrChange w:id="1444" w:author="Alicia Lledolara" w:date="2019-01-09T15:17:00Z">
            <w:rPr>
              <w:rFonts w:ascii="Arial"/>
              <w:sz w:val="14"/>
            </w:rPr>
          </w:rPrChange>
        </w:rPr>
      </w:pPr>
    </w:p>
    <w:p w14:paraId="4781C3A8" w14:textId="77777777" w:rsidR="005313F1" w:rsidRPr="00A6684B" w:rsidRDefault="005313F1">
      <w:pPr>
        <w:pStyle w:val="BodyText"/>
        <w:spacing w:before="8"/>
        <w:rPr>
          <w:rFonts w:ascii="Arial"/>
          <w:sz w:val="8"/>
          <w:lang w:val="es-ES"/>
          <w:rPrChange w:id="1445" w:author="Alicia Lledolara" w:date="2019-01-09T15:17:00Z">
            <w:rPr>
              <w:rFonts w:ascii="Arial"/>
              <w:sz w:val="8"/>
            </w:rPr>
          </w:rPrChange>
        </w:rPr>
      </w:pPr>
    </w:p>
    <w:p w14:paraId="583BE237" w14:textId="77777777" w:rsidR="005313F1" w:rsidRPr="00A6684B" w:rsidRDefault="009B75EF">
      <w:pPr>
        <w:spacing w:before="1"/>
        <w:ind w:left="2749"/>
        <w:rPr>
          <w:rFonts w:ascii="Arial"/>
          <w:b/>
          <w:sz w:val="7"/>
          <w:lang w:val="es-ES"/>
          <w:rPrChange w:id="1446" w:author="Alicia Lledolara" w:date="2019-01-09T15:17:00Z">
            <w:rPr>
              <w:rFonts w:ascii="Arial"/>
              <w:b/>
              <w:sz w:val="7"/>
            </w:rPr>
          </w:rPrChange>
        </w:rPr>
      </w:pPr>
      <w:r w:rsidRPr="00A6684B">
        <w:rPr>
          <w:rFonts w:ascii="Arial"/>
          <w:b/>
          <w:color w:val="008081"/>
          <w:w w:val="105"/>
          <w:sz w:val="7"/>
          <w:lang w:val="es-ES"/>
          <w:rPrChange w:id="1447" w:author="Alicia Lledolara" w:date="2019-01-09T15:17:00Z">
            <w:rPr>
              <w:rFonts w:ascii="Arial"/>
              <w:b/>
              <w:color w:val="008081"/>
              <w:w w:val="105"/>
              <w:sz w:val="7"/>
            </w:rPr>
          </w:rPrChange>
        </w:rPr>
        <w:t>PSA1719 PB</w:t>
      </w:r>
    </w:p>
    <w:p w14:paraId="0C623E30" w14:textId="77777777" w:rsidR="005313F1" w:rsidRPr="00A6684B" w:rsidRDefault="005313F1">
      <w:pPr>
        <w:pStyle w:val="BodyText"/>
        <w:spacing w:before="9"/>
        <w:rPr>
          <w:rFonts w:ascii="Arial"/>
          <w:b/>
          <w:sz w:val="14"/>
          <w:lang w:val="es-ES"/>
          <w:rPrChange w:id="1448" w:author="Alicia Lledolara" w:date="2019-01-09T15:17:00Z">
            <w:rPr>
              <w:rFonts w:ascii="Arial"/>
              <w:b/>
              <w:sz w:val="14"/>
            </w:rPr>
          </w:rPrChange>
        </w:rPr>
      </w:pPr>
    </w:p>
    <w:p w14:paraId="2FF861A0" w14:textId="77777777" w:rsidR="005313F1" w:rsidRPr="00A6684B" w:rsidRDefault="005313F1">
      <w:pPr>
        <w:pStyle w:val="BodyText"/>
        <w:spacing w:before="7"/>
        <w:rPr>
          <w:rFonts w:ascii="Arial"/>
          <w:b/>
          <w:sz w:val="8"/>
          <w:lang w:val="es-ES"/>
          <w:rPrChange w:id="1449" w:author="Alicia Lledolara" w:date="2019-01-09T15:17:00Z">
            <w:rPr>
              <w:rFonts w:ascii="Arial"/>
              <w:b/>
              <w:sz w:val="8"/>
            </w:rPr>
          </w:rPrChange>
        </w:rPr>
      </w:pPr>
    </w:p>
    <w:p w14:paraId="66C5F4B7" w14:textId="77777777" w:rsidR="005313F1" w:rsidRPr="00A6684B" w:rsidRDefault="009B75EF">
      <w:pPr>
        <w:spacing w:before="1"/>
        <w:ind w:left="3400"/>
        <w:rPr>
          <w:rFonts w:ascii="Arial"/>
          <w:sz w:val="7"/>
          <w:lang w:val="es-ES"/>
          <w:rPrChange w:id="1450" w:author="Alicia Lledolara" w:date="2019-01-09T15:17:00Z">
            <w:rPr>
              <w:rFonts w:ascii="Arial"/>
              <w:sz w:val="7"/>
            </w:rPr>
          </w:rPrChange>
        </w:rPr>
      </w:pPr>
      <w:r w:rsidRPr="00A6684B">
        <w:rPr>
          <w:rFonts w:ascii="Arial"/>
          <w:color w:val="008081"/>
          <w:w w:val="105"/>
          <w:sz w:val="7"/>
          <w:lang w:val="es-ES"/>
          <w:rPrChange w:id="1451" w:author="Alicia Lledolara" w:date="2019-01-09T15:17:00Z">
            <w:rPr>
              <w:rFonts w:ascii="Arial"/>
              <w:color w:val="008081"/>
              <w:w w:val="105"/>
              <w:sz w:val="7"/>
            </w:rPr>
          </w:rPrChange>
        </w:rPr>
        <w:t>0</w:t>
      </w:r>
      <w:r w:rsidRPr="00A6684B">
        <w:rPr>
          <w:rFonts w:ascii="Arial"/>
          <w:color w:val="008081"/>
          <w:spacing w:val="-3"/>
          <w:w w:val="105"/>
          <w:sz w:val="7"/>
          <w:lang w:val="es-ES"/>
          <w:rPrChange w:id="1452" w:author="Alicia Lledolara" w:date="2019-01-09T15:17:00Z">
            <w:rPr>
              <w:rFonts w:ascii="Arial"/>
              <w:color w:val="008081"/>
              <w:spacing w:val="-3"/>
              <w:w w:val="105"/>
              <w:sz w:val="7"/>
            </w:rPr>
          </w:rPrChange>
        </w:rPr>
        <w:t xml:space="preserve"> </w:t>
      </w:r>
      <w:r w:rsidRPr="00A6684B">
        <w:rPr>
          <w:rFonts w:ascii="Arial"/>
          <w:color w:val="008081"/>
          <w:w w:val="105"/>
          <w:sz w:val="7"/>
          <w:lang w:val="es-ES"/>
          <w:rPrChange w:id="1453" w:author="Alicia Lledolara" w:date="2019-01-09T15:17:00Z">
            <w:rPr>
              <w:rFonts w:ascii="Arial"/>
              <w:color w:val="008081"/>
              <w:w w:val="105"/>
              <w:sz w:val="7"/>
            </w:rPr>
          </w:rPrChange>
        </w:rPr>
        <w:t>_</w:t>
      </w:r>
    </w:p>
    <w:p w14:paraId="5349F628" w14:textId="77777777" w:rsidR="005313F1" w:rsidRPr="00A6684B" w:rsidRDefault="009B75EF">
      <w:pPr>
        <w:spacing w:before="7"/>
        <w:ind w:left="3360"/>
        <w:rPr>
          <w:rFonts w:ascii="Arial"/>
          <w:sz w:val="7"/>
          <w:lang w:val="es-ES"/>
          <w:rPrChange w:id="1454" w:author="Alicia Lledolara" w:date="2019-01-09T15:17:00Z">
            <w:rPr>
              <w:rFonts w:ascii="Arial"/>
              <w:sz w:val="7"/>
            </w:rPr>
          </w:rPrChange>
        </w:rPr>
      </w:pPr>
      <w:r w:rsidRPr="00A6684B">
        <w:rPr>
          <w:rFonts w:ascii="Arial"/>
          <w:color w:val="008081"/>
          <w:w w:val="105"/>
          <w:sz w:val="7"/>
          <w:lang w:val="es-ES"/>
          <w:rPrChange w:id="1455" w:author="Alicia Lledolara" w:date="2019-01-09T15:17:00Z">
            <w:rPr>
              <w:rFonts w:ascii="Arial"/>
              <w:color w:val="008081"/>
              <w:w w:val="105"/>
              <w:sz w:val="7"/>
            </w:rPr>
          </w:rPrChange>
        </w:rPr>
        <w:t>39</w:t>
      </w:r>
      <w:r w:rsidRPr="00A6684B">
        <w:rPr>
          <w:rFonts w:ascii="Arial"/>
          <w:color w:val="008081"/>
          <w:spacing w:val="-3"/>
          <w:w w:val="105"/>
          <w:sz w:val="7"/>
          <w:lang w:val="es-ES"/>
          <w:rPrChange w:id="1456" w:author="Alicia Lledolara" w:date="2019-01-09T15:17:00Z">
            <w:rPr>
              <w:rFonts w:ascii="Arial"/>
              <w:color w:val="008081"/>
              <w:spacing w:val="-3"/>
              <w:w w:val="105"/>
              <w:sz w:val="7"/>
            </w:rPr>
          </w:rPrChange>
        </w:rPr>
        <w:t xml:space="preserve"> </w:t>
      </w:r>
      <w:r w:rsidRPr="00A6684B">
        <w:rPr>
          <w:rFonts w:ascii="Arial"/>
          <w:color w:val="008081"/>
          <w:w w:val="105"/>
          <w:sz w:val="7"/>
          <w:lang w:val="es-ES"/>
          <w:rPrChange w:id="1457" w:author="Alicia Lledolara" w:date="2019-01-09T15:17:00Z">
            <w:rPr>
              <w:rFonts w:ascii="Arial"/>
              <w:color w:val="008081"/>
              <w:w w:val="105"/>
              <w:sz w:val="7"/>
            </w:rPr>
          </w:rPrChange>
        </w:rPr>
        <w:t>_</w:t>
      </w:r>
    </w:p>
    <w:p w14:paraId="57754907" w14:textId="77777777" w:rsidR="005313F1" w:rsidRPr="00A6684B" w:rsidRDefault="005313F1">
      <w:pPr>
        <w:pStyle w:val="BodyText"/>
        <w:spacing w:before="10"/>
        <w:rPr>
          <w:rFonts w:ascii="Arial"/>
          <w:sz w:val="10"/>
          <w:lang w:val="es-ES"/>
          <w:rPrChange w:id="1458" w:author="Alicia Lledolara" w:date="2019-01-09T15:17:00Z">
            <w:rPr>
              <w:rFonts w:ascii="Arial"/>
              <w:sz w:val="10"/>
            </w:rPr>
          </w:rPrChange>
        </w:rPr>
      </w:pPr>
    </w:p>
    <w:p w14:paraId="497F6BFB" w14:textId="77777777" w:rsidR="005313F1" w:rsidRPr="00A6684B" w:rsidRDefault="005313F1">
      <w:pPr>
        <w:pStyle w:val="BodyText"/>
        <w:spacing w:before="9"/>
        <w:rPr>
          <w:rFonts w:ascii="Arial"/>
          <w:sz w:val="8"/>
          <w:lang w:val="es-ES"/>
          <w:rPrChange w:id="1459" w:author="Alicia Lledolara" w:date="2019-01-09T15:17:00Z">
            <w:rPr>
              <w:rFonts w:ascii="Arial"/>
              <w:sz w:val="8"/>
            </w:rPr>
          </w:rPrChange>
        </w:rPr>
      </w:pPr>
    </w:p>
    <w:p w14:paraId="385E5F3D" w14:textId="77777777" w:rsidR="005313F1" w:rsidRPr="00A6684B" w:rsidRDefault="009B75EF">
      <w:pPr>
        <w:ind w:left="2749"/>
        <w:rPr>
          <w:rFonts w:ascii="Arial"/>
          <w:b/>
          <w:sz w:val="7"/>
          <w:lang w:val="es-ES"/>
          <w:rPrChange w:id="1460" w:author="Alicia Lledolara" w:date="2019-01-09T15:17:00Z">
            <w:rPr>
              <w:rFonts w:ascii="Arial"/>
              <w:b/>
              <w:sz w:val="7"/>
            </w:rPr>
          </w:rPrChange>
        </w:rPr>
      </w:pPr>
      <w:r w:rsidRPr="00A6684B">
        <w:rPr>
          <w:rFonts w:ascii="Arial"/>
          <w:b/>
          <w:color w:val="008081"/>
          <w:w w:val="105"/>
          <w:sz w:val="7"/>
          <w:lang w:val="es-ES"/>
          <w:rPrChange w:id="1461" w:author="Alicia Lledolara" w:date="2019-01-09T15:17:00Z">
            <w:rPr>
              <w:rFonts w:ascii="Arial"/>
              <w:b/>
              <w:color w:val="008081"/>
              <w:w w:val="105"/>
              <w:sz w:val="7"/>
            </w:rPr>
          </w:rPrChange>
        </w:rPr>
        <w:t>PSA1607 PB</w:t>
      </w:r>
    </w:p>
    <w:p w14:paraId="177885F2" w14:textId="77777777" w:rsidR="005313F1" w:rsidRPr="00A6684B" w:rsidRDefault="005313F1">
      <w:pPr>
        <w:pStyle w:val="BodyText"/>
        <w:spacing w:before="7"/>
        <w:rPr>
          <w:rFonts w:ascii="Arial"/>
          <w:b/>
          <w:sz w:val="18"/>
          <w:lang w:val="es-ES"/>
          <w:rPrChange w:id="1462" w:author="Alicia Lledolara" w:date="2019-01-09T15:17:00Z">
            <w:rPr>
              <w:rFonts w:ascii="Arial"/>
              <w:b/>
              <w:sz w:val="18"/>
            </w:rPr>
          </w:rPrChange>
        </w:rPr>
      </w:pPr>
    </w:p>
    <w:p w14:paraId="05B76624" w14:textId="77777777" w:rsidR="005313F1" w:rsidRPr="00A6684B" w:rsidRDefault="005313F1">
      <w:pPr>
        <w:pStyle w:val="BodyText"/>
        <w:spacing w:before="8"/>
        <w:rPr>
          <w:rFonts w:ascii="Arial"/>
          <w:b/>
          <w:sz w:val="8"/>
          <w:lang w:val="es-ES"/>
          <w:rPrChange w:id="1463" w:author="Alicia Lledolara" w:date="2019-01-09T15:17:00Z">
            <w:rPr>
              <w:rFonts w:ascii="Arial"/>
              <w:b/>
              <w:sz w:val="8"/>
            </w:rPr>
          </w:rPrChange>
        </w:rPr>
      </w:pPr>
    </w:p>
    <w:p w14:paraId="67D622A8" w14:textId="77777777" w:rsidR="005313F1" w:rsidRPr="00A6684B" w:rsidRDefault="009B75EF">
      <w:pPr>
        <w:ind w:left="3400"/>
        <w:rPr>
          <w:rFonts w:ascii="Arial"/>
          <w:sz w:val="7"/>
          <w:lang w:val="es-ES"/>
          <w:rPrChange w:id="1464" w:author="Alicia Lledolara" w:date="2019-01-09T15:17:00Z">
            <w:rPr>
              <w:rFonts w:ascii="Arial"/>
              <w:sz w:val="7"/>
            </w:rPr>
          </w:rPrChange>
        </w:rPr>
      </w:pPr>
      <w:r w:rsidRPr="00A6684B">
        <w:rPr>
          <w:rFonts w:ascii="Arial"/>
          <w:color w:val="008081"/>
          <w:w w:val="105"/>
          <w:sz w:val="7"/>
          <w:lang w:val="es-ES"/>
          <w:rPrChange w:id="1465" w:author="Alicia Lledolara" w:date="2019-01-09T15:17:00Z">
            <w:rPr>
              <w:rFonts w:ascii="Arial"/>
              <w:color w:val="008081"/>
              <w:w w:val="105"/>
              <w:sz w:val="7"/>
            </w:rPr>
          </w:rPrChange>
        </w:rPr>
        <w:t>0 _</w:t>
      </w:r>
    </w:p>
    <w:p w14:paraId="1CFC6DFC" w14:textId="77777777" w:rsidR="005313F1" w:rsidRPr="00A6684B" w:rsidRDefault="005313F1">
      <w:pPr>
        <w:pStyle w:val="BodyText"/>
        <w:spacing w:before="3"/>
        <w:rPr>
          <w:rFonts w:ascii="Arial"/>
          <w:sz w:val="9"/>
          <w:lang w:val="es-ES"/>
          <w:rPrChange w:id="1466" w:author="Alicia Lledolara" w:date="2019-01-09T15:17:00Z">
            <w:rPr>
              <w:rFonts w:ascii="Arial"/>
              <w:sz w:val="9"/>
            </w:rPr>
          </w:rPrChange>
        </w:rPr>
      </w:pPr>
    </w:p>
    <w:p w14:paraId="1B14260E" w14:textId="77777777" w:rsidR="005313F1" w:rsidRPr="00A6684B" w:rsidRDefault="009B75EF">
      <w:pPr>
        <w:ind w:right="964"/>
        <w:jc w:val="center"/>
        <w:rPr>
          <w:lang w:val="es-ES"/>
          <w:rPrChange w:id="1467" w:author="Alicia Lledolara" w:date="2019-01-09T15:17:00Z">
            <w:rPr/>
          </w:rPrChange>
        </w:rPr>
      </w:pPr>
      <w:r w:rsidRPr="00A6684B">
        <w:rPr>
          <w:w w:val="120"/>
          <w:lang w:val="es-ES"/>
          <w:rPrChange w:id="1468" w:author="Alicia Lledolara" w:date="2019-01-09T15:17:00Z">
            <w:rPr>
              <w:w w:val="120"/>
            </w:rPr>
          </w:rPrChange>
        </w:rPr>
        <w:t>(a)</w:t>
      </w:r>
    </w:p>
    <w:p w14:paraId="6F04A1D4" w14:textId="77777777" w:rsidR="005313F1" w:rsidRDefault="009B75EF">
      <w:pPr>
        <w:spacing w:before="193" w:line="252" w:lineRule="auto"/>
        <w:ind w:left="372" w:right="1341" w:firstLine="5"/>
        <w:jc w:val="both"/>
      </w:pPr>
      <w:r>
        <w:rPr>
          <w:w w:val="110"/>
        </w:rPr>
        <w:t>Figure 5.19: Chromatin landscape in CD14</w:t>
      </w:r>
      <w:r>
        <w:rPr>
          <w:w w:val="110"/>
          <w:position w:val="8"/>
          <w:sz w:val="16"/>
        </w:rPr>
        <w:t xml:space="preserve">+ </w:t>
      </w:r>
      <w:r>
        <w:rPr>
          <w:w w:val="110"/>
        </w:rPr>
        <w:t>monocytes upstream the di</w:t>
      </w:r>
      <w:r>
        <w:rPr>
          <w:rFonts w:ascii="Arial"/>
          <w:w w:val="110"/>
        </w:rPr>
        <w:t>ff</w:t>
      </w:r>
      <w:r>
        <w:rPr>
          <w:w w:val="110"/>
        </w:rPr>
        <w:t xml:space="preserve">erentially expressed gene </w:t>
      </w:r>
      <w:r>
        <w:rPr>
          <w:i/>
          <w:w w:val="110"/>
        </w:rPr>
        <w:t>CCL2</w:t>
      </w:r>
      <w:r>
        <w:rPr>
          <w:w w:val="110"/>
        </w:rPr>
        <w:t xml:space="preserve">. UCSC Genome Browser view illustrating the </w:t>
      </w:r>
      <w:proofErr w:type="spellStart"/>
      <w:r>
        <w:rPr>
          <w:w w:val="110"/>
        </w:rPr>
        <w:t>normalised</w:t>
      </w:r>
      <w:proofErr w:type="spellEnd"/>
      <w:r>
        <w:rPr>
          <w:w w:val="110"/>
        </w:rPr>
        <w:t xml:space="preserve"> </w:t>
      </w:r>
      <w:r>
        <w:rPr>
          <w:spacing w:val="-13"/>
          <w:w w:val="110"/>
        </w:rPr>
        <w:t xml:space="preserve">ATAC </w:t>
      </w:r>
      <w:r>
        <w:rPr>
          <w:w w:val="110"/>
        </w:rPr>
        <w:t>read</w:t>
      </w:r>
      <w:r>
        <w:rPr>
          <w:spacing w:val="-20"/>
          <w:w w:val="110"/>
        </w:rPr>
        <w:t xml:space="preserve"> </w:t>
      </w:r>
      <w:r>
        <w:rPr>
          <w:w w:val="110"/>
        </w:rPr>
        <w:t>density</w:t>
      </w:r>
      <w:r>
        <w:rPr>
          <w:spacing w:val="-18"/>
          <w:w w:val="110"/>
        </w:rPr>
        <w:t xml:space="preserve"> </w:t>
      </w:r>
      <w:r>
        <w:rPr>
          <w:w w:val="110"/>
        </w:rPr>
        <w:t>(y-axis)</w:t>
      </w:r>
      <w:r>
        <w:rPr>
          <w:spacing w:val="-19"/>
          <w:w w:val="110"/>
        </w:rPr>
        <w:t xml:space="preserve"> </w:t>
      </w:r>
      <w:r>
        <w:rPr>
          <w:w w:val="110"/>
        </w:rPr>
        <w:t>for</w:t>
      </w:r>
      <w:r>
        <w:rPr>
          <w:spacing w:val="-19"/>
          <w:w w:val="110"/>
        </w:rPr>
        <w:t xml:space="preserve"> </w:t>
      </w:r>
      <w:r>
        <w:rPr>
          <w:w w:val="110"/>
        </w:rPr>
        <w:t>two</w:t>
      </w:r>
      <w:r>
        <w:rPr>
          <w:spacing w:val="-18"/>
          <w:w w:val="110"/>
        </w:rPr>
        <w:t xml:space="preserve"> </w:t>
      </w:r>
      <w:r>
        <w:rPr>
          <w:spacing w:val="-13"/>
          <w:w w:val="110"/>
        </w:rPr>
        <w:t>ATAC</w:t>
      </w:r>
      <w:r>
        <w:rPr>
          <w:spacing w:val="-19"/>
          <w:w w:val="110"/>
        </w:rPr>
        <w:t xml:space="preserve"> </w:t>
      </w:r>
      <w:r>
        <w:rPr>
          <w:w w:val="110"/>
        </w:rPr>
        <w:t>peaks</w:t>
      </w:r>
      <w:r>
        <w:rPr>
          <w:spacing w:val="-18"/>
          <w:w w:val="110"/>
        </w:rPr>
        <w:t xml:space="preserve"> </w:t>
      </w:r>
      <w:r>
        <w:rPr>
          <w:w w:val="110"/>
        </w:rPr>
        <w:t>at</w:t>
      </w:r>
      <w:r>
        <w:rPr>
          <w:spacing w:val="-19"/>
          <w:w w:val="110"/>
        </w:rPr>
        <w:t xml:space="preserve"> </w:t>
      </w:r>
      <w:r>
        <w:rPr>
          <w:w w:val="110"/>
        </w:rPr>
        <w:t>the</w:t>
      </w:r>
      <w:r>
        <w:rPr>
          <w:spacing w:val="-19"/>
          <w:w w:val="110"/>
        </w:rPr>
        <w:t xml:space="preserve"> </w:t>
      </w:r>
      <w:r>
        <w:rPr>
          <w:w w:val="110"/>
        </w:rPr>
        <w:t>promoter</w:t>
      </w:r>
      <w:r>
        <w:rPr>
          <w:spacing w:val="-18"/>
          <w:w w:val="110"/>
        </w:rPr>
        <w:t xml:space="preserve"> </w:t>
      </w:r>
      <w:r>
        <w:rPr>
          <w:w w:val="110"/>
        </w:rPr>
        <w:t>and</w:t>
      </w:r>
      <w:r>
        <w:rPr>
          <w:spacing w:val="-19"/>
          <w:w w:val="110"/>
        </w:rPr>
        <w:t xml:space="preserve"> </w:t>
      </w:r>
      <w:r>
        <w:rPr>
          <w:w w:val="110"/>
        </w:rPr>
        <w:t>upstream</w:t>
      </w:r>
      <w:r>
        <w:rPr>
          <w:spacing w:val="-20"/>
          <w:w w:val="110"/>
        </w:rPr>
        <w:t xml:space="preserve"> </w:t>
      </w:r>
      <w:r>
        <w:rPr>
          <w:w w:val="110"/>
        </w:rPr>
        <w:t>the</w:t>
      </w:r>
      <w:r>
        <w:rPr>
          <w:spacing w:val="-18"/>
          <w:w w:val="110"/>
        </w:rPr>
        <w:t xml:space="preserve"> </w:t>
      </w:r>
      <w:r>
        <w:rPr>
          <w:i/>
          <w:spacing w:val="-3"/>
          <w:w w:val="110"/>
        </w:rPr>
        <w:t>CCL2</w:t>
      </w:r>
      <w:r>
        <w:rPr>
          <w:i/>
          <w:spacing w:val="-19"/>
          <w:w w:val="110"/>
        </w:rPr>
        <w:t xml:space="preserve"> </w:t>
      </w:r>
      <w:r>
        <w:rPr>
          <w:w w:val="110"/>
        </w:rPr>
        <w:t>gene</w:t>
      </w:r>
      <w:r>
        <w:rPr>
          <w:spacing w:val="-19"/>
          <w:w w:val="110"/>
        </w:rPr>
        <w:t xml:space="preserve"> </w:t>
      </w:r>
      <w:r>
        <w:rPr>
          <w:w w:val="110"/>
        </w:rPr>
        <w:t>(x- axis)</w:t>
      </w:r>
      <w:r>
        <w:rPr>
          <w:spacing w:val="-12"/>
          <w:w w:val="110"/>
        </w:rPr>
        <w:t xml:space="preserve"> </w:t>
      </w:r>
      <w:r>
        <w:rPr>
          <w:w w:val="110"/>
        </w:rPr>
        <w:t>in</w:t>
      </w:r>
      <w:del w:id="1469" w:author="Microsoft Office User" w:date="2018-12-24T10:32:00Z">
        <w:r w:rsidDel="005C778C">
          <w:rPr>
            <w:spacing w:val="-11"/>
            <w:w w:val="110"/>
          </w:rPr>
          <w:delText xml:space="preserve"> </w:delText>
        </w:r>
        <w:r w:rsidDel="005C778C">
          <w:rPr>
            <w:w w:val="110"/>
          </w:rPr>
          <w:delText>SF</w:delText>
        </w:r>
        <w:r w:rsidDel="005C778C">
          <w:rPr>
            <w:spacing w:val="-12"/>
            <w:w w:val="110"/>
          </w:rPr>
          <w:delText xml:space="preserve"> </w:delText>
        </w:r>
      </w:del>
      <w:ins w:id="1470" w:author="Microsoft Office User" w:date="2018-12-24T10:32:00Z">
        <w:r w:rsidR="005C778C">
          <w:rPr>
            <w:spacing w:val="-11"/>
            <w:w w:val="110"/>
          </w:rPr>
          <w:t xml:space="preserve"> synovial fluid </w:t>
        </w:r>
      </w:ins>
      <w:r>
        <w:rPr>
          <w:w w:val="110"/>
        </w:rPr>
        <w:t>and</w:t>
      </w:r>
      <w:del w:id="1471" w:author="Microsoft Office User" w:date="2018-12-24T10:29:00Z">
        <w:r w:rsidDel="005C778C">
          <w:rPr>
            <w:spacing w:val="-11"/>
            <w:w w:val="110"/>
          </w:rPr>
          <w:delText xml:space="preserve"> </w:delText>
        </w:r>
        <w:r w:rsidDel="005C778C">
          <w:rPr>
            <w:w w:val="110"/>
          </w:rPr>
          <w:delText>PB</w:delText>
        </w:r>
        <w:r w:rsidDel="005C778C">
          <w:rPr>
            <w:spacing w:val="-12"/>
            <w:w w:val="110"/>
          </w:rPr>
          <w:delText xml:space="preserve"> </w:delText>
        </w:r>
      </w:del>
      <w:ins w:id="1472" w:author="Microsoft Office User" w:date="2018-12-24T10:29:00Z">
        <w:r w:rsidR="005C778C">
          <w:rPr>
            <w:spacing w:val="-11"/>
            <w:w w:val="110"/>
          </w:rPr>
          <w:t xml:space="preserve"> peripheral blood </w:t>
        </w:r>
      </w:ins>
      <w:r>
        <w:rPr>
          <w:w w:val="110"/>
        </w:rPr>
        <w:t>CD14</w:t>
      </w:r>
      <w:r>
        <w:rPr>
          <w:w w:val="110"/>
          <w:position w:val="8"/>
          <w:sz w:val="16"/>
        </w:rPr>
        <w:t>+</w:t>
      </w:r>
      <w:r>
        <w:rPr>
          <w:spacing w:val="14"/>
          <w:w w:val="110"/>
          <w:position w:val="8"/>
          <w:sz w:val="16"/>
        </w:rPr>
        <w:t xml:space="preserve"> </w:t>
      </w:r>
      <w:r>
        <w:rPr>
          <w:w w:val="110"/>
        </w:rPr>
        <w:t>monocytes</w:t>
      </w:r>
      <w:r>
        <w:rPr>
          <w:spacing w:val="-11"/>
          <w:w w:val="110"/>
        </w:rPr>
        <w:t xml:space="preserve"> </w:t>
      </w:r>
      <w:r>
        <w:rPr>
          <w:w w:val="110"/>
        </w:rPr>
        <w:t>from</w:t>
      </w:r>
      <w:r>
        <w:rPr>
          <w:spacing w:val="-12"/>
          <w:w w:val="110"/>
        </w:rPr>
        <w:t xml:space="preserve"> </w:t>
      </w:r>
      <w:r>
        <w:rPr>
          <w:w w:val="110"/>
        </w:rPr>
        <w:t>three</w:t>
      </w:r>
      <w:r>
        <w:rPr>
          <w:spacing w:val="-11"/>
          <w:w w:val="110"/>
        </w:rPr>
        <w:t xml:space="preserve"> </w:t>
      </w:r>
      <w:proofErr w:type="spellStart"/>
      <w:r>
        <w:rPr>
          <w:spacing w:val="-3"/>
          <w:w w:val="110"/>
        </w:rPr>
        <w:t>PsA</w:t>
      </w:r>
      <w:proofErr w:type="spellEnd"/>
      <w:r>
        <w:rPr>
          <w:spacing w:val="-11"/>
          <w:w w:val="110"/>
        </w:rPr>
        <w:t xml:space="preserve"> </w:t>
      </w:r>
      <w:r>
        <w:rPr>
          <w:w w:val="110"/>
        </w:rPr>
        <w:t>patients. The</w:t>
      </w:r>
      <w:r>
        <w:rPr>
          <w:spacing w:val="-12"/>
          <w:w w:val="110"/>
        </w:rPr>
        <w:t xml:space="preserve"> </w:t>
      </w:r>
      <w:r>
        <w:rPr>
          <w:spacing w:val="-13"/>
          <w:w w:val="110"/>
        </w:rPr>
        <w:t>ATAC</w:t>
      </w:r>
      <w:r>
        <w:rPr>
          <w:spacing w:val="-11"/>
          <w:w w:val="110"/>
        </w:rPr>
        <w:t xml:space="preserve"> </w:t>
      </w:r>
      <w:r>
        <w:rPr>
          <w:w w:val="110"/>
        </w:rPr>
        <w:t>peak</w:t>
      </w:r>
      <w:r>
        <w:rPr>
          <w:spacing w:val="-12"/>
          <w:w w:val="110"/>
        </w:rPr>
        <w:t xml:space="preserve"> </w:t>
      </w:r>
      <w:r>
        <w:rPr>
          <w:w w:val="110"/>
        </w:rPr>
        <w:t xml:space="preserve">upstream </w:t>
      </w:r>
      <w:r>
        <w:rPr>
          <w:i/>
          <w:spacing w:val="-3"/>
          <w:w w:val="110"/>
        </w:rPr>
        <w:t xml:space="preserve">CCL2 </w:t>
      </w:r>
      <w:r>
        <w:rPr>
          <w:w w:val="110"/>
        </w:rPr>
        <w:t xml:space="preserve">(black rectangle) appeared as a significant </w:t>
      </w:r>
      <w:r>
        <w:rPr>
          <w:spacing w:val="-5"/>
          <w:w w:val="110"/>
        </w:rPr>
        <w:t xml:space="preserve">DAR </w:t>
      </w:r>
      <w:r>
        <w:rPr>
          <w:w w:val="110"/>
        </w:rPr>
        <w:t>(FDR</w:t>
      </w:r>
      <w:r>
        <w:rPr>
          <w:i/>
          <w:w w:val="110"/>
        </w:rPr>
        <w:t>&lt;</w:t>
      </w:r>
      <w:r>
        <w:rPr>
          <w:w w:val="110"/>
        </w:rPr>
        <w:t>0.01 and FC</w:t>
      </w:r>
      <w:r>
        <w:rPr>
          <w:i/>
          <w:w w:val="110"/>
        </w:rPr>
        <w:t>&gt;</w:t>
      </w:r>
      <w:r>
        <w:rPr>
          <w:w w:val="110"/>
        </w:rPr>
        <w:t>1.5) in the di</w:t>
      </w:r>
      <w:r>
        <w:rPr>
          <w:rFonts w:ascii="Arial"/>
          <w:w w:val="110"/>
        </w:rPr>
        <w:t>ff</w:t>
      </w:r>
      <w:r>
        <w:rPr>
          <w:w w:val="110"/>
        </w:rPr>
        <w:t xml:space="preserve">erential analysis, being </w:t>
      </w:r>
      <w:proofErr w:type="gramStart"/>
      <w:r>
        <w:rPr>
          <w:w w:val="110"/>
        </w:rPr>
        <w:t xml:space="preserve">more </w:t>
      </w:r>
      <w:proofErr w:type="spellStart"/>
      <w:r>
        <w:rPr>
          <w:w w:val="110"/>
        </w:rPr>
        <w:t>more</w:t>
      </w:r>
      <w:proofErr w:type="spellEnd"/>
      <w:proofErr w:type="gramEnd"/>
      <w:r>
        <w:rPr>
          <w:w w:val="110"/>
        </w:rPr>
        <w:t xml:space="preserve"> accessible in</w:t>
      </w:r>
      <w:del w:id="1473" w:author="Microsoft Office User" w:date="2018-12-24T10:32:00Z">
        <w:r w:rsidDel="005C778C">
          <w:rPr>
            <w:w w:val="110"/>
          </w:rPr>
          <w:delText xml:space="preserve"> SF </w:delText>
        </w:r>
      </w:del>
      <w:ins w:id="1474" w:author="Microsoft Office User" w:date="2018-12-24T10:32:00Z">
        <w:r w:rsidR="005C778C">
          <w:rPr>
            <w:w w:val="110"/>
          </w:rPr>
          <w:t xml:space="preserve"> synovial fluid </w:t>
        </w:r>
      </w:ins>
      <w:r>
        <w:rPr>
          <w:w w:val="110"/>
        </w:rPr>
        <w:t xml:space="preserve">when compared to PB. </w:t>
      </w:r>
      <w:r>
        <w:rPr>
          <w:spacing w:val="-4"/>
          <w:w w:val="110"/>
        </w:rPr>
        <w:t xml:space="preserve">Tracks </w:t>
      </w:r>
      <w:r>
        <w:rPr>
          <w:w w:val="110"/>
        </w:rPr>
        <w:t xml:space="preserve">are </w:t>
      </w:r>
      <w:proofErr w:type="spellStart"/>
      <w:r>
        <w:rPr>
          <w:w w:val="110"/>
        </w:rPr>
        <w:t>colour</w:t>
      </w:r>
      <w:proofErr w:type="spellEnd"/>
      <w:r>
        <w:rPr>
          <w:w w:val="110"/>
        </w:rPr>
        <w:t>-coded by tissue (SF=purple and PB=turquoise). Additional epigenetic tracks of</w:t>
      </w:r>
      <w:del w:id="1475" w:author="Microsoft Office User" w:date="2018-12-24T10:29:00Z">
        <w:r w:rsidDel="005C778C">
          <w:rPr>
            <w:w w:val="110"/>
          </w:rPr>
          <w:delText xml:space="preserve"> PB </w:delText>
        </w:r>
      </w:del>
      <w:ins w:id="1476" w:author="Microsoft Office User" w:date="2018-12-24T10:29:00Z">
        <w:r w:rsidR="005C778C">
          <w:rPr>
            <w:w w:val="110"/>
          </w:rPr>
          <w:t xml:space="preserve"> peripheral blood </w:t>
        </w:r>
      </w:ins>
      <w:r>
        <w:rPr>
          <w:w w:val="110"/>
        </w:rPr>
        <w:t>isolated CD14</w:t>
      </w:r>
      <w:r>
        <w:rPr>
          <w:w w:val="110"/>
          <w:position w:val="8"/>
          <w:sz w:val="16"/>
        </w:rPr>
        <w:t xml:space="preserve">+ </w:t>
      </w:r>
      <w:r>
        <w:rPr>
          <w:w w:val="110"/>
        </w:rPr>
        <w:t xml:space="preserve">monocytes from the </w:t>
      </w:r>
      <w:proofErr w:type="spellStart"/>
      <w:r>
        <w:rPr>
          <w:w w:val="110"/>
        </w:rPr>
        <w:t>Epigenome</w:t>
      </w:r>
      <w:proofErr w:type="spellEnd"/>
      <w:r>
        <w:rPr>
          <w:w w:val="110"/>
        </w:rPr>
        <w:t xml:space="preserve"> Roadmap, including chromatin segmentation map and the enhancer marks H3Kme1 and H3K27ac, are also</w:t>
      </w:r>
      <w:r>
        <w:rPr>
          <w:spacing w:val="-37"/>
          <w:w w:val="110"/>
        </w:rPr>
        <w:t xml:space="preserve"> </w:t>
      </w:r>
      <w:r>
        <w:rPr>
          <w:w w:val="110"/>
        </w:rPr>
        <w:t>included.</w:t>
      </w:r>
    </w:p>
    <w:p w14:paraId="1FC12B71" w14:textId="77777777" w:rsidR="005313F1" w:rsidRDefault="005313F1">
      <w:pPr>
        <w:pStyle w:val="BodyText"/>
        <w:spacing w:before="11"/>
        <w:rPr>
          <w:sz w:val="29"/>
        </w:rPr>
      </w:pPr>
    </w:p>
    <w:p w14:paraId="50AC5768" w14:textId="77777777" w:rsidR="005313F1" w:rsidRDefault="009B75EF">
      <w:pPr>
        <w:pStyle w:val="BodyText"/>
        <w:spacing w:line="480" w:lineRule="atLeast"/>
        <w:ind w:left="377" w:right="1341" w:firstLine="566"/>
        <w:jc w:val="both"/>
      </w:pPr>
      <w:r>
        <w:rPr>
          <w:w w:val="110"/>
        </w:rPr>
        <w:t xml:space="preserve">In addition to the mass cytometry data, collaborators in Basel </w:t>
      </w:r>
      <w:r>
        <w:rPr>
          <w:spacing w:val="-6"/>
          <w:w w:val="110"/>
        </w:rPr>
        <w:t xml:space="preserve">have </w:t>
      </w:r>
      <w:r>
        <w:rPr>
          <w:w w:val="110"/>
        </w:rPr>
        <w:t>performed</w:t>
      </w:r>
      <w:r>
        <w:rPr>
          <w:spacing w:val="-5"/>
          <w:w w:val="110"/>
        </w:rPr>
        <w:t xml:space="preserve"> </w:t>
      </w:r>
      <w:r>
        <w:rPr>
          <w:w w:val="110"/>
        </w:rPr>
        <w:t>measurements</w:t>
      </w:r>
      <w:r>
        <w:rPr>
          <w:spacing w:val="-5"/>
          <w:w w:val="110"/>
        </w:rPr>
        <w:t xml:space="preserve"> </w:t>
      </w:r>
      <w:r>
        <w:rPr>
          <w:w w:val="110"/>
        </w:rPr>
        <w:t>of</w:t>
      </w:r>
      <w:r>
        <w:rPr>
          <w:spacing w:val="-5"/>
          <w:w w:val="110"/>
        </w:rPr>
        <w:t xml:space="preserve"> </w:t>
      </w:r>
      <w:r>
        <w:rPr>
          <w:w w:val="110"/>
        </w:rPr>
        <w:t>cytokine</w:t>
      </w:r>
      <w:r>
        <w:rPr>
          <w:spacing w:val="-5"/>
          <w:w w:val="110"/>
        </w:rPr>
        <w:t xml:space="preserve"> </w:t>
      </w:r>
      <w:r>
        <w:rPr>
          <w:w w:val="110"/>
        </w:rPr>
        <w:t>levels</w:t>
      </w:r>
      <w:r>
        <w:rPr>
          <w:spacing w:val="-4"/>
          <w:w w:val="110"/>
        </w:rPr>
        <w:t xml:space="preserve"> </w:t>
      </w:r>
      <w:r>
        <w:rPr>
          <w:w w:val="110"/>
        </w:rPr>
        <w:t>in</w:t>
      </w:r>
      <w:del w:id="1477" w:author="Microsoft Office User" w:date="2018-12-24T10:29:00Z">
        <w:r w:rsidDel="005C778C">
          <w:rPr>
            <w:spacing w:val="-5"/>
            <w:w w:val="110"/>
          </w:rPr>
          <w:delText xml:space="preserve"> </w:delText>
        </w:r>
        <w:r w:rsidDel="005C778C">
          <w:rPr>
            <w:w w:val="110"/>
          </w:rPr>
          <w:delText>PB</w:delText>
        </w:r>
        <w:r w:rsidDel="005C778C">
          <w:rPr>
            <w:spacing w:val="-5"/>
            <w:w w:val="110"/>
          </w:rPr>
          <w:delText xml:space="preserve"> </w:delText>
        </w:r>
      </w:del>
      <w:ins w:id="1478" w:author="Microsoft Office User" w:date="2018-12-24T10:29:00Z">
        <w:r w:rsidR="005C778C">
          <w:rPr>
            <w:spacing w:val="-5"/>
            <w:w w:val="110"/>
          </w:rPr>
          <w:t xml:space="preserve"> peripheral blood </w:t>
        </w:r>
      </w:ins>
      <w:r>
        <w:rPr>
          <w:w w:val="110"/>
        </w:rPr>
        <w:t>and</w:t>
      </w:r>
      <w:del w:id="1479" w:author="Microsoft Office User" w:date="2018-12-24T10:32:00Z">
        <w:r w:rsidDel="005C778C">
          <w:rPr>
            <w:spacing w:val="-5"/>
            <w:w w:val="110"/>
          </w:rPr>
          <w:delText xml:space="preserve"> </w:delText>
        </w:r>
        <w:r w:rsidDel="005C778C">
          <w:rPr>
            <w:w w:val="110"/>
          </w:rPr>
          <w:delText>SF</w:delText>
        </w:r>
        <w:r w:rsidDel="005C778C">
          <w:rPr>
            <w:spacing w:val="-4"/>
            <w:w w:val="110"/>
          </w:rPr>
          <w:delText xml:space="preserve"> </w:delText>
        </w:r>
      </w:del>
      <w:ins w:id="1480" w:author="Microsoft Office User" w:date="2018-12-24T10:32:00Z">
        <w:r w:rsidR="005C778C">
          <w:rPr>
            <w:spacing w:val="-5"/>
            <w:w w:val="110"/>
          </w:rPr>
          <w:t xml:space="preserve"> synovial fluid </w:t>
        </w:r>
      </w:ins>
      <w:r>
        <w:rPr>
          <w:w w:val="110"/>
        </w:rPr>
        <w:t>from</w:t>
      </w:r>
      <w:r>
        <w:rPr>
          <w:spacing w:val="-5"/>
          <w:w w:val="110"/>
        </w:rPr>
        <w:t xml:space="preserve"> </w:t>
      </w:r>
      <w:r>
        <w:rPr>
          <w:w w:val="110"/>
        </w:rPr>
        <w:t>same</w:t>
      </w:r>
      <w:r>
        <w:rPr>
          <w:spacing w:val="-5"/>
          <w:w w:val="110"/>
        </w:rPr>
        <w:t xml:space="preserve"> </w:t>
      </w:r>
      <w:r>
        <w:rPr>
          <w:w w:val="110"/>
        </w:rPr>
        <w:t>ten</w:t>
      </w:r>
      <w:r>
        <w:rPr>
          <w:spacing w:val="-5"/>
          <w:w w:val="110"/>
        </w:rPr>
        <w:t xml:space="preserve"> </w:t>
      </w:r>
      <w:r>
        <w:rPr>
          <w:w w:val="110"/>
        </w:rPr>
        <w:t>patients in</w:t>
      </w:r>
      <w:r>
        <w:rPr>
          <w:spacing w:val="-19"/>
          <w:w w:val="110"/>
        </w:rPr>
        <w:t xml:space="preserve"> </w:t>
      </w:r>
      <w:r>
        <w:rPr>
          <w:w w:val="110"/>
        </w:rPr>
        <w:t>the</w:t>
      </w:r>
      <w:r>
        <w:rPr>
          <w:spacing w:val="-19"/>
          <w:w w:val="110"/>
        </w:rPr>
        <w:t xml:space="preserve"> </w:t>
      </w:r>
      <w:r>
        <w:rPr>
          <w:w w:val="110"/>
        </w:rPr>
        <w:t>validation</w:t>
      </w:r>
      <w:r>
        <w:rPr>
          <w:spacing w:val="-19"/>
          <w:w w:val="110"/>
        </w:rPr>
        <w:t xml:space="preserve"> </w:t>
      </w:r>
      <w:r>
        <w:rPr>
          <w:w w:val="110"/>
        </w:rPr>
        <w:t>cohort.</w:t>
      </w:r>
      <w:r>
        <w:rPr>
          <w:spacing w:val="5"/>
          <w:w w:val="110"/>
        </w:rPr>
        <w:t xml:space="preserve"> </w:t>
      </w:r>
      <w:r>
        <w:rPr>
          <w:w w:val="110"/>
        </w:rPr>
        <w:t>High</w:t>
      </w:r>
      <w:r>
        <w:rPr>
          <w:spacing w:val="-19"/>
          <w:w w:val="110"/>
        </w:rPr>
        <w:t xml:space="preserve"> </w:t>
      </w:r>
      <w:r>
        <w:rPr>
          <w:w w:val="110"/>
        </w:rPr>
        <w:t>levels</w:t>
      </w:r>
      <w:r>
        <w:rPr>
          <w:spacing w:val="-18"/>
          <w:w w:val="110"/>
        </w:rPr>
        <w:t xml:space="preserve"> </w:t>
      </w:r>
      <w:r>
        <w:rPr>
          <w:w w:val="110"/>
        </w:rPr>
        <w:t>of</w:t>
      </w:r>
      <w:r>
        <w:rPr>
          <w:spacing w:val="-19"/>
          <w:w w:val="110"/>
        </w:rPr>
        <w:t xml:space="preserve"> </w:t>
      </w:r>
      <w:r>
        <w:rPr>
          <w:spacing w:val="-5"/>
          <w:w w:val="110"/>
        </w:rPr>
        <w:t>MCP-1</w:t>
      </w:r>
      <w:r>
        <w:rPr>
          <w:spacing w:val="-19"/>
          <w:w w:val="110"/>
        </w:rPr>
        <w:t xml:space="preserve"> </w:t>
      </w:r>
      <w:r>
        <w:rPr>
          <w:w w:val="110"/>
        </w:rPr>
        <w:t>(approximately</w:t>
      </w:r>
      <w:r>
        <w:rPr>
          <w:spacing w:val="-19"/>
          <w:w w:val="110"/>
        </w:rPr>
        <w:t xml:space="preserve"> </w:t>
      </w:r>
      <w:r>
        <w:rPr>
          <w:w w:val="110"/>
        </w:rPr>
        <w:t>1,000</w:t>
      </w:r>
      <w:r>
        <w:rPr>
          <w:spacing w:val="-19"/>
          <w:w w:val="110"/>
        </w:rPr>
        <w:t xml:space="preserve"> </w:t>
      </w:r>
      <w:proofErr w:type="spellStart"/>
      <w:r>
        <w:rPr>
          <w:w w:val="110"/>
        </w:rPr>
        <w:t>pg</w:t>
      </w:r>
      <w:proofErr w:type="spellEnd"/>
      <w:r>
        <w:rPr>
          <w:w w:val="110"/>
        </w:rPr>
        <w:t>/mL)</w:t>
      </w:r>
      <w:r>
        <w:rPr>
          <w:spacing w:val="-19"/>
          <w:w w:val="110"/>
        </w:rPr>
        <w:t xml:space="preserve"> </w:t>
      </w:r>
      <w:proofErr w:type="gramStart"/>
      <w:r>
        <w:rPr>
          <w:w w:val="110"/>
        </w:rPr>
        <w:t>were also reported</w:t>
      </w:r>
      <w:proofErr w:type="gramEnd"/>
      <w:r>
        <w:rPr>
          <w:w w:val="110"/>
        </w:rPr>
        <w:t xml:space="preserve"> in</w:t>
      </w:r>
      <w:del w:id="1481" w:author="Microsoft Office User" w:date="2018-12-24T10:32:00Z">
        <w:r w:rsidDel="005C778C">
          <w:rPr>
            <w:w w:val="110"/>
          </w:rPr>
          <w:delText xml:space="preserve"> SF </w:delText>
        </w:r>
      </w:del>
      <w:ins w:id="1482" w:author="Microsoft Office User" w:date="2018-12-24T10:32:00Z">
        <w:r w:rsidR="005C778C">
          <w:rPr>
            <w:w w:val="110"/>
          </w:rPr>
          <w:t xml:space="preserve"> synovial fluid </w:t>
        </w:r>
      </w:ins>
      <w:r>
        <w:rPr>
          <w:w w:val="110"/>
        </w:rPr>
        <w:t>whereas this cytokine was below the lower detection level</w:t>
      </w:r>
      <w:r>
        <w:rPr>
          <w:spacing w:val="66"/>
          <w:w w:val="110"/>
        </w:rPr>
        <w:t xml:space="preserve"> </w:t>
      </w:r>
      <w:r>
        <w:rPr>
          <w:w w:val="110"/>
        </w:rPr>
        <w:t xml:space="preserve">in the assay in plasma, supporting additional evidence of </w:t>
      </w:r>
      <w:r>
        <w:rPr>
          <w:i/>
          <w:spacing w:val="-3"/>
          <w:w w:val="110"/>
        </w:rPr>
        <w:t xml:space="preserve">CCL2 </w:t>
      </w:r>
      <w:r>
        <w:rPr>
          <w:w w:val="110"/>
        </w:rPr>
        <w:t xml:space="preserve">up-regulated expression at the protein level (Figure B.10). Overall, the data here presented suggests a tissue and cell type specific dysregulation of </w:t>
      </w:r>
      <w:r>
        <w:rPr>
          <w:i/>
          <w:spacing w:val="-3"/>
          <w:w w:val="110"/>
        </w:rPr>
        <w:t xml:space="preserve">CCL2 </w:t>
      </w:r>
      <w:r>
        <w:rPr>
          <w:w w:val="110"/>
        </w:rPr>
        <w:t>expression in the CC-mixed CD14</w:t>
      </w:r>
      <w:r>
        <w:rPr>
          <w:w w:val="110"/>
          <w:position w:val="9"/>
          <w:sz w:val="18"/>
        </w:rPr>
        <w:t xml:space="preserve">+ </w:t>
      </w:r>
      <w:r>
        <w:rPr>
          <w:w w:val="110"/>
        </w:rPr>
        <w:lastRenderedPageBreak/>
        <w:t xml:space="preserve">monocytes cluster that </w:t>
      </w:r>
      <w:proofErr w:type="gramStart"/>
      <w:r>
        <w:rPr>
          <w:w w:val="110"/>
        </w:rPr>
        <w:t>may be related</w:t>
      </w:r>
      <w:proofErr w:type="gramEnd"/>
      <w:r>
        <w:rPr>
          <w:w w:val="110"/>
        </w:rPr>
        <w:t xml:space="preserve"> to alterations in the chromatin accessibility of an enhancer in the proximity to this</w:t>
      </w:r>
      <w:r>
        <w:rPr>
          <w:spacing w:val="-41"/>
          <w:w w:val="110"/>
        </w:rPr>
        <w:t xml:space="preserve"> </w:t>
      </w:r>
      <w:r>
        <w:rPr>
          <w:w w:val="110"/>
        </w:rPr>
        <w:t>gene.</w:t>
      </w:r>
    </w:p>
    <w:p w14:paraId="7EA203F3" w14:textId="77777777" w:rsidR="005313F1" w:rsidRDefault="005313F1">
      <w:pPr>
        <w:spacing w:line="480" w:lineRule="atLeast"/>
        <w:jc w:val="both"/>
        <w:sectPr w:rsidR="005313F1">
          <w:type w:val="continuous"/>
          <w:pgSz w:w="11910" w:h="16840"/>
          <w:pgMar w:top="1580" w:right="0" w:bottom="560" w:left="1680" w:header="720" w:footer="720" w:gutter="0"/>
          <w:cols w:space="720"/>
        </w:sectPr>
      </w:pPr>
    </w:p>
    <w:p w14:paraId="287E72F2" w14:textId="77777777" w:rsidR="005313F1" w:rsidRDefault="005313F1">
      <w:pPr>
        <w:pStyle w:val="BodyText"/>
        <w:rPr>
          <w:sz w:val="20"/>
        </w:rPr>
      </w:pPr>
    </w:p>
    <w:p w14:paraId="160C7686" w14:textId="77777777" w:rsidR="005313F1" w:rsidRDefault="005313F1">
      <w:pPr>
        <w:pStyle w:val="BodyText"/>
        <w:spacing w:before="8"/>
        <w:rPr>
          <w:sz w:val="26"/>
        </w:rPr>
      </w:pPr>
    </w:p>
    <w:p w14:paraId="772BA687" w14:textId="77777777" w:rsidR="005313F1" w:rsidRDefault="009B75EF">
      <w:pPr>
        <w:pStyle w:val="Heading2"/>
        <w:numPr>
          <w:ilvl w:val="2"/>
          <w:numId w:val="3"/>
        </w:numPr>
        <w:tabs>
          <w:tab w:val="left" w:pos="1283"/>
          <w:tab w:val="left" w:pos="1285"/>
        </w:tabs>
        <w:spacing w:before="105"/>
      </w:pPr>
      <w:proofErr w:type="spellStart"/>
      <w:r>
        <w:rPr>
          <w:w w:val="120"/>
        </w:rPr>
        <w:t>Prioritisation</w:t>
      </w:r>
      <w:proofErr w:type="spellEnd"/>
      <w:r>
        <w:rPr>
          <w:spacing w:val="-19"/>
          <w:w w:val="120"/>
        </w:rPr>
        <w:t xml:space="preserve"> </w:t>
      </w:r>
      <w:r>
        <w:rPr>
          <w:w w:val="120"/>
        </w:rPr>
        <w:t>and</w:t>
      </w:r>
      <w:r>
        <w:rPr>
          <w:spacing w:val="-18"/>
          <w:w w:val="120"/>
        </w:rPr>
        <w:t xml:space="preserve"> </w:t>
      </w:r>
      <w:r>
        <w:rPr>
          <w:w w:val="120"/>
        </w:rPr>
        <w:t>interpretation</w:t>
      </w:r>
      <w:r>
        <w:rPr>
          <w:spacing w:val="-18"/>
          <w:w w:val="120"/>
        </w:rPr>
        <w:t xml:space="preserve"> </w:t>
      </w:r>
      <w:r>
        <w:rPr>
          <w:w w:val="120"/>
        </w:rPr>
        <w:t>of</w:t>
      </w:r>
      <w:r>
        <w:rPr>
          <w:spacing w:val="-18"/>
          <w:w w:val="120"/>
        </w:rPr>
        <w:t xml:space="preserve"> </w:t>
      </w:r>
      <w:proofErr w:type="spellStart"/>
      <w:r>
        <w:rPr>
          <w:spacing w:val="-3"/>
          <w:w w:val="120"/>
        </w:rPr>
        <w:t>PsA</w:t>
      </w:r>
      <w:proofErr w:type="spellEnd"/>
      <w:r>
        <w:rPr>
          <w:spacing w:val="-19"/>
          <w:w w:val="120"/>
        </w:rPr>
        <w:t xml:space="preserve"> </w:t>
      </w:r>
      <w:r>
        <w:rPr>
          <w:spacing w:val="-8"/>
          <w:w w:val="120"/>
        </w:rPr>
        <w:t>GWAS</w:t>
      </w:r>
      <w:r>
        <w:rPr>
          <w:spacing w:val="-18"/>
          <w:w w:val="120"/>
        </w:rPr>
        <w:t xml:space="preserve"> </w:t>
      </w:r>
      <w:r>
        <w:rPr>
          <w:spacing w:val="-3"/>
          <w:w w:val="120"/>
        </w:rPr>
        <w:t>SNPs</w:t>
      </w:r>
    </w:p>
    <w:p w14:paraId="60A07D8E" w14:textId="77777777" w:rsidR="005313F1" w:rsidRDefault="005313F1">
      <w:pPr>
        <w:pStyle w:val="BodyText"/>
        <w:spacing w:before="2"/>
        <w:rPr>
          <w:sz w:val="30"/>
        </w:rPr>
      </w:pPr>
    </w:p>
    <w:p w14:paraId="07FD9BD0" w14:textId="77777777" w:rsidR="005313F1" w:rsidRDefault="009B75EF">
      <w:pPr>
        <w:pStyle w:val="BodyText"/>
        <w:spacing w:line="415" w:lineRule="auto"/>
        <w:ind w:left="377" w:right="1341" w:firstLine="566"/>
        <w:jc w:val="both"/>
      </w:pPr>
      <w:r>
        <w:rPr>
          <w:w w:val="110"/>
        </w:rPr>
        <w:t>The generation of epigenetic and expression data from di</w:t>
      </w:r>
      <w:r>
        <w:rPr>
          <w:rFonts w:ascii="Arial"/>
          <w:w w:val="110"/>
        </w:rPr>
        <w:t>ff</w:t>
      </w:r>
      <w:r>
        <w:rPr>
          <w:w w:val="110"/>
        </w:rPr>
        <w:t>erent cell types isolated from</w:t>
      </w:r>
      <w:del w:id="1483" w:author="Microsoft Office User" w:date="2018-12-24T10:32:00Z">
        <w:r w:rsidDel="005C778C">
          <w:rPr>
            <w:w w:val="110"/>
          </w:rPr>
          <w:delText xml:space="preserve"> SF </w:delText>
        </w:r>
      </w:del>
      <w:ins w:id="1484" w:author="Microsoft Office User" w:date="2018-12-24T10:32:00Z">
        <w:r w:rsidR="005C778C">
          <w:rPr>
            <w:w w:val="110"/>
          </w:rPr>
          <w:t xml:space="preserve"> synovial fluid </w:t>
        </w:r>
      </w:ins>
      <w:r>
        <w:rPr>
          <w:w w:val="110"/>
        </w:rPr>
        <w:t xml:space="preserve"> and </w:t>
      </w:r>
      <w:del w:id="1485" w:author="Microsoft Office User" w:date="2018-12-24T10:29:00Z">
        <w:r w:rsidDel="005C778C">
          <w:rPr>
            <w:w w:val="110"/>
          </w:rPr>
          <w:delText xml:space="preserve"> PB </w:delText>
        </w:r>
      </w:del>
      <w:ins w:id="1486" w:author="Microsoft Office User" w:date="2018-12-24T10:29:00Z">
        <w:r w:rsidR="005C778C">
          <w:rPr>
            <w:w w:val="110"/>
          </w:rPr>
          <w:t xml:space="preserve"> peripheral blood </w:t>
        </w:r>
      </w:ins>
      <w:r>
        <w:rPr>
          <w:w w:val="110"/>
        </w:rPr>
        <w:t xml:space="preserve"> aims  to  contribute  to  the  general  understanding</w:t>
      </w:r>
      <w:r>
        <w:rPr>
          <w:spacing w:val="66"/>
          <w:w w:val="110"/>
        </w:rPr>
        <w:t xml:space="preserve"> </w:t>
      </w:r>
      <w:r>
        <w:rPr>
          <w:w w:val="110"/>
        </w:rPr>
        <w:t>of disease pathophysiology and di</w:t>
      </w:r>
      <w:r>
        <w:rPr>
          <w:rFonts w:ascii="Arial"/>
          <w:w w:val="110"/>
        </w:rPr>
        <w:t>ff</w:t>
      </w:r>
      <w:r>
        <w:rPr>
          <w:w w:val="110"/>
        </w:rPr>
        <w:t>erences between a</w:t>
      </w:r>
      <w:r>
        <w:rPr>
          <w:rFonts w:ascii="Arial"/>
          <w:w w:val="110"/>
        </w:rPr>
        <w:t>ff</w:t>
      </w:r>
      <w:r>
        <w:rPr>
          <w:w w:val="110"/>
        </w:rPr>
        <w:t>ected and non-a</w:t>
      </w:r>
      <w:r>
        <w:rPr>
          <w:rFonts w:ascii="Arial"/>
          <w:w w:val="110"/>
        </w:rPr>
        <w:t>ff</w:t>
      </w:r>
      <w:r>
        <w:rPr>
          <w:w w:val="110"/>
        </w:rPr>
        <w:t xml:space="preserve">ected tissue. Furthermore, overlapping this data derived from clinical samples with fine-mapped credible sets of </w:t>
      </w:r>
      <w:r>
        <w:rPr>
          <w:spacing w:val="-3"/>
          <w:w w:val="110"/>
        </w:rPr>
        <w:t xml:space="preserve">SNPs </w:t>
      </w:r>
      <w:r>
        <w:rPr>
          <w:w w:val="110"/>
        </w:rPr>
        <w:t>may be more informative for refining the number of putative functional causal variants in non-coding or intergenic</w:t>
      </w:r>
      <w:r>
        <w:rPr>
          <w:spacing w:val="-41"/>
          <w:w w:val="110"/>
        </w:rPr>
        <w:t xml:space="preserve"> </w:t>
      </w:r>
      <w:r>
        <w:rPr>
          <w:spacing w:val="-8"/>
          <w:w w:val="110"/>
        </w:rPr>
        <w:t xml:space="preserve">GWAS </w:t>
      </w:r>
      <w:r>
        <w:rPr>
          <w:w w:val="110"/>
        </w:rPr>
        <w:t>associations,</w:t>
      </w:r>
      <w:r>
        <w:rPr>
          <w:spacing w:val="-8"/>
          <w:w w:val="110"/>
        </w:rPr>
        <w:t xml:space="preserve"> </w:t>
      </w:r>
      <w:r>
        <w:rPr>
          <w:w w:val="110"/>
        </w:rPr>
        <w:t>compared</w:t>
      </w:r>
      <w:r>
        <w:rPr>
          <w:spacing w:val="-10"/>
          <w:w w:val="110"/>
        </w:rPr>
        <w:t xml:space="preserve"> </w:t>
      </w:r>
      <w:r>
        <w:rPr>
          <w:w w:val="110"/>
        </w:rPr>
        <w:t>to</w:t>
      </w:r>
      <w:r>
        <w:rPr>
          <w:spacing w:val="-9"/>
          <w:w w:val="110"/>
        </w:rPr>
        <w:t xml:space="preserve"> </w:t>
      </w:r>
      <w:r>
        <w:rPr>
          <w:w w:val="110"/>
        </w:rPr>
        <w:t>integration</w:t>
      </w:r>
      <w:r>
        <w:rPr>
          <w:spacing w:val="-10"/>
          <w:w w:val="110"/>
        </w:rPr>
        <w:t xml:space="preserve"> </w:t>
      </w:r>
      <w:r>
        <w:rPr>
          <w:w w:val="110"/>
        </w:rPr>
        <w:t>of</w:t>
      </w:r>
      <w:r>
        <w:rPr>
          <w:spacing w:val="-9"/>
          <w:w w:val="110"/>
        </w:rPr>
        <w:t xml:space="preserve"> </w:t>
      </w:r>
      <w:r>
        <w:rPr>
          <w:w w:val="110"/>
        </w:rPr>
        <w:t>epigenetic</w:t>
      </w:r>
      <w:r>
        <w:rPr>
          <w:spacing w:val="-10"/>
          <w:w w:val="110"/>
        </w:rPr>
        <w:t xml:space="preserve"> </w:t>
      </w:r>
      <w:r>
        <w:rPr>
          <w:w w:val="110"/>
        </w:rPr>
        <w:t>data</w:t>
      </w:r>
      <w:r>
        <w:rPr>
          <w:spacing w:val="-8"/>
          <w:w w:val="110"/>
        </w:rPr>
        <w:t xml:space="preserve"> </w:t>
      </w:r>
      <w:r>
        <w:rPr>
          <w:w w:val="110"/>
        </w:rPr>
        <w:t>from</w:t>
      </w:r>
      <w:r>
        <w:rPr>
          <w:spacing w:val="-10"/>
          <w:w w:val="110"/>
        </w:rPr>
        <w:t xml:space="preserve"> </w:t>
      </w:r>
      <w:r>
        <w:rPr>
          <w:w w:val="110"/>
        </w:rPr>
        <w:t>cell</w:t>
      </w:r>
      <w:r>
        <w:rPr>
          <w:spacing w:val="-10"/>
          <w:w w:val="110"/>
        </w:rPr>
        <w:t xml:space="preserve"> </w:t>
      </w:r>
      <w:r>
        <w:rPr>
          <w:w w:val="110"/>
        </w:rPr>
        <w:t>lines</w:t>
      </w:r>
      <w:r>
        <w:rPr>
          <w:spacing w:val="-9"/>
          <w:w w:val="110"/>
        </w:rPr>
        <w:t xml:space="preserve"> </w:t>
      </w:r>
      <w:r>
        <w:rPr>
          <w:w w:val="110"/>
        </w:rPr>
        <w:t>or</w:t>
      </w:r>
      <w:r>
        <w:rPr>
          <w:spacing w:val="-10"/>
          <w:w w:val="110"/>
        </w:rPr>
        <w:t xml:space="preserve"> </w:t>
      </w:r>
      <w:r>
        <w:rPr>
          <w:w w:val="110"/>
        </w:rPr>
        <w:t>healthy controls.</w:t>
      </w:r>
    </w:p>
    <w:p w14:paraId="274F2B45" w14:textId="77777777" w:rsidR="005313F1" w:rsidRDefault="005313F1">
      <w:pPr>
        <w:pStyle w:val="BodyText"/>
        <w:spacing w:before="6"/>
        <w:rPr>
          <w:sz w:val="29"/>
        </w:rPr>
      </w:pPr>
    </w:p>
    <w:p w14:paraId="233BAC17" w14:textId="77777777" w:rsidR="005313F1" w:rsidRDefault="009B75EF">
      <w:pPr>
        <w:pStyle w:val="BodyText"/>
        <w:ind w:left="377"/>
      </w:pPr>
      <w:r>
        <w:rPr>
          <w:w w:val="115"/>
        </w:rPr>
        <w:t>Bayesian fine-mapping using genotyping data</w:t>
      </w:r>
    </w:p>
    <w:p w14:paraId="4345C6C5" w14:textId="77777777" w:rsidR="005313F1" w:rsidRDefault="005313F1">
      <w:pPr>
        <w:pStyle w:val="BodyText"/>
        <w:rPr>
          <w:sz w:val="31"/>
        </w:rPr>
      </w:pPr>
    </w:p>
    <w:p w14:paraId="66E75A4B" w14:textId="77E33CA2" w:rsidR="005313F1" w:rsidRDefault="009B75EF">
      <w:pPr>
        <w:pStyle w:val="BodyText"/>
        <w:spacing w:line="415" w:lineRule="auto"/>
        <w:ind w:left="377" w:right="1341" w:firstLine="566"/>
        <w:jc w:val="both"/>
      </w:pPr>
      <w:r>
        <w:rPr>
          <w:w w:val="110"/>
        </w:rPr>
        <w:t xml:space="preserve">In order to further refine the </w:t>
      </w:r>
      <w:proofErr w:type="spellStart"/>
      <w:r>
        <w:rPr>
          <w:spacing w:val="-4"/>
          <w:w w:val="110"/>
        </w:rPr>
        <w:t>PsA</w:t>
      </w:r>
      <w:proofErr w:type="spellEnd"/>
      <w:r>
        <w:rPr>
          <w:spacing w:val="-4"/>
          <w:w w:val="110"/>
        </w:rPr>
        <w:t xml:space="preserve"> </w:t>
      </w:r>
      <w:proofErr w:type="spellStart"/>
      <w:r>
        <w:rPr>
          <w:w w:val="110"/>
        </w:rPr>
        <w:t>Immunochip</w:t>
      </w:r>
      <w:proofErr w:type="spellEnd"/>
      <w:r>
        <w:rPr>
          <w:w w:val="110"/>
        </w:rPr>
        <w:t xml:space="preserve"> </w:t>
      </w:r>
      <w:r>
        <w:rPr>
          <w:spacing w:val="-8"/>
          <w:w w:val="110"/>
        </w:rPr>
        <w:t xml:space="preserve">GWAS  </w:t>
      </w:r>
      <w:r>
        <w:rPr>
          <w:w w:val="110"/>
        </w:rPr>
        <w:t>signals identified</w:t>
      </w:r>
      <w:r>
        <w:rPr>
          <w:spacing w:val="66"/>
          <w:w w:val="110"/>
        </w:rPr>
        <w:t xml:space="preserve"> </w:t>
      </w:r>
      <w:r>
        <w:rPr>
          <w:w w:val="110"/>
        </w:rPr>
        <w:t>by</w:t>
      </w:r>
      <w:r>
        <w:rPr>
          <w:spacing w:val="-6"/>
          <w:w w:val="110"/>
        </w:rPr>
        <w:t xml:space="preserve"> </w:t>
      </w:r>
      <w:r>
        <w:rPr>
          <w:w w:val="110"/>
        </w:rPr>
        <w:t>Bowes</w:t>
      </w:r>
      <w:r>
        <w:rPr>
          <w:spacing w:val="-6"/>
          <w:w w:val="110"/>
        </w:rPr>
        <w:t xml:space="preserve"> </w:t>
      </w:r>
      <w:r>
        <w:rPr>
          <w:w w:val="110"/>
        </w:rPr>
        <w:t>and</w:t>
      </w:r>
      <w:r>
        <w:rPr>
          <w:spacing w:val="-6"/>
          <w:w w:val="110"/>
        </w:rPr>
        <w:t xml:space="preserve"> </w:t>
      </w:r>
      <w:r>
        <w:rPr>
          <w:w w:val="110"/>
        </w:rPr>
        <w:t>colleagues,</w:t>
      </w:r>
      <w:r>
        <w:rPr>
          <w:spacing w:val="-4"/>
          <w:w w:val="110"/>
        </w:rPr>
        <w:t xml:space="preserve"> </w:t>
      </w:r>
      <w:r>
        <w:rPr>
          <w:w w:val="110"/>
        </w:rPr>
        <w:t>Bayesian</w:t>
      </w:r>
      <w:r>
        <w:rPr>
          <w:spacing w:val="-6"/>
          <w:w w:val="110"/>
        </w:rPr>
        <w:t xml:space="preserve"> </w:t>
      </w:r>
      <w:r>
        <w:rPr>
          <w:w w:val="110"/>
        </w:rPr>
        <w:t>fine-mapping</w:t>
      </w:r>
      <w:r>
        <w:rPr>
          <w:spacing w:val="-6"/>
          <w:w w:val="110"/>
        </w:rPr>
        <w:t xml:space="preserve"> </w:t>
      </w:r>
      <w:r>
        <w:rPr>
          <w:w w:val="110"/>
        </w:rPr>
        <w:t>was</w:t>
      </w:r>
      <w:r>
        <w:rPr>
          <w:spacing w:val="-5"/>
          <w:w w:val="110"/>
        </w:rPr>
        <w:t xml:space="preserve"> </w:t>
      </w:r>
      <w:r>
        <w:rPr>
          <w:w w:val="110"/>
        </w:rPr>
        <w:t>conducted</w:t>
      </w:r>
      <w:r>
        <w:rPr>
          <w:spacing w:val="-6"/>
          <w:w w:val="110"/>
        </w:rPr>
        <w:t xml:space="preserve"> </w:t>
      </w:r>
      <w:r>
        <w:rPr>
          <w:w w:val="110"/>
        </w:rPr>
        <w:t>using</w:t>
      </w:r>
      <w:r>
        <w:rPr>
          <w:spacing w:val="-6"/>
          <w:w w:val="110"/>
        </w:rPr>
        <w:t xml:space="preserve"> </w:t>
      </w:r>
      <w:r>
        <w:rPr>
          <w:spacing w:val="-3"/>
          <w:w w:val="110"/>
        </w:rPr>
        <w:t xml:space="preserve">genotype </w:t>
      </w:r>
      <w:r>
        <w:rPr>
          <w:w w:val="110"/>
        </w:rPr>
        <w:t xml:space="preserve">data from 1,103 patients and 8,900 controls </w:t>
      </w:r>
      <w:r>
        <w:rPr>
          <w:spacing w:val="-3"/>
          <w:w w:val="110"/>
        </w:rPr>
        <w:t>(</w:t>
      </w:r>
      <w:proofErr w:type="spellStart"/>
      <w:r>
        <w:rPr>
          <w:spacing w:val="-3"/>
          <w:w w:val="110"/>
        </w:rPr>
        <w:t>PsA</w:t>
      </w:r>
      <w:proofErr w:type="spellEnd"/>
      <w:r>
        <w:rPr>
          <w:spacing w:val="-3"/>
          <w:w w:val="110"/>
        </w:rPr>
        <w:t xml:space="preserve"> </w:t>
      </w:r>
      <w:proofErr w:type="spellStart"/>
      <w:r>
        <w:rPr>
          <w:w w:val="110"/>
        </w:rPr>
        <w:t>Immunochip</w:t>
      </w:r>
      <w:proofErr w:type="spellEnd"/>
      <w:r>
        <w:rPr>
          <w:w w:val="110"/>
        </w:rPr>
        <w:t xml:space="preserve"> UK cohort from Bowes </w:t>
      </w:r>
      <w:r>
        <w:rPr>
          <w:i/>
          <w:w w:val="110"/>
        </w:rPr>
        <w:t>et al.</w:t>
      </w:r>
      <w:r>
        <w:rPr>
          <w:w w:val="110"/>
        </w:rPr>
        <w:t xml:space="preserve">, 2015). Bowes and colleagues performed </w:t>
      </w:r>
      <w:proofErr w:type="gramStart"/>
      <w:r>
        <w:rPr>
          <w:w w:val="110"/>
        </w:rPr>
        <w:t>fine-mapping</w:t>
      </w:r>
      <w:proofErr w:type="gramEnd"/>
      <w:r>
        <w:rPr>
          <w:w w:val="110"/>
        </w:rPr>
        <w:t xml:space="preserve"> for some of the loci, and the number of independent signals for each locus as well as </w:t>
      </w:r>
      <w:r>
        <w:rPr>
          <w:spacing w:val="-4"/>
          <w:w w:val="110"/>
        </w:rPr>
        <w:t xml:space="preserve">the </w:t>
      </w:r>
      <w:r>
        <w:rPr>
          <w:w w:val="110"/>
        </w:rPr>
        <w:t xml:space="preserve">number of </w:t>
      </w:r>
      <w:r>
        <w:rPr>
          <w:spacing w:val="-3"/>
          <w:w w:val="110"/>
        </w:rPr>
        <w:t xml:space="preserve">SNPs </w:t>
      </w:r>
      <w:r>
        <w:rPr>
          <w:w w:val="110"/>
        </w:rPr>
        <w:t xml:space="preserve">in each 90% credible se were provided in the supplementary material (Bowes et al. 2015). </w:t>
      </w:r>
      <w:proofErr w:type="gramStart"/>
      <w:r>
        <w:rPr>
          <w:w w:val="110"/>
        </w:rPr>
        <w:t>Nevertheless</w:t>
      </w:r>
      <w:proofErr w:type="gramEnd"/>
      <w:r>
        <w:rPr>
          <w:w w:val="110"/>
        </w:rPr>
        <w:t xml:space="preserve"> </w:t>
      </w:r>
      <w:r>
        <w:rPr>
          <w:i/>
          <w:w w:val="110"/>
        </w:rPr>
        <w:t xml:space="preserve">de novo </w:t>
      </w:r>
      <w:r>
        <w:rPr>
          <w:w w:val="110"/>
        </w:rPr>
        <w:t>fine-mapping was</w:t>
      </w:r>
      <w:r>
        <w:rPr>
          <w:spacing w:val="-23"/>
          <w:w w:val="110"/>
        </w:rPr>
        <w:t xml:space="preserve"> </w:t>
      </w:r>
      <w:r>
        <w:rPr>
          <w:w w:val="110"/>
        </w:rPr>
        <w:t xml:space="preserve">performed here to obtain the identity of the </w:t>
      </w:r>
      <w:r>
        <w:rPr>
          <w:spacing w:val="-3"/>
          <w:w w:val="110"/>
        </w:rPr>
        <w:t xml:space="preserve">SNPs </w:t>
      </w:r>
      <w:r>
        <w:rPr>
          <w:w w:val="110"/>
        </w:rPr>
        <w:t xml:space="preserve">in the credible set and </w:t>
      </w:r>
      <w:del w:id="1487" w:author="Microsoft Office User" w:date="2018-12-24T12:15:00Z">
        <w:r w:rsidDel="002C22A6">
          <w:rPr>
            <w:w w:val="110"/>
          </w:rPr>
          <w:delText xml:space="preserve">conduct further </w:delText>
        </w:r>
      </w:del>
      <w:r>
        <w:rPr>
          <w:w w:val="110"/>
        </w:rPr>
        <w:t>integrat</w:t>
      </w:r>
      <w:del w:id="1488" w:author="Microsoft Office User" w:date="2018-12-24T12:15:00Z">
        <w:r w:rsidDel="002C22A6">
          <w:rPr>
            <w:w w:val="110"/>
          </w:rPr>
          <w:delText>ion</w:delText>
        </w:r>
      </w:del>
      <w:ins w:id="1489" w:author="Microsoft Office User" w:date="2018-12-24T12:15:00Z">
        <w:r w:rsidR="002C22A6">
          <w:rPr>
            <w:w w:val="110"/>
          </w:rPr>
          <w:t>e</w:t>
        </w:r>
      </w:ins>
      <w:r>
        <w:rPr>
          <w:w w:val="110"/>
        </w:rPr>
        <w:t xml:space="preserve"> with </w:t>
      </w:r>
      <w:del w:id="1490" w:author="Microsoft Office User" w:date="2018-12-24T12:15:00Z">
        <w:r w:rsidDel="002C22A6">
          <w:rPr>
            <w:spacing w:val="-3"/>
            <w:w w:val="110"/>
          </w:rPr>
          <w:delText xml:space="preserve">my </w:delText>
        </w:r>
      </w:del>
      <w:r>
        <w:rPr>
          <w:w w:val="110"/>
        </w:rPr>
        <w:t xml:space="preserve">chromatin accessibility data. Compared to the </w:t>
      </w:r>
      <w:proofErr w:type="gramStart"/>
      <w:r>
        <w:rPr>
          <w:w w:val="110"/>
        </w:rPr>
        <w:t>fine-mapping</w:t>
      </w:r>
      <w:proofErr w:type="gramEnd"/>
      <w:r>
        <w:rPr>
          <w:w w:val="110"/>
        </w:rPr>
        <w:t xml:space="preserve"> performed in Bowes </w:t>
      </w:r>
      <w:r>
        <w:rPr>
          <w:i/>
          <w:w w:val="110"/>
        </w:rPr>
        <w:t>et al.</w:t>
      </w:r>
      <w:r>
        <w:rPr>
          <w:w w:val="110"/>
        </w:rPr>
        <w:t xml:space="preserve">, 2015, the power of the analysis presented here </w:t>
      </w:r>
      <w:r>
        <w:rPr>
          <w:spacing w:val="-5"/>
          <w:w w:val="110"/>
        </w:rPr>
        <w:t xml:space="preserve">was </w:t>
      </w:r>
      <w:r>
        <w:rPr>
          <w:w w:val="110"/>
        </w:rPr>
        <w:t>limited by a smaller sample size (only UK cohort as previously mentioned)</w:t>
      </w:r>
      <w:del w:id="1491" w:author="Microsoft Office User" w:date="2018-12-24T12:15:00Z">
        <w:r w:rsidDel="000D6DF0">
          <w:rPr>
            <w:w w:val="110"/>
          </w:rPr>
          <w:delText xml:space="preserve"> and could be improved by incorporation of additional</w:delText>
        </w:r>
        <w:r w:rsidDel="000D6DF0">
          <w:rPr>
            <w:spacing w:val="-33"/>
            <w:w w:val="110"/>
          </w:rPr>
          <w:delText xml:space="preserve"> </w:delText>
        </w:r>
        <w:r w:rsidDel="000D6DF0">
          <w:rPr>
            <w:w w:val="110"/>
          </w:rPr>
          <w:delText>samples</w:delText>
        </w:r>
      </w:del>
      <w:r>
        <w:rPr>
          <w:w w:val="110"/>
        </w:rPr>
        <w:t>.</w:t>
      </w:r>
    </w:p>
    <w:p w14:paraId="547FCA35" w14:textId="77777777" w:rsidR="005313F1" w:rsidRDefault="009B75EF">
      <w:pPr>
        <w:pStyle w:val="BodyText"/>
        <w:spacing w:before="8" w:line="415" w:lineRule="auto"/>
        <w:ind w:left="377" w:right="1341" w:firstLine="566"/>
        <w:jc w:val="both"/>
      </w:pPr>
      <w:proofErr w:type="gramStart"/>
      <w:r>
        <w:rPr>
          <w:w w:val="110"/>
        </w:rPr>
        <w:t>Fine-mapping</w:t>
      </w:r>
      <w:proofErr w:type="gramEnd"/>
      <w:r>
        <w:rPr>
          <w:w w:val="110"/>
        </w:rPr>
        <w:t xml:space="preserve"> was performed in thirty-six loci reported in Bowes </w:t>
      </w:r>
      <w:r>
        <w:rPr>
          <w:i/>
          <w:w w:val="110"/>
        </w:rPr>
        <w:t>et al.</w:t>
      </w:r>
      <w:r>
        <w:rPr>
          <w:w w:val="110"/>
        </w:rPr>
        <w:t>, all showing</w:t>
      </w:r>
      <w:r>
        <w:rPr>
          <w:spacing w:val="27"/>
          <w:w w:val="110"/>
        </w:rPr>
        <w:t xml:space="preserve"> </w:t>
      </w:r>
      <w:r>
        <w:rPr>
          <w:w w:val="110"/>
        </w:rPr>
        <w:t>at</w:t>
      </w:r>
      <w:r>
        <w:rPr>
          <w:spacing w:val="28"/>
          <w:w w:val="110"/>
        </w:rPr>
        <w:t xml:space="preserve"> </w:t>
      </w:r>
      <w:r>
        <w:rPr>
          <w:w w:val="110"/>
        </w:rPr>
        <w:t>least</w:t>
      </w:r>
      <w:r>
        <w:rPr>
          <w:spacing w:val="28"/>
          <w:w w:val="110"/>
        </w:rPr>
        <w:t xml:space="preserve"> </w:t>
      </w:r>
      <w:r>
        <w:rPr>
          <w:w w:val="110"/>
        </w:rPr>
        <w:t>nominal</w:t>
      </w:r>
      <w:r>
        <w:rPr>
          <w:spacing w:val="27"/>
          <w:w w:val="110"/>
        </w:rPr>
        <w:t xml:space="preserve"> </w:t>
      </w:r>
      <w:r>
        <w:rPr>
          <w:w w:val="110"/>
        </w:rPr>
        <w:t>significance</w:t>
      </w:r>
      <w:r>
        <w:rPr>
          <w:spacing w:val="28"/>
          <w:w w:val="110"/>
        </w:rPr>
        <w:t xml:space="preserve"> </w:t>
      </w:r>
      <w:r>
        <w:rPr>
          <w:w w:val="110"/>
        </w:rPr>
        <w:t>in</w:t>
      </w:r>
      <w:r>
        <w:rPr>
          <w:spacing w:val="28"/>
          <w:w w:val="110"/>
        </w:rPr>
        <w:t xml:space="preserve"> </w:t>
      </w:r>
      <w:r>
        <w:rPr>
          <w:w w:val="110"/>
        </w:rPr>
        <w:t>their</w:t>
      </w:r>
      <w:r>
        <w:rPr>
          <w:spacing w:val="27"/>
          <w:w w:val="110"/>
        </w:rPr>
        <w:t xml:space="preserve"> </w:t>
      </w:r>
      <w:r>
        <w:rPr>
          <w:spacing w:val="-8"/>
          <w:w w:val="110"/>
        </w:rPr>
        <w:t>GWAS</w:t>
      </w:r>
      <w:r>
        <w:rPr>
          <w:spacing w:val="28"/>
          <w:w w:val="110"/>
        </w:rPr>
        <w:t xml:space="preserve"> </w:t>
      </w:r>
      <w:r>
        <w:rPr>
          <w:spacing w:val="-4"/>
          <w:w w:val="110"/>
        </w:rPr>
        <w:t xml:space="preserve">study. </w:t>
      </w:r>
      <w:r>
        <w:rPr>
          <w:spacing w:val="47"/>
          <w:w w:val="110"/>
        </w:rPr>
        <w:t xml:space="preserve"> </w:t>
      </w:r>
      <w:r>
        <w:rPr>
          <w:w w:val="110"/>
        </w:rPr>
        <w:t>As</w:t>
      </w:r>
      <w:r>
        <w:rPr>
          <w:spacing w:val="28"/>
          <w:w w:val="110"/>
        </w:rPr>
        <w:t xml:space="preserve"> </w:t>
      </w:r>
      <w:r>
        <w:rPr>
          <w:w w:val="110"/>
        </w:rPr>
        <w:t>expected,</w:t>
      </w:r>
      <w:r>
        <w:rPr>
          <w:spacing w:val="37"/>
          <w:w w:val="110"/>
        </w:rPr>
        <w:t xml:space="preserve"> </w:t>
      </w:r>
      <w:r>
        <w:rPr>
          <w:spacing w:val="-4"/>
          <w:w w:val="110"/>
        </w:rPr>
        <w:t>the</w:t>
      </w:r>
    </w:p>
    <w:p w14:paraId="457D40B9" w14:textId="77777777" w:rsidR="005313F1" w:rsidRDefault="009B75EF">
      <w:pPr>
        <w:pStyle w:val="BodyText"/>
        <w:spacing w:line="277" w:lineRule="exact"/>
        <w:ind w:left="377"/>
      </w:pPr>
      <w:r>
        <w:rPr>
          <w:spacing w:val="-8"/>
          <w:w w:val="110"/>
        </w:rPr>
        <w:t>GWAS</w:t>
      </w:r>
      <w:r>
        <w:rPr>
          <w:spacing w:val="16"/>
          <w:w w:val="110"/>
        </w:rPr>
        <w:t xml:space="preserve"> </w:t>
      </w:r>
      <w:r>
        <w:rPr>
          <w:w w:val="110"/>
        </w:rPr>
        <w:t>signals</w:t>
      </w:r>
      <w:r>
        <w:rPr>
          <w:spacing w:val="17"/>
          <w:w w:val="110"/>
        </w:rPr>
        <w:t xml:space="preserve"> </w:t>
      </w:r>
      <w:r>
        <w:rPr>
          <w:w w:val="110"/>
        </w:rPr>
        <w:t>with</w:t>
      </w:r>
      <w:r>
        <w:rPr>
          <w:spacing w:val="17"/>
          <w:w w:val="110"/>
        </w:rPr>
        <w:t xml:space="preserve"> </w:t>
      </w:r>
      <w:r>
        <w:rPr>
          <w:w w:val="110"/>
        </w:rPr>
        <w:t>the</w:t>
      </w:r>
      <w:r>
        <w:rPr>
          <w:spacing w:val="17"/>
          <w:w w:val="110"/>
        </w:rPr>
        <w:t xml:space="preserve"> </w:t>
      </w:r>
      <w:r>
        <w:rPr>
          <w:w w:val="110"/>
        </w:rPr>
        <w:t>lowest</w:t>
      </w:r>
      <w:r>
        <w:rPr>
          <w:spacing w:val="16"/>
          <w:w w:val="110"/>
        </w:rPr>
        <w:t xml:space="preserve"> </w:t>
      </w:r>
      <w:r>
        <w:rPr>
          <w:w w:val="110"/>
        </w:rPr>
        <w:t>significance</w:t>
      </w:r>
      <w:r>
        <w:rPr>
          <w:spacing w:val="17"/>
          <w:w w:val="110"/>
        </w:rPr>
        <w:t xml:space="preserve"> </w:t>
      </w:r>
      <w:r>
        <w:rPr>
          <w:w w:val="110"/>
        </w:rPr>
        <w:t>for</w:t>
      </w:r>
      <w:r>
        <w:rPr>
          <w:spacing w:val="17"/>
          <w:w w:val="110"/>
        </w:rPr>
        <w:t xml:space="preserve"> </w:t>
      </w:r>
      <w:r>
        <w:rPr>
          <w:w w:val="110"/>
        </w:rPr>
        <w:t>the</w:t>
      </w:r>
      <w:r>
        <w:rPr>
          <w:spacing w:val="17"/>
          <w:w w:val="110"/>
        </w:rPr>
        <w:t xml:space="preserve"> </w:t>
      </w:r>
      <w:r>
        <w:rPr>
          <w:w w:val="110"/>
        </w:rPr>
        <w:t>lead</w:t>
      </w:r>
      <w:r>
        <w:rPr>
          <w:spacing w:val="16"/>
          <w:w w:val="110"/>
        </w:rPr>
        <w:t xml:space="preserve"> </w:t>
      </w:r>
      <w:r>
        <w:rPr>
          <w:w w:val="110"/>
        </w:rPr>
        <w:t>SNP</w:t>
      </w:r>
      <w:r>
        <w:rPr>
          <w:spacing w:val="17"/>
          <w:w w:val="110"/>
        </w:rPr>
        <w:t xml:space="preserve"> </w:t>
      </w:r>
      <w:r>
        <w:rPr>
          <w:w w:val="110"/>
        </w:rPr>
        <w:t>(</w:t>
      </w:r>
      <w:proofErr w:type="spellStart"/>
      <w:r>
        <w:rPr>
          <w:w w:val="110"/>
        </w:rPr>
        <w:t>pval</w:t>
      </w:r>
      <w:proofErr w:type="spellEnd"/>
      <w:r>
        <w:rPr>
          <w:i/>
          <w:w w:val="110"/>
        </w:rPr>
        <w:t>&lt;</w:t>
      </w:r>
      <w:r>
        <w:rPr>
          <w:i/>
          <w:spacing w:val="13"/>
          <w:w w:val="110"/>
        </w:rPr>
        <w:t xml:space="preserve"> </w:t>
      </w:r>
      <w:r>
        <w:rPr>
          <w:w w:val="110"/>
        </w:rPr>
        <w:t>10</w:t>
      </w:r>
      <w:r>
        <w:rPr>
          <w:rFonts w:ascii="Arial Unicode MS" w:hAnsi="Arial Unicode MS"/>
          <w:w w:val="110"/>
          <w:position w:val="9"/>
          <w:sz w:val="18"/>
        </w:rPr>
        <w:t>−</w:t>
      </w:r>
      <w:r>
        <w:rPr>
          <w:w w:val="110"/>
          <w:position w:val="9"/>
          <w:sz w:val="18"/>
        </w:rPr>
        <w:t>4</w:t>
      </w:r>
      <w:r>
        <w:rPr>
          <w:w w:val="110"/>
        </w:rPr>
        <w:t>)</w:t>
      </w:r>
      <w:r>
        <w:rPr>
          <w:spacing w:val="17"/>
          <w:w w:val="110"/>
        </w:rPr>
        <w:t xml:space="preserve"> </w:t>
      </w:r>
      <w:r>
        <w:rPr>
          <w:w w:val="110"/>
        </w:rPr>
        <w:t>also</w:t>
      </w:r>
    </w:p>
    <w:p w14:paraId="7128E181" w14:textId="77777777" w:rsidR="005313F1" w:rsidRDefault="009B75EF">
      <w:pPr>
        <w:pStyle w:val="BodyText"/>
        <w:spacing w:before="169"/>
        <w:ind w:left="377"/>
      </w:pPr>
      <w:proofErr w:type="gramStart"/>
      <w:r>
        <w:rPr>
          <w:w w:val="110"/>
        </w:rPr>
        <w:t>showed</w:t>
      </w:r>
      <w:proofErr w:type="gramEnd"/>
      <w:r>
        <w:rPr>
          <w:w w:val="110"/>
        </w:rPr>
        <w:t xml:space="preserve"> </w:t>
      </w:r>
      <w:r>
        <w:rPr>
          <w:spacing w:val="2"/>
          <w:w w:val="110"/>
        </w:rPr>
        <w:t>-log</w:t>
      </w:r>
      <w:r>
        <w:rPr>
          <w:spacing w:val="2"/>
          <w:w w:val="110"/>
          <w:position w:val="5"/>
          <w:sz w:val="14"/>
        </w:rPr>
        <w:t>1</w:t>
      </w:r>
      <w:r>
        <w:rPr>
          <w:spacing w:val="2"/>
          <w:w w:val="110"/>
          <w:position w:val="9"/>
          <w:sz w:val="18"/>
        </w:rPr>
        <w:t>0</w:t>
      </w:r>
      <w:r>
        <w:rPr>
          <w:i/>
          <w:spacing w:val="2"/>
          <w:w w:val="110"/>
        </w:rPr>
        <w:t xml:space="preserve">ABF  </w:t>
      </w:r>
      <w:r>
        <w:rPr>
          <w:w w:val="110"/>
        </w:rPr>
        <w:t>under 3 (cut-o</w:t>
      </w:r>
      <w:r>
        <w:rPr>
          <w:rFonts w:ascii="Arial"/>
          <w:w w:val="110"/>
        </w:rPr>
        <w:t xml:space="preserve">ff </w:t>
      </w:r>
      <w:r>
        <w:rPr>
          <w:w w:val="110"/>
        </w:rPr>
        <w:t xml:space="preserve">used in (Bunt et al. 2015)) for the lead </w:t>
      </w:r>
      <w:r>
        <w:rPr>
          <w:spacing w:val="4"/>
          <w:w w:val="110"/>
        </w:rPr>
        <w:t xml:space="preserve"> </w:t>
      </w:r>
      <w:r>
        <w:rPr>
          <w:w w:val="110"/>
        </w:rPr>
        <w:t>SNP</w:t>
      </w:r>
    </w:p>
    <w:p w14:paraId="48600C12" w14:textId="77777777" w:rsidR="005313F1" w:rsidRDefault="005313F1">
      <w:pPr>
        <w:sectPr w:rsidR="005313F1">
          <w:footerReference w:type="default" r:id="rId130"/>
          <w:pgSz w:w="11910" w:h="16840"/>
          <w:pgMar w:top="1800" w:right="0" w:bottom="560" w:left="1680" w:header="1482" w:footer="364" w:gutter="0"/>
          <w:pgNumType w:start="261"/>
          <w:cols w:space="720"/>
        </w:sectPr>
      </w:pPr>
    </w:p>
    <w:p w14:paraId="27BBF245" w14:textId="77777777" w:rsidR="005313F1" w:rsidRDefault="005313F1">
      <w:pPr>
        <w:pStyle w:val="BodyText"/>
        <w:rPr>
          <w:sz w:val="20"/>
        </w:rPr>
      </w:pPr>
    </w:p>
    <w:p w14:paraId="704A11D6" w14:textId="77777777" w:rsidR="005313F1" w:rsidRDefault="005313F1">
      <w:pPr>
        <w:pStyle w:val="BodyText"/>
        <w:spacing w:before="8"/>
        <w:rPr>
          <w:sz w:val="23"/>
        </w:rPr>
      </w:pPr>
    </w:p>
    <w:p w14:paraId="649B379A" w14:textId="77777777" w:rsidR="005313F1" w:rsidRDefault="009B75EF">
      <w:pPr>
        <w:pStyle w:val="BodyText"/>
        <w:spacing w:line="415" w:lineRule="auto"/>
        <w:ind w:left="377" w:right="1241"/>
      </w:pPr>
      <w:proofErr w:type="gramStart"/>
      <w:r>
        <w:rPr>
          <w:w w:val="110"/>
        </w:rPr>
        <w:t>in</w:t>
      </w:r>
      <w:proofErr w:type="gramEnd"/>
      <w:r>
        <w:rPr>
          <w:w w:val="110"/>
        </w:rPr>
        <w:t xml:space="preserve"> the fine-mapping association analysis and were not taken forward for the calculation of PP and credible set of SNPs.</w:t>
      </w:r>
    </w:p>
    <w:p w14:paraId="31B0E856" w14:textId="77777777" w:rsidR="005313F1" w:rsidRDefault="005313F1">
      <w:pPr>
        <w:spacing w:line="415" w:lineRule="auto"/>
        <w:sectPr w:rsidR="005313F1">
          <w:pgSz w:w="11910" w:h="16840"/>
          <w:pgMar w:top="1800" w:right="0" w:bottom="560" w:left="1680" w:header="1482" w:footer="364" w:gutter="0"/>
          <w:cols w:space="720"/>
        </w:sectPr>
      </w:pPr>
    </w:p>
    <w:p w14:paraId="6ACDF977" w14:textId="77777777" w:rsidR="005313F1" w:rsidRDefault="00090D17">
      <w:pPr>
        <w:pStyle w:val="BodyText"/>
        <w:rPr>
          <w:sz w:val="20"/>
        </w:rPr>
      </w:pPr>
      <w:r>
        <w:rPr>
          <w:noProof/>
        </w:rPr>
        <w:lastRenderedPageBreak/>
        <mc:AlternateContent>
          <mc:Choice Requires="wps">
            <w:drawing>
              <wp:anchor distT="0" distB="0" distL="114300" distR="114300" simplePos="0" relativeHeight="19384" behindDoc="0" locked="0" layoutInCell="1" allowOverlap="1" wp14:anchorId="652BFD5C" wp14:editId="63A3AD3A">
                <wp:simplePos x="0" y="0"/>
                <wp:positionH relativeFrom="page">
                  <wp:posOffset>9552305</wp:posOffset>
                </wp:positionH>
                <wp:positionV relativeFrom="page">
                  <wp:posOffset>1306830</wp:posOffset>
                </wp:positionV>
                <wp:extent cx="0" cy="5400040"/>
                <wp:effectExtent l="0" t="0" r="0" b="0"/>
                <wp:wrapNone/>
                <wp:docPr id="119" name="Line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A21CBFE" id="Line 2678" o:spid="_x0000_s1026" style="position:absolute;z-index:19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2.15pt,102.9pt" to="752.1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19432" behindDoc="0" locked="0" layoutInCell="1" allowOverlap="1" wp14:anchorId="19397F1C" wp14:editId="4DCE245F">
                <wp:simplePos x="0" y="0"/>
                <wp:positionH relativeFrom="page">
                  <wp:posOffset>9555480</wp:posOffset>
                </wp:positionH>
                <wp:positionV relativeFrom="page">
                  <wp:posOffset>1294130</wp:posOffset>
                </wp:positionV>
                <wp:extent cx="208280" cy="2829560"/>
                <wp:effectExtent l="0" t="0" r="0" b="0"/>
                <wp:wrapNone/>
                <wp:docPr id="118" name="Text Box 2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82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839AA"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97F1C" id="Text Box 2677" o:spid="_x0000_s2204" type="#_x0000_t202" style="position:absolute;margin-left:752.4pt;margin-top:101.9pt;width:16.4pt;height:222.8pt;z-index:19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" filled="f" stroked="f">
                <v:path arrowok="t"/>
                <v:textbox style="layout-flow:vertical" inset="0,0,0,0">
                  <w:txbxContent>
                    <w:p w14:paraId="7A7839AA"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r>
        <w:rPr>
          <w:noProof/>
        </w:rPr>
        <mc:AlternateContent>
          <mc:Choice Requires="wps">
            <w:drawing>
              <wp:anchor distT="0" distB="0" distL="114300" distR="114300" simplePos="0" relativeHeight="19456" behindDoc="0" locked="0" layoutInCell="1" allowOverlap="1" wp14:anchorId="78562A1F" wp14:editId="1C9AF0C2">
                <wp:simplePos x="0" y="0"/>
                <wp:positionH relativeFrom="page">
                  <wp:posOffset>164465</wp:posOffset>
                </wp:positionH>
                <wp:positionV relativeFrom="page">
                  <wp:posOffset>6445885</wp:posOffset>
                </wp:positionV>
                <wp:extent cx="208280" cy="273685"/>
                <wp:effectExtent l="0" t="0" r="0" b="0"/>
                <wp:wrapNone/>
                <wp:docPr id="117" name="Text Box 2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4BD2C" w14:textId="77777777" w:rsidR="005A72E5" w:rsidRDefault="005A72E5">
                            <w:pPr>
                              <w:pStyle w:val="BodyText"/>
                              <w:spacing w:before="18"/>
                              <w:ind w:left="20"/>
                            </w:pPr>
                            <w:r>
                              <w:rPr>
                                <w:w w:val="110"/>
                              </w:rPr>
                              <w:t>263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62A1F" id="Text Box 2676" o:spid="_x0000_s2205" type="#_x0000_t202" style="position:absolute;margin-left:12.95pt;margin-top:507.55pt;width:16.4pt;height:21.55pt;z-index:1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" filled="f" stroked="f">
                <v:path arrowok="t"/>
                <v:textbox style="layout-flow:vertical" inset="0,0,0,0">
                  <w:txbxContent>
                    <w:p w14:paraId="1D84BD2C" w14:textId="77777777" w:rsidR="005A72E5" w:rsidRDefault="005A72E5">
                      <w:pPr>
                        <w:pStyle w:val="BodyText"/>
                        <w:spacing w:before="18"/>
                        <w:ind w:left="20"/>
                      </w:pPr>
                      <w:r>
                        <w:rPr>
                          <w:w w:val="110"/>
                        </w:rPr>
                        <w:t>263</w:t>
                      </w:r>
                    </w:p>
                  </w:txbxContent>
                </v:textbox>
                <w10:wrap anchorx="page" anchory="page"/>
              </v:shape>
            </w:pict>
          </mc:Fallback>
        </mc:AlternateContent>
      </w:r>
    </w:p>
    <w:p w14:paraId="7AE83C58" w14:textId="77777777" w:rsidR="005313F1" w:rsidRDefault="005313F1">
      <w:pPr>
        <w:pStyle w:val="BodyText"/>
        <w:rPr>
          <w:sz w:val="20"/>
        </w:rPr>
      </w:pPr>
    </w:p>
    <w:p w14:paraId="3A5FEE63" w14:textId="77777777" w:rsidR="005313F1" w:rsidRDefault="005313F1">
      <w:pPr>
        <w:pStyle w:val="BodyText"/>
        <w:rPr>
          <w:sz w:val="20"/>
        </w:rPr>
      </w:pPr>
    </w:p>
    <w:p w14:paraId="0D490D88" w14:textId="77777777" w:rsidR="005313F1" w:rsidRDefault="005313F1">
      <w:pPr>
        <w:pStyle w:val="BodyText"/>
        <w:rPr>
          <w:sz w:val="20"/>
        </w:rPr>
      </w:pPr>
    </w:p>
    <w:p w14:paraId="4698CB69" w14:textId="77777777" w:rsidR="005313F1" w:rsidRDefault="005313F1">
      <w:pPr>
        <w:pStyle w:val="BodyText"/>
        <w:rPr>
          <w:sz w:val="20"/>
        </w:rPr>
      </w:pPr>
    </w:p>
    <w:p w14:paraId="6EC04D0A" w14:textId="77777777" w:rsidR="005313F1" w:rsidRDefault="005313F1">
      <w:pPr>
        <w:pStyle w:val="BodyText"/>
        <w:rPr>
          <w:sz w:val="20"/>
        </w:rPr>
      </w:pPr>
    </w:p>
    <w:p w14:paraId="625866ED" w14:textId="77777777" w:rsidR="005313F1" w:rsidRDefault="005313F1">
      <w:pPr>
        <w:pStyle w:val="BodyText"/>
        <w:rPr>
          <w:sz w:val="20"/>
        </w:rPr>
      </w:pPr>
    </w:p>
    <w:p w14:paraId="74717A52" w14:textId="77777777" w:rsidR="005313F1" w:rsidRDefault="005313F1">
      <w:pPr>
        <w:pStyle w:val="BodyText"/>
        <w:rPr>
          <w:sz w:val="20"/>
        </w:rPr>
      </w:pPr>
    </w:p>
    <w:p w14:paraId="406E8F07" w14:textId="77777777" w:rsidR="005313F1" w:rsidRDefault="005313F1">
      <w:pPr>
        <w:pStyle w:val="BodyText"/>
        <w:spacing w:before="2"/>
        <w:rPr>
          <w:sz w:val="20"/>
        </w:rPr>
      </w:pPr>
    </w:p>
    <w:p w14:paraId="6C71E777" w14:textId="77777777" w:rsidR="005313F1" w:rsidRDefault="00090D17">
      <w:pPr>
        <w:spacing w:before="86" w:line="270" w:lineRule="exact"/>
        <w:ind w:left="112" w:right="116"/>
        <w:jc w:val="both"/>
      </w:pPr>
      <w:r>
        <w:rPr>
          <w:noProof/>
        </w:rPr>
        <mc:AlternateContent>
          <mc:Choice Requires="wps">
            <w:drawing>
              <wp:anchor distT="0" distB="0" distL="114300" distR="114300" simplePos="0" relativeHeight="19408" behindDoc="0" locked="0" layoutInCell="1" allowOverlap="1" wp14:anchorId="7F1301F0" wp14:editId="173E4EA0">
                <wp:simplePos x="0" y="0"/>
                <wp:positionH relativeFrom="page">
                  <wp:posOffset>405765</wp:posOffset>
                </wp:positionH>
                <wp:positionV relativeFrom="paragraph">
                  <wp:posOffset>-12700</wp:posOffset>
                </wp:positionV>
                <wp:extent cx="0" cy="5400040"/>
                <wp:effectExtent l="0" t="0" r="0" b="0"/>
                <wp:wrapNone/>
                <wp:docPr id="116" name="Line 26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52F37DA" id="Line 2675" o:spid="_x0000_s1026" style="position:absolute;z-index:1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5pt,-1pt" to="31.95pt,4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" strokeweight=".17569mm">
                <o:lock v:ext="edit" shapetype="f"/>
                <w10:wrap anchorx="page"/>
              </v:line>
            </w:pict>
          </mc:Fallback>
        </mc:AlternateContent>
      </w:r>
      <w:r w:rsidR="009B75EF">
        <w:rPr>
          <w:spacing w:val="-4"/>
          <w:w w:val="110"/>
        </w:rPr>
        <w:t xml:space="preserve">Table </w:t>
      </w:r>
      <w:r w:rsidR="009B75EF">
        <w:rPr>
          <w:w w:val="110"/>
        </w:rPr>
        <w:t xml:space="preserve">5.9: Summary table of the </w:t>
      </w:r>
      <w:proofErr w:type="spellStart"/>
      <w:r w:rsidR="009B75EF">
        <w:rPr>
          <w:spacing w:val="-3"/>
          <w:w w:val="110"/>
        </w:rPr>
        <w:t>PsA</w:t>
      </w:r>
      <w:proofErr w:type="spellEnd"/>
      <w:r w:rsidR="009B75EF">
        <w:rPr>
          <w:spacing w:val="-3"/>
          <w:w w:val="110"/>
        </w:rPr>
        <w:t xml:space="preserve"> </w:t>
      </w:r>
      <w:r w:rsidR="009B75EF">
        <w:rPr>
          <w:spacing w:val="-6"/>
          <w:w w:val="110"/>
        </w:rPr>
        <w:t xml:space="preserve">GWAS </w:t>
      </w:r>
      <w:r w:rsidR="009B75EF">
        <w:rPr>
          <w:w w:val="110"/>
        </w:rPr>
        <w:t>loci presenting -log</w:t>
      </w:r>
      <w:r w:rsidR="009B75EF">
        <w:rPr>
          <w:w w:val="110"/>
          <w:vertAlign w:val="subscript"/>
        </w:rPr>
        <w:t>1</w:t>
      </w:r>
      <w:r w:rsidR="009B75EF">
        <w:rPr>
          <w:w w:val="110"/>
        </w:rPr>
        <w:t>0ABF</w:t>
      </w:r>
      <w:r w:rsidR="009B75EF">
        <w:rPr>
          <w:i/>
          <w:w w:val="110"/>
        </w:rPr>
        <w:t>&gt;</w:t>
      </w:r>
      <w:proofErr w:type="gramStart"/>
      <w:r w:rsidR="009B75EF">
        <w:rPr>
          <w:w w:val="110"/>
        </w:rPr>
        <w:t>3</w:t>
      </w:r>
      <w:proofErr w:type="gramEnd"/>
      <w:r w:rsidR="009B75EF">
        <w:rPr>
          <w:w w:val="110"/>
        </w:rPr>
        <w:t xml:space="preserve"> for the fine-mapping lead </w:t>
      </w:r>
      <w:r w:rsidR="009B75EF">
        <w:rPr>
          <w:spacing w:val="-6"/>
          <w:w w:val="110"/>
        </w:rPr>
        <w:t xml:space="preserve">SNP. </w:t>
      </w:r>
      <w:r w:rsidR="009B75EF">
        <w:rPr>
          <w:w w:val="110"/>
        </w:rPr>
        <w:t xml:space="preserve">For twelve </w:t>
      </w:r>
      <w:proofErr w:type="spellStart"/>
      <w:r w:rsidR="009B75EF">
        <w:rPr>
          <w:spacing w:val="-3"/>
          <w:w w:val="110"/>
        </w:rPr>
        <w:t>PsA</w:t>
      </w:r>
      <w:proofErr w:type="spellEnd"/>
      <w:r w:rsidR="009B75EF">
        <w:rPr>
          <w:spacing w:val="-3"/>
          <w:w w:val="110"/>
        </w:rPr>
        <w:t xml:space="preserve"> </w:t>
      </w:r>
      <w:r w:rsidR="009B75EF">
        <w:rPr>
          <w:w w:val="110"/>
        </w:rPr>
        <w:t>loci -log</w:t>
      </w:r>
      <w:r w:rsidR="009B75EF">
        <w:rPr>
          <w:w w:val="110"/>
          <w:vertAlign w:val="subscript"/>
        </w:rPr>
        <w:t>1</w:t>
      </w:r>
      <w:r w:rsidR="009B75EF">
        <w:rPr>
          <w:w w:val="110"/>
        </w:rPr>
        <w:t>0</w:t>
      </w:r>
      <w:r w:rsidR="009B75EF">
        <w:rPr>
          <w:i/>
          <w:w w:val="110"/>
        </w:rPr>
        <w:t xml:space="preserve">ABF </w:t>
      </w:r>
      <w:r w:rsidR="009B75EF">
        <w:rPr>
          <w:w w:val="110"/>
        </w:rPr>
        <w:t>of the</w:t>
      </w:r>
      <w:r w:rsidR="009B75EF">
        <w:rPr>
          <w:spacing w:val="-8"/>
          <w:w w:val="110"/>
        </w:rPr>
        <w:t xml:space="preserve"> </w:t>
      </w:r>
      <w:r w:rsidR="009B75EF">
        <w:rPr>
          <w:w w:val="110"/>
        </w:rPr>
        <w:t>fine-mapping</w:t>
      </w:r>
      <w:r w:rsidR="009B75EF">
        <w:rPr>
          <w:spacing w:val="-7"/>
          <w:w w:val="110"/>
        </w:rPr>
        <w:t xml:space="preserve"> </w:t>
      </w:r>
      <w:r w:rsidR="009B75EF">
        <w:rPr>
          <w:w w:val="110"/>
        </w:rPr>
        <w:t>lead</w:t>
      </w:r>
      <w:r w:rsidR="009B75EF">
        <w:rPr>
          <w:spacing w:val="-8"/>
          <w:w w:val="110"/>
        </w:rPr>
        <w:t xml:space="preserve"> </w:t>
      </w:r>
      <w:r w:rsidR="009B75EF">
        <w:rPr>
          <w:w w:val="110"/>
        </w:rPr>
        <w:t>SNP</w:t>
      </w:r>
      <w:r w:rsidR="009B75EF">
        <w:rPr>
          <w:spacing w:val="-7"/>
          <w:w w:val="110"/>
        </w:rPr>
        <w:t xml:space="preserve"> </w:t>
      </w:r>
      <w:r w:rsidR="009B75EF">
        <w:rPr>
          <w:w w:val="110"/>
        </w:rPr>
        <w:t>was</w:t>
      </w:r>
      <w:r w:rsidR="009B75EF">
        <w:rPr>
          <w:spacing w:val="-8"/>
          <w:w w:val="110"/>
        </w:rPr>
        <w:t xml:space="preserve"> </w:t>
      </w:r>
      <w:r w:rsidR="009B75EF">
        <w:rPr>
          <w:w w:val="110"/>
        </w:rPr>
        <w:t>3</w:t>
      </w:r>
      <w:r w:rsidR="009B75EF">
        <w:rPr>
          <w:spacing w:val="-7"/>
          <w:w w:val="110"/>
        </w:rPr>
        <w:t xml:space="preserve"> </w:t>
      </w:r>
      <w:r w:rsidR="009B75EF">
        <w:rPr>
          <w:w w:val="110"/>
        </w:rPr>
        <w:t>or</w:t>
      </w:r>
      <w:r w:rsidR="009B75EF">
        <w:rPr>
          <w:spacing w:val="-8"/>
          <w:w w:val="110"/>
        </w:rPr>
        <w:t xml:space="preserve"> </w:t>
      </w:r>
      <w:r w:rsidR="009B75EF">
        <w:rPr>
          <w:w w:val="110"/>
        </w:rPr>
        <w:t>greater.</w:t>
      </w:r>
      <w:r w:rsidR="009B75EF">
        <w:rPr>
          <w:spacing w:val="12"/>
          <w:w w:val="110"/>
        </w:rPr>
        <w:t xml:space="preserve"> </w:t>
      </w:r>
      <w:r w:rsidR="009B75EF">
        <w:rPr>
          <w:w w:val="110"/>
        </w:rPr>
        <w:t>In</w:t>
      </w:r>
      <w:r w:rsidR="009B75EF">
        <w:rPr>
          <w:spacing w:val="-8"/>
          <w:w w:val="110"/>
        </w:rPr>
        <w:t xml:space="preserve"> </w:t>
      </w:r>
      <w:r w:rsidR="009B75EF">
        <w:rPr>
          <w:w w:val="110"/>
        </w:rPr>
        <w:t>four</w:t>
      </w:r>
      <w:r w:rsidR="009B75EF">
        <w:rPr>
          <w:spacing w:val="-7"/>
          <w:w w:val="110"/>
        </w:rPr>
        <w:t xml:space="preserve"> </w:t>
      </w:r>
      <w:r w:rsidR="009B75EF">
        <w:rPr>
          <w:w w:val="110"/>
        </w:rPr>
        <w:t>of</w:t>
      </w:r>
      <w:r w:rsidR="009B75EF">
        <w:rPr>
          <w:spacing w:val="-7"/>
          <w:w w:val="110"/>
        </w:rPr>
        <w:t xml:space="preserve"> </w:t>
      </w:r>
      <w:r w:rsidR="009B75EF">
        <w:rPr>
          <w:w w:val="110"/>
        </w:rPr>
        <w:t>those</w:t>
      </w:r>
      <w:r w:rsidR="009B75EF">
        <w:rPr>
          <w:spacing w:val="-8"/>
          <w:w w:val="110"/>
        </w:rPr>
        <w:t xml:space="preserve"> </w:t>
      </w:r>
      <w:r w:rsidR="009B75EF">
        <w:rPr>
          <w:w w:val="110"/>
        </w:rPr>
        <w:t>loci</w:t>
      </w:r>
      <w:r w:rsidR="009B75EF">
        <w:rPr>
          <w:spacing w:val="-7"/>
          <w:w w:val="110"/>
        </w:rPr>
        <w:t xml:space="preserve"> </w:t>
      </w:r>
      <w:r w:rsidR="009B75EF">
        <w:rPr>
          <w:spacing w:val="3"/>
          <w:w w:val="110"/>
        </w:rPr>
        <w:t>(</w:t>
      </w:r>
      <w:r w:rsidR="009B75EF">
        <w:rPr>
          <w:rFonts w:ascii="Arial Unicode MS" w:hAnsi="Arial Unicode MS"/>
          <w:spacing w:val="3"/>
          <w:w w:val="110"/>
          <w:position w:val="8"/>
          <w:sz w:val="16"/>
        </w:rPr>
        <w:t>∗</w:t>
      </w:r>
      <w:proofErr w:type="gramStart"/>
      <w:r w:rsidR="009B75EF">
        <w:rPr>
          <w:spacing w:val="3"/>
          <w:w w:val="110"/>
        </w:rPr>
        <w:t>)</w:t>
      </w:r>
      <w:proofErr w:type="gramEnd"/>
      <w:r w:rsidR="009B75EF">
        <w:rPr>
          <w:spacing w:val="-8"/>
          <w:w w:val="110"/>
        </w:rPr>
        <w:t xml:space="preserve"> </w:t>
      </w:r>
      <w:r w:rsidR="009B75EF">
        <w:rPr>
          <w:w w:val="110"/>
        </w:rPr>
        <w:t>the</w:t>
      </w:r>
      <w:r w:rsidR="009B75EF">
        <w:rPr>
          <w:spacing w:val="-7"/>
          <w:w w:val="110"/>
        </w:rPr>
        <w:t xml:space="preserve"> </w:t>
      </w:r>
      <w:r w:rsidR="009B75EF">
        <w:rPr>
          <w:w w:val="110"/>
        </w:rPr>
        <w:t>fine-mapping</w:t>
      </w:r>
      <w:r w:rsidR="009B75EF">
        <w:rPr>
          <w:spacing w:val="-8"/>
          <w:w w:val="110"/>
        </w:rPr>
        <w:t xml:space="preserve"> </w:t>
      </w:r>
      <w:r w:rsidR="009B75EF">
        <w:rPr>
          <w:w w:val="110"/>
        </w:rPr>
        <w:t>lead</w:t>
      </w:r>
      <w:r w:rsidR="009B75EF">
        <w:rPr>
          <w:spacing w:val="-7"/>
          <w:w w:val="110"/>
        </w:rPr>
        <w:t xml:space="preserve"> </w:t>
      </w:r>
      <w:r w:rsidR="009B75EF">
        <w:rPr>
          <w:w w:val="110"/>
        </w:rPr>
        <w:t>SNP</w:t>
      </w:r>
      <w:r w:rsidR="009B75EF">
        <w:rPr>
          <w:spacing w:val="-7"/>
          <w:w w:val="110"/>
        </w:rPr>
        <w:t xml:space="preserve"> </w:t>
      </w:r>
      <w:r w:rsidR="009B75EF">
        <w:rPr>
          <w:w w:val="110"/>
        </w:rPr>
        <w:t>was</w:t>
      </w:r>
      <w:r w:rsidR="009B75EF">
        <w:rPr>
          <w:spacing w:val="-8"/>
          <w:w w:val="110"/>
        </w:rPr>
        <w:t xml:space="preserve"> </w:t>
      </w:r>
      <w:r w:rsidR="009B75EF">
        <w:rPr>
          <w:w w:val="110"/>
        </w:rPr>
        <w:t>in</w:t>
      </w:r>
      <w:r w:rsidR="009B75EF">
        <w:rPr>
          <w:spacing w:val="-7"/>
          <w:w w:val="110"/>
        </w:rPr>
        <w:t xml:space="preserve"> </w:t>
      </w:r>
      <w:r w:rsidR="009B75EF">
        <w:rPr>
          <w:w w:val="110"/>
        </w:rPr>
        <w:t>low</w:t>
      </w:r>
      <w:r w:rsidR="009B75EF">
        <w:rPr>
          <w:spacing w:val="-8"/>
          <w:w w:val="110"/>
        </w:rPr>
        <w:t xml:space="preserve"> </w:t>
      </w:r>
      <w:r w:rsidR="009B75EF">
        <w:rPr>
          <w:w w:val="110"/>
        </w:rPr>
        <w:t>LD</w:t>
      </w:r>
      <w:r w:rsidR="009B75EF">
        <w:rPr>
          <w:spacing w:val="-7"/>
          <w:w w:val="110"/>
        </w:rPr>
        <w:t xml:space="preserve"> </w:t>
      </w:r>
      <w:r w:rsidR="009B75EF">
        <w:rPr>
          <w:w w:val="110"/>
        </w:rPr>
        <w:t>(r</w:t>
      </w:r>
      <w:r w:rsidR="009B75EF">
        <w:rPr>
          <w:w w:val="110"/>
          <w:position w:val="8"/>
          <w:sz w:val="16"/>
        </w:rPr>
        <w:t>2</w:t>
      </w:r>
      <w:r w:rsidR="009B75EF">
        <w:rPr>
          <w:spacing w:val="12"/>
          <w:w w:val="110"/>
          <w:position w:val="8"/>
          <w:sz w:val="16"/>
        </w:rPr>
        <w:t xml:space="preserve"> </w:t>
      </w:r>
      <w:r w:rsidR="009B75EF">
        <w:rPr>
          <w:i/>
          <w:w w:val="110"/>
        </w:rPr>
        <w:t>&lt;</w:t>
      </w:r>
      <w:r w:rsidR="009B75EF">
        <w:rPr>
          <w:i/>
          <w:spacing w:val="-14"/>
          <w:w w:val="110"/>
        </w:rPr>
        <w:t xml:space="preserve"> </w:t>
      </w:r>
      <w:r w:rsidR="009B75EF">
        <w:rPr>
          <w:w w:val="110"/>
        </w:rPr>
        <w:t>0</w:t>
      </w:r>
      <w:r w:rsidR="009B75EF">
        <w:rPr>
          <w:i/>
          <w:w w:val="110"/>
        </w:rPr>
        <w:t>.</w:t>
      </w:r>
      <w:r w:rsidR="009B75EF">
        <w:rPr>
          <w:w w:val="110"/>
        </w:rPr>
        <w:t>5)</w:t>
      </w:r>
      <w:r w:rsidR="009B75EF">
        <w:rPr>
          <w:spacing w:val="-8"/>
          <w:w w:val="110"/>
        </w:rPr>
        <w:t xml:space="preserve"> </w:t>
      </w:r>
      <w:r w:rsidR="009B75EF">
        <w:rPr>
          <w:w w:val="110"/>
        </w:rPr>
        <w:t>with</w:t>
      </w:r>
      <w:r w:rsidR="009B75EF">
        <w:rPr>
          <w:spacing w:val="-7"/>
          <w:w w:val="110"/>
        </w:rPr>
        <w:t xml:space="preserve"> </w:t>
      </w:r>
      <w:r w:rsidR="009B75EF">
        <w:rPr>
          <w:w w:val="110"/>
        </w:rPr>
        <w:t>the</w:t>
      </w:r>
      <w:r w:rsidR="009B75EF">
        <w:rPr>
          <w:spacing w:val="-7"/>
          <w:w w:val="110"/>
        </w:rPr>
        <w:t xml:space="preserve"> </w:t>
      </w:r>
      <w:proofErr w:type="spellStart"/>
      <w:r w:rsidR="009B75EF">
        <w:rPr>
          <w:spacing w:val="-3"/>
          <w:w w:val="110"/>
        </w:rPr>
        <w:t>PsA</w:t>
      </w:r>
      <w:proofErr w:type="spellEnd"/>
      <w:r w:rsidR="009B75EF">
        <w:rPr>
          <w:spacing w:val="-8"/>
          <w:w w:val="110"/>
        </w:rPr>
        <w:t xml:space="preserve"> </w:t>
      </w:r>
      <w:r w:rsidR="009B75EF">
        <w:rPr>
          <w:spacing w:val="-7"/>
          <w:w w:val="110"/>
        </w:rPr>
        <w:t xml:space="preserve">GWAS </w:t>
      </w:r>
      <w:r w:rsidR="009B75EF">
        <w:rPr>
          <w:spacing w:val="-6"/>
          <w:w w:val="110"/>
        </w:rPr>
        <w:t xml:space="preserve">SNP, </w:t>
      </w:r>
      <w:r w:rsidR="009B75EF">
        <w:rPr>
          <w:w w:val="110"/>
        </w:rPr>
        <w:t>indicating spurious signals identified by the association analysis. MAD= minor allele frequency; OR=odds ratio; ABF=approximate Bayes factor; PP=posterior probability;</w:t>
      </w:r>
      <w:r w:rsidR="009B75EF">
        <w:rPr>
          <w:spacing w:val="-24"/>
          <w:w w:val="110"/>
        </w:rPr>
        <w:t xml:space="preserve"> </w:t>
      </w:r>
      <w:r w:rsidR="009B75EF">
        <w:rPr>
          <w:w w:val="110"/>
        </w:rPr>
        <w:t>FM=</w:t>
      </w:r>
      <w:proofErr w:type="gramStart"/>
      <w:r w:rsidR="009B75EF">
        <w:rPr>
          <w:w w:val="110"/>
        </w:rPr>
        <w:t>fine-mapping</w:t>
      </w:r>
      <w:proofErr w:type="gramEnd"/>
      <w:r w:rsidR="009B75EF">
        <w:rPr>
          <w:w w:val="110"/>
        </w:rPr>
        <w:t>.</w:t>
      </w:r>
    </w:p>
    <w:p w14:paraId="68C9BDF5" w14:textId="77777777" w:rsidR="005313F1" w:rsidRDefault="00090D17">
      <w:pPr>
        <w:pStyle w:val="BodyText"/>
        <w:spacing w:before="6"/>
        <w:rPr>
          <w:sz w:val="16"/>
        </w:rPr>
      </w:pPr>
      <w:r>
        <w:rPr>
          <w:noProof/>
        </w:rPr>
        <mc:AlternateContent>
          <mc:Choice Requires="wps">
            <w:drawing>
              <wp:anchor distT="0" distB="0" distL="0" distR="0" simplePos="0" relativeHeight="17312" behindDoc="0" locked="0" layoutInCell="1" allowOverlap="1" wp14:anchorId="4C5AFC1C" wp14:editId="5986898C">
                <wp:simplePos x="0" y="0"/>
                <wp:positionH relativeFrom="page">
                  <wp:posOffset>932180</wp:posOffset>
                </wp:positionH>
                <wp:positionV relativeFrom="paragraph">
                  <wp:posOffset>151765</wp:posOffset>
                </wp:positionV>
                <wp:extent cx="7973695" cy="0"/>
                <wp:effectExtent l="0" t="0" r="1905" b="0"/>
                <wp:wrapTopAndBottom/>
                <wp:docPr id="115" name="Line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973695"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0B93A3" id="Line 2674" o:spid="_x0000_s1026" style="position:absolute;z-index:17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3.4pt,11.95pt" to="701.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" strokeweight=".33019mm">
                <o:lock v:ext="edit" shapetype="f"/>
                <w10:wrap type="topAndBottom" anchorx="page"/>
              </v:line>
            </w:pict>
          </mc:Fallback>
        </mc:AlternateContent>
      </w:r>
    </w:p>
    <w:p w14:paraId="1E89586B" w14:textId="77777777" w:rsidR="005313F1" w:rsidRDefault="005313F1">
      <w:pPr>
        <w:pStyle w:val="BodyText"/>
        <w:spacing w:before="3" w:after="1"/>
        <w:rPr>
          <w:sz w:val="10"/>
        </w:rPr>
      </w:pPr>
    </w:p>
    <w:tbl>
      <w:tblPr>
        <w:tblW w:w="0" w:type="auto"/>
        <w:tblInd w:w="675" w:type="dxa"/>
        <w:tblLayout w:type="fixed"/>
        <w:tblCellMar>
          <w:left w:w="0" w:type="dxa"/>
          <w:right w:w="0" w:type="dxa"/>
        </w:tblCellMar>
        <w:tblLook w:val="01E0" w:firstRow="1" w:lastRow="1" w:firstColumn="1" w:lastColumn="1" w:noHBand="0" w:noVBand="0"/>
      </w:tblPr>
      <w:tblGrid>
        <w:gridCol w:w="598"/>
        <w:gridCol w:w="1901"/>
        <w:gridCol w:w="1552"/>
        <w:gridCol w:w="785"/>
        <w:gridCol w:w="693"/>
        <w:gridCol w:w="1665"/>
        <w:gridCol w:w="693"/>
        <w:gridCol w:w="1676"/>
        <w:gridCol w:w="1478"/>
        <w:gridCol w:w="1518"/>
      </w:tblGrid>
      <w:tr w:rsidR="005313F1" w14:paraId="36B5E146" w14:textId="77777777">
        <w:trPr>
          <w:trHeight w:val="914"/>
        </w:trPr>
        <w:tc>
          <w:tcPr>
            <w:tcW w:w="598" w:type="dxa"/>
            <w:tcBorders>
              <w:bottom w:val="single" w:sz="6" w:space="0" w:color="000000"/>
            </w:tcBorders>
          </w:tcPr>
          <w:p w14:paraId="1611B061" w14:textId="77777777" w:rsidR="005313F1" w:rsidRDefault="009B75EF">
            <w:pPr>
              <w:pStyle w:val="TableParagraph"/>
              <w:spacing w:before="29"/>
              <w:ind w:left="102" w:right="102"/>
              <w:jc w:val="center"/>
              <w:rPr>
                <w:sz w:val="24"/>
              </w:rPr>
            </w:pPr>
            <w:proofErr w:type="spellStart"/>
            <w:r>
              <w:rPr>
                <w:w w:val="115"/>
                <w:sz w:val="24"/>
              </w:rPr>
              <w:t>chr</w:t>
            </w:r>
            <w:proofErr w:type="spellEnd"/>
          </w:p>
        </w:tc>
        <w:tc>
          <w:tcPr>
            <w:tcW w:w="1901" w:type="dxa"/>
            <w:tcBorders>
              <w:bottom w:val="single" w:sz="6" w:space="0" w:color="000000"/>
            </w:tcBorders>
          </w:tcPr>
          <w:p w14:paraId="3FA832DC" w14:textId="77777777" w:rsidR="005313F1" w:rsidRDefault="009B75EF">
            <w:pPr>
              <w:pStyle w:val="TableParagraph"/>
              <w:spacing w:before="29"/>
              <w:ind w:left="111" w:right="111"/>
              <w:jc w:val="center"/>
              <w:rPr>
                <w:sz w:val="24"/>
              </w:rPr>
            </w:pPr>
            <w:r>
              <w:rPr>
                <w:w w:val="115"/>
                <w:sz w:val="24"/>
              </w:rPr>
              <w:t>Gene</w:t>
            </w:r>
          </w:p>
        </w:tc>
        <w:tc>
          <w:tcPr>
            <w:tcW w:w="1552" w:type="dxa"/>
            <w:tcBorders>
              <w:bottom w:val="single" w:sz="6" w:space="0" w:color="000000"/>
            </w:tcBorders>
          </w:tcPr>
          <w:p w14:paraId="32B3EF8C" w14:textId="77777777" w:rsidR="005313F1" w:rsidRDefault="009B75EF">
            <w:pPr>
              <w:pStyle w:val="TableParagraph"/>
              <w:spacing w:before="29"/>
              <w:ind w:left="242" w:right="235"/>
              <w:jc w:val="center"/>
              <w:rPr>
                <w:sz w:val="24"/>
              </w:rPr>
            </w:pPr>
            <w:r>
              <w:rPr>
                <w:w w:val="105"/>
                <w:sz w:val="24"/>
              </w:rPr>
              <w:t>GWAS</w:t>
            </w:r>
          </w:p>
          <w:p w14:paraId="3BF9AE98" w14:textId="77777777" w:rsidR="005313F1" w:rsidRDefault="009B75EF">
            <w:pPr>
              <w:pStyle w:val="TableParagraph"/>
              <w:spacing w:before="202"/>
              <w:ind w:left="242" w:right="235"/>
              <w:jc w:val="center"/>
              <w:rPr>
                <w:sz w:val="24"/>
              </w:rPr>
            </w:pPr>
            <w:r>
              <w:rPr>
                <w:w w:val="115"/>
                <w:sz w:val="24"/>
              </w:rPr>
              <w:t>lead SNP</w:t>
            </w:r>
          </w:p>
        </w:tc>
        <w:tc>
          <w:tcPr>
            <w:tcW w:w="785" w:type="dxa"/>
            <w:tcBorders>
              <w:bottom w:val="single" w:sz="6" w:space="0" w:color="000000"/>
            </w:tcBorders>
          </w:tcPr>
          <w:p w14:paraId="74ABC3CC" w14:textId="77777777" w:rsidR="005313F1" w:rsidRDefault="009B75EF">
            <w:pPr>
              <w:pStyle w:val="TableParagraph"/>
              <w:spacing w:before="29"/>
              <w:ind w:left="102" w:right="95"/>
              <w:jc w:val="center"/>
              <w:rPr>
                <w:sz w:val="24"/>
              </w:rPr>
            </w:pPr>
            <w:r>
              <w:rPr>
                <w:w w:val="105"/>
                <w:sz w:val="24"/>
              </w:rPr>
              <w:t>MAF</w:t>
            </w:r>
          </w:p>
        </w:tc>
        <w:tc>
          <w:tcPr>
            <w:tcW w:w="693" w:type="dxa"/>
            <w:tcBorders>
              <w:bottom w:val="single" w:sz="6" w:space="0" w:color="000000"/>
            </w:tcBorders>
          </w:tcPr>
          <w:p w14:paraId="7C836D5B" w14:textId="77777777" w:rsidR="005313F1" w:rsidRDefault="009B75EF">
            <w:pPr>
              <w:pStyle w:val="TableParagraph"/>
              <w:spacing w:before="29"/>
              <w:ind w:left="166"/>
              <w:rPr>
                <w:sz w:val="24"/>
              </w:rPr>
            </w:pPr>
            <w:r>
              <w:rPr>
                <w:w w:val="110"/>
                <w:sz w:val="24"/>
              </w:rPr>
              <w:t>OR</w:t>
            </w:r>
          </w:p>
        </w:tc>
        <w:tc>
          <w:tcPr>
            <w:tcW w:w="1665" w:type="dxa"/>
            <w:tcBorders>
              <w:bottom w:val="single" w:sz="6" w:space="0" w:color="000000"/>
            </w:tcBorders>
          </w:tcPr>
          <w:p w14:paraId="59072CD3" w14:textId="77777777" w:rsidR="005313F1" w:rsidRDefault="009B75EF">
            <w:pPr>
              <w:pStyle w:val="TableParagraph"/>
              <w:spacing w:before="29"/>
              <w:ind w:left="82" w:right="93"/>
              <w:jc w:val="center"/>
              <w:rPr>
                <w:i/>
                <w:sz w:val="24"/>
              </w:rPr>
            </w:pPr>
            <w:r>
              <w:rPr>
                <w:w w:val="105"/>
                <w:sz w:val="24"/>
              </w:rPr>
              <w:t>-log</w:t>
            </w:r>
            <w:r>
              <w:rPr>
                <w:w w:val="105"/>
                <w:sz w:val="24"/>
                <w:vertAlign w:val="subscript"/>
              </w:rPr>
              <w:t>1</w:t>
            </w:r>
            <w:r>
              <w:rPr>
                <w:w w:val="105"/>
                <w:sz w:val="24"/>
              </w:rPr>
              <w:t>0</w:t>
            </w:r>
            <w:r>
              <w:rPr>
                <w:i/>
                <w:w w:val="105"/>
                <w:sz w:val="24"/>
              </w:rPr>
              <w:t>ABF</w:t>
            </w:r>
          </w:p>
          <w:p w14:paraId="034F82BB" w14:textId="77777777" w:rsidR="005313F1" w:rsidRDefault="009B75EF">
            <w:pPr>
              <w:pStyle w:val="TableParagraph"/>
              <w:spacing w:before="202"/>
              <w:ind w:left="93" w:right="93"/>
              <w:jc w:val="center"/>
              <w:rPr>
                <w:sz w:val="24"/>
              </w:rPr>
            </w:pPr>
            <w:r>
              <w:rPr>
                <w:w w:val="110"/>
                <w:sz w:val="24"/>
              </w:rPr>
              <w:t>FM lead SNP</w:t>
            </w:r>
          </w:p>
        </w:tc>
        <w:tc>
          <w:tcPr>
            <w:tcW w:w="693" w:type="dxa"/>
            <w:tcBorders>
              <w:bottom w:val="single" w:sz="6" w:space="0" w:color="000000"/>
            </w:tcBorders>
          </w:tcPr>
          <w:p w14:paraId="1C56FEE0" w14:textId="77777777" w:rsidR="005313F1" w:rsidRDefault="009B75EF">
            <w:pPr>
              <w:pStyle w:val="TableParagraph"/>
              <w:spacing w:before="29"/>
              <w:ind w:left="95" w:right="96"/>
              <w:jc w:val="center"/>
              <w:rPr>
                <w:sz w:val="24"/>
              </w:rPr>
            </w:pPr>
            <w:r>
              <w:rPr>
                <w:w w:val="110"/>
                <w:sz w:val="24"/>
              </w:rPr>
              <w:t>PP</w:t>
            </w:r>
          </w:p>
        </w:tc>
        <w:tc>
          <w:tcPr>
            <w:tcW w:w="1676" w:type="dxa"/>
            <w:tcBorders>
              <w:bottom w:val="single" w:sz="6" w:space="0" w:color="000000"/>
            </w:tcBorders>
          </w:tcPr>
          <w:p w14:paraId="507CA108" w14:textId="77777777" w:rsidR="005313F1" w:rsidRDefault="009B75EF">
            <w:pPr>
              <w:pStyle w:val="TableParagraph"/>
              <w:spacing w:before="29"/>
              <w:ind w:left="86" w:right="86"/>
              <w:jc w:val="center"/>
              <w:rPr>
                <w:sz w:val="24"/>
              </w:rPr>
            </w:pPr>
            <w:r>
              <w:rPr>
                <w:w w:val="115"/>
                <w:sz w:val="24"/>
              </w:rPr>
              <w:t>90% credible</w:t>
            </w:r>
          </w:p>
          <w:p w14:paraId="583A8F97" w14:textId="77777777" w:rsidR="005313F1" w:rsidRDefault="009B75EF">
            <w:pPr>
              <w:pStyle w:val="TableParagraph"/>
              <w:spacing w:before="202"/>
              <w:ind w:left="86" w:right="86"/>
              <w:jc w:val="center"/>
              <w:rPr>
                <w:sz w:val="24"/>
              </w:rPr>
            </w:pPr>
            <w:r>
              <w:rPr>
                <w:w w:val="120"/>
                <w:sz w:val="24"/>
              </w:rPr>
              <w:t>set</w:t>
            </w:r>
          </w:p>
        </w:tc>
        <w:tc>
          <w:tcPr>
            <w:tcW w:w="1478" w:type="dxa"/>
            <w:tcBorders>
              <w:bottom w:val="single" w:sz="6" w:space="0" w:color="000000"/>
            </w:tcBorders>
          </w:tcPr>
          <w:p w14:paraId="59A36BF8" w14:textId="77777777" w:rsidR="005313F1" w:rsidRDefault="009B75EF">
            <w:pPr>
              <w:pStyle w:val="TableParagraph"/>
              <w:spacing w:before="29"/>
              <w:ind w:left="176"/>
              <w:rPr>
                <w:sz w:val="24"/>
              </w:rPr>
            </w:pPr>
            <w:r>
              <w:rPr>
                <w:w w:val="105"/>
                <w:sz w:val="24"/>
              </w:rPr>
              <w:t>Bowes FM</w:t>
            </w:r>
          </w:p>
          <w:p w14:paraId="6D71FA4F" w14:textId="77777777" w:rsidR="005313F1" w:rsidRDefault="009B75EF">
            <w:pPr>
              <w:pStyle w:val="TableParagraph"/>
              <w:spacing w:before="202"/>
              <w:ind w:left="234"/>
              <w:rPr>
                <w:sz w:val="24"/>
              </w:rPr>
            </w:pPr>
            <w:r>
              <w:rPr>
                <w:w w:val="115"/>
                <w:sz w:val="24"/>
              </w:rPr>
              <w:t>lead SNP</w:t>
            </w:r>
          </w:p>
        </w:tc>
        <w:tc>
          <w:tcPr>
            <w:tcW w:w="1518" w:type="dxa"/>
            <w:tcBorders>
              <w:bottom w:val="single" w:sz="6" w:space="0" w:color="000000"/>
            </w:tcBorders>
          </w:tcPr>
          <w:p w14:paraId="489C9425" w14:textId="77777777" w:rsidR="005313F1" w:rsidRDefault="009B75EF">
            <w:pPr>
              <w:pStyle w:val="TableParagraph"/>
              <w:spacing w:before="29"/>
              <w:ind w:left="141"/>
              <w:rPr>
                <w:sz w:val="24"/>
              </w:rPr>
            </w:pPr>
            <w:r>
              <w:rPr>
                <w:w w:val="110"/>
                <w:sz w:val="24"/>
              </w:rPr>
              <w:t>Bowes</w:t>
            </w:r>
            <w:r>
              <w:rPr>
                <w:spacing w:val="-39"/>
                <w:w w:val="110"/>
                <w:sz w:val="24"/>
              </w:rPr>
              <w:t xml:space="preserve"> </w:t>
            </w:r>
            <w:r>
              <w:rPr>
                <w:w w:val="110"/>
                <w:sz w:val="24"/>
              </w:rPr>
              <w:t>90%</w:t>
            </w:r>
          </w:p>
          <w:p w14:paraId="39EC3B90" w14:textId="77777777" w:rsidR="005313F1" w:rsidRDefault="009B75EF">
            <w:pPr>
              <w:pStyle w:val="TableParagraph"/>
              <w:spacing w:before="202"/>
              <w:ind w:left="117"/>
              <w:rPr>
                <w:sz w:val="24"/>
              </w:rPr>
            </w:pPr>
            <w:r>
              <w:rPr>
                <w:w w:val="120"/>
                <w:sz w:val="24"/>
              </w:rPr>
              <w:t>credible</w:t>
            </w:r>
            <w:r>
              <w:rPr>
                <w:spacing w:val="-42"/>
                <w:w w:val="120"/>
                <w:sz w:val="24"/>
              </w:rPr>
              <w:t xml:space="preserve"> </w:t>
            </w:r>
            <w:r>
              <w:rPr>
                <w:w w:val="120"/>
                <w:sz w:val="24"/>
              </w:rPr>
              <w:t>set</w:t>
            </w:r>
          </w:p>
        </w:tc>
      </w:tr>
      <w:tr w:rsidR="005313F1" w14:paraId="65F5E6DA" w14:textId="77777777">
        <w:trPr>
          <w:trHeight w:val="36"/>
        </w:trPr>
        <w:tc>
          <w:tcPr>
            <w:tcW w:w="598" w:type="dxa"/>
            <w:tcBorders>
              <w:top w:val="single" w:sz="6" w:space="0" w:color="000000"/>
              <w:bottom w:val="single" w:sz="6" w:space="0" w:color="000000"/>
            </w:tcBorders>
          </w:tcPr>
          <w:p w14:paraId="7A900BB9" w14:textId="77777777" w:rsidR="005313F1" w:rsidRDefault="005313F1">
            <w:pPr>
              <w:pStyle w:val="TableParagraph"/>
              <w:rPr>
                <w:sz w:val="2"/>
              </w:rPr>
            </w:pPr>
          </w:p>
        </w:tc>
        <w:tc>
          <w:tcPr>
            <w:tcW w:w="1901" w:type="dxa"/>
            <w:tcBorders>
              <w:top w:val="single" w:sz="6" w:space="0" w:color="000000"/>
              <w:bottom w:val="single" w:sz="6" w:space="0" w:color="000000"/>
            </w:tcBorders>
          </w:tcPr>
          <w:p w14:paraId="031EBB7C" w14:textId="77777777" w:rsidR="005313F1" w:rsidRDefault="005313F1">
            <w:pPr>
              <w:pStyle w:val="TableParagraph"/>
              <w:rPr>
                <w:sz w:val="2"/>
              </w:rPr>
            </w:pPr>
          </w:p>
        </w:tc>
        <w:tc>
          <w:tcPr>
            <w:tcW w:w="1552" w:type="dxa"/>
            <w:tcBorders>
              <w:top w:val="single" w:sz="6" w:space="0" w:color="000000"/>
              <w:bottom w:val="single" w:sz="6" w:space="0" w:color="000000"/>
            </w:tcBorders>
          </w:tcPr>
          <w:p w14:paraId="4D0B4083" w14:textId="77777777" w:rsidR="005313F1" w:rsidRDefault="005313F1">
            <w:pPr>
              <w:pStyle w:val="TableParagraph"/>
              <w:rPr>
                <w:sz w:val="2"/>
              </w:rPr>
            </w:pPr>
          </w:p>
        </w:tc>
        <w:tc>
          <w:tcPr>
            <w:tcW w:w="785" w:type="dxa"/>
            <w:tcBorders>
              <w:top w:val="single" w:sz="6" w:space="0" w:color="000000"/>
              <w:bottom w:val="single" w:sz="6" w:space="0" w:color="000000"/>
            </w:tcBorders>
          </w:tcPr>
          <w:p w14:paraId="43B6D1D6" w14:textId="77777777" w:rsidR="005313F1" w:rsidRDefault="005313F1">
            <w:pPr>
              <w:pStyle w:val="TableParagraph"/>
              <w:rPr>
                <w:sz w:val="2"/>
              </w:rPr>
            </w:pPr>
          </w:p>
        </w:tc>
        <w:tc>
          <w:tcPr>
            <w:tcW w:w="693" w:type="dxa"/>
            <w:tcBorders>
              <w:top w:val="single" w:sz="6" w:space="0" w:color="000000"/>
              <w:bottom w:val="single" w:sz="6" w:space="0" w:color="000000"/>
            </w:tcBorders>
          </w:tcPr>
          <w:p w14:paraId="579CCCF7" w14:textId="77777777" w:rsidR="005313F1" w:rsidRDefault="005313F1">
            <w:pPr>
              <w:pStyle w:val="TableParagraph"/>
              <w:rPr>
                <w:sz w:val="2"/>
              </w:rPr>
            </w:pPr>
          </w:p>
        </w:tc>
        <w:tc>
          <w:tcPr>
            <w:tcW w:w="1665" w:type="dxa"/>
            <w:tcBorders>
              <w:top w:val="single" w:sz="6" w:space="0" w:color="000000"/>
              <w:bottom w:val="single" w:sz="6" w:space="0" w:color="000000"/>
            </w:tcBorders>
          </w:tcPr>
          <w:p w14:paraId="357011D9" w14:textId="77777777" w:rsidR="005313F1" w:rsidRDefault="005313F1">
            <w:pPr>
              <w:pStyle w:val="TableParagraph"/>
              <w:rPr>
                <w:sz w:val="2"/>
              </w:rPr>
            </w:pPr>
          </w:p>
        </w:tc>
        <w:tc>
          <w:tcPr>
            <w:tcW w:w="693" w:type="dxa"/>
            <w:tcBorders>
              <w:top w:val="single" w:sz="6" w:space="0" w:color="000000"/>
              <w:bottom w:val="single" w:sz="6" w:space="0" w:color="000000"/>
            </w:tcBorders>
          </w:tcPr>
          <w:p w14:paraId="27697DD0" w14:textId="77777777" w:rsidR="005313F1" w:rsidRDefault="005313F1">
            <w:pPr>
              <w:pStyle w:val="TableParagraph"/>
              <w:rPr>
                <w:sz w:val="2"/>
              </w:rPr>
            </w:pPr>
          </w:p>
        </w:tc>
        <w:tc>
          <w:tcPr>
            <w:tcW w:w="1676" w:type="dxa"/>
            <w:tcBorders>
              <w:top w:val="single" w:sz="6" w:space="0" w:color="000000"/>
              <w:bottom w:val="single" w:sz="6" w:space="0" w:color="000000"/>
            </w:tcBorders>
          </w:tcPr>
          <w:p w14:paraId="150C4F16" w14:textId="77777777" w:rsidR="005313F1" w:rsidRDefault="005313F1">
            <w:pPr>
              <w:pStyle w:val="TableParagraph"/>
              <w:rPr>
                <w:sz w:val="2"/>
              </w:rPr>
            </w:pPr>
          </w:p>
        </w:tc>
        <w:tc>
          <w:tcPr>
            <w:tcW w:w="1478" w:type="dxa"/>
            <w:tcBorders>
              <w:top w:val="single" w:sz="6" w:space="0" w:color="000000"/>
              <w:bottom w:val="single" w:sz="6" w:space="0" w:color="000000"/>
            </w:tcBorders>
          </w:tcPr>
          <w:p w14:paraId="1442AD27" w14:textId="77777777" w:rsidR="005313F1" w:rsidRDefault="005313F1">
            <w:pPr>
              <w:pStyle w:val="TableParagraph"/>
              <w:rPr>
                <w:sz w:val="2"/>
              </w:rPr>
            </w:pPr>
          </w:p>
        </w:tc>
        <w:tc>
          <w:tcPr>
            <w:tcW w:w="1518" w:type="dxa"/>
            <w:tcBorders>
              <w:top w:val="single" w:sz="6" w:space="0" w:color="000000"/>
              <w:bottom w:val="single" w:sz="6" w:space="0" w:color="000000"/>
            </w:tcBorders>
          </w:tcPr>
          <w:p w14:paraId="5CF96072" w14:textId="77777777" w:rsidR="005313F1" w:rsidRDefault="005313F1">
            <w:pPr>
              <w:pStyle w:val="TableParagraph"/>
              <w:rPr>
                <w:sz w:val="2"/>
              </w:rPr>
            </w:pPr>
          </w:p>
        </w:tc>
      </w:tr>
      <w:tr w:rsidR="005313F1" w14:paraId="1C997080" w14:textId="77777777">
        <w:trPr>
          <w:trHeight w:val="559"/>
        </w:trPr>
        <w:tc>
          <w:tcPr>
            <w:tcW w:w="598" w:type="dxa"/>
            <w:tcBorders>
              <w:top w:val="single" w:sz="6" w:space="0" w:color="000000"/>
            </w:tcBorders>
          </w:tcPr>
          <w:p w14:paraId="25A6398D" w14:textId="77777777" w:rsidR="005313F1" w:rsidRDefault="009B75EF">
            <w:pPr>
              <w:pStyle w:val="TableParagraph"/>
              <w:spacing w:before="176"/>
              <w:jc w:val="center"/>
              <w:rPr>
                <w:sz w:val="24"/>
              </w:rPr>
            </w:pPr>
            <w:r>
              <w:rPr>
                <w:w w:val="108"/>
                <w:sz w:val="24"/>
              </w:rPr>
              <w:t>2</w:t>
            </w:r>
          </w:p>
        </w:tc>
        <w:tc>
          <w:tcPr>
            <w:tcW w:w="1901" w:type="dxa"/>
            <w:tcBorders>
              <w:top w:val="single" w:sz="6" w:space="0" w:color="000000"/>
            </w:tcBorders>
          </w:tcPr>
          <w:p w14:paraId="74FA8F77" w14:textId="77777777" w:rsidR="005313F1" w:rsidRDefault="009B75EF">
            <w:pPr>
              <w:pStyle w:val="TableParagraph"/>
              <w:spacing w:before="176"/>
              <w:ind w:left="112" w:right="111"/>
              <w:jc w:val="center"/>
              <w:rPr>
                <w:i/>
                <w:sz w:val="24"/>
              </w:rPr>
            </w:pPr>
            <w:r>
              <w:rPr>
                <w:i/>
                <w:w w:val="105"/>
                <w:sz w:val="24"/>
              </w:rPr>
              <w:t>IFIH1</w:t>
            </w:r>
          </w:p>
        </w:tc>
        <w:tc>
          <w:tcPr>
            <w:tcW w:w="1552" w:type="dxa"/>
            <w:tcBorders>
              <w:top w:val="single" w:sz="6" w:space="0" w:color="000000"/>
            </w:tcBorders>
          </w:tcPr>
          <w:p w14:paraId="4B5EBFBE" w14:textId="77777777" w:rsidR="005313F1" w:rsidRDefault="009B75EF">
            <w:pPr>
              <w:pStyle w:val="TableParagraph"/>
              <w:spacing w:before="176"/>
              <w:ind w:right="151"/>
              <w:jc w:val="right"/>
              <w:rPr>
                <w:sz w:val="24"/>
              </w:rPr>
            </w:pPr>
            <w:r>
              <w:rPr>
                <w:w w:val="105"/>
                <w:sz w:val="24"/>
              </w:rPr>
              <w:t>rs13406089</w:t>
            </w:r>
          </w:p>
        </w:tc>
        <w:tc>
          <w:tcPr>
            <w:tcW w:w="785" w:type="dxa"/>
            <w:tcBorders>
              <w:top w:val="single" w:sz="6" w:space="0" w:color="000000"/>
            </w:tcBorders>
          </w:tcPr>
          <w:p w14:paraId="0CEEAB14" w14:textId="77777777" w:rsidR="005313F1" w:rsidRDefault="009B75EF">
            <w:pPr>
              <w:pStyle w:val="TableParagraph"/>
              <w:spacing w:before="176"/>
              <w:ind w:left="102" w:right="95"/>
              <w:jc w:val="center"/>
              <w:rPr>
                <w:sz w:val="24"/>
              </w:rPr>
            </w:pPr>
            <w:r>
              <w:rPr>
                <w:w w:val="110"/>
                <w:sz w:val="24"/>
              </w:rPr>
              <w:t>0.33</w:t>
            </w:r>
          </w:p>
        </w:tc>
        <w:tc>
          <w:tcPr>
            <w:tcW w:w="693" w:type="dxa"/>
            <w:tcBorders>
              <w:top w:val="single" w:sz="6" w:space="0" w:color="000000"/>
            </w:tcBorders>
          </w:tcPr>
          <w:p w14:paraId="3B25C395" w14:textId="77777777" w:rsidR="005313F1" w:rsidRDefault="009B75EF">
            <w:pPr>
              <w:pStyle w:val="TableParagraph"/>
              <w:spacing w:before="176"/>
              <w:ind w:left="120"/>
              <w:rPr>
                <w:sz w:val="24"/>
              </w:rPr>
            </w:pPr>
            <w:r>
              <w:rPr>
                <w:w w:val="110"/>
                <w:sz w:val="24"/>
              </w:rPr>
              <w:t>0.78</w:t>
            </w:r>
          </w:p>
        </w:tc>
        <w:tc>
          <w:tcPr>
            <w:tcW w:w="1665" w:type="dxa"/>
            <w:tcBorders>
              <w:top w:val="single" w:sz="6" w:space="0" w:color="000000"/>
            </w:tcBorders>
          </w:tcPr>
          <w:p w14:paraId="32CCF024" w14:textId="77777777" w:rsidR="005313F1" w:rsidRDefault="009B75EF">
            <w:pPr>
              <w:pStyle w:val="TableParagraph"/>
              <w:spacing w:before="176"/>
              <w:ind w:right="603"/>
              <w:jc w:val="right"/>
              <w:rPr>
                <w:sz w:val="24"/>
              </w:rPr>
            </w:pPr>
            <w:r>
              <w:rPr>
                <w:w w:val="105"/>
                <w:sz w:val="24"/>
              </w:rPr>
              <w:t>4.58</w:t>
            </w:r>
          </w:p>
        </w:tc>
        <w:tc>
          <w:tcPr>
            <w:tcW w:w="693" w:type="dxa"/>
            <w:tcBorders>
              <w:top w:val="single" w:sz="6" w:space="0" w:color="000000"/>
            </w:tcBorders>
          </w:tcPr>
          <w:p w14:paraId="7B2553B7" w14:textId="77777777" w:rsidR="005313F1" w:rsidRDefault="009B75EF">
            <w:pPr>
              <w:pStyle w:val="TableParagraph"/>
              <w:spacing w:before="176"/>
              <w:ind w:left="95" w:right="96"/>
              <w:jc w:val="center"/>
              <w:rPr>
                <w:sz w:val="24"/>
              </w:rPr>
            </w:pPr>
            <w:r>
              <w:rPr>
                <w:w w:val="110"/>
                <w:sz w:val="24"/>
              </w:rPr>
              <w:t>0.48</w:t>
            </w:r>
          </w:p>
        </w:tc>
        <w:tc>
          <w:tcPr>
            <w:tcW w:w="1676" w:type="dxa"/>
            <w:tcBorders>
              <w:top w:val="single" w:sz="6" w:space="0" w:color="000000"/>
            </w:tcBorders>
          </w:tcPr>
          <w:p w14:paraId="62098DFD" w14:textId="77777777" w:rsidR="005313F1" w:rsidRDefault="009B75EF">
            <w:pPr>
              <w:pStyle w:val="TableParagraph"/>
              <w:spacing w:before="176"/>
              <w:jc w:val="center"/>
              <w:rPr>
                <w:sz w:val="24"/>
              </w:rPr>
            </w:pPr>
            <w:r>
              <w:rPr>
                <w:w w:val="108"/>
                <w:sz w:val="24"/>
              </w:rPr>
              <w:t>2</w:t>
            </w:r>
          </w:p>
        </w:tc>
        <w:tc>
          <w:tcPr>
            <w:tcW w:w="1478" w:type="dxa"/>
            <w:tcBorders>
              <w:top w:val="single" w:sz="6" w:space="0" w:color="000000"/>
            </w:tcBorders>
          </w:tcPr>
          <w:p w14:paraId="2398FC27" w14:textId="77777777" w:rsidR="005313F1" w:rsidRDefault="009B75EF">
            <w:pPr>
              <w:pStyle w:val="TableParagraph"/>
              <w:spacing w:before="176"/>
              <w:ind w:right="119"/>
              <w:jc w:val="right"/>
              <w:rPr>
                <w:sz w:val="24"/>
              </w:rPr>
            </w:pPr>
            <w:r>
              <w:rPr>
                <w:w w:val="105"/>
                <w:sz w:val="24"/>
              </w:rPr>
              <w:t>rs35667974</w:t>
            </w:r>
          </w:p>
        </w:tc>
        <w:tc>
          <w:tcPr>
            <w:tcW w:w="1518" w:type="dxa"/>
            <w:tcBorders>
              <w:top w:val="single" w:sz="6" w:space="0" w:color="000000"/>
            </w:tcBorders>
          </w:tcPr>
          <w:p w14:paraId="3F0E2475" w14:textId="77777777" w:rsidR="005313F1" w:rsidRDefault="009B75EF">
            <w:pPr>
              <w:pStyle w:val="TableParagraph"/>
              <w:spacing w:before="176"/>
              <w:ind w:right="2"/>
              <w:jc w:val="center"/>
              <w:rPr>
                <w:sz w:val="24"/>
              </w:rPr>
            </w:pPr>
            <w:r>
              <w:rPr>
                <w:w w:val="108"/>
                <w:sz w:val="24"/>
              </w:rPr>
              <w:t>4</w:t>
            </w:r>
          </w:p>
        </w:tc>
      </w:tr>
      <w:tr w:rsidR="005313F1" w14:paraId="014A0744" w14:textId="77777777">
        <w:trPr>
          <w:trHeight w:val="466"/>
        </w:trPr>
        <w:tc>
          <w:tcPr>
            <w:tcW w:w="598" w:type="dxa"/>
          </w:tcPr>
          <w:p w14:paraId="457DA9BA" w14:textId="77777777" w:rsidR="005313F1" w:rsidRDefault="009B75EF">
            <w:pPr>
              <w:pStyle w:val="TableParagraph"/>
              <w:spacing w:before="94"/>
              <w:jc w:val="center"/>
              <w:rPr>
                <w:sz w:val="24"/>
              </w:rPr>
            </w:pPr>
            <w:r>
              <w:rPr>
                <w:w w:val="108"/>
                <w:sz w:val="24"/>
              </w:rPr>
              <w:t>5</w:t>
            </w:r>
          </w:p>
        </w:tc>
        <w:tc>
          <w:tcPr>
            <w:tcW w:w="1901" w:type="dxa"/>
          </w:tcPr>
          <w:p w14:paraId="00E52C80" w14:textId="77777777" w:rsidR="005313F1" w:rsidRDefault="009B75EF">
            <w:pPr>
              <w:pStyle w:val="TableParagraph"/>
              <w:spacing w:before="94"/>
              <w:ind w:left="112" w:right="111"/>
              <w:jc w:val="center"/>
              <w:rPr>
                <w:i/>
                <w:sz w:val="24"/>
              </w:rPr>
            </w:pPr>
            <w:r>
              <w:rPr>
                <w:i/>
                <w:w w:val="105"/>
                <w:sz w:val="24"/>
              </w:rPr>
              <w:t>IL12B/ADRA1B</w:t>
            </w:r>
          </w:p>
        </w:tc>
        <w:tc>
          <w:tcPr>
            <w:tcW w:w="1552" w:type="dxa"/>
          </w:tcPr>
          <w:p w14:paraId="72E8DB80" w14:textId="77777777" w:rsidR="005313F1" w:rsidRDefault="009B75EF">
            <w:pPr>
              <w:pStyle w:val="TableParagraph"/>
              <w:spacing w:before="94"/>
              <w:ind w:left="225"/>
              <w:rPr>
                <w:sz w:val="24"/>
              </w:rPr>
            </w:pPr>
            <w:r>
              <w:rPr>
                <w:w w:val="110"/>
                <w:sz w:val="24"/>
              </w:rPr>
              <w:t>rs2546890</w:t>
            </w:r>
          </w:p>
        </w:tc>
        <w:tc>
          <w:tcPr>
            <w:tcW w:w="785" w:type="dxa"/>
          </w:tcPr>
          <w:p w14:paraId="6A39B5C2" w14:textId="77777777" w:rsidR="005313F1" w:rsidRDefault="009B75EF">
            <w:pPr>
              <w:pStyle w:val="TableParagraph"/>
              <w:spacing w:before="94"/>
              <w:ind w:left="102" w:right="95"/>
              <w:jc w:val="center"/>
              <w:rPr>
                <w:sz w:val="24"/>
              </w:rPr>
            </w:pPr>
            <w:r>
              <w:rPr>
                <w:w w:val="110"/>
                <w:sz w:val="24"/>
              </w:rPr>
              <w:t>0.48</w:t>
            </w:r>
          </w:p>
        </w:tc>
        <w:tc>
          <w:tcPr>
            <w:tcW w:w="693" w:type="dxa"/>
          </w:tcPr>
          <w:p w14:paraId="42FECD63" w14:textId="77777777" w:rsidR="005313F1" w:rsidRDefault="009B75EF">
            <w:pPr>
              <w:pStyle w:val="TableParagraph"/>
              <w:spacing w:before="94"/>
              <w:ind w:left="120"/>
              <w:rPr>
                <w:sz w:val="24"/>
              </w:rPr>
            </w:pPr>
            <w:r>
              <w:rPr>
                <w:w w:val="110"/>
                <w:sz w:val="24"/>
              </w:rPr>
              <w:t>0.76</w:t>
            </w:r>
          </w:p>
        </w:tc>
        <w:tc>
          <w:tcPr>
            <w:tcW w:w="1665" w:type="dxa"/>
          </w:tcPr>
          <w:p w14:paraId="441A16BF" w14:textId="77777777" w:rsidR="005313F1" w:rsidRDefault="009B75EF">
            <w:pPr>
              <w:pStyle w:val="TableParagraph"/>
              <w:spacing w:before="94"/>
              <w:ind w:right="603"/>
              <w:jc w:val="right"/>
              <w:rPr>
                <w:sz w:val="24"/>
              </w:rPr>
            </w:pPr>
            <w:r>
              <w:rPr>
                <w:w w:val="105"/>
                <w:sz w:val="24"/>
              </w:rPr>
              <w:t>6.53</w:t>
            </w:r>
          </w:p>
        </w:tc>
        <w:tc>
          <w:tcPr>
            <w:tcW w:w="693" w:type="dxa"/>
          </w:tcPr>
          <w:p w14:paraId="37E777AD" w14:textId="77777777" w:rsidR="005313F1" w:rsidRDefault="009B75EF">
            <w:pPr>
              <w:pStyle w:val="TableParagraph"/>
              <w:spacing w:before="94"/>
              <w:ind w:left="95" w:right="96"/>
              <w:jc w:val="center"/>
              <w:rPr>
                <w:sz w:val="24"/>
              </w:rPr>
            </w:pPr>
            <w:r>
              <w:rPr>
                <w:w w:val="110"/>
                <w:sz w:val="24"/>
              </w:rPr>
              <w:t>0.6</w:t>
            </w:r>
          </w:p>
        </w:tc>
        <w:tc>
          <w:tcPr>
            <w:tcW w:w="1676" w:type="dxa"/>
          </w:tcPr>
          <w:p w14:paraId="45E6FCF7" w14:textId="77777777" w:rsidR="005313F1" w:rsidRDefault="009B75EF">
            <w:pPr>
              <w:pStyle w:val="TableParagraph"/>
              <w:spacing w:before="94"/>
              <w:ind w:right="707"/>
              <w:jc w:val="right"/>
              <w:rPr>
                <w:sz w:val="24"/>
              </w:rPr>
            </w:pPr>
            <w:r>
              <w:rPr>
                <w:w w:val="105"/>
                <w:sz w:val="24"/>
              </w:rPr>
              <w:t>23</w:t>
            </w:r>
          </w:p>
        </w:tc>
        <w:tc>
          <w:tcPr>
            <w:tcW w:w="1478" w:type="dxa"/>
          </w:tcPr>
          <w:p w14:paraId="498376C2" w14:textId="77777777" w:rsidR="005313F1" w:rsidRDefault="009B75EF">
            <w:pPr>
              <w:pStyle w:val="TableParagraph"/>
              <w:spacing w:before="94"/>
              <w:ind w:right="184"/>
              <w:jc w:val="right"/>
              <w:rPr>
                <w:sz w:val="24"/>
              </w:rPr>
            </w:pPr>
            <w:r>
              <w:rPr>
                <w:w w:val="105"/>
                <w:sz w:val="24"/>
              </w:rPr>
              <w:t>rs4921482</w:t>
            </w:r>
          </w:p>
        </w:tc>
        <w:tc>
          <w:tcPr>
            <w:tcW w:w="1518" w:type="dxa"/>
          </w:tcPr>
          <w:p w14:paraId="536FC0F3" w14:textId="77777777" w:rsidR="005313F1" w:rsidRDefault="009B75EF">
            <w:pPr>
              <w:pStyle w:val="TableParagraph"/>
              <w:spacing w:before="94"/>
              <w:ind w:right="2"/>
              <w:jc w:val="center"/>
              <w:rPr>
                <w:sz w:val="24"/>
              </w:rPr>
            </w:pPr>
            <w:r>
              <w:rPr>
                <w:w w:val="108"/>
                <w:sz w:val="24"/>
              </w:rPr>
              <w:t>3</w:t>
            </w:r>
          </w:p>
        </w:tc>
      </w:tr>
      <w:tr w:rsidR="005313F1" w14:paraId="1901D36D" w14:textId="77777777">
        <w:trPr>
          <w:trHeight w:val="502"/>
        </w:trPr>
        <w:tc>
          <w:tcPr>
            <w:tcW w:w="598" w:type="dxa"/>
          </w:tcPr>
          <w:p w14:paraId="10057F24" w14:textId="77777777" w:rsidR="005313F1" w:rsidRDefault="009B75EF">
            <w:pPr>
              <w:pStyle w:val="TableParagraph"/>
              <w:spacing w:before="105"/>
              <w:jc w:val="center"/>
              <w:rPr>
                <w:sz w:val="24"/>
              </w:rPr>
            </w:pPr>
            <w:r>
              <w:rPr>
                <w:w w:val="108"/>
                <w:sz w:val="24"/>
              </w:rPr>
              <w:t>5</w:t>
            </w:r>
          </w:p>
        </w:tc>
        <w:tc>
          <w:tcPr>
            <w:tcW w:w="1901" w:type="dxa"/>
          </w:tcPr>
          <w:p w14:paraId="3DEB4DD7" w14:textId="77777777" w:rsidR="005313F1" w:rsidRDefault="009B75EF">
            <w:pPr>
              <w:pStyle w:val="TableParagraph"/>
              <w:spacing w:before="105"/>
              <w:ind w:left="112" w:right="111"/>
              <w:jc w:val="center"/>
              <w:rPr>
                <w:i/>
                <w:sz w:val="24"/>
              </w:rPr>
            </w:pPr>
            <w:r>
              <w:rPr>
                <w:i/>
                <w:w w:val="105"/>
                <w:sz w:val="24"/>
              </w:rPr>
              <w:t>IL13</w:t>
            </w:r>
          </w:p>
        </w:tc>
        <w:tc>
          <w:tcPr>
            <w:tcW w:w="1552" w:type="dxa"/>
          </w:tcPr>
          <w:p w14:paraId="0715F435" w14:textId="77777777" w:rsidR="005313F1" w:rsidRDefault="009B75EF">
            <w:pPr>
              <w:pStyle w:val="TableParagraph"/>
              <w:spacing w:before="47"/>
              <w:ind w:right="186"/>
              <w:jc w:val="right"/>
              <w:rPr>
                <w:rFonts w:ascii="Arial Unicode MS" w:hAnsi="Arial Unicode MS"/>
                <w:sz w:val="18"/>
              </w:rPr>
            </w:pPr>
            <w:r>
              <w:rPr>
                <w:w w:val="105"/>
                <w:sz w:val="24"/>
              </w:rPr>
              <w:t>rs2069616</w:t>
            </w:r>
            <w:r>
              <w:rPr>
                <w:rFonts w:ascii="Arial Unicode MS" w:hAnsi="Arial Unicode MS"/>
                <w:w w:val="105"/>
                <w:position w:val="9"/>
                <w:sz w:val="18"/>
              </w:rPr>
              <w:t>∗</w:t>
            </w:r>
          </w:p>
        </w:tc>
        <w:tc>
          <w:tcPr>
            <w:tcW w:w="785" w:type="dxa"/>
          </w:tcPr>
          <w:p w14:paraId="70464ECC" w14:textId="77777777" w:rsidR="005313F1" w:rsidRDefault="009B75EF">
            <w:pPr>
              <w:pStyle w:val="TableParagraph"/>
              <w:spacing w:before="105"/>
              <w:ind w:left="102" w:right="95"/>
              <w:jc w:val="center"/>
              <w:rPr>
                <w:sz w:val="24"/>
              </w:rPr>
            </w:pPr>
            <w:r>
              <w:rPr>
                <w:w w:val="110"/>
                <w:sz w:val="24"/>
              </w:rPr>
              <w:t>0.44</w:t>
            </w:r>
          </w:p>
        </w:tc>
        <w:tc>
          <w:tcPr>
            <w:tcW w:w="693" w:type="dxa"/>
          </w:tcPr>
          <w:p w14:paraId="5449D521" w14:textId="77777777" w:rsidR="005313F1" w:rsidRDefault="009B75EF">
            <w:pPr>
              <w:pStyle w:val="TableParagraph"/>
              <w:spacing w:before="105"/>
              <w:ind w:left="120"/>
              <w:rPr>
                <w:sz w:val="24"/>
              </w:rPr>
            </w:pPr>
            <w:r>
              <w:rPr>
                <w:w w:val="110"/>
                <w:sz w:val="24"/>
              </w:rPr>
              <w:t>1.25</w:t>
            </w:r>
          </w:p>
        </w:tc>
        <w:tc>
          <w:tcPr>
            <w:tcW w:w="1665" w:type="dxa"/>
          </w:tcPr>
          <w:p w14:paraId="2F8237EB" w14:textId="77777777" w:rsidR="005313F1" w:rsidRDefault="009B75EF">
            <w:pPr>
              <w:pStyle w:val="TableParagraph"/>
              <w:spacing w:before="105"/>
              <w:ind w:right="604"/>
              <w:jc w:val="right"/>
              <w:rPr>
                <w:sz w:val="24"/>
              </w:rPr>
            </w:pPr>
            <w:r>
              <w:rPr>
                <w:w w:val="105"/>
                <w:sz w:val="24"/>
              </w:rPr>
              <w:t>5.16</w:t>
            </w:r>
          </w:p>
        </w:tc>
        <w:tc>
          <w:tcPr>
            <w:tcW w:w="693" w:type="dxa"/>
          </w:tcPr>
          <w:p w14:paraId="31A7FF8C" w14:textId="77777777" w:rsidR="005313F1" w:rsidRDefault="009B75EF">
            <w:pPr>
              <w:pStyle w:val="TableParagraph"/>
              <w:spacing w:before="105"/>
              <w:ind w:left="95" w:right="96"/>
              <w:jc w:val="center"/>
              <w:rPr>
                <w:sz w:val="24"/>
              </w:rPr>
            </w:pPr>
            <w:r>
              <w:rPr>
                <w:w w:val="110"/>
                <w:sz w:val="24"/>
              </w:rPr>
              <w:t>0.05</w:t>
            </w:r>
          </w:p>
        </w:tc>
        <w:tc>
          <w:tcPr>
            <w:tcW w:w="1676" w:type="dxa"/>
          </w:tcPr>
          <w:p w14:paraId="15037B26" w14:textId="77777777" w:rsidR="005313F1" w:rsidRDefault="009B75EF">
            <w:pPr>
              <w:pStyle w:val="TableParagraph"/>
              <w:spacing w:before="105"/>
              <w:ind w:right="707"/>
              <w:jc w:val="right"/>
              <w:rPr>
                <w:sz w:val="24"/>
              </w:rPr>
            </w:pPr>
            <w:r>
              <w:rPr>
                <w:w w:val="105"/>
                <w:sz w:val="24"/>
              </w:rPr>
              <w:t>55</w:t>
            </w:r>
          </w:p>
        </w:tc>
        <w:tc>
          <w:tcPr>
            <w:tcW w:w="1478" w:type="dxa"/>
          </w:tcPr>
          <w:p w14:paraId="419819C0" w14:textId="77777777" w:rsidR="005313F1" w:rsidRDefault="009B75EF">
            <w:pPr>
              <w:pStyle w:val="TableParagraph"/>
              <w:spacing w:before="105"/>
              <w:ind w:left="536" w:right="537"/>
              <w:jc w:val="center"/>
              <w:rPr>
                <w:sz w:val="24"/>
              </w:rPr>
            </w:pPr>
            <w:r>
              <w:rPr>
                <w:w w:val="105"/>
                <w:sz w:val="24"/>
              </w:rPr>
              <w:t>NA</w:t>
            </w:r>
          </w:p>
        </w:tc>
        <w:tc>
          <w:tcPr>
            <w:tcW w:w="1518" w:type="dxa"/>
          </w:tcPr>
          <w:p w14:paraId="0320B664" w14:textId="77777777" w:rsidR="005313F1" w:rsidRDefault="009B75EF">
            <w:pPr>
              <w:pStyle w:val="TableParagraph"/>
              <w:spacing w:before="105"/>
              <w:ind w:left="540" w:right="542"/>
              <w:jc w:val="center"/>
              <w:rPr>
                <w:sz w:val="24"/>
              </w:rPr>
            </w:pPr>
            <w:r>
              <w:rPr>
                <w:w w:val="105"/>
                <w:sz w:val="24"/>
              </w:rPr>
              <w:t>NA</w:t>
            </w:r>
          </w:p>
        </w:tc>
      </w:tr>
      <w:tr w:rsidR="005313F1" w14:paraId="13692AFB" w14:textId="77777777">
        <w:trPr>
          <w:trHeight w:val="453"/>
        </w:trPr>
        <w:tc>
          <w:tcPr>
            <w:tcW w:w="598" w:type="dxa"/>
          </w:tcPr>
          <w:p w14:paraId="7618BFCF" w14:textId="77777777" w:rsidR="005313F1" w:rsidRDefault="009B75EF">
            <w:pPr>
              <w:pStyle w:val="TableParagraph"/>
              <w:spacing w:before="81"/>
              <w:jc w:val="center"/>
              <w:rPr>
                <w:sz w:val="24"/>
              </w:rPr>
            </w:pPr>
            <w:r>
              <w:rPr>
                <w:w w:val="108"/>
                <w:sz w:val="24"/>
              </w:rPr>
              <w:t>1</w:t>
            </w:r>
          </w:p>
        </w:tc>
        <w:tc>
          <w:tcPr>
            <w:tcW w:w="1901" w:type="dxa"/>
          </w:tcPr>
          <w:p w14:paraId="2E83566C" w14:textId="77777777" w:rsidR="005313F1" w:rsidRDefault="009B75EF">
            <w:pPr>
              <w:pStyle w:val="TableParagraph"/>
              <w:spacing w:before="81"/>
              <w:ind w:left="112" w:right="111"/>
              <w:jc w:val="center"/>
              <w:rPr>
                <w:i/>
                <w:sz w:val="24"/>
              </w:rPr>
            </w:pPr>
            <w:r>
              <w:rPr>
                <w:i/>
                <w:w w:val="105"/>
                <w:sz w:val="24"/>
              </w:rPr>
              <w:t>IL23R</w:t>
            </w:r>
          </w:p>
        </w:tc>
        <w:tc>
          <w:tcPr>
            <w:tcW w:w="1552" w:type="dxa"/>
          </w:tcPr>
          <w:p w14:paraId="7F972833" w14:textId="77777777" w:rsidR="005313F1" w:rsidRDefault="009B75EF">
            <w:pPr>
              <w:pStyle w:val="TableParagraph"/>
              <w:spacing w:before="81"/>
              <w:ind w:right="151"/>
              <w:jc w:val="right"/>
              <w:rPr>
                <w:sz w:val="24"/>
              </w:rPr>
            </w:pPr>
            <w:r>
              <w:rPr>
                <w:w w:val="105"/>
                <w:sz w:val="24"/>
              </w:rPr>
              <w:t>rs12044149</w:t>
            </w:r>
          </w:p>
        </w:tc>
        <w:tc>
          <w:tcPr>
            <w:tcW w:w="785" w:type="dxa"/>
          </w:tcPr>
          <w:p w14:paraId="64EE2ADB" w14:textId="77777777" w:rsidR="005313F1" w:rsidRDefault="009B75EF">
            <w:pPr>
              <w:pStyle w:val="TableParagraph"/>
              <w:spacing w:before="81"/>
              <w:ind w:left="102" w:right="95"/>
              <w:jc w:val="center"/>
              <w:rPr>
                <w:sz w:val="24"/>
              </w:rPr>
            </w:pPr>
            <w:r>
              <w:rPr>
                <w:w w:val="110"/>
                <w:sz w:val="24"/>
              </w:rPr>
              <w:t>0.25</w:t>
            </w:r>
          </w:p>
        </w:tc>
        <w:tc>
          <w:tcPr>
            <w:tcW w:w="693" w:type="dxa"/>
          </w:tcPr>
          <w:p w14:paraId="1FEEF6FE" w14:textId="77777777" w:rsidR="005313F1" w:rsidRDefault="009B75EF">
            <w:pPr>
              <w:pStyle w:val="TableParagraph"/>
              <w:spacing w:before="81"/>
              <w:ind w:left="120"/>
              <w:rPr>
                <w:sz w:val="24"/>
              </w:rPr>
            </w:pPr>
            <w:r>
              <w:rPr>
                <w:w w:val="110"/>
                <w:sz w:val="24"/>
              </w:rPr>
              <w:t>1.41</w:t>
            </w:r>
          </w:p>
        </w:tc>
        <w:tc>
          <w:tcPr>
            <w:tcW w:w="1665" w:type="dxa"/>
          </w:tcPr>
          <w:p w14:paraId="2D86232D" w14:textId="77777777" w:rsidR="005313F1" w:rsidRDefault="009B75EF">
            <w:pPr>
              <w:pStyle w:val="TableParagraph"/>
              <w:spacing w:before="81"/>
              <w:ind w:right="603"/>
              <w:jc w:val="right"/>
              <w:rPr>
                <w:sz w:val="24"/>
              </w:rPr>
            </w:pPr>
            <w:r>
              <w:rPr>
                <w:w w:val="105"/>
                <w:sz w:val="24"/>
              </w:rPr>
              <w:t>9.83</w:t>
            </w:r>
          </w:p>
        </w:tc>
        <w:tc>
          <w:tcPr>
            <w:tcW w:w="693" w:type="dxa"/>
          </w:tcPr>
          <w:p w14:paraId="0E0031F8" w14:textId="77777777" w:rsidR="005313F1" w:rsidRDefault="009B75EF">
            <w:pPr>
              <w:pStyle w:val="TableParagraph"/>
              <w:spacing w:before="81"/>
              <w:ind w:left="95" w:right="96"/>
              <w:jc w:val="center"/>
              <w:rPr>
                <w:sz w:val="24"/>
              </w:rPr>
            </w:pPr>
            <w:r>
              <w:rPr>
                <w:w w:val="110"/>
                <w:sz w:val="24"/>
              </w:rPr>
              <w:t>0.14</w:t>
            </w:r>
          </w:p>
        </w:tc>
        <w:tc>
          <w:tcPr>
            <w:tcW w:w="1676" w:type="dxa"/>
          </w:tcPr>
          <w:p w14:paraId="3889A88C" w14:textId="77777777" w:rsidR="005313F1" w:rsidRDefault="009B75EF">
            <w:pPr>
              <w:pStyle w:val="TableParagraph"/>
              <w:spacing w:before="81"/>
              <w:ind w:right="707"/>
              <w:jc w:val="right"/>
              <w:rPr>
                <w:sz w:val="24"/>
              </w:rPr>
            </w:pPr>
            <w:r>
              <w:rPr>
                <w:w w:val="105"/>
                <w:sz w:val="24"/>
              </w:rPr>
              <w:t>29</w:t>
            </w:r>
          </w:p>
        </w:tc>
        <w:tc>
          <w:tcPr>
            <w:tcW w:w="1478" w:type="dxa"/>
          </w:tcPr>
          <w:p w14:paraId="1413D835" w14:textId="77777777" w:rsidR="005313F1" w:rsidRDefault="009B75EF">
            <w:pPr>
              <w:pStyle w:val="TableParagraph"/>
              <w:spacing w:before="81"/>
              <w:ind w:right="119"/>
              <w:jc w:val="right"/>
              <w:rPr>
                <w:sz w:val="24"/>
              </w:rPr>
            </w:pPr>
            <w:r>
              <w:rPr>
                <w:w w:val="105"/>
                <w:sz w:val="24"/>
              </w:rPr>
              <w:t>rs12044149</w:t>
            </w:r>
          </w:p>
        </w:tc>
        <w:tc>
          <w:tcPr>
            <w:tcW w:w="1518" w:type="dxa"/>
          </w:tcPr>
          <w:p w14:paraId="585A1875" w14:textId="77777777" w:rsidR="005313F1" w:rsidRDefault="009B75EF">
            <w:pPr>
              <w:pStyle w:val="TableParagraph"/>
              <w:spacing w:before="81"/>
              <w:ind w:left="540" w:right="542"/>
              <w:jc w:val="center"/>
              <w:rPr>
                <w:sz w:val="24"/>
              </w:rPr>
            </w:pPr>
            <w:r>
              <w:rPr>
                <w:w w:val="110"/>
                <w:sz w:val="24"/>
              </w:rPr>
              <w:t>34</w:t>
            </w:r>
          </w:p>
        </w:tc>
      </w:tr>
      <w:tr w:rsidR="005313F1" w14:paraId="30BFAAF0" w14:textId="77777777">
        <w:trPr>
          <w:trHeight w:val="491"/>
        </w:trPr>
        <w:tc>
          <w:tcPr>
            <w:tcW w:w="598" w:type="dxa"/>
          </w:tcPr>
          <w:p w14:paraId="44A296EE" w14:textId="77777777" w:rsidR="005313F1" w:rsidRDefault="009B75EF">
            <w:pPr>
              <w:pStyle w:val="TableParagraph"/>
              <w:spacing w:before="105"/>
              <w:jc w:val="center"/>
              <w:rPr>
                <w:sz w:val="24"/>
              </w:rPr>
            </w:pPr>
            <w:r>
              <w:rPr>
                <w:w w:val="108"/>
                <w:sz w:val="24"/>
              </w:rPr>
              <w:t>1</w:t>
            </w:r>
          </w:p>
        </w:tc>
        <w:tc>
          <w:tcPr>
            <w:tcW w:w="1901" w:type="dxa"/>
          </w:tcPr>
          <w:p w14:paraId="2C8507B2" w14:textId="77777777" w:rsidR="005313F1" w:rsidRDefault="009B75EF">
            <w:pPr>
              <w:pStyle w:val="TableParagraph"/>
              <w:spacing w:before="105"/>
              <w:ind w:left="112" w:right="111"/>
              <w:jc w:val="center"/>
              <w:rPr>
                <w:i/>
                <w:sz w:val="24"/>
              </w:rPr>
            </w:pPr>
            <w:r>
              <w:rPr>
                <w:i/>
                <w:w w:val="105"/>
                <w:sz w:val="24"/>
              </w:rPr>
              <w:t>IL28RA/GRHL3</w:t>
            </w:r>
          </w:p>
        </w:tc>
        <w:tc>
          <w:tcPr>
            <w:tcW w:w="1552" w:type="dxa"/>
          </w:tcPr>
          <w:p w14:paraId="06850C56" w14:textId="77777777" w:rsidR="005313F1" w:rsidRDefault="009B75EF">
            <w:pPr>
              <w:pStyle w:val="TableParagraph"/>
              <w:spacing w:before="47"/>
              <w:ind w:right="186"/>
              <w:jc w:val="right"/>
              <w:rPr>
                <w:rFonts w:ascii="Arial Unicode MS" w:hAnsi="Arial Unicode MS"/>
                <w:sz w:val="18"/>
              </w:rPr>
            </w:pPr>
            <w:r>
              <w:rPr>
                <w:w w:val="105"/>
                <w:sz w:val="24"/>
              </w:rPr>
              <w:t>rs2135755</w:t>
            </w:r>
            <w:r>
              <w:rPr>
                <w:rFonts w:ascii="Arial Unicode MS" w:hAnsi="Arial Unicode MS"/>
                <w:w w:val="105"/>
                <w:position w:val="9"/>
                <w:sz w:val="18"/>
              </w:rPr>
              <w:t>∗</w:t>
            </w:r>
          </w:p>
        </w:tc>
        <w:tc>
          <w:tcPr>
            <w:tcW w:w="785" w:type="dxa"/>
          </w:tcPr>
          <w:p w14:paraId="3936FC76" w14:textId="77777777" w:rsidR="005313F1" w:rsidRDefault="009B75EF">
            <w:pPr>
              <w:pStyle w:val="TableParagraph"/>
              <w:spacing w:before="105"/>
              <w:ind w:left="102" w:right="95"/>
              <w:jc w:val="center"/>
              <w:rPr>
                <w:sz w:val="24"/>
              </w:rPr>
            </w:pPr>
            <w:r>
              <w:rPr>
                <w:w w:val="110"/>
                <w:sz w:val="24"/>
              </w:rPr>
              <w:t>0.50</w:t>
            </w:r>
          </w:p>
        </w:tc>
        <w:tc>
          <w:tcPr>
            <w:tcW w:w="693" w:type="dxa"/>
          </w:tcPr>
          <w:p w14:paraId="0D7FFDB5" w14:textId="77777777" w:rsidR="005313F1" w:rsidRDefault="009B75EF">
            <w:pPr>
              <w:pStyle w:val="TableParagraph"/>
              <w:spacing w:before="105"/>
              <w:ind w:left="120"/>
              <w:rPr>
                <w:sz w:val="24"/>
              </w:rPr>
            </w:pPr>
            <w:r>
              <w:rPr>
                <w:w w:val="110"/>
                <w:sz w:val="24"/>
              </w:rPr>
              <w:t>1.20</w:t>
            </w:r>
          </w:p>
        </w:tc>
        <w:tc>
          <w:tcPr>
            <w:tcW w:w="1665" w:type="dxa"/>
          </w:tcPr>
          <w:p w14:paraId="0234BD22" w14:textId="77777777" w:rsidR="005313F1" w:rsidRDefault="009B75EF">
            <w:pPr>
              <w:pStyle w:val="TableParagraph"/>
              <w:spacing w:before="105"/>
              <w:ind w:right="604"/>
              <w:jc w:val="right"/>
              <w:rPr>
                <w:sz w:val="24"/>
              </w:rPr>
            </w:pPr>
            <w:r>
              <w:rPr>
                <w:w w:val="105"/>
                <w:sz w:val="24"/>
              </w:rPr>
              <w:t>3.06</w:t>
            </w:r>
          </w:p>
        </w:tc>
        <w:tc>
          <w:tcPr>
            <w:tcW w:w="693" w:type="dxa"/>
          </w:tcPr>
          <w:p w14:paraId="3C48738E" w14:textId="77777777" w:rsidR="005313F1" w:rsidRDefault="009B75EF">
            <w:pPr>
              <w:pStyle w:val="TableParagraph"/>
              <w:spacing w:before="105"/>
              <w:ind w:left="95" w:right="96"/>
              <w:jc w:val="center"/>
              <w:rPr>
                <w:sz w:val="24"/>
              </w:rPr>
            </w:pPr>
            <w:r>
              <w:rPr>
                <w:w w:val="110"/>
                <w:sz w:val="24"/>
              </w:rPr>
              <w:t>0.03</w:t>
            </w:r>
          </w:p>
        </w:tc>
        <w:tc>
          <w:tcPr>
            <w:tcW w:w="1676" w:type="dxa"/>
          </w:tcPr>
          <w:p w14:paraId="4285DCE3" w14:textId="77777777" w:rsidR="005313F1" w:rsidRDefault="009B75EF">
            <w:pPr>
              <w:pStyle w:val="TableParagraph"/>
              <w:spacing w:before="105"/>
              <w:ind w:right="707"/>
              <w:jc w:val="right"/>
              <w:rPr>
                <w:sz w:val="24"/>
              </w:rPr>
            </w:pPr>
            <w:r>
              <w:rPr>
                <w:w w:val="105"/>
                <w:sz w:val="24"/>
              </w:rPr>
              <w:t>49</w:t>
            </w:r>
          </w:p>
        </w:tc>
        <w:tc>
          <w:tcPr>
            <w:tcW w:w="1478" w:type="dxa"/>
          </w:tcPr>
          <w:p w14:paraId="2477DA31" w14:textId="77777777" w:rsidR="005313F1" w:rsidRDefault="009B75EF">
            <w:pPr>
              <w:pStyle w:val="TableParagraph"/>
              <w:spacing w:before="105"/>
              <w:ind w:left="536" w:right="537"/>
              <w:jc w:val="center"/>
              <w:rPr>
                <w:sz w:val="24"/>
              </w:rPr>
            </w:pPr>
            <w:r>
              <w:rPr>
                <w:w w:val="105"/>
                <w:sz w:val="24"/>
              </w:rPr>
              <w:t>NA</w:t>
            </w:r>
          </w:p>
        </w:tc>
        <w:tc>
          <w:tcPr>
            <w:tcW w:w="1518" w:type="dxa"/>
          </w:tcPr>
          <w:p w14:paraId="24FA4898" w14:textId="77777777" w:rsidR="005313F1" w:rsidRDefault="009B75EF">
            <w:pPr>
              <w:pStyle w:val="TableParagraph"/>
              <w:spacing w:before="105"/>
              <w:ind w:left="540" w:right="542"/>
              <w:jc w:val="center"/>
              <w:rPr>
                <w:sz w:val="24"/>
              </w:rPr>
            </w:pPr>
            <w:r>
              <w:rPr>
                <w:w w:val="105"/>
                <w:sz w:val="24"/>
              </w:rPr>
              <w:t>NA</w:t>
            </w:r>
          </w:p>
        </w:tc>
      </w:tr>
      <w:tr w:rsidR="005313F1" w14:paraId="3D0DDDFA" w14:textId="77777777">
        <w:trPr>
          <w:trHeight w:val="478"/>
        </w:trPr>
        <w:tc>
          <w:tcPr>
            <w:tcW w:w="598" w:type="dxa"/>
          </w:tcPr>
          <w:p w14:paraId="440D8A1C" w14:textId="77777777" w:rsidR="005313F1" w:rsidRDefault="009B75EF">
            <w:pPr>
              <w:pStyle w:val="TableParagraph"/>
              <w:spacing w:before="92"/>
              <w:ind w:left="102" w:right="102"/>
              <w:jc w:val="center"/>
              <w:rPr>
                <w:sz w:val="24"/>
              </w:rPr>
            </w:pPr>
            <w:r>
              <w:rPr>
                <w:w w:val="110"/>
                <w:sz w:val="24"/>
              </w:rPr>
              <w:t>19</w:t>
            </w:r>
          </w:p>
        </w:tc>
        <w:tc>
          <w:tcPr>
            <w:tcW w:w="1901" w:type="dxa"/>
          </w:tcPr>
          <w:p w14:paraId="5678349B" w14:textId="77777777" w:rsidR="005313F1" w:rsidRDefault="009B75EF">
            <w:pPr>
              <w:pStyle w:val="TableParagraph"/>
              <w:spacing w:before="92"/>
              <w:ind w:left="112" w:right="111"/>
              <w:jc w:val="center"/>
              <w:rPr>
                <w:i/>
                <w:sz w:val="24"/>
              </w:rPr>
            </w:pPr>
            <w:r>
              <w:rPr>
                <w:i/>
                <w:sz w:val="24"/>
              </w:rPr>
              <w:t>ILF3</w:t>
            </w:r>
          </w:p>
        </w:tc>
        <w:tc>
          <w:tcPr>
            <w:tcW w:w="1552" w:type="dxa"/>
          </w:tcPr>
          <w:p w14:paraId="5C86EF61" w14:textId="77777777" w:rsidR="005313F1" w:rsidRDefault="009B75EF">
            <w:pPr>
              <w:pStyle w:val="TableParagraph"/>
              <w:spacing w:before="34"/>
              <w:ind w:right="121"/>
              <w:jc w:val="right"/>
              <w:rPr>
                <w:rFonts w:ascii="Arial Unicode MS" w:hAnsi="Arial Unicode MS"/>
                <w:sz w:val="18"/>
              </w:rPr>
            </w:pPr>
            <w:r>
              <w:rPr>
                <w:w w:val="105"/>
                <w:sz w:val="24"/>
              </w:rPr>
              <w:t>rs11085727</w:t>
            </w:r>
            <w:r>
              <w:rPr>
                <w:rFonts w:ascii="Arial Unicode MS" w:hAnsi="Arial Unicode MS"/>
                <w:w w:val="105"/>
                <w:position w:val="9"/>
                <w:sz w:val="18"/>
              </w:rPr>
              <w:t>∗</w:t>
            </w:r>
          </w:p>
        </w:tc>
        <w:tc>
          <w:tcPr>
            <w:tcW w:w="785" w:type="dxa"/>
          </w:tcPr>
          <w:p w14:paraId="3F9A4A9C" w14:textId="77777777" w:rsidR="005313F1" w:rsidRDefault="009B75EF">
            <w:pPr>
              <w:pStyle w:val="TableParagraph"/>
              <w:spacing w:before="92"/>
              <w:ind w:left="102" w:right="95"/>
              <w:jc w:val="center"/>
              <w:rPr>
                <w:sz w:val="24"/>
              </w:rPr>
            </w:pPr>
            <w:r>
              <w:rPr>
                <w:w w:val="110"/>
                <w:sz w:val="24"/>
              </w:rPr>
              <w:t>0.30</w:t>
            </w:r>
          </w:p>
        </w:tc>
        <w:tc>
          <w:tcPr>
            <w:tcW w:w="693" w:type="dxa"/>
          </w:tcPr>
          <w:p w14:paraId="1D2D0B81" w14:textId="77777777" w:rsidR="005313F1" w:rsidRDefault="009B75EF">
            <w:pPr>
              <w:pStyle w:val="TableParagraph"/>
              <w:spacing w:before="92"/>
              <w:ind w:left="120"/>
              <w:rPr>
                <w:sz w:val="24"/>
              </w:rPr>
            </w:pPr>
            <w:r>
              <w:rPr>
                <w:w w:val="110"/>
                <w:sz w:val="24"/>
              </w:rPr>
              <w:t>0.79</w:t>
            </w:r>
          </w:p>
        </w:tc>
        <w:tc>
          <w:tcPr>
            <w:tcW w:w="1665" w:type="dxa"/>
          </w:tcPr>
          <w:p w14:paraId="641F1C9E" w14:textId="77777777" w:rsidR="005313F1" w:rsidRDefault="009B75EF">
            <w:pPr>
              <w:pStyle w:val="TableParagraph"/>
              <w:spacing w:before="92"/>
              <w:ind w:right="604"/>
              <w:jc w:val="right"/>
              <w:rPr>
                <w:sz w:val="24"/>
              </w:rPr>
            </w:pPr>
            <w:r>
              <w:rPr>
                <w:w w:val="105"/>
                <w:sz w:val="24"/>
              </w:rPr>
              <w:t>3.83</w:t>
            </w:r>
          </w:p>
        </w:tc>
        <w:tc>
          <w:tcPr>
            <w:tcW w:w="693" w:type="dxa"/>
          </w:tcPr>
          <w:p w14:paraId="1899C18D" w14:textId="77777777" w:rsidR="005313F1" w:rsidRDefault="009B75EF">
            <w:pPr>
              <w:pStyle w:val="TableParagraph"/>
              <w:spacing w:before="92"/>
              <w:ind w:left="95" w:right="96"/>
              <w:jc w:val="center"/>
              <w:rPr>
                <w:sz w:val="24"/>
              </w:rPr>
            </w:pPr>
            <w:r>
              <w:rPr>
                <w:w w:val="110"/>
                <w:sz w:val="24"/>
              </w:rPr>
              <w:t>0.22</w:t>
            </w:r>
          </w:p>
        </w:tc>
        <w:tc>
          <w:tcPr>
            <w:tcW w:w="1676" w:type="dxa"/>
          </w:tcPr>
          <w:p w14:paraId="5DA30421" w14:textId="77777777" w:rsidR="005313F1" w:rsidRDefault="009B75EF">
            <w:pPr>
              <w:pStyle w:val="TableParagraph"/>
              <w:spacing w:before="92"/>
              <w:ind w:right="707"/>
              <w:jc w:val="right"/>
              <w:rPr>
                <w:sz w:val="24"/>
              </w:rPr>
            </w:pPr>
            <w:r>
              <w:rPr>
                <w:w w:val="105"/>
                <w:sz w:val="24"/>
              </w:rPr>
              <w:t>35</w:t>
            </w:r>
          </w:p>
        </w:tc>
        <w:tc>
          <w:tcPr>
            <w:tcW w:w="1478" w:type="dxa"/>
          </w:tcPr>
          <w:p w14:paraId="51E251E2" w14:textId="77777777" w:rsidR="005313F1" w:rsidRDefault="009B75EF">
            <w:pPr>
              <w:pStyle w:val="TableParagraph"/>
              <w:spacing w:before="92"/>
              <w:ind w:left="536" w:right="537"/>
              <w:jc w:val="center"/>
              <w:rPr>
                <w:sz w:val="24"/>
              </w:rPr>
            </w:pPr>
            <w:r>
              <w:rPr>
                <w:w w:val="105"/>
                <w:sz w:val="24"/>
              </w:rPr>
              <w:t>NA</w:t>
            </w:r>
          </w:p>
        </w:tc>
        <w:tc>
          <w:tcPr>
            <w:tcW w:w="1518" w:type="dxa"/>
          </w:tcPr>
          <w:p w14:paraId="726C3A84" w14:textId="77777777" w:rsidR="005313F1" w:rsidRDefault="009B75EF">
            <w:pPr>
              <w:pStyle w:val="TableParagraph"/>
              <w:spacing w:before="92"/>
              <w:ind w:left="540" w:right="542"/>
              <w:jc w:val="center"/>
              <w:rPr>
                <w:sz w:val="24"/>
              </w:rPr>
            </w:pPr>
            <w:r>
              <w:rPr>
                <w:w w:val="105"/>
                <w:sz w:val="24"/>
              </w:rPr>
              <w:t>NA</w:t>
            </w:r>
          </w:p>
        </w:tc>
      </w:tr>
      <w:tr w:rsidR="005313F1" w14:paraId="396B929A" w14:textId="77777777">
        <w:trPr>
          <w:trHeight w:val="489"/>
        </w:trPr>
        <w:tc>
          <w:tcPr>
            <w:tcW w:w="598" w:type="dxa"/>
          </w:tcPr>
          <w:p w14:paraId="58099BC2" w14:textId="77777777" w:rsidR="005313F1" w:rsidRDefault="009B75EF">
            <w:pPr>
              <w:pStyle w:val="TableParagraph"/>
              <w:spacing w:before="92"/>
              <w:ind w:left="102" w:right="102"/>
              <w:jc w:val="center"/>
              <w:rPr>
                <w:sz w:val="24"/>
              </w:rPr>
            </w:pPr>
            <w:r>
              <w:rPr>
                <w:w w:val="110"/>
                <w:sz w:val="24"/>
              </w:rPr>
              <w:t>17</w:t>
            </w:r>
          </w:p>
        </w:tc>
        <w:tc>
          <w:tcPr>
            <w:tcW w:w="1901" w:type="dxa"/>
          </w:tcPr>
          <w:p w14:paraId="03A93673" w14:textId="77777777" w:rsidR="005313F1" w:rsidRDefault="009B75EF">
            <w:pPr>
              <w:pStyle w:val="TableParagraph"/>
              <w:spacing w:before="92"/>
              <w:ind w:left="112" w:right="111"/>
              <w:jc w:val="center"/>
              <w:rPr>
                <w:i/>
                <w:sz w:val="24"/>
              </w:rPr>
            </w:pPr>
            <w:r>
              <w:rPr>
                <w:i/>
                <w:w w:val="105"/>
                <w:sz w:val="24"/>
              </w:rPr>
              <w:t>PTRF</w:t>
            </w:r>
          </w:p>
        </w:tc>
        <w:tc>
          <w:tcPr>
            <w:tcW w:w="1552" w:type="dxa"/>
          </w:tcPr>
          <w:p w14:paraId="0D9A8C82" w14:textId="77777777" w:rsidR="005313F1" w:rsidRDefault="009B75EF">
            <w:pPr>
              <w:pStyle w:val="TableParagraph"/>
              <w:spacing w:before="34"/>
              <w:ind w:left="250"/>
              <w:rPr>
                <w:rFonts w:ascii="Arial Unicode MS" w:hAnsi="Arial Unicode MS"/>
                <w:sz w:val="18"/>
              </w:rPr>
            </w:pPr>
            <w:r>
              <w:rPr>
                <w:w w:val="110"/>
                <w:sz w:val="24"/>
              </w:rPr>
              <w:t>rs730086</w:t>
            </w:r>
            <w:r>
              <w:rPr>
                <w:rFonts w:ascii="Arial Unicode MS" w:hAnsi="Arial Unicode MS"/>
                <w:w w:val="110"/>
                <w:position w:val="9"/>
                <w:sz w:val="18"/>
              </w:rPr>
              <w:t>∗</w:t>
            </w:r>
          </w:p>
        </w:tc>
        <w:tc>
          <w:tcPr>
            <w:tcW w:w="785" w:type="dxa"/>
          </w:tcPr>
          <w:p w14:paraId="7D0D0993" w14:textId="77777777" w:rsidR="005313F1" w:rsidRDefault="009B75EF">
            <w:pPr>
              <w:pStyle w:val="TableParagraph"/>
              <w:spacing w:before="92"/>
              <w:ind w:left="102" w:right="95"/>
              <w:jc w:val="center"/>
              <w:rPr>
                <w:sz w:val="24"/>
              </w:rPr>
            </w:pPr>
            <w:r>
              <w:rPr>
                <w:w w:val="110"/>
                <w:sz w:val="24"/>
              </w:rPr>
              <w:t>0.34</w:t>
            </w:r>
          </w:p>
        </w:tc>
        <w:tc>
          <w:tcPr>
            <w:tcW w:w="693" w:type="dxa"/>
          </w:tcPr>
          <w:p w14:paraId="78354F00" w14:textId="77777777" w:rsidR="005313F1" w:rsidRDefault="009B75EF">
            <w:pPr>
              <w:pStyle w:val="TableParagraph"/>
              <w:spacing w:before="92"/>
              <w:ind w:left="120"/>
              <w:rPr>
                <w:sz w:val="24"/>
              </w:rPr>
            </w:pPr>
            <w:r>
              <w:rPr>
                <w:w w:val="110"/>
                <w:sz w:val="24"/>
              </w:rPr>
              <w:t>0.81</w:t>
            </w:r>
          </w:p>
        </w:tc>
        <w:tc>
          <w:tcPr>
            <w:tcW w:w="1665" w:type="dxa"/>
          </w:tcPr>
          <w:p w14:paraId="3024A3EB" w14:textId="77777777" w:rsidR="005313F1" w:rsidRDefault="009B75EF">
            <w:pPr>
              <w:pStyle w:val="TableParagraph"/>
              <w:spacing w:before="92"/>
              <w:ind w:right="604"/>
              <w:jc w:val="right"/>
              <w:rPr>
                <w:sz w:val="24"/>
              </w:rPr>
            </w:pPr>
            <w:r>
              <w:rPr>
                <w:w w:val="105"/>
                <w:sz w:val="24"/>
              </w:rPr>
              <w:t>3.39</w:t>
            </w:r>
          </w:p>
        </w:tc>
        <w:tc>
          <w:tcPr>
            <w:tcW w:w="693" w:type="dxa"/>
          </w:tcPr>
          <w:p w14:paraId="08B13E06" w14:textId="77777777" w:rsidR="005313F1" w:rsidRDefault="009B75EF">
            <w:pPr>
              <w:pStyle w:val="TableParagraph"/>
              <w:spacing w:before="92"/>
              <w:ind w:left="95" w:right="96"/>
              <w:jc w:val="center"/>
              <w:rPr>
                <w:sz w:val="24"/>
              </w:rPr>
            </w:pPr>
            <w:r>
              <w:rPr>
                <w:w w:val="110"/>
                <w:sz w:val="24"/>
              </w:rPr>
              <w:t>0.39</w:t>
            </w:r>
          </w:p>
        </w:tc>
        <w:tc>
          <w:tcPr>
            <w:tcW w:w="1676" w:type="dxa"/>
          </w:tcPr>
          <w:p w14:paraId="12A522E1" w14:textId="77777777" w:rsidR="005313F1" w:rsidRDefault="009B75EF">
            <w:pPr>
              <w:pStyle w:val="TableParagraph"/>
              <w:spacing w:before="92"/>
              <w:ind w:right="642"/>
              <w:jc w:val="right"/>
              <w:rPr>
                <w:sz w:val="24"/>
              </w:rPr>
            </w:pPr>
            <w:r>
              <w:rPr>
                <w:w w:val="105"/>
                <w:sz w:val="24"/>
              </w:rPr>
              <w:t>400</w:t>
            </w:r>
          </w:p>
        </w:tc>
        <w:tc>
          <w:tcPr>
            <w:tcW w:w="1478" w:type="dxa"/>
          </w:tcPr>
          <w:p w14:paraId="6437DC24" w14:textId="77777777" w:rsidR="005313F1" w:rsidRDefault="009B75EF">
            <w:pPr>
              <w:pStyle w:val="TableParagraph"/>
              <w:spacing w:before="92"/>
              <w:ind w:left="536" w:right="537"/>
              <w:jc w:val="center"/>
              <w:rPr>
                <w:sz w:val="24"/>
              </w:rPr>
            </w:pPr>
            <w:r>
              <w:rPr>
                <w:w w:val="105"/>
                <w:sz w:val="24"/>
              </w:rPr>
              <w:t>NA</w:t>
            </w:r>
          </w:p>
        </w:tc>
        <w:tc>
          <w:tcPr>
            <w:tcW w:w="1518" w:type="dxa"/>
          </w:tcPr>
          <w:p w14:paraId="4E053914" w14:textId="77777777" w:rsidR="005313F1" w:rsidRDefault="009B75EF">
            <w:pPr>
              <w:pStyle w:val="TableParagraph"/>
              <w:spacing w:before="92"/>
              <w:ind w:left="540" w:right="542"/>
              <w:jc w:val="center"/>
              <w:rPr>
                <w:sz w:val="24"/>
              </w:rPr>
            </w:pPr>
            <w:r>
              <w:rPr>
                <w:w w:val="105"/>
                <w:sz w:val="24"/>
              </w:rPr>
              <w:t>NA</w:t>
            </w:r>
          </w:p>
        </w:tc>
      </w:tr>
      <w:tr w:rsidR="005313F1" w14:paraId="7BC482F4" w14:textId="77777777">
        <w:trPr>
          <w:trHeight w:val="464"/>
        </w:trPr>
        <w:tc>
          <w:tcPr>
            <w:tcW w:w="598" w:type="dxa"/>
          </w:tcPr>
          <w:p w14:paraId="6EE3EBB8" w14:textId="77777777" w:rsidR="005313F1" w:rsidRDefault="009B75EF">
            <w:pPr>
              <w:pStyle w:val="TableParagraph"/>
              <w:spacing w:before="81"/>
              <w:jc w:val="center"/>
              <w:rPr>
                <w:sz w:val="24"/>
              </w:rPr>
            </w:pPr>
            <w:r>
              <w:rPr>
                <w:w w:val="108"/>
                <w:sz w:val="24"/>
              </w:rPr>
              <w:t>1</w:t>
            </w:r>
          </w:p>
        </w:tc>
        <w:tc>
          <w:tcPr>
            <w:tcW w:w="1901" w:type="dxa"/>
          </w:tcPr>
          <w:p w14:paraId="38D6E083" w14:textId="77777777" w:rsidR="005313F1" w:rsidRDefault="009B75EF">
            <w:pPr>
              <w:pStyle w:val="TableParagraph"/>
              <w:spacing w:before="81"/>
              <w:ind w:left="112" w:right="111"/>
              <w:jc w:val="center"/>
              <w:rPr>
                <w:i/>
                <w:sz w:val="24"/>
              </w:rPr>
            </w:pPr>
            <w:r>
              <w:rPr>
                <w:i/>
                <w:w w:val="110"/>
                <w:sz w:val="24"/>
              </w:rPr>
              <w:t>RUNX3</w:t>
            </w:r>
          </w:p>
        </w:tc>
        <w:tc>
          <w:tcPr>
            <w:tcW w:w="1552" w:type="dxa"/>
          </w:tcPr>
          <w:p w14:paraId="266FE65F" w14:textId="77777777" w:rsidR="005313F1" w:rsidRDefault="009B75EF">
            <w:pPr>
              <w:pStyle w:val="TableParagraph"/>
              <w:spacing w:before="81"/>
              <w:ind w:left="225"/>
              <w:rPr>
                <w:sz w:val="24"/>
              </w:rPr>
            </w:pPr>
            <w:r>
              <w:rPr>
                <w:w w:val="110"/>
                <w:sz w:val="24"/>
              </w:rPr>
              <w:t>rs6600250</w:t>
            </w:r>
          </w:p>
        </w:tc>
        <w:tc>
          <w:tcPr>
            <w:tcW w:w="785" w:type="dxa"/>
          </w:tcPr>
          <w:p w14:paraId="2DE589C1" w14:textId="77777777" w:rsidR="005313F1" w:rsidRDefault="009B75EF">
            <w:pPr>
              <w:pStyle w:val="TableParagraph"/>
              <w:spacing w:before="81"/>
              <w:ind w:left="102" w:right="95"/>
              <w:jc w:val="center"/>
              <w:rPr>
                <w:sz w:val="24"/>
              </w:rPr>
            </w:pPr>
            <w:r>
              <w:rPr>
                <w:w w:val="110"/>
                <w:sz w:val="24"/>
              </w:rPr>
              <w:t>0.50</w:t>
            </w:r>
          </w:p>
        </w:tc>
        <w:tc>
          <w:tcPr>
            <w:tcW w:w="693" w:type="dxa"/>
          </w:tcPr>
          <w:p w14:paraId="59E27047" w14:textId="77777777" w:rsidR="005313F1" w:rsidRDefault="009B75EF">
            <w:pPr>
              <w:pStyle w:val="TableParagraph"/>
              <w:spacing w:before="81"/>
              <w:ind w:left="120"/>
              <w:rPr>
                <w:sz w:val="24"/>
              </w:rPr>
            </w:pPr>
            <w:r>
              <w:rPr>
                <w:w w:val="110"/>
                <w:sz w:val="24"/>
              </w:rPr>
              <w:t>1.20</w:t>
            </w:r>
          </w:p>
        </w:tc>
        <w:tc>
          <w:tcPr>
            <w:tcW w:w="1665" w:type="dxa"/>
          </w:tcPr>
          <w:p w14:paraId="5EFA325A" w14:textId="77777777" w:rsidR="005313F1" w:rsidRDefault="009B75EF">
            <w:pPr>
              <w:pStyle w:val="TableParagraph"/>
              <w:spacing w:before="81"/>
              <w:ind w:right="603"/>
              <w:jc w:val="right"/>
              <w:rPr>
                <w:sz w:val="24"/>
              </w:rPr>
            </w:pPr>
            <w:r>
              <w:rPr>
                <w:w w:val="105"/>
                <w:sz w:val="24"/>
              </w:rPr>
              <w:t>3.07</w:t>
            </w:r>
          </w:p>
        </w:tc>
        <w:tc>
          <w:tcPr>
            <w:tcW w:w="693" w:type="dxa"/>
          </w:tcPr>
          <w:p w14:paraId="3F6A8960" w14:textId="77777777" w:rsidR="005313F1" w:rsidRDefault="009B75EF">
            <w:pPr>
              <w:pStyle w:val="TableParagraph"/>
              <w:spacing w:before="81"/>
              <w:ind w:left="95" w:right="96"/>
              <w:jc w:val="center"/>
              <w:rPr>
                <w:sz w:val="24"/>
              </w:rPr>
            </w:pPr>
            <w:r>
              <w:rPr>
                <w:w w:val="110"/>
                <w:sz w:val="24"/>
              </w:rPr>
              <w:t>0.03</w:t>
            </w:r>
          </w:p>
        </w:tc>
        <w:tc>
          <w:tcPr>
            <w:tcW w:w="1676" w:type="dxa"/>
          </w:tcPr>
          <w:p w14:paraId="75250A2E" w14:textId="77777777" w:rsidR="005313F1" w:rsidRDefault="009B75EF">
            <w:pPr>
              <w:pStyle w:val="TableParagraph"/>
              <w:spacing w:before="81"/>
              <w:ind w:right="707"/>
              <w:jc w:val="right"/>
              <w:rPr>
                <w:sz w:val="24"/>
              </w:rPr>
            </w:pPr>
            <w:r>
              <w:rPr>
                <w:w w:val="105"/>
                <w:sz w:val="24"/>
              </w:rPr>
              <w:t>48</w:t>
            </w:r>
          </w:p>
        </w:tc>
        <w:tc>
          <w:tcPr>
            <w:tcW w:w="1478" w:type="dxa"/>
          </w:tcPr>
          <w:p w14:paraId="29046C8A" w14:textId="77777777" w:rsidR="005313F1" w:rsidRDefault="009B75EF">
            <w:pPr>
              <w:pStyle w:val="TableParagraph"/>
              <w:spacing w:before="81"/>
              <w:ind w:right="184"/>
              <w:jc w:val="right"/>
              <w:rPr>
                <w:sz w:val="24"/>
              </w:rPr>
            </w:pPr>
            <w:r>
              <w:rPr>
                <w:w w:val="105"/>
                <w:sz w:val="24"/>
              </w:rPr>
              <w:t>rs7523412</w:t>
            </w:r>
          </w:p>
        </w:tc>
        <w:tc>
          <w:tcPr>
            <w:tcW w:w="1518" w:type="dxa"/>
          </w:tcPr>
          <w:p w14:paraId="29C4BE47" w14:textId="77777777" w:rsidR="005313F1" w:rsidRDefault="009B75EF">
            <w:pPr>
              <w:pStyle w:val="TableParagraph"/>
              <w:spacing w:before="81"/>
              <w:ind w:left="540" w:right="542"/>
              <w:jc w:val="center"/>
              <w:rPr>
                <w:sz w:val="24"/>
              </w:rPr>
            </w:pPr>
            <w:r>
              <w:rPr>
                <w:w w:val="110"/>
                <w:sz w:val="24"/>
              </w:rPr>
              <w:t>52</w:t>
            </w:r>
          </w:p>
        </w:tc>
      </w:tr>
      <w:tr w:rsidR="005313F1" w14:paraId="23227063" w14:textId="77777777">
        <w:trPr>
          <w:trHeight w:val="478"/>
        </w:trPr>
        <w:tc>
          <w:tcPr>
            <w:tcW w:w="598" w:type="dxa"/>
          </w:tcPr>
          <w:p w14:paraId="3CE0D0B0" w14:textId="77777777" w:rsidR="005313F1" w:rsidRDefault="009B75EF">
            <w:pPr>
              <w:pStyle w:val="TableParagraph"/>
              <w:spacing w:before="94"/>
              <w:ind w:left="102" w:right="102"/>
              <w:jc w:val="center"/>
              <w:rPr>
                <w:sz w:val="24"/>
              </w:rPr>
            </w:pPr>
            <w:r>
              <w:rPr>
                <w:w w:val="110"/>
                <w:sz w:val="24"/>
              </w:rPr>
              <w:t>12</w:t>
            </w:r>
          </w:p>
        </w:tc>
        <w:tc>
          <w:tcPr>
            <w:tcW w:w="1901" w:type="dxa"/>
          </w:tcPr>
          <w:p w14:paraId="17B2C822" w14:textId="77777777" w:rsidR="005313F1" w:rsidRDefault="009B75EF">
            <w:pPr>
              <w:pStyle w:val="TableParagraph"/>
              <w:spacing w:before="94"/>
              <w:ind w:left="112" w:right="111"/>
              <w:jc w:val="center"/>
              <w:rPr>
                <w:i/>
                <w:sz w:val="24"/>
              </w:rPr>
            </w:pPr>
            <w:r>
              <w:rPr>
                <w:i/>
                <w:w w:val="110"/>
                <w:sz w:val="24"/>
              </w:rPr>
              <w:t>STAT2/IL23A</w:t>
            </w:r>
          </w:p>
        </w:tc>
        <w:tc>
          <w:tcPr>
            <w:tcW w:w="1552" w:type="dxa"/>
          </w:tcPr>
          <w:p w14:paraId="40B46BCF" w14:textId="77777777" w:rsidR="005313F1" w:rsidRDefault="009B75EF">
            <w:pPr>
              <w:pStyle w:val="TableParagraph"/>
              <w:spacing w:before="94"/>
              <w:ind w:right="151"/>
              <w:jc w:val="right"/>
              <w:rPr>
                <w:sz w:val="24"/>
              </w:rPr>
            </w:pPr>
            <w:r>
              <w:rPr>
                <w:w w:val="105"/>
                <w:sz w:val="24"/>
              </w:rPr>
              <w:t>rs12368739</w:t>
            </w:r>
          </w:p>
        </w:tc>
        <w:tc>
          <w:tcPr>
            <w:tcW w:w="785" w:type="dxa"/>
          </w:tcPr>
          <w:p w14:paraId="6498CB86" w14:textId="77777777" w:rsidR="005313F1" w:rsidRDefault="009B75EF">
            <w:pPr>
              <w:pStyle w:val="TableParagraph"/>
              <w:spacing w:before="94"/>
              <w:ind w:left="102" w:right="95"/>
              <w:jc w:val="center"/>
              <w:rPr>
                <w:sz w:val="24"/>
              </w:rPr>
            </w:pPr>
            <w:r>
              <w:rPr>
                <w:w w:val="110"/>
                <w:sz w:val="24"/>
              </w:rPr>
              <w:t>0.06</w:t>
            </w:r>
          </w:p>
        </w:tc>
        <w:tc>
          <w:tcPr>
            <w:tcW w:w="693" w:type="dxa"/>
          </w:tcPr>
          <w:p w14:paraId="54C4C006" w14:textId="77777777" w:rsidR="005313F1" w:rsidRDefault="009B75EF">
            <w:pPr>
              <w:pStyle w:val="TableParagraph"/>
              <w:spacing w:before="94"/>
              <w:ind w:left="120"/>
              <w:rPr>
                <w:sz w:val="24"/>
              </w:rPr>
            </w:pPr>
            <w:r>
              <w:rPr>
                <w:w w:val="110"/>
                <w:sz w:val="24"/>
              </w:rPr>
              <w:t>1.70</w:t>
            </w:r>
          </w:p>
        </w:tc>
        <w:tc>
          <w:tcPr>
            <w:tcW w:w="1665" w:type="dxa"/>
          </w:tcPr>
          <w:p w14:paraId="1B07990C" w14:textId="77777777" w:rsidR="005313F1" w:rsidRDefault="009B75EF">
            <w:pPr>
              <w:pStyle w:val="TableParagraph"/>
              <w:spacing w:before="94"/>
              <w:ind w:right="603"/>
              <w:jc w:val="right"/>
              <w:rPr>
                <w:sz w:val="24"/>
              </w:rPr>
            </w:pPr>
            <w:r>
              <w:rPr>
                <w:w w:val="105"/>
                <w:sz w:val="24"/>
              </w:rPr>
              <w:t>4.04</w:t>
            </w:r>
          </w:p>
        </w:tc>
        <w:tc>
          <w:tcPr>
            <w:tcW w:w="693" w:type="dxa"/>
          </w:tcPr>
          <w:p w14:paraId="0D87264C" w14:textId="77777777" w:rsidR="005313F1" w:rsidRDefault="009B75EF">
            <w:pPr>
              <w:pStyle w:val="TableParagraph"/>
              <w:spacing w:before="94"/>
              <w:ind w:left="95" w:right="96"/>
              <w:jc w:val="center"/>
              <w:rPr>
                <w:sz w:val="24"/>
              </w:rPr>
            </w:pPr>
            <w:r>
              <w:rPr>
                <w:w w:val="110"/>
                <w:sz w:val="24"/>
              </w:rPr>
              <w:t>0.02</w:t>
            </w:r>
          </w:p>
        </w:tc>
        <w:tc>
          <w:tcPr>
            <w:tcW w:w="1676" w:type="dxa"/>
          </w:tcPr>
          <w:p w14:paraId="14D4E949" w14:textId="77777777" w:rsidR="005313F1" w:rsidRDefault="009B75EF">
            <w:pPr>
              <w:pStyle w:val="TableParagraph"/>
              <w:spacing w:before="94"/>
              <w:ind w:right="641"/>
              <w:jc w:val="right"/>
              <w:rPr>
                <w:sz w:val="24"/>
              </w:rPr>
            </w:pPr>
            <w:r>
              <w:rPr>
                <w:w w:val="105"/>
                <w:sz w:val="24"/>
              </w:rPr>
              <w:t>110</w:t>
            </w:r>
          </w:p>
        </w:tc>
        <w:tc>
          <w:tcPr>
            <w:tcW w:w="1478" w:type="dxa"/>
          </w:tcPr>
          <w:p w14:paraId="4706476C" w14:textId="77777777" w:rsidR="005313F1" w:rsidRDefault="009B75EF">
            <w:pPr>
              <w:pStyle w:val="TableParagraph"/>
              <w:spacing w:before="94"/>
              <w:ind w:right="184"/>
              <w:jc w:val="right"/>
              <w:rPr>
                <w:sz w:val="24"/>
              </w:rPr>
            </w:pPr>
            <w:r>
              <w:rPr>
                <w:w w:val="105"/>
                <w:sz w:val="24"/>
              </w:rPr>
              <w:t>rs2020854</w:t>
            </w:r>
          </w:p>
        </w:tc>
        <w:tc>
          <w:tcPr>
            <w:tcW w:w="1518" w:type="dxa"/>
          </w:tcPr>
          <w:p w14:paraId="56EED306" w14:textId="77777777" w:rsidR="005313F1" w:rsidRDefault="009B75EF">
            <w:pPr>
              <w:pStyle w:val="TableParagraph"/>
              <w:spacing w:before="94"/>
              <w:ind w:left="540" w:right="542"/>
              <w:jc w:val="center"/>
              <w:rPr>
                <w:sz w:val="24"/>
              </w:rPr>
            </w:pPr>
            <w:r>
              <w:rPr>
                <w:w w:val="110"/>
                <w:sz w:val="24"/>
              </w:rPr>
              <w:t>121</w:t>
            </w:r>
          </w:p>
        </w:tc>
      </w:tr>
      <w:tr w:rsidR="005313F1" w14:paraId="230F6633" w14:textId="77777777">
        <w:trPr>
          <w:trHeight w:val="478"/>
        </w:trPr>
        <w:tc>
          <w:tcPr>
            <w:tcW w:w="598" w:type="dxa"/>
          </w:tcPr>
          <w:p w14:paraId="7B3E4C52" w14:textId="77777777" w:rsidR="005313F1" w:rsidRDefault="009B75EF">
            <w:pPr>
              <w:pStyle w:val="TableParagraph"/>
              <w:spacing w:before="94"/>
              <w:jc w:val="center"/>
              <w:rPr>
                <w:sz w:val="24"/>
              </w:rPr>
            </w:pPr>
            <w:r>
              <w:rPr>
                <w:w w:val="108"/>
                <w:sz w:val="24"/>
              </w:rPr>
              <w:t>6</w:t>
            </w:r>
          </w:p>
        </w:tc>
        <w:tc>
          <w:tcPr>
            <w:tcW w:w="1901" w:type="dxa"/>
          </w:tcPr>
          <w:p w14:paraId="2002D523" w14:textId="77777777" w:rsidR="005313F1" w:rsidRDefault="009B75EF">
            <w:pPr>
              <w:pStyle w:val="TableParagraph"/>
              <w:spacing w:before="94"/>
              <w:ind w:left="112" w:right="111"/>
              <w:jc w:val="center"/>
              <w:rPr>
                <w:i/>
                <w:sz w:val="24"/>
              </w:rPr>
            </w:pPr>
            <w:r>
              <w:rPr>
                <w:i/>
                <w:w w:val="105"/>
                <w:sz w:val="24"/>
              </w:rPr>
              <w:t>TRAF3IP2</w:t>
            </w:r>
          </w:p>
        </w:tc>
        <w:tc>
          <w:tcPr>
            <w:tcW w:w="1552" w:type="dxa"/>
          </w:tcPr>
          <w:p w14:paraId="27B75032" w14:textId="77777777" w:rsidR="005313F1" w:rsidRDefault="009B75EF">
            <w:pPr>
              <w:pStyle w:val="TableParagraph"/>
              <w:spacing w:before="94"/>
              <w:ind w:right="151"/>
              <w:jc w:val="right"/>
              <w:rPr>
                <w:sz w:val="24"/>
              </w:rPr>
            </w:pPr>
            <w:r>
              <w:rPr>
                <w:w w:val="105"/>
                <w:sz w:val="24"/>
              </w:rPr>
              <w:t>rs33980500</w:t>
            </w:r>
          </w:p>
        </w:tc>
        <w:tc>
          <w:tcPr>
            <w:tcW w:w="785" w:type="dxa"/>
          </w:tcPr>
          <w:p w14:paraId="3E8C55A5" w14:textId="77777777" w:rsidR="005313F1" w:rsidRDefault="009B75EF">
            <w:pPr>
              <w:pStyle w:val="TableParagraph"/>
              <w:spacing w:before="94"/>
              <w:ind w:left="102" w:right="95"/>
              <w:jc w:val="center"/>
              <w:rPr>
                <w:sz w:val="24"/>
              </w:rPr>
            </w:pPr>
            <w:r>
              <w:rPr>
                <w:w w:val="110"/>
                <w:sz w:val="24"/>
              </w:rPr>
              <w:t>0.07</w:t>
            </w:r>
          </w:p>
        </w:tc>
        <w:tc>
          <w:tcPr>
            <w:tcW w:w="693" w:type="dxa"/>
          </w:tcPr>
          <w:p w14:paraId="28BE7FB9" w14:textId="77777777" w:rsidR="005313F1" w:rsidRDefault="009B75EF">
            <w:pPr>
              <w:pStyle w:val="TableParagraph"/>
              <w:spacing w:before="94"/>
              <w:ind w:left="120"/>
              <w:rPr>
                <w:sz w:val="24"/>
              </w:rPr>
            </w:pPr>
            <w:r>
              <w:rPr>
                <w:w w:val="110"/>
                <w:sz w:val="24"/>
              </w:rPr>
              <w:t>1.71</w:t>
            </w:r>
          </w:p>
        </w:tc>
        <w:tc>
          <w:tcPr>
            <w:tcW w:w="1665" w:type="dxa"/>
          </w:tcPr>
          <w:p w14:paraId="2F369B73" w14:textId="77777777" w:rsidR="005313F1" w:rsidRDefault="009B75EF">
            <w:pPr>
              <w:pStyle w:val="TableParagraph"/>
              <w:spacing w:before="94"/>
              <w:ind w:right="603"/>
              <w:jc w:val="right"/>
              <w:rPr>
                <w:sz w:val="24"/>
              </w:rPr>
            </w:pPr>
            <w:r>
              <w:rPr>
                <w:w w:val="105"/>
                <w:sz w:val="24"/>
              </w:rPr>
              <w:t>8.26</w:t>
            </w:r>
          </w:p>
        </w:tc>
        <w:tc>
          <w:tcPr>
            <w:tcW w:w="693" w:type="dxa"/>
          </w:tcPr>
          <w:p w14:paraId="5CF649F1" w14:textId="77777777" w:rsidR="005313F1" w:rsidRDefault="009B75EF">
            <w:pPr>
              <w:pStyle w:val="TableParagraph"/>
              <w:spacing w:before="94"/>
              <w:ind w:left="95" w:right="96"/>
              <w:jc w:val="center"/>
              <w:rPr>
                <w:sz w:val="24"/>
              </w:rPr>
            </w:pPr>
            <w:r>
              <w:rPr>
                <w:w w:val="110"/>
                <w:sz w:val="24"/>
              </w:rPr>
              <w:t>0.87</w:t>
            </w:r>
          </w:p>
        </w:tc>
        <w:tc>
          <w:tcPr>
            <w:tcW w:w="1676" w:type="dxa"/>
          </w:tcPr>
          <w:p w14:paraId="6F7F811C" w14:textId="77777777" w:rsidR="005313F1" w:rsidRDefault="009B75EF">
            <w:pPr>
              <w:pStyle w:val="TableParagraph"/>
              <w:spacing w:before="94"/>
              <w:jc w:val="center"/>
              <w:rPr>
                <w:sz w:val="24"/>
              </w:rPr>
            </w:pPr>
            <w:r>
              <w:rPr>
                <w:w w:val="108"/>
                <w:sz w:val="24"/>
              </w:rPr>
              <w:t>2</w:t>
            </w:r>
          </w:p>
        </w:tc>
        <w:tc>
          <w:tcPr>
            <w:tcW w:w="1478" w:type="dxa"/>
          </w:tcPr>
          <w:p w14:paraId="0988F1DB" w14:textId="77777777" w:rsidR="005313F1" w:rsidRDefault="009B75EF">
            <w:pPr>
              <w:pStyle w:val="TableParagraph"/>
              <w:spacing w:before="94"/>
              <w:ind w:right="119"/>
              <w:jc w:val="right"/>
              <w:rPr>
                <w:sz w:val="24"/>
              </w:rPr>
            </w:pPr>
            <w:r>
              <w:rPr>
                <w:w w:val="105"/>
                <w:sz w:val="24"/>
              </w:rPr>
              <w:t>rs33980500</w:t>
            </w:r>
          </w:p>
        </w:tc>
        <w:tc>
          <w:tcPr>
            <w:tcW w:w="1518" w:type="dxa"/>
          </w:tcPr>
          <w:p w14:paraId="65B31A93" w14:textId="77777777" w:rsidR="005313F1" w:rsidRDefault="009B75EF">
            <w:pPr>
              <w:pStyle w:val="TableParagraph"/>
              <w:spacing w:before="94"/>
              <w:ind w:right="2"/>
              <w:jc w:val="center"/>
              <w:rPr>
                <w:sz w:val="24"/>
              </w:rPr>
            </w:pPr>
            <w:r>
              <w:rPr>
                <w:w w:val="108"/>
                <w:sz w:val="24"/>
              </w:rPr>
              <w:t>7</w:t>
            </w:r>
          </w:p>
        </w:tc>
      </w:tr>
      <w:tr w:rsidR="005313F1" w14:paraId="6C7396BE" w14:textId="77777777">
        <w:trPr>
          <w:trHeight w:val="478"/>
        </w:trPr>
        <w:tc>
          <w:tcPr>
            <w:tcW w:w="598" w:type="dxa"/>
          </w:tcPr>
          <w:p w14:paraId="20D0827A" w14:textId="77777777" w:rsidR="005313F1" w:rsidRDefault="009B75EF">
            <w:pPr>
              <w:pStyle w:val="TableParagraph"/>
              <w:spacing w:before="94"/>
              <w:ind w:left="102" w:right="102"/>
              <w:jc w:val="center"/>
              <w:rPr>
                <w:sz w:val="24"/>
              </w:rPr>
            </w:pPr>
            <w:r>
              <w:rPr>
                <w:w w:val="110"/>
                <w:sz w:val="24"/>
              </w:rPr>
              <w:t>19</w:t>
            </w:r>
          </w:p>
        </w:tc>
        <w:tc>
          <w:tcPr>
            <w:tcW w:w="1901" w:type="dxa"/>
          </w:tcPr>
          <w:p w14:paraId="7A2A54E3" w14:textId="77777777" w:rsidR="005313F1" w:rsidRDefault="009B75EF">
            <w:pPr>
              <w:pStyle w:val="TableParagraph"/>
              <w:spacing w:before="94"/>
              <w:ind w:left="112" w:right="111"/>
              <w:jc w:val="center"/>
              <w:rPr>
                <w:i/>
                <w:sz w:val="24"/>
              </w:rPr>
            </w:pPr>
            <w:r>
              <w:rPr>
                <w:i/>
                <w:w w:val="110"/>
                <w:sz w:val="24"/>
              </w:rPr>
              <w:t>TYK2</w:t>
            </w:r>
          </w:p>
        </w:tc>
        <w:tc>
          <w:tcPr>
            <w:tcW w:w="1552" w:type="dxa"/>
          </w:tcPr>
          <w:p w14:paraId="45078F1C" w14:textId="77777777" w:rsidR="005313F1" w:rsidRDefault="009B75EF">
            <w:pPr>
              <w:pStyle w:val="TableParagraph"/>
              <w:spacing w:before="94"/>
              <w:ind w:right="151"/>
              <w:jc w:val="right"/>
              <w:rPr>
                <w:sz w:val="24"/>
              </w:rPr>
            </w:pPr>
            <w:r>
              <w:rPr>
                <w:w w:val="105"/>
                <w:sz w:val="24"/>
              </w:rPr>
              <w:t>rs11085727</w:t>
            </w:r>
          </w:p>
        </w:tc>
        <w:tc>
          <w:tcPr>
            <w:tcW w:w="785" w:type="dxa"/>
          </w:tcPr>
          <w:p w14:paraId="4E0A0EBF" w14:textId="77777777" w:rsidR="005313F1" w:rsidRDefault="009B75EF">
            <w:pPr>
              <w:pStyle w:val="TableParagraph"/>
              <w:spacing w:before="94"/>
              <w:ind w:left="102" w:right="95"/>
              <w:jc w:val="center"/>
              <w:rPr>
                <w:sz w:val="24"/>
              </w:rPr>
            </w:pPr>
            <w:r>
              <w:rPr>
                <w:w w:val="110"/>
                <w:sz w:val="24"/>
              </w:rPr>
              <w:t>0.30</w:t>
            </w:r>
          </w:p>
        </w:tc>
        <w:tc>
          <w:tcPr>
            <w:tcW w:w="693" w:type="dxa"/>
          </w:tcPr>
          <w:p w14:paraId="72E48C9A" w14:textId="77777777" w:rsidR="005313F1" w:rsidRDefault="009B75EF">
            <w:pPr>
              <w:pStyle w:val="TableParagraph"/>
              <w:spacing w:before="94"/>
              <w:ind w:left="120"/>
              <w:rPr>
                <w:sz w:val="24"/>
              </w:rPr>
            </w:pPr>
            <w:r>
              <w:rPr>
                <w:w w:val="110"/>
                <w:sz w:val="24"/>
              </w:rPr>
              <w:t>0.79</w:t>
            </w:r>
          </w:p>
        </w:tc>
        <w:tc>
          <w:tcPr>
            <w:tcW w:w="1665" w:type="dxa"/>
          </w:tcPr>
          <w:p w14:paraId="44F2DA45" w14:textId="77777777" w:rsidR="005313F1" w:rsidRDefault="009B75EF">
            <w:pPr>
              <w:pStyle w:val="TableParagraph"/>
              <w:spacing w:before="94"/>
              <w:ind w:right="603"/>
              <w:jc w:val="right"/>
              <w:rPr>
                <w:sz w:val="24"/>
              </w:rPr>
            </w:pPr>
            <w:r>
              <w:rPr>
                <w:w w:val="105"/>
                <w:sz w:val="24"/>
              </w:rPr>
              <w:t>3.83</w:t>
            </w:r>
          </w:p>
        </w:tc>
        <w:tc>
          <w:tcPr>
            <w:tcW w:w="693" w:type="dxa"/>
          </w:tcPr>
          <w:p w14:paraId="33AC5951" w14:textId="77777777" w:rsidR="005313F1" w:rsidRDefault="009B75EF">
            <w:pPr>
              <w:pStyle w:val="TableParagraph"/>
              <w:spacing w:before="94"/>
              <w:ind w:left="95" w:right="96"/>
              <w:jc w:val="center"/>
              <w:rPr>
                <w:sz w:val="24"/>
              </w:rPr>
            </w:pPr>
            <w:r>
              <w:rPr>
                <w:w w:val="110"/>
                <w:sz w:val="24"/>
              </w:rPr>
              <w:t>0.21</w:t>
            </w:r>
          </w:p>
        </w:tc>
        <w:tc>
          <w:tcPr>
            <w:tcW w:w="1676" w:type="dxa"/>
          </w:tcPr>
          <w:p w14:paraId="75EB4081" w14:textId="77777777" w:rsidR="005313F1" w:rsidRDefault="009B75EF">
            <w:pPr>
              <w:pStyle w:val="TableParagraph"/>
              <w:spacing w:before="94"/>
              <w:ind w:right="707"/>
              <w:jc w:val="right"/>
              <w:rPr>
                <w:sz w:val="24"/>
              </w:rPr>
            </w:pPr>
            <w:r>
              <w:rPr>
                <w:w w:val="105"/>
                <w:sz w:val="24"/>
              </w:rPr>
              <w:t>32</w:t>
            </w:r>
          </w:p>
        </w:tc>
        <w:tc>
          <w:tcPr>
            <w:tcW w:w="1478" w:type="dxa"/>
          </w:tcPr>
          <w:p w14:paraId="5D168B06" w14:textId="77777777" w:rsidR="005313F1" w:rsidRDefault="009B75EF">
            <w:pPr>
              <w:pStyle w:val="TableParagraph"/>
              <w:spacing w:before="94"/>
              <w:ind w:right="119"/>
              <w:jc w:val="right"/>
              <w:rPr>
                <w:sz w:val="24"/>
              </w:rPr>
            </w:pPr>
            <w:r>
              <w:rPr>
                <w:w w:val="105"/>
                <w:sz w:val="24"/>
              </w:rPr>
              <w:t>rs34725611</w:t>
            </w:r>
          </w:p>
        </w:tc>
        <w:tc>
          <w:tcPr>
            <w:tcW w:w="1518" w:type="dxa"/>
          </w:tcPr>
          <w:p w14:paraId="44E05041" w14:textId="77777777" w:rsidR="005313F1" w:rsidRDefault="009B75EF">
            <w:pPr>
              <w:pStyle w:val="TableParagraph"/>
              <w:spacing w:before="94"/>
              <w:ind w:right="2"/>
              <w:jc w:val="center"/>
              <w:rPr>
                <w:sz w:val="24"/>
              </w:rPr>
            </w:pPr>
            <w:r>
              <w:rPr>
                <w:w w:val="108"/>
                <w:sz w:val="24"/>
              </w:rPr>
              <w:t>5</w:t>
            </w:r>
          </w:p>
        </w:tc>
      </w:tr>
      <w:tr w:rsidR="005313F1" w14:paraId="73433A52" w14:textId="77777777">
        <w:trPr>
          <w:trHeight w:val="502"/>
        </w:trPr>
        <w:tc>
          <w:tcPr>
            <w:tcW w:w="598" w:type="dxa"/>
            <w:tcBorders>
              <w:bottom w:val="single" w:sz="8" w:space="0" w:color="000000"/>
            </w:tcBorders>
          </w:tcPr>
          <w:p w14:paraId="296ADBA7" w14:textId="77777777" w:rsidR="005313F1" w:rsidRDefault="009B75EF">
            <w:pPr>
              <w:pStyle w:val="TableParagraph"/>
              <w:spacing w:before="94"/>
              <w:jc w:val="center"/>
              <w:rPr>
                <w:sz w:val="24"/>
              </w:rPr>
            </w:pPr>
            <w:r>
              <w:rPr>
                <w:w w:val="108"/>
                <w:sz w:val="24"/>
              </w:rPr>
              <w:t>5</w:t>
            </w:r>
          </w:p>
        </w:tc>
        <w:tc>
          <w:tcPr>
            <w:tcW w:w="1901" w:type="dxa"/>
            <w:tcBorders>
              <w:bottom w:val="single" w:sz="8" w:space="0" w:color="000000"/>
            </w:tcBorders>
          </w:tcPr>
          <w:p w14:paraId="03796D6A" w14:textId="77777777" w:rsidR="005313F1" w:rsidRDefault="009B75EF">
            <w:pPr>
              <w:pStyle w:val="TableParagraph"/>
              <w:spacing w:before="94"/>
              <w:ind w:left="112" w:right="111"/>
              <w:jc w:val="center"/>
              <w:rPr>
                <w:i/>
                <w:sz w:val="24"/>
              </w:rPr>
            </w:pPr>
            <w:r>
              <w:rPr>
                <w:i/>
                <w:w w:val="105"/>
                <w:sz w:val="24"/>
              </w:rPr>
              <w:t>CSF2/P4HA2</w:t>
            </w:r>
          </w:p>
        </w:tc>
        <w:tc>
          <w:tcPr>
            <w:tcW w:w="1552" w:type="dxa"/>
            <w:tcBorders>
              <w:bottom w:val="single" w:sz="8" w:space="0" w:color="000000"/>
            </w:tcBorders>
          </w:tcPr>
          <w:p w14:paraId="64672385" w14:textId="77777777" w:rsidR="005313F1" w:rsidRDefault="009B75EF">
            <w:pPr>
              <w:pStyle w:val="TableParagraph"/>
              <w:spacing w:before="94"/>
              <w:ind w:right="151"/>
              <w:jc w:val="right"/>
              <w:rPr>
                <w:sz w:val="24"/>
              </w:rPr>
            </w:pPr>
            <w:r>
              <w:rPr>
                <w:w w:val="105"/>
                <w:sz w:val="24"/>
              </w:rPr>
              <w:t>rs11242104</w:t>
            </w:r>
          </w:p>
        </w:tc>
        <w:tc>
          <w:tcPr>
            <w:tcW w:w="785" w:type="dxa"/>
            <w:tcBorders>
              <w:bottom w:val="single" w:sz="8" w:space="0" w:color="000000"/>
            </w:tcBorders>
          </w:tcPr>
          <w:p w14:paraId="63CA7F01" w14:textId="77777777" w:rsidR="005313F1" w:rsidRDefault="009B75EF">
            <w:pPr>
              <w:pStyle w:val="TableParagraph"/>
              <w:spacing w:before="94"/>
              <w:ind w:left="102" w:right="95"/>
              <w:jc w:val="center"/>
              <w:rPr>
                <w:sz w:val="24"/>
              </w:rPr>
            </w:pPr>
            <w:r>
              <w:rPr>
                <w:w w:val="110"/>
                <w:sz w:val="24"/>
              </w:rPr>
              <w:t>0.48</w:t>
            </w:r>
          </w:p>
        </w:tc>
        <w:tc>
          <w:tcPr>
            <w:tcW w:w="693" w:type="dxa"/>
            <w:tcBorders>
              <w:bottom w:val="single" w:sz="8" w:space="0" w:color="000000"/>
            </w:tcBorders>
          </w:tcPr>
          <w:p w14:paraId="6A773376" w14:textId="77777777" w:rsidR="005313F1" w:rsidRDefault="009B75EF">
            <w:pPr>
              <w:pStyle w:val="TableParagraph"/>
              <w:spacing w:before="94"/>
              <w:ind w:left="120"/>
              <w:rPr>
                <w:sz w:val="24"/>
              </w:rPr>
            </w:pPr>
            <w:r>
              <w:rPr>
                <w:w w:val="110"/>
                <w:sz w:val="24"/>
              </w:rPr>
              <w:t>1.24</w:t>
            </w:r>
          </w:p>
        </w:tc>
        <w:tc>
          <w:tcPr>
            <w:tcW w:w="1665" w:type="dxa"/>
            <w:tcBorders>
              <w:bottom w:val="single" w:sz="8" w:space="0" w:color="000000"/>
            </w:tcBorders>
          </w:tcPr>
          <w:p w14:paraId="79FE177F" w14:textId="77777777" w:rsidR="005313F1" w:rsidRDefault="009B75EF">
            <w:pPr>
              <w:pStyle w:val="TableParagraph"/>
              <w:spacing w:before="94"/>
              <w:ind w:right="603"/>
              <w:jc w:val="right"/>
              <w:rPr>
                <w:sz w:val="24"/>
              </w:rPr>
            </w:pPr>
            <w:r>
              <w:rPr>
                <w:w w:val="105"/>
                <w:sz w:val="24"/>
              </w:rPr>
              <w:t>5.31</w:t>
            </w:r>
          </w:p>
        </w:tc>
        <w:tc>
          <w:tcPr>
            <w:tcW w:w="693" w:type="dxa"/>
            <w:tcBorders>
              <w:bottom w:val="single" w:sz="8" w:space="0" w:color="000000"/>
            </w:tcBorders>
          </w:tcPr>
          <w:p w14:paraId="23D856FA" w14:textId="77777777" w:rsidR="005313F1" w:rsidRDefault="009B75EF">
            <w:pPr>
              <w:pStyle w:val="TableParagraph"/>
              <w:spacing w:before="94"/>
              <w:ind w:left="95" w:right="96"/>
              <w:jc w:val="center"/>
              <w:rPr>
                <w:sz w:val="24"/>
              </w:rPr>
            </w:pPr>
            <w:r>
              <w:rPr>
                <w:w w:val="110"/>
                <w:sz w:val="24"/>
              </w:rPr>
              <w:t>0.07</w:t>
            </w:r>
          </w:p>
        </w:tc>
        <w:tc>
          <w:tcPr>
            <w:tcW w:w="1676" w:type="dxa"/>
            <w:tcBorders>
              <w:bottom w:val="single" w:sz="8" w:space="0" w:color="000000"/>
            </w:tcBorders>
          </w:tcPr>
          <w:p w14:paraId="3D8D87C4" w14:textId="77777777" w:rsidR="005313F1" w:rsidRDefault="009B75EF">
            <w:pPr>
              <w:pStyle w:val="TableParagraph"/>
              <w:spacing w:before="94"/>
              <w:ind w:right="707"/>
              <w:jc w:val="right"/>
              <w:rPr>
                <w:sz w:val="24"/>
              </w:rPr>
            </w:pPr>
            <w:r>
              <w:rPr>
                <w:w w:val="105"/>
                <w:sz w:val="24"/>
              </w:rPr>
              <w:t>58</w:t>
            </w:r>
          </w:p>
        </w:tc>
        <w:tc>
          <w:tcPr>
            <w:tcW w:w="1478" w:type="dxa"/>
            <w:tcBorders>
              <w:bottom w:val="single" w:sz="8" w:space="0" w:color="000000"/>
            </w:tcBorders>
          </w:tcPr>
          <w:p w14:paraId="799E46F6" w14:textId="77777777" w:rsidR="005313F1" w:rsidRDefault="009B75EF">
            <w:pPr>
              <w:pStyle w:val="TableParagraph"/>
              <w:spacing w:before="94"/>
              <w:ind w:left="248"/>
              <w:rPr>
                <w:sz w:val="24"/>
              </w:rPr>
            </w:pPr>
            <w:r>
              <w:rPr>
                <w:w w:val="110"/>
                <w:sz w:val="24"/>
              </w:rPr>
              <w:t>rs715285</w:t>
            </w:r>
          </w:p>
        </w:tc>
        <w:tc>
          <w:tcPr>
            <w:tcW w:w="1518" w:type="dxa"/>
            <w:tcBorders>
              <w:bottom w:val="single" w:sz="8" w:space="0" w:color="000000"/>
            </w:tcBorders>
          </w:tcPr>
          <w:p w14:paraId="481546A0" w14:textId="77777777" w:rsidR="005313F1" w:rsidRDefault="009B75EF">
            <w:pPr>
              <w:pStyle w:val="TableParagraph"/>
              <w:spacing w:before="94"/>
              <w:ind w:left="540" w:right="542"/>
              <w:jc w:val="center"/>
              <w:rPr>
                <w:sz w:val="24"/>
              </w:rPr>
            </w:pPr>
            <w:r>
              <w:rPr>
                <w:w w:val="110"/>
                <w:sz w:val="24"/>
              </w:rPr>
              <w:t>35</w:t>
            </w:r>
          </w:p>
        </w:tc>
      </w:tr>
    </w:tbl>
    <w:p w14:paraId="75213F97" w14:textId="77777777" w:rsidR="005313F1" w:rsidRDefault="005313F1">
      <w:pPr>
        <w:jc w:val="center"/>
        <w:rPr>
          <w:sz w:val="24"/>
        </w:rPr>
        <w:sectPr w:rsidR="005313F1">
          <w:headerReference w:type="default" r:id="rId131"/>
          <w:footerReference w:type="default" r:id="rId132"/>
          <w:pgSz w:w="16840" w:h="11910" w:orient="landscape"/>
          <w:pgMar w:top="0" w:right="2200" w:bottom="0" w:left="800" w:header="0" w:footer="0" w:gutter="0"/>
          <w:cols w:space="720"/>
        </w:sectPr>
      </w:pPr>
    </w:p>
    <w:p w14:paraId="179181F6" w14:textId="77777777" w:rsidR="005313F1" w:rsidRDefault="005313F1">
      <w:pPr>
        <w:pStyle w:val="BodyText"/>
        <w:spacing w:before="4"/>
        <w:rPr>
          <w:sz w:val="17"/>
        </w:rPr>
      </w:pPr>
    </w:p>
    <w:p w14:paraId="443388D1" w14:textId="77777777" w:rsidR="005313F1" w:rsidRDefault="005313F1">
      <w:pPr>
        <w:rPr>
          <w:sz w:val="17"/>
        </w:rPr>
        <w:sectPr w:rsidR="005313F1">
          <w:headerReference w:type="default" r:id="rId133"/>
          <w:footerReference w:type="default" r:id="rId134"/>
          <w:pgSz w:w="11910" w:h="16840"/>
          <w:pgMar w:top="1800" w:right="1240" w:bottom="560" w:left="1680" w:header="1482" w:footer="364" w:gutter="0"/>
          <w:pgNumType w:start="264"/>
          <w:cols w:space="720"/>
        </w:sectPr>
      </w:pPr>
    </w:p>
    <w:p w14:paraId="08149A96" w14:textId="77777777" w:rsidR="005313F1" w:rsidRDefault="005313F1">
      <w:pPr>
        <w:pStyle w:val="BodyText"/>
        <w:rPr>
          <w:sz w:val="20"/>
        </w:rPr>
      </w:pPr>
    </w:p>
    <w:p w14:paraId="197B2C1C" w14:textId="77777777" w:rsidR="005313F1" w:rsidRDefault="009B75EF">
      <w:pPr>
        <w:pStyle w:val="BodyText"/>
        <w:spacing w:before="115" w:line="478" w:lineRule="exact"/>
        <w:ind w:left="377" w:right="101" w:firstLine="566"/>
        <w:jc w:val="both"/>
      </w:pPr>
      <w:r>
        <w:rPr>
          <w:w w:val="110"/>
        </w:rPr>
        <w:t xml:space="preserve">In this analysis, </w:t>
      </w:r>
      <w:proofErr w:type="gramStart"/>
      <w:r>
        <w:rPr>
          <w:w w:val="110"/>
        </w:rPr>
        <w:t>fine-mapping</w:t>
      </w:r>
      <w:proofErr w:type="gramEnd"/>
      <w:r>
        <w:rPr>
          <w:w w:val="110"/>
        </w:rPr>
        <w:t xml:space="preserve"> was unsuccessful (-log</w:t>
      </w:r>
      <w:r>
        <w:rPr>
          <w:w w:val="110"/>
          <w:vertAlign w:val="subscript"/>
        </w:rPr>
        <w:t>10</w:t>
      </w:r>
      <w:r>
        <w:rPr>
          <w:i/>
          <w:w w:val="110"/>
        </w:rPr>
        <w:t xml:space="preserve">ABF &lt; </w:t>
      </w:r>
      <w:r>
        <w:rPr>
          <w:w w:val="110"/>
        </w:rPr>
        <w:t>3) in four loci</w:t>
      </w:r>
      <w:r>
        <w:rPr>
          <w:spacing w:val="-13"/>
          <w:w w:val="110"/>
        </w:rPr>
        <w:t xml:space="preserve"> </w:t>
      </w:r>
      <w:r>
        <w:rPr>
          <w:w w:val="110"/>
        </w:rPr>
        <w:t>previously</w:t>
      </w:r>
      <w:r>
        <w:rPr>
          <w:spacing w:val="-12"/>
          <w:w w:val="110"/>
        </w:rPr>
        <w:t xml:space="preserve"> </w:t>
      </w:r>
      <w:r>
        <w:rPr>
          <w:w w:val="110"/>
        </w:rPr>
        <w:t>fine-mapped</w:t>
      </w:r>
      <w:r>
        <w:rPr>
          <w:spacing w:val="-12"/>
          <w:w w:val="110"/>
        </w:rPr>
        <w:t xml:space="preserve"> </w:t>
      </w:r>
      <w:r>
        <w:rPr>
          <w:w w:val="110"/>
        </w:rPr>
        <w:t>by</w:t>
      </w:r>
      <w:r>
        <w:rPr>
          <w:spacing w:val="-12"/>
          <w:w w:val="110"/>
        </w:rPr>
        <w:t xml:space="preserve"> </w:t>
      </w:r>
      <w:r>
        <w:rPr>
          <w:w w:val="110"/>
        </w:rPr>
        <w:t>Bowes</w:t>
      </w:r>
      <w:r>
        <w:rPr>
          <w:spacing w:val="-12"/>
          <w:w w:val="110"/>
        </w:rPr>
        <w:t xml:space="preserve"> </w:t>
      </w:r>
      <w:r>
        <w:rPr>
          <w:i/>
          <w:w w:val="110"/>
        </w:rPr>
        <w:t>et</w:t>
      </w:r>
      <w:r>
        <w:rPr>
          <w:i/>
          <w:spacing w:val="-12"/>
          <w:w w:val="110"/>
        </w:rPr>
        <w:t xml:space="preserve"> </w:t>
      </w:r>
      <w:r>
        <w:rPr>
          <w:i/>
          <w:w w:val="110"/>
        </w:rPr>
        <w:t>al.</w:t>
      </w:r>
      <w:r>
        <w:rPr>
          <w:i/>
          <w:spacing w:val="11"/>
          <w:w w:val="110"/>
        </w:rPr>
        <w:t xml:space="preserve"> </w:t>
      </w:r>
      <w:r>
        <w:rPr>
          <w:w w:val="110"/>
        </w:rPr>
        <w:t>(</w:t>
      </w:r>
      <w:r>
        <w:rPr>
          <w:i/>
          <w:w w:val="110"/>
        </w:rPr>
        <w:t>B3GNT2</w:t>
      </w:r>
      <w:r>
        <w:rPr>
          <w:w w:val="110"/>
        </w:rPr>
        <w:t>,</w:t>
      </w:r>
      <w:r>
        <w:rPr>
          <w:spacing w:val="-10"/>
          <w:w w:val="110"/>
        </w:rPr>
        <w:t xml:space="preserve"> </w:t>
      </w:r>
      <w:r>
        <w:rPr>
          <w:i/>
          <w:w w:val="110"/>
        </w:rPr>
        <w:t>NOS2A</w:t>
      </w:r>
      <w:r>
        <w:rPr>
          <w:w w:val="110"/>
        </w:rPr>
        <w:t>,</w:t>
      </w:r>
      <w:r>
        <w:rPr>
          <w:spacing w:val="-12"/>
          <w:w w:val="110"/>
        </w:rPr>
        <w:t xml:space="preserve"> </w:t>
      </w:r>
      <w:r>
        <w:rPr>
          <w:i/>
          <w:w w:val="110"/>
        </w:rPr>
        <w:t>REL</w:t>
      </w:r>
      <w:r>
        <w:rPr>
          <w:i/>
          <w:spacing w:val="-12"/>
          <w:w w:val="110"/>
        </w:rPr>
        <w:t xml:space="preserve"> </w:t>
      </w:r>
      <w:r>
        <w:rPr>
          <w:w w:val="110"/>
        </w:rPr>
        <w:t>and</w:t>
      </w:r>
      <w:r>
        <w:rPr>
          <w:spacing w:val="-12"/>
          <w:w w:val="110"/>
        </w:rPr>
        <w:t xml:space="preserve"> </w:t>
      </w:r>
      <w:r>
        <w:rPr>
          <w:i/>
          <w:w w:val="110"/>
        </w:rPr>
        <w:t>TNIP1</w:t>
      </w:r>
      <w:r>
        <w:rPr>
          <w:w w:val="110"/>
        </w:rPr>
        <w:t xml:space="preserve">) highlighting the already acknowledged reduced power of the analysis </w:t>
      </w:r>
      <w:r>
        <w:rPr>
          <w:spacing w:val="-3"/>
          <w:w w:val="110"/>
        </w:rPr>
        <w:t xml:space="preserve">performed </w:t>
      </w:r>
      <w:r>
        <w:rPr>
          <w:w w:val="110"/>
        </w:rPr>
        <w:t>here. Of the twelve loci passing the -log</w:t>
      </w:r>
      <w:r>
        <w:rPr>
          <w:w w:val="110"/>
          <w:vertAlign w:val="subscript"/>
        </w:rPr>
        <w:t>1</w:t>
      </w:r>
      <w:r>
        <w:rPr>
          <w:w w:val="110"/>
        </w:rPr>
        <w:t>0</w:t>
      </w:r>
      <w:r>
        <w:rPr>
          <w:i/>
          <w:w w:val="110"/>
        </w:rPr>
        <w:t xml:space="preserve">ABF </w:t>
      </w:r>
      <w:r>
        <w:rPr>
          <w:rFonts w:ascii="Arial Unicode MS" w:hAnsi="Arial Unicode MS"/>
          <w:w w:val="110"/>
        </w:rPr>
        <w:t xml:space="preserve">≥ </w:t>
      </w:r>
      <w:r>
        <w:rPr>
          <w:w w:val="110"/>
        </w:rPr>
        <w:t xml:space="preserve">3 </w:t>
      </w:r>
      <w:r>
        <w:rPr>
          <w:spacing w:val="-3"/>
          <w:w w:val="110"/>
        </w:rPr>
        <w:t>cut-o</w:t>
      </w:r>
      <w:r>
        <w:rPr>
          <w:rFonts w:ascii="Arial" w:hAnsi="Arial"/>
          <w:spacing w:val="-3"/>
          <w:w w:val="110"/>
        </w:rPr>
        <w:t>ff</w:t>
      </w:r>
      <w:r>
        <w:rPr>
          <w:spacing w:val="-3"/>
          <w:w w:val="110"/>
        </w:rPr>
        <w:t xml:space="preserve">, </w:t>
      </w:r>
      <w:r>
        <w:rPr>
          <w:w w:val="110"/>
        </w:rPr>
        <w:t xml:space="preserve">eight had been successfully fine-mapped by Bowes and colleagues </w:t>
      </w:r>
      <w:r>
        <w:rPr>
          <w:spacing w:val="-4"/>
          <w:w w:val="110"/>
        </w:rPr>
        <w:t xml:space="preserve">(Table </w:t>
      </w:r>
      <w:r>
        <w:rPr>
          <w:w w:val="110"/>
        </w:rPr>
        <w:t xml:space="preserve">5.9). For two </w:t>
      </w:r>
      <w:r>
        <w:rPr>
          <w:spacing w:val="-4"/>
          <w:w w:val="110"/>
        </w:rPr>
        <w:t xml:space="preserve">loci, </w:t>
      </w:r>
      <w:r>
        <w:rPr>
          <w:i/>
          <w:w w:val="110"/>
        </w:rPr>
        <w:t xml:space="preserve">IL23R </w:t>
      </w:r>
      <w:r>
        <w:rPr>
          <w:w w:val="110"/>
        </w:rPr>
        <w:t xml:space="preserve">and </w:t>
      </w:r>
      <w:r>
        <w:rPr>
          <w:i/>
          <w:w w:val="110"/>
        </w:rPr>
        <w:t>TRAF3IP2</w:t>
      </w:r>
      <w:r>
        <w:rPr>
          <w:w w:val="110"/>
        </w:rPr>
        <w:t xml:space="preserve">, the same fine-mapping lead </w:t>
      </w:r>
      <w:r>
        <w:rPr>
          <w:spacing w:val="-3"/>
          <w:w w:val="110"/>
        </w:rPr>
        <w:t xml:space="preserve">SNPs </w:t>
      </w:r>
      <w:proofErr w:type="gramStart"/>
      <w:r>
        <w:rPr>
          <w:w w:val="110"/>
        </w:rPr>
        <w:t>were reported</w:t>
      </w:r>
      <w:proofErr w:type="gramEnd"/>
      <w:r>
        <w:rPr>
          <w:w w:val="110"/>
        </w:rPr>
        <w:t xml:space="preserve"> by the two analyses. For the </w:t>
      </w:r>
      <w:r>
        <w:rPr>
          <w:i/>
          <w:w w:val="110"/>
        </w:rPr>
        <w:t xml:space="preserve">IL12B </w:t>
      </w:r>
      <w:r>
        <w:rPr>
          <w:w w:val="110"/>
        </w:rPr>
        <w:t xml:space="preserve">locus, the second signal reported by Bowes and colleagues was also identified here by </w:t>
      </w:r>
      <w:proofErr w:type="gramStart"/>
      <w:r>
        <w:rPr>
          <w:w w:val="110"/>
        </w:rPr>
        <w:t>step-wise</w:t>
      </w:r>
      <w:proofErr w:type="gramEnd"/>
      <w:r>
        <w:rPr>
          <w:w w:val="110"/>
        </w:rPr>
        <w:t xml:space="preserve"> conditional analysis. For the four fine-mapped loci reported here but not by Bowes </w:t>
      </w:r>
      <w:r>
        <w:rPr>
          <w:i/>
          <w:w w:val="110"/>
        </w:rPr>
        <w:t>et al.</w:t>
      </w:r>
      <w:r>
        <w:rPr>
          <w:w w:val="110"/>
        </w:rPr>
        <w:t xml:space="preserve">, the fine-mapping lead </w:t>
      </w:r>
      <w:r>
        <w:rPr>
          <w:spacing w:val="-3"/>
          <w:w w:val="110"/>
        </w:rPr>
        <w:t xml:space="preserve">SNPs </w:t>
      </w:r>
      <w:r>
        <w:rPr>
          <w:w w:val="110"/>
        </w:rPr>
        <w:t>were in very low LD (r</w:t>
      </w:r>
      <w:r>
        <w:rPr>
          <w:w w:val="110"/>
          <w:position w:val="9"/>
          <w:sz w:val="18"/>
        </w:rPr>
        <w:t xml:space="preserve">2 </w:t>
      </w:r>
      <w:r>
        <w:rPr>
          <w:i/>
          <w:w w:val="110"/>
        </w:rPr>
        <w:t xml:space="preserve">&lt; </w:t>
      </w:r>
      <w:r>
        <w:rPr>
          <w:w w:val="110"/>
        </w:rPr>
        <w:t>0</w:t>
      </w:r>
      <w:r>
        <w:rPr>
          <w:i/>
          <w:w w:val="110"/>
        </w:rPr>
        <w:t>.</w:t>
      </w:r>
      <w:r>
        <w:rPr>
          <w:w w:val="110"/>
        </w:rPr>
        <w:t xml:space="preserve">5) with the </w:t>
      </w:r>
      <w:proofErr w:type="spellStart"/>
      <w:r>
        <w:rPr>
          <w:spacing w:val="-4"/>
          <w:w w:val="110"/>
        </w:rPr>
        <w:t>PsA</w:t>
      </w:r>
      <w:proofErr w:type="spellEnd"/>
      <w:r>
        <w:rPr>
          <w:spacing w:val="-4"/>
          <w:w w:val="110"/>
        </w:rPr>
        <w:t xml:space="preserve"> </w:t>
      </w:r>
      <w:r>
        <w:rPr>
          <w:spacing w:val="-8"/>
          <w:w w:val="110"/>
        </w:rPr>
        <w:t xml:space="preserve">GWAS </w:t>
      </w:r>
      <w:r>
        <w:rPr>
          <w:w w:val="110"/>
        </w:rPr>
        <w:t xml:space="preserve">lead </w:t>
      </w:r>
      <w:r>
        <w:rPr>
          <w:spacing w:val="-6"/>
          <w:w w:val="110"/>
        </w:rPr>
        <w:t xml:space="preserve">SNP, </w:t>
      </w:r>
      <w:r>
        <w:rPr>
          <w:w w:val="110"/>
        </w:rPr>
        <w:t xml:space="preserve">suggesting identification of spurious signals or signals from other loci nearby in the association analysis </w:t>
      </w:r>
      <w:r>
        <w:rPr>
          <w:spacing w:val="-4"/>
          <w:w w:val="110"/>
        </w:rPr>
        <w:t xml:space="preserve">(Table </w:t>
      </w:r>
      <w:r>
        <w:rPr>
          <w:w w:val="110"/>
        </w:rPr>
        <w:t xml:space="preserve">5.9 labelled with </w:t>
      </w:r>
      <w:r>
        <w:rPr>
          <w:rFonts w:ascii="Arial Unicode MS" w:hAnsi="Arial Unicode MS"/>
          <w:w w:val="110"/>
        </w:rPr>
        <w:t>∗</w:t>
      </w:r>
      <w:r>
        <w:rPr>
          <w:w w:val="110"/>
        </w:rPr>
        <w:t xml:space="preserve">). For example, the association analysis performed for the </w:t>
      </w:r>
      <w:proofErr w:type="gramStart"/>
      <w:r>
        <w:rPr>
          <w:w w:val="110"/>
        </w:rPr>
        <w:t>fine-mapping</w:t>
      </w:r>
      <w:proofErr w:type="gramEnd"/>
      <w:r>
        <w:rPr>
          <w:w w:val="110"/>
        </w:rPr>
        <w:t xml:space="preserve"> of </w:t>
      </w:r>
      <w:r>
        <w:rPr>
          <w:i/>
          <w:w w:val="110"/>
        </w:rPr>
        <w:t xml:space="preserve">IL13 </w:t>
      </w:r>
      <w:r>
        <w:rPr>
          <w:w w:val="110"/>
        </w:rPr>
        <w:t xml:space="preserve">was confounded by the </w:t>
      </w:r>
      <w:r>
        <w:rPr>
          <w:i/>
          <w:w w:val="110"/>
        </w:rPr>
        <w:t xml:space="preserve">TYK2 </w:t>
      </w:r>
      <w:r>
        <w:rPr>
          <w:w w:val="110"/>
        </w:rPr>
        <w:t>signal,</w:t>
      </w:r>
      <w:r>
        <w:rPr>
          <w:spacing w:val="-13"/>
          <w:w w:val="110"/>
        </w:rPr>
        <w:t xml:space="preserve"> </w:t>
      </w:r>
      <w:r>
        <w:rPr>
          <w:w w:val="110"/>
        </w:rPr>
        <w:t>with</w:t>
      </w:r>
      <w:r>
        <w:rPr>
          <w:spacing w:val="-16"/>
          <w:w w:val="110"/>
        </w:rPr>
        <w:t xml:space="preserve"> </w:t>
      </w:r>
      <w:r>
        <w:rPr>
          <w:w w:val="110"/>
        </w:rPr>
        <w:t>no</w:t>
      </w:r>
      <w:r>
        <w:rPr>
          <w:spacing w:val="-16"/>
          <w:w w:val="110"/>
        </w:rPr>
        <w:t xml:space="preserve"> </w:t>
      </w:r>
      <w:r>
        <w:rPr>
          <w:w w:val="110"/>
        </w:rPr>
        <w:t>LD</w:t>
      </w:r>
      <w:r>
        <w:rPr>
          <w:spacing w:val="-16"/>
          <w:w w:val="110"/>
        </w:rPr>
        <w:t xml:space="preserve"> </w:t>
      </w:r>
      <w:r>
        <w:rPr>
          <w:w w:val="110"/>
        </w:rPr>
        <w:t>found</w:t>
      </w:r>
      <w:r>
        <w:rPr>
          <w:spacing w:val="-16"/>
          <w:w w:val="110"/>
        </w:rPr>
        <w:t xml:space="preserve"> </w:t>
      </w:r>
      <w:r>
        <w:rPr>
          <w:w w:val="110"/>
        </w:rPr>
        <w:t>between</w:t>
      </w:r>
      <w:r>
        <w:rPr>
          <w:spacing w:val="-16"/>
          <w:w w:val="110"/>
        </w:rPr>
        <w:t xml:space="preserve"> </w:t>
      </w:r>
      <w:r>
        <w:rPr>
          <w:w w:val="110"/>
        </w:rPr>
        <w:t>the</w:t>
      </w:r>
      <w:r>
        <w:rPr>
          <w:spacing w:val="-16"/>
          <w:w w:val="110"/>
        </w:rPr>
        <w:t xml:space="preserve"> </w:t>
      </w:r>
      <w:r>
        <w:rPr>
          <w:w w:val="110"/>
        </w:rPr>
        <w:t>fine-mapping</w:t>
      </w:r>
      <w:r>
        <w:rPr>
          <w:spacing w:val="-16"/>
          <w:w w:val="110"/>
        </w:rPr>
        <w:t xml:space="preserve"> </w:t>
      </w:r>
      <w:r>
        <w:rPr>
          <w:w w:val="110"/>
        </w:rPr>
        <w:t>and</w:t>
      </w:r>
      <w:r>
        <w:rPr>
          <w:spacing w:val="-16"/>
          <w:w w:val="110"/>
        </w:rPr>
        <w:t xml:space="preserve"> </w:t>
      </w:r>
      <w:r>
        <w:rPr>
          <w:w w:val="110"/>
        </w:rPr>
        <w:t>the</w:t>
      </w:r>
      <w:r>
        <w:rPr>
          <w:spacing w:val="-15"/>
          <w:w w:val="110"/>
        </w:rPr>
        <w:t xml:space="preserve"> </w:t>
      </w:r>
      <w:r>
        <w:rPr>
          <w:spacing w:val="-8"/>
          <w:w w:val="110"/>
        </w:rPr>
        <w:t>GWAS</w:t>
      </w:r>
      <w:r>
        <w:rPr>
          <w:spacing w:val="-16"/>
          <w:w w:val="110"/>
        </w:rPr>
        <w:t xml:space="preserve"> </w:t>
      </w:r>
      <w:r>
        <w:rPr>
          <w:w w:val="110"/>
        </w:rPr>
        <w:t>index</w:t>
      </w:r>
      <w:r>
        <w:rPr>
          <w:spacing w:val="-16"/>
          <w:w w:val="110"/>
        </w:rPr>
        <w:t xml:space="preserve"> </w:t>
      </w:r>
      <w:r>
        <w:rPr>
          <w:spacing w:val="-3"/>
          <w:w w:val="110"/>
        </w:rPr>
        <w:t>SNPs</w:t>
      </w:r>
      <w:r>
        <w:rPr>
          <w:spacing w:val="-16"/>
          <w:w w:val="110"/>
        </w:rPr>
        <w:t xml:space="preserve"> </w:t>
      </w:r>
      <w:r>
        <w:rPr>
          <w:w w:val="110"/>
        </w:rPr>
        <w:t>in the</w:t>
      </w:r>
      <w:r>
        <w:rPr>
          <w:spacing w:val="-18"/>
          <w:w w:val="110"/>
        </w:rPr>
        <w:t xml:space="preserve"> </w:t>
      </w:r>
      <w:r>
        <w:rPr>
          <w:i/>
          <w:w w:val="110"/>
        </w:rPr>
        <w:t>IL13</w:t>
      </w:r>
      <w:r>
        <w:rPr>
          <w:i/>
          <w:spacing w:val="-18"/>
          <w:w w:val="110"/>
        </w:rPr>
        <w:t xml:space="preserve"> </w:t>
      </w:r>
      <w:r>
        <w:rPr>
          <w:w w:val="110"/>
        </w:rPr>
        <w:t>locus.</w:t>
      </w:r>
      <w:r>
        <w:rPr>
          <w:spacing w:val="6"/>
          <w:w w:val="110"/>
        </w:rPr>
        <w:t xml:space="preserve"> </w:t>
      </w:r>
      <w:r>
        <w:rPr>
          <w:w w:val="110"/>
        </w:rPr>
        <w:t>Therefore,</w:t>
      </w:r>
      <w:r>
        <w:rPr>
          <w:spacing w:val="-15"/>
          <w:w w:val="110"/>
        </w:rPr>
        <w:t xml:space="preserve"> </w:t>
      </w:r>
      <w:r>
        <w:rPr>
          <w:w w:val="110"/>
        </w:rPr>
        <w:t>these</w:t>
      </w:r>
      <w:r>
        <w:rPr>
          <w:spacing w:val="-16"/>
          <w:w w:val="110"/>
        </w:rPr>
        <w:t xml:space="preserve"> </w:t>
      </w:r>
      <w:r>
        <w:rPr>
          <w:w w:val="110"/>
        </w:rPr>
        <w:t>four</w:t>
      </w:r>
      <w:r>
        <w:rPr>
          <w:spacing w:val="-17"/>
          <w:w w:val="110"/>
        </w:rPr>
        <w:t xml:space="preserve"> </w:t>
      </w:r>
      <w:r>
        <w:rPr>
          <w:w w:val="110"/>
        </w:rPr>
        <w:t>signals</w:t>
      </w:r>
      <w:r>
        <w:rPr>
          <w:spacing w:val="-16"/>
          <w:w w:val="110"/>
        </w:rPr>
        <w:t xml:space="preserve"> </w:t>
      </w:r>
      <w:proofErr w:type="gramStart"/>
      <w:r>
        <w:rPr>
          <w:w w:val="110"/>
        </w:rPr>
        <w:t>were</w:t>
      </w:r>
      <w:r>
        <w:rPr>
          <w:spacing w:val="-17"/>
          <w:w w:val="110"/>
        </w:rPr>
        <w:t xml:space="preserve"> </w:t>
      </w:r>
      <w:r>
        <w:rPr>
          <w:w w:val="110"/>
        </w:rPr>
        <w:t>also</w:t>
      </w:r>
      <w:r>
        <w:rPr>
          <w:spacing w:val="-17"/>
          <w:w w:val="110"/>
        </w:rPr>
        <w:t xml:space="preserve"> </w:t>
      </w:r>
      <w:r>
        <w:rPr>
          <w:w w:val="110"/>
        </w:rPr>
        <w:t>removed</w:t>
      </w:r>
      <w:proofErr w:type="gramEnd"/>
      <w:r>
        <w:rPr>
          <w:spacing w:val="-17"/>
          <w:w w:val="110"/>
        </w:rPr>
        <w:t xml:space="preserve"> </w:t>
      </w:r>
      <w:r>
        <w:rPr>
          <w:w w:val="110"/>
        </w:rPr>
        <w:t>from</w:t>
      </w:r>
      <w:r>
        <w:rPr>
          <w:spacing w:val="-17"/>
          <w:w w:val="110"/>
        </w:rPr>
        <w:t xml:space="preserve"> </w:t>
      </w:r>
      <w:r>
        <w:rPr>
          <w:w w:val="110"/>
        </w:rPr>
        <w:t>downstream integration</w:t>
      </w:r>
      <w:r>
        <w:rPr>
          <w:spacing w:val="-6"/>
          <w:w w:val="110"/>
        </w:rPr>
        <w:t xml:space="preserve"> </w:t>
      </w:r>
      <w:r>
        <w:rPr>
          <w:w w:val="110"/>
        </w:rPr>
        <w:t>analysis.</w:t>
      </w:r>
    </w:p>
    <w:p w14:paraId="2557E9D1" w14:textId="77777777" w:rsidR="005313F1" w:rsidRDefault="005313F1">
      <w:pPr>
        <w:pStyle w:val="BodyText"/>
        <w:rPr>
          <w:sz w:val="28"/>
        </w:rPr>
      </w:pPr>
    </w:p>
    <w:p w14:paraId="38B1C0E1" w14:textId="77777777" w:rsidR="005313F1" w:rsidRDefault="009B75EF">
      <w:pPr>
        <w:pStyle w:val="BodyText"/>
        <w:spacing w:before="173"/>
        <w:ind w:left="377"/>
      </w:pPr>
      <w:r>
        <w:rPr>
          <w:w w:val="115"/>
        </w:rPr>
        <w:t>Integrating</w:t>
      </w:r>
      <w:r>
        <w:rPr>
          <w:spacing w:val="-8"/>
          <w:w w:val="115"/>
        </w:rPr>
        <w:t xml:space="preserve"> </w:t>
      </w:r>
      <w:r>
        <w:rPr>
          <w:w w:val="115"/>
        </w:rPr>
        <w:t>fine-mapped</w:t>
      </w:r>
      <w:r>
        <w:rPr>
          <w:spacing w:val="-7"/>
          <w:w w:val="115"/>
        </w:rPr>
        <w:t xml:space="preserve"> </w:t>
      </w:r>
      <w:r>
        <w:rPr>
          <w:w w:val="115"/>
        </w:rPr>
        <w:t>SNPs</w:t>
      </w:r>
      <w:r>
        <w:rPr>
          <w:spacing w:val="-7"/>
          <w:w w:val="115"/>
        </w:rPr>
        <w:t xml:space="preserve"> </w:t>
      </w:r>
      <w:r>
        <w:rPr>
          <w:w w:val="115"/>
        </w:rPr>
        <w:t>and</w:t>
      </w:r>
      <w:r>
        <w:rPr>
          <w:spacing w:val="-7"/>
          <w:w w:val="115"/>
        </w:rPr>
        <w:t xml:space="preserve"> </w:t>
      </w:r>
      <w:r>
        <w:rPr>
          <w:w w:val="115"/>
        </w:rPr>
        <w:t>chromatin</w:t>
      </w:r>
      <w:r>
        <w:rPr>
          <w:spacing w:val="-7"/>
          <w:w w:val="115"/>
        </w:rPr>
        <w:t xml:space="preserve"> </w:t>
      </w:r>
      <w:r>
        <w:rPr>
          <w:w w:val="115"/>
        </w:rPr>
        <w:t>accessibility</w:t>
      </w:r>
      <w:r>
        <w:rPr>
          <w:spacing w:val="-7"/>
          <w:w w:val="115"/>
        </w:rPr>
        <w:t xml:space="preserve"> </w:t>
      </w:r>
      <w:r>
        <w:rPr>
          <w:w w:val="115"/>
        </w:rPr>
        <w:t>from</w:t>
      </w:r>
      <w:r>
        <w:rPr>
          <w:spacing w:val="-7"/>
          <w:w w:val="115"/>
        </w:rPr>
        <w:t xml:space="preserve"> </w:t>
      </w:r>
      <w:proofErr w:type="spellStart"/>
      <w:r>
        <w:rPr>
          <w:spacing w:val="-3"/>
          <w:w w:val="115"/>
        </w:rPr>
        <w:t>PsA</w:t>
      </w:r>
      <w:proofErr w:type="spellEnd"/>
      <w:r>
        <w:rPr>
          <w:spacing w:val="-7"/>
          <w:w w:val="115"/>
        </w:rPr>
        <w:t xml:space="preserve"> </w:t>
      </w:r>
      <w:r>
        <w:rPr>
          <w:w w:val="115"/>
        </w:rPr>
        <w:t>samples</w:t>
      </w:r>
    </w:p>
    <w:p w14:paraId="16415C4B" w14:textId="77777777" w:rsidR="005313F1" w:rsidRDefault="005313F1">
      <w:pPr>
        <w:pStyle w:val="BodyText"/>
        <w:rPr>
          <w:sz w:val="31"/>
        </w:rPr>
      </w:pPr>
    </w:p>
    <w:p w14:paraId="647E79F1" w14:textId="30BD1C59" w:rsidR="005313F1" w:rsidRDefault="009B75EF">
      <w:pPr>
        <w:pStyle w:val="BodyText"/>
        <w:spacing w:line="405" w:lineRule="auto"/>
        <w:ind w:left="377" w:right="101" w:firstLine="566"/>
        <w:jc w:val="both"/>
      </w:pPr>
      <w:r>
        <w:rPr>
          <w:w w:val="110"/>
        </w:rPr>
        <w:t xml:space="preserve">The </w:t>
      </w:r>
      <w:commentRangeStart w:id="1492"/>
      <w:r>
        <w:rPr>
          <w:w w:val="110"/>
        </w:rPr>
        <w:t>union</w:t>
      </w:r>
      <w:commentRangeEnd w:id="1492"/>
      <w:r w:rsidR="000D6DF0">
        <w:rPr>
          <w:rStyle w:val="CommentReference"/>
        </w:rPr>
        <w:commentReference w:id="1492"/>
      </w:r>
      <w:r>
        <w:rPr>
          <w:w w:val="110"/>
        </w:rPr>
        <w:t xml:space="preserve"> of the 90% credible sets for the eight successfully fine-mapped loci comprised </w:t>
      </w:r>
      <w:proofErr w:type="gramStart"/>
      <w:r>
        <w:rPr>
          <w:w w:val="110"/>
        </w:rPr>
        <w:t>a total of 294</w:t>
      </w:r>
      <w:proofErr w:type="gramEnd"/>
      <w:r>
        <w:rPr>
          <w:w w:val="110"/>
        </w:rPr>
        <w:t xml:space="preserve"> unique SNPs. These </w:t>
      </w:r>
      <w:r>
        <w:rPr>
          <w:spacing w:val="-3"/>
          <w:w w:val="110"/>
        </w:rPr>
        <w:t xml:space="preserve">SNPs </w:t>
      </w:r>
      <w:r>
        <w:rPr>
          <w:w w:val="110"/>
        </w:rPr>
        <w:t>were used to perform overlap</w:t>
      </w:r>
      <w:r>
        <w:rPr>
          <w:spacing w:val="-23"/>
          <w:w w:val="110"/>
        </w:rPr>
        <w:t xml:space="preserve"> </w:t>
      </w:r>
      <w:r>
        <w:rPr>
          <w:w w:val="110"/>
        </w:rPr>
        <w:t>with</w:t>
      </w:r>
      <w:r>
        <w:rPr>
          <w:spacing w:val="-23"/>
          <w:w w:val="110"/>
        </w:rPr>
        <w:t xml:space="preserve"> </w:t>
      </w:r>
      <w:r>
        <w:rPr>
          <w:w w:val="110"/>
        </w:rPr>
        <w:t>the</w:t>
      </w:r>
      <w:r>
        <w:rPr>
          <w:spacing w:val="-23"/>
          <w:w w:val="110"/>
        </w:rPr>
        <w:t xml:space="preserve"> </w:t>
      </w:r>
      <w:r>
        <w:rPr>
          <w:w w:val="110"/>
        </w:rPr>
        <w:t>significant</w:t>
      </w:r>
      <w:r>
        <w:rPr>
          <w:spacing w:val="-23"/>
          <w:w w:val="110"/>
        </w:rPr>
        <w:t xml:space="preserve"> </w:t>
      </w:r>
      <w:r>
        <w:rPr>
          <w:w w:val="110"/>
        </w:rPr>
        <w:t>(FDR</w:t>
      </w:r>
      <w:r>
        <w:rPr>
          <w:i/>
          <w:w w:val="110"/>
        </w:rPr>
        <w:t>&lt;</w:t>
      </w:r>
      <w:r>
        <w:rPr>
          <w:w w:val="110"/>
        </w:rPr>
        <w:t>0.01</w:t>
      </w:r>
      <w:r>
        <w:rPr>
          <w:spacing w:val="-23"/>
          <w:w w:val="110"/>
        </w:rPr>
        <w:t xml:space="preserve"> </w:t>
      </w:r>
      <w:r>
        <w:rPr>
          <w:w w:val="110"/>
        </w:rPr>
        <w:t>and</w:t>
      </w:r>
      <w:r>
        <w:rPr>
          <w:spacing w:val="-23"/>
          <w:w w:val="110"/>
        </w:rPr>
        <w:t xml:space="preserve"> </w:t>
      </w:r>
      <w:r>
        <w:rPr>
          <w:w w:val="110"/>
        </w:rPr>
        <w:t>FC</w:t>
      </w:r>
      <w:r>
        <w:rPr>
          <w:i/>
          <w:w w:val="110"/>
        </w:rPr>
        <w:t>&gt;</w:t>
      </w:r>
      <w:r>
        <w:rPr>
          <w:w w:val="110"/>
        </w:rPr>
        <w:t>1.5)</w:t>
      </w:r>
      <w:r>
        <w:rPr>
          <w:spacing w:val="-23"/>
          <w:w w:val="110"/>
        </w:rPr>
        <w:t xml:space="preserve"> </w:t>
      </w:r>
      <w:r>
        <w:rPr>
          <w:spacing w:val="-4"/>
          <w:w w:val="110"/>
        </w:rPr>
        <w:t>DARs</w:t>
      </w:r>
      <w:r>
        <w:rPr>
          <w:spacing w:val="-23"/>
          <w:w w:val="110"/>
        </w:rPr>
        <w:t xml:space="preserve"> </w:t>
      </w:r>
      <w:r>
        <w:rPr>
          <w:w w:val="110"/>
        </w:rPr>
        <w:t>identified</w:t>
      </w:r>
      <w:r>
        <w:rPr>
          <w:spacing w:val="-23"/>
          <w:w w:val="110"/>
        </w:rPr>
        <w:t xml:space="preserve"> </w:t>
      </w:r>
      <w:r>
        <w:rPr>
          <w:w w:val="110"/>
        </w:rPr>
        <w:t>between</w:t>
      </w:r>
      <w:del w:id="1493" w:author="Microsoft Office User" w:date="2018-12-24T10:32:00Z">
        <w:r w:rsidDel="005C778C">
          <w:rPr>
            <w:spacing w:val="-23"/>
            <w:w w:val="110"/>
          </w:rPr>
          <w:delText xml:space="preserve"> </w:delText>
        </w:r>
        <w:r w:rsidDel="005C778C">
          <w:rPr>
            <w:w w:val="110"/>
          </w:rPr>
          <w:delText xml:space="preserve">SF </w:delText>
        </w:r>
      </w:del>
      <w:ins w:id="1494" w:author="Microsoft Office User" w:date="2018-12-24T10:32:00Z">
        <w:r w:rsidR="005C778C">
          <w:rPr>
            <w:spacing w:val="-23"/>
            <w:w w:val="110"/>
          </w:rPr>
          <w:t xml:space="preserve"> synovial fluid </w:t>
        </w:r>
      </w:ins>
      <w:r>
        <w:rPr>
          <w:w w:val="110"/>
        </w:rPr>
        <w:t>and</w:t>
      </w:r>
      <w:del w:id="1495" w:author="Microsoft Office User" w:date="2018-12-24T10:29:00Z">
        <w:r w:rsidDel="005C778C">
          <w:rPr>
            <w:spacing w:val="-16"/>
            <w:w w:val="110"/>
          </w:rPr>
          <w:delText xml:space="preserve"> </w:delText>
        </w:r>
        <w:r w:rsidDel="005C778C">
          <w:rPr>
            <w:w w:val="110"/>
          </w:rPr>
          <w:delText>PB</w:delText>
        </w:r>
        <w:r w:rsidDel="005C778C">
          <w:rPr>
            <w:spacing w:val="-15"/>
            <w:w w:val="110"/>
          </w:rPr>
          <w:delText xml:space="preserve"> </w:delText>
        </w:r>
      </w:del>
      <w:ins w:id="1496" w:author="Microsoft Office User" w:date="2018-12-24T10:29:00Z">
        <w:r w:rsidR="005C778C">
          <w:rPr>
            <w:spacing w:val="-16"/>
            <w:w w:val="110"/>
          </w:rPr>
          <w:t xml:space="preserve"> peripheral blood </w:t>
        </w:r>
      </w:ins>
      <w:r>
        <w:rPr>
          <w:w w:val="110"/>
        </w:rPr>
        <w:t>in</w:t>
      </w:r>
      <w:r>
        <w:rPr>
          <w:spacing w:val="-15"/>
          <w:w w:val="110"/>
        </w:rPr>
        <w:t xml:space="preserve"> </w:t>
      </w:r>
      <w:r>
        <w:rPr>
          <w:w w:val="110"/>
        </w:rPr>
        <w:t>CD14</w:t>
      </w:r>
      <w:r>
        <w:rPr>
          <w:w w:val="110"/>
          <w:position w:val="9"/>
          <w:sz w:val="18"/>
        </w:rPr>
        <w:t>+</w:t>
      </w:r>
      <w:r>
        <w:rPr>
          <w:spacing w:val="11"/>
          <w:w w:val="110"/>
          <w:position w:val="9"/>
          <w:sz w:val="18"/>
        </w:rPr>
        <w:t xml:space="preserve"> </w:t>
      </w:r>
      <w:r>
        <w:rPr>
          <w:w w:val="110"/>
        </w:rPr>
        <w:t>monocytes,</w:t>
      </w:r>
      <w:r>
        <w:rPr>
          <w:spacing w:val="-14"/>
          <w:w w:val="110"/>
        </w:rPr>
        <w:t xml:space="preserve"> </w:t>
      </w:r>
      <w:r>
        <w:rPr>
          <w:w w:val="110"/>
        </w:rPr>
        <w:t>mCD4</w:t>
      </w:r>
      <w:r>
        <w:rPr>
          <w:w w:val="110"/>
          <w:position w:val="9"/>
          <w:sz w:val="18"/>
        </w:rPr>
        <w:t>+</w:t>
      </w:r>
      <w:r>
        <w:rPr>
          <w:w w:val="110"/>
        </w:rPr>
        <w:t>,</w:t>
      </w:r>
      <w:r>
        <w:rPr>
          <w:spacing w:val="-13"/>
          <w:w w:val="110"/>
        </w:rPr>
        <w:t xml:space="preserve"> </w:t>
      </w:r>
      <w:r>
        <w:rPr>
          <w:w w:val="110"/>
        </w:rPr>
        <w:t>mCD8</w:t>
      </w:r>
      <w:r>
        <w:rPr>
          <w:w w:val="110"/>
          <w:position w:val="9"/>
          <w:sz w:val="18"/>
        </w:rPr>
        <w:t>+</w:t>
      </w:r>
      <w:r>
        <w:rPr>
          <w:spacing w:val="11"/>
          <w:w w:val="110"/>
          <w:position w:val="9"/>
          <w:sz w:val="18"/>
        </w:rPr>
        <w:t xml:space="preserve"> </w:t>
      </w:r>
      <w:r>
        <w:rPr>
          <w:w w:val="110"/>
        </w:rPr>
        <w:t>and</w:t>
      </w:r>
      <w:r>
        <w:rPr>
          <w:spacing w:val="-15"/>
          <w:w w:val="110"/>
        </w:rPr>
        <w:t xml:space="preserve"> </w:t>
      </w:r>
      <w:r>
        <w:rPr>
          <w:w w:val="110"/>
        </w:rPr>
        <w:t>NK</w:t>
      </w:r>
      <w:r>
        <w:rPr>
          <w:spacing w:val="-15"/>
          <w:w w:val="110"/>
        </w:rPr>
        <w:t xml:space="preserve"> </w:t>
      </w:r>
      <w:r>
        <w:rPr>
          <w:w w:val="110"/>
        </w:rPr>
        <w:t>cells.</w:t>
      </w:r>
      <w:r>
        <w:rPr>
          <w:spacing w:val="4"/>
          <w:w w:val="110"/>
        </w:rPr>
        <w:t xml:space="preserve"> </w:t>
      </w:r>
      <w:r>
        <w:rPr>
          <w:spacing w:val="-3"/>
          <w:w w:val="110"/>
        </w:rPr>
        <w:t>Unfortunately,</w:t>
      </w:r>
      <w:r>
        <w:rPr>
          <w:spacing w:val="-13"/>
          <w:w w:val="110"/>
        </w:rPr>
        <w:t xml:space="preserve"> </w:t>
      </w:r>
      <w:r>
        <w:rPr>
          <w:w w:val="110"/>
        </w:rPr>
        <w:t xml:space="preserve">none of the 294 </w:t>
      </w:r>
      <w:r>
        <w:rPr>
          <w:spacing w:val="-3"/>
          <w:w w:val="110"/>
        </w:rPr>
        <w:t xml:space="preserve">SNPs </w:t>
      </w:r>
      <w:proofErr w:type="gramStart"/>
      <w:r>
        <w:rPr>
          <w:w w:val="110"/>
        </w:rPr>
        <w:t>were</w:t>
      </w:r>
      <w:proofErr w:type="gramEnd"/>
      <w:r>
        <w:rPr>
          <w:w w:val="110"/>
        </w:rPr>
        <w:t xml:space="preserve"> </w:t>
      </w:r>
      <w:del w:id="1497" w:author="Microsoft Office User" w:date="2018-12-24T12:16:00Z">
        <w:r w:rsidDel="000D6DF0">
          <w:rPr>
            <w:w w:val="110"/>
          </w:rPr>
          <w:delText xml:space="preserve">contained </w:delText>
        </w:r>
      </w:del>
      <w:ins w:id="1498" w:author="Microsoft Office User" w:date="2018-12-24T12:16:00Z">
        <w:r w:rsidR="000D6DF0">
          <w:rPr>
            <w:w w:val="110"/>
          </w:rPr>
          <w:t xml:space="preserve"> spanned </w:t>
        </w:r>
      </w:ins>
      <w:r>
        <w:rPr>
          <w:w w:val="110"/>
        </w:rPr>
        <w:t xml:space="preserve">by a </w:t>
      </w:r>
      <w:r>
        <w:rPr>
          <w:spacing w:val="-5"/>
          <w:w w:val="110"/>
        </w:rPr>
        <w:t xml:space="preserve">DAR </w:t>
      </w:r>
      <w:r>
        <w:rPr>
          <w:w w:val="110"/>
        </w:rPr>
        <w:t>in any of these cell types. Additional overlap</w:t>
      </w:r>
      <w:r>
        <w:rPr>
          <w:spacing w:val="-9"/>
          <w:w w:val="110"/>
        </w:rPr>
        <w:t xml:space="preserve"> </w:t>
      </w:r>
      <w:proofErr w:type="gramStart"/>
      <w:r>
        <w:rPr>
          <w:w w:val="110"/>
        </w:rPr>
        <w:t>was</w:t>
      </w:r>
      <w:r>
        <w:rPr>
          <w:spacing w:val="-9"/>
          <w:w w:val="110"/>
        </w:rPr>
        <w:t xml:space="preserve"> </w:t>
      </w:r>
      <w:r>
        <w:rPr>
          <w:w w:val="110"/>
        </w:rPr>
        <w:t>performed</w:t>
      </w:r>
      <w:proofErr w:type="gramEnd"/>
      <w:r>
        <w:rPr>
          <w:spacing w:val="-9"/>
          <w:w w:val="110"/>
        </w:rPr>
        <w:t xml:space="preserve"> </w:t>
      </w:r>
      <w:r>
        <w:rPr>
          <w:w w:val="110"/>
        </w:rPr>
        <w:t>between</w:t>
      </w:r>
      <w:r>
        <w:rPr>
          <w:spacing w:val="-8"/>
          <w:w w:val="110"/>
        </w:rPr>
        <w:t xml:space="preserve"> </w:t>
      </w:r>
      <w:r>
        <w:rPr>
          <w:w w:val="110"/>
        </w:rPr>
        <w:t>these</w:t>
      </w:r>
      <w:r>
        <w:rPr>
          <w:spacing w:val="-9"/>
          <w:w w:val="110"/>
        </w:rPr>
        <w:t xml:space="preserve"> </w:t>
      </w:r>
      <w:r>
        <w:rPr>
          <w:spacing w:val="-3"/>
          <w:w w:val="110"/>
        </w:rPr>
        <w:t>SNPs</w:t>
      </w:r>
      <w:r>
        <w:rPr>
          <w:spacing w:val="-9"/>
          <w:w w:val="110"/>
        </w:rPr>
        <w:t xml:space="preserve"> </w:t>
      </w:r>
      <w:r>
        <w:rPr>
          <w:w w:val="110"/>
        </w:rPr>
        <w:t>and</w:t>
      </w:r>
      <w:r>
        <w:rPr>
          <w:spacing w:val="-8"/>
          <w:w w:val="110"/>
        </w:rPr>
        <w:t xml:space="preserve"> </w:t>
      </w:r>
      <w:r>
        <w:rPr>
          <w:w w:val="110"/>
        </w:rPr>
        <w:t>the</w:t>
      </w:r>
      <w:r>
        <w:rPr>
          <w:spacing w:val="-9"/>
          <w:w w:val="110"/>
        </w:rPr>
        <w:t xml:space="preserve"> </w:t>
      </w:r>
      <w:r>
        <w:rPr>
          <w:w w:val="110"/>
        </w:rPr>
        <w:t>accessible</w:t>
      </w:r>
      <w:r>
        <w:rPr>
          <w:spacing w:val="-9"/>
          <w:w w:val="110"/>
        </w:rPr>
        <w:t xml:space="preserve"> </w:t>
      </w:r>
      <w:r>
        <w:rPr>
          <w:w w:val="110"/>
        </w:rPr>
        <w:t>chromatin</w:t>
      </w:r>
      <w:r>
        <w:rPr>
          <w:spacing w:val="-8"/>
          <w:w w:val="110"/>
        </w:rPr>
        <w:t xml:space="preserve"> </w:t>
      </w:r>
      <w:r>
        <w:rPr>
          <w:w w:val="110"/>
        </w:rPr>
        <w:t>regions (consensus peaks without filtering based on the di</w:t>
      </w:r>
      <w:r>
        <w:rPr>
          <w:rFonts w:ascii="Arial"/>
          <w:w w:val="110"/>
        </w:rPr>
        <w:t>ff</w:t>
      </w:r>
      <w:r>
        <w:rPr>
          <w:w w:val="110"/>
        </w:rPr>
        <w:t xml:space="preserve">erential analysis) in </w:t>
      </w:r>
      <w:r>
        <w:rPr>
          <w:spacing w:val="-3"/>
          <w:w w:val="110"/>
        </w:rPr>
        <w:t xml:space="preserve">each     </w:t>
      </w:r>
      <w:r>
        <w:rPr>
          <w:w w:val="110"/>
        </w:rPr>
        <w:t xml:space="preserve">of the four cell types assayed by </w:t>
      </w:r>
      <w:r>
        <w:rPr>
          <w:spacing w:val="-11"/>
          <w:w w:val="110"/>
        </w:rPr>
        <w:t xml:space="preserve">ATAC. </w:t>
      </w:r>
      <w:r>
        <w:rPr>
          <w:w w:val="110"/>
        </w:rPr>
        <w:t xml:space="preserve">The largest number of </w:t>
      </w:r>
      <w:r>
        <w:rPr>
          <w:spacing w:val="-3"/>
          <w:w w:val="110"/>
        </w:rPr>
        <w:t xml:space="preserve">SNPs </w:t>
      </w:r>
      <w:r>
        <w:rPr>
          <w:w w:val="110"/>
        </w:rPr>
        <w:t>(17) was found</w:t>
      </w:r>
      <w:r>
        <w:rPr>
          <w:spacing w:val="-17"/>
          <w:w w:val="110"/>
        </w:rPr>
        <w:t xml:space="preserve"> </w:t>
      </w:r>
      <w:r>
        <w:rPr>
          <w:w w:val="110"/>
        </w:rPr>
        <w:t>to</w:t>
      </w:r>
      <w:r>
        <w:rPr>
          <w:spacing w:val="-18"/>
          <w:w w:val="110"/>
        </w:rPr>
        <w:t xml:space="preserve"> </w:t>
      </w:r>
      <w:r>
        <w:rPr>
          <w:w w:val="110"/>
        </w:rPr>
        <w:t>overlap</w:t>
      </w:r>
      <w:r>
        <w:rPr>
          <w:spacing w:val="-16"/>
          <w:w w:val="110"/>
        </w:rPr>
        <w:t xml:space="preserve"> </w:t>
      </w:r>
      <w:r>
        <w:rPr>
          <w:w w:val="110"/>
        </w:rPr>
        <w:t>accessible</w:t>
      </w:r>
      <w:r>
        <w:rPr>
          <w:spacing w:val="-18"/>
          <w:w w:val="110"/>
        </w:rPr>
        <w:t xml:space="preserve"> </w:t>
      </w:r>
      <w:r>
        <w:rPr>
          <w:w w:val="110"/>
        </w:rPr>
        <w:t>chromatin</w:t>
      </w:r>
      <w:r>
        <w:rPr>
          <w:spacing w:val="-17"/>
          <w:w w:val="110"/>
        </w:rPr>
        <w:t xml:space="preserve"> </w:t>
      </w:r>
      <w:r>
        <w:rPr>
          <w:w w:val="110"/>
        </w:rPr>
        <w:t>in</w:t>
      </w:r>
      <w:r>
        <w:rPr>
          <w:spacing w:val="-16"/>
          <w:w w:val="110"/>
        </w:rPr>
        <w:t xml:space="preserve"> </w:t>
      </w:r>
      <w:r>
        <w:rPr>
          <w:w w:val="110"/>
        </w:rPr>
        <w:t>CD14</w:t>
      </w:r>
      <w:r>
        <w:rPr>
          <w:w w:val="110"/>
          <w:position w:val="9"/>
          <w:sz w:val="18"/>
        </w:rPr>
        <w:t>+</w:t>
      </w:r>
      <w:r>
        <w:rPr>
          <w:spacing w:val="8"/>
          <w:w w:val="110"/>
          <w:position w:val="9"/>
          <w:sz w:val="18"/>
        </w:rPr>
        <w:t xml:space="preserve"> </w:t>
      </w:r>
      <w:r>
        <w:rPr>
          <w:w w:val="110"/>
        </w:rPr>
        <w:t>monocytes,</w:t>
      </w:r>
      <w:r>
        <w:rPr>
          <w:spacing w:val="-16"/>
          <w:w w:val="110"/>
        </w:rPr>
        <w:t xml:space="preserve"> </w:t>
      </w:r>
      <w:r>
        <w:rPr>
          <w:w w:val="110"/>
        </w:rPr>
        <w:t>followed</w:t>
      </w:r>
      <w:r>
        <w:rPr>
          <w:spacing w:val="-16"/>
          <w:w w:val="110"/>
        </w:rPr>
        <w:t xml:space="preserve"> </w:t>
      </w:r>
      <w:r>
        <w:rPr>
          <w:w w:val="110"/>
        </w:rPr>
        <w:t>by</w:t>
      </w:r>
      <w:r>
        <w:rPr>
          <w:spacing w:val="-18"/>
          <w:w w:val="110"/>
        </w:rPr>
        <w:t xml:space="preserve"> </w:t>
      </w:r>
      <w:r>
        <w:rPr>
          <w:w w:val="110"/>
        </w:rPr>
        <w:t>mCD8</w:t>
      </w:r>
      <w:r>
        <w:rPr>
          <w:w w:val="110"/>
          <w:position w:val="9"/>
          <w:sz w:val="18"/>
        </w:rPr>
        <w:t>+</w:t>
      </w:r>
      <w:r>
        <w:rPr>
          <w:w w:val="110"/>
        </w:rPr>
        <w:t>, mCD4</w:t>
      </w:r>
      <w:proofErr w:type="gramStart"/>
      <w:r>
        <w:rPr>
          <w:w w:val="110"/>
          <w:position w:val="9"/>
          <w:sz w:val="18"/>
        </w:rPr>
        <w:t xml:space="preserve">+  </w:t>
      </w:r>
      <w:r>
        <w:rPr>
          <w:w w:val="110"/>
        </w:rPr>
        <w:t>and</w:t>
      </w:r>
      <w:proofErr w:type="gramEnd"/>
      <w:r>
        <w:rPr>
          <w:w w:val="110"/>
        </w:rPr>
        <w:t xml:space="preserve"> NK cells </w:t>
      </w:r>
      <w:r>
        <w:rPr>
          <w:spacing w:val="-4"/>
          <w:w w:val="110"/>
        </w:rPr>
        <w:t xml:space="preserve">(Table </w:t>
      </w:r>
      <w:r>
        <w:rPr>
          <w:w w:val="110"/>
        </w:rPr>
        <w:t xml:space="preserve">5.10).  The 43 unique </w:t>
      </w:r>
      <w:r>
        <w:rPr>
          <w:spacing w:val="-3"/>
          <w:w w:val="110"/>
        </w:rPr>
        <w:t xml:space="preserve">SNPs </w:t>
      </w:r>
      <w:r>
        <w:rPr>
          <w:w w:val="110"/>
        </w:rPr>
        <w:t>from the 90%</w:t>
      </w:r>
      <w:r>
        <w:rPr>
          <w:spacing w:val="62"/>
          <w:w w:val="110"/>
        </w:rPr>
        <w:t xml:space="preserve"> </w:t>
      </w:r>
      <w:r>
        <w:rPr>
          <w:w w:val="110"/>
        </w:rPr>
        <w:t>credible</w:t>
      </w:r>
    </w:p>
    <w:p w14:paraId="63190471" w14:textId="77777777" w:rsidR="005313F1" w:rsidRDefault="005313F1">
      <w:pPr>
        <w:spacing w:line="405" w:lineRule="auto"/>
        <w:jc w:val="both"/>
        <w:sectPr w:rsidR="005313F1">
          <w:pgSz w:w="11910" w:h="16840"/>
          <w:pgMar w:top="1800" w:right="1240" w:bottom="560" w:left="1680" w:header="1482" w:footer="364" w:gutter="0"/>
          <w:cols w:space="720"/>
        </w:sectPr>
      </w:pPr>
    </w:p>
    <w:p w14:paraId="51CC407C" w14:textId="77777777" w:rsidR="005313F1" w:rsidRDefault="005313F1">
      <w:pPr>
        <w:pStyle w:val="BodyText"/>
        <w:rPr>
          <w:sz w:val="20"/>
        </w:rPr>
      </w:pPr>
    </w:p>
    <w:p w14:paraId="23D2C24B" w14:textId="77777777" w:rsidR="005313F1" w:rsidRDefault="005313F1">
      <w:pPr>
        <w:pStyle w:val="BodyText"/>
        <w:spacing w:before="8"/>
        <w:rPr>
          <w:sz w:val="23"/>
        </w:rPr>
      </w:pPr>
    </w:p>
    <w:p w14:paraId="67748AA4" w14:textId="1022C020" w:rsidR="005313F1" w:rsidRDefault="009B75EF">
      <w:pPr>
        <w:pStyle w:val="BodyText"/>
        <w:ind w:left="377"/>
      </w:pPr>
      <w:proofErr w:type="gramStart"/>
      <w:r>
        <w:rPr>
          <w:w w:val="110"/>
        </w:rPr>
        <w:t>set</w:t>
      </w:r>
      <w:proofErr w:type="gramEnd"/>
      <w:r>
        <w:rPr>
          <w:spacing w:val="-12"/>
          <w:w w:val="110"/>
        </w:rPr>
        <w:t xml:space="preserve"> </w:t>
      </w:r>
      <w:r>
        <w:rPr>
          <w:w w:val="110"/>
        </w:rPr>
        <w:t>overlapping</w:t>
      </w:r>
      <w:r>
        <w:rPr>
          <w:spacing w:val="-11"/>
          <w:w w:val="110"/>
        </w:rPr>
        <w:t xml:space="preserve"> </w:t>
      </w:r>
      <w:r>
        <w:rPr>
          <w:spacing w:val="-14"/>
          <w:w w:val="110"/>
        </w:rPr>
        <w:t>ATAC</w:t>
      </w:r>
      <w:r>
        <w:rPr>
          <w:spacing w:val="-11"/>
          <w:w w:val="110"/>
        </w:rPr>
        <w:t xml:space="preserve"> </w:t>
      </w:r>
      <w:r>
        <w:rPr>
          <w:w w:val="110"/>
        </w:rPr>
        <w:t>accessible</w:t>
      </w:r>
      <w:r>
        <w:rPr>
          <w:spacing w:val="-11"/>
          <w:w w:val="110"/>
        </w:rPr>
        <w:t xml:space="preserve"> </w:t>
      </w:r>
      <w:r>
        <w:rPr>
          <w:w w:val="110"/>
        </w:rPr>
        <w:t>chromatin</w:t>
      </w:r>
      <w:r>
        <w:rPr>
          <w:spacing w:val="-11"/>
          <w:w w:val="110"/>
        </w:rPr>
        <w:t xml:space="preserve"> </w:t>
      </w:r>
      <w:r>
        <w:rPr>
          <w:w w:val="110"/>
        </w:rPr>
        <w:t>were</w:t>
      </w:r>
      <w:r>
        <w:rPr>
          <w:spacing w:val="-11"/>
          <w:w w:val="110"/>
        </w:rPr>
        <w:t xml:space="preserve"> </w:t>
      </w:r>
      <w:del w:id="1499" w:author="Microsoft Office User" w:date="2018-12-24T12:18:00Z">
        <w:r w:rsidDel="000D6DF0">
          <w:rPr>
            <w:w w:val="110"/>
          </w:rPr>
          <w:delText>distributed</w:delText>
        </w:r>
        <w:r w:rsidDel="000D6DF0">
          <w:rPr>
            <w:spacing w:val="-11"/>
            <w:w w:val="110"/>
          </w:rPr>
          <w:delText xml:space="preserve"> </w:delText>
        </w:r>
      </w:del>
      <w:ins w:id="1500" w:author="Microsoft Office User" w:date="2018-12-24T12:18:00Z">
        <w:r w:rsidR="000D6DF0">
          <w:rPr>
            <w:w w:val="110"/>
          </w:rPr>
          <w:t>located</w:t>
        </w:r>
        <w:r w:rsidR="000D6DF0">
          <w:rPr>
            <w:spacing w:val="-11"/>
            <w:w w:val="110"/>
          </w:rPr>
          <w:t xml:space="preserve"> </w:t>
        </w:r>
      </w:ins>
      <w:r>
        <w:rPr>
          <w:w w:val="110"/>
        </w:rPr>
        <w:t>across</w:t>
      </w:r>
      <w:r>
        <w:rPr>
          <w:spacing w:val="-11"/>
          <w:w w:val="110"/>
        </w:rPr>
        <w:t xml:space="preserve"> </w:t>
      </w:r>
      <w:r>
        <w:rPr>
          <w:w w:val="110"/>
        </w:rPr>
        <w:t>the</w:t>
      </w:r>
      <w:r>
        <w:rPr>
          <w:spacing w:val="-11"/>
          <w:w w:val="110"/>
        </w:rPr>
        <w:t xml:space="preserve"> </w:t>
      </w:r>
      <w:r>
        <w:rPr>
          <w:i/>
          <w:spacing w:val="-3"/>
          <w:w w:val="110"/>
        </w:rPr>
        <w:t>CSF2</w:t>
      </w:r>
      <w:r>
        <w:rPr>
          <w:i/>
          <w:spacing w:val="-11"/>
          <w:w w:val="110"/>
        </w:rPr>
        <w:t xml:space="preserve"> </w:t>
      </w:r>
      <w:r>
        <w:rPr>
          <w:w w:val="110"/>
        </w:rPr>
        <w:t>(8),</w:t>
      </w:r>
    </w:p>
    <w:p w14:paraId="7CF795C8" w14:textId="77777777" w:rsidR="005313F1" w:rsidRDefault="009B75EF">
      <w:pPr>
        <w:spacing w:before="203"/>
        <w:ind w:left="377"/>
        <w:rPr>
          <w:sz w:val="24"/>
        </w:rPr>
      </w:pPr>
      <w:r>
        <w:rPr>
          <w:i/>
          <w:w w:val="105"/>
          <w:sz w:val="24"/>
        </w:rPr>
        <w:t xml:space="preserve">IL12B </w:t>
      </w:r>
      <w:r>
        <w:rPr>
          <w:w w:val="105"/>
          <w:sz w:val="24"/>
        </w:rPr>
        <w:t>(3)</w:t>
      </w:r>
      <w:proofErr w:type="gramStart"/>
      <w:r>
        <w:rPr>
          <w:w w:val="105"/>
          <w:sz w:val="24"/>
        </w:rPr>
        <w:t xml:space="preserve">,  </w:t>
      </w:r>
      <w:r>
        <w:rPr>
          <w:i/>
          <w:w w:val="105"/>
          <w:sz w:val="24"/>
        </w:rPr>
        <w:t>IL23R</w:t>
      </w:r>
      <w:proofErr w:type="gramEnd"/>
      <w:r>
        <w:rPr>
          <w:i/>
          <w:w w:val="105"/>
          <w:sz w:val="24"/>
        </w:rPr>
        <w:t xml:space="preserve"> </w:t>
      </w:r>
      <w:r>
        <w:rPr>
          <w:w w:val="105"/>
          <w:sz w:val="24"/>
        </w:rPr>
        <w:t xml:space="preserve">(4),  </w:t>
      </w:r>
      <w:r>
        <w:rPr>
          <w:i/>
          <w:w w:val="105"/>
          <w:sz w:val="24"/>
        </w:rPr>
        <w:t xml:space="preserve">RUNX3 </w:t>
      </w:r>
      <w:r>
        <w:rPr>
          <w:w w:val="105"/>
          <w:sz w:val="24"/>
        </w:rPr>
        <w:t xml:space="preserve">(6),  </w:t>
      </w:r>
      <w:r>
        <w:rPr>
          <w:i/>
          <w:spacing w:val="-6"/>
          <w:w w:val="105"/>
          <w:sz w:val="24"/>
        </w:rPr>
        <w:t xml:space="preserve">STAT2  </w:t>
      </w:r>
      <w:r>
        <w:rPr>
          <w:w w:val="105"/>
          <w:sz w:val="24"/>
        </w:rPr>
        <w:t xml:space="preserve">(14),  </w:t>
      </w:r>
      <w:r>
        <w:rPr>
          <w:i/>
          <w:w w:val="105"/>
          <w:sz w:val="24"/>
        </w:rPr>
        <w:t xml:space="preserve">TRAF3IP2 </w:t>
      </w:r>
      <w:r>
        <w:rPr>
          <w:w w:val="105"/>
          <w:sz w:val="24"/>
        </w:rPr>
        <w:t xml:space="preserve">(1) and </w:t>
      </w:r>
      <w:r>
        <w:rPr>
          <w:i/>
          <w:w w:val="105"/>
          <w:sz w:val="24"/>
        </w:rPr>
        <w:t xml:space="preserve">TYK2 </w:t>
      </w:r>
      <w:r>
        <w:rPr>
          <w:w w:val="105"/>
          <w:sz w:val="24"/>
        </w:rPr>
        <w:t>(7)</w:t>
      </w:r>
      <w:r>
        <w:rPr>
          <w:spacing w:val="57"/>
          <w:w w:val="105"/>
          <w:sz w:val="24"/>
        </w:rPr>
        <w:t xml:space="preserve"> </w:t>
      </w:r>
      <w:r>
        <w:rPr>
          <w:w w:val="105"/>
          <w:sz w:val="24"/>
        </w:rPr>
        <w:t>loci.</w:t>
      </w:r>
    </w:p>
    <w:p w14:paraId="413A228D" w14:textId="77777777" w:rsidR="005313F1" w:rsidRDefault="009B75EF">
      <w:pPr>
        <w:pStyle w:val="BodyText"/>
        <w:spacing w:before="202" w:line="415" w:lineRule="auto"/>
        <w:ind w:left="377" w:right="102"/>
        <w:jc w:val="both"/>
      </w:pPr>
      <w:r>
        <w:rPr>
          <w:w w:val="110"/>
        </w:rPr>
        <w:t xml:space="preserve">A number of these </w:t>
      </w:r>
      <w:r>
        <w:rPr>
          <w:spacing w:val="-3"/>
          <w:w w:val="110"/>
        </w:rPr>
        <w:t xml:space="preserve">SNPs </w:t>
      </w:r>
      <w:proofErr w:type="gramStart"/>
      <w:r>
        <w:rPr>
          <w:w w:val="110"/>
        </w:rPr>
        <w:t>were found</w:t>
      </w:r>
      <w:proofErr w:type="gramEnd"/>
      <w:r>
        <w:rPr>
          <w:w w:val="110"/>
        </w:rPr>
        <w:t xml:space="preserve"> to only overlap accessible chromatin in </w:t>
      </w:r>
      <w:r>
        <w:rPr>
          <w:spacing w:val="-5"/>
          <w:w w:val="110"/>
        </w:rPr>
        <w:t xml:space="preserve">one </w:t>
      </w:r>
      <w:r>
        <w:rPr>
          <w:w w:val="110"/>
        </w:rPr>
        <w:t>particular cell type.</w:t>
      </w:r>
    </w:p>
    <w:p w14:paraId="6E4C4FAA" w14:textId="77777777" w:rsidR="005313F1" w:rsidRDefault="005313F1">
      <w:pPr>
        <w:pStyle w:val="BodyText"/>
        <w:spacing w:before="4"/>
        <w:rPr>
          <w:sz w:val="8"/>
        </w:rPr>
      </w:pPr>
    </w:p>
    <w:tbl>
      <w:tblPr>
        <w:tblW w:w="0" w:type="auto"/>
        <w:tblInd w:w="1327" w:type="dxa"/>
        <w:tblLayout w:type="fixed"/>
        <w:tblCellMar>
          <w:left w:w="0" w:type="dxa"/>
          <w:right w:w="0" w:type="dxa"/>
        </w:tblCellMar>
        <w:tblLook w:val="01E0" w:firstRow="1" w:lastRow="1" w:firstColumn="1" w:lastColumn="1" w:noHBand="0" w:noVBand="0"/>
      </w:tblPr>
      <w:tblGrid>
        <w:gridCol w:w="2052"/>
        <w:gridCol w:w="2204"/>
        <w:gridCol w:w="2303"/>
      </w:tblGrid>
      <w:tr w:rsidR="005313F1" w14:paraId="0C2F7D7B" w14:textId="77777777">
        <w:trPr>
          <w:trHeight w:val="972"/>
        </w:trPr>
        <w:tc>
          <w:tcPr>
            <w:tcW w:w="2052" w:type="dxa"/>
            <w:tcBorders>
              <w:top w:val="single" w:sz="8" w:space="0" w:color="000000"/>
              <w:bottom w:val="single" w:sz="6" w:space="0" w:color="000000"/>
            </w:tcBorders>
          </w:tcPr>
          <w:p w14:paraId="009921CD" w14:textId="77777777" w:rsidR="005313F1" w:rsidRDefault="009B75EF">
            <w:pPr>
              <w:pStyle w:val="TableParagraph"/>
              <w:spacing w:before="44" w:line="252" w:lineRule="auto"/>
              <w:ind w:left="381" w:right="260" w:hanging="232"/>
              <w:rPr>
                <w:sz w:val="24"/>
              </w:rPr>
            </w:pPr>
            <w:r>
              <w:rPr>
                <w:spacing w:val="-14"/>
                <w:w w:val="115"/>
                <w:sz w:val="24"/>
              </w:rPr>
              <w:t xml:space="preserve">ATAC </w:t>
            </w:r>
            <w:r>
              <w:rPr>
                <w:w w:val="115"/>
                <w:sz w:val="24"/>
              </w:rPr>
              <w:t>cell</w:t>
            </w:r>
            <w:r>
              <w:rPr>
                <w:spacing w:val="-54"/>
                <w:w w:val="115"/>
                <w:sz w:val="24"/>
              </w:rPr>
              <w:t xml:space="preserve"> </w:t>
            </w:r>
            <w:r>
              <w:rPr>
                <w:spacing w:val="-4"/>
                <w:w w:val="115"/>
                <w:sz w:val="24"/>
              </w:rPr>
              <w:t xml:space="preserve">type </w:t>
            </w:r>
            <w:r>
              <w:rPr>
                <w:w w:val="115"/>
                <w:sz w:val="24"/>
              </w:rPr>
              <w:t>master list</w:t>
            </w:r>
          </w:p>
        </w:tc>
        <w:tc>
          <w:tcPr>
            <w:tcW w:w="2204" w:type="dxa"/>
            <w:tcBorders>
              <w:top w:val="single" w:sz="8" w:space="0" w:color="000000"/>
              <w:bottom w:val="single" w:sz="6" w:space="0" w:color="000000"/>
            </w:tcBorders>
          </w:tcPr>
          <w:p w14:paraId="0DB25E76" w14:textId="77777777" w:rsidR="005313F1" w:rsidRDefault="009B75EF">
            <w:pPr>
              <w:pStyle w:val="TableParagraph"/>
              <w:spacing w:before="44" w:line="252" w:lineRule="auto"/>
              <w:ind w:left="119" w:right="117" w:hanging="1"/>
              <w:jc w:val="center"/>
              <w:rPr>
                <w:sz w:val="24"/>
              </w:rPr>
            </w:pPr>
            <w:r>
              <w:rPr>
                <w:w w:val="115"/>
                <w:sz w:val="24"/>
              </w:rPr>
              <w:t>90% credible set overlapping</w:t>
            </w:r>
            <w:r>
              <w:rPr>
                <w:spacing w:val="-26"/>
                <w:w w:val="115"/>
                <w:sz w:val="24"/>
              </w:rPr>
              <w:t xml:space="preserve"> </w:t>
            </w:r>
            <w:r>
              <w:rPr>
                <w:spacing w:val="-7"/>
                <w:w w:val="115"/>
                <w:sz w:val="24"/>
              </w:rPr>
              <w:t xml:space="preserve">SNPs </w:t>
            </w:r>
            <w:r>
              <w:rPr>
                <w:w w:val="115"/>
                <w:sz w:val="24"/>
              </w:rPr>
              <w:t>(number)</w:t>
            </w:r>
          </w:p>
        </w:tc>
        <w:tc>
          <w:tcPr>
            <w:tcW w:w="2303" w:type="dxa"/>
            <w:tcBorders>
              <w:top w:val="single" w:sz="8" w:space="0" w:color="000000"/>
              <w:bottom w:val="single" w:sz="6" w:space="0" w:color="000000"/>
            </w:tcBorders>
          </w:tcPr>
          <w:p w14:paraId="0EDE960F" w14:textId="77777777" w:rsidR="005313F1" w:rsidRDefault="009B75EF">
            <w:pPr>
              <w:pStyle w:val="TableParagraph"/>
              <w:spacing w:before="44" w:line="252" w:lineRule="auto"/>
              <w:ind w:left="738" w:hanging="538"/>
              <w:rPr>
                <w:sz w:val="24"/>
              </w:rPr>
            </w:pPr>
            <w:r>
              <w:rPr>
                <w:w w:val="115"/>
                <w:sz w:val="24"/>
              </w:rPr>
              <w:t>Cell type specific overlap</w:t>
            </w:r>
          </w:p>
        </w:tc>
      </w:tr>
      <w:tr w:rsidR="005313F1" w14:paraId="4BDBC588" w14:textId="77777777">
        <w:trPr>
          <w:trHeight w:val="36"/>
        </w:trPr>
        <w:tc>
          <w:tcPr>
            <w:tcW w:w="2052" w:type="dxa"/>
            <w:tcBorders>
              <w:top w:val="single" w:sz="6" w:space="0" w:color="000000"/>
              <w:bottom w:val="single" w:sz="6" w:space="0" w:color="000000"/>
            </w:tcBorders>
          </w:tcPr>
          <w:p w14:paraId="14ED801C" w14:textId="77777777" w:rsidR="005313F1" w:rsidRDefault="005313F1">
            <w:pPr>
              <w:pStyle w:val="TableParagraph"/>
              <w:rPr>
                <w:sz w:val="2"/>
              </w:rPr>
            </w:pPr>
          </w:p>
        </w:tc>
        <w:tc>
          <w:tcPr>
            <w:tcW w:w="2204" w:type="dxa"/>
            <w:tcBorders>
              <w:top w:val="single" w:sz="6" w:space="0" w:color="000000"/>
              <w:bottom w:val="single" w:sz="6" w:space="0" w:color="000000"/>
            </w:tcBorders>
          </w:tcPr>
          <w:p w14:paraId="765878A4" w14:textId="77777777" w:rsidR="005313F1" w:rsidRDefault="005313F1">
            <w:pPr>
              <w:pStyle w:val="TableParagraph"/>
              <w:rPr>
                <w:sz w:val="2"/>
              </w:rPr>
            </w:pPr>
          </w:p>
        </w:tc>
        <w:tc>
          <w:tcPr>
            <w:tcW w:w="2303" w:type="dxa"/>
            <w:tcBorders>
              <w:top w:val="single" w:sz="6" w:space="0" w:color="000000"/>
              <w:bottom w:val="single" w:sz="6" w:space="0" w:color="000000"/>
            </w:tcBorders>
          </w:tcPr>
          <w:p w14:paraId="3B191231" w14:textId="77777777" w:rsidR="005313F1" w:rsidRDefault="005313F1">
            <w:pPr>
              <w:pStyle w:val="TableParagraph"/>
              <w:rPr>
                <w:sz w:val="2"/>
              </w:rPr>
            </w:pPr>
          </w:p>
        </w:tc>
      </w:tr>
      <w:tr w:rsidR="005313F1" w14:paraId="08A6884D" w14:textId="77777777">
        <w:trPr>
          <w:trHeight w:val="332"/>
        </w:trPr>
        <w:tc>
          <w:tcPr>
            <w:tcW w:w="2052" w:type="dxa"/>
            <w:tcBorders>
              <w:top w:val="single" w:sz="6" w:space="0" w:color="000000"/>
            </w:tcBorders>
          </w:tcPr>
          <w:p w14:paraId="4935C32E" w14:textId="77777777" w:rsidR="005313F1" w:rsidRDefault="009B75EF">
            <w:pPr>
              <w:pStyle w:val="TableParagraph"/>
              <w:spacing w:before="9" w:line="303" w:lineRule="exact"/>
              <w:ind w:right="117"/>
              <w:jc w:val="center"/>
              <w:rPr>
                <w:sz w:val="24"/>
              </w:rPr>
            </w:pPr>
            <w:r>
              <w:rPr>
                <w:w w:val="110"/>
                <w:sz w:val="24"/>
              </w:rPr>
              <w:t>CD14</w:t>
            </w:r>
            <w:r>
              <w:rPr>
                <w:w w:val="110"/>
                <w:position w:val="9"/>
                <w:sz w:val="18"/>
              </w:rPr>
              <w:t>+</w:t>
            </w:r>
            <w:r>
              <w:rPr>
                <w:spacing w:val="-16"/>
                <w:w w:val="110"/>
                <w:position w:val="9"/>
                <w:sz w:val="18"/>
              </w:rPr>
              <w:t xml:space="preserve"> </w:t>
            </w:r>
            <w:r>
              <w:rPr>
                <w:w w:val="110"/>
                <w:sz w:val="24"/>
              </w:rPr>
              <w:t>monocytes</w:t>
            </w:r>
          </w:p>
        </w:tc>
        <w:tc>
          <w:tcPr>
            <w:tcW w:w="2204" w:type="dxa"/>
            <w:tcBorders>
              <w:top w:val="single" w:sz="6" w:space="0" w:color="000000"/>
            </w:tcBorders>
          </w:tcPr>
          <w:p w14:paraId="2E8D8E35" w14:textId="77777777" w:rsidR="005313F1" w:rsidRDefault="009B75EF">
            <w:pPr>
              <w:pStyle w:val="TableParagraph"/>
              <w:spacing w:before="43" w:line="269" w:lineRule="exact"/>
              <w:ind w:left="950" w:right="950"/>
              <w:jc w:val="center"/>
              <w:rPr>
                <w:sz w:val="24"/>
              </w:rPr>
            </w:pPr>
            <w:r>
              <w:rPr>
                <w:w w:val="110"/>
                <w:sz w:val="24"/>
              </w:rPr>
              <w:t>32</w:t>
            </w:r>
          </w:p>
        </w:tc>
        <w:tc>
          <w:tcPr>
            <w:tcW w:w="2303" w:type="dxa"/>
            <w:tcBorders>
              <w:top w:val="single" w:sz="6" w:space="0" w:color="000000"/>
            </w:tcBorders>
          </w:tcPr>
          <w:p w14:paraId="07956092" w14:textId="77777777" w:rsidR="005313F1" w:rsidRDefault="009B75EF">
            <w:pPr>
              <w:pStyle w:val="TableParagraph"/>
              <w:spacing w:before="43" w:line="269" w:lineRule="exact"/>
              <w:ind w:left="112" w:right="113"/>
              <w:jc w:val="center"/>
              <w:rPr>
                <w:sz w:val="24"/>
              </w:rPr>
            </w:pPr>
            <w:r>
              <w:rPr>
                <w:i/>
                <w:w w:val="105"/>
                <w:sz w:val="24"/>
              </w:rPr>
              <w:t xml:space="preserve">STAT2 </w:t>
            </w:r>
            <w:r>
              <w:rPr>
                <w:w w:val="105"/>
                <w:sz w:val="24"/>
              </w:rPr>
              <w:t xml:space="preserve">(5), </w:t>
            </w:r>
            <w:r>
              <w:rPr>
                <w:i/>
                <w:w w:val="105"/>
                <w:sz w:val="24"/>
              </w:rPr>
              <w:t>TYK2</w:t>
            </w:r>
            <w:r>
              <w:rPr>
                <w:w w:val="105"/>
                <w:sz w:val="24"/>
              </w:rPr>
              <w:t>(2)</w:t>
            </w:r>
          </w:p>
        </w:tc>
      </w:tr>
      <w:tr w:rsidR="005313F1" w14:paraId="317B83C0" w14:textId="77777777">
        <w:trPr>
          <w:trHeight w:val="288"/>
        </w:trPr>
        <w:tc>
          <w:tcPr>
            <w:tcW w:w="2052" w:type="dxa"/>
          </w:tcPr>
          <w:p w14:paraId="77C79B7B" w14:textId="77777777" w:rsidR="005313F1" w:rsidRDefault="005313F1">
            <w:pPr>
              <w:pStyle w:val="TableParagraph"/>
              <w:rPr>
                <w:sz w:val="20"/>
              </w:rPr>
            </w:pPr>
          </w:p>
        </w:tc>
        <w:tc>
          <w:tcPr>
            <w:tcW w:w="2204" w:type="dxa"/>
          </w:tcPr>
          <w:p w14:paraId="3FA4AFA6" w14:textId="77777777" w:rsidR="005313F1" w:rsidRDefault="005313F1">
            <w:pPr>
              <w:pStyle w:val="TableParagraph"/>
              <w:rPr>
                <w:sz w:val="20"/>
              </w:rPr>
            </w:pPr>
          </w:p>
        </w:tc>
        <w:tc>
          <w:tcPr>
            <w:tcW w:w="2303" w:type="dxa"/>
          </w:tcPr>
          <w:p w14:paraId="2BF357C9" w14:textId="77777777" w:rsidR="005313F1" w:rsidRDefault="009B75EF">
            <w:pPr>
              <w:pStyle w:val="TableParagraph"/>
              <w:spacing w:line="269" w:lineRule="exact"/>
              <w:ind w:left="112" w:right="113"/>
              <w:jc w:val="center"/>
              <w:rPr>
                <w:sz w:val="24"/>
              </w:rPr>
            </w:pPr>
            <w:r>
              <w:rPr>
                <w:i/>
                <w:w w:val="105"/>
                <w:sz w:val="24"/>
              </w:rPr>
              <w:t>RUNX3</w:t>
            </w:r>
            <w:r>
              <w:rPr>
                <w:w w:val="105"/>
                <w:sz w:val="24"/>
              </w:rPr>
              <w:t>(1),</w:t>
            </w:r>
          </w:p>
        </w:tc>
      </w:tr>
      <w:tr w:rsidR="005313F1" w14:paraId="3720A90D" w14:textId="77777777">
        <w:trPr>
          <w:trHeight w:val="274"/>
        </w:trPr>
        <w:tc>
          <w:tcPr>
            <w:tcW w:w="2052" w:type="dxa"/>
          </w:tcPr>
          <w:p w14:paraId="6A7A2C66" w14:textId="77777777" w:rsidR="005313F1" w:rsidRDefault="005313F1">
            <w:pPr>
              <w:pStyle w:val="TableParagraph"/>
              <w:rPr>
                <w:sz w:val="20"/>
              </w:rPr>
            </w:pPr>
          </w:p>
        </w:tc>
        <w:tc>
          <w:tcPr>
            <w:tcW w:w="2204" w:type="dxa"/>
          </w:tcPr>
          <w:p w14:paraId="6C06221D" w14:textId="77777777" w:rsidR="005313F1" w:rsidRDefault="005313F1">
            <w:pPr>
              <w:pStyle w:val="TableParagraph"/>
              <w:rPr>
                <w:sz w:val="20"/>
              </w:rPr>
            </w:pPr>
          </w:p>
        </w:tc>
        <w:tc>
          <w:tcPr>
            <w:tcW w:w="2303" w:type="dxa"/>
          </w:tcPr>
          <w:p w14:paraId="4257A34D" w14:textId="77777777" w:rsidR="005313F1" w:rsidRDefault="009B75EF">
            <w:pPr>
              <w:pStyle w:val="TableParagraph"/>
              <w:spacing w:line="255" w:lineRule="exact"/>
              <w:ind w:left="112" w:right="113"/>
              <w:jc w:val="center"/>
              <w:rPr>
                <w:sz w:val="24"/>
              </w:rPr>
            </w:pPr>
            <w:r>
              <w:rPr>
                <w:i/>
                <w:w w:val="105"/>
                <w:sz w:val="24"/>
              </w:rPr>
              <w:t>TRAF3IP2</w:t>
            </w:r>
            <w:r>
              <w:rPr>
                <w:w w:val="105"/>
                <w:sz w:val="24"/>
              </w:rPr>
              <w:t>(1)</w:t>
            </w:r>
          </w:p>
        </w:tc>
      </w:tr>
      <w:tr w:rsidR="005313F1" w14:paraId="6D9F1A7D" w14:textId="77777777">
        <w:trPr>
          <w:trHeight w:val="288"/>
        </w:trPr>
        <w:tc>
          <w:tcPr>
            <w:tcW w:w="2052" w:type="dxa"/>
          </w:tcPr>
          <w:p w14:paraId="7B0216A9" w14:textId="77777777" w:rsidR="005313F1" w:rsidRDefault="009B75EF">
            <w:pPr>
              <w:pStyle w:val="TableParagraph"/>
              <w:spacing w:line="269" w:lineRule="exact"/>
              <w:ind w:right="127"/>
              <w:jc w:val="center"/>
              <w:rPr>
                <w:sz w:val="18"/>
              </w:rPr>
            </w:pPr>
            <w:r>
              <w:rPr>
                <w:w w:val="110"/>
                <w:sz w:val="24"/>
              </w:rPr>
              <w:t>mCD4</w:t>
            </w:r>
            <w:r>
              <w:rPr>
                <w:w w:val="110"/>
                <w:position w:val="9"/>
                <w:sz w:val="18"/>
              </w:rPr>
              <w:t>+</w:t>
            </w:r>
          </w:p>
        </w:tc>
        <w:tc>
          <w:tcPr>
            <w:tcW w:w="2204" w:type="dxa"/>
          </w:tcPr>
          <w:p w14:paraId="1A2C416A" w14:textId="77777777" w:rsidR="005313F1" w:rsidRDefault="009B75EF">
            <w:pPr>
              <w:pStyle w:val="TableParagraph"/>
              <w:spacing w:before="13" w:line="255" w:lineRule="exact"/>
              <w:ind w:left="950" w:right="950"/>
              <w:jc w:val="center"/>
              <w:rPr>
                <w:sz w:val="24"/>
              </w:rPr>
            </w:pPr>
            <w:r>
              <w:rPr>
                <w:w w:val="110"/>
                <w:sz w:val="24"/>
              </w:rPr>
              <w:t>29</w:t>
            </w:r>
          </w:p>
        </w:tc>
        <w:tc>
          <w:tcPr>
            <w:tcW w:w="2303" w:type="dxa"/>
          </w:tcPr>
          <w:p w14:paraId="2ED64844" w14:textId="77777777" w:rsidR="005313F1" w:rsidRDefault="009B75EF">
            <w:pPr>
              <w:pStyle w:val="TableParagraph"/>
              <w:spacing w:before="13" w:line="255" w:lineRule="exact"/>
              <w:ind w:left="112" w:right="113"/>
              <w:jc w:val="center"/>
              <w:rPr>
                <w:sz w:val="24"/>
              </w:rPr>
            </w:pPr>
            <w:r>
              <w:rPr>
                <w:i/>
                <w:w w:val="105"/>
                <w:sz w:val="24"/>
              </w:rPr>
              <w:t>CSF2</w:t>
            </w:r>
            <w:r>
              <w:rPr>
                <w:w w:val="105"/>
                <w:sz w:val="24"/>
              </w:rPr>
              <w:t xml:space="preserve">(1), </w:t>
            </w:r>
            <w:r>
              <w:rPr>
                <w:i/>
                <w:w w:val="105"/>
                <w:sz w:val="24"/>
              </w:rPr>
              <w:t>IL23R</w:t>
            </w:r>
            <w:r>
              <w:rPr>
                <w:w w:val="105"/>
                <w:sz w:val="24"/>
              </w:rPr>
              <w:t>(1)</w:t>
            </w:r>
          </w:p>
        </w:tc>
      </w:tr>
      <w:tr w:rsidR="005313F1" w14:paraId="6A1ADB9E" w14:textId="77777777">
        <w:trPr>
          <w:trHeight w:val="303"/>
        </w:trPr>
        <w:tc>
          <w:tcPr>
            <w:tcW w:w="2052" w:type="dxa"/>
          </w:tcPr>
          <w:p w14:paraId="0BC819AF" w14:textId="77777777" w:rsidR="005313F1" w:rsidRDefault="009B75EF">
            <w:pPr>
              <w:pStyle w:val="TableParagraph"/>
              <w:spacing w:line="283" w:lineRule="exact"/>
              <w:ind w:right="127"/>
              <w:jc w:val="center"/>
              <w:rPr>
                <w:sz w:val="18"/>
              </w:rPr>
            </w:pPr>
            <w:r>
              <w:rPr>
                <w:w w:val="110"/>
                <w:sz w:val="24"/>
              </w:rPr>
              <w:t>mCD8</w:t>
            </w:r>
            <w:r>
              <w:rPr>
                <w:w w:val="110"/>
                <w:position w:val="9"/>
                <w:sz w:val="18"/>
              </w:rPr>
              <w:t>+</w:t>
            </w:r>
          </w:p>
        </w:tc>
        <w:tc>
          <w:tcPr>
            <w:tcW w:w="2204" w:type="dxa"/>
          </w:tcPr>
          <w:p w14:paraId="168E142F" w14:textId="77777777" w:rsidR="005313F1" w:rsidRDefault="009B75EF">
            <w:pPr>
              <w:pStyle w:val="TableParagraph"/>
              <w:spacing w:before="13" w:line="269" w:lineRule="exact"/>
              <w:ind w:left="950" w:right="950"/>
              <w:jc w:val="center"/>
              <w:rPr>
                <w:sz w:val="24"/>
              </w:rPr>
            </w:pPr>
            <w:r>
              <w:rPr>
                <w:w w:val="110"/>
                <w:sz w:val="24"/>
              </w:rPr>
              <w:t>28</w:t>
            </w:r>
          </w:p>
        </w:tc>
        <w:tc>
          <w:tcPr>
            <w:tcW w:w="2303" w:type="dxa"/>
          </w:tcPr>
          <w:p w14:paraId="63A91F19" w14:textId="77777777" w:rsidR="005313F1" w:rsidRDefault="009B75EF">
            <w:pPr>
              <w:pStyle w:val="TableParagraph"/>
              <w:spacing w:before="13" w:line="269" w:lineRule="exact"/>
              <w:ind w:left="112" w:right="113"/>
              <w:jc w:val="center"/>
              <w:rPr>
                <w:sz w:val="24"/>
              </w:rPr>
            </w:pPr>
            <w:r>
              <w:rPr>
                <w:i/>
                <w:w w:val="105"/>
                <w:sz w:val="24"/>
              </w:rPr>
              <w:t xml:space="preserve">RUNX3 </w:t>
            </w:r>
            <w:r>
              <w:rPr>
                <w:w w:val="105"/>
                <w:sz w:val="24"/>
              </w:rPr>
              <w:t>(1)</w:t>
            </w:r>
          </w:p>
        </w:tc>
      </w:tr>
      <w:tr w:rsidR="005313F1" w14:paraId="07BA70E6" w14:textId="77777777">
        <w:trPr>
          <w:trHeight w:val="350"/>
        </w:trPr>
        <w:tc>
          <w:tcPr>
            <w:tcW w:w="2052" w:type="dxa"/>
            <w:tcBorders>
              <w:bottom w:val="single" w:sz="8" w:space="0" w:color="000000"/>
            </w:tcBorders>
          </w:tcPr>
          <w:p w14:paraId="23683EED" w14:textId="77777777" w:rsidR="005313F1" w:rsidRDefault="009B75EF">
            <w:pPr>
              <w:pStyle w:val="TableParagraph"/>
              <w:spacing w:line="276" w:lineRule="exact"/>
              <w:ind w:right="117"/>
              <w:jc w:val="center"/>
              <w:rPr>
                <w:sz w:val="24"/>
              </w:rPr>
            </w:pPr>
            <w:r>
              <w:rPr>
                <w:w w:val="105"/>
                <w:sz w:val="24"/>
              </w:rPr>
              <w:t>NK</w:t>
            </w:r>
          </w:p>
        </w:tc>
        <w:tc>
          <w:tcPr>
            <w:tcW w:w="2204" w:type="dxa"/>
            <w:tcBorders>
              <w:bottom w:val="single" w:sz="8" w:space="0" w:color="000000"/>
            </w:tcBorders>
          </w:tcPr>
          <w:p w14:paraId="7142CD9B" w14:textId="77777777" w:rsidR="005313F1" w:rsidRDefault="009B75EF">
            <w:pPr>
              <w:pStyle w:val="TableParagraph"/>
              <w:spacing w:line="276" w:lineRule="exact"/>
              <w:ind w:left="950" w:right="950"/>
              <w:jc w:val="center"/>
              <w:rPr>
                <w:sz w:val="24"/>
              </w:rPr>
            </w:pPr>
            <w:r>
              <w:rPr>
                <w:w w:val="110"/>
                <w:sz w:val="24"/>
              </w:rPr>
              <w:t>19</w:t>
            </w:r>
          </w:p>
        </w:tc>
        <w:tc>
          <w:tcPr>
            <w:tcW w:w="2303" w:type="dxa"/>
            <w:tcBorders>
              <w:bottom w:val="single" w:sz="8" w:space="0" w:color="000000"/>
            </w:tcBorders>
          </w:tcPr>
          <w:p w14:paraId="2AD6A666" w14:textId="77777777" w:rsidR="005313F1" w:rsidRDefault="009B75EF">
            <w:pPr>
              <w:pStyle w:val="TableParagraph"/>
              <w:spacing w:line="276" w:lineRule="exact"/>
              <w:ind w:left="112" w:right="113"/>
              <w:jc w:val="center"/>
              <w:rPr>
                <w:sz w:val="24"/>
              </w:rPr>
            </w:pPr>
            <w:r>
              <w:rPr>
                <w:i/>
                <w:w w:val="105"/>
                <w:sz w:val="24"/>
              </w:rPr>
              <w:t xml:space="preserve">TYK2 </w:t>
            </w:r>
            <w:r>
              <w:rPr>
                <w:w w:val="105"/>
                <w:sz w:val="24"/>
              </w:rPr>
              <w:t>(1)</w:t>
            </w:r>
          </w:p>
        </w:tc>
      </w:tr>
    </w:tbl>
    <w:p w14:paraId="1689D2DE" w14:textId="77777777" w:rsidR="005313F1" w:rsidRDefault="005313F1">
      <w:pPr>
        <w:pStyle w:val="BodyText"/>
        <w:spacing w:before="6"/>
        <w:rPr>
          <w:sz w:val="25"/>
        </w:rPr>
      </w:pPr>
    </w:p>
    <w:p w14:paraId="406B41AD" w14:textId="77777777" w:rsidR="005313F1" w:rsidRDefault="009B75EF">
      <w:pPr>
        <w:spacing w:line="256" w:lineRule="auto"/>
        <w:ind w:left="377" w:right="101"/>
        <w:jc w:val="both"/>
      </w:pPr>
      <w:r>
        <w:rPr>
          <w:w w:val="110"/>
        </w:rPr>
        <w:t xml:space="preserve">Table 5.10: </w:t>
      </w:r>
      <w:proofErr w:type="spellStart"/>
      <w:r>
        <w:rPr>
          <w:w w:val="110"/>
        </w:rPr>
        <w:t>PsA</w:t>
      </w:r>
      <w:proofErr w:type="spellEnd"/>
      <w:r>
        <w:rPr>
          <w:w w:val="110"/>
        </w:rPr>
        <w:t xml:space="preserve"> fine-mapped SNPs from the 90% credible sets overlapping accessible chromatin identified by ATAC in four cell types. The number of SNPs in the 90% credible set union from the eight fine-mapped loci overlapping each </w:t>
      </w:r>
      <w:proofErr w:type="gramStart"/>
      <w:r>
        <w:rPr>
          <w:w w:val="110"/>
        </w:rPr>
        <w:t>cell type ATAC master list</w:t>
      </w:r>
      <w:proofErr w:type="gramEnd"/>
      <w:r>
        <w:rPr>
          <w:w w:val="110"/>
        </w:rPr>
        <w:t xml:space="preserve"> are reported. Furthermore, the number of SNPs only found to overlap open chromatin in one cell type </w:t>
      </w:r>
      <w:proofErr w:type="gramStart"/>
      <w:r>
        <w:rPr>
          <w:w w:val="110"/>
        </w:rPr>
        <w:t>are indicated</w:t>
      </w:r>
      <w:proofErr w:type="gramEnd"/>
      <w:r>
        <w:rPr>
          <w:w w:val="110"/>
        </w:rPr>
        <w:t xml:space="preserve"> together with the locus in which the SNP was fine-mapped.</w:t>
      </w:r>
    </w:p>
    <w:p w14:paraId="6DC35812" w14:textId="77777777" w:rsidR="005313F1" w:rsidRDefault="005313F1">
      <w:pPr>
        <w:pStyle w:val="BodyText"/>
        <w:spacing w:before="10"/>
      </w:pPr>
    </w:p>
    <w:p w14:paraId="7A169CA7" w14:textId="77777777" w:rsidR="005313F1" w:rsidRDefault="009B75EF">
      <w:pPr>
        <w:pStyle w:val="BodyText"/>
        <w:spacing w:line="480" w:lineRule="atLeast"/>
        <w:ind w:left="377" w:right="101" w:firstLine="566"/>
        <w:jc w:val="both"/>
      </w:pPr>
      <w:r>
        <w:rPr>
          <w:spacing w:val="-3"/>
          <w:w w:val="110"/>
        </w:rPr>
        <w:t xml:space="preserve">SNPs </w:t>
      </w:r>
      <w:r>
        <w:rPr>
          <w:w w:val="110"/>
        </w:rPr>
        <w:t xml:space="preserve">from the fine-mapping credible set were significantly enriched in </w:t>
      </w:r>
      <w:r>
        <w:rPr>
          <w:spacing w:val="-14"/>
          <w:w w:val="110"/>
        </w:rPr>
        <w:t xml:space="preserve">ATAC </w:t>
      </w:r>
      <w:r>
        <w:rPr>
          <w:w w:val="110"/>
        </w:rPr>
        <w:t xml:space="preserve">peaks when compared to all other </w:t>
      </w:r>
      <w:r>
        <w:rPr>
          <w:spacing w:val="-8"/>
          <w:w w:val="110"/>
        </w:rPr>
        <w:t xml:space="preserve">GWAS </w:t>
      </w:r>
      <w:r>
        <w:rPr>
          <w:w w:val="110"/>
        </w:rPr>
        <w:t xml:space="preserve">Catalog </w:t>
      </w:r>
      <w:r>
        <w:rPr>
          <w:spacing w:val="-3"/>
          <w:w w:val="110"/>
        </w:rPr>
        <w:t xml:space="preserve">SNPs </w:t>
      </w:r>
      <w:r>
        <w:rPr>
          <w:w w:val="110"/>
        </w:rPr>
        <w:t xml:space="preserve">and </w:t>
      </w:r>
      <w:r>
        <w:rPr>
          <w:spacing w:val="-3"/>
          <w:w w:val="110"/>
        </w:rPr>
        <w:t xml:space="preserve">SNPs </w:t>
      </w:r>
      <w:commentRangeStart w:id="1501"/>
      <w:r>
        <w:rPr>
          <w:w w:val="110"/>
        </w:rPr>
        <w:t>in LD (r</w:t>
      </w:r>
      <w:r>
        <w:rPr>
          <w:w w:val="110"/>
          <w:position w:val="9"/>
          <w:sz w:val="18"/>
        </w:rPr>
        <w:t>2</w:t>
      </w:r>
      <w:r>
        <w:rPr>
          <w:w w:val="110"/>
        </w:rPr>
        <w:t>=8)</w:t>
      </w:r>
      <w:r>
        <w:rPr>
          <w:spacing w:val="-12"/>
          <w:w w:val="110"/>
        </w:rPr>
        <w:t xml:space="preserve"> </w:t>
      </w:r>
      <w:commentRangeEnd w:id="1501"/>
      <w:r w:rsidR="000D6DF0">
        <w:rPr>
          <w:rStyle w:val="CommentReference"/>
        </w:rPr>
        <w:commentReference w:id="1501"/>
      </w:r>
      <w:r>
        <w:rPr>
          <w:w w:val="110"/>
        </w:rPr>
        <w:t>in</w:t>
      </w:r>
      <w:r>
        <w:rPr>
          <w:spacing w:val="-10"/>
          <w:w w:val="110"/>
        </w:rPr>
        <w:t xml:space="preserve"> </w:t>
      </w:r>
      <w:r>
        <w:rPr>
          <w:w w:val="110"/>
        </w:rPr>
        <w:t>all</w:t>
      </w:r>
      <w:r>
        <w:rPr>
          <w:spacing w:val="-12"/>
          <w:w w:val="110"/>
        </w:rPr>
        <w:t xml:space="preserve"> </w:t>
      </w:r>
      <w:r>
        <w:rPr>
          <w:w w:val="110"/>
        </w:rPr>
        <w:t>four</w:t>
      </w:r>
      <w:r>
        <w:rPr>
          <w:spacing w:val="-11"/>
          <w:w w:val="110"/>
        </w:rPr>
        <w:t xml:space="preserve"> </w:t>
      </w:r>
      <w:r>
        <w:rPr>
          <w:w w:val="110"/>
        </w:rPr>
        <w:t>cell</w:t>
      </w:r>
      <w:r>
        <w:rPr>
          <w:spacing w:val="-10"/>
          <w:w w:val="110"/>
        </w:rPr>
        <w:t xml:space="preserve"> </w:t>
      </w:r>
      <w:r>
        <w:rPr>
          <w:w w:val="110"/>
        </w:rPr>
        <w:t>types</w:t>
      </w:r>
      <w:r>
        <w:rPr>
          <w:spacing w:val="-12"/>
          <w:w w:val="110"/>
        </w:rPr>
        <w:t xml:space="preserve"> </w:t>
      </w:r>
      <w:r>
        <w:rPr>
          <w:w w:val="110"/>
        </w:rPr>
        <w:t>(Fisher</w:t>
      </w:r>
      <w:r>
        <w:rPr>
          <w:spacing w:val="-11"/>
          <w:w w:val="110"/>
        </w:rPr>
        <w:t xml:space="preserve"> </w:t>
      </w:r>
      <w:r>
        <w:rPr>
          <w:w w:val="110"/>
        </w:rPr>
        <w:t>exact</w:t>
      </w:r>
      <w:r>
        <w:rPr>
          <w:spacing w:val="-11"/>
          <w:w w:val="110"/>
        </w:rPr>
        <w:t xml:space="preserve"> </w:t>
      </w:r>
      <w:r>
        <w:rPr>
          <w:w w:val="110"/>
        </w:rPr>
        <w:t>test:</w:t>
      </w:r>
      <w:r>
        <w:rPr>
          <w:spacing w:val="5"/>
          <w:w w:val="110"/>
        </w:rPr>
        <w:t xml:space="preserve"> </w:t>
      </w:r>
      <w:r>
        <w:rPr>
          <w:w w:val="110"/>
        </w:rPr>
        <w:t>CD14</w:t>
      </w:r>
      <w:r>
        <w:rPr>
          <w:w w:val="110"/>
          <w:position w:val="9"/>
          <w:sz w:val="18"/>
        </w:rPr>
        <w:t>+</w:t>
      </w:r>
      <w:r>
        <w:rPr>
          <w:spacing w:val="14"/>
          <w:w w:val="110"/>
          <w:position w:val="9"/>
          <w:sz w:val="18"/>
        </w:rPr>
        <w:t xml:space="preserve"> </w:t>
      </w:r>
      <w:r>
        <w:rPr>
          <w:w w:val="110"/>
        </w:rPr>
        <w:t>monocytes</w:t>
      </w:r>
      <w:r>
        <w:rPr>
          <w:spacing w:val="-11"/>
          <w:w w:val="110"/>
        </w:rPr>
        <w:t xml:space="preserve"> </w:t>
      </w:r>
      <w:proofErr w:type="spellStart"/>
      <w:r>
        <w:rPr>
          <w:w w:val="110"/>
        </w:rPr>
        <w:t>pval</w:t>
      </w:r>
      <w:proofErr w:type="spellEnd"/>
      <w:r>
        <w:rPr>
          <w:w w:val="110"/>
        </w:rPr>
        <w:t>=7.12x10</w:t>
      </w:r>
      <w:r>
        <w:rPr>
          <w:rFonts w:ascii="Arial Unicode MS" w:hAnsi="Arial Unicode MS"/>
          <w:w w:val="110"/>
          <w:position w:val="9"/>
          <w:sz w:val="18"/>
        </w:rPr>
        <w:t>−</w:t>
      </w:r>
      <w:r>
        <w:rPr>
          <w:w w:val="110"/>
          <w:position w:val="9"/>
          <w:sz w:val="18"/>
        </w:rPr>
        <w:t>8</w:t>
      </w:r>
      <w:r>
        <w:rPr>
          <w:w w:val="110"/>
        </w:rPr>
        <w:t>, mCD4</w:t>
      </w:r>
      <w:r>
        <w:rPr>
          <w:w w:val="110"/>
          <w:position w:val="9"/>
          <w:sz w:val="18"/>
        </w:rPr>
        <w:t xml:space="preserve">+ </w:t>
      </w:r>
      <w:proofErr w:type="spellStart"/>
      <w:r>
        <w:rPr>
          <w:w w:val="110"/>
        </w:rPr>
        <w:t>pval</w:t>
      </w:r>
      <w:proofErr w:type="spellEnd"/>
      <w:r>
        <w:rPr>
          <w:w w:val="110"/>
        </w:rPr>
        <w:t>=1.69x10</w:t>
      </w:r>
      <w:r>
        <w:rPr>
          <w:rFonts w:ascii="Arial Unicode MS" w:hAnsi="Arial Unicode MS"/>
          <w:w w:val="110"/>
          <w:position w:val="9"/>
          <w:sz w:val="18"/>
        </w:rPr>
        <w:t>−</w:t>
      </w:r>
      <w:r>
        <w:rPr>
          <w:w w:val="110"/>
          <w:position w:val="9"/>
          <w:sz w:val="18"/>
        </w:rPr>
        <w:t>10</w:t>
      </w:r>
      <w:r>
        <w:rPr>
          <w:w w:val="110"/>
        </w:rPr>
        <w:t>, mCD8</w:t>
      </w:r>
      <w:r>
        <w:rPr>
          <w:w w:val="110"/>
          <w:position w:val="9"/>
          <w:sz w:val="18"/>
        </w:rPr>
        <w:t xml:space="preserve">+ </w:t>
      </w:r>
      <w:proofErr w:type="spellStart"/>
      <w:r>
        <w:rPr>
          <w:w w:val="110"/>
        </w:rPr>
        <w:t>pval</w:t>
      </w:r>
      <w:proofErr w:type="spellEnd"/>
      <w:r>
        <w:rPr>
          <w:w w:val="110"/>
        </w:rPr>
        <w:t>=6.40x10</w:t>
      </w:r>
      <w:r>
        <w:rPr>
          <w:rFonts w:ascii="Arial Unicode MS" w:hAnsi="Arial Unicode MS"/>
          <w:w w:val="110"/>
          <w:position w:val="9"/>
          <w:sz w:val="18"/>
        </w:rPr>
        <w:t>−</w:t>
      </w:r>
      <w:r>
        <w:rPr>
          <w:w w:val="110"/>
          <w:position w:val="9"/>
          <w:sz w:val="18"/>
        </w:rPr>
        <w:t xml:space="preserve">9 </w:t>
      </w:r>
      <w:r>
        <w:rPr>
          <w:w w:val="110"/>
        </w:rPr>
        <w:t xml:space="preserve">and NK </w:t>
      </w:r>
      <w:proofErr w:type="spellStart"/>
      <w:r>
        <w:rPr>
          <w:w w:val="110"/>
        </w:rPr>
        <w:t>pval</w:t>
      </w:r>
      <w:proofErr w:type="spellEnd"/>
      <w:r>
        <w:rPr>
          <w:w w:val="110"/>
        </w:rPr>
        <w:t>=1.86x10</w:t>
      </w:r>
      <w:r>
        <w:rPr>
          <w:rFonts w:ascii="Arial Unicode MS" w:hAnsi="Arial Unicode MS"/>
          <w:w w:val="110"/>
          <w:position w:val="9"/>
          <w:sz w:val="18"/>
        </w:rPr>
        <w:t>−</w:t>
      </w:r>
      <w:r>
        <w:rPr>
          <w:w w:val="110"/>
          <w:position w:val="9"/>
          <w:sz w:val="18"/>
        </w:rPr>
        <w:t>5</w:t>
      </w:r>
      <w:r>
        <w:rPr>
          <w:w w:val="110"/>
        </w:rPr>
        <w:t xml:space="preserve">). </w:t>
      </w:r>
      <w:r>
        <w:rPr>
          <w:spacing w:val="-4"/>
          <w:w w:val="110"/>
        </w:rPr>
        <w:t xml:space="preserve">Notably, </w:t>
      </w:r>
      <w:r>
        <w:rPr>
          <w:w w:val="110"/>
        </w:rPr>
        <w:t xml:space="preserve">the </w:t>
      </w:r>
      <w:commentRangeStart w:id="1502"/>
      <w:r>
        <w:rPr>
          <w:spacing w:val="-8"/>
          <w:w w:val="110"/>
        </w:rPr>
        <w:t xml:space="preserve">GWAS </w:t>
      </w:r>
      <w:r>
        <w:rPr>
          <w:w w:val="110"/>
        </w:rPr>
        <w:t xml:space="preserve">Catalog </w:t>
      </w:r>
      <w:r>
        <w:rPr>
          <w:spacing w:val="-3"/>
          <w:w w:val="110"/>
        </w:rPr>
        <w:t xml:space="preserve">SNPs </w:t>
      </w:r>
      <w:r>
        <w:rPr>
          <w:w w:val="110"/>
        </w:rPr>
        <w:t xml:space="preserve">overlapping </w:t>
      </w:r>
      <w:r>
        <w:rPr>
          <w:spacing w:val="-14"/>
          <w:w w:val="110"/>
        </w:rPr>
        <w:t xml:space="preserve">ATAC </w:t>
      </w:r>
      <w:r>
        <w:rPr>
          <w:w w:val="110"/>
        </w:rPr>
        <w:t xml:space="preserve">accessible regions </w:t>
      </w:r>
      <w:commentRangeEnd w:id="1502"/>
      <w:r w:rsidR="000D6DF0">
        <w:rPr>
          <w:rStyle w:val="CommentReference"/>
        </w:rPr>
        <w:commentReference w:id="1502"/>
      </w:r>
      <w:r>
        <w:rPr>
          <w:w w:val="110"/>
        </w:rPr>
        <w:t>were significantly enriched (FDR</w:t>
      </w:r>
      <w:r>
        <w:rPr>
          <w:i/>
          <w:w w:val="110"/>
        </w:rPr>
        <w:t>&lt;</w:t>
      </w:r>
      <w:r>
        <w:rPr>
          <w:w w:val="110"/>
        </w:rPr>
        <w:t>0.001) for particular terms from the Experimental Factor</w:t>
      </w:r>
      <w:r>
        <w:rPr>
          <w:spacing w:val="-23"/>
          <w:w w:val="110"/>
        </w:rPr>
        <w:t xml:space="preserve"> </w:t>
      </w:r>
      <w:r>
        <w:rPr>
          <w:w w:val="110"/>
        </w:rPr>
        <w:t>Ontology</w:t>
      </w:r>
      <w:r>
        <w:rPr>
          <w:spacing w:val="-23"/>
          <w:w w:val="110"/>
        </w:rPr>
        <w:t xml:space="preserve"> </w:t>
      </w:r>
      <w:r>
        <w:rPr>
          <w:w w:val="110"/>
        </w:rPr>
        <w:t>(EFO)</w:t>
      </w:r>
      <w:r>
        <w:rPr>
          <w:spacing w:val="-23"/>
          <w:w w:val="110"/>
        </w:rPr>
        <w:t xml:space="preserve"> </w:t>
      </w:r>
      <w:r>
        <w:rPr>
          <w:w w:val="110"/>
        </w:rPr>
        <w:t>(Figure</w:t>
      </w:r>
      <w:r>
        <w:rPr>
          <w:spacing w:val="-23"/>
          <w:w w:val="110"/>
        </w:rPr>
        <w:t xml:space="preserve"> </w:t>
      </w:r>
      <w:r>
        <w:rPr>
          <w:w w:val="110"/>
        </w:rPr>
        <w:t>5.20).</w:t>
      </w:r>
      <w:r>
        <w:rPr>
          <w:spacing w:val="-9"/>
          <w:w w:val="110"/>
        </w:rPr>
        <w:t xml:space="preserve"> </w:t>
      </w:r>
      <w:r>
        <w:rPr>
          <w:w w:val="110"/>
        </w:rPr>
        <w:t>The</w:t>
      </w:r>
      <w:r>
        <w:rPr>
          <w:spacing w:val="-23"/>
          <w:w w:val="110"/>
        </w:rPr>
        <w:t xml:space="preserve"> </w:t>
      </w:r>
      <w:r>
        <w:rPr>
          <w:w w:val="110"/>
        </w:rPr>
        <w:t>EFO</w:t>
      </w:r>
      <w:r>
        <w:rPr>
          <w:spacing w:val="-23"/>
          <w:w w:val="110"/>
        </w:rPr>
        <w:t xml:space="preserve"> </w:t>
      </w:r>
      <w:r>
        <w:rPr>
          <w:w w:val="110"/>
        </w:rPr>
        <w:t>is</w:t>
      </w:r>
      <w:r>
        <w:rPr>
          <w:spacing w:val="-22"/>
          <w:w w:val="110"/>
        </w:rPr>
        <w:t xml:space="preserve"> </w:t>
      </w:r>
      <w:r>
        <w:rPr>
          <w:w w:val="110"/>
        </w:rPr>
        <w:t>a</w:t>
      </w:r>
      <w:r>
        <w:rPr>
          <w:spacing w:val="-23"/>
          <w:w w:val="110"/>
        </w:rPr>
        <w:t xml:space="preserve"> </w:t>
      </w:r>
      <w:r>
        <w:rPr>
          <w:w w:val="110"/>
        </w:rPr>
        <w:t>hierarchical</w:t>
      </w:r>
      <w:r>
        <w:rPr>
          <w:spacing w:val="-23"/>
          <w:w w:val="110"/>
        </w:rPr>
        <w:t xml:space="preserve"> </w:t>
      </w:r>
      <w:r>
        <w:rPr>
          <w:w w:val="110"/>
        </w:rPr>
        <w:t>tree-like</w:t>
      </w:r>
      <w:r>
        <w:rPr>
          <w:spacing w:val="-23"/>
          <w:w w:val="110"/>
        </w:rPr>
        <w:t xml:space="preserve"> </w:t>
      </w:r>
      <w:r>
        <w:rPr>
          <w:w w:val="110"/>
        </w:rPr>
        <w:t xml:space="preserve">ontology where each term represents a (disease) trait or group of related (disease) traits with which disease-risk </w:t>
      </w:r>
      <w:r>
        <w:rPr>
          <w:spacing w:val="-3"/>
          <w:w w:val="110"/>
        </w:rPr>
        <w:t xml:space="preserve">SNPs </w:t>
      </w:r>
      <w:r>
        <w:rPr>
          <w:w w:val="110"/>
        </w:rPr>
        <w:t xml:space="preserve">may be annotated (Figure 5.20). Enrichment for general terms (towards the root of the tree) including autoimmune diseases, rheumatic diseases and skin diseases were found across all four cell types. Disease-specific terms (amongst the branches of the tree) related to </w:t>
      </w:r>
      <w:r>
        <w:rPr>
          <w:spacing w:val="-3"/>
          <w:w w:val="110"/>
        </w:rPr>
        <w:t xml:space="preserve">these </w:t>
      </w:r>
      <w:r>
        <w:rPr>
          <w:w w:val="110"/>
        </w:rPr>
        <w:t>general</w:t>
      </w:r>
      <w:r>
        <w:rPr>
          <w:spacing w:val="25"/>
          <w:w w:val="110"/>
        </w:rPr>
        <w:t xml:space="preserve"> </w:t>
      </w:r>
      <w:r>
        <w:rPr>
          <w:w w:val="110"/>
        </w:rPr>
        <w:t>terms,</w:t>
      </w:r>
      <w:r>
        <w:rPr>
          <w:spacing w:val="34"/>
          <w:w w:val="110"/>
        </w:rPr>
        <w:t xml:space="preserve"> </w:t>
      </w:r>
      <w:r>
        <w:rPr>
          <w:w w:val="110"/>
        </w:rPr>
        <w:t>such</w:t>
      </w:r>
      <w:r>
        <w:rPr>
          <w:spacing w:val="26"/>
          <w:w w:val="110"/>
        </w:rPr>
        <w:t xml:space="preserve"> </w:t>
      </w:r>
      <w:r>
        <w:rPr>
          <w:w w:val="110"/>
        </w:rPr>
        <w:t>as</w:t>
      </w:r>
      <w:r>
        <w:rPr>
          <w:spacing w:val="26"/>
          <w:w w:val="110"/>
        </w:rPr>
        <w:t xml:space="preserve"> </w:t>
      </w:r>
      <w:r>
        <w:rPr>
          <w:w w:val="110"/>
        </w:rPr>
        <w:t>CD</w:t>
      </w:r>
      <w:r>
        <w:rPr>
          <w:spacing w:val="25"/>
          <w:w w:val="110"/>
        </w:rPr>
        <w:t xml:space="preserve"> </w:t>
      </w:r>
      <w:r>
        <w:rPr>
          <w:w w:val="110"/>
        </w:rPr>
        <w:t>and</w:t>
      </w:r>
      <w:r>
        <w:rPr>
          <w:spacing w:val="26"/>
          <w:w w:val="110"/>
        </w:rPr>
        <w:t xml:space="preserve"> </w:t>
      </w:r>
      <w:r>
        <w:rPr>
          <w:w w:val="110"/>
        </w:rPr>
        <w:t>IBD,</w:t>
      </w:r>
      <w:r>
        <w:rPr>
          <w:spacing w:val="26"/>
          <w:w w:val="110"/>
        </w:rPr>
        <w:t xml:space="preserve"> </w:t>
      </w:r>
      <w:proofErr w:type="gramStart"/>
      <w:r>
        <w:rPr>
          <w:w w:val="110"/>
        </w:rPr>
        <w:t>were</w:t>
      </w:r>
      <w:r>
        <w:rPr>
          <w:spacing w:val="26"/>
          <w:w w:val="110"/>
        </w:rPr>
        <w:t xml:space="preserve"> </w:t>
      </w:r>
      <w:r>
        <w:rPr>
          <w:w w:val="110"/>
        </w:rPr>
        <w:t>also</w:t>
      </w:r>
      <w:r>
        <w:rPr>
          <w:spacing w:val="25"/>
          <w:w w:val="110"/>
        </w:rPr>
        <w:t xml:space="preserve"> </w:t>
      </w:r>
      <w:r>
        <w:rPr>
          <w:w w:val="110"/>
        </w:rPr>
        <w:t>found</w:t>
      </w:r>
      <w:r>
        <w:rPr>
          <w:spacing w:val="26"/>
          <w:w w:val="110"/>
        </w:rPr>
        <w:t xml:space="preserve"> </w:t>
      </w:r>
      <w:r>
        <w:rPr>
          <w:w w:val="110"/>
        </w:rPr>
        <w:t>to</w:t>
      </w:r>
      <w:r>
        <w:rPr>
          <w:spacing w:val="26"/>
          <w:w w:val="110"/>
        </w:rPr>
        <w:t xml:space="preserve"> </w:t>
      </w:r>
      <w:r>
        <w:rPr>
          <w:w w:val="110"/>
        </w:rPr>
        <w:t>be</w:t>
      </w:r>
      <w:r>
        <w:rPr>
          <w:spacing w:val="26"/>
          <w:w w:val="110"/>
        </w:rPr>
        <w:t xml:space="preserve"> </w:t>
      </w:r>
      <w:r>
        <w:rPr>
          <w:w w:val="110"/>
        </w:rPr>
        <w:t>enriched</w:t>
      </w:r>
      <w:proofErr w:type="gramEnd"/>
      <w:r>
        <w:rPr>
          <w:spacing w:val="26"/>
          <w:w w:val="110"/>
        </w:rPr>
        <w:t xml:space="preserve"> </w:t>
      </w:r>
      <w:r>
        <w:rPr>
          <w:w w:val="110"/>
        </w:rPr>
        <w:t>for</w:t>
      </w:r>
      <w:r>
        <w:rPr>
          <w:spacing w:val="25"/>
          <w:w w:val="110"/>
        </w:rPr>
        <w:t xml:space="preserve"> </w:t>
      </w:r>
      <w:r>
        <w:rPr>
          <w:spacing w:val="-3"/>
          <w:w w:val="110"/>
        </w:rPr>
        <w:t>SNPs</w:t>
      </w:r>
    </w:p>
    <w:p w14:paraId="5084A515" w14:textId="77777777" w:rsidR="005313F1" w:rsidRDefault="005313F1">
      <w:pPr>
        <w:spacing w:line="480" w:lineRule="atLeast"/>
        <w:jc w:val="both"/>
        <w:sectPr w:rsidR="005313F1">
          <w:pgSz w:w="11910" w:h="16840"/>
          <w:pgMar w:top="1800" w:right="1240" w:bottom="560" w:left="1680" w:header="1482" w:footer="364" w:gutter="0"/>
          <w:cols w:space="720"/>
        </w:sectPr>
      </w:pPr>
    </w:p>
    <w:p w14:paraId="0BBDFE8F" w14:textId="77777777" w:rsidR="005313F1" w:rsidRDefault="005313F1">
      <w:pPr>
        <w:pStyle w:val="BodyText"/>
        <w:rPr>
          <w:sz w:val="20"/>
        </w:rPr>
      </w:pPr>
    </w:p>
    <w:p w14:paraId="12DB64F5" w14:textId="77777777" w:rsidR="005313F1" w:rsidRDefault="005313F1">
      <w:pPr>
        <w:pStyle w:val="BodyText"/>
        <w:spacing w:before="8"/>
        <w:rPr>
          <w:sz w:val="23"/>
        </w:rPr>
      </w:pPr>
    </w:p>
    <w:p w14:paraId="05BCB68B" w14:textId="202FF0C4" w:rsidR="005313F1" w:rsidRDefault="009B75EF">
      <w:pPr>
        <w:pStyle w:val="BodyText"/>
        <w:spacing w:line="410" w:lineRule="auto"/>
        <w:ind w:left="377" w:right="102"/>
        <w:jc w:val="both"/>
      </w:pPr>
      <w:proofErr w:type="gramStart"/>
      <w:r>
        <w:rPr>
          <w:w w:val="110"/>
        </w:rPr>
        <w:t>overlapping</w:t>
      </w:r>
      <w:proofErr w:type="gramEnd"/>
      <w:r>
        <w:rPr>
          <w:w w:val="110"/>
        </w:rPr>
        <w:t xml:space="preserve"> </w:t>
      </w:r>
      <w:r>
        <w:rPr>
          <w:spacing w:val="-14"/>
          <w:w w:val="110"/>
        </w:rPr>
        <w:t xml:space="preserve">ATAC </w:t>
      </w:r>
      <w:r>
        <w:rPr>
          <w:w w:val="110"/>
        </w:rPr>
        <w:t xml:space="preserve">in all four cell types. </w:t>
      </w:r>
      <w:r>
        <w:rPr>
          <w:spacing w:val="-4"/>
          <w:w w:val="110"/>
        </w:rPr>
        <w:t xml:space="preserve">Conversely, </w:t>
      </w:r>
      <w:proofErr w:type="gramStart"/>
      <w:r>
        <w:rPr>
          <w:w w:val="110"/>
        </w:rPr>
        <w:t>other ”</w:t>
      </w:r>
      <w:proofErr w:type="gramEnd"/>
      <w:r>
        <w:rPr>
          <w:w w:val="110"/>
        </w:rPr>
        <w:t>branches” from</w:t>
      </w:r>
      <w:r>
        <w:rPr>
          <w:spacing w:val="-48"/>
          <w:w w:val="110"/>
        </w:rPr>
        <w:t xml:space="preserve"> </w:t>
      </w:r>
      <w:r>
        <w:rPr>
          <w:w w:val="110"/>
        </w:rPr>
        <w:t xml:space="preserve">more general terms, including psoriasis and MS, </w:t>
      </w:r>
      <w:del w:id="1503" w:author="Microsoft Office User" w:date="2018-12-24T11:24:00Z">
        <w:r w:rsidDel="00787E4A">
          <w:rPr>
            <w:w w:val="110"/>
          </w:rPr>
          <w:delText>presented</w:delText>
        </w:r>
      </w:del>
      <w:ins w:id="1504" w:author="Microsoft Office User" w:date="2018-12-24T11:24:00Z">
        <w:r w:rsidR="00787E4A">
          <w:rPr>
            <w:w w:val="110"/>
          </w:rPr>
          <w:t>showed</w:t>
        </w:r>
      </w:ins>
      <w:r>
        <w:rPr>
          <w:w w:val="110"/>
        </w:rPr>
        <w:t xml:space="preserve"> significant enrichment (FDR</w:t>
      </w:r>
      <w:r>
        <w:rPr>
          <w:i/>
          <w:w w:val="110"/>
        </w:rPr>
        <w:t>&lt;</w:t>
      </w:r>
      <w:r>
        <w:rPr>
          <w:w w:val="110"/>
        </w:rPr>
        <w:t>0.001) only in CD14</w:t>
      </w:r>
      <w:r>
        <w:rPr>
          <w:w w:val="110"/>
          <w:position w:val="9"/>
          <w:sz w:val="18"/>
        </w:rPr>
        <w:t xml:space="preserve">+ </w:t>
      </w:r>
      <w:r>
        <w:rPr>
          <w:w w:val="110"/>
        </w:rPr>
        <w:t>monocytes and mCD4</w:t>
      </w:r>
      <w:r>
        <w:rPr>
          <w:w w:val="110"/>
          <w:position w:val="9"/>
          <w:sz w:val="18"/>
        </w:rPr>
        <w:t xml:space="preserve">+ </w:t>
      </w:r>
      <w:r>
        <w:rPr>
          <w:w w:val="110"/>
        </w:rPr>
        <w:t xml:space="preserve">cells, </w:t>
      </w:r>
      <w:r>
        <w:rPr>
          <w:spacing w:val="-3"/>
          <w:w w:val="110"/>
        </w:rPr>
        <w:t xml:space="preserve">respectively. </w:t>
      </w:r>
      <w:commentRangeStart w:id="1505"/>
      <w:r>
        <w:rPr>
          <w:spacing w:val="-3"/>
          <w:w w:val="110"/>
        </w:rPr>
        <w:t xml:space="preserve">Overall, </w:t>
      </w:r>
      <w:r>
        <w:rPr>
          <w:w w:val="110"/>
        </w:rPr>
        <w:t xml:space="preserve">this reinforced the specificity of the overlap between </w:t>
      </w:r>
      <w:r>
        <w:rPr>
          <w:spacing w:val="-8"/>
          <w:w w:val="110"/>
        </w:rPr>
        <w:t xml:space="preserve">GWAS </w:t>
      </w:r>
      <w:r>
        <w:rPr>
          <w:w w:val="110"/>
        </w:rPr>
        <w:t xml:space="preserve">Catalog genetic variants not included in the fine-mapping credible set with accessible </w:t>
      </w:r>
      <w:r>
        <w:rPr>
          <w:spacing w:val="-3"/>
          <w:w w:val="110"/>
        </w:rPr>
        <w:t xml:space="preserve">chromatin </w:t>
      </w:r>
      <w:r>
        <w:rPr>
          <w:w w:val="110"/>
        </w:rPr>
        <w:t>across the immune cell types investigated in this</w:t>
      </w:r>
      <w:r>
        <w:rPr>
          <w:spacing w:val="-39"/>
          <w:w w:val="110"/>
        </w:rPr>
        <w:t xml:space="preserve"> </w:t>
      </w:r>
      <w:r>
        <w:rPr>
          <w:w w:val="110"/>
        </w:rPr>
        <w:t>chapter.</w:t>
      </w:r>
      <w:commentRangeEnd w:id="1505"/>
      <w:r w:rsidR="000D6DF0">
        <w:rPr>
          <w:rStyle w:val="CommentReference"/>
        </w:rPr>
        <w:commentReference w:id="1505"/>
      </w:r>
    </w:p>
    <w:p w14:paraId="33B39411" w14:textId="77777777" w:rsidR="005313F1" w:rsidRDefault="005313F1">
      <w:pPr>
        <w:spacing w:line="410" w:lineRule="auto"/>
        <w:jc w:val="both"/>
        <w:sectPr w:rsidR="005313F1">
          <w:pgSz w:w="11910" w:h="16840"/>
          <w:pgMar w:top="1800" w:right="1240" w:bottom="560" w:left="1680" w:header="1482" w:footer="364" w:gutter="0"/>
          <w:cols w:space="720"/>
        </w:sectPr>
      </w:pPr>
    </w:p>
    <w:p w14:paraId="0B44120B" w14:textId="77777777" w:rsidR="005313F1" w:rsidRDefault="005313F1">
      <w:pPr>
        <w:pStyle w:val="BodyText"/>
        <w:rPr>
          <w:sz w:val="10"/>
        </w:rPr>
      </w:pPr>
    </w:p>
    <w:p w14:paraId="4D74D682" w14:textId="77777777" w:rsidR="005313F1" w:rsidRDefault="005313F1">
      <w:pPr>
        <w:pStyle w:val="BodyText"/>
        <w:rPr>
          <w:sz w:val="10"/>
        </w:rPr>
      </w:pPr>
    </w:p>
    <w:p w14:paraId="16562101" w14:textId="77777777" w:rsidR="005313F1" w:rsidRDefault="005313F1">
      <w:pPr>
        <w:pStyle w:val="BodyText"/>
        <w:rPr>
          <w:sz w:val="10"/>
        </w:rPr>
      </w:pPr>
    </w:p>
    <w:p w14:paraId="013CECCC" w14:textId="77777777" w:rsidR="005313F1" w:rsidRDefault="009B75EF">
      <w:pPr>
        <w:spacing w:before="82" w:line="256" w:lineRule="auto"/>
        <w:ind w:left="1877" w:right="9" w:firstLine="312"/>
        <w:jc w:val="right"/>
        <w:rPr>
          <w:rFonts w:ascii="Arial"/>
          <w:b/>
          <w:sz w:val="9"/>
        </w:rPr>
      </w:pPr>
      <w:proofErr w:type="gramStart"/>
      <w:r>
        <w:rPr>
          <w:rFonts w:ascii="Arial"/>
          <w:b/>
          <w:sz w:val="9"/>
        </w:rPr>
        <w:t>autoimmune</w:t>
      </w:r>
      <w:proofErr w:type="gramEnd"/>
      <w:r>
        <w:rPr>
          <w:rFonts w:ascii="Arial"/>
          <w:b/>
          <w:spacing w:val="-4"/>
          <w:sz w:val="9"/>
        </w:rPr>
        <w:t xml:space="preserve"> </w:t>
      </w:r>
      <w:r>
        <w:rPr>
          <w:rFonts w:ascii="Arial"/>
          <w:b/>
          <w:sz w:val="9"/>
        </w:rPr>
        <w:t>disease</w:t>
      </w:r>
      <w:r>
        <w:rPr>
          <w:rFonts w:ascii="Arial"/>
          <w:b/>
          <w:w w:val="101"/>
          <w:sz w:val="9"/>
        </w:rPr>
        <w:t xml:space="preserve"> </w:t>
      </w:r>
      <w:r>
        <w:rPr>
          <w:rFonts w:ascii="Arial"/>
          <w:b/>
          <w:sz w:val="9"/>
        </w:rPr>
        <w:t>digestive</w:t>
      </w:r>
      <w:r>
        <w:rPr>
          <w:rFonts w:ascii="Arial"/>
          <w:b/>
          <w:spacing w:val="4"/>
          <w:sz w:val="9"/>
        </w:rPr>
        <w:t xml:space="preserve"> </w:t>
      </w:r>
      <w:r>
        <w:rPr>
          <w:rFonts w:ascii="Arial"/>
          <w:b/>
          <w:sz w:val="9"/>
        </w:rPr>
        <w:t>system</w:t>
      </w:r>
      <w:r>
        <w:rPr>
          <w:rFonts w:ascii="Arial"/>
          <w:b/>
          <w:spacing w:val="4"/>
          <w:sz w:val="9"/>
        </w:rPr>
        <w:t xml:space="preserve"> </w:t>
      </w:r>
      <w:r>
        <w:rPr>
          <w:rFonts w:ascii="Arial"/>
          <w:b/>
          <w:sz w:val="9"/>
        </w:rPr>
        <w:t>disease</w:t>
      </w:r>
      <w:r>
        <w:rPr>
          <w:rFonts w:ascii="Arial"/>
          <w:b/>
          <w:w w:val="101"/>
          <w:sz w:val="9"/>
        </w:rPr>
        <w:t xml:space="preserve"> </w:t>
      </w:r>
      <w:r>
        <w:rPr>
          <w:rFonts w:ascii="Arial"/>
          <w:b/>
          <w:sz w:val="9"/>
        </w:rPr>
        <w:t>inflammatory bowel</w:t>
      </w:r>
      <w:r>
        <w:rPr>
          <w:rFonts w:ascii="Arial"/>
          <w:b/>
          <w:spacing w:val="-3"/>
          <w:sz w:val="9"/>
        </w:rPr>
        <w:t xml:space="preserve"> </w:t>
      </w:r>
      <w:r>
        <w:rPr>
          <w:rFonts w:ascii="Arial"/>
          <w:b/>
          <w:sz w:val="9"/>
        </w:rPr>
        <w:t>disease</w:t>
      </w:r>
    </w:p>
    <w:p w14:paraId="195501E3" w14:textId="77777777" w:rsidR="005313F1" w:rsidRDefault="009B75EF">
      <w:pPr>
        <w:spacing w:line="256" w:lineRule="auto"/>
        <w:ind w:left="2059" w:right="11" w:firstLine="480"/>
        <w:jc w:val="right"/>
        <w:rPr>
          <w:rFonts w:ascii="Arial"/>
          <w:b/>
          <w:sz w:val="9"/>
        </w:rPr>
      </w:pPr>
      <w:proofErr w:type="gramStart"/>
      <w:r>
        <w:rPr>
          <w:rFonts w:ascii="Arial"/>
          <w:b/>
          <w:sz w:val="9"/>
        </w:rPr>
        <w:t>skin</w:t>
      </w:r>
      <w:proofErr w:type="gramEnd"/>
      <w:r>
        <w:rPr>
          <w:rFonts w:ascii="Arial"/>
          <w:b/>
          <w:spacing w:val="5"/>
          <w:sz w:val="9"/>
        </w:rPr>
        <w:t xml:space="preserve"> </w:t>
      </w:r>
      <w:r>
        <w:rPr>
          <w:rFonts w:ascii="Arial"/>
          <w:b/>
          <w:sz w:val="9"/>
        </w:rPr>
        <w:t>disease</w:t>
      </w:r>
      <w:r>
        <w:rPr>
          <w:rFonts w:ascii="Arial"/>
          <w:b/>
          <w:w w:val="101"/>
          <w:sz w:val="9"/>
        </w:rPr>
        <w:t xml:space="preserve"> </w:t>
      </w:r>
      <w:r>
        <w:rPr>
          <w:rFonts w:ascii="Arial"/>
          <w:b/>
          <w:sz w:val="9"/>
        </w:rPr>
        <w:t>Crohn's</w:t>
      </w:r>
      <w:r>
        <w:rPr>
          <w:rFonts w:ascii="Arial"/>
          <w:b/>
          <w:spacing w:val="2"/>
          <w:sz w:val="9"/>
        </w:rPr>
        <w:t xml:space="preserve"> </w:t>
      </w:r>
      <w:r>
        <w:rPr>
          <w:rFonts w:ascii="Arial"/>
          <w:b/>
          <w:sz w:val="9"/>
        </w:rPr>
        <w:t>disease</w:t>
      </w:r>
      <w:r>
        <w:rPr>
          <w:rFonts w:ascii="Arial"/>
          <w:b/>
          <w:w w:val="101"/>
          <w:sz w:val="9"/>
        </w:rPr>
        <w:t xml:space="preserve"> </w:t>
      </w:r>
      <w:r>
        <w:rPr>
          <w:rFonts w:ascii="Arial"/>
          <w:b/>
          <w:sz w:val="9"/>
        </w:rPr>
        <w:t>skeletal</w:t>
      </w:r>
      <w:r>
        <w:rPr>
          <w:rFonts w:ascii="Arial"/>
          <w:b/>
          <w:spacing w:val="7"/>
          <w:sz w:val="9"/>
        </w:rPr>
        <w:t xml:space="preserve"> </w:t>
      </w:r>
      <w:r>
        <w:rPr>
          <w:rFonts w:ascii="Arial"/>
          <w:b/>
          <w:sz w:val="9"/>
        </w:rPr>
        <w:t>system</w:t>
      </w:r>
      <w:r>
        <w:rPr>
          <w:rFonts w:ascii="Arial"/>
          <w:b/>
          <w:spacing w:val="7"/>
          <w:sz w:val="9"/>
        </w:rPr>
        <w:t xml:space="preserve"> </w:t>
      </w:r>
      <w:r>
        <w:rPr>
          <w:rFonts w:ascii="Arial"/>
          <w:b/>
          <w:spacing w:val="-3"/>
          <w:sz w:val="9"/>
        </w:rPr>
        <w:t>disease</w:t>
      </w:r>
      <w:r>
        <w:rPr>
          <w:rFonts w:ascii="Arial"/>
          <w:b/>
          <w:w w:val="101"/>
          <w:sz w:val="9"/>
        </w:rPr>
        <w:t xml:space="preserve"> </w:t>
      </w:r>
      <w:r>
        <w:rPr>
          <w:rFonts w:ascii="Arial"/>
          <w:b/>
          <w:sz w:val="9"/>
        </w:rPr>
        <w:t>rheumatic</w:t>
      </w:r>
      <w:r>
        <w:rPr>
          <w:rFonts w:ascii="Arial"/>
          <w:b/>
          <w:spacing w:val="8"/>
          <w:sz w:val="9"/>
        </w:rPr>
        <w:t xml:space="preserve"> </w:t>
      </w:r>
      <w:r>
        <w:rPr>
          <w:rFonts w:ascii="Arial"/>
          <w:b/>
          <w:sz w:val="9"/>
        </w:rPr>
        <w:t>disease</w:t>
      </w:r>
    </w:p>
    <w:p w14:paraId="6D3628A5" w14:textId="77777777" w:rsidR="005313F1" w:rsidRDefault="009B75EF">
      <w:pPr>
        <w:spacing w:line="256" w:lineRule="auto"/>
        <w:ind w:left="1779" w:right="11" w:firstLine="879"/>
        <w:jc w:val="right"/>
        <w:rPr>
          <w:rFonts w:ascii="Arial"/>
          <w:b/>
          <w:sz w:val="9"/>
        </w:rPr>
      </w:pPr>
      <w:proofErr w:type="gramStart"/>
      <w:r>
        <w:rPr>
          <w:rFonts w:ascii="Arial"/>
          <w:b/>
          <w:sz w:val="9"/>
        </w:rPr>
        <w:t>neoplasm</w:t>
      </w:r>
      <w:proofErr w:type="gramEnd"/>
      <w:r>
        <w:rPr>
          <w:rFonts w:ascii="Arial"/>
          <w:b/>
          <w:sz w:val="9"/>
        </w:rPr>
        <w:t xml:space="preserve"> lymphoid</w:t>
      </w:r>
      <w:r>
        <w:rPr>
          <w:rFonts w:ascii="Arial"/>
          <w:b/>
          <w:spacing w:val="9"/>
          <w:sz w:val="9"/>
        </w:rPr>
        <w:t xml:space="preserve"> </w:t>
      </w:r>
      <w:r>
        <w:rPr>
          <w:rFonts w:ascii="Arial"/>
          <w:b/>
          <w:sz w:val="9"/>
        </w:rPr>
        <w:t>neoplasm</w:t>
      </w:r>
      <w:r>
        <w:rPr>
          <w:rFonts w:ascii="Arial"/>
          <w:b/>
          <w:w w:val="101"/>
          <w:sz w:val="9"/>
        </w:rPr>
        <w:t xml:space="preserve"> </w:t>
      </w:r>
      <w:r>
        <w:rPr>
          <w:rFonts w:ascii="Arial"/>
          <w:b/>
          <w:sz w:val="9"/>
        </w:rPr>
        <w:t>hematological  system</w:t>
      </w:r>
      <w:r>
        <w:rPr>
          <w:rFonts w:ascii="Arial"/>
          <w:b/>
          <w:spacing w:val="-6"/>
          <w:sz w:val="9"/>
        </w:rPr>
        <w:t xml:space="preserve"> </w:t>
      </w:r>
      <w:r>
        <w:rPr>
          <w:rFonts w:ascii="Arial"/>
          <w:b/>
          <w:spacing w:val="-3"/>
          <w:sz w:val="9"/>
        </w:rPr>
        <w:t>disease</w:t>
      </w:r>
    </w:p>
    <w:p w14:paraId="51C23CB6" w14:textId="77777777" w:rsidR="005313F1" w:rsidRDefault="009B75EF">
      <w:pPr>
        <w:spacing w:line="102" w:lineRule="exact"/>
        <w:ind w:right="12"/>
        <w:jc w:val="right"/>
        <w:rPr>
          <w:rFonts w:ascii="Arial"/>
          <w:b/>
          <w:sz w:val="9"/>
        </w:rPr>
      </w:pPr>
      <w:proofErr w:type="gramStart"/>
      <w:r>
        <w:rPr>
          <w:rFonts w:ascii="Arial"/>
          <w:b/>
          <w:sz w:val="9"/>
        </w:rPr>
        <w:t>ulcerative</w:t>
      </w:r>
      <w:proofErr w:type="gramEnd"/>
      <w:r>
        <w:rPr>
          <w:rFonts w:ascii="Arial"/>
          <w:b/>
          <w:spacing w:val="3"/>
          <w:sz w:val="9"/>
        </w:rPr>
        <w:t xml:space="preserve"> </w:t>
      </w:r>
      <w:r>
        <w:rPr>
          <w:rFonts w:ascii="Arial"/>
          <w:b/>
          <w:sz w:val="9"/>
        </w:rPr>
        <w:t>colitis</w:t>
      </w:r>
    </w:p>
    <w:p w14:paraId="239FF09B" w14:textId="77777777" w:rsidR="005313F1" w:rsidRDefault="009B75EF">
      <w:pPr>
        <w:spacing w:before="4" w:line="256" w:lineRule="auto"/>
        <w:ind w:left="2165" w:right="11" w:firstLine="610"/>
        <w:jc w:val="right"/>
        <w:rPr>
          <w:rFonts w:ascii="Arial"/>
          <w:b/>
          <w:sz w:val="9"/>
        </w:rPr>
      </w:pPr>
      <w:proofErr w:type="gramStart"/>
      <w:r>
        <w:rPr>
          <w:rFonts w:ascii="Arial"/>
          <w:b/>
          <w:sz w:val="9"/>
        </w:rPr>
        <w:t>cancer</w:t>
      </w:r>
      <w:proofErr w:type="gramEnd"/>
      <w:r>
        <w:rPr>
          <w:rFonts w:ascii="Arial"/>
          <w:b/>
          <w:sz w:val="9"/>
        </w:rPr>
        <w:t xml:space="preserve"> </w:t>
      </w:r>
      <w:r>
        <w:rPr>
          <w:rFonts w:ascii="Arial"/>
          <w:b/>
          <w:spacing w:val="-1"/>
          <w:sz w:val="9"/>
        </w:rPr>
        <w:t>protein</w:t>
      </w:r>
      <w:r>
        <w:rPr>
          <w:rFonts w:ascii="Arial"/>
          <w:b/>
          <w:sz w:val="9"/>
        </w:rPr>
        <w:t xml:space="preserve"> measurement</w:t>
      </w:r>
    </w:p>
    <w:p w14:paraId="49DE1FA8" w14:textId="77777777" w:rsidR="005313F1" w:rsidRDefault="009B75EF">
      <w:pPr>
        <w:spacing w:line="256" w:lineRule="auto"/>
        <w:ind w:left="1809" w:right="4" w:hanging="129"/>
        <w:jc w:val="both"/>
        <w:rPr>
          <w:rFonts w:ascii="Arial"/>
          <w:b/>
          <w:sz w:val="9"/>
        </w:rPr>
      </w:pPr>
      <w:proofErr w:type="gramStart"/>
      <w:r>
        <w:rPr>
          <w:rFonts w:ascii="Arial"/>
          <w:b/>
          <w:sz w:val="9"/>
        </w:rPr>
        <w:t>lipid</w:t>
      </w:r>
      <w:proofErr w:type="gramEnd"/>
      <w:r>
        <w:rPr>
          <w:rFonts w:ascii="Arial"/>
          <w:b/>
          <w:sz w:val="9"/>
        </w:rPr>
        <w:t xml:space="preserve"> or lipoprotein measurement cardiovascular measurement CVD biomarker</w:t>
      </w:r>
      <w:r>
        <w:rPr>
          <w:rFonts w:ascii="Arial"/>
          <w:b/>
          <w:spacing w:val="12"/>
          <w:sz w:val="9"/>
        </w:rPr>
        <w:t xml:space="preserve"> </w:t>
      </w:r>
      <w:r>
        <w:rPr>
          <w:rFonts w:ascii="Arial"/>
          <w:b/>
          <w:sz w:val="9"/>
        </w:rPr>
        <w:t>measurement</w:t>
      </w:r>
    </w:p>
    <w:p w14:paraId="69715675" w14:textId="77777777" w:rsidR="005313F1" w:rsidRDefault="009B75EF">
      <w:pPr>
        <w:spacing w:line="102" w:lineRule="exact"/>
        <w:ind w:right="28"/>
        <w:jc w:val="right"/>
        <w:rPr>
          <w:rFonts w:ascii="Arial"/>
          <w:b/>
          <w:sz w:val="9"/>
        </w:rPr>
      </w:pPr>
      <w:proofErr w:type="gramStart"/>
      <w:r>
        <w:rPr>
          <w:rFonts w:ascii="Arial"/>
          <w:b/>
          <w:sz w:val="9"/>
        </w:rPr>
        <w:t>lipid</w:t>
      </w:r>
      <w:proofErr w:type="gramEnd"/>
      <w:r>
        <w:rPr>
          <w:rFonts w:ascii="Arial"/>
          <w:b/>
          <w:spacing w:val="8"/>
          <w:sz w:val="9"/>
        </w:rPr>
        <w:t xml:space="preserve"> </w:t>
      </w:r>
      <w:r>
        <w:rPr>
          <w:rFonts w:ascii="Arial"/>
          <w:b/>
          <w:sz w:val="9"/>
        </w:rPr>
        <w:t>measurement</w:t>
      </w:r>
    </w:p>
    <w:p w14:paraId="3C0EABF5" w14:textId="77777777" w:rsidR="005313F1" w:rsidRDefault="009B75EF">
      <w:pPr>
        <w:spacing w:before="6" w:line="256" w:lineRule="auto"/>
        <w:ind w:left="1861" w:firstLine="926"/>
        <w:jc w:val="right"/>
        <w:rPr>
          <w:rFonts w:ascii="Arial"/>
          <w:b/>
          <w:sz w:val="9"/>
        </w:rPr>
      </w:pPr>
      <w:proofErr w:type="gramStart"/>
      <w:r>
        <w:rPr>
          <w:rFonts w:ascii="Arial"/>
          <w:b/>
          <w:sz w:val="9"/>
        </w:rPr>
        <w:t>allergy</w:t>
      </w:r>
      <w:proofErr w:type="gramEnd"/>
      <w:r>
        <w:rPr>
          <w:rFonts w:ascii="Arial"/>
          <w:b/>
          <w:sz w:val="9"/>
        </w:rPr>
        <w:t xml:space="preserve"> triglyceride</w:t>
      </w:r>
      <w:r>
        <w:rPr>
          <w:rFonts w:ascii="Arial"/>
          <w:b/>
          <w:spacing w:val="13"/>
          <w:sz w:val="9"/>
        </w:rPr>
        <w:t xml:space="preserve"> </w:t>
      </w:r>
      <w:r>
        <w:rPr>
          <w:rFonts w:ascii="Arial"/>
          <w:b/>
          <w:sz w:val="9"/>
        </w:rPr>
        <w:t>measurement</w:t>
      </w:r>
      <w:r>
        <w:rPr>
          <w:rFonts w:ascii="Arial"/>
          <w:b/>
          <w:w w:val="101"/>
          <w:sz w:val="9"/>
        </w:rPr>
        <w:t xml:space="preserve"> </w:t>
      </w:r>
      <w:r>
        <w:rPr>
          <w:rFonts w:ascii="Arial"/>
          <w:b/>
          <w:sz w:val="9"/>
        </w:rPr>
        <w:t>lipoprotein</w:t>
      </w:r>
      <w:r>
        <w:rPr>
          <w:rFonts w:ascii="Arial"/>
          <w:b/>
          <w:spacing w:val="11"/>
          <w:sz w:val="9"/>
        </w:rPr>
        <w:t xml:space="preserve"> </w:t>
      </w:r>
      <w:r>
        <w:rPr>
          <w:rFonts w:ascii="Arial"/>
          <w:b/>
          <w:sz w:val="9"/>
        </w:rPr>
        <w:t>measurement</w:t>
      </w:r>
      <w:r>
        <w:rPr>
          <w:rFonts w:ascii="Arial"/>
          <w:b/>
          <w:w w:val="101"/>
          <w:sz w:val="9"/>
        </w:rPr>
        <w:t xml:space="preserve"> </w:t>
      </w:r>
      <w:r>
        <w:rPr>
          <w:rFonts w:ascii="Arial"/>
          <w:b/>
          <w:sz w:val="9"/>
        </w:rPr>
        <w:t>hematological</w:t>
      </w:r>
      <w:r>
        <w:rPr>
          <w:rFonts w:ascii="Arial"/>
          <w:b/>
          <w:spacing w:val="13"/>
          <w:sz w:val="9"/>
        </w:rPr>
        <w:t xml:space="preserve"> </w:t>
      </w:r>
      <w:r>
        <w:rPr>
          <w:rFonts w:ascii="Arial"/>
          <w:b/>
          <w:sz w:val="9"/>
        </w:rPr>
        <w:t>measurement</w:t>
      </w:r>
    </w:p>
    <w:p w14:paraId="19E7AD99" w14:textId="77777777" w:rsidR="005313F1" w:rsidRDefault="009B75EF">
      <w:pPr>
        <w:spacing w:line="256" w:lineRule="auto"/>
        <w:ind w:left="1939" w:right="19" w:firstLine="552"/>
        <w:jc w:val="right"/>
        <w:rPr>
          <w:rFonts w:ascii="Arial"/>
          <w:b/>
          <w:sz w:val="9"/>
        </w:rPr>
      </w:pPr>
      <w:proofErr w:type="gramStart"/>
      <w:r>
        <w:rPr>
          <w:rFonts w:ascii="Arial"/>
          <w:b/>
          <w:sz w:val="9"/>
        </w:rPr>
        <w:t>platelet</w:t>
      </w:r>
      <w:proofErr w:type="gramEnd"/>
      <w:r>
        <w:rPr>
          <w:rFonts w:ascii="Arial"/>
          <w:b/>
          <w:spacing w:val="9"/>
          <w:sz w:val="9"/>
        </w:rPr>
        <w:t xml:space="preserve"> </w:t>
      </w:r>
      <w:r>
        <w:rPr>
          <w:rFonts w:ascii="Arial"/>
          <w:b/>
          <w:spacing w:val="-4"/>
          <w:sz w:val="9"/>
        </w:rPr>
        <w:t>count</w:t>
      </w:r>
      <w:r>
        <w:rPr>
          <w:rFonts w:ascii="Arial"/>
          <w:b/>
          <w:w w:val="101"/>
          <w:sz w:val="9"/>
        </w:rPr>
        <w:t xml:space="preserve"> </w:t>
      </w:r>
      <w:r>
        <w:rPr>
          <w:rFonts w:ascii="Arial"/>
          <w:b/>
          <w:sz w:val="9"/>
        </w:rPr>
        <w:t>inflammatory skin disease</w:t>
      </w:r>
    </w:p>
    <w:p w14:paraId="67FB8705" w14:textId="77777777" w:rsidR="005313F1" w:rsidRDefault="009B75EF">
      <w:pPr>
        <w:spacing w:line="256" w:lineRule="auto"/>
        <w:ind w:left="2160" w:right="6" w:firstLine="128"/>
        <w:jc w:val="right"/>
        <w:rPr>
          <w:rFonts w:ascii="Arial"/>
          <w:b/>
          <w:sz w:val="9"/>
        </w:rPr>
      </w:pPr>
      <w:proofErr w:type="gramStart"/>
      <w:r>
        <w:rPr>
          <w:rFonts w:ascii="Arial"/>
          <w:b/>
          <w:sz w:val="9"/>
        </w:rPr>
        <w:t>infectious</w:t>
      </w:r>
      <w:proofErr w:type="gramEnd"/>
      <w:r>
        <w:rPr>
          <w:rFonts w:ascii="Arial"/>
          <w:b/>
          <w:spacing w:val="5"/>
          <w:sz w:val="9"/>
        </w:rPr>
        <w:t xml:space="preserve"> </w:t>
      </w:r>
      <w:r>
        <w:rPr>
          <w:rFonts w:ascii="Arial"/>
          <w:b/>
          <w:sz w:val="9"/>
        </w:rPr>
        <w:t>disease</w:t>
      </w:r>
      <w:r>
        <w:rPr>
          <w:rFonts w:ascii="Arial"/>
          <w:b/>
          <w:w w:val="101"/>
          <w:sz w:val="9"/>
        </w:rPr>
        <w:t xml:space="preserve"> </w:t>
      </w:r>
      <w:r>
        <w:rPr>
          <w:rFonts w:ascii="Arial"/>
          <w:b/>
          <w:spacing w:val="-1"/>
          <w:sz w:val="9"/>
        </w:rPr>
        <w:t>platelet</w:t>
      </w:r>
      <w:r>
        <w:rPr>
          <w:rFonts w:ascii="Arial"/>
          <w:b/>
          <w:spacing w:val="1"/>
          <w:sz w:val="9"/>
        </w:rPr>
        <w:t xml:space="preserve"> </w:t>
      </w:r>
      <w:r>
        <w:rPr>
          <w:rFonts w:ascii="Arial"/>
          <w:b/>
          <w:sz w:val="9"/>
        </w:rPr>
        <w:t>measurement</w:t>
      </w:r>
    </w:p>
    <w:p w14:paraId="3777ACC0" w14:textId="77777777" w:rsidR="005313F1" w:rsidRDefault="009B75EF">
      <w:pPr>
        <w:spacing w:line="256" w:lineRule="auto"/>
        <w:ind w:left="1552" w:firstLine="766"/>
        <w:rPr>
          <w:rFonts w:ascii="Arial"/>
          <w:b/>
          <w:sz w:val="9"/>
        </w:rPr>
      </w:pPr>
      <w:proofErr w:type="gramStart"/>
      <w:r>
        <w:rPr>
          <w:rFonts w:ascii="Arial"/>
          <w:b/>
          <w:sz w:val="9"/>
        </w:rPr>
        <w:t>bacterial</w:t>
      </w:r>
      <w:proofErr w:type="gramEnd"/>
      <w:r>
        <w:rPr>
          <w:rFonts w:ascii="Arial"/>
          <w:b/>
          <w:sz w:val="9"/>
        </w:rPr>
        <w:t xml:space="preserve"> disease high density lipoprotein cholesterol</w:t>
      </w:r>
    </w:p>
    <w:p w14:paraId="052B04BD" w14:textId="77777777" w:rsidR="005313F1" w:rsidRDefault="009B75EF">
      <w:pPr>
        <w:spacing w:line="103" w:lineRule="exact"/>
        <w:ind w:right="18"/>
        <w:jc w:val="right"/>
        <w:rPr>
          <w:rFonts w:ascii="Arial"/>
          <w:b/>
          <w:sz w:val="9"/>
        </w:rPr>
      </w:pPr>
      <w:proofErr w:type="gramStart"/>
      <w:r>
        <w:rPr>
          <w:rFonts w:ascii="Arial"/>
          <w:b/>
          <w:sz w:val="9"/>
        </w:rPr>
        <w:t>glycoprotein</w:t>
      </w:r>
      <w:proofErr w:type="gramEnd"/>
      <w:r>
        <w:rPr>
          <w:rFonts w:ascii="Arial"/>
          <w:b/>
          <w:spacing w:val="12"/>
          <w:sz w:val="9"/>
        </w:rPr>
        <w:t xml:space="preserve"> </w:t>
      </w:r>
      <w:r>
        <w:rPr>
          <w:rFonts w:ascii="Arial"/>
          <w:b/>
          <w:sz w:val="9"/>
        </w:rPr>
        <w:t>measurement</w:t>
      </w:r>
    </w:p>
    <w:p w14:paraId="5E6188F8" w14:textId="77777777" w:rsidR="005313F1" w:rsidRDefault="009B75EF">
      <w:pPr>
        <w:spacing w:before="4" w:line="256" w:lineRule="auto"/>
        <w:ind w:left="2316" w:right="21" w:firstLine="138"/>
        <w:jc w:val="right"/>
        <w:rPr>
          <w:rFonts w:ascii="Arial"/>
          <w:b/>
          <w:sz w:val="9"/>
        </w:rPr>
      </w:pPr>
      <w:proofErr w:type="gramStart"/>
      <w:r>
        <w:rPr>
          <w:rFonts w:ascii="Arial"/>
          <w:b/>
          <w:sz w:val="9"/>
        </w:rPr>
        <w:t>atopic</w:t>
      </w:r>
      <w:proofErr w:type="gramEnd"/>
      <w:r>
        <w:rPr>
          <w:rFonts w:ascii="Arial"/>
          <w:b/>
          <w:spacing w:val="12"/>
          <w:sz w:val="9"/>
        </w:rPr>
        <w:t xml:space="preserve"> </w:t>
      </w:r>
      <w:r>
        <w:rPr>
          <w:rFonts w:ascii="Arial"/>
          <w:b/>
          <w:spacing w:val="-3"/>
          <w:sz w:val="9"/>
        </w:rPr>
        <w:t>eczema</w:t>
      </w:r>
      <w:r>
        <w:rPr>
          <w:rFonts w:ascii="Arial"/>
          <w:b/>
          <w:w w:val="101"/>
          <w:sz w:val="9"/>
        </w:rPr>
        <w:t xml:space="preserve"> </w:t>
      </w:r>
      <w:r>
        <w:rPr>
          <w:rFonts w:ascii="Arial"/>
          <w:b/>
          <w:spacing w:val="-1"/>
          <w:sz w:val="9"/>
        </w:rPr>
        <w:t>eye</w:t>
      </w:r>
      <w:r>
        <w:rPr>
          <w:rFonts w:ascii="Arial"/>
          <w:b/>
          <w:sz w:val="9"/>
        </w:rPr>
        <w:t xml:space="preserve"> </w:t>
      </w:r>
      <w:r>
        <w:rPr>
          <w:rFonts w:ascii="Arial"/>
          <w:b/>
          <w:spacing w:val="-1"/>
          <w:sz w:val="9"/>
        </w:rPr>
        <w:t>measurement</w:t>
      </w:r>
    </w:p>
    <w:p w14:paraId="5ED088C7" w14:textId="77777777" w:rsidR="005313F1" w:rsidRDefault="009B75EF">
      <w:pPr>
        <w:spacing w:line="256" w:lineRule="auto"/>
        <w:ind w:left="2205" w:firstLine="459"/>
        <w:rPr>
          <w:rFonts w:ascii="Arial"/>
          <w:b/>
          <w:sz w:val="9"/>
        </w:rPr>
      </w:pPr>
      <w:proofErr w:type="gramStart"/>
      <w:r>
        <w:rPr>
          <w:rFonts w:ascii="Arial"/>
          <w:b/>
          <w:sz w:val="9"/>
        </w:rPr>
        <w:t>psoriasis</w:t>
      </w:r>
      <w:proofErr w:type="gramEnd"/>
      <w:r>
        <w:rPr>
          <w:rFonts w:ascii="Arial"/>
          <w:b/>
          <w:sz w:val="9"/>
        </w:rPr>
        <w:t xml:space="preserve"> endocrine</w:t>
      </w:r>
      <w:r>
        <w:rPr>
          <w:rFonts w:ascii="Arial"/>
          <w:b/>
          <w:spacing w:val="18"/>
          <w:sz w:val="9"/>
        </w:rPr>
        <w:t xml:space="preserve"> </w:t>
      </w:r>
      <w:r>
        <w:rPr>
          <w:rFonts w:ascii="Arial"/>
          <w:b/>
          <w:spacing w:val="-3"/>
          <w:sz w:val="9"/>
        </w:rPr>
        <w:t>neoplasm</w:t>
      </w:r>
    </w:p>
    <w:p w14:paraId="011C2FB6" w14:textId="77777777" w:rsidR="005313F1" w:rsidRDefault="009B75EF">
      <w:pPr>
        <w:spacing w:line="256" w:lineRule="auto"/>
        <w:ind w:left="1757" w:right="11" w:firstLine="555"/>
        <w:jc w:val="right"/>
        <w:rPr>
          <w:rFonts w:ascii="Arial"/>
          <w:b/>
          <w:sz w:val="9"/>
        </w:rPr>
      </w:pPr>
      <w:proofErr w:type="gramStart"/>
      <w:r>
        <w:rPr>
          <w:rFonts w:ascii="Arial"/>
          <w:b/>
          <w:sz w:val="9"/>
        </w:rPr>
        <w:t>multiple</w:t>
      </w:r>
      <w:proofErr w:type="gramEnd"/>
      <w:r>
        <w:rPr>
          <w:rFonts w:ascii="Arial"/>
          <w:b/>
          <w:spacing w:val="7"/>
          <w:sz w:val="9"/>
        </w:rPr>
        <w:t xml:space="preserve"> </w:t>
      </w:r>
      <w:r>
        <w:rPr>
          <w:rFonts w:ascii="Arial"/>
          <w:b/>
          <w:sz w:val="9"/>
        </w:rPr>
        <w:t>sclerosis</w:t>
      </w:r>
      <w:r>
        <w:rPr>
          <w:rFonts w:ascii="Arial"/>
          <w:b/>
          <w:w w:val="101"/>
          <w:sz w:val="9"/>
        </w:rPr>
        <w:t xml:space="preserve"> </w:t>
      </w:r>
      <w:r>
        <w:rPr>
          <w:rFonts w:ascii="Arial"/>
          <w:b/>
          <w:sz w:val="9"/>
        </w:rPr>
        <w:t>systemic lupus</w:t>
      </w:r>
      <w:r>
        <w:rPr>
          <w:rFonts w:ascii="Arial"/>
          <w:b/>
          <w:spacing w:val="1"/>
          <w:sz w:val="9"/>
        </w:rPr>
        <w:t xml:space="preserve"> </w:t>
      </w:r>
      <w:r>
        <w:rPr>
          <w:rFonts w:ascii="Arial"/>
          <w:b/>
          <w:sz w:val="9"/>
        </w:rPr>
        <w:t>erythematosus</w:t>
      </w:r>
    </w:p>
    <w:p w14:paraId="315EFE6F" w14:textId="77777777" w:rsidR="005313F1" w:rsidRDefault="009B75EF">
      <w:pPr>
        <w:pStyle w:val="BodyText"/>
        <w:spacing w:before="3"/>
        <w:rPr>
          <w:rFonts w:ascii="Arial"/>
          <w:b/>
          <w:sz w:val="16"/>
        </w:rPr>
      </w:pPr>
      <w:r>
        <w:br w:type="column"/>
      </w:r>
    </w:p>
    <w:p w14:paraId="2453AD56" w14:textId="77777777" w:rsidR="005313F1" w:rsidRDefault="009B75EF">
      <w:pPr>
        <w:tabs>
          <w:tab w:val="left" w:pos="1157"/>
          <w:tab w:val="left" w:pos="2342"/>
          <w:tab w:val="left" w:pos="3501"/>
        </w:tabs>
        <w:ind w:right="1293"/>
        <w:jc w:val="center"/>
        <w:rPr>
          <w:rFonts w:ascii="Arial"/>
          <w:b/>
          <w:sz w:val="8"/>
        </w:rPr>
      </w:pPr>
      <w:r>
        <w:rPr>
          <w:rFonts w:ascii="Arial"/>
          <w:b/>
          <w:color w:val="1A1A1A"/>
          <w:w w:val="105"/>
          <w:sz w:val="13"/>
        </w:rPr>
        <w:t>NK</w:t>
      </w:r>
      <w:r>
        <w:rPr>
          <w:rFonts w:ascii="Arial"/>
          <w:b/>
          <w:color w:val="1A1A1A"/>
          <w:w w:val="105"/>
          <w:sz w:val="13"/>
        </w:rPr>
        <w:tab/>
        <w:t>mCD8</w:t>
      </w:r>
      <w:r>
        <w:rPr>
          <w:rFonts w:ascii="Arial"/>
          <w:b/>
          <w:color w:val="1A1A1A"/>
          <w:w w:val="105"/>
          <w:position w:val="5"/>
          <w:sz w:val="8"/>
        </w:rPr>
        <w:t>+</w:t>
      </w:r>
      <w:r>
        <w:rPr>
          <w:rFonts w:ascii="Arial"/>
          <w:b/>
          <w:color w:val="1A1A1A"/>
          <w:w w:val="105"/>
          <w:position w:val="5"/>
          <w:sz w:val="8"/>
        </w:rPr>
        <w:tab/>
      </w:r>
      <w:r>
        <w:rPr>
          <w:rFonts w:ascii="Arial"/>
          <w:b/>
          <w:color w:val="1A1A1A"/>
          <w:w w:val="105"/>
          <w:sz w:val="13"/>
        </w:rPr>
        <w:t>CD4</w:t>
      </w:r>
      <w:r>
        <w:rPr>
          <w:rFonts w:ascii="Arial"/>
          <w:b/>
          <w:color w:val="1A1A1A"/>
          <w:w w:val="105"/>
          <w:position w:val="5"/>
          <w:sz w:val="8"/>
        </w:rPr>
        <w:t>+</w:t>
      </w:r>
      <w:r>
        <w:rPr>
          <w:rFonts w:ascii="Arial"/>
          <w:b/>
          <w:color w:val="1A1A1A"/>
          <w:w w:val="105"/>
          <w:position w:val="5"/>
          <w:sz w:val="8"/>
        </w:rPr>
        <w:tab/>
      </w:r>
      <w:r>
        <w:rPr>
          <w:rFonts w:ascii="Arial"/>
          <w:b/>
          <w:color w:val="1A1A1A"/>
          <w:w w:val="105"/>
          <w:sz w:val="13"/>
        </w:rPr>
        <w:t>CD14</w:t>
      </w:r>
      <w:r>
        <w:rPr>
          <w:rFonts w:ascii="Arial"/>
          <w:b/>
          <w:color w:val="1A1A1A"/>
          <w:w w:val="105"/>
          <w:position w:val="5"/>
          <w:sz w:val="8"/>
        </w:rPr>
        <w:t>+</w:t>
      </w:r>
    </w:p>
    <w:p w14:paraId="392D8662" w14:textId="77777777" w:rsidR="005313F1" w:rsidRDefault="005313F1">
      <w:pPr>
        <w:pStyle w:val="BodyText"/>
        <w:spacing w:before="4"/>
        <w:rPr>
          <w:rFonts w:ascii="Arial"/>
          <w:b/>
          <w:sz w:val="6"/>
        </w:rPr>
      </w:pPr>
    </w:p>
    <w:tbl>
      <w:tblPr>
        <w:tblW w:w="0" w:type="auto"/>
        <w:tblInd w:w="-9"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CellMar>
          <w:left w:w="0" w:type="dxa"/>
          <w:right w:w="0" w:type="dxa"/>
        </w:tblCellMar>
        <w:tblLook w:val="01E0" w:firstRow="1" w:lastRow="1" w:firstColumn="1" w:lastColumn="1" w:noHBand="0" w:noVBand="0"/>
      </w:tblPr>
      <w:tblGrid>
        <w:gridCol w:w="1153"/>
        <w:gridCol w:w="1194"/>
        <w:gridCol w:w="1153"/>
        <w:gridCol w:w="1153"/>
      </w:tblGrid>
      <w:tr w:rsidR="00090D17" w14:paraId="7396116F" w14:textId="77777777">
        <w:trPr>
          <w:trHeight w:val="774"/>
        </w:trPr>
        <w:tc>
          <w:tcPr>
            <w:tcW w:w="1153" w:type="dxa"/>
          </w:tcPr>
          <w:p w14:paraId="22894066" w14:textId="77777777" w:rsidR="005313F1" w:rsidRDefault="009B75EF">
            <w:pPr>
              <w:pStyle w:val="TableParagraph"/>
              <w:spacing w:before="20" w:line="328" w:lineRule="auto"/>
              <w:ind w:left="55" w:right="572" w:hanging="5"/>
              <w:rPr>
                <w:rFonts w:ascii="Arial" w:hAnsi="Arial"/>
                <w:sz w:val="7"/>
              </w:rPr>
            </w:pPr>
            <w:r>
              <w:rPr>
                <w:spacing w:val="1"/>
                <w:w w:val="97"/>
                <w:sz w:val="7"/>
                <w:shd w:val="clear" w:color="auto" w:fill="F8766C"/>
              </w:rPr>
              <w:t xml:space="preserve"> </w:t>
            </w:r>
            <w:r>
              <w:rPr>
                <w:rFonts w:ascii="Arial" w:hAnsi="Arial"/>
                <w:sz w:val="7"/>
                <w:shd w:val="clear" w:color="auto" w:fill="F8766C"/>
              </w:rPr>
              <w:t>FDR=1.4e−10</w:t>
            </w:r>
            <w:r>
              <w:rPr>
                <w:rFonts w:ascii="Arial" w:hAnsi="Arial"/>
                <w:sz w:val="7"/>
                <w:shd w:val="clear" w:color="auto" w:fill="FFFFFF"/>
              </w:rPr>
              <w:t xml:space="preserve"> </w:t>
            </w:r>
            <w:r>
              <w:rPr>
                <w:rFonts w:ascii="Arial" w:hAnsi="Arial"/>
                <w:sz w:val="7"/>
                <w:shd w:val="clear" w:color="auto" w:fill="F8766C"/>
              </w:rPr>
              <w:t>FDR=9.1e</w:t>
            </w:r>
            <w:r>
              <w:rPr>
                <w:rFonts w:ascii="Arial" w:hAnsi="Arial"/>
                <w:sz w:val="7"/>
                <w:shd w:val="clear" w:color="auto" w:fill="FFFFFF"/>
              </w:rPr>
              <w:t xml:space="preserve">−8 </w:t>
            </w:r>
            <w:r>
              <w:rPr>
                <w:rFonts w:ascii="Arial" w:hAnsi="Arial"/>
                <w:sz w:val="7"/>
                <w:shd w:val="clear" w:color="auto" w:fill="F8766C"/>
              </w:rPr>
              <w:t>FDR=4.</w:t>
            </w:r>
            <w:r>
              <w:rPr>
                <w:rFonts w:ascii="Arial" w:hAnsi="Arial"/>
                <w:sz w:val="7"/>
                <w:shd w:val="clear" w:color="auto" w:fill="FFFFFF"/>
              </w:rPr>
              <w:t xml:space="preserve">3e−6 </w:t>
            </w:r>
            <w:r>
              <w:rPr>
                <w:rFonts w:ascii="Arial" w:hAnsi="Arial"/>
                <w:sz w:val="7"/>
                <w:shd w:val="clear" w:color="auto" w:fill="F8766C"/>
              </w:rPr>
              <w:t>FDR=</w:t>
            </w:r>
            <w:r>
              <w:rPr>
                <w:rFonts w:ascii="Arial" w:hAnsi="Arial"/>
                <w:sz w:val="7"/>
                <w:shd w:val="clear" w:color="auto" w:fill="FFFFFF"/>
              </w:rPr>
              <w:t xml:space="preserve">1.3e−4 </w:t>
            </w:r>
            <w:r>
              <w:rPr>
                <w:rFonts w:ascii="Arial" w:hAnsi="Arial"/>
                <w:sz w:val="7"/>
                <w:shd w:val="clear" w:color="auto" w:fill="F8766C"/>
              </w:rPr>
              <w:t>FDR=</w:t>
            </w:r>
            <w:r>
              <w:rPr>
                <w:rFonts w:ascii="Arial" w:hAnsi="Arial"/>
                <w:sz w:val="7"/>
                <w:shd w:val="clear" w:color="auto" w:fill="FFFFFF"/>
              </w:rPr>
              <w:t xml:space="preserve">2.0e−4 </w:t>
            </w:r>
            <w:r>
              <w:rPr>
                <w:rFonts w:ascii="Arial" w:hAnsi="Arial"/>
                <w:sz w:val="7"/>
                <w:shd w:val="clear" w:color="auto" w:fill="F8766C"/>
              </w:rPr>
              <w:t>FDR</w:t>
            </w:r>
            <w:r>
              <w:rPr>
                <w:rFonts w:ascii="Arial" w:hAnsi="Arial"/>
                <w:sz w:val="7"/>
                <w:shd w:val="clear" w:color="auto" w:fill="FFFFFF"/>
              </w:rPr>
              <w:t>=3.8e−4</w:t>
            </w:r>
          </w:p>
          <w:p w14:paraId="06783C4F" w14:textId="77777777" w:rsidR="005313F1" w:rsidRDefault="009B75EF">
            <w:pPr>
              <w:pStyle w:val="TableParagraph"/>
              <w:spacing w:before="1" w:line="71" w:lineRule="exact"/>
              <w:ind w:left="58"/>
              <w:rPr>
                <w:rFonts w:ascii="Arial" w:hAnsi="Arial"/>
                <w:sz w:val="7"/>
              </w:rPr>
            </w:pPr>
            <w:r>
              <w:rPr>
                <w:rFonts w:ascii="Arial" w:hAnsi="Arial"/>
                <w:sz w:val="7"/>
                <w:shd w:val="clear" w:color="auto" w:fill="F8766C"/>
              </w:rPr>
              <w:t>FDR</w:t>
            </w:r>
            <w:r>
              <w:rPr>
                <w:rFonts w:ascii="Arial" w:hAnsi="Arial"/>
                <w:sz w:val="7"/>
                <w:shd w:val="clear" w:color="auto" w:fill="FFFFFF"/>
              </w:rPr>
              <w:t>=4.8e−4</w:t>
            </w:r>
          </w:p>
        </w:tc>
        <w:tc>
          <w:tcPr>
            <w:tcW w:w="1194" w:type="dxa"/>
          </w:tcPr>
          <w:p w14:paraId="4DAE5F77" w14:textId="77777777" w:rsidR="005313F1" w:rsidRDefault="009B75EF">
            <w:pPr>
              <w:pStyle w:val="TableParagraph"/>
              <w:spacing w:before="20" w:line="328" w:lineRule="auto"/>
              <w:ind w:left="65" w:right="602" w:hanging="2"/>
              <w:rPr>
                <w:rFonts w:ascii="Arial" w:hAnsi="Arial"/>
                <w:sz w:val="7"/>
              </w:rPr>
            </w:pPr>
            <w:r>
              <w:rPr>
                <w:rFonts w:ascii="Arial" w:hAnsi="Arial"/>
                <w:sz w:val="7"/>
                <w:shd w:val="clear" w:color="auto" w:fill="7BAD00"/>
              </w:rPr>
              <w:t>FDR=1.4e−10</w:t>
            </w:r>
            <w:r>
              <w:rPr>
                <w:rFonts w:ascii="Arial" w:hAnsi="Arial"/>
                <w:sz w:val="7"/>
                <w:shd w:val="clear" w:color="auto" w:fill="FFFFFF"/>
              </w:rPr>
              <w:t xml:space="preserve"> </w:t>
            </w:r>
            <w:r>
              <w:rPr>
                <w:rFonts w:ascii="Arial" w:hAnsi="Arial"/>
                <w:sz w:val="7"/>
                <w:shd w:val="clear" w:color="auto" w:fill="7BAD00"/>
              </w:rPr>
              <w:t>FDR=9.1e</w:t>
            </w:r>
            <w:r>
              <w:rPr>
                <w:rFonts w:ascii="Arial" w:hAnsi="Arial"/>
                <w:sz w:val="7"/>
                <w:shd w:val="clear" w:color="auto" w:fill="FFFFFF"/>
              </w:rPr>
              <w:t xml:space="preserve">−8 </w:t>
            </w:r>
            <w:r>
              <w:rPr>
                <w:rFonts w:ascii="Arial" w:hAnsi="Arial"/>
                <w:sz w:val="7"/>
                <w:shd w:val="clear" w:color="auto" w:fill="7BAD00"/>
              </w:rPr>
              <w:t>FDR=4.</w:t>
            </w:r>
            <w:r>
              <w:rPr>
                <w:rFonts w:ascii="Arial" w:hAnsi="Arial"/>
                <w:sz w:val="7"/>
                <w:shd w:val="clear" w:color="auto" w:fill="FFFFFF"/>
              </w:rPr>
              <w:t xml:space="preserve">3e−6 </w:t>
            </w:r>
            <w:r>
              <w:rPr>
                <w:rFonts w:ascii="Arial" w:hAnsi="Arial"/>
                <w:sz w:val="7"/>
                <w:shd w:val="clear" w:color="auto" w:fill="7BAD00"/>
              </w:rPr>
              <w:t>FDR=</w:t>
            </w:r>
            <w:r>
              <w:rPr>
                <w:rFonts w:ascii="Arial" w:hAnsi="Arial"/>
                <w:sz w:val="7"/>
                <w:shd w:val="clear" w:color="auto" w:fill="FFFFFF"/>
              </w:rPr>
              <w:t xml:space="preserve">1.3e−4 </w:t>
            </w:r>
            <w:r>
              <w:rPr>
                <w:rFonts w:ascii="Arial" w:hAnsi="Arial"/>
                <w:sz w:val="7"/>
                <w:shd w:val="clear" w:color="auto" w:fill="7BAD00"/>
              </w:rPr>
              <w:t>FDR=</w:t>
            </w:r>
            <w:r>
              <w:rPr>
                <w:rFonts w:ascii="Arial" w:hAnsi="Arial"/>
                <w:sz w:val="7"/>
                <w:shd w:val="clear" w:color="auto" w:fill="FFFFFF"/>
              </w:rPr>
              <w:t xml:space="preserve">2.0e−4 </w:t>
            </w:r>
            <w:r>
              <w:rPr>
                <w:rFonts w:ascii="Arial" w:hAnsi="Arial"/>
                <w:sz w:val="7"/>
                <w:shd w:val="clear" w:color="auto" w:fill="7BAD00"/>
              </w:rPr>
              <w:t>FDR</w:t>
            </w:r>
            <w:r>
              <w:rPr>
                <w:rFonts w:ascii="Arial" w:hAnsi="Arial"/>
                <w:sz w:val="7"/>
                <w:shd w:val="clear" w:color="auto" w:fill="FFFFFF"/>
              </w:rPr>
              <w:t>=3.8e−4</w:t>
            </w:r>
          </w:p>
          <w:p w14:paraId="35913DFC" w14:textId="77777777" w:rsidR="005313F1" w:rsidRDefault="009B75EF">
            <w:pPr>
              <w:pStyle w:val="TableParagraph"/>
              <w:spacing w:before="1" w:line="71" w:lineRule="exact"/>
              <w:ind w:left="69"/>
              <w:rPr>
                <w:rFonts w:ascii="Arial" w:hAnsi="Arial"/>
                <w:sz w:val="7"/>
              </w:rPr>
            </w:pPr>
            <w:r>
              <w:rPr>
                <w:rFonts w:ascii="Arial" w:hAnsi="Arial"/>
                <w:sz w:val="7"/>
                <w:shd w:val="clear" w:color="auto" w:fill="7BAD00"/>
              </w:rPr>
              <w:t>FDR</w:t>
            </w:r>
            <w:r>
              <w:rPr>
                <w:rFonts w:ascii="Arial" w:hAnsi="Arial"/>
                <w:sz w:val="7"/>
                <w:shd w:val="clear" w:color="auto" w:fill="FFFFFF"/>
              </w:rPr>
              <w:t>=4.8e−4</w:t>
            </w:r>
          </w:p>
        </w:tc>
        <w:tc>
          <w:tcPr>
            <w:tcW w:w="1153" w:type="dxa"/>
          </w:tcPr>
          <w:p w14:paraId="2003B9A6" w14:textId="77777777" w:rsidR="005313F1" w:rsidRDefault="009B75EF">
            <w:pPr>
              <w:pStyle w:val="TableParagraph"/>
              <w:tabs>
                <w:tab w:val="left" w:pos="1079"/>
              </w:tabs>
              <w:spacing w:before="20"/>
              <w:ind w:left="67"/>
              <w:rPr>
                <w:rFonts w:ascii="Arial" w:hAnsi="Arial"/>
                <w:sz w:val="7"/>
              </w:rPr>
            </w:pPr>
            <w:r>
              <w:rPr>
                <w:rFonts w:ascii="Arial" w:hAnsi="Arial"/>
                <w:sz w:val="7"/>
                <w:shd w:val="clear" w:color="auto" w:fill="00BEC4"/>
              </w:rPr>
              <w:t>FDR=1.1e−20</w:t>
            </w:r>
            <w:r>
              <w:rPr>
                <w:rFonts w:ascii="Arial" w:hAnsi="Arial"/>
                <w:sz w:val="7"/>
                <w:shd w:val="clear" w:color="auto" w:fill="00BEC4"/>
              </w:rPr>
              <w:tab/>
            </w:r>
          </w:p>
          <w:p w14:paraId="49F5EB9F" w14:textId="77777777" w:rsidR="005313F1" w:rsidRDefault="009B75EF">
            <w:pPr>
              <w:pStyle w:val="TableParagraph"/>
              <w:spacing w:before="30"/>
              <w:ind w:left="57"/>
              <w:rPr>
                <w:rFonts w:ascii="Arial" w:hAnsi="Arial"/>
                <w:sz w:val="7"/>
              </w:rPr>
            </w:pPr>
            <w:r>
              <w:rPr>
                <w:rFonts w:ascii="Arial" w:hAnsi="Arial"/>
                <w:sz w:val="7"/>
                <w:shd w:val="clear" w:color="auto" w:fill="00BEC4"/>
              </w:rPr>
              <w:t>FDR=6.3e−11</w:t>
            </w:r>
            <w:r>
              <w:rPr>
                <w:rFonts w:ascii="Arial" w:hAnsi="Arial"/>
                <w:spacing w:val="-7"/>
                <w:sz w:val="7"/>
                <w:shd w:val="clear" w:color="auto" w:fill="00BEC4"/>
              </w:rPr>
              <w:t xml:space="preserve"> </w:t>
            </w:r>
          </w:p>
          <w:p w14:paraId="7A5D1630" w14:textId="77777777" w:rsidR="005313F1" w:rsidRDefault="009B75EF">
            <w:pPr>
              <w:pStyle w:val="TableParagraph"/>
              <w:spacing w:line="110" w:lineRule="atLeast"/>
              <w:ind w:left="42" w:right="524" w:firstLine="20"/>
              <w:rPr>
                <w:rFonts w:ascii="Arial" w:hAnsi="Arial"/>
                <w:sz w:val="7"/>
              </w:rPr>
            </w:pPr>
            <w:r>
              <w:rPr>
                <w:rFonts w:ascii="Arial" w:hAnsi="Arial"/>
                <w:sz w:val="7"/>
                <w:shd w:val="clear" w:color="auto" w:fill="00BEC4"/>
              </w:rPr>
              <w:t>FDR=1.7e−11</w:t>
            </w:r>
            <w:r>
              <w:rPr>
                <w:rFonts w:ascii="Arial" w:hAnsi="Arial"/>
                <w:sz w:val="7"/>
                <w:shd w:val="clear" w:color="auto" w:fill="FFFFFF"/>
              </w:rPr>
              <w:t xml:space="preserve"> </w:t>
            </w:r>
            <w:r>
              <w:rPr>
                <w:rFonts w:ascii="Arial" w:hAnsi="Arial"/>
                <w:sz w:val="7"/>
                <w:shd w:val="clear" w:color="auto" w:fill="00BEC4"/>
              </w:rPr>
              <w:t>FDR</w:t>
            </w:r>
            <w:r>
              <w:rPr>
                <w:rFonts w:ascii="Arial" w:hAnsi="Arial"/>
                <w:sz w:val="7"/>
                <w:shd w:val="clear" w:color="auto" w:fill="FFFFFF"/>
              </w:rPr>
              <w:t xml:space="preserve">=6.0e−4 </w:t>
            </w:r>
            <w:r>
              <w:rPr>
                <w:rFonts w:ascii="Arial" w:hAnsi="Arial"/>
                <w:sz w:val="7"/>
                <w:shd w:val="clear" w:color="auto" w:fill="00BEC4"/>
              </w:rPr>
              <w:t>FDR=4.6e−</w:t>
            </w:r>
            <w:r>
              <w:rPr>
                <w:rFonts w:ascii="Arial" w:hAnsi="Arial"/>
                <w:sz w:val="7"/>
                <w:shd w:val="clear" w:color="auto" w:fill="FFFFFF"/>
              </w:rPr>
              <w:t xml:space="preserve">8 </w:t>
            </w:r>
            <w:r>
              <w:rPr>
                <w:rFonts w:ascii="Arial" w:hAnsi="Arial"/>
                <w:sz w:val="7"/>
                <w:shd w:val="clear" w:color="auto" w:fill="00BEC4"/>
              </w:rPr>
              <w:t>FDR=</w:t>
            </w:r>
            <w:r>
              <w:rPr>
                <w:rFonts w:ascii="Arial" w:hAnsi="Arial"/>
                <w:sz w:val="7"/>
                <w:shd w:val="clear" w:color="auto" w:fill="FFFFFF"/>
              </w:rPr>
              <w:t xml:space="preserve">2.5e−4 </w:t>
            </w:r>
            <w:r>
              <w:rPr>
                <w:rFonts w:ascii="Arial" w:hAnsi="Arial"/>
                <w:sz w:val="7"/>
                <w:shd w:val="clear" w:color="auto" w:fill="00BEC4"/>
              </w:rPr>
              <w:t>FDR=2</w:t>
            </w:r>
            <w:r>
              <w:rPr>
                <w:rFonts w:ascii="Arial" w:hAnsi="Arial"/>
                <w:sz w:val="7"/>
                <w:shd w:val="clear" w:color="auto" w:fill="FFFFFF"/>
              </w:rPr>
              <w:t>.9e−5</w:t>
            </w:r>
          </w:p>
        </w:tc>
        <w:tc>
          <w:tcPr>
            <w:tcW w:w="1153" w:type="dxa"/>
          </w:tcPr>
          <w:p w14:paraId="60293110" w14:textId="77777777" w:rsidR="005313F1" w:rsidRDefault="009B75EF">
            <w:pPr>
              <w:pStyle w:val="TableParagraph"/>
              <w:spacing w:before="19"/>
              <w:ind w:left="61"/>
              <w:rPr>
                <w:rFonts w:ascii="Arial" w:hAnsi="Arial"/>
                <w:sz w:val="7"/>
              </w:rPr>
            </w:pPr>
            <w:r>
              <w:rPr>
                <w:w w:val="97"/>
                <w:sz w:val="7"/>
                <w:shd w:val="clear" w:color="auto" w:fill="C67BFF"/>
              </w:rPr>
              <w:t xml:space="preserve"> </w:t>
            </w:r>
            <w:r>
              <w:rPr>
                <w:spacing w:val="-8"/>
                <w:sz w:val="7"/>
                <w:shd w:val="clear" w:color="auto" w:fill="C67BFF"/>
              </w:rPr>
              <w:t xml:space="preserve"> </w:t>
            </w:r>
            <w:r>
              <w:rPr>
                <w:rFonts w:ascii="Arial" w:hAnsi="Arial"/>
                <w:sz w:val="7"/>
                <w:shd w:val="clear" w:color="auto" w:fill="C67BFF"/>
              </w:rPr>
              <w:t>FDR=3.1e−13</w:t>
            </w:r>
            <w:r>
              <w:rPr>
                <w:rFonts w:ascii="Arial" w:hAnsi="Arial"/>
                <w:spacing w:val="-6"/>
                <w:sz w:val="7"/>
                <w:shd w:val="clear" w:color="auto" w:fill="C67BFF"/>
              </w:rPr>
              <w:t xml:space="preserve"> </w:t>
            </w:r>
          </w:p>
          <w:p w14:paraId="274C15F2" w14:textId="77777777" w:rsidR="005313F1" w:rsidRDefault="009B75EF">
            <w:pPr>
              <w:pStyle w:val="TableParagraph"/>
              <w:spacing w:before="30"/>
              <w:ind w:left="61"/>
              <w:rPr>
                <w:rFonts w:ascii="Arial" w:hAnsi="Arial"/>
                <w:sz w:val="7"/>
              </w:rPr>
            </w:pPr>
            <w:r>
              <w:rPr>
                <w:spacing w:val="4"/>
                <w:w w:val="97"/>
                <w:sz w:val="7"/>
                <w:shd w:val="clear" w:color="auto" w:fill="C67BFF"/>
              </w:rPr>
              <w:t xml:space="preserve"> </w:t>
            </w:r>
            <w:r>
              <w:rPr>
                <w:rFonts w:ascii="Arial" w:hAnsi="Arial"/>
                <w:sz w:val="7"/>
                <w:shd w:val="clear" w:color="auto" w:fill="C67BFF"/>
              </w:rPr>
              <w:t>FDR=1.1e−12</w:t>
            </w:r>
            <w:r>
              <w:rPr>
                <w:rFonts w:ascii="Arial" w:hAnsi="Arial"/>
                <w:spacing w:val="-9"/>
                <w:sz w:val="7"/>
                <w:shd w:val="clear" w:color="auto" w:fill="C67BFF"/>
              </w:rPr>
              <w:t xml:space="preserve"> </w:t>
            </w:r>
          </w:p>
          <w:p w14:paraId="2CF2A44E" w14:textId="77777777" w:rsidR="005313F1" w:rsidRDefault="009B75EF">
            <w:pPr>
              <w:pStyle w:val="TableParagraph"/>
              <w:spacing w:before="1" w:line="110" w:lineRule="atLeast"/>
              <w:ind w:left="57" w:right="478" w:firstLine="21"/>
              <w:rPr>
                <w:rFonts w:ascii="Arial" w:hAnsi="Arial"/>
                <w:sz w:val="7"/>
              </w:rPr>
            </w:pPr>
            <w:r>
              <w:rPr>
                <w:rFonts w:ascii="Arial" w:hAnsi="Arial"/>
                <w:sz w:val="7"/>
                <w:shd w:val="clear" w:color="auto" w:fill="C67BFF"/>
              </w:rPr>
              <w:t>FDR=3.5e−12</w:t>
            </w:r>
            <w:r>
              <w:rPr>
                <w:rFonts w:ascii="Arial" w:hAnsi="Arial"/>
                <w:sz w:val="7"/>
                <w:shd w:val="clear" w:color="auto" w:fill="FFFFFF"/>
              </w:rPr>
              <w:t xml:space="preserve"> </w:t>
            </w:r>
            <w:r>
              <w:rPr>
                <w:rFonts w:ascii="Arial" w:hAnsi="Arial"/>
                <w:sz w:val="7"/>
                <w:shd w:val="clear" w:color="auto" w:fill="C67BFF"/>
              </w:rPr>
              <w:t>FDR=2</w:t>
            </w:r>
            <w:r>
              <w:rPr>
                <w:rFonts w:ascii="Arial" w:hAnsi="Arial"/>
                <w:sz w:val="7"/>
                <w:shd w:val="clear" w:color="auto" w:fill="FFFFFF"/>
              </w:rPr>
              <w:t xml:space="preserve">.2e−5 </w:t>
            </w:r>
            <w:r>
              <w:rPr>
                <w:rFonts w:ascii="Arial" w:hAnsi="Arial"/>
                <w:sz w:val="7"/>
                <w:shd w:val="clear" w:color="auto" w:fill="C67BFF"/>
              </w:rPr>
              <w:t>FDR=1.5e−9</w:t>
            </w:r>
            <w:r>
              <w:rPr>
                <w:rFonts w:ascii="Arial" w:hAnsi="Arial"/>
                <w:sz w:val="7"/>
                <w:shd w:val="clear" w:color="auto" w:fill="FFFFFF"/>
              </w:rPr>
              <w:t xml:space="preserve"> </w:t>
            </w:r>
            <w:r>
              <w:rPr>
                <w:rFonts w:ascii="Arial" w:hAnsi="Arial"/>
                <w:sz w:val="7"/>
                <w:shd w:val="clear" w:color="auto" w:fill="C67BFF"/>
              </w:rPr>
              <w:t>FDR=</w:t>
            </w:r>
            <w:r>
              <w:rPr>
                <w:rFonts w:ascii="Arial" w:hAnsi="Arial"/>
                <w:sz w:val="7"/>
                <w:shd w:val="clear" w:color="auto" w:fill="FFFFFF"/>
              </w:rPr>
              <w:t xml:space="preserve">6.6e−5 </w:t>
            </w:r>
            <w:r>
              <w:rPr>
                <w:rFonts w:ascii="Arial" w:hAnsi="Arial"/>
                <w:sz w:val="7"/>
                <w:shd w:val="clear" w:color="auto" w:fill="C67BFF"/>
              </w:rPr>
              <w:t>FDR</w:t>
            </w:r>
            <w:r>
              <w:rPr>
                <w:rFonts w:ascii="Arial" w:hAnsi="Arial"/>
                <w:sz w:val="7"/>
                <w:shd w:val="clear" w:color="auto" w:fill="FFFFFF"/>
              </w:rPr>
              <w:t>=3.4e−4</w:t>
            </w:r>
          </w:p>
        </w:tc>
      </w:tr>
      <w:tr w:rsidR="00090D17" w14:paraId="0BE0FCF8" w14:textId="77777777">
        <w:trPr>
          <w:trHeight w:val="542"/>
        </w:trPr>
        <w:tc>
          <w:tcPr>
            <w:tcW w:w="1153" w:type="dxa"/>
          </w:tcPr>
          <w:p w14:paraId="5F27CC01" w14:textId="77777777" w:rsidR="005313F1" w:rsidRDefault="009B75EF">
            <w:pPr>
              <w:pStyle w:val="TableParagraph"/>
              <w:spacing w:before="9" w:line="328" w:lineRule="auto"/>
              <w:ind w:left="55" w:right="680"/>
              <w:jc w:val="both"/>
              <w:rPr>
                <w:rFonts w:ascii="Arial" w:hAnsi="Arial"/>
                <w:sz w:val="7"/>
              </w:rPr>
            </w:pPr>
            <w:r>
              <w:rPr>
                <w:rFonts w:ascii="Arial" w:hAnsi="Arial"/>
                <w:w w:val="95"/>
                <w:sz w:val="7"/>
                <w:shd w:val="clear" w:color="auto" w:fill="F8766C"/>
              </w:rPr>
              <w:t>FDR=</w:t>
            </w:r>
            <w:r>
              <w:rPr>
                <w:rFonts w:ascii="Arial" w:hAnsi="Arial"/>
                <w:w w:val="95"/>
                <w:sz w:val="7"/>
                <w:shd w:val="clear" w:color="auto" w:fill="FFFFFF"/>
              </w:rPr>
              <w:t xml:space="preserve">7.2e−5 </w:t>
            </w:r>
            <w:r>
              <w:rPr>
                <w:rFonts w:ascii="Arial" w:hAnsi="Arial"/>
                <w:w w:val="95"/>
                <w:sz w:val="7"/>
                <w:shd w:val="clear" w:color="auto" w:fill="F8766C"/>
              </w:rPr>
              <w:t>FDR=</w:t>
            </w:r>
            <w:r>
              <w:rPr>
                <w:rFonts w:ascii="Arial" w:hAnsi="Arial"/>
                <w:w w:val="95"/>
                <w:sz w:val="7"/>
                <w:shd w:val="clear" w:color="auto" w:fill="FFFFFF"/>
              </w:rPr>
              <w:t xml:space="preserve">8.2e−5 </w:t>
            </w:r>
            <w:r>
              <w:rPr>
                <w:rFonts w:ascii="Arial" w:hAnsi="Arial"/>
                <w:w w:val="95"/>
                <w:sz w:val="7"/>
                <w:shd w:val="clear" w:color="auto" w:fill="F8766C"/>
              </w:rPr>
              <w:t>FDR</w:t>
            </w:r>
            <w:r>
              <w:rPr>
                <w:rFonts w:ascii="Arial" w:hAnsi="Arial"/>
                <w:w w:val="95"/>
                <w:sz w:val="7"/>
                <w:shd w:val="clear" w:color="auto" w:fill="FFFFFF"/>
              </w:rPr>
              <w:t xml:space="preserve">=2.3e−4 </w:t>
            </w:r>
            <w:r>
              <w:rPr>
                <w:rFonts w:ascii="Arial" w:hAnsi="Arial"/>
                <w:w w:val="95"/>
                <w:sz w:val="7"/>
                <w:shd w:val="clear" w:color="auto" w:fill="F8766C"/>
              </w:rPr>
              <w:t>FDR</w:t>
            </w:r>
            <w:r>
              <w:rPr>
                <w:rFonts w:ascii="Arial" w:hAnsi="Arial"/>
                <w:w w:val="95"/>
                <w:sz w:val="7"/>
                <w:shd w:val="clear" w:color="auto" w:fill="FFFFFF"/>
              </w:rPr>
              <w:t>=2.8e−4</w:t>
            </w:r>
          </w:p>
          <w:p w14:paraId="14CA25CC" w14:textId="77777777" w:rsidR="005313F1" w:rsidRDefault="009B75EF">
            <w:pPr>
              <w:pStyle w:val="TableParagraph"/>
              <w:spacing w:line="71" w:lineRule="exact"/>
              <w:ind w:left="65"/>
              <w:jc w:val="both"/>
              <w:rPr>
                <w:rFonts w:ascii="Arial" w:hAnsi="Arial"/>
                <w:sz w:val="7"/>
              </w:rPr>
            </w:pPr>
            <w:r>
              <w:rPr>
                <w:rFonts w:ascii="Arial" w:hAnsi="Arial"/>
                <w:sz w:val="7"/>
                <w:shd w:val="clear" w:color="auto" w:fill="F8766C"/>
              </w:rPr>
              <w:t>FDR</w:t>
            </w:r>
            <w:r>
              <w:rPr>
                <w:rFonts w:ascii="Arial" w:hAnsi="Arial"/>
                <w:sz w:val="7"/>
                <w:shd w:val="clear" w:color="auto" w:fill="FFFFFF"/>
              </w:rPr>
              <w:t>=3.5e−4</w:t>
            </w:r>
          </w:p>
        </w:tc>
        <w:tc>
          <w:tcPr>
            <w:tcW w:w="1194" w:type="dxa"/>
          </w:tcPr>
          <w:p w14:paraId="2A18B803" w14:textId="77777777" w:rsidR="005313F1" w:rsidRDefault="009B75EF">
            <w:pPr>
              <w:pStyle w:val="TableParagraph"/>
              <w:spacing w:before="9" w:line="328" w:lineRule="auto"/>
              <w:ind w:left="62" w:right="710" w:firstLine="3"/>
              <w:jc w:val="both"/>
              <w:rPr>
                <w:rFonts w:ascii="Arial" w:hAnsi="Arial"/>
                <w:sz w:val="7"/>
              </w:rPr>
            </w:pPr>
            <w:r>
              <w:rPr>
                <w:rFonts w:ascii="Arial" w:hAnsi="Arial"/>
                <w:w w:val="95"/>
                <w:sz w:val="7"/>
                <w:shd w:val="clear" w:color="auto" w:fill="7BAD00"/>
              </w:rPr>
              <w:t>FDR=</w:t>
            </w:r>
            <w:r>
              <w:rPr>
                <w:rFonts w:ascii="Arial" w:hAnsi="Arial"/>
                <w:w w:val="95"/>
                <w:sz w:val="7"/>
                <w:shd w:val="clear" w:color="auto" w:fill="FFFFFF"/>
              </w:rPr>
              <w:t xml:space="preserve">7.2e−5 </w:t>
            </w:r>
            <w:r>
              <w:rPr>
                <w:rFonts w:ascii="Arial" w:hAnsi="Arial"/>
                <w:w w:val="95"/>
                <w:sz w:val="7"/>
                <w:shd w:val="clear" w:color="auto" w:fill="7BAD00"/>
              </w:rPr>
              <w:t>FDR=</w:t>
            </w:r>
            <w:r>
              <w:rPr>
                <w:rFonts w:ascii="Arial" w:hAnsi="Arial"/>
                <w:w w:val="95"/>
                <w:sz w:val="7"/>
                <w:shd w:val="clear" w:color="auto" w:fill="FFFFFF"/>
              </w:rPr>
              <w:t xml:space="preserve">8.2e−5 </w:t>
            </w:r>
            <w:r>
              <w:rPr>
                <w:rFonts w:ascii="Arial" w:hAnsi="Arial"/>
                <w:w w:val="95"/>
                <w:sz w:val="7"/>
                <w:shd w:val="clear" w:color="auto" w:fill="7BAD00"/>
              </w:rPr>
              <w:t>FDR=</w:t>
            </w:r>
            <w:r>
              <w:rPr>
                <w:rFonts w:ascii="Arial" w:hAnsi="Arial"/>
                <w:w w:val="95"/>
                <w:sz w:val="7"/>
                <w:shd w:val="clear" w:color="auto" w:fill="FFFFFF"/>
              </w:rPr>
              <w:t xml:space="preserve">2.3e−4 </w:t>
            </w:r>
            <w:r>
              <w:rPr>
                <w:rFonts w:ascii="Arial" w:hAnsi="Arial"/>
                <w:w w:val="95"/>
                <w:sz w:val="7"/>
                <w:shd w:val="clear" w:color="auto" w:fill="7BAD00"/>
              </w:rPr>
              <w:t>FDR</w:t>
            </w:r>
            <w:r>
              <w:rPr>
                <w:rFonts w:ascii="Arial" w:hAnsi="Arial"/>
                <w:w w:val="95"/>
                <w:sz w:val="7"/>
                <w:shd w:val="clear" w:color="auto" w:fill="FFFFFF"/>
              </w:rPr>
              <w:t>=2.8e−4</w:t>
            </w:r>
          </w:p>
          <w:p w14:paraId="115807B6" w14:textId="77777777" w:rsidR="005313F1" w:rsidRDefault="009B75EF">
            <w:pPr>
              <w:pStyle w:val="TableParagraph"/>
              <w:spacing w:line="71" w:lineRule="exact"/>
              <w:ind w:left="68"/>
              <w:jc w:val="both"/>
              <w:rPr>
                <w:rFonts w:ascii="Arial" w:hAnsi="Arial"/>
                <w:sz w:val="7"/>
              </w:rPr>
            </w:pPr>
            <w:r>
              <w:rPr>
                <w:rFonts w:ascii="Arial" w:hAnsi="Arial"/>
                <w:sz w:val="7"/>
                <w:shd w:val="clear" w:color="auto" w:fill="7BAD00"/>
              </w:rPr>
              <w:t>FDR</w:t>
            </w:r>
            <w:r>
              <w:rPr>
                <w:rFonts w:ascii="Arial" w:hAnsi="Arial"/>
                <w:sz w:val="7"/>
                <w:shd w:val="clear" w:color="auto" w:fill="FFFFFF"/>
              </w:rPr>
              <w:t>=3.5e−4</w:t>
            </w:r>
          </w:p>
        </w:tc>
        <w:tc>
          <w:tcPr>
            <w:tcW w:w="1153" w:type="dxa"/>
          </w:tcPr>
          <w:p w14:paraId="792C8291" w14:textId="77777777" w:rsidR="005313F1" w:rsidRDefault="005313F1">
            <w:pPr>
              <w:pStyle w:val="TableParagraph"/>
              <w:rPr>
                <w:sz w:val="12"/>
              </w:rPr>
            </w:pPr>
          </w:p>
        </w:tc>
        <w:tc>
          <w:tcPr>
            <w:tcW w:w="1153" w:type="dxa"/>
          </w:tcPr>
          <w:p w14:paraId="3B99F062" w14:textId="77777777" w:rsidR="005313F1" w:rsidRDefault="009B75EF">
            <w:pPr>
              <w:pStyle w:val="TableParagraph"/>
              <w:spacing w:before="9" w:line="328" w:lineRule="auto"/>
              <w:ind w:left="66" w:right="666" w:firstLine="5"/>
              <w:jc w:val="both"/>
              <w:rPr>
                <w:rFonts w:ascii="Arial" w:hAnsi="Arial"/>
                <w:sz w:val="7"/>
              </w:rPr>
            </w:pPr>
            <w:r>
              <w:rPr>
                <w:rFonts w:ascii="Arial" w:hAnsi="Arial"/>
                <w:w w:val="95"/>
                <w:sz w:val="7"/>
                <w:shd w:val="clear" w:color="auto" w:fill="C67BFF"/>
              </w:rPr>
              <w:t>FDR=2.</w:t>
            </w:r>
            <w:r>
              <w:rPr>
                <w:rFonts w:ascii="Arial" w:hAnsi="Arial"/>
                <w:w w:val="95"/>
                <w:sz w:val="7"/>
                <w:shd w:val="clear" w:color="auto" w:fill="FFFFFF"/>
              </w:rPr>
              <w:t xml:space="preserve">7e−6 </w:t>
            </w:r>
            <w:r>
              <w:rPr>
                <w:rFonts w:ascii="Arial" w:hAnsi="Arial"/>
                <w:w w:val="95"/>
                <w:sz w:val="7"/>
                <w:shd w:val="clear" w:color="auto" w:fill="C67BFF"/>
              </w:rPr>
              <w:t>FDR</w:t>
            </w:r>
            <w:r>
              <w:rPr>
                <w:rFonts w:ascii="Arial" w:hAnsi="Arial"/>
                <w:w w:val="95"/>
                <w:sz w:val="7"/>
                <w:shd w:val="clear" w:color="auto" w:fill="FFFFFF"/>
              </w:rPr>
              <w:t xml:space="preserve">=2.8e−4 </w:t>
            </w:r>
            <w:r>
              <w:rPr>
                <w:rFonts w:ascii="Arial" w:hAnsi="Arial"/>
                <w:w w:val="95"/>
                <w:sz w:val="7"/>
                <w:shd w:val="clear" w:color="auto" w:fill="C67BFF"/>
              </w:rPr>
              <w:t>FDR=</w:t>
            </w:r>
            <w:r>
              <w:rPr>
                <w:rFonts w:ascii="Arial" w:hAnsi="Arial"/>
                <w:w w:val="95"/>
                <w:sz w:val="7"/>
                <w:shd w:val="clear" w:color="auto" w:fill="FFFFFF"/>
              </w:rPr>
              <w:t xml:space="preserve">1.0e−4 </w:t>
            </w:r>
            <w:r>
              <w:rPr>
                <w:rFonts w:ascii="Arial" w:hAnsi="Arial"/>
                <w:w w:val="95"/>
                <w:sz w:val="7"/>
                <w:shd w:val="clear" w:color="auto" w:fill="C67BFF"/>
              </w:rPr>
              <w:t>FDR=3.7e</w:t>
            </w:r>
            <w:r>
              <w:rPr>
                <w:rFonts w:ascii="Arial" w:hAnsi="Arial"/>
                <w:w w:val="95"/>
                <w:sz w:val="7"/>
                <w:shd w:val="clear" w:color="auto" w:fill="FFFFFF"/>
              </w:rPr>
              <w:t>−7</w:t>
            </w:r>
          </w:p>
          <w:p w14:paraId="1BA7B53F" w14:textId="77777777" w:rsidR="005313F1" w:rsidRDefault="009B75EF">
            <w:pPr>
              <w:pStyle w:val="TableParagraph"/>
              <w:spacing w:line="72" w:lineRule="exact"/>
              <w:ind w:left="68"/>
              <w:jc w:val="both"/>
              <w:rPr>
                <w:rFonts w:ascii="Arial" w:hAnsi="Arial"/>
                <w:sz w:val="7"/>
              </w:rPr>
            </w:pPr>
            <w:r>
              <w:rPr>
                <w:rFonts w:ascii="Arial" w:hAnsi="Arial"/>
                <w:sz w:val="7"/>
                <w:shd w:val="clear" w:color="auto" w:fill="C67BFF"/>
              </w:rPr>
              <w:t>FDR=4.</w:t>
            </w:r>
            <w:r>
              <w:rPr>
                <w:rFonts w:ascii="Arial" w:hAnsi="Arial"/>
                <w:sz w:val="7"/>
                <w:shd w:val="clear" w:color="auto" w:fill="FFFFFF"/>
              </w:rPr>
              <w:t>4e−6</w:t>
            </w:r>
          </w:p>
        </w:tc>
      </w:tr>
      <w:tr w:rsidR="00090D17" w14:paraId="2F9AC5F8" w14:textId="77777777">
        <w:trPr>
          <w:trHeight w:val="2430"/>
        </w:trPr>
        <w:tc>
          <w:tcPr>
            <w:tcW w:w="1153" w:type="dxa"/>
          </w:tcPr>
          <w:p w14:paraId="515569B8" w14:textId="77777777" w:rsidR="005313F1" w:rsidRDefault="005313F1">
            <w:pPr>
              <w:pStyle w:val="TableParagraph"/>
              <w:spacing w:before="10"/>
              <w:rPr>
                <w:rFonts w:ascii="Arial"/>
                <w:b/>
                <w:sz w:val="3"/>
              </w:rPr>
            </w:pPr>
          </w:p>
          <w:p w14:paraId="54C59774"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1957B5B9" wp14:editId="54E34955">
                      <wp:extent cx="13335" cy="5715"/>
                      <wp:effectExtent l="0" t="0" r="0" b="0"/>
                      <wp:docPr id="113" name="Group 2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14" name="Line 2673"/>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74AA11" id="Group 2672"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">
                      <v:line id="Line 2673"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" strokecolor="#333" strokeweight=".14314mm">
                        <o:lock v:ext="edit" shapetype="f"/>
                      </v:line>
                      <w10:anchorlock/>
                    </v:group>
                  </w:pict>
                </mc:Fallback>
              </mc:AlternateContent>
            </w:r>
          </w:p>
          <w:p w14:paraId="3B500E4A" w14:textId="77777777" w:rsidR="005313F1" w:rsidRDefault="005313F1">
            <w:pPr>
              <w:pStyle w:val="TableParagraph"/>
              <w:spacing w:before="10"/>
              <w:rPr>
                <w:rFonts w:ascii="Arial"/>
                <w:b/>
                <w:sz w:val="7"/>
              </w:rPr>
            </w:pPr>
          </w:p>
          <w:p w14:paraId="0940FBDC"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2E811487" wp14:editId="28FD3FEF">
                      <wp:extent cx="13335" cy="5715"/>
                      <wp:effectExtent l="0" t="0" r="0" b="0"/>
                      <wp:docPr id="111" name="Group 2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12" name="Line 2671"/>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5CF7BF" id="Group 2670"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">
                      <v:line id="Line 2671"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" strokecolor="#333" strokeweight=".14314mm">
                        <o:lock v:ext="edit" shapetype="f"/>
                      </v:line>
                      <w10:anchorlock/>
                    </v:group>
                  </w:pict>
                </mc:Fallback>
              </mc:AlternateContent>
            </w:r>
          </w:p>
          <w:p w14:paraId="1D0AEBA2" w14:textId="77777777" w:rsidR="005313F1" w:rsidRDefault="005313F1">
            <w:pPr>
              <w:pStyle w:val="TableParagraph"/>
              <w:spacing w:before="10"/>
              <w:rPr>
                <w:rFonts w:ascii="Arial"/>
                <w:b/>
                <w:sz w:val="7"/>
              </w:rPr>
            </w:pPr>
          </w:p>
          <w:p w14:paraId="46FE6EFB"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168A72D7" wp14:editId="586472BA">
                      <wp:extent cx="13335" cy="5715"/>
                      <wp:effectExtent l="0" t="0" r="0" b="0"/>
                      <wp:docPr id="109" name="Group 2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10" name="Line 2669"/>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39724B" id="Group 2668"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">
                      <v:line id="Line 2669"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" strokecolor="#333" strokeweight=".14314mm">
                        <o:lock v:ext="edit" shapetype="f"/>
                      </v:line>
                      <w10:anchorlock/>
                    </v:group>
                  </w:pict>
                </mc:Fallback>
              </mc:AlternateContent>
            </w:r>
          </w:p>
          <w:p w14:paraId="29F477D0" w14:textId="77777777" w:rsidR="005313F1" w:rsidRDefault="005313F1">
            <w:pPr>
              <w:pStyle w:val="TableParagraph"/>
              <w:spacing w:before="10"/>
              <w:rPr>
                <w:rFonts w:ascii="Arial"/>
                <w:b/>
                <w:sz w:val="7"/>
              </w:rPr>
            </w:pPr>
          </w:p>
          <w:p w14:paraId="22A53E3B"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2092347F" wp14:editId="23F4A755">
                      <wp:extent cx="13335" cy="5715"/>
                      <wp:effectExtent l="0" t="0" r="0" b="0"/>
                      <wp:docPr id="107" name="Group 2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08" name="Line 2667"/>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7583B5" id="Group 2666"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C2i7lUaQIAAGQFAAAOAAAAAAAAAAAAAAAAAC4CAABk&#10;cnMvZTJvRG9jLnhtbFBLAQItABQABgAIAAAAIQCVlMrj3AAAAAUBAAAPAAAAAAAAAAAAAAAAAMME&#10;AABkcnMvZG93bnJldi54bWxQSwUGAAAAAAQABADzAAAAzAUAAAAA&#10;">
                      <v:line id="Line 2667"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" strokecolor="#333" strokeweight=".14314mm">
                        <o:lock v:ext="edit" shapetype="f"/>
                      </v:line>
                      <w10:anchorlock/>
                    </v:group>
                  </w:pict>
                </mc:Fallback>
              </mc:AlternateContent>
            </w:r>
          </w:p>
          <w:p w14:paraId="385124D7" w14:textId="77777777" w:rsidR="005313F1" w:rsidRDefault="005313F1">
            <w:pPr>
              <w:pStyle w:val="TableParagraph"/>
              <w:spacing w:before="10"/>
              <w:rPr>
                <w:rFonts w:ascii="Arial"/>
                <w:b/>
                <w:sz w:val="7"/>
              </w:rPr>
            </w:pPr>
          </w:p>
          <w:p w14:paraId="1BFF29EB"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7BC42E62" wp14:editId="303462E2">
                      <wp:extent cx="13335" cy="5715"/>
                      <wp:effectExtent l="0" t="0" r="0" b="0"/>
                      <wp:docPr id="105" name="Group 2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06" name="Line 2665"/>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34E98DD" id="Group 2664"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Dl3M75aQIAAGQFAAAOAAAAAAAAAAAAAAAAAC4CAABk&#10;cnMvZTJvRG9jLnhtbFBLAQItABQABgAIAAAAIQCVlMrj3AAAAAUBAAAPAAAAAAAAAAAAAAAAAMME&#10;AABkcnMvZG93bnJldi54bWxQSwUGAAAAAAQABADzAAAAzAUAAAAA&#10;">
                      <v:line id="Line 2665"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" strokecolor="#333" strokeweight=".14314mm">
                        <o:lock v:ext="edit" shapetype="f"/>
                      </v:line>
                      <w10:anchorlock/>
                    </v:group>
                  </w:pict>
                </mc:Fallback>
              </mc:AlternateContent>
            </w:r>
          </w:p>
          <w:p w14:paraId="26F7DFBC" w14:textId="77777777" w:rsidR="005313F1" w:rsidRDefault="005313F1">
            <w:pPr>
              <w:pStyle w:val="TableParagraph"/>
              <w:spacing w:before="10"/>
              <w:rPr>
                <w:rFonts w:ascii="Arial"/>
                <w:b/>
                <w:sz w:val="7"/>
              </w:rPr>
            </w:pPr>
          </w:p>
          <w:p w14:paraId="0E4EEE17"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64C2468D" wp14:editId="0C196FE2">
                      <wp:extent cx="13335" cy="5715"/>
                      <wp:effectExtent l="0" t="0" r="0" b="0"/>
                      <wp:docPr id="103" name="Group 2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04" name="Line 2663"/>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F2F223" id="Group 2662"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">
                      <v:line id="Line 2663"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" strokecolor="#333" strokeweight=".14314mm">
                        <o:lock v:ext="edit" shapetype="f"/>
                      </v:line>
                      <w10:anchorlock/>
                    </v:group>
                  </w:pict>
                </mc:Fallback>
              </mc:AlternateContent>
            </w:r>
          </w:p>
          <w:p w14:paraId="0510A414" w14:textId="77777777" w:rsidR="005313F1" w:rsidRDefault="005313F1">
            <w:pPr>
              <w:pStyle w:val="TableParagraph"/>
              <w:spacing w:before="10"/>
              <w:rPr>
                <w:rFonts w:ascii="Arial"/>
                <w:b/>
                <w:sz w:val="7"/>
              </w:rPr>
            </w:pPr>
          </w:p>
          <w:p w14:paraId="6A733DD3"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46E5F0B7" wp14:editId="7E507E7C">
                      <wp:extent cx="13335" cy="5715"/>
                      <wp:effectExtent l="0" t="0" r="0" b="0"/>
                      <wp:docPr id="101" name="Group 2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02" name="Line 2661"/>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9119E9" id="Group 2660"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">
                      <v:line id="Line 2661"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" strokecolor="#333" strokeweight=".14314mm">
                        <o:lock v:ext="edit" shapetype="f"/>
                      </v:line>
                      <w10:anchorlock/>
                    </v:group>
                  </w:pict>
                </mc:Fallback>
              </mc:AlternateContent>
            </w:r>
          </w:p>
          <w:p w14:paraId="6217A815" w14:textId="77777777" w:rsidR="005313F1" w:rsidRDefault="005313F1">
            <w:pPr>
              <w:pStyle w:val="TableParagraph"/>
              <w:spacing w:before="10"/>
              <w:rPr>
                <w:rFonts w:ascii="Arial"/>
                <w:b/>
                <w:sz w:val="7"/>
              </w:rPr>
            </w:pPr>
          </w:p>
          <w:p w14:paraId="40982511"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71114B5D" wp14:editId="3F85136A">
                      <wp:extent cx="13335" cy="5715"/>
                      <wp:effectExtent l="0" t="0" r="0" b="0"/>
                      <wp:docPr id="99" name="Group 2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100" name="Line 2659"/>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48C07D4" id="Group 2658"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">
                      <v:line id="Line 2659"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" strokecolor="#333" strokeweight=".14314mm">
                        <o:lock v:ext="edit" shapetype="f"/>
                      </v:line>
                      <w10:anchorlock/>
                    </v:group>
                  </w:pict>
                </mc:Fallback>
              </mc:AlternateContent>
            </w:r>
          </w:p>
          <w:p w14:paraId="27D2C52F" w14:textId="77777777" w:rsidR="005313F1" w:rsidRDefault="005313F1">
            <w:pPr>
              <w:pStyle w:val="TableParagraph"/>
              <w:spacing w:before="10"/>
              <w:rPr>
                <w:rFonts w:ascii="Arial"/>
                <w:b/>
                <w:sz w:val="7"/>
              </w:rPr>
            </w:pPr>
          </w:p>
          <w:p w14:paraId="5BE364E7"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6F46A13F" wp14:editId="03A4E2A1">
                      <wp:extent cx="13335" cy="5715"/>
                      <wp:effectExtent l="0" t="0" r="0" b="0"/>
                      <wp:docPr id="97" name="Group 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98" name="Line 2657"/>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6A2C9D" id="Group 2656"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CxDFM6aQIAAGIFAAAOAAAAAAAAAAAAAAAAAC4CAABk&#10;cnMvZTJvRG9jLnhtbFBLAQItABQABgAIAAAAIQCVlMrj3AAAAAUBAAAPAAAAAAAAAAAAAAAAAMME&#10;AABkcnMvZG93bnJldi54bWxQSwUGAAAAAAQABADzAAAAzAUAAAAA&#10;">
                      <v:line id="Line 2657"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" strokecolor="#333" strokeweight=".14314mm">
                        <o:lock v:ext="edit" shapetype="f"/>
                      </v:line>
                      <w10:anchorlock/>
                    </v:group>
                  </w:pict>
                </mc:Fallback>
              </mc:AlternateContent>
            </w:r>
          </w:p>
          <w:p w14:paraId="3DA2E109" w14:textId="77777777" w:rsidR="005313F1" w:rsidRDefault="005313F1">
            <w:pPr>
              <w:pStyle w:val="TableParagraph"/>
              <w:spacing w:before="10"/>
              <w:rPr>
                <w:rFonts w:ascii="Arial"/>
                <w:b/>
                <w:sz w:val="7"/>
              </w:rPr>
            </w:pPr>
          </w:p>
          <w:p w14:paraId="2C9FFE6C"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6796EDF6" wp14:editId="2433EE68">
                      <wp:extent cx="13335" cy="5715"/>
                      <wp:effectExtent l="0" t="0" r="0" b="0"/>
                      <wp:docPr id="95" name="Group 2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96" name="Line 2655"/>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4F799C0" id="Group 2654"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B9lUuCaQIAAGIFAAAOAAAAAAAAAAAAAAAAAC4CAABk&#10;cnMvZTJvRG9jLnhtbFBLAQItABQABgAIAAAAIQCVlMrj3AAAAAUBAAAPAAAAAAAAAAAAAAAAAMME&#10;AABkcnMvZG93bnJldi54bWxQSwUGAAAAAAQABADzAAAAzAUAAAAA&#10;">
                      <v:line id="Line 2655"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" strokecolor="#333" strokeweight=".14314mm">
                        <o:lock v:ext="edit" shapetype="f"/>
                      </v:line>
                      <w10:anchorlock/>
                    </v:group>
                  </w:pict>
                </mc:Fallback>
              </mc:AlternateContent>
            </w:r>
          </w:p>
          <w:p w14:paraId="10F03B25" w14:textId="77777777" w:rsidR="005313F1" w:rsidRDefault="005313F1">
            <w:pPr>
              <w:pStyle w:val="TableParagraph"/>
              <w:spacing w:before="10"/>
              <w:rPr>
                <w:rFonts w:ascii="Arial"/>
                <w:b/>
                <w:sz w:val="7"/>
              </w:rPr>
            </w:pPr>
          </w:p>
          <w:p w14:paraId="6B19BFF9"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774DBECE" wp14:editId="7C9DD96C">
                      <wp:extent cx="13335" cy="5715"/>
                      <wp:effectExtent l="0" t="0" r="0" b="0"/>
                      <wp:docPr id="93" name="Group 2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94" name="Line 2653"/>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AFB8D26" id="Group 2652"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">
                      <v:line id="Line 2653"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" strokecolor="#333" strokeweight=".14314mm">
                        <o:lock v:ext="edit" shapetype="f"/>
                      </v:line>
                      <w10:anchorlock/>
                    </v:group>
                  </w:pict>
                </mc:Fallback>
              </mc:AlternateContent>
            </w:r>
          </w:p>
          <w:p w14:paraId="55E6A2E0" w14:textId="77777777" w:rsidR="005313F1" w:rsidRDefault="005313F1">
            <w:pPr>
              <w:pStyle w:val="TableParagraph"/>
              <w:spacing w:before="9"/>
              <w:rPr>
                <w:rFonts w:ascii="Arial"/>
                <w:b/>
                <w:sz w:val="7"/>
              </w:rPr>
            </w:pPr>
          </w:p>
          <w:p w14:paraId="0C03491D"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4EAAF659" wp14:editId="0FB9A6C0">
                      <wp:extent cx="13335" cy="5715"/>
                      <wp:effectExtent l="0" t="0" r="0" b="0"/>
                      <wp:docPr id="91" name="Group 2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92" name="Line 2651"/>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C4B3C1" id="Group 2650"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">
                      <v:line id="Line 2651"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" strokecolor="#333" strokeweight=".14314mm">
                        <o:lock v:ext="edit" shapetype="f"/>
                      </v:line>
                      <w10:anchorlock/>
                    </v:group>
                  </w:pict>
                </mc:Fallback>
              </mc:AlternateContent>
            </w:r>
          </w:p>
          <w:p w14:paraId="751899ED" w14:textId="77777777" w:rsidR="005313F1" w:rsidRDefault="005313F1">
            <w:pPr>
              <w:pStyle w:val="TableParagraph"/>
              <w:spacing w:before="10"/>
              <w:rPr>
                <w:rFonts w:ascii="Arial"/>
                <w:b/>
                <w:sz w:val="7"/>
              </w:rPr>
            </w:pPr>
          </w:p>
          <w:p w14:paraId="4BD6025F"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603ED53C" wp14:editId="6587558E">
                      <wp:extent cx="13335" cy="5715"/>
                      <wp:effectExtent l="0" t="0" r="0" b="0"/>
                      <wp:docPr id="89" name="Group 2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90" name="Line 2649"/>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B45295" id="Group 2648"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">
                      <v:line id="Line 2649"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" strokecolor="#333" strokeweight=".14314mm">
                        <o:lock v:ext="edit" shapetype="f"/>
                      </v:line>
                      <w10:anchorlock/>
                    </v:group>
                  </w:pict>
                </mc:Fallback>
              </mc:AlternateContent>
            </w:r>
          </w:p>
          <w:p w14:paraId="6C25D84A" w14:textId="77777777" w:rsidR="005313F1" w:rsidRDefault="005313F1">
            <w:pPr>
              <w:pStyle w:val="TableParagraph"/>
              <w:spacing w:before="10"/>
              <w:rPr>
                <w:rFonts w:ascii="Arial"/>
                <w:b/>
                <w:sz w:val="7"/>
              </w:rPr>
            </w:pPr>
          </w:p>
          <w:p w14:paraId="02E790AA"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13EA24F8" wp14:editId="189905A7">
                      <wp:extent cx="13335" cy="5715"/>
                      <wp:effectExtent l="0" t="0" r="0" b="0"/>
                      <wp:docPr id="87" name="Group 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88" name="Line 2647"/>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9DA5D1" id="Group 2646"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C7wNDkaQIAAGIFAAAOAAAAAAAAAAAAAAAAAC4CAABk&#10;cnMvZTJvRG9jLnhtbFBLAQItABQABgAIAAAAIQCVlMrj3AAAAAUBAAAPAAAAAAAAAAAAAAAAAMME&#10;AABkcnMvZG93bnJldi54bWxQSwUGAAAAAAQABADzAAAAzAUAAAAA&#10;">
                      <v:line id="Line 2647"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" strokecolor="#333" strokeweight=".14314mm">
                        <o:lock v:ext="edit" shapetype="f"/>
                      </v:line>
                      <w10:anchorlock/>
                    </v:group>
                  </w:pict>
                </mc:Fallback>
              </mc:AlternateContent>
            </w:r>
          </w:p>
          <w:p w14:paraId="08A56DF4" w14:textId="77777777" w:rsidR="005313F1" w:rsidRDefault="005313F1">
            <w:pPr>
              <w:pStyle w:val="TableParagraph"/>
              <w:spacing w:before="10"/>
              <w:rPr>
                <w:rFonts w:ascii="Arial"/>
                <w:b/>
                <w:sz w:val="7"/>
              </w:rPr>
            </w:pPr>
          </w:p>
          <w:p w14:paraId="4D77D2DA"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417A9D0D" wp14:editId="17E7DD35">
                      <wp:extent cx="13335" cy="5715"/>
                      <wp:effectExtent l="0" t="0" r="0" b="0"/>
                      <wp:docPr id="85" name="Group 2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86" name="Line 2645"/>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6FEB4D" id="Group 2644"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B3WchcaQIAAGIFAAAOAAAAAAAAAAAAAAAAAC4CAABk&#10;cnMvZTJvRG9jLnhtbFBLAQItABQABgAIAAAAIQCVlMrj3AAAAAUBAAAPAAAAAAAAAAAAAAAAAMME&#10;AABkcnMvZG93bnJldi54bWxQSwUGAAAAAAQABADzAAAAzAUAAAAA&#10;">
                      <v:line id="Line 2645"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" strokecolor="#333" strokeweight=".14314mm">
                        <o:lock v:ext="edit" shapetype="f"/>
                      </v:line>
                      <w10:anchorlock/>
                    </v:group>
                  </w:pict>
                </mc:Fallback>
              </mc:AlternateContent>
            </w:r>
          </w:p>
          <w:p w14:paraId="08E0E249" w14:textId="77777777" w:rsidR="005313F1" w:rsidRDefault="005313F1">
            <w:pPr>
              <w:pStyle w:val="TableParagraph"/>
              <w:spacing w:before="10"/>
              <w:rPr>
                <w:rFonts w:ascii="Arial"/>
                <w:b/>
                <w:sz w:val="7"/>
              </w:rPr>
            </w:pPr>
          </w:p>
          <w:p w14:paraId="3655C0B2"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351DF9CB" wp14:editId="5A04BBC8">
                      <wp:extent cx="13335" cy="5715"/>
                      <wp:effectExtent l="0" t="0" r="0" b="0"/>
                      <wp:docPr id="83" name="Group 2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84" name="Line 2643"/>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714E89" id="Group 2642"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">
                      <v:line id="Line 2643"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" strokecolor="#333" strokeweight=".14314mm">
                        <o:lock v:ext="edit" shapetype="f"/>
                      </v:line>
                      <w10:anchorlock/>
                    </v:group>
                  </w:pict>
                </mc:Fallback>
              </mc:AlternateContent>
            </w:r>
          </w:p>
          <w:p w14:paraId="12CE2CA8" w14:textId="77777777" w:rsidR="005313F1" w:rsidRDefault="005313F1">
            <w:pPr>
              <w:pStyle w:val="TableParagraph"/>
              <w:spacing w:before="10"/>
              <w:rPr>
                <w:rFonts w:ascii="Arial"/>
                <w:b/>
                <w:sz w:val="7"/>
              </w:rPr>
            </w:pPr>
          </w:p>
          <w:p w14:paraId="0A93E128"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02A4DC19" wp14:editId="099C68E7">
                      <wp:extent cx="13335" cy="5715"/>
                      <wp:effectExtent l="0" t="0" r="0" b="0"/>
                      <wp:docPr id="81" name="Group 2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82" name="Line 2641"/>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036FA4" id="Group 2640"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DDZoO9aQIAAGIFAAAOAAAAAAAAAAAAAAAAAC4CAABk&#10;cnMvZTJvRG9jLnhtbFBLAQItABQABgAIAAAAIQCVlMrj3AAAAAUBAAAPAAAAAAAAAAAAAAAAAMME&#10;AABkcnMvZG93bnJldi54bWxQSwUGAAAAAAQABADzAAAAzAUAAAAA&#10;">
                      <v:line id="Line 2641"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" strokecolor="#333" strokeweight=".14314mm">
                        <o:lock v:ext="edit" shapetype="f"/>
                      </v:line>
                      <w10:anchorlock/>
                    </v:group>
                  </w:pict>
                </mc:Fallback>
              </mc:AlternateContent>
            </w:r>
          </w:p>
          <w:p w14:paraId="663170E1" w14:textId="77777777" w:rsidR="005313F1" w:rsidRDefault="005313F1">
            <w:pPr>
              <w:pStyle w:val="TableParagraph"/>
              <w:spacing w:before="10"/>
              <w:rPr>
                <w:rFonts w:ascii="Arial"/>
                <w:b/>
                <w:sz w:val="7"/>
              </w:rPr>
            </w:pPr>
          </w:p>
          <w:p w14:paraId="11C44E2B"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507113C7" wp14:editId="1D108A0F">
                      <wp:extent cx="13335" cy="5715"/>
                      <wp:effectExtent l="0" t="0" r="0" b="0"/>
                      <wp:docPr id="79" name="Group 2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80" name="Line 2639"/>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FA9CD5" id="Group 2638"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">
                      <v:line id="Line 2639"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" strokecolor="#333" strokeweight=".14314mm">
                        <o:lock v:ext="edit" shapetype="f"/>
                      </v:line>
                      <w10:anchorlock/>
                    </v:group>
                  </w:pict>
                </mc:Fallback>
              </mc:AlternateContent>
            </w:r>
          </w:p>
          <w:p w14:paraId="32F786B6" w14:textId="77777777" w:rsidR="005313F1" w:rsidRDefault="005313F1">
            <w:pPr>
              <w:pStyle w:val="TableParagraph"/>
              <w:spacing w:before="10"/>
              <w:rPr>
                <w:rFonts w:ascii="Arial"/>
                <w:b/>
                <w:sz w:val="7"/>
              </w:rPr>
            </w:pPr>
          </w:p>
          <w:p w14:paraId="5CF7CBB5"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1E8D24AA" wp14:editId="27C43E9D">
                      <wp:extent cx="13335" cy="5715"/>
                      <wp:effectExtent l="0" t="0" r="0" b="0"/>
                      <wp:docPr id="77" name="Group 2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78" name="Line 2637"/>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EC8EB5" id="Group 2636"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B01zRwaQIAAGIFAAAOAAAAAAAAAAAAAAAAAC4CAABk&#10;cnMvZTJvRG9jLnhtbFBLAQItABQABgAIAAAAIQCVlMrj3AAAAAUBAAAPAAAAAAAAAAAAAAAAAMME&#10;AABkcnMvZG93bnJldi54bWxQSwUGAAAAAAQABADzAAAAzAUAAAAA&#10;">
                      <v:line id="Line 2637"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" strokecolor="#333" strokeweight=".14314mm">
                        <o:lock v:ext="edit" shapetype="f"/>
                      </v:line>
                      <w10:anchorlock/>
                    </v:group>
                  </w:pict>
                </mc:Fallback>
              </mc:AlternateContent>
            </w:r>
          </w:p>
          <w:p w14:paraId="294EC58F" w14:textId="77777777" w:rsidR="005313F1" w:rsidRDefault="005313F1">
            <w:pPr>
              <w:pStyle w:val="TableParagraph"/>
              <w:spacing w:before="10"/>
              <w:rPr>
                <w:rFonts w:ascii="Arial"/>
                <w:b/>
                <w:sz w:val="7"/>
              </w:rPr>
            </w:pPr>
          </w:p>
          <w:p w14:paraId="4DFDBA84"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2EA2D0FF" wp14:editId="373896D0">
                      <wp:extent cx="13335" cy="5715"/>
                      <wp:effectExtent l="0" t="0" r="0" b="0"/>
                      <wp:docPr id="75" name="Group 2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76" name="Line 2635"/>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F5D490" id="Group 2634"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">
                      <v:line id="Line 2635"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" strokecolor="#333" strokeweight=".14314mm">
                        <o:lock v:ext="edit" shapetype="f"/>
                      </v:line>
                      <w10:anchorlock/>
                    </v:group>
                  </w:pict>
                </mc:Fallback>
              </mc:AlternateContent>
            </w:r>
          </w:p>
          <w:p w14:paraId="19E9434E" w14:textId="77777777" w:rsidR="005313F1" w:rsidRDefault="005313F1">
            <w:pPr>
              <w:pStyle w:val="TableParagraph"/>
              <w:spacing w:before="10"/>
              <w:rPr>
                <w:rFonts w:ascii="Arial"/>
                <w:b/>
                <w:sz w:val="7"/>
              </w:rPr>
            </w:pPr>
          </w:p>
          <w:p w14:paraId="24C7C9A6" w14:textId="77777777" w:rsidR="005313F1" w:rsidRDefault="00090D17">
            <w:pPr>
              <w:pStyle w:val="TableParagraph"/>
              <w:spacing w:line="20" w:lineRule="exact"/>
              <w:ind w:left="-27"/>
              <w:rPr>
                <w:rFonts w:ascii="Arial"/>
                <w:sz w:val="2"/>
              </w:rPr>
            </w:pPr>
            <w:r>
              <w:rPr>
                <w:rFonts w:ascii="Arial"/>
                <w:noProof/>
                <w:sz w:val="2"/>
              </w:rPr>
              <mc:AlternateContent>
                <mc:Choice Requires="wpg">
                  <w:drawing>
                    <wp:inline distT="0" distB="0" distL="0" distR="0" wp14:anchorId="10FE6AAE" wp14:editId="0B4F42C5">
                      <wp:extent cx="13335" cy="5715"/>
                      <wp:effectExtent l="0" t="0" r="0" b="0"/>
                      <wp:docPr id="73" name="Group 2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 cy="5715"/>
                                <a:chOff x="0" y="0"/>
                                <a:chExt cx="21" cy="9"/>
                              </a:xfrm>
                            </wpg:grpSpPr>
                            <wps:wsp>
                              <wps:cNvPr id="74" name="Line 2633"/>
                              <wps:cNvCnPr>
                                <a:cxnSpLocks/>
                              </wps:cNvCnPr>
                              <wps:spPr bwMode="auto">
                                <a:xfrm>
                                  <a:off x="0" y="4"/>
                                  <a:ext cx="21"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5CD494" id="Group 2632" o:spid="_x0000_s1026" style="width:1.05pt;height:.45pt;mso-position-horizontal-relative:char;mso-position-vertical-relative:line" coordsize="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">
                      <v:line id="Line 2633" o:spid="_x0000_s1027" style="position:absolute;visibility:visible;mso-wrap-style:square" from="0,4" to="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" strokecolor="#333" strokeweight=".14314mm">
                        <o:lock v:ext="edit" shapetype="f"/>
                      </v:line>
                      <w10:anchorlock/>
                    </v:group>
                  </w:pict>
                </mc:Fallback>
              </mc:AlternateContent>
            </w:r>
          </w:p>
        </w:tc>
        <w:tc>
          <w:tcPr>
            <w:tcW w:w="1194" w:type="dxa"/>
          </w:tcPr>
          <w:p w14:paraId="1F8FB5A1" w14:textId="77777777" w:rsidR="005313F1" w:rsidRDefault="005313F1">
            <w:pPr>
              <w:pStyle w:val="TableParagraph"/>
              <w:rPr>
                <w:sz w:val="12"/>
              </w:rPr>
            </w:pPr>
          </w:p>
        </w:tc>
        <w:tc>
          <w:tcPr>
            <w:tcW w:w="1153" w:type="dxa"/>
          </w:tcPr>
          <w:p w14:paraId="6737B089" w14:textId="77777777" w:rsidR="005313F1" w:rsidRDefault="005313F1">
            <w:pPr>
              <w:pStyle w:val="TableParagraph"/>
              <w:rPr>
                <w:rFonts w:ascii="Arial"/>
                <w:b/>
                <w:sz w:val="8"/>
              </w:rPr>
            </w:pPr>
          </w:p>
          <w:p w14:paraId="5E7C69CF" w14:textId="77777777" w:rsidR="005313F1" w:rsidRDefault="005313F1">
            <w:pPr>
              <w:pStyle w:val="TableParagraph"/>
              <w:rPr>
                <w:rFonts w:ascii="Arial"/>
                <w:b/>
                <w:sz w:val="8"/>
              </w:rPr>
            </w:pPr>
          </w:p>
          <w:p w14:paraId="65F41592" w14:textId="77777777" w:rsidR="005313F1" w:rsidRDefault="005313F1">
            <w:pPr>
              <w:pStyle w:val="TableParagraph"/>
              <w:rPr>
                <w:rFonts w:ascii="Arial"/>
                <w:b/>
                <w:sz w:val="8"/>
              </w:rPr>
            </w:pPr>
          </w:p>
          <w:p w14:paraId="5FEC670A" w14:textId="77777777" w:rsidR="005313F1" w:rsidRDefault="005313F1">
            <w:pPr>
              <w:pStyle w:val="TableParagraph"/>
              <w:rPr>
                <w:rFonts w:ascii="Arial"/>
                <w:b/>
                <w:sz w:val="8"/>
              </w:rPr>
            </w:pPr>
          </w:p>
          <w:p w14:paraId="0B39E525" w14:textId="77777777" w:rsidR="005313F1" w:rsidRDefault="005313F1">
            <w:pPr>
              <w:pStyle w:val="TableParagraph"/>
              <w:rPr>
                <w:rFonts w:ascii="Arial"/>
                <w:b/>
                <w:sz w:val="8"/>
              </w:rPr>
            </w:pPr>
          </w:p>
          <w:p w14:paraId="47186F3E" w14:textId="77777777" w:rsidR="005313F1" w:rsidRDefault="005313F1">
            <w:pPr>
              <w:pStyle w:val="TableParagraph"/>
              <w:rPr>
                <w:rFonts w:ascii="Arial"/>
                <w:b/>
                <w:sz w:val="8"/>
              </w:rPr>
            </w:pPr>
          </w:p>
          <w:p w14:paraId="0F707D36" w14:textId="77777777" w:rsidR="005313F1" w:rsidRDefault="005313F1">
            <w:pPr>
              <w:pStyle w:val="TableParagraph"/>
              <w:rPr>
                <w:rFonts w:ascii="Arial"/>
                <w:b/>
                <w:sz w:val="8"/>
              </w:rPr>
            </w:pPr>
          </w:p>
          <w:p w14:paraId="6980325E" w14:textId="77777777" w:rsidR="005313F1" w:rsidRDefault="005313F1">
            <w:pPr>
              <w:pStyle w:val="TableParagraph"/>
              <w:rPr>
                <w:rFonts w:ascii="Arial"/>
                <w:b/>
                <w:sz w:val="8"/>
              </w:rPr>
            </w:pPr>
          </w:p>
          <w:p w14:paraId="7619315D" w14:textId="77777777" w:rsidR="005313F1" w:rsidRDefault="005313F1">
            <w:pPr>
              <w:pStyle w:val="TableParagraph"/>
              <w:rPr>
                <w:rFonts w:ascii="Arial"/>
                <w:b/>
                <w:sz w:val="8"/>
              </w:rPr>
            </w:pPr>
          </w:p>
          <w:p w14:paraId="3F87A83C" w14:textId="77777777" w:rsidR="005313F1" w:rsidRDefault="005313F1">
            <w:pPr>
              <w:pStyle w:val="TableParagraph"/>
              <w:rPr>
                <w:rFonts w:ascii="Arial"/>
                <w:b/>
                <w:sz w:val="8"/>
              </w:rPr>
            </w:pPr>
          </w:p>
          <w:p w14:paraId="524DCB8E" w14:textId="77777777" w:rsidR="005313F1" w:rsidRDefault="005313F1">
            <w:pPr>
              <w:pStyle w:val="TableParagraph"/>
              <w:rPr>
                <w:rFonts w:ascii="Arial"/>
                <w:b/>
                <w:sz w:val="8"/>
              </w:rPr>
            </w:pPr>
          </w:p>
          <w:p w14:paraId="0D86E48D" w14:textId="77777777" w:rsidR="005313F1" w:rsidRDefault="005313F1">
            <w:pPr>
              <w:pStyle w:val="TableParagraph"/>
              <w:rPr>
                <w:rFonts w:ascii="Arial"/>
                <w:b/>
                <w:sz w:val="8"/>
              </w:rPr>
            </w:pPr>
          </w:p>
          <w:p w14:paraId="0AFAA029" w14:textId="77777777" w:rsidR="005313F1" w:rsidRDefault="005313F1">
            <w:pPr>
              <w:pStyle w:val="TableParagraph"/>
              <w:rPr>
                <w:rFonts w:ascii="Arial"/>
                <w:b/>
                <w:sz w:val="8"/>
              </w:rPr>
            </w:pPr>
          </w:p>
          <w:p w14:paraId="4BDEFB71" w14:textId="77777777" w:rsidR="005313F1" w:rsidRDefault="005313F1">
            <w:pPr>
              <w:pStyle w:val="TableParagraph"/>
              <w:rPr>
                <w:rFonts w:ascii="Arial"/>
                <w:b/>
                <w:sz w:val="8"/>
              </w:rPr>
            </w:pPr>
          </w:p>
          <w:p w14:paraId="446100E2" w14:textId="77777777" w:rsidR="005313F1" w:rsidRDefault="005313F1">
            <w:pPr>
              <w:pStyle w:val="TableParagraph"/>
              <w:rPr>
                <w:rFonts w:ascii="Arial"/>
                <w:b/>
                <w:sz w:val="8"/>
              </w:rPr>
            </w:pPr>
          </w:p>
          <w:p w14:paraId="586BA7FB" w14:textId="77777777" w:rsidR="005313F1" w:rsidRDefault="005313F1">
            <w:pPr>
              <w:pStyle w:val="TableParagraph"/>
              <w:rPr>
                <w:rFonts w:ascii="Arial"/>
                <w:b/>
                <w:sz w:val="8"/>
              </w:rPr>
            </w:pPr>
          </w:p>
          <w:p w14:paraId="351825C5" w14:textId="77777777" w:rsidR="005313F1" w:rsidRDefault="005313F1">
            <w:pPr>
              <w:pStyle w:val="TableParagraph"/>
              <w:rPr>
                <w:rFonts w:ascii="Arial"/>
                <w:b/>
                <w:sz w:val="8"/>
              </w:rPr>
            </w:pPr>
          </w:p>
          <w:p w14:paraId="7A6DCB62" w14:textId="77777777" w:rsidR="005313F1" w:rsidRDefault="005313F1">
            <w:pPr>
              <w:pStyle w:val="TableParagraph"/>
              <w:rPr>
                <w:rFonts w:ascii="Arial"/>
                <w:b/>
                <w:sz w:val="8"/>
              </w:rPr>
            </w:pPr>
          </w:p>
          <w:p w14:paraId="6120601E" w14:textId="77777777" w:rsidR="005313F1" w:rsidRDefault="005313F1">
            <w:pPr>
              <w:pStyle w:val="TableParagraph"/>
              <w:rPr>
                <w:rFonts w:ascii="Arial"/>
                <w:b/>
                <w:sz w:val="8"/>
              </w:rPr>
            </w:pPr>
          </w:p>
          <w:p w14:paraId="32143FEF" w14:textId="77777777" w:rsidR="005313F1" w:rsidRDefault="005313F1">
            <w:pPr>
              <w:pStyle w:val="TableParagraph"/>
              <w:rPr>
                <w:rFonts w:ascii="Arial"/>
                <w:b/>
                <w:sz w:val="8"/>
              </w:rPr>
            </w:pPr>
          </w:p>
          <w:p w14:paraId="4DE56FEB" w14:textId="77777777" w:rsidR="005313F1" w:rsidRDefault="005313F1">
            <w:pPr>
              <w:pStyle w:val="TableParagraph"/>
              <w:rPr>
                <w:rFonts w:ascii="Arial"/>
                <w:b/>
                <w:sz w:val="8"/>
              </w:rPr>
            </w:pPr>
          </w:p>
          <w:p w14:paraId="760357C5" w14:textId="77777777" w:rsidR="005313F1" w:rsidRDefault="005313F1">
            <w:pPr>
              <w:pStyle w:val="TableParagraph"/>
              <w:rPr>
                <w:rFonts w:ascii="Arial"/>
                <w:b/>
                <w:sz w:val="8"/>
              </w:rPr>
            </w:pPr>
          </w:p>
          <w:p w14:paraId="794B12C1" w14:textId="77777777" w:rsidR="005313F1" w:rsidRDefault="005313F1">
            <w:pPr>
              <w:pStyle w:val="TableParagraph"/>
              <w:rPr>
                <w:rFonts w:ascii="Arial"/>
                <w:b/>
                <w:sz w:val="8"/>
              </w:rPr>
            </w:pPr>
          </w:p>
          <w:p w14:paraId="501B6F6C" w14:textId="77777777" w:rsidR="005313F1" w:rsidRDefault="005313F1">
            <w:pPr>
              <w:pStyle w:val="TableParagraph"/>
              <w:spacing w:before="3"/>
              <w:rPr>
                <w:rFonts w:ascii="Arial"/>
                <w:b/>
                <w:sz w:val="6"/>
              </w:rPr>
            </w:pPr>
          </w:p>
          <w:p w14:paraId="478E5F12" w14:textId="77777777" w:rsidR="005313F1" w:rsidRDefault="009B75EF">
            <w:pPr>
              <w:pStyle w:val="TableParagraph"/>
              <w:spacing w:line="110" w:lineRule="atLeast"/>
              <w:ind w:left="53" w:right="686" w:hanging="1"/>
              <w:rPr>
                <w:rFonts w:ascii="Arial" w:hAnsi="Arial"/>
                <w:sz w:val="7"/>
              </w:rPr>
            </w:pPr>
            <w:r>
              <w:rPr>
                <w:rFonts w:ascii="Arial" w:hAnsi="Arial"/>
                <w:w w:val="95"/>
                <w:sz w:val="7"/>
                <w:shd w:val="clear" w:color="auto" w:fill="00BEC4"/>
              </w:rPr>
              <w:t>FDR=4.6e−</w:t>
            </w:r>
            <w:r>
              <w:rPr>
                <w:rFonts w:ascii="Arial" w:hAnsi="Arial"/>
                <w:w w:val="95"/>
                <w:sz w:val="7"/>
                <w:shd w:val="clear" w:color="auto" w:fill="FFFFFF"/>
              </w:rPr>
              <w:t xml:space="preserve">8 </w:t>
            </w:r>
            <w:r>
              <w:rPr>
                <w:rFonts w:ascii="Arial" w:hAnsi="Arial"/>
                <w:w w:val="95"/>
                <w:sz w:val="7"/>
                <w:shd w:val="clear" w:color="auto" w:fill="00BEC4"/>
              </w:rPr>
              <w:t>FDR</w:t>
            </w:r>
            <w:r>
              <w:rPr>
                <w:rFonts w:ascii="Arial" w:hAnsi="Arial"/>
                <w:w w:val="95"/>
                <w:sz w:val="7"/>
                <w:shd w:val="clear" w:color="auto" w:fill="FFFFFF"/>
              </w:rPr>
              <w:t>=6.0e−4</w:t>
            </w:r>
          </w:p>
        </w:tc>
        <w:tc>
          <w:tcPr>
            <w:tcW w:w="1153" w:type="dxa"/>
          </w:tcPr>
          <w:p w14:paraId="3BE21167" w14:textId="77777777" w:rsidR="005313F1" w:rsidRDefault="009B75EF">
            <w:pPr>
              <w:pStyle w:val="TableParagraph"/>
              <w:spacing w:before="19"/>
              <w:ind w:left="73"/>
              <w:rPr>
                <w:rFonts w:ascii="Arial" w:hAnsi="Arial"/>
                <w:sz w:val="7"/>
              </w:rPr>
            </w:pPr>
            <w:r>
              <w:rPr>
                <w:rFonts w:ascii="Arial" w:hAnsi="Arial"/>
                <w:sz w:val="7"/>
                <w:shd w:val="clear" w:color="auto" w:fill="C67BFF"/>
              </w:rPr>
              <w:t xml:space="preserve">FDR=2.9e−12 </w:t>
            </w:r>
          </w:p>
          <w:p w14:paraId="6AC26A6B" w14:textId="77777777" w:rsidR="005313F1" w:rsidRDefault="009B75EF">
            <w:pPr>
              <w:pStyle w:val="TableParagraph"/>
              <w:spacing w:before="24"/>
              <w:ind w:left="70"/>
              <w:rPr>
                <w:rFonts w:ascii="Arial" w:hAnsi="Arial"/>
                <w:sz w:val="7"/>
              </w:rPr>
            </w:pPr>
            <w:r>
              <w:rPr>
                <w:rFonts w:ascii="Arial" w:hAnsi="Arial"/>
                <w:sz w:val="7"/>
                <w:shd w:val="clear" w:color="auto" w:fill="C67BFF"/>
              </w:rPr>
              <w:t>FDR=2.3e−9</w:t>
            </w:r>
            <w:r>
              <w:rPr>
                <w:rFonts w:ascii="Arial" w:hAnsi="Arial"/>
                <w:spacing w:val="6"/>
                <w:sz w:val="7"/>
                <w:shd w:val="clear" w:color="auto" w:fill="C67BFF"/>
              </w:rPr>
              <w:t xml:space="preserve"> </w:t>
            </w:r>
          </w:p>
          <w:p w14:paraId="3F796815" w14:textId="77777777" w:rsidR="005313F1" w:rsidRDefault="009B75EF">
            <w:pPr>
              <w:pStyle w:val="TableParagraph"/>
              <w:spacing w:before="25" w:line="328" w:lineRule="auto"/>
              <w:ind w:left="56" w:right="624" w:firstLine="14"/>
              <w:rPr>
                <w:rFonts w:ascii="Arial" w:hAnsi="Arial"/>
                <w:sz w:val="7"/>
              </w:rPr>
            </w:pPr>
            <w:r>
              <w:rPr>
                <w:rFonts w:ascii="Arial" w:hAnsi="Arial"/>
                <w:sz w:val="7"/>
                <w:shd w:val="clear" w:color="auto" w:fill="C67BFF"/>
              </w:rPr>
              <w:t>FDR=2.3e−9</w:t>
            </w:r>
            <w:r>
              <w:rPr>
                <w:rFonts w:ascii="Arial" w:hAnsi="Arial"/>
                <w:sz w:val="7"/>
                <w:shd w:val="clear" w:color="auto" w:fill="FFFFFF"/>
              </w:rPr>
              <w:t xml:space="preserve"> </w:t>
            </w:r>
            <w:r>
              <w:rPr>
                <w:rFonts w:ascii="Arial" w:hAnsi="Arial"/>
                <w:sz w:val="7"/>
                <w:shd w:val="clear" w:color="auto" w:fill="C67BFF"/>
              </w:rPr>
              <w:t>FDR=1.1e−8</w:t>
            </w:r>
            <w:r>
              <w:rPr>
                <w:rFonts w:ascii="Arial" w:hAnsi="Arial"/>
                <w:sz w:val="7"/>
                <w:shd w:val="clear" w:color="auto" w:fill="FFFFFF"/>
              </w:rPr>
              <w:t xml:space="preserve"> </w:t>
            </w:r>
            <w:r>
              <w:rPr>
                <w:rFonts w:ascii="Arial" w:hAnsi="Arial"/>
                <w:sz w:val="7"/>
                <w:shd w:val="clear" w:color="auto" w:fill="C67BFF"/>
              </w:rPr>
              <w:t>FDR=2.5e−</w:t>
            </w:r>
            <w:r>
              <w:rPr>
                <w:rFonts w:ascii="Arial" w:hAnsi="Arial"/>
                <w:sz w:val="7"/>
                <w:shd w:val="clear" w:color="auto" w:fill="FFFFFF"/>
              </w:rPr>
              <w:t xml:space="preserve">8 </w:t>
            </w:r>
            <w:r>
              <w:rPr>
                <w:rFonts w:ascii="Arial" w:hAnsi="Arial"/>
                <w:sz w:val="7"/>
                <w:shd w:val="clear" w:color="auto" w:fill="C67BFF"/>
              </w:rPr>
              <w:t>FDR=1.6e</w:t>
            </w:r>
            <w:r>
              <w:rPr>
                <w:rFonts w:ascii="Arial" w:hAnsi="Arial"/>
                <w:sz w:val="7"/>
                <w:shd w:val="clear" w:color="auto" w:fill="FFFFFF"/>
              </w:rPr>
              <w:t xml:space="preserve">−7 </w:t>
            </w:r>
            <w:r>
              <w:rPr>
                <w:rFonts w:ascii="Arial" w:hAnsi="Arial"/>
                <w:sz w:val="7"/>
                <w:shd w:val="clear" w:color="auto" w:fill="C67BFF"/>
              </w:rPr>
              <w:t>FDR=3.2e</w:t>
            </w:r>
            <w:r>
              <w:rPr>
                <w:rFonts w:ascii="Arial" w:hAnsi="Arial"/>
                <w:sz w:val="7"/>
                <w:shd w:val="clear" w:color="auto" w:fill="FFFFFF"/>
              </w:rPr>
              <w:t xml:space="preserve">−7 </w:t>
            </w:r>
            <w:r>
              <w:rPr>
                <w:rFonts w:ascii="Arial" w:hAnsi="Arial"/>
                <w:sz w:val="7"/>
                <w:shd w:val="clear" w:color="auto" w:fill="C67BFF"/>
              </w:rPr>
              <w:t>FDR=2.0</w:t>
            </w:r>
            <w:r>
              <w:rPr>
                <w:rFonts w:ascii="Arial" w:hAnsi="Arial"/>
                <w:sz w:val="7"/>
                <w:shd w:val="clear" w:color="auto" w:fill="FFFFFF"/>
              </w:rPr>
              <w:t xml:space="preserve">e−6 </w:t>
            </w:r>
            <w:r>
              <w:rPr>
                <w:rFonts w:ascii="Arial" w:hAnsi="Arial"/>
                <w:sz w:val="7"/>
                <w:shd w:val="clear" w:color="auto" w:fill="C67BFF"/>
              </w:rPr>
              <w:t>FDR=3.</w:t>
            </w:r>
            <w:r>
              <w:rPr>
                <w:rFonts w:ascii="Arial" w:hAnsi="Arial"/>
                <w:sz w:val="7"/>
                <w:shd w:val="clear" w:color="auto" w:fill="FFFFFF"/>
              </w:rPr>
              <w:t xml:space="preserve">0e−6 </w:t>
            </w:r>
            <w:r>
              <w:rPr>
                <w:rFonts w:ascii="Arial" w:hAnsi="Arial"/>
                <w:sz w:val="7"/>
                <w:shd w:val="clear" w:color="auto" w:fill="C67BFF"/>
              </w:rPr>
              <w:t>FDR=1</w:t>
            </w:r>
            <w:r>
              <w:rPr>
                <w:rFonts w:ascii="Arial" w:hAnsi="Arial"/>
                <w:sz w:val="7"/>
                <w:shd w:val="clear" w:color="auto" w:fill="FFFFFF"/>
              </w:rPr>
              <w:t xml:space="preserve">.5e−5 </w:t>
            </w:r>
            <w:r>
              <w:rPr>
                <w:rFonts w:ascii="Arial" w:hAnsi="Arial"/>
                <w:sz w:val="7"/>
                <w:shd w:val="clear" w:color="auto" w:fill="C67BFF"/>
              </w:rPr>
              <w:t>FDR=</w:t>
            </w:r>
            <w:r>
              <w:rPr>
                <w:rFonts w:ascii="Arial" w:hAnsi="Arial"/>
                <w:sz w:val="7"/>
                <w:shd w:val="clear" w:color="auto" w:fill="FFFFFF"/>
              </w:rPr>
              <w:t xml:space="preserve">4.5e−5 </w:t>
            </w:r>
            <w:r>
              <w:rPr>
                <w:rFonts w:ascii="Arial" w:hAnsi="Arial"/>
                <w:sz w:val="7"/>
                <w:shd w:val="clear" w:color="auto" w:fill="C67BFF"/>
              </w:rPr>
              <w:t>FDR=</w:t>
            </w:r>
            <w:r>
              <w:rPr>
                <w:rFonts w:ascii="Arial" w:hAnsi="Arial"/>
                <w:sz w:val="7"/>
                <w:shd w:val="clear" w:color="auto" w:fill="FFFFFF"/>
              </w:rPr>
              <w:t xml:space="preserve">1.8e−4 </w:t>
            </w:r>
            <w:r>
              <w:rPr>
                <w:rFonts w:ascii="Arial" w:hAnsi="Arial"/>
                <w:sz w:val="7"/>
                <w:shd w:val="clear" w:color="auto" w:fill="C67BFF"/>
              </w:rPr>
              <w:t>FDR</w:t>
            </w:r>
            <w:r>
              <w:rPr>
                <w:rFonts w:ascii="Arial" w:hAnsi="Arial"/>
                <w:sz w:val="7"/>
                <w:shd w:val="clear" w:color="auto" w:fill="FFFFFF"/>
              </w:rPr>
              <w:t xml:space="preserve">=2.2e−4 </w:t>
            </w:r>
            <w:r>
              <w:rPr>
                <w:rFonts w:ascii="Arial" w:hAnsi="Arial"/>
                <w:sz w:val="7"/>
                <w:shd w:val="clear" w:color="auto" w:fill="C67BFF"/>
              </w:rPr>
              <w:t>FDR</w:t>
            </w:r>
            <w:r>
              <w:rPr>
                <w:rFonts w:ascii="Arial" w:hAnsi="Arial"/>
                <w:sz w:val="7"/>
                <w:shd w:val="clear" w:color="auto" w:fill="FFFFFF"/>
              </w:rPr>
              <w:t xml:space="preserve">=4.3e−4 </w:t>
            </w:r>
            <w:r>
              <w:rPr>
                <w:rFonts w:ascii="Arial" w:hAnsi="Arial"/>
                <w:sz w:val="7"/>
                <w:shd w:val="clear" w:color="auto" w:fill="C67BFF"/>
              </w:rPr>
              <w:t>FDR</w:t>
            </w:r>
            <w:r>
              <w:rPr>
                <w:rFonts w:ascii="Arial" w:hAnsi="Arial"/>
                <w:sz w:val="7"/>
                <w:shd w:val="clear" w:color="auto" w:fill="FFFFFF"/>
              </w:rPr>
              <w:t xml:space="preserve">=4.3e−4 </w:t>
            </w:r>
            <w:r>
              <w:rPr>
                <w:rFonts w:ascii="Arial" w:hAnsi="Arial"/>
                <w:sz w:val="7"/>
                <w:shd w:val="clear" w:color="auto" w:fill="C67BFF"/>
              </w:rPr>
              <w:t>FDR</w:t>
            </w:r>
            <w:r>
              <w:rPr>
                <w:rFonts w:ascii="Arial" w:hAnsi="Arial"/>
                <w:sz w:val="7"/>
                <w:shd w:val="clear" w:color="auto" w:fill="FFFFFF"/>
              </w:rPr>
              <w:t xml:space="preserve">=4.4e−4 </w:t>
            </w:r>
            <w:r>
              <w:rPr>
                <w:rFonts w:ascii="Arial" w:hAnsi="Arial"/>
                <w:sz w:val="7"/>
                <w:shd w:val="clear" w:color="auto" w:fill="C67BFF"/>
              </w:rPr>
              <w:t>FDR</w:t>
            </w:r>
            <w:r>
              <w:rPr>
                <w:rFonts w:ascii="Arial" w:hAnsi="Arial"/>
                <w:sz w:val="7"/>
                <w:shd w:val="clear" w:color="auto" w:fill="FFFFFF"/>
              </w:rPr>
              <w:t xml:space="preserve">=5.2e−4 </w:t>
            </w:r>
            <w:r>
              <w:rPr>
                <w:rFonts w:ascii="Arial" w:hAnsi="Arial"/>
                <w:sz w:val="7"/>
                <w:shd w:val="clear" w:color="auto" w:fill="C67BFF"/>
              </w:rPr>
              <w:t>FDR</w:t>
            </w:r>
            <w:r>
              <w:rPr>
                <w:rFonts w:ascii="Arial" w:hAnsi="Arial"/>
                <w:sz w:val="7"/>
                <w:shd w:val="clear" w:color="auto" w:fill="FFFFFF"/>
              </w:rPr>
              <w:t xml:space="preserve">=6.9e−4 </w:t>
            </w:r>
            <w:r>
              <w:rPr>
                <w:rFonts w:ascii="Arial" w:hAnsi="Arial"/>
                <w:sz w:val="7"/>
                <w:shd w:val="clear" w:color="auto" w:fill="C67BFF"/>
              </w:rPr>
              <w:t>FDR</w:t>
            </w:r>
            <w:r>
              <w:rPr>
                <w:rFonts w:ascii="Arial" w:hAnsi="Arial"/>
                <w:sz w:val="7"/>
                <w:shd w:val="clear" w:color="auto" w:fill="FFFFFF"/>
              </w:rPr>
              <w:t xml:space="preserve">=7.9e−4 </w:t>
            </w:r>
            <w:r>
              <w:rPr>
                <w:rFonts w:ascii="Arial" w:hAnsi="Arial"/>
                <w:sz w:val="7"/>
                <w:shd w:val="clear" w:color="auto" w:fill="C67BFF"/>
              </w:rPr>
              <w:t>FDR</w:t>
            </w:r>
            <w:r>
              <w:rPr>
                <w:rFonts w:ascii="Arial" w:hAnsi="Arial"/>
                <w:sz w:val="7"/>
                <w:shd w:val="clear" w:color="auto" w:fill="FFFFFF"/>
              </w:rPr>
              <w:t>=9.5e−4</w:t>
            </w:r>
          </w:p>
        </w:tc>
      </w:tr>
    </w:tbl>
    <w:p w14:paraId="5FA99ADA" w14:textId="77777777" w:rsidR="005313F1" w:rsidRDefault="00090D17">
      <w:pPr>
        <w:tabs>
          <w:tab w:val="left" w:pos="547"/>
          <w:tab w:val="left" w:pos="804"/>
          <w:tab w:val="left" w:pos="1062"/>
          <w:tab w:val="left" w:pos="1462"/>
          <w:tab w:val="left" w:pos="1720"/>
          <w:tab w:val="left" w:pos="1978"/>
          <w:tab w:val="left" w:pos="2236"/>
          <w:tab w:val="left" w:pos="2636"/>
          <w:tab w:val="left" w:pos="2894"/>
          <w:tab w:val="left" w:pos="3152"/>
          <w:tab w:val="left" w:pos="3410"/>
          <w:tab w:val="left" w:pos="3810"/>
          <w:tab w:val="left" w:pos="4068"/>
          <w:tab w:val="left" w:pos="4325"/>
          <w:tab w:val="left" w:pos="4583"/>
        </w:tabs>
        <w:spacing w:line="30" w:lineRule="exact"/>
        <w:ind w:left="289"/>
        <w:rPr>
          <w:rFonts w:ascii="Arial"/>
          <w:sz w:val="3"/>
        </w:rPr>
      </w:pPr>
      <w:r>
        <w:rPr>
          <w:rFonts w:ascii="Arial"/>
          <w:noProof/>
          <w:sz w:val="3"/>
        </w:rPr>
        <mc:AlternateContent>
          <mc:Choice Requires="wpg">
            <w:drawing>
              <wp:inline distT="0" distB="0" distL="0" distR="0" wp14:anchorId="60AE03F9" wp14:editId="0EDB56BB">
                <wp:extent cx="5715" cy="13335"/>
                <wp:effectExtent l="0" t="0" r="0" b="0"/>
                <wp:docPr id="71" name="Group 2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72" name="Line 2631"/>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F5D5A0" id="Group 2630"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O+8zV5uAgAAYgUAAA4AAAAAAAAAAAAAAAAA&#10;LgIAAGRycy9lMm9Eb2MueG1sUEsBAi0AFAAGAAgAAAAhAJ6ZnEncAAAABQEAAA8AAAAAAAAAAAAA&#10;AAAAyAQAAGRycy9kb3ducmV2LnhtbFBLBQYAAAAABAAEAPMAAADRBQAAAAA=&#10;">
                <v:line id="Line 2631"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" strokecolor="#333" strokeweight=".14314mm">
                  <o:lock v:ext="edit" shapetype="f"/>
                </v:line>
                <w10:anchorlock/>
              </v:group>
            </w:pict>
          </mc:Fallback>
        </mc:AlternateContent>
      </w:r>
      <w:r w:rsidR="009B75EF">
        <w:rPr>
          <w:rFonts w:ascii="Arial"/>
          <w:sz w:val="3"/>
        </w:rPr>
        <w:tab/>
      </w:r>
      <w:r>
        <w:rPr>
          <w:rFonts w:ascii="Arial"/>
          <w:noProof/>
          <w:sz w:val="3"/>
        </w:rPr>
        <mc:AlternateContent>
          <mc:Choice Requires="wpg">
            <w:drawing>
              <wp:inline distT="0" distB="0" distL="0" distR="0" wp14:anchorId="0F9AED4C" wp14:editId="458E3A46">
                <wp:extent cx="5715" cy="13335"/>
                <wp:effectExtent l="0" t="0" r="0" b="0"/>
                <wp:docPr id="69" name="Group 2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70" name="Line 2629"/>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7006929" id="Group 2628"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">
                <v:line id="Line 2629"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" strokecolor="#333" strokeweight=".14314mm">
                  <o:lock v:ext="edit" shapetype="f"/>
                </v:line>
                <w10:anchorlock/>
              </v:group>
            </w:pict>
          </mc:Fallback>
        </mc:AlternateContent>
      </w:r>
      <w:r w:rsidR="009B75EF">
        <w:rPr>
          <w:rFonts w:ascii="Arial"/>
          <w:sz w:val="3"/>
        </w:rPr>
        <w:tab/>
      </w:r>
      <w:r>
        <w:rPr>
          <w:rFonts w:ascii="Arial"/>
          <w:noProof/>
          <w:sz w:val="3"/>
        </w:rPr>
        <mc:AlternateContent>
          <mc:Choice Requires="wpg">
            <w:drawing>
              <wp:inline distT="0" distB="0" distL="0" distR="0" wp14:anchorId="7C5E7C13" wp14:editId="4FCACD47">
                <wp:extent cx="5715" cy="13335"/>
                <wp:effectExtent l="0" t="0" r="0" b="0"/>
                <wp:docPr id="67" name="Group 2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68" name="Line 2627"/>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3B13C7" id="Group 2626"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">
                <v:line id="Line 2627"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" strokecolor="#333" strokeweight=".14314mm">
                  <o:lock v:ext="edit" shapetype="f"/>
                </v:line>
                <w10:anchorlock/>
              </v:group>
            </w:pict>
          </mc:Fallback>
        </mc:AlternateContent>
      </w:r>
      <w:r w:rsidR="009B75EF">
        <w:rPr>
          <w:rFonts w:ascii="Arial"/>
          <w:sz w:val="3"/>
        </w:rPr>
        <w:tab/>
      </w:r>
      <w:r>
        <w:rPr>
          <w:rFonts w:ascii="Arial"/>
          <w:noProof/>
          <w:sz w:val="3"/>
        </w:rPr>
        <mc:AlternateContent>
          <mc:Choice Requires="wpg">
            <w:drawing>
              <wp:inline distT="0" distB="0" distL="0" distR="0" wp14:anchorId="3231F7AF" wp14:editId="41F7B4B7">
                <wp:extent cx="5715" cy="13335"/>
                <wp:effectExtent l="0" t="0" r="0" b="0"/>
                <wp:docPr id="65" name="Group 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66" name="Line 2625"/>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29AFED" id="Group 2624"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BRTwVhbwIAAGIFAAAOAAAAAAAAAAAAAAAA&#10;AC4CAABkcnMvZTJvRG9jLnhtbFBLAQItABQABgAIAAAAIQCemZxJ3AAAAAUBAAAPAAAAAAAAAAAA&#10;AAAAAMkEAABkcnMvZG93bnJldi54bWxQSwUGAAAAAAQABADzAAAA0gUAAAAA&#10;">
                <v:line id="Line 2625"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" strokecolor="#333" strokeweight=".14314mm">
                  <o:lock v:ext="edit" shapetype="f"/>
                </v:line>
                <w10:anchorlock/>
              </v:group>
            </w:pict>
          </mc:Fallback>
        </mc:AlternateContent>
      </w:r>
      <w:r w:rsidR="009B75EF">
        <w:rPr>
          <w:spacing w:val="107"/>
          <w:sz w:val="3"/>
        </w:rPr>
        <w:t xml:space="preserve"> </w:t>
      </w:r>
      <w:r>
        <w:rPr>
          <w:rFonts w:ascii="Arial"/>
          <w:noProof/>
          <w:spacing w:val="107"/>
          <w:sz w:val="3"/>
        </w:rPr>
        <mc:AlternateContent>
          <mc:Choice Requires="wpg">
            <w:drawing>
              <wp:inline distT="0" distB="0" distL="0" distR="0" wp14:anchorId="56DC968A" wp14:editId="6787FF9A">
                <wp:extent cx="5715" cy="13335"/>
                <wp:effectExtent l="0" t="0" r="0" b="0"/>
                <wp:docPr id="63" name="Group 2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64" name="Line 2623"/>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5AB982" id="Group 2622"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M0Sf7duAgAAYgUAAA4AAAAAAAAAAAAAAAAA&#10;LgIAAGRycy9lMm9Eb2MueG1sUEsBAi0AFAAGAAgAAAAhAJ6ZnEncAAAABQEAAA8AAAAAAAAAAAAA&#10;AAAAyAQAAGRycy9kb3ducmV2LnhtbFBLBQYAAAAABAAEAPMAAADRBQAAAAA=&#10;">
                <v:line id="Line 2623"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67659E1F" wp14:editId="406FE9AC">
                <wp:extent cx="5715" cy="13335"/>
                <wp:effectExtent l="0" t="0" r="0" b="0"/>
                <wp:docPr id="61" name="Group 2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62" name="Line 2621"/>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5BC56F" id="Group 2620"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OVwToBuAgAAYgUAAA4AAAAAAAAAAAAAAAAA&#10;LgIAAGRycy9lMm9Eb2MueG1sUEsBAi0AFAAGAAgAAAAhAJ6ZnEncAAAABQEAAA8AAAAAAAAAAAAA&#10;AAAAyAQAAGRycy9kb3ducmV2LnhtbFBLBQYAAAAABAAEAPMAAADRBQAAAAA=&#10;">
                <v:line id="Line 2621"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2064403B" wp14:editId="4100DB9E">
                <wp:extent cx="5715" cy="13335"/>
                <wp:effectExtent l="0" t="0" r="0" b="0"/>
                <wp:docPr id="59" name="Group 2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60" name="Line 2619"/>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D25EFA" id="Group 2618"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ArHtwrbwIAAGIFAAAOAAAAAAAAAAAAAAAA&#10;AC4CAABkcnMvZTJvRG9jLnhtbFBLAQItABQABgAIAAAAIQCemZxJ3AAAAAUBAAAPAAAAAAAAAAAA&#10;AAAAAMkEAABkcnMvZG93bnJldi54bWxQSwUGAAAAAAQABADzAAAA0gUAAAAA&#10;">
                <v:line id="Line 2619"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58F6217A" wp14:editId="756F206E">
                <wp:extent cx="5715" cy="13335"/>
                <wp:effectExtent l="0" t="0" r="0" b="0"/>
                <wp:docPr id="57" name="Group 2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58" name="Line 2617"/>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62FD210" id="Group 2616"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">
                <v:line id="Line 2617"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433C175E" wp14:editId="73595147">
                <wp:extent cx="5715" cy="13335"/>
                <wp:effectExtent l="0" t="0" r="0" b="0"/>
                <wp:docPr id="55" name="Group 2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56" name="Line 2615"/>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169C3C" id="Group 2614"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AOHfDZbwIAAGIFAAAOAAAAAAAAAAAAAAAA&#10;AC4CAABkcnMvZTJvRG9jLnhtbFBLAQItABQABgAIAAAAIQCemZxJ3AAAAAUBAAAPAAAAAAAAAAAA&#10;AAAAAMkEAABkcnMvZG93bnJldi54bWxQSwUGAAAAAAQABADzAAAA0gUAAAAA&#10;">
                <v:line id="Line 2615"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" strokecolor="#333" strokeweight=".14314mm">
                  <o:lock v:ext="edit" shapetype="f"/>
                </v:line>
                <w10:anchorlock/>
              </v:group>
            </w:pict>
          </mc:Fallback>
        </mc:AlternateContent>
      </w:r>
      <w:r w:rsidR="009B75EF">
        <w:rPr>
          <w:spacing w:val="107"/>
          <w:sz w:val="3"/>
        </w:rPr>
        <w:t xml:space="preserve"> </w:t>
      </w:r>
      <w:r>
        <w:rPr>
          <w:rFonts w:ascii="Arial"/>
          <w:noProof/>
          <w:spacing w:val="107"/>
          <w:sz w:val="3"/>
        </w:rPr>
        <mc:AlternateContent>
          <mc:Choice Requires="wpg">
            <w:drawing>
              <wp:inline distT="0" distB="0" distL="0" distR="0" wp14:anchorId="449012B8" wp14:editId="662AF57B">
                <wp:extent cx="5715" cy="13335"/>
                <wp:effectExtent l="0" t="0" r="0" b="0"/>
                <wp:docPr id="53" name="Group 2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54" name="Line 2613"/>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66D9E0" id="Group 2612"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JJAig9uAgAAYgUAAA4AAAAAAAAAAAAAAAAA&#10;LgIAAGRycy9lMm9Eb2MueG1sUEsBAi0AFAAGAAgAAAAhAJ6ZnEncAAAABQEAAA8AAAAAAAAAAAAA&#10;AAAAyAQAAGRycy9kb3ducmV2LnhtbFBLBQYAAAAABAAEAPMAAADRBQAAAAA=&#10;">
                <v:line id="Line 2613"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19186B51" wp14:editId="58D9D106">
                <wp:extent cx="5715" cy="13335"/>
                <wp:effectExtent l="0" t="0" r="0" b="0"/>
                <wp:docPr id="51" name="Group 2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52" name="Line 2611"/>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67774E" id="Group 2610"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">
                <v:line id="Line 2611"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3734C1C6" wp14:editId="7DFAA6A9">
                <wp:extent cx="5715" cy="13335"/>
                <wp:effectExtent l="0" t="0" r="0" b="0"/>
                <wp:docPr id="49" name="Group 2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50" name="Line 2609"/>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67F4642" id="Group 2608"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DnUh0xbwIAAGIFAAAOAAAAAAAAAAAAAAAA&#10;AC4CAABkcnMvZTJvRG9jLnhtbFBLAQItABQABgAIAAAAIQCemZxJ3AAAAAUBAAAPAAAAAAAAAAAA&#10;AAAAAMkEAABkcnMvZG93bnJldi54bWxQSwUGAAAAAAQABADzAAAA0gUAAAAA&#10;">
                <v:line id="Line 2609"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13D8AA84" wp14:editId="7A124D03">
                <wp:extent cx="5715" cy="13335"/>
                <wp:effectExtent l="0" t="0" r="0" b="0"/>
                <wp:docPr id="47" name="Group 2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48" name="Line 2607"/>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2CF7DE" id="Group 2606"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DISGu/bwIAAGIFAAAOAAAAAAAAAAAAAAAA&#10;AC4CAABkcnMvZTJvRG9jLnhtbFBLAQItABQABgAIAAAAIQCemZxJ3AAAAAUBAAAPAAAAAAAAAAAA&#10;AAAAAMkEAABkcnMvZG93bnJldi54bWxQSwUGAAAAAAQABADzAAAA0gUAAAAA&#10;">
                <v:line id="Line 2607"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2B215BBC" wp14:editId="39C907A6">
                <wp:extent cx="5715" cy="13335"/>
                <wp:effectExtent l="0" t="0" r="0" b="0"/>
                <wp:docPr id="45" name="Group 2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46" name="Line 2605"/>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1C4F25" id="Group 2604"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AE0XMHbwIAAGIFAAAOAAAAAAAAAAAAAAAA&#10;AC4CAABkcnMvZTJvRG9jLnhtbFBLAQItABQABgAIAAAAIQCemZxJ3AAAAAUBAAAPAAAAAAAAAAAA&#10;AAAAAMkEAABkcnMvZG93bnJldi54bWxQSwUGAAAAAAQABADzAAAA0gUAAAAA&#10;">
                <v:line id="Line 2605"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" strokecolor="#333" strokeweight=".14314mm">
                  <o:lock v:ext="edit" shapetype="f"/>
                </v:line>
                <w10:anchorlock/>
              </v:group>
            </w:pict>
          </mc:Fallback>
        </mc:AlternateContent>
      </w:r>
      <w:r w:rsidR="009B75EF">
        <w:rPr>
          <w:spacing w:val="107"/>
          <w:sz w:val="3"/>
        </w:rPr>
        <w:t xml:space="preserve"> </w:t>
      </w:r>
      <w:r>
        <w:rPr>
          <w:rFonts w:ascii="Arial"/>
          <w:noProof/>
          <w:spacing w:val="107"/>
          <w:sz w:val="3"/>
        </w:rPr>
        <mc:AlternateContent>
          <mc:Choice Requires="wpg">
            <w:drawing>
              <wp:inline distT="0" distB="0" distL="0" distR="0" wp14:anchorId="703748AA" wp14:editId="13EB880A">
                <wp:extent cx="5715" cy="13335"/>
                <wp:effectExtent l="0" t="0" r="0" b="0"/>
                <wp:docPr id="43" name="Group 2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44" name="Line 2603"/>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81EEDB" id="Group 2602"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JiMCdFuAgAAYgUAAA4AAAAAAAAAAAAAAAAA&#10;LgIAAGRycy9lMm9Eb2MueG1sUEsBAi0AFAAGAAgAAAAhAJ6ZnEncAAAABQEAAA8AAAAAAAAAAAAA&#10;AAAAyAQAAGRycy9kb3ducmV2LnhtbFBLBQYAAAAABAAEAPMAAADRBQAAAAA=&#10;">
                <v:line id="Line 2603"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4DCE98DC" wp14:editId="09CB16BA">
                <wp:extent cx="5715" cy="13335"/>
                <wp:effectExtent l="0" t="0" r="0" b="0"/>
                <wp:docPr id="41" name="Group 2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42" name="Line 2601"/>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D92FD0" id="Group 2600"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LDuOOZuAgAAYgUAAA4AAAAAAAAAAAAAAAAA&#10;LgIAAGRycy9lMm9Eb2MueG1sUEsBAi0AFAAGAAgAAAAhAJ6ZnEncAAAABQEAAA8AAAAAAAAAAAAA&#10;AAAAyAQAAGRycy9kb3ducmV2LnhtbFBLBQYAAAAABAAEAPMAAADRBQAAAAA=&#10;">
                <v:line id="Line 2601"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4F339923" wp14:editId="0986BD11">
                <wp:extent cx="5715" cy="13335"/>
                <wp:effectExtent l="0" t="0" r="0" b="0"/>
                <wp:docPr id="39" name="Group 2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40" name="Line 2599"/>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18FA06" id="Group 2598"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">
                <v:line id="Line 2599"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110FF77E" wp14:editId="2C9646BC">
                <wp:extent cx="5715" cy="13335"/>
                <wp:effectExtent l="0" t="0" r="0" b="0"/>
                <wp:docPr id="37" name="Group 2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38" name="Line 2597"/>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630EFA8" id="Group 2596"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">
                <v:line id="Line 2597"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" strokecolor="#333" strokeweight=".14314mm">
                  <o:lock v:ext="edit" shapetype="f"/>
                </v:line>
                <w10:anchorlock/>
              </v:group>
            </w:pict>
          </mc:Fallback>
        </mc:AlternateContent>
      </w:r>
      <w:r w:rsidR="009B75EF">
        <w:rPr>
          <w:rFonts w:ascii="Arial"/>
          <w:spacing w:val="107"/>
          <w:sz w:val="3"/>
        </w:rPr>
        <w:tab/>
      </w:r>
      <w:r>
        <w:rPr>
          <w:rFonts w:ascii="Arial"/>
          <w:noProof/>
          <w:spacing w:val="107"/>
          <w:sz w:val="3"/>
        </w:rPr>
        <mc:AlternateContent>
          <mc:Choice Requires="wpg">
            <w:drawing>
              <wp:inline distT="0" distB="0" distL="0" distR="0" wp14:anchorId="1C246959" wp14:editId="3BEA4703">
                <wp:extent cx="5715" cy="13335"/>
                <wp:effectExtent l="0" t="0" r="0" b="0"/>
                <wp:docPr id="35" name="Group 2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 cy="13335"/>
                          <a:chOff x="0" y="0"/>
                          <a:chExt cx="9" cy="21"/>
                        </a:xfrm>
                      </wpg:grpSpPr>
                      <wps:wsp>
                        <wps:cNvPr id="36" name="Line 2595"/>
                        <wps:cNvCnPr>
                          <a:cxnSpLocks/>
                        </wps:cNvCnPr>
                        <wps:spPr bwMode="auto">
                          <a:xfrm>
                            <a:off x="4" y="21"/>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A1ADC5" id="Group 2594" o:spid="_x0000_s1026" style="width:.45pt;height:1.05pt;mso-position-horizontal-relative:char;mso-position-vertical-relative:line" coordsize="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">
                <v:line id="Line 2595" o:spid="_x0000_s1027" style="position:absolute;visibility:visible;mso-wrap-style:square" from="4,21" to="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" strokecolor="#333" strokeweight=".14314mm">
                  <o:lock v:ext="edit" shapetype="f"/>
                </v:line>
                <w10:anchorlock/>
              </v:group>
            </w:pict>
          </mc:Fallback>
        </mc:AlternateContent>
      </w:r>
    </w:p>
    <w:p w14:paraId="08A67C48" w14:textId="77777777" w:rsidR="005313F1" w:rsidRDefault="00090D17">
      <w:pPr>
        <w:ind w:right="1182"/>
        <w:jc w:val="center"/>
        <w:rPr>
          <w:rFonts w:ascii="Arial"/>
          <w:sz w:val="12"/>
        </w:rPr>
      </w:pPr>
      <w:r>
        <w:rPr>
          <w:noProof/>
        </w:rPr>
        <mc:AlternateContent>
          <mc:Choice Requires="wpg">
            <w:drawing>
              <wp:anchor distT="0" distB="0" distL="114300" distR="114300" simplePos="0" relativeHeight="503123504" behindDoc="1" locked="0" layoutInCell="1" allowOverlap="1" wp14:anchorId="25B3031A" wp14:editId="5F8ABB15">
                <wp:simplePos x="0" y="0"/>
                <wp:positionH relativeFrom="page">
                  <wp:posOffset>3041015</wp:posOffset>
                </wp:positionH>
                <wp:positionV relativeFrom="paragraph">
                  <wp:posOffset>-52070</wp:posOffset>
                </wp:positionV>
                <wp:extent cx="48895" cy="58420"/>
                <wp:effectExtent l="0" t="0" r="1905" b="5080"/>
                <wp:wrapNone/>
                <wp:docPr id="32" name="Group 2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 cy="58420"/>
                          <a:chOff x="4789" y="-82"/>
                          <a:chExt cx="77" cy="92"/>
                        </a:xfrm>
                      </wpg:grpSpPr>
                      <wps:wsp>
                        <wps:cNvPr id="33" name="Line 2592"/>
                        <wps:cNvCnPr>
                          <a:cxnSpLocks/>
                        </wps:cNvCnPr>
                        <wps:spPr bwMode="auto">
                          <a:xfrm>
                            <a:off x="4861" y="9"/>
                            <a:ext cx="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s:wsp>
                        <wps:cNvPr id="34" name="Line 2593"/>
                        <wps:cNvCnPr>
                          <a:cxnSpLocks/>
                        </wps:cNvCnPr>
                        <wps:spPr bwMode="auto">
                          <a:xfrm>
                            <a:off x="4789" y="-78"/>
                            <a:ext cx="2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6A1F379" id="Group 2591" o:spid="_x0000_s1026" style="position:absolute;margin-left:239.45pt;margin-top:-4.1pt;width:3.85pt;height:4.6pt;z-index:-192976;mso-position-horizontal-relative:page" coordorigin="4789,-82" coordsize="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">
                <v:line id="Line 2592" o:spid="_x0000_s1027" style="position:absolute;visibility:visible;mso-wrap-style:square" from="4861,9" to="4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" strokecolor="#333" strokeweight=".14314mm">
                  <o:lock v:ext="edit" shapetype="f"/>
                </v:line>
                <v:line id="Line 2593" o:spid="_x0000_s1028" style="position:absolute;visibility:visible;mso-wrap-style:square" from="4789,-78" to="480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" strokecolor="#333" strokeweight=".14314mm">
                  <o:lock v:ext="edit" shapetype="f"/>
                </v:line>
                <w10:wrap anchorx="page"/>
              </v:group>
            </w:pict>
          </mc:Fallback>
        </mc:AlternateContent>
      </w:r>
      <w:r>
        <w:rPr>
          <w:noProof/>
        </w:rPr>
        <mc:AlternateContent>
          <mc:Choice Requires="wps">
            <w:drawing>
              <wp:anchor distT="0" distB="0" distL="114300" distR="114300" simplePos="0" relativeHeight="20464" behindDoc="0" locked="0" layoutInCell="1" allowOverlap="1" wp14:anchorId="68380F22" wp14:editId="49A98AE1">
                <wp:simplePos x="0" y="0"/>
                <wp:positionH relativeFrom="page">
                  <wp:posOffset>3041015</wp:posOffset>
                </wp:positionH>
                <wp:positionV relativeFrom="paragraph">
                  <wp:posOffset>-1591945</wp:posOffset>
                </wp:positionV>
                <wp:extent cx="12700" cy="0"/>
                <wp:effectExtent l="0" t="0" r="0" b="0"/>
                <wp:wrapNone/>
                <wp:docPr id="31" name="Line 25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CB1B4B0" id="Line 2590" o:spid="_x0000_s1026" style="position:absolute;z-index:2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25.35pt" to="240.45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" strokecolor="#333" strokeweight=".14314mm">
                <o:lock v:ext="edit" shapetype="f"/>
                <w10:wrap anchorx="page"/>
              </v:line>
            </w:pict>
          </mc:Fallback>
        </mc:AlternateContent>
      </w:r>
      <w:r>
        <w:rPr>
          <w:noProof/>
        </w:rPr>
        <mc:AlternateContent>
          <mc:Choice Requires="wps">
            <w:drawing>
              <wp:anchor distT="0" distB="0" distL="114300" distR="114300" simplePos="0" relativeHeight="20488" behindDoc="0" locked="0" layoutInCell="1" allowOverlap="1" wp14:anchorId="0841B96D" wp14:editId="5C733C59">
                <wp:simplePos x="0" y="0"/>
                <wp:positionH relativeFrom="page">
                  <wp:posOffset>3041015</wp:posOffset>
                </wp:positionH>
                <wp:positionV relativeFrom="paragraph">
                  <wp:posOffset>-1662430</wp:posOffset>
                </wp:positionV>
                <wp:extent cx="12700" cy="0"/>
                <wp:effectExtent l="0" t="0" r="0" b="0"/>
                <wp:wrapNone/>
                <wp:docPr id="30" name="Line 2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9CE7EB" id="Line 2589" o:spid="_x0000_s1026" style="position:absolute;z-index:20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30.9pt" to="240.45pt,-1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K0CAIAABQ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&#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512" behindDoc="0" locked="0" layoutInCell="1" allowOverlap="1" wp14:anchorId="4BDF138C" wp14:editId="47FDCD4E">
                <wp:simplePos x="0" y="0"/>
                <wp:positionH relativeFrom="page">
                  <wp:posOffset>3041015</wp:posOffset>
                </wp:positionH>
                <wp:positionV relativeFrom="paragraph">
                  <wp:posOffset>-1732280</wp:posOffset>
                </wp:positionV>
                <wp:extent cx="12700" cy="0"/>
                <wp:effectExtent l="0" t="0" r="0" b="0"/>
                <wp:wrapNone/>
                <wp:docPr id="29" name="Line 2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250179" id="Line 2588" o:spid="_x0000_s1026" style="position:absolute;z-index:2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36.4pt" to="240.45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" strokecolor="#333" strokeweight=".14314mm">
                <o:lock v:ext="edit" shapetype="f"/>
                <w10:wrap anchorx="page"/>
              </v:line>
            </w:pict>
          </mc:Fallback>
        </mc:AlternateContent>
      </w:r>
      <w:r>
        <w:rPr>
          <w:noProof/>
        </w:rPr>
        <mc:AlternateContent>
          <mc:Choice Requires="wps">
            <w:drawing>
              <wp:anchor distT="0" distB="0" distL="114300" distR="114300" simplePos="0" relativeHeight="20536" behindDoc="0" locked="0" layoutInCell="1" allowOverlap="1" wp14:anchorId="6EBA154E" wp14:editId="73D047B8">
                <wp:simplePos x="0" y="0"/>
                <wp:positionH relativeFrom="page">
                  <wp:posOffset>3041015</wp:posOffset>
                </wp:positionH>
                <wp:positionV relativeFrom="paragraph">
                  <wp:posOffset>-1802765</wp:posOffset>
                </wp:positionV>
                <wp:extent cx="12700" cy="0"/>
                <wp:effectExtent l="0" t="0" r="0" b="0"/>
                <wp:wrapNone/>
                <wp:docPr id="28" name="Line 25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94D8D3" id="Line 2587" o:spid="_x0000_s1026" style="position:absolute;z-index:20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41.95pt" to="240.45pt,-1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&#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560" behindDoc="0" locked="0" layoutInCell="1" allowOverlap="1" wp14:anchorId="185C5DC0" wp14:editId="2A8544A0">
                <wp:simplePos x="0" y="0"/>
                <wp:positionH relativeFrom="page">
                  <wp:posOffset>3041015</wp:posOffset>
                </wp:positionH>
                <wp:positionV relativeFrom="paragraph">
                  <wp:posOffset>-1872615</wp:posOffset>
                </wp:positionV>
                <wp:extent cx="12700" cy="0"/>
                <wp:effectExtent l="0" t="0" r="0" b="0"/>
                <wp:wrapNone/>
                <wp:docPr id="27" name="Line 2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11B4EF" id="Line 2586" o:spid="_x0000_s1026" style="position:absolute;z-index:2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47.45pt" to="240.4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&#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584" behindDoc="0" locked="0" layoutInCell="1" allowOverlap="1" wp14:anchorId="55A6789A" wp14:editId="6E6D9AE9">
                <wp:simplePos x="0" y="0"/>
                <wp:positionH relativeFrom="page">
                  <wp:posOffset>3041015</wp:posOffset>
                </wp:positionH>
                <wp:positionV relativeFrom="paragraph">
                  <wp:posOffset>-1942465</wp:posOffset>
                </wp:positionV>
                <wp:extent cx="12700" cy="0"/>
                <wp:effectExtent l="0" t="0" r="0" b="0"/>
                <wp:wrapNone/>
                <wp:docPr id="26" name="Line 25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D7D78E" id="Line 2585" o:spid="_x0000_s1026" style="position:absolute;z-index:20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52.95pt" to="240.45pt,-1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&#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608" behindDoc="0" locked="0" layoutInCell="1" allowOverlap="1" wp14:anchorId="7DDCDD38" wp14:editId="1D1FA1DC">
                <wp:simplePos x="0" y="0"/>
                <wp:positionH relativeFrom="page">
                  <wp:posOffset>3041015</wp:posOffset>
                </wp:positionH>
                <wp:positionV relativeFrom="paragraph">
                  <wp:posOffset>-2012950</wp:posOffset>
                </wp:positionV>
                <wp:extent cx="12700" cy="0"/>
                <wp:effectExtent l="0" t="0" r="0" b="0"/>
                <wp:wrapNone/>
                <wp:docPr id="24" name="Line 2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0629E0E" id="Line 2584" o:spid="_x0000_s1026" style="position:absolute;z-index:2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58.5pt" to="240.4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&#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632" behindDoc="0" locked="0" layoutInCell="1" allowOverlap="1" wp14:anchorId="619139C7" wp14:editId="1B6284BA">
                <wp:simplePos x="0" y="0"/>
                <wp:positionH relativeFrom="page">
                  <wp:posOffset>3041015</wp:posOffset>
                </wp:positionH>
                <wp:positionV relativeFrom="paragraph">
                  <wp:posOffset>-2082800</wp:posOffset>
                </wp:positionV>
                <wp:extent cx="12700" cy="0"/>
                <wp:effectExtent l="0" t="0" r="0" b="0"/>
                <wp:wrapNone/>
                <wp:docPr id="22" name="Line 25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21D239" id="Line 2583" o:spid="_x0000_s1026" style="position:absolute;z-index:20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64pt" to="240.4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&#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656" behindDoc="0" locked="0" layoutInCell="1" allowOverlap="1" wp14:anchorId="2D8A8998" wp14:editId="36CD64A3">
                <wp:simplePos x="0" y="0"/>
                <wp:positionH relativeFrom="page">
                  <wp:posOffset>3041015</wp:posOffset>
                </wp:positionH>
                <wp:positionV relativeFrom="paragraph">
                  <wp:posOffset>-2153285</wp:posOffset>
                </wp:positionV>
                <wp:extent cx="12700" cy="0"/>
                <wp:effectExtent l="0" t="0" r="0" b="0"/>
                <wp:wrapNone/>
                <wp:docPr id="20" name="Line 2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D5781E" id="Line 2582" o:spid="_x0000_s1026" style="position:absolute;z-index:2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69.55pt" to="240.4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" strokecolor="#333" strokeweight=".14314mm">
                <o:lock v:ext="edit" shapetype="f"/>
                <w10:wrap anchorx="page"/>
              </v:line>
            </w:pict>
          </mc:Fallback>
        </mc:AlternateContent>
      </w:r>
      <w:r>
        <w:rPr>
          <w:noProof/>
        </w:rPr>
        <mc:AlternateContent>
          <mc:Choice Requires="wps">
            <w:drawing>
              <wp:anchor distT="0" distB="0" distL="114300" distR="114300" simplePos="0" relativeHeight="20680" behindDoc="0" locked="0" layoutInCell="1" allowOverlap="1" wp14:anchorId="009A8195" wp14:editId="4269E5BB">
                <wp:simplePos x="0" y="0"/>
                <wp:positionH relativeFrom="page">
                  <wp:posOffset>3041015</wp:posOffset>
                </wp:positionH>
                <wp:positionV relativeFrom="paragraph">
                  <wp:posOffset>-2223135</wp:posOffset>
                </wp:positionV>
                <wp:extent cx="12700" cy="0"/>
                <wp:effectExtent l="0" t="0" r="0" b="0"/>
                <wp:wrapNone/>
                <wp:docPr id="18" name="Line 25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B3F2782" id="Line 2581" o:spid="_x0000_s1026" style="position:absolute;z-index:20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75.05pt" to="240.4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" strokecolor="#333" strokeweight=".14314mm">
                <o:lock v:ext="edit" shapetype="f"/>
                <w10:wrap anchorx="page"/>
              </v:line>
            </w:pict>
          </mc:Fallback>
        </mc:AlternateContent>
      </w:r>
      <w:r>
        <w:rPr>
          <w:noProof/>
        </w:rPr>
        <mc:AlternateContent>
          <mc:Choice Requires="wps">
            <w:drawing>
              <wp:anchor distT="0" distB="0" distL="114300" distR="114300" simplePos="0" relativeHeight="20704" behindDoc="0" locked="0" layoutInCell="1" allowOverlap="1" wp14:anchorId="739EFE0A" wp14:editId="3584B966">
                <wp:simplePos x="0" y="0"/>
                <wp:positionH relativeFrom="page">
                  <wp:posOffset>3041015</wp:posOffset>
                </wp:positionH>
                <wp:positionV relativeFrom="paragraph">
                  <wp:posOffset>-2293620</wp:posOffset>
                </wp:positionV>
                <wp:extent cx="12700" cy="0"/>
                <wp:effectExtent l="0" t="0" r="0" b="0"/>
                <wp:wrapNone/>
                <wp:docPr id="16" name="Line 2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2F7126" id="Line 2580" o:spid="_x0000_s1026" style="position:absolute;z-index: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80.6pt" to="240.45pt,-1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" strokecolor="#333" strokeweight=".14314mm">
                <o:lock v:ext="edit" shapetype="f"/>
                <w10:wrap anchorx="page"/>
              </v:line>
            </w:pict>
          </mc:Fallback>
        </mc:AlternateContent>
      </w:r>
      <w:r>
        <w:rPr>
          <w:noProof/>
        </w:rPr>
        <mc:AlternateContent>
          <mc:Choice Requires="wps">
            <w:drawing>
              <wp:anchor distT="0" distB="0" distL="114300" distR="114300" simplePos="0" relativeHeight="20728" behindDoc="0" locked="0" layoutInCell="1" allowOverlap="1" wp14:anchorId="3FC949F5" wp14:editId="282715EB">
                <wp:simplePos x="0" y="0"/>
                <wp:positionH relativeFrom="page">
                  <wp:posOffset>3041015</wp:posOffset>
                </wp:positionH>
                <wp:positionV relativeFrom="paragraph">
                  <wp:posOffset>-2363470</wp:posOffset>
                </wp:positionV>
                <wp:extent cx="12700" cy="0"/>
                <wp:effectExtent l="0" t="0" r="0" b="0"/>
                <wp:wrapNone/>
                <wp:docPr id="14" name="Line 2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700" cy="0"/>
                        </a:xfrm>
                        <a:prstGeom prst="line">
                          <a:avLst/>
                        </a:prstGeom>
                        <a:noFill/>
                        <a:ln w="515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3815A38" id="Line 2579" o:spid="_x0000_s1026" style="position:absolute;z-index:20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45pt,-186.1pt" to="240.45pt,-1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" strokecolor="#333" strokeweight=".14314mm">
                <o:lock v:ext="edit" shapetype="f"/>
                <w10:wrap anchorx="page"/>
              </v:line>
            </w:pict>
          </mc:Fallback>
        </mc:AlternateContent>
      </w:r>
      <w:r w:rsidR="009B75EF">
        <w:rPr>
          <w:rFonts w:ascii="Arial"/>
          <w:color w:val="4D4D4D"/>
          <w:sz w:val="12"/>
        </w:rPr>
        <w:t>0 5 10 15 20 0 5 10 15 20 0 5 10 15 20 0 5</w:t>
      </w:r>
      <w:r w:rsidR="009B75EF">
        <w:rPr>
          <w:rFonts w:ascii="Arial"/>
          <w:color w:val="4D4D4D"/>
          <w:spacing w:val="23"/>
          <w:sz w:val="12"/>
        </w:rPr>
        <w:t xml:space="preserve"> </w:t>
      </w:r>
      <w:r w:rsidR="009B75EF">
        <w:rPr>
          <w:rFonts w:ascii="Arial"/>
          <w:color w:val="4D4D4D"/>
          <w:sz w:val="12"/>
        </w:rPr>
        <w:t>10 15 20</w:t>
      </w:r>
    </w:p>
    <w:p w14:paraId="75FA9CE3" w14:textId="77777777" w:rsidR="005313F1" w:rsidRDefault="005313F1">
      <w:pPr>
        <w:pStyle w:val="BodyText"/>
        <w:spacing w:before="4"/>
        <w:rPr>
          <w:rFonts w:ascii="Arial"/>
          <w:sz w:val="11"/>
        </w:rPr>
      </w:pPr>
    </w:p>
    <w:p w14:paraId="2A619C4A" w14:textId="77777777" w:rsidR="005313F1" w:rsidRDefault="009B75EF">
      <w:pPr>
        <w:spacing w:before="1"/>
        <w:ind w:right="1440"/>
        <w:jc w:val="center"/>
        <w:rPr>
          <w:rFonts w:ascii="Arial"/>
          <w:b/>
          <w:sz w:val="15"/>
        </w:rPr>
      </w:pPr>
      <w:r>
        <w:rPr>
          <w:rFonts w:ascii="Arial"/>
          <w:b/>
          <w:sz w:val="15"/>
        </w:rPr>
        <w:t>Enrichment significance: -log</w:t>
      </w:r>
      <w:r>
        <w:rPr>
          <w:rFonts w:ascii="Arial"/>
          <w:b/>
          <w:position w:val="-4"/>
          <w:sz w:val="9"/>
        </w:rPr>
        <w:t>10</w:t>
      </w:r>
      <w:r>
        <w:rPr>
          <w:rFonts w:ascii="Arial"/>
          <w:b/>
          <w:sz w:val="15"/>
        </w:rPr>
        <w:t>FDR</w:t>
      </w:r>
    </w:p>
    <w:p w14:paraId="7DB5850B" w14:textId="77777777" w:rsidR="005313F1" w:rsidRDefault="005313F1">
      <w:pPr>
        <w:jc w:val="center"/>
        <w:rPr>
          <w:rFonts w:ascii="Arial"/>
          <w:sz w:val="15"/>
        </w:rPr>
        <w:sectPr w:rsidR="005313F1">
          <w:type w:val="continuous"/>
          <w:pgSz w:w="11910" w:h="16840"/>
          <w:pgMar w:top="1580" w:right="1240" w:bottom="560" w:left="1680" w:header="720" w:footer="720" w:gutter="0"/>
          <w:cols w:num="2" w:space="720" w:equalWidth="0">
            <w:col w:w="3105" w:space="40"/>
            <w:col w:w="5845"/>
          </w:cols>
        </w:sectPr>
      </w:pPr>
    </w:p>
    <w:p w14:paraId="37BDDFBF" w14:textId="77777777" w:rsidR="005313F1" w:rsidRDefault="005313F1">
      <w:pPr>
        <w:pStyle w:val="BodyText"/>
        <w:spacing w:before="2"/>
        <w:rPr>
          <w:rFonts w:ascii="Arial"/>
          <w:b/>
          <w:sz w:val="16"/>
        </w:rPr>
      </w:pPr>
    </w:p>
    <w:p w14:paraId="0A3D79D5" w14:textId="77777777" w:rsidR="005313F1" w:rsidRDefault="009B75EF">
      <w:pPr>
        <w:spacing w:before="97" w:line="256" w:lineRule="auto"/>
        <w:ind w:left="377" w:right="101"/>
        <w:jc w:val="both"/>
      </w:pPr>
      <w:r>
        <w:rPr>
          <w:w w:val="110"/>
        </w:rPr>
        <w:t xml:space="preserve">Figure 5.20: Experimental Ontology Factor terms enriched for </w:t>
      </w:r>
      <w:r>
        <w:rPr>
          <w:spacing w:val="-6"/>
          <w:w w:val="110"/>
        </w:rPr>
        <w:t xml:space="preserve">GWAS </w:t>
      </w:r>
      <w:r>
        <w:rPr>
          <w:w w:val="110"/>
        </w:rPr>
        <w:t xml:space="preserve">Catalog SNPs overlapping </w:t>
      </w:r>
      <w:r>
        <w:rPr>
          <w:spacing w:val="-13"/>
          <w:w w:val="110"/>
        </w:rPr>
        <w:t xml:space="preserve">ATAC </w:t>
      </w:r>
      <w:r>
        <w:rPr>
          <w:w w:val="110"/>
        </w:rPr>
        <w:t xml:space="preserve">regions in four cell types. Each term annotates a set of risk </w:t>
      </w:r>
      <w:r>
        <w:rPr>
          <w:spacing w:val="-3"/>
          <w:w w:val="110"/>
        </w:rPr>
        <w:t xml:space="preserve">SNPs </w:t>
      </w:r>
      <w:r>
        <w:rPr>
          <w:w w:val="110"/>
        </w:rPr>
        <w:t xml:space="preserve">associated with a disease trait or a group of related disease traits. Enrichment analysis </w:t>
      </w:r>
      <w:proofErr w:type="gramStart"/>
      <w:r>
        <w:rPr>
          <w:w w:val="110"/>
        </w:rPr>
        <w:t>was</w:t>
      </w:r>
      <w:r>
        <w:rPr>
          <w:spacing w:val="-21"/>
          <w:w w:val="110"/>
        </w:rPr>
        <w:t xml:space="preserve"> </w:t>
      </w:r>
      <w:r>
        <w:rPr>
          <w:w w:val="110"/>
        </w:rPr>
        <w:t>performed</w:t>
      </w:r>
      <w:proofErr w:type="gramEnd"/>
      <w:r>
        <w:rPr>
          <w:spacing w:val="-20"/>
          <w:w w:val="110"/>
        </w:rPr>
        <w:t xml:space="preserve"> </w:t>
      </w:r>
      <w:r>
        <w:rPr>
          <w:w w:val="110"/>
        </w:rPr>
        <w:t>using</w:t>
      </w:r>
      <w:r>
        <w:rPr>
          <w:spacing w:val="-21"/>
          <w:w w:val="110"/>
        </w:rPr>
        <w:t xml:space="preserve"> </w:t>
      </w:r>
      <w:r>
        <w:rPr>
          <w:w w:val="110"/>
        </w:rPr>
        <w:t>as</w:t>
      </w:r>
      <w:r>
        <w:rPr>
          <w:spacing w:val="-20"/>
          <w:w w:val="110"/>
        </w:rPr>
        <w:t xml:space="preserve"> </w:t>
      </w:r>
      <w:r>
        <w:rPr>
          <w:w w:val="110"/>
        </w:rPr>
        <w:t>input</w:t>
      </w:r>
      <w:r>
        <w:rPr>
          <w:spacing w:val="-21"/>
          <w:w w:val="110"/>
        </w:rPr>
        <w:t xml:space="preserve"> </w:t>
      </w:r>
      <w:r>
        <w:rPr>
          <w:w w:val="110"/>
        </w:rPr>
        <w:t>data</w:t>
      </w:r>
      <w:r>
        <w:rPr>
          <w:spacing w:val="-20"/>
          <w:w w:val="110"/>
        </w:rPr>
        <w:t xml:space="preserve"> </w:t>
      </w:r>
      <w:r>
        <w:rPr>
          <w:w w:val="110"/>
        </w:rPr>
        <w:t>the</w:t>
      </w:r>
      <w:r>
        <w:rPr>
          <w:spacing w:val="-21"/>
          <w:w w:val="110"/>
        </w:rPr>
        <w:t xml:space="preserve"> </w:t>
      </w:r>
      <w:r>
        <w:rPr>
          <w:spacing w:val="-7"/>
          <w:w w:val="110"/>
        </w:rPr>
        <w:t>GWAS</w:t>
      </w:r>
      <w:r>
        <w:rPr>
          <w:spacing w:val="-20"/>
          <w:w w:val="110"/>
        </w:rPr>
        <w:t xml:space="preserve"> </w:t>
      </w:r>
      <w:r>
        <w:rPr>
          <w:w w:val="110"/>
        </w:rPr>
        <w:t>Catalog</w:t>
      </w:r>
      <w:r>
        <w:rPr>
          <w:spacing w:val="-21"/>
          <w:w w:val="110"/>
        </w:rPr>
        <w:t xml:space="preserve"> </w:t>
      </w:r>
      <w:r>
        <w:rPr>
          <w:spacing w:val="-3"/>
          <w:w w:val="110"/>
        </w:rPr>
        <w:t>SNPs</w:t>
      </w:r>
      <w:r>
        <w:rPr>
          <w:spacing w:val="-20"/>
          <w:w w:val="110"/>
        </w:rPr>
        <w:t xml:space="preserve"> </w:t>
      </w:r>
      <w:r>
        <w:rPr>
          <w:w w:val="110"/>
        </w:rPr>
        <w:t>overlapping</w:t>
      </w:r>
      <w:r>
        <w:rPr>
          <w:spacing w:val="-21"/>
          <w:w w:val="110"/>
        </w:rPr>
        <w:t xml:space="preserve"> </w:t>
      </w:r>
      <w:r>
        <w:rPr>
          <w:spacing w:val="-13"/>
          <w:w w:val="110"/>
        </w:rPr>
        <w:t>ATAC</w:t>
      </w:r>
      <w:r>
        <w:rPr>
          <w:spacing w:val="-20"/>
          <w:w w:val="110"/>
        </w:rPr>
        <w:t xml:space="preserve"> </w:t>
      </w:r>
      <w:r>
        <w:rPr>
          <w:w w:val="110"/>
        </w:rPr>
        <w:t xml:space="preserve">accessible chromatin regions. A minimum of ten </w:t>
      </w:r>
      <w:r>
        <w:rPr>
          <w:spacing w:val="-3"/>
          <w:w w:val="110"/>
        </w:rPr>
        <w:t xml:space="preserve">SNPs </w:t>
      </w:r>
      <w:r>
        <w:rPr>
          <w:w w:val="110"/>
        </w:rPr>
        <w:t>overlap and FDR</w:t>
      </w:r>
      <w:r>
        <w:rPr>
          <w:i/>
          <w:w w:val="110"/>
        </w:rPr>
        <w:t>&lt;</w:t>
      </w:r>
      <w:r>
        <w:rPr>
          <w:w w:val="110"/>
        </w:rPr>
        <w:t>0.001 was required for enrichment to be considered</w:t>
      </w:r>
      <w:r>
        <w:rPr>
          <w:spacing w:val="-22"/>
          <w:w w:val="110"/>
        </w:rPr>
        <w:t xml:space="preserve"> </w:t>
      </w:r>
      <w:r>
        <w:rPr>
          <w:w w:val="110"/>
        </w:rPr>
        <w:t>significant.</w:t>
      </w:r>
    </w:p>
    <w:p w14:paraId="737792E1" w14:textId="77777777" w:rsidR="005313F1" w:rsidRDefault="005313F1">
      <w:pPr>
        <w:pStyle w:val="BodyText"/>
        <w:rPr>
          <w:sz w:val="26"/>
        </w:rPr>
      </w:pPr>
    </w:p>
    <w:p w14:paraId="4D4AABE9" w14:textId="77777777" w:rsidR="005313F1" w:rsidRDefault="005313F1">
      <w:pPr>
        <w:pStyle w:val="BodyText"/>
        <w:rPr>
          <w:sz w:val="26"/>
        </w:rPr>
      </w:pPr>
    </w:p>
    <w:p w14:paraId="44B1F252" w14:textId="77777777" w:rsidR="005313F1" w:rsidRDefault="009B75EF">
      <w:pPr>
        <w:pStyle w:val="BodyText"/>
        <w:spacing w:before="225"/>
        <w:ind w:left="377"/>
      </w:pPr>
      <w:commentRangeStart w:id="1506"/>
      <w:r>
        <w:rPr>
          <w:w w:val="115"/>
        </w:rPr>
        <w:t xml:space="preserve">Further investigating the </w:t>
      </w:r>
      <w:proofErr w:type="spellStart"/>
      <w:r>
        <w:rPr>
          <w:w w:val="115"/>
        </w:rPr>
        <w:t>PsA</w:t>
      </w:r>
      <w:proofErr w:type="spellEnd"/>
      <w:r>
        <w:rPr>
          <w:w w:val="115"/>
        </w:rPr>
        <w:t>-specific 5q31 locus</w:t>
      </w:r>
      <w:commentRangeEnd w:id="1506"/>
      <w:r w:rsidR="00A942F0">
        <w:rPr>
          <w:rStyle w:val="CommentReference"/>
        </w:rPr>
        <w:commentReference w:id="1506"/>
      </w:r>
    </w:p>
    <w:p w14:paraId="79AA041C" w14:textId="77777777" w:rsidR="005313F1" w:rsidRDefault="005313F1">
      <w:pPr>
        <w:pStyle w:val="BodyText"/>
        <w:rPr>
          <w:sz w:val="31"/>
        </w:rPr>
      </w:pPr>
    </w:p>
    <w:p w14:paraId="0A6C9B97" w14:textId="77777777" w:rsidR="005313F1" w:rsidRDefault="009B75EF">
      <w:pPr>
        <w:pStyle w:val="BodyText"/>
        <w:spacing w:line="415" w:lineRule="auto"/>
        <w:ind w:left="377" w:right="101" w:firstLine="566"/>
        <w:jc w:val="both"/>
      </w:pPr>
      <w:r>
        <w:rPr>
          <w:w w:val="110"/>
        </w:rPr>
        <w:t xml:space="preserve">Following </w:t>
      </w:r>
      <w:proofErr w:type="gramStart"/>
      <w:r>
        <w:rPr>
          <w:w w:val="110"/>
        </w:rPr>
        <w:t>fine-mapping</w:t>
      </w:r>
      <w:proofErr w:type="gramEnd"/>
      <w:r>
        <w:rPr>
          <w:w w:val="110"/>
        </w:rPr>
        <w:t xml:space="preserve">, integration of in-house </w:t>
      </w:r>
      <w:r>
        <w:rPr>
          <w:spacing w:val="-14"/>
          <w:w w:val="110"/>
        </w:rPr>
        <w:t xml:space="preserve">ATAC </w:t>
      </w:r>
      <w:r>
        <w:rPr>
          <w:w w:val="110"/>
        </w:rPr>
        <w:t xml:space="preserve">and additional functional data with the 90% set of </w:t>
      </w:r>
      <w:r>
        <w:rPr>
          <w:spacing w:val="-3"/>
          <w:w w:val="110"/>
        </w:rPr>
        <w:t xml:space="preserve">SNPs </w:t>
      </w:r>
      <w:r>
        <w:rPr>
          <w:w w:val="110"/>
        </w:rPr>
        <w:t xml:space="preserve">was conducted to further investigate the 5q31 locus, </w:t>
      </w:r>
      <w:proofErr w:type="spellStart"/>
      <w:r>
        <w:rPr>
          <w:w w:val="110"/>
        </w:rPr>
        <w:t>harbouring</w:t>
      </w:r>
      <w:proofErr w:type="spellEnd"/>
      <w:r>
        <w:rPr>
          <w:w w:val="110"/>
        </w:rPr>
        <w:t xml:space="preserve"> </w:t>
      </w:r>
      <w:commentRangeStart w:id="1507"/>
      <w:r>
        <w:rPr>
          <w:w w:val="110"/>
        </w:rPr>
        <w:t xml:space="preserve">the only </w:t>
      </w:r>
      <w:proofErr w:type="spellStart"/>
      <w:r>
        <w:rPr>
          <w:spacing w:val="-4"/>
          <w:w w:val="110"/>
        </w:rPr>
        <w:t>PsA</w:t>
      </w:r>
      <w:proofErr w:type="spellEnd"/>
      <w:r>
        <w:rPr>
          <w:spacing w:val="-4"/>
          <w:w w:val="110"/>
        </w:rPr>
        <w:t xml:space="preserve"> </w:t>
      </w:r>
      <w:r>
        <w:rPr>
          <w:spacing w:val="-8"/>
          <w:w w:val="110"/>
        </w:rPr>
        <w:t xml:space="preserve">GWAS </w:t>
      </w:r>
      <w:r>
        <w:rPr>
          <w:w w:val="110"/>
        </w:rPr>
        <w:t>association not shared with psoriasis</w:t>
      </w:r>
      <w:commentRangeEnd w:id="1507"/>
      <w:r w:rsidR="000D6DF0">
        <w:rPr>
          <w:rStyle w:val="CommentReference"/>
        </w:rPr>
        <w:commentReference w:id="1507"/>
      </w:r>
      <w:r>
        <w:rPr>
          <w:w w:val="110"/>
        </w:rPr>
        <w:t xml:space="preserve">. Out of the 58 </w:t>
      </w:r>
      <w:r>
        <w:rPr>
          <w:spacing w:val="-3"/>
          <w:w w:val="110"/>
        </w:rPr>
        <w:t xml:space="preserve">SNPs </w:t>
      </w:r>
      <w:r>
        <w:rPr>
          <w:w w:val="110"/>
        </w:rPr>
        <w:t xml:space="preserve">in the 90% credible set, only 8 overlapped </w:t>
      </w:r>
      <w:r>
        <w:rPr>
          <w:spacing w:val="-18"/>
          <w:w w:val="110"/>
        </w:rPr>
        <w:t xml:space="preserve">ATAC </w:t>
      </w:r>
      <w:r>
        <w:rPr>
          <w:w w:val="110"/>
        </w:rPr>
        <w:t>accessible chromatin in at least one of the four cell types included in this study (Figure</w:t>
      </w:r>
      <w:r>
        <w:rPr>
          <w:spacing w:val="-8"/>
          <w:w w:val="110"/>
        </w:rPr>
        <w:t xml:space="preserve"> </w:t>
      </w:r>
      <w:r>
        <w:rPr>
          <w:w w:val="110"/>
        </w:rPr>
        <w:t>??</w:t>
      </w:r>
      <w:r>
        <w:rPr>
          <w:spacing w:val="-8"/>
          <w:w w:val="110"/>
        </w:rPr>
        <w:t xml:space="preserve"> </w:t>
      </w:r>
      <w:r>
        <w:rPr>
          <w:w w:val="110"/>
        </w:rPr>
        <w:t>top</w:t>
      </w:r>
      <w:r>
        <w:rPr>
          <w:spacing w:val="-8"/>
          <w:w w:val="110"/>
        </w:rPr>
        <w:t xml:space="preserve"> </w:t>
      </w:r>
      <w:r>
        <w:rPr>
          <w:w w:val="110"/>
        </w:rPr>
        <w:t>panel).</w:t>
      </w:r>
      <w:r>
        <w:rPr>
          <w:spacing w:val="8"/>
          <w:w w:val="110"/>
        </w:rPr>
        <w:t xml:space="preserve"> </w:t>
      </w:r>
      <w:r>
        <w:rPr>
          <w:w w:val="110"/>
        </w:rPr>
        <w:t>Amongst</w:t>
      </w:r>
      <w:r>
        <w:rPr>
          <w:spacing w:val="-8"/>
          <w:w w:val="110"/>
        </w:rPr>
        <w:t xml:space="preserve"> </w:t>
      </w:r>
      <w:r>
        <w:rPr>
          <w:w w:val="110"/>
        </w:rPr>
        <w:t>those</w:t>
      </w:r>
      <w:r>
        <w:rPr>
          <w:spacing w:val="-7"/>
          <w:w w:val="110"/>
        </w:rPr>
        <w:t xml:space="preserve"> </w:t>
      </w:r>
      <w:r>
        <w:rPr>
          <w:spacing w:val="-3"/>
          <w:w w:val="110"/>
        </w:rPr>
        <w:t>SNPs</w:t>
      </w:r>
      <w:r>
        <w:rPr>
          <w:spacing w:val="-8"/>
          <w:w w:val="110"/>
        </w:rPr>
        <w:t xml:space="preserve"> </w:t>
      </w:r>
      <w:r>
        <w:rPr>
          <w:w w:val="110"/>
        </w:rPr>
        <w:t>were</w:t>
      </w:r>
      <w:r>
        <w:rPr>
          <w:spacing w:val="-8"/>
          <w:w w:val="110"/>
        </w:rPr>
        <w:t xml:space="preserve"> </w:t>
      </w:r>
      <w:r>
        <w:rPr>
          <w:w w:val="110"/>
        </w:rPr>
        <w:t>three</w:t>
      </w:r>
      <w:r>
        <w:rPr>
          <w:spacing w:val="-8"/>
          <w:w w:val="110"/>
        </w:rPr>
        <w:t xml:space="preserve"> </w:t>
      </w:r>
      <w:r>
        <w:rPr>
          <w:w w:val="110"/>
        </w:rPr>
        <w:t>(rs10065787,</w:t>
      </w:r>
      <w:r>
        <w:rPr>
          <w:spacing w:val="-7"/>
          <w:w w:val="110"/>
        </w:rPr>
        <w:t xml:space="preserve"> </w:t>
      </w:r>
      <w:r>
        <w:rPr>
          <w:w w:val="110"/>
        </w:rPr>
        <w:t>rs27437</w:t>
      </w:r>
      <w:r>
        <w:rPr>
          <w:spacing w:val="-8"/>
          <w:w w:val="110"/>
        </w:rPr>
        <w:t xml:space="preserve"> </w:t>
      </w:r>
      <w:r>
        <w:rPr>
          <w:spacing w:val="-5"/>
          <w:w w:val="110"/>
        </w:rPr>
        <w:t>and</w:t>
      </w:r>
    </w:p>
    <w:p w14:paraId="03999540" w14:textId="77777777" w:rsidR="005313F1" w:rsidRDefault="005313F1">
      <w:pPr>
        <w:spacing w:line="415" w:lineRule="auto"/>
        <w:jc w:val="both"/>
        <w:sectPr w:rsidR="005313F1">
          <w:type w:val="continuous"/>
          <w:pgSz w:w="11910" w:h="16840"/>
          <w:pgMar w:top="1580" w:right="1240" w:bottom="560" w:left="1680" w:header="720" w:footer="720" w:gutter="0"/>
          <w:cols w:space="720"/>
        </w:sectPr>
      </w:pPr>
    </w:p>
    <w:p w14:paraId="35FF5DDD" w14:textId="77777777" w:rsidR="005313F1" w:rsidRDefault="005313F1">
      <w:pPr>
        <w:pStyle w:val="BodyText"/>
        <w:rPr>
          <w:sz w:val="20"/>
        </w:rPr>
      </w:pPr>
    </w:p>
    <w:p w14:paraId="20C0C82B" w14:textId="77777777" w:rsidR="005313F1" w:rsidRDefault="005313F1">
      <w:pPr>
        <w:pStyle w:val="BodyText"/>
        <w:spacing w:before="8"/>
        <w:rPr>
          <w:sz w:val="23"/>
        </w:rPr>
      </w:pPr>
    </w:p>
    <w:p w14:paraId="1ECBEE24" w14:textId="77777777" w:rsidR="005313F1" w:rsidRDefault="009B75EF">
      <w:pPr>
        <w:pStyle w:val="BodyText"/>
        <w:spacing w:line="415" w:lineRule="auto"/>
        <w:ind w:left="377"/>
      </w:pPr>
      <w:r>
        <w:rPr>
          <w:w w:val="110"/>
        </w:rPr>
        <w:t>rs7721882) of the four variants highlighted by Bowes and colleagues as the most functionally relevant according to ENCODE epigenetics data.</w:t>
      </w:r>
    </w:p>
    <w:p w14:paraId="107BB0B9" w14:textId="77777777" w:rsidR="005313F1" w:rsidRDefault="005313F1">
      <w:pPr>
        <w:pStyle w:val="BodyText"/>
        <w:spacing w:before="7"/>
        <w:rPr>
          <w:sz w:val="8"/>
        </w:rPr>
      </w:pPr>
    </w:p>
    <w:tbl>
      <w:tblPr>
        <w:tblW w:w="0" w:type="auto"/>
        <w:tblInd w:w="664" w:type="dxa"/>
        <w:tblLayout w:type="fixed"/>
        <w:tblCellMar>
          <w:left w:w="0" w:type="dxa"/>
          <w:right w:w="0" w:type="dxa"/>
        </w:tblCellMar>
        <w:tblLook w:val="01E0" w:firstRow="1" w:lastRow="1" w:firstColumn="1" w:lastColumn="1" w:noHBand="0" w:noVBand="0"/>
      </w:tblPr>
      <w:tblGrid>
        <w:gridCol w:w="1358"/>
        <w:gridCol w:w="1932"/>
        <w:gridCol w:w="4593"/>
      </w:tblGrid>
      <w:tr w:rsidR="005313F1" w14:paraId="02D152C4" w14:textId="77777777">
        <w:trPr>
          <w:trHeight w:val="683"/>
        </w:trPr>
        <w:tc>
          <w:tcPr>
            <w:tcW w:w="1358" w:type="dxa"/>
            <w:tcBorders>
              <w:top w:val="single" w:sz="8" w:space="0" w:color="000000"/>
              <w:bottom w:val="single" w:sz="6" w:space="0" w:color="000000"/>
            </w:tcBorders>
          </w:tcPr>
          <w:p w14:paraId="74377448" w14:textId="77777777" w:rsidR="005313F1" w:rsidRDefault="009B75EF">
            <w:pPr>
              <w:pStyle w:val="TableParagraph"/>
              <w:spacing w:before="44"/>
              <w:ind w:left="5" w:right="122"/>
              <w:jc w:val="center"/>
              <w:rPr>
                <w:sz w:val="24"/>
              </w:rPr>
            </w:pPr>
            <w:r>
              <w:rPr>
                <w:w w:val="110"/>
                <w:sz w:val="24"/>
              </w:rPr>
              <w:t>SNP</w:t>
            </w:r>
          </w:p>
        </w:tc>
        <w:tc>
          <w:tcPr>
            <w:tcW w:w="1932" w:type="dxa"/>
            <w:tcBorders>
              <w:top w:val="single" w:sz="8" w:space="0" w:color="000000"/>
              <w:bottom w:val="single" w:sz="6" w:space="0" w:color="000000"/>
            </w:tcBorders>
          </w:tcPr>
          <w:p w14:paraId="0E74EE83" w14:textId="77777777" w:rsidR="005313F1" w:rsidRDefault="009B75EF">
            <w:pPr>
              <w:pStyle w:val="TableParagraph"/>
              <w:spacing w:before="44" w:line="252" w:lineRule="auto"/>
              <w:ind w:left="554" w:right="44" w:hanging="435"/>
              <w:rPr>
                <w:sz w:val="24"/>
              </w:rPr>
            </w:pPr>
            <w:r>
              <w:rPr>
                <w:w w:val="115"/>
                <w:sz w:val="24"/>
              </w:rPr>
              <w:t xml:space="preserve">Cell type </w:t>
            </w:r>
            <w:r>
              <w:rPr>
                <w:spacing w:val="-19"/>
                <w:w w:val="115"/>
                <w:sz w:val="24"/>
              </w:rPr>
              <w:t xml:space="preserve">ATAC </w:t>
            </w:r>
            <w:r>
              <w:rPr>
                <w:w w:val="115"/>
                <w:sz w:val="24"/>
              </w:rPr>
              <w:t>overlap</w:t>
            </w:r>
          </w:p>
        </w:tc>
        <w:tc>
          <w:tcPr>
            <w:tcW w:w="4593" w:type="dxa"/>
            <w:tcBorders>
              <w:top w:val="single" w:sz="8" w:space="0" w:color="000000"/>
              <w:bottom w:val="single" w:sz="6" w:space="0" w:color="000000"/>
            </w:tcBorders>
          </w:tcPr>
          <w:p w14:paraId="36EED0E9" w14:textId="77777777" w:rsidR="005313F1" w:rsidRDefault="009B75EF">
            <w:pPr>
              <w:pStyle w:val="TableParagraph"/>
              <w:spacing w:before="44" w:line="252" w:lineRule="auto"/>
              <w:ind w:left="1531" w:right="766" w:hanging="403"/>
              <w:rPr>
                <w:sz w:val="24"/>
              </w:rPr>
            </w:pPr>
            <w:r>
              <w:rPr>
                <w:spacing w:val="-8"/>
                <w:w w:val="115"/>
                <w:sz w:val="24"/>
              </w:rPr>
              <w:t xml:space="preserve">Top </w:t>
            </w:r>
            <w:proofErr w:type="spellStart"/>
            <w:r>
              <w:rPr>
                <w:w w:val="115"/>
                <w:sz w:val="24"/>
              </w:rPr>
              <w:t>eGene</w:t>
            </w:r>
            <w:proofErr w:type="spellEnd"/>
            <w:r>
              <w:rPr>
                <w:w w:val="115"/>
                <w:sz w:val="24"/>
              </w:rPr>
              <w:t xml:space="preserve"> , cell </w:t>
            </w:r>
            <w:r>
              <w:rPr>
                <w:spacing w:val="-4"/>
                <w:w w:val="115"/>
                <w:sz w:val="24"/>
              </w:rPr>
              <w:t xml:space="preserve">type </w:t>
            </w:r>
            <w:r>
              <w:rPr>
                <w:w w:val="115"/>
                <w:sz w:val="24"/>
              </w:rPr>
              <w:t>and condition</w:t>
            </w:r>
          </w:p>
        </w:tc>
      </w:tr>
      <w:tr w:rsidR="005313F1" w14:paraId="7EB74ABD" w14:textId="77777777">
        <w:trPr>
          <w:trHeight w:val="36"/>
        </w:trPr>
        <w:tc>
          <w:tcPr>
            <w:tcW w:w="1358" w:type="dxa"/>
            <w:tcBorders>
              <w:top w:val="single" w:sz="6" w:space="0" w:color="000000"/>
              <w:bottom w:val="single" w:sz="6" w:space="0" w:color="000000"/>
            </w:tcBorders>
          </w:tcPr>
          <w:p w14:paraId="3360CDB2" w14:textId="77777777" w:rsidR="005313F1" w:rsidRDefault="005313F1">
            <w:pPr>
              <w:pStyle w:val="TableParagraph"/>
              <w:rPr>
                <w:sz w:val="2"/>
              </w:rPr>
            </w:pPr>
          </w:p>
        </w:tc>
        <w:tc>
          <w:tcPr>
            <w:tcW w:w="1932" w:type="dxa"/>
            <w:tcBorders>
              <w:top w:val="single" w:sz="6" w:space="0" w:color="000000"/>
              <w:bottom w:val="single" w:sz="6" w:space="0" w:color="000000"/>
            </w:tcBorders>
          </w:tcPr>
          <w:p w14:paraId="23BFEAC1" w14:textId="77777777" w:rsidR="005313F1" w:rsidRDefault="005313F1">
            <w:pPr>
              <w:pStyle w:val="TableParagraph"/>
              <w:rPr>
                <w:sz w:val="2"/>
              </w:rPr>
            </w:pPr>
          </w:p>
        </w:tc>
        <w:tc>
          <w:tcPr>
            <w:tcW w:w="4593" w:type="dxa"/>
            <w:tcBorders>
              <w:top w:val="single" w:sz="6" w:space="0" w:color="000000"/>
              <w:bottom w:val="single" w:sz="6" w:space="0" w:color="000000"/>
            </w:tcBorders>
          </w:tcPr>
          <w:p w14:paraId="149DA45D" w14:textId="77777777" w:rsidR="005313F1" w:rsidRDefault="005313F1">
            <w:pPr>
              <w:pStyle w:val="TableParagraph"/>
              <w:rPr>
                <w:sz w:val="2"/>
              </w:rPr>
            </w:pPr>
          </w:p>
        </w:tc>
      </w:tr>
      <w:tr w:rsidR="005313F1" w:rsidRPr="005A72E5" w14:paraId="34EBF11E" w14:textId="77777777">
        <w:trPr>
          <w:trHeight w:val="334"/>
        </w:trPr>
        <w:tc>
          <w:tcPr>
            <w:tcW w:w="1358" w:type="dxa"/>
            <w:tcBorders>
              <w:top w:val="single" w:sz="6" w:space="0" w:color="000000"/>
            </w:tcBorders>
          </w:tcPr>
          <w:p w14:paraId="58BB3563" w14:textId="77777777" w:rsidR="005313F1" w:rsidRDefault="009B75EF">
            <w:pPr>
              <w:pStyle w:val="TableParagraph"/>
              <w:spacing w:before="43" w:line="271" w:lineRule="exact"/>
              <w:ind w:left="5" w:right="122"/>
              <w:jc w:val="center"/>
              <w:rPr>
                <w:sz w:val="24"/>
              </w:rPr>
            </w:pPr>
            <w:r>
              <w:rPr>
                <w:w w:val="105"/>
                <w:sz w:val="24"/>
              </w:rPr>
              <w:t>rs10065787</w:t>
            </w:r>
          </w:p>
        </w:tc>
        <w:tc>
          <w:tcPr>
            <w:tcW w:w="1932" w:type="dxa"/>
            <w:tcBorders>
              <w:top w:val="single" w:sz="6" w:space="0" w:color="000000"/>
            </w:tcBorders>
          </w:tcPr>
          <w:p w14:paraId="20FBF334" w14:textId="77777777" w:rsidR="005313F1" w:rsidRDefault="009B75EF">
            <w:pPr>
              <w:pStyle w:val="TableParagraph"/>
              <w:spacing w:before="9" w:line="305" w:lineRule="exact"/>
              <w:ind w:left="97" w:right="104"/>
              <w:jc w:val="center"/>
              <w:rPr>
                <w:sz w:val="18"/>
              </w:rPr>
            </w:pPr>
            <w:r>
              <w:rPr>
                <w:w w:val="110"/>
                <w:sz w:val="24"/>
              </w:rPr>
              <w:t>CD14</w:t>
            </w:r>
            <w:r>
              <w:rPr>
                <w:w w:val="110"/>
                <w:position w:val="9"/>
                <w:sz w:val="18"/>
              </w:rPr>
              <w:t>+</w:t>
            </w:r>
            <w:r>
              <w:rPr>
                <w:w w:val="110"/>
                <w:sz w:val="24"/>
              </w:rPr>
              <w:t>, mCD4</w:t>
            </w:r>
            <w:r>
              <w:rPr>
                <w:w w:val="110"/>
                <w:position w:val="9"/>
                <w:sz w:val="18"/>
              </w:rPr>
              <w:t>+</w:t>
            </w:r>
          </w:p>
        </w:tc>
        <w:tc>
          <w:tcPr>
            <w:tcW w:w="4593" w:type="dxa"/>
            <w:tcBorders>
              <w:top w:val="single" w:sz="6" w:space="0" w:color="000000"/>
            </w:tcBorders>
          </w:tcPr>
          <w:p w14:paraId="7CADDC5E" w14:textId="77777777" w:rsidR="005313F1" w:rsidRPr="00A6684B" w:rsidRDefault="009B75EF">
            <w:pPr>
              <w:pStyle w:val="TableParagraph"/>
              <w:spacing w:before="43" w:line="271" w:lineRule="exact"/>
              <w:ind w:left="137" w:right="136"/>
              <w:jc w:val="center"/>
              <w:rPr>
                <w:sz w:val="24"/>
                <w:lang w:val="es-ES"/>
                <w:rPrChange w:id="1508" w:author="Alicia Lledolara" w:date="2019-01-09T15:18:00Z">
                  <w:rPr>
                    <w:sz w:val="24"/>
                  </w:rPr>
                </w:rPrChange>
              </w:rPr>
            </w:pPr>
            <w:r w:rsidRPr="00A6684B">
              <w:rPr>
                <w:i/>
                <w:w w:val="105"/>
                <w:sz w:val="24"/>
                <w:lang w:val="es-ES"/>
                <w:rPrChange w:id="1509" w:author="Alicia Lledolara" w:date="2019-01-09T15:18:00Z">
                  <w:rPr>
                    <w:i/>
                    <w:w w:val="105"/>
                    <w:sz w:val="24"/>
                  </w:rPr>
                </w:rPrChange>
              </w:rPr>
              <w:t xml:space="preserve">P4HA2 </w:t>
            </w:r>
            <w:r w:rsidRPr="00A6684B">
              <w:rPr>
                <w:w w:val="105"/>
                <w:sz w:val="24"/>
                <w:lang w:val="es-ES"/>
                <w:rPrChange w:id="1510" w:author="Alicia Lledolara" w:date="2019-01-09T15:18:00Z">
                  <w:rPr>
                    <w:w w:val="105"/>
                    <w:sz w:val="24"/>
                  </w:rPr>
                </w:rPrChange>
              </w:rPr>
              <w:t>(</w:t>
            </w:r>
            <w:proofErr w:type="spellStart"/>
            <w:r w:rsidRPr="00A6684B">
              <w:rPr>
                <w:w w:val="105"/>
                <w:sz w:val="24"/>
                <w:lang w:val="es-ES"/>
                <w:rPrChange w:id="1511" w:author="Alicia Lledolara" w:date="2019-01-09T15:18:00Z">
                  <w:rPr>
                    <w:w w:val="105"/>
                    <w:sz w:val="24"/>
                  </w:rPr>
                </w:rPrChange>
              </w:rPr>
              <w:t>monocytes</w:t>
            </w:r>
            <w:proofErr w:type="spellEnd"/>
            <w:r w:rsidRPr="00A6684B">
              <w:rPr>
                <w:w w:val="105"/>
                <w:sz w:val="24"/>
                <w:lang w:val="es-ES"/>
                <w:rPrChange w:id="1512" w:author="Alicia Lledolara" w:date="2019-01-09T15:18:00Z">
                  <w:rPr>
                    <w:w w:val="105"/>
                    <w:sz w:val="24"/>
                  </w:rPr>
                </w:rPrChange>
              </w:rPr>
              <w:t xml:space="preserve"> LPS2, LPS24, IFN-</w:t>
            </w:r>
            <w:r>
              <w:rPr>
                <w:i/>
                <w:w w:val="105"/>
                <w:sz w:val="24"/>
              </w:rPr>
              <w:t>γ</w:t>
            </w:r>
            <w:r w:rsidRPr="00A6684B">
              <w:rPr>
                <w:w w:val="105"/>
                <w:sz w:val="24"/>
                <w:lang w:val="es-ES"/>
                <w:rPrChange w:id="1513" w:author="Alicia Lledolara" w:date="2019-01-09T15:18:00Z">
                  <w:rPr>
                    <w:w w:val="105"/>
                    <w:sz w:val="24"/>
                  </w:rPr>
                </w:rPrChange>
              </w:rPr>
              <w:t>)</w:t>
            </w:r>
          </w:p>
        </w:tc>
      </w:tr>
      <w:tr w:rsidR="005313F1" w14:paraId="280588A2" w14:textId="77777777">
        <w:trPr>
          <w:trHeight w:val="576"/>
        </w:trPr>
        <w:tc>
          <w:tcPr>
            <w:tcW w:w="1358" w:type="dxa"/>
          </w:tcPr>
          <w:p w14:paraId="5A8DE630" w14:textId="77777777" w:rsidR="005313F1" w:rsidRPr="00A6684B" w:rsidRDefault="005313F1">
            <w:pPr>
              <w:pStyle w:val="TableParagraph"/>
              <w:spacing w:before="10"/>
              <w:rPr>
                <w:sz w:val="24"/>
                <w:lang w:val="es-ES"/>
                <w:rPrChange w:id="1514" w:author="Alicia Lledolara" w:date="2019-01-09T15:18:00Z">
                  <w:rPr>
                    <w:sz w:val="24"/>
                  </w:rPr>
                </w:rPrChange>
              </w:rPr>
            </w:pPr>
          </w:p>
          <w:p w14:paraId="10C4948F" w14:textId="77777777" w:rsidR="005313F1" w:rsidRDefault="009B75EF">
            <w:pPr>
              <w:pStyle w:val="TableParagraph"/>
              <w:spacing w:line="270" w:lineRule="exact"/>
              <w:ind w:left="4" w:right="122"/>
              <w:jc w:val="center"/>
              <w:rPr>
                <w:sz w:val="24"/>
              </w:rPr>
            </w:pPr>
            <w:r>
              <w:rPr>
                <w:w w:val="105"/>
                <w:sz w:val="24"/>
              </w:rPr>
              <w:t>rs11242104</w:t>
            </w:r>
          </w:p>
        </w:tc>
        <w:tc>
          <w:tcPr>
            <w:tcW w:w="1932" w:type="dxa"/>
          </w:tcPr>
          <w:p w14:paraId="6083F29C" w14:textId="77777777" w:rsidR="005313F1" w:rsidRDefault="005313F1">
            <w:pPr>
              <w:pStyle w:val="TableParagraph"/>
              <w:spacing w:before="10"/>
              <w:rPr>
                <w:sz w:val="24"/>
              </w:rPr>
            </w:pPr>
          </w:p>
          <w:p w14:paraId="40FF4182" w14:textId="77777777" w:rsidR="005313F1" w:rsidRDefault="009B75EF">
            <w:pPr>
              <w:pStyle w:val="TableParagraph"/>
              <w:spacing w:line="270" w:lineRule="exact"/>
              <w:ind w:left="97" w:right="97"/>
              <w:jc w:val="center"/>
              <w:rPr>
                <w:sz w:val="24"/>
              </w:rPr>
            </w:pPr>
            <w:r>
              <w:rPr>
                <w:w w:val="105"/>
                <w:sz w:val="24"/>
              </w:rPr>
              <w:t>All</w:t>
            </w:r>
          </w:p>
        </w:tc>
        <w:tc>
          <w:tcPr>
            <w:tcW w:w="4593" w:type="dxa"/>
          </w:tcPr>
          <w:p w14:paraId="1B80F537" w14:textId="77777777" w:rsidR="005313F1" w:rsidRDefault="009B75EF">
            <w:pPr>
              <w:pStyle w:val="TableParagraph"/>
              <w:spacing w:line="274" w:lineRule="exact"/>
              <w:ind w:left="137" w:right="136"/>
              <w:jc w:val="center"/>
              <w:rPr>
                <w:sz w:val="24"/>
              </w:rPr>
            </w:pPr>
            <w:r>
              <w:rPr>
                <w:i/>
                <w:w w:val="105"/>
                <w:sz w:val="24"/>
              </w:rPr>
              <w:t xml:space="preserve">SLC22A5 </w:t>
            </w:r>
            <w:r>
              <w:rPr>
                <w:w w:val="105"/>
                <w:sz w:val="24"/>
              </w:rPr>
              <w:t>(monocytes UT)</w:t>
            </w:r>
          </w:p>
          <w:p w14:paraId="3D4C026B" w14:textId="77777777" w:rsidR="005313F1" w:rsidRDefault="009B75EF">
            <w:pPr>
              <w:pStyle w:val="TableParagraph"/>
              <w:spacing w:before="13" w:line="270" w:lineRule="exact"/>
              <w:ind w:left="137" w:right="136"/>
              <w:jc w:val="center"/>
              <w:rPr>
                <w:sz w:val="24"/>
              </w:rPr>
            </w:pPr>
            <w:r>
              <w:rPr>
                <w:w w:val="105"/>
                <w:sz w:val="24"/>
              </w:rPr>
              <w:t>NA</w:t>
            </w:r>
          </w:p>
        </w:tc>
      </w:tr>
      <w:tr w:rsidR="005313F1" w14:paraId="2057E257" w14:textId="77777777">
        <w:trPr>
          <w:trHeight w:val="281"/>
        </w:trPr>
        <w:tc>
          <w:tcPr>
            <w:tcW w:w="1358" w:type="dxa"/>
          </w:tcPr>
          <w:p w14:paraId="77576672" w14:textId="77777777" w:rsidR="005313F1" w:rsidRDefault="009B75EF">
            <w:pPr>
              <w:pStyle w:val="TableParagraph"/>
              <w:spacing w:line="262" w:lineRule="exact"/>
              <w:ind w:left="4" w:right="122"/>
              <w:jc w:val="center"/>
              <w:rPr>
                <w:sz w:val="24"/>
              </w:rPr>
            </w:pPr>
            <w:r>
              <w:rPr>
                <w:w w:val="105"/>
                <w:sz w:val="24"/>
              </w:rPr>
              <w:t>rs11242105</w:t>
            </w:r>
          </w:p>
        </w:tc>
        <w:tc>
          <w:tcPr>
            <w:tcW w:w="1932" w:type="dxa"/>
          </w:tcPr>
          <w:p w14:paraId="6F021B12" w14:textId="77777777" w:rsidR="005313F1" w:rsidRDefault="009B75EF">
            <w:pPr>
              <w:pStyle w:val="TableParagraph"/>
              <w:spacing w:line="262" w:lineRule="exact"/>
              <w:ind w:left="97" w:right="97"/>
              <w:jc w:val="center"/>
              <w:rPr>
                <w:sz w:val="24"/>
              </w:rPr>
            </w:pPr>
            <w:r>
              <w:rPr>
                <w:w w:val="105"/>
                <w:sz w:val="24"/>
              </w:rPr>
              <w:t>All</w:t>
            </w:r>
          </w:p>
        </w:tc>
        <w:tc>
          <w:tcPr>
            <w:tcW w:w="4593" w:type="dxa"/>
          </w:tcPr>
          <w:p w14:paraId="3ED584E4" w14:textId="77777777" w:rsidR="005313F1" w:rsidRDefault="009B75EF">
            <w:pPr>
              <w:pStyle w:val="TableParagraph"/>
              <w:spacing w:line="262" w:lineRule="exact"/>
              <w:ind w:left="137" w:right="136"/>
              <w:jc w:val="center"/>
              <w:rPr>
                <w:sz w:val="24"/>
              </w:rPr>
            </w:pPr>
            <w:r>
              <w:rPr>
                <w:w w:val="105"/>
                <w:sz w:val="24"/>
              </w:rPr>
              <w:t>NA</w:t>
            </w:r>
          </w:p>
        </w:tc>
      </w:tr>
      <w:tr w:rsidR="005313F1" w14:paraId="28D86B58" w14:textId="77777777">
        <w:trPr>
          <w:trHeight w:val="312"/>
        </w:trPr>
        <w:tc>
          <w:tcPr>
            <w:tcW w:w="1358" w:type="dxa"/>
          </w:tcPr>
          <w:p w14:paraId="6692F054" w14:textId="77777777" w:rsidR="005313F1" w:rsidRDefault="009B75EF">
            <w:pPr>
              <w:pStyle w:val="TableParagraph"/>
              <w:spacing w:before="23" w:line="268" w:lineRule="exact"/>
              <w:ind w:left="5" w:right="122"/>
              <w:jc w:val="center"/>
              <w:rPr>
                <w:sz w:val="24"/>
              </w:rPr>
            </w:pPr>
            <w:r>
              <w:rPr>
                <w:w w:val="110"/>
                <w:sz w:val="24"/>
              </w:rPr>
              <w:t>rs2069803</w:t>
            </w:r>
          </w:p>
        </w:tc>
        <w:tc>
          <w:tcPr>
            <w:tcW w:w="1932" w:type="dxa"/>
          </w:tcPr>
          <w:p w14:paraId="2E1AC6B8" w14:textId="77777777" w:rsidR="005313F1" w:rsidRDefault="009B75EF">
            <w:pPr>
              <w:pStyle w:val="TableParagraph"/>
              <w:spacing w:before="23" w:line="268" w:lineRule="exact"/>
              <w:ind w:left="97" w:right="97"/>
              <w:jc w:val="center"/>
              <w:rPr>
                <w:sz w:val="24"/>
              </w:rPr>
            </w:pPr>
            <w:r>
              <w:rPr>
                <w:w w:val="105"/>
                <w:sz w:val="24"/>
              </w:rPr>
              <w:t>All</w:t>
            </w:r>
          </w:p>
        </w:tc>
        <w:tc>
          <w:tcPr>
            <w:tcW w:w="4593" w:type="dxa"/>
          </w:tcPr>
          <w:p w14:paraId="54465284" w14:textId="77777777" w:rsidR="005313F1" w:rsidRDefault="009B75EF">
            <w:pPr>
              <w:pStyle w:val="TableParagraph"/>
              <w:spacing w:line="292" w:lineRule="exact"/>
              <w:ind w:left="137" w:right="136"/>
              <w:jc w:val="center"/>
              <w:rPr>
                <w:sz w:val="24"/>
              </w:rPr>
            </w:pPr>
            <w:r>
              <w:rPr>
                <w:i/>
                <w:w w:val="105"/>
                <w:sz w:val="24"/>
              </w:rPr>
              <w:t xml:space="preserve">SLC22A5 </w:t>
            </w:r>
            <w:r>
              <w:rPr>
                <w:w w:val="105"/>
                <w:sz w:val="24"/>
              </w:rPr>
              <w:t>(CD4</w:t>
            </w:r>
            <w:r>
              <w:rPr>
                <w:w w:val="105"/>
                <w:position w:val="9"/>
                <w:sz w:val="18"/>
              </w:rPr>
              <w:t>+(</w:t>
            </w:r>
            <w:r>
              <w:rPr>
                <w:rFonts w:ascii="Arial Unicode MS" w:hAnsi="Arial Unicode MS"/>
                <w:w w:val="105"/>
                <w:position w:val="9"/>
                <w:sz w:val="18"/>
              </w:rPr>
              <w:t>∗</w:t>
            </w:r>
            <w:r>
              <w:rPr>
                <w:w w:val="105"/>
                <w:position w:val="9"/>
                <w:sz w:val="18"/>
              </w:rPr>
              <w:t>)</w:t>
            </w:r>
            <w:r>
              <w:rPr>
                <w:w w:val="105"/>
                <w:sz w:val="24"/>
              </w:rPr>
              <w:t>, CD8</w:t>
            </w:r>
            <w:r>
              <w:rPr>
                <w:w w:val="105"/>
                <w:position w:val="9"/>
                <w:sz w:val="18"/>
              </w:rPr>
              <w:t>+</w:t>
            </w:r>
            <w:r>
              <w:rPr>
                <w:w w:val="105"/>
                <w:sz w:val="24"/>
              </w:rPr>
              <w:t>)</w:t>
            </w:r>
          </w:p>
        </w:tc>
      </w:tr>
      <w:tr w:rsidR="005313F1" w14:paraId="4B7DF05D" w14:textId="77777777">
        <w:trPr>
          <w:trHeight w:val="284"/>
        </w:trPr>
        <w:tc>
          <w:tcPr>
            <w:tcW w:w="1358" w:type="dxa"/>
          </w:tcPr>
          <w:p w14:paraId="119ADD32" w14:textId="77777777" w:rsidR="005313F1" w:rsidRDefault="009B75EF">
            <w:pPr>
              <w:pStyle w:val="TableParagraph"/>
              <w:spacing w:line="264" w:lineRule="exact"/>
              <w:ind w:left="5" w:right="122"/>
              <w:jc w:val="center"/>
              <w:rPr>
                <w:sz w:val="24"/>
              </w:rPr>
            </w:pPr>
            <w:r>
              <w:rPr>
                <w:w w:val="110"/>
                <w:sz w:val="24"/>
              </w:rPr>
              <w:t>rs27437</w:t>
            </w:r>
          </w:p>
        </w:tc>
        <w:tc>
          <w:tcPr>
            <w:tcW w:w="1932" w:type="dxa"/>
          </w:tcPr>
          <w:p w14:paraId="7D2492EA" w14:textId="77777777" w:rsidR="005313F1" w:rsidRDefault="009B75EF">
            <w:pPr>
              <w:pStyle w:val="TableParagraph"/>
              <w:spacing w:line="264" w:lineRule="exact"/>
              <w:ind w:left="97" w:right="104"/>
              <w:jc w:val="center"/>
              <w:rPr>
                <w:sz w:val="18"/>
              </w:rPr>
            </w:pPr>
            <w:r>
              <w:rPr>
                <w:w w:val="110"/>
                <w:sz w:val="24"/>
              </w:rPr>
              <w:t>CD14</w:t>
            </w:r>
            <w:r>
              <w:rPr>
                <w:w w:val="110"/>
                <w:position w:val="9"/>
                <w:sz w:val="18"/>
              </w:rPr>
              <w:t>+</w:t>
            </w:r>
            <w:r>
              <w:rPr>
                <w:w w:val="110"/>
                <w:sz w:val="24"/>
              </w:rPr>
              <w:t>, mCD4</w:t>
            </w:r>
            <w:r>
              <w:rPr>
                <w:w w:val="110"/>
                <w:position w:val="9"/>
                <w:sz w:val="18"/>
              </w:rPr>
              <w:t>+</w:t>
            </w:r>
          </w:p>
        </w:tc>
        <w:tc>
          <w:tcPr>
            <w:tcW w:w="4593" w:type="dxa"/>
          </w:tcPr>
          <w:p w14:paraId="7F250D58" w14:textId="77777777" w:rsidR="005313F1" w:rsidRDefault="009B75EF">
            <w:pPr>
              <w:pStyle w:val="TableParagraph"/>
              <w:spacing w:line="264" w:lineRule="exact"/>
              <w:ind w:left="137" w:right="136"/>
              <w:jc w:val="center"/>
              <w:rPr>
                <w:sz w:val="24"/>
              </w:rPr>
            </w:pPr>
            <w:r>
              <w:rPr>
                <w:i/>
                <w:w w:val="105"/>
                <w:sz w:val="24"/>
              </w:rPr>
              <w:t xml:space="preserve">SLC22A5 </w:t>
            </w:r>
            <w:r>
              <w:rPr>
                <w:w w:val="105"/>
                <w:sz w:val="24"/>
              </w:rPr>
              <w:t>(CD4</w:t>
            </w:r>
            <w:r>
              <w:rPr>
                <w:w w:val="105"/>
                <w:position w:val="9"/>
                <w:sz w:val="18"/>
              </w:rPr>
              <w:t>+</w:t>
            </w:r>
            <w:r>
              <w:rPr>
                <w:w w:val="105"/>
                <w:sz w:val="24"/>
              </w:rPr>
              <w:t>, CD8</w:t>
            </w:r>
            <w:r>
              <w:rPr>
                <w:w w:val="105"/>
                <w:position w:val="9"/>
                <w:sz w:val="18"/>
              </w:rPr>
              <w:t>+</w:t>
            </w:r>
            <w:r>
              <w:rPr>
                <w:w w:val="105"/>
                <w:sz w:val="24"/>
              </w:rPr>
              <w:t>)</w:t>
            </w:r>
          </w:p>
        </w:tc>
      </w:tr>
      <w:tr w:rsidR="005313F1" w14:paraId="460D733F" w14:textId="77777777">
        <w:trPr>
          <w:trHeight w:val="324"/>
        </w:trPr>
        <w:tc>
          <w:tcPr>
            <w:tcW w:w="1358" w:type="dxa"/>
          </w:tcPr>
          <w:p w14:paraId="397B0251" w14:textId="77777777" w:rsidR="005313F1" w:rsidRDefault="009B75EF">
            <w:pPr>
              <w:pStyle w:val="TableParagraph"/>
              <w:spacing w:before="22"/>
              <w:ind w:left="5" w:right="122"/>
              <w:jc w:val="center"/>
              <w:rPr>
                <w:sz w:val="24"/>
              </w:rPr>
            </w:pPr>
            <w:r>
              <w:rPr>
                <w:w w:val="110"/>
                <w:sz w:val="24"/>
              </w:rPr>
              <w:t>rs4705908</w:t>
            </w:r>
          </w:p>
        </w:tc>
        <w:tc>
          <w:tcPr>
            <w:tcW w:w="1932" w:type="dxa"/>
          </w:tcPr>
          <w:p w14:paraId="3F14B1CC" w14:textId="77777777" w:rsidR="005313F1" w:rsidRDefault="009B75EF">
            <w:pPr>
              <w:pStyle w:val="TableParagraph"/>
              <w:spacing w:before="22"/>
              <w:ind w:left="97" w:right="97"/>
              <w:jc w:val="center"/>
              <w:rPr>
                <w:sz w:val="24"/>
              </w:rPr>
            </w:pPr>
            <w:r>
              <w:rPr>
                <w:w w:val="105"/>
                <w:sz w:val="24"/>
              </w:rPr>
              <w:t>All</w:t>
            </w:r>
          </w:p>
        </w:tc>
        <w:tc>
          <w:tcPr>
            <w:tcW w:w="4593" w:type="dxa"/>
          </w:tcPr>
          <w:p w14:paraId="17F5A6D2" w14:textId="77777777" w:rsidR="005313F1" w:rsidRDefault="009B75EF">
            <w:pPr>
              <w:pStyle w:val="TableParagraph"/>
              <w:spacing w:line="298" w:lineRule="exact"/>
              <w:ind w:left="137" w:right="136"/>
              <w:jc w:val="center"/>
              <w:rPr>
                <w:sz w:val="24"/>
              </w:rPr>
            </w:pPr>
            <w:r>
              <w:rPr>
                <w:i/>
                <w:w w:val="105"/>
                <w:sz w:val="24"/>
              </w:rPr>
              <w:t xml:space="preserve">SLC22A5 </w:t>
            </w:r>
            <w:r>
              <w:rPr>
                <w:w w:val="105"/>
                <w:sz w:val="24"/>
              </w:rPr>
              <w:t>(CD4</w:t>
            </w:r>
            <w:r>
              <w:rPr>
                <w:w w:val="105"/>
                <w:position w:val="9"/>
                <w:sz w:val="18"/>
              </w:rPr>
              <w:t>+(</w:t>
            </w:r>
            <w:r>
              <w:rPr>
                <w:rFonts w:ascii="Arial Unicode MS" w:hAnsi="Arial Unicode MS"/>
                <w:w w:val="105"/>
                <w:position w:val="9"/>
                <w:sz w:val="18"/>
              </w:rPr>
              <w:t>∗</w:t>
            </w:r>
            <w:r>
              <w:rPr>
                <w:w w:val="105"/>
                <w:position w:val="9"/>
                <w:sz w:val="18"/>
              </w:rPr>
              <w:t>)</w:t>
            </w:r>
            <w:r>
              <w:rPr>
                <w:w w:val="105"/>
                <w:sz w:val="24"/>
              </w:rPr>
              <w:t>, CD8</w:t>
            </w:r>
            <w:r>
              <w:rPr>
                <w:w w:val="105"/>
                <w:position w:val="9"/>
                <w:sz w:val="18"/>
              </w:rPr>
              <w:t>+</w:t>
            </w:r>
            <w:r>
              <w:rPr>
                <w:w w:val="105"/>
                <w:sz w:val="24"/>
              </w:rPr>
              <w:t>)</w:t>
            </w:r>
          </w:p>
        </w:tc>
      </w:tr>
      <w:tr w:rsidR="005313F1" w14:paraId="09BBC279" w14:textId="77777777">
        <w:trPr>
          <w:trHeight w:val="568"/>
        </w:trPr>
        <w:tc>
          <w:tcPr>
            <w:tcW w:w="1358" w:type="dxa"/>
          </w:tcPr>
          <w:p w14:paraId="0D0B1121" w14:textId="77777777" w:rsidR="005313F1" w:rsidRDefault="009B75EF">
            <w:pPr>
              <w:pStyle w:val="TableParagraph"/>
              <w:spacing w:line="262" w:lineRule="exact"/>
              <w:ind w:left="5" w:right="122"/>
              <w:jc w:val="center"/>
              <w:rPr>
                <w:sz w:val="24"/>
              </w:rPr>
            </w:pPr>
            <w:r>
              <w:rPr>
                <w:w w:val="110"/>
                <w:sz w:val="24"/>
              </w:rPr>
              <w:t>rs2089855</w:t>
            </w:r>
          </w:p>
        </w:tc>
        <w:tc>
          <w:tcPr>
            <w:tcW w:w="1932" w:type="dxa"/>
          </w:tcPr>
          <w:p w14:paraId="7C9CDF46" w14:textId="77777777" w:rsidR="005313F1" w:rsidRDefault="009B75EF">
            <w:pPr>
              <w:pStyle w:val="TableParagraph"/>
              <w:spacing w:line="262" w:lineRule="exact"/>
              <w:ind w:left="97" w:right="97"/>
              <w:jc w:val="center"/>
              <w:rPr>
                <w:sz w:val="24"/>
              </w:rPr>
            </w:pPr>
            <w:r>
              <w:rPr>
                <w:w w:val="105"/>
                <w:sz w:val="24"/>
              </w:rPr>
              <w:t>All</w:t>
            </w:r>
          </w:p>
        </w:tc>
        <w:tc>
          <w:tcPr>
            <w:tcW w:w="4593" w:type="dxa"/>
          </w:tcPr>
          <w:p w14:paraId="292E7ACA" w14:textId="77777777" w:rsidR="005313F1" w:rsidRPr="00A6684B" w:rsidRDefault="009B75EF">
            <w:pPr>
              <w:pStyle w:val="TableParagraph"/>
              <w:spacing w:line="262" w:lineRule="exact"/>
              <w:ind w:left="137" w:right="136"/>
              <w:jc w:val="center"/>
              <w:rPr>
                <w:sz w:val="24"/>
                <w:lang w:val="es-ES"/>
                <w:rPrChange w:id="1515" w:author="Alicia Lledolara" w:date="2019-01-09T15:18:00Z">
                  <w:rPr>
                    <w:sz w:val="24"/>
                  </w:rPr>
                </w:rPrChange>
              </w:rPr>
            </w:pPr>
            <w:r w:rsidRPr="00A6684B">
              <w:rPr>
                <w:i/>
                <w:w w:val="105"/>
                <w:sz w:val="24"/>
                <w:lang w:val="es-ES"/>
                <w:rPrChange w:id="1516" w:author="Alicia Lledolara" w:date="2019-01-09T15:18:00Z">
                  <w:rPr>
                    <w:i/>
                    <w:w w:val="105"/>
                    <w:sz w:val="24"/>
                  </w:rPr>
                </w:rPrChange>
              </w:rPr>
              <w:t xml:space="preserve">P4HA2 </w:t>
            </w:r>
            <w:r w:rsidRPr="00A6684B">
              <w:rPr>
                <w:w w:val="105"/>
                <w:sz w:val="24"/>
                <w:lang w:val="es-ES"/>
                <w:rPrChange w:id="1517" w:author="Alicia Lledolara" w:date="2019-01-09T15:18:00Z">
                  <w:rPr>
                    <w:w w:val="105"/>
                    <w:sz w:val="24"/>
                  </w:rPr>
                </w:rPrChange>
              </w:rPr>
              <w:t>(</w:t>
            </w:r>
            <w:proofErr w:type="spellStart"/>
            <w:r w:rsidRPr="00A6684B">
              <w:rPr>
                <w:w w:val="105"/>
                <w:sz w:val="24"/>
                <w:lang w:val="es-ES"/>
                <w:rPrChange w:id="1518" w:author="Alicia Lledolara" w:date="2019-01-09T15:18:00Z">
                  <w:rPr>
                    <w:w w:val="105"/>
                    <w:sz w:val="24"/>
                  </w:rPr>
                </w:rPrChange>
              </w:rPr>
              <w:t>monocytes</w:t>
            </w:r>
            <w:proofErr w:type="spellEnd"/>
            <w:r w:rsidRPr="00A6684B">
              <w:rPr>
                <w:w w:val="105"/>
                <w:sz w:val="24"/>
                <w:lang w:val="es-ES"/>
                <w:rPrChange w:id="1519" w:author="Alicia Lledolara" w:date="2019-01-09T15:18:00Z">
                  <w:rPr>
                    <w:w w:val="105"/>
                    <w:sz w:val="24"/>
                  </w:rPr>
                </w:rPrChange>
              </w:rPr>
              <w:t xml:space="preserve"> LPS2, LPS24, IFN-</w:t>
            </w:r>
            <w:r>
              <w:rPr>
                <w:i/>
                <w:w w:val="105"/>
                <w:sz w:val="24"/>
              </w:rPr>
              <w:t>γ</w:t>
            </w:r>
            <w:r w:rsidRPr="00A6684B">
              <w:rPr>
                <w:w w:val="105"/>
                <w:sz w:val="24"/>
                <w:lang w:val="es-ES"/>
                <w:rPrChange w:id="1520" w:author="Alicia Lledolara" w:date="2019-01-09T15:18:00Z">
                  <w:rPr>
                    <w:w w:val="105"/>
                    <w:sz w:val="24"/>
                  </w:rPr>
                </w:rPrChange>
              </w:rPr>
              <w:t>,)</w:t>
            </w:r>
          </w:p>
          <w:p w14:paraId="772962AF" w14:textId="77777777" w:rsidR="005313F1" w:rsidRDefault="009B75EF">
            <w:pPr>
              <w:pStyle w:val="TableParagraph"/>
              <w:spacing w:before="13" w:line="273" w:lineRule="exact"/>
              <w:ind w:left="137" w:right="136"/>
              <w:jc w:val="center"/>
              <w:rPr>
                <w:sz w:val="24"/>
              </w:rPr>
            </w:pPr>
            <w:r>
              <w:rPr>
                <w:i/>
                <w:w w:val="110"/>
                <w:sz w:val="24"/>
              </w:rPr>
              <w:t xml:space="preserve">SLC22A5 </w:t>
            </w:r>
            <w:r>
              <w:rPr>
                <w:w w:val="110"/>
                <w:sz w:val="24"/>
              </w:rPr>
              <w:t>(monocytes UT, IFN-</w:t>
            </w:r>
            <w:r>
              <w:rPr>
                <w:i/>
                <w:w w:val="110"/>
                <w:sz w:val="24"/>
              </w:rPr>
              <w:t>γ</w:t>
            </w:r>
            <w:r>
              <w:rPr>
                <w:w w:val="110"/>
                <w:sz w:val="24"/>
              </w:rPr>
              <w:t>,</w:t>
            </w:r>
          </w:p>
        </w:tc>
      </w:tr>
    </w:tbl>
    <w:p w14:paraId="032048D8" w14:textId="77777777" w:rsidR="005313F1" w:rsidRDefault="009B75EF">
      <w:pPr>
        <w:spacing w:line="274" w:lineRule="exact"/>
        <w:ind w:left="5327"/>
        <w:rPr>
          <w:sz w:val="24"/>
        </w:rPr>
      </w:pPr>
      <w:r>
        <w:rPr>
          <w:w w:val="105"/>
          <w:sz w:val="24"/>
        </w:rPr>
        <w:t>CD4</w:t>
      </w:r>
      <w:proofErr w:type="gramStart"/>
      <w:r>
        <w:rPr>
          <w:w w:val="105"/>
          <w:position w:val="9"/>
          <w:sz w:val="18"/>
        </w:rPr>
        <w:t>+(</w:t>
      </w:r>
      <w:proofErr w:type="gramEnd"/>
      <w:r>
        <w:rPr>
          <w:rFonts w:ascii="Arial Unicode MS" w:hAnsi="Arial Unicode MS"/>
          <w:w w:val="105"/>
          <w:position w:val="9"/>
          <w:sz w:val="18"/>
        </w:rPr>
        <w:t>∗</w:t>
      </w:r>
      <w:r>
        <w:rPr>
          <w:w w:val="105"/>
          <w:sz w:val="24"/>
        </w:rPr>
        <w:t>), CD8</w:t>
      </w:r>
      <w:r>
        <w:rPr>
          <w:w w:val="105"/>
          <w:position w:val="9"/>
          <w:sz w:val="18"/>
        </w:rPr>
        <w:t>+(</w:t>
      </w:r>
      <w:r>
        <w:rPr>
          <w:rFonts w:ascii="Arial Unicode MS" w:hAnsi="Arial Unicode MS"/>
          <w:w w:val="105"/>
          <w:position w:val="9"/>
          <w:sz w:val="18"/>
        </w:rPr>
        <w:t>∗</w:t>
      </w:r>
      <w:r>
        <w:rPr>
          <w:w w:val="105"/>
          <w:position w:val="9"/>
          <w:sz w:val="18"/>
        </w:rPr>
        <w:t>)</w:t>
      </w:r>
      <w:r>
        <w:rPr>
          <w:w w:val="105"/>
          <w:sz w:val="24"/>
        </w:rPr>
        <w:t>)</w:t>
      </w:r>
    </w:p>
    <w:p w14:paraId="08973261" w14:textId="77777777" w:rsidR="005313F1" w:rsidRDefault="00090D17">
      <w:pPr>
        <w:tabs>
          <w:tab w:val="left" w:pos="2572"/>
          <w:tab w:val="left" w:pos="4873"/>
        </w:tabs>
        <w:spacing w:line="320" w:lineRule="exact"/>
        <w:ind w:left="722"/>
        <w:rPr>
          <w:sz w:val="24"/>
        </w:rPr>
      </w:pPr>
      <w:r>
        <w:rPr>
          <w:noProof/>
        </w:rPr>
        <mc:AlternateContent>
          <mc:Choice Requires="wps">
            <w:drawing>
              <wp:anchor distT="0" distB="0" distL="0" distR="0" simplePos="0" relativeHeight="18704" behindDoc="0" locked="0" layoutInCell="1" allowOverlap="1" wp14:anchorId="7E80B102" wp14:editId="2A13955C">
                <wp:simplePos x="0" y="0"/>
                <wp:positionH relativeFrom="page">
                  <wp:posOffset>1483995</wp:posOffset>
                </wp:positionH>
                <wp:positionV relativeFrom="paragraph">
                  <wp:posOffset>257810</wp:posOffset>
                </wp:positionV>
                <wp:extent cx="5006340" cy="0"/>
                <wp:effectExtent l="0" t="0" r="0" b="0"/>
                <wp:wrapTopAndBottom/>
                <wp:docPr id="12" name="Line 2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0634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C14A7B" id="Line 2578" o:spid="_x0000_s1026" style="position:absolute;z-index:18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6.85pt,20.3pt" to="511.0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" strokeweight=".33019mm">
                <o:lock v:ext="edit" shapetype="f"/>
                <w10:wrap type="topAndBottom" anchorx="page"/>
              </v:line>
            </w:pict>
          </mc:Fallback>
        </mc:AlternateContent>
      </w:r>
      <w:proofErr w:type="gramStart"/>
      <w:r w:rsidR="009B75EF">
        <w:rPr>
          <w:w w:val="105"/>
          <w:sz w:val="24"/>
        </w:rPr>
        <w:t>rs7721882</w:t>
      </w:r>
      <w:proofErr w:type="gramEnd"/>
      <w:r w:rsidR="009B75EF">
        <w:rPr>
          <w:w w:val="105"/>
          <w:sz w:val="24"/>
        </w:rPr>
        <w:tab/>
        <w:t>mCD4</w:t>
      </w:r>
      <w:r w:rsidR="009B75EF">
        <w:rPr>
          <w:w w:val="105"/>
          <w:position w:val="9"/>
          <w:sz w:val="18"/>
        </w:rPr>
        <w:t>+</w:t>
      </w:r>
      <w:r w:rsidR="009B75EF">
        <w:rPr>
          <w:w w:val="105"/>
          <w:position w:val="9"/>
          <w:sz w:val="18"/>
        </w:rPr>
        <w:tab/>
      </w:r>
      <w:r w:rsidR="009B75EF">
        <w:rPr>
          <w:i/>
          <w:w w:val="105"/>
          <w:sz w:val="24"/>
        </w:rPr>
        <w:t xml:space="preserve">SLC22A5 </w:t>
      </w:r>
      <w:r w:rsidR="009B75EF">
        <w:rPr>
          <w:w w:val="105"/>
          <w:sz w:val="24"/>
        </w:rPr>
        <w:t>(CD4</w:t>
      </w:r>
      <w:r w:rsidR="009B75EF">
        <w:rPr>
          <w:w w:val="105"/>
          <w:position w:val="9"/>
          <w:sz w:val="18"/>
        </w:rPr>
        <w:t>+(</w:t>
      </w:r>
      <w:r w:rsidR="009B75EF">
        <w:rPr>
          <w:rFonts w:ascii="Arial Unicode MS" w:hAnsi="Arial Unicode MS"/>
          <w:w w:val="105"/>
          <w:position w:val="9"/>
          <w:sz w:val="18"/>
        </w:rPr>
        <w:t>∗</w:t>
      </w:r>
      <w:r w:rsidR="009B75EF">
        <w:rPr>
          <w:w w:val="105"/>
          <w:position w:val="9"/>
          <w:sz w:val="18"/>
        </w:rPr>
        <w:t>)</w:t>
      </w:r>
      <w:r w:rsidR="009B75EF">
        <w:rPr>
          <w:w w:val="105"/>
          <w:sz w:val="24"/>
        </w:rPr>
        <w:t>,</w:t>
      </w:r>
      <w:r w:rsidR="009B75EF">
        <w:rPr>
          <w:spacing w:val="-2"/>
          <w:w w:val="105"/>
          <w:sz w:val="24"/>
        </w:rPr>
        <w:t xml:space="preserve"> </w:t>
      </w:r>
      <w:r w:rsidR="009B75EF">
        <w:rPr>
          <w:w w:val="105"/>
          <w:sz w:val="24"/>
        </w:rPr>
        <w:t>CD8</w:t>
      </w:r>
      <w:r w:rsidR="009B75EF">
        <w:rPr>
          <w:w w:val="105"/>
          <w:position w:val="9"/>
          <w:sz w:val="18"/>
        </w:rPr>
        <w:t>+</w:t>
      </w:r>
      <w:r w:rsidR="009B75EF">
        <w:rPr>
          <w:w w:val="105"/>
          <w:sz w:val="24"/>
        </w:rPr>
        <w:t>)</w:t>
      </w:r>
    </w:p>
    <w:p w14:paraId="2B7477A7" w14:textId="77777777" w:rsidR="005313F1" w:rsidRDefault="005313F1">
      <w:pPr>
        <w:pStyle w:val="BodyText"/>
        <w:spacing w:before="11"/>
        <w:rPr>
          <w:sz w:val="14"/>
        </w:rPr>
      </w:pPr>
    </w:p>
    <w:p w14:paraId="2E1F05EB" w14:textId="77777777" w:rsidR="005313F1" w:rsidRDefault="009B75EF">
      <w:pPr>
        <w:spacing w:before="91" w:line="270" w:lineRule="exact"/>
        <w:ind w:left="377" w:right="101"/>
        <w:jc w:val="both"/>
      </w:pPr>
      <w:r>
        <w:rPr>
          <w:spacing w:val="-4"/>
          <w:w w:val="110"/>
        </w:rPr>
        <w:t xml:space="preserve">Table </w:t>
      </w:r>
      <w:r>
        <w:rPr>
          <w:w w:val="110"/>
        </w:rPr>
        <w:t xml:space="preserve">5.11: Publicly available and unpublished </w:t>
      </w:r>
      <w:r>
        <w:rPr>
          <w:i/>
          <w:w w:val="110"/>
        </w:rPr>
        <w:t>cis</w:t>
      </w:r>
      <w:r>
        <w:rPr>
          <w:w w:val="110"/>
        </w:rPr>
        <w:t>-</w:t>
      </w:r>
      <w:proofErr w:type="spellStart"/>
      <w:r>
        <w:rPr>
          <w:w w:val="110"/>
        </w:rPr>
        <w:t>eQTL</w:t>
      </w:r>
      <w:proofErr w:type="spellEnd"/>
      <w:r>
        <w:rPr>
          <w:w w:val="110"/>
        </w:rPr>
        <w:t xml:space="preserve"> datasets reporting an </w:t>
      </w:r>
      <w:proofErr w:type="gramStart"/>
      <w:r>
        <w:rPr>
          <w:w w:val="110"/>
        </w:rPr>
        <w:t>e</w:t>
      </w:r>
      <w:r>
        <w:rPr>
          <w:rFonts w:ascii="Arial" w:hAnsi="Arial"/>
          <w:w w:val="110"/>
        </w:rPr>
        <w:t>ff</w:t>
      </w:r>
      <w:r>
        <w:rPr>
          <w:w w:val="110"/>
        </w:rPr>
        <w:t>ect  for</w:t>
      </w:r>
      <w:proofErr w:type="gramEnd"/>
      <w:r>
        <w:rPr>
          <w:spacing w:val="-7"/>
          <w:w w:val="110"/>
        </w:rPr>
        <w:t xml:space="preserve"> </w:t>
      </w:r>
      <w:r>
        <w:rPr>
          <w:w w:val="110"/>
        </w:rPr>
        <w:t>the</w:t>
      </w:r>
      <w:r>
        <w:rPr>
          <w:spacing w:val="-6"/>
          <w:w w:val="110"/>
        </w:rPr>
        <w:t xml:space="preserve"> </w:t>
      </w:r>
      <w:proofErr w:type="spellStart"/>
      <w:r>
        <w:rPr>
          <w:spacing w:val="-3"/>
          <w:w w:val="110"/>
        </w:rPr>
        <w:t>PsA</w:t>
      </w:r>
      <w:proofErr w:type="spellEnd"/>
      <w:r>
        <w:rPr>
          <w:spacing w:val="-6"/>
          <w:w w:val="110"/>
        </w:rPr>
        <w:t xml:space="preserve"> </w:t>
      </w:r>
      <w:r>
        <w:rPr>
          <w:w w:val="110"/>
        </w:rPr>
        <w:t>5q31</w:t>
      </w:r>
      <w:r>
        <w:rPr>
          <w:spacing w:val="-7"/>
          <w:w w:val="110"/>
        </w:rPr>
        <w:t xml:space="preserve"> </w:t>
      </w:r>
      <w:r>
        <w:rPr>
          <w:spacing w:val="-6"/>
          <w:w w:val="110"/>
        </w:rPr>
        <w:t>GWAS</w:t>
      </w:r>
      <w:r>
        <w:rPr>
          <w:spacing w:val="-5"/>
          <w:w w:val="110"/>
        </w:rPr>
        <w:t xml:space="preserve"> </w:t>
      </w:r>
      <w:r>
        <w:rPr>
          <w:w w:val="110"/>
        </w:rPr>
        <w:t>locus</w:t>
      </w:r>
      <w:r>
        <w:rPr>
          <w:spacing w:val="-6"/>
          <w:w w:val="110"/>
        </w:rPr>
        <w:t xml:space="preserve"> </w:t>
      </w:r>
      <w:r>
        <w:rPr>
          <w:w w:val="110"/>
        </w:rPr>
        <w:t>fine-mapped</w:t>
      </w:r>
      <w:r>
        <w:rPr>
          <w:spacing w:val="-6"/>
          <w:w w:val="110"/>
        </w:rPr>
        <w:t xml:space="preserve"> </w:t>
      </w:r>
      <w:r>
        <w:rPr>
          <w:w w:val="110"/>
        </w:rPr>
        <w:t>SNPs</w:t>
      </w:r>
      <w:r>
        <w:rPr>
          <w:spacing w:val="-7"/>
          <w:w w:val="110"/>
        </w:rPr>
        <w:t xml:space="preserve"> </w:t>
      </w:r>
      <w:r>
        <w:rPr>
          <w:w w:val="110"/>
        </w:rPr>
        <w:t>(90%</w:t>
      </w:r>
      <w:r>
        <w:rPr>
          <w:spacing w:val="-6"/>
          <w:w w:val="110"/>
        </w:rPr>
        <w:t xml:space="preserve"> </w:t>
      </w:r>
      <w:r>
        <w:rPr>
          <w:w w:val="110"/>
        </w:rPr>
        <w:t>credible</w:t>
      </w:r>
      <w:r>
        <w:rPr>
          <w:spacing w:val="-6"/>
          <w:w w:val="110"/>
        </w:rPr>
        <w:t xml:space="preserve"> </w:t>
      </w:r>
      <w:r>
        <w:rPr>
          <w:w w:val="110"/>
        </w:rPr>
        <w:t>set)</w:t>
      </w:r>
      <w:r>
        <w:rPr>
          <w:spacing w:val="-7"/>
          <w:w w:val="110"/>
        </w:rPr>
        <w:t xml:space="preserve"> </w:t>
      </w:r>
      <w:r>
        <w:rPr>
          <w:w w:val="110"/>
        </w:rPr>
        <w:t>overlapping</w:t>
      </w:r>
      <w:r>
        <w:rPr>
          <w:spacing w:val="-6"/>
          <w:w w:val="110"/>
        </w:rPr>
        <w:t xml:space="preserve"> </w:t>
      </w:r>
      <w:r>
        <w:rPr>
          <w:spacing w:val="-13"/>
          <w:w w:val="110"/>
        </w:rPr>
        <w:t xml:space="preserve">ATAC </w:t>
      </w:r>
      <w:r>
        <w:rPr>
          <w:w w:val="110"/>
        </w:rPr>
        <w:t xml:space="preserve">accessible regions. </w:t>
      </w:r>
      <w:proofErr w:type="gramStart"/>
      <w:r>
        <w:rPr>
          <w:w w:val="110"/>
        </w:rPr>
        <w:t xml:space="preserve">For each of the SNPs, the cell type for the </w:t>
      </w:r>
      <w:r>
        <w:rPr>
          <w:spacing w:val="-13"/>
          <w:w w:val="110"/>
        </w:rPr>
        <w:t xml:space="preserve">ATAC </w:t>
      </w:r>
      <w:r>
        <w:rPr>
          <w:w w:val="110"/>
        </w:rPr>
        <w:t xml:space="preserve">overlap, </w:t>
      </w:r>
      <w:commentRangeStart w:id="1521"/>
      <w:r>
        <w:rPr>
          <w:w w:val="110"/>
        </w:rPr>
        <w:t>the gene which</w:t>
      </w:r>
      <w:r>
        <w:rPr>
          <w:spacing w:val="-6"/>
          <w:w w:val="110"/>
        </w:rPr>
        <w:t xml:space="preserve"> </w:t>
      </w:r>
      <w:r>
        <w:rPr>
          <w:w w:val="110"/>
        </w:rPr>
        <w:t>expression</w:t>
      </w:r>
      <w:r>
        <w:rPr>
          <w:spacing w:val="-6"/>
          <w:w w:val="110"/>
        </w:rPr>
        <w:t xml:space="preserve"> </w:t>
      </w:r>
      <w:r>
        <w:rPr>
          <w:w w:val="110"/>
        </w:rPr>
        <w:t>is</w:t>
      </w:r>
      <w:r>
        <w:rPr>
          <w:spacing w:val="-5"/>
          <w:w w:val="110"/>
        </w:rPr>
        <w:t xml:space="preserve"> </w:t>
      </w:r>
      <w:r>
        <w:rPr>
          <w:w w:val="110"/>
        </w:rPr>
        <w:t>reported</w:t>
      </w:r>
      <w:r>
        <w:rPr>
          <w:spacing w:val="-5"/>
          <w:w w:val="110"/>
        </w:rPr>
        <w:t xml:space="preserve"> </w:t>
      </w:r>
      <w:r>
        <w:rPr>
          <w:w w:val="110"/>
        </w:rPr>
        <w:t>to</w:t>
      </w:r>
      <w:r>
        <w:rPr>
          <w:spacing w:val="-7"/>
          <w:w w:val="110"/>
        </w:rPr>
        <w:t xml:space="preserve"> </w:t>
      </w:r>
      <w:r>
        <w:rPr>
          <w:w w:val="110"/>
        </w:rPr>
        <w:t>be</w:t>
      </w:r>
      <w:r>
        <w:rPr>
          <w:spacing w:val="-5"/>
          <w:w w:val="110"/>
        </w:rPr>
        <w:t xml:space="preserve"> </w:t>
      </w:r>
      <w:r>
        <w:rPr>
          <w:w w:val="110"/>
        </w:rPr>
        <w:t>regulated</w:t>
      </w:r>
      <w:r>
        <w:rPr>
          <w:spacing w:val="-6"/>
          <w:w w:val="110"/>
        </w:rPr>
        <w:t xml:space="preserve"> </w:t>
      </w:r>
      <w:r>
        <w:rPr>
          <w:w w:val="110"/>
        </w:rPr>
        <w:t>by</w:t>
      </w:r>
      <w:r>
        <w:rPr>
          <w:spacing w:val="-6"/>
          <w:w w:val="110"/>
        </w:rPr>
        <w:t xml:space="preserve"> </w:t>
      </w:r>
      <w:r>
        <w:rPr>
          <w:w w:val="110"/>
        </w:rPr>
        <w:t>the</w:t>
      </w:r>
      <w:r>
        <w:rPr>
          <w:spacing w:val="-5"/>
          <w:w w:val="110"/>
        </w:rPr>
        <w:t xml:space="preserve"> </w:t>
      </w:r>
      <w:r>
        <w:rPr>
          <w:w w:val="110"/>
        </w:rPr>
        <w:t>SNP</w:t>
      </w:r>
      <w:r>
        <w:rPr>
          <w:spacing w:val="-6"/>
          <w:w w:val="110"/>
        </w:rPr>
        <w:t xml:space="preserve"> </w:t>
      </w:r>
      <w:r>
        <w:rPr>
          <w:w w:val="110"/>
        </w:rPr>
        <w:t>(</w:t>
      </w:r>
      <w:proofErr w:type="spellStart"/>
      <w:r>
        <w:rPr>
          <w:w w:val="110"/>
        </w:rPr>
        <w:t>eGene</w:t>
      </w:r>
      <w:proofErr w:type="spellEnd"/>
      <w:r>
        <w:rPr>
          <w:w w:val="110"/>
        </w:rPr>
        <w:t>)</w:t>
      </w:r>
      <w:r>
        <w:rPr>
          <w:spacing w:val="-5"/>
          <w:w w:val="110"/>
        </w:rPr>
        <w:t xml:space="preserve"> </w:t>
      </w:r>
      <w:commentRangeEnd w:id="1521"/>
      <w:r w:rsidR="000D6DF0">
        <w:rPr>
          <w:rStyle w:val="CommentReference"/>
        </w:rPr>
        <w:commentReference w:id="1521"/>
      </w:r>
      <w:r>
        <w:rPr>
          <w:w w:val="110"/>
        </w:rPr>
        <w:t>and</w:t>
      </w:r>
      <w:r>
        <w:rPr>
          <w:spacing w:val="-6"/>
          <w:w w:val="110"/>
        </w:rPr>
        <w:t xml:space="preserve"> </w:t>
      </w:r>
      <w:r>
        <w:rPr>
          <w:w w:val="110"/>
        </w:rPr>
        <w:t>the</w:t>
      </w:r>
      <w:r>
        <w:rPr>
          <w:spacing w:val="-6"/>
          <w:w w:val="110"/>
        </w:rPr>
        <w:t xml:space="preserve"> </w:t>
      </w:r>
      <w:r>
        <w:rPr>
          <w:w w:val="110"/>
        </w:rPr>
        <w:t>cell</w:t>
      </w:r>
      <w:r>
        <w:rPr>
          <w:spacing w:val="-5"/>
          <w:w w:val="110"/>
        </w:rPr>
        <w:t xml:space="preserve"> </w:t>
      </w:r>
      <w:r>
        <w:rPr>
          <w:w w:val="110"/>
        </w:rPr>
        <w:t>type</w:t>
      </w:r>
      <w:r>
        <w:rPr>
          <w:spacing w:val="-6"/>
          <w:w w:val="110"/>
        </w:rPr>
        <w:t xml:space="preserve"> </w:t>
      </w:r>
      <w:r>
        <w:rPr>
          <w:w w:val="110"/>
        </w:rPr>
        <w:t>where the</w:t>
      </w:r>
      <w:r>
        <w:rPr>
          <w:spacing w:val="-12"/>
          <w:w w:val="110"/>
        </w:rPr>
        <w:t xml:space="preserve"> </w:t>
      </w:r>
      <w:proofErr w:type="spellStart"/>
      <w:r>
        <w:rPr>
          <w:w w:val="110"/>
        </w:rPr>
        <w:t>eQTL</w:t>
      </w:r>
      <w:proofErr w:type="spellEnd"/>
      <w:r>
        <w:rPr>
          <w:spacing w:val="-12"/>
          <w:w w:val="110"/>
        </w:rPr>
        <w:t xml:space="preserve"> </w:t>
      </w:r>
      <w:r>
        <w:rPr>
          <w:w w:val="110"/>
        </w:rPr>
        <w:t>study</w:t>
      </w:r>
      <w:r>
        <w:rPr>
          <w:spacing w:val="-11"/>
          <w:w w:val="110"/>
        </w:rPr>
        <w:t xml:space="preserve"> </w:t>
      </w:r>
      <w:r>
        <w:rPr>
          <w:w w:val="110"/>
        </w:rPr>
        <w:t>was</w:t>
      </w:r>
      <w:r>
        <w:rPr>
          <w:spacing w:val="-13"/>
          <w:w w:val="110"/>
        </w:rPr>
        <w:t xml:space="preserve"> </w:t>
      </w:r>
      <w:r>
        <w:rPr>
          <w:w w:val="110"/>
        </w:rPr>
        <w:t>conducted</w:t>
      </w:r>
      <w:r>
        <w:rPr>
          <w:spacing w:val="-11"/>
          <w:w w:val="110"/>
        </w:rPr>
        <w:t xml:space="preserve"> </w:t>
      </w:r>
      <w:r>
        <w:rPr>
          <w:w w:val="110"/>
        </w:rPr>
        <w:t>are</w:t>
      </w:r>
      <w:r>
        <w:rPr>
          <w:spacing w:val="-12"/>
          <w:w w:val="110"/>
        </w:rPr>
        <w:t xml:space="preserve"> </w:t>
      </w:r>
      <w:proofErr w:type="spellStart"/>
      <w:r>
        <w:rPr>
          <w:w w:val="110"/>
        </w:rPr>
        <w:t>specified.The</w:t>
      </w:r>
      <w:proofErr w:type="spellEnd"/>
      <w:r>
        <w:rPr>
          <w:spacing w:val="-11"/>
          <w:w w:val="110"/>
        </w:rPr>
        <w:t xml:space="preserve"> </w:t>
      </w:r>
      <w:proofErr w:type="spellStart"/>
      <w:r>
        <w:rPr>
          <w:w w:val="110"/>
        </w:rPr>
        <w:t>eQTLs</w:t>
      </w:r>
      <w:proofErr w:type="spellEnd"/>
      <w:r>
        <w:rPr>
          <w:spacing w:val="-13"/>
          <w:w w:val="110"/>
        </w:rPr>
        <w:t xml:space="preserve"> </w:t>
      </w:r>
      <w:r>
        <w:rPr>
          <w:w w:val="110"/>
        </w:rPr>
        <w:t>datasets</w:t>
      </w:r>
      <w:r>
        <w:rPr>
          <w:spacing w:val="-11"/>
          <w:w w:val="110"/>
        </w:rPr>
        <w:t xml:space="preserve"> </w:t>
      </w:r>
      <w:r>
        <w:rPr>
          <w:w w:val="110"/>
        </w:rPr>
        <w:t>included</w:t>
      </w:r>
      <w:r>
        <w:rPr>
          <w:spacing w:val="-12"/>
          <w:w w:val="110"/>
        </w:rPr>
        <w:t xml:space="preserve"> </w:t>
      </w:r>
      <w:r>
        <w:rPr>
          <w:w w:val="110"/>
        </w:rPr>
        <w:t>in</w:t>
      </w:r>
      <w:r>
        <w:rPr>
          <w:spacing w:val="-11"/>
          <w:w w:val="110"/>
        </w:rPr>
        <w:t xml:space="preserve"> </w:t>
      </w:r>
      <w:r>
        <w:rPr>
          <w:w w:val="110"/>
        </w:rPr>
        <w:t>the</w:t>
      </w:r>
      <w:r>
        <w:rPr>
          <w:spacing w:val="-13"/>
          <w:w w:val="110"/>
        </w:rPr>
        <w:t xml:space="preserve"> </w:t>
      </w:r>
      <w:r>
        <w:rPr>
          <w:w w:val="110"/>
        </w:rPr>
        <w:t xml:space="preserve">analysis were monocytes </w:t>
      </w:r>
      <w:r>
        <w:rPr>
          <w:spacing w:val="-6"/>
          <w:w w:val="110"/>
        </w:rPr>
        <w:t xml:space="preserve">(UT, </w:t>
      </w:r>
      <w:r>
        <w:rPr>
          <w:w w:val="110"/>
        </w:rPr>
        <w:t xml:space="preserve">LPS 2h, LPS 24h, </w:t>
      </w:r>
      <w:r>
        <w:rPr>
          <w:spacing w:val="3"/>
          <w:w w:val="110"/>
        </w:rPr>
        <w:t>IFN-</w:t>
      </w:r>
      <w:r>
        <w:rPr>
          <w:i/>
          <w:spacing w:val="3"/>
          <w:w w:val="110"/>
        </w:rPr>
        <w:t>γ</w:t>
      </w:r>
      <w:r>
        <w:rPr>
          <w:spacing w:val="3"/>
          <w:w w:val="110"/>
        </w:rPr>
        <w:t xml:space="preserve">) </w:t>
      </w:r>
      <w:r>
        <w:rPr>
          <w:w w:val="110"/>
        </w:rPr>
        <w:t>(Fairfax et al. 2014), B cells (Fairfax et al. 2012), NK untreated (</w:t>
      </w:r>
      <w:proofErr w:type="spellStart"/>
      <w:r>
        <w:rPr>
          <w:w w:val="110"/>
        </w:rPr>
        <w:t>Naranbhai</w:t>
      </w:r>
      <w:proofErr w:type="spellEnd"/>
      <w:r>
        <w:rPr>
          <w:w w:val="110"/>
        </w:rPr>
        <w:t xml:space="preserve"> et al. 2015), neutrophils untreated (unpublished), tCD4</w:t>
      </w:r>
      <w:r>
        <w:rPr>
          <w:w w:val="110"/>
          <w:position w:val="8"/>
          <w:sz w:val="16"/>
        </w:rPr>
        <w:t>+</w:t>
      </w:r>
      <w:r>
        <w:rPr>
          <w:spacing w:val="12"/>
          <w:w w:val="110"/>
          <w:position w:val="8"/>
          <w:sz w:val="16"/>
        </w:rPr>
        <w:t xml:space="preserve"> </w:t>
      </w:r>
      <w:r>
        <w:rPr>
          <w:w w:val="110"/>
        </w:rPr>
        <w:t>and</w:t>
      </w:r>
      <w:r>
        <w:rPr>
          <w:spacing w:val="-14"/>
          <w:w w:val="110"/>
        </w:rPr>
        <w:t xml:space="preserve"> </w:t>
      </w:r>
      <w:r>
        <w:rPr>
          <w:w w:val="110"/>
        </w:rPr>
        <w:t>tCD8</w:t>
      </w:r>
      <w:r>
        <w:rPr>
          <w:w w:val="110"/>
          <w:position w:val="8"/>
          <w:sz w:val="16"/>
        </w:rPr>
        <w:t>+</w:t>
      </w:r>
      <w:r>
        <w:rPr>
          <w:spacing w:val="12"/>
          <w:w w:val="110"/>
          <w:position w:val="8"/>
          <w:sz w:val="16"/>
        </w:rPr>
        <w:t xml:space="preserve"> </w:t>
      </w:r>
      <w:r>
        <w:rPr>
          <w:w w:val="110"/>
        </w:rPr>
        <w:t>(Kasela</w:t>
      </w:r>
      <w:r>
        <w:rPr>
          <w:spacing w:val="-13"/>
          <w:w w:val="110"/>
        </w:rPr>
        <w:t xml:space="preserve"> </w:t>
      </w:r>
      <w:r>
        <w:rPr>
          <w:w w:val="110"/>
        </w:rPr>
        <w:t>et</w:t>
      </w:r>
      <w:r>
        <w:rPr>
          <w:spacing w:val="-13"/>
          <w:w w:val="110"/>
        </w:rPr>
        <w:t xml:space="preserve"> </w:t>
      </w:r>
      <w:r>
        <w:rPr>
          <w:w w:val="110"/>
        </w:rPr>
        <w:t>al.</w:t>
      </w:r>
      <w:r>
        <w:rPr>
          <w:spacing w:val="-13"/>
          <w:w w:val="110"/>
        </w:rPr>
        <w:t xml:space="preserve"> </w:t>
      </w:r>
      <w:r>
        <w:rPr>
          <w:w w:val="110"/>
        </w:rPr>
        <w:t>2017)</w:t>
      </w:r>
      <w:r>
        <w:rPr>
          <w:spacing w:val="-13"/>
          <w:w w:val="110"/>
        </w:rPr>
        <w:t xml:space="preserve"> </w:t>
      </w:r>
      <w:r>
        <w:rPr>
          <w:w w:val="110"/>
        </w:rPr>
        <w:t>and</w:t>
      </w:r>
      <w:r>
        <w:rPr>
          <w:spacing w:val="-14"/>
          <w:w w:val="110"/>
        </w:rPr>
        <w:t xml:space="preserve"> </w:t>
      </w:r>
      <w:r>
        <w:rPr>
          <w:w w:val="110"/>
        </w:rPr>
        <w:t>whole</w:t>
      </w:r>
      <w:r>
        <w:rPr>
          <w:spacing w:val="-13"/>
          <w:w w:val="110"/>
        </w:rPr>
        <w:t xml:space="preserve"> </w:t>
      </w:r>
      <w:r>
        <w:rPr>
          <w:w w:val="110"/>
        </w:rPr>
        <w:t>blood</w:t>
      </w:r>
      <w:r>
        <w:rPr>
          <w:spacing w:val="-13"/>
          <w:w w:val="110"/>
        </w:rPr>
        <w:t xml:space="preserve"> </w:t>
      </w:r>
      <w:r>
        <w:rPr>
          <w:w w:val="110"/>
        </w:rPr>
        <w:t>(Jansen</w:t>
      </w:r>
      <w:r>
        <w:rPr>
          <w:spacing w:val="-13"/>
          <w:w w:val="110"/>
        </w:rPr>
        <w:t xml:space="preserve"> </w:t>
      </w:r>
      <w:r>
        <w:rPr>
          <w:w w:val="110"/>
        </w:rPr>
        <w:t>et</w:t>
      </w:r>
      <w:r>
        <w:rPr>
          <w:spacing w:val="-13"/>
          <w:w w:val="110"/>
        </w:rPr>
        <w:t xml:space="preserve"> </w:t>
      </w:r>
      <w:r>
        <w:rPr>
          <w:w w:val="110"/>
        </w:rPr>
        <w:t>al.</w:t>
      </w:r>
      <w:r>
        <w:rPr>
          <w:spacing w:val="-14"/>
          <w:w w:val="110"/>
        </w:rPr>
        <w:t xml:space="preserve"> </w:t>
      </w:r>
      <w:r>
        <w:rPr>
          <w:w w:val="110"/>
        </w:rPr>
        <w:t>2017).</w:t>
      </w:r>
      <w:proofErr w:type="gramEnd"/>
      <w:r>
        <w:rPr>
          <w:spacing w:val="-1"/>
          <w:w w:val="110"/>
        </w:rPr>
        <w:t xml:space="preserve"> </w:t>
      </w:r>
      <w:r>
        <w:rPr>
          <w:w w:val="110"/>
          <w:position w:val="8"/>
          <w:sz w:val="16"/>
        </w:rPr>
        <w:t>(</w:t>
      </w:r>
      <w:r>
        <w:rPr>
          <w:rFonts w:ascii="Arial Unicode MS" w:hAnsi="Arial Unicode MS"/>
          <w:w w:val="110"/>
          <w:position w:val="8"/>
          <w:sz w:val="16"/>
        </w:rPr>
        <w:t>∗</w:t>
      </w:r>
      <w:r>
        <w:rPr>
          <w:w w:val="110"/>
          <w:position w:val="8"/>
          <w:sz w:val="16"/>
        </w:rPr>
        <w:t>)</w:t>
      </w:r>
      <w:r>
        <w:rPr>
          <w:spacing w:val="13"/>
          <w:w w:val="110"/>
          <w:position w:val="8"/>
          <w:sz w:val="16"/>
        </w:rPr>
        <w:t xml:space="preserve"> </w:t>
      </w:r>
      <w:r>
        <w:rPr>
          <w:w w:val="110"/>
        </w:rPr>
        <w:t>for</w:t>
      </w:r>
      <w:r>
        <w:rPr>
          <w:spacing w:val="-14"/>
          <w:w w:val="110"/>
        </w:rPr>
        <w:t xml:space="preserve"> </w:t>
      </w:r>
      <w:proofErr w:type="spellStart"/>
      <w:r>
        <w:rPr>
          <w:w w:val="110"/>
        </w:rPr>
        <w:t>eQTLs</w:t>
      </w:r>
      <w:proofErr w:type="spellEnd"/>
      <w:r>
        <w:rPr>
          <w:w w:val="110"/>
        </w:rPr>
        <w:t xml:space="preserve"> extremely significant</w:t>
      </w:r>
      <w:r>
        <w:rPr>
          <w:spacing w:val="-14"/>
          <w:w w:val="110"/>
        </w:rPr>
        <w:t xml:space="preserve"> </w:t>
      </w:r>
      <w:r>
        <w:rPr>
          <w:w w:val="110"/>
        </w:rPr>
        <w:t>(FDR</w:t>
      </w:r>
      <w:r>
        <w:rPr>
          <w:i/>
          <w:w w:val="110"/>
        </w:rPr>
        <w:t>&lt;</w:t>
      </w:r>
      <w:r>
        <w:rPr>
          <w:w w:val="110"/>
        </w:rPr>
        <w:t>2.2x10</w:t>
      </w:r>
      <w:r>
        <w:rPr>
          <w:rFonts w:ascii="Arial Unicode MS" w:hAnsi="Arial Unicode MS"/>
          <w:w w:val="110"/>
          <w:position w:val="8"/>
          <w:sz w:val="16"/>
        </w:rPr>
        <w:t>−</w:t>
      </w:r>
      <w:r>
        <w:rPr>
          <w:w w:val="110"/>
          <w:position w:val="8"/>
          <w:sz w:val="16"/>
        </w:rPr>
        <w:t>308</w:t>
      </w:r>
      <w:r>
        <w:rPr>
          <w:w w:val="110"/>
        </w:rPr>
        <w:t>).</w:t>
      </w:r>
    </w:p>
    <w:p w14:paraId="7732E52B" w14:textId="77777777" w:rsidR="005313F1" w:rsidRDefault="005313F1">
      <w:pPr>
        <w:pStyle w:val="BodyText"/>
        <w:spacing w:before="10"/>
        <w:rPr>
          <w:sz w:val="43"/>
        </w:rPr>
      </w:pPr>
    </w:p>
    <w:p w14:paraId="768E8E2D" w14:textId="36ABA6D1" w:rsidR="005313F1" w:rsidRDefault="009B75EF">
      <w:pPr>
        <w:pStyle w:val="BodyText"/>
        <w:spacing w:before="1" w:line="400" w:lineRule="auto"/>
        <w:ind w:left="377" w:right="101" w:firstLine="566"/>
        <w:jc w:val="both"/>
      </w:pPr>
      <w:r>
        <w:rPr>
          <w:w w:val="110"/>
        </w:rPr>
        <w:t>The SNP rs10065787</w:t>
      </w:r>
      <w:ins w:id="1522" w:author="Microsoft Office User" w:date="2018-12-24T12:25:00Z">
        <w:r w:rsidR="000D6DF0">
          <w:rPr>
            <w:w w:val="110"/>
          </w:rPr>
          <w:t xml:space="preserve"> </w:t>
        </w:r>
      </w:ins>
      <w:del w:id="1523" w:author="Microsoft Office User" w:date="2018-12-24T12:24:00Z">
        <w:r w:rsidDel="000D6DF0">
          <w:rPr>
            <w:w w:val="110"/>
          </w:rPr>
          <w:delText xml:space="preserve">, highlighted by Bowes </w:delText>
        </w:r>
        <w:r w:rsidDel="000D6DF0">
          <w:rPr>
            <w:i/>
            <w:w w:val="110"/>
          </w:rPr>
          <w:delText xml:space="preserve">et al. </w:delText>
        </w:r>
        <w:r w:rsidDel="000D6DF0">
          <w:rPr>
            <w:w w:val="110"/>
          </w:rPr>
          <w:delText>for overlapping with ENCODE clusters of occupancy for TFs relevant in CD4</w:delText>
        </w:r>
        <w:r w:rsidDel="000D6DF0">
          <w:rPr>
            <w:w w:val="110"/>
            <w:position w:val="9"/>
            <w:sz w:val="18"/>
          </w:rPr>
          <w:delText xml:space="preserve">+ </w:delText>
        </w:r>
        <w:r w:rsidDel="000D6DF0">
          <w:rPr>
            <w:w w:val="110"/>
          </w:rPr>
          <w:delText>and CD8</w:delText>
        </w:r>
        <w:r w:rsidDel="000D6DF0">
          <w:rPr>
            <w:w w:val="110"/>
            <w:position w:val="9"/>
            <w:sz w:val="18"/>
          </w:rPr>
          <w:delText xml:space="preserve">+ </w:delText>
        </w:r>
        <w:r w:rsidDel="000D6DF0">
          <w:rPr>
            <w:spacing w:val="-6"/>
            <w:w w:val="110"/>
          </w:rPr>
          <w:delText xml:space="preserve">biology, </w:delText>
        </w:r>
      </w:del>
      <w:del w:id="1524" w:author="Microsoft Office User" w:date="2018-12-24T11:24:00Z">
        <w:r w:rsidDel="00787E4A">
          <w:rPr>
            <w:w w:val="110"/>
          </w:rPr>
          <w:delText>presented</w:delText>
        </w:r>
      </w:del>
      <w:ins w:id="1525" w:author="Microsoft Office User" w:date="2018-12-24T12:25:00Z">
        <w:r w:rsidR="000D6DF0">
          <w:rPr>
            <w:w w:val="110"/>
          </w:rPr>
          <w:t>overlapped</w:t>
        </w:r>
      </w:ins>
      <w:r>
        <w:rPr>
          <w:w w:val="110"/>
        </w:rPr>
        <w:t xml:space="preserve"> accessible chromatin in CD14</w:t>
      </w:r>
      <w:r>
        <w:rPr>
          <w:w w:val="110"/>
          <w:position w:val="9"/>
          <w:sz w:val="18"/>
        </w:rPr>
        <w:t xml:space="preserve">+ </w:t>
      </w:r>
      <w:r>
        <w:rPr>
          <w:w w:val="110"/>
        </w:rPr>
        <w:t>monocytes and mCD4</w:t>
      </w:r>
      <w:r>
        <w:rPr>
          <w:w w:val="110"/>
          <w:position w:val="9"/>
          <w:sz w:val="18"/>
        </w:rPr>
        <w:t xml:space="preserve">+ </w:t>
      </w:r>
      <w:r>
        <w:rPr>
          <w:w w:val="110"/>
        </w:rPr>
        <w:t>cells, showing also moderate enrichment for the</w:t>
      </w:r>
      <w:del w:id="1526" w:author="Microsoft Office User" w:date="2018-12-24T12:25:00Z">
        <w:r w:rsidDel="000D6DF0">
          <w:rPr>
            <w:w w:val="110"/>
          </w:rPr>
          <w:delText xml:space="preserve"> the</w:delText>
        </w:r>
      </w:del>
      <w:r>
        <w:rPr>
          <w:w w:val="110"/>
        </w:rPr>
        <w:t xml:space="preserve"> enhancer histone mark H3K4me1 in mCD4</w:t>
      </w:r>
      <w:r>
        <w:rPr>
          <w:w w:val="110"/>
          <w:position w:val="9"/>
          <w:sz w:val="18"/>
        </w:rPr>
        <w:t xml:space="preserve">+ </w:t>
      </w:r>
      <w:r>
        <w:rPr>
          <w:w w:val="110"/>
        </w:rPr>
        <w:t xml:space="preserve">(Figure ?? right hand side panel red line). </w:t>
      </w:r>
      <w:r>
        <w:rPr>
          <w:spacing w:val="-3"/>
          <w:w w:val="110"/>
        </w:rPr>
        <w:t xml:space="preserve">Similarly, </w:t>
      </w:r>
      <w:r>
        <w:rPr>
          <w:w w:val="110"/>
        </w:rPr>
        <w:t xml:space="preserve">the nearby SNP rs27437 overlapped an </w:t>
      </w:r>
      <w:r>
        <w:rPr>
          <w:spacing w:val="-14"/>
          <w:w w:val="110"/>
        </w:rPr>
        <w:t xml:space="preserve">ATAC </w:t>
      </w:r>
      <w:r>
        <w:rPr>
          <w:w w:val="110"/>
        </w:rPr>
        <w:t>peak in CD14</w:t>
      </w:r>
      <w:r>
        <w:rPr>
          <w:w w:val="110"/>
          <w:position w:val="9"/>
          <w:sz w:val="18"/>
        </w:rPr>
        <w:t xml:space="preserve">+ </w:t>
      </w:r>
      <w:r>
        <w:rPr>
          <w:w w:val="110"/>
        </w:rPr>
        <w:t>monocytes and mCD4</w:t>
      </w:r>
      <w:r>
        <w:rPr>
          <w:w w:val="110"/>
          <w:position w:val="9"/>
          <w:sz w:val="18"/>
        </w:rPr>
        <w:t xml:space="preserve">+ </w:t>
      </w:r>
      <w:r>
        <w:rPr>
          <w:w w:val="110"/>
        </w:rPr>
        <w:t xml:space="preserve">and the same </w:t>
      </w:r>
      <w:commentRangeStart w:id="1527"/>
      <w:r>
        <w:rPr>
          <w:w w:val="110"/>
        </w:rPr>
        <w:t>TFBS</w:t>
      </w:r>
      <w:commentRangeEnd w:id="1527"/>
      <w:r w:rsidR="00A942F0">
        <w:rPr>
          <w:rStyle w:val="CommentReference"/>
        </w:rPr>
        <w:commentReference w:id="1527"/>
      </w:r>
      <w:r>
        <w:rPr>
          <w:w w:val="110"/>
        </w:rPr>
        <w:t xml:space="preserve"> site cluster as rs10065787 </w:t>
      </w:r>
      <w:r>
        <w:rPr>
          <w:spacing w:val="-4"/>
          <w:w w:val="110"/>
        </w:rPr>
        <w:t xml:space="preserve">(Table </w:t>
      </w:r>
      <w:r>
        <w:rPr>
          <w:w w:val="110"/>
        </w:rPr>
        <w:t xml:space="preserve">5.11 and Figure ?? right hand </w:t>
      </w:r>
      <w:r>
        <w:rPr>
          <w:spacing w:val="-4"/>
          <w:w w:val="110"/>
        </w:rPr>
        <w:t xml:space="preserve">side </w:t>
      </w:r>
      <w:r>
        <w:rPr>
          <w:w w:val="110"/>
        </w:rPr>
        <w:t>panel</w:t>
      </w:r>
      <w:r>
        <w:rPr>
          <w:spacing w:val="-16"/>
          <w:w w:val="110"/>
        </w:rPr>
        <w:t xml:space="preserve"> </w:t>
      </w:r>
      <w:r>
        <w:rPr>
          <w:w w:val="110"/>
        </w:rPr>
        <w:t>green</w:t>
      </w:r>
      <w:r>
        <w:rPr>
          <w:spacing w:val="-15"/>
          <w:w w:val="110"/>
        </w:rPr>
        <w:t xml:space="preserve"> </w:t>
      </w:r>
      <w:r>
        <w:rPr>
          <w:w w:val="110"/>
        </w:rPr>
        <w:t>line).</w:t>
      </w:r>
      <w:r>
        <w:rPr>
          <w:spacing w:val="8"/>
          <w:w w:val="110"/>
        </w:rPr>
        <w:t xml:space="preserve"> </w:t>
      </w:r>
      <w:proofErr w:type="gramStart"/>
      <w:r>
        <w:rPr>
          <w:w w:val="110"/>
        </w:rPr>
        <w:t>rs10065787</w:t>
      </w:r>
      <w:proofErr w:type="gramEnd"/>
      <w:r>
        <w:rPr>
          <w:spacing w:val="-15"/>
          <w:w w:val="110"/>
        </w:rPr>
        <w:t xml:space="preserve"> </w:t>
      </w:r>
      <w:commentRangeStart w:id="1528"/>
      <w:r>
        <w:rPr>
          <w:w w:val="110"/>
        </w:rPr>
        <w:t>appeared</w:t>
      </w:r>
      <w:r>
        <w:rPr>
          <w:spacing w:val="-15"/>
          <w:w w:val="110"/>
        </w:rPr>
        <w:t xml:space="preserve"> </w:t>
      </w:r>
      <w:r>
        <w:rPr>
          <w:w w:val="110"/>
        </w:rPr>
        <w:t>to</w:t>
      </w:r>
      <w:r>
        <w:rPr>
          <w:spacing w:val="-15"/>
          <w:w w:val="110"/>
        </w:rPr>
        <w:t xml:space="preserve"> </w:t>
      </w:r>
      <w:r>
        <w:rPr>
          <w:w w:val="110"/>
        </w:rPr>
        <w:t>be</w:t>
      </w:r>
      <w:r>
        <w:rPr>
          <w:spacing w:val="-15"/>
          <w:w w:val="110"/>
        </w:rPr>
        <w:t xml:space="preserve"> </w:t>
      </w:r>
      <w:commentRangeEnd w:id="1528"/>
      <w:r w:rsidR="00A942F0">
        <w:rPr>
          <w:rStyle w:val="CommentReference"/>
        </w:rPr>
        <w:commentReference w:id="1528"/>
      </w:r>
      <w:r>
        <w:rPr>
          <w:w w:val="110"/>
        </w:rPr>
        <w:t>part</w:t>
      </w:r>
      <w:r>
        <w:rPr>
          <w:spacing w:val="-15"/>
          <w:w w:val="110"/>
        </w:rPr>
        <w:t xml:space="preserve"> </w:t>
      </w:r>
      <w:r>
        <w:rPr>
          <w:w w:val="110"/>
        </w:rPr>
        <w:t>of</w:t>
      </w:r>
      <w:r>
        <w:rPr>
          <w:spacing w:val="-15"/>
          <w:w w:val="110"/>
        </w:rPr>
        <w:t xml:space="preserve"> </w:t>
      </w:r>
      <w:r>
        <w:rPr>
          <w:w w:val="110"/>
        </w:rPr>
        <w:t>an</w:t>
      </w:r>
      <w:r>
        <w:rPr>
          <w:spacing w:val="-15"/>
          <w:w w:val="110"/>
        </w:rPr>
        <w:t xml:space="preserve"> </w:t>
      </w:r>
      <w:proofErr w:type="spellStart"/>
      <w:r>
        <w:rPr>
          <w:w w:val="110"/>
        </w:rPr>
        <w:t>eQTL</w:t>
      </w:r>
      <w:proofErr w:type="spellEnd"/>
      <w:r>
        <w:rPr>
          <w:spacing w:val="-15"/>
          <w:w w:val="110"/>
        </w:rPr>
        <w:t xml:space="preserve"> </w:t>
      </w:r>
      <w:r>
        <w:rPr>
          <w:w w:val="110"/>
        </w:rPr>
        <w:t>signal</w:t>
      </w:r>
      <w:r>
        <w:rPr>
          <w:spacing w:val="-15"/>
          <w:w w:val="110"/>
        </w:rPr>
        <w:t xml:space="preserve"> </w:t>
      </w:r>
      <w:r>
        <w:rPr>
          <w:w w:val="110"/>
        </w:rPr>
        <w:t>for</w:t>
      </w:r>
      <w:r>
        <w:rPr>
          <w:spacing w:val="-15"/>
          <w:w w:val="110"/>
        </w:rPr>
        <w:t xml:space="preserve"> </w:t>
      </w:r>
      <w:r>
        <w:rPr>
          <w:i/>
          <w:spacing w:val="-3"/>
          <w:w w:val="110"/>
        </w:rPr>
        <w:t xml:space="preserve">SLC22A5 </w:t>
      </w:r>
      <w:r>
        <w:rPr>
          <w:w w:val="110"/>
        </w:rPr>
        <w:t>and</w:t>
      </w:r>
      <w:r>
        <w:rPr>
          <w:spacing w:val="-12"/>
          <w:w w:val="110"/>
        </w:rPr>
        <w:t xml:space="preserve"> </w:t>
      </w:r>
      <w:r>
        <w:rPr>
          <w:i/>
          <w:w w:val="110"/>
        </w:rPr>
        <w:t>P4HA2</w:t>
      </w:r>
      <w:r>
        <w:rPr>
          <w:i/>
          <w:spacing w:val="-12"/>
          <w:w w:val="110"/>
        </w:rPr>
        <w:t xml:space="preserve"> </w:t>
      </w:r>
      <w:r>
        <w:rPr>
          <w:w w:val="110"/>
        </w:rPr>
        <w:t>expression</w:t>
      </w:r>
      <w:r>
        <w:rPr>
          <w:spacing w:val="-12"/>
          <w:w w:val="110"/>
        </w:rPr>
        <w:t xml:space="preserve"> </w:t>
      </w:r>
      <w:r>
        <w:rPr>
          <w:w w:val="110"/>
        </w:rPr>
        <w:t>in</w:t>
      </w:r>
      <w:r>
        <w:rPr>
          <w:spacing w:val="-11"/>
          <w:w w:val="110"/>
        </w:rPr>
        <w:t xml:space="preserve"> </w:t>
      </w:r>
      <w:r>
        <w:rPr>
          <w:w w:val="110"/>
        </w:rPr>
        <w:t>unstimulated</w:t>
      </w:r>
      <w:r>
        <w:rPr>
          <w:spacing w:val="-12"/>
          <w:w w:val="110"/>
        </w:rPr>
        <w:t xml:space="preserve"> </w:t>
      </w:r>
      <w:r>
        <w:rPr>
          <w:w w:val="110"/>
        </w:rPr>
        <w:t>and</w:t>
      </w:r>
      <w:r>
        <w:rPr>
          <w:spacing w:val="-12"/>
          <w:w w:val="110"/>
        </w:rPr>
        <w:t xml:space="preserve"> </w:t>
      </w:r>
      <w:r>
        <w:rPr>
          <w:w w:val="110"/>
        </w:rPr>
        <w:t>stimulated</w:t>
      </w:r>
      <w:r>
        <w:rPr>
          <w:spacing w:val="-11"/>
          <w:w w:val="110"/>
        </w:rPr>
        <w:t xml:space="preserve"> </w:t>
      </w:r>
      <w:r>
        <w:rPr>
          <w:w w:val="110"/>
        </w:rPr>
        <w:t>monocytes</w:t>
      </w:r>
      <w:r>
        <w:rPr>
          <w:spacing w:val="-12"/>
          <w:w w:val="110"/>
        </w:rPr>
        <w:t xml:space="preserve"> </w:t>
      </w:r>
      <w:r>
        <w:rPr>
          <w:w w:val="110"/>
        </w:rPr>
        <w:t>(LPS2,</w:t>
      </w:r>
      <w:r>
        <w:rPr>
          <w:spacing w:val="-11"/>
          <w:w w:val="110"/>
        </w:rPr>
        <w:t xml:space="preserve"> </w:t>
      </w:r>
      <w:r>
        <w:rPr>
          <w:w w:val="110"/>
        </w:rPr>
        <w:t xml:space="preserve">LPS24, </w:t>
      </w:r>
      <w:r>
        <w:rPr>
          <w:spacing w:val="3"/>
          <w:w w:val="110"/>
        </w:rPr>
        <w:t>IFN-</w:t>
      </w:r>
      <w:r>
        <w:rPr>
          <w:i/>
          <w:spacing w:val="3"/>
          <w:w w:val="110"/>
        </w:rPr>
        <w:t>γ</w:t>
      </w:r>
      <w:r>
        <w:rPr>
          <w:spacing w:val="3"/>
          <w:w w:val="110"/>
        </w:rPr>
        <w:t xml:space="preserve">), </w:t>
      </w:r>
      <w:r>
        <w:rPr>
          <w:w w:val="110"/>
        </w:rPr>
        <w:t xml:space="preserve">respectively </w:t>
      </w:r>
      <w:r>
        <w:rPr>
          <w:spacing w:val="-4"/>
          <w:w w:val="110"/>
        </w:rPr>
        <w:t xml:space="preserve">(Table </w:t>
      </w:r>
      <w:r>
        <w:rPr>
          <w:w w:val="110"/>
        </w:rPr>
        <w:t xml:space="preserve">5.11). </w:t>
      </w:r>
      <w:r>
        <w:rPr>
          <w:spacing w:val="-3"/>
          <w:w w:val="110"/>
        </w:rPr>
        <w:t xml:space="preserve">However, </w:t>
      </w:r>
      <w:r>
        <w:rPr>
          <w:w w:val="110"/>
        </w:rPr>
        <w:t xml:space="preserve">no </w:t>
      </w:r>
      <w:r>
        <w:rPr>
          <w:i/>
          <w:w w:val="110"/>
        </w:rPr>
        <w:t xml:space="preserve">cis </w:t>
      </w:r>
      <w:proofErr w:type="spellStart"/>
      <w:r>
        <w:rPr>
          <w:w w:val="110"/>
        </w:rPr>
        <w:t>eQTL</w:t>
      </w:r>
      <w:proofErr w:type="spellEnd"/>
      <w:r>
        <w:rPr>
          <w:w w:val="110"/>
        </w:rPr>
        <w:t xml:space="preserve"> for tCD4</w:t>
      </w:r>
      <w:r>
        <w:rPr>
          <w:w w:val="110"/>
          <w:position w:val="9"/>
          <w:sz w:val="18"/>
        </w:rPr>
        <w:t xml:space="preserve">+ </w:t>
      </w:r>
      <w:proofErr w:type="gramStart"/>
      <w:r>
        <w:rPr>
          <w:w w:val="110"/>
        </w:rPr>
        <w:t>was</w:t>
      </w:r>
      <w:r>
        <w:rPr>
          <w:spacing w:val="-35"/>
          <w:w w:val="110"/>
        </w:rPr>
        <w:t xml:space="preserve"> </w:t>
      </w:r>
      <w:r>
        <w:rPr>
          <w:w w:val="110"/>
        </w:rPr>
        <w:t>reported</w:t>
      </w:r>
      <w:proofErr w:type="gramEnd"/>
      <w:r>
        <w:rPr>
          <w:w w:val="110"/>
        </w:rPr>
        <w:t xml:space="preserve"> for</w:t>
      </w:r>
      <w:r>
        <w:rPr>
          <w:spacing w:val="44"/>
          <w:w w:val="110"/>
        </w:rPr>
        <w:t xml:space="preserve"> </w:t>
      </w:r>
      <w:r>
        <w:rPr>
          <w:w w:val="110"/>
        </w:rPr>
        <w:t>this</w:t>
      </w:r>
      <w:r>
        <w:rPr>
          <w:spacing w:val="44"/>
          <w:w w:val="110"/>
        </w:rPr>
        <w:t xml:space="preserve"> </w:t>
      </w:r>
      <w:r>
        <w:rPr>
          <w:w w:val="110"/>
        </w:rPr>
        <w:t>SNP</w:t>
      </w:r>
      <w:r>
        <w:rPr>
          <w:spacing w:val="44"/>
          <w:w w:val="110"/>
        </w:rPr>
        <w:t xml:space="preserve"> </w:t>
      </w:r>
      <w:r>
        <w:rPr>
          <w:w w:val="110"/>
        </w:rPr>
        <w:t>in</w:t>
      </w:r>
      <w:r>
        <w:rPr>
          <w:spacing w:val="45"/>
          <w:w w:val="110"/>
        </w:rPr>
        <w:t xml:space="preserve"> </w:t>
      </w:r>
      <w:r>
        <w:rPr>
          <w:w w:val="110"/>
        </w:rPr>
        <w:t>the</w:t>
      </w:r>
      <w:r>
        <w:rPr>
          <w:spacing w:val="44"/>
          <w:w w:val="110"/>
        </w:rPr>
        <w:t xml:space="preserve"> </w:t>
      </w:r>
      <w:r>
        <w:rPr>
          <w:w w:val="110"/>
        </w:rPr>
        <w:t>Kasela</w:t>
      </w:r>
      <w:r>
        <w:rPr>
          <w:spacing w:val="44"/>
          <w:w w:val="110"/>
        </w:rPr>
        <w:t xml:space="preserve"> </w:t>
      </w:r>
      <w:r>
        <w:rPr>
          <w:w w:val="110"/>
        </w:rPr>
        <w:t>and</w:t>
      </w:r>
      <w:r>
        <w:rPr>
          <w:spacing w:val="45"/>
          <w:w w:val="110"/>
        </w:rPr>
        <w:t xml:space="preserve"> </w:t>
      </w:r>
      <w:r>
        <w:rPr>
          <w:w w:val="110"/>
        </w:rPr>
        <w:t>colleagues</w:t>
      </w:r>
      <w:r>
        <w:rPr>
          <w:spacing w:val="44"/>
          <w:w w:val="110"/>
        </w:rPr>
        <w:t xml:space="preserve"> </w:t>
      </w:r>
      <w:r>
        <w:rPr>
          <w:w w:val="110"/>
        </w:rPr>
        <w:t>dataset</w:t>
      </w:r>
      <w:r>
        <w:rPr>
          <w:spacing w:val="44"/>
          <w:w w:val="110"/>
        </w:rPr>
        <w:t xml:space="preserve"> </w:t>
      </w:r>
      <w:r>
        <w:rPr>
          <w:spacing w:val="-4"/>
          <w:w w:val="110"/>
        </w:rPr>
        <w:t>(Table</w:t>
      </w:r>
      <w:r>
        <w:rPr>
          <w:spacing w:val="45"/>
          <w:w w:val="110"/>
        </w:rPr>
        <w:t xml:space="preserve"> </w:t>
      </w:r>
      <w:r>
        <w:rPr>
          <w:w w:val="110"/>
        </w:rPr>
        <w:t>5.11).</w:t>
      </w:r>
      <w:r>
        <w:rPr>
          <w:spacing w:val="28"/>
          <w:w w:val="110"/>
        </w:rPr>
        <w:t xml:space="preserve"> </w:t>
      </w:r>
      <w:r>
        <w:rPr>
          <w:w w:val="110"/>
        </w:rPr>
        <w:t>In</w:t>
      </w:r>
      <w:r>
        <w:rPr>
          <w:spacing w:val="45"/>
          <w:w w:val="110"/>
        </w:rPr>
        <w:t xml:space="preserve"> </w:t>
      </w:r>
      <w:r>
        <w:rPr>
          <w:w w:val="110"/>
        </w:rPr>
        <w:t>contrast,</w:t>
      </w:r>
    </w:p>
    <w:p w14:paraId="55F15DFD" w14:textId="77777777" w:rsidR="005313F1" w:rsidRDefault="005313F1">
      <w:pPr>
        <w:spacing w:line="400" w:lineRule="auto"/>
        <w:jc w:val="both"/>
        <w:sectPr w:rsidR="005313F1">
          <w:pgSz w:w="11910" w:h="16840"/>
          <w:pgMar w:top="1800" w:right="1240" w:bottom="560" w:left="1680" w:header="1482" w:footer="364" w:gutter="0"/>
          <w:cols w:space="720"/>
        </w:sectPr>
      </w:pPr>
    </w:p>
    <w:p w14:paraId="27AFA6AD" w14:textId="77777777" w:rsidR="005313F1" w:rsidRDefault="005313F1">
      <w:pPr>
        <w:pStyle w:val="BodyText"/>
        <w:rPr>
          <w:sz w:val="20"/>
        </w:rPr>
      </w:pPr>
    </w:p>
    <w:p w14:paraId="189A06AE" w14:textId="77777777" w:rsidR="005313F1" w:rsidRDefault="009B75EF">
      <w:pPr>
        <w:pStyle w:val="BodyText"/>
        <w:spacing w:before="239" w:line="415" w:lineRule="auto"/>
        <w:ind w:left="377" w:right="101"/>
        <w:jc w:val="both"/>
      </w:pPr>
      <w:proofErr w:type="gramStart"/>
      <w:r>
        <w:rPr>
          <w:w w:val="110"/>
        </w:rPr>
        <w:t>rs27437</w:t>
      </w:r>
      <w:proofErr w:type="gramEnd"/>
      <w:r>
        <w:rPr>
          <w:w w:val="110"/>
        </w:rPr>
        <w:t xml:space="preserve"> was part of a </w:t>
      </w:r>
      <w:r>
        <w:rPr>
          <w:i/>
          <w:w w:val="110"/>
        </w:rPr>
        <w:t>cis</w:t>
      </w:r>
      <w:r>
        <w:rPr>
          <w:w w:val="110"/>
        </w:rPr>
        <w:t>-</w:t>
      </w:r>
      <w:proofErr w:type="spellStart"/>
      <w:r>
        <w:rPr>
          <w:w w:val="110"/>
        </w:rPr>
        <w:t>eQTL</w:t>
      </w:r>
      <w:proofErr w:type="spellEnd"/>
      <w:r>
        <w:rPr>
          <w:w w:val="110"/>
        </w:rPr>
        <w:t xml:space="preserve"> in tCD4</w:t>
      </w:r>
      <w:r>
        <w:rPr>
          <w:w w:val="110"/>
          <w:position w:val="9"/>
          <w:sz w:val="18"/>
        </w:rPr>
        <w:t xml:space="preserve">+ </w:t>
      </w:r>
      <w:r>
        <w:rPr>
          <w:w w:val="110"/>
        </w:rPr>
        <w:t>and tCD8</w:t>
      </w:r>
      <w:r>
        <w:rPr>
          <w:w w:val="110"/>
          <w:position w:val="9"/>
          <w:sz w:val="18"/>
        </w:rPr>
        <w:t xml:space="preserve">+ </w:t>
      </w:r>
      <w:r>
        <w:rPr>
          <w:w w:val="110"/>
        </w:rPr>
        <w:t xml:space="preserve">for </w:t>
      </w:r>
      <w:r>
        <w:rPr>
          <w:i/>
          <w:w w:val="110"/>
        </w:rPr>
        <w:t>SLC22A5</w:t>
      </w:r>
      <w:r>
        <w:rPr>
          <w:w w:val="110"/>
        </w:rPr>
        <w:t xml:space="preserve">, the same </w:t>
      </w:r>
      <w:proofErr w:type="spellStart"/>
      <w:r>
        <w:rPr>
          <w:w w:val="110"/>
        </w:rPr>
        <w:t>eGene</w:t>
      </w:r>
      <w:proofErr w:type="spellEnd"/>
      <w:r>
        <w:rPr>
          <w:w w:val="110"/>
        </w:rPr>
        <w:t xml:space="preserve"> reported by Bowes and colleagues in their pilot </w:t>
      </w:r>
      <w:proofErr w:type="spellStart"/>
      <w:r>
        <w:rPr>
          <w:w w:val="110"/>
        </w:rPr>
        <w:t>eQTL</w:t>
      </w:r>
      <w:proofErr w:type="spellEnd"/>
      <w:r>
        <w:rPr>
          <w:w w:val="110"/>
        </w:rPr>
        <w:t xml:space="preserve"> study. Chromatin conformation data using promoter capture-</w:t>
      </w:r>
      <w:proofErr w:type="spellStart"/>
      <w:r>
        <w:rPr>
          <w:w w:val="110"/>
        </w:rPr>
        <w:t>HiC</w:t>
      </w:r>
      <w:proofErr w:type="spellEnd"/>
      <w:r>
        <w:rPr>
          <w:w w:val="110"/>
        </w:rPr>
        <w:t xml:space="preserve"> (Javierre2016) in unstimulated monocytes </w:t>
      </w:r>
      <w:r w:rsidRPr="00A942F0">
        <w:rPr>
          <w:w w:val="110"/>
          <w:highlight w:val="yellow"/>
          <w:rPrChange w:id="1529" w:author="Microsoft Office User" w:date="2018-12-24T12:27:00Z">
            <w:rPr>
              <w:w w:val="110"/>
            </w:rPr>
          </w:rPrChange>
        </w:rPr>
        <w:t>does not clearly</w:t>
      </w:r>
      <w:r>
        <w:rPr>
          <w:w w:val="110"/>
        </w:rPr>
        <w:t xml:space="preserve"> reveal interaction for rs10065787 with the promoter of </w:t>
      </w:r>
      <w:r>
        <w:rPr>
          <w:i/>
          <w:w w:val="110"/>
        </w:rPr>
        <w:t xml:space="preserve">P4HA2 </w:t>
      </w:r>
      <w:r>
        <w:rPr>
          <w:w w:val="110"/>
        </w:rPr>
        <w:t xml:space="preserve">or </w:t>
      </w:r>
      <w:r>
        <w:rPr>
          <w:i/>
          <w:w w:val="110"/>
        </w:rPr>
        <w:t>SLC22A5</w:t>
      </w:r>
      <w:r>
        <w:rPr>
          <w:w w:val="110"/>
        </w:rPr>
        <w:t xml:space="preserve">. Conversely, rs27437 </w:t>
      </w:r>
      <w:proofErr w:type="gramStart"/>
      <w:r>
        <w:rPr>
          <w:w w:val="110"/>
        </w:rPr>
        <w:t xml:space="preserve">is relatively close to the bait in the </w:t>
      </w:r>
      <w:r>
        <w:rPr>
          <w:i/>
          <w:w w:val="110"/>
        </w:rPr>
        <w:t xml:space="preserve">IL3 </w:t>
      </w:r>
      <w:r>
        <w:rPr>
          <w:w w:val="110"/>
        </w:rPr>
        <w:t xml:space="preserve">promoter, which interacts with </w:t>
      </w:r>
      <w:r>
        <w:rPr>
          <w:i/>
          <w:w w:val="110"/>
        </w:rPr>
        <w:t>SLC22A5</w:t>
      </w:r>
      <w:r>
        <w:rPr>
          <w:w w:val="110"/>
        </w:rPr>
        <w:t>, potentially bringing</w:t>
      </w:r>
      <w:proofErr w:type="gramEnd"/>
      <w:r>
        <w:rPr>
          <w:w w:val="110"/>
        </w:rPr>
        <w:t xml:space="preserve"> this SNP in proximity with the promoter of </w:t>
      </w:r>
      <w:r>
        <w:rPr>
          <w:i/>
          <w:w w:val="110"/>
        </w:rPr>
        <w:t>SLC22A5</w:t>
      </w:r>
      <w:r>
        <w:rPr>
          <w:w w:val="110"/>
        </w:rPr>
        <w:t>.</w:t>
      </w:r>
    </w:p>
    <w:p w14:paraId="67FEEDCB" w14:textId="6189213A" w:rsidR="005313F1" w:rsidRDefault="009B75EF">
      <w:pPr>
        <w:pStyle w:val="BodyText"/>
        <w:spacing w:before="5" w:line="408" w:lineRule="auto"/>
        <w:ind w:left="377" w:right="101" w:firstLine="566"/>
        <w:jc w:val="both"/>
      </w:pPr>
      <w:r>
        <w:rPr>
          <w:w w:val="110"/>
        </w:rPr>
        <w:t xml:space="preserve">Other </w:t>
      </w:r>
      <w:r>
        <w:rPr>
          <w:spacing w:val="-3"/>
          <w:w w:val="110"/>
        </w:rPr>
        <w:t xml:space="preserve">SNPs </w:t>
      </w:r>
      <w:r>
        <w:rPr>
          <w:w w:val="110"/>
        </w:rPr>
        <w:t xml:space="preserve">such as rs2089855 also </w:t>
      </w:r>
      <w:r w:rsidRPr="00A942F0">
        <w:rPr>
          <w:w w:val="110"/>
          <w:highlight w:val="yellow"/>
          <w:rPrChange w:id="1530" w:author="Microsoft Office User" w:date="2018-12-24T12:27:00Z">
            <w:rPr>
              <w:w w:val="110"/>
            </w:rPr>
          </w:rPrChange>
        </w:rPr>
        <w:t>appeared</w:t>
      </w:r>
      <w:r>
        <w:rPr>
          <w:w w:val="110"/>
        </w:rPr>
        <w:t xml:space="preserve"> in an </w:t>
      </w:r>
      <w:proofErr w:type="spellStart"/>
      <w:r>
        <w:rPr>
          <w:w w:val="110"/>
        </w:rPr>
        <w:t>eQTL</w:t>
      </w:r>
      <w:proofErr w:type="spellEnd"/>
      <w:r>
        <w:rPr>
          <w:w w:val="110"/>
        </w:rPr>
        <w:t xml:space="preserve"> signal for</w:t>
      </w:r>
      <w:r>
        <w:rPr>
          <w:spacing w:val="-25"/>
          <w:w w:val="110"/>
        </w:rPr>
        <w:t xml:space="preserve"> </w:t>
      </w:r>
      <w:r>
        <w:rPr>
          <w:i/>
          <w:spacing w:val="-3"/>
          <w:w w:val="110"/>
        </w:rPr>
        <w:t xml:space="preserve">P4HA2 </w:t>
      </w:r>
      <w:r>
        <w:rPr>
          <w:w w:val="110"/>
        </w:rPr>
        <w:t xml:space="preserve">and </w:t>
      </w:r>
      <w:r>
        <w:rPr>
          <w:i/>
          <w:w w:val="110"/>
        </w:rPr>
        <w:t xml:space="preserve">SLC22A5 </w:t>
      </w:r>
      <w:r>
        <w:rPr>
          <w:w w:val="110"/>
        </w:rPr>
        <w:t xml:space="preserve">in untreated and stimulated monocytes, and were associated </w:t>
      </w:r>
      <w:r>
        <w:rPr>
          <w:spacing w:val="-3"/>
          <w:w w:val="110"/>
        </w:rPr>
        <w:t xml:space="preserve">with </w:t>
      </w:r>
      <w:r>
        <w:rPr>
          <w:i/>
          <w:w w:val="110"/>
        </w:rPr>
        <w:t xml:space="preserve">SLC22A5 </w:t>
      </w:r>
      <w:r>
        <w:rPr>
          <w:w w:val="110"/>
        </w:rPr>
        <w:t>expression in tCD4</w:t>
      </w:r>
      <w:r>
        <w:rPr>
          <w:w w:val="110"/>
          <w:position w:val="9"/>
          <w:sz w:val="18"/>
        </w:rPr>
        <w:t xml:space="preserve">+ </w:t>
      </w:r>
      <w:r>
        <w:rPr>
          <w:w w:val="110"/>
        </w:rPr>
        <w:t xml:space="preserve">cells </w:t>
      </w:r>
      <w:r>
        <w:rPr>
          <w:spacing w:val="-4"/>
          <w:w w:val="110"/>
        </w:rPr>
        <w:t xml:space="preserve">(Table </w:t>
      </w:r>
      <w:r>
        <w:rPr>
          <w:w w:val="110"/>
        </w:rPr>
        <w:t xml:space="preserve">5.11). This SNP is proximal to rs11955347, which in Bowes </w:t>
      </w:r>
      <w:r>
        <w:rPr>
          <w:i/>
          <w:w w:val="110"/>
        </w:rPr>
        <w:t xml:space="preserve">et al. </w:t>
      </w:r>
      <w:del w:id="1531" w:author="Microsoft Office User" w:date="2018-12-24T11:24:00Z">
        <w:r w:rsidDel="00787E4A">
          <w:rPr>
            <w:w w:val="110"/>
          </w:rPr>
          <w:delText>presented</w:delText>
        </w:r>
      </w:del>
      <w:ins w:id="1532" w:author="Microsoft Office User" w:date="2018-12-24T11:24:00Z">
        <w:r w:rsidR="00787E4A">
          <w:rPr>
            <w:w w:val="110"/>
          </w:rPr>
          <w:t>showed</w:t>
        </w:r>
      </w:ins>
      <w:r>
        <w:rPr>
          <w:w w:val="110"/>
        </w:rPr>
        <w:t xml:space="preserve"> the most significant </w:t>
      </w:r>
      <w:r>
        <w:rPr>
          <w:spacing w:val="-3"/>
          <w:w w:val="110"/>
        </w:rPr>
        <w:t xml:space="preserve">correlation </w:t>
      </w:r>
      <w:r>
        <w:rPr>
          <w:w w:val="110"/>
        </w:rPr>
        <w:t xml:space="preserve">with expression of </w:t>
      </w:r>
      <w:r>
        <w:rPr>
          <w:i/>
          <w:w w:val="110"/>
        </w:rPr>
        <w:t xml:space="preserve">SLC22A5 </w:t>
      </w:r>
      <w:r>
        <w:rPr>
          <w:w w:val="110"/>
        </w:rPr>
        <w:t>in tCD4</w:t>
      </w:r>
      <w:r>
        <w:rPr>
          <w:w w:val="110"/>
          <w:position w:val="9"/>
          <w:sz w:val="18"/>
        </w:rPr>
        <w:t xml:space="preserve">+ </w:t>
      </w:r>
      <w:r>
        <w:rPr>
          <w:w w:val="110"/>
        </w:rPr>
        <w:t>and tCD8</w:t>
      </w:r>
      <w:r>
        <w:rPr>
          <w:w w:val="110"/>
          <w:position w:val="9"/>
          <w:sz w:val="18"/>
        </w:rPr>
        <w:t>+</w:t>
      </w:r>
      <w:r>
        <w:rPr>
          <w:w w:val="110"/>
        </w:rPr>
        <w:t xml:space="preserve">, and has also shown to be within the </w:t>
      </w:r>
      <w:r>
        <w:rPr>
          <w:i/>
          <w:w w:val="110"/>
        </w:rPr>
        <w:t>cis</w:t>
      </w:r>
      <w:r>
        <w:rPr>
          <w:w w:val="110"/>
        </w:rPr>
        <w:t>-</w:t>
      </w:r>
      <w:proofErr w:type="spellStart"/>
      <w:r>
        <w:rPr>
          <w:w w:val="110"/>
        </w:rPr>
        <w:t>eQTL</w:t>
      </w:r>
      <w:proofErr w:type="spellEnd"/>
      <w:r>
        <w:rPr>
          <w:w w:val="110"/>
        </w:rPr>
        <w:t xml:space="preserve"> signal for </w:t>
      </w:r>
      <w:r>
        <w:rPr>
          <w:i/>
          <w:w w:val="110"/>
        </w:rPr>
        <w:t xml:space="preserve">SLC22A5 </w:t>
      </w:r>
      <w:r>
        <w:rPr>
          <w:w w:val="110"/>
        </w:rPr>
        <w:t>expression in unstimulated and IFN-</w:t>
      </w:r>
      <w:r>
        <w:rPr>
          <w:i/>
          <w:w w:val="110"/>
        </w:rPr>
        <w:t xml:space="preserve">γ </w:t>
      </w:r>
      <w:r>
        <w:rPr>
          <w:w w:val="110"/>
        </w:rPr>
        <w:t xml:space="preserve">stimulated monocytes and for </w:t>
      </w:r>
      <w:r>
        <w:rPr>
          <w:i/>
          <w:w w:val="110"/>
        </w:rPr>
        <w:t xml:space="preserve">P4HA2 </w:t>
      </w:r>
      <w:r>
        <w:rPr>
          <w:w w:val="110"/>
        </w:rPr>
        <w:t>in monocytes stimulated with LPS (2 and 24h) (Fairfax et al. 2014). The e</w:t>
      </w:r>
      <w:r>
        <w:rPr>
          <w:rFonts w:ascii="Arial" w:hAnsi="Arial"/>
          <w:w w:val="110"/>
        </w:rPr>
        <w:t>ff</w:t>
      </w:r>
      <w:r>
        <w:rPr>
          <w:w w:val="110"/>
        </w:rPr>
        <w:t xml:space="preserve">ect of rs11955347 genotype in modulation of </w:t>
      </w:r>
      <w:r>
        <w:rPr>
          <w:i/>
          <w:w w:val="110"/>
        </w:rPr>
        <w:t xml:space="preserve">SLC22A5 </w:t>
      </w:r>
      <w:r>
        <w:rPr>
          <w:w w:val="110"/>
        </w:rPr>
        <w:t xml:space="preserve">expression was also confirmed in the larger data set of Kasela </w:t>
      </w:r>
      <w:r>
        <w:rPr>
          <w:i/>
          <w:w w:val="110"/>
        </w:rPr>
        <w:t xml:space="preserve">et al. </w:t>
      </w:r>
      <w:r>
        <w:rPr>
          <w:w w:val="110"/>
        </w:rPr>
        <w:t>in both tCD4</w:t>
      </w:r>
      <w:r>
        <w:rPr>
          <w:w w:val="110"/>
          <w:position w:val="9"/>
          <w:sz w:val="18"/>
        </w:rPr>
        <w:t xml:space="preserve">+ </w:t>
      </w:r>
      <w:r>
        <w:rPr>
          <w:w w:val="110"/>
        </w:rPr>
        <w:t>and tCD8</w:t>
      </w:r>
      <w:r>
        <w:rPr>
          <w:w w:val="110"/>
          <w:position w:val="9"/>
          <w:sz w:val="18"/>
        </w:rPr>
        <w:t xml:space="preserve">+ </w:t>
      </w:r>
      <w:r>
        <w:rPr>
          <w:w w:val="110"/>
        </w:rPr>
        <w:t>cells. These observations suggest a role for the 5q31</w:t>
      </w:r>
      <w:r>
        <w:rPr>
          <w:spacing w:val="-43"/>
          <w:w w:val="110"/>
        </w:rPr>
        <w:t xml:space="preserve"> </w:t>
      </w:r>
      <w:proofErr w:type="spellStart"/>
      <w:r>
        <w:rPr>
          <w:spacing w:val="-6"/>
          <w:w w:val="110"/>
        </w:rPr>
        <w:t>PsA</w:t>
      </w:r>
      <w:proofErr w:type="spellEnd"/>
      <w:r>
        <w:rPr>
          <w:spacing w:val="-6"/>
          <w:w w:val="110"/>
        </w:rPr>
        <w:t xml:space="preserve">- </w:t>
      </w:r>
      <w:r>
        <w:rPr>
          <w:w w:val="110"/>
        </w:rPr>
        <w:t xml:space="preserve">specific </w:t>
      </w:r>
      <w:r>
        <w:rPr>
          <w:spacing w:val="-8"/>
          <w:w w:val="110"/>
        </w:rPr>
        <w:t xml:space="preserve">GWAS </w:t>
      </w:r>
      <w:r>
        <w:rPr>
          <w:w w:val="110"/>
        </w:rPr>
        <w:t xml:space="preserve">association in regulating expression of </w:t>
      </w:r>
      <w:r>
        <w:rPr>
          <w:i/>
          <w:w w:val="110"/>
        </w:rPr>
        <w:t xml:space="preserve">P4HA2 </w:t>
      </w:r>
      <w:r>
        <w:rPr>
          <w:w w:val="110"/>
        </w:rPr>
        <w:t xml:space="preserve">and </w:t>
      </w:r>
      <w:r>
        <w:rPr>
          <w:i/>
          <w:w w:val="110"/>
        </w:rPr>
        <w:t>SLC22A5</w:t>
      </w:r>
      <w:r>
        <w:rPr>
          <w:i/>
          <w:spacing w:val="-27"/>
          <w:w w:val="110"/>
        </w:rPr>
        <w:t xml:space="preserve"> </w:t>
      </w:r>
      <w:r>
        <w:rPr>
          <w:w w:val="110"/>
        </w:rPr>
        <w:t>not only in T cells but also in monocytes under di</w:t>
      </w:r>
      <w:r>
        <w:rPr>
          <w:rFonts w:ascii="Arial" w:hAnsi="Arial"/>
          <w:w w:val="110"/>
        </w:rPr>
        <w:t>ff</w:t>
      </w:r>
      <w:r>
        <w:rPr>
          <w:w w:val="110"/>
        </w:rPr>
        <w:t>erent</w:t>
      </w:r>
      <w:r>
        <w:rPr>
          <w:spacing w:val="-43"/>
          <w:w w:val="110"/>
        </w:rPr>
        <w:t xml:space="preserve"> </w:t>
      </w:r>
      <w:r>
        <w:rPr>
          <w:w w:val="110"/>
        </w:rPr>
        <w:t>conditions.</w:t>
      </w:r>
    </w:p>
    <w:p w14:paraId="39F56182" w14:textId="77777777" w:rsidR="005313F1" w:rsidRDefault="009B75EF">
      <w:pPr>
        <w:pStyle w:val="BodyText"/>
        <w:spacing w:before="4" w:line="415" w:lineRule="auto"/>
        <w:ind w:left="377" w:right="101" w:firstLine="566"/>
        <w:jc w:val="both"/>
      </w:pPr>
      <w:r>
        <w:rPr>
          <w:w w:val="110"/>
        </w:rPr>
        <w:t xml:space="preserve">Another two relevant </w:t>
      </w:r>
      <w:r>
        <w:rPr>
          <w:spacing w:val="-3"/>
          <w:w w:val="110"/>
        </w:rPr>
        <w:t xml:space="preserve">SNPs </w:t>
      </w:r>
      <w:r>
        <w:rPr>
          <w:w w:val="110"/>
        </w:rPr>
        <w:t xml:space="preserve">from the 90% credible set reported here were rs2069803 and rs4705908, both overlapping </w:t>
      </w:r>
      <w:r>
        <w:rPr>
          <w:spacing w:val="-14"/>
          <w:w w:val="110"/>
        </w:rPr>
        <w:t xml:space="preserve">ATAC </w:t>
      </w:r>
      <w:r>
        <w:rPr>
          <w:w w:val="110"/>
        </w:rPr>
        <w:t xml:space="preserve">peaks in all four cell </w:t>
      </w:r>
      <w:r>
        <w:rPr>
          <w:spacing w:val="-3"/>
          <w:w w:val="110"/>
        </w:rPr>
        <w:t xml:space="preserve">types </w:t>
      </w:r>
      <w:r>
        <w:rPr>
          <w:w w:val="110"/>
        </w:rPr>
        <w:t xml:space="preserve">(Figure ?? left hand side panel black and brown lines, respectively). </w:t>
      </w:r>
      <w:proofErr w:type="gramStart"/>
      <w:r>
        <w:rPr>
          <w:spacing w:val="-3"/>
          <w:w w:val="110"/>
        </w:rPr>
        <w:t>rs4705908</w:t>
      </w:r>
      <w:proofErr w:type="gramEnd"/>
      <w:r>
        <w:rPr>
          <w:spacing w:val="-3"/>
          <w:w w:val="110"/>
        </w:rPr>
        <w:t xml:space="preserve"> </w:t>
      </w:r>
      <w:r>
        <w:rPr>
          <w:w w:val="110"/>
        </w:rPr>
        <w:t xml:space="preserve">is located upstream from the promoter of the </w:t>
      </w:r>
      <w:r>
        <w:rPr>
          <w:i/>
          <w:spacing w:val="-5"/>
          <w:w w:val="110"/>
        </w:rPr>
        <w:t xml:space="preserve">ACSL6 </w:t>
      </w:r>
      <w:r>
        <w:rPr>
          <w:w w:val="110"/>
        </w:rPr>
        <w:t xml:space="preserve">gene in a region showing H3K4me1 enrichment, supporting a regulatory role. </w:t>
      </w:r>
      <w:r>
        <w:rPr>
          <w:spacing w:val="-4"/>
          <w:w w:val="110"/>
        </w:rPr>
        <w:t xml:space="preserve">Notably, </w:t>
      </w:r>
      <w:r>
        <w:rPr>
          <w:w w:val="110"/>
        </w:rPr>
        <w:t xml:space="preserve">rs4705908 </w:t>
      </w:r>
      <w:proofErr w:type="gramStart"/>
      <w:r>
        <w:rPr>
          <w:spacing w:val="-3"/>
          <w:w w:val="110"/>
        </w:rPr>
        <w:t xml:space="preserve">maps  </w:t>
      </w:r>
      <w:r>
        <w:rPr>
          <w:w w:val="110"/>
        </w:rPr>
        <w:t>to</w:t>
      </w:r>
      <w:proofErr w:type="gramEnd"/>
      <w:r>
        <w:rPr>
          <w:spacing w:val="27"/>
          <w:w w:val="110"/>
        </w:rPr>
        <w:t xml:space="preserve"> </w:t>
      </w:r>
      <w:r>
        <w:rPr>
          <w:w w:val="110"/>
        </w:rPr>
        <w:t>a</w:t>
      </w:r>
      <w:r>
        <w:rPr>
          <w:spacing w:val="27"/>
          <w:w w:val="110"/>
        </w:rPr>
        <w:t xml:space="preserve"> </w:t>
      </w:r>
      <w:r>
        <w:rPr>
          <w:w w:val="110"/>
        </w:rPr>
        <w:t>CTCF</w:t>
      </w:r>
      <w:r>
        <w:rPr>
          <w:spacing w:val="27"/>
          <w:w w:val="110"/>
        </w:rPr>
        <w:t xml:space="preserve"> </w:t>
      </w:r>
      <w:r>
        <w:rPr>
          <w:w w:val="110"/>
        </w:rPr>
        <w:t>binding</w:t>
      </w:r>
      <w:r>
        <w:rPr>
          <w:spacing w:val="27"/>
          <w:w w:val="110"/>
        </w:rPr>
        <w:t xml:space="preserve"> </w:t>
      </w:r>
      <w:r>
        <w:rPr>
          <w:w w:val="110"/>
        </w:rPr>
        <w:t>site</w:t>
      </w:r>
      <w:r>
        <w:rPr>
          <w:spacing w:val="27"/>
          <w:w w:val="110"/>
        </w:rPr>
        <w:t xml:space="preserve"> </w:t>
      </w:r>
      <w:r>
        <w:rPr>
          <w:w w:val="110"/>
        </w:rPr>
        <w:t>reported</w:t>
      </w:r>
      <w:r>
        <w:rPr>
          <w:spacing w:val="28"/>
          <w:w w:val="110"/>
        </w:rPr>
        <w:t xml:space="preserve"> </w:t>
      </w:r>
      <w:r>
        <w:rPr>
          <w:w w:val="110"/>
        </w:rPr>
        <w:t>in</w:t>
      </w:r>
      <w:r>
        <w:rPr>
          <w:spacing w:val="27"/>
          <w:w w:val="110"/>
        </w:rPr>
        <w:t xml:space="preserve"> </w:t>
      </w:r>
      <w:r>
        <w:rPr>
          <w:w w:val="110"/>
        </w:rPr>
        <w:t>GM12878</w:t>
      </w:r>
      <w:r>
        <w:rPr>
          <w:spacing w:val="27"/>
          <w:w w:val="110"/>
        </w:rPr>
        <w:t xml:space="preserve"> </w:t>
      </w:r>
      <w:r>
        <w:rPr>
          <w:w w:val="110"/>
        </w:rPr>
        <w:t>and</w:t>
      </w:r>
      <w:r>
        <w:rPr>
          <w:spacing w:val="27"/>
          <w:w w:val="110"/>
        </w:rPr>
        <w:t xml:space="preserve"> </w:t>
      </w:r>
      <w:r>
        <w:rPr>
          <w:w w:val="110"/>
        </w:rPr>
        <w:t>LCLs</w:t>
      </w:r>
      <w:r>
        <w:rPr>
          <w:spacing w:val="27"/>
          <w:w w:val="110"/>
        </w:rPr>
        <w:t xml:space="preserve"> </w:t>
      </w:r>
      <w:r>
        <w:rPr>
          <w:w w:val="110"/>
        </w:rPr>
        <w:t>cell</w:t>
      </w:r>
      <w:r>
        <w:rPr>
          <w:spacing w:val="28"/>
          <w:w w:val="110"/>
        </w:rPr>
        <w:t xml:space="preserve"> </w:t>
      </w:r>
      <w:r>
        <w:rPr>
          <w:w w:val="110"/>
        </w:rPr>
        <w:t xml:space="preserve">lines. </w:t>
      </w:r>
      <w:r>
        <w:rPr>
          <w:spacing w:val="48"/>
          <w:w w:val="110"/>
        </w:rPr>
        <w:t xml:space="preserve"> </w:t>
      </w:r>
      <w:r>
        <w:rPr>
          <w:w w:val="110"/>
        </w:rPr>
        <w:t>Likewise,</w:t>
      </w:r>
    </w:p>
    <w:p w14:paraId="15AA8D20" w14:textId="77777777" w:rsidR="005313F1" w:rsidRDefault="009B75EF">
      <w:pPr>
        <w:pStyle w:val="BodyText"/>
        <w:spacing w:line="280" w:lineRule="exact"/>
        <w:ind w:left="377"/>
      </w:pPr>
      <w:proofErr w:type="gramStart"/>
      <w:r>
        <w:rPr>
          <w:w w:val="110"/>
        </w:rPr>
        <w:t>rs2069803</w:t>
      </w:r>
      <w:proofErr w:type="gramEnd"/>
      <w:r>
        <w:rPr>
          <w:w w:val="110"/>
        </w:rPr>
        <w:t xml:space="preserve"> also overlaps moderate H3K4me1 signal in mCD4</w:t>
      </w:r>
      <w:r>
        <w:rPr>
          <w:w w:val="110"/>
          <w:position w:val="9"/>
          <w:sz w:val="18"/>
        </w:rPr>
        <w:t>+</w:t>
      </w:r>
      <w:r>
        <w:rPr>
          <w:w w:val="110"/>
        </w:rPr>
        <w:t>, mCD8</w:t>
      </w:r>
      <w:r>
        <w:rPr>
          <w:w w:val="110"/>
          <w:position w:val="9"/>
          <w:sz w:val="18"/>
        </w:rPr>
        <w:t xml:space="preserve">+  </w:t>
      </w:r>
      <w:r>
        <w:rPr>
          <w:w w:val="110"/>
        </w:rPr>
        <w:t>and</w:t>
      </w:r>
      <w:r>
        <w:rPr>
          <w:spacing w:val="-10"/>
          <w:w w:val="110"/>
        </w:rPr>
        <w:t xml:space="preserve"> </w:t>
      </w:r>
      <w:r>
        <w:rPr>
          <w:w w:val="110"/>
        </w:rPr>
        <w:t>NK</w:t>
      </w:r>
    </w:p>
    <w:p w14:paraId="4AF4B062" w14:textId="77777777" w:rsidR="005313F1" w:rsidRDefault="009B75EF">
      <w:pPr>
        <w:pStyle w:val="BodyText"/>
        <w:spacing w:before="202" w:line="386" w:lineRule="auto"/>
        <w:ind w:left="377" w:right="102"/>
        <w:jc w:val="both"/>
      </w:pPr>
      <w:proofErr w:type="gramStart"/>
      <w:r>
        <w:rPr>
          <w:w w:val="115"/>
        </w:rPr>
        <w:t>cells</w:t>
      </w:r>
      <w:proofErr w:type="gramEnd"/>
      <w:r>
        <w:rPr>
          <w:w w:val="115"/>
        </w:rPr>
        <w:t xml:space="preserve"> (Figure ?? left hand side panel). The region has also been annotated as an enhancer and weakly transcribed in mCD4</w:t>
      </w:r>
      <w:r>
        <w:rPr>
          <w:w w:val="115"/>
          <w:position w:val="9"/>
          <w:sz w:val="18"/>
        </w:rPr>
        <w:t>+</w:t>
      </w:r>
      <w:r>
        <w:rPr>
          <w:w w:val="115"/>
        </w:rPr>
        <w:t>, mCD8</w:t>
      </w:r>
      <w:r>
        <w:rPr>
          <w:w w:val="115"/>
          <w:position w:val="9"/>
          <w:sz w:val="18"/>
        </w:rPr>
        <w:t xml:space="preserve">+  </w:t>
      </w:r>
      <w:r>
        <w:rPr>
          <w:w w:val="115"/>
        </w:rPr>
        <w:t>and NK cells by</w:t>
      </w:r>
      <w:r>
        <w:rPr>
          <w:spacing w:val="47"/>
          <w:w w:val="115"/>
        </w:rPr>
        <w:t xml:space="preserve"> </w:t>
      </w:r>
      <w:r>
        <w:rPr>
          <w:w w:val="115"/>
        </w:rPr>
        <w:t>the</w:t>
      </w:r>
    </w:p>
    <w:p w14:paraId="281F7C71" w14:textId="77777777" w:rsidR="005313F1" w:rsidRDefault="005313F1">
      <w:pPr>
        <w:spacing w:line="386" w:lineRule="auto"/>
        <w:jc w:val="both"/>
        <w:sectPr w:rsidR="005313F1">
          <w:pgSz w:w="11910" w:h="16840"/>
          <w:pgMar w:top="1800" w:right="1240" w:bottom="560" w:left="1680" w:header="1482" w:footer="364" w:gutter="0"/>
          <w:cols w:space="720"/>
        </w:sectPr>
      </w:pPr>
    </w:p>
    <w:p w14:paraId="5AF5B08C" w14:textId="77777777" w:rsidR="005313F1" w:rsidRDefault="005313F1">
      <w:pPr>
        <w:pStyle w:val="BodyText"/>
        <w:rPr>
          <w:sz w:val="20"/>
        </w:rPr>
      </w:pPr>
    </w:p>
    <w:p w14:paraId="1E82DF3A" w14:textId="77777777" w:rsidR="005313F1" w:rsidRDefault="005313F1">
      <w:pPr>
        <w:pStyle w:val="BodyText"/>
        <w:rPr>
          <w:sz w:val="25"/>
        </w:rPr>
      </w:pPr>
    </w:p>
    <w:p w14:paraId="1DBA6AEC" w14:textId="77777777" w:rsidR="005313F1" w:rsidRDefault="005313F1">
      <w:pPr>
        <w:pStyle w:val="BodyText"/>
        <w:rPr>
          <w:sz w:val="6"/>
        </w:rPr>
      </w:pPr>
    </w:p>
    <w:p w14:paraId="13A491B7" w14:textId="77777777" w:rsidR="005313F1" w:rsidRDefault="00090D17">
      <w:pPr>
        <w:tabs>
          <w:tab w:val="left" w:pos="3141"/>
        </w:tabs>
        <w:spacing w:before="35"/>
        <w:ind w:left="2069"/>
        <w:jc w:val="center"/>
        <w:rPr>
          <w:rFonts w:ascii="Arial"/>
          <w:sz w:val="4"/>
        </w:rPr>
      </w:pPr>
      <w:r>
        <w:rPr>
          <w:noProof/>
        </w:rPr>
        <mc:AlternateContent>
          <mc:Choice Requires="wpg">
            <w:drawing>
              <wp:anchor distT="0" distB="0" distL="114300" distR="114300" simplePos="0" relativeHeight="503123840" behindDoc="1" locked="0" layoutInCell="1" allowOverlap="1" wp14:anchorId="4C55B92C" wp14:editId="0FADA328">
                <wp:simplePos x="0" y="0"/>
                <wp:positionH relativeFrom="page">
                  <wp:posOffset>2938780</wp:posOffset>
                </wp:positionH>
                <wp:positionV relativeFrom="paragraph">
                  <wp:posOffset>-26035</wp:posOffset>
                </wp:positionV>
                <wp:extent cx="2907665" cy="5038090"/>
                <wp:effectExtent l="0" t="0" r="0" b="0"/>
                <wp:wrapNone/>
                <wp:docPr id="4" name="Group 2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7665" cy="5038090"/>
                          <a:chOff x="4628" y="-41"/>
                          <a:chExt cx="4579" cy="7934"/>
                        </a:xfrm>
                      </wpg:grpSpPr>
                      <pic:pic xmlns:pic="http://schemas.openxmlformats.org/drawingml/2006/picture">
                        <pic:nvPicPr>
                          <pic:cNvPr id="23" name="Picture 2575"/>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4627" y="-41"/>
                            <a:ext cx="4579" cy="7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576"/>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6698" y="1181"/>
                            <a:ext cx="61"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4" name="Picture 2577"/>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7999" y="1229"/>
                            <a:ext cx="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D1BD71" id="Group 2574" o:spid="_x0000_s1026" style="position:absolute;margin-left:231.4pt;margin-top:-2.05pt;width:228.95pt;height:396.7pt;z-index:-192640;mso-position-horizontal-relative:page" coordorigin="4628,-41" coordsize="4579,7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">
                <v:shape id="Picture 2575" o:spid="_x0000_s1027" type="#_x0000_t75" style="position:absolute;left:4627;top:-41;width:4579;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">
                  <v:imagedata r:id="rId138" o:title=""/>
                  <v:path arrowok="t"/>
                  <o:lock v:ext="edit" aspectratio="f"/>
                </v:shape>
                <v:shape id="Picture 2576" o:spid="_x0000_s1028" type="#_x0000_t75" style="position:absolute;left:6698;top:1181;width:61;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">
                  <v:imagedata r:id="rId139" o:title=""/>
                  <v:path arrowok="t"/>
                  <o:lock v:ext="edit" aspectratio="f"/>
                </v:shape>
                <v:shape id="Picture 2577" o:spid="_x0000_s1029" type="#_x0000_t75" style="position:absolute;left:7999;top:1229;width: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">
                  <v:imagedata r:id="rId140" o:title=""/>
                  <v:path arrowok="t"/>
                  <o:lock v:ext="edit" aspectratio="f"/>
                </v:shape>
                <w10:wrap anchorx="page"/>
              </v:group>
            </w:pict>
          </mc:Fallback>
        </mc:AlternateContent>
      </w:r>
      <w:r w:rsidR="009B75EF">
        <w:rPr>
          <w:rFonts w:ascii="Arial"/>
          <w:w w:val="110"/>
          <w:sz w:val="4"/>
        </w:rPr>
        <w:t>100 kb</w:t>
      </w:r>
      <w:r w:rsidR="009B75EF">
        <w:rPr>
          <w:rFonts w:ascii="Arial"/>
          <w:w w:val="110"/>
          <w:sz w:val="4"/>
        </w:rPr>
        <w:tab/>
      </w:r>
      <w:r w:rsidR="009B75EF">
        <w:rPr>
          <w:rFonts w:ascii="Arial"/>
          <w:w w:val="110"/>
          <w:position w:val="1"/>
          <w:sz w:val="4"/>
        </w:rPr>
        <w:t>hg19</w:t>
      </w:r>
    </w:p>
    <w:p w14:paraId="2B76D2E1" w14:textId="77777777" w:rsidR="005313F1" w:rsidRDefault="009B75EF">
      <w:pPr>
        <w:tabs>
          <w:tab w:val="left" w:pos="2520"/>
          <w:tab w:val="left" w:pos="3417"/>
        </w:tabs>
        <w:spacing w:before="15"/>
        <w:ind w:left="2070"/>
        <w:jc w:val="center"/>
        <w:rPr>
          <w:rFonts w:ascii="Arial"/>
          <w:sz w:val="4"/>
        </w:rPr>
      </w:pPr>
      <w:r>
        <w:rPr>
          <w:rFonts w:ascii="Arial"/>
          <w:w w:val="110"/>
          <w:sz w:val="4"/>
        </w:rPr>
        <w:t>131,400,000</w:t>
      </w:r>
      <w:r>
        <w:rPr>
          <w:rFonts w:ascii="Arial"/>
          <w:w w:val="110"/>
          <w:sz w:val="4"/>
        </w:rPr>
        <w:tab/>
        <w:t xml:space="preserve">131,450,000               </w:t>
      </w:r>
      <w:r>
        <w:rPr>
          <w:rFonts w:ascii="Arial"/>
          <w:spacing w:val="9"/>
          <w:w w:val="110"/>
          <w:sz w:val="4"/>
        </w:rPr>
        <w:t xml:space="preserve"> </w:t>
      </w:r>
      <w:r>
        <w:rPr>
          <w:rFonts w:ascii="Arial"/>
          <w:w w:val="110"/>
          <w:sz w:val="4"/>
        </w:rPr>
        <w:t>131,500,000</w:t>
      </w:r>
      <w:r>
        <w:rPr>
          <w:rFonts w:ascii="Arial"/>
          <w:w w:val="110"/>
          <w:sz w:val="4"/>
        </w:rPr>
        <w:tab/>
        <w:t>131,550,000</w:t>
      </w:r>
    </w:p>
    <w:p w14:paraId="0884BA76" w14:textId="77777777" w:rsidR="005313F1" w:rsidRDefault="005313F1">
      <w:pPr>
        <w:jc w:val="center"/>
        <w:rPr>
          <w:rFonts w:ascii="Arial"/>
          <w:sz w:val="4"/>
        </w:rPr>
        <w:sectPr w:rsidR="005313F1">
          <w:footerReference w:type="default" r:id="rId141"/>
          <w:pgSz w:w="11910" w:h="16840"/>
          <w:pgMar w:top="1800" w:right="1240" w:bottom="560" w:left="1680" w:header="1482" w:footer="364" w:gutter="0"/>
          <w:cols w:space="720"/>
        </w:sectPr>
      </w:pPr>
    </w:p>
    <w:p w14:paraId="66F20799" w14:textId="77777777" w:rsidR="005313F1" w:rsidRDefault="009B75EF">
      <w:pPr>
        <w:tabs>
          <w:tab w:val="left" w:pos="4823"/>
        </w:tabs>
        <w:spacing w:before="36" w:line="62" w:lineRule="exact"/>
        <w:ind w:left="4315"/>
        <w:rPr>
          <w:rFonts w:ascii="Arial"/>
          <w:sz w:val="6"/>
        </w:rPr>
      </w:pPr>
      <w:r>
        <w:rPr>
          <w:rFonts w:ascii="Arial"/>
          <w:color w:val="0B0B78"/>
          <w:sz w:val="6"/>
        </w:rPr>
        <w:t>ACSL</w:t>
      </w:r>
      <w:r>
        <w:rPr>
          <w:rFonts w:ascii="Arial"/>
          <w:color w:val="0B0B78"/>
          <w:sz w:val="6"/>
        </w:rPr>
        <w:tab/>
      </w:r>
      <w:r>
        <w:rPr>
          <w:rFonts w:ascii="Arial"/>
          <w:sz w:val="6"/>
        </w:rPr>
        <w:t>IL3</w:t>
      </w:r>
    </w:p>
    <w:p w14:paraId="6E1A6467" w14:textId="77777777" w:rsidR="005313F1" w:rsidRDefault="009B75EF">
      <w:pPr>
        <w:spacing w:line="62" w:lineRule="exact"/>
        <w:ind w:left="4889"/>
        <w:rPr>
          <w:rFonts w:ascii="Arial"/>
          <w:sz w:val="6"/>
        </w:rPr>
      </w:pPr>
      <w:r>
        <w:rPr>
          <w:rFonts w:ascii="Arial"/>
          <w:sz w:val="6"/>
        </w:rPr>
        <w:t>CSF2</w:t>
      </w:r>
    </w:p>
    <w:p w14:paraId="058AABDF" w14:textId="77777777" w:rsidR="005313F1" w:rsidRDefault="009B75EF">
      <w:pPr>
        <w:spacing w:before="39" w:line="348" w:lineRule="auto"/>
        <w:ind w:left="4844" w:hanging="632"/>
        <w:rPr>
          <w:rFonts w:ascii="Arial"/>
          <w:sz w:val="6"/>
        </w:rPr>
      </w:pPr>
      <w:r>
        <w:rPr>
          <w:rFonts w:ascii="Arial"/>
          <w:color w:val="0000FF"/>
          <w:sz w:val="6"/>
        </w:rPr>
        <w:t>rs4705908    rs2069803 rs7721882</w:t>
      </w:r>
    </w:p>
    <w:p w14:paraId="33F04595" w14:textId="77777777" w:rsidR="005313F1" w:rsidRDefault="009B75EF">
      <w:pPr>
        <w:spacing w:before="36"/>
        <w:ind w:left="759"/>
        <w:rPr>
          <w:rFonts w:ascii="Arial"/>
          <w:sz w:val="6"/>
        </w:rPr>
      </w:pPr>
      <w:r>
        <w:br w:type="column"/>
      </w:r>
      <w:r>
        <w:rPr>
          <w:rFonts w:ascii="Arial"/>
          <w:color w:val="0B0B78"/>
          <w:sz w:val="6"/>
        </w:rPr>
        <w:t>P4HA2</w:t>
      </w:r>
    </w:p>
    <w:p w14:paraId="23AA281E" w14:textId="77777777" w:rsidR="005313F1" w:rsidRDefault="005313F1">
      <w:pPr>
        <w:pStyle w:val="BodyText"/>
        <w:spacing w:before="10"/>
        <w:rPr>
          <w:rFonts w:ascii="Arial"/>
          <w:sz w:val="5"/>
        </w:rPr>
      </w:pPr>
    </w:p>
    <w:p w14:paraId="51D1C936" w14:textId="77777777" w:rsidR="005313F1" w:rsidRDefault="00090D17">
      <w:pPr>
        <w:tabs>
          <w:tab w:val="left" w:pos="1353"/>
        </w:tabs>
        <w:spacing w:line="216" w:lineRule="auto"/>
        <w:ind w:left="1061" w:right="2142" w:hanging="459"/>
        <w:rPr>
          <w:rFonts w:ascii="Arial"/>
          <w:sz w:val="6"/>
        </w:rPr>
      </w:pPr>
      <w:r>
        <w:rPr>
          <w:noProof/>
        </w:rPr>
        <mc:AlternateContent>
          <mc:Choice Requires="wps">
            <w:drawing>
              <wp:anchor distT="0" distB="0" distL="114300" distR="114300" simplePos="0" relativeHeight="20848" behindDoc="0" locked="0" layoutInCell="1" allowOverlap="1" wp14:anchorId="1358E4AA" wp14:editId="54490AE6">
                <wp:simplePos x="0" y="0"/>
                <wp:positionH relativeFrom="page">
                  <wp:posOffset>4420870</wp:posOffset>
                </wp:positionH>
                <wp:positionV relativeFrom="paragraph">
                  <wp:posOffset>4445</wp:posOffset>
                </wp:positionV>
                <wp:extent cx="247015" cy="167640"/>
                <wp:effectExtent l="0" t="0" r="0" b="0"/>
                <wp:wrapNone/>
                <wp:docPr id="2" name="Text Box 2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7015" cy="167640"/>
                        </a:xfrm>
                        <a:prstGeom prst="rect">
                          <a:avLst/>
                        </a:prstGeom>
                        <a:noFill/>
                        <a:ln w="24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E45A73" w14:textId="77777777" w:rsidR="005A72E5" w:rsidRDefault="005A72E5">
                            <w:pPr>
                              <w:ind w:left="46" w:right="31" w:firstLine="4"/>
                              <w:rPr>
                                <w:rFonts w:ascii="Arial"/>
                                <w:sz w:val="6"/>
                              </w:rPr>
                            </w:pPr>
                            <w:r>
                              <w:rPr>
                                <w:rFonts w:ascii="Arial"/>
                                <w:color w:val="E900D2"/>
                                <w:sz w:val="6"/>
                              </w:rPr>
                              <w:t xml:space="preserve">rs3846728 </w:t>
                            </w:r>
                            <w:r>
                              <w:rPr>
                                <w:rFonts w:ascii="Arial"/>
                                <w:color w:val="0000FF"/>
                                <w:sz w:val="6"/>
                              </w:rPr>
                              <w:t>rs27437</w:t>
                            </w:r>
                          </w:p>
                          <w:p w14:paraId="196EDEFF" w14:textId="77777777" w:rsidR="005A72E5" w:rsidRDefault="005A72E5">
                            <w:pPr>
                              <w:spacing w:before="50"/>
                              <w:ind w:left="51"/>
                              <w:rPr>
                                <w:rFonts w:ascii="Arial"/>
                                <w:sz w:val="6"/>
                              </w:rPr>
                            </w:pPr>
                            <w:r>
                              <w:rPr>
                                <w:rFonts w:ascii="Arial"/>
                                <w:color w:val="0000FF"/>
                                <w:sz w:val="6"/>
                              </w:rPr>
                              <w:t>rs10065787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8E4AA" id="Text Box 2573" o:spid="_x0000_s2206" type="#_x0000_t202" style="position:absolute;left:0;text-align:left;margin-left:348.1pt;margin-top:.35pt;width:19.45pt;height:13.2pt;z-index:2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" filled="f" strokeweight=".06731mm">
                <v:path arrowok="t"/>
                <v:textbox inset="0,0,0,0">
                  <w:txbxContent>
                    <w:p w14:paraId="7EE45A73" w14:textId="77777777" w:rsidR="005A72E5" w:rsidRDefault="005A72E5">
                      <w:pPr>
                        <w:ind w:left="46" w:right="31" w:firstLine="4"/>
                        <w:rPr>
                          <w:rFonts w:ascii="Arial"/>
                          <w:sz w:val="6"/>
                        </w:rPr>
                      </w:pPr>
                      <w:r>
                        <w:rPr>
                          <w:rFonts w:ascii="Arial"/>
                          <w:color w:val="E900D2"/>
                          <w:sz w:val="6"/>
                        </w:rPr>
                        <w:t xml:space="preserve">rs3846728 </w:t>
                      </w:r>
                      <w:r>
                        <w:rPr>
                          <w:rFonts w:ascii="Arial"/>
                          <w:color w:val="0000FF"/>
                          <w:sz w:val="6"/>
                        </w:rPr>
                        <w:t>rs27437</w:t>
                      </w:r>
                    </w:p>
                    <w:p w14:paraId="196EDEFF" w14:textId="77777777" w:rsidR="005A72E5" w:rsidRDefault="005A72E5">
                      <w:pPr>
                        <w:spacing w:before="50"/>
                        <w:ind w:left="51"/>
                        <w:rPr>
                          <w:rFonts w:ascii="Arial"/>
                          <w:sz w:val="6"/>
                        </w:rPr>
                      </w:pPr>
                      <w:r>
                        <w:rPr>
                          <w:rFonts w:ascii="Arial"/>
                          <w:color w:val="0000FF"/>
                          <w:sz w:val="6"/>
                        </w:rPr>
                        <w:t>rs10065787</w:t>
                      </w:r>
                    </w:p>
                  </w:txbxContent>
                </v:textbox>
                <w10:wrap anchorx="page"/>
              </v:shape>
            </w:pict>
          </mc:Fallback>
        </mc:AlternateContent>
      </w:r>
      <w:r w:rsidR="009B75EF">
        <w:rPr>
          <w:rFonts w:ascii="Arial"/>
          <w:color w:val="FF0000"/>
          <w:position w:val="-2"/>
          <w:sz w:val="6"/>
        </w:rPr>
        <w:t>rs715285</w:t>
      </w:r>
      <w:r w:rsidR="009B75EF">
        <w:rPr>
          <w:rFonts w:ascii="Arial"/>
          <w:color w:val="FF0000"/>
          <w:position w:val="-2"/>
          <w:sz w:val="6"/>
        </w:rPr>
        <w:tab/>
      </w:r>
      <w:r w:rsidR="009B75EF">
        <w:rPr>
          <w:rFonts w:ascii="Arial"/>
          <w:color w:val="FF0000"/>
          <w:position w:val="-2"/>
          <w:sz w:val="6"/>
        </w:rPr>
        <w:tab/>
      </w:r>
      <w:r w:rsidR="009B75EF">
        <w:rPr>
          <w:rFonts w:ascii="Arial"/>
          <w:color w:val="359242"/>
          <w:sz w:val="6"/>
        </w:rPr>
        <w:t xml:space="preserve">rs11955347 </w:t>
      </w:r>
      <w:r w:rsidR="009B75EF">
        <w:rPr>
          <w:rFonts w:ascii="Arial"/>
          <w:color w:val="0000FF"/>
          <w:sz w:val="6"/>
        </w:rPr>
        <w:t>rs2089855</w:t>
      </w:r>
    </w:p>
    <w:p w14:paraId="7820ECF0" w14:textId="77777777" w:rsidR="005313F1" w:rsidRDefault="005313F1">
      <w:pPr>
        <w:spacing w:line="216" w:lineRule="auto"/>
        <w:rPr>
          <w:rFonts w:ascii="Arial"/>
          <w:sz w:val="6"/>
        </w:rPr>
        <w:sectPr w:rsidR="005313F1">
          <w:type w:val="continuous"/>
          <w:pgSz w:w="11910" w:h="16840"/>
          <w:pgMar w:top="1580" w:right="1240" w:bottom="560" w:left="1680" w:header="720" w:footer="720" w:gutter="0"/>
          <w:cols w:num="2" w:space="720" w:equalWidth="0">
            <w:col w:w="5130" w:space="40"/>
            <w:col w:w="3820"/>
          </w:cols>
        </w:sectPr>
      </w:pPr>
    </w:p>
    <w:p w14:paraId="222EA89A" w14:textId="77777777" w:rsidR="005313F1" w:rsidRDefault="009B75EF">
      <w:pPr>
        <w:spacing w:before="38"/>
        <w:ind w:left="4991" w:right="3671" w:firstLine="2"/>
        <w:jc w:val="center"/>
        <w:rPr>
          <w:rFonts w:ascii="Arial"/>
          <w:sz w:val="6"/>
        </w:rPr>
      </w:pPr>
      <w:r>
        <w:rPr>
          <w:rFonts w:ascii="Arial"/>
          <w:color w:val="0000FF"/>
          <w:sz w:val="6"/>
        </w:rPr>
        <w:t>rs11242104 rs11242105</w:t>
      </w:r>
    </w:p>
    <w:p w14:paraId="7306E7B2" w14:textId="77777777" w:rsidR="005313F1" w:rsidRDefault="005313F1">
      <w:pPr>
        <w:pStyle w:val="BodyText"/>
        <w:spacing w:before="8"/>
        <w:rPr>
          <w:rFonts w:ascii="Arial"/>
          <w:sz w:val="15"/>
        </w:rPr>
      </w:pPr>
    </w:p>
    <w:p w14:paraId="6AF38A01" w14:textId="77777777" w:rsidR="005313F1" w:rsidRDefault="005313F1">
      <w:pPr>
        <w:rPr>
          <w:rFonts w:ascii="Arial"/>
          <w:sz w:val="15"/>
        </w:rPr>
        <w:sectPr w:rsidR="005313F1">
          <w:type w:val="continuous"/>
          <w:pgSz w:w="11910" w:h="16840"/>
          <w:pgMar w:top="1580" w:right="1240" w:bottom="560" w:left="1680" w:header="720" w:footer="720" w:gutter="0"/>
          <w:cols w:space="720"/>
        </w:sectPr>
      </w:pPr>
    </w:p>
    <w:p w14:paraId="1C022966" w14:textId="77777777" w:rsidR="005313F1" w:rsidRDefault="005313F1">
      <w:pPr>
        <w:pStyle w:val="BodyText"/>
        <w:rPr>
          <w:rFonts w:ascii="Arial"/>
          <w:sz w:val="4"/>
        </w:rPr>
      </w:pPr>
    </w:p>
    <w:p w14:paraId="19FAEA3A" w14:textId="77777777" w:rsidR="005313F1" w:rsidRDefault="005313F1">
      <w:pPr>
        <w:pStyle w:val="BodyText"/>
        <w:rPr>
          <w:rFonts w:ascii="Arial"/>
          <w:sz w:val="4"/>
        </w:rPr>
      </w:pPr>
    </w:p>
    <w:p w14:paraId="49F86113" w14:textId="77777777" w:rsidR="005313F1" w:rsidRDefault="009B75EF">
      <w:pPr>
        <w:spacing w:before="28" w:line="300" w:lineRule="auto"/>
        <w:ind w:left="2930" w:hanging="13"/>
        <w:jc w:val="right"/>
        <w:rPr>
          <w:rFonts w:ascii="Arial"/>
          <w:sz w:val="4"/>
        </w:rPr>
      </w:pPr>
      <w:r>
        <w:rPr>
          <w:rFonts w:ascii="Arial"/>
          <w:w w:val="110"/>
          <w:sz w:val="4"/>
        </w:rPr>
        <w:t>Scale</w:t>
      </w:r>
      <w:r>
        <w:rPr>
          <w:rFonts w:ascii="Arial"/>
          <w:w w:val="111"/>
          <w:sz w:val="4"/>
        </w:rPr>
        <w:t xml:space="preserve"> </w:t>
      </w:r>
      <w:r>
        <w:rPr>
          <w:rFonts w:ascii="Arial"/>
          <w:w w:val="110"/>
          <w:sz w:val="4"/>
        </w:rPr>
        <w:t>chr5:</w:t>
      </w:r>
    </w:p>
    <w:p w14:paraId="58B103F9" w14:textId="77777777" w:rsidR="005313F1" w:rsidRDefault="009B75EF">
      <w:pPr>
        <w:pStyle w:val="BodyText"/>
        <w:rPr>
          <w:rFonts w:ascii="Arial"/>
          <w:sz w:val="6"/>
        </w:rPr>
      </w:pPr>
      <w:r>
        <w:br w:type="column"/>
      </w:r>
    </w:p>
    <w:p w14:paraId="19F23AC8" w14:textId="77777777" w:rsidR="005313F1" w:rsidRDefault="009B75EF">
      <w:pPr>
        <w:tabs>
          <w:tab w:val="left" w:pos="1033"/>
        </w:tabs>
        <w:spacing w:before="37"/>
        <w:ind w:left="379"/>
        <w:jc w:val="center"/>
        <w:rPr>
          <w:rFonts w:ascii="Arial"/>
          <w:sz w:val="4"/>
        </w:rPr>
      </w:pPr>
      <w:r>
        <w:rPr>
          <w:rFonts w:ascii="Arial"/>
          <w:w w:val="110"/>
          <w:sz w:val="4"/>
        </w:rPr>
        <w:t>20 kb</w:t>
      </w:r>
      <w:r>
        <w:rPr>
          <w:rFonts w:ascii="Arial"/>
          <w:w w:val="110"/>
          <w:sz w:val="4"/>
        </w:rPr>
        <w:tab/>
      </w:r>
      <w:r>
        <w:rPr>
          <w:rFonts w:ascii="Arial"/>
          <w:w w:val="110"/>
          <w:position w:val="1"/>
          <w:sz w:val="4"/>
        </w:rPr>
        <w:t>hg19</w:t>
      </w:r>
    </w:p>
    <w:p w14:paraId="7CC5BD87" w14:textId="77777777" w:rsidR="005313F1" w:rsidRDefault="009B75EF">
      <w:pPr>
        <w:tabs>
          <w:tab w:val="left" w:pos="1458"/>
        </w:tabs>
        <w:spacing w:before="15"/>
        <w:ind w:left="192"/>
        <w:jc w:val="center"/>
        <w:rPr>
          <w:rFonts w:ascii="Arial"/>
          <w:sz w:val="4"/>
        </w:rPr>
      </w:pPr>
      <w:r>
        <w:rPr>
          <w:rFonts w:ascii="Arial"/>
          <w:w w:val="110"/>
          <w:sz w:val="4"/>
        </w:rPr>
        <w:t>131,350,000</w:t>
      </w:r>
      <w:r>
        <w:rPr>
          <w:rFonts w:ascii="Arial"/>
          <w:w w:val="110"/>
          <w:sz w:val="4"/>
        </w:rPr>
        <w:tab/>
      </w:r>
      <w:r>
        <w:rPr>
          <w:rFonts w:ascii="Arial"/>
          <w:spacing w:val="-2"/>
          <w:w w:val="110"/>
          <w:sz w:val="4"/>
        </w:rPr>
        <w:t>131,400,000</w:t>
      </w:r>
    </w:p>
    <w:p w14:paraId="4904F10F" w14:textId="77777777" w:rsidR="005313F1" w:rsidRDefault="009B75EF">
      <w:pPr>
        <w:pStyle w:val="BodyText"/>
        <w:rPr>
          <w:rFonts w:ascii="Arial"/>
          <w:sz w:val="4"/>
        </w:rPr>
      </w:pPr>
      <w:r>
        <w:br w:type="column"/>
      </w:r>
    </w:p>
    <w:p w14:paraId="5DA0A098" w14:textId="77777777" w:rsidR="005313F1" w:rsidRDefault="005313F1">
      <w:pPr>
        <w:pStyle w:val="BodyText"/>
        <w:rPr>
          <w:rFonts w:ascii="Arial"/>
          <w:sz w:val="4"/>
        </w:rPr>
      </w:pPr>
    </w:p>
    <w:p w14:paraId="763DC061" w14:textId="77777777" w:rsidR="005313F1" w:rsidRDefault="009B75EF">
      <w:pPr>
        <w:spacing w:before="25" w:line="300" w:lineRule="auto"/>
        <w:ind w:left="470" w:hanging="13"/>
        <w:jc w:val="right"/>
        <w:rPr>
          <w:rFonts w:ascii="Arial"/>
          <w:sz w:val="4"/>
        </w:rPr>
      </w:pPr>
      <w:r>
        <w:rPr>
          <w:rFonts w:ascii="Arial"/>
          <w:w w:val="110"/>
          <w:sz w:val="4"/>
        </w:rPr>
        <w:t>Scale</w:t>
      </w:r>
      <w:r>
        <w:rPr>
          <w:rFonts w:ascii="Arial"/>
          <w:w w:val="111"/>
          <w:sz w:val="4"/>
        </w:rPr>
        <w:t xml:space="preserve"> </w:t>
      </w:r>
      <w:r>
        <w:rPr>
          <w:rFonts w:ascii="Arial"/>
          <w:w w:val="110"/>
          <w:sz w:val="4"/>
        </w:rPr>
        <w:t>chr5:</w:t>
      </w:r>
    </w:p>
    <w:p w14:paraId="3A0A4F49" w14:textId="77777777" w:rsidR="005313F1" w:rsidRDefault="009B75EF">
      <w:pPr>
        <w:pStyle w:val="BodyText"/>
        <w:rPr>
          <w:rFonts w:ascii="Arial"/>
          <w:sz w:val="6"/>
        </w:rPr>
      </w:pPr>
      <w:r>
        <w:br w:type="column"/>
      </w:r>
    </w:p>
    <w:p w14:paraId="38907BB6" w14:textId="77777777" w:rsidR="005313F1" w:rsidRDefault="009B75EF">
      <w:pPr>
        <w:tabs>
          <w:tab w:val="left" w:pos="934"/>
        </w:tabs>
        <w:spacing w:before="35"/>
        <w:ind w:right="1444"/>
        <w:jc w:val="center"/>
        <w:rPr>
          <w:rFonts w:ascii="Arial"/>
          <w:sz w:val="4"/>
        </w:rPr>
      </w:pPr>
      <w:r>
        <w:rPr>
          <w:rFonts w:ascii="Arial"/>
          <w:w w:val="110"/>
          <w:sz w:val="4"/>
        </w:rPr>
        <w:t>2 kb</w:t>
      </w:r>
      <w:r>
        <w:rPr>
          <w:rFonts w:ascii="Arial"/>
          <w:w w:val="110"/>
          <w:sz w:val="4"/>
        </w:rPr>
        <w:tab/>
      </w:r>
      <w:r>
        <w:rPr>
          <w:rFonts w:ascii="Arial"/>
          <w:w w:val="110"/>
          <w:position w:val="1"/>
          <w:sz w:val="4"/>
        </w:rPr>
        <w:t>hg19</w:t>
      </w:r>
    </w:p>
    <w:p w14:paraId="19E6C6F1" w14:textId="77777777" w:rsidR="005313F1" w:rsidRDefault="009B75EF">
      <w:pPr>
        <w:spacing w:before="15"/>
        <w:ind w:right="1388"/>
        <w:jc w:val="center"/>
        <w:rPr>
          <w:rFonts w:ascii="Arial"/>
          <w:sz w:val="4"/>
        </w:rPr>
      </w:pPr>
      <w:r>
        <w:rPr>
          <w:rFonts w:ascii="Arial"/>
          <w:w w:val="110"/>
          <w:sz w:val="4"/>
        </w:rPr>
        <w:t>131,435,000 131,436,000 131,437,000 131,438,000 131,439,000</w:t>
      </w:r>
    </w:p>
    <w:p w14:paraId="456ACC83" w14:textId="77777777" w:rsidR="005313F1" w:rsidRDefault="005313F1">
      <w:pPr>
        <w:jc w:val="center"/>
        <w:rPr>
          <w:rFonts w:ascii="Arial"/>
          <w:sz w:val="4"/>
        </w:rPr>
        <w:sectPr w:rsidR="005313F1">
          <w:type w:val="continuous"/>
          <w:pgSz w:w="11910" w:h="16840"/>
          <w:pgMar w:top="1580" w:right="1240" w:bottom="560" w:left="1680" w:header="720" w:footer="720" w:gutter="0"/>
          <w:cols w:num="4" w:space="720" w:equalWidth="0">
            <w:col w:w="3031" w:space="40"/>
            <w:col w:w="1708" w:space="39"/>
            <w:col w:w="570" w:space="39"/>
            <w:col w:w="3563"/>
          </w:cols>
        </w:sectPr>
      </w:pPr>
    </w:p>
    <w:p w14:paraId="2D34A9F0" w14:textId="77777777" w:rsidR="005313F1" w:rsidRDefault="009B75EF">
      <w:pPr>
        <w:tabs>
          <w:tab w:val="left" w:pos="857"/>
        </w:tabs>
        <w:spacing w:before="17"/>
        <w:jc w:val="right"/>
        <w:rPr>
          <w:rFonts w:ascii="Arial"/>
          <w:i/>
          <w:sz w:val="6"/>
        </w:rPr>
      </w:pPr>
      <w:r>
        <w:rPr>
          <w:rFonts w:ascii="Arial"/>
          <w:b/>
          <w:sz w:val="5"/>
        </w:rPr>
        <w:t>UCSC genes</w:t>
      </w:r>
      <w:r>
        <w:rPr>
          <w:rFonts w:ascii="Arial"/>
          <w:b/>
          <w:sz w:val="5"/>
        </w:rPr>
        <w:tab/>
      </w:r>
      <w:r>
        <w:rPr>
          <w:rFonts w:ascii="Arial"/>
          <w:i/>
          <w:w w:val="95"/>
          <w:position w:val="1"/>
          <w:sz w:val="6"/>
        </w:rPr>
        <w:t>ASCL5</w:t>
      </w:r>
    </w:p>
    <w:p w14:paraId="586828B0" w14:textId="77777777" w:rsidR="005313F1" w:rsidRDefault="009B75EF">
      <w:pPr>
        <w:tabs>
          <w:tab w:val="left" w:pos="1132"/>
        </w:tabs>
        <w:spacing w:before="30"/>
        <w:ind w:left="797"/>
        <w:rPr>
          <w:rFonts w:ascii="Arial"/>
          <w:i/>
          <w:sz w:val="6"/>
        </w:rPr>
      </w:pPr>
      <w:r>
        <w:br w:type="column"/>
      </w:r>
      <w:r>
        <w:rPr>
          <w:rFonts w:ascii="Arial"/>
          <w:i/>
          <w:position w:val="1"/>
          <w:sz w:val="6"/>
        </w:rPr>
        <w:t>IL3</w:t>
      </w:r>
      <w:r>
        <w:rPr>
          <w:rFonts w:ascii="Arial"/>
          <w:i/>
          <w:position w:val="1"/>
          <w:sz w:val="6"/>
        </w:rPr>
        <w:tab/>
      </w:r>
      <w:r>
        <w:rPr>
          <w:rFonts w:ascii="Arial"/>
          <w:i/>
          <w:spacing w:val="-5"/>
          <w:sz w:val="6"/>
        </w:rPr>
        <w:t>CSF2</w:t>
      </w:r>
    </w:p>
    <w:p w14:paraId="2EEDD33C" w14:textId="77777777" w:rsidR="005313F1" w:rsidRDefault="009B75EF">
      <w:pPr>
        <w:pStyle w:val="BodyText"/>
        <w:spacing w:before="4"/>
        <w:rPr>
          <w:rFonts w:ascii="Arial"/>
          <w:i/>
          <w:sz w:val="6"/>
        </w:rPr>
      </w:pPr>
      <w:r>
        <w:br w:type="column"/>
      </w:r>
    </w:p>
    <w:p w14:paraId="74CD82D4" w14:textId="77777777" w:rsidR="005313F1" w:rsidRDefault="009B75EF">
      <w:pPr>
        <w:spacing w:line="58" w:lineRule="exact"/>
        <w:jc w:val="right"/>
        <w:rPr>
          <w:rFonts w:ascii="Arial"/>
          <w:sz w:val="6"/>
        </w:rPr>
      </w:pPr>
      <w:r>
        <w:rPr>
          <w:rFonts w:ascii="Arial"/>
          <w:color w:val="E900D2"/>
          <w:w w:val="95"/>
          <w:sz w:val="6"/>
        </w:rPr>
        <w:t>rs3846728</w:t>
      </w:r>
    </w:p>
    <w:p w14:paraId="0B20FDA6" w14:textId="77777777" w:rsidR="005313F1" w:rsidRDefault="009B75EF">
      <w:pPr>
        <w:pStyle w:val="BodyText"/>
        <w:spacing w:before="8"/>
        <w:rPr>
          <w:rFonts w:ascii="Arial"/>
          <w:sz w:val="6"/>
        </w:rPr>
      </w:pPr>
      <w:r>
        <w:br w:type="column"/>
      </w:r>
    </w:p>
    <w:p w14:paraId="0BAF7BE3" w14:textId="77777777" w:rsidR="005313F1" w:rsidRDefault="009B75EF">
      <w:pPr>
        <w:spacing w:line="55" w:lineRule="exact"/>
        <w:ind w:left="294"/>
        <w:rPr>
          <w:rFonts w:ascii="Arial"/>
          <w:sz w:val="6"/>
        </w:rPr>
      </w:pPr>
      <w:r>
        <w:rPr>
          <w:rFonts w:ascii="Arial"/>
          <w:color w:val="0000FF"/>
          <w:sz w:val="6"/>
        </w:rPr>
        <w:t>rs27437</w:t>
      </w:r>
    </w:p>
    <w:p w14:paraId="663057E1" w14:textId="77777777" w:rsidR="005313F1" w:rsidRDefault="005313F1">
      <w:pPr>
        <w:spacing w:line="55" w:lineRule="exact"/>
        <w:rPr>
          <w:rFonts w:ascii="Arial"/>
          <w:sz w:val="6"/>
        </w:rPr>
        <w:sectPr w:rsidR="005313F1">
          <w:type w:val="continuous"/>
          <w:pgSz w:w="11910" w:h="16840"/>
          <w:pgMar w:top="1580" w:right="1240" w:bottom="560" w:left="1680" w:header="720" w:footer="720" w:gutter="0"/>
          <w:cols w:num="4" w:space="720" w:equalWidth="0">
            <w:col w:w="3669" w:space="40"/>
            <w:col w:w="1287" w:space="39"/>
            <w:col w:w="1270" w:space="39"/>
            <w:col w:w="2646"/>
          </w:cols>
        </w:sectPr>
      </w:pPr>
    </w:p>
    <w:p w14:paraId="67A83737" w14:textId="77777777" w:rsidR="005313F1" w:rsidRDefault="009B75EF">
      <w:pPr>
        <w:spacing w:before="16" w:line="372" w:lineRule="auto"/>
        <w:ind w:left="2535" w:right="-17" w:hanging="111"/>
        <w:rPr>
          <w:rFonts w:ascii="Arial"/>
          <w:b/>
          <w:sz w:val="5"/>
        </w:rPr>
      </w:pPr>
      <w:r>
        <w:rPr>
          <w:rFonts w:ascii="Arial"/>
          <w:b/>
          <w:sz w:val="5"/>
        </w:rPr>
        <w:t>Fine-mapped SNPs ENCODE TF</w:t>
      </w:r>
    </w:p>
    <w:p w14:paraId="3B5B2913" w14:textId="77777777" w:rsidR="005313F1" w:rsidRDefault="009B75EF">
      <w:pPr>
        <w:tabs>
          <w:tab w:val="left" w:pos="1570"/>
        </w:tabs>
        <w:spacing w:line="67" w:lineRule="exact"/>
        <w:ind w:left="234"/>
        <w:rPr>
          <w:rFonts w:ascii="Arial"/>
          <w:sz w:val="6"/>
        </w:rPr>
      </w:pPr>
      <w:r>
        <w:br w:type="column"/>
      </w:r>
      <w:r>
        <w:rPr>
          <w:rFonts w:ascii="Arial"/>
          <w:color w:val="0000FF"/>
          <w:sz w:val="6"/>
        </w:rPr>
        <w:t>rs4705908</w:t>
      </w:r>
      <w:r>
        <w:rPr>
          <w:rFonts w:ascii="Arial"/>
          <w:color w:val="0000FF"/>
          <w:sz w:val="6"/>
        </w:rPr>
        <w:tab/>
      </w:r>
      <w:r>
        <w:rPr>
          <w:rFonts w:ascii="Arial"/>
          <w:color w:val="0000FF"/>
          <w:spacing w:val="-3"/>
          <w:sz w:val="6"/>
        </w:rPr>
        <w:t>rs2069803</w:t>
      </w:r>
    </w:p>
    <w:p w14:paraId="33438D8D" w14:textId="77777777" w:rsidR="005313F1" w:rsidRDefault="009B75EF">
      <w:pPr>
        <w:spacing w:before="5"/>
        <w:ind w:left="1286"/>
        <w:rPr>
          <w:rFonts w:ascii="Arial"/>
          <w:sz w:val="6"/>
        </w:rPr>
      </w:pPr>
      <w:r>
        <w:br w:type="column"/>
      </w:r>
      <w:r>
        <w:rPr>
          <w:rFonts w:ascii="Arial"/>
          <w:color w:val="0000FF"/>
          <w:sz w:val="6"/>
        </w:rPr>
        <w:t>rs10065787</w:t>
      </w:r>
    </w:p>
    <w:p w14:paraId="419A3749" w14:textId="77777777" w:rsidR="005313F1" w:rsidRDefault="005313F1">
      <w:pPr>
        <w:rPr>
          <w:rFonts w:ascii="Arial"/>
          <w:sz w:val="6"/>
        </w:rPr>
        <w:sectPr w:rsidR="005313F1">
          <w:type w:val="continuous"/>
          <w:pgSz w:w="11910" w:h="16840"/>
          <w:pgMar w:top="1580" w:right="1240" w:bottom="560" w:left="1680" w:header="720" w:footer="720" w:gutter="0"/>
          <w:cols w:num="3" w:space="720" w:equalWidth="0">
            <w:col w:w="2883" w:space="40"/>
            <w:col w:w="1855" w:space="39"/>
            <w:col w:w="4173"/>
          </w:cols>
        </w:sectPr>
      </w:pPr>
    </w:p>
    <w:p w14:paraId="5447B5EC" w14:textId="77777777" w:rsidR="005313F1" w:rsidRDefault="005313F1">
      <w:pPr>
        <w:pStyle w:val="BodyText"/>
        <w:spacing w:before="6"/>
        <w:rPr>
          <w:rFonts w:ascii="Arial"/>
          <w:sz w:val="7"/>
        </w:rPr>
      </w:pPr>
    </w:p>
    <w:p w14:paraId="5E1B06BC" w14:textId="77777777" w:rsidR="005313F1" w:rsidRDefault="009B75EF">
      <w:pPr>
        <w:ind w:left="1793"/>
        <w:rPr>
          <w:rFonts w:ascii="Arial"/>
          <w:b/>
          <w:sz w:val="5"/>
        </w:rPr>
      </w:pPr>
      <w:r>
        <w:rPr>
          <w:rFonts w:ascii="Arial"/>
          <w:b/>
          <w:w w:val="110"/>
          <w:sz w:val="5"/>
        </w:rPr>
        <w:t>Roadmap chromatin segmentation</w:t>
      </w:r>
    </w:p>
    <w:p w14:paraId="4DDE38A2" w14:textId="77777777" w:rsidR="005313F1" w:rsidRDefault="009B75EF">
      <w:pPr>
        <w:spacing w:before="14" w:line="230" w:lineRule="auto"/>
        <w:ind w:left="93" w:right="29" w:firstLine="10"/>
        <w:jc w:val="both"/>
        <w:rPr>
          <w:rFonts w:ascii="Arial"/>
          <w:b/>
          <w:sz w:val="5"/>
        </w:rPr>
      </w:pPr>
      <w:r>
        <w:br w:type="column"/>
      </w:r>
      <w:r>
        <w:rPr>
          <w:rFonts w:ascii="Arial"/>
          <w:b/>
          <w:w w:val="110"/>
          <w:sz w:val="5"/>
        </w:rPr>
        <w:t>CD14 mCD4 mCD8</w:t>
      </w:r>
    </w:p>
    <w:p w14:paraId="612F6CA0" w14:textId="77777777" w:rsidR="005313F1" w:rsidRDefault="009B75EF">
      <w:pPr>
        <w:spacing w:line="51" w:lineRule="exact"/>
        <w:ind w:left="84" w:right="85"/>
        <w:jc w:val="center"/>
        <w:rPr>
          <w:rFonts w:ascii="Arial"/>
          <w:b/>
          <w:sz w:val="5"/>
        </w:rPr>
      </w:pPr>
      <w:r>
        <w:rPr>
          <w:rFonts w:ascii="Arial"/>
          <w:b/>
          <w:w w:val="110"/>
          <w:sz w:val="5"/>
        </w:rPr>
        <w:t>NK</w:t>
      </w:r>
    </w:p>
    <w:p w14:paraId="736724CB" w14:textId="77777777" w:rsidR="005313F1" w:rsidRDefault="009B75EF">
      <w:pPr>
        <w:spacing w:before="21"/>
        <w:ind w:left="90"/>
        <w:jc w:val="both"/>
        <w:rPr>
          <w:rFonts w:ascii="Arial"/>
          <w:sz w:val="4"/>
        </w:rPr>
      </w:pPr>
      <w:proofErr w:type="gramStart"/>
      <w:r>
        <w:rPr>
          <w:rFonts w:ascii="Arial"/>
          <w:color w:val="FF8B00"/>
          <w:w w:val="110"/>
          <w:sz w:val="4"/>
        </w:rPr>
        <w:t>11.1699</w:t>
      </w:r>
      <w:proofErr w:type="gramEnd"/>
      <w:r>
        <w:rPr>
          <w:rFonts w:ascii="Arial"/>
          <w:color w:val="FF8B00"/>
          <w:w w:val="110"/>
          <w:sz w:val="4"/>
        </w:rPr>
        <w:t xml:space="preserve"> _</w:t>
      </w:r>
    </w:p>
    <w:p w14:paraId="56FB6473" w14:textId="77777777" w:rsidR="005313F1" w:rsidRDefault="009B75EF">
      <w:pPr>
        <w:spacing w:before="11" w:line="46" w:lineRule="exact"/>
        <w:ind w:left="-10" w:right="155"/>
        <w:jc w:val="center"/>
        <w:rPr>
          <w:rFonts w:ascii="Arial"/>
          <w:b/>
          <w:sz w:val="5"/>
        </w:rPr>
      </w:pPr>
      <w:r>
        <w:rPr>
          <w:rFonts w:ascii="Arial"/>
          <w:b/>
          <w:color w:val="FF8B00"/>
          <w:w w:val="110"/>
          <w:sz w:val="5"/>
        </w:rPr>
        <w:t>CD14</w:t>
      </w:r>
    </w:p>
    <w:p w14:paraId="05496E6A" w14:textId="77777777" w:rsidR="005313F1" w:rsidRDefault="009B75EF">
      <w:pPr>
        <w:spacing w:line="30" w:lineRule="exact"/>
        <w:ind w:left="277"/>
        <w:jc w:val="center"/>
        <w:rPr>
          <w:rFonts w:ascii="Arial"/>
          <w:sz w:val="4"/>
        </w:rPr>
      </w:pPr>
      <w:r>
        <w:br w:type="column"/>
      </w:r>
      <w:proofErr w:type="spellStart"/>
      <w:proofErr w:type="gramStart"/>
      <w:r>
        <w:rPr>
          <w:rFonts w:ascii="Arial"/>
          <w:w w:val="110"/>
          <w:sz w:val="4"/>
        </w:rPr>
        <w:t>chromHMM</w:t>
      </w:r>
      <w:proofErr w:type="spellEnd"/>
      <w:proofErr w:type="gramEnd"/>
      <w:r>
        <w:rPr>
          <w:rFonts w:ascii="Arial"/>
          <w:w w:val="110"/>
          <w:sz w:val="4"/>
        </w:rPr>
        <w:t xml:space="preserve"> tracks from Roadmap</w:t>
      </w:r>
    </w:p>
    <w:p w14:paraId="6D1D9BCA" w14:textId="77777777" w:rsidR="005313F1" w:rsidRDefault="005313F1">
      <w:pPr>
        <w:pStyle w:val="BodyText"/>
        <w:rPr>
          <w:rFonts w:ascii="Arial"/>
          <w:sz w:val="4"/>
        </w:rPr>
      </w:pPr>
    </w:p>
    <w:p w14:paraId="23EE98EF" w14:textId="77777777" w:rsidR="005313F1" w:rsidRDefault="005313F1">
      <w:pPr>
        <w:pStyle w:val="BodyText"/>
        <w:rPr>
          <w:rFonts w:ascii="Arial"/>
          <w:sz w:val="4"/>
        </w:rPr>
      </w:pPr>
    </w:p>
    <w:p w14:paraId="136DC8BE" w14:textId="77777777" w:rsidR="005313F1" w:rsidRDefault="005313F1">
      <w:pPr>
        <w:pStyle w:val="BodyText"/>
        <w:rPr>
          <w:rFonts w:ascii="Arial"/>
          <w:sz w:val="4"/>
        </w:rPr>
      </w:pPr>
    </w:p>
    <w:p w14:paraId="75BAD22C" w14:textId="77777777" w:rsidR="005313F1" w:rsidRDefault="005313F1">
      <w:pPr>
        <w:pStyle w:val="BodyText"/>
        <w:rPr>
          <w:rFonts w:ascii="Arial"/>
          <w:sz w:val="4"/>
        </w:rPr>
      </w:pPr>
    </w:p>
    <w:p w14:paraId="1B1DE82F" w14:textId="77777777" w:rsidR="005313F1" w:rsidRDefault="005313F1">
      <w:pPr>
        <w:pStyle w:val="BodyText"/>
        <w:spacing w:before="2"/>
        <w:rPr>
          <w:rFonts w:ascii="Arial"/>
          <w:sz w:val="3"/>
        </w:rPr>
      </w:pPr>
    </w:p>
    <w:p w14:paraId="656112D6" w14:textId="77777777" w:rsidR="005313F1" w:rsidRDefault="009B75EF">
      <w:pPr>
        <w:spacing w:before="1"/>
        <w:ind w:left="277"/>
        <w:jc w:val="center"/>
        <w:rPr>
          <w:rFonts w:ascii="Arial"/>
          <w:sz w:val="4"/>
        </w:rPr>
      </w:pPr>
      <w:r>
        <w:rPr>
          <w:rFonts w:ascii="Arial"/>
          <w:color w:val="FF8B00"/>
          <w:w w:val="110"/>
          <w:sz w:val="4"/>
        </w:rPr>
        <w:t xml:space="preserve">E029 Primary monocytes from peripheral blood H3K4me1 </w:t>
      </w:r>
      <w:proofErr w:type="spellStart"/>
      <w:r>
        <w:rPr>
          <w:rFonts w:ascii="Arial"/>
          <w:color w:val="FF8B00"/>
          <w:w w:val="110"/>
          <w:sz w:val="4"/>
        </w:rPr>
        <w:t>foldChange</w:t>
      </w:r>
      <w:proofErr w:type="spellEnd"/>
      <w:r>
        <w:rPr>
          <w:rFonts w:ascii="Arial"/>
          <w:color w:val="FF8B00"/>
          <w:w w:val="110"/>
          <w:sz w:val="4"/>
        </w:rPr>
        <w:t xml:space="preserve"> signal</w:t>
      </w:r>
    </w:p>
    <w:p w14:paraId="581C8BAF" w14:textId="77777777" w:rsidR="005313F1" w:rsidRDefault="009B75EF">
      <w:pPr>
        <w:pStyle w:val="BodyText"/>
        <w:rPr>
          <w:rFonts w:ascii="Arial"/>
          <w:sz w:val="4"/>
        </w:rPr>
      </w:pPr>
      <w:r>
        <w:br w:type="column"/>
      </w:r>
    </w:p>
    <w:p w14:paraId="5A27A0A6" w14:textId="77777777" w:rsidR="005313F1" w:rsidRDefault="005313F1">
      <w:pPr>
        <w:pStyle w:val="BodyText"/>
        <w:rPr>
          <w:rFonts w:ascii="Arial"/>
          <w:sz w:val="4"/>
        </w:rPr>
      </w:pPr>
    </w:p>
    <w:p w14:paraId="3D4AE59C" w14:textId="77777777" w:rsidR="005313F1" w:rsidRDefault="005313F1">
      <w:pPr>
        <w:pStyle w:val="BodyText"/>
        <w:rPr>
          <w:rFonts w:ascii="Arial"/>
          <w:sz w:val="4"/>
        </w:rPr>
      </w:pPr>
    </w:p>
    <w:p w14:paraId="7D575B53" w14:textId="77777777" w:rsidR="005313F1" w:rsidRDefault="005313F1">
      <w:pPr>
        <w:pStyle w:val="BodyText"/>
        <w:rPr>
          <w:rFonts w:ascii="Arial"/>
          <w:sz w:val="4"/>
        </w:rPr>
      </w:pPr>
    </w:p>
    <w:p w14:paraId="1B576E33" w14:textId="77777777" w:rsidR="005313F1" w:rsidRDefault="005313F1">
      <w:pPr>
        <w:pStyle w:val="BodyText"/>
        <w:spacing w:before="6"/>
        <w:rPr>
          <w:rFonts w:ascii="Arial"/>
          <w:sz w:val="5"/>
        </w:rPr>
      </w:pPr>
    </w:p>
    <w:p w14:paraId="042B5580" w14:textId="77777777" w:rsidR="005313F1" w:rsidRDefault="009B75EF">
      <w:pPr>
        <w:spacing w:before="1"/>
        <w:ind w:left="397"/>
        <w:rPr>
          <w:rFonts w:ascii="Arial"/>
          <w:sz w:val="4"/>
        </w:rPr>
      </w:pPr>
      <w:proofErr w:type="gramStart"/>
      <w:r>
        <w:rPr>
          <w:rFonts w:ascii="Arial"/>
          <w:color w:val="FF8B00"/>
          <w:w w:val="110"/>
          <w:sz w:val="4"/>
        </w:rPr>
        <w:t>42</w:t>
      </w:r>
      <w:proofErr w:type="gramEnd"/>
      <w:r>
        <w:rPr>
          <w:rFonts w:ascii="Arial"/>
          <w:color w:val="FF8B00"/>
          <w:w w:val="110"/>
          <w:sz w:val="4"/>
        </w:rPr>
        <w:t xml:space="preserve"> _</w:t>
      </w:r>
    </w:p>
    <w:p w14:paraId="0D7BC11B" w14:textId="77777777" w:rsidR="005313F1" w:rsidRDefault="005313F1">
      <w:pPr>
        <w:rPr>
          <w:rFonts w:ascii="Arial"/>
          <w:sz w:val="4"/>
        </w:rPr>
        <w:sectPr w:rsidR="005313F1">
          <w:type w:val="continuous"/>
          <w:pgSz w:w="11910" w:h="16840"/>
          <w:pgMar w:top="1580" w:right="1240" w:bottom="560" w:left="1680" w:header="720" w:footer="720" w:gutter="0"/>
          <w:cols w:num="4" w:space="720" w:equalWidth="0">
            <w:col w:w="2701" w:space="40"/>
            <w:col w:w="290" w:space="39"/>
            <w:col w:w="1793" w:space="40"/>
            <w:col w:w="4087"/>
          </w:cols>
        </w:sectPr>
      </w:pPr>
    </w:p>
    <w:p w14:paraId="5FABE5B9" w14:textId="77777777" w:rsidR="005313F1" w:rsidRDefault="009B75EF">
      <w:pPr>
        <w:tabs>
          <w:tab w:val="left" w:pos="4169"/>
          <w:tab w:val="left" w:pos="5325"/>
        </w:tabs>
        <w:spacing w:before="5"/>
        <w:ind w:left="2968"/>
        <w:rPr>
          <w:rFonts w:ascii="Arial"/>
          <w:sz w:val="4"/>
        </w:rPr>
      </w:pPr>
      <w:r>
        <w:rPr>
          <w:rFonts w:ascii="Arial"/>
          <w:color w:val="FF8B00"/>
          <w:w w:val="110"/>
          <w:sz w:val="4"/>
        </w:rPr>
        <w:t>0 _</w:t>
      </w:r>
      <w:r>
        <w:rPr>
          <w:rFonts w:ascii="Arial"/>
          <w:color w:val="FF8B00"/>
          <w:w w:val="110"/>
          <w:sz w:val="4"/>
        </w:rPr>
        <w:tab/>
      </w:r>
      <w:r>
        <w:rPr>
          <w:rFonts w:ascii="Arial"/>
          <w:color w:val="FF8B00"/>
          <w:w w:val="110"/>
          <w:sz w:val="4"/>
          <w:u w:val="single" w:color="FF8B00"/>
        </w:rPr>
        <w:t xml:space="preserve"> </w:t>
      </w:r>
      <w:r>
        <w:rPr>
          <w:rFonts w:ascii="Arial"/>
          <w:color w:val="FF8B00"/>
          <w:w w:val="110"/>
          <w:sz w:val="4"/>
        </w:rPr>
        <w:tab/>
        <w:t>2 _</w:t>
      </w:r>
    </w:p>
    <w:p w14:paraId="6098DDE5" w14:textId="77777777" w:rsidR="005313F1" w:rsidRDefault="005313F1">
      <w:pPr>
        <w:rPr>
          <w:rFonts w:ascii="Arial"/>
          <w:sz w:val="4"/>
        </w:rPr>
        <w:sectPr w:rsidR="005313F1">
          <w:type w:val="continuous"/>
          <w:pgSz w:w="11910" w:h="16840"/>
          <w:pgMar w:top="1580" w:right="1240" w:bottom="560" w:left="1680" w:header="720" w:footer="720" w:gutter="0"/>
          <w:cols w:space="720"/>
        </w:sectPr>
      </w:pPr>
    </w:p>
    <w:p w14:paraId="63858569" w14:textId="77777777" w:rsidR="005313F1" w:rsidRDefault="009B75EF">
      <w:pPr>
        <w:spacing w:before="8"/>
        <w:jc w:val="right"/>
        <w:rPr>
          <w:rFonts w:ascii="Arial"/>
          <w:sz w:val="4"/>
        </w:rPr>
      </w:pPr>
      <w:proofErr w:type="gramStart"/>
      <w:r>
        <w:rPr>
          <w:rFonts w:ascii="Arial"/>
          <w:color w:val="FF8B00"/>
          <w:w w:val="110"/>
          <w:sz w:val="4"/>
        </w:rPr>
        <w:t>15.0838</w:t>
      </w:r>
      <w:proofErr w:type="gramEnd"/>
      <w:r>
        <w:rPr>
          <w:rFonts w:ascii="Arial"/>
          <w:color w:val="FF8B00"/>
          <w:w w:val="110"/>
          <w:sz w:val="4"/>
        </w:rPr>
        <w:t xml:space="preserve"> _</w:t>
      </w:r>
    </w:p>
    <w:p w14:paraId="145C0A94" w14:textId="77777777" w:rsidR="005313F1" w:rsidRDefault="009B75EF">
      <w:pPr>
        <w:spacing w:before="10" w:line="48" w:lineRule="exact"/>
        <w:ind w:right="157"/>
        <w:jc w:val="right"/>
        <w:rPr>
          <w:rFonts w:ascii="Arial"/>
          <w:b/>
          <w:sz w:val="5"/>
        </w:rPr>
      </w:pPr>
      <w:r>
        <w:rPr>
          <w:rFonts w:ascii="Arial"/>
          <w:b/>
          <w:color w:val="FF8B00"/>
          <w:w w:val="110"/>
          <w:sz w:val="5"/>
        </w:rPr>
        <w:t>mCD4</w:t>
      </w:r>
    </w:p>
    <w:p w14:paraId="2A0E85CA" w14:textId="77777777" w:rsidR="005313F1" w:rsidRDefault="009B75EF">
      <w:pPr>
        <w:spacing w:before="8"/>
        <w:ind w:left="147"/>
        <w:rPr>
          <w:rFonts w:ascii="Arial"/>
          <w:sz w:val="4"/>
        </w:rPr>
      </w:pPr>
      <w:r>
        <w:br w:type="column"/>
      </w:r>
      <w:r>
        <w:rPr>
          <w:rFonts w:ascii="Arial"/>
          <w:color w:val="FF8B00"/>
          <w:w w:val="110"/>
          <w:sz w:val="4"/>
        </w:rPr>
        <w:t xml:space="preserve">E037 Primary T helper memory cells from peripheral blood 2 H3K4me1 </w:t>
      </w:r>
      <w:proofErr w:type="spellStart"/>
      <w:r>
        <w:rPr>
          <w:rFonts w:ascii="Arial"/>
          <w:color w:val="FF8B00"/>
          <w:w w:val="110"/>
          <w:sz w:val="4"/>
        </w:rPr>
        <w:t>foldChange</w:t>
      </w:r>
      <w:proofErr w:type="spellEnd"/>
      <w:r>
        <w:rPr>
          <w:rFonts w:ascii="Arial"/>
          <w:color w:val="FF8B00"/>
          <w:w w:val="110"/>
          <w:sz w:val="4"/>
        </w:rPr>
        <w:t xml:space="preserve"> signal</w:t>
      </w:r>
    </w:p>
    <w:p w14:paraId="0A2F6ECD" w14:textId="77777777" w:rsidR="005313F1" w:rsidRDefault="009B75EF">
      <w:pPr>
        <w:spacing w:before="6"/>
        <w:ind w:left="267"/>
        <w:rPr>
          <w:rFonts w:ascii="Arial"/>
          <w:sz w:val="4"/>
        </w:rPr>
      </w:pPr>
      <w:r>
        <w:br w:type="column"/>
      </w:r>
      <w:proofErr w:type="gramStart"/>
      <w:r>
        <w:rPr>
          <w:rFonts w:ascii="Arial"/>
          <w:color w:val="FF8B00"/>
          <w:w w:val="110"/>
          <w:sz w:val="4"/>
        </w:rPr>
        <w:t>42</w:t>
      </w:r>
      <w:proofErr w:type="gramEnd"/>
      <w:r>
        <w:rPr>
          <w:rFonts w:ascii="Arial"/>
          <w:color w:val="FF8B00"/>
          <w:w w:val="110"/>
          <w:sz w:val="4"/>
        </w:rPr>
        <w:t xml:space="preserve"> _</w:t>
      </w:r>
    </w:p>
    <w:p w14:paraId="58BA6ED6" w14:textId="77777777" w:rsidR="005313F1" w:rsidRDefault="005313F1">
      <w:pPr>
        <w:rPr>
          <w:rFonts w:ascii="Arial"/>
          <w:sz w:val="4"/>
        </w:rPr>
        <w:sectPr w:rsidR="005313F1">
          <w:type w:val="continuous"/>
          <w:pgSz w:w="11910" w:h="16840"/>
          <w:pgMar w:top="1580" w:right="1240" w:bottom="560" w:left="1680" w:header="720" w:footer="720" w:gutter="0"/>
          <w:cols w:num="3" w:space="720" w:equalWidth="0">
            <w:col w:w="3031" w:space="40"/>
            <w:col w:w="1923" w:space="39"/>
            <w:col w:w="3957"/>
          </w:cols>
        </w:sectPr>
      </w:pPr>
    </w:p>
    <w:p w14:paraId="033AE2B6" w14:textId="77777777" w:rsidR="005313F1" w:rsidRDefault="009B75EF">
      <w:pPr>
        <w:spacing w:before="38" w:line="276" w:lineRule="auto"/>
        <w:ind w:left="1676"/>
        <w:jc w:val="right"/>
        <w:rPr>
          <w:rFonts w:ascii="Arial"/>
          <w:b/>
          <w:sz w:val="5"/>
        </w:rPr>
      </w:pPr>
      <w:r>
        <w:rPr>
          <w:rFonts w:ascii="Arial"/>
          <w:b/>
          <w:color w:val="FF8B00"/>
          <w:w w:val="110"/>
          <w:sz w:val="5"/>
        </w:rPr>
        <w:t>Roadmap H3K4me1</w:t>
      </w:r>
    </w:p>
    <w:p w14:paraId="051800DD" w14:textId="77777777" w:rsidR="005313F1" w:rsidRDefault="009B75EF">
      <w:pPr>
        <w:pStyle w:val="BodyText"/>
        <w:rPr>
          <w:rFonts w:ascii="Arial"/>
          <w:b/>
          <w:sz w:val="6"/>
        </w:rPr>
      </w:pPr>
      <w:r>
        <w:br w:type="column"/>
      </w:r>
    </w:p>
    <w:p w14:paraId="04E5E03A" w14:textId="77777777" w:rsidR="005313F1" w:rsidRDefault="005313F1">
      <w:pPr>
        <w:pStyle w:val="BodyText"/>
        <w:spacing w:before="3"/>
        <w:rPr>
          <w:rFonts w:ascii="Arial"/>
          <w:b/>
          <w:sz w:val="5"/>
        </w:rPr>
      </w:pPr>
    </w:p>
    <w:p w14:paraId="01D7D58D" w14:textId="77777777" w:rsidR="005313F1" w:rsidRDefault="009B75EF">
      <w:pPr>
        <w:jc w:val="right"/>
        <w:rPr>
          <w:rFonts w:ascii="Arial"/>
          <w:b/>
          <w:sz w:val="5"/>
        </w:rPr>
      </w:pPr>
      <w:r>
        <w:rPr>
          <w:rFonts w:ascii="Arial"/>
          <w:b/>
          <w:color w:val="FF8B00"/>
          <w:w w:val="110"/>
          <w:sz w:val="5"/>
        </w:rPr>
        <w:t>mCD8</w:t>
      </w:r>
    </w:p>
    <w:p w14:paraId="50282731" w14:textId="77777777" w:rsidR="005313F1" w:rsidRDefault="009B75EF">
      <w:pPr>
        <w:spacing w:before="5"/>
        <w:ind w:left="52"/>
        <w:rPr>
          <w:rFonts w:ascii="Arial"/>
          <w:sz w:val="4"/>
        </w:rPr>
      </w:pPr>
      <w:r>
        <w:br w:type="column"/>
      </w:r>
      <w:proofErr w:type="gramStart"/>
      <w:r>
        <w:rPr>
          <w:rFonts w:ascii="Arial"/>
          <w:color w:val="FF8B00"/>
          <w:w w:val="110"/>
          <w:sz w:val="4"/>
        </w:rPr>
        <w:t>0</w:t>
      </w:r>
      <w:proofErr w:type="gramEnd"/>
      <w:r>
        <w:rPr>
          <w:rFonts w:ascii="Arial"/>
          <w:color w:val="FF8B00"/>
          <w:spacing w:val="1"/>
          <w:w w:val="110"/>
          <w:sz w:val="4"/>
        </w:rPr>
        <w:t xml:space="preserve"> </w:t>
      </w:r>
      <w:r>
        <w:rPr>
          <w:rFonts w:ascii="Arial"/>
          <w:color w:val="FF8B00"/>
          <w:spacing w:val="-20"/>
          <w:w w:val="110"/>
          <w:sz w:val="4"/>
        </w:rPr>
        <w:t>_</w:t>
      </w:r>
    </w:p>
    <w:p w14:paraId="2F7452BE" w14:textId="77777777" w:rsidR="005313F1" w:rsidRDefault="009B75EF">
      <w:pPr>
        <w:spacing w:before="8" w:line="564" w:lineRule="auto"/>
        <w:ind w:left="52" w:hanging="87"/>
        <w:rPr>
          <w:rFonts w:ascii="Arial"/>
          <w:sz w:val="4"/>
        </w:rPr>
      </w:pPr>
      <w:proofErr w:type="gramStart"/>
      <w:r>
        <w:rPr>
          <w:rFonts w:ascii="Arial"/>
          <w:color w:val="FF8B00"/>
          <w:w w:val="110"/>
          <w:sz w:val="4"/>
        </w:rPr>
        <w:t>12.86</w:t>
      </w:r>
      <w:proofErr w:type="gramEnd"/>
      <w:r>
        <w:rPr>
          <w:rFonts w:ascii="Arial"/>
          <w:color w:val="FF8B00"/>
          <w:w w:val="110"/>
          <w:sz w:val="4"/>
        </w:rPr>
        <w:t xml:space="preserve"> </w:t>
      </w:r>
      <w:r>
        <w:rPr>
          <w:rFonts w:ascii="Arial"/>
          <w:color w:val="FF8B00"/>
          <w:spacing w:val="-20"/>
          <w:w w:val="110"/>
          <w:sz w:val="4"/>
        </w:rPr>
        <w:t>_</w:t>
      </w:r>
      <w:r>
        <w:rPr>
          <w:rFonts w:ascii="Arial"/>
          <w:color w:val="FF8B00"/>
          <w:spacing w:val="-10"/>
          <w:w w:val="110"/>
          <w:sz w:val="4"/>
        </w:rPr>
        <w:t xml:space="preserve"> </w:t>
      </w:r>
      <w:r>
        <w:rPr>
          <w:rFonts w:ascii="Arial"/>
          <w:color w:val="FF8B00"/>
          <w:w w:val="110"/>
          <w:sz w:val="4"/>
        </w:rPr>
        <w:t>0</w:t>
      </w:r>
      <w:r>
        <w:rPr>
          <w:rFonts w:ascii="Arial"/>
          <w:color w:val="FF8B00"/>
          <w:spacing w:val="1"/>
          <w:w w:val="110"/>
          <w:sz w:val="4"/>
        </w:rPr>
        <w:t xml:space="preserve"> </w:t>
      </w:r>
      <w:r>
        <w:rPr>
          <w:rFonts w:ascii="Arial"/>
          <w:color w:val="FF8B00"/>
          <w:spacing w:val="-20"/>
          <w:w w:val="110"/>
          <w:sz w:val="4"/>
        </w:rPr>
        <w:t>_</w:t>
      </w:r>
    </w:p>
    <w:p w14:paraId="1C971D51" w14:textId="77777777" w:rsidR="005313F1" w:rsidRDefault="009B75EF">
      <w:pPr>
        <w:pStyle w:val="BodyText"/>
        <w:spacing w:before="1"/>
        <w:rPr>
          <w:rFonts w:ascii="Arial"/>
          <w:sz w:val="5"/>
        </w:rPr>
      </w:pPr>
      <w:r>
        <w:br w:type="column"/>
      </w:r>
    </w:p>
    <w:p w14:paraId="6C4C5B2E" w14:textId="77777777" w:rsidR="005313F1" w:rsidRDefault="009B75EF">
      <w:pPr>
        <w:spacing w:before="1"/>
        <w:ind w:left="170"/>
        <w:rPr>
          <w:rFonts w:ascii="Arial"/>
          <w:sz w:val="4"/>
        </w:rPr>
      </w:pPr>
      <w:r>
        <w:rPr>
          <w:rFonts w:ascii="Arial"/>
          <w:color w:val="FF8B00"/>
          <w:w w:val="110"/>
          <w:sz w:val="4"/>
        </w:rPr>
        <w:t xml:space="preserve">E048 Primary T CD8+ memory cells from peripheral blood H3K4me1 </w:t>
      </w:r>
      <w:proofErr w:type="spellStart"/>
      <w:r>
        <w:rPr>
          <w:rFonts w:ascii="Arial"/>
          <w:color w:val="FF8B00"/>
          <w:w w:val="110"/>
          <w:sz w:val="4"/>
        </w:rPr>
        <w:t>foldChange</w:t>
      </w:r>
      <w:proofErr w:type="spellEnd"/>
      <w:r>
        <w:rPr>
          <w:rFonts w:ascii="Arial"/>
          <w:color w:val="FF8B00"/>
          <w:w w:val="110"/>
          <w:sz w:val="4"/>
        </w:rPr>
        <w:t xml:space="preserve"> signal</w:t>
      </w:r>
    </w:p>
    <w:p w14:paraId="4852DABD" w14:textId="77777777" w:rsidR="005313F1" w:rsidRDefault="009B75EF">
      <w:pPr>
        <w:spacing w:before="2"/>
        <w:ind w:left="315"/>
        <w:rPr>
          <w:rFonts w:ascii="Arial"/>
          <w:sz w:val="4"/>
        </w:rPr>
      </w:pPr>
      <w:r>
        <w:br w:type="column"/>
      </w:r>
      <w:proofErr w:type="gramStart"/>
      <w:r>
        <w:rPr>
          <w:rFonts w:ascii="Arial"/>
          <w:color w:val="FF8B00"/>
          <w:w w:val="110"/>
          <w:sz w:val="4"/>
        </w:rPr>
        <w:t>2</w:t>
      </w:r>
      <w:proofErr w:type="gramEnd"/>
      <w:r>
        <w:rPr>
          <w:rFonts w:ascii="Arial"/>
          <w:color w:val="FF8B00"/>
          <w:w w:val="110"/>
          <w:sz w:val="4"/>
        </w:rPr>
        <w:t xml:space="preserve"> _</w:t>
      </w:r>
    </w:p>
    <w:p w14:paraId="2D9E5536" w14:textId="77777777" w:rsidR="005313F1" w:rsidRDefault="009B75EF">
      <w:pPr>
        <w:spacing w:before="9"/>
        <w:ind w:left="290"/>
        <w:rPr>
          <w:rFonts w:ascii="Arial"/>
          <w:sz w:val="4"/>
        </w:rPr>
      </w:pPr>
      <w:proofErr w:type="gramStart"/>
      <w:r>
        <w:rPr>
          <w:rFonts w:ascii="Arial"/>
          <w:color w:val="FF8B00"/>
          <w:w w:val="110"/>
          <w:sz w:val="4"/>
        </w:rPr>
        <w:t>42</w:t>
      </w:r>
      <w:proofErr w:type="gramEnd"/>
      <w:r>
        <w:rPr>
          <w:rFonts w:ascii="Arial"/>
          <w:color w:val="FF8B00"/>
          <w:spacing w:val="1"/>
          <w:w w:val="110"/>
          <w:sz w:val="4"/>
        </w:rPr>
        <w:t xml:space="preserve"> </w:t>
      </w:r>
      <w:r>
        <w:rPr>
          <w:rFonts w:ascii="Arial"/>
          <w:color w:val="FF8B00"/>
          <w:w w:val="110"/>
          <w:sz w:val="4"/>
        </w:rPr>
        <w:t>_</w:t>
      </w:r>
    </w:p>
    <w:p w14:paraId="2E37B636" w14:textId="77777777" w:rsidR="005313F1" w:rsidRDefault="005313F1">
      <w:pPr>
        <w:pStyle w:val="BodyText"/>
        <w:spacing w:before="4"/>
        <w:rPr>
          <w:rFonts w:ascii="Arial"/>
          <w:sz w:val="5"/>
        </w:rPr>
      </w:pPr>
    </w:p>
    <w:p w14:paraId="2A55F4EF" w14:textId="77777777" w:rsidR="005313F1" w:rsidRDefault="009B75EF">
      <w:pPr>
        <w:ind w:left="315"/>
        <w:rPr>
          <w:rFonts w:ascii="Arial"/>
          <w:sz w:val="4"/>
        </w:rPr>
      </w:pPr>
      <w:proofErr w:type="gramStart"/>
      <w:r>
        <w:rPr>
          <w:rFonts w:ascii="Arial"/>
          <w:color w:val="FF8B00"/>
          <w:w w:val="110"/>
          <w:sz w:val="4"/>
        </w:rPr>
        <w:t>2</w:t>
      </w:r>
      <w:proofErr w:type="gramEnd"/>
      <w:r>
        <w:rPr>
          <w:rFonts w:ascii="Arial"/>
          <w:color w:val="FF8B00"/>
          <w:w w:val="110"/>
          <w:sz w:val="4"/>
        </w:rPr>
        <w:t xml:space="preserve"> _</w:t>
      </w:r>
    </w:p>
    <w:p w14:paraId="3EA23AF5" w14:textId="77777777" w:rsidR="005313F1" w:rsidRDefault="005313F1">
      <w:pPr>
        <w:rPr>
          <w:rFonts w:ascii="Arial"/>
          <w:sz w:val="4"/>
        </w:rPr>
        <w:sectPr w:rsidR="005313F1">
          <w:type w:val="continuous"/>
          <w:pgSz w:w="11910" w:h="16840"/>
          <w:pgMar w:top="1580" w:right="1240" w:bottom="560" w:left="1680" w:header="720" w:footer="720" w:gutter="0"/>
          <w:cols w:num="5" w:space="720" w:equalWidth="0">
            <w:col w:w="2158" w:space="40"/>
            <w:col w:w="679" w:space="39"/>
            <w:col w:w="115" w:space="39"/>
            <w:col w:w="1900" w:space="40"/>
            <w:col w:w="3980"/>
          </w:cols>
        </w:sectPr>
      </w:pPr>
    </w:p>
    <w:p w14:paraId="70BCA371" w14:textId="77777777" w:rsidR="005313F1" w:rsidRDefault="009B75EF">
      <w:pPr>
        <w:spacing w:line="7" w:lineRule="exact"/>
        <w:jc w:val="right"/>
        <w:rPr>
          <w:rFonts w:ascii="Arial"/>
          <w:sz w:val="4"/>
        </w:rPr>
      </w:pPr>
      <w:proofErr w:type="gramStart"/>
      <w:r>
        <w:rPr>
          <w:rFonts w:ascii="Arial"/>
          <w:color w:val="FF8B00"/>
          <w:w w:val="110"/>
          <w:sz w:val="4"/>
        </w:rPr>
        <w:t>54.4461</w:t>
      </w:r>
      <w:proofErr w:type="gramEnd"/>
      <w:r>
        <w:rPr>
          <w:rFonts w:ascii="Arial"/>
          <w:color w:val="FF8B00"/>
          <w:w w:val="110"/>
          <w:sz w:val="4"/>
        </w:rPr>
        <w:t xml:space="preserve"> _</w:t>
      </w:r>
    </w:p>
    <w:p w14:paraId="0FD7091C" w14:textId="77777777" w:rsidR="005313F1" w:rsidRDefault="009B75EF">
      <w:pPr>
        <w:spacing w:line="7" w:lineRule="exact"/>
        <w:ind w:left="206"/>
        <w:rPr>
          <w:rFonts w:ascii="Arial"/>
          <w:sz w:val="4"/>
        </w:rPr>
      </w:pPr>
      <w:r>
        <w:br w:type="column"/>
      </w:r>
      <w:r>
        <w:rPr>
          <w:rFonts w:ascii="Arial"/>
          <w:color w:val="FF8B00"/>
          <w:w w:val="110"/>
          <w:sz w:val="4"/>
        </w:rPr>
        <w:t xml:space="preserve">E046 Primary Natural Killer cells from peripheral blood H3K4me1 </w:t>
      </w:r>
      <w:proofErr w:type="spellStart"/>
      <w:r>
        <w:rPr>
          <w:rFonts w:ascii="Arial"/>
          <w:color w:val="FF8B00"/>
          <w:w w:val="110"/>
          <w:sz w:val="4"/>
        </w:rPr>
        <w:t>foldChange</w:t>
      </w:r>
      <w:proofErr w:type="spellEnd"/>
      <w:r>
        <w:rPr>
          <w:rFonts w:ascii="Arial"/>
          <w:color w:val="FF8B00"/>
          <w:w w:val="110"/>
          <w:sz w:val="4"/>
        </w:rPr>
        <w:t xml:space="preserve"> signal</w:t>
      </w:r>
    </w:p>
    <w:p w14:paraId="47852FBE" w14:textId="77777777" w:rsidR="005313F1" w:rsidRDefault="009B75EF">
      <w:pPr>
        <w:spacing w:line="10" w:lineRule="exact"/>
        <w:ind w:left="327"/>
        <w:rPr>
          <w:rFonts w:ascii="Arial"/>
          <w:sz w:val="4"/>
        </w:rPr>
      </w:pPr>
      <w:r>
        <w:br w:type="column"/>
      </w:r>
      <w:proofErr w:type="gramStart"/>
      <w:r>
        <w:rPr>
          <w:rFonts w:ascii="Arial"/>
          <w:color w:val="FF8B00"/>
          <w:w w:val="110"/>
          <w:sz w:val="4"/>
        </w:rPr>
        <w:t>42</w:t>
      </w:r>
      <w:proofErr w:type="gramEnd"/>
      <w:r>
        <w:rPr>
          <w:rFonts w:ascii="Arial"/>
          <w:color w:val="FF8B00"/>
          <w:w w:val="110"/>
          <w:sz w:val="4"/>
        </w:rPr>
        <w:t xml:space="preserve"> _</w:t>
      </w:r>
    </w:p>
    <w:p w14:paraId="5B856B2E" w14:textId="77777777" w:rsidR="005313F1" w:rsidRDefault="005313F1">
      <w:pPr>
        <w:spacing w:line="10" w:lineRule="exact"/>
        <w:rPr>
          <w:rFonts w:ascii="Arial"/>
          <w:sz w:val="4"/>
        </w:rPr>
        <w:sectPr w:rsidR="005313F1">
          <w:type w:val="continuous"/>
          <w:pgSz w:w="11910" w:h="16840"/>
          <w:pgMar w:top="1580" w:right="1240" w:bottom="560" w:left="1680" w:header="720" w:footer="720" w:gutter="0"/>
          <w:cols w:num="3" w:space="720" w:equalWidth="0">
            <w:col w:w="3031" w:space="40"/>
            <w:col w:w="1863" w:space="39"/>
            <w:col w:w="4017"/>
          </w:cols>
        </w:sectPr>
      </w:pPr>
    </w:p>
    <w:p w14:paraId="286DB7C7" w14:textId="77777777" w:rsidR="005313F1" w:rsidRDefault="005313F1">
      <w:pPr>
        <w:pStyle w:val="BodyText"/>
        <w:rPr>
          <w:rFonts w:ascii="Arial"/>
          <w:sz w:val="6"/>
        </w:rPr>
      </w:pPr>
    </w:p>
    <w:p w14:paraId="14300EA2" w14:textId="77777777" w:rsidR="005313F1" w:rsidRDefault="005313F1">
      <w:pPr>
        <w:pStyle w:val="BodyText"/>
        <w:rPr>
          <w:rFonts w:ascii="Arial"/>
          <w:sz w:val="6"/>
        </w:rPr>
      </w:pPr>
    </w:p>
    <w:p w14:paraId="12AE1F51" w14:textId="77777777" w:rsidR="005313F1" w:rsidRDefault="005313F1">
      <w:pPr>
        <w:pStyle w:val="BodyText"/>
        <w:rPr>
          <w:rFonts w:ascii="Arial"/>
          <w:sz w:val="6"/>
        </w:rPr>
      </w:pPr>
    </w:p>
    <w:p w14:paraId="3CF41E53" w14:textId="77777777" w:rsidR="005313F1" w:rsidRDefault="005313F1">
      <w:pPr>
        <w:pStyle w:val="BodyText"/>
        <w:spacing w:before="8"/>
        <w:rPr>
          <w:rFonts w:ascii="Arial"/>
          <w:sz w:val="4"/>
        </w:rPr>
      </w:pPr>
    </w:p>
    <w:p w14:paraId="7C3C1CF5" w14:textId="77777777" w:rsidR="005313F1" w:rsidRDefault="009B75EF">
      <w:pPr>
        <w:spacing w:line="276" w:lineRule="auto"/>
        <w:ind w:left="1910" w:hanging="102"/>
        <w:rPr>
          <w:rFonts w:ascii="Arial"/>
          <w:b/>
          <w:sz w:val="5"/>
        </w:rPr>
      </w:pPr>
      <w:r>
        <w:rPr>
          <w:rFonts w:ascii="Arial"/>
          <w:b/>
          <w:color w:val="0000FF"/>
          <w:w w:val="110"/>
          <w:sz w:val="5"/>
        </w:rPr>
        <w:t xml:space="preserve">Roadmap </w:t>
      </w:r>
      <w:r>
        <w:rPr>
          <w:rFonts w:ascii="Arial"/>
          <w:b/>
          <w:color w:val="0000FF"/>
          <w:spacing w:val="-3"/>
          <w:w w:val="110"/>
          <w:sz w:val="5"/>
        </w:rPr>
        <w:t xml:space="preserve">digital </w:t>
      </w:r>
      <w:r>
        <w:rPr>
          <w:rFonts w:ascii="Arial"/>
          <w:b/>
          <w:color w:val="0000FF"/>
          <w:w w:val="110"/>
          <w:sz w:val="5"/>
        </w:rPr>
        <w:t>footprint</w:t>
      </w:r>
    </w:p>
    <w:p w14:paraId="292FD5CC" w14:textId="77777777" w:rsidR="005313F1" w:rsidRDefault="005313F1">
      <w:pPr>
        <w:pStyle w:val="BodyText"/>
        <w:rPr>
          <w:rFonts w:ascii="Arial"/>
          <w:b/>
          <w:sz w:val="6"/>
        </w:rPr>
      </w:pPr>
    </w:p>
    <w:p w14:paraId="2B29B114" w14:textId="77777777" w:rsidR="005313F1" w:rsidRDefault="005313F1">
      <w:pPr>
        <w:pStyle w:val="BodyText"/>
        <w:rPr>
          <w:rFonts w:ascii="Arial"/>
          <w:b/>
          <w:sz w:val="6"/>
        </w:rPr>
      </w:pPr>
    </w:p>
    <w:p w14:paraId="797B080E" w14:textId="77777777" w:rsidR="005313F1" w:rsidRDefault="005313F1">
      <w:pPr>
        <w:pStyle w:val="BodyText"/>
        <w:rPr>
          <w:rFonts w:ascii="Arial"/>
          <w:b/>
          <w:sz w:val="6"/>
        </w:rPr>
      </w:pPr>
    </w:p>
    <w:p w14:paraId="7FF0FF56" w14:textId="77777777" w:rsidR="005313F1" w:rsidRDefault="005313F1">
      <w:pPr>
        <w:pStyle w:val="BodyText"/>
        <w:rPr>
          <w:rFonts w:ascii="Arial"/>
          <w:b/>
          <w:sz w:val="6"/>
        </w:rPr>
      </w:pPr>
    </w:p>
    <w:p w14:paraId="5B8088FE" w14:textId="77777777" w:rsidR="005313F1" w:rsidRDefault="005313F1">
      <w:pPr>
        <w:pStyle w:val="BodyText"/>
        <w:rPr>
          <w:rFonts w:ascii="Arial"/>
          <w:b/>
          <w:sz w:val="6"/>
        </w:rPr>
      </w:pPr>
    </w:p>
    <w:p w14:paraId="6D1450C3" w14:textId="77777777" w:rsidR="005313F1" w:rsidRDefault="005313F1">
      <w:pPr>
        <w:pStyle w:val="BodyText"/>
        <w:rPr>
          <w:rFonts w:ascii="Arial"/>
          <w:b/>
          <w:sz w:val="6"/>
        </w:rPr>
      </w:pPr>
    </w:p>
    <w:p w14:paraId="3F6B3689" w14:textId="77777777" w:rsidR="005313F1" w:rsidRDefault="005313F1">
      <w:pPr>
        <w:pStyle w:val="BodyText"/>
        <w:rPr>
          <w:rFonts w:ascii="Arial"/>
          <w:b/>
          <w:sz w:val="6"/>
        </w:rPr>
      </w:pPr>
    </w:p>
    <w:p w14:paraId="0F17FC9D" w14:textId="77777777" w:rsidR="005313F1" w:rsidRDefault="005313F1">
      <w:pPr>
        <w:pStyle w:val="BodyText"/>
        <w:rPr>
          <w:rFonts w:ascii="Arial"/>
          <w:b/>
          <w:sz w:val="6"/>
        </w:rPr>
      </w:pPr>
    </w:p>
    <w:p w14:paraId="2642DA85" w14:textId="77777777" w:rsidR="005313F1" w:rsidRDefault="005313F1">
      <w:pPr>
        <w:pStyle w:val="BodyText"/>
        <w:rPr>
          <w:rFonts w:ascii="Arial"/>
          <w:b/>
          <w:sz w:val="6"/>
        </w:rPr>
      </w:pPr>
    </w:p>
    <w:p w14:paraId="6DC5DEBB" w14:textId="77777777" w:rsidR="005313F1" w:rsidRDefault="005313F1">
      <w:pPr>
        <w:pStyle w:val="BodyText"/>
        <w:spacing w:before="4"/>
        <w:rPr>
          <w:rFonts w:ascii="Arial"/>
          <w:b/>
          <w:sz w:val="5"/>
        </w:rPr>
      </w:pPr>
    </w:p>
    <w:p w14:paraId="5AFE9189" w14:textId="77777777" w:rsidR="005313F1" w:rsidRDefault="009B75EF">
      <w:pPr>
        <w:spacing w:before="1"/>
        <w:ind w:right="125"/>
        <w:jc w:val="right"/>
        <w:rPr>
          <w:rFonts w:ascii="Arial"/>
          <w:b/>
          <w:sz w:val="4"/>
        </w:rPr>
      </w:pPr>
      <w:r>
        <w:rPr>
          <w:rFonts w:ascii="Arial"/>
          <w:b/>
          <w:spacing w:val="-1"/>
          <w:sz w:val="7"/>
        </w:rPr>
        <w:t>CD14</w:t>
      </w:r>
      <w:r>
        <w:rPr>
          <w:rFonts w:ascii="Arial"/>
          <w:b/>
          <w:spacing w:val="-1"/>
          <w:position w:val="2"/>
          <w:sz w:val="4"/>
        </w:rPr>
        <w:t>+</w:t>
      </w:r>
    </w:p>
    <w:p w14:paraId="73221A4B" w14:textId="77777777" w:rsidR="005313F1" w:rsidRDefault="009B75EF">
      <w:pPr>
        <w:spacing w:before="3"/>
        <w:ind w:right="41"/>
        <w:jc w:val="right"/>
        <w:rPr>
          <w:rFonts w:ascii="Arial"/>
          <w:b/>
          <w:sz w:val="7"/>
        </w:rPr>
      </w:pPr>
      <w:proofErr w:type="gramStart"/>
      <w:r>
        <w:rPr>
          <w:rFonts w:ascii="Arial"/>
          <w:b/>
          <w:sz w:val="7"/>
        </w:rPr>
        <w:t>monocytes</w:t>
      </w:r>
      <w:proofErr w:type="gramEnd"/>
    </w:p>
    <w:p w14:paraId="7E57B42A" w14:textId="77777777" w:rsidR="005313F1" w:rsidRDefault="009B75EF">
      <w:pPr>
        <w:spacing w:before="2" w:line="552" w:lineRule="auto"/>
        <w:ind w:left="453" w:right="-20" w:firstLine="15"/>
        <w:rPr>
          <w:rFonts w:ascii="Arial"/>
          <w:b/>
          <w:sz w:val="5"/>
        </w:rPr>
      </w:pPr>
      <w:r>
        <w:br w:type="column"/>
      </w:r>
      <w:r>
        <w:rPr>
          <w:rFonts w:ascii="Arial"/>
          <w:b/>
          <w:color w:val="FF8B00"/>
          <w:w w:val="110"/>
          <w:sz w:val="5"/>
        </w:rPr>
        <w:t xml:space="preserve">NK </w:t>
      </w:r>
      <w:r>
        <w:rPr>
          <w:rFonts w:ascii="Arial"/>
          <w:b/>
          <w:color w:val="0000FF"/>
          <w:w w:val="110"/>
          <w:sz w:val="5"/>
        </w:rPr>
        <w:t>CD4</w:t>
      </w:r>
    </w:p>
    <w:p w14:paraId="05A7B875" w14:textId="77777777" w:rsidR="005313F1" w:rsidRDefault="009B75EF">
      <w:pPr>
        <w:spacing w:before="40" w:line="657" w:lineRule="auto"/>
        <w:ind w:left="468" w:right="3" w:hanging="21"/>
        <w:jc w:val="right"/>
        <w:rPr>
          <w:rFonts w:ascii="Arial"/>
          <w:b/>
          <w:sz w:val="5"/>
        </w:rPr>
      </w:pPr>
      <w:r>
        <w:rPr>
          <w:noProof/>
        </w:rPr>
        <w:drawing>
          <wp:anchor distT="0" distB="0" distL="0" distR="0" simplePos="0" relativeHeight="20824" behindDoc="0" locked="0" layoutInCell="1" allowOverlap="1" wp14:anchorId="1133FBCA" wp14:editId="124F2CE2">
            <wp:simplePos x="0" y="0"/>
            <wp:positionH relativeFrom="page">
              <wp:posOffset>2199895</wp:posOffset>
            </wp:positionH>
            <wp:positionV relativeFrom="paragraph">
              <wp:posOffset>207465</wp:posOffset>
            </wp:positionV>
            <wp:extent cx="403374" cy="6369"/>
            <wp:effectExtent l="0" t="0" r="0" b="0"/>
            <wp:wrapNone/>
            <wp:docPr id="2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6.png"/>
                    <pic:cNvPicPr/>
                  </pic:nvPicPr>
                  <pic:blipFill>
                    <a:blip r:embed="rId142" cstate="print"/>
                    <a:stretch>
                      <a:fillRect/>
                    </a:stretch>
                  </pic:blipFill>
                  <pic:spPr>
                    <a:xfrm>
                      <a:off x="0" y="0"/>
                      <a:ext cx="403374" cy="6369"/>
                    </a:xfrm>
                    <a:prstGeom prst="rect">
                      <a:avLst/>
                    </a:prstGeom>
                  </pic:spPr>
                </pic:pic>
              </a:graphicData>
            </a:graphic>
          </wp:anchor>
        </w:drawing>
      </w:r>
      <w:r>
        <w:rPr>
          <w:rFonts w:ascii="Arial"/>
          <w:b/>
          <w:color w:val="0000FF"/>
          <w:w w:val="110"/>
          <w:sz w:val="5"/>
        </w:rPr>
        <w:t xml:space="preserve">CD8 </w:t>
      </w:r>
      <w:r>
        <w:rPr>
          <w:rFonts w:ascii="Arial"/>
          <w:b/>
          <w:color w:val="0000FF"/>
          <w:spacing w:val="-1"/>
          <w:w w:val="110"/>
          <w:sz w:val="5"/>
        </w:rPr>
        <w:t>NK</w:t>
      </w:r>
    </w:p>
    <w:p w14:paraId="0E5C0419" w14:textId="77777777" w:rsidR="005313F1" w:rsidRDefault="009B75EF">
      <w:pPr>
        <w:spacing w:before="7"/>
        <w:ind w:left="95"/>
        <w:rPr>
          <w:rFonts w:ascii="Arial"/>
          <w:b/>
          <w:sz w:val="5"/>
        </w:rPr>
      </w:pPr>
      <w:r>
        <w:rPr>
          <w:rFonts w:ascii="Arial"/>
          <w:b/>
          <w:sz w:val="5"/>
        </w:rPr>
        <w:t>Peaks ATAC</w:t>
      </w:r>
      <w:r>
        <w:rPr>
          <w:rFonts w:ascii="Arial"/>
          <w:b/>
          <w:spacing w:val="-1"/>
          <w:sz w:val="5"/>
        </w:rPr>
        <w:t xml:space="preserve"> </w:t>
      </w:r>
      <w:r>
        <w:rPr>
          <w:rFonts w:ascii="Arial"/>
          <w:b/>
          <w:sz w:val="5"/>
        </w:rPr>
        <w:t>CD14</w:t>
      </w:r>
    </w:p>
    <w:p w14:paraId="7B15F145" w14:textId="77777777" w:rsidR="005313F1" w:rsidRDefault="009B75EF">
      <w:pPr>
        <w:spacing w:before="42"/>
        <w:ind w:left="4"/>
        <w:rPr>
          <w:rFonts w:ascii="Arial"/>
          <w:b/>
          <w:sz w:val="5"/>
        </w:rPr>
      </w:pPr>
      <w:r>
        <w:rPr>
          <w:rFonts w:ascii="Arial"/>
          <w:b/>
          <w:color w:val="6600CC"/>
          <w:w w:val="110"/>
          <w:sz w:val="5"/>
        </w:rPr>
        <w:t>PSA1718_SF_CD14</w:t>
      </w:r>
    </w:p>
    <w:p w14:paraId="13D5DB21" w14:textId="77777777" w:rsidR="005313F1" w:rsidRDefault="005313F1">
      <w:pPr>
        <w:pStyle w:val="BodyText"/>
        <w:rPr>
          <w:rFonts w:ascii="Arial"/>
          <w:b/>
          <w:sz w:val="6"/>
        </w:rPr>
      </w:pPr>
    </w:p>
    <w:p w14:paraId="0E444C98" w14:textId="77777777" w:rsidR="005313F1" w:rsidRDefault="005313F1">
      <w:pPr>
        <w:pStyle w:val="BodyText"/>
        <w:spacing w:before="5"/>
        <w:rPr>
          <w:rFonts w:ascii="Arial"/>
          <w:b/>
          <w:sz w:val="5"/>
        </w:rPr>
      </w:pPr>
    </w:p>
    <w:p w14:paraId="6D3B2142" w14:textId="77777777" w:rsidR="005313F1" w:rsidRPr="00A6684B" w:rsidRDefault="009B75EF">
      <w:pPr>
        <w:ind w:left="4"/>
        <w:rPr>
          <w:rFonts w:ascii="Arial"/>
          <w:b/>
          <w:sz w:val="5"/>
          <w:lang w:val="es-ES"/>
          <w:rPrChange w:id="1533" w:author="Alicia Lledolara" w:date="2019-01-09T15:19:00Z">
            <w:rPr>
              <w:rFonts w:ascii="Arial"/>
              <w:b/>
              <w:sz w:val="5"/>
            </w:rPr>
          </w:rPrChange>
        </w:rPr>
      </w:pPr>
      <w:r w:rsidRPr="00A6684B">
        <w:rPr>
          <w:rFonts w:ascii="Arial"/>
          <w:b/>
          <w:color w:val="6600CC"/>
          <w:w w:val="110"/>
          <w:sz w:val="5"/>
          <w:lang w:val="es-ES"/>
          <w:rPrChange w:id="1534" w:author="Alicia Lledolara" w:date="2019-01-09T15:19:00Z">
            <w:rPr>
              <w:rFonts w:ascii="Arial"/>
              <w:b/>
              <w:color w:val="6600CC"/>
              <w:w w:val="110"/>
              <w:sz w:val="5"/>
            </w:rPr>
          </w:rPrChange>
        </w:rPr>
        <w:t>PSA1719_SF_CD14</w:t>
      </w:r>
    </w:p>
    <w:p w14:paraId="1077CA1B" w14:textId="77777777" w:rsidR="005313F1" w:rsidRPr="00A6684B" w:rsidRDefault="005313F1">
      <w:pPr>
        <w:pStyle w:val="BodyText"/>
        <w:rPr>
          <w:rFonts w:ascii="Arial"/>
          <w:b/>
          <w:sz w:val="6"/>
          <w:lang w:val="es-ES"/>
          <w:rPrChange w:id="1535" w:author="Alicia Lledolara" w:date="2019-01-09T15:19:00Z">
            <w:rPr>
              <w:rFonts w:ascii="Arial"/>
              <w:b/>
              <w:sz w:val="6"/>
            </w:rPr>
          </w:rPrChange>
        </w:rPr>
      </w:pPr>
    </w:p>
    <w:p w14:paraId="5E911B4A" w14:textId="77777777" w:rsidR="005313F1" w:rsidRPr="00A6684B" w:rsidRDefault="005313F1">
      <w:pPr>
        <w:pStyle w:val="BodyText"/>
        <w:spacing w:before="6"/>
        <w:rPr>
          <w:rFonts w:ascii="Arial"/>
          <w:b/>
          <w:sz w:val="5"/>
          <w:lang w:val="es-ES"/>
          <w:rPrChange w:id="1536" w:author="Alicia Lledolara" w:date="2019-01-09T15:19:00Z">
            <w:rPr>
              <w:rFonts w:ascii="Arial"/>
              <w:b/>
              <w:sz w:val="5"/>
            </w:rPr>
          </w:rPrChange>
        </w:rPr>
      </w:pPr>
    </w:p>
    <w:p w14:paraId="7FD0C989" w14:textId="77777777" w:rsidR="005313F1" w:rsidRPr="00A6684B" w:rsidRDefault="009B75EF">
      <w:pPr>
        <w:ind w:left="4"/>
        <w:rPr>
          <w:rFonts w:ascii="Arial"/>
          <w:b/>
          <w:sz w:val="5"/>
          <w:lang w:val="es-ES"/>
          <w:rPrChange w:id="1537" w:author="Alicia Lledolara" w:date="2019-01-09T15:19:00Z">
            <w:rPr>
              <w:rFonts w:ascii="Arial"/>
              <w:b/>
              <w:sz w:val="5"/>
            </w:rPr>
          </w:rPrChange>
        </w:rPr>
      </w:pPr>
      <w:r w:rsidRPr="00A6684B">
        <w:rPr>
          <w:rFonts w:ascii="Arial"/>
          <w:b/>
          <w:color w:val="6600CC"/>
          <w:w w:val="110"/>
          <w:sz w:val="5"/>
          <w:lang w:val="es-ES"/>
          <w:rPrChange w:id="1538" w:author="Alicia Lledolara" w:date="2019-01-09T15:19:00Z">
            <w:rPr>
              <w:rFonts w:ascii="Arial"/>
              <w:b/>
              <w:color w:val="6600CC"/>
              <w:w w:val="110"/>
              <w:sz w:val="5"/>
            </w:rPr>
          </w:rPrChange>
        </w:rPr>
        <w:t>PSA1607_SF_CD14</w:t>
      </w:r>
    </w:p>
    <w:p w14:paraId="07D07CF1" w14:textId="77777777" w:rsidR="005313F1" w:rsidRPr="00A6684B" w:rsidRDefault="005313F1">
      <w:pPr>
        <w:pStyle w:val="BodyText"/>
        <w:rPr>
          <w:rFonts w:ascii="Arial"/>
          <w:b/>
          <w:sz w:val="6"/>
          <w:lang w:val="es-ES"/>
          <w:rPrChange w:id="1539" w:author="Alicia Lledolara" w:date="2019-01-09T15:19:00Z">
            <w:rPr>
              <w:rFonts w:ascii="Arial"/>
              <w:b/>
              <w:sz w:val="6"/>
            </w:rPr>
          </w:rPrChange>
        </w:rPr>
      </w:pPr>
    </w:p>
    <w:p w14:paraId="6455D9E1" w14:textId="77777777" w:rsidR="005313F1" w:rsidRPr="00A6684B" w:rsidRDefault="005313F1">
      <w:pPr>
        <w:pStyle w:val="BodyText"/>
        <w:spacing w:before="5"/>
        <w:rPr>
          <w:rFonts w:ascii="Arial"/>
          <w:b/>
          <w:sz w:val="5"/>
          <w:lang w:val="es-ES"/>
          <w:rPrChange w:id="1540" w:author="Alicia Lledolara" w:date="2019-01-09T15:19:00Z">
            <w:rPr>
              <w:rFonts w:ascii="Arial"/>
              <w:b/>
              <w:sz w:val="5"/>
            </w:rPr>
          </w:rPrChange>
        </w:rPr>
      </w:pPr>
    </w:p>
    <w:p w14:paraId="4C946CA5" w14:textId="77777777" w:rsidR="005313F1" w:rsidRPr="00A6684B" w:rsidRDefault="009B75EF">
      <w:pPr>
        <w:ind w:left="4"/>
        <w:rPr>
          <w:rFonts w:ascii="Arial"/>
          <w:b/>
          <w:sz w:val="5"/>
          <w:lang w:val="es-ES"/>
          <w:rPrChange w:id="1541" w:author="Alicia Lledolara" w:date="2019-01-09T15:19:00Z">
            <w:rPr>
              <w:rFonts w:ascii="Arial"/>
              <w:b/>
              <w:sz w:val="5"/>
            </w:rPr>
          </w:rPrChange>
        </w:rPr>
      </w:pPr>
      <w:r w:rsidRPr="00A6684B">
        <w:rPr>
          <w:rFonts w:ascii="Arial"/>
          <w:b/>
          <w:color w:val="008081"/>
          <w:w w:val="110"/>
          <w:sz w:val="5"/>
          <w:lang w:val="es-ES"/>
          <w:rPrChange w:id="1542" w:author="Alicia Lledolara" w:date="2019-01-09T15:19:00Z">
            <w:rPr>
              <w:rFonts w:ascii="Arial"/>
              <w:b/>
              <w:color w:val="008081"/>
              <w:w w:val="110"/>
              <w:sz w:val="5"/>
            </w:rPr>
          </w:rPrChange>
        </w:rPr>
        <w:t>PSA1718_PB_CD14</w:t>
      </w:r>
    </w:p>
    <w:p w14:paraId="7518E2F6" w14:textId="77777777" w:rsidR="005313F1" w:rsidRPr="00A6684B" w:rsidRDefault="005313F1">
      <w:pPr>
        <w:pStyle w:val="BodyText"/>
        <w:rPr>
          <w:rFonts w:ascii="Arial"/>
          <w:b/>
          <w:sz w:val="6"/>
          <w:lang w:val="es-ES"/>
          <w:rPrChange w:id="1543" w:author="Alicia Lledolara" w:date="2019-01-09T15:19:00Z">
            <w:rPr>
              <w:rFonts w:ascii="Arial"/>
              <w:b/>
              <w:sz w:val="6"/>
            </w:rPr>
          </w:rPrChange>
        </w:rPr>
      </w:pPr>
    </w:p>
    <w:p w14:paraId="56C7DC38" w14:textId="77777777" w:rsidR="005313F1" w:rsidRPr="00A6684B" w:rsidRDefault="005313F1">
      <w:pPr>
        <w:pStyle w:val="BodyText"/>
        <w:spacing w:before="6"/>
        <w:rPr>
          <w:rFonts w:ascii="Arial"/>
          <w:b/>
          <w:sz w:val="5"/>
          <w:lang w:val="es-ES"/>
          <w:rPrChange w:id="1544" w:author="Alicia Lledolara" w:date="2019-01-09T15:19:00Z">
            <w:rPr>
              <w:rFonts w:ascii="Arial"/>
              <w:b/>
              <w:sz w:val="5"/>
            </w:rPr>
          </w:rPrChange>
        </w:rPr>
      </w:pPr>
    </w:p>
    <w:p w14:paraId="4C583D10" w14:textId="77777777" w:rsidR="005313F1" w:rsidRPr="00A6684B" w:rsidRDefault="009B75EF">
      <w:pPr>
        <w:ind w:left="4"/>
        <w:rPr>
          <w:rFonts w:ascii="Arial"/>
          <w:b/>
          <w:sz w:val="5"/>
          <w:lang w:val="es-ES"/>
          <w:rPrChange w:id="1545" w:author="Alicia Lledolara" w:date="2019-01-09T15:19:00Z">
            <w:rPr>
              <w:rFonts w:ascii="Arial"/>
              <w:b/>
              <w:sz w:val="5"/>
            </w:rPr>
          </w:rPrChange>
        </w:rPr>
      </w:pPr>
      <w:r w:rsidRPr="00A6684B">
        <w:rPr>
          <w:rFonts w:ascii="Arial"/>
          <w:b/>
          <w:color w:val="008081"/>
          <w:w w:val="110"/>
          <w:sz w:val="5"/>
          <w:lang w:val="es-ES"/>
          <w:rPrChange w:id="1546" w:author="Alicia Lledolara" w:date="2019-01-09T15:19:00Z">
            <w:rPr>
              <w:rFonts w:ascii="Arial"/>
              <w:b/>
              <w:color w:val="008081"/>
              <w:w w:val="110"/>
              <w:sz w:val="5"/>
            </w:rPr>
          </w:rPrChange>
        </w:rPr>
        <w:t>PSA1719_PB_CD14</w:t>
      </w:r>
    </w:p>
    <w:p w14:paraId="702B7E27" w14:textId="77777777" w:rsidR="005313F1" w:rsidRPr="00A6684B" w:rsidRDefault="005313F1">
      <w:pPr>
        <w:pStyle w:val="BodyText"/>
        <w:rPr>
          <w:rFonts w:ascii="Arial"/>
          <w:b/>
          <w:sz w:val="6"/>
          <w:lang w:val="es-ES"/>
          <w:rPrChange w:id="1547" w:author="Alicia Lledolara" w:date="2019-01-09T15:19:00Z">
            <w:rPr>
              <w:rFonts w:ascii="Arial"/>
              <w:b/>
              <w:sz w:val="6"/>
            </w:rPr>
          </w:rPrChange>
        </w:rPr>
      </w:pPr>
    </w:p>
    <w:p w14:paraId="4F939B39" w14:textId="77777777" w:rsidR="005313F1" w:rsidRPr="00A6684B" w:rsidRDefault="005313F1">
      <w:pPr>
        <w:pStyle w:val="BodyText"/>
        <w:spacing w:before="5"/>
        <w:rPr>
          <w:rFonts w:ascii="Arial"/>
          <w:b/>
          <w:sz w:val="5"/>
          <w:lang w:val="es-ES"/>
          <w:rPrChange w:id="1548" w:author="Alicia Lledolara" w:date="2019-01-09T15:19:00Z">
            <w:rPr>
              <w:rFonts w:ascii="Arial"/>
              <w:b/>
              <w:sz w:val="5"/>
            </w:rPr>
          </w:rPrChange>
        </w:rPr>
      </w:pPr>
    </w:p>
    <w:p w14:paraId="6CB6B9B0" w14:textId="77777777" w:rsidR="005313F1" w:rsidRDefault="009B75EF">
      <w:pPr>
        <w:ind w:left="4"/>
        <w:rPr>
          <w:rFonts w:ascii="Arial"/>
          <w:b/>
          <w:sz w:val="5"/>
        </w:rPr>
      </w:pPr>
      <w:r>
        <w:rPr>
          <w:noProof/>
        </w:rPr>
        <w:drawing>
          <wp:anchor distT="0" distB="0" distL="0" distR="0" simplePos="0" relativeHeight="20800" behindDoc="0" locked="0" layoutInCell="1" allowOverlap="1" wp14:anchorId="02798BEF" wp14:editId="0BF9FB49">
            <wp:simplePos x="0" y="0"/>
            <wp:positionH relativeFrom="page">
              <wp:posOffset>2212633</wp:posOffset>
            </wp:positionH>
            <wp:positionV relativeFrom="paragraph">
              <wp:posOffset>74094</wp:posOffset>
            </wp:positionV>
            <wp:extent cx="403375" cy="6369"/>
            <wp:effectExtent l="0" t="0" r="0" b="0"/>
            <wp:wrapNone/>
            <wp:docPr id="2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7.png"/>
                    <pic:cNvPicPr/>
                  </pic:nvPicPr>
                  <pic:blipFill>
                    <a:blip r:embed="rId143" cstate="print"/>
                    <a:stretch>
                      <a:fillRect/>
                    </a:stretch>
                  </pic:blipFill>
                  <pic:spPr>
                    <a:xfrm>
                      <a:off x="0" y="0"/>
                      <a:ext cx="403375" cy="6369"/>
                    </a:xfrm>
                    <a:prstGeom prst="rect">
                      <a:avLst/>
                    </a:prstGeom>
                  </pic:spPr>
                </pic:pic>
              </a:graphicData>
            </a:graphic>
          </wp:anchor>
        </w:drawing>
      </w:r>
      <w:r>
        <w:rPr>
          <w:rFonts w:ascii="Arial"/>
          <w:b/>
          <w:color w:val="008081"/>
          <w:w w:val="110"/>
          <w:sz w:val="5"/>
        </w:rPr>
        <w:t>PSA1607_PB_CD14</w:t>
      </w:r>
    </w:p>
    <w:p w14:paraId="38FE88ED" w14:textId="77777777" w:rsidR="005313F1" w:rsidRDefault="009B75EF">
      <w:pPr>
        <w:pStyle w:val="BodyText"/>
        <w:spacing w:before="10"/>
        <w:rPr>
          <w:rFonts w:ascii="Arial"/>
          <w:b/>
          <w:sz w:val="3"/>
        </w:rPr>
      </w:pPr>
      <w:r>
        <w:br w:type="column"/>
      </w:r>
    </w:p>
    <w:p w14:paraId="17D7CCD5" w14:textId="77777777" w:rsidR="005313F1" w:rsidRDefault="009B75EF">
      <w:pPr>
        <w:tabs>
          <w:tab w:val="left" w:pos="1402"/>
        </w:tabs>
        <w:spacing w:before="1"/>
        <w:ind w:left="86"/>
        <w:rPr>
          <w:rFonts w:ascii="Arial"/>
          <w:sz w:val="4"/>
        </w:rPr>
      </w:pPr>
      <w:proofErr w:type="gramStart"/>
      <w:r>
        <w:rPr>
          <w:rFonts w:ascii="Arial"/>
          <w:color w:val="FF8B00"/>
          <w:w w:val="110"/>
          <w:sz w:val="4"/>
        </w:rPr>
        <w:t>0</w:t>
      </w:r>
      <w:proofErr w:type="gramEnd"/>
      <w:r>
        <w:rPr>
          <w:rFonts w:ascii="Arial"/>
          <w:color w:val="FF8B00"/>
          <w:w w:val="110"/>
          <w:sz w:val="4"/>
        </w:rPr>
        <w:t xml:space="preserve"> _</w:t>
      </w:r>
      <w:r>
        <w:rPr>
          <w:rFonts w:ascii="Arial"/>
          <w:color w:val="FF8B00"/>
          <w:sz w:val="4"/>
        </w:rPr>
        <w:tab/>
      </w:r>
      <w:r>
        <w:rPr>
          <w:rFonts w:ascii="Arial"/>
          <w:color w:val="FF8B00"/>
          <w:w w:val="111"/>
          <w:sz w:val="4"/>
          <w:u w:val="single" w:color="FF8B00"/>
        </w:rPr>
        <w:t xml:space="preserve"> </w:t>
      </w:r>
      <w:r>
        <w:rPr>
          <w:rFonts w:ascii="Arial"/>
          <w:color w:val="FF8B00"/>
          <w:spacing w:val="-6"/>
          <w:sz w:val="4"/>
          <w:u w:val="single" w:color="FF8B00"/>
        </w:rPr>
        <w:t xml:space="preserve"> </w:t>
      </w:r>
    </w:p>
    <w:p w14:paraId="4CD9CDF6" w14:textId="77777777" w:rsidR="005313F1" w:rsidRDefault="009B75EF">
      <w:pPr>
        <w:spacing w:before="8"/>
        <w:ind w:left="36"/>
        <w:rPr>
          <w:rFonts w:ascii="Arial"/>
          <w:sz w:val="4"/>
        </w:rPr>
      </w:pPr>
      <w:proofErr w:type="gramStart"/>
      <w:r>
        <w:rPr>
          <w:rFonts w:ascii="Arial"/>
          <w:color w:val="0000FF"/>
          <w:w w:val="110"/>
          <w:sz w:val="4"/>
        </w:rPr>
        <w:t>586</w:t>
      </w:r>
      <w:proofErr w:type="gramEnd"/>
      <w:r>
        <w:rPr>
          <w:rFonts w:ascii="Arial"/>
          <w:color w:val="0000FF"/>
          <w:spacing w:val="1"/>
          <w:w w:val="110"/>
          <w:sz w:val="4"/>
        </w:rPr>
        <w:t xml:space="preserve"> </w:t>
      </w:r>
      <w:r>
        <w:rPr>
          <w:rFonts w:ascii="Arial"/>
          <w:color w:val="0000FF"/>
          <w:w w:val="110"/>
          <w:sz w:val="4"/>
        </w:rPr>
        <w:t>_</w:t>
      </w:r>
    </w:p>
    <w:p w14:paraId="5ABF3440" w14:textId="77777777" w:rsidR="005313F1" w:rsidRDefault="005313F1">
      <w:pPr>
        <w:pStyle w:val="BodyText"/>
        <w:spacing w:before="4"/>
        <w:rPr>
          <w:rFonts w:ascii="Arial"/>
          <w:sz w:val="5"/>
        </w:rPr>
      </w:pPr>
    </w:p>
    <w:p w14:paraId="74446BF0" w14:textId="77777777" w:rsidR="005313F1" w:rsidRDefault="009B75EF">
      <w:pPr>
        <w:tabs>
          <w:tab w:val="left" w:pos="1399"/>
          <w:tab w:val="left" w:pos="1659"/>
        </w:tabs>
        <w:spacing w:before="1"/>
        <w:ind w:left="86"/>
        <w:rPr>
          <w:rFonts w:ascii="Arial"/>
          <w:sz w:val="4"/>
        </w:rPr>
      </w:pPr>
      <w:proofErr w:type="gramStart"/>
      <w:r>
        <w:rPr>
          <w:rFonts w:ascii="Arial"/>
          <w:color w:val="0000FF"/>
          <w:w w:val="110"/>
          <w:sz w:val="4"/>
        </w:rPr>
        <w:t>1</w:t>
      </w:r>
      <w:proofErr w:type="gramEnd"/>
      <w:r>
        <w:rPr>
          <w:rFonts w:ascii="Arial"/>
          <w:color w:val="0000FF"/>
          <w:w w:val="110"/>
          <w:sz w:val="4"/>
        </w:rPr>
        <w:t xml:space="preserve"> _</w:t>
      </w:r>
      <w:r>
        <w:rPr>
          <w:rFonts w:ascii="Arial"/>
          <w:color w:val="0000FF"/>
          <w:sz w:val="4"/>
        </w:rPr>
        <w:tab/>
      </w:r>
      <w:r>
        <w:rPr>
          <w:rFonts w:ascii="Arial"/>
          <w:color w:val="0000FF"/>
          <w:w w:val="111"/>
          <w:sz w:val="4"/>
          <w:u w:val="single" w:color="0000FF"/>
        </w:rPr>
        <w:t xml:space="preserve"> </w:t>
      </w:r>
      <w:r>
        <w:rPr>
          <w:rFonts w:ascii="Arial"/>
          <w:color w:val="0000FF"/>
          <w:sz w:val="4"/>
          <w:u w:val="single" w:color="0000FF"/>
        </w:rPr>
        <w:tab/>
      </w:r>
    </w:p>
    <w:p w14:paraId="7FEDDD94" w14:textId="77777777" w:rsidR="005313F1" w:rsidRDefault="009B75EF">
      <w:pPr>
        <w:spacing w:before="8"/>
        <w:ind w:left="11"/>
        <w:rPr>
          <w:rFonts w:ascii="Arial"/>
          <w:sz w:val="4"/>
        </w:rPr>
      </w:pPr>
      <w:r>
        <w:rPr>
          <w:rFonts w:ascii="Arial"/>
          <w:color w:val="0000FF"/>
          <w:w w:val="110"/>
          <w:sz w:val="4"/>
        </w:rPr>
        <w:t>1021</w:t>
      </w:r>
      <w:r>
        <w:rPr>
          <w:rFonts w:ascii="Arial"/>
          <w:color w:val="0000FF"/>
          <w:spacing w:val="1"/>
          <w:w w:val="110"/>
          <w:sz w:val="4"/>
        </w:rPr>
        <w:t xml:space="preserve"> </w:t>
      </w:r>
      <w:r>
        <w:rPr>
          <w:rFonts w:ascii="Arial"/>
          <w:color w:val="0000FF"/>
          <w:w w:val="110"/>
          <w:sz w:val="4"/>
        </w:rPr>
        <w:t>_</w:t>
      </w:r>
    </w:p>
    <w:p w14:paraId="635A7FA8" w14:textId="77777777" w:rsidR="005313F1" w:rsidRDefault="005313F1">
      <w:pPr>
        <w:pStyle w:val="BodyText"/>
        <w:spacing w:before="4"/>
        <w:rPr>
          <w:rFonts w:ascii="Arial"/>
          <w:sz w:val="5"/>
        </w:rPr>
      </w:pPr>
    </w:p>
    <w:p w14:paraId="21E04AD7" w14:textId="77777777" w:rsidR="005313F1" w:rsidRDefault="009B75EF">
      <w:pPr>
        <w:spacing w:before="1"/>
        <w:ind w:left="86"/>
        <w:rPr>
          <w:rFonts w:ascii="Arial"/>
          <w:sz w:val="4"/>
        </w:rPr>
      </w:pPr>
      <w:proofErr w:type="gramStart"/>
      <w:r>
        <w:rPr>
          <w:rFonts w:ascii="Arial"/>
          <w:color w:val="0000FF"/>
          <w:w w:val="110"/>
          <w:sz w:val="4"/>
        </w:rPr>
        <w:t>1</w:t>
      </w:r>
      <w:proofErr w:type="gramEnd"/>
      <w:r>
        <w:rPr>
          <w:rFonts w:ascii="Arial"/>
          <w:color w:val="0000FF"/>
          <w:w w:val="110"/>
          <w:sz w:val="4"/>
        </w:rPr>
        <w:t xml:space="preserve"> _</w:t>
      </w:r>
    </w:p>
    <w:p w14:paraId="34A3E8C8" w14:textId="77777777" w:rsidR="005313F1" w:rsidRDefault="009B75EF">
      <w:pPr>
        <w:spacing w:before="8"/>
        <w:ind w:left="36"/>
        <w:rPr>
          <w:rFonts w:ascii="Arial"/>
          <w:sz w:val="4"/>
        </w:rPr>
      </w:pPr>
      <w:proofErr w:type="gramStart"/>
      <w:r>
        <w:rPr>
          <w:rFonts w:ascii="Arial"/>
          <w:color w:val="0000FF"/>
          <w:w w:val="110"/>
          <w:sz w:val="4"/>
        </w:rPr>
        <w:t>491</w:t>
      </w:r>
      <w:proofErr w:type="gramEnd"/>
      <w:r>
        <w:rPr>
          <w:rFonts w:ascii="Arial"/>
          <w:color w:val="0000FF"/>
          <w:spacing w:val="1"/>
          <w:w w:val="110"/>
          <w:sz w:val="4"/>
        </w:rPr>
        <w:t xml:space="preserve"> </w:t>
      </w:r>
      <w:r>
        <w:rPr>
          <w:rFonts w:ascii="Arial"/>
          <w:color w:val="0000FF"/>
          <w:w w:val="110"/>
          <w:sz w:val="4"/>
        </w:rPr>
        <w:t>_</w:t>
      </w:r>
    </w:p>
    <w:p w14:paraId="0F260FDC" w14:textId="77777777" w:rsidR="005313F1" w:rsidRDefault="005313F1">
      <w:pPr>
        <w:pStyle w:val="BodyText"/>
        <w:spacing w:before="4"/>
        <w:rPr>
          <w:rFonts w:ascii="Arial"/>
          <w:sz w:val="5"/>
        </w:rPr>
      </w:pPr>
    </w:p>
    <w:p w14:paraId="423B1E2C" w14:textId="77777777" w:rsidR="005313F1" w:rsidRDefault="009B75EF">
      <w:pPr>
        <w:tabs>
          <w:tab w:val="left" w:pos="596"/>
        </w:tabs>
        <w:spacing w:before="1"/>
        <w:ind w:left="86"/>
        <w:rPr>
          <w:rFonts w:ascii="Arial"/>
          <w:sz w:val="4"/>
        </w:rPr>
      </w:pPr>
      <w:proofErr w:type="gramStart"/>
      <w:r>
        <w:rPr>
          <w:rFonts w:ascii="Arial"/>
          <w:color w:val="0000FF"/>
          <w:w w:val="110"/>
          <w:sz w:val="4"/>
        </w:rPr>
        <w:t>1</w:t>
      </w:r>
      <w:proofErr w:type="gramEnd"/>
      <w:r>
        <w:rPr>
          <w:rFonts w:ascii="Arial"/>
          <w:color w:val="0000FF"/>
          <w:w w:val="110"/>
          <w:sz w:val="4"/>
        </w:rPr>
        <w:t xml:space="preserve"> _</w:t>
      </w:r>
      <w:r>
        <w:rPr>
          <w:rFonts w:ascii="Arial"/>
          <w:color w:val="0000FF"/>
          <w:sz w:val="4"/>
        </w:rPr>
        <w:tab/>
      </w:r>
      <w:r>
        <w:rPr>
          <w:rFonts w:ascii="Arial"/>
          <w:color w:val="0000FF"/>
          <w:w w:val="111"/>
          <w:sz w:val="4"/>
          <w:u w:val="single" w:color="0000FF"/>
        </w:rPr>
        <w:t xml:space="preserve"> </w:t>
      </w:r>
      <w:r>
        <w:rPr>
          <w:rFonts w:ascii="Arial"/>
          <w:color w:val="0000FF"/>
          <w:spacing w:val="1"/>
          <w:sz w:val="4"/>
          <w:u w:val="single" w:color="0000FF"/>
        </w:rPr>
        <w:t xml:space="preserve"> </w:t>
      </w:r>
    </w:p>
    <w:p w14:paraId="7101611D" w14:textId="77777777" w:rsidR="005313F1" w:rsidRDefault="005313F1">
      <w:pPr>
        <w:pStyle w:val="BodyText"/>
        <w:rPr>
          <w:rFonts w:ascii="Arial"/>
          <w:sz w:val="4"/>
        </w:rPr>
      </w:pPr>
    </w:p>
    <w:p w14:paraId="5CF77B49" w14:textId="77777777" w:rsidR="005313F1" w:rsidRDefault="005313F1">
      <w:pPr>
        <w:pStyle w:val="BodyText"/>
        <w:spacing w:before="9"/>
        <w:rPr>
          <w:rFonts w:ascii="Arial"/>
          <w:sz w:val="5"/>
        </w:rPr>
      </w:pPr>
    </w:p>
    <w:p w14:paraId="1D419323" w14:textId="77777777" w:rsidR="005313F1" w:rsidRDefault="009B75EF">
      <w:pPr>
        <w:ind w:left="36"/>
        <w:rPr>
          <w:rFonts w:ascii="Arial"/>
          <w:sz w:val="4"/>
        </w:rPr>
      </w:pPr>
      <w:proofErr w:type="gramStart"/>
      <w:r>
        <w:rPr>
          <w:rFonts w:ascii="Arial"/>
          <w:color w:val="6600CC"/>
          <w:w w:val="110"/>
          <w:sz w:val="4"/>
        </w:rPr>
        <w:t>131</w:t>
      </w:r>
      <w:proofErr w:type="gramEnd"/>
      <w:r>
        <w:rPr>
          <w:rFonts w:ascii="Arial"/>
          <w:color w:val="6600CC"/>
          <w:spacing w:val="1"/>
          <w:w w:val="110"/>
          <w:sz w:val="4"/>
        </w:rPr>
        <w:t xml:space="preserve"> </w:t>
      </w:r>
      <w:r>
        <w:rPr>
          <w:rFonts w:ascii="Arial"/>
          <w:color w:val="6600CC"/>
          <w:w w:val="110"/>
          <w:sz w:val="4"/>
        </w:rPr>
        <w:t>_</w:t>
      </w:r>
    </w:p>
    <w:p w14:paraId="77B6639A" w14:textId="77777777" w:rsidR="005313F1" w:rsidRDefault="005313F1">
      <w:pPr>
        <w:pStyle w:val="BodyText"/>
        <w:rPr>
          <w:rFonts w:ascii="Arial"/>
          <w:sz w:val="4"/>
        </w:rPr>
      </w:pPr>
    </w:p>
    <w:p w14:paraId="2B180C7F" w14:textId="77777777" w:rsidR="005313F1" w:rsidRDefault="005313F1">
      <w:pPr>
        <w:pStyle w:val="BodyText"/>
        <w:spacing w:before="9"/>
        <w:rPr>
          <w:rFonts w:ascii="Arial"/>
          <w:sz w:val="3"/>
        </w:rPr>
      </w:pPr>
    </w:p>
    <w:p w14:paraId="54A44039" w14:textId="77777777" w:rsidR="005313F1" w:rsidRDefault="009B75EF">
      <w:pPr>
        <w:ind w:left="86"/>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3C40AD9D" w14:textId="77777777" w:rsidR="005313F1" w:rsidRDefault="009B75EF">
      <w:pPr>
        <w:spacing w:before="8"/>
        <w:ind w:left="36"/>
        <w:rPr>
          <w:rFonts w:ascii="Arial"/>
          <w:sz w:val="4"/>
        </w:rPr>
      </w:pPr>
      <w:proofErr w:type="gramStart"/>
      <w:r>
        <w:rPr>
          <w:rFonts w:ascii="Arial"/>
          <w:color w:val="6600CC"/>
          <w:w w:val="110"/>
          <w:sz w:val="4"/>
        </w:rPr>
        <w:t>131</w:t>
      </w:r>
      <w:proofErr w:type="gramEnd"/>
      <w:r>
        <w:rPr>
          <w:rFonts w:ascii="Arial"/>
          <w:color w:val="6600CC"/>
          <w:spacing w:val="1"/>
          <w:w w:val="110"/>
          <w:sz w:val="4"/>
        </w:rPr>
        <w:t xml:space="preserve"> </w:t>
      </w:r>
      <w:r>
        <w:rPr>
          <w:rFonts w:ascii="Arial"/>
          <w:color w:val="6600CC"/>
          <w:w w:val="110"/>
          <w:sz w:val="4"/>
        </w:rPr>
        <w:t>_</w:t>
      </w:r>
    </w:p>
    <w:p w14:paraId="185130E3" w14:textId="77777777" w:rsidR="005313F1" w:rsidRDefault="005313F1">
      <w:pPr>
        <w:pStyle w:val="BodyText"/>
        <w:rPr>
          <w:rFonts w:ascii="Arial"/>
          <w:sz w:val="4"/>
        </w:rPr>
      </w:pPr>
    </w:p>
    <w:p w14:paraId="7DCD2790" w14:textId="77777777" w:rsidR="005313F1" w:rsidRDefault="005313F1">
      <w:pPr>
        <w:pStyle w:val="BodyText"/>
        <w:spacing w:before="9"/>
        <w:rPr>
          <w:rFonts w:ascii="Arial"/>
          <w:sz w:val="3"/>
        </w:rPr>
      </w:pPr>
    </w:p>
    <w:p w14:paraId="4273BADF" w14:textId="77777777" w:rsidR="005313F1" w:rsidRDefault="009B75EF">
      <w:pPr>
        <w:ind w:left="86"/>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6CD4C4B7" w14:textId="77777777" w:rsidR="005313F1" w:rsidRDefault="009B75EF">
      <w:pPr>
        <w:spacing w:before="8"/>
        <w:ind w:left="36"/>
        <w:rPr>
          <w:rFonts w:ascii="Arial"/>
          <w:sz w:val="4"/>
        </w:rPr>
      </w:pPr>
      <w:proofErr w:type="gramStart"/>
      <w:r>
        <w:rPr>
          <w:rFonts w:ascii="Arial"/>
          <w:color w:val="6600CC"/>
          <w:w w:val="110"/>
          <w:sz w:val="4"/>
        </w:rPr>
        <w:t>131</w:t>
      </w:r>
      <w:proofErr w:type="gramEnd"/>
      <w:r>
        <w:rPr>
          <w:rFonts w:ascii="Arial"/>
          <w:color w:val="6600CC"/>
          <w:spacing w:val="1"/>
          <w:w w:val="110"/>
          <w:sz w:val="4"/>
        </w:rPr>
        <w:t xml:space="preserve"> </w:t>
      </w:r>
      <w:r>
        <w:rPr>
          <w:rFonts w:ascii="Arial"/>
          <w:color w:val="6600CC"/>
          <w:w w:val="110"/>
          <w:sz w:val="4"/>
        </w:rPr>
        <w:t>_</w:t>
      </w:r>
    </w:p>
    <w:p w14:paraId="398B9A2A" w14:textId="77777777" w:rsidR="005313F1" w:rsidRDefault="005313F1">
      <w:pPr>
        <w:pStyle w:val="BodyText"/>
        <w:rPr>
          <w:rFonts w:ascii="Arial"/>
          <w:sz w:val="4"/>
        </w:rPr>
      </w:pPr>
    </w:p>
    <w:p w14:paraId="3BA6167F" w14:textId="77777777" w:rsidR="005313F1" w:rsidRDefault="005313F1">
      <w:pPr>
        <w:pStyle w:val="BodyText"/>
        <w:spacing w:before="9"/>
        <w:rPr>
          <w:rFonts w:ascii="Arial"/>
          <w:sz w:val="3"/>
        </w:rPr>
      </w:pPr>
    </w:p>
    <w:p w14:paraId="6DB9ECC9" w14:textId="77777777" w:rsidR="005313F1" w:rsidRDefault="009B75EF">
      <w:pPr>
        <w:ind w:left="86"/>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10BDD561" w14:textId="77777777" w:rsidR="005313F1" w:rsidRDefault="009B75EF">
      <w:pPr>
        <w:spacing w:before="8"/>
        <w:ind w:left="36"/>
        <w:rPr>
          <w:rFonts w:ascii="Arial"/>
          <w:sz w:val="4"/>
        </w:rPr>
      </w:pPr>
      <w:proofErr w:type="gramStart"/>
      <w:r>
        <w:rPr>
          <w:rFonts w:ascii="Arial"/>
          <w:color w:val="008081"/>
          <w:w w:val="110"/>
          <w:sz w:val="4"/>
        </w:rPr>
        <w:t>131</w:t>
      </w:r>
      <w:proofErr w:type="gramEnd"/>
      <w:r>
        <w:rPr>
          <w:rFonts w:ascii="Arial"/>
          <w:color w:val="008081"/>
          <w:spacing w:val="1"/>
          <w:w w:val="110"/>
          <w:sz w:val="4"/>
        </w:rPr>
        <w:t xml:space="preserve"> </w:t>
      </w:r>
      <w:r>
        <w:rPr>
          <w:rFonts w:ascii="Arial"/>
          <w:color w:val="008081"/>
          <w:w w:val="110"/>
          <w:sz w:val="4"/>
        </w:rPr>
        <w:t>_</w:t>
      </w:r>
    </w:p>
    <w:p w14:paraId="5DAFB58A" w14:textId="77777777" w:rsidR="005313F1" w:rsidRDefault="005313F1">
      <w:pPr>
        <w:pStyle w:val="BodyText"/>
        <w:rPr>
          <w:rFonts w:ascii="Arial"/>
          <w:sz w:val="4"/>
        </w:rPr>
      </w:pPr>
    </w:p>
    <w:p w14:paraId="38D45E07" w14:textId="77777777" w:rsidR="005313F1" w:rsidRDefault="005313F1">
      <w:pPr>
        <w:pStyle w:val="BodyText"/>
        <w:spacing w:before="9"/>
        <w:rPr>
          <w:rFonts w:ascii="Arial"/>
          <w:sz w:val="3"/>
        </w:rPr>
      </w:pPr>
    </w:p>
    <w:p w14:paraId="462805CA" w14:textId="77777777" w:rsidR="005313F1" w:rsidRDefault="009B75EF">
      <w:pPr>
        <w:ind w:left="86"/>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0872E8A8" w14:textId="77777777" w:rsidR="005313F1" w:rsidRDefault="009B75EF">
      <w:pPr>
        <w:spacing w:before="8"/>
        <w:ind w:left="36"/>
        <w:rPr>
          <w:rFonts w:ascii="Arial"/>
          <w:sz w:val="4"/>
        </w:rPr>
      </w:pPr>
      <w:proofErr w:type="gramStart"/>
      <w:r>
        <w:rPr>
          <w:rFonts w:ascii="Arial"/>
          <w:color w:val="008081"/>
          <w:w w:val="110"/>
          <w:sz w:val="4"/>
        </w:rPr>
        <w:t>131</w:t>
      </w:r>
      <w:proofErr w:type="gramEnd"/>
      <w:r>
        <w:rPr>
          <w:rFonts w:ascii="Arial"/>
          <w:color w:val="008081"/>
          <w:spacing w:val="1"/>
          <w:w w:val="110"/>
          <w:sz w:val="4"/>
        </w:rPr>
        <w:t xml:space="preserve"> </w:t>
      </w:r>
      <w:r>
        <w:rPr>
          <w:rFonts w:ascii="Arial"/>
          <w:color w:val="008081"/>
          <w:w w:val="110"/>
          <w:sz w:val="4"/>
        </w:rPr>
        <w:t>_</w:t>
      </w:r>
    </w:p>
    <w:p w14:paraId="3B543971" w14:textId="77777777" w:rsidR="005313F1" w:rsidRDefault="005313F1">
      <w:pPr>
        <w:pStyle w:val="BodyText"/>
        <w:rPr>
          <w:rFonts w:ascii="Arial"/>
          <w:sz w:val="4"/>
        </w:rPr>
      </w:pPr>
    </w:p>
    <w:p w14:paraId="292C77AC" w14:textId="77777777" w:rsidR="005313F1" w:rsidRDefault="005313F1">
      <w:pPr>
        <w:pStyle w:val="BodyText"/>
        <w:spacing w:before="9"/>
        <w:rPr>
          <w:rFonts w:ascii="Arial"/>
          <w:sz w:val="3"/>
        </w:rPr>
      </w:pPr>
    </w:p>
    <w:p w14:paraId="29F7D03C" w14:textId="77777777" w:rsidR="005313F1" w:rsidRDefault="009B75EF">
      <w:pPr>
        <w:ind w:left="86"/>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22FC63F7" w14:textId="77777777" w:rsidR="005313F1" w:rsidRDefault="009B75EF">
      <w:pPr>
        <w:spacing w:before="9"/>
        <w:ind w:left="36"/>
        <w:rPr>
          <w:rFonts w:ascii="Arial"/>
          <w:sz w:val="4"/>
        </w:rPr>
      </w:pPr>
      <w:proofErr w:type="gramStart"/>
      <w:r>
        <w:rPr>
          <w:rFonts w:ascii="Arial"/>
          <w:color w:val="008081"/>
          <w:w w:val="110"/>
          <w:sz w:val="4"/>
        </w:rPr>
        <w:t>131</w:t>
      </w:r>
      <w:proofErr w:type="gramEnd"/>
      <w:r>
        <w:rPr>
          <w:rFonts w:ascii="Arial"/>
          <w:color w:val="008081"/>
          <w:spacing w:val="1"/>
          <w:w w:val="110"/>
          <w:sz w:val="4"/>
        </w:rPr>
        <w:t xml:space="preserve"> </w:t>
      </w:r>
      <w:r>
        <w:rPr>
          <w:rFonts w:ascii="Arial"/>
          <w:color w:val="008081"/>
          <w:w w:val="110"/>
          <w:sz w:val="4"/>
        </w:rPr>
        <w:t>_</w:t>
      </w:r>
    </w:p>
    <w:p w14:paraId="4793D039" w14:textId="77777777" w:rsidR="005313F1" w:rsidRDefault="005313F1">
      <w:pPr>
        <w:pStyle w:val="BodyText"/>
        <w:rPr>
          <w:rFonts w:ascii="Arial"/>
          <w:sz w:val="4"/>
        </w:rPr>
      </w:pPr>
    </w:p>
    <w:p w14:paraId="0CA7FE37" w14:textId="77777777" w:rsidR="005313F1" w:rsidRDefault="005313F1">
      <w:pPr>
        <w:pStyle w:val="BodyText"/>
        <w:spacing w:before="8"/>
        <w:rPr>
          <w:rFonts w:ascii="Arial"/>
          <w:sz w:val="3"/>
        </w:rPr>
      </w:pPr>
    </w:p>
    <w:p w14:paraId="23D03FDA" w14:textId="77777777" w:rsidR="005313F1" w:rsidRDefault="009B75EF">
      <w:pPr>
        <w:ind w:left="86"/>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072E46B2" w14:textId="77777777" w:rsidR="005313F1" w:rsidRDefault="009B75EF">
      <w:pPr>
        <w:pStyle w:val="BodyText"/>
        <w:spacing w:before="8"/>
        <w:rPr>
          <w:rFonts w:ascii="Arial"/>
          <w:sz w:val="3"/>
        </w:rPr>
      </w:pPr>
      <w:r>
        <w:br w:type="column"/>
      </w:r>
    </w:p>
    <w:p w14:paraId="155ACC7F" w14:textId="77777777" w:rsidR="005313F1" w:rsidRDefault="009B75EF">
      <w:pPr>
        <w:ind w:left="743"/>
        <w:rPr>
          <w:rFonts w:ascii="Arial"/>
          <w:sz w:val="4"/>
        </w:rPr>
      </w:pPr>
      <w:proofErr w:type="gramStart"/>
      <w:r>
        <w:rPr>
          <w:rFonts w:ascii="Arial"/>
          <w:color w:val="FF8B00"/>
          <w:w w:val="110"/>
          <w:sz w:val="4"/>
        </w:rPr>
        <w:t>2</w:t>
      </w:r>
      <w:proofErr w:type="gramEnd"/>
      <w:r>
        <w:rPr>
          <w:rFonts w:ascii="Arial"/>
          <w:color w:val="FF8B00"/>
          <w:w w:val="110"/>
          <w:sz w:val="4"/>
        </w:rPr>
        <w:t xml:space="preserve"> _</w:t>
      </w:r>
    </w:p>
    <w:p w14:paraId="5763CF98" w14:textId="77777777" w:rsidR="005313F1" w:rsidRDefault="009B75EF">
      <w:pPr>
        <w:spacing w:before="8"/>
        <w:ind w:left="693"/>
        <w:rPr>
          <w:rFonts w:ascii="Arial"/>
          <w:sz w:val="4"/>
        </w:rPr>
      </w:pPr>
      <w:proofErr w:type="gramStart"/>
      <w:r>
        <w:rPr>
          <w:rFonts w:ascii="Arial"/>
          <w:color w:val="0000FF"/>
          <w:w w:val="110"/>
          <w:sz w:val="4"/>
        </w:rPr>
        <w:t>306</w:t>
      </w:r>
      <w:proofErr w:type="gramEnd"/>
      <w:r>
        <w:rPr>
          <w:rFonts w:ascii="Arial"/>
          <w:color w:val="0000FF"/>
          <w:spacing w:val="1"/>
          <w:w w:val="110"/>
          <w:sz w:val="4"/>
        </w:rPr>
        <w:t xml:space="preserve"> </w:t>
      </w:r>
      <w:r>
        <w:rPr>
          <w:rFonts w:ascii="Arial"/>
          <w:color w:val="0000FF"/>
          <w:w w:val="110"/>
          <w:sz w:val="4"/>
        </w:rPr>
        <w:t>_</w:t>
      </w:r>
    </w:p>
    <w:p w14:paraId="2B1FE18C" w14:textId="77777777" w:rsidR="005313F1" w:rsidRDefault="005313F1">
      <w:pPr>
        <w:pStyle w:val="BodyText"/>
        <w:spacing w:before="5"/>
        <w:rPr>
          <w:rFonts w:ascii="Arial"/>
          <w:sz w:val="5"/>
        </w:rPr>
      </w:pPr>
    </w:p>
    <w:p w14:paraId="011C7DD9" w14:textId="77777777" w:rsidR="005313F1" w:rsidRDefault="009B75EF">
      <w:pPr>
        <w:ind w:left="743"/>
        <w:rPr>
          <w:rFonts w:ascii="Arial"/>
          <w:sz w:val="4"/>
        </w:rPr>
      </w:pPr>
      <w:proofErr w:type="gramStart"/>
      <w:r>
        <w:rPr>
          <w:rFonts w:ascii="Arial"/>
          <w:color w:val="0000FF"/>
          <w:w w:val="110"/>
          <w:sz w:val="4"/>
        </w:rPr>
        <w:t>0</w:t>
      </w:r>
      <w:proofErr w:type="gramEnd"/>
      <w:r>
        <w:rPr>
          <w:rFonts w:ascii="Arial"/>
          <w:color w:val="0000FF"/>
          <w:w w:val="110"/>
          <w:sz w:val="4"/>
        </w:rPr>
        <w:t xml:space="preserve"> _</w:t>
      </w:r>
    </w:p>
    <w:p w14:paraId="3D1493F9" w14:textId="77777777" w:rsidR="005313F1" w:rsidRDefault="009B75EF">
      <w:pPr>
        <w:spacing w:before="8"/>
        <w:ind w:left="693"/>
        <w:rPr>
          <w:rFonts w:ascii="Arial"/>
          <w:sz w:val="4"/>
        </w:rPr>
      </w:pPr>
      <w:proofErr w:type="gramStart"/>
      <w:r>
        <w:rPr>
          <w:rFonts w:ascii="Arial"/>
          <w:color w:val="0000FF"/>
          <w:w w:val="110"/>
          <w:sz w:val="4"/>
        </w:rPr>
        <w:t>306</w:t>
      </w:r>
      <w:proofErr w:type="gramEnd"/>
      <w:r>
        <w:rPr>
          <w:rFonts w:ascii="Arial"/>
          <w:color w:val="0000FF"/>
          <w:spacing w:val="1"/>
          <w:w w:val="110"/>
          <w:sz w:val="4"/>
        </w:rPr>
        <w:t xml:space="preserve"> </w:t>
      </w:r>
      <w:r>
        <w:rPr>
          <w:rFonts w:ascii="Arial"/>
          <w:color w:val="0000FF"/>
          <w:w w:val="110"/>
          <w:sz w:val="4"/>
        </w:rPr>
        <w:t>_</w:t>
      </w:r>
    </w:p>
    <w:p w14:paraId="597D7C64" w14:textId="77777777" w:rsidR="005313F1" w:rsidRDefault="005313F1">
      <w:pPr>
        <w:pStyle w:val="BodyText"/>
        <w:spacing w:before="5"/>
        <w:rPr>
          <w:rFonts w:ascii="Arial"/>
          <w:sz w:val="5"/>
        </w:rPr>
      </w:pPr>
    </w:p>
    <w:p w14:paraId="3E19F1D4" w14:textId="77777777" w:rsidR="005313F1" w:rsidRDefault="009B75EF">
      <w:pPr>
        <w:ind w:left="743"/>
        <w:rPr>
          <w:rFonts w:ascii="Arial"/>
          <w:sz w:val="4"/>
        </w:rPr>
      </w:pPr>
      <w:proofErr w:type="gramStart"/>
      <w:r>
        <w:rPr>
          <w:rFonts w:ascii="Arial"/>
          <w:color w:val="0000FF"/>
          <w:w w:val="110"/>
          <w:sz w:val="4"/>
        </w:rPr>
        <w:t>2</w:t>
      </w:r>
      <w:proofErr w:type="gramEnd"/>
      <w:r>
        <w:rPr>
          <w:rFonts w:ascii="Arial"/>
          <w:color w:val="0000FF"/>
          <w:w w:val="110"/>
          <w:sz w:val="4"/>
        </w:rPr>
        <w:t xml:space="preserve"> _</w:t>
      </w:r>
    </w:p>
    <w:p w14:paraId="045F2245" w14:textId="77777777" w:rsidR="005313F1" w:rsidRDefault="009B75EF">
      <w:pPr>
        <w:spacing w:before="8"/>
        <w:ind w:left="693"/>
        <w:rPr>
          <w:rFonts w:ascii="Arial"/>
          <w:sz w:val="4"/>
        </w:rPr>
      </w:pPr>
      <w:proofErr w:type="gramStart"/>
      <w:r>
        <w:rPr>
          <w:rFonts w:ascii="Arial"/>
          <w:color w:val="0000FF"/>
          <w:w w:val="110"/>
          <w:sz w:val="4"/>
        </w:rPr>
        <w:t>306</w:t>
      </w:r>
      <w:proofErr w:type="gramEnd"/>
      <w:r>
        <w:rPr>
          <w:rFonts w:ascii="Arial"/>
          <w:color w:val="0000FF"/>
          <w:spacing w:val="1"/>
          <w:w w:val="110"/>
          <w:sz w:val="4"/>
        </w:rPr>
        <w:t xml:space="preserve"> </w:t>
      </w:r>
      <w:r>
        <w:rPr>
          <w:rFonts w:ascii="Arial"/>
          <w:color w:val="0000FF"/>
          <w:w w:val="110"/>
          <w:sz w:val="4"/>
        </w:rPr>
        <w:t>_</w:t>
      </w:r>
    </w:p>
    <w:p w14:paraId="50B252C9" w14:textId="77777777" w:rsidR="005313F1" w:rsidRDefault="005313F1">
      <w:pPr>
        <w:pStyle w:val="BodyText"/>
        <w:spacing w:before="5"/>
        <w:rPr>
          <w:rFonts w:ascii="Arial"/>
          <w:sz w:val="5"/>
        </w:rPr>
      </w:pPr>
    </w:p>
    <w:p w14:paraId="641EB8D1" w14:textId="77777777" w:rsidR="005313F1" w:rsidRDefault="009B75EF">
      <w:pPr>
        <w:ind w:left="743"/>
        <w:rPr>
          <w:rFonts w:ascii="Arial"/>
          <w:sz w:val="4"/>
        </w:rPr>
      </w:pPr>
      <w:proofErr w:type="gramStart"/>
      <w:r>
        <w:rPr>
          <w:rFonts w:ascii="Arial"/>
          <w:color w:val="0000FF"/>
          <w:w w:val="110"/>
          <w:sz w:val="4"/>
        </w:rPr>
        <w:t>0</w:t>
      </w:r>
      <w:proofErr w:type="gramEnd"/>
      <w:r>
        <w:rPr>
          <w:rFonts w:ascii="Arial"/>
          <w:color w:val="0000FF"/>
          <w:w w:val="110"/>
          <w:sz w:val="4"/>
        </w:rPr>
        <w:t xml:space="preserve"> _</w:t>
      </w:r>
    </w:p>
    <w:p w14:paraId="09A514ED" w14:textId="77777777" w:rsidR="005313F1" w:rsidRDefault="005313F1">
      <w:pPr>
        <w:pStyle w:val="BodyText"/>
        <w:rPr>
          <w:rFonts w:ascii="Arial"/>
          <w:sz w:val="4"/>
        </w:rPr>
      </w:pPr>
    </w:p>
    <w:p w14:paraId="1D208A43" w14:textId="77777777" w:rsidR="005313F1" w:rsidRDefault="005313F1">
      <w:pPr>
        <w:pStyle w:val="BodyText"/>
        <w:spacing w:before="9"/>
        <w:rPr>
          <w:rFonts w:ascii="Arial"/>
          <w:sz w:val="5"/>
        </w:rPr>
      </w:pPr>
    </w:p>
    <w:p w14:paraId="0464EEBB" w14:textId="77777777" w:rsidR="005313F1" w:rsidRDefault="009B75EF">
      <w:pPr>
        <w:ind w:left="718"/>
        <w:rPr>
          <w:rFonts w:ascii="Arial"/>
          <w:sz w:val="4"/>
        </w:rPr>
      </w:pPr>
      <w:proofErr w:type="gramStart"/>
      <w:r>
        <w:rPr>
          <w:rFonts w:ascii="Arial"/>
          <w:color w:val="6600CC"/>
          <w:w w:val="110"/>
          <w:sz w:val="4"/>
        </w:rPr>
        <w:t>56</w:t>
      </w:r>
      <w:proofErr w:type="gramEnd"/>
      <w:r>
        <w:rPr>
          <w:rFonts w:ascii="Arial"/>
          <w:color w:val="6600CC"/>
          <w:spacing w:val="1"/>
          <w:w w:val="110"/>
          <w:sz w:val="4"/>
        </w:rPr>
        <w:t xml:space="preserve"> </w:t>
      </w:r>
      <w:r>
        <w:rPr>
          <w:rFonts w:ascii="Arial"/>
          <w:color w:val="6600CC"/>
          <w:w w:val="110"/>
          <w:sz w:val="4"/>
        </w:rPr>
        <w:t>_</w:t>
      </w:r>
    </w:p>
    <w:p w14:paraId="2F272CDD" w14:textId="77777777" w:rsidR="005313F1" w:rsidRDefault="005313F1">
      <w:pPr>
        <w:pStyle w:val="BodyText"/>
        <w:rPr>
          <w:rFonts w:ascii="Arial"/>
          <w:sz w:val="4"/>
        </w:rPr>
      </w:pPr>
    </w:p>
    <w:p w14:paraId="0CF0E538" w14:textId="77777777" w:rsidR="005313F1" w:rsidRDefault="005313F1">
      <w:pPr>
        <w:pStyle w:val="BodyText"/>
        <w:spacing w:before="9"/>
        <w:rPr>
          <w:rFonts w:ascii="Arial"/>
          <w:sz w:val="3"/>
        </w:rPr>
      </w:pPr>
    </w:p>
    <w:p w14:paraId="10963B09" w14:textId="77777777" w:rsidR="005313F1" w:rsidRDefault="009B75EF">
      <w:pPr>
        <w:ind w:left="743"/>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6E6389C1" w14:textId="77777777" w:rsidR="005313F1" w:rsidRDefault="009B75EF">
      <w:pPr>
        <w:spacing w:before="9"/>
        <w:ind w:left="718"/>
        <w:rPr>
          <w:rFonts w:ascii="Arial"/>
          <w:sz w:val="4"/>
        </w:rPr>
      </w:pPr>
      <w:proofErr w:type="gramStart"/>
      <w:r>
        <w:rPr>
          <w:rFonts w:ascii="Arial"/>
          <w:color w:val="6600CC"/>
          <w:w w:val="110"/>
          <w:sz w:val="4"/>
        </w:rPr>
        <w:t>57</w:t>
      </w:r>
      <w:proofErr w:type="gramEnd"/>
      <w:r>
        <w:rPr>
          <w:rFonts w:ascii="Arial"/>
          <w:color w:val="6600CC"/>
          <w:spacing w:val="1"/>
          <w:w w:val="110"/>
          <w:sz w:val="4"/>
        </w:rPr>
        <w:t xml:space="preserve"> </w:t>
      </w:r>
      <w:r>
        <w:rPr>
          <w:rFonts w:ascii="Arial"/>
          <w:color w:val="6600CC"/>
          <w:w w:val="110"/>
          <w:sz w:val="4"/>
        </w:rPr>
        <w:t>_</w:t>
      </w:r>
    </w:p>
    <w:p w14:paraId="7BA8A7DF" w14:textId="77777777" w:rsidR="005313F1" w:rsidRDefault="005313F1">
      <w:pPr>
        <w:pStyle w:val="BodyText"/>
        <w:rPr>
          <w:rFonts w:ascii="Arial"/>
          <w:sz w:val="4"/>
        </w:rPr>
      </w:pPr>
    </w:p>
    <w:p w14:paraId="103D1279" w14:textId="77777777" w:rsidR="005313F1" w:rsidRDefault="005313F1">
      <w:pPr>
        <w:pStyle w:val="BodyText"/>
        <w:spacing w:before="8"/>
        <w:rPr>
          <w:rFonts w:ascii="Arial"/>
          <w:sz w:val="3"/>
        </w:rPr>
      </w:pPr>
    </w:p>
    <w:p w14:paraId="11FA5432" w14:textId="77777777" w:rsidR="005313F1" w:rsidRDefault="009B75EF">
      <w:pPr>
        <w:ind w:left="743"/>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4B7CCA65" w14:textId="77777777" w:rsidR="005313F1" w:rsidRDefault="009B75EF">
      <w:pPr>
        <w:spacing w:before="9"/>
        <w:ind w:left="718"/>
        <w:rPr>
          <w:rFonts w:ascii="Arial"/>
          <w:sz w:val="4"/>
        </w:rPr>
      </w:pPr>
      <w:proofErr w:type="gramStart"/>
      <w:r>
        <w:rPr>
          <w:rFonts w:ascii="Arial"/>
          <w:color w:val="6600CC"/>
          <w:w w:val="110"/>
          <w:sz w:val="4"/>
        </w:rPr>
        <w:t>56</w:t>
      </w:r>
      <w:proofErr w:type="gramEnd"/>
      <w:r>
        <w:rPr>
          <w:rFonts w:ascii="Arial"/>
          <w:color w:val="6600CC"/>
          <w:spacing w:val="1"/>
          <w:w w:val="110"/>
          <w:sz w:val="4"/>
        </w:rPr>
        <w:t xml:space="preserve"> </w:t>
      </w:r>
      <w:r>
        <w:rPr>
          <w:rFonts w:ascii="Arial"/>
          <w:color w:val="6600CC"/>
          <w:w w:val="110"/>
          <w:sz w:val="4"/>
        </w:rPr>
        <w:t>_</w:t>
      </w:r>
    </w:p>
    <w:p w14:paraId="0D6D626E" w14:textId="77777777" w:rsidR="005313F1" w:rsidRDefault="005313F1">
      <w:pPr>
        <w:pStyle w:val="BodyText"/>
        <w:rPr>
          <w:rFonts w:ascii="Arial"/>
          <w:sz w:val="4"/>
        </w:rPr>
      </w:pPr>
    </w:p>
    <w:p w14:paraId="3865D25B" w14:textId="77777777" w:rsidR="005313F1" w:rsidRDefault="005313F1">
      <w:pPr>
        <w:pStyle w:val="BodyText"/>
        <w:spacing w:before="8"/>
        <w:rPr>
          <w:rFonts w:ascii="Arial"/>
          <w:sz w:val="3"/>
        </w:rPr>
      </w:pPr>
    </w:p>
    <w:p w14:paraId="3543AFF8" w14:textId="77777777" w:rsidR="005313F1" w:rsidRDefault="009B75EF">
      <w:pPr>
        <w:spacing w:before="1"/>
        <w:ind w:left="743"/>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00C29ECE" w14:textId="77777777" w:rsidR="005313F1" w:rsidRDefault="009B75EF">
      <w:pPr>
        <w:spacing w:before="8"/>
        <w:ind w:left="718"/>
        <w:rPr>
          <w:rFonts w:ascii="Arial"/>
          <w:sz w:val="4"/>
        </w:rPr>
      </w:pPr>
      <w:proofErr w:type="gramStart"/>
      <w:r>
        <w:rPr>
          <w:rFonts w:ascii="Arial"/>
          <w:color w:val="008081"/>
          <w:w w:val="110"/>
          <w:sz w:val="4"/>
        </w:rPr>
        <w:t>56</w:t>
      </w:r>
      <w:proofErr w:type="gramEnd"/>
      <w:r>
        <w:rPr>
          <w:rFonts w:ascii="Arial"/>
          <w:color w:val="008081"/>
          <w:spacing w:val="1"/>
          <w:w w:val="110"/>
          <w:sz w:val="4"/>
        </w:rPr>
        <w:t xml:space="preserve"> </w:t>
      </w:r>
      <w:r>
        <w:rPr>
          <w:rFonts w:ascii="Arial"/>
          <w:color w:val="008081"/>
          <w:w w:val="110"/>
          <w:sz w:val="4"/>
        </w:rPr>
        <w:t>_</w:t>
      </w:r>
    </w:p>
    <w:p w14:paraId="4552F2EB" w14:textId="77777777" w:rsidR="005313F1" w:rsidRDefault="005313F1">
      <w:pPr>
        <w:pStyle w:val="BodyText"/>
        <w:rPr>
          <w:rFonts w:ascii="Arial"/>
          <w:sz w:val="4"/>
        </w:rPr>
      </w:pPr>
    </w:p>
    <w:p w14:paraId="1A3DF00D" w14:textId="77777777" w:rsidR="005313F1" w:rsidRDefault="005313F1">
      <w:pPr>
        <w:pStyle w:val="BodyText"/>
        <w:spacing w:before="8"/>
        <w:rPr>
          <w:rFonts w:ascii="Arial"/>
          <w:sz w:val="3"/>
        </w:rPr>
      </w:pPr>
    </w:p>
    <w:p w14:paraId="552ED706" w14:textId="77777777" w:rsidR="005313F1" w:rsidRDefault="009B75EF">
      <w:pPr>
        <w:spacing w:before="1"/>
        <w:ind w:left="743"/>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00FBD2C8" w14:textId="77777777" w:rsidR="005313F1" w:rsidRDefault="009B75EF">
      <w:pPr>
        <w:spacing w:before="8"/>
        <w:ind w:left="718"/>
        <w:rPr>
          <w:rFonts w:ascii="Arial"/>
          <w:sz w:val="4"/>
        </w:rPr>
      </w:pPr>
      <w:proofErr w:type="gramStart"/>
      <w:r>
        <w:rPr>
          <w:rFonts w:ascii="Arial"/>
          <w:color w:val="008081"/>
          <w:w w:val="110"/>
          <w:sz w:val="4"/>
        </w:rPr>
        <w:t>56</w:t>
      </w:r>
      <w:proofErr w:type="gramEnd"/>
      <w:r>
        <w:rPr>
          <w:rFonts w:ascii="Arial"/>
          <w:color w:val="008081"/>
          <w:spacing w:val="1"/>
          <w:w w:val="110"/>
          <w:sz w:val="4"/>
        </w:rPr>
        <w:t xml:space="preserve"> </w:t>
      </w:r>
      <w:r>
        <w:rPr>
          <w:rFonts w:ascii="Arial"/>
          <w:color w:val="008081"/>
          <w:w w:val="110"/>
          <w:sz w:val="4"/>
        </w:rPr>
        <w:t>_</w:t>
      </w:r>
    </w:p>
    <w:p w14:paraId="57D1EEB7" w14:textId="77777777" w:rsidR="005313F1" w:rsidRDefault="005313F1">
      <w:pPr>
        <w:pStyle w:val="BodyText"/>
        <w:rPr>
          <w:rFonts w:ascii="Arial"/>
          <w:sz w:val="4"/>
        </w:rPr>
      </w:pPr>
    </w:p>
    <w:p w14:paraId="2BBFB4D4" w14:textId="77777777" w:rsidR="005313F1" w:rsidRDefault="005313F1">
      <w:pPr>
        <w:pStyle w:val="BodyText"/>
        <w:spacing w:before="8"/>
        <w:rPr>
          <w:rFonts w:ascii="Arial"/>
          <w:sz w:val="3"/>
        </w:rPr>
      </w:pPr>
    </w:p>
    <w:p w14:paraId="7488FFDB" w14:textId="77777777" w:rsidR="005313F1" w:rsidRDefault="009B75EF">
      <w:pPr>
        <w:spacing w:before="1"/>
        <w:ind w:left="743"/>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46CC6267" w14:textId="77777777" w:rsidR="005313F1" w:rsidRDefault="009B75EF">
      <w:pPr>
        <w:spacing w:before="8"/>
        <w:ind w:left="718"/>
        <w:rPr>
          <w:rFonts w:ascii="Arial"/>
          <w:sz w:val="4"/>
        </w:rPr>
      </w:pPr>
      <w:proofErr w:type="gramStart"/>
      <w:r>
        <w:rPr>
          <w:rFonts w:ascii="Arial"/>
          <w:color w:val="008081"/>
          <w:w w:val="110"/>
          <w:sz w:val="4"/>
        </w:rPr>
        <w:t>56</w:t>
      </w:r>
      <w:proofErr w:type="gramEnd"/>
      <w:r>
        <w:rPr>
          <w:rFonts w:ascii="Arial"/>
          <w:color w:val="008081"/>
          <w:spacing w:val="1"/>
          <w:w w:val="110"/>
          <w:sz w:val="4"/>
        </w:rPr>
        <w:t xml:space="preserve"> </w:t>
      </w:r>
      <w:r>
        <w:rPr>
          <w:rFonts w:ascii="Arial"/>
          <w:color w:val="008081"/>
          <w:w w:val="110"/>
          <w:sz w:val="4"/>
        </w:rPr>
        <w:t>_</w:t>
      </w:r>
    </w:p>
    <w:p w14:paraId="29E7EE59" w14:textId="77777777" w:rsidR="005313F1" w:rsidRDefault="005313F1">
      <w:pPr>
        <w:pStyle w:val="BodyText"/>
        <w:rPr>
          <w:rFonts w:ascii="Arial"/>
          <w:sz w:val="4"/>
        </w:rPr>
      </w:pPr>
    </w:p>
    <w:p w14:paraId="41AF9982" w14:textId="77777777" w:rsidR="005313F1" w:rsidRDefault="005313F1">
      <w:pPr>
        <w:pStyle w:val="BodyText"/>
        <w:spacing w:before="9"/>
        <w:rPr>
          <w:rFonts w:ascii="Arial"/>
          <w:sz w:val="3"/>
        </w:rPr>
      </w:pPr>
    </w:p>
    <w:p w14:paraId="08A0ED84" w14:textId="77777777" w:rsidR="005313F1" w:rsidRDefault="009B75EF">
      <w:pPr>
        <w:ind w:left="743"/>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20C499E7" w14:textId="77777777" w:rsidR="005313F1" w:rsidRDefault="005313F1">
      <w:pPr>
        <w:rPr>
          <w:rFonts w:ascii="Arial"/>
          <w:sz w:val="4"/>
        </w:rPr>
        <w:sectPr w:rsidR="005313F1">
          <w:type w:val="continuous"/>
          <w:pgSz w:w="11910" w:h="16840"/>
          <w:pgMar w:top="1580" w:right="1240" w:bottom="560" w:left="1680" w:header="720" w:footer="720" w:gutter="0"/>
          <w:cols w:num="4" w:space="720" w:equalWidth="0">
            <w:col w:w="2239" w:space="40"/>
            <w:col w:w="564" w:space="39"/>
            <w:col w:w="1660" w:space="39"/>
            <w:col w:w="4409"/>
          </w:cols>
        </w:sectPr>
      </w:pPr>
    </w:p>
    <w:p w14:paraId="3150E831" w14:textId="77777777" w:rsidR="005313F1" w:rsidRDefault="009B75EF">
      <w:pPr>
        <w:spacing w:before="37"/>
        <w:ind w:right="102"/>
        <w:jc w:val="right"/>
        <w:rPr>
          <w:rFonts w:ascii="Arial"/>
          <w:b/>
          <w:sz w:val="5"/>
        </w:rPr>
      </w:pPr>
      <w:r>
        <w:rPr>
          <w:rFonts w:ascii="Arial"/>
          <w:b/>
          <w:sz w:val="5"/>
        </w:rPr>
        <w:t>Peaks ATAC mCD4</w:t>
      </w:r>
    </w:p>
    <w:p w14:paraId="07E87F43" w14:textId="77777777" w:rsidR="005313F1" w:rsidRPr="00A6684B" w:rsidRDefault="009B75EF">
      <w:pPr>
        <w:spacing w:before="19" w:line="33" w:lineRule="exact"/>
        <w:jc w:val="right"/>
        <w:rPr>
          <w:rFonts w:ascii="Arial"/>
          <w:sz w:val="4"/>
          <w:lang w:val="es-ES"/>
          <w:rPrChange w:id="1549" w:author="Alicia Lledolara" w:date="2019-01-09T15:19:00Z">
            <w:rPr>
              <w:rFonts w:ascii="Arial"/>
              <w:sz w:val="4"/>
            </w:rPr>
          </w:rPrChange>
        </w:rPr>
      </w:pPr>
      <w:r w:rsidRPr="00A6684B">
        <w:rPr>
          <w:rFonts w:ascii="Arial"/>
          <w:color w:val="6600CC"/>
          <w:w w:val="110"/>
          <w:sz w:val="4"/>
          <w:lang w:val="es-ES"/>
          <w:rPrChange w:id="1550" w:author="Alicia Lledolara" w:date="2019-01-09T15:19:00Z">
            <w:rPr>
              <w:rFonts w:ascii="Arial"/>
              <w:color w:val="6600CC"/>
              <w:w w:val="110"/>
              <w:sz w:val="4"/>
            </w:rPr>
          </w:rPrChange>
        </w:rPr>
        <w:t>500 _</w:t>
      </w:r>
    </w:p>
    <w:p w14:paraId="7D66F08C" w14:textId="77777777" w:rsidR="005313F1" w:rsidRPr="00A6684B" w:rsidRDefault="009B75EF">
      <w:pPr>
        <w:pStyle w:val="BodyText"/>
        <w:rPr>
          <w:rFonts w:ascii="Arial"/>
          <w:sz w:val="4"/>
          <w:lang w:val="es-ES"/>
          <w:rPrChange w:id="1551" w:author="Alicia Lledolara" w:date="2019-01-09T15:19:00Z">
            <w:rPr>
              <w:rFonts w:ascii="Arial"/>
              <w:sz w:val="4"/>
            </w:rPr>
          </w:rPrChange>
        </w:rPr>
      </w:pPr>
      <w:r w:rsidRPr="00A6684B">
        <w:rPr>
          <w:lang w:val="es-ES"/>
          <w:rPrChange w:id="1552" w:author="Alicia Lledolara" w:date="2019-01-09T15:19:00Z">
            <w:rPr/>
          </w:rPrChange>
        </w:rPr>
        <w:br w:type="column"/>
      </w:r>
    </w:p>
    <w:p w14:paraId="71272870" w14:textId="77777777" w:rsidR="005313F1" w:rsidRPr="00A6684B" w:rsidRDefault="005313F1">
      <w:pPr>
        <w:pStyle w:val="BodyText"/>
        <w:spacing w:before="7"/>
        <w:rPr>
          <w:rFonts w:ascii="Arial"/>
          <w:sz w:val="5"/>
          <w:lang w:val="es-ES"/>
          <w:rPrChange w:id="1553" w:author="Alicia Lledolara" w:date="2019-01-09T15:19:00Z">
            <w:rPr>
              <w:rFonts w:ascii="Arial"/>
              <w:sz w:val="5"/>
            </w:rPr>
          </w:rPrChange>
        </w:rPr>
      </w:pPr>
    </w:p>
    <w:p w14:paraId="06473B04" w14:textId="77777777" w:rsidR="005313F1" w:rsidRPr="00A6684B" w:rsidRDefault="009B75EF">
      <w:pPr>
        <w:spacing w:line="36" w:lineRule="exact"/>
        <w:ind w:left="2213" w:right="3579"/>
        <w:jc w:val="center"/>
        <w:rPr>
          <w:rFonts w:ascii="Arial"/>
          <w:sz w:val="4"/>
          <w:lang w:val="es-ES"/>
          <w:rPrChange w:id="1554" w:author="Alicia Lledolara" w:date="2019-01-09T15:19:00Z">
            <w:rPr>
              <w:rFonts w:ascii="Arial"/>
              <w:sz w:val="4"/>
            </w:rPr>
          </w:rPrChange>
        </w:rPr>
      </w:pPr>
      <w:r w:rsidRPr="00A6684B">
        <w:rPr>
          <w:rFonts w:ascii="Arial"/>
          <w:color w:val="6600CC"/>
          <w:w w:val="110"/>
          <w:sz w:val="4"/>
          <w:lang w:val="es-ES"/>
          <w:rPrChange w:id="1555" w:author="Alicia Lledolara" w:date="2019-01-09T15:19:00Z">
            <w:rPr>
              <w:rFonts w:ascii="Arial"/>
              <w:color w:val="6600CC"/>
              <w:w w:val="110"/>
              <w:sz w:val="4"/>
            </w:rPr>
          </w:rPrChange>
        </w:rPr>
        <w:t>96 _</w:t>
      </w:r>
    </w:p>
    <w:p w14:paraId="75AFB256" w14:textId="77777777" w:rsidR="005313F1" w:rsidRPr="00A6684B" w:rsidRDefault="005313F1">
      <w:pPr>
        <w:spacing w:line="36" w:lineRule="exact"/>
        <w:jc w:val="center"/>
        <w:rPr>
          <w:rFonts w:ascii="Arial"/>
          <w:sz w:val="4"/>
          <w:lang w:val="es-ES"/>
          <w:rPrChange w:id="1556" w:author="Alicia Lledolara" w:date="2019-01-09T15:19:00Z">
            <w:rPr>
              <w:rFonts w:ascii="Arial"/>
              <w:sz w:val="4"/>
            </w:rPr>
          </w:rPrChange>
        </w:rPr>
        <w:sectPr w:rsidR="005313F1" w:rsidRPr="00A6684B">
          <w:type w:val="continuous"/>
          <w:pgSz w:w="11910" w:h="16840"/>
          <w:pgMar w:top="1580" w:right="1240" w:bottom="560" w:left="1680" w:header="720" w:footer="720" w:gutter="0"/>
          <w:cols w:num="2" w:space="720" w:equalWidth="0">
            <w:col w:w="3031" w:space="40"/>
            <w:col w:w="5919"/>
          </w:cols>
        </w:sectPr>
      </w:pPr>
    </w:p>
    <w:p w14:paraId="70597BAF" w14:textId="77777777" w:rsidR="005313F1" w:rsidRPr="00A6684B" w:rsidRDefault="005313F1">
      <w:pPr>
        <w:pStyle w:val="BodyText"/>
        <w:rPr>
          <w:rFonts w:ascii="Arial"/>
          <w:sz w:val="8"/>
          <w:lang w:val="es-ES"/>
          <w:rPrChange w:id="1557" w:author="Alicia Lledolara" w:date="2019-01-09T15:19:00Z">
            <w:rPr>
              <w:rFonts w:ascii="Arial"/>
              <w:sz w:val="8"/>
            </w:rPr>
          </w:rPrChange>
        </w:rPr>
      </w:pPr>
    </w:p>
    <w:p w14:paraId="33EADEE3" w14:textId="77777777" w:rsidR="005313F1" w:rsidRPr="00A6684B" w:rsidRDefault="005313F1">
      <w:pPr>
        <w:pStyle w:val="BodyText"/>
        <w:rPr>
          <w:rFonts w:ascii="Arial"/>
          <w:sz w:val="8"/>
          <w:lang w:val="es-ES"/>
          <w:rPrChange w:id="1558" w:author="Alicia Lledolara" w:date="2019-01-09T15:19:00Z">
            <w:rPr>
              <w:rFonts w:ascii="Arial"/>
              <w:sz w:val="8"/>
            </w:rPr>
          </w:rPrChange>
        </w:rPr>
      </w:pPr>
    </w:p>
    <w:p w14:paraId="54757D1C" w14:textId="77777777" w:rsidR="005313F1" w:rsidRPr="00A6684B" w:rsidRDefault="005313F1">
      <w:pPr>
        <w:pStyle w:val="BodyText"/>
        <w:rPr>
          <w:rFonts w:ascii="Arial"/>
          <w:sz w:val="8"/>
          <w:lang w:val="es-ES"/>
          <w:rPrChange w:id="1559" w:author="Alicia Lledolara" w:date="2019-01-09T15:19:00Z">
            <w:rPr>
              <w:rFonts w:ascii="Arial"/>
              <w:sz w:val="8"/>
            </w:rPr>
          </w:rPrChange>
        </w:rPr>
      </w:pPr>
    </w:p>
    <w:p w14:paraId="3A4D826C" w14:textId="77777777" w:rsidR="005313F1" w:rsidRPr="00A6684B" w:rsidRDefault="005313F1">
      <w:pPr>
        <w:pStyle w:val="BodyText"/>
        <w:rPr>
          <w:rFonts w:ascii="Arial"/>
          <w:sz w:val="8"/>
          <w:lang w:val="es-ES"/>
          <w:rPrChange w:id="1560" w:author="Alicia Lledolara" w:date="2019-01-09T15:19:00Z">
            <w:rPr>
              <w:rFonts w:ascii="Arial"/>
              <w:sz w:val="8"/>
            </w:rPr>
          </w:rPrChange>
        </w:rPr>
      </w:pPr>
    </w:p>
    <w:p w14:paraId="4A914E9D" w14:textId="77777777" w:rsidR="005313F1" w:rsidRPr="00A6684B" w:rsidRDefault="009B75EF">
      <w:pPr>
        <w:spacing w:before="70"/>
        <w:jc w:val="right"/>
        <w:rPr>
          <w:rFonts w:ascii="Arial"/>
          <w:b/>
          <w:sz w:val="4"/>
          <w:lang w:val="es-ES"/>
          <w:rPrChange w:id="1561" w:author="Alicia Lledolara" w:date="2019-01-09T15:19:00Z">
            <w:rPr>
              <w:rFonts w:ascii="Arial"/>
              <w:b/>
              <w:sz w:val="4"/>
            </w:rPr>
          </w:rPrChange>
        </w:rPr>
      </w:pPr>
      <w:r w:rsidRPr="00A6684B">
        <w:rPr>
          <w:rFonts w:ascii="Arial"/>
          <w:b/>
          <w:sz w:val="7"/>
          <w:lang w:val="es-ES"/>
          <w:rPrChange w:id="1562" w:author="Alicia Lledolara" w:date="2019-01-09T15:19:00Z">
            <w:rPr>
              <w:rFonts w:ascii="Arial"/>
              <w:b/>
              <w:sz w:val="7"/>
            </w:rPr>
          </w:rPrChange>
        </w:rPr>
        <w:t>mCD4</w:t>
      </w:r>
      <w:r w:rsidRPr="00A6684B">
        <w:rPr>
          <w:rFonts w:ascii="Arial"/>
          <w:b/>
          <w:position w:val="2"/>
          <w:sz w:val="4"/>
          <w:lang w:val="es-ES"/>
          <w:rPrChange w:id="1563" w:author="Alicia Lledolara" w:date="2019-01-09T15:19:00Z">
            <w:rPr>
              <w:rFonts w:ascii="Arial"/>
              <w:b/>
              <w:position w:val="2"/>
              <w:sz w:val="4"/>
            </w:rPr>
          </w:rPrChange>
        </w:rPr>
        <w:t>+</w:t>
      </w:r>
    </w:p>
    <w:p w14:paraId="4381ADA8" w14:textId="77777777" w:rsidR="005313F1" w:rsidRPr="00A6684B" w:rsidRDefault="009B75EF">
      <w:pPr>
        <w:spacing w:before="3"/>
        <w:ind w:left="76"/>
        <w:rPr>
          <w:rFonts w:ascii="Arial"/>
          <w:b/>
          <w:sz w:val="5"/>
          <w:lang w:val="es-ES"/>
          <w:rPrChange w:id="1564" w:author="Alicia Lledolara" w:date="2019-01-09T15:19:00Z">
            <w:rPr>
              <w:rFonts w:ascii="Arial"/>
              <w:b/>
              <w:sz w:val="5"/>
            </w:rPr>
          </w:rPrChange>
        </w:rPr>
      </w:pPr>
      <w:r w:rsidRPr="00A6684B">
        <w:rPr>
          <w:lang w:val="es-ES"/>
          <w:rPrChange w:id="1565" w:author="Alicia Lledolara" w:date="2019-01-09T15:19:00Z">
            <w:rPr/>
          </w:rPrChange>
        </w:rPr>
        <w:br w:type="column"/>
      </w:r>
      <w:r w:rsidRPr="00A6684B">
        <w:rPr>
          <w:rFonts w:ascii="Arial"/>
          <w:b/>
          <w:color w:val="6600CC"/>
          <w:w w:val="110"/>
          <w:sz w:val="5"/>
          <w:lang w:val="es-ES"/>
          <w:rPrChange w:id="1566" w:author="Alicia Lledolara" w:date="2019-01-09T15:19:00Z">
            <w:rPr>
              <w:rFonts w:ascii="Arial"/>
              <w:b/>
              <w:color w:val="6600CC"/>
              <w:w w:val="110"/>
              <w:sz w:val="5"/>
            </w:rPr>
          </w:rPrChange>
        </w:rPr>
        <w:t>PSA1718_SF_CD4</w:t>
      </w:r>
    </w:p>
    <w:p w14:paraId="60EFF0F4" w14:textId="77777777" w:rsidR="005313F1" w:rsidRPr="00A6684B" w:rsidRDefault="005313F1">
      <w:pPr>
        <w:pStyle w:val="BodyText"/>
        <w:rPr>
          <w:rFonts w:ascii="Arial"/>
          <w:b/>
          <w:sz w:val="6"/>
          <w:lang w:val="es-ES"/>
          <w:rPrChange w:id="1567" w:author="Alicia Lledolara" w:date="2019-01-09T15:19:00Z">
            <w:rPr>
              <w:rFonts w:ascii="Arial"/>
              <w:b/>
              <w:sz w:val="6"/>
            </w:rPr>
          </w:rPrChange>
        </w:rPr>
      </w:pPr>
    </w:p>
    <w:p w14:paraId="6FFBA232" w14:textId="77777777" w:rsidR="005313F1" w:rsidRPr="00A6684B" w:rsidRDefault="005313F1">
      <w:pPr>
        <w:pStyle w:val="BodyText"/>
        <w:spacing w:before="5"/>
        <w:rPr>
          <w:rFonts w:ascii="Arial"/>
          <w:b/>
          <w:sz w:val="5"/>
          <w:lang w:val="es-ES"/>
          <w:rPrChange w:id="1568" w:author="Alicia Lledolara" w:date="2019-01-09T15:19:00Z">
            <w:rPr>
              <w:rFonts w:ascii="Arial"/>
              <w:b/>
              <w:sz w:val="5"/>
            </w:rPr>
          </w:rPrChange>
        </w:rPr>
      </w:pPr>
    </w:p>
    <w:p w14:paraId="238A4509" w14:textId="77777777" w:rsidR="005313F1" w:rsidRPr="00A6684B" w:rsidRDefault="009B75EF">
      <w:pPr>
        <w:spacing w:before="1"/>
        <w:ind w:left="76"/>
        <w:rPr>
          <w:rFonts w:ascii="Arial"/>
          <w:b/>
          <w:sz w:val="5"/>
          <w:lang w:val="es-ES"/>
          <w:rPrChange w:id="1569" w:author="Alicia Lledolara" w:date="2019-01-09T15:19:00Z">
            <w:rPr>
              <w:rFonts w:ascii="Arial"/>
              <w:b/>
              <w:sz w:val="5"/>
            </w:rPr>
          </w:rPrChange>
        </w:rPr>
      </w:pPr>
      <w:r w:rsidRPr="00A6684B">
        <w:rPr>
          <w:rFonts w:ascii="Arial"/>
          <w:b/>
          <w:color w:val="6600CC"/>
          <w:w w:val="110"/>
          <w:sz w:val="5"/>
          <w:lang w:val="es-ES"/>
          <w:rPrChange w:id="1570" w:author="Alicia Lledolara" w:date="2019-01-09T15:19:00Z">
            <w:rPr>
              <w:rFonts w:ascii="Arial"/>
              <w:b/>
              <w:color w:val="6600CC"/>
              <w:w w:val="110"/>
              <w:sz w:val="5"/>
            </w:rPr>
          </w:rPrChange>
        </w:rPr>
        <w:t>PSA1719_SF_CD4</w:t>
      </w:r>
    </w:p>
    <w:p w14:paraId="0A874144" w14:textId="77777777" w:rsidR="005313F1" w:rsidRPr="00A6684B" w:rsidRDefault="005313F1">
      <w:pPr>
        <w:pStyle w:val="BodyText"/>
        <w:rPr>
          <w:rFonts w:ascii="Arial"/>
          <w:b/>
          <w:sz w:val="6"/>
          <w:lang w:val="es-ES"/>
          <w:rPrChange w:id="1571" w:author="Alicia Lledolara" w:date="2019-01-09T15:19:00Z">
            <w:rPr>
              <w:rFonts w:ascii="Arial"/>
              <w:b/>
              <w:sz w:val="6"/>
            </w:rPr>
          </w:rPrChange>
        </w:rPr>
      </w:pPr>
    </w:p>
    <w:p w14:paraId="01DF7CC3" w14:textId="77777777" w:rsidR="005313F1" w:rsidRPr="00A6684B" w:rsidRDefault="005313F1">
      <w:pPr>
        <w:pStyle w:val="BodyText"/>
        <w:spacing w:before="5"/>
        <w:rPr>
          <w:rFonts w:ascii="Arial"/>
          <w:b/>
          <w:sz w:val="5"/>
          <w:lang w:val="es-ES"/>
          <w:rPrChange w:id="1572" w:author="Alicia Lledolara" w:date="2019-01-09T15:19:00Z">
            <w:rPr>
              <w:rFonts w:ascii="Arial"/>
              <w:b/>
              <w:sz w:val="5"/>
            </w:rPr>
          </w:rPrChange>
        </w:rPr>
      </w:pPr>
    </w:p>
    <w:p w14:paraId="75C1FB03" w14:textId="77777777" w:rsidR="005313F1" w:rsidRPr="00A6684B" w:rsidRDefault="009B75EF">
      <w:pPr>
        <w:ind w:left="76"/>
        <w:rPr>
          <w:rFonts w:ascii="Arial"/>
          <w:b/>
          <w:sz w:val="5"/>
          <w:lang w:val="es-ES"/>
          <w:rPrChange w:id="1573" w:author="Alicia Lledolara" w:date="2019-01-09T15:19:00Z">
            <w:rPr>
              <w:rFonts w:ascii="Arial"/>
              <w:b/>
              <w:sz w:val="5"/>
            </w:rPr>
          </w:rPrChange>
        </w:rPr>
      </w:pPr>
      <w:r w:rsidRPr="00A6684B">
        <w:rPr>
          <w:rFonts w:ascii="Arial"/>
          <w:b/>
          <w:color w:val="6600CC"/>
          <w:w w:val="110"/>
          <w:sz w:val="5"/>
          <w:lang w:val="es-ES"/>
          <w:rPrChange w:id="1574" w:author="Alicia Lledolara" w:date="2019-01-09T15:19:00Z">
            <w:rPr>
              <w:rFonts w:ascii="Arial"/>
              <w:b/>
              <w:color w:val="6600CC"/>
              <w:w w:val="110"/>
              <w:sz w:val="5"/>
            </w:rPr>
          </w:rPrChange>
        </w:rPr>
        <w:t>PSA1607_SF_CD4</w:t>
      </w:r>
    </w:p>
    <w:p w14:paraId="2DC78872" w14:textId="77777777" w:rsidR="005313F1" w:rsidRPr="00A6684B" w:rsidRDefault="005313F1">
      <w:pPr>
        <w:pStyle w:val="BodyText"/>
        <w:rPr>
          <w:rFonts w:ascii="Arial"/>
          <w:b/>
          <w:sz w:val="6"/>
          <w:lang w:val="es-ES"/>
          <w:rPrChange w:id="1575" w:author="Alicia Lledolara" w:date="2019-01-09T15:19:00Z">
            <w:rPr>
              <w:rFonts w:ascii="Arial"/>
              <w:b/>
              <w:sz w:val="6"/>
            </w:rPr>
          </w:rPrChange>
        </w:rPr>
      </w:pPr>
    </w:p>
    <w:p w14:paraId="5ACA4C9D" w14:textId="77777777" w:rsidR="005313F1" w:rsidRPr="00A6684B" w:rsidRDefault="005313F1">
      <w:pPr>
        <w:pStyle w:val="BodyText"/>
        <w:spacing w:before="6"/>
        <w:rPr>
          <w:rFonts w:ascii="Arial"/>
          <w:b/>
          <w:sz w:val="5"/>
          <w:lang w:val="es-ES"/>
          <w:rPrChange w:id="1576" w:author="Alicia Lledolara" w:date="2019-01-09T15:19:00Z">
            <w:rPr>
              <w:rFonts w:ascii="Arial"/>
              <w:b/>
              <w:sz w:val="5"/>
            </w:rPr>
          </w:rPrChange>
        </w:rPr>
      </w:pPr>
    </w:p>
    <w:p w14:paraId="1DE9FCA7" w14:textId="77777777" w:rsidR="005313F1" w:rsidRPr="00A6684B" w:rsidRDefault="009B75EF">
      <w:pPr>
        <w:ind w:left="76"/>
        <w:rPr>
          <w:rFonts w:ascii="Arial"/>
          <w:b/>
          <w:sz w:val="5"/>
          <w:lang w:val="es-ES"/>
          <w:rPrChange w:id="1577" w:author="Alicia Lledolara" w:date="2019-01-09T15:19:00Z">
            <w:rPr>
              <w:rFonts w:ascii="Arial"/>
              <w:b/>
              <w:sz w:val="5"/>
            </w:rPr>
          </w:rPrChange>
        </w:rPr>
      </w:pPr>
      <w:r w:rsidRPr="00A6684B">
        <w:rPr>
          <w:rFonts w:ascii="Arial"/>
          <w:b/>
          <w:color w:val="008081"/>
          <w:w w:val="110"/>
          <w:sz w:val="5"/>
          <w:lang w:val="es-ES"/>
          <w:rPrChange w:id="1578" w:author="Alicia Lledolara" w:date="2019-01-09T15:19:00Z">
            <w:rPr>
              <w:rFonts w:ascii="Arial"/>
              <w:b/>
              <w:color w:val="008081"/>
              <w:w w:val="110"/>
              <w:sz w:val="5"/>
            </w:rPr>
          </w:rPrChange>
        </w:rPr>
        <w:t>PSA1607_PB_CD4</w:t>
      </w:r>
    </w:p>
    <w:p w14:paraId="348E4F70" w14:textId="77777777" w:rsidR="005313F1" w:rsidRPr="00A6684B" w:rsidRDefault="005313F1">
      <w:pPr>
        <w:pStyle w:val="BodyText"/>
        <w:rPr>
          <w:rFonts w:ascii="Arial"/>
          <w:b/>
          <w:sz w:val="6"/>
          <w:lang w:val="es-ES"/>
          <w:rPrChange w:id="1579" w:author="Alicia Lledolara" w:date="2019-01-09T15:19:00Z">
            <w:rPr>
              <w:rFonts w:ascii="Arial"/>
              <w:b/>
              <w:sz w:val="6"/>
            </w:rPr>
          </w:rPrChange>
        </w:rPr>
      </w:pPr>
    </w:p>
    <w:p w14:paraId="528A3B13" w14:textId="77777777" w:rsidR="005313F1" w:rsidRPr="00A6684B" w:rsidRDefault="005313F1">
      <w:pPr>
        <w:pStyle w:val="BodyText"/>
        <w:spacing w:before="5"/>
        <w:rPr>
          <w:rFonts w:ascii="Arial"/>
          <w:b/>
          <w:sz w:val="5"/>
          <w:lang w:val="es-ES"/>
          <w:rPrChange w:id="1580" w:author="Alicia Lledolara" w:date="2019-01-09T15:19:00Z">
            <w:rPr>
              <w:rFonts w:ascii="Arial"/>
              <w:b/>
              <w:sz w:val="5"/>
            </w:rPr>
          </w:rPrChange>
        </w:rPr>
      </w:pPr>
    </w:p>
    <w:p w14:paraId="1C093B5F" w14:textId="77777777" w:rsidR="005313F1" w:rsidRPr="00A6684B" w:rsidRDefault="009B75EF">
      <w:pPr>
        <w:ind w:left="76"/>
        <w:rPr>
          <w:rFonts w:ascii="Arial"/>
          <w:b/>
          <w:sz w:val="5"/>
          <w:lang w:val="es-ES"/>
          <w:rPrChange w:id="1581" w:author="Alicia Lledolara" w:date="2019-01-09T15:19:00Z">
            <w:rPr>
              <w:rFonts w:ascii="Arial"/>
              <w:b/>
              <w:sz w:val="5"/>
            </w:rPr>
          </w:rPrChange>
        </w:rPr>
      </w:pPr>
      <w:r w:rsidRPr="00A6684B">
        <w:rPr>
          <w:rFonts w:ascii="Arial"/>
          <w:b/>
          <w:color w:val="008081"/>
          <w:w w:val="110"/>
          <w:sz w:val="5"/>
          <w:lang w:val="es-ES"/>
          <w:rPrChange w:id="1582" w:author="Alicia Lledolara" w:date="2019-01-09T15:19:00Z">
            <w:rPr>
              <w:rFonts w:ascii="Arial"/>
              <w:b/>
              <w:color w:val="008081"/>
              <w:w w:val="110"/>
              <w:sz w:val="5"/>
            </w:rPr>
          </w:rPrChange>
        </w:rPr>
        <w:t>PSA1718_PB_CD4</w:t>
      </w:r>
    </w:p>
    <w:p w14:paraId="29375B78" w14:textId="77777777" w:rsidR="005313F1" w:rsidRPr="00A6684B" w:rsidRDefault="005313F1">
      <w:pPr>
        <w:pStyle w:val="BodyText"/>
        <w:rPr>
          <w:rFonts w:ascii="Arial"/>
          <w:b/>
          <w:sz w:val="6"/>
          <w:lang w:val="es-ES"/>
          <w:rPrChange w:id="1583" w:author="Alicia Lledolara" w:date="2019-01-09T15:19:00Z">
            <w:rPr>
              <w:rFonts w:ascii="Arial"/>
              <w:b/>
              <w:sz w:val="6"/>
            </w:rPr>
          </w:rPrChange>
        </w:rPr>
      </w:pPr>
    </w:p>
    <w:p w14:paraId="4BBCC7A9" w14:textId="77777777" w:rsidR="005313F1" w:rsidRPr="00A6684B" w:rsidRDefault="005313F1">
      <w:pPr>
        <w:pStyle w:val="BodyText"/>
        <w:spacing w:before="6"/>
        <w:rPr>
          <w:rFonts w:ascii="Arial"/>
          <w:b/>
          <w:sz w:val="5"/>
          <w:lang w:val="es-ES"/>
          <w:rPrChange w:id="1584" w:author="Alicia Lledolara" w:date="2019-01-09T15:19:00Z">
            <w:rPr>
              <w:rFonts w:ascii="Arial"/>
              <w:b/>
              <w:sz w:val="5"/>
            </w:rPr>
          </w:rPrChange>
        </w:rPr>
      </w:pPr>
    </w:p>
    <w:p w14:paraId="244479A9" w14:textId="77777777" w:rsidR="005313F1" w:rsidRPr="00A6684B" w:rsidRDefault="009B75EF">
      <w:pPr>
        <w:ind w:left="76"/>
        <w:rPr>
          <w:rFonts w:ascii="Arial"/>
          <w:b/>
          <w:sz w:val="5"/>
          <w:lang w:val="es-ES"/>
          <w:rPrChange w:id="1585" w:author="Alicia Lledolara" w:date="2019-01-09T15:19:00Z">
            <w:rPr>
              <w:rFonts w:ascii="Arial"/>
              <w:b/>
              <w:sz w:val="5"/>
            </w:rPr>
          </w:rPrChange>
        </w:rPr>
      </w:pPr>
      <w:r w:rsidRPr="00A6684B">
        <w:rPr>
          <w:rFonts w:ascii="Arial"/>
          <w:b/>
          <w:color w:val="008081"/>
          <w:w w:val="110"/>
          <w:sz w:val="5"/>
          <w:lang w:val="es-ES"/>
          <w:rPrChange w:id="1586" w:author="Alicia Lledolara" w:date="2019-01-09T15:19:00Z">
            <w:rPr>
              <w:rFonts w:ascii="Arial"/>
              <w:b/>
              <w:color w:val="008081"/>
              <w:w w:val="110"/>
              <w:sz w:val="5"/>
            </w:rPr>
          </w:rPrChange>
        </w:rPr>
        <w:t>PSA1719_PB_CD4</w:t>
      </w:r>
    </w:p>
    <w:p w14:paraId="71FC0502" w14:textId="77777777" w:rsidR="005313F1" w:rsidRPr="00A6684B" w:rsidRDefault="009B75EF">
      <w:pPr>
        <w:pStyle w:val="BodyText"/>
        <w:rPr>
          <w:rFonts w:ascii="Arial"/>
          <w:b/>
          <w:sz w:val="4"/>
          <w:lang w:val="es-ES"/>
          <w:rPrChange w:id="1587" w:author="Alicia Lledolara" w:date="2019-01-09T15:19:00Z">
            <w:rPr>
              <w:rFonts w:ascii="Arial"/>
              <w:b/>
              <w:sz w:val="4"/>
            </w:rPr>
          </w:rPrChange>
        </w:rPr>
      </w:pPr>
      <w:r w:rsidRPr="00A6684B">
        <w:rPr>
          <w:lang w:val="es-ES"/>
          <w:rPrChange w:id="1588" w:author="Alicia Lledolara" w:date="2019-01-09T15:19:00Z">
            <w:rPr/>
          </w:rPrChange>
        </w:rPr>
        <w:br w:type="column"/>
      </w:r>
    </w:p>
    <w:p w14:paraId="6C591BE7" w14:textId="77777777" w:rsidR="005313F1" w:rsidRPr="00A6684B" w:rsidRDefault="005313F1">
      <w:pPr>
        <w:pStyle w:val="BodyText"/>
        <w:spacing w:before="10"/>
        <w:rPr>
          <w:rFonts w:ascii="Arial"/>
          <w:b/>
          <w:sz w:val="4"/>
          <w:lang w:val="es-ES"/>
          <w:rPrChange w:id="1589" w:author="Alicia Lledolara" w:date="2019-01-09T15:19:00Z">
            <w:rPr>
              <w:rFonts w:ascii="Arial"/>
              <w:b/>
              <w:sz w:val="4"/>
            </w:rPr>
          </w:rPrChange>
        </w:rPr>
      </w:pPr>
    </w:p>
    <w:p w14:paraId="319068A0" w14:textId="77777777" w:rsidR="005313F1" w:rsidRDefault="009B75EF">
      <w:pPr>
        <w:ind w:left="161"/>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0C0A97C6" w14:textId="77777777" w:rsidR="005313F1" w:rsidRDefault="009B75EF">
      <w:pPr>
        <w:spacing w:before="9"/>
        <w:ind w:left="111"/>
        <w:rPr>
          <w:rFonts w:ascii="Arial"/>
          <w:sz w:val="4"/>
        </w:rPr>
      </w:pPr>
      <w:proofErr w:type="gramStart"/>
      <w:r>
        <w:rPr>
          <w:rFonts w:ascii="Arial"/>
          <w:color w:val="6600CC"/>
          <w:w w:val="110"/>
          <w:sz w:val="4"/>
        </w:rPr>
        <w:t>500</w:t>
      </w:r>
      <w:proofErr w:type="gramEnd"/>
      <w:r>
        <w:rPr>
          <w:rFonts w:ascii="Arial"/>
          <w:color w:val="6600CC"/>
          <w:spacing w:val="1"/>
          <w:w w:val="110"/>
          <w:sz w:val="4"/>
        </w:rPr>
        <w:t xml:space="preserve"> </w:t>
      </w:r>
      <w:r>
        <w:rPr>
          <w:rFonts w:ascii="Arial"/>
          <w:color w:val="6600CC"/>
          <w:w w:val="110"/>
          <w:sz w:val="4"/>
        </w:rPr>
        <w:t>_</w:t>
      </w:r>
    </w:p>
    <w:p w14:paraId="0D6D2BA6" w14:textId="77777777" w:rsidR="005313F1" w:rsidRDefault="005313F1">
      <w:pPr>
        <w:pStyle w:val="BodyText"/>
        <w:rPr>
          <w:rFonts w:ascii="Arial"/>
          <w:sz w:val="4"/>
        </w:rPr>
      </w:pPr>
    </w:p>
    <w:p w14:paraId="303032EE" w14:textId="77777777" w:rsidR="005313F1" w:rsidRDefault="005313F1">
      <w:pPr>
        <w:pStyle w:val="BodyText"/>
        <w:spacing w:before="8"/>
        <w:rPr>
          <w:rFonts w:ascii="Arial"/>
          <w:sz w:val="3"/>
        </w:rPr>
      </w:pPr>
    </w:p>
    <w:p w14:paraId="441EB412" w14:textId="77777777" w:rsidR="005313F1" w:rsidRDefault="009B75EF">
      <w:pPr>
        <w:spacing w:before="1"/>
        <w:ind w:left="161"/>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68EEE7AF" w14:textId="77777777" w:rsidR="005313F1" w:rsidRDefault="009B75EF">
      <w:pPr>
        <w:spacing w:before="8"/>
        <w:ind w:left="111"/>
        <w:rPr>
          <w:rFonts w:ascii="Arial"/>
          <w:sz w:val="4"/>
        </w:rPr>
      </w:pPr>
      <w:proofErr w:type="gramStart"/>
      <w:r>
        <w:rPr>
          <w:rFonts w:ascii="Arial"/>
          <w:color w:val="6600CC"/>
          <w:w w:val="110"/>
          <w:sz w:val="4"/>
        </w:rPr>
        <w:t>500</w:t>
      </w:r>
      <w:proofErr w:type="gramEnd"/>
      <w:r>
        <w:rPr>
          <w:rFonts w:ascii="Arial"/>
          <w:color w:val="6600CC"/>
          <w:spacing w:val="1"/>
          <w:w w:val="110"/>
          <w:sz w:val="4"/>
        </w:rPr>
        <w:t xml:space="preserve"> </w:t>
      </w:r>
      <w:r>
        <w:rPr>
          <w:rFonts w:ascii="Arial"/>
          <w:color w:val="6600CC"/>
          <w:w w:val="110"/>
          <w:sz w:val="4"/>
        </w:rPr>
        <w:t>_</w:t>
      </w:r>
    </w:p>
    <w:p w14:paraId="303B19EA" w14:textId="77777777" w:rsidR="005313F1" w:rsidRDefault="005313F1">
      <w:pPr>
        <w:pStyle w:val="BodyText"/>
        <w:rPr>
          <w:rFonts w:ascii="Arial"/>
          <w:sz w:val="4"/>
        </w:rPr>
      </w:pPr>
    </w:p>
    <w:p w14:paraId="665DEAB7" w14:textId="77777777" w:rsidR="005313F1" w:rsidRDefault="005313F1">
      <w:pPr>
        <w:pStyle w:val="BodyText"/>
        <w:spacing w:before="8"/>
        <w:rPr>
          <w:rFonts w:ascii="Arial"/>
          <w:sz w:val="3"/>
        </w:rPr>
      </w:pPr>
    </w:p>
    <w:p w14:paraId="3C025DF9" w14:textId="77777777" w:rsidR="005313F1" w:rsidRDefault="009B75EF">
      <w:pPr>
        <w:spacing w:before="1"/>
        <w:ind w:left="161"/>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41DBFE16" w14:textId="77777777" w:rsidR="005313F1" w:rsidRDefault="009B75EF">
      <w:pPr>
        <w:spacing w:before="8"/>
        <w:ind w:left="111"/>
        <w:rPr>
          <w:rFonts w:ascii="Arial"/>
          <w:sz w:val="4"/>
        </w:rPr>
      </w:pPr>
      <w:proofErr w:type="gramStart"/>
      <w:r>
        <w:rPr>
          <w:rFonts w:ascii="Arial"/>
          <w:color w:val="008081"/>
          <w:w w:val="110"/>
          <w:sz w:val="4"/>
        </w:rPr>
        <w:t>500</w:t>
      </w:r>
      <w:proofErr w:type="gramEnd"/>
      <w:r>
        <w:rPr>
          <w:rFonts w:ascii="Arial"/>
          <w:color w:val="008081"/>
          <w:spacing w:val="1"/>
          <w:w w:val="110"/>
          <w:sz w:val="4"/>
        </w:rPr>
        <w:t xml:space="preserve"> </w:t>
      </w:r>
      <w:r>
        <w:rPr>
          <w:rFonts w:ascii="Arial"/>
          <w:color w:val="008081"/>
          <w:w w:val="110"/>
          <w:sz w:val="4"/>
        </w:rPr>
        <w:t>_</w:t>
      </w:r>
    </w:p>
    <w:p w14:paraId="2FAF69A9" w14:textId="77777777" w:rsidR="005313F1" w:rsidRDefault="005313F1">
      <w:pPr>
        <w:pStyle w:val="BodyText"/>
        <w:rPr>
          <w:rFonts w:ascii="Arial"/>
          <w:sz w:val="4"/>
        </w:rPr>
      </w:pPr>
    </w:p>
    <w:p w14:paraId="77753FCC" w14:textId="77777777" w:rsidR="005313F1" w:rsidRDefault="005313F1">
      <w:pPr>
        <w:pStyle w:val="BodyText"/>
        <w:spacing w:before="9"/>
        <w:rPr>
          <w:rFonts w:ascii="Arial"/>
          <w:sz w:val="3"/>
        </w:rPr>
      </w:pPr>
    </w:p>
    <w:p w14:paraId="681D7948" w14:textId="77777777" w:rsidR="005313F1" w:rsidRDefault="009B75EF">
      <w:pPr>
        <w:ind w:left="161"/>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4DC2A8E1" w14:textId="77777777" w:rsidR="005313F1" w:rsidRDefault="009B75EF">
      <w:pPr>
        <w:spacing w:before="8"/>
        <w:ind w:left="111"/>
        <w:rPr>
          <w:rFonts w:ascii="Arial"/>
          <w:sz w:val="4"/>
        </w:rPr>
      </w:pPr>
      <w:proofErr w:type="gramStart"/>
      <w:r>
        <w:rPr>
          <w:rFonts w:ascii="Arial"/>
          <w:color w:val="008081"/>
          <w:w w:val="110"/>
          <w:sz w:val="4"/>
        </w:rPr>
        <w:t>500</w:t>
      </w:r>
      <w:proofErr w:type="gramEnd"/>
      <w:r>
        <w:rPr>
          <w:rFonts w:ascii="Arial"/>
          <w:color w:val="008081"/>
          <w:spacing w:val="1"/>
          <w:w w:val="110"/>
          <w:sz w:val="4"/>
        </w:rPr>
        <w:t xml:space="preserve"> </w:t>
      </w:r>
      <w:r>
        <w:rPr>
          <w:rFonts w:ascii="Arial"/>
          <w:color w:val="008081"/>
          <w:w w:val="110"/>
          <w:sz w:val="4"/>
        </w:rPr>
        <w:t>_</w:t>
      </w:r>
    </w:p>
    <w:p w14:paraId="3FD5A4E4" w14:textId="77777777" w:rsidR="005313F1" w:rsidRDefault="005313F1">
      <w:pPr>
        <w:pStyle w:val="BodyText"/>
        <w:rPr>
          <w:rFonts w:ascii="Arial"/>
          <w:sz w:val="4"/>
        </w:rPr>
      </w:pPr>
    </w:p>
    <w:p w14:paraId="0223A0EA" w14:textId="77777777" w:rsidR="005313F1" w:rsidRDefault="005313F1">
      <w:pPr>
        <w:pStyle w:val="BodyText"/>
        <w:spacing w:before="9"/>
        <w:rPr>
          <w:rFonts w:ascii="Arial"/>
          <w:sz w:val="3"/>
        </w:rPr>
      </w:pPr>
    </w:p>
    <w:p w14:paraId="2BE0DB92" w14:textId="77777777" w:rsidR="005313F1" w:rsidRDefault="009B75EF">
      <w:pPr>
        <w:ind w:left="161"/>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6C542A1C" w14:textId="77777777" w:rsidR="005313F1" w:rsidRDefault="009B75EF">
      <w:pPr>
        <w:spacing w:before="8"/>
        <w:ind w:left="111"/>
        <w:rPr>
          <w:rFonts w:ascii="Arial"/>
          <w:sz w:val="4"/>
        </w:rPr>
      </w:pPr>
      <w:proofErr w:type="gramStart"/>
      <w:r>
        <w:rPr>
          <w:rFonts w:ascii="Arial"/>
          <w:color w:val="008081"/>
          <w:w w:val="110"/>
          <w:sz w:val="4"/>
        </w:rPr>
        <w:t>500</w:t>
      </w:r>
      <w:proofErr w:type="gramEnd"/>
      <w:r>
        <w:rPr>
          <w:rFonts w:ascii="Arial"/>
          <w:color w:val="008081"/>
          <w:spacing w:val="1"/>
          <w:w w:val="110"/>
          <w:sz w:val="4"/>
        </w:rPr>
        <w:t xml:space="preserve"> </w:t>
      </w:r>
      <w:r>
        <w:rPr>
          <w:rFonts w:ascii="Arial"/>
          <w:color w:val="008081"/>
          <w:w w:val="110"/>
          <w:sz w:val="4"/>
        </w:rPr>
        <w:t>_</w:t>
      </w:r>
    </w:p>
    <w:p w14:paraId="73E05C3F" w14:textId="77777777" w:rsidR="005313F1" w:rsidRDefault="005313F1">
      <w:pPr>
        <w:pStyle w:val="BodyText"/>
        <w:rPr>
          <w:rFonts w:ascii="Arial"/>
          <w:sz w:val="4"/>
        </w:rPr>
      </w:pPr>
    </w:p>
    <w:p w14:paraId="013FC245" w14:textId="77777777" w:rsidR="005313F1" w:rsidRDefault="005313F1">
      <w:pPr>
        <w:pStyle w:val="BodyText"/>
        <w:spacing w:before="9"/>
        <w:rPr>
          <w:rFonts w:ascii="Arial"/>
          <w:sz w:val="3"/>
        </w:rPr>
      </w:pPr>
    </w:p>
    <w:p w14:paraId="060C7B68" w14:textId="77777777" w:rsidR="005313F1" w:rsidRDefault="009B75EF">
      <w:pPr>
        <w:ind w:left="161"/>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27E6E9F3" w14:textId="77777777" w:rsidR="005313F1" w:rsidRDefault="009B75EF">
      <w:pPr>
        <w:pStyle w:val="BodyText"/>
        <w:rPr>
          <w:rFonts w:ascii="Arial"/>
          <w:sz w:val="4"/>
        </w:rPr>
      </w:pPr>
      <w:r>
        <w:br w:type="column"/>
      </w:r>
    </w:p>
    <w:p w14:paraId="60A9D1D8" w14:textId="77777777" w:rsidR="005313F1" w:rsidRDefault="005313F1">
      <w:pPr>
        <w:pStyle w:val="BodyText"/>
        <w:spacing w:before="8"/>
        <w:rPr>
          <w:rFonts w:ascii="Arial"/>
          <w:sz w:val="4"/>
        </w:rPr>
      </w:pPr>
    </w:p>
    <w:p w14:paraId="6DE43FB8" w14:textId="77777777" w:rsidR="005313F1" w:rsidRDefault="009B75EF">
      <w:pPr>
        <w:ind w:left="2129" w:right="3554"/>
        <w:jc w:val="center"/>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686D5BBE" w14:textId="77777777" w:rsidR="005313F1" w:rsidRDefault="009B75EF">
      <w:pPr>
        <w:spacing w:before="8"/>
        <w:ind w:left="2129" w:right="3579"/>
        <w:jc w:val="center"/>
        <w:rPr>
          <w:rFonts w:ascii="Arial"/>
          <w:sz w:val="4"/>
        </w:rPr>
      </w:pPr>
      <w:proofErr w:type="gramStart"/>
      <w:r>
        <w:rPr>
          <w:rFonts w:ascii="Arial"/>
          <w:color w:val="6600CC"/>
          <w:w w:val="110"/>
          <w:sz w:val="4"/>
        </w:rPr>
        <w:t>96</w:t>
      </w:r>
      <w:proofErr w:type="gramEnd"/>
      <w:r>
        <w:rPr>
          <w:rFonts w:ascii="Arial"/>
          <w:color w:val="6600CC"/>
          <w:spacing w:val="1"/>
          <w:w w:val="110"/>
          <w:sz w:val="4"/>
        </w:rPr>
        <w:t xml:space="preserve"> </w:t>
      </w:r>
      <w:r>
        <w:rPr>
          <w:rFonts w:ascii="Arial"/>
          <w:color w:val="6600CC"/>
          <w:w w:val="110"/>
          <w:sz w:val="4"/>
        </w:rPr>
        <w:t>_</w:t>
      </w:r>
    </w:p>
    <w:p w14:paraId="4665896D" w14:textId="77777777" w:rsidR="005313F1" w:rsidRDefault="005313F1">
      <w:pPr>
        <w:pStyle w:val="BodyText"/>
        <w:rPr>
          <w:rFonts w:ascii="Arial"/>
          <w:sz w:val="4"/>
        </w:rPr>
      </w:pPr>
    </w:p>
    <w:p w14:paraId="4055E8AC" w14:textId="77777777" w:rsidR="005313F1" w:rsidRDefault="005313F1">
      <w:pPr>
        <w:pStyle w:val="BodyText"/>
        <w:spacing w:before="9"/>
        <w:rPr>
          <w:rFonts w:ascii="Arial"/>
          <w:sz w:val="3"/>
        </w:rPr>
      </w:pPr>
    </w:p>
    <w:p w14:paraId="3ACBF2AA" w14:textId="77777777" w:rsidR="005313F1" w:rsidRDefault="009B75EF">
      <w:pPr>
        <w:ind w:left="2129" w:right="3554"/>
        <w:jc w:val="center"/>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3D2937FA" w14:textId="77777777" w:rsidR="005313F1" w:rsidRDefault="009B75EF">
      <w:pPr>
        <w:spacing w:before="8"/>
        <w:ind w:left="2129" w:right="3579"/>
        <w:jc w:val="center"/>
        <w:rPr>
          <w:rFonts w:ascii="Arial"/>
          <w:sz w:val="4"/>
        </w:rPr>
      </w:pPr>
      <w:proofErr w:type="gramStart"/>
      <w:r>
        <w:rPr>
          <w:rFonts w:ascii="Arial"/>
          <w:color w:val="6600CC"/>
          <w:w w:val="110"/>
          <w:sz w:val="4"/>
        </w:rPr>
        <w:t>96</w:t>
      </w:r>
      <w:proofErr w:type="gramEnd"/>
      <w:r>
        <w:rPr>
          <w:rFonts w:ascii="Arial"/>
          <w:color w:val="6600CC"/>
          <w:spacing w:val="1"/>
          <w:w w:val="110"/>
          <w:sz w:val="4"/>
        </w:rPr>
        <w:t xml:space="preserve"> </w:t>
      </w:r>
      <w:r>
        <w:rPr>
          <w:rFonts w:ascii="Arial"/>
          <w:color w:val="6600CC"/>
          <w:w w:val="110"/>
          <w:sz w:val="4"/>
        </w:rPr>
        <w:t>_</w:t>
      </w:r>
    </w:p>
    <w:p w14:paraId="715551F3" w14:textId="77777777" w:rsidR="005313F1" w:rsidRDefault="005313F1">
      <w:pPr>
        <w:pStyle w:val="BodyText"/>
        <w:rPr>
          <w:rFonts w:ascii="Arial"/>
          <w:sz w:val="4"/>
        </w:rPr>
      </w:pPr>
    </w:p>
    <w:p w14:paraId="7135D933" w14:textId="77777777" w:rsidR="005313F1" w:rsidRDefault="005313F1">
      <w:pPr>
        <w:pStyle w:val="BodyText"/>
        <w:spacing w:before="9"/>
        <w:rPr>
          <w:rFonts w:ascii="Arial"/>
          <w:sz w:val="3"/>
        </w:rPr>
      </w:pPr>
    </w:p>
    <w:p w14:paraId="39DA7888" w14:textId="77777777" w:rsidR="005313F1" w:rsidRDefault="009B75EF">
      <w:pPr>
        <w:ind w:left="2129" w:right="3554"/>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0D4ECEC1" w14:textId="77777777" w:rsidR="005313F1" w:rsidRDefault="009B75EF">
      <w:pPr>
        <w:spacing w:before="8"/>
        <w:ind w:left="2129" w:right="3579"/>
        <w:jc w:val="center"/>
        <w:rPr>
          <w:rFonts w:ascii="Arial"/>
          <w:sz w:val="4"/>
        </w:rPr>
      </w:pPr>
      <w:proofErr w:type="gramStart"/>
      <w:r>
        <w:rPr>
          <w:rFonts w:ascii="Arial"/>
          <w:color w:val="008081"/>
          <w:w w:val="110"/>
          <w:sz w:val="4"/>
        </w:rPr>
        <w:t>96</w:t>
      </w:r>
      <w:proofErr w:type="gramEnd"/>
      <w:r>
        <w:rPr>
          <w:rFonts w:ascii="Arial"/>
          <w:color w:val="008081"/>
          <w:spacing w:val="1"/>
          <w:w w:val="110"/>
          <w:sz w:val="4"/>
        </w:rPr>
        <w:t xml:space="preserve"> </w:t>
      </w:r>
      <w:r>
        <w:rPr>
          <w:rFonts w:ascii="Arial"/>
          <w:color w:val="008081"/>
          <w:w w:val="110"/>
          <w:sz w:val="4"/>
        </w:rPr>
        <w:t>_</w:t>
      </w:r>
    </w:p>
    <w:p w14:paraId="235E7152" w14:textId="77777777" w:rsidR="005313F1" w:rsidRDefault="005313F1">
      <w:pPr>
        <w:pStyle w:val="BodyText"/>
        <w:rPr>
          <w:rFonts w:ascii="Arial"/>
          <w:sz w:val="4"/>
        </w:rPr>
      </w:pPr>
    </w:p>
    <w:p w14:paraId="792E1AE5" w14:textId="77777777" w:rsidR="005313F1" w:rsidRDefault="005313F1">
      <w:pPr>
        <w:pStyle w:val="BodyText"/>
        <w:spacing w:before="9"/>
        <w:rPr>
          <w:rFonts w:ascii="Arial"/>
          <w:sz w:val="3"/>
        </w:rPr>
      </w:pPr>
    </w:p>
    <w:p w14:paraId="78CAC7A9" w14:textId="77777777" w:rsidR="005313F1" w:rsidRDefault="009B75EF">
      <w:pPr>
        <w:ind w:left="2129" w:right="3554"/>
        <w:jc w:val="center"/>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165AA3FF" w14:textId="77777777" w:rsidR="005313F1" w:rsidRDefault="009B75EF">
      <w:pPr>
        <w:spacing w:before="8"/>
        <w:ind w:left="2129" w:right="3579"/>
        <w:jc w:val="center"/>
        <w:rPr>
          <w:rFonts w:ascii="Arial"/>
          <w:sz w:val="4"/>
        </w:rPr>
      </w:pPr>
      <w:proofErr w:type="gramStart"/>
      <w:r>
        <w:rPr>
          <w:rFonts w:ascii="Arial"/>
          <w:color w:val="008081"/>
          <w:w w:val="110"/>
          <w:sz w:val="4"/>
        </w:rPr>
        <w:t>96</w:t>
      </w:r>
      <w:proofErr w:type="gramEnd"/>
      <w:r>
        <w:rPr>
          <w:rFonts w:ascii="Arial"/>
          <w:color w:val="008081"/>
          <w:spacing w:val="1"/>
          <w:w w:val="110"/>
          <w:sz w:val="4"/>
        </w:rPr>
        <w:t xml:space="preserve"> </w:t>
      </w:r>
      <w:r>
        <w:rPr>
          <w:rFonts w:ascii="Arial"/>
          <w:color w:val="008081"/>
          <w:w w:val="110"/>
          <w:sz w:val="4"/>
        </w:rPr>
        <w:t>_</w:t>
      </w:r>
    </w:p>
    <w:p w14:paraId="2E521C05" w14:textId="77777777" w:rsidR="005313F1" w:rsidRDefault="005313F1">
      <w:pPr>
        <w:pStyle w:val="BodyText"/>
        <w:rPr>
          <w:rFonts w:ascii="Arial"/>
          <w:sz w:val="4"/>
        </w:rPr>
      </w:pPr>
    </w:p>
    <w:p w14:paraId="1F09B001" w14:textId="77777777" w:rsidR="005313F1" w:rsidRDefault="005313F1">
      <w:pPr>
        <w:pStyle w:val="BodyText"/>
        <w:spacing w:before="9"/>
        <w:rPr>
          <w:rFonts w:ascii="Arial"/>
          <w:sz w:val="3"/>
        </w:rPr>
      </w:pPr>
    </w:p>
    <w:p w14:paraId="51B1D514" w14:textId="77777777" w:rsidR="005313F1" w:rsidRDefault="009B75EF">
      <w:pPr>
        <w:tabs>
          <w:tab w:val="left" w:pos="2881"/>
          <w:tab w:val="left" w:pos="3145"/>
        </w:tabs>
        <w:ind w:left="1939"/>
        <w:rPr>
          <w:rFonts w:ascii="Arial"/>
          <w:sz w:val="4"/>
        </w:rPr>
      </w:pPr>
      <w:r>
        <w:rPr>
          <w:rFonts w:ascii="Arial"/>
          <w:color w:val="008081"/>
          <w:w w:val="111"/>
          <w:sz w:val="4"/>
          <w:u w:val="single" w:color="008081"/>
        </w:rPr>
        <w:t xml:space="preserve"> </w:t>
      </w:r>
      <w:r>
        <w:rPr>
          <w:rFonts w:ascii="Arial"/>
          <w:color w:val="008081"/>
          <w:sz w:val="4"/>
          <w:u w:val="single" w:color="008081"/>
        </w:rPr>
        <w:t xml:space="preserve">     </w:t>
      </w:r>
      <w:r>
        <w:rPr>
          <w:rFonts w:ascii="Arial"/>
          <w:color w:val="008081"/>
          <w:spacing w:val="-5"/>
          <w:sz w:val="4"/>
          <w:u w:val="single" w:color="008081"/>
        </w:rPr>
        <w:t xml:space="preserve"> </w:t>
      </w:r>
      <w:r>
        <w:rPr>
          <w:rFonts w:ascii="Arial"/>
          <w:color w:val="008081"/>
          <w:sz w:val="4"/>
        </w:rPr>
        <w:t xml:space="preserve">             </w:t>
      </w:r>
      <w:r>
        <w:rPr>
          <w:rFonts w:ascii="Arial"/>
          <w:color w:val="008081"/>
          <w:spacing w:val="1"/>
          <w:sz w:val="4"/>
        </w:rPr>
        <w:t xml:space="preserve"> </w:t>
      </w:r>
      <w:proofErr w:type="gramStart"/>
      <w:r>
        <w:rPr>
          <w:rFonts w:ascii="Arial"/>
          <w:color w:val="008081"/>
          <w:w w:val="110"/>
          <w:sz w:val="4"/>
        </w:rPr>
        <w:t>0</w:t>
      </w:r>
      <w:proofErr w:type="gramEnd"/>
      <w:r>
        <w:rPr>
          <w:rFonts w:ascii="Arial"/>
          <w:color w:val="008081"/>
          <w:w w:val="110"/>
          <w:sz w:val="4"/>
        </w:rPr>
        <w:t xml:space="preserve"> _</w:t>
      </w:r>
      <w:r>
        <w:rPr>
          <w:rFonts w:ascii="Arial"/>
          <w:color w:val="008081"/>
          <w:sz w:val="4"/>
        </w:rPr>
        <w:tab/>
      </w:r>
      <w:r>
        <w:rPr>
          <w:rFonts w:ascii="Arial"/>
          <w:color w:val="008081"/>
          <w:w w:val="111"/>
          <w:sz w:val="4"/>
          <w:u w:val="single" w:color="008081"/>
        </w:rPr>
        <w:t xml:space="preserve"> </w:t>
      </w:r>
      <w:r>
        <w:rPr>
          <w:rFonts w:ascii="Arial"/>
          <w:color w:val="008081"/>
          <w:sz w:val="4"/>
          <w:u w:val="single" w:color="008081"/>
        </w:rPr>
        <w:tab/>
      </w:r>
    </w:p>
    <w:p w14:paraId="2E483B61" w14:textId="77777777" w:rsidR="005313F1" w:rsidRDefault="009B75EF">
      <w:pPr>
        <w:spacing w:before="8"/>
        <w:ind w:left="2129" w:right="3579"/>
        <w:jc w:val="center"/>
        <w:rPr>
          <w:rFonts w:ascii="Arial"/>
          <w:sz w:val="4"/>
        </w:rPr>
      </w:pPr>
      <w:proofErr w:type="gramStart"/>
      <w:r>
        <w:rPr>
          <w:rFonts w:ascii="Arial"/>
          <w:color w:val="008081"/>
          <w:w w:val="110"/>
          <w:sz w:val="4"/>
        </w:rPr>
        <w:t>96</w:t>
      </w:r>
      <w:proofErr w:type="gramEnd"/>
      <w:r>
        <w:rPr>
          <w:rFonts w:ascii="Arial"/>
          <w:color w:val="008081"/>
          <w:spacing w:val="1"/>
          <w:w w:val="110"/>
          <w:sz w:val="4"/>
        </w:rPr>
        <w:t xml:space="preserve"> </w:t>
      </w:r>
      <w:r>
        <w:rPr>
          <w:rFonts w:ascii="Arial"/>
          <w:color w:val="008081"/>
          <w:w w:val="110"/>
          <w:sz w:val="4"/>
        </w:rPr>
        <w:t>_</w:t>
      </w:r>
    </w:p>
    <w:p w14:paraId="241ACD49" w14:textId="77777777" w:rsidR="005313F1" w:rsidRDefault="005313F1">
      <w:pPr>
        <w:pStyle w:val="BodyText"/>
        <w:rPr>
          <w:rFonts w:ascii="Arial"/>
          <w:sz w:val="4"/>
        </w:rPr>
      </w:pPr>
    </w:p>
    <w:p w14:paraId="33422337" w14:textId="77777777" w:rsidR="005313F1" w:rsidRDefault="005313F1">
      <w:pPr>
        <w:pStyle w:val="BodyText"/>
        <w:spacing w:before="9"/>
        <w:rPr>
          <w:rFonts w:ascii="Arial"/>
          <w:sz w:val="3"/>
        </w:rPr>
      </w:pPr>
    </w:p>
    <w:p w14:paraId="0B4DC994" w14:textId="77777777" w:rsidR="005313F1" w:rsidRDefault="009B75EF">
      <w:pPr>
        <w:ind w:left="2129" w:right="3554"/>
        <w:jc w:val="center"/>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423AE904" w14:textId="77777777" w:rsidR="005313F1" w:rsidRDefault="005313F1">
      <w:pPr>
        <w:jc w:val="center"/>
        <w:rPr>
          <w:rFonts w:ascii="Arial"/>
          <w:sz w:val="4"/>
        </w:rPr>
        <w:sectPr w:rsidR="005313F1">
          <w:type w:val="continuous"/>
          <w:pgSz w:w="11910" w:h="16840"/>
          <w:pgMar w:top="1580" w:right="1240" w:bottom="560" w:left="1680" w:header="720" w:footer="720" w:gutter="0"/>
          <w:cols w:num="4" w:space="720" w:equalWidth="0">
            <w:col w:w="2166" w:space="40"/>
            <w:col w:w="562" w:space="39"/>
            <w:col w:w="264" w:space="84"/>
            <w:col w:w="5835"/>
          </w:cols>
        </w:sectPr>
      </w:pPr>
    </w:p>
    <w:p w14:paraId="690A0568" w14:textId="77777777" w:rsidR="005313F1" w:rsidRDefault="009B75EF">
      <w:pPr>
        <w:pStyle w:val="BodyText"/>
        <w:spacing w:line="20" w:lineRule="exact"/>
        <w:ind w:left="1769"/>
        <w:rPr>
          <w:rFonts w:ascii="Arial"/>
          <w:sz w:val="2"/>
        </w:rPr>
      </w:pPr>
      <w:r>
        <w:rPr>
          <w:rFonts w:ascii="Arial"/>
          <w:noProof/>
          <w:sz w:val="2"/>
        </w:rPr>
        <w:drawing>
          <wp:inline distT="0" distB="0" distL="0" distR="0" wp14:anchorId="1029E07D" wp14:editId="3195D206">
            <wp:extent cx="404178" cy="6381"/>
            <wp:effectExtent l="0" t="0" r="0" b="0"/>
            <wp:docPr id="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6.png"/>
                    <pic:cNvPicPr/>
                  </pic:nvPicPr>
                  <pic:blipFill>
                    <a:blip r:embed="rId142" cstate="print"/>
                    <a:stretch>
                      <a:fillRect/>
                    </a:stretch>
                  </pic:blipFill>
                  <pic:spPr>
                    <a:xfrm>
                      <a:off x="0" y="0"/>
                      <a:ext cx="404178" cy="6381"/>
                    </a:xfrm>
                    <a:prstGeom prst="rect">
                      <a:avLst/>
                    </a:prstGeom>
                  </pic:spPr>
                </pic:pic>
              </a:graphicData>
            </a:graphic>
          </wp:inline>
        </w:drawing>
      </w:r>
    </w:p>
    <w:p w14:paraId="407E6782" w14:textId="77777777" w:rsidR="005313F1" w:rsidRDefault="009B75EF">
      <w:pPr>
        <w:spacing w:before="28"/>
        <w:ind w:right="142"/>
        <w:jc w:val="right"/>
        <w:rPr>
          <w:rFonts w:ascii="Arial"/>
          <w:b/>
          <w:sz w:val="5"/>
        </w:rPr>
      </w:pPr>
      <w:r>
        <w:rPr>
          <w:rFonts w:ascii="Arial"/>
          <w:b/>
          <w:sz w:val="5"/>
        </w:rPr>
        <w:t>Peaks ATAC mCD8</w:t>
      </w:r>
    </w:p>
    <w:p w14:paraId="4C55C250" w14:textId="77777777" w:rsidR="005313F1" w:rsidRDefault="009B75EF">
      <w:pPr>
        <w:spacing w:before="7"/>
        <w:ind w:right="38"/>
        <w:jc w:val="right"/>
        <w:rPr>
          <w:rFonts w:ascii="Arial"/>
          <w:sz w:val="4"/>
        </w:rPr>
      </w:pPr>
      <w:proofErr w:type="gramStart"/>
      <w:r>
        <w:rPr>
          <w:rFonts w:ascii="Arial"/>
          <w:color w:val="6600CC"/>
          <w:w w:val="110"/>
          <w:sz w:val="4"/>
        </w:rPr>
        <w:t>457</w:t>
      </w:r>
      <w:proofErr w:type="gramEnd"/>
      <w:r>
        <w:rPr>
          <w:rFonts w:ascii="Arial"/>
          <w:color w:val="6600CC"/>
          <w:w w:val="110"/>
          <w:sz w:val="4"/>
        </w:rPr>
        <w:t xml:space="preserve"> _</w:t>
      </w:r>
    </w:p>
    <w:p w14:paraId="110C59F9" w14:textId="77777777" w:rsidR="005313F1" w:rsidRDefault="009B75EF">
      <w:pPr>
        <w:pStyle w:val="BodyText"/>
        <w:rPr>
          <w:rFonts w:ascii="Arial"/>
          <w:sz w:val="4"/>
        </w:rPr>
      </w:pPr>
      <w:r>
        <w:br w:type="column"/>
      </w:r>
    </w:p>
    <w:p w14:paraId="21E44FF2" w14:textId="77777777" w:rsidR="005313F1" w:rsidRDefault="005313F1">
      <w:pPr>
        <w:pStyle w:val="BodyText"/>
        <w:spacing w:before="6"/>
        <w:rPr>
          <w:rFonts w:ascii="Arial"/>
          <w:sz w:val="5"/>
        </w:rPr>
      </w:pPr>
    </w:p>
    <w:p w14:paraId="4EDBAA04" w14:textId="77777777" w:rsidR="005313F1" w:rsidRDefault="009B75EF">
      <w:pPr>
        <w:spacing w:before="1"/>
        <w:ind w:left="1769"/>
        <w:rPr>
          <w:rFonts w:ascii="Arial"/>
          <w:sz w:val="4"/>
        </w:rPr>
      </w:pPr>
      <w:proofErr w:type="gramStart"/>
      <w:r>
        <w:rPr>
          <w:rFonts w:ascii="Arial"/>
          <w:color w:val="6600CC"/>
          <w:w w:val="110"/>
          <w:sz w:val="4"/>
        </w:rPr>
        <w:t>168</w:t>
      </w:r>
      <w:proofErr w:type="gramEnd"/>
      <w:r>
        <w:rPr>
          <w:rFonts w:ascii="Arial"/>
          <w:color w:val="6600CC"/>
          <w:w w:val="110"/>
          <w:sz w:val="4"/>
        </w:rPr>
        <w:t xml:space="preserve"> _</w:t>
      </w:r>
    </w:p>
    <w:p w14:paraId="5C1630A5" w14:textId="77777777" w:rsidR="005313F1" w:rsidRDefault="005313F1">
      <w:pPr>
        <w:rPr>
          <w:rFonts w:ascii="Arial"/>
          <w:sz w:val="4"/>
        </w:rPr>
        <w:sectPr w:rsidR="005313F1">
          <w:type w:val="continuous"/>
          <w:pgSz w:w="11910" w:h="16840"/>
          <w:pgMar w:top="1580" w:right="1240" w:bottom="560" w:left="1680" w:header="720" w:footer="720" w:gutter="0"/>
          <w:cols w:num="2" w:space="720" w:equalWidth="0">
            <w:col w:w="3071" w:space="435"/>
            <w:col w:w="5484"/>
          </w:cols>
        </w:sectPr>
      </w:pPr>
    </w:p>
    <w:p w14:paraId="5A5517EF" w14:textId="77777777" w:rsidR="005313F1" w:rsidRDefault="005313F1">
      <w:pPr>
        <w:pStyle w:val="BodyText"/>
        <w:rPr>
          <w:rFonts w:ascii="Arial"/>
          <w:sz w:val="8"/>
        </w:rPr>
      </w:pPr>
    </w:p>
    <w:p w14:paraId="0D841E8B" w14:textId="77777777" w:rsidR="005313F1" w:rsidRDefault="005313F1">
      <w:pPr>
        <w:pStyle w:val="BodyText"/>
        <w:rPr>
          <w:rFonts w:ascii="Arial"/>
          <w:sz w:val="8"/>
        </w:rPr>
      </w:pPr>
    </w:p>
    <w:p w14:paraId="2094717F" w14:textId="77777777" w:rsidR="005313F1" w:rsidRDefault="005313F1">
      <w:pPr>
        <w:pStyle w:val="BodyText"/>
        <w:rPr>
          <w:rFonts w:ascii="Arial"/>
          <w:sz w:val="8"/>
        </w:rPr>
      </w:pPr>
    </w:p>
    <w:p w14:paraId="79D2D50C" w14:textId="77777777" w:rsidR="005313F1" w:rsidRDefault="005313F1">
      <w:pPr>
        <w:pStyle w:val="BodyText"/>
        <w:rPr>
          <w:rFonts w:ascii="Arial"/>
          <w:sz w:val="8"/>
        </w:rPr>
      </w:pPr>
    </w:p>
    <w:p w14:paraId="28442B3E" w14:textId="77777777" w:rsidR="005313F1" w:rsidRDefault="005313F1">
      <w:pPr>
        <w:pStyle w:val="BodyText"/>
        <w:rPr>
          <w:rFonts w:ascii="Arial"/>
          <w:sz w:val="8"/>
        </w:rPr>
      </w:pPr>
    </w:p>
    <w:p w14:paraId="5A3BA2FE" w14:textId="77777777" w:rsidR="005313F1" w:rsidRDefault="005313F1">
      <w:pPr>
        <w:pStyle w:val="BodyText"/>
        <w:spacing w:before="4"/>
        <w:rPr>
          <w:rFonts w:ascii="Arial"/>
          <w:sz w:val="9"/>
        </w:rPr>
      </w:pPr>
    </w:p>
    <w:p w14:paraId="3CE8D054" w14:textId="77777777" w:rsidR="005313F1" w:rsidRDefault="009B75EF">
      <w:pPr>
        <w:jc w:val="right"/>
        <w:rPr>
          <w:rFonts w:ascii="Arial"/>
          <w:b/>
          <w:sz w:val="4"/>
        </w:rPr>
      </w:pPr>
      <w:proofErr w:type="gramStart"/>
      <w:r>
        <w:rPr>
          <w:rFonts w:ascii="Arial"/>
          <w:b/>
          <w:sz w:val="7"/>
        </w:rPr>
        <w:t>mCD8</w:t>
      </w:r>
      <w:proofErr w:type="gramEnd"/>
      <w:r>
        <w:rPr>
          <w:rFonts w:ascii="Arial"/>
          <w:b/>
          <w:position w:val="2"/>
          <w:sz w:val="4"/>
        </w:rPr>
        <w:t>+</w:t>
      </w:r>
    </w:p>
    <w:p w14:paraId="4A8CE920" w14:textId="77777777" w:rsidR="005313F1" w:rsidRDefault="009B75EF">
      <w:pPr>
        <w:spacing w:before="7"/>
        <w:ind w:left="126"/>
        <w:rPr>
          <w:rFonts w:ascii="Arial"/>
          <w:b/>
          <w:sz w:val="5"/>
        </w:rPr>
      </w:pPr>
      <w:r>
        <w:br w:type="column"/>
      </w:r>
      <w:r>
        <w:rPr>
          <w:rFonts w:ascii="Arial"/>
          <w:b/>
          <w:color w:val="6600CC"/>
          <w:w w:val="110"/>
          <w:sz w:val="5"/>
        </w:rPr>
        <w:t>PSA1718_SF_CD8</w:t>
      </w:r>
    </w:p>
    <w:p w14:paraId="1AD85CD3" w14:textId="77777777" w:rsidR="005313F1" w:rsidRDefault="005313F1">
      <w:pPr>
        <w:pStyle w:val="BodyText"/>
        <w:rPr>
          <w:rFonts w:ascii="Arial"/>
          <w:b/>
          <w:sz w:val="6"/>
        </w:rPr>
      </w:pPr>
    </w:p>
    <w:p w14:paraId="796DC937" w14:textId="77777777" w:rsidR="005313F1" w:rsidRDefault="005313F1">
      <w:pPr>
        <w:pStyle w:val="BodyText"/>
        <w:rPr>
          <w:rFonts w:ascii="Arial"/>
          <w:b/>
          <w:sz w:val="7"/>
        </w:rPr>
      </w:pPr>
    </w:p>
    <w:p w14:paraId="03CD3686" w14:textId="77777777" w:rsidR="005313F1" w:rsidRPr="00A6684B" w:rsidRDefault="009B75EF">
      <w:pPr>
        <w:ind w:left="126"/>
        <w:rPr>
          <w:rFonts w:ascii="Arial"/>
          <w:b/>
          <w:sz w:val="5"/>
          <w:lang w:val="es-ES"/>
          <w:rPrChange w:id="1590" w:author="Alicia Lledolara" w:date="2019-01-09T15:19:00Z">
            <w:rPr>
              <w:rFonts w:ascii="Arial"/>
              <w:b/>
              <w:sz w:val="5"/>
            </w:rPr>
          </w:rPrChange>
        </w:rPr>
      </w:pPr>
      <w:r w:rsidRPr="00A6684B">
        <w:rPr>
          <w:rFonts w:ascii="Arial"/>
          <w:b/>
          <w:color w:val="6600CC"/>
          <w:w w:val="110"/>
          <w:sz w:val="5"/>
          <w:lang w:val="es-ES"/>
          <w:rPrChange w:id="1591" w:author="Alicia Lledolara" w:date="2019-01-09T15:19:00Z">
            <w:rPr>
              <w:rFonts w:ascii="Arial"/>
              <w:b/>
              <w:color w:val="6600CC"/>
              <w:w w:val="110"/>
              <w:sz w:val="5"/>
            </w:rPr>
          </w:rPrChange>
        </w:rPr>
        <w:t>PSA1719_SF_CD8</w:t>
      </w:r>
    </w:p>
    <w:p w14:paraId="72B169C0" w14:textId="77777777" w:rsidR="005313F1" w:rsidRPr="00A6684B" w:rsidRDefault="005313F1">
      <w:pPr>
        <w:pStyle w:val="BodyText"/>
        <w:rPr>
          <w:rFonts w:ascii="Arial"/>
          <w:b/>
          <w:sz w:val="6"/>
          <w:lang w:val="es-ES"/>
          <w:rPrChange w:id="1592" w:author="Alicia Lledolara" w:date="2019-01-09T15:19:00Z">
            <w:rPr>
              <w:rFonts w:ascii="Arial"/>
              <w:b/>
              <w:sz w:val="6"/>
            </w:rPr>
          </w:rPrChange>
        </w:rPr>
      </w:pPr>
    </w:p>
    <w:p w14:paraId="1B32D7FF" w14:textId="77777777" w:rsidR="005313F1" w:rsidRPr="00A6684B" w:rsidRDefault="005313F1">
      <w:pPr>
        <w:pStyle w:val="BodyText"/>
        <w:spacing w:before="5"/>
        <w:rPr>
          <w:rFonts w:ascii="Arial"/>
          <w:b/>
          <w:sz w:val="5"/>
          <w:lang w:val="es-ES"/>
          <w:rPrChange w:id="1593" w:author="Alicia Lledolara" w:date="2019-01-09T15:19:00Z">
            <w:rPr>
              <w:rFonts w:ascii="Arial"/>
              <w:b/>
              <w:sz w:val="5"/>
            </w:rPr>
          </w:rPrChange>
        </w:rPr>
      </w:pPr>
    </w:p>
    <w:p w14:paraId="0895252F" w14:textId="77777777" w:rsidR="005313F1" w:rsidRPr="00A6684B" w:rsidRDefault="009B75EF">
      <w:pPr>
        <w:ind w:left="126"/>
        <w:rPr>
          <w:rFonts w:ascii="Arial"/>
          <w:b/>
          <w:sz w:val="5"/>
          <w:lang w:val="es-ES"/>
          <w:rPrChange w:id="1594" w:author="Alicia Lledolara" w:date="2019-01-09T15:19:00Z">
            <w:rPr>
              <w:rFonts w:ascii="Arial"/>
              <w:b/>
              <w:sz w:val="5"/>
            </w:rPr>
          </w:rPrChange>
        </w:rPr>
      </w:pPr>
      <w:r w:rsidRPr="00A6684B">
        <w:rPr>
          <w:rFonts w:ascii="Arial"/>
          <w:b/>
          <w:color w:val="6600CC"/>
          <w:w w:val="110"/>
          <w:sz w:val="5"/>
          <w:lang w:val="es-ES"/>
          <w:rPrChange w:id="1595" w:author="Alicia Lledolara" w:date="2019-01-09T15:19:00Z">
            <w:rPr>
              <w:rFonts w:ascii="Arial"/>
              <w:b/>
              <w:color w:val="6600CC"/>
              <w:w w:val="110"/>
              <w:sz w:val="5"/>
            </w:rPr>
          </w:rPrChange>
        </w:rPr>
        <w:t>PSA1607_SF_CD8</w:t>
      </w:r>
    </w:p>
    <w:p w14:paraId="5CC043DB" w14:textId="77777777" w:rsidR="005313F1" w:rsidRPr="00A6684B" w:rsidRDefault="005313F1">
      <w:pPr>
        <w:pStyle w:val="BodyText"/>
        <w:rPr>
          <w:rFonts w:ascii="Arial"/>
          <w:b/>
          <w:sz w:val="6"/>
          <w:lang w:val="es-ES"/>
          <w:rPrChange w:id="1596" w:author="Alicia Lledolara" w:date="2019-01-09T15:19:00Z">
            <w:rPr>
              <w:rFonts w:ascii="Arial"/>
              <w:b/>
              <w:sz w:val="6"/>
            </w:rPr>
          </w:rPrChange>
        </w:rPr>
      </w:pPr>
    </w:p>
    <w:p w14:paraId="56F802D9" w14:textId="77777777" w:rsidR="005313F1" w:rsidRPr="00A6684B" w:rsidRDefault="005313F1">
      <w:pPr>
        <w:pStyle w:val="BodyText"/>
        <w:spacing w:before="6"/>
        <w:rPr>
          <w:rFonts w:ascii="Arial"/>
          <w:b/>
          <w:sz w:val="5"/>
          <w:lang w:val="es-ES"/>
          <w:rPrChange w:id="1597" w:author="Alicia Lledolara" w:date="2019-01-09T15:19:00Z">
            <w:rPr>
              <w:rFonts w:ascii="Arial"/>
              <w:b/>
              <w:sz w:val="5"/>
            </w:rPr>
          </w:rPrChange>
        </w:rPr>
      </w:pPr>
    </w:p>
    <w:p w14:paraId="039213F4" w14:textId="77777777" w:rsidR="005313F1" w:rsidRPr="00A6684B" w:rsidRDefault="009B75EF">
      <w:pPr>
        <w:ind w:left="126"/>
        <w:rPr>
          <w:rFonts w:ascii="Arial"/>
          <w:b/>
          <w:sz w:val="5"/>
          <w:lang w:val="es-ES"/>
          <w:rPrChange w:id="1598" w:author="Alicia Lledolara" w:date="2019-01-09T15:19:00Z">
            <w:rPr>
              <w:rFonts w:ascii="Arial"/>
              <w:b/>
              <w:sz w:val="5"/>
            </w:rPr>
          </w:rPrChange>
        </w:rPr>
      </w:pPr>
      <w:r w:rsidRPr="00A6684B">
        <w:rPr>
          <w:rFonts w:ascii="Arial"/>
          <w:b/>
          <w:color w:val="008081"/>
          <w:w w:val="110"/>
          <w:sz w:val="5"/>
          <w:lang w:val="es-ES"/>
          <w:rPrChange w:id="1599" w:author="Alicia Lledolara" w:date="2019-01-09T15:19:00Z">
            <w:rPr>
              <w:rFonts w:ascii="Arial"/>
              <w:b/>
              <w:color w:val="008081"/>
              <w:w w:val="110"/>
              <w:sz w:val="5"/>
            </w:rPr>
          </w:rPrChange>
        </w:rPr>
        <w:t>PSA1607_PB_CD8</w:t>
      </w:r>
    </w:p>
    <w:p w14:paraId="1614384E" w14:textId="77777777" w:rsidR="005313F1" w:rsidRPr="00A6684B" w:rsidRDefault="005313F1">
      <w:pPr>
        <w:pStyle w:val="BodyText"/>
        <w:rPr>
          <w:rFonts w:ascii="Arial"/>
          <w:b/>
          <w:sz w:val="6"/>
          <w:lang w:val="es-ES"/>
          <w:rPrChange w:id="1600" w:author="Alicia Lledolara" w:date="2019-01-09T15:19:00Z">
            <w:rPr>
              <w:rFonts w:ascii="Arial"/>
              <w:b/>
              <w:sz w:val="6"/>
            </w:rPr>
          </w:rPrChange>
        </w:rPr>
      </w:pPr>
    </w:p>
    <w:p w14:paraId="20C0D8D0" w14:textId="77777777" w:rsidR="005313F1" w:rsidRPr="00A6684B" w:rsidRDefault="005313F1">
      <w:pPr>
        <w:pStyle w:val="BodyText"/>
        <w:spacing w:before="5"/>
        <w:rPr>
          <w:rFonts w:ascii="Arial"/>
          <w:b/>
          <w:sz w:val="5"/>
          <w:lang w:val="es-ES"/>
          <w:rPrChange w:id="1601" w:author="Alicia Lledolara" w:date="2019-01-09T15:19:00Z">
            <w:rPr>
              <w:rFonts w:ascii="Arial"/>
              <w:b/>
              <w:sz w:val="5"/>
            </w:rPr>
          </w:rPrChange>
        </w:rPr>
      </w:pPr>
    </w:p>
    <w:p w14:paraId="214A5A30" w14:textId="77777777" w:rsidR="005313F1" w:rsidRPr="00A6684B" w:rsidRDefault="009B75EF">
      <w:pPr>
        <w:spacing w:before="1"/>
        <w:ind w:left="126"/>
        <w:rPr>
          <w:rFonts w:ascii="Arial"/>
          <w:b/>
          <w:sz w:val="5"/>
          <w:lang w:val="es-ES"/>
          <w:rPrChange w:id="1602" w:author="Alicia Lledolara" w:date="2019-01-09T15:19:00Z">
            <w:rPr>
              <w:rFonts w:ascii="Arial"/>
              <w:b/>
              <w:sz w:val="5"/>
            </w:rPr>
          </w:rPrChange>
        </w:rPr>
      </w:pPr>
      <w:r w:rsidRPr="00A6684B">
        <w:rPr>
          <w:rFonts w:ascii="Arial"/>
          <w:b/>
          <w:color w:val="008081"/>
          <w:w w:val="110"/>
          <w:sz w:val="5"/>
          <w:lang w:val="es-ES"/>
          <w:rPrChange w:id="1603" w:author="Alicia Lledolara" w:date="2019-01-09T15:19:00Z">
            <w:rPr>
              <w:rFonts w:ascii="Arial"/>
              <w:b/>
              <w:color w:val="008081"/>
              <w:w w:val="110"/>
              <w:sz w:val="5"/>
            </w:rPr>
          </w:rPrChange>
        </w:rPr>
        <w:t>PSA1718_PB_CD8</w:t>
      </w:r>
    </w:p>
    <w:p w14:paraId="3C72A6E0" w14:textId="77777777" w:rsidR="005313F1" w:rsidRPr="00A6684B" w:rsidRDefault="005313F1">
      <w:pPr>
        <w:pStyle w:val="BodyText"/>
        <w:rPr>
          <w:rFonts w:ascii="Arial"/>
          <w:b/>
          <w:sz w:val="6"/>
          <w:lang w:val="es-ES"/>
          <w:rPrChange w:id="1604" w:author="Alicia Lledolara" w:date="2019-01-09T15:19:00Z">
            <w:rPr>
              <w:rFonts w:ascii="Arial"/>
              <w:b/>
              <w:sz w:val="6"/>
            </w:rPr>
          </w:rPrChange>
        </w:rPr>
      </w:pPr>
    </w:p>
    <w:p w14:paraId="1578A523" w14:textId="77777777" w:rsidR="005313F1" w:rsidRPr="00A6684B" w:rsidRDefault="005313F1">
      <w:pPr>
        <w:pStyle w:val="BodyText"/>
        <w:spacing w:before="5"/>
        <w:rPr>
          <w:rFonts w:ascii="Arial"/>
          <w:b/>
          <w:sz w:val="5"/>
          <w:lang w:val="es-ES"/>
          <w:rPrChange w:id="1605" w:author="Alicia Lledolara" w:date="2019-01-09T15:19:00Z">
            <w:rPr>
              <w:rFonts w:ascii="Arial"/>
              <w:b/>
              <w:sz w:val="5"/>
            </w:rPr>
          </w:rPrChange>
        </w:rPr>
      </w:pPr>
    </w:p>
    <w:p w14:paraId="5063E750" w14:textId="77777777" w:rsidR="005313F1" w:rsidRDefault="009B75EF">
      <w:pPr>
        <w:ind w:left="126"/>
        <w:rPr>
          <w:rFonts w:ascii="Arial"/>
          <w:b/>
          <w:sz w:val="5"/>
        </w:rPr>
      </w:pPr>
      <w:r>
        <w:rPr>
          <w:rFonts w:ascii="Arial"/>
          <w:b/>
          <w:color w:val="008081"/>
          <w:w w:val="110"/>
          <w:sz w:val="5"/>
        </w:rPr>
        <w:t>PSA1719_PB_CD8</w:t>
      </w:r>
    </w:p>
    <w:p w14:paraId="23ADB95D" w14:textId="77777777" w:rsidR="005313F1" w:rsidRDefault="009B75EF">
      <w:pPr>
        <w:pStyle w:val="BodyText"/>
        <w:rPr>
          <w:rFonts w:ascii="Arial"/>
          <w:b/>
          <w:sz w:val="4"/>
        </w:rPr>
      </w:pPr>
      <w:r>
        <w:br w:type="column"/>
      </w:r>
    </w:p>
    <w:p w14:paraId="5AACDB55" w14:textId="77777777" w:rsidR="005313F1" w:rsidRDefault="005313F1">
      <w:pPr>
        <w:pStyle w:val="BodyText"/>
        <w:rPr>
          <w:rFonts w:ascii="Arial"/>
          <w:b/>
          <w:sz w:val="4"/>
        </w:rPr>
      </w:pPr>
    </w:p>
    <w:p w14:paraId="34672EB6" w14:textId="77777777" w:rsidR="005313F1" w:rsidRDefault="009B75EF">
      <w:pPr>
        <w:spacing w:before="32"/>
        <w:ind w:left="141" w:right="20"/>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r>
        <w:rPr>
          <w:rFonts w:ascii="Arial"/>
          <w:color w:val="6600CC"/>
          <w:sz w:val="4"/>
        </w:rPr>
        <w:t xml:space="preserve">    </w:t>
      </w:r>
      <w:r>
        <w:rPr>
          <w:rFonts w:ascii="Arial"/>
          <w:color w:val="6600CC"/>
          <w:w w:val="111"/>
          <w:sz w:val="4"/>
          <w:u w:val="single" w:color="6600CC"/>
        </w:rPr>
        <w:t xml:space="preserve"> </w:t>
      </w:r>
      <w:r>
        <w:rPr>
          <w:rFonts w:ascii="Arial"/>
          <w:color w:val="6600CC"/>
          <w:sz w:val="4"/>
          <w:u w:val="single" w:color="6600CC"/>
        </w:rPr>
        <w:t xml:space="preserve"> </w:t>
      </w:r>
    </w:p>
    <w:p w14:paraId="7577C5FE" w14:textId="77777777" w:rsidR="005313F1" w:rsidRDefault="009B75EF">
      <w:pPr>
        <w:spacing w:before="8"/>
        <w:ind w:left="43" w:right="72"/>
        <w:jc w:val="center"/>
        <w:rPr>
          <w:rFonts w:ascii="Arial"/>
          <w:sz w:val="4"/>
        </w:rPr>
      </w:pPr>
      <w:proofErr w:type="gramStart"/>
      <w:r>
        <w:rPr>
          <w:rFonts w:ascii="Arial"/>
          <w:color w:val="6600CC"/>
          <w:w w:val="110"/>
          <w:sz w:val="4"/>
        </w:rPr>
        <w:t>457</w:t>
      </w:r>
      <w:proofErr w:type="gramEnd"/>
      <w:r>
        <w:rPr>
          <w:rFonts w:ascii="Arial"/>
          <w:color w:val="6600CC"/>
          <w:spacing w:val="1"/>
          <w:w w:val="110"/>
          <w:sz w:val="4"/>
        </w:rPr>
        <w:t xml:space="preserve"> </w:t>
      </w:r>
      <w:r>
        <w:rPr>
          <w:rFonts w:ascii="Arial"/>
          <w:color w:val="6600CC"/>
          <w:w w:val="110"/>
          <w:sz w:val="4"/>
        </w:rPr>
        <w:t>_</w:t>
      </w:r>
    </w:p>
    <w:p w14:paraId="0EF3A53A" w14:textId="77777777" w:rsidR="005313F1" w:rsidRDefault="005313F1">
      <w:pPr>
        <w:pStyle w:val="BodyText"/>
        <w:rPr>
          <w:rFonts w:ascii="Arial"/>
          <w:sz w:val="4"/>
        </w:rPr>
      </w:pPr>
    </w:p>
    <w:p w14:paraId="3416509A" w14:textId="77777777" w:rsidR="005313F1" w:rsidRDefault="005313F1">
      <w:pPr>
        <w:pStyle w:val="BodyText"/>
        <w:spacing w:before="9"/>
        <w:rPr>
          <w:rFonts w:ascii="Arial"/>
          <w:sz w:val="3"/>
        </w:rPr>
      </w:pPr>
    </w:p>
    <w:p w14:paraId="571EF611" w14:textId="77777777" w:rsidR="005313F1" w:rsidRDefault="009B75EF">
      <w:pPr>
        <w:ind w:left="89" w:right="72"/>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59D2C703" w14:textId="77777777" w:rsidR="005313F1" w:rsidRDefault="009B75EF">
      <w:pPr>
        <w:spacing w:before="8"/>
        <w:ind w:left="43" w:right="72"/>
        <w:jc w:val="center"/>
        <w:rPr>
          <w:rFonts w:ascii="Arial"/>
          <w:sz w:val="4"/>
        </w:rPr>
      </w:pPr>
      <w:proofErr w:type="gramStart"/>
      <w:r>
        <w:rPr>
          <w:rFonts w:ascii="Arial"/>
          <w:color w:val="6600CC"/>
          <w:w w:val="110"/>
          <w:sz w:val="4"/>
        </w:rPr>
        <w:t>457</w:t>
      </w:r>
      <w:proofErr w:type="gramEnd"/>
      <w:r>
        <w:rPr>
          <w:rFonts w:ascii="Arial"/>
          <w:color w:val="6600CC"/>
          <w:spacing w:val="1"/>
          <w:w w:val="110"/>
          <w:sz w:val="4"/>
        </w:rPr>
        <w:t xml:space="preserve"> </w:t>
      </w:r>
      <w:r>
        <w:rPr>
          <w:rFonts w:ascii="Arial"/>
          <w:color w:val="6600CC"/>
          <w:w w:val="110"/>
          <w:sz w:val="4"/>
        </w:rPr>
        <w:t>_</w:t>
      </w:r>
    </w:p>
    <w:p w14:paraId="062999F5" w14:textId="77777777" w:rsidR="005313F1" w:rsidRDefault="005313F1">
      <w:pPr>
        <w:pStyle w:val="BodyText"/>
        <w:rPr>
          <w:rFonts w:ascii="Arial"/>
          <w:sz w:val="4"/>
        </w:rPr>
      </w:pPr>
    </w:p>
    <w:p w14:paraId="0503F3A5" w14:textId="77777777" w:rsidR="005313F1" w:rsidRDefault="005313F1">
      <w:pPr>
        <w:pStyle w:val="BodyText"/>
        <w:spacing w:before="9"/>
        <w:rPr>
          <w:rFonts w:ascii="Arial"/>
          <w:sz w:val="3"/>
        </w:rPr>
      </w:pPr>
    </w:p>
    <w:p w14:paraId="03A6B7CB" w14:textId="77777777" w:rsidR="005313F1" w:rsidRDefault="009B75EF">
      <w:pPr>
        <w:ind w:left="89" w:right="72"/>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2DE598BA" w14:textId="77777777" w:rsidR="005313F1" w:rsidRDefault="009B75EF">
      <w:pPr>
        <w:spacing w:before="8"/>
        <w:ind w:left="43" w:right="72"/>
        <w:jc w:val="center"/>
        <w:rPr>
          <w:rFonts w:ascii="Arial"/>
          <w:sz w:val="4"/>
        </w:rPr>
      </w:pPr>
      <w:proofErr w:type="gramStart"/>
      <w:r>
        <w:rPr>
          <w:rFonts w:ascii="Arial"/>
          <w:color w:val="008081"/>
          <w:w w:val="110"/>
          <w:sz w:val="4"/>
        </w:rPr>
        <w:t>457</w:t>
      </w:r>
      <w:proofErr w:type="gramEnd"/>
      <w:r>
        <w:rPr>
          <w:rFonts w:ascii="Arial"/>
          <w:color w:val="008081"/>
          <w:spacing w:val="1"/>
          <w:w w:val="110"/>
          <w:sz w:val="4"/>
        </w:rPr>
        <w:t xml:space="preserve"> </w:t>
      </w:r>
      <w:r>
        <w:rPr>
          <w:rFonts w:ascii="Arial"/>
          <w:color w:val="008081"/>
          <w:w w:val="110"/>
          <w:sz w:val="4"/>
        </w:rPr>
        <w:t>_</w:t>
      </w:r>
    </w:p>
    <w:p w14:paraId="5C20D0F7" w14:textId="77777777" w:rsidR="005313F1" w:rsidRDefault="005313F1">
      <w:pPr>
        <w:pStyle w:val="BodyText"/>
        <w:rPr>
          <w:rFonts w:ascii="Arial"/>
          <w:sz w:val="4"/>
        </w:rPr>
      </w:pPr>
    </w:p>
    <w:p w14:paraId="71FD72D0" w14:textId="77777777" w:rsidR="005313F1" w:rsidRDefault="005313F1">
      <w:pPr>
        <w:pStyle w:val="BodyText"/>
        <w:spacing w:before="9"/>
        <w:rPr>
          <w:rFonts w:ascii="Arial"/>
          <w:sz w:val="3"/>
        </w:rPr>
      </w:pPr>
    </w:p>
    <w:p w14:paraId="232A82A9" w14:textId="77777777" w:rsidR="005313F1" w:rsidRDefault="009B75EF">
      <w:pPr>
        <w:ind w:left="89" w:right="72"/>
        <w:jc w:val="center"/>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30E352DB" w14:textId="77777777" w:rsidR="005313F1" w:rsidRDefault="009B75EF">
      <w:pPr>
        <w:spacing w:before="8"/>
        <w:ind w:left="43" w:right="72"/>
        <w:jc w:val="center"/>
        <w:rPr>
          <w:rFonts w:ascii="Arial"/>
          <w:sz w:val="4"/>
        </w:rPr>
      </w:pPr>
      <w:proofErr w:type="gramStart"/>
      <w:r>
        <w:rPr>
          <w:rFonts w:ascii="Arial"/>
          <w:color w:val="008081"/>
          <w:w w:val="110"/>
          <w:sz w:val="4"/>
        </w:rPr>
        <w:t>457</w:t>
      </w:r>
      <w:proofErr w:type="gramEnd"/>
      <w:r>
        <w:rPr>
          <w:rFonts w:ascii="Arial"/>
          <w:color w:val="008081"/>
          <w:spacing w:val="1"/>
          <w:w w:val="110"/>
          <w:sz w:val="4"/>
        </w:rPr>
        <w:t xml:space="preserve"> </w:t>
      </w:r>
      <w:r>
        <w:rPr>
          <w:rFonts w:ascii="Arial"/>
          <w:color w:val="008081"/>
          <w:w w:val="110"/>
          <w:sz w:val="4"/>
        </w:rPr>
        <w:t>_</w:t>
      </w:r>
    </w:p>
    <w:p w14:paraId="1BEE5DA6" w14:textId="77777777" w:rsidR="005313F1" w:rsidRDefault="005313F1">
      <w:pPr>
        <w:pStyle w:val="BodyText"/>
        <w:rPr>
          <w:rFonts w:ascii="Arial"/>
          <w:sz w:val="4"/>
        </w:rPr>
      </w:pPr>
    </w:p>
    <w:p w14:paraId="228B64BA" w14:textId="77777777" w:rsidR="005313F1" w:rsidRDefault="005313F1">
      <w:pPr>
        <w:pStyle w:val="BodyText"/>
        <w:spacing w:before="9"/>
        <w:rPr>
          <w:rFonts w:ascii="Arial"/>
          <w:sz w:val="3"/>
        </w:rPr>
      </w:pPr>
    </w:p>
    <w:p w14:paraId="58A3E89E" w14:textId="77777777" w:rsidR="005313F1" w:rsidRDefault="009B75EF">
      <w:pPr>
        <w:ind w:left="89" w:right="72"/>
        <w:jc w:val="center"/>
        <w:rPr>
          <w:rFonts w:ascii="Arial"/>
          <w:sz w:val="4"/>
        </w:rPr>
      </w:pPr>
      <w:proofErr w:type="gramStart"/>
      <w:r>
        <w:rPr>
          <w:rFonts w:ascii="Arial"/>
          <w:color w:val="008081"/>
          <w:w w:val="110"/>
          <w:sz w:val="4"/>
        </w:rPr>
        <w:t>1</w:t>
      </w:r>
      <w:proofErr w:type="gramEnd"/>
      <w:r>
        <w:rPr>
          <w:rFonts w:ascii="Arial"/>
          <w:color w:val="008081"/>
          <w:w w:val="110"/>
          <w:sz w:val="4"/>
        </w:rPr>
        <w:t xml:space="preserve"> _</w:t>
      </w:r>
    </w:p>
    <w:p w14:paraId="231FE651" w14:textId="77777777" w:rsidR="005313F1" w:rsidRDefault="009B75EF">
      <w:pPr>
        <w:spacing w:before="8"/>
        <w:ind w:left="43" w:right="72"/>
        <w:jc w:val="center"/>
        <w:rPr>
          <w:rFonts w:ascii="Arial"/>
          <w:sz w:val="4"/>
        </w:rPr>
      </w:pPr>
      <w:proofErr w:type="gramStart"/>
      <w:r>
        <w:rPr>
          <w:rFonts w:ascii="Arial"/>
          <w:color w:val="008081"/>
          <w:w w:val="110"/>
          <w:sz w:val="4"/>
        </w:rPr>
        <w:t>457</w:t>
      </w:r>
      <w:proofErr w:type="gramEnd"/>
      <w:r>
        <w:rPr>
          <w:rFonts w:ascii="Arial"/>
          <w:color w:val="008081"/>
          <w:spacing w:val="1"/>
          <w:w w:val="110"/>
          <w:sz w:val="4"/>
        </w:rPr>
        <w:t xml:space="preserve"> </w:t>
      </w:r>
      <w:r>
        <w:rPr>
          <w:rFonts w:ascii="Arial"/>
          <w:color w:val="008081"/>
          <w:w w:val="110"/>
          <w:sz w:val="4"/>
        </w:rPr>
        <w:t>_</w:t>
      </w:r>
    </w:p>
    <w:p w14:paraId="19D38101" w14:textId="77777777" w:rsidR="005313F1" w:rsidRDefault="009B75EF">
      <w:pPr>
        <w:pStyle w:val="BodyText"/>
        <w:rPr>
          <w:rFonts w:ascii="Arial"/>
          <w:sz w:val="4"/>
        </w:rPr>
      </w:pPr>
      <w:r>
        <w:br w:type="column"/>
      </w:r>
    </w:p>
    <w:p w14:paraId="6208B317" w14:textId="77777777" w:rsidR="005313F1" w:rsidRDefault="005313F1">
      <w:pPr>
        <w:pStyle w:val="BodyText"/>
        <w:rPr>
          <w:rFonts w:ascii="Arial"/>
          <w:sz w:val="4"/>
        </w:rPr>
      </w:pPr>
    </w:p>
    <w:p w14:paraId="02CB6E3F" w14:textId="77777777" w:rsidR="005313F1" w:rsidRDefault="009B75EF">
      <w:pPr>
        <w:spacing w:before="29"/>
        <w:ind w:left="1872" w:right="3529"/>
        <w:jc w:val="center"/>
        <w:rPr>
          <w:rFonts w:ascii="Arial"/>
          <w:sz w:val="4"/>
        </w:rPr>
      </w:pPr>
      <w:proofErr w:type="gramStart"/>
      <w:r>
        <w:rPr>
          <w:rFonts w:ascii="Arial"/>
          <w:color w:val="6600CC"/>
          <w:w w:val="110"/>
          <w:sz w:val="4"/>
        </w:rPr>
        <w:t>1</w:t>
      </w:r>
      <w:proofErr w:type="gramEnd"/>
      <w:r>
        <w:rPr>
          <w:rFonts w:ascii="Arial"/>
          <w:color w:val="6600CC"/>
          <w:w w:val="110"/>
          <w:sz w:val="4"/>
        </w:rPr>
        <w:t xml:space="preserve"> _</w:t>
      </w:r>
    </w:p>
    <w:p w14:paraId="51512826" w14:textId="77777777" w:rsidR="005313F1" w:rsidRDefault="009B75EF">
      <w:pPr>
        <w:spacing w:before="8"/>
        <w:ind w:left="1872" w:right="3579"/>
        <w:jc w:val="center"/>
        <w:rPr>
          <w:rFonts w:ascii="Arial"/>
          <w:sz w:val="4"/>
        </w:rPr>
      </w:pPr>
      <w:proofErr w:type="gramStart"/>
      <w:r>
        <w:rPr>
          <w:rFonts w:ascii="Arial"/>
          <w:color w:val="6600CC"/>
          <w:w w:val="110"/>
          <w:sz w:val="4"/>
        </w:rPr>
        <w:t>168</w:t>
      </w:r>
      <w:proofErr w:type="gramEnd"/>
      <w:r>
        <w:rPr>
          <w:rFonts w:ascii="Arial"/>
          <w:color w:val="6600CC"/>
          <w:spacing w:val="1"/>
          <w:w w:val="110"/>
          <w:sz w:val="4"/>
        </w:rPr>
        <w:t xml:space="preserve"> </w:t>
      </w:r>
      <w:r>
        <w:rPr>
          <w:rFonts w:ascii="Arial"/>
          <w:color w:val="6600CC"/>
          <w:w w:val="110"/>
          <w:sz w:val="4"/>
        </w:rPr>
        <w:t>_</w:t>
      </w:r>
    </w:p>
    <w:p w14:paraId="317E1BAA" w14:textId="77777777" w:rsidR="005313F1" w:rsidRDefault="005313F1">
      <w:pPr>
        <w:pStyle w:val="BodyText"/>
        <w:rPr>
          <w:rFonts w:ascii="Arial"/>
          <w:sz w:val="4"/>
        </w:rPr>
      </w:pPr>
    </w:p>
    <w:p w14:paraId="4DF81BC7" w14:textId="77777777" w:rsidR="005313F1" w:rsidRDefault="005313F1">
      <w:pPr>
        <w:pStyle w:val="BodyText"/>
        <w:spacing w:before="9"/>
        <w:rPr>
          <w:rFonts w:ascii="Arial"/>
          <w:sz w:val="3"/>
        </w:rPr>
      </w:pPr>
    </w:p>
    <w:p w14:paraId="424E8506" w14:textId="77777777" w:rsidR="005313F1" w:rsidRDefault="009B75EF">
      <w:pPr>
        <w:ind w:left="1872" w:right="3529"/>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595207F3" w14:textId="77777777" w:rsidR="005313F1" w:rsidRDefault="009B75EF">
      <w:pPr>
        <w:spacing w:before="8"/>
        <w:ind w:left="1872" w:right="3579"/>
        <w:jc w:val="center"/>
        <w:rPr>
          <w:rFonts w:ascii="Arial"/>
          <w:sz w:val="4"/>
        </w:rPr>
      </w:pPr>
      <w:proofErr w:type="gramStart"/>
      <w:r>
        <w:rPr>
          <w:rFonts w:ascii="Arial"/>
          <w:color w:val="6600CC"/>
          <w:w w:val="110"/>
          <w:sz w:val="4"/>
        </w:rPr>
        <w:t>168</w:t>
      </w:r>
      <w:proofErr w:type="gramEnd"/>
      <w:r>
        <w:rPr>
          <w:rFonts w:ascii="Arial"/>
          <w:color w:val="6600CC"/>
          <w:spacing w:val="1"/>
          <w:w w:val="110"/>
          <w:sz w:val="4"/>
        </w:rPr>
        <w:t xml:space="preserve"> </w:t>
      </w:r>
      <w:r>
        <w:rPr>
          <w:rFonts w:ascii="Arial"/>
          <w:color w:val="6600CC"/>
          <w:w w:val="110"/>
          <w:sz w:val="4"/>
        </w:rPr>
        <w:t>_</w:t>
      </w:r>
    </w:p>
    <w:p w14:paraId="3B07EE23" w14:textId="77777777" w:rsidR="005313F1" w:rsidRDefault="005313F1">
      <w:pPr>
        <w:pStyle w:val="BodyText"/>
        <w:rPr>
          <w:rFonts w:ascii="Arial"/>
          <w:sz w:val="4"/>
        </w:rPr>
      </w:pPr>
    </w:p>
    <w:p w14:paraId="3A478E08" w14:textId="77777777" w:rsidR="005313F1" w:rsidRDefault="005313F1">
      <w:pPr>
        <w:pStyle w:val="BodyText"/>
        <w:spacing w:before="9"/>
        <w:rPr>
          <w:rFonts w:ascii="Arial"/>
          <w:sz w:val="3"/>
        </w:rPr>
      </w:pPr>
    </w:p>
    <w:p w14:paraId="66209029" w14:textId="77777777" w:rsidR="005313F1" w:rsidRDefault="009B75EF">
      <w:pPr>
        <w:ind w:left="1872" w:right="3529"/>
        <w:jc w:val="center"/>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0A476B23" w14:textId="77777777" w:rsidR="005313F1" w:rsidRDefault="009B75EF">
      <w:pPr>
        <w:spacing w:before="8"/>
        <w:ind w:left="1872" w:right="3579"/>
        <w:jc w:val="center"/>
        <w:rPr>
          <w:rFonts w:ascii="Arial"/>
          <w:sz w:val="4"/>
        </w:rPr>
      </w:pPr>
      <w:proofErr w:type="gramStart"/>
      <w:r>
        <w:rPr>
          <w:rFonts w:ascii="Arial"/>
          <w:color w:val="008081"/>
          <w:w w:val="110"/>
          <w:sz w:val="4"/>
        </w:rPr>
        <w:t>168</w:t>
      </w:r>
      <w:proofErr w:type="gramEnd"/>
      <w:r>
        <w:rPr>
          <w:rFonts w:ascii="Arial"/>
          <w:color w:val="008081"/>
          <w:spacing w:val="1"/>
          <w:w w:val="110"/>
          <w:sz w:val="4"/>
        </w:rPr>
        <w:t xml:space="preserve"> </w:t>
      </w:r>
      <w:r>
        <w:rPr>
          <w:rFonts w:ascii="Arial"/>
          <w:color w:val="008081"/>
          <w:w w:val="110"/>
          <w:sz w:val="4"/>
        </w:rPr>
        <w:t>_</w:t>
      </w:r>
    </w:p>
    <w:p w14:paraId="70E5C2F4" w14:textId="77777777" w:rsidR="005313F1" w:rsidRDefault="005313F1">
      <w:pPr>
        <w:pStyle w:val="BodyText"/>
        <w:rPr>
          <w:rFonts w:ascii="Arial"/>
          <w:sz w:val="4"/>
        </w:rPr>
      </w:pPr>
    </w:p>
    <w:p w14:paraId="3974EF0C" w14:textId="77777777" w:rsidR="005313F1" w:rsidRDefault="005313F1">
      <w:pPr>
        <w:pStyle w:val="BodyText"/>
        <w:spacing w:before="9"/>
        <w:rPr>
          <w:rFonts w:ascii="Arial"/>
          <w:sz w:val="3"/>
        </w:rPr>
      </w:pPr>
    </w:p>
    <w:p w14:paraId="5603621F" w14:textId="77777777" w:rsidR="005313F1" w:rsidRDefault="009B75EF">
      <w:pPr>
        <w:ind w:left="1872" w:right="3529"/>
        <w:jc w:val="center"/>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5AD81308" w14:textId="77777777" w:rsidR="005313F1" w:rsidRDefault="009B75EF">
      <w:pPr>
        <w:spacing w:before="8"/>
        <w:ind w:left="1872" w:right="3579"/>
        <w:jc w:val="center"/>
        <w:rPr>
          <w:rFonts w:ascii="Arial"/>
          <w:sz w:val="4"/>
        </w:rPr>
      </w:pPr>
      <w:proofErr w:type="gramStart"/>
      <w:r>
        <w:rPr>
          <w:rFonts w:ascii="Arial"/>
          <w:color w:val="008081"/>
          <w:w w:val="110"/>
          <w:sz w:val="4"/>
        </w:rPr>
        <w:t>168</w:t>
      </w:r>
      <w:proofErr w:type="gramEnd"/>
      <w:r>
        <w:rPr>
          <w:rFonts w:ascii="Arial"/>
          <w:color w:val="008081"/>
          <w:spacing w:val="1"/>
          <w:w w:val="110"/>
          <w:sz w:val="4"/>
        </w:rPr>
        <w:t xml:space="preserve"> </w:t>
      </w:r>
      <w:r>
        <w:rPr>
          <w:rFonts w:ascii="Arial"/>
          <w:color w:val="008081"/>
          <w:w w:val="110"/>
          <w:sz w:val="4"/>
        </w:rPr>
        <w:t>_</w:t>
      </w:r>
    </w:p>
    <w:p w14:paraId="2E5EF698" w14:textId="77777777" w:rsidR="005313F1" w:rsidRDefault="005313F1">
      <w:pPr>
        <w:pStyle w:val="BodyText"/>
        <w:rPr>
          <w:rFonts w:ascii="Arial"/>
          <w:sz w:val="4"/>
        </w:rPr>
      </w:pPr>
    </w:p>
    <w:p w14:paraId="0C26F326" w14:textId="77777777" w:rsidR="005313F1" w:rsidRDefault="005313F1">
      <w:pPr>
        <w:pStyle w:val="BodyText"/>
        <w:spacing w:before="9"/>
        <w:rPr>
          <w:rFonts w:ascii="Arial"/>
          <w:sz w:val="3"/>
        </w:rPr>
      </w:pPr>
    </w:p>
    <w:p w14:paraId="4D4AA8AF" w14:textId="77777777" w:rsidR="005313F1" w:rsidRDefault="009B75EF">
      <w:pPr>
        <w:ind w:left="1872" w:right="3529"/>
        <w:jc w:val="center"/>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44361E09" w14:textId="77777777" w:rsidR="005313F1" w:rsidRDefault="009B75EF">
      <w:pPr>
        <w:spacing w:before="8"/>
        <w:ind w:left="1872" w:right="3579"/>
        <w:jc w:val="center"/>
        <w:rPr>
          <w:rFonts w:ascii="Arial"/>
          <w:sz w:val="4"/>
        </w:rPr>
      </w:pPr>
      <w:proofErr w:type="gramStart"/>
      <w:r>
        <w:rPr>
          <w:rFonts w:ascii="Arial"/>
          <w:color w:val="008081"/>
          <w:w w:val="110"/>
          <w:sz w:val="4"/>
        </w:rPr>
        <w:t>168</w:t>
      </w:r>
      <w:proofErr w:type="gramEnd"/>
      <w:r>
        <w:rPr>
          <w:rFonts w:ascii="Arial"/>
          <w:color w:val="008081"/>
          <w:spacing w:val="1"/>
          <w:w w:val="110"/>
          <w:sz w:val="4"/>
        </w:rPr>
        <w:t xml:space="preserve"> </w:t>
      </w:r>
      <w:r>
        <w:rPr>
          <w:rFonts w:ascii="Arial"/>
          <w:color w:val="008081"/>
          <w:w w:val="110"/>
          <w:sz w:val="4"/>
        </w:rPr>
        <w:t>_</w:t>
      </w:r>
    </w:p>
    <w:p w14:paraId="6B2B1EA7" w14:textId="77777777" w:rsidR="005313F1" w:rsidRDefault="005313F1">
      <w:pPr>
        <w:jc w:val="center"/>
        <w:rPr>
          <w:rFonts w:ascii="Arial"/>
          <w:sz w:val="4"/>
        </w:rPr>
        <w:sectPr w:rsidR="005313F1">
          <w:type w:val="continuous"/>
          <w:pgSz w:w="11910" w:h="16840"/>
          <w:pgMar w:top="1580" w:right="1240" w:bottom="560" w:left="1680" w:header="720" w:footer="720" w:gutter="0"/>
          <w:cols w:num="4" w:space="720" w:equalWidth="0">
            <w:col w:w="2116" w:space="40"/>
            <w:col w:w="612" w:space="39"/>
            <w:col w:w="367" w:space="213"/>
            <w:col w:w="5603"/>
          </w:cols>
        </w:sectPr>
      </w:pPr>
    </w:p>
    <w:p w14:paraId="7043CF45" w14:textId="77777777" w:rsidR="005313F1" w:rsidRDefault="005313F1">
      <w:pPr>
        <w:pStyle w:val="BodyText"/>
        <w:spacing w:before="7"/>
        <w:rPr>
          <w:rFonts w:ascii="Arial"/>
          <w:sz w:val="3"/>
        </w:rPr>
      </w:pPr>
    </w:p>
    <w:p w14:paraId="74738BC4" w14:textId="77777777" w:rsidR="005313F1" w:rsidRDefault="009B75EF">
      <w:pPr>
        <w:tabs>
          <w:tab w:val="left" w:pos="2379"/>
        </w:tabs>
        <w:spacing w:before="1"/>
        <w:ind w:left="1744"/>
        <w:rPr>
          <w:rFonts w:ascii="Arial"/>
          <w:sz w:val="4"/>
        </w:rPr>
      </w:pPr>
      <w:r>
        <w:rPr>
          <w:rFonts w:ascii="Arial"/>
          <w:color w:val="008081"/>
          <w:w w:val="111"/>
          <w:sz w:val="4"/>
          <w:u w:val="single" w:color="000000"/>
        </w:rPr>
        <w:t xml:space="preserve"> </w:t>
      </w:r>
      <w:r>
        <w:rPr>
          <w:rFonts w:ascii="Arial"/>
          <w:color w:val="008081"/>
          <w:sz w:val="4"/>
          <w:u w:val="single" w:color="000000"/>
        </w:rPr>
        <w:tab/>
      </w:r>
    </w:p>
    <w:p w14:paraId="0FC5C83B" w14:textId="77777777" w:rsidR="005313F1" w:rsidRDefault="009B75EF">
      <w:pPr>
        <w:spacing w:before="35"/>
        <w:jc w:val="right"/>
        <w:rPr>
          <w:rFonts w:ascii="Arial"/>
          <w:b/>
          <w:sz w:val="5"/>
        </w:rPr>
      </w:pPr>
      <w:r>
        <w:rPr>
          <w:rFonts w:ascii="Arial"/>
          <w:b/>
          <w:sz w:val="5"/>
        </w:rPr>
        <w:t>Peaks ATAC NK</w:t>
      </w:r>
    </w:p>
    <w:p w14:paraId="319F33CF" w14:textId="77777777" w:rsidR="005313F1" w:rsidRDefault="005313F1">
      <w:pPr>
        <w:pStyle w:val="BodyText"/>
        <w:spacing w:before="10"/>
        <w:rPr>
          <w:rFonts w:ascii="Arial"/>
          <w:b/>
          <w:sz w:val="4"/>
        </w:rPr>
      </w:pPr>
    </w:p>
    <w:p w14:paraId="439364C4" w14:textId="77777777" w:rsidR="005313F1" w:rsidRDefault="009B75EF">
      <w:pPr>
        <w:ind w:right="95"/>
        <w:jc w:val="right"/>
        <w:rPr>
          <w:rFonts w:ascii="Arial"/>
          <w:b/>
          <w:sz w:val="5"/>
        </w:rPr>
      </w:pPr>
      <w:r>
        <w:rPr>
          <w:rFonts w:ascii="Arial"/>
          <w:b/>
          <w:color w:val="6600CC"/>
          <w:w w:val="110"/>
          <w:sz w:val="5"/>
        </w:rPr>
        <w:t>PSA1719_SF_NK</w:t>
      </w:r>
    </w:p>
    <w:p w14:paraId="088D8182" w14:textId="77777777" w:rsidR="005313F1" w:rsidRDefault="005313F1">
      <w:pPr>
        <w:pStyle w:val="BodyText"/>
        <w:rPr>
          <w:rFonts w:ascii="Arial"/>
          <w:b/>
          <w:sz w:val="6"/>
        </w:rPr>
      </w:pPr>
    </w:p>
    <w:p w14:paraId="37AE0496" w14:textId="77777777" w:rsidR="005313F1" w:rsidRDefault="005313F1">
      <w:pPr>
        <w:pStyle w:val="BodyText"/>
        <w:spacing w:before="5"/>
        <w:rPr>
          <w:rFonts w:ascii="Arial"/>
          <w:b/>
          <w:sz w:val="5"/>
        </w:rPr>
      </w:pPr>
    </w:p>
    <w:p w14:paraId="29F2B65A" w14:textId="77777777" w:rsidR="005313F1" w:rsidRDefault="009B75EF">
      <w:pPr>
        <w:spacing w:before="1"/>
        <w:ind w:right="95"/>
        <w:jc w:val="right"/>
        <w:rPr>
          <w:rFonts w:ascii="Arial"/>
          <w:b/>
          <w:sz w:val="5"/>
        </w:rPr>
      </w:pPr>
      <w:r>
        <w:rPr>
          <w:rFonts w:ascii="Arial"/>
          <w:b/>
          <w:color w:val="6600CC"/>
          <w:w w:val="110"/>
          <w:sz w:val="5"/>
        </w:rPr>
        <w:t>PSA1718_SF_NK</w:t>
      </w:r>
    </w:p>
    <w:p w14:paraId="5F4A5596" w14:textId="77777777" w:rsidR="005313F1" w:rsidRDefault="005313F1">
      <w:pPr>
        <w:pStyle w:val="BodyText"/>
        <w:rPr>
          <w:rFonts w:ascii="Arial"/>
          <w:b/>
          <w:sz w:val="6"/>
        </w:rPr>
      </w:pPr>
    </w:p>
    <w:p w14:paraId="41C252DA" w14:textId="77777777" w:rsidR="005313F1" w:rsidRDefault="005313F1">
      <w:pPr>
        <w:pStyle w:val="BodyText"/>
        <w:spacing w:before="5"/>
        <w:rPr>
          <w:rFonts w:ascii="Arial"/>
          <w:b/>
          <w:sz w:val="5"/>
        </w:rPr>
      </w:pPr>
    </w:p>
    <w:p w14:paraId="56F15C98" w14:textId="77777777" w:rsidR="005313F1" w:rsidRDefault="009B75EF">
      <w:pPr>
        <w:ind w:right="95"/>
        <w:jc w:val="right"/>
        <w:rPr>
          <w:rFonts w:ascii="Arial"/>
          <w:b/>
          <w:sz w:val="5"/>
        </w:rPr>
      </w:pPr>
      <w:r>
        <w:rPr>
          <w:rFonts w:ascii="Arial"/>
          <w:b/>
          <w:color w:val="6600CC"/>
          <w:w w:val="110"/>
          <w:sz w:val="5"/>
        </w:rPr>
        <w:t>PSA1607_SF_NK</w:t>
      </w:r>
    </w:p>
    <w:p w14:paraId="047A268A" w14:textId="77777777" w:rsidR="005313F1" w:rsidRDefault="005313F1">
      <w:pPr>
        <w:pStyle w:val="BodyText"/>
        <w:rPr>
          <w:rFonts w:ascii="Arial"/>
          <w:b/>
          <w:sz w:val="6"/>
        </w:rPr>
      </w:pPr>
    </w:p>
    <w:p w14:paraId="5D251E26" w14:textId="77777777" w:rsidR="005313F1" w:rsidRDefault="005313F1">
      <w:pPr>
        <w:pStyle w:val="BodyText"/>
        <w:spacing w:before="4"/>
        <w:rPr>
          <w:rFonts w:ascii="Arial"/>
          <w:b/>
          <w:sz w:val="5"/>
        </w:rPr>
      </w:pPr>
    </w:p>
    <w:p w14:paraId="74028379" w14:textId="77777777" w:rsidR="005313F1" w:rsidRDefault="009B75EF">
      <w:pPr>
        <w:tabs>
          <w:tab w:val="left" w:pos="2282"/>
        </w:tabs>
        <w:spacing w:line="722" w:lineRule="auto"/>
        <w:ind w:left="2282" w:right="89" w:hanging="364"/>
        <w:jc w:val="right"/>
        <w:rPr>
          <w:rFonts w:ascii="Arial"/>
          <w:b/>
          <w:sz w:val="5"/>
        </w:rPr>
      </w:pPr>
      <w:r>
        <w:rPr>
          <w:rFonts w:ascii="Arial"/>
          <w:b/>
          <w:w w:val="110"/>
          <w:sz w:val="7"/>
        </w:rPr>
        <w:t>NK</w:t>
      </w:r>
      <w:r>
        <w:rPr>
          <w:rFonts w:ascii="Arial"/>
          <w:b/>
          <w:w w:val="110"/>
          <w:sz w:val="7"/>
        </w:rPr>
        <w:tab/>
      </w:r>
      <w:r>
        <w:rPr>
          <w:rFonts w:ascii="Arial"/>
          <w:b/>
          <w:color w:val="008081"/>
          <w:w w:val="110"/>
          <w:sz w:val="5"/>
        </w:rPr>
        <w:t>PSA1718_PB_NK PSA1719_PB_NK</w:t>
      </w:r>
    </w:p>
    <w:p w14:paraId="1F7AB9D6" w14:textId="77777777" w:rsidR="005313F1" w:rsidRDefault="009B75EF">
      <w:pPr>
        <w:spacing w:before="50"/>
        <w:ind w:right="89"/>
        <w:jc w:val="right"/>
        <w:rPr>
          <w:rFonts w:ascii="Arial"/>
          <w:b/>
          <w:sz w:val="5"/>
        </w:rPr>
      </w:pPr>
      <w:r>
        <w:rPr>
          <w:rFonts w:ascii="Arial"/>
          <w:b/>
          <w:color w:val="008081"/>
          <w:spacing w:val="-1"/>
          <w:w w:val="110"/>
          <w:sz w:val="5"/>
        </w:rPr>
        <w:t>PSA1607_PB_NK</w:t>
      </w:r>
    </w:p>
    <w:p w14:paraId="42380A67" w14:textId="77777777" w:rsidR="005313F1" w:rsidRDefault="009B75EF">
      <w:pPr>
        <w:pStyle w:val="BodyText"/>
        <w:spacing w:before="7"/>
        <w:rPr>
          <w:rFonts w:ascii="Arial"/>
          <w:b/>
          <w:sz w:val="3"/>
        </w:rPr>
      </w:pPr>
      <w:r>
        <w:br w:type="column"/>
      </w:r>
    </w:p>
    <w:p w14:paraId="7AF3EC14" w14:textId="77777777" w:rsidR="005313F1" w:rsidRDefault="009B75EF">
      <w:pPr>
        <w:tabs>
          <w:tab w:val="left" w:pos="976"/>
          <w:tab w:val="left" w:pos="1680"/>
          <w:tab w:val="left" w:pos="2201"/>
        </w:tabs>
        <w:spacing w:before="1"/>
        <w:ind w:left="99"/>
        <w:rPr>
          <w:rFonts w:ascii="Arial"/>
          <w:sz w:val="4"/>
        </w:rPr>
      </w:pPr>
      <w:proofErr w:type="gramStart"/>
      <w:r>
        <w:rPr>
          <w:rFonts w:ascii="Arial"/>
          <w:color w:val="008081"/>
          <w:w w:val="110"/>
          <w:sz w:val="4"/>
        </w:rPr>
        <w:t>0</w:t>
      </w:r>
      <w:proofErr w:type="gramEnd"/>
      <w:r>
        <w:rPr>
          <w:rFonts w:ascii="Arial"/>
          <w:color w:val="008081"/>
          <w:w w:val="110"/>
          <w:sz w:val="4"/>
        </w:rPr>
        <w:t xml:space="preserve"> _</w:t>
      </w:r>
      <w:r>
        <w:rPr>
          <w:rFonts w:ascii="Arial"/>
          <w:color w:val="008081"/>
          <w:sz w:val="4"/>
        </w:rPr>
        <w:tab/>
      </w:r>
      <w:r>
        <w:rPr>
          <w:rFonts w:ascii="Arial"/>
          <w:color w:val="008081"/>
          <w:w w:val="111"/>
          <w:sz w:val="4"/>
          <w:u w:val="single" w:color="008081"/>
        </w:rPr>
        <w:t xml:space="preserve"> </w:t>
      </w:r>
      <w:r>
        <w:rPr>
          <w:rFonts w:ascii="Arial"/>
          <w:color w:val="008081"/>
          <w:sz w:val="4"/>
          <w:u w:val="single" w:color="008081"/>
        </w:rPr>
        <w:tab/>
      </w:r>
      <w:r>
        <w:rPr>
          <w:rFonts w:ascii="Arial"/>
          <w:color w:val="008081"/>
          <w:sz w:val="4"/>
        </w:rPr>
        <w:tab/>
      </w:r>
      <w:r>
        <w:rPr>
          <w:rFonts w:ascii="Arial"/>
          <w:color w:val="008081"/>
          <w:w w:val="111"/>
          <w:sz w:val="4"/>
          <w:u w:val="single" w:color="008081"/>
        </w:rPr>
        <w:t xml:space="preserve"> </w:t>
      </w:r>
      <w:r>
        <w:rPr>
          <w:rFonts w:ascii="Arial"/>
          <w:color w:val="008081"/>
          <w:spacing w:val="-4"/>
          <w:sz w:val="4"/>
          <w:u w:val="single" w:color="008081"/>
        </w:rPr>
        <w:t xml:space="preserve"> </w:t>
      </w:r>
    </w:p>
    <w:p w14:paraId="7AB4B339" w14:textId="77777777" w:rsidR="005313F1" w:rsidRDefault="005313F1">
      <w:pPr>
        <w:pStyle w:val="BodyText"/>
        <w:rPr>
          <w:rFonts w:ascii="Arial"/>
          <w:sz w:val="4"/>
        </w:rPr>
      </w:pPr>
    </w:p>
    <w:p w14:paraId="014C8A92" w14:textId="77777777" w:rsidR="005313F1" w:rsidRDefault="005313F1">
      <w:pPr>
        <w:pStyle w:val="BodyText"/>
        <w:spacing w:before="9"/>
        <w:rPr>
          <w:rFonts w:ascii="Arial"/>
          <w:sz w:val="5"/>
        </w:rPr>
      </w:pPr>
    </w:p>
    <w:p w14:paraId="706CB610" w14:textId="77777777" w:rsidR="005313F1" w:rsidRDefault="009B75EF">
      <w:pPr>
        <w:ind w:left="50"/>
        <w:rPr>
          <w:rFonts w:ascii="Arial"/>
          <w:sz w:val="4"/>
        </w:rPr>
      </w:pPr>
      <w:proofErr w:type="gramStart"/>
      <w:r>
        <w:rPr>
          <w:rFonts w:ascii="Arial"/>
          <w:color w:val="6600CC"/>
          <w:w w:val="110"/>
          <w:sz w:val="4"/>
        </w:rPr>
        <w:t>219</w:t>
      </w:r>
      <w:proofErr w:type="gramEnd"/>
      <w:r>
        <w:rPr>
          <w:rFonts w:ascii="Arial"/>
          <w:color w:val="6600CC"/>
          <w:spacing w:val="1"/>
          <w:w w:val="110"/>
          <w:sz w:val="4"/>
        </w:rPr>
        <w:t xml:space="preserve"> </w:t>
      </w:r>
      <w:r>
        <w:rPr>
          <w:rFonts w:ascii="Arial"/>
          <w:color w:val="6600CC"/>
          <w:w w:val="110"/>
          <w:sz w:val="4"/>
        </w:rPr>
        <w:t>_</w:t>
      </w:r>
    </w:p>
    <w:p w14:paraId="15917868" w14:textId="77777777" w:rsidR="005313F1" w:rsidRDefault="005313F1">
      <w:pPr>
        <w:pStyle w:val="BodyText"/>
        <w:rPr>
          <w:rFonts w:ascii="Arial"/>
          <w:sz w:val="4"/>
        </w:rPr>
      </w:pPr>
    </w:p>
    <w:p w14:paraId="08C4DEB7" w14:textId="77777777" w:rsidR="005313F1" w:rsidRDefault="005313F1">
      <w:pPr>
        <w:pStyle w:val="BodyText"/>
        <w:spacing w:before="9"/>
        <w:rPr>
          <w:rFonts w:ascii="Arial"/>
          <w:sz w:val="3"/>
        </w:rPr>
      </w:pPr>
    </w:p>
    <w:p w14:paraId="03A0B70D" w14:textId="77777777" w:rsidR="005313F1" w:rsidRDefault="009B75EF">
      <w:pPr>
        <w:ind w:left="99"/>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479B1369" w14:textId="77777777" w:rsidR="005313F1" w:rsidRDefault="009B75EF">
      <w:pPr>
        <w:spacing w:before="8"/>
        <w:ind w:left="50"/>
        <w:rPr>
          <w:rFonts w:ascii="Arial"/>
          <w:sz w:val="4"/>
        </w:rPr>
      </w:pPr>
      <w:proofErr w:type="gramStart"/>
      <w:r>
        <w:rPr>
          <w:rFonts w:ascii="Arial"/>
          <w:color w:val="6600CC"/>
          <w:w w:val="110"/>
          <w:sz w:val="4"/>
        </w:rPr>
        <w:t>219</w:t>
      </w:r>
      <w:proofErr w:type="gramEnd"/>
      <w:r>
        <w:rPr>
          <w:rFonts w:ascii="Arial"/>
          <w:color w:val="6600CC"/>
          <w:spacing w:val="1"/>
          <w:w w:val="110"/>
          <w:sz w:val="4"/>
        </w:rPr>
        <w:t xml:space="preserve"> </w:t>
      </w:r>
      <w:r>
        <w:rPr>
          <w:rFonts w:ascii="Arial"/>
          <w:color w:val="6600CC"/>
          <w:w w:val="110"/>
          <w:sz w:val="4"/>
        </w:rPr>
        <w:t>_</w:t>
      </w:r>
    </w:p>
    <w:p w14:paraId="23448AFF" w14:textId="77777777" w:rsidR="005313F1" w:rsidRDefault="005313F1">
      <w:pPr>
        <w:pStyle w:val="BodyText"/>
        <w:rPr>
          <w:rFonts w:ascii="Arial"/>
          <w:sz w:val="4"/>
        </w:rPr>
      </w:pPr>
    </w:p>
    <w:p w14:paraId="1795290A" w14:textId="77777777" w:rsidR="005313F1" w:rsidRDefault="005313F1">
      <w:pPr>
        <w:pStyle w:val="BodyText"/>
        <w:spacing w:before="9"/>
        <w:rPr>
          <w:rFonts w:ascii="Arial"/>
          <w:sz w:val="3"/>
        </w:rPr>
      </w:pPr>
    </w:p>
    <w:p w14:paraId="50541449" w14:textId="77777777" w:rsidR="005313F1" w:rsidRDefault="009B75EF">
      <w:pPr>
        <w:tabs>
          <w:tab w:val="left" w:pos="1598"/>
        </w:tabs>
        <w:ind w:left="99"/>
        <w:rPr>
          <w:rFonts w:ascii="Arial"/>
          <w:sz w:val="4"/>
        </w:rPr>
      </w:pPr>
      <w:proofErr w:type="gramStart"/>
      <w:r>
        <w:rPr>
          <w:rFonts w:ascii="Arial"/>
          <w:color w:val="6600CC"/>
          <w:w w:val="110"/>
          <w:sz w:val="4"/>
        </w:rPr>
        <w:t>1</w:t>
      </w:r>
      <w:proofErr w:type="gramEnd"/>
      <w:r>
        <w:rPr>
          <w:rFonts w:ascii="Arial"/>
          <w:color w:val="6600CC"/>
          <w:w w:val="110"/>
          <w:sz w:val="4"/>
        </w:rPr>
        <w:t xml:space="preserve"> _</w:t>
      </w:r>
      <w:r>
        <w:rPr>
          <w:rFonts w:ascii="Arial"/>
          <w:color w:val="6600CC"/>
          <w:sz w:val="4"/>
        </w:rPr>
        <w:t xml:space="preserve"> </w:t>
      </w:r>
      <w:r>
        <w:rPr>
          <w:rFonts w:ascii="Arial"/>
          <w:color w:val="6600CC"/>
          <w:spacing w:val="-1"/>
          <w:sz w:val="4"/>
        </w:rPr>
        <w:t xml:space="preserve"> </w:t>
      </w:r>
      <w:r>
        <w:rPr>
          <w:rFonts w:ascii="Arial"/>
          <w:color w:val="6600CC"/>
          <w:w w:val="111"/>
          <w:sz w:val="4"/>
          <w:u w:val="single" w:color="6600CC"/>
        </w:rPr>
        <w:t xml:space="preserve"> </w:t>
      </w:r>
      <w:r>
        <w:rPr>
          <w:rFonts w:ascii="Arial"/>
          <w:color w:val="6600CC"/>
          <w:sz w:val="4"/>
          <w:u w:val="single" w:color="6600CC"/>
        </w:rPr>
        <w:t xml:space="preserve">    </w:t>
      </w:r>
      <w:r>
        <w:rPr>
          <w:rFonts w:ascii="Arial"/>
          <w:color w:val="6600CC"/>
          <w:spacing w:val="-4"/>
          <w:sz w:val="4"/>
          <w:u w:val="single" w:color="6600CC"/>
        </w:rPr>
        <w:t xml:space="preserve"> </w:t>
      </w:r>
      <w:r>
        <w:rPr>
          <w:rFonts w:ascii="Arial"/>
          <w:color w:val="6600CC"/>
          <w:sz w:val="4"/>
        </w:rPr>
        <w:tab/>
      </w:r>
      <w:r>
        <w:rPr>
          <w:rFonts w:ascii="Arial"/>
          <w:color w:val="6600CC"/>
          <w:w w:val="111"/>
          <w:sz w:val="4"/>
          <w:u w:val="single" w:color="6600CC"/>
        </w:rPr>
        <w:t xml:space="preserve"> </w:t>
      </w:r>
      <w:r>
        <w:rPr>
          <w:rFonts w:ascii="Arial"/>
          <w:color w:val="6600CC"/>
          <w:sz w:val="4"/>
          <w:u w:val="single" w:color="6600CC"/>
        </w:rPr>
        <w:t xml:space="preserve">    </w:t>
      </w:r>
      <w:r>
        <w:rPr>
          <w:rFonts w:ascii="Arial"/>
          <w:color w:val="6600CC"/>
          <w:sz w:val="4"/>
        </w:rPr>
        <w:t xml:space="preserve">            </w:t>
      </w:r>
      <w:r>
        <w:rPr>
          <w:rFonts w:ascii="Arial"/>
          <w:color w:val="6600CC"/>
          <w:spacing w:val="-3"/>
          <w:sz w:val="4"/>
        </w:rPr>
        <w:t xml:space="preserve"> </w:t>
      </w:r>
      <w:r>
        <w:rPr>
          <w:rFonts w:ascii="Arial"/>
          <w:color w:val="6600CC"/>
          <w:w w:val="111"/>
          <w:sz w:val="4"/>
          <w:u w:val="single" w:color="6600CC"/>
        </w:rPr>
        <w:t xml:space="preserve"> </w:t>
      </w:r>
      <w:r>
        <w:rPr>
          <w:rFonts w:ascii="Arial"/>
          <w:color w:val="6600CC"/>
          <w:spacing w:val="5"/>
          <w:sz w:val="4"/>
          <w:u w:val="single" w:color="6600CC"/>
        </w:rPr>
        <w:t xml:space="preserve"> </w:t>
      </w:r>
    </w:p>
    <w:p w14:paraId="449B2270" w14:textId="77777777" w:rsidR="005313F1" w:rsidRDefault="009B75EF">
      <w:pPr>
        <w:spacing w:before="8"/>
        <w:ind w:left="50"/>
        <w:rPr>
          <w:rFonts w:ascii="Arial"/>
          <w:sz w:val="4"/>
        </w:rPr>
      </w:pPr>
      <w:proofErr w:type="gramStart"/>
      <w:r>
        <w:rPr>
          <w:rFonts w:ascii="Arial"/>
          <w:color w:val="6600CC"/>
          <w:w w:val="110"/>
          <w:sz w:val="4"/>
        </w:rPr>
        <w:t>219</w:t>
      </w:r>
      <w:proofErr w:type="gramEnd"/>
      <w:r>
        <w:rPr>
          <w:rFonts w:ascii="Arial"/>
          <w:color w:val="6600CC"/>
          <w:spacing w:val="1"/>
          <w:w w:val="110"/>
          <w:sz w:val="4"/>
        </w:rPr>
        <w:t xml:space="preserve"> </w:t>
      </w:r>
      <w:r>
        <w:rPr>
          <w:rFonts w:ascii="Arial"/>
          <w:color w:val="6600CC"/>
          <w:w w:val="110"/>
          <w:sz w:val="4"/>
        </w:rPr>
        <w:t>_</w:t>
      </w:r>
    </w:p>
    <w:p w14:paraId="0E850E70" w14:textId="77777777" w:rsidR="005313F1" w:rsidRDefault="005313F1">
      <w:pPr>
        <w:pStyle w:val="BodyText"/>
        <w:rPr>
          <w:rFonts w:ascii="Arial"/>
          <w:sz w:val="4"/>
        </w:rPr>
      </w:pPr>
    </w:p>
    <w:p w14:paraId="218799CF" w14:textId="77777777" w:rsidR="005313F1" w:rsidRDefault="005313F1">
      <w:pPr>
        <w:pStyle w:val="BodyText"/>
        <w:spacing w:before="9"/>
        <w:rPr>
          <w:rFonts w:ascii="Arial"/>
          <w:sz w:val="3"/>
        </w:rPr>
      </w:pPr>
    </w:p>
    <w:p w14:paraId="6A2459BC" w14:textId="77777777" w:rsidR="005313F1" w:rsidRDefault="009B75EF">
      <w:pPr>
        <w:tabs>
          <w:tab w:val="left" w:pos="1436"/>
        </w:tabs>
        <w:ind w:left="99"/>
        <w:rPr>
          <w:rFonts w:ascii="Arial"/>
          <w:sz w:val="4"/>
        </w:rPr>
      </w:pPr>
      <w:proofErr w:type="gramStart"/>
      <w:r>
        <w:rPr>
          <w:rFonts w:ascii="Arial"/>
          <w:color w:val="6600CC"/>
          <w:w w:val="110"/>
          <w:sz w:val="4"/>
        </w:rPr>
        <w:t>0</w:t>
      </w:r>
      <w:proofErr w:type="gramEnd"/>
      <w:r>
        <w:rPr>
          <w:rFonts w:ascii="Arial"/>
          <w:color w:val="6600CC"/>
          <w:w w:val="110"/>
          <w:sz w:val="4"/>
        </w:rPr>
        <w:t xml:space="preserve"> _</w:t>
      </w:r>
      <w:r>
        <w:rPr>
          <w:rFonts w:ascii="Arial"/>
          <w:color w:val="6600CC"/>
          <w:sz w:val="4"/>
        </w:rPr>
        <w:tab/>
      </w:r>
      <w:r>
        <w:rPr>
          <w:rFonts w:ascii="Arial"/>
          <w:color w:val="6600CC"/>
          <w:w w:val="111"/>
          <w:sz w:val="4"/>
          <w:u w:val="single" w:color="6600CC"/>
        </w:rPr>
        <w:t xml:space="preserve"> </w:t>
      </w:r>
      <w:r>
        <w:rPr>
          <w:rFonts w:ascii="Arial"/>
          <w:color w:val="6600CC"/>
          <w:spacing w:val="-5"/>
          <w:sz w:val="4"/>
          <w:u w:val="single" w:color="6600CC"/>
        </w:rPr>
        <w:t xml:space="preserve"> </w:t>
      </w:r>
    </w:p>
    <w:p w14:paraId="0F9382B4" w14:textId="77777777" w:rsidR="005313F1" w:rsidRDefault="009B75EF">
      <w:pPr>
        <w:spacing w:before="9"/>
        <w:ind w:left="50"/>
        <w:rPr>
          <w:rFonts w:ascii="Arial"/>
          <w:sz w:val="4"/>
        </w:rPr>
      </w:pPr>
      <w:proofErr w:type="gramStart"/>
      <w:r>
        <w:rPr>
          <w:rFonts w:ascii="Arial"/>
          <w:color w:val="008081"/>
          <w:w w:val="110"/>
          <w:sz w:val="4"/>
        </w:rPr>
        <w:t>219</w:t>
      </w:r>
      <w:proofErr w:type="gramEnd"/>
      <w:r>
        <w:rPr>
          <w:rFonts w:ascii="Arial"/>
          <w:color w:val="008081"/>
          <w:spacing w:val="1"/>
          <w:w w:val="110"/>
          <w:sz w:val="4"/>
        </w:rPr>
        <w:t xml:space="preserve"> </w:t>
      </w:r>
      <w:r>
        <w:rPr>
          <w:rFonts w:ascii="Arial"/>
          <w:color w:val="008081"/>
          <w:w w:val="110"/>
          <w:sz w:val="4"/>
        </w:rPr>
        <w:t>_</w:t>
      </w:r>
    </w:p>
    <w:p w14:paraId="2909DB1B" w14:textId="77777777" w:rsidR="005313F1" w:rsidRDefault="005313F1">
      <w:pPr>
        <w:pStyle w:val="BodyText"/>
        <w:rPr>
          <w:rFonts w:ascii="Arial"/>
          <w:sz w:val="4"/>
        </w:rPr>
      </w:pPr>
    </w:p>
    <w:p w14:paraId="7A27589F" w14:textId="77777777" w:rsidR="005313F1" w:rsidRDefault="005313F1">
      <w:pPr>
        <w:pStyle w:val="BodyText"/>
        <w:rPr>
          <w:rFonts w:ascii="Arial"/>
          <w:sz w:val="4"/>
        </w:rPr>
      </w:pPr>
    </w:p>
    <w:p w14:paraId="527FC658" w14:textId="77777777" w:rsidR="005313F1" w:rsidRDefault="009B75EF">
      <w:pPr>
        <w:spacing w:before="31"/>
        <w:ind w:left="99"/>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0AE8FE1B" w14:textId="77777777" w:rsidR="005313F1" w:rsidRDefault="009B75EF">
      <w:pPr>
        <w:spacing w:before="8"/>
        <w:ind w:left="50"/>
        <w:rPr>
          <w:rFonts w:ascii="Arial"/>
          <w:sz w:val="4"/>
        </w:rPr>
      </w:pPr>
      <w:proofErr w:type="gramStart"/>
      <w:r>
        <w:rPr>
          <w:rFonts w:ascii="Arial"/>
          <w:color w:val="008081"/>
          <w:w w:val="110"/>
          <w:sz w:val="4"/>
        </w:rPr>
        <w:t>219</w:t>
      </w:r>
      <w:proofErr w:type="gramEnd"/>
      <w:r>
        <w:rPr>
          <w:rFonts w:ascii="Arial"/>
          <w:color w:val="008081"/>
          <w:spacing w:val="1"/>
          <w:w w:val="110"/>
          <w:sz w:val="4"/>
        </w:rPr>
        <w:t xml:space="preserve"> </w:t>
      </w:r>
      <w:r>
        <w:rPr>
          <w:rFonts w:ascii="Arial"/>
          <w:color w:val="008081"/>
          <w:w w:val="110"/>
          <w:sz w:val="4"/>
        </w:rPr>
        <w:t>_</w:t>
      </w:r>
    </w:p>
    <w:p w14:paraId="27690702" w14:textId="77777777" w:rsidR="005313F1" w:rsidRDefault="005313F1">
      <w:pPr>
        <w:pStyle w:val="BodyText"/>
        <w:rPr>
          <w:rFonts w:ascii="Arial"/>
          <w:sz w:val="4"/>
        </w:rPr>
      </w:pPr>
    </w:p>
    <w:p w14:paraId="033EB039" w14:textId="77777777" w:rsidR="005313F1" w:rsidRDefault="005313F1">
      <w:pPr>
        <w:pStyle w:val="BodyText"/>
        <w:spacing w:before="9"/>
        <w:rPr>
          <w:rFonts w:ascii="Arial"/>
          <w:sz w:val="3"/>
        </w:rPr>
      </w:pPr>
    </w:p>
    <w:p w14:paraId="16FB1BAE" w14:textId="77777777" w:rsidR="005313F1" w:rsidRDefault="009B75EF">
      <w:pPr>
        <w:ind w:left="99"/>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3A6192B1" w14:textId="77777777" w:rsidR="005313F1" w:rsidRDefault="009B75EF">
      <w:pPr>
        <w:spacing w:before="8"/>
        <w:ind w:left="50"/>
        <w:rPr>
          <w:rFonts w:ascii="Arial"/>
          <w:sz w:val="4"/>
        </w:rPr>
      </w:pPr>
      <w:proofErr w:type="gramStart"/>
      <w:r>
        <w:rPr>
          <w:rFonts w:ascii="Arial"/>
          <w:color w:val="008081"/>
          <w:w w:val="110"/>
          <w:sz w:val="4"/>
        </w:rPr>
        <w:t>219</w:t>
      </w:r>
      <w:proofErr w:type="gramEnd"/>
      <w:r>
        <w:rPr>
          <w:rFonts w:ascii="Arial"/>
          <w:color w:val="008081"/>
          <w:spacing w:val="1"/>
          <w:w w:val="110"/>
          <w:sz w:val="4"/>
        </w:rPr>
        <w:t xml:space="preserve"> </w:t>
      </w:r>
      <w:r>
        <w:rPr>
          <w:rFonts w:ascii="Arial"/>
          <w:color w:val="008081"/>
          <w:w w:val="110"/>
          <w:sz w:val="4"/>
        </w:rPr>
        <w:t>_</w:t>
      </w:r>
    </w:p>
    <w:p w14:paraId="4C456EC9" w14:textId="77777777" w:rsidR="005313F1" w:rsidRDefault="005313F1">
      <w:pPr>
        <w:pStyle w:val="BodyText"/>
        <w:rPr>
          <w:rFonts w:ascii="Arial"/>
          <w:sz w:val="4"/>
        </w:rPr>
      </w:pPr>
    </w:p>
    <w:p w14:paraId="1EB7F0BC" w14:textId="77777777" w:rsidR="005313F1" w:rsidRDefault="005313F1">
      <w:pPr>
        <w:pStyle w:val="BodyText"/>
        <w:spacing w:before="9"/>
        <w:rPr>
          <w:rFonts w:ascii="Arial"/>
          <w:sz w:val="3"/>
        </w:rPr>
      </w:pPr>
    </w:p>
    <w:p w14:paraId="119B1C5D" w14:textId="77777777" w:rsidR="005313F1" w:rsidRDefault="009B75EF">
      <w:pPr>
        <w:ind w:left="99"/>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069BDAE1" w14:textId="77777777" w:rsidR="005313F1" w:rsidRDefault="009B75EF">
      <w:pPr>
        <w:pStyle w:val="BodyText"/>
        <w:spacing w:before="5"/>
        <w:rPr>
          <w:rFonts w:ascii="Arial"/>
          <w:sz w:val="3"/>
        </w:rPr>
      </w:pPr>
      <w:r>
        <w:br w:type="column"/>
      </w:r>
    </w:p>
    <w:p w14:paraId="24289AF8" w14:textId="77777777" w:rsidR="005313F1" w:rsidRDefault="009B75EF">
      <w:pPr>
        <w:ind w:left="117"/>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44CDDC88" w14:textId="77777777" w:rsidR="005313F1" w:rsidRDefault="005313F1">
      <w:pPr>
        <w:pStyle w:val="BodyText"/>
        <w:rPr>
          <w:rFonts w:ascii="Arial"/>
          <w:sz w:val="4"/>
        </w:rPr>
      </w:pPr>
    </w:p>
    <w:p w14:paraId="28922F57" w14:textId="77777777" w:rsidR="005313F1" w:rsidRDefault="005313F1">
      <w:pPr>
        <w:pStyle w:val="BodyText"/>
        <w:spacing w:before="9"/>
        <w:rPr>
          <w:rFonts w:ascii="Arial"/>
          <w:sz w:val="5"/>
        </w:rPr>
      </w:pPr>
    </w:p>
    <w:p w14:paraId="0B2EDF98" w14:textId="77777777" w:rsidR="005313F1" w:rsidRDefault="009B75EF">
      <w:pPr>
        <w:ind w:left="67"/>
        <w:rPr>
          <w:rFonts w:ascii="Arial"/>
          <w:sz w:val="4"/>
        </w:rPr>
      </w:pPr>
      <w:proofErr w:type="gramStart"/>
      <w:r>
        <w:rPr>
          <w:rFonts w:ascii="Arial"/>
          <w:color w:val="6600CC"/>
          <w:w w:val="110"/>
          <w:sz w:val="4"/>
        </w:rPr>
        <w:t>123</w:t>
      </w:r>
      <w:proofErr w:type="gramEnd"/>
      <w:r>
        <w:rPr>
          <w:rFonts w:ascii="Arial"/>
          <w:color w:val="6600CC"/>
          <w:spacing w:val="1"/>
          <w:w w:val="110"/>
          <w:sz w:val="4"/>
        </w:rPr>
        <w:t xml:space="preserve"> </w:t>
      </w:r>
      <w:r>
        <w:rPr>
          <w:rFonts w:ascii="Arial"/>
          <w:color w:val="6600CC"/>
          <w:w w:val="110"/>
          <w:sz w:val="4"/>
        </w:rPr>
        <w:t>_</w:t>
      </w:r>
    </w:p>
    <w:p w14:paraId="20448C88" w14:textId="77777777" w:rsidR="005313F1" w:rsidRDefault="005313F1">
      <w:pPr>
        <w:pStyle w:val="BodyText"/>
        <w:rPr>
          <w:rFonts w:ascii="Arial"/>
          <w:sz w:val="4"/>
        </w:rPr>
      </w:pPr>
    </w:p>
    <w:p w14:paraId="00D00DBC" w14:textId="77777777" w:rsidR="005313F1" w:rsidRDefault="005313F1">
      <w:pPr>
        <w:pStyle w:val="BodyText"/>
        <w:spacing w:before="9"/>
        <w:rPr>
          <w:rFonts w:ascii="Arial"/>
          <w:sz w:val="3"/>
        </w:rPr>
      </w:pPr>
    </w:p>
    <w:p w14:paraId="48AB8DFC" w14:textId="77777777" w:rsidR="005313F1" w:rsidRDefault="009B75EF">
      <w:pPr>
        <w:ind w:left="117"/>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7872C839" w14:textId="77777777" w:rsidR="005313F1" w:rsidRDefault="009B75EF">
      <w:pPr>
        <w:spacing w:before="8"/>
        <w:ind w:left="67"/>
        <w:rPr>
          <w:rFonts w:ascii="Arial"/>
          <w:sz w:val="4"/>
        </w:rPr>
      </w:pPr>
      <w:proofErr w:type="gramStart"/>
      <w:r>
        <w:rPr>
          <w:rFonts w:ascii="Arial"/>
          <w:color w:val="6600CC"/>
          <w:w w:val="110"/>
          <w:sz w:val="4"/>
        </w:rPr>
        <w:t>123</w:t>
      </w:r>
      <w:proofErr w:type="gramEnd"/>
      <w:r>
        <w:rPr>
          <w:rFonts w:ascii="Arial"/>
          <w:color w:val="6600CC"/>
          <w:spacing w:val="1"/>
          <w:w w:val="110"/>
          <w:sz w:val="4"/>
        </w:rPr>
        <w:t xml:space="preserve"> </w:t>
      </w:r>
      <w:r>
        <w:rPr>
          <w:rFonts w:ascii="Arial"/>
          <w:color w:val="6600CC"/>
          <w:w w:val="110"/>
          <w:sz w:val="4"/>
        </w:rPr>
        <w:t>_</w:t>
      </w:r>
    </w:p>
    <w:p w14:paraId="6678298B" w14:textId="77777777" w:rsidR="005313F1" w:rsidRDefault="005313F1">
      <w:pPr>
        <w:pStyle w:val="BodyText"/>
        <w:rPr>
          <w:rFonts w:ascii="Arial"/>
          <w:sz w:val="4"/>
        </w:rPr>
      </w:pPr>
    </w:p>
    <w:p w14:paraId="2ADE96A2" w14:textId="77777777" w:rsidR="005313F1" w:rsidRDefault="005313F1">
      <w:pPr>
        <w:pStyle w:val="BodyText"/>
        <w:spacing w:before="9"/>
        <w:rPr>
          <w:rFonts w:ascii="Arial"/>
          <w:sz w:val="3"/>
        </w:rPr>
      </w:pPr>
    </w:p>
    <w:p w14:paraId="38459639" w14:textId="77777777" w:rsidR="005313F1" w:rsidRDefault="009B75EF">
      <w:pPr>
        <w:ind w:left="117"/>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60A0EC96" w14:textId="77777777" w:rsidR="005313F1" w:rsidRDefault="009B75EF">
      <w:pPr>
        <w:spacing w:before="9"/>
        <w:ind w:left="67"/>
        <w:rPr>
          <w:rFonts w:ascii="Arial"/>
          <w:sz w:val="4"/>
        </w:rPr>
      </w:pPr>
      <w:proofErr w:type="gramStart"/>
      <w:r>
        <w:rPr>
          <w:rFonts w:ascii="Arial"/>
          <w:color w:val="6600CC"/>
          <w:w w:val="110"/>
          <w:sz w:val="4"/>
        </w:rPr>
        <w:t>123</w:t>
      </w:r>
      <w:proofErr w:type="gramEnd"/>
      <w:r>
        <w:rPr>
          <w:rFonts w:ascii="Arial"/>
          <w:color w:val="6600CC"/>
          <w:spacing w:val="1"/>
          <w:w w:val="110"/>
          <w:sz w:val="4"/>
        </w:rPr>
        <w:t xml:space="preserve"> </w:t>
      </w:r>
      <w:r>
        <w:rPr>
          <w:rFonts w:ascii="Arial"/>
          <w:color w:val="6600CC"/>
          <w:w w:val="110"/>
          <w:sz w:val="4"/>
        </w:rPr>
        <w:t>_</w:t>
      </w:r>
    </w:p>
    <w:p w14:paraId="18A11534" w14:textId="77777777" w:rsidR="005313F1" w:rsidRDefault="005313F1">
      <w:pPr>
        <w:pStyle w:val="BodyText"/>
        <w:rPr>
          <w:rFonts w:ascii="Arial"/>
          <w:sz w:val="4"/>
        </w:rPr>
      </w:pPr>
    </w:p>
    <w:p w14:paraId="76B73624" w14:textId="77777777" w:rsidR="005313F1" w:rsidRDefault="005313F1">
      <w:pPr>
        <w:pStyle w:val="BodyText"/>
        <w:spacing w:before="8"/>
        <w:rPr>
          <w:rFonts w:ascii="Arial"/>
          <w:sz w:val="3"/>
        </w:rPr>
      </w:pPr>
    </w:p>
    <w:p w14:paraId="6DA50381" w14:textId="77777777" w:rsidR="005313F1" w:rsidRDefault="009B75EF">
      <w:pPr>
        <w:ind w:left="117"/>
        <w:rPr>
          <w:rFonts w:ascii="Arial"/>
          <w:sz w:val="4"/>
        </w:rPr>
      </w:pPr>
      <w:proofErr w:type="gramStart"/>
      <w:r>
        <w:rPr>
          <w:rFonts w:ascii="Arial"/>
          <w:color w:val="6600CC"/>
          <w:w w:val="110"/>
          <w:sz w:val="4"/>
        </w:rPr>
        <w:t>0</w:t>
      </w:r>
      <w:proofErr w:type="gramEnd"/>
      <w:r>
        <w:rPr>
          <w:rFonts w:ascii="Arial"/>
          <w:color w:val="6600CC"/>
          <w:w w:val="110"/>
          <w:sz w:val="4"/>
        </w:rPr>
        <w:t xml:space="preserve"> _</w:t>
      </w:r>
    </w:p>
    <w:p w14:paraId="6E845296" w14:textId="77777777" w:rsidR="005313F1" w:rsidRDefault="009B75EF">
      <w:pPr>
        <w:spacing w:before="9"/>
        <w:ind w:left="67"/>
        <w:rPr>
          <w:rFonts w:ascii="Arial"/>
          <w:sz w:val="4"/>
        </w:rPr>
      </w:pPr>
      <w:proofErr w:type="gramStart"/>
      <w:r>
        <w:rPr>
          <w:rFonts w:ascii="Arial"/>
          <w:color w:val="008081"/>
          <w:w w:val="110"/>
          <w:sz w:val="4"/>
        </w:rPr>
        <w:t>123</w:t>
      </w:r>
      <w:proofErr w:type="gramEnd"/>
      <w:r>
        <w:rPr>
          <w:rFonts w:ascii="Arial"/>
          <w:color w:val="008081"/>
          <w:spacing w:val="1"/>
          <w:w w:val="110"/>
          <w:sz w:val="4"/>
        </w:rPr>
        <w:t xml:space="preserve"> </w:t>
      </w:r>
      <w:r>
        <w:rPr>
          <w:rFonts w:ascii="Arial"/>
          <w:color w:val="008081"/>
          <w:w w:val="110"/>
          <w:sz w:val="4"/>
        </w:rPr>
        <w:t>_</w:t>
      </w:r>
    </w:p>
    <w:p w14:paraId="656145E4" w14:textId="77777777" w:rsidR="005313F1" w:rsidRDefault="005313F1">
      <w:pPr>
        <w:pStyle w:val="BodyText"/>
        <w:rPr>
          <w:rFonts w:ascii="Arial"/>
          <w:sz w:val="4"/>
        </w:rPr>
      </w:pPr>
    </w:p>
    <w:p w14:paraId="5FC33057" w14:textId="77777777" w:rsidR="005313F1" w:rsidRDefault="005313F1">
      <w:pPr>
        <w:pStyle w:val="BodyText"/>
        <w:rPr>
          <w:rFonts w:ascii="Arial"/>
          <w:sz w:val="4"/>
        </w:rPr>
      </w:pPr>
    </w:p>
    <w:p w14:paraId="5E2264C0" w14:textId="77777777" w:rsidR="005313F1" w:rsidRDefault="009B75EF">
      <w:pPr>
        <w:spacing w:before="31"/>
        <w:ind w:left="117"/>
        <w:rPr>
          <w:rFonts w:ascii="Arial"/>
          <w:sz w:val="4"/>
        </w:rPr>
      </w:pPr>
      <w:proofErr w:type="gramStart"/>
      <w:r>
        <w:rPr>
          <w:rFonts w:ascii="Arial"/>
          <w:color w:val="008081"/>
          <w:w w:val="110"/>
          <w:sz w:val="4"/>
        </w:rPr>
        <w:t>1</w:t>
      </w:r>
      <w:proofErr w:type="gramEnd"/>
      <w:r>
        <w:rPr>
          <w:rFonts w:ascii="Arial"/>
          <w:color w:val="008081"/>
          <w:w w:val="110"/>
          <w:sz w:val="4"/>
        </w:rPr>
        <w:t xml:space="preserve"> _</w:t>
      </w:r>
    </w:p>
    <w:p w14:paraId="68801036" w14:textId="77777777" w:rsidR="005313F1" w:rsidRDefault="009B75EF">
      <w:pPr>
        <w:spacing w:before="8"/>
        <w:ind w:left="67"/>
        <w:rPr>
          <w:rFonts w:ascii="Arial"/>
          <w:sz w:val="4"/>
        </w:rPr>
      </w:pPr>
      <w:proofErr w:type="gramStart"/>
      <w:r>
        <w:rPr>
          <w:rFonts w:ascii="Arial"/>
          <w:color w:val="008081"/>
          <w:w w:val="110"/>
          <w:sz w:val="4"/>
        </w:rPr>
        <w:t>123</w:t>
      </w:r>
      <w:proofErr w:type="gramEnd"/>
      <w:r>
        <w:rPr>
          <w:rFonts w:ascii="Arial"/>
          <w:color w:val="008081"/>
          <w:spacing w:val="1"/>
          <w:w w:val="110"/>
          <w:sz w:val="4"/>
        </w:rPr>
        <w:t xml:space="preserve"> </w:t>
      </w:r>
      <w:r>
        <w:rPr>
          <w:rFonts w:ascii="Arial"/>
          <w:color w:val="008081"/>
          <w:w w:val="110"/>
          <w:sz w:val="4"/>
        </w:rPr>
        <w:t>_</w:t>
      </w:r>
    </w:p>
    <w:p w14:paraId="13FAC821" w14:textId="77777777" w:rsidR="005313F1" w:rsidRDefault="005313F1">
      <w:pPr>
        <w:pStyle w:val="BodyText"/>
        <w:rPr>
          <w:rFonts w:ascii="Arial"/>
          <w:sz w:val="4"/>
        </w:rPr>
      </w:pPr>
    </w:p>
    <w:p w14:paraId="16DC4BAB" w14:textId="77777777" w:rsidR="005313F1" w:rsidRDefault="005313F1">
      <w:pPr>
        <w:pStyle w:val="BodyText"/>
        <w:rPr>
          <w:rFonts w:ascii="Arial"/>
          <w:sz w:val="4"/>
        </w:rPr>
      </w:pPr>
    </w:p>
    <w:p w14:paraId="1C4FA302" w14:textId="77777777" w:rsidR="005313F1" w:rsidRDefault="009B75EF">
      <w:pPr>
        <w:spacing w:before="31"/>
        <w:ind w:left="117"/>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362D4CEF" w14:textId="77777777" w:rsidR="005313F1" w:rsidRDefault="009B75EF">
      <w:pPr>
        <w:spacing w:before="8"/>
        <w:ind w:left="67"/>
        <w:rPr>
          <w:rFonts w:ascii="Arial"/>
          <w:sz w:val="4"/>
        </w:rPr>
      </w:pPr>
      <w:proofErr w:type="gramStart"/>
      <w:r>
        <w:rPr>
          <w:rFonts w:ascii="Arial"/>
          <w:color w:val="008081"/>
          <w:w w:val="110"/>
          <w:sz w:val="4"/>
        </w:rPr>
        <w:t>123</w:t>
      </w:r>
      <w:proofErr w:type="gramEnd"/>
      <w:r>
        <w:rPr>
          <w:rFonts w:ascii="Arial"/>
          <w:color w:val="008081"/>
          <w:spacing w:val="1"/>
          <w:w w:val="110"/>
          <w:sz w:val="4"/>
        </w:rPr>
        <w:t xml:space="preserve"> </w:t>
      </w:r>
      <w:r>
        <w:rPr>
          <w:rFonts w:ascii="Arial"/>
          <w:color w:val="008081"/>
          <w:w w:val="110"/>
          <w:sz w:val="4"/>
        </w:rPr>
        <w:t>_</w:t>
      </w:r>
    </w:p>
    <w:p w14:paraId="02ED3210" w14:textId="77777777" w:rsidR="005313F1" w:rsidRDefault="005313F1">
      <w:pPr>
        <w:pStyle w:val="BodyText"/>
        <w:rPr>
          <w:rFonts w:ascii="Arial"/>
          <w:sz w:val="4"/>
        </w:rPr>
      </w:pPr>
    </w:p>
    <w:p w14:paraId="60A63CFE" w14:textId="77777777" w:rsidR="005313F1" w:rsidRDefault="009B75EF">
      <w:pPr>
        <w:spacing w:before="23"/>
        <w:ind w:left="117"/>
        <w:rPr>
          <w:rFonts w:ascii="Arial"/>
          <w:sz w:val="4"/>
        </w:rPr>
      </w:pPr>
      <w:proofErr w:type="gramStart"/>
      <w:r>
        <w:rPr>
          <w:rFonts w:ascii="Arial"/>
          <w:color w:val="008081"/>
          <w:w w:val="110"/>
          <w:sz w:val="4"/>
        </w:rPr>
        <w:t>0</w:t>
      </w:r>
      <w:proofErr w:type="gramEnd"/>
      <w:r>
        <w:rPr>
          <w:rFonts w:ascii="Arial"/>
          <w:color w:val="008081"/>
          <w:w w:val="110"/>
          <w:sz w:val="4"/>
        </w:rPr>
        <w:t xml:space="preserve"> _</w:t>
      </w:r>
    </w:p>
    <w:p w14:paraId="647ECA6B" w14:textId="77777777" w:rsidR="005313F1" w:rsidRDefault="005313F1">
      <w:pPr>
        <w:rPr>
          <w:rFonts w:ascii="Arial"/>
          <w:sz w:val="4"/>
        </w:rPr>
        <w:sectPr w:rsidR="005313F1">
          <w:type w:val="continuous"/>
          <w:pgSz w:w="11910" w:h="16840"/>
          <w:pgMar w:top="1580" w:right="1240" w:bottom="560" w:left="1680" w:header="720" w:footer="720" w:gutter="0"/>
          <w:cols w:num="3" w:space="720" w:equalWidth="0">
            <w:col w:w="2829" w:space="40"/>
            <w:col w:w="2300" w:space="39"/>
            <w:col w:w="3782"/>
          </w:cols>
        </w:sectPr>
      </w:pPr>
    </w:p>
    <w:p w14:paraId="6F285C29" w14:textId="77777777" w:rsidR="005313F1" w:rsidRDefault="009B75EF">
      <w:pPr>
        <w:spacing w:before="176" w:line="256" w:lineRule="auto"/>
        <w:ind w:left="377" w:right="101"/>
        <w:jc w:val="both"/>
      </w:pPr>
      <w:r>
        <w:rPr>
          <w:w w:val="110"/>
        </w:rPr>
        <w:t xml:space="preserve">Figure 5.21:  Epigenetic landscape at the genomic location of fine-mapped SNPs </w:t>
      </w:r>
      <w:proofErr w:type="gramStart"/>
      <w:r>
        <w:rPr>
          <w:spacing w:val="-5"/>
          <w:w w:val="110"/>
        </w:rPr>
        <w:t xml:space="preserve">for  </w:t>
      </w:r>
      <w:r>
        <w:rPr>
          <w:w w:val="110"/>
        </w:rPr>
        <w:t>the</w:t>
      </w:r>
      <w:proofErr w:type="gramEnd"/>
      <w:r>
        <w:rPr>
          <w:w w:val="110"/>
        </w:rPr>
        <w:t xml:space="preserve"> 5q31 </w:t>
      </w:r>
      <w:proofErr w:type="spellStart"/>
      <w:r>
        <w:rPr>
          <w:spacing w:val="-3"/>
          <w:w w:val="110"/>
        </w:rPr>
        <w:t>PsA</w:t>
      </w:r>
      <w:proofErr w:type="spellEnd"/>
      <w:r>
        <w:rPr>
          <w:spacing w:val="-3"/>
          <w:w w:val="110"/>
        </w:rPr>
        <w:t xml:space="preserve"> </w:t>
      </w:r>
      <w:r>
        <w:rPr>
          <w:spacing w:val="-6"/>
          <w:w w:val="110"/>
        </w:rPr>
        <w:t xml:space="preserve">GWAS </w:t>
      </w:r>
      <w:r>
        <w:rPr>
          <w:w w:val="110"/>
        </w:rPr>
        <w:t xml:space="preserve">signal. The top panel shows the genomic location of the six </w:t>
      </w:r>
      <w:r>
        <w:rPr>
          <w:spacing w:val="-3"/>
          <w:w w:val="110"/>
        </w:rPr>
        <w:t xml:space="preserve">SNPs </w:t>
      </w:r>
      <w:r>
        <w:rPr>
          <w:w w:val="110"/>
        </w:rPr>
        <w:t>in</w:t>
      </w:r>
      <w:r>
        <w:rPr>
          <w:spacing w:val="-20"/>
          <w:w w:val="110"/>
        </w:rPr>
        <w:t xml:space="preserve"> </w:t>
      </w:r>
      <w:r>
        <w:rPr>
          <w:w w:val="110"/>
        </w:rPr>
        <w:t>the</w:t>
      </w:r>
      <w:r>
        <w:rPr>
          <w:spacing w:val="-20"/>
          <w:w w:val="110"/>
        </w:rPr>
        <w:t xml:space="preserve"> </w:t>
      </w:r>
      <w:r>
        <w:rPr>
          <w:w w:val="110"/>
        </w:rPr>
        <w:t>5q31</w:t>
      </w:r>
      <w:r>
        <w:rPr>
          <w:spacing w:val="-20"/>
          <w:w w:val="110"/>
        </w:rPr>
        <w:t xml:space="preserve"> </w:t>
      </w:r>
      <w:r>
        <w:rPr>
          <w:w w:val="110"/>
        </w:rPr>
        <w:t>fine-mapping</w:t>
      </w:r>
      <w:r>
        <w:rPr>
          <w:spacing w:val="-20"/>
          <w:w w:val="110"/>
        </w:rPr>
        <w:t xml:space="preserve"> </w:t>
      </w:r>
      <w:r>
        <w:rPr>
          <w:w w:val="110"/>
        </w:rPr>
        <w:t>90%</w:t>
      </w:r>
      <w:r>
        <w:rPr>
          <w:spacing w:val="-19"/>
          <w:w w:val="110"/>
        </w:rPr>
        <w:t xml:space="preserve"> </w:t>
      </w:r>
      <w:r>
        <w:rPr>
          <w:w w:val="110"/>
        </w:rPr>
        <w:t>credible</w:t>
      </w:r>
      <w:r>
        <w:rPr>
          <w:spacing w:val="-20"/>
          <w:w w:val="110"/>
        </w:rPr>
        <w:t xml:space="preserve"> </w:t>
      </w:r>
      <w:r>
        <w:rPr>
          <w:w w:val="110"/>
        </w:rPr>
        <w:t>set</w:t>
      </w:r>
      <w:r>
        <w:rPr>
          <w:spacing w:val="-20"/>
          <w:w w:val="110"/>
        </w:rPr>
        <w:t xml:space="preserve"> </w:t>
      </w:r>
      <w:r>
        <w:rPr>
          <w:w w:val="110"/>
        </w:rPr>
        <w:t>overlapping</w:t>
      </w:r>
      <w:r>
        <w:rPr>
          <w:spacing w:val="-20"/>
          <w:w w:val="110"/>
        </w:rPr>
        <w:t xml:space="preserve"> </w:t>
      </w:r>
      <w:proofErr w:type="spellStart"/>
      <w:r>
        <w:rPr>
          <w:spacing w:val="-3"/>
          <w:w w:val="110"/>
        </w:rPr>
        <w:t>PsA</w:t>
      </w:r>
      <w:proofErr w:type="spellEnd"/>
      <w:r>
        <w:rPr>
          <w:spacing w:val="-20"/>
          <w:w w:val="110"/>
        </w:rPr>
        <w:t xml:space="preserve"> </w:t>
      </w:r>
      <w:r>
        <w:rPr>
          <w:spacing w:val="-13"/>
          <w:w w:val="110"/>
        </w:rPr>
        <w:t>ATAC</w:t>
      </w:r>
      <w:r>
        <w:rPr>
          <w:spacing w:val="-19"/>
          <w:w w:val="110"/>
        </w:rPr>
        <w:t xml:space="preserve"> </w:t>
      </w:r>
      <w:r>
        <w:rPr>
          <w:w w:val="110"/>
        </w:rPr>
        <w:t>accessible</w:t>
      </w:r>
      <w:r>
        <w:rPr>
          <w:spacing w:val="-20"/>
          <w:w w:val="110"/>
        </w:rPr>
        <w:t xml:space="preserve"> </w:t>
      </w:r>
      <w:r>
        <w:rPr>
          <w:w w:val="110"/>
        </w:rPr>
        <w:t>regions</w:t>
      </w:r>
      <w:r>
        <w:rPr>
          <w:spacing w:val="-21"/>
          <w:w w:val="110"/>
        </w:rPr>
        <w:t xml:space="preserve"> </w:t>
      </w:r>
      <w:r>
        <w:rPr>
          <w:w w:val="110"/>
        </w:rPr>
        <w:t>in</w:t>
      </w:r>
      <w:r>
        <w:rPr>
          <w:spacing w:val="-20"/>
          <w:w w:val="110"/>
        </w:rPr>
        <w:t xml:space="preserve"> </w:t>
      </w:r>
      <w:r>
        <w:rPr>
          <w:spacing w:val="-10"/>
          <w:w w:val="110"/>
        </w:rPr>
        <w:t xml:space="preserve">at </w:t>
      </w:r>
      <w:r>
        <w:rPr>
          <w:w w:val="110"/>
        </w:rPr>
        <w:t>least</w:t>
      </w:r>
      <w:r>
        <w:rPr>
          <w:spacing w:val="-15"/>
          <w:w w:val="110"/>
        </w:rPr>
        <w:t xml:space="preserve"> </w:t>
      </w:r>
      <w:r>
        <w:rPr>
          <w:w w:val="110"/>
        </w:rPr>
        <w:t>one</w:t>
      </w:r>
      <w:r>
        <w:rPr>
          <w:spacing w:val="-14"/>
          <w:w w:val="110"/>
        </w:rPr>
        <w:t xml:space="preserve"> </w:t>
      </w:r>
      <w:r>
        <w:rPr>
          <w:w w:val="110"/>
        </w:rPr>
        <w:t>of</w:t>
      </w:r>
      <w:r>
        <w:rPr>
          <w:spacing w:val="-15"/>
          <w:w w:val="110"/>
        </w:rPr>
        <w:t xml:space="preserve"> </w:t>
      </w:r>
      <w:r>
        <w:rPr>
          <w:w w:val="110"/>
        </w:rPr>
        <w:t>the</w:t>
      </w:r>
      <w:r>
        <w:rPr>
          <w:spacing w:val="-14"/>
          <w:w w:val="110"/>
        </w:rPr>
        <w:t xml:space="preserve"> </w:t>
      </w:r>
      <w:r>
        <w:rPr>
          <w:w w:val="110"/>
        </w:rPr>
        <w:t>four</w:t>
      </w:r>
      <w:r>
        <w:rPr>
          <w:spacing w:val="-15"/>
          <w:w w:val="110"/>
        </w:rPr>
        <w:t xml:space="preserve"> </w:t>
      </w:r>
      <w:r>
        <w:rPr>
          <w:w w:val="110"/>
        </w:rPr>
        <w:t>cell</w:t>
      </w:r>
      <w:r>
        <w:rPr>
          <w:spacing w:val="-14"/>
          <w:w w:val="110"/>
        </w:rPr>
        <w:t xml:space="preserve"> </w:t>
      </w:r>
      <w:r>
        <w:rPr>
          <w:w w:val="110"/>
        </w:rPr>
        <w:t>types</w:t>
      </w:r>
      <w:r>
        <w:rPr>
          <w:spacing w:val="-15"/>
          <w:w w:val="110"/>
        </w:rPr>
        <w:t xml:space="preserve"> </w:t>
      </w:r>
      <w:r>
        <w:rPr>
          <w:w w:val="110"/>
        </w:rPr>
        <w:t>(in</w:t>
      </w:r>
      <w:r>
        <w:rPr>
          <w:spacing w:val="-14"/>
          <w:w w:val="110"/>
        </w:rPr>
        <w:t xml:space="preserve"> </w:t>
      </w:r>
      <w:r>
        <w:rPr>
          <w:w w:val="110"/>
        </w:rPr>
        <w:t>blue).</w:t>
      </w:r>
      <w:r>
        <w:rPr>
          <w:spacing w:val="4"/>
          <w:w w:val="110"/>
        </w:rPr>
        <w:t xml:space="preserve"> </w:t>
      </w:r>
      <w:proofErr w:type="gramStart"/>
      <w:r>
        <w:rPr>
          <w:w w:val="110"/>
        </w:rPr>
        <w:t>The</w:t>
      </w:r>
      <w:r>
        <w:rPr>
          <w:spacing w:val="-14"/>
          <w:w w:val="110"/>
        </w:rPr>
        <w:t xml:space="preserve"> </w:t>
      </w:r>
      <w:r>
        <w:rPr>
          <w:w w:val="110"/>
        </w:rPr>
        <w:t>schema</w:t>
      </w:r>
      <w:r>
        <w:rPr>
          <w:spacing w:val="-15"/>
          <w:w w:val="110"/>
        </w:rPr>
        <w:t xml:space="preserve"> </w:t>
      </w:r>
      <w:r>
        <w:rPr>
          <w:w w:val="110"/>
        </w:rPr>
        <w:t>also</w:t>
      </w:r>
      <w:r>
        <w:rPr>
          <w:spacing w:val="-14"/>
          <w:w w:val="110"/>
        </w:rPr>
        <w:t xml:space="preserve"> </w:t>
      </w:r>
      <w:r>
        <w:rPr>
          <w:w w:val="110"/>
        </w:rPr>
        <w:t>includes</w:t>
      </w:r>
      <w:r>
        <w:rPr>
          <w:spacing w:val="-15"/>
          <w:w w:val="110"/>
        </w:rPr>
        <w:t xml:space="preserve"> </w:t>
      </w:r>
      <w:r>
        <w:rPr>
          <w:w w:val="110"/>
        </w:rPr>
        <w:t>the</w:t>
      </w:r>
      <w:r>
        <w:rPr>
          <w:spacing w:val="-14"/>
          <w:w w:val="110"/>
        </w:rPr>
        <w:t xml:space="preserve"> </w:t>
      </w:r>
      <w:r>
        <w:rPr>
          <w:w w:val="110"/>
        </w:rPr>
        <w:t>location</w:t>
      </w:r>
      <w:r>
        <w:rPr>
          <w:spacing w:val="-14"/>
          <w:w w:val="110"/>
        </w:rPr>
        <w:t xml:space="preserve"> </w:t>
      </w:r>
      <w:r>
        <w:rPr>
          <w:w w:val="110"/>
        </w:rPr>
        <w:t>of</w:t>
      </w:r>
      <w:r>
        <w:rPr>
          <w:spacing w:val="-15"/>
          <w:w w:val="110"/>
        </w:rPr>
        <w:t xml:space="preserve"> </w:t>
      </w:r>
      <w:r>
        <w:rPr>
          <w:w w:val="110"/>
        </w:rPr>
        <w:t xml:space="preserve">relevant </w:t>
      </w:r>
      <w:r>
        <w:rPr>
          <w:spacing w:val="-3"/>
          <w:w w:val="110"/>
        </w:rPr>
        <w:t>SNPs</w:t>
      </w:r>
      <w:r>
        <w:rPr>
          <w:spacing w:val="-12"/>
          <w:w w:val="110"/>
        </w:rPr>
        <w:t xml:space="preserve"> </w:t>
      </w:r>
      <w:r>
        <w:rPr>
          <w:w w:val="110"/>
        </w:rPr>
        <w:t>for</w:t>
      </w:r>
      <w:r>
        <w:rPr>
          <w:spacing w:val="-11"/>
          <w:w w:val="110"/>
        </w:rPr>
        <w:t xml:space="preserve"> </w:t>
      </w:r>
      <w:r>
        <w:rPr>
          <w:w w:val="110"/>
        </w:rPr>
        <w:t>the</w:t>
      </w:r>
      <w:r>
        <w:rPr>
          <w:spacing w:val="-12"/>
          <w:w w:val="110"/>
        </w:rPr>
        <w:t xml:space="preserve"> </w:t>
      </w:r>
      <w:r>
        <w:rPr>
          <w:w w:val="110"/>
        </w:rPr>
        <w:t>5q31</w:t>
      </w:r>
      <w:r>
        <w:rPr>
          <w:spacing w:val="-11"/>
          <w:w w:val="110"/>
        </w:rPr>
        <w:t xml:space="preserve"> </w:t>
      </w:r>
      <w:proofErr w:type="spellStart"/>
      <w:r>
        <w:rPr>
          <w:w w:val="110"/>
        </w:rPr>
        <w:t>PsA</w:t>
      </w:r>
      <w:proofErr w:type="spellEnd"/>
      <w:r>
        <w:rPr>
          <w:w w:val="110"/>
        </w:rPr>
        <w:t>-specific</w:t>
      </w:r>
      <w:r>
        <w:rPr>
          <w:spacing w:val="-12"/>
          <w:w w:val="110"/>
        </w:rPr>
        <w:t xml:space="preserve"> </w:t>
      </w:r>
      <w:r>
        <w:rPr>
          <w:spacing w:val="-7"/>
          <w:w w:val="110"/>
        </w:rPr>
        <w:t>GWAS</w:t>
      </w:r>
      <w:r>
        <w:rPr>
          <w:spacing w:val="-11"/>
          <w:w w:val="110"/>
        </w:rPr>
        <w:t xml:space="preserve"> </w:t>
      </w:r>
      <w:r>
        <w:rPr>
          <w:w w:val="110"/>
        </w:rPr>
        <w:t>region</w:t>
      </w:r>
      <w:r>
        <w:rPr>
          <w:spacing w:val="-11"/>
          <w:w w:val="110"/>
        </w:rPr>
        <w:t xml:space="preserve"> </w:t>
      </w:r>
      <w:r>
        <w:rPr>
          <w:w w:val="110"/>
        </w:rPr>
        <w:t>from</w:t>
      </w:r>
      <w:r>
        <w:rPr>
          <w:spacing w:val="-12"/>
          <w:w w:val="110"/>
        </w:rPr>
        <w:t xml:space="preserve"> </w:t>
      </w:r>
      <w:r>
        <w:rPr>
          <w:w w:val="110"/>
        </w:rPr>
        <w:t>the</w:t>
      </w:r>
      <w:r>
        <w:rPr>
          <w:spacing w:val="-11"/>
          <w:w w:val="110"/>
        </w:rPr>
        <w:t xml:space="preserve"> </w:t>
      </w:r>
      <w:r>
        <w:rPr>
          <w:w w:val="110"/>
        </w:rPr>
        <w:t>Bowes</w:t>
      </w:r>
      <w:r>
        <w:rPr>
          <w:spacing w:val="-11"/>
          <w:w w:val="110"/>
        </w:rPr>
        <w:t xml:space="preserve"> </w:t>
      </w:r>
      <w:r>
        <w:rPr>
          <w:i/>
          <w:w w:val="110"/>
        </w:rPr>
        <w:t>et</w:t>
      </w:r>
      <w:r>
        <w:rPr>
          <w:i/>
          <w:spacing w:val="-12"/>
          <w:w w:val="110"/>
        </w:rPr>
        <w:t xml:space="preserve"> </w:t>
      </w:r>
      <w:r>
        <w:rPr>
          <w:i/>
          <w:w w:val="110"/>
        </w:rPr>
        <w:t>al.</w:t>
      </w:r>
      <w:r>
        <w:rPr>
          <w:w w:val="110"/>
        </w:rPr>
        <w:t>,</w:t>
      </w:r>
      <w:r>
        <w:rPr>
          <w:spacing w:val="-10"/>
          <w:w w:val="110"/>
        </w:rPr>
        <w:t xml:space="preserve"> </w:t>
      </w:r>
      <w:r>
        <w:rPr>
          <w:spacing w:val="-4"/>
          <w:w w:val="110"/>
        </w:rPr>
        <w:t>study,</w:t>
      </w:r>
      <w:r>
        <w:rPr>
          <w:spacing w:val="-10"/>
          <w:w w:val="110"/>
        </w:rPr>
        <w:t xml:space="preserve"> </w:t>
      </w:r>
      <w:r>
        <w:rPr>
          <w:w w:val="110"/>
        </w:rPr>
        <w:t>including</w:t>
      </w:r>
      <w:r>
        <w:rPr>
          <w:spacing w:val="-12"/>
          <w:w w:val="110"/>
        </w:rPr>
        <w:t xml:space="preserve"> </w:t>
      </w:r>
      <w:r>
        <w:rPr>
          <w:w w:val="110"/>
        </w:rPr>
        <w:t xml:space="preserve">the </w:t>
      </w:r>
      <w:r>
        <w:rPr>
          <w:spacing w:val="-7"/>
          <w:w w:val="110"/>
        </w:rPr>
        <w:t xml:space="preserve">GWAS </w:t>
      </w:r>
      <w:r>
        <w:rPr>
          <w:w w:val="110"/>
        </w:rPr>
        <w:t xml:space="preserve">lead SNP (in red), the </w:t>
      </w:r>
      <w:proofErr w:type="spellStart"/>
      <w:r>
        <w:rPr>
          <w:w w:val="110"/>
        </w:rPr>
        <w:t>eQTL</w:t>
      </w:r>
      <w:proofErr w:type="spellEnd"/>
      <w:r>
        <w:rPr>
          <w:w w:val="110"/>
        </w:rPr>
        <w:t xml:space="preserve"> SNP showing the best correlation with the </w:t>
      </w:r>
      <w:r>
        <w:rPr>
          <w:spacing w:val="-7"/>
          <w:w w:val="110"/>
        </w:rPr>
        <w:t xml:space="preserve">GWAS </w:t>
      </w:r>
      <w:r>
        <w:rPr>
          <w:w w:val="110"/>
        </w:rPr>
        <w:t xml:space="preserve">lead SNP (in green) and one </w:t>
      </w:r>
      <w:r>
        <w:rPr>
          <w:spacing w:val="-3"/>
          <w:w w:val="110"/>
        </w:rPr>
        <w:t xml:space="preserve">SNPs </w:t>
      </w:r>
      <w:r>
        <w:rPr>
          <w:w w:val="110"/>
        </w:rPr>
        <w:t>from the credible set overlapping several ENCODE annotation</w:t>
      </w:r>
      <w:r>
        <w:rPr>
          <w:spacing w:val="-10"/>
          <w:w w:val="110"/>
        </w:rPr>
        <w:t xml:space="preserve"> </w:t>
      </w:r>
      <w:r>
        <w:rPr>
          <w:w w:val="110"/>
        </w:rPr>
        <w:t>features</w:t>
      </w:r>
      <w:r>
        <w:rPr>
          <w:spacing w:val="-10"/>
          <w:w w:val="110"/>
        </w:rPr>
        <w:t xml:space="preserve"> </w:t>
      </w:r>
      <w:r>
        <w:rPr>
          <w:w w:val="110"/>
        </w:rPr>
        <w:t>with</w:t>
      </w:r>
      <w:r>
        <w:rPr>
          <w:spacing w:val="-10"/>
          <w:w w:val="110"/>
        </w:rPr>
        <w:t xml:space="preserve"> </w:t>
      </w:r>
      <w:r>
        <w:rPr>
          <w:w w:val="110"/>
        </w:rPr>
        <w:t>no</w:t>
      </w:r>
      <w:r>
        <w:rPr>
          <w:spacing w:val="-9"/>
          <w:w w:val="110"/>
        </w:rPr>
        <w:t xml:space="preserve"> </w:t>
      </w:r>
      <w:r>
        <w:rPr>
          <w:w w:val="110"/>
        </w:rPr>
        <w:t>overlap</w:t>
      </w:r>
      <w:r>
        <w:rPr>
          <w:spacing w:val="-10"/>
          <w:w w:val="110"/>
        </w:rPr>
        <w:t xml:space="preserve"> </w:t>
      </w:r>
      <w:r>
        <w:rPr>
          <w:w w:val="110"/>
        </w:rPr>
        <w:t>for</w:t>
      </w:r>
      <w:r>
        <w:rPr>
          <w:spacing w:val="-10"/>
          <w:w w:val="110"/>
        </w:rPr>
        <w:t xml:space="preserve"> </w:t>
      </w:r>
      <w:r>
        <w:rPr>
          <w:spacing w:val="-3"/>
          <w:w w:val="110"/>
        </w:rPr>
        <w:t>my</w:t>
      </w:r>
      <w:r>
        <w:rPr>
          <w:spacing w:val="-10"/>
          <w:w w:val="110"/>
        </w:rPr>
        <w:t xml:space="preserve"> </w:t>
      </w:r>
      <w:proofErr w:type="spellStart"/>
      <w:r>
        <w:rPr>
          <w:spacing w:val="-3"/>
          <w:w w:val="110"/>
        </w:rPr>
        <w:t>PsA</w:t>
      </w:r>
      <w:proofErr w:type="spellEnd"/>
      <w:r>
        <w:rPr>
          <w:spacing w:val="-9"/>
          <w:w w:val="110"/>
        </w:rPr>
        <w:t xml:space="preserve"> </w:t>
      </w:r>
      <w:r>
        <w:rPr>
          <w:spacing w:val="-13"/>
          <w:w w:val="110"/>
        </w:rPr>
        <w:t>ATAC</w:t>
      </w:r>
      <w:r>
        <w:rPr>
          <w:spacing w:val="-10"/>
          <w:w w:val="110"/>
        </w:rPr>
        <w:t xml:space="preserve"> </w:t>
      </w:r>
      <w:r>
        <w:rPr>
          <w:w w:val="110"/>
        </w:rPr>
        <w:t>data</w:t>
      </w:r>
      <w:r>
        <w:rPr>
          <w:spacing w:val="-10"/>
          <w:w w:val="110"/>
        </w:rPr>
        <w:t xml:space="preserve"> </w:t>
      </w:r>
      <w:r>
        <w:rPr>
          <w:w w:val="110"/>
        </w:rPr>
        <w:t>(in</w:t>
      </w:r>
      <w:r>
        <w:rPr>
          <w:spacing w:val="-10"/>
          <w:w w:val="110"/>
        </w:rPr>
        <w:t xml:space="preserve"> </w:t>
      </w:r>
      <w:r>
        <w:rPr>
          <w:w w:val="110"/>
        </w:rPr>
        <w:t>purple).</w:t>
      </w:r>
      <w:proofErr w:type="gramEnd"/>
      <w:r>
        <w:rPr>
          <w:spacing w:val="10"/>
          <w:w w:val="110"/>
        </w:rPr>
        <w:t xml:space="preserve"> </w:t>
      </w:r>
      <w:r>
        <w:rPr>
          <w:w w:val="110"/>
        </w:rPr>
        <w:t>The</w:t>
      </w:r>
      <w:r>
        <w:rPr>
          <w:spacing w:val="-10"/>
          <w:w w:val="110"/>
        </w:rPr>
        <w:t xml:space="preserve"> </w:t>
      </w:r>
      <w:r>
        <w:rPr>
          <w:w w:val="110"/>
        </w:rPr>
        <w:t>left</w:t>
      </w:r>
      <w:r>
        <w:rPr>
          <w:spacing w:val="-10"/>
          <w:w w:val="110"/>
        </w:rPr>
        <w:t xml:space="preserve"> </w:t>
      </w:r>
      <w:r>
        <w:rPr>
          <w:w w:val="110"/>
        </w:rPr>
        <w:t>and</w:t>
      </w:r>
      <w:r>
        <w:rPr>
          <w:spacing w:val="-10"/>
          <w:w w:val="110"/>
        </w:rPr>
        <w:t xml:space="preserve"> </w:t>
      </w:r>
      <w:r>
        <w:rPr>
          <w:w w:val="110"/>
        </w:rPr>
        <w:t xml:space="preserve">right hand side panels are the UCSC </w:t>
      </w:r>
      <w:proofErr w:type="spellStart"/>
      <w:r>
        <w:rPr>
          <w:w w:val="110"/>
        </w:rPr>
        <w:t>visualisation</w:t>
      </w:r>
      <w:proofErr w:type="spellEnd"/>
      <w:r>
        <w:rPr>
          <w:w w:val="110"/>
        </w:rPr>
        <w:t xml:space="preserve"> of the epigenetic landscape for rs4705908 </w:t>
      </w:r>
      <w:r>
        <w:rPr>
          <w:w w:val="110"/>
        </w:rPr>
        <w:lastRenderedPageBreak/>
        <w:t xml:space="preserve">and rs2069803 (left brown and black lines, respectively) and rs1006587 and rs27437 (right, red and green lines, respectively), which represent four of the most relevant fine- mapped </w:t>
      </w:r>
      <w:r>
        <w:rPr>
          <w:spacing w:val="-3"/>
          <w:w w:val="110"/>
        </w:rPr>
        <w:t xml:space="preserve">SNPs </w:t>
      </w:r>
      <w:r>
        <w:rPr>
          <w:w w:val="110"/>
        </w:rPr>
        <w:t xml:space="preserve">at the 5q31 in terms of overlap with </w:t>
      </w:r>
      <w:proofErr w:type="spellStart"/>
      <w:r>
        <w:rPr>
          <w:spacing w:val="-3"/>
          <w:w w:val="110"/>
        </w:rPr>
        <w:t>PsA</w:t>
      </w:r>
      <w:proofErr w:type="spellEnd"/>
      <w:r>
        <w:rPr>
          <w:spacing w:val="-3"/>
          <w:w w:val="110"/>
        </w:rPr>
        <w:t xml:space="preserve"> </w:t>
      </w:r>
      <w:r>
        <w:rPr>
          <w:spacing w:val="-13"/>
          <w:w w:val="110"/>
        </w:rPr>
        <w:t xml:space="preserve">ATAC </w:t>
      </w:r>
      <w:r>
        <w:rPr>
          <w:w w:val="110"/>
        </w:rPr>
        <w:t xml:space="preserve">data signal for </w:t>
      </w:r>
      <w:proofErr w:type="spellStart"/>
      <w:r>
        <w:rPr>
          <w:w w:val="110"/>
        </w:rPr>
        <w:t>eQTLs</w:t>
      </w:r>
      <w:proofErr w:type="spellEnd"/>
      <w:r>
        <w:rPr>
          <w:w w:val="110"/>
        </w:rPr>
        <w:t xml:space="preserve">. For each panel, all the </w:t>
      </w:r>
      <w:r>
        <w:rPr>
          <w:spacing w:val="-13"/>
          <w:w w:val="110"/>
        </w:rPr>
        <w:t xml:space="preserve">ATAC </w:t>
      </w:r>
      <w:r>
        <w:rPr>
          <w:w w:val="110"/>
        </w:rPr>
        <w:t xml:space="preserve">tracks from three </w:t>
      </w:r>
      <w:proofErr w:type="spellStart"/>
      <w:r>
        <w:rPr>
          <w:spacing w:val="-3"/>
          <w:w w:val="110"/>
        </w:rPr>
        <w:t>PsA</w:t>
      </w:r>
      <w:proofErr w:type="spellEnd"/>
      <w:r>
        <w:rPr>
          <w:spacing w:val="-3"/>
          <w:w w:val="110"/>
        </w:rPr>
        <w:t xml:space="preserve"> </w:t>
      </w:r>
      <w:r>
        <w:rPr>
          <w:w w:val="110"/>
        </w:rPr>
        <w:t>patients and four cell types isolated from</w:t>
      </w:r>
      <w:del w:id="1606" w:author="Microsoft Office User" w:date="2018-12-24T10:32:00Z">
        <w:r w:rsidDel="005C778C">
          <w:rPr>
            <w:w w:val="110"/>
          </w:rPr>
          <w:delText xml:space="preserve"> SF </w:delText>
        </w:r>
      </w:del>
      <w:ins w:id="1607" w:author="Microsoft Office User" w:date="2018-12-24T10:32:00Z">
        <w:r w:rsidR="005C778C">
          <w:rPr>
            <w:w w:val="110"/>
          </w:rPr>
          <w:t xml:space="preserve"> synovial fluid </w:t>
        </w:r>
      </w:ins>
      <w:r>
        <w:rPr>
          <w:w w:val="110"/>
        </w:rPr>
        <w:t>and</w:t>
      </w:r>
      <w:del w:id="1608" w:author="Microsoft Office User" w:date="2018-12-24T10:29:00Z">
        <w:r w:rsidDel="005C778C">
          <w:rPr>
            <w:w w:val="110"/>
          </w:rPr>
          <w:delText xml:space="preserve"> PB </w:delText>
        </w:r>
      </w:del>
      <w:ins w:id="1609" w:author="Microsoft Office User" w:date="2018-12-24T10:29:00Z">
        <w:r w:rsidR="005C778C">
          <w:rPr>
            <w:w w:val="110"/>
          </w:rPr>
          <w:t xml:space="preserve"> peripheral blood </w:t>
        </w:r>
      </w:ins>
      <w:r>
        <w:rPr>
          <w:w w:val="110"/>
        </w:rPr>
        <w:t xml:space="preserve">are included. </w:t>
      </w:r>
      <w:r>
        <w:rPr>
          <w:spacing w:val="-13"/>
          <w:w w:val="110"/>
        </w:rPr>
        <w:t xml:space="preserve">ATAC </w:t>
      </w:r>
      <w:r>
        <w:rPr>
          <w:w w:val="110"/>
        </w:rPr>
        <w:t xml:space="preserve">tracks are </w:t>
      </w:r>
      <w:proofErr w:type="spellStart"/>
      <w:r>
        <w:rPr>
          <w:w w:val="110"/>
        </w:rPr>
        <w:t>colour</w:t>
      </w:r>
      <w:proofErr w:type="spellEnd"/>
      <w:r>
        <w:rPr>
          <w:w w:val="110"/>
        </w:rPr>
        <w:t xml:space="preserve">-coded by tissue (SF=purple </w:t>
      </w:r>
      <w:r>
        <w:rPr>
          <w:spacing w:val="-5"/>
          <w:w w:val="110"/>
        </w:rPr>
        <w:t xml:space="preserve">and </w:t>
      </w:r>
      <w:r>
        <w:rPr>
          <w:w w:val="110"/>
        </w:rPr>
        <w:t xml:space="preserve">PB=turquoise). </w:t>
      </w:r>
      <w:r>
        <w:rPr>
          <w:spacing w:val="-3"/>
          <w:w w:val="110"/>
        </w:rPr>
        <w:t xml:space="preserve">Additionally, </w:t>
      </w:r>
      <w:r>
        <w:rPr>
          <w:w w:val="110"/>
        </w:rPr>
        <w:t xml:space="preserve">publicly available epigenetic data (H3K4me1, chromatin segmentation maps, digital footprint and ENCODE cluster for TF binding) </w:t>
      </w:r>
      <w:proofErr w:type="gramStart"/>
      <w:r>
        <w:rPr>
          <w:w w:val="110"/>
        </w:rPr>
        <w:t>generated  in</w:t>
      </w:r>
      <w:proofErr w:type="gramEnd"/>
      <w:r>
        <w:rPr>
          <w:w w:val="110"/>
        </w:rPr>
        <w:t xml:space="preserve"> the same cell types as the in-house </w:t>
      </w:r>
      <w:r>
        <w:rPr>
          <w:spacing w:val="-13"/>
          <w:w w:val="110"/>
        </w:rPr>
        <w:t xml:space="preserve">ATAC  </w:t>
      </w:r>
      <w:r>
        <w:rPr>
          <w:w w:val="110"/>
        </w:rPr>
        <w:t xml:space="preserve">are included.  The yellow box highlights   a </w:t>
      </w:r>
      <w:r>
        <w:rPr>
          <w:spacing w:val="-5"/>
          <w:w w:val="110"/>
        </w:rPr>
        <w:t xml:space="preserve">DAR </w:t>
      </w:r>
      <w:r>
        <w:rPr>
          <w:w w:val="110"/>
        </w:rPr>
        <w:t>found in CD14</w:t>
      </w:r>
      <w:r>
        <w:rPr>
          <w:w w:val="110"/>
          <w:position w:val="8"/>
          <w:sz w:val="16"/>
        </w:rPr>
        <w:t xml:space="preserve">+ </w:t>
      </w:r>
      <w:r>
        <w:rPr>
          <w:w w:val="110"/>
        </w:rPr>
        <w:t xml:space="preserve">monocytes near rs2069803 and rs4705908. H3K4me1 relative fold-enrichment signal and </w:t>
      </w:r>
      <w:r>
        <w:rPr>
          <w:spacing w:val="-13"/>
          <w:w w:val="110"/>
        </w:rPr>
        <w:t xml:space="preserve">ATAC </w:t>
      </w:r>
      <w:proofErr w:type="spellStart"/>
      <w:r>
        <w:rPr>
          <w:w w:val="110"/>
        </w:rPr>
        <w:t>normalised</w:t>
      </w:r>
      <w:proofErr w:type="spellEnd"/>
      <w:r>
        <w:rPr>
          <w:w w:val="110"/>
        </w:rPr>
        <w:t xml:space="preserve"> counts within each cell type </w:t>
      </w:r>
      <w:proofErr w:type="gramStart"/>
      <w:r>
        <w:rPr>
          <w:w w:val="110"/>
        </w:rPr>
        <w:t>are shown</w:t>
      </w:r>
      <w:proofErr w:type="gramEnd"/>
      <w:r>
        <w:rPr>
          <w:w w:val="110"/>
        </w:rPr>
        <w:t xml:space="preserve"> (y-axis).</w:t>
      </w:r>
    </w:p>
    <w:p w14:paraId="7A64834F" w14:textId="77777777" w:rsidR="005313F1" w:rsidRDefault="005313F1">
      <w:pPr>
        <w:spacing w:line="256" w:lineRule="auto"/>
        <w:jc w:val="both"/>
        <w:sectPr w:rsidR="005313F1">
          <w:type w:val="continuous"/>
          <w:pgSz w:w="11910" w:h="16840"/>
          <w:pgMar w:top="1580" w:right="1240" w:bottom="560" w:left="1680" w:header="720" w:footer="720" w:gutter="0"/>
          <w:cols w:space="720"/>
        </w:sectPr>
      </w:pPr>
    </w:p>
    <w:p w14:paraId="7D0E559F" w14:textId="77777777" w:rsidR="005313F1" w:rsidRDefault="005313F1">
      <w:pPr>
        <w:pStyle w:val="BodyText"/>
        <w:rPr>
          <w:sz w:val="20"/>
        </w:rPr>
      </w:pPr>
    </w:p>
    <w:p w14:paraId="29F7B291" w14:textId="77777777" w:rsidR="005313F1" w:rsidRDefault="005313F1">
      <w:pPr>
        <w:pStyle w:val="BodyText"/>
        <w:spacing w:before="8"/>
        <w:rPr>
          <w:sz w:val="23"/>
        </w:rPr>
      </w:pPr>
    </w:p>
    <w:p w14:paraId="1E8A3D9E" w14:textId="77777777" w:rsidR="005313F1" w:rsidRDefault="009B75EF">
      <w:pPr>
        <w:pStyle w:val="BodyText"/>
        <w:ind w:left="377"/>
      </w:pPr>
      <w:proofErr w:type="spellStart"/>
      <w:r>
        <w:rPr>
          <w:w w:val="110"/>
        </w:rPr>
        <w:t>Epigenome</w:t>
      </w:r>
      <w:proofErr w:type="spellEnd"/>
      <w:r>
        <w:rPr>
          <w:w w:val="110"/>
        </w:rPr>
        <w:t xml:space="preserve"> Roadmap chromatin segmentation maps (yellow and light green in</w:t>
      </w:r>
    </w:p>
    <w:p w14:paraId="386AA12D" w14:textId="77777777" w:rsidR="005313F1" w:rsidRDefault="009B75EF">
      <w:pPr>
        <w:pStyle w:val="BodyText"/>
        <w:spacing w:before="203" w:line="405" w:lineRule="auto"/>
        <w:ind w:left="377" w:right="101"/>
        <w:jc w:val="both"/>
      </w:pPr>
      <w:r>
        <w:rPr>
          <w:w w:val="110"/>
        </w:rPr>
        <w:t xml:space="preserve">?? </w:t>
      </w:r>
      <w:proofErr w:type="gramStart"/>
      <w:r>
        <w:rPr>
          <w:w w:val="110"/>
        </w:rPr>
        <w:t>left</w:t>
      </w:r>
      <w:proofErr w:type="gramEnd"/>
      <w:r>
        <w:rPr>
          <w:w w:val="110"/>
        </w:rPr>
        <w:t xml:space="preserve"> hand side panel). Although accessible chromatin </w:t>
      </w:r>
      <w:proofErr w:type="gramStart"/>
      <w:r>
        <w:rPr>
          <w:w w:val="110"/>
        </w:rPr>
        <w:t>has been identified</w:t>
      </w:r>
      <w:proofErr w:type="gramEnd"/>
      <w:r>
        <w:rPr>
          <w:w w:val="110"/>
        </w:rPr>
        <w:t xml:space="preserve"> at rs2069803 and rs4705908 for all cell types, </w:t>
      </w:r>
      <w:r>
        <w:rPr>
          <w:i/>
          <w:w w:val="110"/>
        </w:rPr>
        <w:t>cis</w:t>
      </w:r>
      <w:r>
        <w:rPr>
          <w:w w:val="110"/>
        </w:rPr>
        <w:t>-</w:t>
      </w:r>
      <w:proofErr w:type="spellStart"/>
      <w:r>
        <w:rPr>
          <w:w w:val="110"/>
        </w:rPr>
        <w:t>eQTL</w:t>
      </w:r>
      <w:proofErr w:type="spellEnd"/>
      <w:r>
        <w:rPr>
          <w:w w:val="110"/>
        </w:rPr>
        <w:t xml:space="preserve"> for these two </w:t>
      </w:r>
      <w:r>
        <w:rPr>
          <w:spacing w:val="-3"/>
          <w:w w:val="110"/>
        </w:rPr>
        <w:t xml:space="preserve">SNPs </w:t>
      </w:r>
      <w:r>
        <w:rPr>
          <w:w w:val="110"/>
        </w:rPr>
        <w:t>have only</w:t>
      </w:r>
      <w:r>
        <w:rPr>
          <w:spacing w:val="-16"/>
          <w:w w:val="110"/>
        </w:rPr>
        <w:t xml:space="preserve"> </w:t>
      </w:r>
      <w:r>
        <w:rPr>
          <w:w w:val="110"/>
        </w:rPr>
        <w:t>been</w:t>
      </w:r>
      <w:r>
        <w:rPr>
          <w:spacing w:val="-16"/>
          <w:w w:val="110"/>
        </w:rPr>
        <w:t xml:space="preserve"> </w:t>
      </w:r>
      <w:r>
        <w:rPr>
          <w:w w:val="110"/>
        </w:rPr>
        <w:t>reported</w:t>
      </w:r>
      <w:r>
        <w:rPr>
          <w:spacing w:val="-16"/>
          <w:w w:val="110"/>
        </w:rPr>
        <w:t xml:space="preserve"> </w:t>
      </w:r>
      <w:r>
        <w:rPr>
          <w:w w:val="110"/>
        </w:rPr>
        <w:t>in</w:t>
      </w:r>
      <w:r>
        <w:rPr>
          <w:spacing w:val="-16"/>
          <w:w w:val="110"/>
        </w:rPr>
        <w:t xml:space="preserve"> </w:t>
      </w:r>
      <w:r>
        <w:rPr>
          <w:w w:val="110"/>
        </w:rPr>
        <w:t>CD4</w:t>
      </w:r>
      <w:r>
        <w:rPr>
          <w:w w:val="110"/>
          <w:position w:val="9"/>
          <w:sz w:val="18"/>
        </w:rPr>
        <w:t>+</w:t>
      </w:r>
      <w:r>
        <w:rPr>
          <w:spacing w:val="11"/>
          <w:w w:val="110"/>
          <w:position w:val="9"/>
          <w:sz w:val="18"/>
        </w:rPr>
        <w:t xml:space="preserve"> </w:t>
      </w:r>
      <w:r>
        <w:rPr>
          <w:w w:val="110"/>
        </w:rPr>
        <w:t>or</w:t>
      </w:r>
      <w:r>
        <w:rPr>
          <w:spacing w:val="-16"/>
          <w:w w:val="110"/>
        </w:rPr>
        <w:t xml:space="preserve"> </w:t>
      </w:r>
      <w:r>
        <w:rPr>
          <w:w w:val="110"/>
        </w:rPr>
        <w:t>CD8</w:t>
      </w:r>
      <w:r>
        <w:rPr>
          <w:w w:val="110"/>
          <w:position w:val="9"/>
          <w:sz w:val="18"/>
        </w:rPr>
        <w:t>+</w:t>
      </w:r>
      <w:r>
        <w:rPr>
          <w:w w:val="110"/>
        </w:rPr>
        <w:t>,</w:t>
      </w:r>
      <w:r>
        <w:rPr>
          <w:spacing w:val="-12"/>
          <w:w w:val="110"/>
        </w:rPr>
        <w:t xml:space="preserve"> </w:t>
      </w:r>
      <w:r>
        <w:rPr>
          <w:w w:val="110"/>
        </w:rPr>
        <w:t>with</w:t>
      </w:r>
      <w:r>
        <w:rPr>
          <w:spacing w:val="-16"/>
          <w:w w:val="110"/>
        </w:rPr>
        <w:t xml:space="preserve"> </w:t>
      </w:r>
      <w:r>
        <w:rPr>
          <w:w w:val="110"/>
        </w:rPr>
        <w:t>the</w:t>
      </w:r>
      <w:r>
        <w:rPr>
          <w:spacing w:val="-16"/>
          <w:w w:val="110"/>
        </w:rPr>
        <w:t xml:space="preserve"> </w:t>
      </w:r>
      <w:r>
        <w:rPr>
          <w:w w:val="110"/>
        </w:rPr>
        <w:t>genotypes</w:t>
      </w:r>
      <w:r>
        <w:rPr>
          <w:spacing w:val="-16"/>
          <w:w w:val="110"/>
        </w:rPr>
        <w:t xml:space="preserve"> </w:t>
      </w:r>
      <w:r>
        <w:rPr>
          <w:w w:val="110"/>
        </w:rPr>
        <w:t>of</w:t>
      </w:r>
      <w:r>
        <w:rPr>
          <w:spacing w:val="-16"/>
          <w:w w:val="110"/>
        </w:rPr>
        <w:t xml:space="preserve"> </w:t>
      </w:r>
      <w:r>
        <w:rPr>
          <w:w w:val="110"/>
        </w:rPr>
        <w:t>both</w:t>
      </w:r>
      <w:r>
        <w:rPr>
          <w:spacing w:val="-16"/>
          <w:w w:val="110"/>
        </w:rPr>
        <w:t xml:space="preserve"> </w:t>
      </w:r>
      <w:r>
        <w:rPr>
          <w:spacing w:val="-3"/>
          <w:w w:val="110"/>
        </w:rPr>
        <w:t>SNPs</w:t>
      </w:r>
      <w:r>
        <w:rPr>
          <w:spacing w:val="-15"/>
          <w:w w:val="110"/>
        </w:rPr>
        <w:t xml:space="preserve"> </w:t>
      </w:r>
      <w:r>
        <w:rPr>
          <w:w w:val="110"/>
        </w:rPr>
        <w:t xml:space="preserve">correlating with regulation of </w:t>
      </w:r>
      <w:r>
        <w:rPr>
          <w:i/>
          <w:w w:val="110"/>
        </w:rPr>
        <w:t xml:space="preserve">SLC22A5 </w:t>
      </w:r>
      <w:r>
        <w:rPr>
          <w:w w:val="110"/>
        </w:rPr>
        <w:t xml:space="preserve">expression with extremely high significance </w:t>
      </w:r>
      <w:r>
        <w:rPr>
          <w:spacing w:val="-8"/>
          <w:w w:val="110"/>
        </w:rPr>
        <w:t xml:space="preserve">in </w:t>
      </w:r>
      <w:r>
        <w:rPr>
          <w:w w:val="110"/>
        </w:rPr>
        <w:t>tCD4</w:t>
      </w:r>
      <w:r>
        <w:rPr>
          <w:w w:val="110"/>
          <w:position w:val="9"/>
          <w:sz w:val="18"/>
        </w:rPr>
        <w:t xml:space="preserve">+ </w:t>
      </w:r>
      <w:r>
        <w:rPr>
          <w:w w:val="110"/>
        </w:rPr>
        <w:t xml:space="preserve">cells </w:t>
      </w:r>
      <w:r>
        <w:rPr>
          <w:spacing w:val="-4"/>
          <w:w w:val="110"/>
        </w:rPr>
        <w:t xml:space="preserve">(Table </w:t>
      </w:r>
      <w:r>
        <w:rPr>
          <w:w w:val="110"/>
        </w:rPr>
        <w:t xml:space="preserve">5.11). Promoter capture Hi-C data in </w:t>
      </w:r>
      <w:proofErr w:type="spellStart"/>
      <w:r>
        <w:rPr>
          <w:spacing w:val="-14"/>
          <w:w w:val="110"/>
        </w:rPr>
        <w:t>na´ıve</w:t>
      </w:r>
      <w:proofErr w:type="spellEnd"/>
      <w:r>
        <w:rPr>
          <w:spacing w:val="-14"/>
          <w:w w:val="110"/>
        </w:rPr>
        <w:t xml:space="preserve"> </w:t>
      </w:r>
      <w:r>
        <w:rPr>
          <w:w w:val="110"/>
        </w:rPr>
        <w:t>and total CD4</w:t>
      </w:r>
      <w:r>
        <w:rPr>
          <w:w w:val="110"/>
          <w:position w:val="9"/>
          <w:sz w:val="18"/>
        </w:rPr>
        <w:t xml:space="preserve">+ </w:t>
      </w:r>
      <w:r>
        <w:rPr>
          <w:w w:val="110"/>
        </w:rPr>
        <w:t>CD8</w:t>
      </w:r>
      <w:r>
        <w:rPr>
          <w:w w:val="110"/>
          <w:position w:val="9"/>
          <w:sz w:val="18"/>
        </w:rPr>
        <w:t xml:space="preserve">+ </w:t>
      </w:r>
      <w:r>
        <w:rPr>
          <w:w w:val="110"/>
        </w:rPr>
        <w:t xml:space="preserve">cells revealed interaction of the </w:t>
      </w:r>
      <w:r>
        <w:rPr>
          <w:i/>
          <w:w w:val="110"/>
        </w:rPr>
        <w:t xml:space="preserve">IL3 </w:t>
      </w:r>
      <w:r>
        <w:rPr>
          <w:w w:val="110"/>
        </w:rPr>
        <w:t xml:space="preserve">promoter bait containing rs2069803 with the promoter of </w:t>
      </w:r>
      <w:r>
        <w:rPr>
          <w:i/>
          <w:w w:val="110"/>
        </w:rPr>
        <w:t>SLC22A5</w:t>
      </w:r>
      <w:r>
        <w:rPr>
          <w:w w:val="110"/>
        </w:rPr>
        <w:t>. Interestingly, rs4705908 also appeared within the</w:t>
      </w:r>
      <w:r>
        <w:rPr>
          <w:spacing w:val="-9"/>
          <w:w w:val="110"/>
        </w:rPr>
        <w:t xml:space="preserve"> </w:t>
      </w:r>
      <w:r>
        <w:rPr>
          <w:w w:val="110"/>
        </w:rPr>
        <w:t>bait</w:t>
      </w:r>
      <w:r>
        <w:rPr>
          <w:spacing w:val="-8"/>
          <w:w w:val="110"/>
        </w:rPr>
        <w:t xml:space="preserve"> </w:t>
      </w:r>
      <w:r>
        <w:rPr>
          <w:w w:val="110"/>
        </w:rPr>
        <w:t>of</w:t>
      </w:r>
      <w:r>
        <w:rPr>
          <w:spacing w:val="-9"/>
          <w:w w:val="110"/>
        </w:rPr>
        <w:t xml:space="preserve"> </w:t>
      </w:r>
      <w:r>
        <w:rPr>
          <w:w w:val="110"/>
        </w:rPr>
        <w:t>the</w:t>
      </w:r>
      <w:r>
        <w:rPr>
          <w:spacing w:val="-8"/>
          <w:w w:val="110"/>
        </w:rPr>
        <w:t xml:space="preserve"> </w:t>
      </w:r>
      <w:r>
        <w:rPr>
          <w:i/>
          <w:spacing w:val="-5"/>
          <w:w w:val="110"/>
        </w:rPr>
        <w:t>ACSL6</w:t>
      </w:r>
      <w:r>
        <w:rPr>
          <w:i/>
          <w:spacing w:val="-8"/>
          <w:w w:val="110"/>
        </w:rPr>
        <w:t xml:space="preserve"> </w:t>
      </w:r>
      <w:r>
        <w:rPr>
          <w:w w:val="110"/>
        </w:rPr>
        <w:t>promoter</w:t>
      </w:r>
      <w:r>
        <w:rPr>
          <w:spacing w:val="-9"/>
          <w:w w:val="110"/>
        </w:rPr>
        <w:t xml:space="preserve"> </w:t>
      </w:r>
      <w:r>
        <w:rPr>
          <w:w w:val="110"/>
        </w:rPr>
        <w:t>interacting</w:t>
      </w:r>
      <w:r>
        <w:rPr>
          <w:spacing w:val="-8"/>
          <w:w w:val="110"/>
        </w:rPr>
        <w:t xml:space="preserve"> </w:t>
      </w:r>
      <w:r>
        <w:rPr>
          <w:w w:val="110"/>
        </w:rPr>
        <w:t>with</w:t>
      </w:r>
      <w:r>
        <w:rPr>
          <w:spacing w:val="-9"/>
          <w:w w:val="110"/>
        </w:rPr>
        <w:t xml:space="preserve"> </w:t>
      </w:r>
      <w:r>
        <w:rPr>
          <w:w w:val="110"/>
        </w:rPr>
        <w:t>the</w:t>
      </w:r>
      <w:r>
        <w:rPr>
          <w:spacing w:val="-8"/>
          <w:w w:val="110"/>
        </w:rPr>
        <w:t xml:space="preserve"> </w:t>
      </w:r>
      <w:r>
        <w:rPr>
          <w:i/>
          <w:w w:val="110"/>
        </w:rPr>
        <w:t>IL3</w:t>
      </w:r>
      <w:r>
        <w:rPr>
          <w:i/>
          <w:spacing w:val="-8"/>
          <w:w w:val="110"/>
        </w:rPr>
        <w:t xml:space="preserve"> </w:t>
      </w:r>
      <w:r>
        <w:rPr>
          <w:w w:val="110"/>
        </w:rPr>
        <w:t>promoter</w:t>
      </w:r>
      <w:r>
        <w:rPr>
          <w:spacing w:val="-9"/>
          <w:w w:val="110"/>
        </w:rPr>
        <w:t xml:space="preserve"> </w:t>
      </w:r>
      <w:r>
        <w:rPr>
          <w:w w:val="110"/>
        </w:rPr>
        <w:t>bait,</w:t>
      </w:r>
      <w:r>
        <w:rPr>
          <w:spacing w:val="-6"/>
          <w:w w:val="110"/>
        </w:rPr>
        <w:t xml:space="preserve"> </w:t>
      </w:r>
      <w:r>
        <w:rPr>
          <w:w w:val="110"/>
        </w:rPr>
        <w:t>which</w:t>
      </w:r>
      <w:r>
        <w:rPr>
          <w:spacing w:val="-8"/>
          <w:w w:val="110"/>
        </w:rPr>
        <w:t xml:space="preserve"> </w:t>
      </w:r>
      <w:r>
        <w:rPr>
          <w:w w:val="110"/>
        </w:rPr>
        <w:t xml:space="preserve">also includes the previously mentioned rs2069803 variant. Overall, promoter-capture </w:t>
      </w:r>
      <w:proofErr w:type="spellStart"/>
      <w:r>
        <w:rPr>
          <w:w w:val="110"/>
        </w:rPr>
        <w:t>HiC</w:t>
      </w:r>
      <w:proofErr w:type="spellEnd"/>
      <w:r>
        <w:rPr>
          <w:w w:val="110"/>
        </w:rPr>
        <w:t xml:space="preserve"> data revealed potential physical interactions between rs27437, rs2069803 and rs4705908 in CD4</w:t>
      </w:r>
      <w:r>
        <w:rPr>
          <w:w w:val="110"/>
          <w:position w:val="9"/>
          <w:sz w:val="18"/>
        </w:rPr>
        <w:t xml:space="preserve">+ </w:t>
      </w:r>
      <w:r>
        <w:rPr>
          <w:w w:val="110"/>
        </w:rPr>
        <w:t>and CD8</w:t>
      </w:r>
      <w:r>
        <w:rPr>
          <w:w w:val="110"/>
          <w:position w:val="9"/>
          <w:sz w:val="18"/>
        </w:rPr>
        <w:t xml:space="preserve">+ </w:t>
      </w:r>
      <w:r>
        <w:rPr>
          <w:w w:val="110"/>
        </w:rPr>
        <w:t xml:space="preserve">cells with potential functional relevance in regulation of </w:t>
      </w:r>
      <w:r>
        <w:rPr>
          <w:i/>
          <w:w w:val="110"/>
        </w:rPr>
        <w:t>SLC22A5</w:t>
      </w:r>
      <w:r>
        <w:rPr>
          <w:i/>
          <w:spacing w:val="-19"/>
          <w:w w:val="110"/>
        </w:rPr>
        <w:t xml:space="preserve"> </w:t>
      </w:r>
      <w:r>
        <w:rPr>
          <w:w w:val="110"/>
        </w:rPr>
        <w:t>expression.</w:t>
      </w:r>
    </w:p>
    <w:p w14:paraId="6DB61FD3" w14:textId="77777777" w:rsidR="005313F1" w:rsidRDefault="009B75EF">
      <w:pPr>
        <w:pStyle w:val="BodyText"/>
        <w:spacing w:before="4" w:line="400" w:lineRule="auto"/>
        <w:ind w:left="377" w:right="101" w:firstLine="566"/>
        <w:jc w:val="both"/>
      </w:pPr>
      <w:r>
        <w:rPr>
          <w:spacing w:val="-4"/>
          <w:w w:val="110"/>
        </w:rPr>
        <w:t>Lastly,</w:t>
      </w:r>
      <w:r>
        <w:rPr>
          <w:spacing w:val="-7"/>
          <w:w w:val="110"/>
        </w:rPr>
        <w:t xml:space="preserve"> </w:t>
      </w:r>
      <w:r>
        <w:rPr>
          <w:w w:val="110"/>
        </w:rPr>
        <w:t>rs7721882</w:t>
      </w:r>
      <w:r>
        <w:rPr>
          <w:spacing w:val="-9"/>
          <w:w w:val="110"/>
        </w:rPr>
        <w:t xml:space="preserve"> </w:t>
      </w:r>
      <w:r>
        <w:rPr>
          <w:w w:val="110"/>
        </w:rPr>
        <w:t>was</w:t>
      </w:r>
      <w:r>
        <w:rPr>
          <w:spacing w:val="-8"/>
          <w:w w:val="110"/>
        </w:rPr>
        <w:t xml:space="preserve"> </w:t>
      </w:r>
      <w:r>
        <w:rPr>
          <w:w w:val="110"/>
        </w:rPr>
        <w:t>the</w:t>
      </w:r>
      <w:r>
        <w:rPr>
          <w:spacing w:val="-9"/>
          <w:w w:val="110"/>
        </w:rPr>
        <w:t xml:space="preserve"> </w:t>
      </w:r>
      <w:r>
        <w:rPr>
          <w:w w:val="110"/>
        </w:rPr>
        <w:t>only</w:t>
      </w:r>
      <w:r>
        <w:rPr>
          <w:spacing w:val="-9"/>
          <w:w w:val="110"/>
        </w:rPr>
        <w:t xml:space="preserve"> </w:t>
      </w:r>
      <w:r>
        <w:rPr>
          <w:w w:val="110"/>
        </w:rPr>
        <w:t>SNP</w:t>
      </w:r>
      <w:r>
        <w:rPr>
          <w:spacing w:val="-8"/>
          <w:w w:val="110"/>
        </w:rPr>
        <w:t xml:space="preserve"> </w:t>
      </w:r>
      <w:r>
        <w:rPr>
          <w:w w:val="110"/>
        </w:rPr>
        <w:t>showing</w:t>
      </w:r>
      <w:r>
        <w:rPr>
          <w:spacing w:val="-9"/>
          <w:w w:val="110"/>
        </w:rPr>
        <w:t xml:space="preserve"> </w:t>
      </w:r>
      <w:r>
        <w:rPr>
          <w:w w:val="110"/>
        </w:rPr>
        <w:t>a</w:t>
      </w:r>
      <w:r>
        <w:rPr>
          <w:spacing w:val="-8"/>
          <w:w w:val="110"/>
        </w:rPr>
        <w:t xml:space="preserve"> </w:t>
      </w:r>
      <w:r>
        <w:rPr>
          <w:w w:val="110"/>
        </w:rPr>
        <w:t>very</w:t>
      </w:r>
      <w:r>
        <w:rPr>
          <w:spacing w:val="-9"/>
          <w:w w:val="110"/>
        </w:rPr>
        <w:t xml:space="preserve"> </w:t>
      </w:r>
      <w:r>
        <w:rPr>
          <w:w w:val="110"/>
        </w:rPr>
        <w:t>significant</w:t>
      </w:r>
      <w:r>
        <w:rPr>
          <w:spacing w:val="-9"/>
          <w:w w:val="110"/>
        </w:rPr>
        <w:t xml:space="preserve"> </w:t>
      </w:r>
      <w:proofErr w:type="spellStart"/>
      <w:r>
        <w:rPr>
          <w:w w:val="110"/>
        </w:rPr>
        <w:t>eQTL</w:t>
      </w:r>
      <w:proofErr w:type="spellEnd"/>
      <w:r>
        <w:rPr>
          <w:spacing w:val="-8"/>
          <w:w w:val="110"/>
        </w:rPr>
        <w:t xml:space="preserve"> </w:t>
      </w:r>
      <w:r>
        <w:rPr>
          <w:w w:val="110"/>
        </w:rPr>
        <w:t>e</w:t>
      </w:r>
      <w:r>
        <w:rPr>
          <w:rFonts w:ascii="Arial"/>
          <w:w w:val="110"/>
        </w:rPr>
        <w:t>ff</w:t>
      </w:r>
      <w:r>
        <w:rPr>
          <w:w w:val="110"/>
        </w:rPr>
        <w:t>ect in tCD4</w:t>
      </w:r>
      <w:r>
        <w:rPr>
          <w:w w:val="110"/>
          <w:position w:val="9"/>
          <w:sz w:val="18"/>
        </w:rPr>
        <w:t xml:space="preserve">+ </w:t>
      </w:r>
      <w:r>
        <w:rPr>
          <w:w w:val="110"/>
        </w:rPr>
        <w:t xml:space="preserve">for </w:t>
      </w:r>
      <w:r>
        <w:rPr>
          <w:i/>
          <w:w w:val="110"/>
        </w:rPr>
        <w:t xml:space="preserve">SLC22A5 </w:t>
      </w:r>
      <w:r>
        <w:rPr>
          <w:w w:val="110"/>
        </w:rPr>
        <w:t>expression and overlapping with a putative mCD4</w:t>
      </w:r>
      <w:r>
        <w:rPr>
          <w:w w:val="110"/>
          <w:position w:val="9"/>
          <w:sz w:val="18"/>
        </w:rPr>
        <w:t xml:space="preserve">+ </w:t>
      </w:r>
      <w:r>
        <w:rPr>
          <w:w w:val="110"/>
        </w:rPr>
        <w:t xml:space="preserve">cell type specific </w:t>
      </w:r>
      <w:r>
        <w:rPr>
          <w:spacing w:val="-14"/>
          <w:w w:val="110"/>
        </w:rPr>
        <w:t xml:space="preserve">ATAC </w:t>
      </w:r>
      <w:r>
        <w:rPr>
          <w:w w:val="110"/>
        </w:rPr>
        <w:t xml:space="preserve">peak </w:t>
      </w:r>
      <w:r>
        <w:rPr>
          <w:spacing w:val="-4"/>
          <w:w w:val="110"/>
        </w:rPr>
        <w:t xml:space="preserve">(Table </w:t>
      </w:r>
      <w:r>
        <w:rPr>
          <w:w w:val="110"/>
        </w:rPr>
        <w:t xml:space="preserve">5.11). </w:t>
      </w:r>
      <w:r>
        <w:rPr>
          <w:spacing w:val="-3"/>
          <w:w w:val="110"/>
        </w:rPr>
        <w:t xml:space="preserve">However, </w:t>
      </w:r>
      <w:r>
        <w:rPr>
          <w:w w:val="110"/>
        </w:rPr>
        <w:t>additional replicates and</w:t>
      </w:r>
      <w:r>
        <w:rPr>
          <w:spacing w:val="-39"/>
          <w:w w:val="110"/>
        </w:rPr>
        <w:t xml:space="preserve"> </w:t>
      </w:r>
      <w:r>
        <w:rPr>
          <w:spacing w:val="-3"/>
          <w:w w:val="110"/>
        </w:rPr>
        <w:t xml:space="preserve">greater </w:t>
      </w:r>
      <w:r>
        <w:rPr>
          <w:w w:val="110"/>
        </w:rPr>
        <w:t>sequencing depth would be required in order to confirm the robustness of this peak as well as the cell type specificity in</w:t>
      </w:r>
      <w:r>
        <w:rPr>
          <w:spacing w:val="-38"/>
          <w:w w:val="110"/>
        </w:rPr>
        <w:t xml:space="preserve"> </w:t>
      </w:r>
      <w:r>
        <w:rPr>
          <w:w w:val="110"/>
        </w:rPr>
        <w:t>mCD4</w:t>
      </w:r>
      <w:r>
        <w:rPr>
          <w:w w:val="110"/>
          <w:position w:val="9"/>
          <w:sz w:val="18"/>
        </w:rPr>
        <w:t xml:space="preserve">+ </w:t>
      </w:r>
      <w:r>
        <w:rPr>
          <w:w w:val="110"/>
        </w:rPr>
        <w:t>cells.</w:t>
      </w:r>
    </w:p>
    <w:p w14:paraId="7EEFD1BE" w14:textId="77777777" w:rsidR="005313F1" w:rsidRDefault="009B75EF">
      <w:pPr>
        <w:pStyle w:val="BodyText"/>
        <w:spacing w:before="18" w:line="415" w:lineRule="auto"/>
        <w:ind w:left="377" w:right="101" w:firstLine="566"/>
        <w:jc w:val="both"/>
      </w:pPr>
      <w:r>
        <w:rPr>
          <w:w w:val="110"/>
        </w:rPr>
        <w:t>In addition to epigenetic evidence, further investigation of the suitability</w:t>
      </w:r>
      <w:r>
        <w:rPr>
          <w:spacing w:val="66"/>
          <w:w w:val="110"/>
        </w:rPr>
        <w:t xml:space="preserve"> </w:t>
      </w:r>
      <w:r>
        <w:rPr>
          <w:w w:val="110"/>
        </w:rPr>
        <w:t xml:space="preserve">of </w:t>
      </w:r>
      <w:r>
        <w:rPr>
          <w:i/>
          <w:w w:val="110"/>
        </w:rPr>
        <w:t xml:space="preserve">SLC22A5 </w:t>
      </w:r>
      <w:r>
        <w:rPr>
          <w:w w:val="110"/>
        </w:rPr>
        <w:t xml:space="preserve">and </w:t>
      </w:r>
      <w:r>
        <w:rPr>
          <w:i/>
          <w:w w:val="110"/>
        </w:rPr>
        <w:t>P4HA2</w:t>
      </w:r>
      <w:r>
        <w:rPr>
          <w:w w:val="110"/>
        </w:rPr>
        <w:t xml:space="preserve">, two of the genes showing </w:t>
      </w:r>
      <w:proofErr w:type="spellStart"/>
      <w:r>
        <w:rPr>
          <w:w w:val="110"/>
        </w:rPr>
        <w:t>eQTLs</w:t>
      </w:r>
      <w:proofErr w:type="spellEnd"/>
      <w:r>
        <w:rPr>
          <w:w w:val="110"/>
        </w:rPr>
        <w:t xml:space="preserve"> for some of the</w:t>
      </w:r>
      <w:r>
        <w:rPr>
          <w:spacing w:val="-35"/>
          <w:w w:val="110"/>
        </w:rPr>
        <w:t xml:space="preserve"> </w:t>
      </w:r>
      <w:r>
        <w:rPr>
          <w:spacing w:val="-3"/>
          <w:w w:val="110"/>
        </w:rPr>
        <w:t xml:space="preserve">SNPs </w:t>
      </w:r>
      <w:r>
        <w:rPr>
          <w:w w:val="110"/>
        </w:rPr>
        <w:t xml:space="preserve">in the 5q31 credible set, as drug targets for </w:t>
      </w:r>
      <w:proofErr w:type="spellStart"/>
      <w:r>
        <w:rPr>
          <w:spacing w:val="-4"/>
          <w:w w:val="110"/>
        </w:rPr>
        <w:t>PsA</w:t>
      </w:r>
      <w:proofErr w:type="spellEnd"/>
      <w:r>
        <w:rPr>
          <w:spacing w:val="-4"/>
          <w:w w:val="110"/>
        </w:rPr>
        <w:t xml:space="preserve"> </w:t>
      </w:r>
      <w:proofErr w:type="gramStart"/>
      <w:r>
        <w:rPr>
          <w:w w:val="110"/>
        </w:rPr>
        <w:t>was investigated</w:t>
      </w:r>
      <w:proofErr w:type="gramEnd"/>
      <w:r>
        <w:rPr>
          <w:w w:val="110"/>
        </w:rPr>
        <w:t xml:space="preserve">. </w:t>
      </w:r>
      <w:proofErr w:type="spellStart"/>
      <w:r>
        <w:rPr>
          <w:w w:val="110"/>
        </w:rPr>
        <w:t>Dr</w:t>
      </w:r>
      <w:proofErr w:type="spellEnd"/>
      <w:r>
        <w:rPr>
          <w:w w:val="110"/>
        </w:rPr>
        <w:t xml:space="preserve"> Hai </w:t>
      </w:r>
      <w:r>
        <w:rPr>
          <w:spacing w:val="-3"/>
          <w:w w:val="110"/>
        </w:rPr>
        <w:t xml:space="preserve">Fang </w:t>
      </w:r>
      <w:r>
        <w:rPr>
          <w:w w:val="110"/>
        </w:rPr>
        <w:t>has developed an algorithm named Priority Index (Pi) based on random forest</w:t>
      </w:r>
      <w:r>
        <w:rPr>
          <w:spacing w:val="66"/>
          <w:w w:val="110"/>
        </w:rPr>
        <w:t xml:space="preserve"> </w:t>
      </w:r>
      <w:r>
        <w:rPr>
          <w:w w:val="110"/>
        </w:rPr>
        <w:t xml:space="preserve">to </w:t>
      </w:r>
      <w:proofErr w:type="spellStart"/>
      <w:r>
        <w:rPr>
          <w:w w:val="110"/>
        </w:rPr>
        <w:t>levearage</w:t>
      </w:r>
      <w:proofErr w:type="spellEnd"/>
      <w:r>
        <w:rPr>
          <w:w w:val="110"/>
        </w:rPr>
        <w:t xml:space="preserve"> genetic information in the </w:t>
      </w:r>
      <w:proofErr w:type="spellStart"/>
      <w:r>
        <w:rPr>
          <w:w w:val="110"/>
        </w:rPr>
        <w:t>prioritisation</w:t>
      </w:r>
      <w:proofErr w:type="spellEnd"/>
      <w:r>
        <w:rPr>
          <w:w w:val="110"/>
        </w:rPr>
        <w:t xml:space="preserve"> of putative drug </w:t>
      </w:r>
      <w:proofErr w:type="gramStart"/>
      <w:r>
        <w:rPr>
          <w:w w:val="110"/>
        </w:rPr>
        <w:t xml:space="preserve">targets </w:t>
      </w:r>
      <w:r>
        <w:rPr>
          <w:spacing w:val="66"/>
          <w:w w:val="110"/>
        </w:rPr>
        <w:t xml:space="preserve"> </w:t>
      </w:r>
      <w:r>
        <w:rPr>
          <w:w w:val="110"/>
        </w:rPr>
        <w:t>for</w:t>
      </w:r>
      <w:proofErr w:type="gramEnd"/>
      <w:r>
        <w:rPr>
          <w:w w:val="110"/>
        </w:rPr>
        <w:t xml:space="preserve"> particular complex diseases. Interestingly, </w:t>
      </w:r>
      <w:r>
        <w:rPr>
          <w:i/>
          <w:w w:val="110"/>
        </w:rPr>
        <w:t xml:space="preserve">SLC22A5 </w:t>
      </w:r>
      <w:r>
        <w:rPr>
          <w:w w:val="110"/>
        </w:rPr>
        <w:t xml:space="preserve">appeared as the </w:t>
      </w:r>
      <w:r>
        <w:rPr>
          <w:spacing w:val="-3"/>
          <w:w w:val="110"/>
        </w:rPr>
        <w:t xml:space="preserve">third </w:t>
      </w:r>
      <w:r>
        <w:rPr>
          <w:w w:val="110"/>
        </w:rPr>
        <w:t xml:space="preserve">gene in the psoriasis rank supported as </w:t>
      </w:r>
      <w:proofErr w:type="spellStart"/>
      <w:r>
        <w:rPr>
          <w:w w:val="110"/>
        </w:rPr>
        <w:t>eGene</w:t>
      </w:r>
      <w:proofErr w:type="spellEnd"/>
      <w:r>
        <w:rPr>
          <w:w w:val="110"/>
        </w:rPr>
        <w:t xml:space="preserve"> in several immune cell </w:t>
      </w:r>
      <w:proofErr w:type="spellStart"/>
      <w:r>
        <w:rPr>
          <w:w w:val="110"/>
        </w:rPr>
        <w:t>eQTLs</w:t>
      </w:r>
      <w:proofErr w:type="spellEnd"/>
      <w:r>
        <w:rPr>
          <w:w w:val="110"/>
        </w:rPr>
        <w:t xml:space="preserve"> studies, annotation by the disease ontology with related inflammatory disease terms (including CD, IBD and RA, </w:t>
      </w:r>
      <w:proofErr w:type="spellStart"/>
      <w:r>
        <w:rPr>
          <w:w w:val="110"/>
        </w:rPr>
        <w:t>amongs</w:t>
      </w:r>
      <w:proofErr w:type="spellEnd"/>
      <w:r>
        <w:rPr>
          <w:w w:val="110"/>
        </w:rPr>
        <w:t xml:space="preserve"> others) as well as prediction for</w:t>
      </w:r>
      <w:r>
        <w:rPr>
          <w:spacing w:val="-34"/>
          <w:w w:val="110"/>
        </w:rPr>
        <w:t xml:space="preserve"> </w:t>
      </w:r>
      <w:r>
        <w:rPr>
          <w:w w:val="110"/>
        </w:rPr>
        <w:t>high</w:t>
      </w:r>
    </w:p>
    <w:p w14:paraId="514E5C09" w14:textId="77777777" w:rsidR="005313F1" w:rsidRDefault="009B75EF">
      <w:pPr>
        <w:pStyle w:val="BodyText"/>
        <w:spacing w:line="332" w:lineRule="exact"/>
        <w:ind w:left="377"/>
        <w:jc w:val="both"/>
        <w:rPr>
          <w:rFonts w:ascii="Monaco"/>
        </w:rPr>
      </w:pPr>
      <w:proofErr w:type="spellStart"/>
      <w:proofErr w:type="gramStart"/>
      <w:r>
        <w:t>druggability</w:t>
      </w:r>
      <w:proofErr w:type="spellEnd"/>
      <w:proofErr w:type="gramEnd"/>
      <w:r>
        <w:t xml:space="preserve"> based on protein structure data</w:t>
      </w:r>
      <w:r>
        <w:rPr>
          <w:spacing w:val="6"/>
        </w:rPr>
        <w:t xml:space="preserve"> </w:t>
      </w:r>
      <w:r>
        <w:t>(</w:t>
      </w:r>
      <w:hyperlink r:id="rId144">
        <w:r>
          <w:rPr>
            <w:rFonts w:ascii="Monaco"/>
          </w:rPr>
          <w:t>http://galahad.well.ox.ac.uk:</w:t>
        </w:r>
      </w:hyperlink>
    </w:p>
    <w:p w14:paraId="462DA268" w14:textId="77777777" w:rsidR="005313F1" w:rsidRDefault="005313F1">
      <w:pPr>
        <w:spacing w:line="332" w:lineRule="exact"/>
        <w:jc w:val="both"/>
        <w:rPr>
          <w:rFonts w:ascii="Monaco"/>
        </w:rPr>
        <w:sectPr w:rsidR="005313F1">
          <w:footerReference w:type="default" r:id="rId145"/>
          <w:pgSz w:w="11910" w:h="16840"/>
          <w:pgMar w:top="1800" w:right="1240" w:bottom="560" w:left="1680" w:header="1482" w:footer="364" w:gutter="0"/>
          <w:pgNumType w:start="271"/>
          <w:cols w:space="720"/>
        </w:sectPr>
      </w:pPr>
    </w:p>
    <w:p w14:paraId="5FBC4127" w14:textId="77777777" w:rsidR="005313F1" w:rsidRDefault="005313F1">
      <w:pPr>
        <w:pStyle w:val="BodyText"/>
        <w:spacing w:before="10"/>
        <w:rPr>
          <w:rFonts w:ascii="Monaco"/>
          <w:sz w:val="23"/>
        </w:rPr>
      </w:pPr>
    </w:p>
    <w:p w14:paraId="541C590C" w14:textId="77777777" w:rsidR="005313F1" w:rsidRDefault="009B75EF">
      <w:pPr>
        <w:pStyle w:val="BodyText"/>
        <w:spacing w:before="6"/>
        <w:ind w:left="377"/>
      </w:pPr>
      <w:r>
        <w:rPr>
          <w:rFonts w:ascii="Monaco"/>
          <w:w w:val="90"/>
        </w:rPr>
        <w:t>3010/</w:t>
      </w:r>
      <w:proofErr w:type="spellStart"/>
      <w:r>
        <w:rPr>
          <w:rFonts w:ascii="Monaco"/>
          <w:w w:val="90"/>
        </w:rPr>
        <w:t>pidb</w:t>
      </w:r>
      <w:proofErr w:type="spellEnd"/>
      <w:r>
        <w:rPr>
          <w:rFonts w:ascii="Monaco"/>
          <w:w w:val="90"/>
        </w:rPr>
        <w:t>/discovery/PSO/SLC22A5#bookmark_details_genomic</w:t>
      </w:r>
      <w:r>
        <w:rPr>
          <w:w w:val="90"/>
        </w:rPr>
        <w:t>). In contrast,</w:t>
      </w:r>
    </w:p>
    <w:p w14:paraId="5E910011" w14:textId="77777777" w:rsidR="005313F1" w:rsidRDefault="009B75EF">
      <w:pPr>
        <w:pStyle w:val="BodyText"/>
        <w:spacing w:before="153" w:line="415" w:lineRule="auto"/>
        <w:ind w:left="377" w:right="98"/>
      </w:pPr>
      <w:r>
        <w:rPr>
          <w:i/>
          <w:w w:val="110"/>
        </w:rPr>
        <w:t xml:space="preserve">P4HA2 </w:t>
      </w:r>
      <w:r>
        <w:rPr>
          <w:w w:val="110"/>
        </w:rPr>
        <w:t>appeared 4,172 in the rank for psoriasis, not being such a suitable putative drug target in this</w:t>
      </w:r>
      <w:r>
        <w:rPr>
          <w:spacing w:val="-26"/>
          <w:w w:val="110"/>
        </w:rPr>
        <w:t xml:space="preserve"> </w:t>
      </w:r>
      <w:r>
        <w:rPr>
          <w:w w:val="110"/>
        </w:rPr>
        <w:t>disease.</w:t>
      </w:r>
    </w:p>
    <w:p w14:paraId="7BBC7CCA" w14:textId="77777777" w:rsidR="005313F1" w:rsidRDefault="005313F1">
      <w:pPr>
        <w:pStyle w:val="BodyText"/>
        <w:rPr>
          <w:sz w:val="28"/>
        </w:rPr>
      </w:pPr>
    </w:p>
    <w:p w14:paraId="090C51D0" w14:textId="77777777" w:rsidR="005313F1" w:rsidRDefault="009B75EF">
      <w:pPr>
        <w:pStyle w:val="Heading1"/>
        <w:numPr>
          <w:ilvl w:val="1"/>
          <w:numId w:val="2"/>
        </w:numPr>
        <w:tabs>
          <w:tab w:val="left" w:pos="1187"/>
          <w:tab w:val="left" w:pos="1188"/>
        </w:tabs>
      </w:pPr>
      <w:commentRangeStart w:id="1610"/>
      <w:r>
        <w:rPr>
          <w:w w:val="115"/>
        </w:rPr>
        <w:t>Discussion</w:t>
      </w:r>
      <w:commentRangeEnd w:id="1610"/>
      <w:r w:rsidR="003E64C1">
        <w:rPr>
          <w:rStyle w:val="CommentReference"/>
        </w:rPr>
        <w:commentReference w:id="1610"/>
      </w:r>
    </w:p>
    <w:p w14:paraId="38AB58ED" w14:textId="77777777" w:rsidR="005313F1" w:rsidRDefault="005313F1">
      <w:pPr>
        <w:pStyle w:val="BodyText"/>
        <w:spacing w:before="3"/>
        <w:rPr>
          <w:sz w:val="48"/>
        </w:rPr>
      </w:pPr>
    </w:p>
    <w:p w14:paraId="207F5710" w14:textId="77777777" w:rsidR="005313F1" w:rsidRDefault="009B75EF">
      <w:pPr>
        <w:pStyle w:val="Heading2"/>
        <w:numPr>
          <w:ilvl w:val="2"/>
          <w:numId w:val="2"/>
        </w:numPr>
        <w:tabs>
          <w:tab w:val="left" w:pos="1283"/>
          <w:tab w:val="left" w:pos="1285"/>
        </w:tabs>
      </w:pPr>
      <w:proofErr w:type="spellStart"/>
      <w:r>
        <w:rPr>
          <w:w w:val="120"/>
        </w:rPr>
        <w:t>Characterising</w:t>
      </w:r>
      <w:proofErr w:type="spellEnd"/>
      <w:r>
        <w:rPr>
          <w:spacing w:val="-20"/>
          <w:w w:val="120"/>
        </w:rPr>
        <w:t xml:space="preserve"> </w:t>
      </w:r>
      <w:r>
        <w:rPr>
          <w:w w:val="120"/>
        </w:rPr>
        <w:t>chromatin</w:t>
      </w:r>
      <w:r>
        <w:rPr>
          <w:spacing w:val="-20"/>
          <w:w w:val="120"/>
        </w:rPr>
        <w:t xml:space="preserve"> </w:t>
      </w:r>
      <w:r>
        <w:rPr>
          <w:w w:val="120"/>
        </w:rPr>
        <w:t>accessibility</w:t>
      </w:r>
      <w:r>
        <w:rPr>
          <w:spacing w:val="-20"/>
          <w:w w:val="120"/>
        </w:rPr>
        <w:t xml:space="preserve"> </w:t>
      </w:r>
      <w:r>
        <w:rPr>
          <w:w w:val="120"/>
        </w:rPr>
        <w:t>in</w:t>
      </w:r>
      <w:r>
        <w:rPr>
          <w:spacing w:val="-20"/>
          <w:w w:val="120"/>
        </w:rPr>
        <w:t xml:space="preserve"> </w:t>
      </w:r>
      <w:proofErr w:type="spellStart"/>
      <w:r>
        <w:rPr>
          <w:spacing w:val="-3"/>
          <w:w w:val="120"/>
        </w:rPr>
        <w:t>PsA</w:t>
      </w:r>
      <w:proofErr w:type="spellEnd"/>
      <w:r>
        <w:rPr>
          <w:spacing w:val="-20"/>
          <w:w w:val="120"/>
        </w:rPr>
        <w:t xml:space="preserve"> </w:t>
      </w:r>
      <w:r>
        <w:rPr>
          <w:w w:val="120"/>
        </w:rPr>
        <w:t>samples</w:t>
      </w:r>
    </w:p>
    <w:p w14:paraId="503BC7EB" w14:textId="77777777" w:rsidR="005313F1" w:rsidRDefault="005313F1">
      <w:pPr>
        <w:pStyle w:val="BodyText"/>
        <w:spacing w:before="3"/>
        <w:rPr>
          <w:sz w:val="30"/>
        </w:rPr>
      </w:pPr>
    </w:p>
    <w:p w14:paraId="20716AAC" w14:textId="61EE1E06" w:rsidR="005313F1" w:rsidRDefault="00891699">
      <w:pPr>
        <w:pStyle w:val="BodyText"/>
        <w:spacing w:line="408" w:lineRule="auto"/>
        <w:ind w:left="377" w:right="101" w:firstLine="566"/>
        <w:jc w:val="both"/>
      </w:pPr>
      <w:ins w:id="1611" w:author="Microsoft Office User" w:date="2018-12-24T12:33:00Z">
        <w:r>
          <w:rPr>
            <w:w w:val="110"/>
          </w:rPr>
          <w:t xml:space="preserve">In this </w:t>
        </w:r>
        <w:proofErr w:type="gramStart"/>
        <w:r>
          <w:rPr>
            <w:w w:val="110"/>
          </w:rPr>
          <w:t>chapter</w:t>
        </w:r>
        <w:proofErr w:type="gramEnd"/>
        <w:r>
          <w:rPr>
            <w:w w:val="110"/>
          </w:rPr>
          <w:t xml:space="preserve"> </w:t>
        </w:r>
      </w:ins>
      <w:del w:id="1612" w:author="Microsoft Office User" w:date="2018-12-24T12:30:00Z">
        <w:r w:rsidR="009B75EF" w:rsidDel="00891699">
          <w:rPr>
            <w:w w:val="110"/>
          </w:rPr>
          <w:delText>Technological advances has enabled characterization of t</w:delText>
        </w:r>
      </w:del>
      <w:ins w:id="1613" w:author="Microsoft Office User" w:date="2018-12-24T12:33:00Z">
        <w:r>
          <w:rPr>
            <w:w w:val="110"/>
          </w:rPr>
          <w:t>t</w:t>
        </w:r>
      </w:ins>
      <w:r w:rsidR="009B75EF">
        <w:rPr>
          <w:w w:val="110"/>
        </w:rPr>
        <w:t xml:space="preserve">he epigenetic landscape </w:t>
      </w:r>
      <w:del w:id="1614" w:author="Microsoft Office User" w:date="2018-12-24T12:33:00Z">
        <w:r w:rsidR="009B75EF" w:rsidDel="00891699">
          <w:rPr>
            <w:w w:val="110"/>
          </w:rPr>
          <w:delText xml:space="preserve">in </w:delText>
        </w:r>
      </w:del>
      <w:ins w:id="1615" w:author="Microsoft Office User" w:date="2018-12-24T12:33:00Z">
        <w:r>
          <w:rPr>
            <w:w w:val="110"/>
          </w:rPr>
          <w:t xml:space="preserve">of </w:t>
        </w:r>
      </w:ins>
      <w:r w:rsidR="009B75EF">
        <w:rPr>
          <w:w w:val="110"/>
        </w:rPr>
        <w:t>immune cells isolated from</w:t>
      </w:r>
      <w:del w:id="1616" w:author="Microsoft Office User" w:date="2018-12-24T10:29:00Z">
        <w:r w:rsidR="009B75EF" w:rsidDel="005C778C">
          <w:rPr>
            <w:w w:val="110"/>
          </w:rPr>
          <w:delText xml:space="preserve"> PB </w:delText>
        </w:r>
      </w:del>
      <w:ins w:id="1617" w:author="Microsoft Office User" w:date="2018-12-24T10:29:00Z">
        <w:r w:rsidR="005C778C">
          <w:rPr>
            <w:w w:val="110"/>
          </w:rPr>
          <w:t xml:space="preserve"> peripheral blood </w:t>
        </w:r>
      </w:ins>
      <w:r w:rsidR="009B75EF">
        <w:rPr>
          <w:w w:val="110"/>
        </w:rPr>
        <w:t>and</w:t>
      </w:r>
      <w:del w:id="1618" w:author="Microsoft Office User" w:date="2018-12-24T10:32:00Z">
        <w:r w:rsidR="009B75EF" w:rsidDel="005C778C">
          <w:rPr>
            <w:w w:val="110"/>
          </w:rPr>
          <w:delText xml:space="preserve"> SF </w:delText>
        </w:r>
      </w:del>
      <w:ins w:id="1619" w:author="Microsoft Office User" w:date="2018-12-24T10:32:00Z">
        <w:r w:rsidR="005C778C">
          <w:rPr>
            <w:w w:val="110"/>
          </w:rPr>
          <w:t xml:space="preserve"> synovial fluid </w:t>
        </w:r>
      </w:ins>
      <w:r w:rsidR="009B75EF">
        <w:rPr>
          <w:w w:val="110"/>
        </w:rPr>
        <w:t xml:space="preserve">in </w:t>
      </w:r>
      <w:proofErr w:type="spellStart"/>
      <w:r w:rsidR="009B75EF">
        <w:rPr>
          <w:w w:val="110"/>
        </w:rPr>
        <w:t>PsA</w:t>
      </w:r>
      <w:proofErr w:type="spellEnd"/>
      <w:r w:rsidR="009B75EF">
        <w:rPr>
          <w:w w:val="110"/>
        </w:rPr>
        <w:t xml:space="preserve"> patients</w:t>
      </w:r>
      <w:ins w:id="1620" w:author="Microsoft Office User" w:date="2018-12-24T12:30:00Z">
        <w:r>
          <w:rPr>
            <w:w w:val="110"/>
          </w:rPr>
          <w:t xml:space="preserve"> has been </w:t>
        </w:r>
      </w:ins>
      <w:ins w:id="1621" w:author="Microsoft Office User" w:date="2018-12-24T12:31:00Z">
        <w:r>
          <w:rPr>
            <w:w w:val="110"/>
          </w:rPr>
          <w:t>determin</w:t>
        </w:r>
      </w:ins>
      <w:ins w:id="1622" w:author="Microsoft Office User" w:date="2018-12-24T12:30:00Z">
        <w:r>
          <w:rPr>
            <w:w w:val="110"/>
          </w:rPr>
          <w:t>ed</w:t>
        </w:r>
      </w:ins>
      <w:ins w:id="1623" w:author="Microsoft Office User" w:date="2018-12-24T12:31:00Z">
        <w:r>
          <w:rPr>
            <w:w w:val="110"/>
          </w:rPr>
          <w:t xml:space="preserve"> and compared in this chapter</w:t>
        </w:r>
      </w:ins>
      <w:r w:rsidR="009B75EF">
        <w:rPr>
          <w:w w:val="110"/>
        </w:rPr>
        <w:t xml:space="preserve">. The cell types included </w:t>
      </w:r>
      <w:del w:id="1624" w:author="Microsoft Office User" w:date="2018-12-24T12:31:00Z">
        <w:r w:rsidR="009B75EF" w:rsidDel="00891699">
          <w:rPr>
            <w:w w:val="110"/>
          </w:rPr>
          <w:delText xml:space="preserve">in this study </w:delText>
        </w:r>
      </w:del>
      <w:r w:rsidR="009B75EF">
        <w:rPr>
          <w:w w:val="110"/>
        </w:rPr>
        <w:t>(CD14</w:t>
      </w:r>
      <w:r w:rsidR="009B75EF">
        <w:rPr>
          <w:w w:val="110"/>
          <w:position w:val="9"/>
          <w:sz w:val="18"/>
        </w:rPr>
        <w:t xml:space="preserve">+ </w:t>
      </w:r>
      <w:r w:rsidR="009B75EF">
        <w:rPr>
          <w:w w:val="110"/>
        </w:rPr>
        <w:t>monocytes, mCD4</w:t>
      </w:r>
      <w:r w:rsidR="009B75EF">
        <w:rPr>
          <w:w w:val="110"/>
          <w:position w:val="9"/>
          <w:sz w:val="18"/>
        </w:rPr>
        <w:t>+</w:t>
      </w:r>
      <w:r w:rsidR="009B75EF">
        <w:rPr>
          <w:w w:val="110"/>
        </w:rPr>
        <w:t>, mCD8</w:t>
      </w:r>
      <w:r w:rsidR="009B75EF">
        <w:rPr>
          <w:w w:val="110"/>
          <w:position w:val="9"/>
          <w:sz w:val="18"/>
        </w:rPr>
        <w:t xml:space="preserve">+ </w:t>
      </w:r>
      <w:r w:rsidR="009B75EF">
        <w:rPr>
          <w:w w:val="110"/>
        </w:rPr>
        <w:t xml:space="preserve">and NK) </w:t>
      </w:r>
      <w:del w:id="1625" w:author="Microsoft Office User" w:date="2018-12-24T12:31:00Z">
        <w:r w:rsidR="009B75EF" w:rsidDel="00891699">
          <w:rPr>
            <w:w w:val="110"/>
          </w:rPr>
          <w:delText xml:space="preserve">represent </w:delText>
        </w:r>
      </w:del>
      <w:ins w:id="1626" w:author="Microsoft Office User" w:date="2018-12-24T12:31:00Z">
        <w:r>
          <w:rPr>
            <w:w w:val="110"/>
          </w:rPr>
          <w:t xml:space="preserve">are </w:t>
        </w:r>
      </w:ins>
      <w:r w:rsidR="009B75EF">
        <w:rPr>
          <w:w w:val="110"/>
        </w:rPr>
        <w:t xml:space="preserve">key players in the innate and adaptive immune response dysregulated in </w:t>
      </w:r>
      <w:proofErr w:type="spellStart"/>
      <w:r w:rsidR="009B75EF">
        <w:rPr>
          <w:w w:val="110"/>
        </w:rPr>
        <w:t>PsA</w:t>
      </w:r>
      <w:proofErr w:type="spellEnd"/>
      <w:r w:rsidR="009B75EF">
        <w:rPr>
          <w:w w:val="110"/>
        </w:rPr>
        <w:t xml:space="preserve"> pathophysiology. In particular, expansion of mCD4</w:t>
      </w:r>
      <w:r w:rsidR="009B75EF">
        <w:rPr>
          <w:w w:val="110"/>
          <w:position w:val="9"/>
          <w:sz w:val="18"/>
        </w:rPr>
        <w:t xml:space="preserve">+ </w:t>
      </w:r>
      <w:r w:rsidR="009B75EF">
        <w:rPr>
          <w:w w:val="110"/>
        </w:rPr>
        <w:t>and mCD8</w:t>
      </w:r>
      <w:r w:rsidR="009B75EF">
        <w:rPr>
          <w:w w:val="110"/>
          <w:position w:val="9"/>
          <w:sz w:val="18"/>
        </w:rPr>
        <w:t xml:space="preserve">+ </w:t>
      </w:r>
      <w:r w:rsidR="009B75EF">
        <w:rPr>
          <w:w w:val="110"/>
        </w:rPr>
        <w:t xml:space="preserve">cells in the synovium of </w:t>
      </w:r>
      <w:proofErr w:type="spellStart"/>
      <w:r w:rsidR="009B75EF">
        <w:rPr>
          <w:w w:val="110"/>
        </w:rPr>
        <w:t>PsA</w:t>
      </w:r>
      <w:proofErr w:type="spellEnd"/>
      <w:r w:rsidR="009B75EF">
        <w:rPr>
          <w:w w:val="110"/>
        </w:rPr>
        <w:t xml:space="preserve"> patients has been </w:t>
      </w:r>
      <w:del w:id="1627" w:author="Microsoft Office User" w:date="2018-12-24T12:32:00Z">
        <w:r w:rsidR="009B75EF" w:rsidDel="00891699">
          <w:rPr>
            <w:w w:val="110"/>
          </w:rPr>
          <w:delText>described</w:delText>
        </w:r>
      </w:del>
      <w:ins w:id="1628" w:author="Microsoft Office User" w:date="2018-12-24T12:32:00Z">
        <w:r>
          <w:rPr>
            <w:w w:val="110"/>
          </w:rPr>
          <w:t xml:space="preserve">reported </w:t>
        </w:r>
        <w:proofErr w:type="spellStart"/>
        <w:r>
          <w:rPr>
            <w:w w:val="110"/>
          </w:rPr>
          <w:t>previosuly</w:t>
        </w:r>
      </w:ins>
      <w:proofErr w:type="spellEnd"/>
      <w:r w:rsidR="009B75EF">
        <w:rPr>
          <w:w w:val="110"/>
        </w:rPr>
        <w:t>, and GWAS have highlighted significant association with MHC-I and other pivotal genes involved in T cell immune response. (Taams2018).</w:t>
      </w:r>
    </w:p>
    <w:p w14:paraId="3A161C54" w14:textId="5182F925" w:rsidR="005313F1" w:rsidDel="003E64C1" w:rsidRDefault="009B75EF">
      <w:pPr>
        <w:pStyle w:val="BodyText"/>
        <w:spacing w:before="3" w:line="408" w:lineRule="auto"/>
        <w:ind w:left="377" w:right="101" w:firstLine="566"/>
        <w:jc w:val="both"/>
        <w:rPr>
          <w:del w:id="1629" w:author="Microsoft Office User" w:date="2018-12-24T12:35:00Z"/>
        </w:rPr>
      </w:pPr>
      <w:del w:id="1630" w:author="Microsoft Office User" w:date="2018-12-24T12:33:00Z">
        <w:r w:rsidDel="00891699">
          <w:rPr>
            <w:w w:val="110"/>
          </w:rPr>
          <w:delText xml:space="preserve">In this chapter I have used </w:delText>
        </w:r>
        <w:r w:rsidDel="00891699">
          <w:rPr>
            <w:spacing w:val="-14"/>
            <w:w w:val="110"/>
          </w:rPr>
          <w:delText xml:space="preserve">ATAC </w:delText>
        </w:r>
        <w:r w:rsidDel="00891699">
          <w:rPr>
            <w:w w:val="110"/>
          </w:rPr>
          <w:delText>to identify genome-wide di</w:delText>
        </w:r>
        <w:r w:rsidDel="00891699">
          <w:rPr>
            <w:rFonts w:ascii="Arial"/>
            <w:w w:val="110"/>
          </w:rPr>
          <w:delText>ff</w:delText>
        </w:r>
        <w:r w:rsidDel="00891699">
          <w:rPr>
            <w:w w:val="110"/>
          </w:rPr>
          <w:delText>erences between</w:delText>
        </w:r>
      </w:del>
      <w:del w:id="1631" w:author="Microsoft Office User" w:date="2018-12-24T10:29:00Z">
        <w:r w:rsidDel="005C778C">
          <w:rPr>
            <w:w w:val="110"/>
          </w:rPr>
          <w:delText xml:space="preserve"> PB </w:delText>
        </w:r>
      </w:del>
      <w:del w:id="1632" w:author="Microsoft Office User" w:date="2018-12-24T12:33:00Z">
        <w:r w:rsidDel="00891699">
          <w:rPr>
            <w:w w:val="110"/>
          </w:rPr>
          <w:delText>and</w:delText>
        </w:r>
      </w:del>
      <w:del w:id="1633" w:author="Microsoft Office User" w:date="2018-12-24T10:32:00Z">
        <w:r w:rsidDel="005C778C">
          <w:rPr>
            <w:w w:val="110"/>
          </w:rPr>
          <w:delText xml:space="preserve"> SF </w:delText>
        </w:r>
      </w:del>
      <w:del w:id="1634" w:author="Microsoft Office User" w:date="2018-12-24T12:33:00Z">
        <w:r w:rsidDel="00891699">
          <w:rPr>
            <w:w w:val="110"/>
          </w:rPr>
          <w:delText xml:space="preserve">in four disease-relevant cell types from </w:delText>
        </w:r>
        <w:r w:rsidDel="00891699">
          <w:rPr>
            <w:spacing w:val="-4"/>
            <w:w w:val="110"/>
          </w:rPr>
          <w:delText xml:space="preserve">PsA </w:delText>
        </w:r>
        <w:r w:rsidDel="00891699">
          <w:rPr>
            <w:w w:val="110"/>
          </w:rPr>
          <w:delText>patients.</w:delText>
        </w:r>
        <w:r w:rsidDel="00891699">
          <w:rPr>
            <w:spacing w:val="-32"/>
            <w:w w:val="110"/>
          </w:rPr>
          <w:delText xml:space="preserve"> </w:delText>
        </w:r>
      </w:del>
      <w:r>
        <w:rPr>
          <w:w w:val="110"/>
        </w:rPr>
        <w:t>CD14</w:t>
      </w:r>
      <w:r>
        <w:rPr>
          <w:w w:val="110"/>
          <w:position w:val="9"/>
          <w:sz w:val="18"/>
        </w:rPr>
        <w:t xml:space="preserve">+ </w:t>
      </w:r>
      <w:r>
        <w:rPr>
          <w:w w:val="110"/>
        </w:rPr>
        <w:t>monocytes</w:t>
      </w:r>
      <w:r>
        <w:rPr>
          <w:spacing w:val="-14"/>
          <w:w w:val="110"/>
        </w:rPr>
        <w:t xml:space="preserve"> </w:t>
      </w:r>
      <w:del w:id="1635" w:author="Microsoft Office User" w:date="2018-12-24T12:34:00Z">
        <w:r w:rsidDel="00891699">
          <w:rPr>
            <w:w w:val="110"/>
          </w:rPr>
          <w:delText>demonstrated</w:delText>
        </w:r>
        <w:r w:rsidDel="00891699">
          <w:rPr>
            <w:spacing w:val="-13"/>
            <w:w w:val="110"/>
          </w:rPr>
          <w:delText xml:space="preserve"> </w:delText>
        </w:r>
      </w:del>
      <w:proofErr w:type="gramStart"/>
      <w:ins w:id="1636" w:author="Microsoft Office User" w:date="2018-12-24T12:34:00Z">
        <w:r w:rsidR="00891699">
          <w:rPr>
            <w:w w:val="110"/>
          </w:rPr>
          <w:t>were found</w:t>
        </w:r>
        <w:proofErr w:type="gramEnd"/>
        <w:r w:rsidR="00891699">
          <w:rPr>
            <w:w w:val="110"/>
          </w:rPr>
          <w:t xml:space="preserve"> to show</w:t>
        </w:r>
        <w:r w:rsidR="00891699">
          <w:rPr>
            <w:spacing w:val="-13"/>
            <w:w w:val="110"/>
          </w:rPr>
          <w:t xml:space="preserve"> </w:t>
        </w:r>
      </w:ins>
      <w:r>
        <w:rPr>
          <w:w w:val="110"/>
        </w:rPr>
        <w:t>the</w:t>
      </w:r>
      <w:r>
        <w:rPr>
          <w:spacing w:val="-13"/>
          <w:w w:val="110"/>
        </w:rPr>
        <w:t xml:space="preserve"> </w:t>
      </w:r>
      <w:r>
        <w:rPr>
          <w:w w:val="110"/>
        </w:rPr>
        <w:t>largest</w:t>
      </w:r>
      <w:r>
        <w:rPr>
          <w:spacing w:val="-14"/>
          <w:w w:val="110"/>
        </w:rPr>
        <w:t xml:space="preserve"> </w:t>
      </w:r>
      <w:r>
        <w:rPr>
          <w:w w:val="110"/>
        </w:rPr>
        <w:t>number</w:t>
      </w:r>
      <w:r>
        <w:rPr>
          <w:spacing w:val="-13"/>
          <w:w w:val="110"/>
        </w:rPr>
        <w:t xml:space="preserve"> </w:t>
      </w:r>
      <w:r>
        <w:rPr>
          <w:w w:val="110"/>
        </w:rPr>
        <w:t>of</w:t>
      </w:r>
      <w:r>
        <w:rPr>
          <w:spacing w:val="-13"/>
          <w:w w:val="110"/>
        </w:rPr>
        <w:t xml:space="preserve"> </w:t>
      </w:r>
      <w:r>
        <w:rPr>
          <w:spacing w:val="-4"/>
          <w:w w:val="110"/>
        </w:rPr>
        <w:t>DARs</w:t>
      </w:r>
      <w:r>
        <w:rPr>
          <w:spacing w:val="-14"/>
          <w:w w:val="110"/>
        </w:rPr>
        <w:t xml:space="preserve"> </w:t>
      </w:r>
      <w:r>
        <w:rPr>
          <w:w w:val="110"/>
        </w:rPr>
        <w:t>between</w:t>
      </w:r>
      <w:del w:id="1637" w:author="Microsoft Office User" w:date="2018-12-24T10:32:00Z">
        <w:r w:rsidDel="005C778C">
          <w:rPr>
            <w:spacing w:val="-13"/>
            <w:w w:val="110"/>
          </w:rPr>
          <w:delText xml:space="preserve"> </w:delText>
        </w:r>
        <w:r w:rsidDel="005C778C">
          <w:rPr>
            <w:w w:val="110"/>
          </w:rPr>
          <w:delText>SF</w:delText>
        </w:r>
        <w:r w:rsidDel="005C778C">
          <w:rPr>
            <w:spacing w:val="-13"/>
            <w:w w:val="110"/>
          </w:rPr>
          <w:delText xml:space="preserve"> </w:delText>
        </w:r>
      </w:del>
      <w:ins w:id="1638" w:author="Microsoft Office User" w:date="2018-12-24T10:32:00Z">
        <w:r w:rsidR="005C778C">
          <w:rPr>
            <w:spacing w:val="-13"/>
            <w:w w:val="110"/>
          </w:rPr>
          <w:t xml:space="preserve"> synovial fluid </w:t>
        </w:r>
      </w:ins>
      <w:r>
        <w:rPr>
          <w:w w:val="110"/>
        </w:rPr>
        <w:t>and</w:t>
      </w:r>
      <w:del w:id="1639" w:author="Microsoft Office User" w:date="2018-12-24T10:29:00Z">
        <w:r w:rsidDel="005C778C">
          <w:rPr>
            <w:spacing w:val="-14"/>
            <w:w w:val="110"/>
          </w:rPr>
          <w:delText xml:space="preserve"> </w:delText>
        </w:r>
        <w:r w:rsidDel="005C778C">
          <w:rPr>
            <w:w w:val="110"/>
          </w:rPr>
          <w:delText>PB</w:delText>
        </w:r>
        <w:r w:rsidDel="005C778C">
          <w:rPr>
            <w:spacing w:val="-13"/>
            <w:w w:val="110"/>
          </w:rPr>
          <w:delText xml:space="preserve"> </w:delText>
        </w:r>
      </w:del>
      <w:ins w:id="1640" w:author="Microsoft Office User" w:date="2018-12-24T10:29:00Z">
        <w:r w:rsidR="005C778C">
          <w:rPr>
            <w:spacing w:val="-14"/>
            <w:w w:val="110"/>
          </w:rPr>
          <w:t xml:space="preserve"> peripheral blood </w:t>
        </w:r>
      </w:ins>
      <w:r>
        <w:rPr>
          <w:w w:val="110"/>
        </w:rPr>
        <w:t xml:space="preserve">(23.3% </w:t>
      </w:r>
      <w:commentRangeStart w:id="1641"/>
      <w:r>
        <w:rPr>
          <w:w w:val="110"/>
        </w:rPr>
        <w:t>of the investigated regions</w:t>
      </w:r>
      <w:commentRangeEnd w:id="1641"/>
      <w:r w:rsidR="00891699">
        <w:rPr>
          <w:rStyle w:val="CommentReference"/>
        </w:rPr>
        <w:commentReference w:id="1641"/>
      </w:r>
      <w:r>
        <w:rPr>
          <w:w w:val="110"/>
        </w:rPr>
        <w:t xml:space="preserve">). For all the cell types, the majority of the </w:t>
      </w:r>
      <w:r>
        <w:rPr>
          <w:spacing w:val="-4"/>
          <w:w w:val="110"/>
        </w:rPr>
        <w:t xml:space="preserve">DARs </w:t>
      </w:r>
      <w:r>
        <w:rPr>
          <w:w w:val="110"/>
        </w:rPr>
        <w:t>were</w:t>
      </w:r>
      <w:r>
        <w:rPr>
          <w:spacing w:val="38"/>
          <w:w w:val="110"/>
        </w:rPr>
        <w:t xml:space="preserve"> </w:t>
      </w:r>
      <w:r>
        <w:rPr>
          <w:w w:val="110"/>
        </w:rPr>
        <w:t>located</w:t>
      </w:r>
      <w:r>
        <w:rPr>
          <w:spacing w:val="39"/>
          <w:w w:val="110"/>
        </w:rPr>
        <w:t xml:space="preserve"> </w:t>
      </w:r>
      <w:r>
        <w:rPr>
          <w:w w:val="110"/>
        </w:rPr>
        <w:t>at</w:t>
      </w:r>
      <w:r>
        <w:rPr>
          <w:spacing w:val="38"/>
          <w:w w:val="110"/>
        </w:rPr>
        <w:t xml:space="preserve"> </w:t>
      </w:r>
      <w:r>
        <w:rPr>
          <w:w w:val="110"/>
        </w:rPr>
        <w:t>intergenic</w:t>
      </w:r>
      <w:r>
        <w:rPr>
          <w:spacing w:val="39"/>
          <w:w w:val="110"/>
        </w:rPr>
        <w:t xml:space="preserve"> </w:t>
      </w:r>
      <w:r>
        <w:rPr>
          <w:w w:val="110"/>
        </w:rPr>
        <w:t>and</w:t>
      </w:r>
      <w:r>
        <w:rPr>
          <w:spacing w:val="38"/>
          <w:w w:val="110"/>
        </w:rPr>
        <w:t xml:space="preserve"> </w:t>
      </w:r>
      <w:proofErr w:type="spellStart"/>
      <w:r>
        <w:rPr>
          <w:w w:val="110"/>
        </w:rPr>
        <w:t>intronic</w:t>
      </w:r>
      <w:proofErr w:type="spellEnd"/>
      <w:r>
        <w:rPr>
          <w:spacing w:val="39"/>
          <w:w w:val="110"/>
        </w:rPr>
        <w:t xml:space="preserve"> </w:t>
      </w:r>
      <w:r>
        <w:rPr>
          <w:w w:val="110"/>
        </w:rPr>
        <w:t>regions</w:t>
      </w:r>
      <w:r>
        <w:rPr>
          <w:spacing w:val="39"/>
          <w:w w:val="110"/>
        </w:rPr>
        <w:t xml:space="preserve"> </w:t>
      </w:r>
      <w:r>
        <w:rPr>
          <w:w w:val="110"/>
        </w:rPr>
        <w:t>annotated</w:t>
      </w:r>
      <w:r>
        <w:rPr>
          <w:spacing w:val="38"/>
          <w:w w:val="110"/>
        </w:rPr>
        <w:t xml:space="preserve"> </w:t>
      </w:r>
      <w:r>
        <w:rPr>
          <w:w w:val="110"/>
        </w:rPr>
        <w:t>as</w:t>
      </w:r>
      <w:r>
        <w:rPr>
          <w:spacing w:val="39"/>
          <w:w w:val="110"/>
        </w:rPr>
        <w:t xml:space="preserve"> </w:t>
      </w:r>
      <w:r>
        <w:rPr>
          <w:w w:val="110"/>
        </w:rPr>
        <w:t>enhancers</w:t>
      </w:r>
      <w:del w:id="1642" w:author="Microsoft Office User" w:date="2018-12-24T12:36:00Z">
        <w:r w:rsidDel="003E64C1">
          <w:rPr>
            <w:spacing w:val="38"/>
            <w:w w:val="110"/>
          </w:rPr>
          <w:delText xml:space="preserve"> </w:delText>
        </w:r>
      </w:del>
      <w:del w:id="1643" w:author="Microsoft Office User" w:date="2018-12-24T12:35:00Z">
        <w:r w:rsidDel="003E64C1">
          <w:rPr>
            <w:w w:val="110"/>
          </w:rPr>
          <w:delText>(weak</w:delText>
        </w:r>
      </w:del>
    </w:p>
    <w:p w14:paraId="7D49A62B" w14:textId="20B9FBEB" w:rsidR="005313F1" w:rsidRDefault="009B75EF">
      <w:pPr>
        <w:pStyle w:val="BodyText"/>
        <w:spacing w:before="3" w:line="408" w:lineRule="auto"/>
        <w:ind w:left="377" w:right="101" w:firstLine="566"/>
        <w:jc w:val="both"/>
        <w:pPrChange w:id="1644" w:author="Microsoft Office User" w:date="2018-12-24T12:35:00Z">
          <w:pPr>
            <w:pStyle w:val="BodyText"/>
            <w:spacing w:before="11" w:line="410" w:lineRule="auto"/>
            <w:ind w:left="377" w:right="101"/>
            <w:jc w:val="both"/>
          </w:pPr>
        </w:pPrChange>
      </w:pPr>
      <w:del w:id="1645" w:author="Microsoft Office User" w:date="2018-12-24T12:35:00Z">
        <w:r w:rsidDel="003E64C1">
          <w:rPr>
            <w:w w:val="110"/>
          </w:rPr>
          <w:delText>or strong),</w:delText>
        </w:r>
      </w:del>
      <w:r>
        <w:rPr>
          <w:w w:val="110"/>
        </w:rPr>
        <w:t xml:space="preserve"> </w:t>
      </w:r>
      <w:proofErr w:type="gramStart"/>
      <w:r>
        <w:rPr>
          <w:w w:val="110"/>
        </w:rPr>
        <w:t>and</w:t>
      </w:r>
      <w:proofErr w:type="gramEnd"/>
      <w:r>
        <w:rPr>
          <w:w w:val="110"/>
        </w:rPr>
        <w:t xml:space="preserve"> were </w:t>
      </w:r>
      <w:del w:id="1646" w:author="Microsoft Office User" w:date="2018-12-24T12:36:00Z">
        <w:r w:rsidDel="003E64C1">
          <w:rPr>
            <w:w w:val="110"/>
          </w:rPr>
          <w:delText xml:space="preserve">also </w:delText>
        </w:r>
      </w:del>
      <w:r>
        <w:rPr>
          <w:w w:val="110"/>
        </w:rPr>
        <w:t xml:space="preserve">enriched for </w:t>
      </w:r>
      <w:proofErr w:type="spellStart"/>
      <w:r>
        <w:rPr>
          <w:w w:val="110"/>
        </w:rPr>
        <w:t>eRNAs</w:t>
      </w:r>
      <w:proofErr w:type="spellEnd"/>
      <w:r>
        <w:rPr>
          <w:w w:val="110"/>
        </w:rPr>
        <w:t xml:space="preserve"> identified in </w:t>
      </w:r>
      <w:del w:id="1647" w:author="Microsoft Office User" w:date="2018-12-24T12:36:00Z">
        <w:r w:rsidDel="003E64C1">
          <w:rPr>
            <w:w w:val="110"/>
          </w:rPr>
          <w:delText xml:space="preserve">each cell type by </w:delText>
        </w:r>
      </w:del>
      <w:r>
        <w:rPr>
          <w:spacing w:val="-4"/>
          <w:w w:val="110"/>
        </w:rPr>
        <w:t xml:space="preserve">the FANTOM </w:t>
      </w:r>
      <w:r>
        <w:rPr>
          <w:w w:val="110"/>
        </w:rPr>
        <w:t>project (</w:t>
      </w:r>
      <w:proofErr w:type="spellStart"/>
      <w:r>
        <w:rPr>
          <w:w w:val="110"/>
        </w:rPr>
        <w:t>Fantom</w:t>
      </w:r>
      <w:proofErr w:type="spellEnd"/>
      <w:r>
        <w:rPr>
          <w:w w:val="110"/>
        </w:rPr>
        <w:t xml:space="preserve"> et al. 2014)</w:t>
      </w:r>
      <w:ins w:id="1648" w:author="Microsoft Office User" w:date="2018-12-24T12:36:00Z">
        <w:r w:rsidR="003E64C1">
          <w:rPr>
            <w:w w:val="110"/>
          </w:rPr>
          <w:t xml:space="preserve"> </w:t>
        </w:r>
      </w:ins>
      <w:del w:id="1649" w:author="Microsoft Office User" w:date="2018-12-24T12:36:00Z">
        <w:r w:rsidDel="003E64C1">
          <w:rPr>
            <w:w w:val="110"/>
          </w:rPr>
          <w:delText>. Altogether these findings may suggest</w:delText>
        </w:r>
        <w:r w:rsidDel="003E64C1">
          <w:rPr>
            <w:spacing w:val="66"/>
            <w:w w:val="110"/>
          </w:rPr>
          <w:delText xml:space="preserve"> </w:delText>
        </w:r>
        <w:r w:rsidDel="003E64C1">
          <w:rPr>
            <w:w w:val="110"/>
          </w:rPr>
          <w:delText xml:space="preserve">a role for the </w:delText>
        </w:r>
      </w:del>
      <w:ins w:id="1650" w:author="Microsoft Office User" w:date="2018-12-24T12:36:00Z">
        <w:r w:rsidR="003E64C1">
          <w:rPr>
            <w:w w:val="110"/>
          </w:rPr>
          <w:t xml:space="preserve">consistent with </w:t>
        </w:r>
      </w:ins>
      <w:r>
        <w:rPr>
          <w:w w:val="110"/>
        </w:rPr>
        <w:t>di</w:t>
      </w:r>
      <w:r>
        <w:rPr>
          <w:rFonts w:ascii="Arial" w:hAnsi="Arial"/>
          <w:w w:val="110"/>
        </w:rPr>
        <w:t>ff</w:t>
      </w:r>
      <w:r>
        <w:rPr>
          <w:w w:val="110"/>
        </w:rPr>
        <w:t xml:space="preserve">erential regions </w:t>
      </w:r>
      <w:del w:id="1651" w:author="Microsoft Office User" w:date="2018-12-24T12:36:00Z">
        <w:r w:rsidDel="003E64C1">
          <w:rPr>
            <w:w w:val="110"/>
          </w:rPr>
          <w:delText xml:space="preserve">in </w:delText>
        </w:r>
      </w:del>
      <w:ins w:id="1652" w:author="Microsoft Office User" w:date="2018-12-24T12:36:00Z">
        <w:r w:rsidR="003E64C1">
          <w:rPr>
            <w:w w:val="110"/>
          </w:rPr>
          <w:t xml:space="preserve">having </w:t>
        </w:r>
      </w:ins>
      <w:r>
        <w:rPr>
          <w:w w:val="110"/>
        </w:rPr>
        <w:t xml:space="preserve">long-range </w:t>
      </w:r>
      <w:ins w:id="1653" w:author="Microsoft Office User" w:date="2018-12-24T12:36:00Z">
        <w:r w:rsidR="003E64C1">
          <w:rPr>
            <w:w w:val="110"/>
          </w:rPr>
          <w:t xml:space="preserve">effects on </w:t>
        </w:r>
      </w:ins>
      <w:r>
        <w:rPr>
          <w:w w:val="110"/>
        </w:rPr>
        <w:t xml:space="preserve">regulation of gene expression (Qu et al. 2015). </w:t>
      </w:r>
      <w:r>
        <w:rPr>
          <w:spacing w:val="-4"/>
          <w:w w:val="110"/>
        </w:rPr>
        <w:t xml:space="preserve">Pathway </w:t>
      </w:r>
      <w:r>
        <w:rPr>
          <w:w w:val="110"/>
        </w:rPr>
        <w:t xml:space="preserve">enrichment analysis of the genes proximal to the </w:t>
      </w:r>
      <w:r>
        <w:rPr>
          <w:spacing w:val="-4"/>
          <w:w w:val="110"/>
        </w:rPr>
        <w:t xml:space="preserve">DARs </w:t>
      </w:r>
      <w:r>
        <w:rPr>
          <w:w w:val="110"/>
        </w:rPr>
        <w:t>revealed both commonalities and di</w:t>
      </w:r>
      <w:r>
        <w:rPr>
          <w:rFonts w:ascii="Arial" w:hAnsi="Arial"/>
          <w:w w:val="110"/>
        </w:rPr>
        <w:t>ff</w:t>
      </w:r>
      <w:r>
        <w:rPr>
          <w:w w:val="110"/>
        </w:rPr>
        <w:t xml:space="preserve">erences across cell types. In </w:t>
      </w:r>
      <w:del w:id="1654" w:author="Microsoft Office User" w:date="2018-12-24T12:36:00Z">
        <w:r w:rsidDel="003E64C1">
          <w:rPr>
            <w:spacing w:val="-8"/>
            <w:w w:val="110"/>
          </w:rPr>
          <w:delText>SF</w:delText>
        </w:r>
      </w:del>
      <w:ins w:id="1655" w:author="Microsoft Office User" w:date="2018-12-24T12:36:00Z">
        <w:r w:rsidR="003E64C1">
          <w:rPr>
            <w:spacing w:val="-8"/>
            <w:w w:val="110"/>
          </w:rPr>
          <w:t>synovial fluid</w:t>
        </w:r>
      </w:ins>
      <w:r>
        <w:rPr>
          <w:spacing w:val="-8"/>
          <w:w w:val="110"/>
        </w:rPr>
        <w:t xml:space="preserve">, </w:t>
      </w:r>
      <w:r>
        <w:rPr>
          <w:w w:val="110"/>
        </w:rPr>
        <w:t>enrichment</w:t>
      </w:r>
      <w:r>
        <w:rPr>
          <w:spacing w:val="30"/>
          <w:w w:val="110"/>
        </w:rPr>
        <w:t xml:space="preserve"> </w:t>
      </w:r>
      <w:r>
        <w:rPr>
          <w:w w:val="110"/>
        </w:rPr>
        <w:t>for</w:t>
      </w:r>
      <w:r>
        <w:rPr>
          <w:spacing w:val="29"/>
          <w:w w:val="110"/>
        </w:rPr>
        <w:t xml:space="preserve"> </w:t>
      </w:r>
      <w:r>
        <w:rPr>
          <w:w w:val="110"/>
        </w:rPr>
        <w:t>genes</w:t>
      </w:r>
      <w:r>
        <w:rPr>
          <w:spacing w:val="30"/>
          <w:w w:val="110"/>
        </w:rPr>
        <w:t xml:space="preserve"> </w:t>
      </w:r>
      <w:r>
        <w:rPr>
          <w:w w:val="110"/>
        </w:rPr>
        <w:t>in</w:t>
      </w:r>
      <w:r>
        <w:rPr>
          <w:spacing w:val="30"/>
          <w:w w:val="110"/>
        </w:rPr>
        <w:t xml:space="preserve"> </w:t>
      </w:r>
      <w:r>
        <w:rPr>
          <w:w w:val="110"/>
        </w:rPr>
        <w:t>the</w:t>
      </w:r>
      <w:r>
        <w:rPr>
          <w:spacing w:val="30"/>
          <w:w w:val="110"/>
        </w:rPr>
        <w:t xml:space="preserve"> </w:t>
      </w:r>
      <w:r>
        <w:rPr>
          <w:w w:val="110"/>
        </w:rPr>
        <w:t>NF-</w:t>
      </w:r>
      <w:proofErr w:type="spellStart"/>
      <w:r>
        <w:rPr>
          <w:i/>
          <w:w w:val="110"/>
        </w:rPr>
        <w:lastRenderedPageBreak/>
        <w:t>κ</w:t>
      </w:r>
      <w:r>
        <w:rPr>
          <w:w w:val="110"/>
        </w:rPr>
        <w:t>B</w:t>
      </w:r>
      <w:proofErr w:type="spellEnd"/>
      <w:r>
        <w:rPr>
          <w:spacing w:val="30"/>
          <w:w w:val="110"/>
        </w:rPr>
        <w:t xml:space="preserve"> </w:t>
      </w:r>
      <w:r>
        <w:rPr>
          <w:w w:val="110"/>
        </w:rPr>
        <w:t>pathway</w:t>
      </w:r>
      <w:r>
        <w:rPr>
          <w:spacing w:val="29"/>
          <w:w w:val="110"/>
        </w:rPr>
        <w:t xml:space="preserve"> </w:t>
      </w:r>
      <w:r>
        <w:rPr>
          <w:w w:val="110"/>
        </w:rPr>
        <w:t>was</w:t>
      </w:r>
      <w:r>
        <w:rPr>
          <w:spacing w:val="30"/>
          <w:w w:val="110"/>
        </w:rPr>
        <w:t xml:space="preserve"> </w:t>
      </w:r>
      <w:r>
        <w:rPr>
          <w:w w:val="110"/>
        </w:rPr>
        <w:t>found</w:t>
      </w:r>
      <w:r>
        <w:rPr>
          <w:spacing w:val="30"/>
          <w:w w:val="110"/>
        </w:rPr>
        <w:t xml:space="preserve"> </w:t>
      </w:r>
      <w:r>
        <w:rPr>
          <w:w w:val="110"/>
        </w:rPr>
        <w:t>in</w:t>
      </w:r>
      <w:r>
        <w:rPr>
          <w:spacing w:val="29"/>
          <w:w w:val="110"/>
        </w:rPr>
        <w:t xml:space="preserve"> </w:t>
      </w:r>
      <w:r>
        <w:rPr>
          <w:w w:val="110"/>
        </w:rPr>
        <w:t>CD14</w:t>
      </w:r>
      <w:proofErr w:type="gramStart"/>
      <w:r>
        <w:rPr>
          <w:w w:val="110"/>
          <w:position w:val="9"/>
          <w:sz w:val="18"/>
        </w:rPr>
        <w:t xml:space="preserve">+ </w:t>
      </w:r>
      <w:r>
        <w:rPr>
          <w:spacing w:val="7"/>
          <w:w w:val="110"/>
          <w:position w:val="9"/>
          <w:sz w:val="18"/>
        </w:rPr>
        <w:t xml:space="preserve"> </w:t>
      </w:r>
      <w:r>
        <w:rPr>
          <w:w w:val="110"/>
        </w:rPr>
        <w:t>monocytes</w:t>
      </w:r>
      <w:proofErr w:type="gramEnd"/>
      <w:r>
        <w:rPr>
          <w:w w:val="110"/>
        </w:rPr>
        <w:t>,</w:t>
      </w:r>
    </w:p>
    <w:p w14:paraId="0D78AFCB" w14:textId="77777777" w:rsidR="005313F1" w:rsidRDefault="009B75EF">
      <w:pPr>
        <w:pStyle w:val="BodyText"/>
        <w:spacing w:line="386" w:lineRule="auto"/>
        <w:ind w:left="377" w:right="98"/>
      </w:pPr>
      <w:proofErr w:type="gramStart"/>
      <w:r>
        <w:rPr>
          <w:w w:val="110"/>
        </w:rPr>
        <w:t>consistent</w:t>
      </w:r>
      <w:proofErr w:type="gramEnd"/>
      <w:r>
        <w:rPr>
          <w:w w:val="110"/>
        </w:rPr>
        <w:t xml:space="preserve"> with the TNF-</w:t>
      </w:r>
      <w:r>
        <w:rPr>
          <w:i/>
          <w:w w:val="110"/>
        </w:rPr>
        <w:t xml:space="preserve">α </w:t>
      </w:r>
      <w:r>
        <w:rPr>
          <w:w w:val="110"/>
        </w:rPr>
        <w:t>signature and the e</w:t>
      </w:r>
      <w:r>
        <w:rPr>
          <w:rFonts w:ascii="Arial" w:hAnsi="Arial"/>
          <w:w w:val="110"/>
        </w:rPr>
        <w:t>ffi</w:t>
      </w:r>
      <w:r>
        <w:rPr>
          <w:w w:val="110"/>
        </w:rPr>
        <w:t xml:space="preserve">cacy of </w:t>
      </w:r>
      <w:r>
        <w:rPr>
          <w:spacing w:val="-3"/>
          <w:w w:val="110"/>
        </w:rPr>
        <w:t xml:space="preserve">anti-TNF </w:t>
      </w:r>
      <w:r>
        <w:rPr>
          <w:w w:val="110"/>
        </w:rPr>
        <w:t xml:space="preserve">therapies already reported for </w:t>
      </w:r>
      <w:proofErr w:type="spellStart"/>
      <w:r>
        <w:rPr>
          <w:spacing w:val="-4"/>
          <w:w w:val="110"/>
        </w:rPr>
        <w:t>PsA</w:t>
      </w:r>
      <w:proofErr w:type="spellEnd"/>
      <w:r>
        <w:rPr>
          <w:spacing w:val="-4"/>
          <w:w w:val="110"/>
        </w:rPr>
        <w:t xml:space="preserve"> </w:t>
      </w:r>
      <w:r>
        <w:rPr>
          <w:w w:val="110"/>
        </w:rPr>
        <w:t>(Ahil2016). Interestingly, in mCD8</w:t>
      </w:r>
      <w:r>
        <w:rPr>
          <w:w w:val="110"/>
          <w:position w:val="9"/>
          <w:sz w:val="18"/>
        </w:rPr>
        <w:t xml:space="preserve">+ </w:t>
      </w:r>
      <w:r>
        <w:rPr>
          <w:w w:val="110"/>
        </w:rPr>
        <w:t>T cells</w:t>
      </w:r>
      <w:r>
        <w:rPr>
          <w:spacing w:val="-30"/>
          <w:w w:val="110"/>
        </w:rPr>
        <w:t xml:space="preserve"> </w:t>
      </w:r>
      <w:r>
        <w:rPr>
          <w:w w:val="110"/>
        </w:rPr>
        <w:t>enrichment</w:t>
      </w:r>
    </w:p>
    <w:p w14:paraId="69FCAF13" w14:textId="77777777" w:rsidR="005313F1" w:rsidRDefault="005313F1">
      <w:pPr>
        <w:spacing w:line="386" w:lineRule="auto"/>
        <w:sectPr w:rsidR="005313F1">
          <w:pgSz w:w="11910" w:h="16840"/>
          <w:pgMar w:top="1800" w:right="1240" w:bottom="560" w:left="1680" w:header="1482" w:footer="364" w:gutter="0"/>
          <w:cols w:space="720"/>
        </w:sectPr>
      </w:pPr>
    </w:p>
    <w:p w14:paraId="1DD54BD0" w14:textId="77777777" w:rsidR="005313F1" w:rsidRDefault="005313F1">
      <w:pPr>
        <w:pStyle w:val="BodyText"/>
        <w:rPr>
          <w:sz w:val="20"/>
        </w:rPr>
      </w:pPr>
    </w:p>
    <w:p w14:paraId="1ACA3139" w14:textId="77777777" w:rsidR="005313F1" w:rsidRDefault="005313F1">
      <w:pPr>
        <w:pStyle w:val="BodyText"/>
        <w:spacing w:before="8"/>
        <w:rPr>
          <w:sz w:val="23"/>
        </w:rPr>
      </w:pPr>
    </w:p>
    <w:p w14:paraId="59CF1632" w14:textId="77777777" w:rsidR="005313F1" w:rsidRDefault="009B75EF">
      <w:pPr>
        <w:pStyle w:val="BodyText"/>
        <w:spacing w:line="408" w:lineRule="auto"/>
        <w:ind w:left="377" w:right="101"/>
        <w:jc w:val="both"/>
      </w:pPr>
      <w:proofErr w:type="gramStart"/>
      <w:r>
        <w:rPr>
          <w:w w:val="110"/>
        </w:rPr>
        <w:t>of</w:t>
      </w:r>
      <w:proofErr w:type="gramEnd"/>
      <w:r>
        <w:rPr>
          <w:w w:val="110"/>
        </w:rPr>
        <w:t xml:space="preserve"> </w:t>
      </w:r>
      <w:r>
        <w:rPr>
          <w:spacing w:val="-4"/>
          <w:w w:val="110"/>
        </w:rPr>
        <w:t xml:space="preserve">DARs </w:t>
      </w:r>
      <w:r>
        <w:rPr>
          <w:w w:val="110"/>
        </w:rPr>
        <w:t>open in</w:t>
      </w:r>
      <w:del w:id="1656" w:author="Microsoft Office User" w:date="2018-12-24T10:29:00Z">
        <w:r w:rsidDel="005C778C">
          <w:rPr>
            <w:w w:val="110"/>
          </w:rPr>
          <w:delText xml:space="preserve"> PB </w:delText>
        </w:r>
      </w:del>
      <w:ins w:id="1657" w:author="Microsoft Office User" w:date="2018-12-24T10:29:00Z">
        <w:r w:rsidR="005C778C">
          <w:rPr>
            <w:w w:val="110"/>
          </w:rPr>
          <w:t xml:space="preserve"> peripheral blood </w:t>
        </w:r>
      </w:ins>
      <w:r>
        <w:rPr>
          <w:w w:val="110"/>
        </w:rPr>
        <w:t xml:space="preserve">was found proximal to genes in the </w:t>
      </w:r>
      <w:proofErr w:type="spellStart"/>
      <w:r>
        <w:rPr>
          <w:w w:val="110"/>
        </w:rPr>
        <w:t>Wnt</w:t>
      </w:r>
      <w:proofErr w:type="spellEnd"/>
      <w:r>
        <w:rPr>
          <w:w w:val="110"/>
        </w:rPr>
        <w:t xml:space="preserve"> signaling </w:t>
      </w:r>
      <w:r>
        <w:rPr>
          <w:spacing w:val="-7"/>
          <w:w w:val="110"/>
        </w:rPr>
        <w:t xml:space="preserve">pathway, </w:t>
      </w:r>
      <w:r>
        <w:rPr>
          <w:w w:val="110"/>
        </w:rPr>
        <w:t xml:space="preserve">such as </w:t>
      </w:r>
      <w:r>
        <w:rPr>
          <w:i/>
          <w:w w:val="110"/>
        </w:rPr>
        <w:t>SMAD3</w:t>
      </w:r>
      <w:r>
        <w:rPr>
          <w:w w:val="110"/>
        </w:rPr>
        <w:t xml:space="preserve">. </w:t>
      </w:r>
      <w:proofErr w:type="spellStart"/>
      <w:r>
        <w:rPr>
          <w:w w:val="110"/>
        </w:rPr>
        <w:t>Wnt</w:t>
      </w:r>
      <w:proofErr w:type="spellEnd"/>
      <w:r>
        <w:rPr>
          <w:w w:val="110"/>
        </w:rPr>
        <w:t xml:space="preserve"> </w:t>
      </w:r>
      <w:proofErr w:type="spellStart"/>
      <w:r>
        <w:rPr>
          <w:w w:val="110"/>
        </w:rPr>
        <w:t>signalling</w:t>
      </w:r>
      <w:proofErr w:type="spellEnd"/>
      <w:r>
        <w:rPr>
          <w:w w:val="110"/>
        </w:rPr>
        <w:t xml:space="preserve"> is involved in many biological processes and</w:t>
      </w:r>
      <w:r>
        <w:rPr>
          <w:spacing w:val="66"/>
          <w:w w:val="110"/>
        </w:rPr>
        <w:t xml:space="preserve"> </w:t>
      </w:r>
      <w:r>
        <w:rPr>
          <w:w w:val="110"/>
        </w:rPr>
        <w:t>its dysregulation is associated with a number of autoimmune diseases</w:t>
      </w:r>
      <w:proofErr w:type="gramStart"/>
      <w:r>
        <w:rPr>
          <w:w w:val="110"/>
        </w:rPr>
        <w:t>,  such</w:t>
      </w:r>
      <w:proofErr w:type="gramEnd"/>
      <w:r>
        <w:rPr>
          <w:w w:val="110"/>
        </w:rPr>
        <w:t xml:space="preserve">     as RA (Miao et al. 2013). In this data, the significantly increased chromatin accessibility near </w:t>
      </w:r>
      <w:proofErr w:type="spellStart"/>
      <w:r>
        <w:rPr>
          <w:w w:val="110"/>
        </w:rPr>
        <w:t>Wnt</w:t>
      </w:r>
      <w:proofErr w:type="spellEnd"/>
      <w:r>
        <w:rPr>
          <w:w w:val="110"/>
        </w:rPr>
        <w:t xml:space="preserve"> </w:t>
      </w:r>
      <w:proofErr w:type="spellStart"/>
      <w:r>
        <w:rPr>
          <w:w w:val="110"/>
        </w:rPr>
        <w:t>signalling</w:t>
      </w:r>
      <w:proofErr w:type="spellEnd"/>
      <w:r>
        <w:rPr>
          <w:w w:val="110"/>
        </w:rPr>
        <w:t xml:space="preserve"> genes in</w:t>
      </w:r>
      <w:del w:id="1658" w:author="Microsoft Office User" w:date="2018-12-24T10:29:00Z">
        <w:r w:rsidDel="005C778C">
          <w:rPr>
            <w:w w:val="110"/>
          </w:rPr>
          <w:delText xml:space="preserve"> PB </w:delText>
        </w:r>
      </w:del>
      <w:ins w:id="1659" w:author="Microsoft Office User" w:date="2018-12-24T10:29:00Z">
        <w:r w:rsidR="005C778C">
          <w:rPr>
            <w:w w:val="110"/>
          </w:rPr>
          <w:t xml:space="preserve"> peripheral blood </w:t>
        </w:r>
      </w:ins>
      <w:r>
        <w:rPr>
          <w:w w:val="110"/>
        </w:rPr>
        <w:t>mCD8</w:t>
      </w:r>
      <w:proofErr w:type="gramStart"/>
      <w:r>
        <w:rPr>
          <w:w w:val="110"/>
          <w:position w:val="9"/>
          <w:sz w:val="18"/>
        </w:rPr>
        <w:t xml:space="preserve">+  </w:t>
      </w:r>
      <w:r>
        <w:rPr>
          <w:w w:val="110"/>
        </w:rPr>
        <w:t>cells</w:t>
      </w:r>
      <w:proofErr w:type="gramEnd"/>
      <w:r>
        <w:rPr>
          <w:w w:val="110"/>
        </w:rPr>
        <w:t xml:space="preserve"> may be related to</w:t>
      </w:r>
      <w:r>
        <w:rPr>
          <w:spacing w:val="66"/>
          <w:w w:val="110"/>
        </w:rPr>
        <w:t xml:space="preserve"> </w:t>
      </w:r>
      <w:r>
        <w:rPr>
          <w:w w:val="110"/>
        </w:rPr>
        <w:t>an increased recall proliferation capacity of the circulating cells compared to</w:t>
      </w:r>
      <w:r>
        <w:rPr>
          <w:spacing w:val="66"/>
          <w:w w:val="110"/>
        </w:rPr>
        <w:t xml:space="preserve"> </w:t>
      </w:r>
      <w:r>
        <w:rPr>
          <w:w w:val="110"/>
        </w:rPr>
        <w:t>the tissue-resident (</w:t>
      </w:r>
      <w:proofErr w:type="spellStart"/>
      <w:r>
        <w:rPr>
          <w:w w:val="110"/>
        </w:rPr>
        <w:t>Boudousqui</w:t>
      </w:r>
      <w:proofErr w:type="spellEnd"/>
      <w:r>
        <w:rPr>
          <w:w w:val="110"/>
        </w:rPr>
        <w:t xml:space="preserve"> et al. 2014). In NK cells, increased accessibility proximal to gene members of the NK-mediated cytotoxicity pathway </w:t>
      </w:r>
      <w:proofErr w:type="gramStart"/>
      <w:r>
        <w:rPr>
          <w:w w:val="110"/>
        </w:rPr>
        <w:t>was found</w:t>
      </w:r>
      <w:proofErr w:type="gramEnd"/>
      <w:r>
        <w:rPr>
          <w:w w:val="110"/>
        </w:rPr>
        <w:t xml:space="preserve"> in</w:t>
      </w:r>
      <w:del w:id="1660" w:author="Microsoft Office User" w:date="2018-12-24T10:29:00Z">
        <w:r w:rsidDel="005C778C">
          <w:rPr>
            <w:spacing w:val="-14"/>
            <w:w w:val="110"/>
          </w:rPr>
          <w:delText xml:space="preserve"> </w:delText>
        </w:r>
        <w:r w:rsidDel="005C778C">
          <w:rPr>
            <w:w w:val="110"/>
          </w:rPr>
          <w:delText>PB</w:delText>
        </w:r>
        <w:r w:rsidDel="005C778C">
          <w:rPr>
            <w:spacing w:val="-13"/>
            <w:w w:val="110"/>
          </w:rPr>
          <w:delText xml:space="preserve"> </w:delText>
        </w:r>
      </w:del>
      <w:ins w:id="1661" w:author="Microsoft Office User" w:date="2018-12-24T10:29:00Z">
        <w:r w:rsidR="005C778C">
          <w:rPr>
            <w:spacing w:val="-14"/>
            <w:w w:val="110"/>
          </w:rPr>
          <w:t xml:space="preserve"> peripheral blood </w:t>
        </w:r>
      </w:ins>
      <w:r>
        <w:rPr>
          <w:w w:val="110"/>
        </w:rPr>
        <w:t>compared</w:t>
      </w:r>
      <w:r>
        <w:rPr>
          <w:spacing w:val="-13"/>
          <w:w w:val="110"/>
        </w:rPr>
        <w:t xml:space="preserve"> </w:t>
      </w:r>
      <w:r>
        <w:rPr>
          <w:w w:val="110"/>
        </w:rPr>
        <w:t>to</w:t>
      </w:r>
      <w:del w:id="1662" w:author="Microsoft Office User" w:date="2018-12-24T10:32:00Z">
        <w:r w:rsidDel="005C778C">
          <w:rPr>
            <w:spacing w:val="-13"/>
            <w:w w:val="110"/>
          </w:rPr>
          <w:delText xml:space="preserve"> </w:delText>
        </w:r>
        <w:r w:rsidDel="005C778C">
          <w:rPr>
            <w:w w:val="110"/>
          </w:rPr>
          <w:delText>SF</w:delText>
        </w:r>
        <w:r w:rsidDel="005C778C">
          <w:rPr>
            <w:spacing w:val="-13"/>
            <w:w w:val="110"/>
          </w:rPr>
          <w:delText xml:space="preserve"> </w:delText>
        </w:r>
      </w:del>
      <w:ins w:id="1663" w:author="Microsoft Office User" w:date="2018-12-24T10:32:00Z">
        <w:r w:rsidR="005C778C">
          <w:rPr>
            <w:spacing w:val="-13"/>
            <w:w w:val="110"/>
          </w:rPr>
          <w:t xml:space="preserve"> synovial fluid </w:t>
        </w:r>
      </w:ins>
      <w:r>
        <w:rPr>
          <w:w w:val="110"/>
        </w:rPr>
        <w:t>cells.</w:t>
      </w:r>
      <w:r>
        <w:rPr>
          <w:spacing w:val="1"/>
          <w:w w:val="110"/>
        </w:rPr>
        <w:t xml:space="preserve"> </w:t>
      </w:r>
      <w:r>
        <w:rPr>
          <w:w w:val="110"/>
        </w:rPr>
        <w:t>NK</w:t>
      </w:r>
      <w:r>
        <w:rPr>
          <w:spacing w:val="-14"/>
          <w:w w:val="110"/>
        </w:rPr>
        <w:t xml:space="preserve"> </w:t>
      </w:r>
      <w:r>
        <w:rPr>
          <w:spacing w:val="4"/>
          <w:w w:val="110"/>
        </w:rPr>
        <w:t>CD56</w:t>
      </w:r>
      <w:r>
        <w:rPr>
          <w:i/>
          <w:spacing w:val="4"/>
          <w:w w:val="110"/>
          <w:position w:val="9"/>
          <w:sz w:val="18"/>
        </w:rPr>
        <w:t>bright</w:t>
      </w:r>
      <w:r>
        <w:rPr>
          <w:i/>
          <w:spacing w:val="21"/>
          <w:w w:val="110"/>
          <w:position w:val="9"/>
          <w:sz w:val="18"/>
        </w:rPr>
        <w:t xml:space="preserve"> </w:t>
      </w:r>
      <w:r>
        <w:rPr>
          <w:w w:val="110"/>
        </w:rPr>
        <w:t>cells</w:t>
      </w:r>
      <w:r>
        <w:rPr>
          <w:spacing w:val="-13"/>
          <w:w w:val="110"/>
        </w:rPr>
        <w:t xml:space="preserve"> </w:t>
      </w:r>
      <w:r>
        <w:rPr>
          <w:w w:val="110"/>
        </w:rPr>
        <w:t>resident</w:t>
      </w:r>
      <w:r>
        <w:rPr>
          <w:spacing w:val="-13"/>
          <w:w w:val="110"/>
        </w:rPr>
        <w:t xml:space="preserve"> </w:t>
      </w:r>
      <w:r>
        <w:rPr>
          <w:w w:val="110"/>
        </w:rPr>
        <w:t>at</w:t>
      </w:r>
      <w:r>
        <w:rPr>
          <w:spacing w:val="-13"/>
          <w:w w:val="110"/>
        </w:rPr>
        <w:t xml:space="preserve"> </w:t>
      </w:r>
      <w:r>
        <w:rPr>
          <w:w w:val="110"/>
        </w:rPr>
        <w:t>sites</w:t>
      </w:r>
      <w:r>
        <w:rPr>
          <w:spacing w:val="-13"/>
          <w:w w:val="110"/>
        </w:rPr>
        <w:t xml:space="preserve"> </w:t>
      </w:r>
      <w:r>
        <w:rPr>
          <w:w w:val="110"/>
        </w:rPr>
        <w:t>of</w:t>
      </w:r>
      <w:r>
        <w:rPr>
          <w:spacing w:val="-14"/>
          <w:w w:val="110"/>
        </w:rPr>
        <w:t xml:space="preserve"> </w:t>
      </w:r>
      <w:r>
        <w:rPr>
          <w:w w:val="110"/>
        </w:rPr>
        <w:t xml:space="preserve">inflammation are more </w:t>
      </w:r>
      <w:proofErr w:type="spellStart"/>
      <w:r>
        <w:rPr>
          <w:w w:val="110"/>
        </w:rPr>
        <w:t>specialised</w:t>
      </w:r>
      <w:proofErr w:type="spellEnd"/>
      <w:r>
        <w:rPr>
          <w:w w:val="110"/>
        </w:rPr>
        <w:t xml:space="preserve"> for cytokine production than cytotoxicity (Michel et </w:t>
      </w:r>
      <w:r>
        <w:rPr>
          <w:spacing w:val="-5"/>
          <w:w w:val="110"/>
        </w:rPr>
        <w:t xml:space="preserve">al. </w:t>
      </w:r>
      <w:r>
        <w:rPr>
          <w:w w:val="110"/>
        </w:rPr>
        <w:t xml:space="preserve">2016). </w:t>
      </w:r>
      <w:r>
        <w:rPr>
          <w:spacing w:val="-4"/>
          <w:w w:val="110"/>
        </w:rPr>
        <w:t xml:space="preserve">Notably, </w:t>
      </w:r>
      <w:r>
        <w:rPr>
          <w:w w:val="110"/>
        </w:rPr>
        <w:t xml:space="preserve">matched mass cytometry data in these patients have shown a reduced proportion of </w:t>
      </w:r>
      <w:r>
        <w:rPr>
          <w:spacing w:val="4"/>
          <w:w w:val="110"/>
        </w:rPr>
        <w:t>CD56</w:t>
      </w:r>
      <w:r>
        <w:rPr>
          <w:i/>
          <w:spacing w:val="4"/>
          <w:w w:val="110"/>
          <w:position w:val="9"/>
          <w:sz w:val="18"/>
        </w:rPr>
        <w:t xml:space="preserve">bright </w:t>
      </w:r>
      <w:r>
        <w:rPr>
          <w:w w:val="110"/>
        </w:rPr>
        <w:t>cells in</w:t>
      </w:r>
      <w:del w:id="1664" w:author="Microsoft Office User" w:date="2018-12-24T10:29:00Z">
        <w:r w:rsidDel="005C778C">
          <w:rPr>
            <w:w w:val="110"/>
          </w:rPr>
          <w:delText xml:space="preserve"> PB </w:delText>
        </w:r>
      </w:del>
      <w:ins w:id="1665" w:author="Microsoft Office User" w:date="2018-12-24T10:29:00Z">
        <w:r w:rsidR="005C778C">
          <w:rPr>
            <w:w w:val="110"/>
          </w:rPr>
          <w:t xml:space="preserve"> peripheral blood </w:t>
        </w:r>
      </w:ins>
      <w:r>
        <w:rPr>
          <w:w w:val="110"/>
        </w:rPr>
        <w:t>compared to</w:t>
      </w:r>
      <w:del w:id="1666" w:author="Microsoft Office User" w:date="2018-12-24T10:32:00Z">
        <w:r w:rsidDel="005C778C">
          <w:rPr>
            <w:w w:val="110"/>
          </w:rPr>
          <w:delText xml:space="preserve"> SF </w:delText>
        </w:r>
      </w:del>
      <w:ins w:id="1667" w:author="Microsoft Office User" w:date="2018-12-24T10:32:00Z">
        <w:r w:rsidR="005C778C">
          <w:rPr>
            <w:w w:val="110"/>
          </w:rPr>
          <w:t xml:space="preserve"> synovial </w:t>
        </w:r>
        <w:proofErr w:type="gramStart"/>
        <w:r w:rsidR="005C778C">
          <w:rPr>
            <w:w w:val="110"/>
          </w:rPr>
          <w:t xml:space="preserve">fluid </w:t>
        </w:r>
      </w:ins>
      <w:r>
        <w:rPr>
          <w:w w:val="110"/>
        </w:rPr>
        <w:t>which</w:t>
      </w:r>
      <w:proofErr w:type="gramEnd"/>
      <w:r>
        <w:rPr>
          <w:w w:val="110"/>
        </w:rPr>
        <w:t xml:space="preserve"> would be consistent with the NK-mediated cytotoxicity</w:t>
      </w:r>
      <w:r>
        <w:rPr>
          <w:spacing w:val="-28"/>
          <w:w w:val="110"/>
        </w:rPr>
        <w:t xml:space="preserve"> </w:t>
      </w:r>
      <w:r>
        <w:rPr>
          <w:w w:val="110"/>
        </w:rPr>
        <w:t>enrichment.</w:t>
      </w:r>
    </w:p>
    <w:p w14:paraId="789368BB" w14:textId="77777777" w:rsidR="005313F1" w:rsidRDefault="009B75EF">
      <w:pPr>
        <w:pStyle w:val="BodyText"/>
        <w:spacing w:before="14" w:line="415" w:lineRule="auto"/>
        <w:ind w:left="377" w:right="101" w:firstLine="566"/>
        <w:jc w:val="both"/>
      </w:pPr>
      <w:r>
        <w:rPr>
          <w:w w:val="110"/>
        </w:rPr>
        <w:t>Overall, this approach has identified robust di</w:t>
      </w:r>
      <w:r>
        <w:rPr>
          <w:rFonts w:ascii="Arial"/>
          <w:w w:val="110"/>
        </w:rPr>
        <w:t>ff</w:t>
      </w:r>
      <w:r>
        <w:rPr>
          <w:w w:val="110"/>
        </w:rPr>
        <w:t>erences in chromatin accessibility between</w:t>
      </w:r>
      <w:del w:id="1668" w:author="Microsoft Office User" w:date="2018-12-24T10:32:00Z">
        <w:r w:rsidDel="005C778C">
          <w:rPr>
            <w:w w:val="110"/>
          </w:rPr>
          <w:delText xml:space="preserve"> SF </w:delText>
        </w:r>
      </w:del>
      <w:ins w:id="1669" w:author="Microsoft Office User" w:date="2018-12-24T10:32:00Z">
        <w:r w:rsidR="005C778C">
          <w:rPr>
            <w:w w:val="110"/>
          </w:rPr>
          <w:t xml:space="preserve"> synovial fluid </w:t>
        </w:r>
      </w:ins>
      <w:r>
        <w:rPr>
          <w:w w:val="110"/>
        </w:rPr>
        <w:t>and</w:t>
      </w:r>
      <w:del w:id="1670" w:author="Microsoft Office User" w:date="2018-12-24T10:29:00Z">
        <w:r w:rsidDel="005C778C">
          <w:rPr>
            <w:w w:val="110"/>
          </w:rPr>
          <w:delText xml:space="preserve"> PB </w:delText>
        </w:r>
      </w:del>
      <w:ins w:id="1671" w:author="Microsoft Office User" w:date="2018-12-24T10:29:00Z">
        <w:r w:rsidR="005C778C">
          <w:rPr>
            <w:w w:val="110"/>
          </w:rPr>
          <w:t xml:space="preserve"> peripheral blood </w:t>
        </w:r>
      </w:ins>
      <w:r>
        <w:rPr>
          <w:w w:val="110"/>
        </w:rPr>
        <w:t xml:space="preserve">in relevant immune cells isolated from </w:t>
      </w:r>
      <w:proofErr w:type="spellStart"/>
      <w:r>
        <w:rPr>
          <w:spacing w:val="-4"/>
          <w:w w:val="110"/>
        </w:rPr>
        <w:t>PsA</w:t>
      </w:r>
      <w:proofErr w:type="spellEnd"/>
      <w:r>
        <w:rPr>
          <w:spacing w:val="-4"/>
          <w:w w:val="110"/>
        </w:rPr>
        <w:t xml:space="preserve"> </w:t>
      </w:r>
      <w:r>
        <w:rPr>
          <w:w w:val="110"/>
        </w:rPr>
        <w:t xml:space="preserve">patients. This is in line with other studies that have revealed changes in chromatin accessibility between patients and healthy controls </w:t>
      </w:r>
      <w:proofErr w:type="gramStart"/>
      <w:r>
        <w:rPr>
          <w:w w:val="110"/>
        </w:rPr>
        <w:t>and also</w:t>
      </w:r>
      <w:proofErr w:type="gramEnd"/>
      <w:r>
        <w:rPr>
          <w:w w:val="110"/>
        </w:rPr>
        <w:t xml:space="preserve"> </w:t>
      </w:r>
      <w:r>
        <w:rPr>
          <w:spacing w:val="-3"/>
          <w:w w:val="110"/>
        </w:rPr>
        <w:t xml:space="preserve">across </w:t>
      </w:r>
      <w:r>
        <w:rPr>
          <w:w w:val="110"/>
        </w:rPr>
        <w:t>di</w:t>
      </w:r>
      <w:r>
        <w:rPr>
          <w:rFonts w:ascii="Arial"/>
          <w:w w:val="110"/>
        </w:rPr>
        <w:t>ff</w:t>
      </w:r>
      <w:r>
        <w:rPr>
          <w:w w:val="110"/>
        </w:rPr>
        <w:t>erent tissues involved in disease (</w:t>
      </w:r>
      <w:proofErr w:type="spellStart"/>
      <w:r>
        <w:rPr>
          <w:w w:val="110"/>
        </w:rPr>
        <w:t>Scharer</w:t>
      </w:r>
      <w:proofErr w:type="spellEnd"/>
      <w:r>
        <w:rPr>
          <w:w w:val="110"/>
        </w:rPr>
        <w:t xml:space="preserve"> et al. 2016; </w:t>
      </w:r>
      <w:r>
        <w:rPr>
          <w:spacing w:val="-6"/>
          <w:w w:val="110"/>
        </w:rPr>
        <w:t xml:space="preserve">Wang </w:t>
      </w:r>
      <w:r>
        <w:rPr>
          <w:w w:val="110"/>
        </w:rPr>
        <w:t xml:space="preserve">et al. 2018; </w:t>
      </w:r>
      <w:proofErr w:type="spellStart"/>
      <w:r>
        <w:rPr>
          <w:w w:val="110"/>
        </w:rPr>
        <w:t>Corces</w:t>
      </w:r>
      <w:proofErr w:type="spellEnd"/>
      <w:r>
        <w:rPr>
          <w:w w:val="110"/>
        </w:rPr>
        <w:t xml:space="preserve"> et al. 2016). Although these findings suggest meaningful functional di</w:t>
      </w:r>
      <w:r>
        <w:rPr>
          <w:rFonts w:ascii="Arial"/>
          <w:w w:val="110"/>
        </w:rPr>
        <w:t>ff</w:t>
      </w:r>
      <w:r>
        <w:rPr>
          <w:w w:val="110"/>
        </w:rPr>
        <w:t>erences in chromatin accessibility between circulating and a</w:t>
      </w:r>
      <w:r>
        <w:rPr>
          <w:rFonts w:ascii="Arial"/>
          <w:w w:val="110"/>
        </w:rPr>
        <w:t>ff</w:t>
      </w:r>
      <w:r>
        <w:rPr>
          <w:w w:val="110"/>
        </w:rPr>
        <w:t>ected tissue</w:t>
      </w:r>
      <w:r>
        <w:rPr>
          <w:spacing w:val="66"/>
          <w:w w:val="110"/>
        </w:rPr>
        <w:t xml:space="preserve"> </w:t>
      </w:r>
      <w:r>
        <w:rPr>
          <w:w w:val="110"/>
        </w:rPr>
        <w:t xml:space="preserve">cell populations, a limitation of pathway analysis in </w:t>
      </w:r>
      <w:r>
        <w:rPr>
          <w:spacing w:val="-14"/>
          <w:w w:val="110"/>
        </w:rPr>
        <w:t xml:space="preserve">ATAC </w:t>
      </w:r>
      <w:r>
        <w:rPr>
          <w:w w:val="110"/>
        </w:rPr>
        <w:t xml:space="preserve">is linking putative regulatory regions to genes. Annotation of </w:t>
      </w:r>
      <w:r>
        <w:rPr>
          <w:spacing w:val="-14"/>
          <w:w w:val="110"/>
        </w:rPr>
        <w:t xml:space="preserve">ATAC </w:t>
      </w:r>
      <w:r>
        <w:rPr>
          <w:w w:val="110"/>
        </w:rPr>
        <w:t>peaks with genes in proximity has</w:t>
      </w:r>
      <w:r>
        <w:rPr>
          <w:spacing w:val="-14"/>
          <w:w w:val="110"/>
        </w:rPr>
        <w:t xml:space="preserve"> </w:t>
      </w:r>
      <w:r>
        <w:rPr>
          <w:w w:val="110"/>
        </w:rPr>
        <w:t>been</w:t>
      </w:r>
      <w:r>
        <w:rPr>
          <w:spacing w:val="-14"/>
          <w:w w:val="110"/>
        </w:rPr>
        <w:t xml:space="preserve"> </w:t>
      </w:r>
      <w:r>
        <w:rPr>
          <w:w w:val="110"/>
        </w:rPr>
        <w:t>widely</w:t>
      </w:r>
      <w:r>
        <w:rPr>
          <w:spacing w:val="-14"/>
          <w:w w:val="110"/>
        </w:rPr>
        <w:t xml:space="preserve"> </w:t>
      </w:r>
      <w:r>
        <w:rPr>
          <w:w w:val="110"/>
        </w:rPr>
        <w:t>used</w:t>
      </w:r>
      <w:r>
        <w:rPr>
          <w:spacing w:val="-14"/>
          <w:w w:val="110"/>
        </w:rPr>
        <w:t xml:space="preserve"> </w:t>
      </w:r>
      <w:r>
        <w:rPr>
          <w:w w:val="110"/>
        </w:rPr>
        <w:t>in</w:t>
      </w:r>
      <w:r>
        <w:rPr>
          <w:spacing w:val="-13"/>
          <w:w w:val="110"/>
        </w:rPr>
        <w:t xml:space="preserve"> </w:t>
      </w:r>
      <w:r>
        <w:rPr>
          <w:w w:val="110"/>
        </w:rPr>
        <w:t>the</w:t>
      </w:r>
      <w:r>
        <w:rPr>
          <w:spacing w:val="-14"/>
          <w:w w:val="110"/>
        </w:rPr>
        <w:t xml:space="preserve"> </w:t>
      </w:r>
      <w:r>
        <w:rPr>
          <w:w w:val="110"/>
        </w:rPr>
        <w:t>literature</w:t>
      </w:r>
      <w:r>
        <w:rPr>
          <w:spacing w:val="-14"/>
          <w:w w:val="110"/>
        </w:rPr>
        <w:t xml:space="preserve"> </w:t>
      </w:r>
      <w:r>
        <w:rPr>
          <w:w w:val="110"/>
        </w:rPr>
        <w:t>(</w:t>
      </w:r>
      <w:proofErr w:type="spellStart"/>
      <w:r>
        <w:rPr>
          <w:w w:val="110"/>
        </w:rPr>
        <w:t>Scharer</w:t>
      </w:r>
      <w:proofErr w:type="spellEnd"/>
      <w:r>
        <w:rPr>
          <w:spacing w:val="-14"/>
          <w:w w:val="110"/>
        </w:rPr>
        <w:t xml:space="preserve"> </w:t>
      </w:r>
      <w:r>
        <w:rPr>
          <w:w w:val="110"/>
        </w:rPr>
        <w:t>et</w:t>
      </w:r>
      <w:r>
        <w:rPr>
          <w:spacing w:val="-14"/>
          <w:w w:val="110"/>
        </w:rPr>
        <w:t xml:space="preserve"> </w:t>
      </w:r>
      <w:r>
        <w:rPr>
          <w:w w:val="110"/>
        </w:rPr>
        <w:t>al.</w:t>
      </w:r>
      <w:r>
        <w:rPr>
          <w:spacing w:val="-13"/>
          <w:w w:val="110"/>
        </w:rPr>
        <w:t xml:space="preserve"> </w:t>
      </w:r>
      <w:r>
        <w:rPr>
          <w:w w:val="110"/>
        </w:rPr>
        <w:t>2016;</w:t>
      </w:r>
      <w:r>
        <w:rPr>
          <w:spacing w:val="-10"/>
          <w:w w:val="110"/>
        </w:rPr>
        <w:t xml:space="preserve"> </w:t>
      </w:r>
      <w:r>
        <w:rPr>
          <w:w w:val="110"/>
        </w:rPr>
        <w:t>Ackermann</w:t>
      </w:r>
      <w:r>
        <w:rPr>
          <w:spacing w:val="-14"/>
          <w:w w:val="110"/>
        </w:rPr>
        <w:t xml:space="preserve"> </w:t>
      </w:r>
      <w:r>
        <w:rPr>
          <w:w w:val="110"/>
        </w:rPr>
        <w:t>et</w:t>
      </w:r>
      <w:r>
        <w:rPr>
          <w:spacing w:val="-13"/>
          <w:w w:val="110"/>
        </w:rPr>
        <w:t xml:space="preserve"> </w:t>
      </w:r>
      <w:r>
        <w:rPr>
          <w:w w:val="110"/>
        </w:rPr>
        <w:t>al.</w:t>
      </w:r>
      <w:r>
        <w:rPr>
          <w:spacing w:val="-14"/>
          <w:w w:val="110"/>
        </w:rPr>
        <w:t xml:space="preserve"> </w:t>
      </w:r>
      <w:r>
        <w:rPr>
          <w:w w:val="110"/>
        </w:rPr>
        <w:t xml:space="preserve">2016; </w:t>
      </w:r>
      <w:proofErr w:type="spellStart"/>
      <w:r>
        <w:rPr>
          <w:w w:val="110"/>
        </w:rPr>
        <w:t>Corces</w:t>
      </w:r>
      <w:proofErr w:type="spellEnd"/>
      <w:r>
        <w:rPr>
          <w:w w:val="110"/>
        </w:rPr>
        <w:t xml:space="preserve"> et al. 2016; </w:t>
      </w:r>
      <w:r>
        <w:rPr>
          <w:spacing w:val="-6"/>
          <w:w w:val="110"/>
        </w:rPr>
        <w:t xml:space="preserve">Wang </w:t>
      </w:r>
      <w:r>
        <w:rPr>
          <w:w w:val="110"/>
        </w:rPr>
        <w:t xml:space="preserve">et al. 2018). </w:t>
      </w:r>
      <w:r>
        <w:rPr>
          <w:spacing w:val="-3"/>
          <w:w w:val="110"/>
        </w:rPr>
        <w:t xml:space="preserve">However, </w:t>
      </w:r>
      <w:r>
        <w:rPr>
          <w:w w:val="110"/>
        </w:rPr>
        <w:t xml:space="preserve">this approach fails to evaluate </w:t>
      </w:r>
      <w:proofErr w:type="gramStart"/>
      <w:r>
        <w:rPr>
          <w:w w:val="110"/>
        </w:rPr>
        <w:t>long range</w:t>
      </w:r>
      <w:proofErr w:type="gramEnd"/>
      <w:r>
        <w:rPr>
          <w:w w:val="110"/>
        </w:rPr>
        <w:t xml:space="preserve"> interactions, assuming accessible chromatin regulates </w:t>
      </w:r>
      <w:proofErr w:type="spellStart"/>
      <w:r>
        <w:rPr>
          <w:w w:val="110"/>
        </w:rPr>
        <w:t>neighbouring</w:t>
      </w:r>
      <w:proofErr w:type="spellEnd"/>
      <w:r>
        <w:rPr>
          <w:w w:val="110"/>
        </w:rPr>
        <w:t xml:space="preserve"> regions. Moreover, accessible chromatin is not a definitive marker for</w:t>
      </w:r>
      <w:r>
        <w:rPr>
          <w:spacing w:val="-40"/>
          <w:w w:val="110"/>
        </w:rPr>
        <w:t xml:space="preserve"> </w:t>
      </w:r>
      <w:r>
        <w:rPr>
          <w:w w:val="110"/>
        </w:rPr>
        <w:t>regulatory regions and mapping of histone marks such as H3K4me1 and H3K27ac</w:t>
      </w:r>
      <w:r>
        <w:rPr>
          <w:spacing w:val="-2"/>
          <w:w w:val="110"/>
        </w:rPr>
        <w:t xml:space="preserve"> </w:t>
      </w:r>
      <w:r>
        <w:rPr>
          <w:w w:val="110"/>
        </w:rPr>
        <w:t>together</w:t>
      </w:r>
    </w:p>
    <w:p w14:paraId="4A25D5B4" w14:textId="77777777" w:rsidR="005313F1" w:rsidRDefault="005313F1">
      <w:pPr>
        <w:spacing w:line="415" w:lineRule="auto"/>
        <w:jc w:val="both"/>
        <w:sectPr w:rsidR="005313F1">
          <w:pgSz w:w="11910" w:h="16840"/>
          <w:pgMar w:top="1800" w:right="1240" w:bottom="560" w:left="1680" w:header="1482" w:footer="364" w:gutter="0"/>
          <w:cols w:space="720"/>
        </w:sectPr>
      </w:pPr>
    </w:p>
    <w:p w14:paraId="28843954" w14:textId="77777777" w:rsidR="005313F1" w:rsidRDefault="005313F1">
      <w:pPr>
        <w:pStyle w:val="BodyText"/>
        <w:rPr>
          <w:sz w:val="20"/>
        </w:rPr>
      </w:pPr>
    </w:p>
    <w:p w14:paraId="7398044F" w14:textId="77777777" w:rsidR="005313F1" w:rsidRDefault="005313F1">
      <w:pPr>
        <w:pStyle w:val="BodyText"/>
        <w:spacing w:before="8"/>
        <w:rPr>
          <w:sz w:val="23"/>
        </w:rPr>
      </w:pPr>
    </w:p>
    <w:p w14:paraId="29EA3EC4" w14:textId="77777777" w:rsidR="005313F1" w:rsidRDefault="009B75EF">
      <w:pPr>
        <w:pStyle w:val="BodyText"/>
        <w:spacing w:line="415" w:lineRule="auto"/>
        <w:ind w:left="377"/>
      </w:pPr>
      <w:proofErr w:type="gramStart"/>
      <w:r>
        <w:rPr>
          <w:w w:val="110"/>
        </w:rPr>
        <w:t>with</w:t>
      </w:r>
      <w:proofErr w:type="gramEnd"/>
      <w:r>
        <w:rPr>
          <w:w w:val="110"/>
        </w:rPr>
        <w:t xml:space="preserve"> </w:t>
      </w:r>
      <w:proofErr w:type="spellStart"/>
      <w:r>
        <w:rPr>
          <w:w w:val="110"/>
        </w:rPr>
        <w:t>eRNA</w:t>
      </w:r>
      <w:proofErr w:type="spellEnd"/>
      <w:r>
        <w:rPr>
          <w:w w:val="110"/>
        </w:rPr>
        <w:t xml:space="preserve"> quantification will help to refine the functional relevance of the identified DARs.</w:t>
      </w:r>
    </w:p>
    <w:p w14:paraId="1A76A69E" w14:textId="77777777" w:rsidR="005313F1" w:rsidRDefault="005313F1">
      <w:pPr>
        <w:pStyle w:val="BodyText"/>
        <w:rPr>
          <w:sz w:val="36"/>
        </w:rPr>
      </w:pPr>
    </w:p>
    <w:p w14:paraId="54E2C4D4" w14:textId="77777777" w:rsidR="005313F1" w:rsidRDefault="009B75EF">
      <w:pPr>
        <w:pStyle w:val="Heading2"/>
        <w:numPr>
          <w:ilvl w:val="2"/>
          <w:numId w:val="2"/>
        </w:numPr>
        <w:tabs>
          <w:tab w:val="left" w:pos="1283"/>
          <w:tab w:val="left" w:pos="1285"/>
        </w:tabs>
        <w:spacing w:before="1" w:line="441" w:lineRule="auto"/>
        <w:ind w:right="102"/>
      </w:pPr>
      <w:r>
        <w:rPr>
          <w:w w:val="120"/>
        </w:rPr>
        <w:t xml:space="preserve">Bulk gene expression profiling and integration </w:t>
      </w:r>
      <w:r>
        <w:rPr>
          <w:spacing w:val="-3"/>
          <w:w w:val="120"/>
        </w:rPr>
        <w:t xml:space="preserve">with </w:t>
      </w:r>
      <w:r>
        <w:rPr>
          <w:w w:val="120"/>
        </w:rPr>
        <w:t>chromatin accessibility</w:t>
      </w:r>
      <w:r>
        <w:rPr>
          <w:spacing w:val="-33"/>
          <w:w w:val="120"/>
        </w:rPr>
        <w:t xml:space="preserve"> </w:t>
      </w:r>
      <w:r>
        <w:rPr>
          <w:w w:val="120"/>
        </w:rPr>
        <w:t>data</w:t>
      </w:r>
    </w:p>
    <w:p w14:paraId="1AA5D328" w14:textId="77777777" w:rsidR="005313F1" w:rsidRDefault="009B75EF">
      <w:pPr>
        <w:pStyle w:val="BodyText"/>
        <w:spacing w:before="78" w:line="415" w:lineRule="auto"/>
        <w:ind w:left="377" w:right="101" w:firstLine="566"/>
        <w:jc w:val="both"/>
      </w:pPr>
      <w:r>
        <w:rPr>
          <w:w w:val="115"/>
        </w:rPr>
        <w:t>In contrast to chromatin accessibility profiling, recent research has investigated</w:t>
      </w:r>
      <w:r>
        <w:rPr>
          <w:spacing w:val="-7"/>
          <w:w w:val="115"/>
        </w:rPr>
        <w:t xml:space="preserve"> </w:t>
      </w:r>
      <w:r>
        <w:rPr>
          <w:w w:val="115"/>
        </w:rPr>
        <w:t>di</w:t>
      </w:r>
      <w:r>
        <w:rPr>
          <w:rFonts w:ascii="Arial"/>
          <w:w w:val="115"/>
        </w:rPr>
        <w:t>ff</w:t>
      </w:r>
      <w:r>
        <w:rPr>
          <w:w w:val="115"/>
        </w:rPr>
        <w:t>erences</w:t>
      </w:r>
      <w:r>
        <w:rPr>
          <w:spacing w:val="-7"/>
          <w:w w:val="115"/>
        </w:rPr>
        <w:t xml:space="preserve"> </w:t>
      </w:r>
      <w:r>
        <w:rPr>
          <w:w w:val="115"/>
        </w:rPr>
        <w:t>in</w:t>
      </w:r>
      <w:r>
        <w:rPr>
          <w:spacing w:val="-6"/>
          <w:w w:val="115"/>
        </w:rPr>
        <w:t xml:space="preserve"> </w:t>
      </w:r>
      <w:r>
        <w:rPr>
          <w:w w:val="115"/>
        </w:rPr>
        <w:t>the</w:t>
      </w:r>
      <w:r>
        <w:rPr>
          <w:spacing w:val="-7"/>
          <w:w w:val="115"/>
        </w:rPr>
        <w:t xml:space="preserve"> </w:t>
      </w:r>
      <w:r>
        <w:rPr>
          <w:w w:val="115"/>
        </w:rPr>
        <w:t>transcriptional</w:t>
      </w:r>
      <w:r>
        <w:rPr>
          <w:spacing w:val="-6"/>
          <w:w w:val="115"/>
        </w:rPr>
        <w:t xml:space="preserve"> </w:t>
      </w:r>
      <w:r>
        <w:rPr>
          <w:w w:val="115"/>
        </w:rPr>
        <w:t>profile</w:t>
      </w:r>
      <w:r>
        <w:rPr>
          <w:spacing w:val="-7"/>
          <w:w w:val="115"/>
        </w:rPr>
        <w:t xml:space="preserve"> </w:t>
      </w:r>
      <w:r>
        <w:rPr>
          <w:w w:val="115"/>
        </w:rPr>
        <w:t>between</w:t>
      </w:r>
      <w:r>
        <w:rPr>
          <w:spacing w:val="-6"/>
          <w:w w:val="115"/>
        </w:rPr>
        <w:t xml:space="preserve"> </w:t>
      </w:r>
      <w:r>
        <w:rPr>
          <w:w w:val="115"/>
        </w:rPr>
        <w:t>PBMCs,</w:t>
      </w:r>
      <w:r>
        <w:rPr>
          <w:spacing w:val="-1"/>
          <w:w w:val="115"/>
        </w:rPr>
        <w:t xml:space="preserve"> </w:t>
      </w:r>
      <w:r>
        <w:rPr>
          <w:w w:val="115"/>
        </w:rPr>
        <w:t>bulk</w:t>
      </w:r>
      <w:r>
        <w:rPr>
          <w:spacing w:val="-7"/>
          <w:w w:val="115"/>
        </w:rPr>
        <w:t xml:space="preserve"> </w:t>
      </w:r>
      <w:r>
        <w:rPr>
          <w:w w:val="115"/>
        </w:rPr>
        <w:t>T cells,</w:t>
      </w:r>
      <w:r>
        <w:rPr>
          <w:spacing w:val="-50"/>
          <w:w w:val="115"/>
        </w:rPr>
        <w:t xml:space="preserve"> </w:t>
      </w:r>
      <w:r>
        <w:rPr>
          <w:w w:val="115"/>
        </w:rPr>
        <w:t>SFMCs</w:t>
      </w:r>
      <w:r>
        <w:rPr>
          <w:spacing w:val="-49"/>
          <w:w w:val="115"/>
        </w:rPr>
        <w:t xml:space="preserve"> </w:t>
      </w:r>
      <w:r>
        <w:rPr>
          <w:w w:val="115"/>
        </w:rPr>
        <w:t>and</w:t>
      </w:r>
      <w:r>
        <w:rPr>
          <w:spacing w:val="-50"/>
          <w:w w:val="115"/>
        </w:rPr>
        <w:t xml:space="preserve"> </w:t>
      </w:r>
      <w:r>
        <w:rPr>
          <w:w w:val="115"/>
        </w:rPr>
        <w:t>synovial</w:t>
      </w:r>
      <w:r>
        <w:rPr>
          <w:spacing w:val="-49"/>
          <w:w w:val="115"/>
        </w:rPr>
        <w:t xml:space="preserve"> </w:t>
      </w:r>
      <w:r>
        <w:rPr>
          <w:w w:val="115"/>
        </w:rPr>
        <w:t>tissue</w:t>
      </w:r>
      <w:r>
        <w:rPr>
          <w:spacing w:val="-50"/>
          <w:w w:val="115"/>
        </w:rPr>
        <w:t xml:space="preserve"> </w:t>
      </w:r>
      <w:r>
        <w:rPr>
          <w:w w:val="115"/>
        </w:rPr>
        <w:t>from</w:t>
      </w:r>
      <w:r>
        <w:rPr>
          <w:spacing w:val="-49"/>
          <w:w w:val="115"/>
        </w:rPr>
        <w:t xml:space="preserve"> </w:t>
      </w:r>
      <w:proofErr w:type="spellStart"/>
      <w:r>
        <w:rPr>
          <w:spacing w:val="-4"/>
          <w:w w:val="115"/>
        </w:rPr>
        <w:t>PsA</w:t>
      </w:r>
      <w:proofErr w:type="spellEnd"/>
      <w:r>
        <w:rPr>
          <w:spacing w:val="-50"/>
          <w:w w:val="115"/>
        </w:rPr>
        <w:t xml:space="preserve"> </w:t>
      </w:r>
      <w:r>
        <w:rPr>
          <w:w w:val="115"/>
        </w:rPr>
        <w:t>patients</w:t>
      </w:r>
      <w:r>
        <w:rPr>
          <w:spacing w:val="-49"/>
          <w:w w:val="115"/>
        </w:rPr>
        <w:t xml:space="preserve"> </w:t>
      </w:r>
      <w:r>
        <w:rPr>
          <w:w w:val="115"/>
        </w:rPr>
        <w:t>(</w:t>
      </w:r>
      <w:proofErr w:type="spellStart"/>
      <w:r>
        <w:rPr>
          <w:w w:val="115"/>
        </w:rPr>
        <w:t>Dolcino</w:t>
      </w:r>
      <w:proofErr w:type="spellEnd"/>
      <w:r>
        <w:rPr>
          <w:spacing w:val="-50"/>
          <w:w w:val="115"/>
        </w:rPr>
        <w:t xml:space="preserve"> </w:t>
      </w:r>
      <w:r>
        <w:rPr>
          <w:w w:val="115"/>
        </w:rPr>
        <w:t>et</w:t>
      </w:r>
      <w:r>
        <w:rPr>
          <w:spacing w:val="-49"/>
          <w:w w:val="115"/>
        </w:rPr>
        <w:t xml:space="preserve"> </w:t>
      </w:r>
      <w:r>
        <w:rPr>
          <w:w w:val="115"/>
        </w:rPr>
        <w:t>al.</w:t>
      </w:r>
      <w:r>
        <w:rPr>
          <w:spacing w:val="-50"/>
          <w:w w:val="115"/>
        </w:rPr>
        <w:t xml:space="preserve"> </w:t>
      </w:r>
      <w:r>
        <w:rPr>
          <w:w w:val="115"/>
        </w:rPr>
        <w:t>2015;</w:t>
      </w:r>
      <w:r>
        <w:rPr>
          <w:spacing w:val="-49"/>
          <w:w w:val="115"/>
        </w:rPr>
        <w:t xml:space="preserve"> </w:t>
      </w:r>
      <w:proofErr w:type="spellStart"/>
      <w:r>
        <w:rPr>
          <w:w w:val="115"/>
        </w:rPr>
        <w:t>Fiocco</w:t>
      </w:r>
      <w:proofErr w:type="spellEnd"/>
      <w:r>
        <w:rPr>
          <w:spacing w:val="-49"/>
          <w:w w:val="115"/>
        </w:rPr>
        <w:t xml:space="preserve"> </w:t>
      </w:r>
      <w:r>
        <w:rPr>
          <w:w w:val="115"/>
        </w:rPr>
        <w:t xml:space="preserve">et </w:t>
      </w:r>
      <w:r>
        <w:rPr>
          <w:w w:val="110"/>
        </w:rPr>
        <w:t>al.</w:t>
      </w:r>
      <w:r>
        <w:rPr>
          <w:spacing w:val="-15"/>
          <w:w w:val="110"/>
        </w:rPr>
        <w:t xml:space="preserve"> </w:t>
      </w:r>
      <w:r>
        <w:rPr>
          <w:w w:val="110"/>
        </w:rPr>
        <w:t>2015).</w:t>
      </w:r>
      <w:r>
        <w:rPr>
          <w:spacing w:val="11"/>
          <w:w w:val="110"/>
        </w:rPr>
        <w:t xml:space="preserve"> </w:t>
      </w:r>
      <w:r>
        <w:rPr>
          <w:spacing w:val="-3"/>
          <w:w w:val="110"/>
        </w:rPr>
        <w:t>However,</w:t>
      </w:r>
      <w:r>
        <w:rPr>
          <w:spacing w:val="-13"/>
          <w:w w:val="110"/>
        </w:rPr>
        <w:t xml:space="preserve"> </w:t>
      </w:r>
      <w:r>
        <w:rPr>
          <w:w w:val="110"/>
        </w:rPr>
        <w:t>comparative</w:t>
      </w:r>
      <w:r>
        <w:rPr>
          <w:spacing w:val="-14"/>
          <w:w w:val="110"/>
        </w:rPr>
        <w:t xml:space="preserve"> </w:t>
      </w:r>
      <w:r>
        <w:rPr>
          <w:w w:val="110"/>
        </w:rPr>
        <w:t>analysis</w:t>
      </w:r>
      <w:r>
        <w:rPr>
          <w:spacing w:val="-14"/>
          <w:w w:val="110"/>
        </w:rPr>
        <w:t xml:space="preserve"> </w:t>
      </w:r>
      <w:r>
        <w:rPr>
          <w:w w:val="110"/>
        </w:rPr>
        <w:t>in</w:t>
      </w:r>
      <w:r>
        <w:rPr>
          <w:spacing w:val="-15"/>
          <w:w w:val="110"/>
        </w:rPr>
        <w:t xml:space="preserve"> </w:t>
      </w:r>
      <w:r>
        <w:rPr>
          <w:w w:val="110"/>
        </w:rPr>
        <w:t>matched</w:t>
      </w:r>
      <w:r>
        <w:rPr>
          <w:spacing w:val="-14"/>
          <w:w w:val="110"/>
        </w:rPr>
        <w:t xml:space="preserve"> </w:t>
      </w:r>
      <w:r>
        <w:rPr>
          <w:w w:val="110"/>
        </w:rPr>
        <w:t>discrete</w:t>
      </w:r>
      <w:r>
        <w:rPr>
          <w:spacing w:val="-14"/>
          <w:w w:val="110"/>
        </w:rPr>
        <w:t xml:space="preserve"> </w:t>
      </w:r>
      <w:r>
        <w:rPr>
          <w:w w:val="110"/>
        </w:rPr>
        <w:t>cell</w:t>
      </w:r>
      <w:r>
        <w:rPr>
          <w:spacing w:val="-15"/>
          <w:w w:val="110"/>
        </w:rPr>
        <w:t xml:space="preserve"> </w:t>
      </w:r>
      <w:r>
        <w:rPr>
          <w:w w:val="110"/>
        </w:rPr>
        <w:t xml:space="preserve">subpopulations </w:t>
      </w:r>
      <w:r>
        <w:rPr>
          <w:w w:val="115"/>
        </w:rPr>
        <w:t>from</w:t>
      </w:r>
      <w:del w:id="1672" w:author="Microsoft Office User" w:date="2018-12-24T10:32:00Z">
        <w:r w:rsidDel="005C778C">
          <w:rPr>
            <w:spacing w:val="-15"/>
            <w:w w:val="115"/>
          </w:rPr>
          <w:delText xml:space="preserve"> </w:delText>
        </w:r>
        <w:r w:rsidDel="005C778C">
          <w:rPr>
            <w:w w:val="115"/>
          </w:rPr>
          <w:delText>SF</w:delText>
        </w:r>
        <w:r w:rsidDel="005C778C">
          <w:rPr>
            <w:spacing w:val="-14"/>
            <w:w w:val="115"/>
          </w:rPr>
          <w:delText xml:space="preserve"> </w:delText>
        </w:r>
      </w:del>
      <w:ins w:id="1673" w:author="Microsoft Office User" w:date="2018-12-24T10:32:00Z">
        <w:r w:rsidR="005C778C">
          <w:rPr>
            <w:spacing w:val="-15"/>
            <w:w w:val="115"/>
          </w:rPr>
          <w:t xml:space="preserve"> synovial fluid </w:t>
        </w:r>
      </w:ins>
      <w:r>
        <w:rPr>
          <w:w w:val="115"/>
        </w:rPr>
        <w:t>and</w:t>
      </w:r>
      <w:del w:id="1674" w:author="Microsoft Office User" w:date="2018-12-24T10:29:00Z">
        <w:r w:rsidDel="005C778C">
          <w:rPr>
            <w:spacing w:val="-14"/>
            <w:w w:val="115"/>
          </w:rPr>
          <w:delText xml:space="preserve"> </w:delText>
        </w:r>
        <w:r w:rsidDel="005C778C">
          <w:rPr>
            <w:w w:val="115"/>
          </w:rPr>
          <w:delText>PB</w:delText>
        </w:r>
        <w:r w:rsidDel="005C778C">
          <w:rPr>
            <w:spacing w:val="-14"/>
            <w:w w:val="115"/>
          </w:rPr>
          <w:delText xml:space="preserve"> </w:delText>
        </w:r>
      </w:del>
      <w:ins w:id="1675" w:author="Microsoft Office User" w:date="2018-12-24T10:29:00Z">
        <w:r w:rsidR="005C778C">
          <w:rPr>
            <w:spacing w:val="-14"/>
            <w:w w:val="115"/>
          </w:rPr>
          <w:t xml:space="preserve"> peripheral blood </w:t>
        </w:r>
      </w:ins>
      <w:r>
        <w:rPr>
          <w:w w:val="115"/>
        </w:rPr>
        <w:t>from</w:t>
      </w:r>
      <w:r>
        <w:rPr>
          <w:spacing w:val="-14"/>
          <w:w w:val="115"/>
        </w:rPr>
        <w:t xml:space="preserve"> </w:t>
      </w:r>
      <w:r>
        <w:rPr>
          <w:w w:val="115"/>
        </w:rPr>
        <w:t>the</w:t>
      </w:r>
      <w:r>
        <w:rPr>
          <w:spacing w:val="-14"/>
          <w:w w:val="115"/>
        </w:rPr>
        <w:t xml:space="preserve"> </w:t>
      </w:r>
      <w:r>
        <w:rPr>
          <w:w w:val="115"/>
        </w:rPr>
        <w:t>same</w:t>
      </w:r>
      <w:r>
        <w:rPr>
          <w:spacing w:val="-15"/>
          <w:w w:val="115"/>
        </w:rPr>
        <w:t xml:space="preserve"> </w:t>
      </w:r>
      <w:r>
        <w:rPr>
          <w:w w:val="115"/>
        </w:rPr>
        <w:t>patient</w:t>
      </w:r>
      <w:r>
        <w:rPr>
          <w:spacing w:val="-14"/>
          <w:w w:val="115"/>
        </w:rPr>
        <w:t xml:space="preserve"> </w:t>
      </w:r>
      <w:r>
        <w:rPr>
          <w:w w:val="115"/>
        </w:rPr>
        <w:t>have</w:t>
      </w:r>
      <w:r>
        <w:rPr>
          <w:spacing w:val="-14"/>
          <w:w w:val="115"/>
        </w:rPr>
        <w:t xml:space="preserve"> </w:t>
      </w:r>
      <w:r>
        <w:rPr>
          <w:w w:val="115"/>
        </w:rPr>
        <w:t>yet</w:t>
      </w:r>
      <w:r>
        <w:rPr>
          <w:spacing w:val="-14"/>
          <w:w w:val="115"/>
        </w:rPr>
        <w:t xml:space="preserve"> </w:t>
      </w:r>
      <w:r>
        <w:rPr>
          <w:w w:val="115"/>
        </w:rPr>
        <w:t>to</w:t>
      </w:r>
      <w:r>
        <w:rPr>
          <w:spacing w:val="-14"/>
          <w:w w:val="115"/>
        </w:rPr>
        <w:t xml:space="preserve"> </w:t>
      </w:r>
      <w:proofErr w:type="gramStart"/>
      <w:r>
        <w:rPr>
          <w:w w:val="115"/>
        </w:rPr>
        <w:t>be</w:t>
      </w:r>
      <w:r>
        <w:rPr>
          <w:spacing w:val="-14"/>
          <w:w w:val="115"/>
        </w:rPr>
        <w:t xml:space="preserve"> </w:t>
      </w:r>
      <w:r>
        <w:rPr>
          <w:w w:val="115"/>
        </w:rPr>
        <w:t>reported</w:t>
      </w:r>
      <w:proofErr w:type="gramEnd"/>
      <w:r>
        <w:rPr>
          <w:w w:val="115"/>
        </w:rPr>
        <w:t>.</w:t>
      </w:r>
    </w:p>
    <w:p w14:paraId="66A26CB6" w14:textId="1A24492B" w:rsidR="005313F1" w:rsidRDefault="009B75EF">
      <w:pPr>
        <w:pStyle w:val="BodyText"/>
        <w:spacing w:before="3" w:line="408" w:lineRule="auto"/>
        <w:ind w:left="377" w:right="101" w:firstLine="566"/>
        <w:jc w:val="both"/>
      </w:pPr>
      <w:r>
        <w:rPr>
          <w:w w:val="110"/>
        </w:rPr>
        <w:t xml:space="preserve">In this chapter, I have presented a pilot study </w:t>
      </w:r>
      <w:proofErr w:type="spellStart"/>
      <w:r>
        <w:rPr>
          <w:w w:val="110"/>
        </w:rPr>
        <w:t>characterising</w:t>
      </w:r>
      <w:proofErr w:type="spellEnd"/>
      <w:r>
        <w:rPr>
          <w:w w:val="110"/>
        </w:rPr>
        <w:t xml:space="preserve"> expression of relevant immune genes in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 xml:space="preserve">+ </w:t>
      </w:r>
      <w:r>
        <w:rPr>
          <w:w w:val="110"/>
        </w:rPr>
        <w:t>cells isolated from</w:t>
      </w:r>
      <w:del w:id="1676" w:author="Microsoft Office User" w:date="2018-12-24T10:32:00Z">
        <w:r w:rsidDel="005C778C">
          <w:rPr>
            <w:spacing w:val="-8"/>
            <w:w w:val="110"/>
          </w:rPr>
          <w:delText xml:space="preserve"> </w:delText>
        </w:r>
        <w:r w:rsidDel="005C778C">
          <w:rPr>
            <w:w w:val="110"/>
          </w:rPr>
          <w:delText>SF</w:delText>
        </w:r>
        <w:r w:rsidDel="005C778C">
          <w:rPr>
            <w:spacing w:val="-8"/>
            <w:w w:val="110"/>
          </w:rPr>
          <w:delText xml:space="preserve"> </w:delText>
        </w:r>
      </w:del>
      <w:ins w:id="1677" w:author="Microsoft Office User" w:date="2018-12-24T10:32:00Z">
        <w:r w:rsidR="005C778C">
          <w:rPr>
            <w:spacing w:val="-8"/>
            <w:w w:val="110"/>
          </w:rPr>
          <w:t xml:space="preserve"> synovial fluid </w:t>
        </w:r>
      </w:ins>
      <w:r>
        <w:rPr>
          <w:w w:val="110"/>
        </w:rPr>
        <w:t>and</w:t>
      </w:r>
      <w:del w:id="1678" w:author="Microsoft Office User" w:date="2018-12-24T10:29:00Z">
        <w:r w:rsidDel="005C778C">
          <w:rPr>
            <w:spacing w:val="-7"/>
            <w:w w:val="110"/>
          </w:rPr>
          <w:delText xml:space="preserve"> </w:delText>
        </w:r>
        <w:r w:rsidDel="005C778C">
          <w:rPr>
            <w:w w:val="110"/>
          </w:rPr>
          <w:delText>PB</w:delText>
        </w:r>
        <w:r w:rsidDel="005C778C">
          <w:rPr>
            <w:spacing w:val="-8"/>
            <w:w w:val="110"/>
          </w:rPr>
          <w:delText xml:space="preserve"> </w:delText>
        </w:r>
      </w:del>
      <w:ins w:id="1679" w:author="Microsoft Office User" w:date="2018-12-24T10:29:00Z">
        <w:r w:rsidR="005C778C">
          <w:rPr>
            <w:spacing w:val="-7"/>
            <w:w w:val="110"/>
          </w:rPr>
          <w:t xml:space="preserve"> peripheral blood </w:t>
        </w:r>
      </w:ins>
      <w:r>
        <w:rPr>
          <w:w w:val="110"/>
        </w:rPr>
        <w:t>and</w:t>
      </w:r>
      <w:r>
        <w:rPr>
          <w:spacing w:val="-7"/>
          <w:w w:val="110"/>
        </w:rPr>
        <w:t xml:space="preserve"> </w:t>
      </w:r>
      <w:r>
        <w:rPr>
          <w:w w:val="110"/>
        </w:rPr>
        <w:t>integrated</w:t>
      </w:r>
      <w:r>
        <w:rPr>
          <w:spacing w:val="-8"/>
          <w:w w:val="110"/>
        </w:rPr>
        <w:t xml:space="preserve"> </w:t>
      </w:r>
      <w:r>
        <w:rPr>
          <w:w w:val="110"/>
        </w:rPr>
        <w:t>this</w:t>
      </w:r>
      <w:r>
        <w:rPr>
          <w:spacing w:val="-7"/>
          <w:w w:val="110"/>
        </w:rPr>
        <w:t xml:space="preserve"> </w:t>
      </w:r>
      <w:r>
        <w:rPr>
          <w:w w:val="110"/>
        </w:rPr>
        <w:t>with</w:t>
      </w:r>
      <w:r>
        <w:rPr>
          <w:spacing w:val="-8"/>
          <w:w w:val="110"/>
        </w:rPr>
        <w:t xml:space="preserve"> </w:t>
      </w:r>
      <w:r>
        <w:rPr>
          <w:w w:val="110"/>
        </w:rPr>
        <w:t>paired</w:t>
      </w:r>
      <w:r>
        <w:rPr>
          <w:spacing w:val="-7"/>
          <w:w w:val="110"/>
        </w:rPr>
        <w:t xml:space="preserve"> </w:t>
      </w:r>
      <w:r>
        <w:rPr>
          <w:w w:val="110"/>
        </w:rPr>
        <w:t>chromatin</w:t>
      </w:r>
      <w:r>
        <w:rPr>
          <w:spacing w:val="-8"/>
          <w:w w:val="110"/>
        </w:rPr>
        <w:t xml:space="preserve"> </w:t>
      </w:r>
      <w:r>
        <w:rPr>
          <w:w w:val="110"/>
        </w:rPr>
        <w:t>accessibility</w:t>
      </w:r>
      <w:r>
        <w:rPr>
          <w:spacing w:val="-8"/>
          <w:w w:val="110"/>
        </w:rPr>
        <w:t xml:space="preserve"> </w:t>
      </w:r>
      <w:r>
        <w:rPr>
          <w:w w:val="110"/>
        </w:rPr>
        <w:t>data</w:t>
      </w:r>
      <w:r>
        <w:rPr>
          <w:spacing w:val="-7"/>
          <w:w w:val="110"/>
        </w:rPr>
        <w:t xml:space="preserve"> </w:t>
      </w:r>
      <w:r>
        <w:rPr>
          <w:w w:val="110"/>
        </w:rPr>
        <w:t>from the same samples. CD14</w:t>
      </w:r>
      <w:r>
        <w:rPr>
          <w:w w:val="110"/>
          <w:position w:val="9"/>
          <w:sz w:val="18"/>
        </w:rPr>
        <w:t xml:space="preserve">+ </w:t>
      </w:r>
      <w:r>
        <w:rPr>
          <w:w w:val="110"/>
        </w:rPr>
        <w:t>monocytes and mCD8</w:t>
      </w:r>
      <w:r>
        <w:rPr>
          <w:w w:val="110"/>
          <w:position w:val="9"/>
          <w:sz w:val="18"/>
        </w:rPr>
        <w:t xml:space="preserve">+ </w:t>
      </w:r>
      <w:del w:id="1680" w:author="Microsoft Office User" w:date="2018-12-24T11:24:00Z">
        <w:r w:rsidDel="00787E4A">
          <w:rPr>
            <w:w w:val="110"/>
          </w:rPr>
          <w:delText>presented</w:delText>
        </w:r>
      </w:del>
      <w:ins w:id="1681" w:author="Microsoft Office User" w:date="2018-12-24T11:24:00Z">
        <w:r w:rsidR="00787E4A">
          <w:rPr>
            <w:w w:val="110"/>
          </w:rPr>
          <w:t>showed</w:t>
        </w:r>
      </w:ins>
      <w:r>
        <w:rPr>
          <w:w w:val="110"/>
        </w:rPr>
        <w:t xml:space="preserve"> the largest number of consistently modulated genes between</w:t>
      </w:r>
      <w:del w:id="1682" w:author="Microsoft Office User" w:date="2018-12-24T10:32:00Z">
        <w:r w:rsidDel="005C778C">
          <w:rPr>
            <w:w w:val="110"/>
          </w:rPr>
          <w:delText xml:space="preserve"> SF </w:delText>
        </w:r>
      </w:del>
      <w:ins w:id="1683" w:author="Microsoft Office User" w:date="2018-12-24T10:32:00Z">
        <w:r w:rsidR="005C778C">
          <w:rPr>
            <w:w w:val="110"/>
          </w:rPr>
          <w:t xml:space="preserve"> synovial fluid </w:t>
        </w:r>
      </w:ins>
      <w:r>
        <w:rPr>
          <w:w w:val="110"/>
        </w:rPr>
        <w:t>and</w:t>
      </w:r>
      <w:del w:id="1684" w:author="Microsoft Office User" w:date="2018-12-24T10:29:00Z">
        <w:r w:rsidDel="005C778C">
          <w:rPr>
            <w:w w:val="110"/>
          </w:rPr>
          <w:delText xml:space="preserve"> PB </w:delText>
        </w:r>
      </w:del>
      <w:ins w:id="1685" w:author="Microsoft Office User" w:date="2018-12-24T10:29:00Z">
        <w:r w:rsidR="005C778C">
          <w:rPr>
            <w:w w:val="110"/>
          </w:rPr>
          <w:t xml:space="preserve"> peripheral blood </w:t>
        </w:r>
      </w:ins>
      <w:r>
        <w:rPr>
          <w:w w:val="110"/>
        </w:rPr>
        <w:t>in this pilot analysis. The most significantly dysregulated genes between</w:t>
      </w:r>
      <w:del w:id="1686" w:author="Microsoft Office User" w:date="2018-12-24T10:32:00Z">
        <w:r w:rsidDel="005C778C">
          <w:rPr>
            <w:w w:val="110"/>
          </w:rPr>
          <w:delText xml:space="preserve"> SF </w:delText>
        </w:r>
      </w:del>
      <w:ins w:id="1687" w:author="Microsoft Office User" w:date="2018-12-24T10:32:00Z">
        <w:r w:rsidR="005C778C">
          <w:rPr>
            <w:w w:val="110"/>
          </w:rPr>
          <w:t xml:space="preserve"> synovial fluid </w:t>
        </w:r>
      </w:ins>
      <w:r>
        <w:rPr>
          <w:w w:val="110"/>
        </w:rPr>
        <w:t>and</w:t>
      </w:r>
      <w:del w:id="1688" w:author="Microsoft Office User" w:date="2018-12-24T10:29:00Z">
        <w:r w:rsidDel="005C778C">
          <w:rPr>
            <w:w w:val="110"/>
          </w:rPr>
          <w:delText xml:space="preserve"> PB </w:delText>
        </w:r>
      </w:del>
      <w:ins w:id="1689" w:author="Microsoft Office User" w:date="2018-12-24T10:29:00Z">
        <w:r w:rsidR="005C778C">
          <w:rPr>
            <w:w w:val="110"/>
          </w:rPr>
          <w:t xml:space="preserve"> peripheral blood </w:t>
        </w:r>
      </w:ins>
      <w:r>
        <w:rPr>
          <w:w w:val="110"/>
        </w:rPr>
        <w:t xml:space="preserve">in the four cell types were </w:t>
      </w:r>
      <w:r>
        <w:rPr>
          <w:i/>
          <w:w w:val="110"/>
        </w:rPr>
        <w:t xml:space="preserve">SPP1 </w:t>
      </w:r>
      <w:r>
        <w:rPr>
          <w:w w:val="110"/>
        </w:rPr>
        <w:t xml:space="preserve">and </w:t>
      </w:r>
      <w:r>
        <w:rPr>
          <w:i/>
          <w:w w:val="110"/>
        </w:rPr>
        <w:t>FN1</w:t>
      </w:r>
      <w:r>
        <w:rPr>
          <w:w w:val="110"/>
        </w:rPr>
        <w:t xml:space="preserve">, the same as reported by </w:t>
      </w:r>
      <w:proofErr w:type="spellStart"/>
      <w:r>
        <w:rPr>
          <w:w w:val="110"/>
        </w:rPr>
        <w:t>Dolcino</w:t>
      </w:r>
      <w:proofErr w:type="spellEnd"/>
      <w:r>
        <w:rPr>
          <w:w w:val="110"/>
        </w:rPr>
        <w:t xml:space="preserve"> </w:t>
      </w:r>
      <w:r>
        <w:rPr>
          <w:i/>
          <w:w w:val="110"/>
        </w:rPr>
        <w:t>et al</w:t>
      </w:r>
      <w:proofErr w:type="gramStart"/>
      <w:r>
        <w:rPr>
          <w:i/>
          <w:w w:val="110"/>
        </w:rPr>
        <w:t>.</w:t>
      </w:r>
      <w:r>
        <w:rPr>
          <w:w w:val="110"/>
        </w:rPr>
        <w:t>.</w:t>
      </w:r>
      <w:proofErr w:type="gramEnd"/>
      <w:r>
        <w:rPr>
          <w:w w:val="110"/>
        </w:rPr>
        <w:t xml:space="preserve"> Other highly DEGs in </w:t>
      </w:r>
      <w:proofErr w:type="spellStart"/>
      <w:r>
        <w:rPr>
          <w:w w:val="110"/>
        </w:rPr>
        <w:t>Dolcino</w:t>
      </w:r>
      <w:proofErr w:type="spellEnd"/>
      <w:r>
        <w:rPr>
          <w:w w:val="110"/>
        </w:rPr>
        <w:t xml:space="preserve"> </w:t>
      </w:r>
      <w:proofErr w:type="gramStart"/>
      <w:r>
        <w:rPr>
          <w:i/>
          <w:w w:val="110"/>
        </w:rPr>
        <w:t>et</w:t>
      </w:r>
      <w:proofErr w:type="gramEnd"/>
      <w:r>
        <w:rPr>
          <w:i/>
          <w:w w:val="110"/>
        </w:rPr>
        <w:t xml:space="preserve"> </w:t>
      </w:r>
      <w:proofErr w:type="spellStart"/>
      <w:r>
        <w:rPr>
          <w:i/>
          <w:w w:val="110"/>
        </w:rPr>
        <w:t>al.</w:t>
      </w:r>
      <w:r>
        <w:rPr>
          <w:w w:val="110"/>
        </w:rPr>
        <w:t>s</w:t>
      </w:r>
      <w:proofErr w:type="spellEnd"/>
      <w:r>
        <w:rPr>
          <w:w w:val="110"/>
        </w:rPr>
        <w:t xml:space="preserve"> </w:t>
      </w:r>
      <w:r>
        <w:rPr>
          <w:spacing w:val="-4"/>
          <w:w w:val="110"/>
        </w:rPr>
        <w:t xml:space="preserve">study, </w:t>
      </w:r>
      <w:r>
        <w:rPr>
          <w:w w:val="110"/>
        </w:rPr>
        <w:t xml:space="preserve">including </w:t>
      </w:r>
      <w:r>
        <w:rPr>
          <w:i/>
          <w:spacing w:val="-4"/>
          <w:w w:val="110"/>
        </w:rPr>
        <w:t>TNFA</w:t>
      </w:r>
      <w:r>
        <w:rPr>
          <w:spacing w:val="-4"/>
          <w:w w:val="110"/>
        </w:rPr>
        <w:t xml:space="preserve">, </w:t>
      </w:r>
      <w:r>
        <w:rPr>
          <w:i/>
          <w:spacing w:val="-3"/>
          <w:w w:val="110"/>
        </w:rPr>
        <w:t xml:space="preserve">CXCL13 </w:t>
      </w:r>
      <w:r>
        <w:rPr>
          <w:w w:val="110"/>
        </w:rPr>
        <w:t xml:space="preserve">or </w:t>
      </w:r>
      <w:r>
        <w:rPr>
          <w:i/>
          <w:w w:val="110"/>
        </w:rPr>
        <w:t>CCL18</w:t>
      </w:r>
      <w:r>
        <w:rPr>
          <w:w w:val="110"/>
        </w:rPr>
        <w:t>, were also found to be modulated between</w:t>
      </w:r>
      <w:del w:id="1690" w:author="Microsoft Office User" w:date="2018-12-24T10:32:00Z">
        <w:r w:rsidDel="005C778C">
          <w:rPr>
            <w:w w:val="110"/>
          </w:rPr>
          <w:delText xml:space="preserve"> SF </w:delText>
        </w:r>
      </w:del>
      <w:ins w:id="1691" w:author="Microsoft Office User" w:date="2018-12-24T10:32:00Z">
        <w:r w:rsidR="005C778C">
          <w:rPr>
            <w:w w:val="110"/>
          </w:rPr>
          <w:t xml:space="preserve"> synovial fluid </w:t>
        </w:r>
      </w:ins>
      <w:r>
        <w:rPr>
          <w:w w:val="110"/>
        </w:rPr>
        <w:t>and</w:t>
      </w:r>
      <w:del w:id="1692" w:author="Microsoft Office User" w:date="2018-12-24T10:29:00Z">
        <w:r w:rsidDel="005C778C">
          <w:rPr>
            <w:w w:val="110"/>
          </w:rPr>
          <w:delText xml:space="preserve"> PB </w:delText>
        </w:r>
      </w:del>
      <w:ins w:id="1693" w:author="Microsoft Office User" w:date="2018-12-24T10:29:00Z">
        <w:r w:rsidR="005C778C">
          <w:rPr>
            <w:w w:val="110"/>
          </w:rPr>
          <w:t xml:space="preserve"> peripheral blood </w:t>
        </w:r>
      </w:ins>
      <w:r>
        <w:rPr>
          <w:w w:val="110"/>
        </w:rPr>
        <w:t xml:space="preserve">in at least one of the cell types in this </w:t>
      </w:r>
      <w:r>
        <w:rPr>
          <w:spacing w:val="-4"/>
          <w:w w:val="110"/>
        </w:rPr>
        <w:t xml:space="preserve">pilot </w:t>
      </w:r>
      <w:r>
        <w:rPr>
          <w:w w:val="110"/>
        </w:rPr>
        <w:t xml:space="preserve">data. Consistent with their role in Th17 cell </w:t>
      </w:r>
      <w:r>
        <w:rPr>
          <w:spacing w:val="-4"/>
          <w:w w:val="110"/>
        </w:rPr>
        <w:t xml:space="preserve">biology, </w:t>
      </w:r>
      <w:r>
        <w:rPr>
          <w:i/>
          <w:spacing w:val="-3"/>
          <w:w w:val="110"/>
        </w:rPr>
        <w:t xml:space="preserve">CXCL13 </w:t>
      </w:r>
      <w:r>
        <w:rPr>
          <w:w w:val="110"/>
        </w:rPr>
        <w:t xml:space="preserve">and </w:t>
      </w:r>
      <w:r>
        <w:rPr>
          <w:i/>
          <w:w w:val="110"/>
        </w:rPr>
        <w:t xml:space="preserve">IL26 </w:t>
      </w:r>
      <w:r>
        <w:rPr>
          <w:w w:val="110"/>
        </w:rPr>
        <w:t xml:space="preserve">appeared significantly </w:t>
      </w:r>
      <w:proofErr w:type="gramStart"/>
      <w:r>
        <w:rPr>
          <w:w w:val="110"/>
        </w:rPr>
        <w:t>up-regulated</w:t>
      </w:r>
      <w:proofErr w:type="gramEnd"/>
      <w:r>
        <w:rPr>
          <w:w w:val="110"/>
        </w:rPr>
        <w:t xml:space="preserve"> in</w:t>
      </w:r>
      <w:del w:id="1694" w:author="Microsoft Office User" w:date="2018-12-24T10:32:00Z">
        <w:r w:rsidDel="005C778C">
          <w:rPr>
            <w:w w:val="110"/>
          </w:rPr>
          <w:delText xml:space="preserve"> SF </w:delText>
        </w:r>
      </w:del>
      <w:ins w:id="1695" w:author="Microsoft Office User" w:date="2018-12-24T10:32:00Z">
        <w:r w:rsidR="005C778C">
          <w:rPr>
            <w:w w:val="110"/>
          </w:rPr>
          <w:t xml:space="preserve"> synovial fluid </w:t>
        </w:r>
      </w:ins>
      <w:r>
        <w:rPr>
          <w:w w:val="110"/>
        </w:rPr>
        <w:t>mCD4</w:t>
      </w:r>
      <w:r>
        <w:rPr>
          <w:w w:val="110"/>
          <w:position w:val="9"/>
          <w:sz w:val="18"/>
        </w:rPr>
        <w:t xml:space="preserve">+ </w:t>
      </w:r>
      <w:r>
        <w:rPr>
          <w:w w:val="110"/>
        </w:rPr>
        <w:t>and/or mCD8</w:t>
      </w:r>
      <w:r>
        <w:rPr>
          <w:w w:val="110"/>
          <w:position w:val="9"/>
          <w:sz w:val="18"/>
        </w:rPr>
        <w:t xml:space="preserve">+ </w:t>
      </w:r>
      <w:r>
        <w:rPr>
          <w:w w:val="110"/>
        </w:rPr>
        <w:t>cells but not in CD14</w:t>
      </w:r>
      <w:r>
        <w:rPr>
          <w:w w:val="110"/>
          <w:position w:val="9"/>
          <w:sz w:val="18"/>
        </w:rPr>
        <w:t xml:space="preserve">+ </w:t>
      </w:r>
      <w:r>
        <w:rPr>
          <w:w w:val="110"/>
        </w:rPr>
        <w:t xml:space="preserve">monocytes </w:t>
      </w:r>
      <w:r>
        <w:rPr>
          <w:spacing w:val="-4"/>
          <w:w w:val="110"/>
        </w:rPr>
        <w:t xml:space="preserve">(Takagi </w:t>
      </w:r>
      <w:r>
        <w:rPr>
          <w:w w:val="110"/>
        </w:rPr>
        <w:t>et al.</w:t>
      </w:r>
      <w:r>
        <w:rPr>
          <w:spacing w:val="-22"/>
          <w:w w:val="110"/>
        </w:rPr>
        <w:t xml:space="preserve"> </w:t>
      </w:r>
      <w:r>
        <w:rPr>
          <w:w w:val="110"/>
        </w:rPr>
        <w:t>2008).</w:t>
      </w:r>
    </w:p>
    <w:p w14:paraId="00317164" w14:textId="77777777" w:rsidR="005313F1" w:rsidRDefault="009B75EF">
      <w:pPr>
        <w:pStyle w:val="BodyText"/>
        <w:spacing w:before="6" w:line="403" w:lineRule="auto"/>
        <w:ind w:left="377" w:right="101" w:firstLine="566"/>
        <w:jc w:val="both"/>
      </w:pPr>
      <w:r>
        <w:rPr>
          <w:w w:val="110"/>
        </w:rPr>
        <w:t xml:space="preserve">The subsequent integration of transcriptome profiling with </w:t>
      </w:r>
      <w:r>
        <w:rPr>
          <w:spacing w:val="-6"/>
          <w:w w:val="110"/>
        </w:rPr>
        <w:t xml:space="preserve">paired-ATAC </w:t>
      </w:r>
      <w:r>
        <w:rPr>
          <w:w w:val="110"/>
        </w:rPr>
        <w:t>data in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 xml:space="preserve">+ </w:t>
      </w:r>
      <w:r>
        <w:rPr>
          <w:w w:val="110"/>
        </w:rPr>
        <w:t>revealed that genes with di</w:t>
      </w:r>
      <w:r>
        <w:rPr>
          <w:rFonts w:ascii="Arial"/>
          <w:w w:val="110"/>
        </w:rPr>
        <w:t>ff</w:t>
      </w:r>
      <w:r>
        <w:rPr>
          <w:w w:val="110"/>
        </w:rPr>
        <w:t>erentially modulated expression in</w:t>
      </w:r>
      <w:del w:id="1696" w:author="Microsoft Office User" w:date="2018-12-24T10:32:00Z">
        <w:r w:rsidDel="005C778C">
          <w:rPr>
            <w:w w:val="110"/>
          </w:rPr>
          <w:delText xml:space="preserve"> SF </w:delText>
        </w:r>
      </w:del>
      <w:ins w:id="1697" w:author="Microsoft Office User" w:date="2018-12-24T10:32:00Z">
        <w:r w:rsidR="005C778C">
          <w:rPr>
            <w:w w:val="110"/>
          </w:rPr>
          <w:t xml:space="preserve"> synovial fluid </w:t>
        </w:r>
      </w:ins>
      <w:r>
        <w:rPr>
          <w:w w:val="110"/>
        </w:rPr>
        <w:t>and</w:t>
      </w:r>
      <w:del w:id="1698" w:author="Microsoft Office User" w:date="2018-12-24T10:29:00Z">
        <w:r w:rsidDel="005C778C">
          <w:rPr>
            <w:w w:val="110"/>
          </w:rPr>
          <w:delText xml:space="preserve"> PB </w:delText>
        </w:r>
      </w:del>
      <w:ins w:id="1699" w:author="Microsoft Office User" w:date="2018-12-24T10:29:00Z">
        <w:r w:rsidR="005C778C">
          <w:rPr>
            <w:w w:val="110"/>
          </w:rPr>
          <w:t xml:space="preserve"> peripheral blood </w:t>
        </w:r>
      </w:ins>
      <w:r>
        <w:rPr>
          <w:w w:val="110"/>
        </w:rPr>
        <w:t xml:space="preserve">corresponded with nearby </w:t>
      </w:r>
      <w:r>
        <w:rPr>
          <w:spacing w:val="-4"/>
          <w:w w:val="110"/>
        </w:rPr>
        <w:t xml:space="preserve">DARs </w:t>
      </w:r>
      <w:r>
        <w:rPr>
          <w:w w:val="110"/>
        </w:rPr>
        <w:t xml:space="preserve">showing changes in the same direction. Some </w:t>
      </w:r>
      <w:r>
        <w:rPr>
          <w:w w:val="110"/>
        </w:rPr>
        <w:lastRenderedPageBreak/>
        <w:t xml:space="preserve">of those </w:t>
      </w:r>
      <w:r>
        <w:rPr>
          <w:spacing w:val="-4"/>
          <w:w w:val="110"/>
        </w:rPr>
        <w:t xml:space="preserve">DARs </w:t>
      </w:r>
      <w:r>
        <w:rPr>
          <w:w w:val="110"/>
        </w:rPr>
        <w:t>had also been</w:t>
      </w:r>
      <w:r>
        <w:rPr>
          <w:spacing w:val="-25"/>
          <w:w w:val="110"/>
        </w:rPr>
        <w:t xml:space="preserve"> </w:t>
      </w:r>
      <w:r>
        <w:rPr>
          <w:w w:val="110"/>
        </w:rPr>
        <w:t>identified</w:t>
      </w:r>
      <w:r>
        <w:rPr>
          <w:spacing w:val="-24"/>
          <w:w w:val="110"/>
        </w:rPr>
        <w:t xml:space="preserve"> </w:t>
      </w:r>
      <w:r>
        <w:rPr>
          <w:w w:val="110"/>
        </w:rPr>
        <w:t>as</w:t>
      </w:r>
      <w:r>
        <w:rPr>
          <w:spacing w:val="-24"/>
          <w:w w:val="110"/>
        </w:rPr>
        <w:t xml:space="preserve"> </w:t>
      </w:r>
      <w:proofErr w:type="spellStart"/>
      <w:proofErr w:type="gramStart"/>
      <w:r>
        <w:rPr>
          <w:w w:val="110"/>
        </w:rPr>
        <w:t>eRNAs</w:t>
      </w:r>
      <w:proofErr w:type="spellEnd"/>
      <w:proofErr w:type="gramEnd"/>
      <w:r>
        <w:rPr>
          <w:spacing w:val="-24"/>
          <w:w w:val="110"/>
        </w:rPr>
        <w:t xml:space="preserve"> </w:t>
      </w:r>
      <w:r>
        <w:rPr>
          <w:w w:val="110"/>
        </w:rPr>
        <w:t>in</w:t>
      </w:r>
      <w:r>
        <w:rPr>
          <w:spacing w:val="-24"/>
          <w:w w:val="110"/>
        </w:rPr>
        <w:t xml:space="preserve"> </w:t>
      </w:r>
      <w:r>
        <w:rPr>
          <w:w w:val="110"/>
        </w:rPr>
        <w:t>CD14</w:t>
      </w:r>
      <w:r>
        <w:rPr>
          <w:w w:val="110"/>
          <w:position w:val="9"/>
          <w:sz w:val="18"/>
        </w:rPr>
        <w:t xml:space="preserve">+ </w:t>
      </w:r>
      <w:r>
        <w:rPr>
          <w:w w:val="110"/>
        </w:rPr>
        <w:t>monocytes</w:t>
      </w:r>
      <w:r>
        <w:rPr>
          <w:spacing w:val="-24"/>
          <w:w w:val="110"/>
        </w:rPr>
        <w:t xml:space="preserve"> </w:t>
      </w:r>
      <w:r>
        <w:rPr>
          <w:w w:val="110"/>
        </w:rPr>
        <w:t>(</w:t>
      </w:r>
      <w:proofErr w:type="spellStart"/>
      <w:r>
        <w:rPr>
          <w:w w:val="110"/>
        </w:rPr>
        <w:t>e.g</w:t>
      </w:r>
      <w:proofErr w:type="spellEnd"/>
      <w:r>
        <w:rPr>
          <w:spacing w:val="-24"/>
          <w:w w:val="110"/>
        </w:rPr>
        <w:t xml:space="preserve"> </w:t>
      </w:r>
      <w:r>
        <w:rPr>
          <w:i/>
          <w:w w:val="110"/>
        </w:rPr>
        <w:t>NFKB1</w:t>
      </w:r>
      <w:r>
        <w:rPr>
          <w:w w:val="110"/>
        </w:rPr>
        <w:t>)</w:t>
      </w:r>
      <w:r>
        <w:rPr>
          <w:spacing w:val="-24"/>
          <w:w w:val="110"/>
        </w:rPr>
        <w:t xml:space="preserve"> </w:t>
      </w:r>
      <w:r>
        <w:rPr>
          <w:w w:val="110"/>
        </w:rPr>
        <w:t>and</w:t>
      </w:r>
      <w:r>
        <w:rPr>
          <w:spacing w:val="-24"/>
          <w:w w:val="110"/>
        </w:rPr>
        <w:t xml:space="preserve"> </w:t>
      </w:r>
      <w:r>
        <w:rPr>
          <w:w w:val="110"/>
        </w:rPr>
        <w:t>mCD4</w:t>
      </w:r>
      <w:r>
        <w:rPr>
          <w:w w:val="110"/>
          <w:position w:val="9"/>
          <w:sz w:val="18"/>
        </w:rPr>
        <w:t xml:space="preserve">+ </w:t>
      </w:r>
      <w:r>
        <w:rPr>
          <w:w w:val="110"/>
        </w:rPr>
        <w:t>cells</w:t>
      </w:r>
      <w:r>
        <w:rPr>
          <w:spacing w:val="-24"/>
          <w:w w:val="110"/>
        </w:rPr>
        <w:t xml:space="preserve"> </w:t>
      </w:r>
      <w:r>
        <w:rPr>
          <w:w w:val="110"/>
        </w:rPr>
        <w:t>(</w:t>
      </w:r>
      <w:proofErr w:type="spellStart"/>
      <w:r>
        <w:rPr>
          <w:w w:val="110"/>
        </w:rPr>
        <w:t>e.g</w:t>
      </w:r>
      <w:proofErr w:type="spellEnd"/>
      <w:r>
        <w:rPr>
          <w:w w:val="110"/>
        </w:rPr>
        <w:t xml:space="preserve"> </w:t>
      </w:r>
      <w:r>
        <w:rPr>
          <w:i/>
          <w:spacing w:val="-3"/>
          <w:w w:val="110"/>
        </w:rPr>
        <w:t>CCR6</w:t>
      </w:r>
      <w:r>
        <w:rPr>
          <w:spacing w:val="-3"/>
          <w:w w:val="110"/>
        </w:rPr>
        <w:t>)</w:t>
      </w:r>
      <w:r>
        <w:rPr>
          <w:spacing w:val="-9"/>
          <w:w w:val="110"/>
        </w:rPr>
        <w:t xml:space="preserve"> </w:t>
      </w:r>
      <w:r>
        <w:rPr>
          <w:w w:val="110"/>
        </w:rPr>
        <w:t>by</w:t>
      </w:r>
      <w:r>
        <w:rPr>
          <w:spacing w:val="-8"/>
          <w:w w:val="110"/>
        </w:rPr>
        <w:t xml:space="preserve"> </w:t>
      </w:r>
      <w:r>
        <w:rPr>
          <w:w w:val="110"/>
        </w:rPr>
        <w:t>the</w:t>
      </w:r>
      <w:r>
        <w:rPr>
          <w:spacing w:val="-8"/>
          <w:w w:val="110"/>
        </w:rPr>
        <w:t xml:space="preserve"> </w:t>
      </w:r>
      <w:r>
        <w:rPr>
          <w:spacing w:val="-4"/>
          <w:w w:val="110"/>
        </w:rPr>
        <w:t>FANTOM</w:t>
      </w:r>
      <w:r>
        <w:rPr>
          <w:spacing w:val="-9"/>
          <w:w w:val="110"/>
        </w:rPr>
        <w:t xml:space="preserve"> </w:t>
      </w:r>
      <w:r>
        <w:rPr>
          <w:w w:val="110"/>
        </w:rPr>
        <w:t>project.</w:t>
      </w:r>
      <w:r>
        <w:rPr>
          <w:spacing w:val="13"/>
          <w:w w:val="110"/>
        </w:rPr>
        <w:t xml:space="preserve"> </w:t>
      </w:r>
      <w:r>
        <w:rPr>
          <w:w w:val="110"/>
        </w:rPr>
        <w:t>Although</w:t>
      </w:r>
      <w:r>
        <w:rPr>
          <w:spacing w:val="-9"/>
          <w:w w:val="110"/>
        </w:rPr>
        <w:t xml:space="preserve"> </w:t>
      </w:r>
      <w:r>
        <w:rPr>
          <w:w w:val="110"/>
        </w:rPr>
        <w:t>the</w:t>
      </w:r>
      <w:r>
        <w:rPr>
          <w:spacing w:val="-8"/>
          <w:w w:val="110"/>
        </w:rPr>
        <w:t xml:space="preserve"> </w:t>
      </w:r>
      <w:r>
        <w:rPr>
          <w:w w:val="110"/>
        </w:rPr>
        <w:t>characterization</w:t>
      </w:r>
      <w:r>
        <w:rPr>
          <w:spacing w:val="-8"/>
          <w:w w:val="110"/>
        </w:rPr>
        <w:t xml:space="preserve"> </w:t>
      </w:r>
      <w:r>
        <w:rPr>
          <w:w w:val="110"/>
        </w:rPr>
        <w:t>of</w:t>
      </w:r>
      <w:r>
        <w:rPr>
          <w:spacing w:val="-9"/>
          <w:w w:val="110"/>
        </w:rPr>
        <w:t xml:space="preserve"> </w:t>
      </w:r>
      <w:r>
        <w:rPr>
          <w:w w:val="110"/>
        </w:rPr>
        <w:t>those</w:t>
      </w:r>
      <w:r>
        <w:rPr>
          <w:spacing w:val="-8"/>
          <w:w w:val="110"/>
        </w:rPr>
        <w:t xml:space="preserve"> </w:t>
      </w:r>
      <w:r>
        <w:rPr>
          <w:spacing w:val="-4"/>
          <w:w w:val="110"/>
        </w:rPr>
        <w:t>DARs</w:t>
      </w:r>
      <w:r>
        <w:rPr>
          <w:spacing w:val="-8"/>
          <w:w w:val="110"/>
        </w:rPr>
        <w:t xml:space="preserve"> </w:t>
      </w:r>
      <w:r>
        <w:rPr>
          <w:w w:val="110"/>
        </w:rPr>
        <w:t>as</w:t>
      </w:r>
    </w:p>
    <w:p w14:paraId="03D7B2B1" w14:textId="77777777" w:rsidR="005313F1" w:rsidRDefault="005313F1">
      <w:pPr>
        <w:spacing w:line="403" w:lineRule="auto"/>
        <w:jc w:val="both"/>
        <w:sectPr w:rsidR="005313F1">
          <w:pgSz w:w="11910" w:h="16840"/>
          <w:pgMar w:top="1800" w:right="1240" w:bottom="560" w:left="1680" w:header="1482" w:footer="364" w:gutter="0"/>
          <w:cols w:space="720"/>
        </w:sectPr>
      </w:pPr>
    </w:p>
    <w:p w14:paraId="04EEEDF9" w14:textId="77777777" w:rsidR="005313F1" w:rsidRDefault="005313F1">
      <w:pPr>
        <w:pStyle w:val="BodyText"/>
        <w:rPr>
          <w:sz w:val="20"/>
        </w:rPr>
      </w:pPr>
    </w:p>
    <w:p w14:paraId="5D2C17BF" w14:textId="77777777" w:rsidR="005313F1" w:rsidRDefault="005313F1">
      <w:pPr>
        <w:pStyle w:val="BodyText"/>
        <w:spacing w:before="8"/>
        <w:rPr>
          <w:sz w:val="23"/>
        </w:rPr>
      </w:pPr>
    </w:p>
    <w:p w14:paraId="7F97ED71" w14:textId="77777777" w:rsidR="005313F1" w:rsidRDefault="009B75EF">
      <w:pPr>
        <w:pStyle w:val="BodyText"/>
        <w:spacing w:line="415" w:lineRule="auto"/>
        <w:ind w:left="377" w:right="102"/>
        <w:jc w:val="both"/>
      </w:pPr>
      <w:proofErr w:type="spellStart"/>
      <w:proofErr w:type="gramStart"/>
      <w:r>
        <w:rPr>
          <w:w w:val="110"/>
        </w:rPr>
        <w:t>eRNAs</w:t>
      </w:r>
      <w:proofErr w:type="spellEnd"/>
      <w:proofErr w:type="gramEnd"/>
      <w:r>
        <w:rPr>
          <w:w w:val="110"/>
        </w:rPr>
        <w:t xml:space="preserve"> evidences the downstream role of those regions in active transcriptional regulation, it does not unequivocally link this regulatory role to the proximal gene found to be di</w:t>
      </w:r>
      <w:r>
        <w:rPr>
          <w:rFonts w:ascii="Arial"/>
          <w:w w:val="110"/>
        </w:rPr>
        <w:t>ff</w:t>
      </w:r>
      <w:r>
        <w:rPr>
          <w:w w:val="110"/>
        </w:rPr>
        <w:t>erentially expressed between tissues by qPCR.</w:t>
      </w:r>
    </w:p>
    <w:p w14:paraId="027CF932" w14:textId="77777777" w:rsidR="005313F1" w:rsidRDefault="009B75EF">
      <w:pPr>
        <w:pStyle w:val="BodyText"/>
        <w:spacing w:line="410" w:lineRule="auto"/>
        <w:ind w:left="377" w:right="101" w:firstLine="566"/>
        <w:jc w:val="both"/>
      </w:pPr>
      <w:r>
        <w:rPr>
          <w:w w:val="110"/>
        </w:rPr>
        <w:t>The integration of di</w:t>
      </w:r>
      <w:r>
        <w:rPr>
          <w:rFonts w:ascii="Arial"/>
          <w:w w:val="110"/>
        </w:rPr>
        <w:t>ff</w:t>
      </w:r>
      <w:r>
        <w:rPr>
          <w:w w:val="110"/>
        </w:rPr>
        <w:t>erences in</w:t>
      </w:r>
      <w:del w:id="1700" w:author="Microsoft Office User" w:date="2018-12-24T10:29:00Z">
        <w:r w:rsidDel="005C778C">
          <w:rPr>
            <w:w w:val="110"/>
          </w:rPr>
          <w:delText xml:space="preserve"> PB </w:delText>
        </w:r>
      </w:del>
      <w:ins w:id="1701" w:author="Microsoft Office User" w:date="2018-12-24T10:29:00Z">
        <w:r w:rsidR="005C778C">
          <w:rPr>
            <w:w w:val="110"/>
          </w:rPr>
          <w:t xml:space="preserve"> peripheral blood </w:t>
        </w:r>
      </w:ins>
      <w:r>
        <w:rPr>
          <w:w w:val="110"/>
        </w:rPr>
        <w:t xml:space="preserve">gene expression between  </w:t>
      </w:r>
      <w:proofErr w:type="spellStart"/>
      <w:r>
        <w:rPr>
          <w:spacing w:val="-4"/>
          <w:w w:val="110"/>
        </w:rPr>
        <w:t>PsA</w:t>
      </w:r>
      <w:proofErr w:type="spellEnd"/>
      <w:r>
        <w:rPr>
          <w:spacing w:val="-4"/>
          <w:w w:val="110"/>
        </w:rPr>
        <w:t xml:space="preserve">  </w:t>
      </w:r>
      <w:r>
        <w:rPr>
          <w:w w:val="110"/>
        </w:rPr>
        <w:t>patients and controls with the cross-tissue comparison within patients led to identification</w:t>
      </w:r>
      <w:r>
        <w:rPr>
          <w:spacing w:val="-17"/>
          <w:w w:val="110"/>
        </w:rPr>
        <w:t xml:space="preserve"> </w:t>
      </w:r>
      <w:r>
        <w:rPr>
          <w:w w:val="110"/>
        </w:rPr>
        <w:t>of</w:t>
      </w:r>
      <w:r>
        <w:rPr>
          <w:spacing w:val="-16"/>
          <w:w w:val="110"/>
        </w:rPr>
        <w:t xml:space="preserve"> </w:t>
      </w:r>
      <w:r>
        <w:rPr>
          <w:w w:val="110"/>
        </w:rPr>
        <w:t>systemic,</w:t>
      </w:r>
      <w:r>
        <w:rPr>
          <w:spacing w:val="-13"/>
          <w:w w:val="110"/>
        </w:rPr>
        <w:t xml:space="preserve"> </w:t>
      </w:r>
      <w:r>
        <w:rPr>
          <w:w w:val="110"/>
        </w:rPr>
        <w:t>tissue-specific</w:t>
      </w:r>
      <w:r>
        <w:rPr>
          <w:spacing w:val="-16"/>
          <w:w w:val="110"/>
        </w:rPr>
        <w:t xml:space="preserve"> </w:t>
      </w:r>
      <w:r>
        <w:rPr>
          <w:w w:val="110"/>
        </w:rPr>
        <w:t>and</w:t>
      </w:r>
      <w:r>
        <w:rPr>
          <w:spacing w:val="-16"/>
          <w:w w:val="110"/>
        </w:rPr>
        <w:t xml:space="preserve"> </w:t>
      </w:r>
      <w:r>
        <w:rPr>
          <w:w w:val="110"/>
        </w:rPr>
        <w:t>putative-disease</w:t>
      </w:r>
      <w:r>
        <w:rPr>
          <w:spacing w:val="-16"/>
          <w:w w:val="110"/>
        </w:rPr>
        <w:t xml:space="preserve"> </w:t>
      </w:r>
      <w:r>
        <w:rPr>
          <w:w w:val="110"/>
        </w:rPr>
        <w:t>specific</w:t>
      </w:r>
      <w:r>
        <w:rPr>
          <w:spacing w:val="-17"/>
          <w:w w:val="110"/>
        </w:rPr>
        <w:t xml:space="preserve"> </w:t>
      </w:r>
      <w:r>
        <w:rPr>
          <w:w w:val="110"/>
        </w:rPr>
        <w:t xml:space="preserve">modulated genes in this pilot data. According to </w:t>
      </w:r>
      <w:r>
        <w:rPr>
          <w:spacing w:val="-3"/>
          <w:w w:val="110"/>
        </w:rPr>
        <w:t xml:space="preserve">my </w:t>
      </w:r>
      <w:r>
        <w:rPr>
          <w:w w:val="110"/>
        </w:rPr>
        <w:t>data, more profound transcriptional changes</w:t>
      </w:r>
      <w:r>
        <w:rPr>
          <w:spacing w:val="-19"/>
          <w:w w:val="110"/>
        </w:rPr>
        <w:t xml:space="preserve"> </w:t>
      </w:r>
      <w:r>
        <w:rPr>
          <w:w w:val="110"/>
        </w:rPr>
        <w:t>across</w:t>
      </w:r>
      <w:r>
        <w:rPr>
          <w:spacing w:val="-18"/>
          <w:w w:val="110"/>
        </w:rPr>
        <w:t xml:space="preserve"> </w:t>
      </w:r>
      <w:proofErr w:type="spellStart"/>
      <w:r>
        <w:rPr>
          <w:spacing w:val="-4"/>
          <w:w w:val="110"/>
        </w:rPr>
        <w:t>PsA</w:t>
      </w:r>
      <w:proofErr w:type="spellEnd"/>
      <w:r>
        <w:rPr>
          <w:spacing w:val="-18"/>
          <w:w w:val="110"/>
        </w:rPr>
        <w:t xml:space="preserve"> </w:t>
      </w:r>
      <w:r>
        <w:rPr>
          <w:w w:val="110"/>
        </w:rPr>
        <w:t>tissues</w:t>
      </w:r>
      <w:r>
        <w:rPr>
          <w:spacing w:val="-18"/>
          <w:w w:val="110"/>
        </w:rPr>
        <w:t xml:space="preserve"> </w:t>
      </w:r>
      <w:r>
        <w:rPr>
          <w:w w:val="110"/>
        </w:rPr>
        <w:t>(tissue-specific</w:t>
      </w:r>
      <w:r>
        <w:rPr>
          <w:spacing w:val="-18"/>
          <w:w w:val="110"/>
        </w:rPr>
        <w:t xml:space="preserve"> </w:t>
      </w:r>
      <w:r>
        <w:rPr>
          <w:w w:val="110"/>
        </w:rPr>
        <w:t>genes)</w:t>
      </w:r>
      <w:r>
        <w:rPr>
          <w:spacing w:val="-18"/>
          <w:w w:val="110"/>
        </w:rPr>
        <w:t xml:space="preserve"> </w:t>
      </w:r>
      <w:r>
        <w:rPr>
          <w:w w:val="110"/>
        </w:rPr>
        <w:t>were</w:t>
      </w:r>
      <w:r>
        <w:rPr>
          <w:spacing w:val="-18"/>
          <w:w w:val="110"/>
        </w:rPr>
        <w:t xml:space="preserve"> </w:t>
      </w:r>
      <w:r>
        <w:rPr>
          <w:w w:val="110"/>
        </w:rPr>
        <w:t>identified</w:t>
      </w:r>
      <w:r>
        <w:rPr>
          <w:spacing w:val="-18"/>
          <w:w w:val="110"/>
        </w:rPr>
        <w:t xml:space="preserve"> </w:t>
      </w:r>
      <w:r>
        <w:rPr>
          <w:w w:val="110"/>
        </w:rPr>
        <w:t>when</w:t>
      </w:r>
      <w:r>
        <w:rPr>
          <w:spacing w:val="-18"/>
          <w:w w:val="110"/>
        </w:rPr>
        <w:t xml:space="preserve"> </w:t>
      </w:r>
      <w:r>
        <w:rPr>
          <w:w w:val="110"/>
        </w:rPr>
        <w:t xml:space="preserve">compared to changes in expression between </w:t>
      </w:r>
      <w:proofErr w:type="spellStart"/>
      <w:r>
        <w:rPr>
          <w:spacing w:val="-4"/>
          <w:w w:val="110"/>
        </w:rPr>
        <w:t>PsA</w:t>
      </w:r>
      <w:proofErr w:type="spellEnd"/>
      <w:r>
        <w:rPr>
          <w:spacing w:val="-4"/>
          <w:w w:val="110"/>
        </w:rPr>
        <w:t xml:space="preserve"> </w:t>
      </w:r>
      <w:r>
        <w:rPr>
          <w:w w:val="110"/>
        </w:rPr>
        <w:t>patients and controls in</w:t>
      </w:r>
      <w:del w:id="1702" w:author="Microsoft Office User" w:date="2018-12-24T10:29:00Z">
        <w:r w:rsidDel="005C778C">
          <w:rPr>
            <w:w w:val="110"/>
          </w:rPr>
          <w:delText xml:space="preserve"> PB </w:delText>
        </w:r>
      </w:del>
      <w:ins w:id="1703" w:author="Microsoft Office User" w:date="2018-12-24T10:29:00Z">
        <w:r w:rsidR="005C778C">
          <w:rPr>
            <w:w w:val="110"/>
          </w:rPr>
          <w:t xml:space="preserve"> peripheral blood </w:t>
        </w:r>
      </w:ins>
      <w:r>
        <w:rPr>
          <w:w w:val="110"/>
        </w:rPr>
        <w:t>for CD14</w:t>
      </w:r>
      <w:proofErr w:type="gramStart"/>
      <w:r>
        <w:rPr>
          <w:w w:val="110"/>
          <w:position w:val="9"/>
          <w:sz w:val="18"/>
        </w:rPr>
        <w:t xml:space="preserve">+  </w:t>
      </w:r>
      <w:r>
        <w:rPr>
          <w:w w:val="110"/>
        </w:rPr>
        <w:t>monocytes</w:t>
      </w:r>
      <w:proofErr w:type="gramEnd"/>
      <w:r>
        <w:rPr>
          <w:w w:val="110"/>
        </w:rPr>
        <w:t xml:space="preserve"> and mCD8</w:t>
      </w:r>
      <w:r>
        <w:rPr>
          <w:w w:val="110"/>
          <w:position w:val="9"/>
          <w:sz w:val="18"/>
        </w:rPr>
        <w:t xml:space="preserve">+ </w:t>
      </w:r>
      <w:r>
        <w:rPr>
          <w:w w:val="110"/>
        </w:rPr>
        <w:t>cells. Systemic genes for mCD8</w:t>
      </w:r>
      <w:r>
        <w:rPr>
          <w:w w:val="110"/>
          <w:position w:val="9"/>
          <w:sz w:val="18"/>
        </w:rPr>
        <w:t xml:space="preserve">+ </w:t>
      </w:r>
      <w:r>
        <w:rPr>
          <w:w w:val="110"/>
        </w:rPr>
        <w:t>cells included for example</w:t>
      </w:r>
      <w:r>
        <w:rPr>
          <w:spacing w:val="-11"/>
          <w:w w:val="110"/>
        </w:rPr>
        <w:t xml:space="preserve"> </w:t>
      </w:r>
      <w:r>
        <w:rPr>
          <w:i/>
          <w:w w:val="110"/>
        </w:rPr>
        <w:t>CCR10</w:t>
      </w:r>
      <w:r>
        <w:rPr>
          <w:w w:val="110"/>
        </w:rPr>
        <w:t>,</w:t>
      </w:r>
      <w:r>
        <w:rPr>
          <w:spacing w:val="-10"/>
          <w:w w:val="110"/>
        </w:rPr>
        <w:t xml:space="preserve"> </w:t>
      </w:r>
      <w:r>
        <w:rPr>
          <w:w w:val="110"/>
        </w:rPr>
        <w:t>a</w:t>
      </w:r>
      <w:r>
        <w:rPr>
          <w:spacing w:val="-10"/>
          <w:w w:val="110"/>
        </w:rPr>
        <w:t xml:space="preserve"> </w:t>
      </w:r>
      <w:r>
        <w:rPr>
          <w:w w:val="110"/>
        </w:rPr>
        <w:t>chemokine</w:t>
      </w:r>
      <w:r>
        <w:rPr>
          <w:spacing w:val="-11"/>
          <w:w w:val="110"/>
        </w:rPr>
        <w:t xml:space="preserve"> </w:t>
      </w:r>
      <w:r>
        <w:rPr>
          <w:w w:val="110"/>
        </w:rPr>
        <w:t>receptor</w:t>
      </w:r>
      <w:r>
        <w:rPr>
          <w:spacing w:val="-10"/>
          <w:w w:val="110"/>
        </w:rPr>
        <w:t xml:space="preserve"> </w:t>
      </w:r>
      <w:r>
        <w:rPr>
          <w:w w:val="110"/>
        </w:rPr>
        <w:t>co-expressed</w:t>
      </w:r>
      <w:r>
        <w:rPr>
          <w:spacing w:val="-10"/>
          <w:w w:val="110"/>
        </w:rPr>
        <w:t xml:space="preserve"> </w:t>
      </w:r>
      <w:r>
        <w:rPr>
          <w:w w:val="110"/>
        </w:rPr>
        <w:t>by</w:t>
      </w:r>
      <w:r>
        <w:rPr>
          <w:spacing w:val="-10"/>
          <w:w w:val="110"/>
        </w:rPr>
        <w:t xml:space="preserve"> </w:t>
      </w:r>
      <w:r>
        <w:rPr>
          <w:w w:val="110"/>
        </w:rPr>
        <w:t>a</w:t>
      </w:r>
      <w:r>
        <w:rPr>
          <w:spacing w:val="-11"/>
          <w:w w:val="110"/>
        </w:rPr>
        <w:t xml:space="preserve"> </w:t>
      </w:r>
      <w:r>
        <w:rPr>
          <w:w w:val="110"/>
        </w:rPr>
        <w:t>subset</w:t>
      </w:r>
      <w:r>
        <w:rPr>
          <w:spacing w:val="-10"/>
          <w:w w:val="110"/>
        </w:rPr>
        <w:t xml:space="preserve"> </w:t>
      </w:r>
      <w:r>
        <w:rPr>
          <w:w w:val="110"/>
        </w:rPr>
        <w:t>of</w:t>
      </w:r>
      <w:r>
        <w:rPr>
          <w:spacing w:val="-10"/>
          <w:w w:val="110"/>
        </w:rPr>
        <w:t xml:space="preserve"> </w:t>
      </w:r>
      <w:r>
        <w:rPr>
          <w:w w:val="110"/>
        </w:rPr>
        <w:t>memory</w:t>
      </w:r>
      <w:r>
        <w:rPr>
          <w:spacing w:val="-11"/>
          <w:w w:val="110"/>
        </w:rPr>
        <w:t xml:space="preserve"> </w:t>
      </w:r>
      <w:r>
        <w:rPr>
          <w:w w:val="110"/>
        </w:rPr>
        <w:t>cells that preferentially migrate to skin, which has also been identified as an up- regulated gene in tCD8</w:t>
      </w:r>
      <w:r>
        <w:rPr>
          <w:w w:val="110"/>
          <w:position w:val="9"/>
          <w:sz w:val="18"/>
        </w:rPr>
        <w:t xml:space="preserve">+ </w:t>
      </w:r>
      <w:r>
        <w:rPr>
          <w:w w:val="110"/>
        </w:rPr>
        <w:t xml:space="preserve">cells in the psoriasis cohort (Chapter ?? and in </w:t>
      </w:r>
      <w:r>
        <w:rPr>
          <w:spacing w:val="-3"/>
          <w:w w:val="110"/>
        </w:rPr>
        <w:t xml:space="preserve">patients </w:t>
      </w:r>
      <w:r>
        <w:rPr>
          <w:w w:val="110"/>
        </w:rPr>
        <w:t>with</w:t>
      </w:r>
      <w:r>
        <w:rPr>
          <w:spacing w:val="-14"/>
          <w:w w:val="110"/>
        </w:rPr>
        <w:t xml:space="preserve"> </w:t>
      </w:r>
      <w:r>
        <w:rPr>
          <w:w w:val="110"/>
        </w:rPr>
        <w:t>atopic</w:t>
      </w:r>
      <w:r>
        <w:rPr>
          <w:spacing w:val="-14"/>
          <w:w w:val="110"/>
        </w:rPr>
        <w:t xml:space="preserve"> </w:t>
      </w:r>
      <w:r>
        <w:rPr>
          <w:w w:val="110"/>
        </w:rPr>
        <w:t>dermatitis</w:t>
      </w:r>
      <w:r>
        <w:rPr>
          <w:spacing w:val="-14"/>
          <w:w w:val="110"/>
        </w:rPr>
        <w:t xml:space="preserve"> </w:t>
      </w:r>
      <w:r>
        <w:rPr>
          <w:w w:val="110"/>
        </w:rPr>
        <w:t>(</w:t>
      </w:r>
      <w:proofErr w:type="spellStart"/>
      <w:r>
        <w:rPr>
          <w:w w:val="110"/>
        </w:rPr>
        <w:t>Hijnen</w:t>
      </w:r>
      <w:proofErr w:type="spellEnd"/>
      <w:r>
        <w:rPr>
          <w:spacing w:val="-14"/>
          <w:w w:val="110"/>
        </w:rPr>
        <w:t xml:space="preserve"> </w:t>
      </w:r>
      <w:r>
        <w:rPr>
          <w:w w:val="110"/>
        </w:rPr>
        <w:t>et</w:t>
      </w:r>
      <w:r>
        <w:rPr>
          <w:spacing w:val="-14"/>
          <w:w w:val="110"/>
        </w:rPr>
        <w:t xml:space="preserve"> </w:t>
      </w:r>
      <w:r>
        <w:rPr>
          <w:w w:val="110"/>
        </w:rPr>
        <w:t>al.</w:t>
      </w:r>
      <w:r>
        <w:rPr>
          <w:spacing w:val="-14"/>
          <w:w w:val="110"/>
        </w:rPr>
        <w:t xml:space="preserve"> </w:t>
      </w:r>
      <w:r>
        <w:rPr>
          <w:w w:val="110"/>
        </w:rPr>
        <w:t>2005).</w:t>
      </w:r>
      <w:r>
        <w:rPr>
          <w:spacing w:val="7"/>
          <w:w w:val="110"/>
        </w:rPr>
        <w:t xml:space="preserve"> </w:t>
      </w:r>
      <w:r>
        <w:rPr>
          <w:w w:val="110"/>
        </w:rPr>
        <w:t>Interestingly,</w:t>
      </w:r>
      <w:r>
        <w:rPr>
          <w:spacing w:val="-10"/>
          <w:w w:val="110"/>
        </w:rPr>
        <w:t xml:space="preserve"> </w:t>
      </w:r>
      <w:r>
        <w:rPr>
          <w:i/>
          <w:w w:val="110"/>
        </w:rPr>
        <w:t>SPP1</w:t>
      </w:r>
      <w:r>
        <w:rPr>
          <w:i/>
          <w:spacing w:val="-14"/>
          <w:w w:val="110"/>
        </w:rPr>
        <w:t xml:space="preserve"> </w:t>
      </w:r>
      <w:r>
        <w:rPr>
          <w:w w:val="110"/>
        </w:rPr>
        <w:t>and</w:t>
      </w:r>
      <w:r>
        <w:rPr>
          <w:spacing w:val="-14"/>
          <w:w w:val="110"/>
        </w:rPr>
        <w:t xml:space="preserve"> </w:t>
      </w:r>
      <w:r>
        <w:rPr>
          <w:i/>
          <w:w w:val="110"/>
        </w:rPr>
        <w:t>FN1</w:t>
      </w:r>
      <w:r>
        <w:rPr>
          <w:i/>
          <w:spacing w:val="-14"/>
          <w:w w:val="110"/>
        </w:rPr>
        <w:t xml:space="preserve"> </w:t>
      </w:r>
      <w:r>
        <w:rPr>
          <w:w w:val="110"/>
        </w:rPr>
        <w:t xml:space="preserve">appeared in the tissue-specific category in the three cell types. </w:t>
      </w:r>
      <w:proofErr w:type="spellStart"/>
      <w:r>
        <w:rPr>
          <w:w w:val="110"/>
        </w:rPr>
        <w:t>Dolcino</w:t>
      </w:r>
      <w:proofErr w:type="spellEnd"/>
      <w:r>
        <w:rPr>
          <w:w w:val="110"/>
        </w:rPr>
        <w:t xml:space="preserve"> and colleagues had reported these genes as the two most dysregulated when comparing bulk synovial membrane transcriptome from </w:t>
      </w:r>
      <w:proofErr w:type="spellStart"/>
      <w:r>
        <w:rPr>
          <w:spacing w:val="-4"/>
          <w:w w:val="110"/>
        </w:rPr>
        <w:t>PsA</w:t>
      </w:r>
      <w:proofErr w:type="spellEnd"/>
      <w:r>
        <w:rPr>
          <w:spacing w:val="-4"/>
          <w:w w:val="110"/>
        </w:rPr>
        <w:t xml:space="preserve"> </w:t>
      </w:r>
      <w:r>
        <w:rPr>
          <w:w w:val="110"/>
        </w:rPr>
        <w:t>patients and healthy individuals (</w:t>
      </w:r>
      <w:proofErr w:type="spellStart"/>
      <w:r>
        <w:rPr>
          <w:w w:val="110"/>
        </w:rPr>
        <w:t>Dolcino</w:t>
      </w:r>
      <w:proofErr w:type="spellEnd"/>
      <w:r>
        <w:rPr>
          <w:w w:val="110"/>
        </w:rPr>
        <w:t xml:space="preserve"> et al. 2015). My data suggests that CD14</w:t>
      </w:r>
      <w:r>
        <w:rPr>
          <w:w w:val="110"/>
          <w:position w:val="9"/>
          <w:sz w:val="18"/>
        </w:rPr>
        <w:t xml:space="preserve">+ </w:t>
      </w:r>
      <w:r>
        <w:rPr>
          <w:w w:val="110"/>
        </w:rPr>
        <w:t>monocytes, mCD4</w:t>
      </w:r>
      <w:r>
        <w:rPr>
          <w:w w:val="110"/>
          <w:position w:val="9"/>
          <w:sz w:val="18"/>
        </w:rPr>
        <w:t xml:space="preserve">+ </w:t>
      </w:r>
      <w:r>
        <w:rPr>
          <w:w w:val="110"/>
        </w:rPr>
        <w:t>and mCD8</w:t>
      </w:r>
      <w:r>
        <w:rPr>
          <w:w w:val="110"/>
          <w:position w:val="9"/>
          <w:sz w:val="18"/>
        </w:rPr>
        <w:t>+</w:t>
      </w:r>
      <w:r>
        <w:rPr>
          <w:spacing w:val="20"/>
          <w:w w:val="110"/>
          <w:position w:val="9"/>
          <w:sz w:val="18"/>
        </w:rPr>
        <w:t xml:space="preserve"> </w:t>
      </w:r>
      <w:r>
        <w:rPr>
          <w:w w:val="110"/>
        </w:rPr>
        <w:t>cells</w:t>
      </w:r>
      <w:r>
        <w:rPr>
          <w:spacing w:val="-6"/>
          <w:w w:val="110"/>
        </w:rPr>
        <w:t xml:space="preserve"> </w:t>
      </w:r>
      <w:r>
        <w:rPr>
          <w:w w:val="110"/>
        </w:rPr>
        <w:t>may</w:t>
      </w:r>
      <w:r>
        <w:rPr>
          <w:spacing w:val="-6"/>
          <w:w w:val="110"/>
        </w:rPr>
        <w:t xml:space="preserve"> </w:t>
      </w:r>
      <w:r>
        <w:rPr>
          <w:w w:val="110"/>
        </w:rPr>
        <w:t>all</w:t>
      </w:r>
      <w:r>
        <w:rPr>
          <w:spacing w:val="-6"/>
          <w:w w:val="110"/>
        </w:rPr>
        <w:t xml:space="preserve"> </w:t>
      </w:r>
      <w:r>
        <w:rPr>
          <w:w w:val="110"/>
        </w:rPr>
        <w:t>contribute</w:t>
      </w:r>
      <w:r>
        <w:rPr>
          <w:spacing w:val="-7"/>
          <w:w w:val="110"/>
        </w:rPr>
        <w:t xml:space="preserve"> </w:t>
      </w:r>
      <w:r>
        <w:rPr>
          <w:w w:val="110"/>
        </w:rPr>
        <w:t>to</w:t>
      </w:r>
      <w:r>
        <w:rPr>
          <w:spacing w:val="-7"/>
          <w:w w:val="110"/>
        </w:rPr>
        <w:t xml:space="preserve"> </w:t>
      </w:r>
      <w:r>
        <w:rPr>
          <w:w w:val="110"/>
        </w:rPr>
        <w:t>the</w:t>
      </w:r>
      <w:r>
        <w:rPr>
          <w:spacing w:val="-6"/>
          <w:w w:val="110"/>
        </w:rPr>
        <w:t xml:space="preserve"> </w:t>
      </w:r>
      <w:r>
        <w:rPr>
          <w:w w:val="110"/>
        </w:rPr>
        <w:t>up-regulation</w:t>
      </w:r>
      <w:r>
        <w:rPr>
          <w:spacing w:val="-6"/>
          <w:w w:val="110"/>
        </w:rPr>
        <w:t xml:space="preserve"> </w:t>
      </w:r>
      <w:r>
        <w:rPr>
          <w:w w:val="110"/>
        </w:rPr>
        <w:t>of</w:t>
      </w:r>
      <w:r>
        <w:rPr>
          <w:spacing w:val="-6"/>
          <w:w w:val="110"/>
        </w:rPr>
        <w:t xml:space="preserve"> </w:t>
      </w:r>
      <w:r>
        <w:rPr>
          <w:i/>
          <w:w w:val="110"/>
        </w:rPr>
        <w:t>SPP1</w:t>
      </w:r>
      <w:r>
        <w:rPr>
          <w:i/>
          <w:spacing w:val="-6"/>
          <w:w w:val="110"/>
        </w:rPr>
        <w:t xml:space="preserve"> </w:t>
      </w:r>
      <w:r>
        <w:rPr>
          <w:w w:val="110"/>
        </w:rPr>
        <w:t>and</w:t>
      </w:r>
      <w:r>
        <w:rPr>
          <w:spacing w:val="-6"/>
          <w:w w:val="110"/>
        </w:rPr>
        <w:t xml:space="preserve"> </w:t>
      </w:r>
      <w:r>
        <w:rPr>
          <w:i/>
          <w:w w:val="110"/>
        </w:rPr>
        <w:t>FN1</w:t>
      </w:r>
      <w:r>
        <w:rPr>
          <w:i/>
          <w:spacing w:val="-6"/>
          <w:w w:val="110"/>
        </w:rPr>
        <w:t xml:space="preserve"> </w:t>
      </w:r>
      <w:r>
        <w:rPr>
          <w:w w:val="110"/>
        </w:rPr>
        <w:t>in</w:t>
      </w:r>
      <w:r>
        <w:rPr>
          <w:spacing w:val="-6"/>
          <w:w w:val="110"/>
        </w:rPr>
        <w:t xml:space="preserve"> </w:t>
      </w:r>
      <w:r>
        <w:rPr>
          <w:w w:val="110"/>
        </w:rPr>
        <w:t>the</w:t>
      </w:r>
      <w:r>
        <w:rPr>
          <w:spacing w:val="-7"/>
          <w:w w:val="110"/>
        </w:rPr>
        <w:t xml:space="preserve"> </w:t>
      </w:r>
      <w:proofErr w:type="spellStart"/>
      <w:r>
        <w:rPr>
          <w:spacing w:val="-8"/>
          <w:w w:val="110"/>
        </w:rPr>
        <w:t>PsA</w:t>
      </w:r>
      <w:proofErr w:type="spellEnd"/>
      <w:r>
        <w:rPr>
          <w:spacing w:val="-8"/>
          <w:w w:val="110"/>
        </w:rPr>
        <w:t xml:space="preserve"> </w:t>
      </w:r>
      <w:r>
        <w:rPr>
          <w:w w:val="110"/>
        </w:rPr>
        <w:t xml:space="preserve">synovium membranes. The </w:t>
      </w:r>
      <w:r>
        <w:rPr>
          <w:i/>
          <w:w w:val="110"/>
        </w:rPr>
        <w:t xml:space="preserve">SPP1 </w:t>
      </w:r>
      <w:r>
        <w:rPr>
          <w:w w:val="110"/>
        </w:rPr>
        <w:t xml:space="preserve">protein product, </w:t>
      </w:r>
      <w:proofErr w:type="spellStart"/>
      <w:r>
        <w:rPr>
          <w:w w:val="110"/>
        </w:rPr>
        <w:t>osteopontin</w:t>
      </w:r>
      <w:proofErr w:type="spellEnd"/>
      <w:r>
        <w:rPr>
          <w:w w:val="110"/>
        </w:rPr>
        <w:t xml:space="preserve">, is a cytokine and chemokine expressed by many cell types, including monocytes/macrophages and T cells. It is involved in cell migration, adhesion and cell-mediated immune response through regulation of T cells, importantly in Th-17 (Morimoto et al. 2010). </w:t>
      </w:r>
      <w:r>
        <w:rPr>
          <w:i/>
          <w:w w:val="110"/>
        </w:rPr>
        <w:t xml:space="preserve">SPP1 </w:t>
      </w:r>
      <w:r>
        <w:rPr>
          <w:w w:val="110"/>
        </w:rPr>
        <w:t>also plays a role in other chronic inflammatory and autoimmune diseases (</w:t>
      </w:r>
      <w:proofErr w:type="spellStart"/>
      <w:r>
        <w:rPr>
          <w:w w:val="110"/>
        </w:rPr>
        <w:t>Rittling</w:t>
      </w:r>
      <w:proofErr w:type="spellEnd"/>
      <w:r>
        <w:rPr>
          <w:w w:val="110"/>
        </w:rPr>
        <w:t xml:space="preserve"> and research 2015). </w:t>
      </w:r>
      <w:r>
        <w:rPr>
          <w:i/>
          <w:w w:val="110"/>
        </w:rPr>
        <w:t xml:space="preserve">FN1 </w:t>
      </w:r>
      <w:r>
        <w:rPr>
          <w:w w:val="110"/>
        </w:rPr>
        <w:t xml:space="preserve">encodes fibronectin-1, a </w:t>
      </w:r>
      <w:r>
        <w:rPr>
          <w:spacing w:val="-4"/>
          <w:w w:val="110"/>
        </w:rPr>
        <w:t xml:space="preserve">main </w:t>
      </w:r>
      <w:r>
        <w:rPr>
          <w:w w:val="110"/>
        </w:rPr>
        <w:t>component of the cartilage matrix, involved in cell adhesion, migration, growth and di</w:t>
      </w:r>
      <w:r>
        <w:rPr>
          <w:rFonts w:ascii="Arial"/>
          <w:w w:val="110"/>
        </w:rPr>
        <w:t>ff</w:t>
      </w:r>
      <w:r>
        <w:rPr>
          <w:w w:val="110"/>
        </w:rPr>
        <w:t xml:space="preserve">erentiation and </w:t>
      </w:r>
      <w:proofErr w:type="gramStart"/>
      <w:r>
        <w:rPr>
          <w:w w:val="110"/>
        </w:rPr>
        <w:t>found to be highly expressed</w:t>
      </w:r>
      <w:proofErr w:type="gramEnd"/>
      <w:r>
        <w:rPr>
          <w:w w:val="110"/>
        </w:rPr>
        <w:t xml:space="preserve"> in RA inflamed synovium (Chang et al. 2005).</w:t>
      </w:r>
      <w:r>
        <w:rPr>
          <w:spacing w:val="55"/>
          <w:w w:val="110"/>
        </w:rPr>
        <w:t xml:space="preserve"> </w:t>
      </w:r>
      <w:r>
        <w:rPr>
          <w:w w:val="110"/>
        </w:rPr>
        <w:t xml:space="preserve">Moreover, </w:t>
      </w:r>
      <w:r>
        <w:rPr>
          <w:i/>
          <w:w w:val="110"/>
        </w:rPr>
        <w:t xml:space="preserve">FN1 </w:t>
      </w:r>
      <w:proofErr w:type="gramStart"/>
      <w:r>
        <w:rPr>
          <w:w w:val="110"/>
        </w:rPr>
        <w:t>has been shown</w:t>
      </w:r>
      <w:proofErr w:type="gramEnd"/>
      <w:r>
        <w:rPr>
          <w:w w:val="110"/>
        </w:rPr>
        <w:t xml:space="preserve"> to induce bone resorption</w:t>
      </w:r>
    </w:p>
    <w:p w14:paraId="0F70B16F" w14:textId="77777777" w:rsidR="005313F1" w:rsidRDefault="005313F1">
      <w:pPr>
        <w:spacing w:line="410" w:lineRule="auto"/>
        <w:jc w:val="both"/>
        <w:sectPr w:rsidR="005313F1">
          <w:pgSz w:w="11910" w:h="16840"/>
          <w:pgMar w:top="1800" w:right="1240" w:bottom="560" w:left="1680" w:header="1482" w:footer="364" w:gutter="0"/>
          <w:cols w:space="720"/>
        </w:sectPr>
      </w:pPr>
    </w:p>
    <w:p w14:paraId="7153A0A0" w14:textId="77777777" w:rsidR="005313F1" w:rsidRDefault="005313F1">
      <w:pPr>
        <w:pStyle w:val="BodyText"/>
        <w:rPr>
          <w:sz w:val="20"/>
        </w:rPr>
      </w:pPr>
    </w:p>
    <w:p w14:paraId="30461EE6" w14:textId="77777777" w:rsidR="005313F1" w:rsidRDefault="009B75EF">
      <w:pPr>
        <w:pStyle w:val="BodyText"/>
        <w:spacing w:before="69" w:line="480" w:lineRule="atLeast"/>
        <w:ind w:left="377" w:right="101"/>
        <w:jc w:val="both"/>
      </w:pPr>
      <w:proofErr w:type="gramStart"/>
      <w:r>
        <w:rPr>
          <w:w w:val="110"/>
        </w:rPr>
        <w:t>mediated</w:t>
      </w:r>
      <w:proofErr w:type="gramEnd"/>
      <w:r>
        <w:rPr>
          <w:w w:val="110"/>
        </w:rPr>
        <w:t xml:space="preserve"> by pro-inflammatory mediators, such as nitric </w:t>
      </w:r>
      <w:proofErr w:type="spellStart"/>
      <w:r>
        <w:rPr>
          <w:w w:val="110"/>
        </w:rPr>
        <w:t>oxyde</w:t>
      </w:r>
      <w:proofErr w:type="spellEnd"/>
      <w:r>
        <w:rPr>
          <w:w w:val="110"/>
        </w:rPr>
        <w:t xml:space="preserve"> and IL-1</w:t>
      </w:r>
      <w:r>
        <w:rPr>
          <w:i/>
          <w:w w:val="110"/>
        </w:rPr>
        <w:t xml:space="preserve">β </w:t>
      </w:r>
      <w:r>
        <w:rPr>
          <w:w w:val="110"/>
        </w:rPr>
        <w:t>(</w:t>
      </w:r>
      <w:proofErr w:type="spellStart"/>
      <w:r>
        <w:rPr>
          <w:w w:val="110"/>
        </w:rPr>
        <w:t>Gramoun</w:t>
      </w:r>
      <w:proofErr w:type="spellEnd"/>
      <w:r>
        <w:rPr>
          <w:w w:val="110"/>
        </w:rPr>
        <w:t xml:space="preserve"> et al. 2010). In </w:t>
      </w:r>
      <w:proofErr w:type="spellStart"/>
      <w:r>
        <w:rPr>
          <w:w w:val="110"/>
        </w:rPr>
        <w:t>Dolcinos</w:t>
      </w:r>
      <w:proofErr w:type="spellEnd"/>
      <w:r>
        <w:rPr>
          <w:w w:val="110"/>
        </w:rPr>
        <w:t xml:space="preserve"> data </w:t>
      </w:r>
      <w:r>
        <w:rPr>
          <w:i/>
          <w:w w:val="110"/>
        </w:rPr>
        <w:t xml:space="preserve">FN1 </w:t>
      </w:r>
      <w:r>
        <w:rPr>
          <w:w w:val="110"/>
        </w:rPr>
        <w:t xml:space="preserve">up-regulation was only found when comparing synovial membranes of </w:t>
      </w:r>
      <w:proofErr w:type="spellStart"/>
      <w:r>
        <w:rPr>
          <w:w w:val="110"/>
        </w:rPr>
        <w:t>PsA</w:t>
      </w:r>
      <w:proofErr w:type="spellEnd"/>
      <w:r>
        <w:rPr>
          <w:w w:val="110"/>
        </w:rPr>
        <w:t xml:space="preserve"> versus </w:t>
      </w:r>
      <w:proofErr w:type="gramStart"/>
      <w:r>
        <w:rPr>
          <w:w w:val="110"/>
        </w:rPr>
        <w:t>controls,</w:t>
      </w:r>
      <w:proofErr w:type="gramEnd"/>
      <w:r>
        <w:rPr>
          <w:w w:val="110"/>
        </w:rPr>
        <w:t xml:space="preserve"> and no changes were reported in</w:t>
      </w:r>
      <w:del w:id="1704" w:author="Microsoft Office User" w:date="2018-12-24T10:29:00Z">
        <w:r w:rsidDel="005C778C">
          <w:rPr>
            <w:w w:val="110"/>
          </w:rPr>
          <w:delText xml:space="preserve"> PB </w:delText>
        </w:r>
      </w:del>
      <w:ins w:id="1705" w:author="Microsoft Office User" w:date="2018-12-24T10:29:00Z">
        <w:r w:rsidR="005C778C">
          <w:rPr>
            <w:w w:val="110"/>
          </w:rPr>
          <w:t xml:space="preserve"> peripheral blood </w:t>
        </w:r>
      </w:ins>
      <w:r>
        <w:rPr>
          <w:w w:val="110"/>
        </w:rPr>
        <w:t xml:space="preserve">samples, altogether suggesting the tissue-specificity of this dysregulation in </w:t>
      </w:r>
      <w:proofErr w:type="spellStart"/>
      <w:r>
        <w:rPr>
          <w:w w:val="110"/>
        </w:rPr>
        <w:t>PsA.</w:t>
      </w:r>
      <w:proofErr w:type="spellEnd"/>
      <w:r>
        <w:rPr>
          <w:w w:val="110"/>
        </w:rPr>
        <w:t xml:space="preserve"> Furthermore, the identification of DARs open in</w:t>
      </w:r>
      <w:del w:id="1706" w:author="Microsoft Office User" w:date="2018-12-24T10:32:00Z">
        <w:r w:rsidDel="005C778C">
          <w:rPr>
            <w:w w:val="110"/>
          </w:rPr>
          <w:delText xml:space="preserve"> SF </w:delText>
        </w:r>
      </w:del>
      <w:ins w:id="1707" w:author="Microsoft Office User" w:date="2018-12-24T10:32:00Z">
        <w:r w:rsidR="005C778C">
          <w:rPr>
            <w:w w:val="110"/>
          </w:rPr>
          <w:t xml:space="preserve"> synovial fluid </w:t>
        </w:r>
      </w:ins>
      <w:r>
        <w:rPr>
          <w:w w:val="110"/>
        </w:rPr>
        <w:t xml:space="preserve">at the promoter and 3 downstream of </w:t>
      </w:r>
      <w:r>
        <w:rPr>
          <w:i/>
          <w:w w:val="110"/>
        </w:rPr>
        <w:t xml:space="preserve">FN1 </w:t>
      </w:r>
      <w:r>
        <w:rPr>
          <w:w w:val="110"/>
        </w:rPr>
        <w:t>in CD14</w:t>
      </w:r>
      <w:r>
        <w:rPr>
          <w:w w:val="110"/>
          <w:position w:val="9"/>
          <w:sz w:val="18"/>
        </w:rPr>
        <w:t xml:space="preserve">+ </w:t>
      </w:r>
      <w:r>
        <w:rPr>
          <w:w w:val="110"/>
        </w:rPr>
        <w:t>monocytes may suggest a link between changes in modulation of gene expression and chromatin accessibility in this particular cell type.</w:t>
      </w:r>
    </w:p>
    <w:p w14:paraId="0D1C324D" w14:textId="77777777" w:rsidR="005313F1" w:rsidRDefault="009B75EF">
      <w:pPr>
        <w:pStyle w:val="BodyText"/>
        <w:spacing w:before="31" w:line="478" w:lineRule="exact"/>
        <w:ind w:left="377" w:right="101" w:firstLine="566"/>
        <w:jc w:val="both"/>
      </w:pPr>
      <w:r>
        <w:rPr>
          <w:w w:val="110"/>
        </w:rPr>
        <w:t xml:space="preserve">In contrast to the observation in </w:t>
      </w:r>
      <w:r>
        <w:rPr>
          <w:spacing w:val="-3"/>
          <w:w w:val="110"/>
        </w:rPr>
        <w:t xml:space="preserve">my </w:t>
      </w:r>
      <w:r>
        <w:rPr>
          <w:w w:val="110"/>
        </w:rPr>
        <w:t xml:space="preserve">pilot </w:t>
      </w:r>
      <w:r>
        <w:rPr>
          <w:spacing w:val="-4"/>
          <w:w w:val="110"/>
        </w:rPr>
        <w:t xml:space="preserve">study, </w:t>
      </w:r>
      <w:proofErr w:type="spellStart"/>
      <w:r>
        <w:rPr>
          <w:w w:val="110"/>
        </w:rPr>
        <w:t>Dolcino</w:t>
      </w:r>
      <w:proofErr w:type="spellEnd"/>
      <w:r>
        <w:rPr>
          <w:w w:val="110"/>
        </w:rPr>
        <w:t xml:space="preserve"> also showed moderate</w:t>
      </w:r>
      <w:r>
        <w:rPr>
          <w:spacing w:val="-10"/>
          <w:w w:val="110"/>
        </w:rPr>
        <w:t xml:space="preserve"> </w:t>
      </w:r>
      <w:r>
        <w:rPr>
          <w:w w:val="110"/>
        </w:rPr>
        <w:t>up-regulation</w:t>
      </w:r>
      <w:r>
        <w:rPr>
          <w:spacing w:val="-10"/>
          <w:w w:val="110"/>
        </w:rPr>
        <w:t xml:space="preserve"> </w:t>
      </w:r>
      <w:r>
        <w:rPr>
          <w:w w:val="110"/>
        </w:rPr>
        <w:t>of</w:t>
      </w:r>
      <w:r>
        <w:rPr>
          <w:spacing w:val="-10"/>
          <w:w w:val="110"/>
        </w:rPr>
        <w:t xml:space="preserve"> </w:t>
      </w:r>
      <w:r>
        <w:rPr>
          <w:i/>
          <w:w w:val="110"/>
        </w:rPr>
        <w:t>SPP1</w:t>
      </w:r>
      <w:r>
        <w:rPr>
          <w:i/>
          <w:spacing w:val="-10"/>
          <w:w w:val="110"/>
        </w:rPr>
        <w:t xml:space="preserve"> </w:t>
      </w:r>
      <w:r>
        <w:rPr>
          <w:w w:val="110"/>
        </w:rPr>
        <w:t>expression</w:t>
      </w:r>
      <w:r>
        <w:rPr>
          <w:spacing w:val="-9"/>
          <w:w w:val="110"/>
        </w:rPr>
        <w:t xml:space="preserve"> </w:t>
      </w:r>
      <w:r>
        <w:rPr>
          <w:w w:val="110"/>
        </w:rPr>
        <w:t>in</w:t>
      </w:r>
      <w:del w:id="1708" w:author="Microsoft Office User" w:date="2018-12-24T10:29:00Z">
        <w:r w:rsidDel="005C778C">
          <w:rPr>
            <w:spacing w:val="-11"/>
            <w:w w:val="110"/>
          </w:rPr>
          <w:delText xml:space="preserve"> </w:delText>
        </w:r>
        <w:r w:rsidDel="005C778C">
          <w:rPr>
            <w:w w:val="110"/>
          </w:rPr>
          <w:delText>PB</w:delText>
        </w:r>
        <w:r w:rsidDel="005C778C">
          <w:rPr>
            <w:spacing w:val="-9"/>
            <w:w w:val="110"/>
          </w:rPr>
          <w:delText xml:space="preserve"> </w:delText>
        </w:r>
      </w:del>
      <w:ins w:id="1709" w:author="Microsoft Office User" w:date="2018-12-24T10:29:00Z">
        <w:r w:rsidR="005C778C">
          <w:rPr>
            <w:spacing w:val="-11"/>
            <w:w w:val="110"/>
          </w:rPr>
          <w:t xml:space="preserve"> peripheral blood </w:t>
        </w:r>
      </w:ins>
      <w:r>
        <w:rPr>
          <w:w w:val="110"/>
        </w:rPr>
        <w:t>from</w:t>
      </w:r>
      <w:r>
        <w:rPr>
          <w:spacing w:val="-10"/>
          <w:w w:val="110"/>
        </w:rPr>
        <w:t xml:space="preserve"> </w:t>
      </w:r>
      <w:proofErr w:type="spellStart"/>
      <w:r>
        <w:rPr>
          <w:spacing w:val="-4"/>
          <w:w w:val="110"/>
        </w:rPr>
        <w:t>PsA</w:t>
      </w:r>
      <w:proofErr w:type="spellEnd"/>
      <w:r>
        <w:rPr>
          <w:spacing w:val="-10"/>
          <w:w w:val="110"/>
        </w:rPr>
        <w:t xml:space="preserve"> </w:t>
      </w:r>
      <w:r>
        <w:rPr>
          <w:w w:val="110"/>
        </w:rPr>
        <w:t>patients</w:t>
      </w:r>
      <w:r>
        <w:rPr>
          <w:spacing w:val="-9"/>
          <w:w w:val="110"/>
        </w:rPr>
        <w:t xml:space="preserve"> </w:t>
      </w:r>
      <w:r>
        <w:rPr>
          <w:w w:val="110"/>
        </w:rPr>
        <w:t>compared</w:t>
      </w:r>
      <w:r>
        <w:rPr>
          <w:spacing w:val="-10"/>
          <w:w w:val="110"/>
        </w:rPr>
        <w:t xml:space="preserve"> </w:t>
      </w:r>
      <w:r>
        <w:rPr>
          <w:w w:val="110"/>
        </w:rPr>
        <w:t xml:space="preserve">to controls. This </w:t>
      </w:r>
      <w:proofErr w:type="gramStart"/>
      <w:r>
        <w:rPr>
          <w:w w:val="110"/>
        </w:rPr>
        <w:t>could be explained</w:t>
      </w:r>
      <w:proofErr w:type="gramEnd"/>
      <w:r>
        <w:rPr>
          <w:w w:val="110"/>
        </w:rPr>
        <w:t xml:space="preserve"> by the fact that </w:t>
      </w:r>
      <w:proofErr w:type="spellStart"/>
      <w:r>
        <w:rPr>
          <w:spacing w:val="-4"/>
          <w:w w:val="110"/>
        </w:rPr>
        <w:t>Dolcino’s</w:t>
      </w:r>
      <w:proofErr w:type="spellEnd"/>
      <w:r>
        <w:rPr>
          <w:spacing w:val="-4"/>
          <w:w w:val="110"/>
        </w:rPr>
        <w:t xml:space="preserve"> </w:t>
      </w:r>
      <w:r>
        <w:rPr>
          <w:w w:val="110"/>
        </w:rPr>
        <w:t xml:space="preserve">study was </w:t>
      </w:r>
      <w:r>
        <w:rPr>
          <w:spacing w:val="-3"/>
          <w:w w:val="110"/>
        </w:rPr>
        <w:t xml:space="preserve">performed </w:t>
      </w:r>
      <w:r>
        <w:rPr>
          <w:w w:val="110"/>
        </w:rPr>
        <w:t xml:space="preserve">in bulk PBMCs and dysregulation of </w:t>
      </w:r>
      <w:r>
        <w:rPr>
          <w:i/>
          <w:w w:val="110"/>
        </w:rPr>
        <w:t xml:space="preserve">SPP1 </w:t>
      </w:r>
      <w:r>
        <w:rPr>
          <w:w w:val="110"/>
        </w:rPr>
        <w:t>in CD14</w:t>
      </w:r>
      <w:r>
        <w:rPr>
          <w:w w:val="110"/>
          <w:position w:val="9"/>
          <w:sz w:val="18"/>
        </w:rPr>
        <w:t xml:space="preserve">+ </w:t>
      </w:r>
      <w:r>
        <w:rPr>
          <w:w w:val="110"/>
        </w:rPr>
        <w:t>monocytes, mCD4</w:t>
      </w:r>
      <w:r>
        <w:rPr>
          <w:w w:val="110"/>
          <w:position w:val="9"/>
          <w:sz w:val="18"/>
        </w:rPr>
        <w:t xml:space="preserve">+ </w:t>
      </w:r>
      <w:r>
        <w:rPr>
          <w:spacing w:val="-4"/>
          <w:w w:val="110"/>
        </w:rPr>
        <w:t xml:space="preserve">and </w:t>
      </w:r>
      <w:r>
        <w:rPr>
          <w:w w:val="110"/>
        </w:rPr>
        <w:t>mCD8</w:t>
      </w:r>
      <w:r>
        <w:rPr>
          <w:w w:val="110"/>
          <w:position w:val="9"/>
          <w:sz w:val="18"/>
        </w:rPr>
        <w:t xml:space="preserve">+ </w:t>
      </w:r>
      <w:r>
        <w:rPr>
          <w:w w:val="110"/>
        </w:rPr>
        <w:t xml:space="preserve">cells may be tissue-specific. </w:t>
      </w:r>
      <w:r>
        <w:rPr>
          <w:spacing w:val="-3"/>
          <w:w w:val="110"/>
        </w:rPr>
        <w:t xml:space="preserve">However, </w:t>
      </w:r>
      <w:r>
        <w:rPr>
          <w:w w:val="110"/>
        </w:rPr>
        <w:t>this could also be the result of</w:t>
      </w:r>
      <w:r>
        <w:rPr>
          <w:spacing w:val="-31"/>
          <w:w w:val="110"/>
        </w:rPr>
        <w:t xml:space="preserve"> </w:t>
      </w:r>
      <w:r>
        <w:rPr>
          <w:w w:val="110"/>
        </w:rPr>
        <w:t>the small</w:t>
      </w:r>
      <w:r>
        <w:rPr>
          <w:spacing w:val="-13"/>
          <w:w w:val="110"/>
        </w:rPr>
        <w:t xml:space="preserve"> </w:t>
      </w:r>
      <w:r>
        <w:rPr>
          <w:w w:val="110"/>
        </w:rPr>
        <w:t>number</w:t>
      </w:r>
      <w:r>
        <w:rPr>
          <w:spacing w:val="-13"/>
          <w:w w:val="110"/>
        </w:rPr>
        <w:t xml:space="preserve"> </w:t>
      </w:r>
      <w:r>
        <w:rPr>
          <w:w w:val="110"/>
        </w:rPr>
        <w:t>of</w:t>
      </w:r>
      <w:r>
        <w:rPr>
          <w:spacing w:val="-13"/>
          <w:w w:val="110"/>
        </w:rPr>
        <w:t xml:space="preserve"> </w:t>
      </w:r>
      <w:r>
        <w:rPr>
          <w:w w:val="110"/>
        </w:rPr>
        <w:t>qPCR</w:t>
      </w:r>
      <w:r>
        <w:rPr>
          <w:spacing w:val="-12"/>
          <w:w w:val="110"/>
        </w:rPr>
        <w:t xml:space="preserve"> </w:t>
      </w:r>
      <w:r>
        <w:rPr>
          <w:w w:val="110"/>
        </w:rPr>
        <w:t>replicates</w:t>
      </w:r>
      <w:r>
        <w:rPr>
          <w:spacing w:val="-13"/>
          <w:w w:val="110"/>
        </w:rPr>
        <w:t xml:space="preserve"> </w:t>
      </w:r>
      <w:r>
        <w:rPr>
          <w:w w:val="110"/>
        </w:rPr>
        <w:t>and</w:t>
      </w:r>
      <w:r>
        <w:rPr>
          <w:spacing w:val="-13"/>
          <w:w w:val="110"/>
        </w:rPr>
        <w:t xml:space="preserve"> </w:t>
      </w:r>
      <w:r>
        <w:rPr>
          <w:i/>
          <w:w w:val="110"/>
        </w:rPr>
        <w:t>SPP1</w:t>
      </w:r>
      <w:r>
        <w:rPr>
          <w:i/>
          <w:spacing w:val="-12"/>
          <w:w w:val="110"/>
        </w:rPr>
        <w:t xml:space="preserve"> </w:t>
      </w:r>
      <w:r>
        <w:rPr>
          <w:w w:val="110"/>
        </w:rPr>
        <w:t>dysregulation</w:t>
      </w:r>
      <w:r>
        <w:rPr>
          <w:spacing w:val="-13"/>
          <w:w w:val="110"/>
        </w:rPr>
        <w:t xml:space="preserve"> </w:t>
      </w:r>
      <w:r>
        <w:rPr>
          <w:w w:val="110"/>
        </w:rPr>
        <w:t>in</w:t>
      </w:r>
      <w:del w:id="1710" w:author="Microsoft Office User" w:date="2018-12-24T10:29:00Z">
        <w:r w:rsidDel="005C778C">
          <w:rPr>
            <w:spacing w:val="-13"/>
            <w:w w:val="110"/>
          </w:rPr>
          <w:delText xml:space="preserve"> </w:delText>
        </w:r>
        <w:r w:rsidDel="005C778C">
          <w:rPr>
            <w:w w:val="110"/>
          </w:rPr>
          <w:delText>PB</w:delText>
        </w:r>
        <w:r w:rsidDel="005C778C">
          <w:rPr>
            <w:spacing w:val="-12"/>
            <w:w w:val="110"/>
          </w:rPr>
          <w:delText xml:space="preserve"> </w:delText>
        </w:r>
      </w:del>
      <w:ins w:id="1711" w:author="Microsoft Office User" w:date="2018-12-24T10:29:00Z">
        <w:r w:rsidR="005C778C">
          <w:rPr>
            <w:spacing w:val="-13"/>
            <w:w w:val="110"/>
          </w:rPr>
          <w:t xml:space="preserve"> peripheral blood </w:t>
        </w:r>
      </w:ins>
      <w:r>
        <w:rPr>
          <w:w w:val="110"/>
        </w:rPr>
        <w:t>between</w:t>
      </w:r>
      <w:r>
        <w:rPr>
          <w:spacing w:val="-13"/>
          <w:w w:val="110"/>
        </w:rPr>
        <w:t xml:space="preserve"> </w:t>
      </w:r>
      <w:proofErr w:type="spellStart"/>
      <w:r>
        <w:rPr>
          <w:spacing w:val="-4"/>
          <w:w w:val="110"/>
        </w:rPr>
        <w:t>PsA</w:t>
      </w:r>
      <w:proofErr w:type="spellEnd"/>
      <w:r>
        <w:rPr>
          <w:spacing w:val="-13"/>
          <w:w w:val="110"/>
        </w:rPr>
        <w:t xml:space="preserve"> </w:t>
      </w:r>
      <w:r>
        <w:rPr>
          <w:spacing w:val="-5"/>
          <w:w w:val="110"/>
        </w:rPr>
        <w:t xml:space="preserve">and </w:t>
      </w:r>
      <w:r>
        <w:rPr>
          <w:w w:val="110"/>
        </w:rPr>
        <w:t xml:space="preserve">healthy samples failing to reach significance in </w:t>
      </w:r>
      <w:r>
        <w:rPr>
          <w:spacing w:val="-3"/>
          <w:w w:val="110"/>
        </w:rPr>
        <w:t xml:space="preserve">my </w:t>
      </w:r>
      <w:r>
        <w:rPr>
          <w:spacing w:val="-4"/>
          <w:w w:val="110"/>
        </w:rPr>
        <w:t xml:space="preserve">study. </w:t>
      </w:r>
      <w:r>
        <w:rPr>
          <w:w w:val="110"/>
        </w:rPr>
        <w:t>Overall, up-regulation of</w:t>
      </w:r>
      <w:r>
        <w:rPr>
          <w:spacing w:val="-7"/>
          <w:w w:val="110"/>
        </w:rPr>
        <w:t xml:space="preserve"> </w:t>
      </w:r>
      <w:r>
        <w:rPr>
          <w:w w:val="110"/>
        </w:rPr>
        <w:t>these</w:t>
      </w:r>
      <w:r>
        <w:rPr>
          <w:spacing w:val="-6"/>
          <w:w w:val="110"/>
        </w:rPr>
        <w:t xml:space="preserve"> </w:t>
      </w:r>
      <w:r>
        <w:rPr>
          <w:w w:val="110"/>
        </w:rPr>
        <w:t>two</w:t>
      </w:r>
      <w:r>
        <w:rPr>
          <w:spacing w:val="-6"/>
          <w:w w:val="110"/>
        </w:rPr>
        <w:t xml:space="preserve"> </w:t>
      </w:r>
      <w:r>
        <w:rPr>
          <w:w w:val="110"/>
        </w:rPr>
        <w:t>genes</w:t>
      </w:r>
      <w:r>
        <w:rPr>
          <w:spacing w:val="-6"/>
          <w:w w:val="110"/>
        </w:rPr>
        <w:t xml:space="preserve"> </w:t>
      </w:r>
      <w:r>
        <w:rPr>
          <w:w w:val="110"/>
        </w:rPr>
        <w:t>in</w:t>
      </w:r>
      <w:del w:id="1712" w:author="Microsoft Office User" w:date="2018-12-24T10:32:00Z">
        <w:r w:rsidDel="005C778C">
          <w:rPr>
            <w:spacing w:val="-6"/>
            <w:w w:val="110"/>
          </w:rPr>
          <w:delText xml:space="preserve"> </w:delText>
        </w:r>
        <w:r w:rsidDel="005C778C">
          <w:rPr>
            <w:w w:val="110"/>
          </w:rPr>
          <w:delText>SF</w:delText>
        </w:r>
        <w:r w:rsidDel="005C778C">
          <w:rPr>
            <w:spacing w:val="-7"/>
            <w:w w:val="110"/>
          </w:rPr>
          <w:delText xml:space="preserve"> </w:delText>
        </w:r>
      </w:del>
      <w:ins w:id="1713" w:author="Microsoft Office User" w:date="2018-12-24T10:32:00Z">
        <w:r w:rsidR="005C778C">
          <w:rPr>
            <w:spacing w:val="-6"/>
            <w:w w:val="110"/>
          </w:rPr>
          <w:t xml:space="preserve"> synovial fluid </w:t>
        </w:r>
      </w:ins>
      <w:r>
        <w:rPr>
          <w:w w:val="110"/>
        </w:rPr>
        <w:t>cells</w:t>
      </w:r>
      <w:r>
        <w:rPr>
          <w:spacing w:val="-6"/>
          <w:w w:val="110"/>
        </w:rPr>
        <w:t xml:space="preserve"> </w:t>
      </w:r>
      <w:r>
        <w:rPr>
          <w:w w:val="110"/>
        </w:rPr>
        <w:t>reflect</w:t>
      </w:r>
      <w:r>
        <w:rPr>
          <w:spacing w:val="-6"/>
          <w:w w:val="110"/>
        </w:rPr>
        <w:t xml:space="preserve"> </w:t>
      </w:r>
      <w:r>
        <w:rPr>
          <w:w w:val="110"/>
        </w:rPr>
        <w:t>the</w:t>
      </w:r>
      <w:r>
        <w:rPr>
          <w:spacing w:val="-6"/>
          <w:w w:val="110"/>
        </w:rPr>
        <w:t xml:space="preserve"> </w:t>
      </w:r>
      <w:r>
        <w:rPr>
          <w:w w:val="110"/>
        </w:rPr>
        <w:t>activation</w:t>
      </w:r>
      <w:r>
        <w:rPr>
          <w:spacing w:val="-6"/>
          <w:w w:val="110"/>
        </w:rPr>
        <w:t xml:space="preserve"> </w:t>
      </w:r>
      <w:r>
        <w:rPr>
          <w:w w:val="110"/>
        </w:rPr>
        <w:t>of</w:t>
      </w:r>
      <w:r>
        <w:rPr>
          <w:spacing w:val="-6"/>
          <w:w w:val="110"/>
        </w:rPr>
        <w:t xml:space="preserve"> </w:t>
      </w:r>
      <w:r>
        <w:rPr>
          <w:w w:val="110"/>
        </w:rPr>
        <w:t>chemotaxis</w:t>
      </w:r>
      <w:r>
        <w:rPr>
          <w:spacing w:val="-7"/>
          <w:w w:val="110"/>
        </w:rPr>
        <w:t xml:space="preserve"> </w:t>
      </w:r>
      <w:r>
        <w:rPr>
          <w:w w:val="110"/>
        </w:rPr>
        <w:t>and</w:t>
      </w:r>
      <w:r>
        <w:rPr>
          <w:spacing w:val="-6"/>
          <w:w w:val="110"/>
        </w:rPr>
        <w:t xml:space="preserve"> </w:t>
      </w:r>
      <w:r>
        <w:rPr>
          <w:w w:val="110"/>
        </w:rPr>
        <w:t>infiltration of circulating monocytes and T cells, activation of the Th-17 immune response and dysregulation of osteoclast bone remodeling , all of which are pivotal in</w:t>
      </w:r>
      <w:r>
        <w:rPr>
          <w:spacing w:val="-36"/>
          <w:w w:val="110"/>
        </w:rPr>
        <w:t xml:space="preserve"> </w:t>
      </w:r>
      <w:proofErr w:type="spellStart"/>
      <w:r>
        <w:rPr>
          <w:spacing w:val="-9"/>
          <w:w w:val="110"/>
        </w:rPr>
        <w:t>PsA</w:t>
      </w:r>
      <w:proofErr w:type="spellEnd"/>
      <w:r>
        <w:rPr>
          <w:spacing w:val="-9"/>
          <w:w w:val="110"/>
        </w:rPr>
        <w:t xml:space="preserve"> </w:t>
      </w:r>
      <w:r>
        <w:rPr>
          <w:spacing w:val="-3"/>
          <w:w w:val="110"/>
        </w:rPr>
        <w:t xml:space="preserve">pathophysiology, </w:t>
      </w:r>
      <w:r>
        <w:rPr>
          <w:w w:val="110"/>
        </w:rPr>
        <w:t>particularly at the inflamed tissue (Mensah2017; Durham et al. 2015).</w:t>
      </w:r>
    </w:p>
    <w:p w14:paraId="0DC27829" w14:textId="77777777" w:rsidR="005313F1" w:rsidRDefault="009B75EF">
      <w:pPr>
        <w:pStyle w:val="BodyText"/>
        <w:spacing w:before="2" w:line="478" w:lineRule="exact"/>
        <w:ind w:left="377" w:right="101" w:firstLine="566"/>
        <w:jc w:val="both"/>
      </w:pPr>
      <w:r>
        <w:rPr>
          <w:w w:val="110"/>
        </w:rPr>
        <w:t xml:space="preserve">An example of an interesting putatively disease-specific gene identified by this study was </w:t>
      </w:r>
      <w:r>
        <w:rPr>
          <w:i/>
          <w:w w:val="110"/>
        </w:rPr>
        <w:t>GPR68</w:t>
      </w:r>
      <w:r>
        <w:rPr>
          <w:w w:val="110"/>
        </w:rPr>
        <w:t>, up-regulated in mCD4</w:t>
      </w:r>
      <w:r>
        <w:rPr>
          <w:w w:val="110"/>
          <w:position w:val="9"/>
          <w:sz w:val="18"/>
        </w:rPr>
        <w:t xml:space="preserve">+ </w:t>
      </w:r>
      <w:proofErr w:type="spellStart"/>
      <w:r>
        <w:rPr>
          <w:spacing w:val="-4"/>
          <w:w w:val="110"/>
        </w:rPr>
        <w:t>PsA</w:t>
      </w:r>
      <w:proofErr w:type="spellEnd"/>
      <w:del w:id="1714" w:author="Microsoft Office User" w:date="2018-12-24T10:29:00Z">
        <w:r w:rsidDel="005C778C">
          <w:rPr>
            <w:spacing w:val="-4"/>
            <w:w w:val="110"/>
          </w:rPr>
          <w:delText xml:space="preserve"> </w:delText>
        </w:r>
        <w:r w:rsidDel="005C778C">
          <w:rPr>
            <w:w w:val="110"/>
          </w:rPr>
          <w:delText xml:space="preserve">PB </w:delText>
        </w:r>
      </w:del>
      <w:ins w:id="1715" w:author="Microsoft Office User" w:date="2018-12-24T10:29:00Z">
        <w:r w:rsidR="005C778C">
          <w:rPr>
            <w:spacing w:val="-4"/>
            <w:w w:val="110"/>
          </w:rPr>
          <w:t xml:space="preserve"> peripheral blood </w:t>
        </w:r>
      </w:ins>
      <w:r>
        <w:rPr>
          <w:w w:val="110"/>
        </w:rPr>
        <w:t xml:space="preserve">compared to controls with expression further increased in </w:t>
      </w:r>
      <w:r>
        <w:rPr>
          <w:spacing w:val="-8"/>
          <w:w w:val="110"/>
        </w:rPr>
        <w:t xml:space="preserve">SF. </w:t>
      </w:r>
      <w:r>
        <w:rPr>
          <w:i/>
          <w:w w:val="110"/>
        </w:rPr>
        <w:t xml:space="preserve">GPR68 </w:t>
      </w:r>
      <w:r>
        <w:rPr>
          <w:w w:val="110"/>
        </w:rPr>
        <w:t xml:space="preserve">is a G protein-coupled receptor (GPCR), expressed in T cells and others, that undergoes activation through </w:t>
      </w:r>
      <w:r>
        <w:rPr>
          <w:spacing w:val="-6"/>
          <w:w w:val="110"/>
        </w:rPr>
        <w:t xml:space="preserve">pH </w:t>
      </w:r>
      <w:r>
        <w:rPr>
          <w:w w:val="110"/>
        </w:rPr>
        <w:t>acidification,</w:t>
      </w:r>
      <w:r>
        <w:rPr>
          <w:spacing w:val="-8"/>
          <w:w w:val="110"/>
        </w:rPr>
        <w:t xml:space="preserve"> </w:t>
      </w:r>
      <w:r>
        <w:rPr>
          <w:w w:val="110"/>
        </w:rPr>
        <w:t>characteristic</w:t>
      </w:r>
      <w:r>
        <w:rPr>
          <w:spacing w:val="-10"/>
          <w:w w:val="110"/>
        </w:rPr>
        <w:t xml:space="preserve"> </w:t>
      </w:r>
      <w:r>
        <w:rPr>
          <w:w w:val="110"/>
        </w:rPr>
        <w:t>of</w:t>
      </w:r>
      <w:r>
        <w:rPr>
          <w:spacing w:val="-9"/>
          <w:w w:val="110"/>
        </w:rPr>
        <w:t xml:space="preserve"> </w:t>
      </w:r>
      <w:r>
        <w:rPr>
          <w:w w:val="110"/>
        </w:rPr>
        <w:t>synovial</w:t>
      </w:r>
      <w:r>
        <w:rPr>
          <w:spacing w:val="-9"/>
          <w:w w:val="110"/>
        </w:rPr>
        <w:t xml:space="preserve"> </w:t>
      </w:r>
      <w:r>
        <w:rPr>
          <w:w w:val="110"/>
        </w:rPr>
        <w:t>tissues</w:t>
      </w:r>
      <w:r>
        <w:rPr>
          <w:spacing w:val="-9"/>
          <w:w w:val="110"/>
        </w:rPr>
        <w:t xml:space="preserve"> </w:t>
      </w:r>
      <w:r>
        <w:rPr>
          <w:w w:val="110"/>
        </w:rPr>
        <w:t>under</w:t>
      </w:r>
      <w:r>
        <w:rPr>
          <w:spacing w:val="-9"/>
          <w:w w:val="110"/>
        </w:rPr>
        <w:t xml:space="preserve"> </w:t>
      </w:r>
      <w:r>
        <w:rPr>
          <w:w w:val="110"/>
        </w:rPr>
        <w:t>inflammation</w:t>
      </w:r>
      <w:r>
        <w:rPr>
          <w:spacing w:val="-9"/>
          <w:w w:val="110"/>
        </w:rPr>
        <w:t xml:space="preserve"> </w:t>
      </w:r>
      <w:r>
        <w:rPr>
          <w:w w:val="110"/>
        </w:rPr>
        <w:t xml:space="preserve">(Saxena2011; </w:t>
      </w:r>
      <w:proofErr w:type="spellStart"/>
      <w:r>
        <w:rPr>
          <w:w w:val="110"/>
        </w:rPr>
        <w:t>Biniecka</w:t>
      </w:r>
      <w:proofErr w:type="spellEnd"/>
      <w:r>
        <w:rPr>
          <w:w w:val="110"/>
        </w:rPr>
        <w:t xml:space="preserve"> et al. 2016). Interestingly, </w:t>
      </w:r>
      <w:r>
        <w:rPr>
          <w:i/>
          <w:w w:val="110"/>
        </w:rPr>
        <w:t>GPR65</w:t>
      </w:r>
      <w:r>
        <w:rPr>
          <w:w w:val="110"/>
        </w:rPr>
        <w:t xml:space="preserve">, another member of the acid-sensing GPCR </w:t>
      </w:r>
      <w:r>
        <w:rPr>
          <w:spacing w:val="-5"/>
          <w:w w:val="110"/>
        </w:rPr>
        <w:t xml:space="preserve">family, </w:t>
      </w:r>
      <w:r>
        <w:rPr>
          <w:w w:val="110"/>
        </w:rPr>
        <w:t>has been associated with a number of immune mediated diseases, including</w:t>
      </w:r>
      <w:r>
        <w:rPr>
          <w:spacing w:val="-11"/>
          <w:w w:val="110"/>
        </w:rPr>
        <w:t xml:space="preserve"> </w:t>
      </w:r>
      <w:r>
        <w:rPr>
          <w:w w:val="110"/>
        </w:rPr>
        <w:t>AS,</w:t>
      </w:r>
      <w:r>
        <w:rPr>
          <w:spacing w:val="-10"/>
          <w:w w:val="110"/>
        </w:rPr>
        <w:t xml:space="preserve"> </w:t>
      </w:r>
      <w:r>
        <w:rPr>
          <w:w w:val="110"/>
        </w:rPr>
        <w:t>CD</w:t>
      </w:r>
      <w:r>
        <w:rPr>
          <w:spacing w:val="-11"/>
          <w:w w:val="110"/>
        </w:rPr>
        <w:t xml:space="preserve"> </w:t>
      </w:r>
      <w:r>
        <w:rPr>
          <w:w w:val="110"/>
        </w:rPr>
        <w:t>and</w:t>
      </w:r>
      <w:r>
        <w:rPr>
          <w:spacing w:val="-10"/>
          <w:w w:val="110"/>
        </w:rPr>
        <w:t xml:space="preserve"> </w:t>
      </w:r>
      <w:r>
        <w:rPr>
          <w:w w:val="110"/>
        </w:rPr>
        <w:t>MS</w:t>
      </w:r>
      <w:r>
        <w:rPr>
          <w:spacing w:val="-11"/>
          <w:w w:val="110"/>
        </w:rPr>
        <w:t xml:space="preserve"> </w:t>
      </w:r>
      <w:r>
        <w:rPr>
          <w:w w:val="110"/>
        </w:rPr>
        <w:t>(Cortes</w:t>
      </w:r>
      <w:r>
        <w:rPr>
          <w:spacing w:val="-10"/>
          <w:w w:val="110"/>
        </w:rPr>
        <w:t xml:space="preserve"> </w:t>
      </w:r>
      <w:r>
        <w:rPr>
          <w:w w:val="110"/>
        </w:rPr>
        <w:t>et</w:t>
      </w:r>
      <w:r>
        <w:rPr>
          <w:spacing w:val="-11"/>
          <w:w w:val="110"/>
        </w:rPr>
        <w:t xml:space="preserve"> </w:t>
      </w:r>
      <w:r>
        <w:rPr>
          <w:w w:val="110"/>
        </w:rPr>
        <w:t>al.</w:t>
      </w:r>
      <w:r>
        <w:rPr>
          <w:spacing w:val="-11"/>
          <w:w w:val="110"/>
        </w:rPr>
        <w:t xml:space="preserve"> </w:t>
      </w:r>
      <w:r>
        <w:rPr>
          <w:w w:val="110"/>
        </w:rPr>
        <w:t>2013;</w:t>
      </w:r>
      <w:r>
        <w:rPr>
          <w:spacing w:val="-10"/>
          <w:w w:val="110"/>
        </w:rPr>
        <w:t xml:space="preserve"> </w:t>
      </w:r>
      <w:r>
        <w:rPr>
          <w:w w:val="110"/>
        </w:rPr>
        <w:t>Lassen</w:t>
      </w:r>
      <w:r>
        <w:rPr>
          <w:spacing w:val="-11"/>
          <w:w w:val="110"/>
        </w:rPr>
        <w:t xml:space="preserve"> </w:t>
      </w:r>
      <w:r>
        <w:rPr>
          <w:w w:val="110"/>
        </w:rPr>
        <w:lastRenderedPageBreak/>
        <w:t>et</w:t>
      </w:r>
      <w:r>
        <w:rPr>
          <w:spacing w:val="-10"/>
          <w:w w:val="110"/>
        </w:rPr>
        <w:t xml:space="preserve"> </w:t>
      </w:r>
      <w:r>
        <w:rPr>
          <w:w w:val="110"/>
        </w:rPr>
        <w:t>al.</w:t>
      </w:r>
      <w:r>
        <w:rPr>
          <w:spacing w:val="-11"/>
          <w:w w:val="110"/>
        </w:rPr>
        <w:t xml:space="preserve"> </w:t>
      </w:r>
      <w:r>
        <w:rPr>
          <w:w w:val="110"/>
        </w:rPr>
        <w:t>2016;</w:t>
      </w:r>
      <w:r>
        <w:rPr>
          <w:spacing w:val="-10"/>
          <w:w w:val="110"/>
        </w:rPr>
        <w:t xml:space="preserve"> </w:t>
      </w:r>
      <w:proofErr w:type="spellStart"/>
      <w:r>
        <w:rPr>
          <w:w w:val="110"/>
        </w:rPr>
        <w:t>Wirasinha</w:t>
      </w:r>
      <w:proofErr w:type="spellEnd"/>
      <w:r>
        <w:rPr>
          <w:spacing w:val="-10"/>
          <w:w w:val="110"/>
        </w:rPr>
        <w:t xml:space="preserve"> </w:t>
      </w:r>
      <w:r>
        <w:rPr>
          <w:w w:val="110"/>
        </w:rPr>
        <w:t>et</w:t>
      </w:r>
      <w:r>
        <w:rPr>
          <w:spacing w:val="-11"/>
          <w:w w:val="110"/>
        </w:rPr>
        <w:t xml:space="preserve"> </w:t>
      </w:r>
      <w:r>
        <w:rPr>
          <w:spacing w:val="-4"/>
          <w:w w:val="110"/>
        </w:rPr>
        <w:t>al.</w:t>
      </w:r>
    </w:p>
    <w:p w14:paraId="78887B9B" w14:textId="77777777" w:rsidR="005313F1" w:rsidRDefault="005313F1">
      <w:pPr>
        <w:spacing w:line="478" w:lineRule="exact"/>
        <w:jc w:val="both"/>
        <w:sectPr w:rsidR="005313F1">
          <w:pgSz w:w="11910" w:h="16840"/>
          <w:pgMar w:top="1800" w:right="1240" w:bottom="560" w:left="1680" w:header="1482" w:footer="364" w:gutter="0"/>
          <w:cols w:space="720"/>
        </w:sectPr>
      </w:pPr>
    </w:p>
    <w:p w14:paraId="26FAEAC9" w14:textId="77777777" w:rsidR="005313F1" w:rsidRDefault="005313F1">
      <w:pPr>
        <w:pStyle w:val="BodyText"/>
        <w:rPr>
          <w:sz w:val="20"/>
        </w:rPr>
      </w:pPr>
    </w:p>
    <w:p w14:paraId="030DF611" w14:textId="77777777" w:rsidR="005313F1" w:rsidRDefault="005313F1">
      <w:pPr>
        <w:pStyle w:val="BodyText"/>
        <w:spacing w:before="8"/>
        <w:rPr>
          <w:sz w:val="23"/>
        </w:rPr>
      </w:pPr>
    </w:p>
    <w:p w14:paraId="49A5A3DF" w14:textId="77777777" w:rsidR="005313F1" w:rsidRDefault="009B75EF">
      <w:pPr>
        <w:pStyle w:val="BodyText"/>
        <w:spacing w:line="415" w:lineRule="auto"/>
        <w:ind w:left="377" w:right="102"/>
        <w:jc w:val="both"/>
      </w:pPr>
      <w:r>
        <w:rPr>
          <w:w w:val="110"/>
        </w:rPr>
        <w:t xml:space="preserve">2018). GPR65 </w:t>
      </w:r>
      <w:proofErr w:type="gramStart"/>
      <w:r>
        <w:rPr>
          <w:w w:val="110"/>
        </w:rPr>
        <w:t>was found</w:t>
      </w:r>
      <w:proofErr w:type="gramEnd"/>
      <w:r>
        <w:rPr>
          <w:w w:val="110"/>
        </w:rPr>
        <w:t xml:space="preserve"> to be a marker of pathogenic Th17 cells in the murine and human systems (Al-Mossawi 2017; </w:t>
      </w:r>
      <w:proofErr w:type="spellStart"/>
      <w:r>
        <w:rPr>
          <w:w w:val="110"/>
        </w:rPr>
        <w:t>Gaublomme</w:t>
      </w:r>
      <w:proofErr w:type="spellEnd"/>
      <w:r>
        <w:rPr>
          <w:w w:val="110"/>
        </w:rPr>
        <w:t xml:space="preserve"> et al. 2015). </w:t>
      </w:r>
      <w:r>
        <w:rPr>
          <w:spacing w:val="-3"/>
          <w:w w:val="110"/>
        </w:rPr>
        <w:t xml:space="preserve">Unfortunately, </w:t>
      </w:r>
      <w:r>
        <w:rPr>
          <w:w w:val="110"/>
        </w:rPr>
        <w:t xml:space="preserve">GPR65 was not included in the gene array used in this </w:t>
      </w:r>
      <w:r>
        <w:rPr>
          <w:spacing w:val="-4"/>
          <w:w w:val="110"/>
        </w:rPr>
        <w:t xml:space="preserve">study. </w:t>
      </w:r>
      <w:r>
        <w:rPr>
          <w:w w:val="110"/>
        </w:rPr>
        <w:t xml:space="preserve">Indeed, the use of a gene array rather than a </w:t>
      </w:r>
      <w:proofErr w:type="spellStart"/>
      <w:r>
        <w:rPr>
          <w:w w:val="110"/>
        </w:rPr>
        <w:t>transcriptomics</w:t>
      </w:r>
      <w:proofErr w:type="spellEnd"/>
      <w:r>
        <w:rPr>
          <w:w w:val="110"/>
        </w:rPr>
        <w:t xml:space="preserve"> approach using RNA sequencing is a limitation of this</w:t>
      </w:r>
      <w:r>
        <w:rPr>
          <w:spacing w:val="-17"/>
          <w:w w:val="110"/>
        </w:rPr>
        <w:t xml:space="preserve"> </w:t>
      </w:r>
      <w:r>
        <w:rPr>
          <w:spacing w:val="-4"/>
          <w:w w:val="110"/>
        </w:rPr>
        <w:t>study.</w:t>
      </w:r>
    </w:p>
    <w:p w14:paraId="728C769B" w14:textId="77777777" w:rsidR="005313F1" w:rsidRDefault="009B75EF">
      <w:pPr>
        <w:pStyle w:val="BodyText"/>
        <w:spacing w:before="4" w:line="410" w:lineRule="auto"/>
        <w:ind w:left="377" w:right="101" w:firstLine="566"/>
        <w:jc w:val="both"/>
      </w:pPr>
      <w:r>
        <w:rPr>
          <w:w w:val="110"/>
        </w:rPr>
        <w:t xml:space="preserve">In terms of relevant biological processes, pathway analysis </w:t>
      </w:r>
      <w:r>
        <w:rPr>
          <w:spacing w:val="-3"/>
          <w:w w:val="110"/>
        </w:rPr>
        <w:t xml:space="preserve">using </w:t>
      </w:r>
      <w:r>
        <w:rPr>
          <w:w w:val="110"/>
        </w:rPr>
        <w:t>consistently modulated genes between</w:t>
      </w:r>
      <w:del w:id="1716" w:author="Microsoft Office User" w:date="2018-12-24T10:32:00Z">
        <w:r w:rsidDel="005C778C">
          <w:rPr>
            <w:w w:val="110"/>
          </w:rPr>
          <w:delText xml:space="preserve"> SF </w:delText>
        </w:r>
      </w:del>
      <w:ins w:id="1717" w:author="Microsoft Office User" w:date="2018-12-24T10:32:00Z">
        <w:r w:rsidR="005C778C">
          <w:rPr>
            <w:w w:val="110"/>
          </w:rPr>
          <w:t xml:space="preserve"> synovial fluid </w:t>
        </w:r>
      </w:ins>
      <w:r>
        <w:rPr>
          <w:w w:val="110"/>
        </w:rPr>
        <w:t>and</w:t>
      </w:r>
      <w:del w:id="1718" w:author="Microsoft Office User" w:date="2018-12-24T10:29:00Z">
        <w:r w:rsidDel="005C778C">
          <w:rPr>
            <w:w w:val="110"/>
          </w:rPr>
          <w:delText xml:space="preserve"> PB </w:delText>
        </w:r>
      </w:del>
      <w:ins w:id="1719" w:author="Microsoft Office User" w:date="2018-12-24T10:29:00Z">
        <w:r w:rsidR="005C778C">
          <w:rPr>
            <w:w w:val="110"/>
          </w:rPr>
          <w:t xml:space="preserve"> peripheral blood </w:t>
        </w:r>
      </w:ins>
      <w:r>
        <w:rPr>
          <w:w w:val="110"/>
        </w:rPr>
        <w:t xml:space="preserve">in this data revealed enrichment for TLR and NOD-like </w:t>
      </w:r>
      <w:proofErr w:type="spellStart"/>
      <w:r>
        <w:rPr>
          <w:w w:val="110"/>
        </w:rPr>
        <w:t>signalling</w:t>
      </w:r>
      <w:proofErr w:type="spellEnd"/>
      <w:r>
        <w:rPr>
          <w:w w:val="110"/>
        </w:rPr>
        <w:t xml:space="preserve"> pathways in CD14</w:t>
      </w:r>
      <w:r>
        <w:rPr>
          <w:w w:val="110"/>
          <w:position w:val="9"/>
          <w:sz w:val="18"/>
        </w:rPr>
        <w:t xml:space="preserve">+ </w:t>
      </w:r>
      <w:r>
        <w:rPr>
          <w:w w:val="110"/>
        </w:rPr>
        <w:t xml:space="preserve">monocytes. This was consistent with the relevance of TLR and NOD-like receptors for rheumatic diseases (WJ and Arthritis 2009). Up-regulated expression of </w:t>
      </w:r>
      <w:r>
        <w:rPr>
          <w:i/>
          <w:spacing w:val="-3"/>
          <w:w w:val="110"/>
        </w:rPr>
        <w:t xml:space="preserve">TLR1 </w:t>
      </w:r>
      <w:r>
        <w:rPr>
          <w:w w:val="110"/>
        </w:rPr>
        <w:t xml:space="preserve">and </w:t>
      </w:r>
      <w:r>
        <w:rPr>
          <w:i/>
          <w:w w:val="110"/>
        </w:rPr>
        <w:t xml:space="preserve">TLR2 </w:t>
      </w:r>
      <w:r>
        <w:rPr>
          <w:w w:val="110"/>
        </w:rPr>
        <w:t>was significant in</w:t>
      </w:r>
      <w:del w:id="1720" w:author="Microsoft Office User" w:date="2018-12-24T10:32:00Z">
        <w:r w:rsidDel="005C778C">
          <w:rPr>
            <w:w w:val="110"/>
          </w:rPr>
          <w:delText xml:space="preserve"> SF </w:delText>
        </w:r>
      </w:del>
      <w:ins w:id="1721" w:author="Microsoft Office User" w:date="2018-12-24T10:32:00Z">
        <w:r w:rsidR="005C778C">
          <w:rPr>
            <w:w w:val="110"/>
          </w:rPr>
          <w:t xml:space="preserve"> synovial fluid </w:t>
        </w:r>
      </w:ins>
      <w:r>
        <w:rPr>
          <w:w w:val="110"/>
        </w:rPr>
        <w:t>CD14</w:t>
      </w:r>
      <w:r>
        <w:rPr>
          <w:w w:val="110"/>
          <w:position w:val="9"/>
          <w:sz w:val="18"/>
        </w:rPr>
        <w:t xml:space="preserve">+ </w:t>
      </w:r>
      <w:r>
        <w:rPr>
          <w:w w:val="110"/>
        </w:rPr>
        <w:t>monocytes compared to</w:t>
      </w:r>
      <w:del w:id="1722" w:author="Microsoft Office User" w:date="2018-12-24T10:29:00Z">
        <w:r w:rsidDel="005C778C">
          <w:rPr>
            <w:w w:val="110"/>
          </w:rPr>
          <w:delText xml:space="preserve"> PB </w:delText>
        </w:r>
      </w:del>
      <w:ins w:id="1723" w:author="Microsoft Office User" w:date="2018-12-24T10:29:00Z">
        <w:r w:rsidR="005C778C">
          <w:rPr>
            <w:w w:val="110"/>
          </w:rPr>
          <w:t xml:space="preserve"> peripheral blood </w:t>
        </w:r>
      </w:ins>
      <w:r>
        <w:rPr>
          <w:w w:val="110"/>
        </w:rPr>
        <w:t>and a</w:t>
      </w:r>
      <w:r>
        <w:rPr>
          <w:spacing w:val="-32"/>
          <w:w w:val="110"/>
        </w:rPr>
        <w:t xml:space="preserve"> </w:t>
      </w:r>
      <w:r>
        <w:rPr>
          <w:w w:val="110"/>
        </w:rPr>
        <w:t xml:space="preserve">similar trend in </w:t>
      </w:r>
      <w:r>
        <w:rPr>
          <w:i/>
          <w:w w:val="110"/>
        </w:rPr>
        <w:t xml:space="preserve">TLR4 </w:t>
      </w:r>
      <w:r>
        <w:rPr>
          <w:w w:val="110"/>
        </w:rPr>
        <w:t xml:space="preserve">expression </w:t>
      </w:r>
      <w:proofErr w:type="gramStart"/>
      <w:r>
        <w:rPr>
          <w:w w:val="110"/>
        </w:rPr>
        <w:t>was also</w:t>
      </w:r>
      <w:proofErr w:type="gramEnd"/>
      <w:r>
        <w:rPr>
          <w:w w:val="110"/>
        </w:rPr>
        <w:t xml:space="preserve"> observed but failed to reach significance      in this pilot </w:t>
      </w:r>
      <w:r>
        <w:rPr>
          <w:spacing w:val="-4"/>
          <w:w w:val="110"/>
        </w:rPr>
        <w:t xml:space="preserve">study. </w:t>
      </w:r>
      <w:r>
        <w:rPr>
          <w:w w:val="110"/>
        </w:rPr>
        <w:t>These finding were in line with some studies that have identified</w:t>
      </w:r>
      <w:r>
        <w:rPr>
          <w:spacing w:val="-9"/>
          <w:w w:val="110"/>
        </w:rPr>
        <w:t xml:space="preserve"> </w:t>
      </w:r>
      <w:r>
        <w:rPr>
          <w:w w:val="110"/>
        </w:rPr>
        <w:t>increased</w:t>
      </w:r>
      <w:r>
        <w:rPr>
          <w:spacing w:val="-9"/>
          <w:w w:val="110"/>
        </w:rPr>
        <w:t xml:space="preserve"> </w:t>
      </w:r>
      <w:r>
        <w:rPr>
          <w:i/>
          <w:spacing w:val="-3"/>
          <w:w w:val="110"/>
        </w:rPr>
        <w:t>TLR-2</w:t>
      </w:r>
      <w:r>
        <w:rPr>
          <w:i/>
          <w:spacing w:val="-9"/>
          <w:w w:val="110"/>
        </w:rPr>
        <w:t xml:space="preserve"> </w:t>
      </w:r>
      <w:r>
        <w:rPr>
          <w:w w:val="110"/>
        </w:rPr>
        <w:t>and</w:t>
      </w:r>
      <w:r>
        <w:rPr>
          <w:spacing w:val="-9"/>
          <w:w w:val="110"/>
        </w:rPr>
        <w:t xml:space="preserve"> </w:t>
      </w:r>
      <w:r>
        <w:rPr>
          <w:i/>
          <w:spacing w:val="-3"/>
          <w:w w:val="110"/>
        </w:rPr>
        <w:t>TLR-4</w:t>
      </w:r>
      <w:r>
        <w:rPr>
          <w:i/>
          <w:spacing w:val="-9"/>
          <w:w w:val="110"/>
        </w:rPr>
        <w:t xml:space="preserve"> </w:t>
      </w:r>
      <w:r>
        <w:rPr>
          <w:w w:val="110"/>
        </w:rPr>
        <w:t>expression</w:t>
      </w:r>
      <w:r>
        <w:rPr>
          <w:spacing w:val="-8"/>
          <w:w w:val="110"/>
        </w:rPr>
        <w:t xml:space="preserve"> </w:t>
      </w:r>
      <w:r>
        <w:rPr>
          <w:w w:val="110"/>
        </w:rPr>
        <w:t>in</w:t>
      </w:r>
      <w:r>
        <w:rPr>
          <w:spacing w:val="-9"/>
          <w:w w:val="110"/>
        </w:rPr>
        <w:t xml:space="preserve"> </w:t>
      </w:r>
      <w:r>
        <w:rPr>
          <w:w w:val="110"/>
        </w:rPr>
        <w:t>SFMCs</w:t>
      </w:r>
      <w:r>
        <w:rPr>
          <w:spacing w:val="-9"/>
          <w:w w:val="110"/>
        </w:rPr>
        <w:t xml:space="preserve"> </w:t>
      </w:r>
      <w:r>
        <w:rPr>
          <w:w w:val="110"/>
        </w:rPr>
        <w:t>compared</w:t>
      </w:r>
      <w:r>
        <w:rPr>
          <w:spacing w:val="-9"/>
          <w:w w:val="110"/>
        </w:rPr>
        <w:t xml:space="preserve"> </w:t>
      </w:r>
      <w:r>
        <w:rPr>
          <w:w w:val="110"/>
        </w:rPr>
        <w:t>to</w:t>
      </w:r>
      <w:r>
        <w:rPr>
          <w:spacing w:val="-9"/>
          <w:w w:val="110"/>
        </w:rPr>
        <w:t xml:space="preserve"> </w:t>
      </w:r>
      <w:r>
        <w:rPr>
          <w:spacing w:val="-3"/>
          <w:w w:val="110"/>
        </w:rPr>
        <w:t xml:space="preserve">PBMCs </w:t>
      </w:r>
      <w:r>
        <w:rPr>
          <w:w w:val="110"/>
        </w:rPr>
        <w:t>in patients with juvenile idiopathic arthritis (Myles and Aggarwal 2011). The relevance</w:t>
      </w:r>
      <w:r>
        <w:rPr>
          <w:spacing w:val="13"/>
          <w:w w:val="110"/>
        </w:rPr>
        <w:t xml:space="preserve"> </w:t>
      </w:r>
      <w:r>
        <w:rPr>
          <w:w w:val="110"/>
        </w:rPr>
        <w:t>of</w:t>
      </w:r>
      <w:r>
        <w:rPr>
          <w:spacing w:val="15"/>
          <w:w w:val="110"/>
        </w:rPr>
        <w:t xml:space="preserve"> </w:t>
      </w:r>
      <w:r>
        <w:rPr>
          <w:w w:val="110"/>
        </w:rPr>
        <w:t>NOD-like</w:t>
      </w:r>
      <w:r>
        <w:rPr>
          <w:spacing w:val="13"/>
          <w:w w:val="110"/>
        </w:rPr>
        <w:t xml:space="preserve"> </w:t>
      </w:r>
      <w:r>
        <w:rPr>
          <w:w w:val="110"/>
        </w:rPr>
        <w:t>signaling</w:t>
      </w:r>
      <w:r>
        <w:rPr>
          <w:spacing w:val="14"/>
          <w:w w:val="110"/>
        </w:rPr>
        <w:t xml:space="preserve"> </w:t>
      </w:r>
      <w:proofErr w:type="gramStart"/>
      <w:r>
        <w:rPr>
          <w:w w:val="110"/>
        </w:rPr>
        <w:t>has</w:t>
      </w:r>
      <w:r>
        <w:rPr>
          <w:spacing w:val="13"/>
          <w:w w:val="110"/>
        </w:rPr>
        <w:t xml:space="preserve"> </w:t>
      </w:r>
      <w:r>
        <w:rPr>
          <w:w w:val="110"/>
        </w:rPr>
        <w:t>also</w:t>
      </w:r>
      <w:r>
        <w:rPr>
          <w:spacing w:val="15"/>
          <w:w w:val="110"/>
        </w:rPr>
        <w:t xml:space="preserve"> </w:t>
      </w:r>
      <w:r>
        <w:rPr>
          <w:w w:val="110"/>
        </w:rPr>
        <w:t>been</w:t>
      </w:r>
      <w:r>
        <w:rPr>
          <w:spacing w:val="13"/>
          <w:w w:val="110"/>
        </w:rPr>
        <w:t xml:space="preserve"> </w:t>
      </w:r>
      <w:r>
        <w:rPr>
          <w:w w:val="110"/>
        </w:rPr>
        <w:t>highlighted</w:t>
      </w:r>
      <w:proofErr w:type="gramEnd"/>
      <w:r>
        <w:rPr>
          <w:spacing w:val="14"/>
          <w:w w:val="110"/>
        </w:rPr>
        <w:t xml:space="preserve"> </w:t>
      </w:r>
      <w:r>
        <w:rPr>
          <w:w w:val="110"/>
        </w:rPr>
        <w:t>in</w:t>
      </w:r>
      <w:r>
        <w:rPr>
          <w:spacing w:val="14"/>
          <w:w w:val="110"/>
        </w:rPr>
        <w:t xml:space="preserve"> </w:t>
      </w:r>
      <w:r>
        <w:rPr>
          <w:w w:val="110"/>
        </w:rPr>
        <w:t>the</w:t>
      </w:r>
      <w:r>
        <w:rPr>
          <w:spacing w:val="14"/>
          <w:w w:val="110"/>
        </w:rPr>
        <w:t xml:space="preserve"> </w:t>
      </w:r>
      <w:r>
        <w:rPr>
          <w:w w:val="110"/>
        </w:rPr>
        <w:t>genome-wide</w:t>
      </w:r>
    </w:p>
    <w:p w14:paraId="11AF0BED" w14:textId="77777777" w:rsidR="005313F1" w:rsidRDefault="009B75EF">
      <w:pPr>
        <w:pStyle w:val="BodyText"/>
        <w:spacing w:before="1" w:line="410" w:lineRule="auto"/>
        <w:ind w:left="377" w:right="102"/>
        <w:jc w:val="both"/>
      </w:pPr>
      <w:proofErr w:type="spellStart"/>
      <w:proofErr w:type="gramStart"/>
      <w:r>
        <w:rPr>
          <w:w w:val="110"/>
        </w:rPr>
        <w:t>trancriptomic</w:t>
      </w:r>
      <w:proofErr w:type="spellEnd"/>
      <w:proofErr w:type="gramEnd"/>
      <w:r>
        <w:rPr>
          <w:w w:val="110"/>
        </w:rPr>
        <w:t xml:space="preserve"> analysis in </w:t>
      </w:r>
      <w:proofErr w:type="spellStart"/>
      <w:r>
        <w:rPr>
          <w:w w:val="110"/>
        </w:rPr>
        <w:t>lesional</w:t>
      </w:r>
      <w:proofErr w:type="spellEnd"/>
      <w:r>
        <w:rPr>
          <w:w w:val="110"/>
        </w:rPr>
        <w:t xml:space="preserve"> and uninvolved psoriatic skin presented </w:t>
      </w:r>
      <w:r>
        <w:rPr>
          <w:spacing w:val="-6"/>
          <w:w w:val="110"/>
        </w:rPr>
        <w:t xml:space="preserve">in </w:t>
      </w:r>
      <w:r>
        <w:rPr>
          <w:w w:val="110"/>
        </w:rPr>
        <w:t xml:space="preserve">Chapter ??, reinforcing the role of NOD-like </w:t>
      </w:r>
      <w:proofErr w:type="spellStart"/>
      <w:r>
        <w:rPr>
          <w:w w:val="110"/>
        </w:rPr>
        <w:t>signalling</w:t>
      </w:r>
      <w:proofErr w:type="spellEnd"/>
      <w:r>
        <w:rPr>
          <w:w w:val="110"/>
        </w:rPr>
        <w:t xml:space="preserve"> in the inflammatory response at the site of inflammation. The cross-talk between the TLR and NOD- like </w:t>
      </w:r>
      <w:proofErr w:type="spellStart"/>
      <w:r>
        <w:rPr>
          <w:w w:val="110"/>
        </w:rPr>
        <w:t>signalling</w:t>
      </w:r>
      <w:proofErr w:type="spellEnd"/>
      <w:r>
        <w:rPr>
          <w:w w:val="110"/>
        </w:rPr>
        <w:t xml:space="preserve"> pathways was further evidenced by network-based analysis in this data highlighting increased activation of the </w:t>
      </w:r>
      <w:proofErr w:type="spellStart"/>
      <w:r>
        <w:rPr>
          <w:w w:val="110"/>
        </w:rPr>
        <w:t>NF</w:t>
      </w:r>
      <w:r>
        <w:rPr>
          <w:i/>
          <w:w w:val="110"/>
        </w:rPr>
        <w:t>κ</w:t>
      </w:r>
      <w:r>
        <w:rPr>
          <w:w w:val="110"/>
        </w:rPr>
        <w:t>B</w:t>
      </w:r>
      <w:proofErr w:type="spellEnd"/>
      <w:r>
        <w:rPr>
          <w:w w:val="110"/>
        </w:rPr>
        <w:t xml:space="preserve"> TF in </w:t>
      </w:r>
      <w:r>
        <w:rPr>
          <w:spacing w:val="-8"/>
          <w:w w:val="110"/>
        </w:rPr>
        <w:t xml:space="preserve">SF, </w:t>
      </w:r>
      <w:r>
        <w:rPr>
          <w:w w:val="110"/>
        </w:rPr>
        <w:t xml:space="preserve">particularly </w:t>
      </w:r>
      <w:r>
        <w:rPr>
          <w:spacing w:val="-7"/>
          <w:w w:val="110"/>
        </w:rPr>
        <w:t xml:space="preserve">in </w:t>
      </w:r>
      <w:r>
        <w:rPr>
          <w:w w:val="110"/>
        </w:rPr>
        <w:t>CD14</w:t>
      </w:r>
      <w:proofErr w:type="gramStart"/>
      <w:r>
        <w:rPr>
          <w:w w:val="110"/>
          <w:position w:val="9"/>
          <w:sz w:val="18"/>
        </w:rPr>
        <w:t xml:space="preserve">+  </w:t>
      </w:r>
      <w:r>
        <w:rPr>
          <w:w w:val="110"/>
        </w:rPr>
        <w:t>monocytes</w:t>
      </w:r>
      <w:proofErr w:type="gramEnd"/>
      <w:r>
        <w:rPr>
          <w:w w:val="110"/>
        </w:rPr>
        <w:t xml:space="preserve">. In </w:t>
      </w:r>
      <w:r>
        <w:rPr>
          <w:spacing w:val="-3"/>
          <w:w w:val="110"/>
        </w:rPr>
        <w:t xml:space="preserve">my </w:t>
      </w:r>
      <w:r>
        <w:rPr>
          <w:w w:val="110"/>
        </w:rPr>
        <w:t xml:space="preserve">data, enrichment of </w:t>
      </w:r>
      <w:r>
        <w:rPr>
          <w:spacing w:val="-4"/>
          <w:w w:val="110"/>
        </w:rPr>
        <w:t xml:space="preserve">DARs </w:t>
      </w:r>
      <w:r>
        <w:rPr>
          <w:w w:val="110"/>
        </w:rPr>
        <w:t>open in</w:t>
      </w:r>
      <w:del w:id="1724" w:author="Microsoft Office User" w:date="2018-12-24T10:32:00Z">
        <w:r w:rsidDel="005C778C">
          <w:rPr>
            <w:w w:val="110"/>
          </w:rPr>
          <w:delText xml:space="preserve"> SF </w:delText>
        </w:r>
      </w:del>
      <w:ins w:id="1725" w:author="Microsoft Office User" w:date="2018-12-24T10:32:00Z">
        <w:r w:rsidR="005C778C">
          <w:rPr>
            <w:w w:val="110"/>
          </w:rPr>
          <w:t xml:space="preserve"> synovial fluid </w:t>
        </w:r>
      </w:ins>
      <w:r>
        <w:rPr>
          <w:w w:val="110"/>
        </w:rPr>
        <w:t>in the</w:t>
      </w:r>
      <w:r>
        <w:rPr>
          <w:spacing w:val="-32"/>
          <w:w w:val="110"/>
        </w:rPr>
        <w:t xml:space="preserve"> </w:t>
      </w:r>
      <w:r>
        <w:rPr>
          <w:w w:val="110"/>
        </w:rPr>
        <w:t>proximity</w:t>
      </w:r>
    </w:p>
    <w:p w14:paraId="03694111" w14:textId="77777777" w:rsidR="005313F1" w:rsidRDefault="009B75EF">
      <w:pPr>
        <w:pStyle w:val="BodyText"/>
        <w:spacing w:before="3" w:line="403" w:lineRule="auto"/>
        <w:ind w:left="377" w:right="101"/>
        <w:jc w:val="both"/>
      </w:pPr>
      <w:proofErr w:type="gramStart"/>
      <w:r>
        <w:rPr>
          <w:w w:val="115"/>
        </w:rPr>
        <w:t>of</w:t>
      </w:r>
      <w:proofErr w:type="gramEnd"/>
      <w:r>
        <w:rPr>
          <w:w w:val="115"/>
        </w:rPr>
        <w:t xml:space="preserve"> genes within the NF-</w:t>
      </w:r>
      <w:proofErr w:type="spellStart"/>
      <w:r>
        <w:rPr>
          <w:i/>
          <w:w w:val="115"/>
        </w:rPr>
        <w:t>κ</w:t>
      </w:r>
      <w:r>
        <w:rPr>
          <w:w w:val="115"/>
        </w:rPr>
        <w:t>B</w:t>
      </w:r>
      <w:proofErr w:type="spellEnd"/>
      <w:r>
        <w:rPr>
          <w:w w:val="115"/>
        </w:rPr>
        <w:t xml:space="preserve"> pathway was also found and further supported transcriptionally</w:t>
      </w:r>
      <w:r>
        <w:rPr>
          <w:spacing w:val="-9"/>
          <w:w w:val="115"/>
        </w:rPr>
        <w:t xml:space="preserve"> </w:t>
      </w:r>
      <w:r>
        <w:rPr>
          <w:w w:val="115"/>
        </w:rPr>
        <w:t>by</w:t>
      </w:r>
      <w:r>
        <w:rPr>
          <w:spacing w:val="-8"/>
          <w:w w:val="115"/>
        </w:rPr>
        <w:t xml:space="preserve"> </w:t>
      </w:r>
      <w:r>
        <w:rPr>
          <w:w w:val="115"/>
        </w:rPr>
        <w:t>the</w:t>
      </w:r>
      <w:r>
        <w:rPr>
          <w:spacing w:val="-9"/>
          <w:w w:val="115"/>
        </w:rPr>
        <w:t xml:space="preserve"> </w:t>
      </w:r>
      <w:r>
        <w:rPr>
          <w:w w:val="115"/>
        </w:rPr>
        <w:t>consistent</w:t>
      </w:r>
      <w:r>
        <w:rPr>
          <w:spacing w:val="-9"/>
          <w:w w:val="115"/>
        </w:rPr>
        <w:t xml:space="preserve"> </w:t>
      </w:r>
      <w:r>
        <w:rPr>
          <w:w w:val="115"/>
        </w:rPr>
        <w:t>up-regulation</w:t>
      </w:r>
      <w:r>
        <w:rPr>
          <w:spacing w:val="-8"/>
          <w:w w:val="115"/>
        </w:rPr>
        <w:t xml:space="preserve"> </w:t>
      </w:r>
      <w:r>
        <w:rPr>
          <w:w w:val="115"/>
        </w:rPr>
        <w:t>of</w:t>
      </w:r>
      <w:r>
        <w:rPr>
          <w:spacing w:val="-8"/>
          <w:w w:val="115"/>
        </w:rPr>
        <w:t xml:space="preserve"> </w:t>
      </w:r>
      <w:r>
        <w:rPr>
          <w:w w:val="115"/>
        </w:rPr>
        <w:t>downstream</w:t>
      </w:r>
      <w:r>
        <w:rPr>
          <w:spacing w:val="-9"/>
          <w:w w:val="115"/>
        </w:rPr>
        <w:t xml:space="preserve"> </w:t>
      </w:r>
      <w:r>
        <w:rPr>
          <w:w w:val="115"/>
        </w:rPr>
        <w:t>genes</w:t>
      </w:r>
      <w:r>
        <w:rPr>
          <w:spacing w:val="-8"/>
          <w:w w:val="115"/>
        </w:rPr>
        <w:t xml:space="preserve"> </w:t>
      </w:r>
      <w:r>
        <w:rPr>
          <w:w w:val="115"/>
        </w:rPr>
        <w:t>such</w:t>
      </w:r>
      <w:r>
        <w:rPr>
          <w:spacing w:val="-9"/>
          <w:w w:val="115"/>
        </w:rPr>
        <w:t xml:space="preserve"> </w:t>
      </w:r>
      <w:r>
        <w:rPr>
          <w:w w:val="115"/>
        </w:rPr>
        <w:t xml:space="preserve">as </w:t>
      </w:r>
      <w:r>
        <w:rPr>
          <w:i/>
          <w:spacing w:val="-4"/>
          <w:w w:val="115"/>
        </w:rPr>
        <w:t>TNFA</w:t>
      </w:r>
      <w:r>
        <w:rPr>
          <w:spacing w:val="-4"/>
          <w:w w:val="115"/>
        </w:rPr>
        <w:t>,</w:t>
      </w:r>
      <w:r>
        <w:rPr>
          <w:spacing w:val="-19"/>
          <w:w w:val="115"/>
        </w:rPr>
        <w:t xml:space="preserve"> </w:t>
      </w:r>
      <w:r>
        <w:rPr>
          <w:w w:val="115"/>
        </w:rPr>
        <w:t>textitCCL2</w:t>
      </w:r>
      <w:r>
        <w:rPr>
          <w:spacing w:val="-18"/>
          <w:w w:val="115"/>
        </w:rPr>
        <w:t xml:space="preserve"> </w:t>
      </w:r>
      <w:r>
        <w:rPr>
          <w:w w:val="115"/>
        </w:rPr>
        <w:t>and</w:t>
      </w:r>
      <w:r>
        <w:rPr>
          <w:spacing w:val="-19"/>
          <w:w w:val="115"/>
        </w:rPr>
        <w:t xml:space="preserve"> </w:t>
      </w:r>
      <w:r>
        <w:rPr>
          <w:i/>
          <w:spacing w:val="-3"/>
          <w:w w:val="115"/>
        </w:rPr>
        <w:t>CCL5</w:t>
      </w:r>
      <w:r>
        <w:rPr>
          <w:i/>
          <w:spacing w:val="-18"/>
          <w:w w:val="115"/>
        </w:rPr>
        <w:t xml:space="preserve"> </w:t>
      </w:r>
      <w:r>
        <w:rPr>
          <w:w w:val="115"/>
        </w:rPr>
        <w:t>in</w:t>
      </w:r>
      <w:del w:id="1726" w:author="Microsoft Office User" w:date="2018-12-24T10:32:00Z">
        <w:r w:rsidDel="005C778C">
          <w:rPr>
            <w:spacing w:val="-18"/>
            <w:w w:val="115"/>
          </w:rPr>
          <w:delText xml:space="preserve"> </w:delText>
        </w:r>
        <w:r w:rsidDel="005C778C">
          <w:rPr>
            <w:w w:val="115"/>
          </w:rPr>
          <w:delText>SF</w:delText>
        </w:r>
        <w:r w:rsidDel="005C778C">
          <w:rPr>
            <w:spacing w:val="-19"/>
            <w:w w:val="115"/>
          </w:rPr>
          <w:delText xml:space="preserve"> </w:delText>
        </w:r>
      </w:del>
      <w:ins w:id="1727" w:author="Microsoft Office User" w:date="2018-12-24T10:32:00Z">
        <w:r w:rsidR="005C778C">
          <w:rPr>
            <w:spacing w:val="-18"/>
            <w:w w:val="115"/>
          </w:rPr>
          <w:t xml:space="preserve"> synovial fluid </w:t>
        </w:r>
      </w:ins>
      <w:r>
        <w:rPr>
          <w:w w:val="115"/>
        </w:rPr>
        <w:t>CD14</w:t>
      </w:r>
      <w:r>
        <w:rPr>
          <w:w w:val="115"/>
          <w:position w:val="9"/>
          <w:sz w:val="18"/>
        </w:rPr>
        <w:t>+</w:t>
      </w:r>
      <w:r>
        <w:rPr>
          <w:spacing w:val="5"/>
          <w:w w:val="115"/>
          <w:position w:val="9"/>
          <w:sz w:val="18"/>
        </w:rPr>
        <w:t xml:space="preserve"> </w:t>
      </w:r>
      <w:r>
        <w:rPr>
          <w:w w:val="115"/>
        </w:rPr>
        <w:t>monocytes.</w:t>
      </w:r>
      <w:r>
        <w:rPr>
          <w:spacing w:val="26"/>
          <w:w w:val="115"/>
        </w:rPr>
        <w:t xml:space="preserve"> </w:t>
      </w:r>
      <w:r>
        <w:rPr>
          <w:w w:val="115"/>
        </w:rPr>
        <w:t>Moreover,</w:t>
      </w:r>
      <w:r>
        <w:rPr>
          <w:spacing w:val="-14"/>
          <w:w w:val="115"/>
        </w:rPr>
        <w:t xml:space="preserve"> </w:t>
      </w:r>
      <w:r>
        <w:rPr>
          <w:w w:val="115"/>
        </w:rPr>
        <w:t>analysis</w:t>
      </w:r>
      <w:r>
        <w:rPr>
          <w:spacing w:val="-18"/>
          <w:w w:val="115"/>
        </w:rPr>
        <w:t xml:space="preserve"> </w:t>
      </w:r>
      <w:r>
        <w:rPr>
          <w:w w:val="115"/>
        </w:rPr>
        <w:t>for conserved</w:t>
      </w:r>
      <w:r>
        <w:rPr>
          <w:spacing w:val="-50"/>
          <w:w w:val="115"/>
        </w:rPr>
        <w:t xml:space="preserve"> </w:t>
      </w:r>
      <w:r>
        <w:rPr>
          <w:w w:val="115"/>
        </w:rPr>
        <w:t>TFBS</w:t>
      </w:r>
      <w:r>
        <w:rPr>
          <w:spacing w:val="-50"/>
          <w:w w:val="115"/>
        </w:rPr>
        <w:t xml:space="preserve"> </w:t>
      </w:r>
      <w:r>
        <w:rPr>
          <w:w w:val="115"/>
        </w:rPr>
        <w:t>motifs</w:t>
      </w:r>
      <w:r>
        <w:rPr>
          <w:spacing w:val="-49"/>
          <w:w w:val="115"/>
        </w:rPr>
        <w:t xml:space="preserve"> </w:t>
      </w:r>
      <w:r>
        <w:rPr>
          <w:w w:val="115"/>
        </w:rPr>
        <w:t>in</w:t>
      </w:r>
      <w:r>
        <w:rPr>
          <w:spacing w:val="-50"/>
          <w:w w:val="115"/>
        </w:rPr>
        <w:t xml:space="preserve"> </w:t>
      </w:r>
      <w:r>
        <w:rPr>
          <w:w w:val="115"/>
        </w:rPr>
        <w:t>the</w:t>
      </w:r>
      <w:r>
        <w:rPr>
          <w:spacing w:val="-49"/>
          <w:w w:val="115"/>
        </w:rPr>
        <w:t xml:space="preserve"> </w:t>
      </w:r>
      <w:r>
        <w:rPr>
          <w:spacing w:val="-14"/>
          <w:w w:val="115"/>
        </w:rPr>
        <w:t>ATAC</w:t>
      </w:r>
      <w:r>
        <w:rPr>
          <w:spacing w:val="-50"/>
          <w:w w:val="115"/>
        </w:rPr>
        <w:t xml:space="preserve"> </w:t>
      </w:r>
      <w:r>
        <w:rPr>
          <w:w w:val="115"/>
        </w:rPr>
        <w:t>data</w:t>
      </w:r>
      <w:r>
        <w:rPr>
          <w:spacing w:val="-50"/>
          <w:w w:val="115"/>
        </w:rPr>
        <w:t xml:space="preserve"> </w:t>
      </w:r>
      <w:r>
        <w:rPr>
          <w:w w:val="115"/>
        </w:rPr>
        <w:t>revealed</w:t>
      </w:r>
      <w:r>
        <w:rPr>
          <w:spacing w:val="-49"/>
          <w:w w:val="115"/>
        </w:rPr>
        <w:t xml:space="preserve"> </w:t>
      </w:r>
      <w:r>
        <w:rPr>
          <w:w w:val="115"/>
        </w:rPr>
        <w:t>enrichment</w:t>
      </w:r>
      <w:r>
        <w:rPr>
          <w:spacing w:val="-50"/>
          <w:w w:val="115"/>
        </w:rPr>
        <w:t xml:space="preserve"> </w:t>
      </w:r>
      <w:r>
        <w:rPr>
          <w:w w:val="115"/>
        </w:rPr>
        <w:t>for</w:t>
      </w:r>
      <w:r>
        <w:rPr>
          <w:spacing w:val="-50"/>
          <w:w w:val="115"/>
        </w:rPr>
        <w:t xml:space="preserve"> </w:t>
      </w:r>
      <w:r>
        <w:rPr>
          <w:w w:val="115"/>
        </w:rPr>
        <w:t>NF-</w:t>
      </w:r>
      <w:proofErr w:type="spellStart"/>
      <w:r>
        <w:rPr>
          <w:i/>
          <w:w w:val="115"/>
        </w:rPr>
        <w:t>κ</w:t>
      </w:r>
      <w:r>
        <w:rPr>
          <w:w w:val="115"/>
        </w:rPr>
        <w:t>B</w:t>
      </w:r>
      <w:proofErr w:type="spellEnd"/>
      <w:r>
        <w:rPr>
          <w:spacing w:val="-49"/>
          <w:w w:val="115"/>
        </w:rPr>
        <w:t xml:space="preserve"> </w:t>
      </w:r>
      <w:r>
        <w:rPr>
          <w:w w:val="115"/>
        </w:rPr>
        <w:t>binding motifs</w:t>
      </w:r>
      <w:r>
        <w:rPr>
          <w:spacing w:val="-19"/>
          <w:w w:val="115"/>
        </w:rPr>
        <w:t xml:space="preserve"> </w:t>
      </w:r>
      <w:r>
        <w:rPr>
          <w:w w:val="115"/>
        </w:rPr>
        <w:t>within</w:t>
      </w:r>
      <w:r>
        <w:rPr>
          <w:spacing w:val="-19"/>
          <w:w w:val="115"/>
        </w:rPr>
        <w:t xml:space="preserve"> </w:t>
      </w:r>
      <w:r>
        <w:rPr>
          <w:spacing w:val="-4"/>
          <w:w w:val="115"/>
        </w:rPr>
        <w:t>DARs</w:t>
      </w:r>
      <w:r>
        <w:rPr>
          <w:spacing w:val="-19"/>
          <w:w w:val="115"/>
        </w:rPr>
        <w:t xml:space="preserve"> </w:t>
      </w:r>
      <w:r>
        <w:rPr>
          <w:w w:val="115"/>
        </w:rPr>
        <w:t>open</w:t>
      </w:r>
      <w:r>
        <w:rPr>
          <w:spacing w:val="-18"/>
          <w:w w:val="115"/>
        </w:rPr>
        <w:t xml:space="preserve"> </w:t>
      </w:r>
      <w:r>
        <w:rPr>
          <w:w w:val="115"/>
        </w:rPr>
        <w:t>in</w:t>
      </w:r>
      <w:del w:id="1728" w:author="Microsoft Office User" w:date="2018-12-24T10:32:00Z">
        <w:r w:rsidDel="005C778C">
          <w:rPr>
            <w:spacing w:val="-19"/>
            <w:w w:val="115"/>
          </w:rPr>
          <w:delText xml:space="preserve"> </w:delText>
        </w:r>
        <w:r w:rsidDel="005C778C">
          <w:rPr>
            <w:w w:val="115"/>
          </w:rPr>
          <w:delText>SF</w:delText>
        </w:r>
        <w:r w:rsidDel="005C778C">
          <w:rPr>
            <w:spacing w:val="-19"/>
            <w:w w:val="115"/>
          </w:rPr>
          <w:delText xml:space="preserve"> </w:delText>
        </w:r>
      </w:del>
      <w:ins w:id="1729" w:author="Microsoft Office User" w:date="2018-12-24T10:32:00Z">
        <w:r w:rsidR="005C778C">
          <w:rPr>
            <w:spacing w:val="-19"/>
            <w:w w:val="115"/>
          </w:rPr>
          <w:t xml:space="preserve"> synovial fluid </w:t>
        </w:r>
      </w:ins>
      <w:r>
        <w:rPr>
          <w:w w:val="115"/>
        </w:rPr>
        <w:t>CD14</w:t>
      </w:r>
      <w:r>
        <w:rPr>
          <w:w w:val="115"/>
          <w:position w:val="9"/>
          <w:sz w:val="18"/>
        </w:rPr>
        <w:t>+</w:t>
      </w:r>
      <w:r>
        <w:rPr>
          <w:spacing w:val="5"/>
          <w:w w:val="115"/>
          <w:position w:val="9"/>
          <w:sz w:val="18"/>
        </w:rPr>
        <w:t xml:space="preserve"> </w:t>
      </w:r>
      <w:r>
        <w:rPr>
          <w:w w:val="115"/>
        </w:rPr>
        <w:t>monocytes</w:t>
      </w:r>
      <w:r>
        <w:rPr>
          <w:spacing w:val="-19"/>
          <w:w w:val="115"/>
        </w:rPr>
        <w:t xml:space="preserve"> </w:t>
      </w:r>
      <w:r>
        <w:rPr>
          <w:w w:val="115"/>
        </w:rPr>
        <w:lastRenderedPageBreak/>
        <w:t>but</w:t>
      </w:r>
      <w:r>
        <w:rPr>
          <w:spacing w:val="-18"/>
          <w:w w:val="115"/>
        </w:rPr>
        <w:t xml:space="preserve"> </w:t>
      </w:r>
      <w:r>
        <w:rPr>
          <w:w w:val="115"/>
        </w:rPr>
        <w:t>not</w:t>
      </w:r>
      <w:r>
        <w:rPr>
          <w:spacing w:val="-19"/>
          <w:w w:val="115"/>
        </w:rPr>
        <w:t xml:space="preserve"> </w:t>
      </w:r>
      <w:r>
        <w:rPr>
          <w:w w:val="115"/>
        </w:rPr>
        <w:t>in</w:t>
      </w:r>
      <w:r>
        <w:rPr>
          <w:spacing w:val="-19"/>
          <w:w w:val="115"/>
        </w:rPr>
        <w:t xml:space="preserve"> </w:t>
      </w:r>
      <w:r>
        <w:rPr>
          <w:spacing w:val="-4"/>
          <w:w w:val="115"/>
        </w:rPr>
        <w:t>DARs</w:t>
      </w:r>
      <w:r>
        <w:rPr>
          <w:spacing w:val="-18"/>
          <w:w w:val="115"/>
        </w:rPr>
        <w:t xml:space="preserve"> </w:t>
      </w:r>
      <w:r>
        <w:rPr>
          <w:w w:val="115"/>
        </w:rPr>
        <w:t>open</w:t>
      </w:r>
      <w:r>
        <w:rPr>
          <w:spacing w:val="-19"/>
          <w:w w:val="115"/>
        </w:rPr>
        <w:t xml:space="preserve"> </w:t>
      </w:r>
      <w:r>
        <w:rPr>
          <w:w w:val="115"/>
        </w:rPr>
        <w:t>in</w:t>
      </w:r>
      <w:del w:id="1730" w:author="Microsoft Office User" w:date="2018-12-24T10:29:00Z">
        <w:r w:rsidDel="005C778C">
          <w:rPr>
            <w:spacing w:val="-19"/>
            <w:w w:val="115"/>
          </w:rPr>
          <w:delText xml:space="preserve"> </w:delText>
        </w:r>
        <w:r w:rsidDel="005C778C">
          <w:rPr>
            <w:spacing w:val="-6"/>
            <w:w w:val="115"/>
          </w:rPr>
          <w:delText xml:space="preserve">PB </w:delText>
        </w:r>
      </w:del>
      <w:ins w:id="1731" w:author="Microsoft Office User" w:date="2018-12-24T10:29:00Z">
        <w:r w:rsidR="005C778C">
          <w:rPr>
            <w:spacing w:val="-19"/>
            <w:w w:val="115"/>
          </w:rPr>
          <w:t xml:space="preserve"> peripheral blood </w:t>
        </w:r>
      </w:ins>
      <w:r>
        <w:rPr>
          <w:w w:val="115"/>
        </w:rPr>
        <w:t>(data not</w:t>
      </w:r>
      <w:r>
        <w:rPr>
          <w:spacing w:val="-20"/>
          <w:w w:val="115"/>
        </w:rPr>
        <w:t xml:space="preserve"> </w:t>
      </w:r>
      <w:r>
        <w:rPr>
          <w:w w:val="115"/>
        </w:rPr>
        <w:t>shown).</w:t>
      </w:r>
    </w:p>
    <w:p w14:paraId="77F1E4F7" w14:textId="77777777" w:rsidR="005313F1" w:rsidRDefault="005313F1">
      <w:pPr>
        <w:spacing w:line="403" w:lineRule="auto"/>
        <w:jc w:val="both"/>
        <w:sectPr w:rsidR="005313F1">
          <w:pgSz w:w="11910" w:h="16840"/>
          <w:pgMar w:top="1800" w:right="1240" w:bottom="560" w:left="1680" w:header="1482" w:footer="364" w:gutter="0"/>
          <w:cols w:space="720"/>
        </w:sectPr>
      </w:pPr>
    </w:p>
    <w:p w14:paraId="15E9D5FD" w14:textId="77777777" w:rsidR="005313F1" w:rsidRDefault="005313F1">
      <w:pPr>
        <w:pStyle w:val="BodyText"/>
        <w:rPr>
          <w:sz w:val="20"/>
        </w:rPr>
      </w:pPr>
    </w:p>
    <w:p w14:paraId="46C300EF" w14:textId="77777777" w:rsidR="005313F1" w:rsidRDefault="009B75EF">
      <w:pPr>
        <w:pStyle w:val="BodyText"/>
        <w:spacing w:before="69" w:line="480" w:lineRule="atLeast"/>
        <w:ind w:left="377" w:right="101" w:firstLine="566"/>
        <w:jc w:val="both"/>
      </w:pPr>
      <w:r>
        <w:rPr>
          <w:w w:val="110"/>
        </w:rPr>
        <w:t>The enrichment of di</w:t>
      </w:r>
      <w:r>
        <w:rPr>
          <w:rFonts w:ascii="Arial" w:hAnsi="Arial"/>
          <w:w w:val="110"/>
        </w:rPr>
        <w:t>ff</w:t>
      </w:r>
      <w:r>
        <w:rPr>
          <w:w w:val="110"/>
        </w:rPr>
        <w:t>erentially modulated genes between</w:t>
      </w:r>
      <w:del w:id="1732" w:author="Microsoft Office User" w:date="2018-12-24T10:32:00Z">
        <w:r w:rsidDel="005C778C">
          <w:rPr>
            <w:w w:val="110"/>
          </w:rPr>
          <w:delText xml:space="preserve"> SF </w:delText>
        </w:r>
      </w:del>
      <w:ins w:id="1733" w:author="Microsoft Office User" w:date="2018-12-24T10:32:00Z">
        <w:r w:rsidR="005C778C">
          <w:rPr>
            <w:w w:val="110"/>
          </w:rPr>
          <w:t xml:space="preserve"> synovial fluid </w:t>
        </w:r>
      </w:ins>
      <w:r>
        <w:rPr>
          <w:w w:val="110"/>
        </w:rPr>
        <w:t>and</w:t>
      </w:r>
      <w:del w:id="1734" w:author="Microsoft Office User" w:date="2018-12-24T10:29:00Z">
        <w:r w:rsidDel="005C778C">
          <w:rPr>
            <w:w w:val="110"/>
          </w:rPr>
          <w:delText xml:space="preserve"> PB </w:delText>
        </w:r>
      </w:del>
      <w:ins w:id="1735" w:author="Microsoft Office User" w:date="2018-12-24T10:29:00Z">
        <w:r w:rsidR="005C778C">
          <w:rPr>
            <w:w w:val="110"/>
          </w:rPr>
          <w:t xml:space="preserve"> peripheral blood </w:t>
        </w:r>
      </w:ins>
      <w:r>
        <w:rPr>
          <w:w w:val="110"/>
        </w:rPr>
        <w:t>in mCD4</w:t>
      </w:r>
      <w:r>
        <w:rPr>
          <w:w w:val="110"/>
          <w:position w:val="9"/>
          <w:sz w:val="18"/>
        </w:rPr>
        <w:t xml:space="preserve">+ </w:t>
      </w:r>
      <w:r>
        <w:rPr>
          <w:w w:val="110"/>
        </w:rPr>
        <w:t xml:space="preserve">for the </w:t>
      </w:r>
      <w:r>
        <w:rPr>
          <w:spacing w:val="-5"/>
          <w:w w:val="110"/>
        </w:rPr>
        <w:t xml:space="preserve">IL-10 </w:t>
      </w:r>
      <w:proofErr w:type="spellStart"/>
      <w:r>
        <w:rPr>
          <w:w w:val="110"/>
        </w:rPr>
        <w:t>signalling</w:t>
      </w:r>
      <w:proofErr w:type="spellEnd"/>
      <w:r>
        <w:rPr>
          <w:w w:val="110"/>
        </w:rPr>
        <w:t xml:space="preserve"> pathway was particularly interesting in the context of flow cytometry from the same three </w:t>
      </w:r>
      <w:proofErr w:type="gramStart"/>
      <w:r>
        <w:rPr>
          <w:w w:val="110"/>
        </w:rPr>
        <w:t>patients</w:t>
      </w:r>
      <w:proofErr w:type="gramEnd"/>
      <w:r>
        <w:rPr>
          <w:w w:val="110"/>
        </w:rPr>
        <w:t xml:space="preserve"> </w:t>
      </w:r>
      <w:proofErr w:type="spellStart"/>
      <w:r>
        <w:rPr>
          <w:w w:val="110"/>
        </w:rPr>
        <w:t>evealing</w:t>
      </w:r>
      <w:proofErr w:type="spellEnd"/>
      <w:r>
        <w:rPr>
          <w:w w:val="110"/>
        </w:rPr>
        <w:t xml:space="preserve"> expansion     </w:t>
      </w:r>
      <w:r>
        <w:rPr>
          <w:spacing w:val="66"/>
          <w:w w:val="110"/>
        </w:rPr>
        <w:t xml:space="preserve"> </w:t>
      </w:r>
      <w:r>
        <w:rPr>
          <w:w w:val="110"/>
        </w:rPr>
        <w:t xml:space="preserve">of </w:t>
      </w:r>
      <w:proofErr w:type="spellStart"/>
      <w:r>
        <w:rPr>
          <w:spacing w:val="-5"/>
          <w:w w:val="110"/>
        </w:rPr>
        <w:t>Tregs</w:t>
      </w:r>
      <w:proofErr w:type="spellEnd"/>
      <w:r>
        <w:rPr>
          <w:spacing w:val="-5"/>
          <w:w w:val="110"/>
        </w:rPr>
        <w:t xml:space="preserve"> </w:t>
      </w:r>
      <w:r>
        <w:rPr>
          <w:w w:val="110"/>
        </w:rPr>
        <w:t>in</w:t>
      </w:r>
      <w:del w:id="1736" w:author="Microsoft Office User" w:date="2018-12-24T10:32:00Z">
        <w:r w:rsidDel="005C778C">
          <w:rPr>
            <w:w w:val="110"/>
          </w:rPr>
          <w:delText xml:space="preserve"> SF </w:delText>
        </w:r>
      </w:del>
      <w:ins w:id="1737" w:author="Microsoft Office User" w:date="2018-12-24T10:32:00Z">
        <w:r w:rsidR="005C778C">
          <w:rPr>
            <w:w w:val="110"/>
          </w:rPr>
          <w:t xml:space="preserve"> synovial fluid </w:t>
        </w:r>
      </w:ins>
      <w:r>
        <w:rPr>
          <w:w w:val="110"/>
        </w:rPr>
        <w:t>compared to</w:t>
      </w:r>
      <w:del w:id="1738" w:author="Microsoft Office User" w:date="2018-12-24T10:29:00Z">
        <w:r w:rsidDel="005C778C">
          <w:rPr>
            <w:w w:val="110"/>
          </w:rPr>
          <w:delText xml:space="preserve"> PB </w:delText>
        </w:r>
      </w:del>
      <w:ins w:id="1739" w:author="Microsoft Office User" w:date="2018-12-24T10:29:00Z">
        <w:r w:rsidR="005C778C">
          <w:rPr>
            <w:w w:val="110"/>
          </w:rPr>
          <w:t xml:space="preserve"> peripheral blood </w:t>
        </w:r>
      </w:ins>
      <w:r>
        <w:rPr>
          <w:w w:val="110"/>
        </w:rPr>
        <w:t>(data not shown).</w:t>
      </w:r>
      <w:r>
        <w:rPr>
          <w:spacing w:val="66"/>
          <w:w w:val="110"/>
        </w:rPr>
        <w:t xml:space="preserve"> </w:t>
      </w:r>
      <w:proofErr w:type="spellStart"/>
      <w:r>
        <w:rPr>
          <w:spacing w:val="-5"/>
          <w:w w:val="110"/>
        </w:rPr>
        <w:t>Tregs</w:t>
      </w:r>
      <w:proofErr w:type="spellEnd"/>
      <w:r>
        <w:rPr>
          <w:spacing w:val="56"/>
          <w:w w:val="110"/>
        </w:rPr>
        <w:t xml:space="preserve"> </w:t>
      </w:r>
      <w:r>
        <w:rPr>
          <w:w w:val="110"/>
        </w:rPr>
        <w:t xml:space="preserve">are </w:t>
      </w:r>
      <w:proofErr w:type="spellStart"/>
      <w:r>
        <w:rPr>
          <w:w w:val="110"/>
        </w:rPr>
        <w:t>characterised</w:t>
      </w:r>
      <w:proofErr w:type="spellEnd"/>
      <w:r>
        <w:rPr>
          <w:w w:val="110"/>
        </w:rPr>
        <w:t xml:space="preserve"> by</w:t>
      </w:r>
      <w:r>
        <w:rPr>
          <w:spacing w:val="66"/>
          <w:w w:val="110"/>
        </w:rPr>
        <w:t xml:space="preserve"> </w:t>
      </w:r>
      <w:r>
        <w:rPr>
          <w:w w:val="110"/>
        </w:rPr>
        <w:t xml:space="preserve">the expression of anti-inflammatory cytokines, including </w:t>
      </w:r>
      <w:r>
        <w:rPr>
          <w:spacing w:val="-5"/>
          <w:w w:val="110"/>
        </w:rPr>
        <w:t xml:space="preserve">IL-10 </w:t>
      </w:r>
      <w:r>
        <w:rPr>
          <w:w w:val="110"/>
        </w:rPr>
        <w:t>(OGarra2004). The qPCR transcriptomic data showed in</w:t>
      </w:r>
      <w:del w:id="1740" w:author="Microsoft Office User" w:date="2018-12-24T10:32:00Z">
        <w:r w:rsidDel="005C778C">
          <w:rPr>
            <w:w w:val="110"/>
          </w:rPr>
          <w:delText xml:space="preserve"> SF </w:delText>
        </w:r>
      </w:del>
      <w:ins w:id="1741" w:author="Microsoft Office User" w:date="2018-12-24T10:32:00Z">
        <w:r w:rsidR="005C778C">
          <w:rPr>
            <w:w w:val="110"/>
          </w:rPr>
          <w:t xml:space="preserve"> synovial fluid </w:t>
        </w:r>
      </w:ins>
      <w:r>
        <w:rPr>
          <w:w w:val="110"/>
        </w:rPr>
        <w:t>mCD4</w:t>
      </w:r>
      <w:r>
        <w:rPr>
          <w:w w:val="110"/>
          <w:position w:val="9"/>
          <w:sz w:val="18"/>
        </w:rPr>
        <w:t xml:space="preserve">+ </w:t>
      </w:r>
      <w:r>
        <w:rPr>
          <w:w w:val="110"/>
        </w:rPr>
        <w:t>and mCD8</w:t>
      </w:r>
      <w:r>
        <w:rPr>
          <w:w w:val="110"/>
          <w:position w:val="9"/>
          <w:sz w:val="18"/>
        </w:rPr>
        <w:t xml:space="preserve">+ </w:t>
      </w:r>
      <w:r>
        <w:rPr>
          <w:w w:val="110"/>
        </w:rPr>
        <w:t xml:space="preserve">a significant increase in expression of the </w:t>
      </w:r>
      <w:r>
        <w:rPr>
          <w:spacing w:val="-5"/>
          <w:w w:val="110"/>
        </w:rPr>
        <w:t xml:space="preserve">IL-10 </w:t>
      </w:r>
      <w:r>
        <w:rPr>
          <w:w w:val="110"/>
        </w:rPr>
        <w:t xml:space="preserve">receptor subunit </w:t>
      </w:r>
      <w:r>
        <w:rPr>
          <w:i/>
          <w:w w:val="110"/>
        </w:rPr>
        <w:t xml:space="preserve">α IL10RA </w:t>
      </w:r>
      <w:r>
        <w:rPr>
          <w:w w:val="110"/>
        </w:rPr>
        <w:t xml:space="preserve">and a similar trend for </w:t>
      </w:r>
      <w:r>
        <w:rPr>
          <w:i/>
          <w:w w:val="110"/>
        </w:rPr>
        <w:t xml:space="preserve">IL10 </w:t>
      </w:r>
      <w:r>
        <w:rPr>
          <w:w w:val="110"/>
        </w:rPr>
        <w:t>up-regulation (</w:t>
      </w:r>
      <w:proofErr w:type="spellStart"/>
      <w:r>
        <w:rPr>
          <w:w w:val="110"/>
        </w:rPr>
        <w:t>pval</w:t>
      </w:r>
      <w:proofErr w:type="spellEnd"/>
      <w:r>
        <w:rPr>
          <w:w w:val="110"/>
        </w:rPr>
        <w:t>=0.14 and 0.07, respectively) compared to</w:t>
      </w:r>
      <w:r>
        <w:rPr>
          <w:spacing w:val="66"/>
          <w:w w:val="110"/>
        </w:rPr>
        <w:t xml:space="preserve"> </w:t>
      </w:r>
      <w:r>
        <w:rPr>
          <w:w w:val="110"/>
        </w:rPr>
        <w:t xml:space="preserve">PB. Altogether, this could suggest that inflammation in </w:t>
      </w:r>
      <w:proofErr w:type="spellStart"/>
      <w:r>
        <w:rPr>
          <w:spacing w:val="-4"/>
          <w:w w:val="110"/>
        </w:rPr>
        <w:t>PsA</w:t>
      </w:r>
      <w:proofErr w:type="spellEnd"/>
      <w:r>
        <w:rPr>
          <w:spacing w:val="-4"/>
          <w:w w:val="110"/>
        </w:rPr>
        <w:t xml:space="preserve"> </w:t>
      </w:r>
      <w:r>
        <w:rPr>
          <w:w w:val="110"/>
        </w:rPr>
        <w:t>is refractory to the immunomodulatory e</w:t>
      </w:r>
      <w:r>
        <w:rPr>
          <w:rFonts w:ascii="Arial" w:hAnsi="Arial"/>
          <w:w w:val="110"/>
        </w:rPr>
        <w:t>ff</w:t>
      </w:r>
      <w:r>
        <w:rPr>
          <w:w w:val="110"/>
        </w:rPr>
        <w:t xml:space="preserve">ects for </w:t>
      </w:r>
      <w:r>
        <w:rPr>
          <w:spacing w:val="-5"/>
          <w:w w:val="110"/>
        </w:rPr>
        <w:t xml:space="preserve">IL-10 </w:t>
      </w:r>
      <w:proofErr w:type="spellStart"/>
      <w:r>
        <w:rPr>
          <w:w w:val="110"/>
        </w:rPr>
        <w:t>signalling</w:t>
      </w:r>
      <w:proofErr w:type="spellEnd"/>
      <w:r>
        <w:rPr>
          <w:w w:val="110"/>
        </w:rPr>
        <w:t xml:space="preserve"> in</w:t>
      </w:r>
      <w:del w:id="1742" w:author="Microsoft Office User" w:date="2018-12-24T10:32:00Z">
        <w:r w:rsidDel="005C778C">
          <w:rPr>
            <w:w w:val="110"/>
          </w:rPr>
          <w:delText xml:space="preserve"> SF </w:delText>
        </w:r>
      </w:del>
      <w:ins w:id="1743" w:author="Microsoft Office User" w:date="2018-12-24T10:32:00Z">
        <w:r w:rsidR="005C778C">
          <w:rPr>
            <w:w w:val="110"/>
          </w:rPr>
          <w:t xml:space="preserve"> synovial fluid </w:t>
        </w:r>
      </w:ins>
      <w:r>
        <w:rPr>
          <w:w w:val="110"/>
        </w:rPr>
        <w:t xml:space="preserve">o counterbalanced by the </w:t>
      </w:r>
      <w:proofErr w:type="spellStart"/>
      <w:r>
        <w:rPr>
          <w:w w:val="110"/>
        </w:rPr>
        <w:t>immunostimulatory</w:t>
      </w:r>
      <w:proofErr w:type="spellEnd"/>
      <w:r>
        <w:rPr>
          <w:w w:val="110"/>
        </w:rPr>
        <w:t xml:space="preserve"> properties of this cytokine, which could be one of the</w:t>
      </w:r>
      <w:r>
        <w:rPr>
          <w:spacing w:val="-33"/>
          <w:w w:val="110"/>
        </w:rPr>
        <w:t xml:space="preserve"> </w:t>
      </w:r>
      <w:r>
        <w:rPr>
          <w:spacing w:val="-3"/>
          <w:w w:val="110"/>
        </w:rPr>
        <w:t xml:space="preserve">reason </w:t>
      </w:r>
      <w:r>
        <w:rPr>
          <w:w w:val="110"/>
        </w:rPr>
        <w:t xml:space="preserve">for failure of </w:t>
      </w:r>
      <w:r>
        <w:rPr>
          <w:spacing w:val="-5"/>
          <w:w w:val="110"/>
        </w:rPr>
        <w:t xml:space="preserve">IL-10 </w:t>
      </w:r>
      <w:r>
        <w:rPr>
          <w:w w:val="110"/>
        </w:rPr>
        <w:t>agonist therapy in CD and psoriasis (Marlow et al. 2013; Kimball et al.</w:t>
      </w:r>
      <w:r>
        <w:rPr>
          <w:spacing w:val="-19"/>
          <w:w w:val="110"/>
        </w:rPr>
        <w:t xml:space="preserve"> </w:t>
      </w:r>
      <w:r>
        <w:rPr>
          <w:w w:val="110"/>
        </w:rPr>
        <w:t>2002).</w:t>
      </w:r>
    </w:p>
    <w:p w14:paraId="4207A93D" w14:textId="77777777" w:rsidR="005313F1" w:rsidRDefault="005313F1">
      <w:pPr>
        <w:pStyle w:val="BodyText"/>
        <w:rPr>
          <w:sz w:val="28"/>
        </w:rPr>
      </w:pPr>
    </w:p>
    <w:p w14:paraId="3AF46FE3" w14:textId="77777777" w:rsidR="005313F1" w:rsidRDefault="005313F1">
      <w:pPr>
        <w:pStyle w:val="BodyText"/>
        <w:spacing w:before="6"/>
        <w:rPr>
          <w:sz w:val="23"/>
        </w:rPr>
      </w:pPr>
    </w:p>
    <w:p w14:paraId="4E75326D" w14:textId="77777777" w:rsidR="005313F1" w:rsidRDefault="009B75EF">
      <w:pPr>
        <w:pStyle w:val="Heading2"/>
        <w:numPr>
          <w:ilvl w:val="2"/>
          <w:numId w:val="2"/>
        </w:numPr>
        <w:tabs>
          <w:tab w:val="left" w:pos="1283"/>
          <w:tab w:val="left" w:pos="1285"/>
        </w:tabs>
        <w:spacing w:line="441" w:lineRule="auto"/>
        <w:ind w:right="102"/>
      </w:pPr>
      <w:r>
        <w:rPr>
          <w:w w:val="120"/>
        </w:rPr>
        <w:t>The</w:t>
      </w:r>
      <w:r>
        <w:rPr>
          <w:spacing w:val="-37"/>
          <w:w w:val="120"/>
        </w:rPr>
        <w:t xml:space="preserve"> </w:t>
      </w:r>
      <w:r>
        <w:rPr>
          <w:w w:val="120"/>
        </w:rPr>
        <w:t>relevance</w:t>
      </w:r>
      <w:r>
        <w:rPr>
          <w:spacing w:val="-36"/>
          <w:w w:val="120"/>
        </w:rPr>
        <w:t xml:space="preserve"> </w:t>
      </w:r>
      <w:r>
        <w:rPr>
          <w:w w:val="120"/>
        </w:rPr>
        <w:t>of</w:t>
      </w:r>
      <w:r>
        <w:rPr>
          <w:spacing w:val="-37"/>
          <w:w w:val="120"/>
        </w:rPr>
        <w:t xml:space="preserve"> </w:t>
      </w:r>
      <w:r>
        <w:rPr>
          <w:w w:val="120"/>
        </w:rPr>
        <w:t>monocytes</w:t>
      </w:r>
      <w:r>
        <w:rPr>
          <w:spacing w:val="-36"/>
          <w:w w:val="120"/>
        </w:rPr>
        <w:t xml:space="preserve"> </w:t>
      </w:r>
      <w:r>
        <w:rPr>
          <w:w w:val="120"/>
        </w:rPr>
        <w:t>and</w:t>
      </w:r>
      <w:r>
        <w:rPr>
          <w:spacing w:val="-37"/>
          <w:w w:val="120"/>
        </w:rPr>
        <w:t xml:space="preserve"> </w:t>
      </w:r>
      <w:r>
        <w:rPr>
          <w:w w:val="120"/>
        </w:rPr>
        <w:t>investigation</w:t>
      </w:r>
      <w:r>
        <w:rPr>
          <w:spacing w:val="-36"/>
          <w:w w:val="120"/>
        </w:rPr>
        <w:t xml:space="preserve"> </w:t>
      </w:r>
      <w:r>
        <w:rPr>
          <w:w w:val="120"/>
        </w:rPr>
        <w:t>of</w:t>
      </w:r>
      <w:r>
        <w:rPr>
          <w:spacing w:val="-37"/>
          <w:w w:val="120"/>
        </w:rPr>
        <w:t xml:space="preserve"> </w:t>
      </w:r>
      <w:r>
        <w:rPr>
          <w:w w:val="120"/>
        </w:rPr>
        <w:t>other</w:t>
      </w:r>
      <w:r>
        <w:rPr>
          <w:spacing w:val="-36"/>
          <w:w w:val="120"/>
        </w:rPr>
        <w:t xml:space="preserve"> </w:t>
      </w:r>
      <w:r>
        <w:rPr>
          <w:spacing w:val="-4"/>
          <w:w w:val="120"/>
        </w:rPr>
        <w:t xml:space="preserve">cell </w:t>
      </w:r>
      <w:r>
        <w:rPr>
          <w:w w:val="120"/>
        </w:rPr>
        <w:t>types</w:t>
      </w:r>
    </w:p>
    <w:p w14:paraId="011C6D12" w14:textId="77777777" w:rsidR="005313F1" w:rsidRDefault="009B75EF">
      <w:pPr>
        <w:pStyle w:val="BodyText"/>
        <w:spacing w:before="45" w:line="408" w:lineRule="auto"/>
        <w:ind w:left="377" w:right="101" w:firstLine="566"/>
        <w:jc w:val="both"/>
        <w:rPr>
          <w:sz w:val="18"/>
        </w:rPr>
      </w:pPr>
      <w:r>
        <w:rPr>
          <w:w w:val="110"/>
        </w:rPr>
        <w:t>In this exploratory data, CD14</w:t>
      </w:r>
      <w:r>
        <w:rPr>
          <w:w w:val="110"/>
          <w:position w:val="9"/>
          <w:sz w:val="18"/>
        </w:rPr>
        <w:t xml:space="preserve">+ </w:t>
      </w:r>
      <w:r>
        <w:rPr>
          <w:w w:val="110"/>
        </w:rPr>
        <w:t xml:space="preserve">monocytes showed the most </w:t>
      </w:r>
      <w:r>
        <w:rPr>
          <w:spacing w:val="-4"/>
          <w:w w:val="110"/>
        </w:rPr>
        <w:t xml:space="preserve">DARs </w:t>
      </w:r>
      <w:r>
        <w:rPr>
          <w:w w:val="110"/>
        </w:rPr>
        <w:t>and confidently modulated genes between</w:t>
      </w:r>
      <w:del w:id="1744" w:author="Microsoft Office User" w:date="2018-12-24T10:32:00Z">
        <w:r w:rsidDel="005C778C">
          <w:rPr>
            <w:w w:val="110"/>
          </w:rPr>
          <w:delText xml:space="preserve"> SF </w:delText>
        </w:r>
      </w:del>
      <w:ins w:id="1745" w:author="Microsoft Office User" w:date="2018-12-24T10:32:00Z">
        <w:r w:rsidR="005C778C">
          <w:rPr>
            <w:w w:val="110"/>
          </w:rPr>
          <w:t xml:space="preserve"> synovial fluid </w:t>
        </w:r>
      </w:ins>
      <w:r>
        <w:rPr>
          <w:w w:val="110"/>
        </w:rPr>
        <w:t>and</w:t>
      </w:r>
      <w:del w:id="1746" w:author="Microsoft Office User" w:date="2018-12-24T10:29:00Z">
        <w:r w:rsidDel="005C778C">
          <w:rPr>
            <w:w w:val="110"/>
          </w:rPr>
          <w:delText xml:space="preserve"> PB </w:delText>
        </w:r>
      </w:del>
      <w:ins w:id="1747" w:author="Microsoft Office User" w:date="2018-12-24T10:29:00Z">
        <w:r w:rsidR="005C778C">
          <w:rPr>
            <w:w w:val="110"/>
          </w:rPr>
          <w:t xml:space="preserve"> peripheral blood </w:t>
        </w:r>
      </w:ins>
      <w:r>
        <w:rPr>
          <w:w w:val="110"/>
        </w:rPr>
        <w:t>as well as functionally</w:t>
      </w:r>
      <w:r>
        <w:rPr>
          <w:spacing w:val="-46"/>
          <w:w w:val="110"/>
        </w:rPr>
        <w:t xml:space="preserve"> </w:t>
      </w:r>
      <w:r>
        <w:rPr>
          <w:w w:val="110"/>
        </w:rPr>
        <w:t xml:space="preserve">relevant pathway enrichment. The work presented is part of a collaborative multi-omics </w:t>
      </w:r>
      <w:proofErr w:type="spellStart"/>
      <w:r>
        <w:rPr>
          <w:spacing w:val="-4"/>
          <w:w w:val="110"/>
        </w:rPr>
        <w:t>PsA</w:t>
      </w:r>
      <w:proofErr w:type="spellEnd"/>
      <w:r>
        <w:rPr>
          <w:spacing w:val="-8"/>
          <w:w w:val="110"/>
        </w:rPr>
        <w:t xml:space="preserve"> </w:t>
      </w:r>
      <w:r>
        <w:rPr>
          <w:w w:val="110"/>
        </w:rPr>
        <w:t>pilot</w:t>
      </w:r>
      <w:r>
        <w:rPr>
          <w:spacing w:val="-7"/>
          <w:w w:val="110"/>
        </w:rPr>
        <w:t xml:space="preserve"> </w:t>
      </w:r>
      <w:r>
        <w:rPr>
          <w:spacing w:val="-4"/>
          <w:w w:val="110"/>
        </w:rPr>
        <w:t>study.</w:t>
      </w:r>
      <w:r>
        <w:rPr>
          <w:spacing w:val="15"/>
          <w:w w:val="110"/>
        </w:rPr>
        <w:t xml:space="preserve"> </w:t>
      </w:r>
      <w:r>
        <w:rPr>
          <w:w w:val="110"/>
        </w:rPr>
        <w:t>In</w:t>
      </w:r>
      <w:r>
        <w:rPr>
          <w:spacing w:val="-8"/>
          <w:w w:val="110"/>
        </w:rPr>
        <w:t xml:space="preserve"> </w:t>
      </w:r>
      <w:r>
        <w:rPr>
          <w:w w:val="110"/>
        </w:rPr>
        <w:t>light</w:t>
      </w:r>
      <w:r>
        <w:rPr>
          <w:spacing w:val="-7"/>
          <w:w w:val="110"/>
        </w:rPr>
        <w:t xml:space="preserve"> </w:t>
      </w:r>
      <w:r>
        <w:rPr>
          <w:w w:val="110"/>
        </w:rPr>
        <w:t>of</w:t>
      </w:r>
      <w:r>
        <w:rPr>
          <w:spacing w:val="-8"/>
          <w:w w:val="110"/>
        </w:rPr>
        <w:t xml:space="preserve"> </w:t>
      </w:r>
      <w:r>
        <w:rPr>
          <w:w w:val="110"/>
        </w:rPr>
        <w:t>this</w:t>
      </w:r>
      <w:r>
        <w:rPr>
          <w:spacing w:val="-7"/>
          <w:w w:val="110"/>
        </w:rPr>
        <w:t xml:space="preserve"> </w:t>
      </w:r>
      <w:r>
        <w:rPr>
          <w:w w:val="110"/>
        </w:rPr>
        <w:t>thesis,</w:t>
      </w:r>
      <w:r>
        <w:rPr>
          <w:spacing w:val="-5"/>
          <w:w w:val="110"/>
        </w:rPr>
        <w:t xml:space="preserve"> </w:t>
      </w:r>
      <w:r>
        <w:rPr>
          <w:w w:val="110"/>
        </w:rPr>
        <w:t>and</w:t>
      </w:r>
      <w:r>
        <w:rPr>
          <w:spacing w:val="-7"/>
          <w:w w:val="110"/>
        </w:rPr>
        <w:t xml:space="preserve"> </w:t>
      </w:r>
      <w:r>
        <w:rPr>
          <w:w w:val="110"/>
        </w:rPr>
        <w:t>for</w:t>
      </w:r>
      <w:r>
        <w:rPr>
          <w:spacing w:val="-8"/>
          <w:w w:val="110"/>
        </w:rPr>
        <w:t xml:space="preserve"> </w:t>
      </w:r>
      <w:r>
        <w:rPr>
          <w:w w:val="110"/>
        </w:rPr>
        <w:t>the</w:t>
      </w:r>
      <w:r>
        <w:rPr>
          <w:spacing w:val="-7"/>
          <w:w w:val="110"/>
        </w:rPr>
        <w:t xml:space="preserve"> </w:t>
      </w:r>
      <w:r>
        <w:rPr>
          <w:w w:val="110"/>
        </w:rPr>
        <w:t>cohort</w:t>
      </w:r>
      <w:r>
        <w:rPr>
          <w:spacing w:val="-7"/>
          <w:w w:val="110"/>
        </w:rPr>
        <w:t xml:space="preserve"> </w:t>
      </w:r>
      <w:r>
        <w:rPr>
          <w:w w:val="110"/>
        </w:rPr>
        <w:t>size</w:t>
      </w:r>
      <w:r>
        <w:rPr>
          <w:spacing w:val="-8"/>
          <w:w w:val="110"/>
        </w:rPr>
        <w:t xml:space="preserve"> </w:t>
      </w:r>
      <w:r>
        <w:rPr>
          <w:w w:val="110"/>
        </w:rPr>
        <w:t>available</w:t>
      </w:r>
      <w:r>
        <w:rPr>
          <w:spacing w:val="-7"/>
          <w:w w:val="110"/>
        </w:rPr>
        <w:t xml:space="preserve"> </w:t>
      </w:r>
      <w:r>
        <w:rPr>
          <w:w w:val="110"/>
        </w:rPr>
        <w:t>at</w:t>
      </w:r>
      <w:r>
        <w:rPr>
          <w:spacing w:val="-8"/>
          <w:w w:val="110"/>
        </w:rPr>
        <w:t xml:space="preserve"> </w:t>
      </w:r>
      <w:r>
        <w:rPr>
          <w:w w:val="110"/>
        </w:rPr>
        <w:t>the</w:t>
      </w:r>
      <w:r>
        <w:rPr>
          <w:spacing w:val="-7"/>
          <w:w w:val="110"/>
        </w:rPr>
        <w:t xml:space="preserve"> </w:t>
      </w:r>
      <w:r>
        <w:rPr>
          <w:w w:val="110"/>
        </w:rPr>
        <w:t>time of analysis, CD14</w:t>
      </w:r>
      <w:proofErr w:type="gramStart"/>
      <w:r>
        <w:rPr>
          <w:w w:val="110"/>
          <w:position w:val="9"/>
          <w:sz w:val="18"/>
        </w:rPr>
        <w:t xml:space="preserve">+  </w:t>
      </w:r>
      <w:r>
        <w:rPr>
          <w:w w:val="110"/>
        </w:rPr>
        <w:t>monocytes</w:t>
      </w:r>
      <w:proofErr w:type="gramEnd"/>
      <w:r>
        <w:rPr>
          <w:w w:val="110"/>
        </w:rPr>
        <w:t xml:space="preserve"> were chosen as the cell type to further </w:t>
      </w:r>
      <w:r>
        <w:rPr>
          <w:spacing w:val="-3"/>
          <w:w w:val="110"/>
        </w:rPr>
        <w:t xml:space="preserve">explore  </w:t>
      </w:r>
      <w:r>
        <w:rPr>
          <w:w w:val="110"/>
        </w:rPr>
        <w:t xml:space="preserve">by </w:t>
      </w:r>
      <w:proofErr w:type="spellStart"/>
      <w:r>
        <w:rPr>
          <w:w w:val="110"/>
        </w:rPr>
        <w:t>scRNA-seq</w:t>
      </w:r>
      <w:proofErr w:type="spellEnd"/>
      <w:r>
        <w:rPr>
          <w:w w:val="110"/>
        </w:rPr>
        <w:t xml:space="preserve"> and integrate with mass cytometry data. </w:t>
      </w:r>
      <w:proofErr w:type="gramStart"/>
      <w:r>
        <w:rPr>
          <w:w w:val="110"/>
        </w:rPr>
        <w:t>mCD4</w:t>
      </w:r>
      <w:proofErr w:type="gramEnd"/>
      <w:r>
        <w:rPr>
          <w:w w:val="110"/>
          <w:position w:val="9"/>
          <w:sz w:val="18"/>
        </w:rPr>
        <w:t xml:space="preserve">+ </w:t>
      </w:r>
      <w:r>
        <w:rPr>
          <w:w w:val="110"/>
        </w:rPr>
        <w:t>and mCD8</w:t>
      </w:r>
      <w:r>
        <w:rPr>
          <w:w w:val="110"/>
          <w:position w:val="9"/>
          <w:sz w:val="18"/>
        </w:rPr>
        <w:t xml:space="preserve">+  </w:t>
      </w:r>
      <w:r>
        <w:rPr>
          <w:w w:val="110"/>
        </w:rPr>
        <w:t xml:space="preserve">also showed relevant changes in chromatin accessibility and gene expression, and have been identified as the two cell types undergoing greater expansion in the synovium of </w:t>
      </w:r>
      <w:proofErr w:type="spellStart"/>
      <w:r>
        <w:rPr>
          <w:spacing w:val="-4"/>
          <w:w w:val="110"/>
        </w:rPr>
        <w:t>PsA</w:t>
      </w:r>
      <w:proofErr w:type="spellEnd"/>
      <w:r>
        <w:rPr>
          <w:spacing w:val="-4"/>
          <w:w w:val="110"/>
        </w:rPr>
        <w:t xml:space="preserve"> </w:t>
      </w:r>
      <w:r>
        <w:rPr>
          <w:w w:val="110"/>
        </w:rPr>
        <w:t>patients. Colleagues involved in this project have since performed di</w:t>
      </w:r>
      <w:r>
        <w:rPr>
          <w:rFonts w:ascii="Arial"/>
          <w:w w:val="110"/>
        </w:rPr>
        <w:t>ff</w:t>
      </w:r>
      <w:r>
        <w:rPr>
          <w:w w:val="110"/>
        </w:rPr>
        <w:t xml:space="preserve">erential TCR </w:t>
      </w:r>
      <w:proofErr w:type="spellStart"/>
      <w:r>
        <w:rPr>
          <w:w w:val="110"/>
        </w:rPr>
        <w:t>clonality</w:t>
      </w:r>
      <w:proofErr w:type="spellEnd"/>
      <w:r>
        <w:rPr>
          <w:w w:val="110"/>
        </w:rPr>
        <w:t xml:space="preserve"> analysis between</w:t>
      </w:r>
      <w:del w:id="1748" w:author="Microsoft Office User" w:date="2018-12-24T10:32:00Z">
        <w:r w:rsidDel="005C778C">
          <w:rPr>
            <w:w w:val="110"/>
          </w:rPr>
          <w:delText xml:space="preserve"> SF </w:delText>
        </w:r>
      </w:del>
      <w:ins w:id="1749" w:author="Microsoft Office User" w:date="2018-12-24T10:32:00Z">
        <w:r w:rsidR="005C778C">
          <w:rPr>
            <w:w w:val="110"/>
          </w:rPr>
          <w:t xml:space="preserve"> synovial fluid </w:t>
        </w:r>
      </w:ins>
      <w:r>
        <w:rPr>
          <w:w w:val="110"/>
        </w:rPr>
        <w:t>and</w:t>
      </w:r>
      <w:del w:id="1750" w:author="Microsoft Office User" w:date="2018-12-24T10:29:00Z">
        <w:r w:rsidDel="005C778C">
          <w:rPr>
            <w:w w:val="110"/>
          </w:rPr>
          <w:delText xml:space="preserve"> PB </w:delText>
        </w:r>
      </w:del>
      <w:ins w:id="1751" w:author="Microsoft Office User" w:date="2018-12-24T10:29:00Z">
        <w:r w:rsidR="005C778C">
          <w:rPr>
            <w:w w:val="110"/>
          </w:rPr>
          <w:t xml:space="preserve"> peripheral blood </w:t>
        </w:r>
      </w:ins>
      <w:r>
        <w:rPr>
          <w:w w:val="110"/>
        </w:rPr>
        <w:t xml:space="preserve">using </w:t>
      </w:r>
      <w:proofErr w:type="spellStart"/>
      <w:r>
        <w:rPr>
          <w:spacing w:val="-4"/>
          <w:w w:val="110"/>
        </w:rPr>
        <w:t>PsA</w:t>
      </w:r>
      <w:proofErr w:type="spellEnd"/>
      <w:r>
        <w:rPr>
          <w:spacing w:val="-4"/>
          <w:w w:val="110"/>
        </w:rPr>
        <w:t xml:space="preserve"> </w:t>
      </w:r>
      <w:r>
        <w:rPr>
          <w:w w:val="110"/>
        </w:rPr>
        <w:t>samples</w:t>
      </w:r>
      <w:r>
        <w:rPr>
          <w:spacing w:val="25"/>
          <w:w w:val="110"/>
        </w:rPr>
        <w:t xml:space="preserve"> </w:t>
      </w:r>
      <w:r>
        <w:rPr>
          <w:w w:val="110"/>
        </w:rPr>
        <w:t>included</w:t>
      </w:r>
      <w:r>
        <w:rPr>
          <w:spacing w:val="26"/>
          <w:w w:val="110"/>
        </w:rPr>
        <w:t xml:space="preserve"> </w:t>
      </w:r>
      <w:r>
        <w:rPr>
          <w:w w:val="110"/>
        </w:rPr>
        <w:t>in</w:t>
      </w:r>
      <w:r>
        <w:rPr>
          <w:spacing w:val="26"/>
          <w:w w:val="110"/>
        </w:rPr>
        <w:t xml:space="preserve"> </w:t>
      </w:r>
      <w:r>
        <w:rPr>
          <w:w w:val="110"/>
        </w:rPr>
        <w:t>this</w:t>
      </w:r>
      <w:r>
        <w:rPr>
          <w:spacing w:val="25"/>
          <w:w w:val="110"/>
        </w:rPr>
        <w:t xml:space="preserve"> </w:t>
      </w:r>
      <w:r>
        <w:rPr>
          <w:w w:val="110"/>
        </w:rPr>
        <w:t>thesis.</w:t>
      </w:r>
      <w:r>
        <w:rPr>
          <w:spacing w:val="32"/>
          <w:w w:val="110"/>
        </w:rPr>
        <w:t xml:space="preserve"> </w:t>
      </w:r>
      <w:r>
        <w:rPr>
          <w:w w:val="110"/>
        </w:rPr>
        <w:t>Interestingly,</w:t>
      </w:r>
      <w:r>
        <w:rPr>
          <w:spacing w:val="33"/>
          <w:w w:val="110"/>
        </w:rPr>
        <w:t xml:space="preserve"> </w:t>
      </w:r>
      <w:r>
        <w:rPr>
          <w:w w:val="110"/>
        </w:rPr>
        <w:t>a</w:t>
      </w:r>
      <w:r>
        <w:rPr>
          <w:spacing w:val="26"/>
          <w:w w:val="110"/>
        </w:rPr>
        <w:t xml:space="preserve"> </w:t>
      </w:r>
      <w:r>
        <w:rPr>
          <w:w w:val="110"/>
        </w:rPr>
        <w:t>significant</w:t>
      </w:r>
      <w:r>
        <w:rPr>
          <w:spacing w:val="25"/>
          <w:w w:val="110"/>
        </w:rPr>
        <w:t xml:space="preserve"> </w:t>
      </w:r>
      <w:r>
        <w:rPr>
          <w:w w:val="110"/>
        </w:rPr>
        <w:t>number</w:t>
      </w:r>
      <w:r>
        <w:rPr>
          <w:spacing w:val="26"/>
          <w:w w:val="110"/>
        </w:rPr>
        <w:t xml:space="preserve"> </w:t>
      </w:r>
      <w:r>
        <w:rPr>
          <w:w w:val="110"/>
        </w:rPr>
        <w:t>of</w:t>
      </w:r>
      <w:r>
        <w:rPr>
          <w:spacing w:val="26"/>
          <w:w w:val="110"/>
        </w:rPr>
        <w:t xml:space="preserve"> </w:t>
      </w:r>
      <w:r>
        <w:rPr>
          <w:w w:val="110"/>
        </w:rPr>
        <w:t>mCD8</w:t>
      </w:r>
      <w:r>
        <w:rPr>
          <w:w w:val="110"/>
          <w:position w:val="9"/>
          <w:sz w:val="18"/>
        </w:rPr>
        <w:t>+</w:t>
      </w:r>
    </w:p>
    <w:p w14:paraId="3A910D7A" w14:textId="77777777" w:rsidR="005313F1" w:rsidRDefault="005313F1">
      <w:pPr>
        <w:spacing w:line="408" w:lineRule="auto"/>
        <w:jc w:val="both"/>
        <w:rPr>
          <w:sz w:val="18"/>
        </w:rPr>
        <w:sectPr w:rsidR="005313F1">
          <w:pgSz w:w="11910" w:h="16840"/>
          <w:pgMar w:top="1800" w:right="1240" w:bottom="560" w:left="1680" w:header="1482" w:footer="364" w:gutter="0"/>
          <w:cols w:space="720"/>
        </w:sectPr>
      </w:pPr>
    </w:p>
    <w:p w14:paraId="69BED52A" w14:textId="77777777" w:rsidR="005313F1" w:rsidRDefault="005313F1">
      <w:pPr>
        <w:pStyle w:val="BodyText"/>
        <w:rPr>
          <w:sz w:val="20"/>
        </w:rPr>
      </w:pPr>
    </w:p>
    <w:p w14:paraId="59049B60" w14:textId="77777777" w:rsidR="005313F1" w:rsidRDefault="005313F1">
      <w:pPr>
        <w:pStyle w:val="BodyText"/>
        <w:spacing w:before="8"/>
        <w:rPr>
          <w:sz w:val="23"/>
        </w:rPr>
      </w:pPr>
    </w:p>
    <w:p w14:paraId="20C99A07" w14:textId="77777777" w:rsidR="005313F1" w:rsidRDefault="009B75EF">
      <w:pPr>
        <w:pStyle w:val="BodyText"/>
        <w:spacing w:line="415" w:lineRule="auto"/>
        <w:ind w:left="377"/>
      </w:pPr>
      <w:r>
        <w:rPr>
          <w:w w:val="110"/>
        </w:rPr>
        <w:t xml:space="preserve">TCR clones with potentially shared antigen recognition across patients </w:t>
      </w:r>
      <w:proofErr w:type="gramStart"/>
      <w:r>
        <w:rPr>
          <w:w w:val="110"/>
        </w:rPr>
        <w:t>were found to be enriched</w:t>
      </w:r>
      <w:proofErr w:type="gramEnd"/>
      <w:r>
        <w:rPr>
          <w:w w:val="110"/>
        </w:rPr>
        <w:t xml:space="preserve"> in</w:t>
      </w:r>
      <w:del w:id="1752" w:author="Microsoft Office User" w:date="2018-12-24T10:32:00Z">
        <w:r w:rsidDel="005C778C">
          <w:rPr>
            <w:w w:val="110"/>
          </w:rPr>
          <w:delText xml:space="preserve"> SF </w:delText>
        </w:r>
      </w:del>
      <w:ins w:id="1753" w:author="Microsoft Office User" w:date="2018-12-24T10:32:00Z">
        <w:r w:rsidR="005C778C">
          <w:rPr>
            <w:w w:val="110"/>
          </w:rPr>
          <w:t xml:space="preserve"> synovial fluid </w:t>
        </w:r>
      </w:ins>
      <w:r>
        <w:rPr>
          <w:w w:val="110"/>
        </w:rPr>
        <w:t>compared to</w:t>
      </w:r>
      <w:del w:id="1754" w:author="Microsoft Office User" w:date="2018-12-24T10:29:00Z">
        <w:r w:rsidDel="005C778C">
          <w:rPr>
            <w:w w:val="110"/>
          </w:rPr>
          <w:delText xml:space="preserve"> PB </w:delText>
        </w:r>
      </w:del>
      <w:ins w:id="1755" w:author="Microsoft Office User" w:date="2018-12-24T10:29:00Z">
        <w:r w:rsidR="005C778C">
          <w:rPr>
            <w:w w:val="110"/>
          </w:rPr>
          <w:t xml:space="preserve"> peripheral blood </w:t>
        </w:r>
      </w:ins>
      <w:r>
        <w:rPr>
          <w:w w:val="110"/>
        </w:rPr>
        <w:t>(manuscript in preparation).</w:t>
      </w:r>
    </w:p>
    <w:p w14:paraId="7126C473" w14:textId="77777777" w:rsidR="005313F1" w:rsidRDefault="005313F1">
      <w:pPr>
        <w:pStyle w:val="BodyText"/>
        <w:rPr>
          <w:sz w:val="36"/>
        </w:rPr>
      </w:pPr>
    </w:p>
    <w:p w14:paraId="774B5BAC" w14:textId="77777777" w:rsidR="005313F1" w:rsidRDefault="009B75EF">
      <w:pPr>
        <w:pStyle w:val="Heading2"/>
        <w:numPr>
          <w:ilvl w:val="2"/>
          <w:numId w:val="2"/>
        </w:numPr>
        <w:tabs>
          <w:tab w:val="left" w:pos="1283"/>
          <w:tab w:val="left" w:pos="1285"/>
        </w:tabs>
        <w:spacing w:before="1"/>
      </w:pPr>
      <w:proofErr w:type="spellStart"/>
      <w:r>
        <w:rPr>
          <w:w w:val="115"/>
        </w:rPr>
        <w:t>Characterisation</w:t>
      </w:r>
      <w:proofErr w:type="spellEnd"/>
      <w:r>
        <w:rPr>
          <w:w w:val="115"/>
        </w:rPr>
        <w:t xml:space="preserve"> of monocytes by</w:t>
      </w:r>
      <w:r>
        <w:rPr>
          <w:spacing w:val="-40"/>
          <w:w w:val="115"/>
        </w:rPr>
        <w:t xml:space="preserve"> </w:t>
      </w:r>
      <w:proofErr w:type="spellStart"/>
      <w:r>
        <w:rPr>
          <w:spacing w:val="-3"/>
          <w:w w:val="115"/>
        </w:rPr>
        <w:t>scRNA-seq</w:t>
      </w:r>
      <w:proofErr w:type="spellEnd"/>
    </w:p>
    <w:p w14:paraId="2108C4E8" w14:textId="77777777" w:rsidR="005313F1" w:rsidRDefault="009B75EF">
      <w:pPr>
        <w:pStyle w:val="BodyText"/>
        <w:spacing w:before="143" w:line="480" w:lineRule="atLeast"/>
        <w:ind w:left="377" w:right="101" w:firstLine="566"/>
        <w:jc w:val="both"/>
      </w:pPr>
      <w:r>
        <w:rPr>
          <w:w w:val="110"/>
        </w:rPr>
        <w:t>Monocytes</w:t>
      </w:r>
      <w:r>
        <w:rPr>
          <w:spacing w:val="-7"/>
          <w:w w:val="110"/>
        </w:rPr>
        <w:t xml:space="preserve"> </w:t>
      </w:r>
      <w:r>
        <w:rPr>
          <w:w w:val="110"/>
        </w:rPr>
        <w:t>are</w:t>
      </w:r>
      <w:r>
        <w:rPr>
          <w:spacing w:val="-7"/>
          <w:w w:val="110"/>
        </w:rPr>
        <w:t xml:space="preserve"> </w:t>
      </w:r>
      <w:r>
        <w:rPr>
          <w:w w:val="110"/>
        </w:rPr>
        <w:t>very</w:t>
      </w:r>
      <w:r>
        <w:rPr>
          <w:spacing w:val="-7"/>
          <w:w w:val="110"/>
        </w:rPr>
        <w:t xml:space="preserve"> </w:t>
      </w:r>
      <w:r>
        <w:rPr>
          <w:w w:val="110"/>
        </w:rPr>
        <w:t>plastic</w:t>
      </w:r>
      <w:r>
        <w:rPr>
          <w:spacing w:val="-7"/>
          <w:w w:val="110"/>
        </w:rPr>
        <w:t xml:space="preserve"> </w:t>
      </w:r>
      <w:r>
        <w:rPr>
          <w:w w:val="110"/>
        </w:rPr>
        <w:t>cell</w:t>
      </w:r>
      <w:r>
        <w:rPr>
          <w:spacing w:val="-7"/>
          <w:w w:val="110"/>
        </w:rPr>
        <w:t xml:space="preserve"> </w:t>
      </w:r>
      <w:r>
        <w:rPr>
          <w:w w:val="110"/>
        </w:rPr>
        <w:t>populations</w:t>
      </w:r>
      <w:r>
        <w:rPr>
          <w:spacing w:val="-7"/>
          <w:w w:val="110"/>
        </w:rPr>
        <w:t xml:space="preserve"> </w:t>
      </w:r>
      <w:r>
        <w:rPr>
          <w:w w:val="110"/>
        </w:rPr>
        <w:t>that</w:t>
      </w:r>
      <w:r>
        <w:rPr>
          <w:spacing w:val="-7"/>
          <w:w w:val="110"/>
        </w:rPr>
        <w:t xml:space="preserve"> </w:t>
      </w:r>
      <w:r>
        <w:rPr>
          <w:w w:val="110"/>
        </w:rPr>
        <w:t>undergo</w:t>
      </w:r>
      <w:r>
        <w:rPr>
          <w:spacing w:val="-7"/>
          <w:w w:val="110"/>
        </w:rPr>
        <w:t xml:space="preserve"> </w:t>
      </w:r>
      <w:r>
        <w:rPr>
          <w:w w:val="110"/>
        </w:rPr>
        <w:t>cell</w:t>
      </w:r>
      <w:r>
        <w:rPr>
          <w:spacing w:val="-7"/>
          <w:w w:val="110"/>
        </w:rPr>
        <w:t xml:space="preserve"> </w:t>
      </w:r>
      <w:r>
        <w:rPr>
          <w:w w:val="110"/>
        </w:rPr>
        <w:t>di</w:t>
      </w:r>
      <w:r>
        <w:rPr>
          <w:rFonts w:ascii="Arial"/>
          <w:w w:val="110"/>
        </w:rPr>
        <w:t>ff</w:t>
      </w:r>
      <w:r>
        <w:rPr>
          <w:w w:val="110"/>
        </w:rPr>
        <w:t xml:space="preserve">erentiation at </w:t>
      </w:r>
      <w:proofErr w:type="gramStart"/>
      <w:r>
        <w:rPr>
          <w:w w:val="110"/>
        </w:rPr>
        <w:t>the  site</w:t>
      </w:r>
      <w:proofErr w:type="gramEnd"/>
      <w:r>
        <w:rPr>
          <w:w w:val="110"/>
        </w:rPr>
        <w:t xml:space="preserve">  of  inflammation,</w:t>
      </w:r>
      <w:r>
        <w:rPr>
          <w:spacing w:val="66"/>
          <w:w w:val="110"/>
        </w:rPr>
        <w:t xml:space="preserve"> </w:t>
      </w:r>
      <w:r>
        <w:rPr>
          <w:w w:val="110"/>
        </w:rPr>
        <w:t>with</w:t>
      </w:r>
      <w:r>
        <w:rPr>
          <w:spacing w:val="66"/>
          <w:w w:val="110"/>
        </w:rPr>
        <w:t xml:space="preserve"> </w:t>
      </w:r>
      <w:r>
        <w:rPr>
          <w:w w:val="110"/>
        </w:rPr>
        <w:t>di</w:t>
      </w:r>
      <w:r>
        <w:rPr>
          <w:rFonts w:ascii="Arial"/>
          <w:w w:val="110"/>
        </w:rPr>
        <w:t>ff</w:t>
      </w:r>
      <w:r>
        <w:rPr>
          <w:w w:val="110"/>
        </w:rPr>
        <w:t>erences</w:t>
      </w:r>
      <w:r>
        <w:rPr>
          <w:spacing w:val="66"/>
          <w:w w:val="110"/>
        </w:rPr>
        <w:t xml:space="preserve"> </w:t>
      </w:r>
      <w:r>
        <w:rPr>
          <w:w w:val="110"/>
        </w:rPr>
        <w:t>that</w:t>
      </w:r>
      <w:r>
        <w:rPr>
          <w:spacing w:val="66"/>
          <w:w w:val="110"/>
        </w:rPr>
        <w:t xml:space="preserve"> </w:t>
      </w:r>
      <w:r>
        <w:rPr>
          <w:w w:val="110"/>
        </w:rPr>
        <w:t>may</w:t>
      </w:r>
      <w:r>
        <w:rPr>
          <w:spacing w:val="66"/>
          <w:w w:val="110"/>
        </w:rPr>
        <w:t xml:space="preserve"> </w:t>
      </w:r>
      <w:r>
        <w:rPr>
          <w:w w:val="110"/>
        </w:rPr>
        <w:t>be</w:t>
      </w:r>
      <w:r>
        <w:rPr>
          <w:spacing w:val="66"/>
          <w:w w:val="110"/>
        </w:rPr>
        <w:t xml:space="preserve"> </w:t>
      </w:r>
      <w:r>
        <w:rPr>
          <w:w w:val="110"/>
        </w:rPr>
        <w:t>better</w:t>
      </w:r>
      <w:r>
        <w:rPr>
          <w:spacing w:val="66"/>
          <w:w w:val="110"/>
        </w:rPr>
        <w:t xml:space="preserve"> </w:t>
      </w:r>
      <w:r>
        <w:rPr>
          <w:w w:val="110"/>
        </w:rPr>
        <w:t>captured</w:t>
      </w:r>
      <w:r>
        <w:rPr>
          <w:spacing w:val="66"/>
          <w:w w:val="110"/>
        </w:rPr>
        <w:t xml:space="preserve"> </w:t>
      </w:r>
      <w:r>
        <w:rPr>
          <w:w w:val="110"/>
        </w:rPr>
        <w:t xml:space="preserve">at the single-cell level. In this pilot experiment, cluster identification in </w:t>
      </w:r>
      <w:proofErr w:type="spellStart"/>
      <w:r>
        <w:rPr>
          <w:w w:val="110"/>
        </w:rPr>
        <w:t>scRNA-seq</w:t>
      </w:r>
      <w:proofErr w:type="spellEnd"/>
      <w:r>
        <w:rPr>
          <w:spacing w:val="-7"/>
          <w:w w:val="110"/>
        </w:rPr>
        <w:t xml:space="preserve"> </w:t>
      </w:r>
      <w:r>
        <w:rPr>
          <w:w w:val="110"/>
        </w:rPr>
        <w:t>from</w:t>
      </w:r>
      <w:r>
        <w:rPr>
          <w:spacing w:val="-7"/>
          <w:w w:val="110"/>
        </w:rPr>
        <w:t xml:space="preserve"> </w:t>
      </w:r>
      <w:r>
        <w:rPr>
          <w:w w:val="110"/>
        </w:rPr>
        <w:t>combined</w:t>
      </w:r>
      <w:del w:id="1756" w:author="Microsoft Office User" w:date="2018-12-24T10:32:00Z">
        <w:r w:rsidDel="005C778C">
          <w:rPr>
            <w:spacing w:val="-7"/>
            <w:w w:val="110"/>
          </w:rPr>
          <w:delText xml:space="preserve"> </w:delText>
        </w:r>
        <w:r w:rsidDel="005C778C">
          <w:rPr>
            <w:w w:val="110"/>
          </w:rPr>
          <w:delText>SF</w:delText>
        </w:r>
        <w:r w:rsidDel="005C778C">
          <w:rPr>
            <w:spacing w:val="-7"/>
            <w:w w:val="110"/>
          </w:rPr>
          <w:delText xml:space="preserve"> </w:delText>
        </w:r>
      </w:del>
      <w:ins w:id="1757" w:author="Microsoft Office User" w:date="2018-12-24T10:32:00Z">
        <w:r w:rsidR="005C778C">
          <w:rPr>
            <w:spacing w:val="-7"/>
            <w:w w:val="110"/>
          </w:rPr>
          <w:t xml:space="preserve"> synovial fluid </w:t>
        </w:r>
      </w:ins>
      <w:r>
        <w:rPr>
          <w:w w:val="110"/>
        </w:rPr>
        <w:t>and</w:t>
      </w:r>
      <w:del w:id="1758" w:author="Microsoft Office User" w:date="2018-12-24T10:29:00Z">
        <w:r w:rsidDel="005C778C">
          <w:rPr>
            <w:spacing w:val="-7"/>
            <w:w w:val="110"/>
          </w:rPr>
          <w:delText xml:space="preserve"> </w:delText>
        </w:r>
        <w:r w:rsidDel="005C778C">
          <w:rPr>
            <w:w w:val="110"/>
          </w:rPr>
          <w:delText>PB</w:delText>
        </w:r>
        <w:r w:rsidDel="005C778C">
          <w:rPr>
            <w:spacing w:val="-6"/>
            <w:w w:val="110"/>
          </w:rPr>
          <w:delText xml:space="preserve"> </w:delText>
        </w:r>
      </w:del>
      <w:ins w:id="1759" w:author="Microsoft Office User" w:date="2018-12-24T10:29:00Z">
        <w:r w:rsidR="005C778C">
          <w:rPr>
            <w:spacing w:val="-7"/>
            <w:w w:val="110"/>
          </w:rPr>
          <w:t xml:space="preserve"> peripheral blood </w:t>
        </w:r>
      </w:ins>
      <w:r>
        <w:rPr>
          <w:w w:val="110"/>
        </w:rPr>
        <w:t>monocytes</w:t>
      </w:r>
      <w:r>
        <w:rPr>
          <w:spacing w:val="-7"/>
          <w:w w:val="110"/>
        </w:rPr>
        <w:t xml:space="preserve"> </w:t>
      </w:r>
      <w:r>
        <w:rPr>
          <w:w w:val="110"/>
        </w:rPr>
        <w:t>using</w:t>
      </w:r>
      <w:r>
        <w:rPr>
          <w:spacing w:val="-7"/>
          <w:w w:val="110"/>
        </w:rPr>
        <w:t xml:space="preserve"> </w:t>
      </w:r>
      <w:r>
        <w:rPr>
          <w:w w:val="110"/>
        </w:rPr>
        <w:t>a</w:t>
      </w:r>
      <w:r>
        <w:rPr>
          <w:spacing w:val="-7"/>
          <w:w w:val="110"/>
        </w:rPr>
        <w:t xml:space="preserve"> </w:t>
      </w:r>
      <w:r>
        <w:rPr>
          <w:w w:val="110"/>
        </w:rPr>
        <w:t>conservative</w:t>
      </w:r>
      <w:r>
        <w:rPr>
          <w:spacing w:val="-7"/>
          <w:w w:val="110"/>
        </w:rPr>
        <w:t xml:space="preserve"> </w:t>
      </w:r>
      <w:r>
        <w:rPr>
          <w:w w:val="110"/>
        </w:rPr>
        <w:t xml:space="preserve">approach (see 5.4.6) revealed two main subpopulations (CC-mixed and CC-IL7R). </w:t>
      </w:r>
      <w:r>
        <w:rPr>
          <w:spacing w:val="-6"/>
          <w:w w:val="110"/>
        </w:rPr>
        <w:t xml:space="preserve">CC- </w:t>
      </w:r>
      <w:r>
        <w:rPr>
          <w:w w:val="110"/>
        </w:rPr>
        <w:t xml:space="preserve">mixed appeared as a large </w:t>
      </w:r>
      <w:proofErr w:type="spellStart"/>
      <w:r>
        <w:rPr>
          <w:w w:val="110"/>
        </w:rPr>
        <w:t>heterogenous</w:t>
      </w:r>
      <w:proofErr w:type="spellEnd"/>
      <w:r>
        <w:rPr>
          <w:w w:val="110"/>
        </w:rPr>
        <w:t xml:space="preserve"> cluster in contrast to the </w:t>
      </w:r>
      <w:r>
        <w:rPr>
          <w:spacing w:val="-3"/>
          <w:w w:val="110"/>
        </w:rPr>
        <w:t xml:space="preserve">CC-IL7R </w:t>
      </w:r>
      <w:r>
        <w:rPr>
          <w:w w:val="110"/>
        </w:rPr>
        <w:t xml:space="preserve">subpopulation, </w:t>
      </w:r>
      <w:proofErr w:type="spellStart"/>
      <w:r>
        <w:rPr>
          <w:w w:val="110"/>
        </w:rPr>
        <w:t>characterised</w:t>
      </w:r>
      <w:proofErr w:type="spellEnd"/>
      <w:r>
        <w:rPr>
          <w:w w:val="110"/>
        </w:rPr>
        <w:t xml:space="preserve"> by cells consistently expressing </w:t>
      </w:r>
      <w:r>
        <w:rPr>
          <w:i/>
          <w:w w:val="110"/>
        </w:rPr>
        <w:t>IL7R</w:t>
      </w:r>
      <w:r>
        <w:rPr>
          <w:w w:val="110"/>
        </w:rPr>
        <w:t xml:space="preserve">, </w:t>
      </w:r>
      <w:r>
        <w:rPr>
          <w:i/>
          <w:w w:val="110"/>
        </w:rPr>
        <w:t xml:space="preserve">IL32 </w:t>
      </w:r>
      <w:r>
        <w:rPr>
          <w:w w:val="110"/>
        </w:rPr>
        <w:t xml:space="preserve">and textitCCL5, amongst other markers. According to the </w:t>
      </w:r>
      <w:proofErr w:type="spellStart"/>
      <w:r>
        <w:rPr>
          <w:w w:val="110"/>
        </w:rPr>
        <w:t>scRNA-seq</w:t>
      </w:r>
      <w:proofErr w:type="spellEnd"/>
      <w:r>
        <w:rPr>
          <w:w w:val="110"/>
        </w:rPr>
        <w:t xml:space="preserve"> data, the CC-IL7R cluster represented around 3% of the total monocytes and had approximately the same number of cells from</w:t>
      </w:r>
      <w:del w:id="1760" w:author="Microsoft Office User" w:date="2018-12-24T10:32:00Z">
        <w:r w:rsidDel="005C778C">
          <w:rPr>
            <w:w w:val="110"/>
          </w:rPr>
          <w:delText xml:space="preserve"> SF </w:delText>
        </w:r>
      </w:del>
      <w:ins w:id="1761" w:author="Microsoft Office User" w:date="2018-12-24T10:32:00Z">
        <w:r w:rsidR="005C778C">
          <w:rPr>
            <w:w w:val="110"/>
          </w:rPr>
          <w:t xml:space="preserve"> synovial fluid </w:t>
        </w:r>
      </w:ins>
      <w:r>
        <w:rPr>
          <w:w w:val="110"/>
        </w:rPr>
        <w:t>and</w:t>
      </w:r>
      <w:del w:id="1762" w:author="Microsoft Office User" w:date="2018-12-24T10:29:00Z">
        <w:r w:rsidDel="005C778C">
          <w:rPr>
            <w:w w:val="110"/>
          </w:rPr>
          <w:delText xml:space="preserve"> PB </w:delText>
        </w:r>
      </w:del>
      <w:ins w:id="1763" w:author="Microsoft Office User" w:date="2018-12-24T10:29:00Z">
        <w:r w:rsidR="005C778C">
          <w:rPr>
            <w:w w:val="110"/>
          </w:rPr>
          <w:t xml:space="preserve"> peripheral blood </w:t>
        </w:r>
      </w:ins>
      <w:r>
        <w:rPr>
          <w:w w:val="110"/>
        </w:rPr>
        <w:t xml:space="preserve">(3 and </w:t>
      </w:r>
      <w:r>
        <w:rPr>
          <w:spacing w:val="-3"/>
          <w:w w:val="110"/>
        </w:rPr>
        <w:t xml:space="preserve">2.7%, </w:t>
      </w:r>
      <w:r>
        <w:rPr>
          <w:w w:val="110"/>
        </w:rPr>
        <w:t xml:space="preserve">respectively). </w:t>
      </w:r>
      <w:r>
        <w:rPr>
          <w:spacing w:val="-4"/>
          <w:w w:val="110"/>
        </w:rPr>
        <w:t xml:space="preserve">Conversely, </w:t>
      </w:r>
      <w:r>
        <w:rPr>
          <w:w w:val="110"/>
        </w:rPr>
        <w:t xml:space="preserve">flow cytometry data in </w:t>
      </w:r>
      <w:proofErr w:type="spellStart"/>
      <w:r>
        <w:rPr>
          <w:spacing w:val="-4"/>
          <w:w w:val="110"/>
        </w:rPr>
        <w:t>PsA</w:t>
      </w:r>
      <w:proofErr w:type="spellEnd"/>
      <w:r>
        <w:rPr>
          <w:spacing w:val="-4"/>
          <w:w w:val="110"/>
        </w:rPr>
        <w:t xml:space="preserve"> </w:t>
      </w:r>
      <w:r>
        <w:rPr>
          <w:w w:val="110"/>
        </w:rPr>
        <w:t>and AS patients have shown up to 35% of the total</w:t>
      </w:r>
      <w:del w:id="1764" w:author="Microsoft Office User" w:date="2018-12-24T10:32:00Z">
        <w:r w:rsidDel="005C778C">
          <w:rPr>
            <w:w w:val="110"/>
          </w:rPr>
          <w:delText xml:space="preserve"> SF </w:delText>
        </w:r>
      </w:del>
      <w:ins w:id="1765" w:author="Microsoft Office User" w:date="2018-12-24T10:32:00Z">
        <w:r w:rsidR="005C778C">
          <w:rPr>
            <w:w w:val="110"/>
          </w:rPr>
          <w:t xml:space="preserve"> synovial fluid </w:t>
        </w:r>
      </w:ins>
      <w:r>
        <w:rPr>
          <w:w w:val="110"/>
        </w:rPr>
        <w:t>CD14</w:t>
      </w:r>
      <w:r>
        <w:rPr>
          <w:w w:val="110"/>
          <w:position w:val="9"/>
          <w:sz w:val="18"/>
        </w:rPr>
        <w:t xml:space="preserve">+ </w:t>
      </w:r>
      <w:r>
        <w:rPr>
          <w:w w:val="110"/>
        </w:rPr>
        <w:t xml:space="preserve">monocyte to be </w:t>
      </w:r>
      <w:r>
        <w:rPr>
          <w:spacing w:val="-4"/>
          <w:w w:val="110"/>
        </w:rPr>
        <w:t>IL-7R</w:t>
      </w:r>
      <w:r>
        <w:rPr>
          <w:spacing w:val="-4"/>
          <w:w w:val="110"/>
          <w:position w:val="9"/>
          <w:sz w:val="18"/>
        </w:rPr>
        <w:t xml:space="preserve">+ </w:t>
      </w:r>
      <w:r>
        <w:rPr>
          <w:w w:val="110"/>
        </w:rPr>
        <w:t>versus approximately</w:t>
      </w:r>
      <w:r>
        <w:rPr>
          <w:spacing w:val="-18"/>
          <w:w w:val="110"/>
        </w:rPr>
        <w:t xml:space="preserve"> </w:t>
      </w:r>
      <w:r>
        <w:rPr>
          <w:w w:val="110"/>
        </w:rPr>
        <w:t>1%</w:t>
      </w:r>
      <w:r>
        <w:rPr>
          <w:spacing w:val="-17"/>
          <w:w w:val="110"/>
        </w:rPr>
        <w:t xml:space="preserve"> </w:t>
      </w:r>
      <w:r>
        <w:rPr>
          <w:w w:val="110"/>
        </w:rPr>
        <w:t>in</w:t>
      </w:r>
      <w:del w:id="1766" w:author="Microsoft Office User" w:date="2018-12-24T10:29:00Z">
        <w:r w:rsidDel="005C778C">
          <w:rPr>
            <w:spacing w:val="-18"/>
            <w:w w:val="110"/>
          </w:rPr>
          <w:delText xml:space="preserve"> </w:delText>
        </w:r>
        <w:r w:rsidDel="005C778C">
          <w:rPr>
            <w:w w:val="110"/>
          </w:rPr>
          <w:delText>PB</w:delText>
        </w:r>
        <w:r w:rsidDel="005C778C">
          <w:rPr>
            <w:spacing w:val="-17"/>
            <w:w w:val="110"/>
          </w:rPr>
          <w:delText xml:space="preserve"> </w:delText>
        </w:r>
      </w:del>
      <w:ins w:id="1767" w:author="Microsoft Office User" w:date="2018-12-24T10:29:00Z">
        <w:r w:rsidR="005C778C">
          <w:rPr>
            <w:spacing w:val="-18"/>
            <w:w w:val="110"/>
          </w:rPr>
          <w:t xml:space="preserve"> peripheral blood </w:t>
        </w:r>
      </w:ins>
      <w:r>
        <w:rPr>
          <w:w w:val="110"/>
        </w:rPr>
        <w:t>(in</w:t>
      </w:r>
      <w:r>
        <w:rPr>
          <w:spacing w:val="-18"/>
          <w:w w:val="110"/>
        </w:rPr>
        <w:t xml:space="preserve"> </w:t>
      </w:r>
      <w:r>
        <w:rPr>
          <w:w w:val="110"/>
        </w:rPr>
        <w:t>revision</w:t>
      </w:r>
      <w:r>
        <w:rPr>
          <w:spacing w:val="-17"/>
          <w:w w:val="110"/>
        </w:rPr>
        <w:t xml:space="preserve"> </w:t>
      </w:r>
      <w:r>
        <w:rPr>
          <w:w w:val="110"/>
        </w:rPr>
        <w:t>(Al-Mossawi</w:t>
      </w:r>
      <w:r>
        <w:rPr>
          <w:spacing w:val="-17"/>
          <w:w w:val="110"/>
        </w:rPr>
        <w:t xml:space="preserve"> </w:t>
      </w:r>
      <w:r>
        <w:rPr>
          <w:w w:val="110"/>
        </w:rPr>
        <w:t>et</w:t>
      </w:r>
      <w:r>
        <w:rPr>
          <w:spacing w:val="-18"/>
          <w:w w:val="110"/>
        </w:rPr>
        <w:t xml:space="preserve"> </w:t>
      </w:r>
      <w:r>
        <w:rPr>
          <w:w w:val="110"/>
        </w:rPr>
        <w:t>al.</w:t>
      </w:r>
      <w:r>
        <w:rPr>
          <w:spacing w:val="-17"/>
          <w:w w:val="110"/>
        </w:rPr>
        <w:t xml:space="preserve"> </w:t>
      </w:r>
      <w:r>
        <w:rPr>
          <w:w w:val="110"/>
        </w:rPr>
        <w:t>2018)).</w:t>
      </w:r>
      <w:r>
        <w:rPr>
          <w:spacing w:val="-2"/>
          <w:w w:val="110"/>
        </w:rPr>
        <w:t xml:space="preserve"> </w:t>
      </w:r>
      <w:r>
        <w:rPr>
          <w:w w:val="110"/>
        </w:rPr>
        <w:t>This</w:t>
      </w:r>
      <w:r>
        <w:rPr>
          <w:spacing w:val="-17"/>
          <w:w w:val="110"/>
        </w:rPr>
        <w:t xml:space="preserve"> </w:t>
      </w:r>
      <w:r>
        <w:rPr>
          <w:w w:val="110"/>
        </w:rPr>
        <w:t>could</w:t>
      </w:r>
      <w:r>
        <w:rPr>
          <w:spacing w:val="-18"/>
          <w:w w:val="110"/>
        </w:rPr>
        <w:t xml:space="preserve"> </w:t>
      </w:r>
      <w:r>
        <w:rPr>
          <w:w w:val="110"/>
        </w:rPr>
        <w:t>be</w:t>
      </w:r>
      <w:r>
        <w:rPr>
          <w:spacing w:val="-17"/>
          <w:w w:val="110"/>
        </w:rPr>
        <w:t xml:space="preserve"> </w:t>
      </w:r>
      <w:r>
        <w:rPr>
          <w:w w:val="110"/>
        </w:rPr>
        <w:t xml:space="preserve">due to discrepancies between gene expression and protein translation acknowledged in the literature but may also be a consequence of lower sensitivity of </w:t>
      </w:r>
      <w:proofErr w:type="spellStart"/>
      <w:r>
        <w:rPr>
          <w:spacing w:val="-3"/>
          <w:w w:val="110"/>
        </w:rPr>
        <w:t>scRNA</w:t>
      </w:r>
      <w:proofErr w:type="spellEnd"/>
      <w:r>
        <w:rPr>
          <w:spacing w:val="-3"/>
          <w:w w:val="110"/>
        </w:rPr>
        <w:t xml:space="preserve">- </w:t>
      </w:r>
      <w:proofErr w:type="spellStart"/>
      <w:r>
        <w:rPr>
          <w:w w:val="110"/>
        </w:rPr>
        <w:t>seq</w:t>
      </w:r>
      <w:proofErr w:type="spellEnd"/>
      <w:r>
        <w:rPr>
          <w:w w:val="110"/>
        </w:rPr>
        <w:t xml:space="preserve"> in quantifying gene expression (Liu et al. 2016; Islam et al. 2014). This may be leading to underestimate the CC-IL7R cluster size and the predominance </w:t>
      </w:r>
      <w:r>
        <w:rPr>
          <w:spacing w:val="-6"/>
          <w:w w:val="110"/>
        </w:rPr>
        <w:t>of</w:t>
      </w:r>
      <w:del w:id="1768" w:author="Microsoft Office User" w:date="2018-12-24T10:32:00Z">
        <w:r w:rsidDel="005C778C">
          <w:rPr>
            <w:spacing w:val="-6"/>
            <w:w w:val="110"/>
          </w:rPr>
          <w:delText xml:space="preserve"> </w:delText>
        </w:r>
        <w:r w:rsidDel="005C778C">
          <w:rPr>
            <w:w w:val="110"/>
          </w:rPr>
          <w:delText xml:space="preserve">SF </w:delText>
        </w:r>
      </w:del>
      <w:ins w:id="1769" w:author="Microsoft Office User" w:date="2018-12-24T10:32:00Z">
        <w:r w:rsidR="005C778C">
          <w:rPr>
            <w:spacing w:val="-6"/>
            <w:w w:val="110"/>
          </w:rPr>
          <w:t xml:space="preserve"> synovial fluid </w:t>
        </w:r>
      </w:ins>
      <w:r>
        <w:rPr>
          <w:w w:val="110"/>
        </w:rPr>
        <w:t xml:space="preserve">monocytes </w:t>
      </w:r>
      <w:r>
        <w:rPr>
          <w:spacing w:val="-4"/>
          <w:w w:val="110"/>
        </w:rPr>
        <w:t>IL-7R</w:t>
      </w:r>
      <w:r>
        <w:rPr>
          <w:spacing w:val="-4"/>
          <w:w w:val="110"/>
          <w:position w:val="9"/>
          <w:sz w:val="18"/>
        </w:rPr>
        <w:t xml:space="preserve">+ </w:t>
      </w:r>
      <w:r>
        <w:rPr>
          <w:w w:val="110"/>
        </w:rPr>
        <w:t>in the contribution towards this cluster. Di</w:t>
      </w:r>
      <w:r>
        <w:rPr>
          <w:rFonts w:ascii="Arial"/>
          <w:w w:val="110"/>
        </w:rPr>
        <w:t>ff</w:t>
      </w:r>
      <w:r>
        <w:rPr>
          <w:w w:val="110"/>
        </w:rPr>
        <w:t xml:space="preserve">erences </w:t>
      </w:r>
      <w:r>
        <w:rPr>
          <w:spacing w:val="-6"/>
          <w:w w:val="110"/>
        </w:rPr>
        <w:t xml:space="preserve">in </w:t>
      </w:r>
      <w:r>
        <w:rPr>
          <w:w w:val="110"/>
        </w:rPr>
        <w:t xml:space="preserve">sensitivity between qPCR and </w:t>
      </w:r>
      <w:proofErr w:type="spellStart"/>
      <w:r>
        <w:rPr>
          <w:w w:val="110"/>
        </w:rPr>
        <w:t>scRNA-seq</w:t>
      </w:r>
      <w:proofErr w:type="spellEnd"/>
      <w:r>
        <w:rPr>
          <w:w w:val="110"/>
        </w:rPr>
        <w:t xml:space="preserve"> may also partly explain the limited overlap of di</w:t>
      </w:r>
      <w:r>
        <w:rPr>
          <w:rFonts w:ascii="Arial"/>
          <w:w w:val="110"/>
        </w:rPr>
        <w:t>ff</w:t>
      </w:r>
      <w:r>
        <w:rPr>
          <w:w w:val="110"/>
        </w:rPr>
        <w:t>erentially expressed genes between</w:t>
      </w:r>
      <w:del w:id="1770" w:author="Microsoft Office User" w:date="2018-12-24T10:32:00Z">
        <w:r w:rsidDel="005C778C">
          <w:rPr>
            <w:w w:val="110"/>
          </w:rPr>
          <w:delText xml:space="preserve"> SF </w:delText>
        </w:r>
      </w:del>
      <w:ins w:id="1771" w:author="Microsoft Office User" w:date="2018-12-24T10:32:00Z">
        <w:r w:rsidR="005C778C">
          <w:rPr>
            <w:w w:val="110"/>
          </w:rPr>
          <w:t xml:space="preserve"> synovial fluid </w:t>
        </w:r>
      </w:ins>
      <w:r>
        <w:rPr>
          <w:w w:val="110"/>
        </w:rPr>
        <w:t>and</w:t>
      </w:r>
      <w:del w:id="1772" w:author="Microsoft Office User" w:date="2018-12-24T10:29:00Z">
        <w:r w:rsidDel="005C778C">
          <w:rPr>
            <w:w w:val="110"/>
          </w:rPr>
          <w:delText xml:space="preserve"> PB </w:delText>
        </w:r>
      </w:del>
      <w:ins w:id="1773" w:author="Microsoft Office User" w:date="2018-12-24T10:29:00Z">
        <w:r w:rsidR="005C778C">
          <w:rPr>
            <w:w w:val="110"/>
          </w:rPr>
          <w:t xml:space="preserve"> peripheral blood </w:t>
        </w:r>
      </w:ins>
      <w:r>
        <w:rPr>
          <w:w w:val="110"/>
        </w:rPr>
        <w:t>when using qPCR and</w:t>
      </w:r>
      <w:r>
        <w:rPr>
          <w:spacing w:val="-21"/>
          <w:w w:val="110"/>
        </w:rPr>
        <w:t xml:space="preserve"> </w:t>
      </w:r>
      <w:proofErr w:type="spellStart"/>
      <w:r>
        <w:rPr>
          <w:w w:val="110"/>
        </w:rPr>
        <w:t>scRNA</w:t>
      </w:r>
      <w:proofErr w:type="spellEnd"/>
      <w:r>
        <w:rPr>
          <w:w w:val="110"/>
        </w:rPr>
        <w:t>-seq.</w:t>
      </w:r>
      <w:r>
        <w:rPr>
          <w:spacing w:val="-1"/>
          <w:w w:val="110"/>
        </w:rPr>
        <w:t xml:space="preserve"> </w:t>
      </w:r>
      <w:r>
        <w:rPr>
          <w:w w:val="110"/>
        </w:rPr>
        <w:t>Although</w:t>
      </w:r>
      <w:r>
        <w:rPr>
          <w:spacing w:val="-20"/>
          <w:w w:val="110"/>
        </w:rPr>
        <w:t xml:space="preserve"> </w:t>
      </w:r>
      <w:r>
        <w:rPr>
          <w:w w:val="110"/>
        </w:rPr>
        <w:t>the</w:t>
      </w:r>
      <w:r>
        <w:rPr>
          <w:spacing w:val="-21"/>
          <w:w w:val="110"/>
        </w:rPr>
        <w:t xml:space="preserve"> </w:t>
      </w:r>
      <w:r>
        <w:rPr>
          <w:w w:val="110"/>
        </w:rPr>
        <w:t>same</w:t>
      </w:r>
      <w:r>
        <w:rPr>
          <w:spacing w:val="-20"/>
          <w:w w:val="110"/>
        </w:rPr>
        <w:t xml:space="preserve"> </w:t>
      </w:r>
      <w:r>
        <w:rPr>
          <w:w w:val="110"/>
        </w:rPr>
        <w:t>top</w:t>
      </w:r>
      <w:r>
        <w:rPr>
          <w:spacing w:val="-20"/>
          <w:w w:val="110"/>
        </w:rPr>
        <w:t xml:space="preserve"> </w:t>
      </w:r>
      <w:r>
        <w:rPr>
          <w:w w:val="110"/>
        </w:rPr>
        <w:t>dysregulated</w:t>
      </w:r>
      <w:r>
        <w:rPr>
          <w:spacing w:val="-21"/>
          <w:w w:val="110"/>
        </w:rPr>
        <w:t xml:space="preserve"> </w:t>
      </w:r>
      <w:r>
        <w:rPr>
          <w:w w:val="110"/>
        </w:rPr>
        <w:t>genes</w:t>
      </w:r>
      <w:r>
        <w:rPr>
          <w:spacing w:val="-20"/>
          <w:w w:val="110"/>
        </w:rPr>
        <w:t xml:space="preserve"> </w:t>
      </w:r>
      <w:r>
        <w:rPr>
          <w:w w:val="110"/>
        </w:rPr>
        <w:t>(including</w:t>
      </w:r>
      <w:r>
        <w:rPr>
          <w:spacing w:val="-20"/>
          <w:w w:val="110"/>
        </w:rPr>
        <w:t xml:space="preserve"> </w:t>
      </w:r>
      <w:r>
        <w:rPr>
          <w:i/>
          <w:w w:val="110"/>
        </w:rPr>
        <w:t>SPP1</w:t>
      </w:r>
      <w:r>
        <w:rPr>
          <w:w w:val="110"/>
        </w:rPr>
        <w:t>,</w:t>
      </w:r>
      <w:r>
        <w:rPr>
          <w:spacing w:val="-19"/>
          <w:w w:val="110"/>
        </w:rPr>
        <w:t xml:space="preserve"> </w:t>
      </w:r>
      <w:r>
        <w:rPr>
          <w:i/>
          <w:w w:val="110"/>
        </w:rPr>
        <w:t xml:space="preserve">FN1 </w:t>
      </w:r>
      <w:r>
        <w:rPr>
          <w:w w:val="110"/>
        </w:rPr>
        <w:t xml:space="preserve">or </w:t>
      </w:r>
      <w:r>
        <w:rPr>
          <w:i/>
          <w:w w:val="110"/>
        </w:rPr>
        <w:t>OLR1</w:t>
      </w:r>
      <w:r>
        <w:rPr>
          <w:w w:val="110"/>
        </w:rPr>
        <w:t xml:space="preserve">) </w:t>
      </w:r>
      <w:proofErr w:type="gramStart"/>
      <w:r>
        <w:rPr>
          <w:w w:val="110"/>
        </w:rPr>
        <w:t>were identified</w:t>
      </w:r>
      <w:proofErr w:type="gramEnd"/>
      <w:r>
        <w:rPr>
          <w:w w:val="110"/>
        </w:rPr>
        <w:t xml:space="preserve"> by both techniques, a modest number of significantly modulated genes found by qPCR were reproduced by the </w:t>
      </w:r>
      <w:proofErr w:type="spellStart"/>
      <w:r>
        <w:rPr>
          <w:w w:val="110"/>
        </w:rPr>
        <w:t>scRNA-seq</w:t>
      </w:r>
      <w:proofErr w:type="spellEnd"/>
      <w:r>
        <w:rPr>
          <w:w w:val="110"/>
        </w:rPr>
        <w:t xml:space="preserve"> analysis</w:t>
      </w:r>
      <w:r>
        <w:rPr>
          <w:spacing w:val="66"/>
          <w:w w:val="110"/>
        </w:rPr>
        <w:t xml:space="preserve"> </w:t>
      </w:r>
      <w:r>
        <w:rPr>
          <w:w w:val="110"/>
        </w:rPr>
        <w:t xml:space="preserve">in </w:t>
      </w:r>
      <w:r>
        <w:rPr>
          <w:w w:val="110"/>
        </w:rPr>
        <w:lastRenderedPageBreak/>
        <w:t>the CC-mixed cluster. In terms of chromatin accessibility, the comparison</w:t>
      </w:r>
      <w:r>
        <w:rPr>
          <w:spacing w:val="4"/>
          <w:w w:val="110"/>
        </w:rPr>
        <w:t xml:space="preserve"> </w:t>
      </w:r>
      <w:r>
        <w:rPr>
          <w:spacing w:val="-7"/>
          <w:w w:val="110"/>
        </w:rPr>
        <w:t>of</w:t>
      </w:r>
    </w:p>
    <w:p w14:paraId="6876AFA7" w14:textId="77777777" w:rsidR="005313F1" w:rsidRDefault="005313F1">
      <w:pPr>
        <w:spacing w:line="480" w:lineRule="atLeast"/>
        <w:jc w:val="both"/>
        <w:sectPr w:rsidR="005313F1">
          <w:pgSz w:w="11910" w:h="16840"/>
          <w:pgMar w:top="1800" w:right="1240" w:bottom="560" w:left="1680" w:header="1482" w:footer="364" w:gutter="0"/>
          <w:cols w:space="720"/>
        </w:sectPr>
      </w:pPr>
    </w:p>
    <w:p w14:paraId="2C3D7C6D" w14:textId="77777777" w:rsidR="005313F1" w:rsidRDefault="005313F1">
      <w:pPr>
        <w:pStyle w:val="BodyText"/>
        <w:rPr>
          <w:sz w:val="20"/>
        </w:rPr>
      </w:pPr>
    </w:p>
    <w:p w14:paraId="4DDB2482" w14:textId="77777777" w:rsidR="005313F1" w:rsidRDefault="009B75EF">
      <w:pPr>
        <w:pStyle w:val="BodyText"/>
        <w:spacing w:before="239" w:line="415" w:lineRule="auto"/>
        <w:ind w:left="377" w:right="101"/>
        <w:jc w:val="both"/>
      </w:pPr>
      <w:r>
        <w:rPr>
          <w:w w:val="110"/>
        </w:rPr>
        <w:t>FCs from contrasting</w:t>
      </w:r>
      <w:del w:id="1774" w:author="Microsoft Office User" w:date="2018-12-24T10:32:00Z">
        <w:r w:rsidDel="005C778C">
          <w:rPr>
            <w:w w:val="110"/>
          </w:rPr>
          <w:delText xml:space="preserve"> SF </w:delText>
        </w:r>
      </w:del>
      <w:ins w:id="1775" w:author="Microsoft Office User" w:date="2018-12-24T10:32:00Z">
        <w:r w:rsidR="005C778C">
          <w:rPr>
            <w:w w:val="110"/>
          </w:rPr>
          <w:t xml:space="preserve"> synovial fluid </w:t>
        </w:r>
      </w:ins>
      <w:r>
        <w:rPr>
          <w:w w:val="110"/>
        </w:rPr>
        <w:t>and</w:t>
      </w:r>
      <w:del w:id="1776" w:author="Microsoft Office User" w:date="2018-12-24T10:29:00Z">
        <w:r w:rsidDel="005C778C">
          <w:rPr>
            <w:w w:val="110"/>
          </w:rPr>
          <w:delText xml:space="preserve"> PB </w:delText>
        </w:r>
      </w:del>
      <w:ins w:id="1777" w:author="Microsoft Office User" w:date="2018-12-24T10:29:00Z">
        <w:r w:rsidR="005C778C">
          <w:rPr>
            <w:w w:val="110"/>
          </w:rPr>
          <w:t xml:space="preserve"> peripheral blood </w:t>
        </w:r>
      </w:ins>
      <w:r>
        <w:rPr>
          <w:w w:val="110"/>
        </w:rPr>
        <w:t>chromatin accessibility in CD14</w:t>
      </w:r>
      <w:r>
        <w:rPr>
          <w:w w:val="110"/>
          <w:position w:val="9"/>
          <w:sz w:val="18"/>
        </w:rPr>
        <w:t xml:space="preserve">+ </w:t>
      </w:r>
      <w:r>
        <w:rPr>
          <w:w w:val="110"/>
        </w:rPr>
        <w:t xml:space="preserve">monocytes and </w:t>
      </w:r>
      <w:proofErr w:type="spellStart"/>
      <w:r>
        <w:rPr>
          <w:w w:val="110"/>
        </w:rPr>
        <w:t>scRNA-seq</w:t>
      </w:r>
      <w:proofErr w:type="spellEnd"/>
      <w:r>
        <w:rPr>
          <w:w w:val="110"/>
        </w:rPr>
        <w:t xml:space="preserve"> expression in the CC-mixed cluster only showed moderate correlation. This limited correspondence between chromatin accessibility and gene expression has also been reported by other studies and may </w:t>
      </w:r>
      <w:proofErr w:type="gramStart"/>
      <w:r>
        <w:rPr>
          <w:w w:val="110"/>
        </w:rPr>
        <w:t>be also</w:t>
      </w:r>
      <w:proofErr w:type="gramEnd"/>
      <w:r>
        <w:rPr>
          <w:w w:val="110"/>
        </w:rPr>
        <w:t xml:space="preserve"> the result of aforementioned limitations in annotating accessible chromatin with a putative target gene (Ackermann et al. 2016; Wang et al. 2018).</w:t>
      </w:r>
    </w:p>
    <w:p w14:paraId="6B1470EE" w14:textId="77777777" w:rsidR="005313F1" w:rsidRDefault="009B75EF">
      <w:pPr>
        <w:pStyle w:val="BodyText"/>
        <w:spacing w:line="280" w:lineRule="exact"/>
        <w:ind w:left="944"/>
      </w:pPr>
      <w:r>
        <w:rPr>
          <w:w w:val="110"/>
        </w:rPr>
        <w:t>The identification of sub-populations of monocytes expressing IL-7R</w:t>
      </w:r>
      <w:r>
        <w:rPr>
          <w:w w:val="110"/>
          <w:position w:val="9"/>
          <w:sz w:val="18"/>
        </w:rPr>
        <w:t xml:space="preserve">+ </w:t>
      </w:r>
      <w:r>
        <w:rPr>
          <w:w w:val="110"/>
        </w:rPr>
        <w:t>is</w:t>
      </w:r>
    </w:p>
    <w:p w14:paraId="0A3D5546" w14:textId="77777777" w:rsidR="005313F1" w:rsidRDefault="009B75EF">
      <w:pPr>
        <w:pStyle w:val="BodyText"/>
        <w:spacing w:line="480" w:lineRule="atLeast"/>
        <w:ind w:left="377" w:right="101"/>
        <w:jc w:val="both"/>
      </w:pPr>
      <w:proofErr w:type="gramStart"/>
      <w:r>
        <w:rPr>
          <w:w w:val="110"/>
        </w:rPr>
        <w:t>of</w:t>
      </w:r>
      <w:proofErr w:type="gramEnd"/>
      <w:r>
        <w:rPr>
          <w:w w:val="110"/>
        </w:rPr>
        <w:t xml:space="preserve"> biological interest as </w:t>
      </w:r>
      <w:r>
        <w:rPr>
          <w:i/>
          <w:w w:val="110"/>
        </w:rPr>
        <w:t xml:space="preserve">IL7R </w:t>
      </w:r>
      <w:r>
        <w:rPr>
          <w:w w:val="110"/>
        </w:rPr>
        <w:t xml:space="preserve">polymorphisms are associated with a number </w:t>
      </w:r>
      <w:r>
        <w:rPr>
          <w:spacing w:val="-6"/>
          <w:w w:val="110"/>
        </w:rPr>
        <w:t xml:space="preserve">of </w:t>
      </w:r>
      <w:r>
        <w:rPr>
          <w:w w:val="110"/>
        </w:rPr>
        <w:t>chronic</w:t>
      </w:r>
      <w:r>
        <w:rPr>
          <w:spacing w:val="-13"/>
          <w:w w:val="110"/>
        </w:rPr>
        <w:t xml:space="preserve"> </w:t>
      </w:r>
      <w:r>
        <w:rPr>
          <w:w w:val="110"/>
        </w:rPr>
        <w:t>inflammatory</w:t>
      </w:r>
      <w:r>
        <w:rPr>
          <w:spacing w:val="-13"/>
          <w:w w:val="110"/>
        </w:rPr>
        <w:t xml:space="preserve"> </w:t>
      </w:r>
      <w:r>
        <w:rPr>
          <w:w w:val="110"/>
        </w:rPr>
        <w:t>diseases,</w:t>
      </w:r>
      <w:r>
        <w:rPr>
          <w:spacing w:val="-12"/>
          <w:w w:val="110"/>
        </w:rPr>
        <w:t xml:space="preserve"> </w:t>
      </w:r>
      <w:r>
        <w:rPr>
          <w:w w:val="110"/>
        </w:rPr>
        <w:t>including</w:t>
      </w:r>
      <w:r>
        <w:rPr>
          <w:spacing w:val="-13"/>
          <w:w w:val="110"/>
        </w:rPr>
        <w:t xml:space="preserve"> </w:t>
      </w:r>
      <w:r>
        <w:rPr>
          <w:w w:val="110"/>
        </w:rPr>
        <w:t>AS</w:t>
      </w:r>
      <w:r>
        <w:rPr>
          <w:spacing w:val="-13"/>
          <w:w w:val="110"/>
        </w:rPr>
        <w:t xml:space="preserve"> </w:t>
      </w:r>
      <w:r>
        <w:rPr>
          <w:w w:val="110"/>
        </w:rPr>
        <w:t>and</w:t>
      </w:r>
      <w:r>
        <w:rPr>
          <w:spacing w:val="-13"/>
          <w:w w:val="110"/>
        </w:rPr>
        <w:t xml:space="preserve"> </w:t>
      </w:r>
      <w:r>
        <w:rPr>
          <w:w w:val="110"/>
        </w:rPr>
        <w:t>MS</w:t>
      </w:r>
      <w:r>
        <w:rPr>
          <w:spacing w:val="-13"/>
          <w:w w:val="110"/>
        </w:rPr>
        <w:t xml:space="preserve"> </w:t>
      </w:r>
      <w:r>
        <w:rPr>
          <w:w w:val="110"/>
        </w:rPr>
        <w:t>(Cortes2007;</w:t>
      </w:r>
      <w:r>
        <w:rPr>
          <w:spacing w:val="-12"/>
          <w:w w:val="110"/>
        </w:rPr>
        <w:t xml:space="preserve"> </w:t>
      </w:r>
      <w:r>
        <w:rPr>
          <w:w w:val="110"/>
        </w:rPr>
        <w:t>Gregory</w:t>
      </w:r>
      <w:r>
        <w:rPr>
          <w:spacing w:val="-12"/>
          <w:w w:val="110"/>
        </w:rPr>
        <w:t xml:space="preserve"> </w:t>
      </w:r>
      <w:r>
        <w:rPr>
          <w:w w:val="110"/>
        </w:rPr>
        <w:t>et</w:t>
      </w:r>
      <w:r>
        <w:rPr>
          <w:spacing w:val="-13"/>
          <w:w w:val="110"/>
        </w:rPr>
        <w:t xml:space="preserve"> </w:t>
      </w:r>
      <w:r>
        <w:rPr>
          <w:w w:val="110"/>
        </w:rPr>
        <w:t xml:space="preserve">al. 2007). Although the role of </w:t>
      </w:r>
      <w:r>
        <w:rPr>
          <w:spacing w:val="-6"/>
          <w:w w:val="110"/>
        </w:rPr>
        <w:t xml:space="preserve">IL-7 </w:t>
      </w:r>
      <w:r>
        <w:rPr>
          <w:w w:val="110"/>
        </w:rPr>
        <w:t xml:space="preserve">and </w:t>
      </w:r>
      <w:r>
        <w:rPr>
          <w:spacing w:val="-5"/>
          <w:w w:val="110"/>
        </w:rPr>
        <w:t xml:space="preserve">IL-7R </w:t>
      </w:r>
      <w:r>
        <w:rPr>
          <w:w w:val="110"/>
        </w:rPr>
        <w:t xml:space="preserve">in mediating the immune response was only </w:t>
      </w:r>
      <w:proofErr w:type="spellStart"/>
      <w:r>
        <w:rPr>
          <w:w w:val="110"/>
        </w:rPr>
        <w:t>characterised</w:t>
      </w:r>
      <w:proofErr w:type="spellEnd"/>
      <w:r>
        <w:rPr>
          <w:w w:val="110"/>
        </w:rPr>
        <w:t xml:space="preserve"> in T cells, the relevance of </w:t>
      </w:r>
      <w:r>
        <w:rPr>
          <w:spacing w:val="-5"/>
          <w:w w:val="110"/>
        </w:rPr>
        <w:t xml:space="preserve">IL-7R </w:t>
      </w:r>
      <w:r>
        <w:rPr>
          <w:w w:val="110"/>
        </w:rPr>
        <w:t>in CD14</w:t>
      </w:r>
      <w:r>
        <w:rPr>
          <w:w w:val="110"/>
          <w:position w:val="9"/>
          <w:sz w:val="18"/>
        </w:rPr>
        <w:t xml:space="preserve">+ </w:t>
      </w:r>
      <w:r>
        <w:rPr>
          <w:w w:val="110"/>
        </w:rPr>
        <w:t xml:space="preserve">monocytes under LPS stimulation has been demonstrated in </w:t>
      </w:r>
      <w:proofErr w:type="spellStart"/>
      <w:r>
        <w:rPr>
          <w:w w:val="110"/>
        </w:rPr>
        <w:t>eQTL</w:t>
      </w:r>
      <w:proofErr w:type="spellEnd"/>
      <w:r>
        <w:rPr>
          <w:w w:val="110"/>
        </w:rPr>
        <w:t xml:space="preserve"> studies and also at </w:t>
      </w:r>
      <w:r>
        <w:rPr>
          <w:spacing w:val="-4"/>
          <w:w w:val="110"/>
        </w:rPr>
        <w:t xml:space="preserve">the </w:t>
      </w:r>
      <w:r>
        <w:rPr>
          <w:w w:val="110"/>
        </w:rPr>
        <w:t xml:space="preserve">protein level in a manuscript under </w:t>
      </w:r>
      <w:r>
        <w:rPr>
          <w:spacing w:val="-4"/>
          <w:w w:val="110"/>
        </w:rPr>
        <w:t xml:space="preserve">review, </w:t>
      </w:r>
      <w:r>
        <w:rPr>
          <w:w w:val="110"/>
        </w:rPr>
        <w:t xml:space="preserve">to which I have contributed (Fairfax et al. 2014; Al-Mossawi et al. 2018). Al-Mossawi and colleagues identified a distinct transcriptional profile of the IL7R cluster in </w:t>
      </w:r>
      <w:proofErr w:type="spellStart"/>
      <w:r>
        <w:rPr>
          <w:spacing w:val="-4"/>
          <w:w w:val="110"/>
        </w:rPr>
        <w:t>PsA</w:t>
      </w:r>
      <w:proofErr w:type="spellEnd"/>
      <w:del w:id="1778" w:author="Microsoft Office User" w:date="2018-12-24T10:32:00Z">
        <w:r w:rsidDel="005C778C">
          <w:rPr>
            <w:spacing w:val="-4"/>
            <w:w w:val="110"/>
          </w:rPr>
          <w:delText xml:space="preserve"> </w:delText>
        </w:r>
        <w:r w:rsidDel="005C778C">
          <w:rPr>
            <w:w w:val="110"/>
          </w:rPr>
          <w:delText xml:space="preserve">SF </w:delText>
        </w:r>
      </w:del>
      <w:ins w:id="1779" w:author="Microsoft Office User" w:date="2018-12-24T10:32:00Z">
        <w:r w:rsidR="005C778C">
          <w:rPr>
            <w:spacing w:val="-4"/>
            <w:w w:val="110"/>
          </w:rPr>
          <w:t xml:space="preserve"> synovial fluid </w:t>
        </w:r>
      </w:ins>
      <w:r>
        <w:rPr>
          <w:w w:val="110"/>
        </w:rPr>
        <w:t xml:space="preserve">monocytes </w:t>
      </w:r>
      <w:r>
        <w:rPr>
          <w:spacing w:val="-5"/>
          <w:w w:val="110"/>
        </w:rPr>
        <w:t xml:space="preserve">very </w:t>
      </w:r>
      <w:r>
        <w:rPr>
          <w:w w:val="110"/>
        </w:rPr>
        <w:t>similar to the gene expression profile from IL7R</w:t>
      </w:r>
      <w:r>
        <w:rPr>
          <w:w w:val="110"/>
          <w:position w:val="9"/>
          <w:sz w:val="18"/>
        </w:rPr>
        <w:t xml:space="preserve">+ </w:t>
      </w:r>
      <w:r>
        <w:rPr>
          <w:i/>
          <w:w w:val="110"/>
        </w:rPr>
        <w:t xml:space="preserve">in vitro </w:t>
      </w:r>
      <w:r>
        <w:rPr>
          <w:w w:val="110"/>
        </w:rPr>
        <w:t>stimulated monocytes. Interestingly</w:t>
      </w:r>
      <w:r>
        <w:rPr>
          <w:spacing w:val="-20"/>
          <w:w w:val="110"/>
        </w:rPr>
        <w:t xml:space="preserve"> </w:t>
      </w:r>
      <w:r>
        <w:rPr>
          <w:w w:val="110"/>
        </w:rPr>
        <w:t>the</w:t>
      </w:r>
      <w:r>
        <w:rPr>
          <w:spacing w:val="-20"/>
          <w:w w:val="110"/>
        </w:rPr>
        <w:t xml:space="preserve"> </w:t>
      </w:r>
      <w:r>
        <w:rPr>
          <w:i/>
          <w:spacing w:val="-3"/>
          <w:w w:val="110"/>
        </w:rPr>
        <w:t>IL-7R</w:t>
      </w:r>
      <w:r>
        <w:rPr>
          <w:i/>
          <w:spacing w:val="-20"/>
          <w:w w:val="110"/>
        </w:rPr>
        <w:t xml:space="preserve"> </w:t>
      </w:r>
      <w:r>
        <w:rPr>
          <w:w w:val="110"/>
        </w:rPr>
        <w:t>locus</w:t>
      </w:r>
      <w:r>
        <w:rPr>
          <w:spacing w:val="-20"/>
          <w:w w:val="110"/>
        </w:rPr>
        <w:t xml:space="preserve"> </w:t>
      </w:r>
      <w:r>
        <w:rPr>
          <w:w w:val="110"/>
        </w:rPr>
        <w:t>showed</w:t>
      </w:r>
      <w:r>
        <w:rPr>
          <w:spacing w:val="-19"/>
          <w:w w:val="110"/>
        </w:rPr>
        <w:t xml:space="preserve"> </w:t>
      </w:r>
      <w:r>
        <w:rPr>
          <w:w w:val="110"/>
        </w:rPr>
        <w:t>di</w:t>
      </w:r>
      <w:r>
        <w:rPr>
          <w:rFonts w:ascii="Arial"/>
          <w:w w:val="110"/>
        </w:rPr>
        <w:t>ff</w:t>
      </w:r>
      <w:r>
        <w:rPr>
          <w:w w:val="110"/>
        </w:rPr>
        <w:t>erentially</w:t>
      </w:r>
      <w:r>
        <w:rPr>
          <w:spacing w:val="-20"/>
          <w:w w:val="110"/>
        </w:rPr>
        <w:t xml:space="preserve"> </w:t>
      </w:r>
      <w:r>
        <w:rPr>
          <w:w w:val="110"/>
        </w:rPr>
        <w:t>accessible</w:t>
      </w:r>
      <w:r>
        <w:rPr>
          <w:spacing w:val="-20"/>
          <w:w w:val="110"/>
        </w:rPr>
        <w:t xml:space="preserve"> </w:t>
      </w:r>
      <w:r>
        <w:rPr>
          <w:w w:val="110"/>
        </w:rPr>
        <w:t>chromatin</w:t>
      </w:r>
      <w:r>
        <w:rPr>
          <w:spacing w:val="-20"/>
          <w:w w:val="110"/>
        </w:rPr>
        <w:t xml:space="preserve"> </w:t>
      </w:r>
      <w:r>
        <w:rPr>
          <w:w w:val="110"/>
        </w:rPr>
        <w:t>in</w:t>
      </w:r>
      <w:r>
        <w:rPr>
          <w:spacing w:val="-19"/>
          <w:w w:val="110"/>
        </w:rPr>
        <w:t xml:space="preserve"> </w:t>
      </w:r>
      <w:proofErr w:type="spellStart"/>
      <w:r>
        <w:rPr>
          <w:spacing w:val="-4"/>
          <w:w w:val="110"/>
        </w:rPr>
        <w:t>PsA</w:t>
      </w:r>
      <w:proofErr w:type="spellEnd"/>
      <w:del w:id="1780" w:author="Microsoft Office User" w:date="2018-12-24T10:32:00Z">
        <w:r w:rsidDel="005C778C">
          <w:rPr>
            <w:spacing w:val="-20"/>
            <w:w w:val="110"/>
          </w:rPr>
          <w:delText xml:space="preserve"> </w:delText>
        </w:r>
        <w:r w:rsidDel="005C778C">
          <w:rPr>
            <w:spacing w:val="-6"/>
            <w:w w:val="110"/>
          </w:rPr>
          <w:delText xml:space="preserve">SF </w:delText>
        </w:r>
      </w:del>
      <w:ins w:id="1781" w:author="Microsoft Office User" w:date="2018-12-24T10:32:00Z">
        <w:r w:rsidR="005C778C">
          <w:rPr>
            <w:spacing w:val="-20"/>
            <w:w w:val="110"/>
          </w:rPr>
          <w:t xml:space="preserve"> synovial fluid </w:t>
        </w:r>
      </w:ins>
      <w:r>
        <w:rPr>
          <w:w w:val="110"/>
        </w:rPr>
        <w:t>and</w:t>
      </w:r>
      <w:r>
        <w:rPr>
          <w:spacing w:val="-8"/>
          <w:w w:val="110"/>
        </w:rPr>
        <w:t xml:space="preserve"> </w:t>
      </w:r>
      <w:r>
        <w:rPr>
          <w:w w:val="110"/>
        </w:rPr>
        <w:t>was</w:t>
      </w:r>
      <w:r>
        <w:rPr>
          <w:spacing w:val="-8"/>
          <w:w w:val="110"/>
        </w:rPr>
        <w:t xml:space="preserve"> </w:t>
      </w:r>
      <w:r>
        <w:rPr>
          <w:w w:val="110"/>
        </w:rPr>
        <w:t>one</w:t>
      </w:r>
      <w:r>
        <w:rPr>
          <w:spacing w:val="-8"/>
          <w:w w:val="110"/>
        </w:rPr>
        <w:t xml:space="preserve"> </w:t>
      </w:r>
      <w:r>
        <w:rPr>
          <w:w w:val="110"/>
        </w:rPr>
        <w:t>of</w:t>
      </w:r>
      <w:r>
        <w:rPr>
          <w:spacing w:val="-7"/>
          <w:w w:val="110"/>
        </w:rPr>
        <w:t xml:space="preserve"> </w:t>
      </w:r>
      <w:r>
        <w:rPr>
          <w:w w:val="110"/>
        </w:rPr>
        <w:t>the</w:t>
      </w:r>
      <w:r>
        <w:rPr>
          <w:spacing w:val="-8"/>
          <w:w w:val="110"/>
        </w:rPr>
        <w:t xml:space="preserve"> </w:t>
      </w:r>
      <w:r>
        <w:rPr>
          <w:w w:val="110"/>
        </w:rPr>
        <w:t>top</w:t>
      </w:r>
      <w:r>
        <w:rPr>
          <w:spacing w:val="-8"/>
          <w:w w:val="110"/>
        </w:rPr>
        <w:t xml:space="preserve"> </w:t>
      </w:r>
      <w:r>
        <w:rPr>
          <w:w w:val="110"/>
        </w:rPr>
        <w:t>DEGs</w:t>
      </w:r>
      <w:r>
        <w:rPr>
          <w:spacing w:val="-8"/>
          <w:w w:val="110"/>
        </w:rPr>
        <w:t xml:space="preserve"> </w:t>
      </w:r>
      <w:r>
        <w:rPr>
          <w:w w:val="110"/>
        </w:rPr>
        <w:t>in</w:t>
      </w:r>
      <w:r>
        <w:rPr>
          <w:spacing w:val="-7"/>
          <w:w w:val="110"/>
        </w:rPr>
        <w:t xml:space="preserve"> </w:t>
      </w:r>
      <w:r>
        <w:rPr>
          <w:w w:val="110"/>
        </w:rPr>
        <w:t>the</w:t>
      </w:r>
      <w:r>
        <w:rPr>
          <w:spacing w:val="-8"/>
          <w:w w:val="110"/>
        </w:rPr>
        <w:t xml:space="preserve"> </w:t>
      </w:r>
      <w:r>
        <w:rPr>
          <w:w w:val="110"/>
        </w:rPr>
        <w:t>CD14</w:t>
      </w:r>
      <w:r>
        <w:rPr>
          <w:w w:val="110"/>
          <w:position w:val="9"/>
          <w:sz w:val="18"/>
        </w:rPr>
        <w:t>+</w:t>
      </w:r>
      <w:r>
        <w:rPr>
          <w:spacing w:val="18"/>
          <w:w w:val="110"/>
          <w:position w:val="9"/>
          <w:sz w:val="18"/>
        </w:rPr>
        <w:t xml:space="preserve"> </w:t>
      </w:r>
      <w:r>
        <w:rPr>
          <w:w w:val="110"/>
        </w:rPr>
        <w:t>monocyte</w:t>
      </w:r>
      <w:r>
        <w:rPr>
          <w:spacing w:val="-8"/>
          <w:w w:val="110"/>
        </w:rPr>
        <w:t xml:space="preserve"> </w:t>
      </w:r>
      <w:r>
        <w:rPr>
          <w:w w:val="110"/>
        </w:rPr>
        <w:t>qPCR</w:t>
      </w:r>
      <w:r>
        <w:rPr>
          <w:spacing w:val="-7"/>
          <w:w w:val="110"/>
        </w:rPr>
        <w:t xml:space="preserve"> </w:t>
      </w:r>
      <w:r>
        <w:rPr>
          <w:spacing w:val="-6"/>
          <w:w w:val="110"/>
        </w:rPr>
        <w:t>array.</w:t>
      </w:r>
      <w:r>
        <w:rPr>
          <w:spacing w:val="9"/>
          <w:w w:val="110"/>
        </w:rPr>
        <w:t xml:space="preserve"> </w:t>
      </w:r>
      <w:r>
        <w:rPr>
          <w:w w:val="110"/>
        </w:rPr>
        <w:t>Moreover,</w:t>
      </w:r>
      <w:r>
        <w:rPr>
          <w:spacing w:val="-8"/>
          <w:w w:val="110"/>
        </w:rPr>
        <w:t xml:space="preserve"> </w:t>
      </w:r>
      <w:r>
        <w:rPr>
          <w:spacing w:val="-3"/>
          <w:w w:val="110"/>
        </w:rPr>
        <w:t xml:space="preserve">my </w:t>
      </w:r>
      <w:r>
        <w:rPr>
          <w:w w:val="110"/>
        </w:rPr>
        <w:t>analysis</w:t>
      </w:r>
      <w:r>
        <w:rPr>
          <w:spacing w:val="-14"/>
          <w:w w:val="110"/>
        </w:rPr>
        <w:t xml:space="preserve"> </w:t>
      </w:r>
      <w:r>
        <w:rPr>
          <w:i/>
          <w:w w:val="110"/>
        </w:rPr>
        <w:t>CD44</w:t>
      </w:r>
      <w:r>
        <w:rPr>
          <w:i/>
          <w:spacing w:val="-14"/>
          <w:w w:val="110"/>
        </w:rPr>
        <w:t xml:space="preserve"> </w:t>
      </w:r>
      <w:r>
        <w:rPr>
          <w:w w:val="110"/>
        </w:rPr>
        <w:t>appeared</w:t>
      </w:r>
      <w:r>
        <w:rPr>
          <w:spacing w:val="-13"/>
          <w:w w:val="110"/>
        </w:rPr>
        <w:t xml:space="preserve"> </w:t>
      </w:r>
      <w:r>
        <w:rPr>
          <w:w w:val="110"/>
        </w:rPr>
        <w:t>to</w:t>
      </w:r>
      <w:r>
        <w:rPr>
          <w:spacing w:val="-14"/>
          <w:w w:val="110"/>
        </w:rPr>
        <w:t xml:space="preserve"> </w:t>
      </w:r>
      <w:r>
        <w:rPr>
          <w:w w:val="110"/>
        </w:rPr>
        <w:t>be</w:t>
      </w:r>
      <w:r>
        <w:rPr>
          <w:spacing w:val="-13"/>
          <w:w w:val="110"/>
        </w:rPr>
        <w:t xml:space="preserve"> </w:t>
      </w:r>
      <w:proofErr w:type="gramStart"/>
      <w:r>
        <w:rPr>
          <w:w w:val="110"/>
        </w:rPr>
        <w:t>up-regulated</w:t>
      </w:r>
      <w:proofErr w:type="gramEnd"/>
      <w:r>
        <w:rPr>
          <w:spacing w:val="-14"/>
          <w:w w:val="110"/>
        </w:rPr>
        <w:t xml:space="preserve"> </w:t>
      </w:r>
      <w:r>
        <w:rPr>
          <w:w w:val="110"/>
        </w:rPr>
        <w:t>in</w:t>
      </w:r>
      <w:del w:id="1782" w:author="Microsoft Office User" w:date="2018-12-24T10:32:00Z">
        <w:r w:rsidDel="005C778C">
          <w:rPr>
            <w:spacing w:val="-13"/>
            <w:w w:val="110"/>
          </w:rPr>
          <w:delText xml:space="preserve"> </w:delText>
        </w:r>
        <w:r w:rsidDel="005C778C">
          <w:rPr>
            <w:w w:val="110"/>
          </w:rPr>
          <w:delText>SF</w:delText>
        </w:r>
        <w:r w:rsidDel="005C778C">
          <w:rPr>
            <w:spacing w:val="-14"/>
            <w:w w:val="110"/>
          </w:rPr>
          <w:delText xml:space="preserve"> </w:delText>
        </w:r>
      </w:del>
      <w:ins w:id="1783" w:author="Microsoft Office User" w:date="2018-12-24T10:32:00Z">
        <w:r w:rsidR="005C778C">
          <w:rPr>
            <w:spacing w:val="-13"/>
            <w:w w:val="110"/>
          </w:rPr>
          <w:t xml:space="preserve"> synovial fluid </w:t>
        </w:r>
      </w:ins>
      <w:r>
        <w:rPr>
          <w:w w:val="110"/>
        </w:rPr>
        <w:t>compared</w:t>
      </w:r>
      <w:r>
        <w:rPr>
          <w:spacing w:val="-13"/>
          <w:w w:val="110"/>
        </w:rPr>
        <w:t xml:space="preserve"> </w:t>
      </w:r>
      <w:r>
        <w:rPr>
          <w:w w:val="110"/>
        </w:rPr>
        <w:t>to</w:t>
      </w:r>
      <w:del w:id="1784" w:author="Microsoft Office User" w:date="2018-12-24T10:29:00Z">
        <w:r w:rsidDel="005C778C">
          <w:rPr>
            <w:spacing w:val="-14"/>
            <w:w w:val="110"/>
          </w:rPr>
          <w:delText xml:space="preserve"> </w:delText>
        </w:r>
        <w:r w:rsidDel="005C778C">
          <w:rPr>
            <w:w w:val="110"/>
          </w:rPr>
          <w:delText>PB</w:delText>
        </w:r>
        <w:r w:rsidDel="005C778C">
          <w:rPr>
            <w:spacing w:val="-13"/>
            <w:w w:val="110"/>
          </w:rPr>
          <w:delText xml:space="preserve"> </w:delText>
        </w:r>
      </w:del>
      <w:ins w:id="1785" w:author="Microsoft Office User" w:date="2018-12-24T10:29:00Z">
        <w:r w:rsidR="005C778C">
          <w:rPr>
            <w:spacing w:val="-14"/>
            <w:w w:val="110"/>
          </w:rPr>
          <w:t xml:space="preserve"> peripheral blood </w:t>
        </w:r>
      </w:ins>
      <w:r>
        <w:rPr>
          <w:w w:val="110"/>
        </w:rPr>
        <w:t>in</w:t>
      </w:r>
      <w:r>
        <w:rPr>
          <w:spacing w:val="-14"/>
          <w:w w:val="110"/>
        </w:rPr>
        <w:t xml:space="preserve"> </w:t>
      </w:r>
      <w:r>
        <w:rPr>
          <w:w w:val="110"/>
        </w:rPr>
        <w:t>the</w:t>
      </w:r>
      <w:r>
        <w:rPr>
          <w:spacing w:val="-14"/>
          <w:w w:val="110"/>
        </w:rPr>
        <w:t xml:space="preserve"> </w:t>
      </w:r>
      <w:r>
        <w:rPr>
          <w:w w:val="110"/>
        </w:rPr>
        <w:t xml:space="preserve">CC-IL7R cluster. Interestingly, </w:t>
      </w:r>
      <w:r>
        <w:rPr>
          <w:i/>
          <w:w w:val="110"/>
        </w:rPr>
        <w:t xml:space="preserve">CD44 </w:t>
      </w:r>
      <w:r>
        <w:rPr>
          <w:w w:val="110"/>
        </w:rPr>
        <w:t xml:space="preserve">is the receptor for </w:t>
      </w:r>
      <w:proofErr w:type="spellStart"/>
      <w:r>
        <w:rPr>
          <w:w w:val="110"/>
        </w:rPr>
        <w:t>osteopontin</w:t>
      </w:r>
      <w:proofErr w:type="spellEnd"/>
      <w:r>
        <w:rPr>
          <w:w w:val="110"/>
        </w:rPr>
        <w:t xml:space="preserve"> and this observation may suggest that the</w:t>
      </w:r>
      <w:del w:id="1786" w:author="Microsoft Office User" w:date="2018-12-24T10:32:00Z">
        <w:r w:rsidDel="005C778C">
          <w:rPr>
            <w:w w:val="110"/>
          </w:rPr>
          <w:delText xml:space="preserve"> SF </w:delText>
        </w:r>
      </w:del>
      <w:ins w:id="1787" w:author="Microsoft Office User" w:date="2018-12-24T10:32:00Z">
        <w:r w:rsidR="005C778C">
          <w:rPr>
            <w:w w:val="110"/>
          </w:rPr>
          <w:t xml:space="preserve"> synovial fluid </w:t>
        </w:r>
      </w:ins>
      <w:r>
        <w:rPr>
          <w:w w:val="110"/>
        </w:rPr>
        <w:t>CC-IL7R cells may be more responsive to this</w:t>
      </w:r>
      <w:r>
        <w:rPr>
          <w:spacing w:val="-40"/>
          <w:w w:val="110"/>
        </w:rPr>
        <w:t xml:space="preserve"> </w:t>
      </w:r>
      <w:r>
        <w:rPr>
          <w:w w:val="110"/>
        </w:rPr>
        <w:t xml:space="preserve">cytokine. </w:t>
      </w:r>
      <w:r>
        <w:rPr>
          <w:spacing w:val="-5"/>
          <w:w w:val="110"/>
        </w:rPr>
        <w:t>Taken</w:t>
      </w:r>
      <w:r>
        <w:rPr>
          <w:spacing w:val="-10"/>
          <w:w w:val="110"/>
        </w:rPr>
        <w:t xml:space="preserve"> </w:t>
      </w:r>
      <w:r>
        <w:rPr>
          <w:w w:val="110"/>
        </w:rPr>
        <w:t>together,</w:t>
      </w:r>
      <w:r>
        <w:rPr>
          <w:spacing w:val="-6"/>
          <w:w w:val="110"/>
        </w:rPr>
        <w:t xml:space="preserve"> </w:t>
      </w:r>
      <w:r>
        <w:rPr>
          <w:w w:val="110"/>
        </w:rPr>
        <w:t>this</w:t>
      </w:r>
      <w:r>
        <w:rPr>
          <w:spacing w:val="-9"/>
          <w:w w:val="110"/>
        </w:rPr>
        <w:t xml:space="preserve"> </w:t>
      </w:r>
      <w:r>
        <w:rPr>
          <w:w w:val="110"/>
        </w:rPr>
        <w:t>data</w:t>
      </w:r>
      <w:r>
        <w:rPr>
          <w:spacing w:val="-10"/>
          <w:w w:val="110"/>
        </w:rPr>
        <w:t xml:space="preserve"> </w:t>
      </w:r>
      <w:r>
        <w:rPr>
          <w:w w:val="110"/>
        </w:rPr>
        <w:t>supports</w:t>
      </w:r>
      <w:r>
        <w:rPr>
          <w:spacing w:val="-9"/>
          <w:w w:val="110"/>
        </w:rPr>
        <w:t xml:space="preserve"> </w:t>
      </w:r>
      <w:r>
        <w:rPr>
          <w:w w:val="110"/>
        </w:rPr>
        <w:t>a</w:t>
      </w:r>
      <w:r>
        <w:rPr>
          <w:spacing w:val="-9"/>
          <w:w w:val="110"/>
        </w:rPr>
        <w:t xml:space="preserve"> </w:t>
      </w:r>
      <w:r>
        <w:rPr>
          <w:w w:val="110"/>
        </w:rPr>
        <w:t>role</w:t>
      </w:r>
      <w:r>
        <w:rPr>
          <w:spacing w:val="-9"/>
          <w:w w:val="110"/>
        </w:rPr>
        <w:t xml:space="preserve"> </w:t>
      </w:r>
      <w:r>
        <w:rPr>
          <w:w w:val="110"/>
        </w:rPr>
        <w:t>for</w:t>
      </w:r>
      <w:r>
        <w:rPr>
          <w:spacing w:val="-9"/>
          <w:w w:val="110"/>
        </w:rPr>
        <w:t xml:space="preserve"> </w:t>
      </w:r>
      <w:r>
        <w:rPr>
          <w:spacing w:val="-6"/>
          <w:w w:val="110"/>
        </w:rPr>
        <w:t>IL-7</w:t>
      </w:r>
      <w:r>
        <w:rPr>
          <w:spacing w:val="-10"/>
          <w:w w:val="110"/>
        </w:rPr>
        <w:t xml:space="preserve"> </w:t>
      </w:r>
      <w:proofErr w:type="spellStart"/>
      <w:r>
        <w:rPr>
          <w:w w:val="110"/>
        </w:rPr>
        <w:t>signalling</w:t>
      </w:r>
      <w:proofErr w:type="spellEnd"/>
      <w:r>
        <w:rPr>
          <w:spacing w:val="-9"/>
          <w:w w:val="110"/>
        </w:rPr>
        <w:t xml:space="preserve"> </w:t>
      </w:r>
      <w:r>
        <w:rPr>
          <w:w w:val="110"/>
        </w:rPr>
        <w:t>in</w:t>
      </w:r>
      <w:r>
        <w:rPr>
          <w:spacing w:val="-9"/>
          <w:w w:val="110"/>
        </w:rPr>
        <w:t xml:space="preserve"> </w:t>
      </w:r>
      <w:proofErr w:type="spellStart"/>
      <w:r>
        <w:rPr>
          <w:spacing w:val="-4"/>
          <w:w w:val="110"/>
        </w:rPr>
        <w:t>PsA</w:t>
      </w:r>
      <w:proofErr w:type="spellEnd"/>
      <w:r>
        <w:rPr>
          <w:spacing w:val="-9"/>
          <w:w w:val="110"/>
        </w:rPr>
        <w:t xml:space="preserve"> </w:t>
      </w:r>
      <w:r>
        <w:rPr>
          <w:w w:val="110"/>
        </w:rPr>
        <w:t>circulating</w:t>
      </w:r>
      <w:r>
        <w:rPr>
          <w:spacing w:val="-9"/>
          <w:w w:val="110"/>
        </w:rPr>
        <w:t xml:space="preserve"> </w:t>
      </w:r>
      <w:r>
        <w:rPr>
          <w:w w:val="110"/>
        </w:rPr>
        <w:t>and tissue monocytes in chronic</w:t>
      </w:r>
      <w:r>
        <w:rPr>
          <w:spacing w:val="-23"/>
          <w:w w:val="110"/>
        </w:rPr>
        <w:t xml:space="preserve"> </w:t>
      </w:r>
      <w:r>
        <w:rPr>
          <w:w w:val="110"/>
        </w:rPr>
        <w:t>inflammation.</w:t>
      </w:r>
    </w:p>
    <w:p w14:paraId="6DFD06D0" w14:textId="77777777" w:rsidR="005313F1" w:rsidRDefault="009B75EF">
      <w:pPr>
        <w:pStyle w:val="BodyText"/>
        <w:spacing w:before="173" w:line="415" w:lineRule="auto"/>
        <w:ind w:left="377" w:right="101" w:firstLine="566"/>
        <w:jc w:val="both"/>
      </w:pPr>
      <w:r>
        <w:rPr>
          <w:spacing w:val="-4"/>
          <w:w w:val="110"/>
        </w:rPr>
        <w:t>Pathway</w:t>
      </w:r>
      <w:r>
        <w:rPr>
          <w:spacing w:val="-17"/>
          <w:w w:val="110"/>
        </w:rPr>
        <w:t xml:space="preserve"> </w:t>
      </w:r>
      <w:r>
        <w:rPr>
          <w:w w:val="110"/>
        </w:rPr>
        <w:t>enrichment</w:t>
      </w:r>
      <w:r>
        <w:rPr>
          <w:spacing w:val="-17"/>
          <w:w w:val="110"/>
        </w:rPr>
        <w:t xml:space="preserve"> </w:t>
      </w:r>
      <w:r>
        <w:rPr>
          <w:w w:val="110"/>
        </w:rPr>
        <w:t>analysis</w:t>
      </w:r>
      <w:r>
        <w:rPr>
          <w:spacing w:val="-16"/>
          <w:w w:val="110"/>
        </w:rPr>
        <w:t xml:space="preserve"> </w:t>
      </w:r>
      <w:r>
        <w:rPr>
          <w:w w:val="110"/>
        </w:rPr>
        <w:t>using</w:t>
      </w:r>
      <w:r>
        <w:rPr>
          <w:spacing w:val="-17"/>
          <w:w w:val="110"/>
        </w:rPr>
        <w:t xml:space="preserve"> </w:t>
      </w:r>
      <w:proofErr w:type="spellStart"/>
      <w:r>
        <w:rPr>
          <w:w w:val="110"/>
        </w:rPr>
        <w:t>scRNA-seq</w:t>
      </w:r>
      <w:proofErr w:type="spellEnd"/>
      <w:r>
        <w:rPr>
          <w:spacing w:val="-17"/>
          <w:w w:val="110"/>
        </w:rPr>
        <w:t xml:space="preserve"> </w:t>
      </w:r>
      <w:r>
        <w:rPr>
          <w:w w:val="110"/>
        </w:rPr>
        <w:t>DEGs</w:t>
      </w:r>
      <w:r>
        <w:rPr>
          <w:spacing w:val="-16"/>
          <w:w w:val="110"/>
        </w:rPr>
        <w:t xml:space="preserve"> </w:t>
      </w:r>
      <w:r>
        <w:rPr>
          <w:w w:val="110"/>
        </w:rPr>
        <w:t>between</w:t>
      </w:r>
      <w:del w:id="1788" w:author="Microsoft Office User" w:date="2018-12-24T10:32:00Z">
        <w:r w:rsidDel="005C778C">
          <w:rPr>
            <w:spacing w:val="-17"/>
            <w:w w:val="110"/>
          </w:rPr>
          <w:delText xml:space="preserve"> </w:delText>
        </w:r>
        <w:r w:rsidDel="005C778C">
          <w:rPr>
            <w:w w:val="110"/>
          </w:rPr>
          <w:delText>SF</w:delText>
        </w:r>
        <w:r w:rsidDel="005C778C">
          <w:rPr>
            <w:spacing w:val="-16"/>
            <w:w w:val="110"/>
          </w:rPr>
          <w:delText xml:space="preserve"> </w:delText>
        </w:r>
      </w:del>
      <w:ins w:id="1789" w:author="Microsoft Office User" w:date="2018-12-24T10:32:00Z">
        <w:r w:rsidR="005C778C">
          <w:rPr>
            <w:spacing w:val="-17"/>
            <w:w w:val="110"/>
          </w:rPr>
          <w:t xml:space="preserve"> synovial fluid </w:t>
        </w:r>
      </w:ins>
      <w:r>
        <w:rPr>
          <w:w w:val="110"/>
        </w:rPr>
        <w:t>and</w:t>
      </w:r>
      <w:del w:id="1790" w:author="Microsoft Office User" w:date="2018-12-24T10:29:00Z">
        <w:r w:rsidDel="005C778C">
          <w:rPr>
            <w:spacing w:val="-17"/>
            <w:w w:val="110"/>
          </w:rPr>
          <w:delText xml:space="preserve"> </w:delText>
        </w:r>
        <w:r w:rsidDel="005C778C">
          <w:rPr>
            <w:w w:val="110"/>
          </w:rPr>
          <w:delText>PB</w:delText>
        </w:r>
        <w:r w:rsidDel="005C778C">
          <w:rPr>
            <w:spacing w:val="-17"/>
            <w:w w:val="110"/>
          </w:rPr>
          <w:delText xml:space="preserve"> </w:delText>
        </w:r>
      </w:del>
      <w:ins w:id="1791" w:author="Microsoft Office User" w:date="2018-12-24T10:29:00Z">
        <w:r w:rsidR="005C778C">
          <w:rPr>
            <w:spacing w:val="-17"/>
            <w:w w:val="110"/>
          </w:rPr>
          <w:t xml:space="preserve"> peripheral blood </w:t>
        </w:r>
      </w:ins>
      <w:r>
        <w:rPr>
          <w:w w:val="110"/>
        </w:rPr>
        <w:t>in the CC-mixed cluster identified biologically relevant processes, including</w:t>
      </w:r>
      <w:r>
        <w:rPr>
          <w:spacing w:val="-42"/>
          <w:w w:val="110"/>
        </w:rPr>
        <w:t xml:space="preserve"> </w:t>
      </w:r>
      <w:r>
        <w:rPr>
          <w:spacing w:val="-3"/>
          <w:w w:val="110"/>
        </w:rPr>
        <w:t xml:space="preserve">MHC- </w:t>
      </w:r>
      <w:r>
        <w:rPr>
          <w:w w:val="110"/>
        </w:rPr>
        <w:t xml:space="preserve">II Ag processing, IFN signaling and extracellular-matrix components, amongst others. Interestingly, up-regulation of </w:t>
      </w:r>
      <w:r>
        <w:rPr>
          <w:i/>
          <w:w w:val="110"/>
        </w:rPr>
        <w:t xml:space="preserve">IFI6 </w:t>
      </w:r>
      <w:r>
        <w:rPr>
          <w:w w:val="110"/>
        </w:rPr>
        <w:t xml:space="preserve">and </w:t>
      </w:r>
      <w:r>
        <w:rPr>
          <w:i/>
          <w:w w:val="110"/>
        </w:rPr>
        <w:lastRenderedPageBreak/>
        <w:t>IFITM3</w:t>
      </w:r>
      <w:r>
        <w:rPr>
          <w:w w:val="110"/>
        </w:rPr>
        <w:t>, two of the genes contributing</w:t>
      </w:r>
      <w:r>
        <w:rPr>
          <w:spacing w:val="52"/>
          <w:w w:val="110"/>
        </w:rPr>
        <w:t xml:space="preserve"> </w:t>
      </w:r>
      <w:r>
        <w:rPr>
          <w:w w:val="110"/>
        </w:rPr>
        <w:t>to</w:t>
      </w:r>
      <w:r>
        <w:rPr>
          <w:spacing w:val="52"/>
          <w:w w:val="110"/>
        </w:rPr>
        <w:t xml:space="preserve"> </w:t>
      </w:r>
      <w:r>
        <w:rPr>
          <w:w w:val="110"/>
        </w:rPr>
        <w:t>the</w:t>
      </w:r>
      <w:r>
        <w:rPr>
          <w:spacing w:val="52"/>
          <w:w w:val="110"/>
        </w:rPr>
        <w:t xml:space="preserve"> </w:t>
      </w:r>
      <w:r>
        <w:rPr>
          <w:w w:val="110"/>
        </w:rPr>
        <w:t>enrichment</w:t>
      </w:r>
      <w:r>
        <w:rPr>
          <w:spacing w:val="52"/>
          <w:w w:val="110"/>
        </w:rPr>
        <w:t xml:space="preserve"> </w:t>
      </w:r>
      <w:r>
        <w:rPr>
          <w:w w:val="110"/>
        </w:rPr>
        <w:t>of</w:t>
      </w:r>
      <w:r>
        <w:rPr>
          <w:spacing w:val="53"/>
          <w:w w:val="110"/>
        </w:rPr>
        <w:t xml:space="preserve"> </w:t>
      </w:r>
      <w:r>
        <w:rPr>
          <w:w w:val="110"/>
        </w:rPr>
        <w:t>this</w:t>
      </w:r>
      <w:r>
        <w:rPr>
          <w:spacing w:val="52"/>
          <w:w w:val="110"/>
        </w:rPr>
        <w:t xml:space="preserve"> </w:t>
      </w:r>
      <w:r>
        <w:rPr>
          <w:spacing w:val="-5"/>
          <w:w w:val="110"/>
        </w:rPr>
        <w:t>pathway,</w:t>
      </w:r>
      <w:r>
        <w:rPr>
          <w:spacing w:val="4"/>
          <w:w w:val="110"/>
        </w:rPr>
        <w:t xml:space="preserve"> </w:t>
      </w:r>
      <w:r>
        <w:rPr>
          <w:w w:val="110"/>
        </w:rPr>
        <w:t>have</w:t>
      </w:r>
      <w:r>
        <w:rPr>
          <w:spacing w:val="52"/>
          <w:w w:val="110"/>
        </w:rPr>
        <w:t xml:space="preserve"> </w:t>
      </w:r>
      <w:r>
        <w:rPr>
          <w:w w:val="110"/>
        </w:rPr>
        <w:t>also</w:t>
      </w:r>
      <w:r>
        <w:rPr>
          <w:spacing w:val="52"/>
          <w:w w:val="110"/>
        </w:rPr>
        <w:t xml:space="preserve"> </w:t>
      </w:r>
      <w:r>
        <w:rPr>
          <w:w w:val="110"/>
        </w:rPr>
        <w:t>been</w:t>
      </w:r>
      <w:r>
        <w:rPr>
          <w:spacing w:val="53"/>
          <w:w w:val="110"/>
        </w:rPr>
        <w:t xml:space="preserve"> </w:t>
      </w:r>
      <w:r>
        <w:rPr>
          <w:w w:val="110"/>
        </w:rPr>
        <w:t>identified</w:t>
      </w:r>
      <w:r>
        <w:rPr>
          <w:spacing w:val="52"/>
          <w:w w:val="110"/>
        </w:rPr>
        <w:t xml:space="preserve"> </w:t>
      </w:r>
      <w:r>
        <w:rPr>
          <w:w w:val="110"/>
        </w:rPr>
        <w:t>as</w:t>
      </w:r>
    </w:p>
    <w:p w14:paraId="1EFB5618" w14:textId="77777777" w:rsidR="005313F1" w:rsidRDefault="005313F1">
      <w:pPr>
        <w:spacing w:line="415" w:lineRule="auto"/>
        <w:jc w:val="both"/>
        <w:sectPr w:rsidR="005313F1">
          <w:footerReference w:type="default" r:id="rId146"/>
          <w:pgSz w:w="11910" w:h="16840"/>
          <w:pgMar w:top="1800" w:right="1240" w:bottom="560" w:left="1680" w:header="1482" w:footer="364" w:gutter="0"/>
          <w:cols w:space="720"/>
        </w:sectPr>
      </w:pPr>
    </w:p>
    <w:p w14:paraId="2B22AC5D" w14:textId="77777777" w:rsidR="005313F1" w:rsidRDefault="005313F1">
      <w:pPr>
        <w:pStyle w:val="BodyText"/>
        <w:rPr>
          <w:sz w:val="20"/>
        </w:rPr>
      </w:pPr>
    </w:p>
    <w:p w14:paraId="6C3B36DC" w14:textId="77777777" w:rsidR="005313F1" w:rsidRDefault="009B75EF">
      <w:pPr>
        <w:pStyle w:val="BodyText"/>
        <w:spacing w:before="69" w:line="480" w:lineRule="atLeast"/>
        <w:ind w:left="377" w:right="101"/>
        <w:jc w:val="both"/>
      </w:pPr>
      <w:proofErr w:type="gramStart"/>
      <w:r>
        <w:rPr>
          <w:w w:val="110"/>
        </w:rPr>
        <w:t>markers</w:t>
      </w:r>
      <w:proofErr w:type="gramEnd"/>
      <w:r>
        <w:rPr>
          <w:w w:val="110"/>
        </w:rPr>
        <w:t xml:space="preserve"> of a subpopulation of IFN-</w:t>
      </w:r>
      <w:r>
        <w:rPr>
          <w:i/>
          <w:w w:val="110"/>
        </w:rPr>
        <w:t xml:space="preserve">γ </w:t>
      </w:r>
      <w:r>
        <w:rPr>
          <w:w w:val="110"/>
        </w:rPr>
        <w:t xml:space="preserve">activated monocytes in from RA synovial tissue using </w:t>
      </w:r>
      <w:proofErr w:type="spellStart"/>
      <w:r>
        <w:rPr>
          <w:w w:val="110"/>
        </w:rPr>
        <w:t>scRNA-seq</w:t>
      </w:r>
      <w:proofErr w:type="spellEnd"/>
      <w:r>
        <w:rPr>
          <w:w w:val="110"/>
        </w:rPr>
        <w:t xml:space="preserve"> (Zhang et al. 2018). In addition to the IFN-</w:t>
      </w:r>
      <w:r>
        <w:rPr>
          <w:i/>
          <w:w w:val="110"/>
        </w:rPr>
        <w:t xml:space="preserve">γ </w:t>
      </w:r>
      <w:r>
        <w:rPr>
          <w:w w:val="110"/>
        </w:rPr>
        <w:t>activated, this study identified other three cluster within RA and osteoarthritis (OA) patients monocytes; however IL-7R</w:t>
      </w:r>
      <w:r>
        <w:rPr>
          <w:w w:val="110"/>
          <w:position w:val="9"/>
          <w:sz w:val="18"/>
        </w:rPr>
        <w:t xml:space="preserve">+ </w:t>
      </w:r>
      <w:r>
        <w:rPr>
          <w:w w:val="110"/>
        </w:rPr>
        <w:t xml:space="preserve">were not explicitly mentioned. Genes enriched for the extracellular-matrix pathway included members of the S100 protein family, previously reported to be dysregulated in </w:t>
      </w:r>
      <w:proofErr w:type="spellStart"/>
      <w:r>
        <w:rPr>
          <w:w w:val="110"/>
        </w:rPr>
        <w:t>lesional</w:t>
      </w:r>
      <w:proofErr w:type="spellEnd"/>
      <w:r>
        <w:rPr>
          <w:w w:val="110"/>
        </w:rPr>
        <w:t xml:space="preserve"> skin from psoriasis patients (</w:t>
      </w:r>
      <w:proofErr w:type="gramStart"/>
      <w:r>
        <w:rPr>
          <w:w w:val="110"/>
        </w:rPr>
        <w:t>Chapter ??</w:t>
      </w:r>
      <w:proofErr w:type="gramEnd"/>
      <w:r>
        <w:rPr>
          <w:w w:val="110"/>
        </w:rPr>
        <w:t>), which are also involved in joint erosion and development of arthritis (</w:t>
      </w:r>
      <w:proofErr w:type="spellStart"/>
      <w:r>
        <w:rPr>
          <w:w w:val="110"/>
        </w:rPr>
        <w:t>Raghunatha</w:t>
      </w:r>
      <w:proofErr w:type="spellEnd"/>
      <w:r>
        <w:rPr>
          <w:w w:val="110"/>
        </w:rPr>
        <w:t xml:space="preserve"> 2012). Two genes of this family, </w:t>
      </w:r>
      <w:r>
        <w:rPr>
          <w:i/>
          <w:w w:val="110"/>
        </w:rPr>
        <w:t xml:space="preserve">S100A8 </w:t>
      </w:r>
      <w:r>
        <w:rPr>
          <w:w w:val="110"/>
        </w:rPr>
        <w:t xml:space="preserve">and </w:t>
      </w:r>
      <w:r>
        <w:rPr>
          <w:i/>
          <w:w w:val="110"/>
        </w:rPr>
        <w:t>S100A9</w:t>
      </w:r>
      <w:r>
        <w:rPr>
          <w:w w:val="110"/>
        </w:rPr>
        <w:t xml:space="preserve">, were </w:t>
      </w:r>
      <w:proofErr w:type="gramStart"/>
      <w:r>
        <w:rPr>
          <w:w w:val="110"/>
        </w:rPr>
        <w:t>up-regulated</w:t>
      </w:r>
      <w:proofErr w:type="gramEnd"/>
      <w:r>
        <w:rPr>
          <w:w w:val="110"/>
        </w:rPr>
        <w:t xml:space="preserve"> in </w:t>
      </w:r>
      <w:proofErr w:type="spellStart"/>
      <w:r>
        <w:rPr>
          <w:w w:val="110"/>
        </w:rPr>
        <w:t>lesional</w:t>
      </w:r>
      <w:proofErr w:type="spellEnd"/>
      <w:r>
        <w:rPr>
          <w:w w:val="110"/>
        </w:rPr>
        <w:t xml:space="preserve"> skin compared to uninvolved, but down-regulated in</w:t>
      </w:r>
      <w:del w:id="1792" w:author="Microsoft Office User" w:date="2018-12-24T10:32:00Z">
        <w:r w:rsidDel="005C778C">
          <w:rPr>
            <w:w w:val="110"/>
          </w:rPr>
          <w:delText xml:space="preserve"> SF </w:delText>
        </w:r>
      </w:del>
      <w:ins w:id="1793" w:author="Microsoft Office User" w:date="2018-12-24T10:32:00Z">
        <w:r w:rsidR="005C778C">
          <w:rPr>
            <w:w w:val="110"/>
          </w:rPr>
          <w:t xml:space="preserve"> synovial fluid </w:t>
        </w:r>
      </w:ins>
      <w:r>
        <w:rPr>
          <w:w w:val="110"/>
        </w:rPr>
        <w:t>CC-mixed monocytes in this data. The lack of overlap between the pathways identified for the DEGs in the CC-mixed and those found by qPCR in bulk CD14</w:t>
      </w:r>
      <w:r>
        <w:rPr>
          <w:w w:val="110"/>
          <w:position w:val="9"/>
          <w:sz w:val="18"/>
        </w:rPr>
        <w:t xml:space="preserve">+ </w:t>
      </w:r>
      <w:r>
        <w:rPr>
          <w:w w:val="110"/>
        </w:rPr>
        <w:t xml:space="preserve">monocytes could be due the result of the qPCR array being biased to a small number of genes versus the unbiased approach of the </w:t>
      </w:r>
      <w:proofErr w:type="spellStart"/>
      <w:r>
        <w:rPr>
          <w:w w:val="110"/>
        </w:rPr>
        <w:t>scRNA</w:t>
      </w:r>
      <w:proofErr w:type="spellEnd"/>
      <w:r>
        <w:rPr>
          <w:w w:val="110"/>
        </w:rPr>
        <w:t>-seq.</w:t>
      </w:r>
    </w:p>
    <w:p w14:paraId="36B49646" w14:textId="77777777" w:rsidR="005313F1" w:rsidRDefault="005313F1">
      <w:pPr>
        <w:pStyle w:val="BodyText"/>
        <w:rPr>
          <w:sz w:val="28"/>
        </w:rPr>
      </w:pPr>
    </w:p>
    <w:p w14:paraId="48F5DB1D" w14:textId="2DD14B04" w:rsidR="005313F1" w:rsidDel="003E64C1" w:rsidRDefault="009B75EF">
      <w:pPr>
        <w:pStyle w:val="Heading2"/>
        <w:numPr>
          <w:ilvl w:val="2"/>
          <w:numId w:val="2"/>
        </w:numPr>
        <w:tabs>
          <w:tab w:val="left" w:pos="1283"/>
          <w:tab w:val="left" w:pos="1285"/>
        </w:tabs>
        <w:spacing w:before="243" w:line="441" w:lineRule="auto"/>
        <w:ind w:right="102"/>
        <w:rPr>
          <w:del w:id="1794" w:author="Microsoft Office User" w:date="2018-12-24T12:40:00Z"/>
        </w:rPr>
      </w:pPr>
      <w:del w:id="1795" w:author="Microsoft Office User" w:date="2018-12-24T12:40:00Z">
        <w:r w:rsidDel="003E64C1">
          <w:rPr>
            <w:w w:val="120"/>
          </w:rPr>
          <w:delText>Mass cytometry in CD14</w:delText>
        </w:r>
        <w:r w:rsidDel="003E64C1">
          <w:rPr>
            <w:w w:val="120"/>
            <w:position w:val="10"/>
            <w:sz w:val="20"/>
          </w:rPr>
          <w:delText xml:space="preserve">+ </w:delText>
        </w:r>
        <w:r w:rsidDel="003E64C1">
          <w:rPr>
            <w:w w:val="120"/>
          </w:rPr>
          <w:delText>monocytes and the</w:delText>
        </w:r>
        <w:r w:rsidDel="003E64C1">
          <w:rPr>
            <w:spacing w:val="-51"/>
            <w:w w:val="120"/>
          </w:rPr>
          <w:delText xml:space="preserve"> </w:delText>
        </w:r>
        <w:r w:rsidDel="003E64C1">
          <w:rPr>
            <w:w w:val="120"/>
          </w:rPr>
          <w:delText>integration with</w:delText>
        </w:r>
        <w:r w:rsidDel="003E64C1">
          <w:rPr>
            <w:spacing w:val="-14"/>
            <w:w w:val="120"/>
          </w:rPr>
          <w:delText xml:space="preserve"> </w:delText>
        </w:r>
        <w:r w:rsidDel="003E64C1">
          <w:rPr>
            <w:w w:val="120"/>
          </w:rPr>
          <w:delText>chromatin</w:delText>
        </w:r>
        <w:r w:rsidDel="003E64C1">
          <w:rPr>
            <w:spacing w:val="-14"/>
            <w:w w:val="120"/>
          </w:rPr>
          <w:delText xml:space="preserve"> </w:delText>
        </w:r>
        <w:r w:rsidDel="003E64C1">
          <w:rPr>
            <w:w w:val="120"/>
          </w:rPr>
          <w:delText>accessibility</w:delText>
        </w:r>
        <w:r w:rsidDel="003E64C1">
          <w:rPr>
            <w:spacing w:val="-13"/>
            <w:w w:val="120"/>
          </w:rPr>
          <w:delText xml:space="preserve"> </w:delText>
        </w:r>
        <w:r w:rsidDel="003E64C1">
          <w:rPr>
            <w:w w:val="120"/>
          </w:rPr>
          <w:delText>and</w:delText>
        </w:r>
        <w:r w:rsidDel="003E64C1">
          <w:rPr>
            <w:spacing w:val="-14"/>
            <w:w w:val="120"/>
          </w:rPr>
          <w:delText xml:space="preserve"> </w:delText>
        </w:r>
        <w:r w:rsidDel="003E64C1">
          <w:rPr>
            <w:w w:val="120"/>
          </w:rPr>
          <w:delText>transcriptomic</w:delText>
        </w:r>
        <w:r w:rsidDel="003E64C1">
          <w:rPr>
            <w:spacing w:val="-14"/>
            <w:w w:val="120"/>
          </w:rPr>
          <w:delText xml:space="preserve"> </w:delText>
        </w:r>
        <w:r w:rsidDel="003E64C1">
          <w:rPr>
            <w:w w:val="120"/>
          </w:rPr>
          <w:delText>data</w:delText>
        </w:r>
      </w:del>
    </w:p>
    <w:p w14:paraId="1AE3BFA7" w14:textId="2E994059" w:rsidR="005313F1" w:rsidDel="003E64C1" w:rsidRDefault="009B75EF">
      <w:pPr>
        <w:pStyle w:val="BodyText"/>
        <w:spacing w:before="79" w:line="410" w:lineRule="auto"/>
        <w:ind w:left="377" w:right="101" w:firstLine="566"/>
        <w:jc w:val="both"/>
        <w:rPr>
          <w:del w:id="1796" w:author="Microsoft Office User" w:date="2018-12-24T12:40:00Z"/>
        </w:rPr>
      </w:pPr>
      <w:del w:id="1797" w:author="Microsoft Office User" w:date="2018-12-24T12:40:00Z">
        <w:r w:rsidDel="003E64C1">
          <w:rPr>
            <w:w w:val="110"/>
          </w:rPr>
          <w:delText>Single-cell</w:delText>
        </w:r>
        <w:r w:rsidDel="003E64C1">
          <w:rPr>
            <w:spacing w:val="-13"/>
            <w:w w:val="110"/>
          </w:rPr>
          <w:delText xml:space="preserve"> </w:delText>
        </w:r>
        <w:r w:rsidDel="003E64C1">
          <w:rPr>
            <w:w w:val="110"/>
          </w:rPr>
          <w:delText>mass</w:delText>
        </w:r>
        <w:r w:rsidDel="003E64C1">
          <w:rPr>
            <w:spacing w:val="-12"/>
            <w:w w:val="110"/>
          </w:rPr>
          <w:delText xml:space="preserve"> </w:delText>
        </w:r>
        <w:r w:rsidDel="003E64C1">
          <w:rPr>
            <w:w w:val="110"/>
          </w:rPr>
          <w:delText>cytometry</w:delText>
        </w:r>
        <w:r w:rsidDel="003E64C1">
          <w:rPr>
            <w:spacing w:val="-13"/>
            <w:w w:val="110"/>
          </w:rPr>
          <w:delText xml:space="preserve"> </w:delText>
        </w:r>
        <w:r w:rsidDel="003E64C1">
          <w:rPr>
            <w:w w:val="110"/>
          </w:rPr>
          <w:delText>in</w:delText>
        </w:r>
        <w:r w:rsidDel="003E64C1">
          <w:rPr>
            <w:spacing w:val="-12"/>
            <w:w w:val="110"/>
          </w:rPr>
          <w:delText xml:space="preserve"> </w:delText>
        </w:r>
        <w:r w:rsidDel="003E64C1">
          <w:rPr>
            <w:w w:val="110"/>
          </w:rPr>
          <w:delText>matched</w:delText>
        </w:r>
      </w:del>
      <w:del w:id="1798" w:author="Microsoft Office User" w:date="2018-12-24T10:29:00Z">
        <w:r w:rsidDel="005C778C">
          <w:rPr>
            <w:spacing w:val="-13"/>
            <w:w w:val="110"/>
          </w:rPr>
          <w:delText xml:space="preserve"> </w:delText>
        </w:r>
        <w:r w:rsidDel="005C778C">
          <w:rPr>
            <w:w w:val="110"/>
          </w:rPr>
          <w:delText>PB</w:delText>
        </w:r>
        <w:r w:rsidDel="005C778C">
          <w:rPr>
            <w:spacing w:val="-12"/>
            <w:w w:val="110"/>
          </w:rPr>
          <w:delText xml:space="preserve"> </w:delText>
        </w:r>
      </w:del>
      <w:del w:id="1799" w:author="Microsoft Office User" w:date="2018-12-24T12:40:00Z">
        <w:r w:rsidDel="003E64C1">
          <w:rPr>
            <w:w w:val="110"/>
          </w:rPr>
          <w:delText>and</w:delText>
        </w:r>
      </w:del>
      <w:del w:id="1800" w:author="Microsoft Office User" w:date="2018-12-24T10:32:00Z">
        <w:r w:rsidDel="005C778C">
          <w:rPr>
            <w:spacing w:val="-13"/>
            <w:w w:val="110"/>
          </w:rPr>
          <w:delText xml:space="preserve"> </w:delText>
        </w:r>
        <w:r w:rsidDel="005C778C">
          <w:rPr>
            <w:w w:val="110"/>
          </w:rPr>
          <w:delText>SF</w:delText>
        </w:r>
        <w:r w:rsidDel="005C778C">
          <w:rPr>
            <w:spacing w:val="-12"/>
            <w:w w:val="110"/>
          </w:rPr>
          <w:delText xml:space="preserve"> </w:delText>
        </w:r>
      </w:del>
      <w:del w:id="1801" w:author="Microsoft Office User" w:date="2018-12-24T12:40:00Z">
        <w:r w:rsidDel="003E64C1">
          <w:rPr>
            <w:w w:val="110"/>
          </w:rPr>
          <w:delText>was</w:delText>
        </w:r>
        <w:r w:rsidDel="003E64C1">
          <w:rPr>
            <w:spacing w:val="-13"/>
            <w:w w:val="110"/>
          </w:rPr>
          <w:delText xml:space="preserve"> </w:delText>
        </w:r>
        <w:r w:rsidDel="003E64C1">
          <w:rPr>
            <w:w w:val="110"/>
          </w:rPr>
          <w:delText>first</w:delText>
        </w:r>
        <w:r w:rsidDel="003E64C1">
          <w:rPr>
            <w:spacing w:val="-12"/>
            <w:w w:val="110"/>
          </w:rPr>
          <w:delText xml:space="preserve"> </w:delText>
        </w:r>
        <w:r w:rsidDel="003E64C1">
          <w:rPr>
            <w:w w:val="110"/>
          </w:rPr>
          <w:delText>conducted</w:delText>
        </w:r>
        <w:r w:rsidDel="003E64C1">
          <w:rPr>
            <w:spacing w:val="-13"/>
            <w:w w:val="110"/>
          </w:rPr>
          <w:delText xml:space="preserve"> </w:delText>
        </w:r>
        <w:r w:rsidDel="003E64C1">
          <w:rPr>
            <w:w w:val="110"/>
          </w:rPr>
          <w:delText>in</w:delText>
        </w:r>
        <w:r w:rsidDel="003E64C1">
          <w:rPr>
            <w:spacing w:val="-12"/>
            <w:w w:val="110"/>
          </w:rPr>
          <w:delText xml:space="preserve"> </w:delText>
        </w:r>
        <w:r w:rsidDel="003E64C1">
          <w:rPr>
            <w:w w:val="110"/>
          </w:rPr>
          <w:delText xml:space="preserve">the same three </w:delText>
        </w:r>
        <w:r w:rsidDel="003E64C1">
          <w:rPr>
            <w:spacing w:val="-4"/>
            <w:w w:val="110"/>
          </w:rPr>
          <w:delText xml:space="preserve">PsA </w:delText>
        </w:r>
        <w:r w:rsidDel="003E64C1">
          <w:rPr>
            <w:w w:val="110"/>
          </w:rPr>
          <w:delText xml:space="preserve">with available paired </w:delText>
        </w:r>
        <w:r w:rsidDel="003E64C1">
          <w:rPr>
            <w:spacing w:val="-14"/>
            <w:w w:val="110"/>
          </w:rPr>
          <w:delText xml:space="preserve">ATAC </w:delText>
        </w:r>
        <w:r w:rsidDel="003E64C1">
          <w:rPr>
            <w:w w:val="110"/>
          </w:rPr>
          <w:delText>and/or qPCR data. Despite</w:delText>
        </w:r>
        <w:r w:rsidDel="003E64C1">
          <w:rPr>
            <w:spacing w:val="-31"/>
            <w:w w:val="110"/>
          </w:rPr>
          <w:delText xml:space="preserve"> </w:delText>
        </w:r>
        <w:r w:rsidDel="003E64C1">
          <w:rPr>
            <w:w w:val="110"/>
          </w:rPr>
          <w:delText>technical limitations, mass cytometry in this samples identified a greater percentage of CD14</w:delText>
        </w:r>
        <w:r w:rsidDel="003E64C1">
          <w:rPr>
            <w:w w:val="110"/>
            <w:position w:val="9"/>
            <w:sz w:val="18"/>
          </w:rPr>
          <w:delText xml:space="preserve">+ </w:delText>
        </w:r>
        <w:r w:rsidDel="003E64C1">
          <w:rPr>
            <w:w w:val="110"/>
          </w:rPr>
          <w:delText>monocytes producing TNF-</w:delText>
        </w:r>
        <w:r w:rsidDel="003E64C1">
          <w:rPr>
            <w:i/>
            <w:w w:val="110"/>
          </w:rPr>
          <w:delText xml:space="preserve">α </w:delText>
        </w:r>
        <w:r w:rsidDel="003E64C1">
          <w:rPr>
            <w:w w:val="110"/>
          </w:rPr>
          <w:delText>in the</w:delText>
        </w:r>
      </w:del>
      <w:del w:id="1802" w:author="Microsoft Office User" w:date="2018-12-24T10:32:00Z">
        <w:r w:rsidDel="005C778C">
          <w:rPr>
            <w:w w:val="110"/>
          </w:rPr>
          <w:delText xml:space="preserve"> SF </w:delText>
        </w:r>
      </w:del>
      <w:del w:id="1803" w:author="Microsoft Office User" w:date="2018-12-24T12:40:00Z">
        <w:r w:rsidDel="003E64C1">
          <w:rPr>
            <w:w w:val="110"/>
          </w:rPr>
          <w:delText>compared to</w:delText>
        </w:r>
      </w:del>
      <w:del w:id="1804" w:author="Microsoft Office User" w:date="2018-12-24T10:57:00Z">
        <w:r w:rsidDel="00F6443C">
          <w:rPr>
            <w:w w:val="110"/>
          </w:rPr>
          <w:delText xml:space="preserve"> PB,</w:delText>
        </w:r>
      </w:del>
      <w:del w:id="1805" w:author="Microsoft Office User" w:date="2018-12-24T12:40:00Z">
        <w:r w:rsidDel="003E64C1">
          <w:rPr>
            <w:w w:val="110"/>
          </w:rPr>
          <w:delText xml:space="preserve"> in lines with</w:delText>
        </w:r>
        <w:r w:rsidDel="003E64C1">
          <w:rPr>
            <w:spacing w:val="66"/>
            <w:w w:val="110"/>
          </w:rPr>
          <w:delText xml:space="preserve"> </w:delText>
        </w:r>
        <w:r w:rsidDel="003E64C1">
          <w:rPr>
            <w:w w:val="110"/>
          </w:rPr>
          <w:delText>the chromatin accessibility and transcriptomic data suggesting increased NF-</w:delText>
        </w:r>
        <w:r w:rsidDel="003E64C1">
          <w:rPr>
            <w:i/>
            <w:w w:val="110"/>
          </w:rPr>
          <w:delText>κ</w:delText>
        </w:r>
        <w:r w:rsidDel="003E64C1">
          <w:rPr>
            <w:w w:val="110"/>
          </w:rPr>
          <w:delText>B activation</w:delText>
        </w:r>
        <w:r w:rsidDel="003E64C1">
          <w:rPr>
            <w:spacing w:val="22"/>
            <w:w w:val="110"/>
          </w:rPr>
          <w:delText xml:space="preserve"> </w:delText>
        </w:r>
        <w:r w:rsidDel="003E64C1">
          <w:rPr>
            <w:w w:val="110"/>
          </w:rPr>
          <w:delText>in</w:delText>
        </w:r>
        <w:r w:rsidDel="003E64C1">
          <w:rPr>
            <w:spacing w:val="22"/>
            <w:w w:val="110"/>
          </w:rPr>
          <w:delText xml:space="preserve"> </w:delText>
        </w:r>
        <w:r w:rsidDel="003E64C1">
          <w:rPr>
            <w:w w:val="110"/>
          </w:rPr>
          <w:delText>this</w:delText>
        </w:r>
        <w:r w:rsidDel="003E64C1">
          <w:rPr>
            <w:spacing w:val="22"/>
            <w:w w:val="110"/>
          </w:rPr>
          <w:delText xml:space="preserve"> </w:delText>
        </w:r>
        <w:r w:rsidDel="003E64C1">
          <w:rPr>
            <w:w w:val="110"/>
          </w:rPr>
          <w:delText xml:space="preserve">tissue. </w:delText>
        </w:r>
        <w:r w:rsidDel="003E64C1">
          <w:rPr>
            <w:spacing w:val="23"/>
            <w:w w:val="110"/>
          </w:rPr>
          <w:delText xml:space="preserve"> </w:delText>
        </w:r>
        <w:r w:rsidDel="003E64C1">
          <w:rPr>
            <w:w w:val="110"/>
          </w:rPr>
          <w:delText>A</w:delText>
        </w:r>
        <w:r w:rsidDel="003E64C1">
          <w:rPr>
            <w:spacing w:val="22"/>
            <w:w w:val="110"/>
          </w:rPr>
          <w:delText xml:space="preserve"> </w:delText>
        </w:r>
        <w:r w:rsidDel="003E64C1">
          <w:rPr>
            <w:w w:val="110"/>
          </w:rPr>
          <w:delText>cohort</w:delText>
        </w:r>
        <w:r w:rsidDel="003E64C1">
          <w:rPr>
            <w:spacing w:val="22"/>
            <w:w w:val="110"/>
          </w:rPr>
          <w:delText xml:space="preserve"> </w:delText>
        </w:r>
        <w:r w:rsidDel="003E64C1">
          <w:rPr>
            <w:w w:val="110"/>
          </w:rPr>
          <w:delText>with</w:delText>
        </w:r>
        <w:r w:rsidDel="003E64C1">
          <w:rPr>
            <w:spacing w:val="22"/>
            <w:w w:val="110"/>
          </w:rPr>
          <w:delText xml:space="preserve"> </w:delText>
        </w:r>
        <w:r w:rsidDel="003E64C1">
          <w:rPr>
            <w:w w:val="110"/>
          </w:rPr>
          <w:delText>additional</w:delText>
        </w:r>
        <w:r w:rsidDel="003E64C1">
          <w:rPr>
            <w:spacing w:val="22"/>
            <w:w w:val="110"/>
          </w:rPr>
          <w:delText xml:space="preserve"> </w:delText>
        </w:r>
        <w:r w:rsidDel="003E64C1">
          <w:rPr>
            <w:w w:val="110"/>
          </w:rPr>
          <w:delText>ten</w:delText>
        </w:r>
      </w:del>
      <w:del w:id="1806" w:author="Microsoft Office User" w:date="2018-12-24T10:32:00Z">
        <w:r w:rsidDel="005C778C">
          <w:rPr>
            <w:spacing w:val="22"/>
            <w:w w:val="110"/>
          </w:rPr>
          <w:delText xml:space="preserve"> </w:delText>
        </w:r>
        <w:r w:rsidDel="005C778C">
          <w:rPr>
            <w:w w:val="110"/>
          </w:rPr>
          <w:delText>SF</w:delText>
        </w:r>
        <w:r w:rsidDel="005C778C">
          <w:rPr>
            <w:spacing w:val="22"/>
            <w:w w:val="110"/>
          </w:rPr>
          <w:delText xml:space="preserve"> </w:delText>
        </w:r>
      </w:del>
      <w:del w:id="1807" w:author="Microsoft Office User" w:date="2018-12-24T12:40:00Z">
        <w:r w:rsidDel="003E64C1">
          <w:rPr>
            <w:w w:val="110"/>
          </w:rPr>
          <w:delText>and</w:delText>
        </w:r>
      </w:del>
      <w:del w:id="1808" w:author="Microsoft Office User" w:date="2018-12-24T10:29:00Z">
        <w:r w:rsidDel="005C778C">
          <w:rPr>
            <w:spacing w:val="22"/>
            <w:w w:val="110"/>
          </w:rPr>
          <w:delText xml:space="preserve"> </w:delText>
        </w:r>
        <w:r w:rsidDel="005C778C">
          <w:rPr>
            <w:w w:val="110"/>
          </w:rPr>
          <w:delText>PB</w:delText>
        </w:r>
        <w:r w:rsidDel="005C778C">
          <w:rPr>
            <w:spacing w:val="23"/>
            <w:w w:val="110"/>
          </w:rPr>
          <w:delText xml:space="preserve"> </w:delText>
        </w:r>
      </w:del>
      <w:del w:id="1809" w:author="Microsoft Office User" w:date="2018-12-24T12:40:00Z">
        <w:r w:rsidDel="003E64C1">
          <w:rPr>
            <w:spacing w:val="-4"/>
            <w:w w:val="110"/>
          </w:rPr>
          <w:delText>PsA</w:delText>
        </w:r>
        <w:r w:rsidDel="003E64C1">
          <w:rPr>
            <w:spacing w:val="22"/>
            <w:w w:val="110"/>
          </w:rPr>
          <w:delText xml:space="preserve"> </w:delText>
        </w:r>
        <w:r w:rsidDel="003E64C1">
          <w:rPr>
            <w:w w:val="110"/>
          </w:rPr>
          <w:delText>samples</w:delText>
        </w:r>
      </w:del>
    </w:p>
    <w:p w14:paraId="2E3C3486" w14:textId="48BE5959" w:rsidR="005313F1" w:rsidDel="003E64C1" w:rsidRDefault="009B75EF">
      <w:pPr>
        <w:pStyle w:val="BodyText"/>
        <w:spacing w:before="4" w:line="408" w:lineRule="auto"/>
        <w:ind w:left="377" w:right="101"/>
        <w:jc w:val="both"/>
        <w:rPr>
          <w:del w:id="1810" w:author="Microsoft Office User" w:date="2018-12-24T12:40:00Z"/>
        </w:rPr>
      </w:pPr>
      <w:del w:id="1811" w:author="Microsoft Office User" w:date="2018-12-24T12:40:00Z">
        <w:r w:rsidDel="003E64C1">
          <w:rPr>
            <w:w w:val="110"/>
          </w:rPr>
          <w:delText>validated with statistical significance the TNF-</w:delText>
        </w:r>
        <w:r w:rsidDel="003E64C1">
          <w:rPr>
            <w:i/>
            <w:w w:val="110"/>
          </w:rPr>
          <w:delText xml:space="preserve">α </w:delText>
        </w:r>
        <w:r w:rsidDel="003E64C1">
          <w:rPr>
            <w:w w:val="110"/>
          </w:rPr>
          <w:delText xml:space="preserve">observation. Moreover, </w:delText>
        </w:r>
        <w:r w:rsidDel="003E64C1">
          <w:rPr>
            <w:spacing w:val="-4"/>
            <w:w w:val="110"/>
          </w:rPr>
          <w:delText xml:space="preserve">the </w:delText>
        </w:r>
        <w:r w:rsidDel="003E64C1">
          <w:rPr>
            <w:w w:val="110"/>
          </w:rPr>
          <w:delText>expanded cohort also demonstrated increased percentage of CD14</w:delText>
        </w:r>
        <w:r w:rsidDel="003E64C1">
          <w:rPr>
            <w:w w:val="110"/>
            <w:position w:val="9"/>
            <w:sz w:val="18"/>
          </w:rPr>
          <w:delText xml:space="preserve">+ </w:delText>
        </w:r>
        <w:r w:rsidDel="003E64C1">
          <w:rPr>
            <w:w w:val="110"/>
          </w:rPr>
          <w:delText xml:space="preserve">monocytes actively producing </w:delText>
        </w:r>
        <w:r w:rsidDel="003E64C1">
          <w:rPr>
            <w:spacing w:val="-5"/>
            <w:w w:val="110"/>
          </w:rPr>
          <w:delText xml:space="preserve">MCP-1 </w:delText>
        </w:r>
        <w:r w:rsidDel="003E64C1">
          <w:rPr>
            <w:w w:val="110"/>
          </w:rPr>
          <w:delText>and osteopontin in</w:delText>
        </w:r>
      </w:del>
      <w:del w:id="1812" w:author="Microsoft Office User" w:date="2018-12-24T10:32:00Z">
        <w:r w:rsidDel="005C778C">
          <w:rPr>
            <w:w w:val="110"/>
          </w:rPr>
          <w:delText xml:space="preserve"> SF </w:delText>
        </w:r>
      </w:del>
      <w:del w:id="1813" w:author="Microsoft Office User" w:date="2018-12-24T12:40:00Z">
        <w:r w:rsidDel="003E64C1">
          <w:rPr>
            <w:w w:val="110"/>
          </w:rPr>
          <w:delText>compared to</w:delText>
        </w:r>
      </w:del>
      <w:del w:id="1814" w:author="Microsoft Office User" w:date="2018-12-24T10:57:00Z">
        <w:r w:rsidDel="00F6443C">
          <w:rPr>
            <w:w w:val="110"/>
          </w:rPr>
          <w:delText xml:space="preserve"> PB,</w:delText>
        </w:r>
      </w:del>
      <w:del w:id="1815" w:author="Microsoft Office User" w:date="2018-12-24T12:40:00Z">
        <w:r w:rsidDel="003E64C1">
          <w:rPr>
            <w:w w:val="110"/>
          </w:rPr>
          <w:delText xml:space="preserve"> consistently with the up-regulation in </w:delText>
        </w:r>
        <w:r w:rsidDel="003E64C1">
          <w:rPr>
            <w:i/>
            <w:spacing w:val="-3"/>
            <w:w w:val="110"/>
          </w:rPr>
          <w:delText xml:space="preserve">CCL2 </w:delText>
        </w:r>
        <w:r w:rsidDel="003E64C1">
          <w:rPr>
            <w:w w:val="110"/>
          </w:rPr>
          <w:delText xml:space="preserve">and </w:delText>
        </w:r>
        <w:r w:rsidDel="003E64C1">
          <w:rPr>
            <w:i/>
            <w:w w:val="110"/>
          </w:rPr>
          <w:delText xml:space="preserve">SPP1 </w:delText>
        </w:r>
        <w:r w:rsidDel="003E64C1">
          <w:rPr>
            <w:w w:val="110"/>
          </w:rPr>
          <w:delText xml:space="preserve">expression in </w:delText>
        </w:r>
        <w:r w:rsidDel="003E64C1">
          <w:rPr>
            <w:spacing w:val="-8"/>
            <w:w w:val="110"/>
          </w:rPr>
          <w:delText xml:space="preserve">SF. </w:delText>
        </w:r>
        <w:r w:rsidDel="003E64C1">
          <w:rPr>
            <w:w w:val="110"/>
          </w:rPr>
          <w:delText xml:space="preserve">A study </w:delText>
        </w:r>
        <w:r w:rsidDel="003E64C1">
          <w:rPr>
            <w:spacing w:val="-3"/>
            <w:w w:val="110"/>
          </w:rPr>
          <w:delText xml:space="preserve">using </w:delText>
        </w:r>
        <w:r w:rsidDel="003E64C1">
          <w:rPr>
            <w:w w:val="110"/>
          </w:rPr>
          <w:delText>quantitative</w:delText>
        </w:r>
        <w:r w:rsidDel="003E64C1">
          <w:rPr>
            <w:spacing w:val="45"/>
            <w:w w:val="110"/>
          </w:rPr>
          <w:delText xml:space="preserve"> </w:delText>
        </w:r>
        <w:r w:rsidDel="003E64C1">
          <w:rPr>
            <w:w w:val="110"/>
          </w:rPr>
          <w:delText>mass</w:delText>
        </w:r>
        <w:r w:rsidDel="003E64C1">
          <w:rPr>
            <w:spacing w:val="47"/>
            <w:w w:val="110"/>
          </w:rPr>
          <w:delText xml:space="preserve"> </w:delText>
        </w:r>
        <w:r w:rsidDel="003E64C1">
          <w:rPr>
            <w:w w:val="110"/>
          </w:rPr>
          <w:delText>cytometry</w:delText>
        </w:r>
        <w:r w:rsidDel="003E64C1">
          <w:rPr>
            <w:spacing w:val="45"/>
            <w:w w:val="110"/>
          </w:rPr>
          <w:delText xml:space="preserve"> </w:delText>
        </w:r>
        <w:r w:rsidDel="003E64C1">
          <w:rPr>
            <w:w w:val="110"/>
          </w:rPr>
          <w:delText>comparing</w:delText>
        </w:r>
      </w:del>
      <w:del w:id="1816" w:author="Microsoft Office User" w:date="2018-12-24T10:32:00Z">
        <w:r w:rsidDel="005C778C">
          <w:rPr>
            <w:spacing w:val="46"/>
            <w:w w:val="110"/>
          </w:rPr>
          <w:delText xml:space="preserve"> </w:delText>
        </w:r>
        <w:r w:rsidDel="005C778C">
          <w:rPr>
            <w:w w:val="110"/>
          </w:rPr>
          <w:delText>SF</w:delText>
        </w:r>
        <w:r w:rsidDel="005C778C">
          <w:rPr>
            <w:spacing w:val="46"/>
            <w:w w:val="110"/>
          </w:rPr>
          <w:delText xml:space="preserve"> </w:delText>
        </w:r>
      </w:del>
      <w:del w:id="1817" w:author="Microsoft Office User" w:date="2018-12-24T12:40:00Z">
        <w:r w:rsidDel="003E64C1">
          <w:rPr>
            <w:w w:val="110"/>
          </w:rPr>
          <w:delText>from</w:delText>
        </w:r>
        <w:r w:rsidDel="003E64C1">
          <w:rPr>
            <w:spacing w:val="46"/>
            <w:w w:val="110"/>
          </w:rPr>
          <w:delText xml:space="preserve"> </w:delText>
        </w:r>
        <w:r w:rsidDel="003E64C1">
          <w:rPr>
            <w:spacing w:val="-4"/>
            <w:w w:val="110"/>
          </w:rPr>
          <w:delText>PsA</w:delText>
        </w:r>
        <w:r w:rsidDel="003E64C1">
          <w:rPr>
            <w:spacing w:val="46"/>
            <w:w w:val="110"/>
          </w:rPr>
          <w:delText xml:space="preserve"> </w:delText>
        </w:r>
        <w:r w:rsidDel="003E64C1">
          <w:rPr>
            <w:w w:val="110"/>
          </w:rPr>
          <w:delText>and</w:delText>
        </w:r>
        <w:r w:rsidDel="003E64C1">
          <w:rPr>
            <w:spacing w:val="45"/>
            <w:w w:val="110"/>
          </w:rPr>
          <w:delText xml:space="preserve"> </w:delText>
        </w:r>
        <w:r w:rsidDel="003E64C1">
          <w:rPr>
            <w:spacing w:val="-8"/>
            <w:w w:val="110"/>
          </w:rPr>
          <w:delText>OA</w:delText>
        </w:r>
        <w:r w:rsidDel="003E64C1">
          <w:rPr>
            <w:spacing w:val="46"/>
            <w:w w:val="110"/>
          </w:rPr>
          <w:delText xml:space="preserve"> </w:delText>
        </w:r>
        <w:r w:rsidDel="003E64C1">
          <w:rPr>
            <w:w w:val="110"/>
          </w:rPr>
          <w:delText>as</w:delText>
        </w:r>
        <w:r w:rsidDel="003E64C1">
          <w:rPr>
            <w:spacing w:val="47"/>
            <w:w w:val="110"/>
          </w:rPr>
          <w:delText xml:space="preserve"> </w:delText>
        </w:r>
        <w:r w:rsidDel="003E64C1">
          <w:rPr>
            <w:w w:val="110"/>
          </w:rPr>
          <w:delText>control</w:delText>
        </w:r>
        <w:r w:rsidDel="003E64C1">
          <w:rPr>
            <w:spacing w:val="45"/>
            <w:w w:val="110"/>
          </w:rPr>
          <w:delText xml:space="preserve"> </w:delText>
        </w:r>
        <w:r w:rsidDel="003E64C1">
          <w:rPr>
            <w:w w:val="110"/>
          </w:rPr>
          <w:delText>did</w:delText>
        </w:r>
      </w:del>
    </w:p>
    <w:p w14:paraId="56B7BDC3" w14:textId="7EB9119C" w:rsidR="005313F1" w:rsidDel="003E64C1" w:rsidRDefault="005313F1">
      <w:pPr>
        <w:spacing w:line="408" w:lineRule="auto"/>
        <w:jc w:val="both"/>
        <w:rPr>
          <w:del w:id="1818" w:author="Microsoft Office User" w:date="2018-12-24T12:40:00Z"/>
        </w:rPr>
        <w:sectPr w:rsidR="005313F1" w:rsidDel="003E64C1">
          <w:footerReference w:type="default" r:id="rId147"/>
          <w:pgSz w:w="11910" w:h="16840"/>
          <w:pgMar w:top="1800" w:right="1240" w:bottom="560" w:left="1680" w:header="1482" w:footer="364" w:gutter="0"/>
          <w:pgNumType w:start="281"/>
          <w:cols w:space="720"/>
        </w:sectPr>
      </w:pPr>
    </w:p>
    <w:p w14:paraId="61F7CDCF" w14:textId="1CE57706" w:rsidR="005313F1" w:rsidDel="003E64C1" w:rsidRDefault="005313F1">
      <w:pPr>
        <w:pStyle w:val="BodyText"/>
        <w:rPr>
          <w:del w:id="1819" w:author="Microsoft Office User" w:date="2018-12-24T12:40:00Z"/>
          <w:sz w:val="20"/>
        </w:rPr>
      </w:pPr>
    </w:p>
    <w:p w14:paraId="7A9F7495" w14:textId="2A13E3A5" w:rsidR="005313F1" w:rsidDel="003E64C1" w:rsidRDefault="005313F1">
      <w:pPr>
        <w:pStyle w:val="BodyText"/>
        <w:spacing w:before="8"/>
        <w:rPr>
          <w:del w:id="1820" w:author="Microsoft Office User" w:date="2018-12-24T12:40:00Z"/>
          <w:sz w:val="23"/>
        </w:rPr>
      </w:pPr>
    </w:p>
    <w:p w14:paraId="52487808" w14:textId="4C6F8FCF" w:rsidR="005313F1" w:rsidDel="003E64C1" w:rsidRDefault="009B75EF">
      <w:pPr>
        <w:pStyle w:val="BodyText"/>
        <w:spacing w:line="415" w:lineRule="auto"/>
        <w:ind w:left="377" w:right="101"/>
        <w:jc w:val="both"/>
        <w:rPr>
          <w:del w:id="1821" w:author="Microsoft Office User" w:date="2018-12-24T12:40:00Z"/>
        </w:rPr>
      </w:pPr>
      <w:del w:id="1822" w:author="Microsoft Office User" w:date="2018-12-24T12:40:00Z">
        <w:r w:rsidDel="003E64C1">
          <w:rPr>
            <w:w w:val="110"/>
          </w:rPr>
          <w:delText>not identify any of these three proteins to be up-regulated (Cretu et al. 2014). Conversely, another study using enzyme-linked immunosorbent assay (ELISA) reported an increased production of TNF-</w:delText>
        </w:r>
        <w:r w:rsidDel="003E64C1">
          <w:rPr>
            <w:i/>
            <w:w w:val="110"/>
          </w:rPr>
          <w:delText>α</w:delText>
        </w:r>
        <w:r w:rsidDel="003E64C1">
          <w:rPr>
            <w:w w:val="110"/>
          </w:rPr>
          <w:delText>, amongst other cytokines, in PsA</w:delText>
        </w:r>
      </w:del>
      <w:del w:id="1823" w:author="Microsoft Office User" w:date="2018-12-24T10:32:00Z">
        <w:r w:rsidDel="005C778C">
          <w:rPr>
            <w:w w:val="110"/>
          </w:rPr>
          <w:delText xml:space="preserve"> SF </w:delText>
        </w:r>
      </w:del>
      <w:del w:id="1824" w:author="Microsoft Office User" w:date="2018-12-24T12:40:00Z">
        <w:r w:rsidDel="003E64C1">
          <w:rPr>
            <w:w w:val="110"/>
          </w:rPr>
          <w:delText>compared to OA (Partsch et al. 1997).</w:delText>
        </w:r>
      </w:del>
    </w:p>
    <w:p w14:paraId="4131A725" w14:textId="02EDEDBA" w:rsidR="005313F1" w:rsidDel="003E64C1" w:rsidRDefault="009B75EF">
      <w:pPr>
        <w:pStyle w:val="BodyText"/>
        <w:spacing w:before="3" w:line="415" w:lineRule="auto"/>
        <w:ind w:left="377" w:right="101" w:firstLine="566"/>
        <w:jc w:val="both"/>
        <w:rPr>
          <w:del w:id="1825" w:author="Microsoft Office User" w:date="2018-12-24T12:40:00Z"/>
        </w:rPr>
      </w:pPr>
      <w:del w:id="1826" w:author="Microsoft Office User" w:date="2018-12-24T12:40:00Z">
        <w:r w:rsidDel="003E64C1">
          <w:rPr>
            <w:spacing w:val="-4"/>
            <w:w w:val="110"/>
          </w:rPr>
          <w:delText xml:space="preserve">Notably, </w:delText>
        </w:r>
        <w:r w:rsidDel="003E64C1">
          <w:rPr>
            <w:i/>
            <w:spacing w:val="-4"/>
            <w:w w:val="110"/>
          </w:rPr>
          <w:delText>CCL2</w:delText>
        </w:r>
        <w:r w:rsidDel="003E64C1">
          <w:rPr>
            <w:spacing w:val="-4"/>
            <w:w w:val="110"/>
          </w:rPr>
          <w:delText xml:space="preserve">/MCP-1 </w:delText>
        </w:r>
        <w:r w:rsidDel="003E64C1">
          <w:rPr>
            <w:w w:val="110"/>
          </w:rPr>
          <w:delText>represented a good example of correlating di</w:delText>
        </w:r>
        <w:r w:rsidDel="003E64C1">
          <w:rPr>
            <w:rFonts w:ascii="Arial"/>
            <w:w w:val="110"/>
          </w:rPr>
          <w:delText>ff</w:delText>
        </w:r>
        <w:r w:rsidDel="003E64C1">
          <w:rPr>
            <w:w w:val="110"/>
          </w:rPr>
          <w:delText>erences between</w:delText>
        </w:r>
      </w:del>
      <w:del w:id="1827" w:author="Microsoft Office User" w:date="2018-12-24T10:32:00Z">
        <w:r w:rsidDel="005C778C">
          <w:rPr>
            <w:w w:val="110"/>
          </w:rPr>
          <w:delText xml:space="preserve"> SF </w:delText>
        </w:r>
      </w:del>
      <w:del w:id="1828" w:author="Microsoft Office User" w:date="2018-12-24T12:40:00Z">
        <w:r w:rsidDel="003E64C1">
          <w:rPr>
            <w:w w:val="110"/>
          </w:rPr>
          <w:delText>and</w:delText>
        </w:r>
      </w:del>
      <w:del w:id="1829" w:author="Microsoft Office User" w:date="2018-12-24T10:29:00Z">
        <w:r w:rsidDel="005C778C">
          <w:rPr>
            <w:w w:val="110"/>
          </w:rPr>
          <w:delText xml:space="preserve"> PB </w:delText>
        </w:r>
      </w:del>
      <w:del w:id="1830" w:author="Microsoft Office User" w:date="2018-12-24T12:40:00Z">
        <w:r w:rsidDel="003E64C1">
          <w:rPr>
            <w:w w:val="110"/>
          </w:rPr>
          <w:delText xml:space="preserve">monocytes across chromatin accessibility, gene expression and protein production data. Dolcinos study did not identify </w:delText>
        </w:r>
        <w:r w:rsidDel="003E64C1">
          <w:rPr>
            <w:spacing w:val="-4"/>
            <w:w w:val="110"/>
          </w:rPr>
          <w:delText xml:space="preserve">up- </w:delText>
        </w:r>
        <w:r w:rsidDel="003E64C1">
          <w:rPr>
            <w:w w:val="110"/>
          </w:rPr>
          <w:delText xml:space="preserve">regulation of </w:delText>
        </w:r>
        <w:r w:rsidDel="003E64C1">
          <w:rPr>
            <w:i/>
            <w:spacing w:val="-3"/>
            <w:w w:val="110"/>
          </w:rPr>
          <w:delText xml:space="preserve">CCL2 </w:delText>
        </w:r>
        <w:r w:rsidDel="003E64C1">
          <w:rPr>
            <w:w w:val="110"/>
          </w:rPr>
          <w:delText xml:space="preserve">expression in </w:delText>
        </w:r>
        <w:r w:rsidDel="003E64C1">
          <w:rPr>
            <w:spacing w:val="-4"/>
            <w:w w:val="110"/>
          </w:rPr>
          <w:delText xml:space="preserve">PsA </w:delText>
        </w:r>
        <w:r w:rsidDel="003E64C1">
          <w:rPr>
            <w:w w:val="110"/>
          </w:rPr>
          <w:delText>synovial membranes when compared to controls,  which could be  due to these di</w:delText>
        </w:r>
        <w:r w:rsidDel="003E64C1">
          <w:rPr>
            <w:rFonts w:ascii="Arial"/>
            <w:w w:val="110"/>
          </w:rPr>
          <w:delText>ff</w:delText>
        </w:r>
        <w:r w:rsidDel="003E64C1">
          <w:rPr>
            <w:w w:val="110"/>
          </w:rPr>
          <w:delText xml:space="preserve">erences being  masked by the  mix </w:delText>
        </w:r>
        <w:r w:rsidDel="003E64C1">
          <w:rPr>
            <w:spacing w:val="66"/>
            <w:w w:val="110"/>
          </w:rPr>
          <w:delText xml:space="preserve"> </w:delText>
        </w:r>
        <w:r w:rsidDel="003E64C1">
          <w:rPr>
            <w:w w:val="110"/>
          </w:rPr>
          <w:delText xml:space="preserve">of cell populations in this tissue.    Interestingly,  increased levels of </w:delText>
        </w:r>
        <w:r w:rsidDel="003E64C1">
          <w:rPr>
            <w:spacing w:val="-5"/>
            <w:w w:val="110"/>
          </w:rPr>
          <w:delText xml:space="preserve">MCP-1      </w:delText>
        </w:r>
        <w:r w:rsidDel="003E64C1">
          <w:rPr>
            <w:w w:val="110"/>
          </w:rPr>
          <w:delText xml:space="preserve">in </w:delText>
        </w:r>
        <w:r w:rsidDel="003E64C1">
          <w:rPr>
            <w:spacing w:val="-8"/>
            <w:w w:val="110"/>
          </w:rPr>
          <w:delText xml:space="preserve">SF, </w:delText>
        </w:r>
        <w:r w:rsidDel="003E64C1">
          <w:rPr>
            <w:w w:val="110"/>
          </w:rPr>
          <w:delText>similarly to the observation made by our collaborators in Basle, were previously reported, and correlation with the infiltrated levels of T cells was also</w:delText>
        </w:r>
        <w:r w:rsidDel="003E64C1">
          <w:rPr>
            <w:spacing w:val="11"/>
            <w:w w:val="110"/>
          </w:rPr>
          <w:delText xml:space="preserve"> </w:delText>
        </w:r>
        <w:r w:rsidDel="003E64C1">
          <w:rPr>
            <w:w w:val="110"/>
          </w:rPr>
          <w:delText>demonstrated</w:delText>
        </w:r>
        <w:r w:rsidDel="003E64C1">
          <w:rPr>
            <w:spacing w:val="12"/>
            <w:w w:val="110"/>
          </w:rPr>
          <w:delText xml:space="preserve"> </w:delText>
        </w:r>
        <w:r w:rsidDel="003E64C1">
          <w:rPr>
            <w:w w:val="110"/>
          </w:rPr>
          <w:delText>(Ross</w:delText>
        </w:r>
        <w:r w:rsidDel="003E64C1">
          <w:rPr>
            <w:spacing w:val="11"/>
            <w:w w:val="110"/>
          </w:rPr>
          <w:delText xml:space="preserve"> </w:delText>
        </w:r>
        <w:r w:rsidDel="003E64C1">
          <w:rPr>
            <w:w w:val="110"/>
          </w:rPr>
          <w:delText>et</w:delText>
        </w:r>
        <w:r w:rsidDel="003E64C1">
          <w:rPr>
            <w:spacing w:val="12"/>
            <w:w w:val="110"/>
          </w:rPr>
          <w:delText xml:space="preserve"> </w:delText>
        </w:r>
        <w:r w:rsidDel="003E64C1">
          <w:rPr>
            <w:w w:val="110"/>
          </w:rPr>
          <w:delText>al.</w:delText>
        </w:r>
        <w:r w:rsidDel="003E64C1">
          <w:rPr>
            <w:spacing w:val="11"/>
            <w:w w:val="110"/>
          </w:rPr>
          <w:delText xml:space="preserve"> </w:delText>
        </w:r>
        <w:r w:rsidDel="003E64C1">
          <w:rPr>
            <w:w w:val="110"/>
          </w:rPr>
          <w:delText>2000).</w:delText>
        </w:r>
        <w:r w:rsidDel="003E64C1">
          <w:rPr>
            <w:spacing w:val="65"/>
            <w:w w:val="110"/>
          </w:rPr>
          <w:delText xml:space="preserve"> </w:delText>
        </w:r>
        <w:r w:rsidDel="003E64C1">
          <w:rPr>
            <w:w w:val="110"/>
          </w:rPr>
          <w:delText>Regarding</w:delText>
        </w:r>
        <w:r w:rsidDel="003E64C1">
          <w:rPr>
            <w:spacing w:val="12"/>
            <w:w w:val="110"/>
          </w:rPr>
          <w:delText xml:space="preserve"> </w:delText>
        </w:r>
        <w:r w:rsidDel="003E64C1">
          <w:rPr>
            <w:w w:val="110"/>
          </w:rPr>
          <w:delText>the</w:delText>
        </w:r>
        <w:r w:rsidDel="003E64C1">
          <w:rPr>
            <w:spacing w:val="12"/>
            <w:w w:val="110"/>
          </w:rPr>
          <w:delText xml:space="preserve"> </w:delText>
        </w:r>
        <w:r w:rsidDel="003E64C1">
          <w:rPr>
            <w:w w:val="110"/>
          </w:rPr>
          <w:delText>open</w:delText>
        </w:r>
        <w:r w:rsidDel="003E64C1">
          <w:rPr>
            <w:spacing w:val="11"/>
            <w:w w:val="110"/>
          </w:rPr>
          <w:delText xml:space="preserve"> </w:delText>
        </w:r>
        <w:r w:rsidDel="003E64C1">
          <w:rPr>
            <w:spacing w:val="-5"/>
            <w:w w:val="110"/>
          </w:rPr>
          <w:delText>DAR</w:delText>
        </w:r>
        <w:r w:rsidDel="003E64C1">
          <w:rPr>
            <w:spacing w:val="12"/>
            <w:w w:val="110"/>
          </w:rPr>
          <w:delText xml:space="preserve"> </w:delText>
        </w:r>
        <w:r w:rsidDel="003E64C1">
          <w:rPr>
            <w:w w:val="110"/>
          </w:rPr>
          <w:delText>in</w:delText>
        </w:r>
      </w:del>
      <w:del w:id="1831" w:author="Microsoft Office User" w:date="2018-12-24T10:32:00Z">
        <w:r w:rsidDel="005C778C">
          <w:rPr>
            <w:spacing w:val="11"/>
            <w:w w:val="110"/>
          </w:rPr>
          <w:delText xml:space="preserve"> </w:delText>
        </w:r>
        <w:r w:rsidDel="005C778C">
          <w:rPr>
            <w:w w:val="110"/>
          </w:rPr>
          <w:delText>SF</w:delText>
        </w:r>
        <w:r w:rsidDel="005C778C">
          <w:rPr>
            <w:spacing w:val="12"/>
            <w:w w:val="110"/>
          </w:rPr>
          <w:delText xml:space="preserve"> </w:delText>
        </w:r>
      </w:del>
      <w:del w:id="1832" w:author="Microsoft Office User" w:date="2018-12-24T12:40:00Z">
        <w:r w:rsidDel="003E64C1">
          <w:rPr>
            <w:w w:val="110"/>
          </w:rPr>
          <w:delText>proximal</w:delText>
        </w:r>
      </w:del>
    </w:p>
    <w:p w14:paraId="28E600EC" w14:textId="027E40F9" w:rsidR="005313F1" w:rsidDel="003E64C1" w:rsidRDefault="009B75EF">
      <w:pPr>
        <w:pStyle w:val="BodyText"/>
        <w:spacing w:line="280" w:lineRule="exact"/>
        <w:ind w:left="377"/>
        <w:rPr>
          <w:del w:id="1833" w:author="Microsoft Office User" w:date="2018-12-24T12:40:00Z"/>
        </w:rPr>
      </w:pPr>
      <w:del w:id="1834" w:author="Microsoft Office User" w:date="2018-12-24T12:40:00Z">
        <w:r w:rsidDel="003E64C1">
          <w:rPr>
            <w:w w:val="110"/>
          </w:rPr>
          <w:delText xml:space="preserve">to </w:delText>
        </w:r>
        <w:r w:rsidDel="003E64C1">
          <w:rPr>
            <w:i/>
            <w:spacing w:val="-3"/>
            <w:w w:val="110"/>
          </w:rPr>
          <w:delText>CCL2</w:delText>
        </w:r>
        <w:r w:rsidDel="003E64C1">
          <w:rPr>
            <w:spacing w:val="-3"/>
            <w:w w:val="110"/>
          </w:rPr>
          <w:delText xml:space="preserve">,  </w:delText>
        </w:r>
        <w:r w:rsidDel="003E64C1">
          <w:rPr>
            <w:w w:val="110"/>
          </w:rPr>
          <w:delText>no  eQTL or  chromatin conformation data  in CD14</w:delText>
        </w:r>
        <w:r w:rsidDel="003E64C1">
          <w:rPr>
            <w:w w:val="110"/>
            <w:position w:val="9"/>
            <w:sz w:val="18"/>
          </w:rPr>
          <w:delText xml:space="preserve">+  </w:delText>
        </w:r>
        <w:r w:rsidDel="003E64C1">
          <w:rPr>
            <w:w w:val="110"/>
          </w:rPr>
          <w:delText xml:space="preserve">monocytes </w:delText>
        </w:r>
        <w:r w:rsidDel="003E64C1">
          <w:rPr>
            <w:spacing w:val="34"/>
            <w:w w:val="110"/>
          </w:rPr>
          <w:delText xml:space="preserve"> </w:delText>
        </w:r>
        <w:r w:rsidDel="003E64C1">
          <w:rPr>
            <w:w w:val="110"/>
          </w:rPr>
          <w:delText>has</w:delText>
        </w:r>
      </w:del>
    </w:p>
    <w:p w14:paraId="1ABE2658" w14:textId="123DB712" w:rsidR="005313F1" w:rsidDel="003E64C1" w:rsidRDefault="009B75EF">
      <w:pPr>
        <w:pStyle w:val="BodyText"/>
        <w:spacing w:before="201"/>
        <w:ind w:left="377"/>
        <w:rPr>
          <w:del w:id="1835" w:author="Microsoft Office User" w:date="2018-12-24T12:40:00Z"/>
        </w:rPr>
      </w:pPr>
      <w:del w:id="1836" w:author="Microsoft Office User" w:date="2018-12-24T12:40:00Z">
        <w:r w:rsidDel="003E64C1">
          <w:rPr>
            <w:w w:val="110"/>
          </w:rPr>
          <w:delText>revealed</w:delText>
        </w:r>
        <w:r w:rsidDel="003E64C1">
          <w:rPr>
            <w:spacing w:val="47"/>
            <w:w w:val="110"/>
          </w:rPr>
          <w:delText xml:space="preserve"> </w:delText>
        </w:r>
        <w:r w:rsidDel="003E64C1">
          <w:rPr>
            <w:w w:val="110"/>
          </w:rPr>
          <w:delText>direct</w:delText>
        </w:r>
        <w:r w:rsidDel="003E64C1">
          <w:rPr>
            <w:spacing w:val="47"/>
            <w:w w:val="110"/>
          </w:rPr>
          <w:delText xml:space="preserve"> </w:delText>
        </w:r>
        <w:r w:rsidDel="003E64C1">
          <w:rPr>
            <w:w w:val="110"/>
          </w:rPr>
          <w:delText>evidence</w:delText>
        </w:r>
        <w:r w:rsidDel="003E64C1">
          <w:rPr>
            <w:spacing w:val="48"/>
            <w:w w:val="110"/>
          </w:rPr>
          <w:delText xml:space="preserve"> </w:delText>
        </w:r>
        <w:r w:rsidDel="003E64C1">
          <w:rPr>
            <w:w w:val="110"/>
          </w:rPr>
          <w:delText>for</w:delText>
        </w:r>
        <w:r w:rsidDel="003E64C1">
          <w:rPr>
            <w:spacing w:val="47"/>
            <w:w w:val="110"/>
          </w:rPr>
          <w:delText xml:space="preserve"> </w:delText>
        </w:r>
        <w:r w:rsidDel="003E64C1">
          <w:rPr>
            <w:w w:val="110"/>
          </w:rPr>
          <w:delText>a</w:delText>
        </w:r>
        <w:r w:rsidDel="003E64C1">
          <w:rPr>
            <w:spacing w:val="48"/>
            <w:w w:val="110"/>
          </w:rPr>
          <w:delText xml:space="preserve"> </w:delText>
        </w:r>
        <w:r w:rsidDel="003E64C1">
          <w:rPr>
            <w:w w:val="110"/>
          </w:rPr>
          <w:delText>relationship</w:delText>
        </w:r>
        <w:r w:rsidDel="003E64C1">
          <w:rPr>
            <w:spacing w:val="47"/>
            <w:w w:val="110"/>
          </w:rPr>
          <w:delText xml:space="preserve"> </w:delText>
        </w:r>
        <w:r w:rsidDel="003E64C1">
          <w:rPr>
            <w:w w:val="110"/>
          </w:rPr>
          <w:delText>between</w:delText>
        </w:r>
        <w:r w:rsidDel="003E64C1">
          <w:rPr>
            <w:spacing w:val="48"/>
            <w:w w:val="110"/>
          </w:rPr>
          <w:delText xml:space="preserve"> </w:delText>
        </w:r>
        <w:r w:rsidDel="003E64C1">
          <w:rPr>
            <w:w w:val="110"/>
          </w:rPr>
          <w:delText>di</w:delText>
        </w:r>
        <w:r w:rsidDel="003E64C1">
          <w:rPr>
            <w:rFonts w:ascii="Arial"/>
            <w:w w:val="110"/>
          </w:rPr>
          <w:delText>ff</w:delText>
        </w:r>
        <w:r w:rsidDel="003E64C1">
          <w:rPr>
            <w:w w:val="110"/>
          </w:rPr>
          <w:delText>erential</w:delText>
        </w:r>
        <w:r w:rsidDel="003E64C1">
          <w:rPr>
            <w:spacing w:val="47"/>
            <w:w w:val="110"/>
          </w:rPr>
          <w:delText xml:space="preserve"> </w:delText>
        </w:r>
        <w:r w:rsidDel="003E64C1">
          <w:rPr>
            <w:w w:val="110"/>
          </w:rPr>
          <w:delText>expression</w:delText>
        </w:r>
        <w:r w:rsidDel="003E64C1">
          <w:rPr>
            <w:spacing w:val="48"/>
            <w:w w:val="110"/>
          </w:rPr>
          <w:delText xml:space="preserve"> </w:delText>
        </w:r>
        <w:r w:rsidDel="003E64C1">
          <w:rPr>
            <w:w w:val="110"/>
          </w:rPr>
          <w:delText>of</w:delText>
        </w:r>
      </w:del>
    </w:p>
    <w:p w14:paraId="0BD1B1D3" w14:textId="55AFC0C0" w:rsidR="005313F1" w:rsidDel="003E64C1" w:rsidRDefault="009B75EF">
      <w:pPr>
        <w:pStyle w:val="BodyText"/>
        <w:spacing w:before="203"/>
        <w:ind w:left="377"/>
        <w:rPr>
          <w:del w:id="1837" w:author="Microsoft Office User" w:date="2018-12-24T12:40:00Z"/>
        </w:rPr>
      </w:pPr>
      <w:del w:id="1838" w:author="Microsoft Office User" w:date="2018-12-24T12:40:00Z">
        <w:r w:rsidDel="003E64C1">
          <w:rPr>
            <w:i/>
            <w:w w:val="110"/>
          </w:rPr>
          <w:delText xml:space="preserve">CCL2 </w:delText>
        </w:r>
        <w:r w:rsidDel="003E64C1">
          <w:rPr>
            <w:w w:val="110"/>
          </w:rPr>
          <w:delText>and changes in chromatin accessibility in this nearby region.</w:delText>
        </w:r>
      </w:del>
    </w:p>
    <w:p w14:paraId="069F9371" w14:textId="77777777" w:rsidR="005313F1" w:rsidRDefault="005313F1">
      <w:pPr>
        <w:pStyle w:val="BodyText"/>
        <w:rPr>
          <w:sz w:val="28"/>
        </w:rPr>
      </w:pPr>
    </w:p>
    <w:p w14:paraId="32E81AD6" w14:textId="77777777" w:rsidR="005313F1" w:rsidRDefault="005313F1">
      <w:pPr>
        <w:pStyle w:val="BodyText"/>
        <w:spacing w:before="5"/>
        <w:rPr>
          <w:sz w:val="25"/>
        </w:rPr>
      </w:pPr>
    </w:p>
    <w:p w14:paraId="0D5A53D8" w14:textId="77777777" w:rsidR="005313F1" w:rsidRDefault="009B75EF">
      <w:pPr>
        <w:pStyle w:val="Heading2"/>
        <w:numPr>
          <w:ilvl w:val="2"/>
          <w:numId w:val="2"/>
        </w:numPr>
        <w:tabs>
          <w:tab w:val="left" w:pos="1283"/>
          <w:tab w:val="left" w:pos="1285"/>
          <w:tab w:val="left" w:pos="3037"/>
          <w:tab w:val="left" w:pos="3814"/>
          <w:tab w:val="left" w:pos="4931"/>
          <w:tab w:val="left" w:pos="6856"/>
          <w:tab w:val="left" w:pos="7409"/>
        </w:tabs>
        <w:spacing w:line="441" w:lineRule="auto"/>
        <w:ind w:right="102"/>
      </w:pPr>
      <w:r>
        <w:rPr>
          <w:w w:val="120"/>
        </w:rPr>
        <w:t>Challenges</w:t>
      </w:r>
      <w:r>
        <w:rPr>
          <w:w w:val="120"/>
        </w:rPr>
        <w:tab/>
        <w:t>and</w:t>
      </w:r>
      <w:r>
        <w:rPr>
          <w:w w:val="120"/>
        </w:rPr>
        <w:tab/>
        <w:t>future</w:t>
      </w:r>
      <w:r>
        <w:rPr>
          <w:w w:val="120"/>
        </w:rPr>
        <w:tab/>
        <w:t>perspectives</w:t>
      </w:r>
      <w:r>
        <w:rPr>
          <w:w w:val="120"/>
        </w:rPr>
        <w:tab/>
        <w:t>in</w:t>
      </w:r>
      <w:r>
        <w:rPr>
          <w:w w:val="120"/>
        </w:rPr>
        <w:tab/>
      </w:r>
      <w:r>
        <w:rPr>
          <w:spacing w:val="-3"/>
          <w:w w:val="120"/>
        </w:rPr>
        <w:t>multi-</w:t>
      </w:r>
      <w:proofErr w:type="spellStart"/>
      <w:r>
        <w:rPr>
          <w:spacing w:val="-3"/>
          <w:w w:val="120"/>
        </w:rPr>
        <w:t>omic</w:t>
      </w:r>
      <w:proofErr w:type="spellEnd"/>
      <w:r>
        <w:rPr>
          <w:spacing w:val="-3"/>
          <w:w w:val="120"/>
        </w:rPr>
        <w:t xml:space="preserve"> </w:t>
      </w:r>
      <w:r>
        <w:rPr>
          <w:w w:val="120"/>
        </w:rPr>
        <w:t>approaches</w:t>
      </w:r>
    </w:p>
    <w:p w14:paraId="5D4F3F9D" w14:textId="77777777" w:rsidR="005313F1" w:rsidRDefault="009B75EF">
      <w:pPr>
        <w:pStyle w:val="BodyText"/>
        <w:spacing w:before="79" w:line="415" w:lineRule="auto"/>
        <w:ind w:left="377" w:right="101" w:firstLine="566"/>
        <w:jc w:val="both"/>
      </w:pPr>
      <w:r>
        <w:rPr>
          <w:w w:val="110"/>
        </w:rPr>
        <w:t>The work presented in this chapter is an exploratory study and a proof of principle for the implementation of a multi-omics approach</w:t>
      </w:r>
      <w:proofErr w:type="gramStart"/>
      <w:r>
        <w:rPr>
          <w:w w:val="110"/>
        </w:rPr>
        <w:t>,  which</w:t>
      </w:r>
      <w:proofErr w:type="gramEnd"/>
      <w:r>
        <w:rPr>
          <w:w w:val="110"/>
        </w:rPr>
        <w:t xml:space="preserve"> represents   a very powerful strategy to dissect disease pathophysiology in a cell </w:t>
      </w:r>
      <w:r>
        <w:rPr>
          <w:spacing w:val="-3"/>
          <w:w w:val="110"/>
        </w:rPr>
        <w:t xml:space="preserve">type </w:t>
      </w:r>
      <w:r>
        <w:rPr>
          <w:w w:val="110"/>
        </w:rPr>
        <w:t xml:space="preserve">specific manner. Nevertheless, a number of limitations and challenges </w:t>
      </w:r>
      <w:proofErr w:type="gramStart"/>
      <w:r>
        <w:rPr>
          <w:w w:val="110"/>
        </w:rPr>
        <w:t>were encountered</w:t>
      </w:r>
      <w:proofErr w:type="gramEnd"/>
      <w:r>
        <w:rPr>
          <w:w w:val="110"/>
        </w:rPr>
        <w:t xml:space="preserve"> and need to be taken into account to </w:t>
      </w:r>
      <w:proofErr w:type="spellStart"/>
      <w:r>
        <w:rPr>
          <w:w w:val="110"/>
        </w:rPr>
        <w:t>contextualise</w:t>
      </w:r>
      <w:proofErr w:type="spellEnd"/>
      <w:r>
        <w:rPr>
          <w:w w:val="110"/>
        </w:rPr>
        <w:t xml:space="preserve"> these results. One limitation is the small sample size (n=3) and the lack of paired data across all the techniques presented. This results from di</w:t>
      </w:r>
      <w:r>
        <w:rPr>
          <w:rFonts w:ascii="Arial" w:hAnsi="Arial"/>
          <w:w w:val="110"/>
        </w:rPr>
        <w:t>ffi</w:t>
      </w:r>
      <w:r>
        <w:rPr>
          <w:w w:val="110"/>
        </w:rPr>
        <w:t xml:space="preserve">culties of recruiting </w:t>
      </w:r>
      <w:proofErr w:type="spellStart"/>
      <w:r>
        <w:rPr>
          <w:spacing w:val="-4"/>
          <w:w w:val="110"/>
        </w:rPr>
        <w:t>PsA</w:t>
      </w:r>
      <w:proofErr w:type="spellEnd"/>
      <w:r>
        <w:rPr>
          <w:spacing w:val="-4"/>
          <w:w w:val="110"/>
        </w:rPr>
        <w:t xml:space="preserve"> </w:t>
      </w:r>
      <w:r>
        <w:rPr>
          <w:w w:val="110"/>
        </w:rPr>
        <w:t xml:space="preserve">patients </w:t>
      </w:r>
      <w:proofErr w:type="spellStart"/>
      <w:r>
        <w:rPr>
          <w:spacing w:val="-14"/>
          <w:w w:val="110"/>
        </w:rPr>
        <w:t>na´ıve</w:t>
      </w:r>
      <w:proofErr w:type="spellEnd"/>
      <w:r>
        <w:rPr>
          <w:spacing w:val="-14"/>
          <w:w w:val="110"/>
        </w:rPr>
        <w:t xml:space="preserve"> </w:t>
      </w:r>
      <w:r>
        <w:rPr>
          <w:w w:val="110"/>
        </w:rPr>
        <w:t>for any treatment</w:t>
      </w:r>
      <w:proofErr w:type="gramStart"/>
      <w:r>
        <w:rPr>
          <w:w w:val="110"/>
        </w:rPr>
        <w:t>,  the</w:t>
      </w:r>
      <w:proofErr w:type="gramEnd"/>
      <w:r>
        <w:rPr>
          <w:w w:val="110"/>
        </w:rPr>
        <w:t xml:space="preserve"> logistical di</w:t>
      </w:r>
      <w:r>
        <w:rPr>
          <w:rFonts w:ascii="Arial" w:hAnsi="Arial"/>
          <w:w w:val="110"/>
        </w:rPr>
        <w:t>ffi</w:t>
      </w:r>
      <w:r>
        <w:rPr>
          <w:w w:val="110"/>
        </w:rPr>
        <w:t>culties to coordinate all of</w:t>
      </w:r>
      <w:r>
        <w:rPr>
          <w:spacing w:val="66"/>
          <w:w w:val="110"/>
        </w:rPr>
        <w:t xml:space="preserve"> </w:t>
      </w:r>
      <w:r>
        <w:rPr>
          <w:w w:val="110"/>
        </w:rPr>
        <w:t>the</w:t>
      </w:r>
      <w:r>
        <w:rPr>
          <w:spacing w:val="36"/>
          <w:w w:val="110"/>
        </w:rPr>
        <w:t xml:space="preserve"> </w:t>
      </w:r>
      <w:r>
        <w:rPr>
          <w:w w:val="110"/>
        </w:rPr>
        <w:t>techniques</w:t>
      </w:r>
      <w:r>
        <w:rPr>
          <w:spacing w:val="36"/>
          <w:w w:val="110"/>
        </w:rPr>
        <w:t xml:space="preserve"> </w:t>
      </w:r>
      <w:r>
        <w:rPr>
          <w:w w:val="110"/>
        </w:rPr>
        <w:t>from</w:t>
      </w:r>
      <w:r>
        <w:rPr>
          <w:spacing w:val="36"/>
          <w:w w:val="110"/>
        </w:rPr>
        <w:t xml:space="preserve"> </w:t>
      </w:r>
      <w:r>
        <w:rPr>
          <w:w w:val="110"/>
        </w:rPr>
        <w:t>the</w:t>
      </w:r>
      <w:r>
        <w:rPr>
          <w:spacing w:val="36"/>
          <w:w w:val="110"/>
        </w:rPr>
        <w:t xml:space="preserve"> </w:t>
      </w:r>
      <w:r>
        <w:rPr>
          <w:w w:val="110"/>
        </w:rPr>
        <w:t>same</w:t>
      </w:r>
      <w:r>
        <w:rPr>
          <w:spacing w:val="36"/>
          <w:w w:val="110"/>
        </w:rPr>
        <w:t xml:space="preserve"> </w:t>
      </w:r>
      <w:r>
        <w:rPr>
          <w:w w:val="110"/>
        </w:rPr>
        <w:t>sample,</w:t>
      </w:r>
      <w:r>
        <w:rPr>
          <w:spacing w:val="46"/>
          <w:w w:val="110"/>
        </w:rPr>
        <w:t xml:space="preserve"> </w:t>
      </w:r>
      <w:r>
        <w:rPr>
          <w:w w:val="110"/>
        </w:rPr>
        <w:t>and</w:t>
      </w:r>
      <w:r>
        <w:rPr>
          <w:spacing w:val="36"/>
          <w:w w:val="110"/>
        </w:rPr>
        <w:t xml:space="preserve"> </w:t>
      </w:r>
      <w:r>
        <w:rPr>
          <w:w w:val="110"/>
        </w:rPr>
        <w:t>the</w:t>
      </w:r>
      <w:r>
        <w:rPr>
          <w:spacing w:val="36"/>
          <w:w w:val="110"/>
        </w:rPr>
        <w:t xml:space="preserve"> </w:t>
      </w:r>
      <w:r>
        <w:rPr>
          <w:w w:val="110"/>
        </w:rPr>
        <w:t>high</w:t>
      </w:r>
      <w:r>
        <w:rPr>
          <w:spacing w:val="36"/>
          <w:w w:val="110"/>
        </w:rPr>
        <w:t xml:space="preserve"> </w:t>
      </w:r>
      <w:r>
        <w:rPr>
          <w:w w:val="110"/>
        </w:rPr>
        <w:t>cost</w:t>
      </w:r>
      <w:r>
        <w:rPr>
          <w:spacing w:val="37"/>
          <w:w w:val="110"/>
        </w:rPr>
        <w:t xml:space="preserve"> </w:t>
      </w:r>
      <w:r>
        <w:rPr>
          <w:w w:val="110"/>
        </w:rPr>
        <w:t>of</w:t>
      </w:r>
      <w:r>
        <w:rPr>
          <w:spacing w:val="36"/>
          <w:w w:val="110"/>
        </w:rPr>
        <w:t xml:space="preserve"> </w:t>
      </w:r>
      <w:r>
        <w:rPr>
          <w:w w:val="110"/>
        </w:rPr>
        <w:t>this</w:t>
      </w:r>
      <w:r>
        <w:rPr>
          <w:spacing w:val="36"/>
          <w:w w:val="110"/>
        </w:rPr>
        <w:t xml:space="preserve"> </w:t>
      </w:r>
      <w:r>
        <w:rPr>
          <w:w w:val="110"/>
        </w:rPr>
        <w:t>approach.</w:t>
      </w:r>
      <w:r>
        <w:rPr>
          <w:spacing w:val="60"/>
          <w:w w:val="110"/>
        </w:rPr>
        <w:t xml:space="preserve"> </w:t>
      </w:r>
      <w:r>
        <w:rPr>
          <w:w w:val="110"/>
        </w:rPr>
        <w:t>A</w:t>
      </w:r>
    </w:p>
    <w:p w14:paraId="44484213" w14:textId="77777777" w:rsidR="005313F1" w:rsidRDefault="005313F1">
      <w:pPr>
        <w:spacing w:line="415" w:lineRule="auto"/>
        <w:jc w:val="both"/>
        <w:sectPr w:rsidR="005313F1">
          <w:pgSz w:w="11910" w:h="16840"/>
          <w:pgMar w:top="1800" w:right="1240" w:bottom="560" w:left="1680" w:header="1482" w:footer="364" w:gutter="0"/>
          <w:cols w:space="720"/>
        </w:sectPr>
      </w:pPr>
    </w:p>
    <w:p w14:paraId="231BBD27" w14:textId="77777777" w:rsidR="005313F1" w:rsidRDefault="005313F1">
      <w:pPr>
        <w:pStyle w:val="BodyText"/>
        <w:rPr>
          <w:sz w:val="20"/>
        </w:rPr>
      </w:pPr>
    </w:p>
    <w:p w14:paraId="7A344A5F" w14:textId="77777777" w:rsidR="005313F1" w:rsidRDefault="009B75EF">
      <w:pPr>
        <w:pStyle w:val="BodyText"/>
        <w:spacing w:before="69" w:line="480" w:lineRule="atLeast"/>
        <w:ind w:left="377" w:right="101"/>
        <w:jc w:val="both"/>
      </w:pPr>
      <w:proofErr w:type="gramStart"/>
      <w:r>
        <w:rPr>
          <w:w w:val="110"/>
        </w:rPr>
        <w:t>further</w:t>
      </w:r>
      <w:proofErr w:type="gramEnd"/>
      <w:r>
        <w:rPr>
          <w:w w:val="110"/>
        </w:rPr>
        <w:t xml:space="preserve"> limitation in this study is the lack of</w:t>
      </w:r>
      <w:del w:id="1839" w:author="Microsoft Office User" w:date="2018-12-24T10:29:00Z">
        <w:r w:rsidDel="005C778C">
          <w:rPr>
            <w:w w:val="110"/>
          </w:rPr>
          <w:delText xml:space="preserve"> PB </w:delText>
        </w:r>
      </w:del>
      <w:ins w:id="1840" w:author="Microsoft Office User" w:date="2018-12-24T10:29:00Z">
        <w:r w:rsidR="005C778C">
          <w:rPr>
            <w:w w:val="110"/>
          </w:rPr>
          <w:t xml:space="preserve"> peripheral blood </w:t>
        </w:r>
      </w:ins>
      <w:r>
        <w:rPr>
          <w:w w:val="110"/>
        </w:rPr>
        <w:t>from healthy controls or</w:t>
      </w:r>
      <w:del w:id="1841" w:author="Microsoft Office User" w:date="2018-12-24T10:32:00Z">
        <w:r w:rsidDel="005C778C">
          <w:rPr>
            <w:w w:val="110"/>
          </w:rPr>
          <w:delText xml:space="preserve"> SF </w:delText>
        </w:r>
      </w:del>
      <w:ins w:id="1842" w:author="Microsoft Office User" w:date="2018-12-24T10:32:00Z">
        <w:r w:rsidR="005C778C">
          <w:rPr>
            <w:w w:val="110"/>
          </w:rPr>
          <w:t xml:space="preserve"> synovial fluid </w:t>
        </w:r>
      </w:ins>
      <w:r>
        <w:rPr>
          <w:w w:val="110"/>
        </w:rPr>
        <w:t xml:space="preserve">from another autoimmune or non-inflammatory joint disease, as included by other studies (Fumitaka2018; </w:t>
      </w:r>
      <w:proofErr w:type="spellStart"/>
      <w:r>
        <w:rPr>
          <w:w w:val="110"/>
        </w:rPr>
        <w:t>Dolcino</w:t>
      </w:r>
      <w:proofErr w:type="spellEnd"/>
      <w:r>
        <w:rPr>
          <w:w w:val="110"/>
        </w:rPr>
        <w:t xml:space="preserve"> et al. 2015; Zhang et al. 2018). The definition and </w:t>
      </w:r>
      <w:proofErr w:type="spellStart"/>
      <w:r>
        <w:rPr>
          <w:w w:val="110"/>
        </w:rPr>
        <w:t>categorisation</w:t>
      </w:r>
      <w:proofErr w:type="spellEnd"/>
      <w:r>
        <w:rPr>
          <w:w w:val="110"/>
        </w:rPr>
        <w:t xml:space="preserve"> of the qPCR significantly modulated genes into systemic, tissue-specific and putative disease-specific </w:t>
      </w:r>
      <w:proofErr w:type="gramStart"/>
      <w:r>
        <w:rPr>
          <w:w w:val="110"/>
        </w:rPr>
        <w:t>was particularly limited</w:t>
      </w:r>
      <w:proofErr w:type="gramEnd"/>
      <w:r>
        <w:rPr>
          <w:w w:val="110"/>
        </w:rPr>
        <w:t xml:space="preserve"> by a lack of control samples to compare to the</w:t>
      </w:r>
      <w:del w:id="1843" w:author="Microsoft Office User" w:date="2018-12-24T10:32:00Z">
        <w:r w:rsidDel="005C778C">
          <w:rPr>
            <w:w w:val="110"/>
          </w:rPr>
          <w:delText xml:space="preserve"> SF </w:delText>
        </w:r>
      </w:del>
      <w:ins w:id="1844" w:author="Microsoft Office User" w:date="2018-12-24T10:32:00Z">
        <w:r w:rsidR="005C778C">
          <w:rPr>
            <w:w w:val="110"/>
          </w:rPr>
          <w:t xml:space="preserve"> synovial fluid </w:t>
        </w:r>
      </w:ins>
      <w:r>
        <w:rPr>
          <w:w w:val="110"/>
        </w:rPr>
        <w:t xml:space="preserve">cells and the use of a biased transcriptomic analysis using a qPCR </w:t>
      </w:r>
      <w:r>
        <w:rPr>
          <w:spacing w:val="-6"/>
          <w:w w:val="110"/>
        </w:rPr>
        <w:t xml:space="preserve">array. </w:t>
      </w:r>
      <w:r>
        <w:rPr>
          <w:w w:val="110"/>
        </w:rPr>
        <w:t xml:space="preserve">Another challenge in this study relates to the analysis and integration of </w:t>
      </w:r>
      <w:proofErr w:type="spellStart"/>
      <w:r>
        <w:rPr>
          <w:w w:val="110"/>
        </w:rPr>
        <w:t>scRNA-seq</w:t>
      </w:r>
      <w:proofErr w:type="spellEnd"/>
      <w:r>
        <w:rPr>
          <w:w w:val="110"/>
        </w:rPr>
        <w:t xml:space="preserve"> and mass cytometry data. Both techniques still represent emerging fields were no consensus </w:t>
      </w:r>
      <w:proofErr w:type="gramStart"/>
      <w:r>
        <w:rPr>
          <w:w w:val="110"/>
        </w:rPr>
        <w:t xml:space="preserve">has </w:t>
      </w:r>
      <w:r>
        <w:rPr>
          <w:spacing w:val="-3"/>
          <w:w w:val="110"/>
        </w:rPr>
        <w:t xml:space="preserve">been </w:t>
      </w:r>
      <w:r>
        <w:rPr>
          <w:w w:val="110"/>
        </w:rPr>
        <w:t>reached</w:t>
      </w:r>
      <w:proofErr w:type="gramEnd"/>
      <w:r>
        <w:rPr>
          <w:spacing w:val="-8"/>
          <w:w w:val="110"/>
        </w:rPr>
        <w:t xml:space="preserve"> </w:t>
      </w:r>
      <w:r>
        <w:rPr>
          <w:w w:val="110"/>
        </w:rPr>
        <w:t>on</w:t>
      </w:r>
      <w:r>
        <w:rPr>
          <w:spacing w:val="-8"/>
          <w:w w:val="110"/>
        </w:rPr>
        <w:t xml:space="preserve"> </w:t>
      </w:r>
      <w:r>
        <w:rPr>
          <w:w w:val="110"/>
        </w:rPr>
        <w:t>the</w:t>
      </w:r>
      <w:r>
        <w:rPr>
          <w:spacing w:val="-8"/>
          <w:w w:val="110"/>
        </w:rPr>
        <w:t xml:space="preserve"> </w:t>
      </w:r>
      <w:r>
        <w:rPr>
          <w:w w:val="110"/>
        </w:rPr>
        <w:t>best</w:t>
      </w:r>
      <w:r>
        <w:rPr>
          <w:spacing w:val="-7"/>
          <w:w w:val="110"/>
        </w:rPr>
        <w:t xml:space="preserve"> </w:t>
      </w:r>
      <w:r>
        <w:rPr>
          <w:w w:val="110"/>
        </w:rPr>
        <w:t>strategy</w:t>
      </w:r>
      <w:r>
        <w:rPr>
          <w:spacing w:val="-8"/>
          <w:w w:val="110"/>
        </w:rPr>
        <w:t xml:space="preserve"> </w:t>
      </w:r>
      <w:r>
        <w:rPr>
          <w:w w:val="110"/>
        </w:rPr>
        <w:t>to</w:t>
      </w:r>
      <w:r>
        <w:rPr>
          <w:spacing w:val="-8"/>
          <w:w w:val="110"/>
        </w:rPr>
        <w:t xml:space="preserve"> </w:t>
      </w:r>
      <w:r>
        <w:rPr>
          <w:w w:val="110"/>
        </w:rPr>
        <w:t>combine</w:t>
      </w:r>
      <w:r>
        <w:rPr>
          <w:spacing w:val="-7"/>
          <w:w w:val="110"/>
        </w:rPr>
        <w:t xml:space="preserve"> </w:t>
      </w:r>
      <w:r>
        <w:rPr>
          <w:w w:val="110"/>
        </w:rPr>
        <w:t>samples</w:t>
      </w:r>
      <w:r>
        <w:rPr>
          <w:spacing w:val="-8"/>
          <w:w w:val="110"/>
        </w:rPr>
        <w:t xml:space="preserve"> </w:t>
      </w:r>
      <w:r>
        <w:rPr>
          <w:w w:val="110"/>
        </w:rPr>
        <w:t>across</w:t>
      </w:r>
      <w:r>
        <w:rPr>
          <w:spacing w:val="-8"/>
          <w:w w:val="110"/>
        </w:rPr>
        <w:t xml:space="preserve"> </w:t>
      </w:r>
      <w:r>
        <w:rPr>
          <w:w w:val="110"/>
        </w:rPr>
        <w:t>patients</w:t>
      </w:r>
      <w:r>
        <w:rPr>
          <w:spacing w:val="-8"/>
          <w:w w:val="110"/>
        </w:rPr>
        <w:t xml:space="preserve"> </w:t>
      </w:r>
      <w:r>
        <w:rPr>
          <w:w w:val="110"/>
        </w:rPr>
        <w:t>and</w:t>
      </w:r>
      <w:r>
        <w:rPr>
          <w:spacing w:val="-7"/>
          <w:w w:val="110"/>
        </w:rPr>
        <w:t xml:space="preserve"> </w:t>
      </w:r>
      <w:r>
        <w:rPr>
          <w:w w:val="110"/>
        </w:rPr>
        <w:t>experiments, accounting for batch e</w:t>
      </w:r>
      <w:r>
        <w:rPr>
          <w:rFonts w:ascii="Arial"/>
          <w:w w:val="110"/>
        </w:rPr>
        <w:t>ff</w:t>
      </w:r>
      <w:r>
        <w:rPr>
          <w:w w:val="110"/>
        </w:rPr>
        <w:t xml:space="preserve">ect. In this exploratory </w:t>
      </w:r>
      <w:r>
        <w:rPr>
          <w:spacing w:val="-4"/>
          <w:w w:val="110"/>
        </w:rPr>
        <w:t xml:space="preserve">study, </w:t>
      </w:r>
      <w:r>
        <w:rPr>
          <w:w w:val="110"/>
        </w:rPr>
        <w:t xml:space="preserve">monocytes </w:t>
      </w:r>
      <w:proofErr w:type="gramStart"/>
      <w:r>
        <w:rPr>
          <w:w w:val="110"/>
        </w:rPr>
        <w:t>were identified</w:t>
      </w:r>
      <w:proofErr w:type="gramEnd"/>
      <w:r>
        <w:rPr>
          <w:w w:val="110"/>
        </w:rPr>
        <w:t xml:space="preserve"> from each SFMCs and PBMCs </w:t>
      </w:r>
      <w:proofErr w:type="spellStart"/>
      <w:r>
        <w:rPr>
          <w:w w:val="110"/>
        </w:rPr>
        <w:t>scRNA-seq</w:t>
      </w:r>
      <w:proofErr w:type="spellEnd"/>
      <w:r>
        <w:rPr>
          <w:w w:val="110"/>
        </w:rPr>
        <w:t xml:space="preserve"> sample and combined using </w:t>
      </w:r>
      <w:r>
        <w:rPr>
          <w:spacing w:val="-5"/>
          <w:w w:val="110"/>
        </w:rPr>
        <w:t xml:space="preserve">CCA </w:t>
      </w:r>
      <w:r>
        <w:rPr>
          <w:w w:val="110"/>
        </w:rPr>
        <w:t>for further subpopulation identification. However standard resolution for</w:t>
      </w:r>
      <w:r>
        <w:rPr>
          <w:spacing w:val="66"/>
          <w:w w:val="110"/>
        </w:rPr>
        <w:t xml:space="preserve"> </w:t>
      </w:r>
      <w:r>
        <w:rPr>
          <w:w w:val="110"/>
        </w:rPr>
        <w:t>cluster identification yielded potentially spurious subpopulations</w:t>
      </w:r>
      <w:proofErr w:type="gramStart"/>
      <w:r>
        <w:rPr>
          <w:w w:val="110"/>
        </w:rPr>
        <w:t>,  leading</w:t>
      </w:r>
      <w:proofErr w:type="gramEnd"/>
      <w:r>
        <w:rPr>
          <w:w w:val="110"/>
        </w:rPr>
        <w:t xml:space="preserve">  to the adoption of a more conservative approach to define clusters in this</w:t>
      </w:r>
      <w:r>
        <w:rPr>
          <w:spacing w:val="66"/>
          <w:w w:val="110"/>
        </w:rPr>
        <w:t xml:space="preserve"> </w:t>
      </w:r>
      <w:r>
        <w:rPr>
          <w:w w:val="110"/>
        </w:rPr>
        <w:t>particular analysis. This may be the consequence of remaining batch e</w:t>
      </w:r>
      <w:r>
        <w:rPr>
          <w:rFonts w:ascii="Arial"/>
          <w:w w:val="110"/>
        </w:rPr>
        <w:t>ff</w:t>
      </w:r>
      <w:r>
        <w:rPr>
          <w:w w:val="110"/>
        </w:rPr>
        <w:t>ects,</w:t>
      </w:r>
      <w:r>
        <w:rPr>
          <w:spacing w:val="66"/>
          <w:w w:val="110"/>
        </w:rPr>
        <w:t xml:space="preserve"> </w:t>
      </w:r>
      <w:r>
        <w:rPr>
          <w:w w:val="110"/>
        </w:rPr>
        <w:t>and alternative methods of combining samples from the di</w:t>
      </w:r>
      <w:r>
        <w:rPr>
          <w:rFonts w:ascii="Arial"/>
          <w:w w:val="110"/>
        </w:rPr>
        <w:t>ff</w:t>
      </w:r>
      <w:r>
        <w:rPr>
          <w:w w:val="110"/>
        </w:rPr>
        <w:t xml:space="preserve">erent experiments </w:t>
      </w:r>
      <w:proofErr w:type="gramStart"/>
      <w:r>
        <w:rPr>
          <w:w w:val="110"/>
        </w:rPr>
        <w:t>should be investigated</w:t>
      </w:r>
      <w:proofErr w:type="gramEnd"/>
      <w:r>
        <w:rPr>
          <w:w w:val="110"/>
        </w:rPr>
        <w:t xml:space="preserve">. In this respect, the identification of robust and stable subpopulations through cluster analysis will benefit from the implementation </w:t>
      </w:r>
      <w:r>
        <w:rPr>
          <w:spacing w:val="-7"/>
          <w:w w:val="110"/>
        </w:rPr>
        <w:t xml:space="preserve">of </w:t>
      </w:r>
      <w:r>
        <w:rPr>
          <w:w w:val="110"/>
        </w:rPr>
        <w:t>algorithms</w:t>
      </w:r>
      <w:r>
        <w:rPr>
          <w:spacing w:val="-9"/>
          <w:w w:val="110"/>
        </w:rPr>
        <w:t xml:space="preserve"> </w:t>
      </w:r>
      <w:r>
        <w:rPr>
          <w:w w:val="110"/>
        </w:rPr>
        <w:t>designed</w:t>
      </w:r>
      <w:r>
        <w:rPr>
          <w:spacing w:val="-8"/>
          <w:w w:val="110"/>
        </w:rPr>
        <w:t xml:space="preserve"> </w:t>
      </w:r>
      <w:r>
        <w:rPr>
          <w:w w:val="110"/>
        </w:rPr>
        <w:t>for</w:t>
      </w:r>
      <w:r>
        <w:rPr>
          <w:spacing w:val="-8"/>
          <w:w w:val="110"/>
        </w:rPr>
        <w:t xml:space="preserve"> </w:t>
      </w:r>
      <w:r>
        <w:rPr>
          <w:w w:val="110"/>
        </w:rPr>
        <w:t>cluster</w:t>
      </w:r>
      <w:r>
        <w:rPr>
          <w:spacing w:val="-8"/>
          <w:w w:val="110"/>
        </w:rPr>
        <w:t xml:space="preserve"> </w:t>
      </w:r>
      <w:r>
        <w:rPr>
          <w:w w:val="110"/>
        </w:rPr>
        <w:t>validation</w:t>
      </w:r>
      <w:r>
        <w:rPr>
          <w:spacing w:val="-8"/>
          <w:w w:val="110"/>
        </w:rPr>
        <w:t xml:space="preserve"> </w:t>
      </w:r>
      <w:r>
        <w:rPr>
          <w:w w:val="110"/>
        </w:rPr>
        <w:t>such</w:t>
      </w:r>
      <w:r>
        <w:rPr>
          <w:spacing w:val="-8"/>
          <w:w w:val="110"/>
        </w:rPr>
        <w:t xml:space="preserve"> </w:t>
      </w:r>
      <w:r>
        <w:rPr>
          <w:w w:val="110"/>
        </w:rPr>
        <w:t>as</w:t>
      </w:r>
      <w:r>
        <w:rPr>
          <w:spacing w:val="-8"/>
          <w:w w:val="110"/>
        </w:rPr>
        <w:t xml:space="preserve"> </w:t>
      </w:r>
      <w:r>
        <w:rPr>
          <w:w w:val="110"/>
        </w:rPr>
        <w:t>Silhouettes,</w:t>
      </w:r>
      <w:r>
        <w:rPr>
          <w:spacing w:val="-6"/>
          <w:w w:val="110"/>
        </w:rPr>
        <w:t xml:space="preserve"> </w:t>
      </w:r>
      <w:r>
        <w:rPr>
          <w:w w:val="110"/>
        </w:rPr>
        <w:t>which</w:t>
      </w:r>
      <w:r>
        <w:rPr>
          <w:spacing w:val="-8"/>
          <w:w w:val="110"/>
        </w:rPr>
        <w:t xml:space="preserve"> </w:t>
      </w:r>
      <w:proofErr w:type="gramStart"/>
      <w:r>
        <w:rPr>
          <w:w w:val="110"/>
        </w:rPr>
        <w:t>has</w:t>
      </w:r>
      <w:r>
        <w:rPr>
          <w:spacing w:val="-8"/>
          <w:w w:val="110"/>
        </w:rPr>
        <w:t xml:space="preserve"> </w:t>
      </w:r>
      <w:r>
        <w:rPr>
          <w:spacing w:val="-3"/>
          <w:w w:val="110"/>
        </w:rPr>
        <w:t xml:space="preserve">recently </w:t>
      </w:r>
      <w:r>
        <w:rPr>
          <w:w w:val="110"/>
        </w:rPr>
        <w:t>been used</w:t>
      </w:r>
      <w:proofErr w:type="gramEnd"/>
      <w:r>
        <w:rPr>
          <w:w w:val="110"/>
        </w:rPr>
        <w:t xml:space="preserve"> successfully in the field of single-cell (</w:t>
      </w:r>
      <w:proofErr w:type="spellStart"/>
      <w:r>
        <w:rPr>
          <w:w w:val="110"/>
        </w:rPr>
        <w:t>Rousseeuw</w:t>
      </w:r>
      <w:proofErr w:type="spellEnd"/>
      <w:r>
        <w:rPr>
          <w:w w:val="110"/>
        </w:rPr>
        <w:t xml:space="preserve"> 1987; Zhang et </w:t>
      </w:r>
      <w:r>
        <w:rPr>
          <w:spacing w:val="-5"/>
          <w:w w:val="110"/>
        </w:rPr>
        <w:t xml:space="preserve">al. </w:t>
      </w:r>
      <w:r>
        <w:rPr>
          <w:w w:val="110"/>
        </w:rPr>
        <w:t>2018). In addition to this, incorporation of bulk RNA-</w:t>
      </w:r>
      <w:proofErr w:type="spellStart"/>
      <w:r>
        <w:rPr>
          <w:w w:val="110"/>
        </w:rPr>
        <w:t>seq</w:t>
      </w:r>
      <w:proofErr w:type="spellEnd"/>
      <w:r>
        <w:rPr>
          <w:w w:val="110"/>
        </w:rPr>
        <w:t xml:space="preserve"> data from CD14</w:t>
      </w:r>
      <w:proofErr w:type="gramStart"/>
      <w:r>
        <w:rPr>
          <w:w w:val="110"/>
          <w:position w:val="9"/>
          <w:sz w:val="18"/>
        </w:rPr>
        <w:t xml:space="preserve">+  </w:t>
      </w:r>
      <w:r>
        <w:rPr>
          <w:w w:val="110"/>
        </w:rPr>
        <w:t>monocytes</w:t>
      </w:r>
      <w:proofErr w:type="gramEnd"/>
      <w:r>
        <w:rPr>
          <w:w w:val="110"/>
        </w:rPr>
        <w:t xml:space="preserve"> will help interpretation and validation of the </w:t>
      </w:r>
      <w:proofErr w:type="spellStart"/>
      <w:r>
        <w:rPr>
          <w:w w:val="110"/>
        </w:rPr>
        <w:t>scRNA-seq</w:t>
      </w:r>
      <w:proofErr w:type="spellEnd"/>
      <w:r>
        <w:rPr>
          <w:w w:val="110"/>
        </w:rPr>
        <w:t xml:space="preserve"> results. In mass </w:t>
      </w:r>
      <w:r>
        <w:rPr>
          <w:spacing w:val="-3"/>
          <w:w w:val="110"/>
        </w:rPr>
        <w:t xml:space="preserve">cytometry, </w:t>
      </w:r>
      <w:r>
        <w:rPr>
          <w:w w:val="110"/>
        </w:rPr>
        <w:t>to reduce batch e</w:t>
      </w:r>
      <w:r>
        <w:rPr>
          <w:rFonts w:ascii="Arial"/>
          <w:w w:val="110"/>
        </w:rPr>
        <w:t>ff</w:t>
      </w:r>
      <w:r>
        <w:rPr>
          <w:w w:val="110"/>
        </w:rPr>
        <w:t xml:space="preserve">ects patient samples are undergoing </w:t>
      </w:r>
      <w:r>
        <w:rPr>
          <w:i/>
          <w:w w:val="110"/>
        </w:rPr>
        <w:t xml:space="preserve">ex-vivo </w:t>
      </w:r>
      <w:r>
        <w:rPr>
          <w:w w:val="110"/>
        </w:rPr>
        <w:t>fixation and cryopreservation followed by simultaneous staining and barcoding. Moreover, di</w:t>
      </w:r>
      <w:r>
        <w:rPr>
          <w:rFonts w:ascii="Arial"/>
          <w:w w:val="110"/>
        </w:rPr>
        <w:t>ff</w:t>
      </w:r>
      <w:r>
        <w:rPr>
          <w:w w:val="110"/>
        </w:rPr>
        <w:t>erent methodologies for cluster identification and annotation are also</w:t>
      </w:r>
      <w:r>
        <w:rPr>
          <w:spacing w:val="-5"/>
          <w:w w:val="110"/>
        </w:rPr>
        <w:t xml:space="preserve"> </w:t>
      </w:r>
      <w:r>
        <w:rPr>
          <w:w w:val="110"/>
        </w:rPr>
        <w:t>being</w:t>
      </w:r>
      <w:r>
        <w:rPr>
          <w:spacing w:val="-4"/>
          <w:w w:val="110"/>
        </w:rPr>
        <w:t xml:space="preserve"> </w:t>
      </w:r>
      <w:r>
        <w:rPr>
          <w:w w:val="110"/>
        </w:rPr>
        <w:t>explored</w:t>
      </w:r>
      <w:r>
        <w:rPr>
          <w:spacing w:val="-4"/>
          <w:w w:val="110"/>
        </w:rPr>
        <w:t xml:space="preserve"> </w:t>
      </w:r>
      <w:r>
        <w:rPr>
          <w:w w:val="110"/>
        </w:rPr>
        <w:t>and</w:t>
      </w:r>
      <w:r>
        <w:rPr>
          <w:spacing w:val="-4"/>
          <w:w w:val="110"/>
        </w:rPr>
        <w:t xml:space="preserve"> </w:t>
      </w:r>
      <w:r>
        <w:rPr>
          <w:w w:val="110"/>
        </w:rPr>
        <w:t>so</w:t>
      </w:r>
      <w:r>
        <w:rPr>
          <w:spacing w:val="-4"/>
          <w:w w:val="110"/>
        </w:rPr>
        <w:t xml:space="preserve"> </w:t>
      </w:r>
      <w:proofErr w:type="gramStart"/>
      <w:r>
        <w:rPr>
          <w:w w:val="110"/>
        </w:rPr>
        <w:t>far</w:t>
      </w:r>
      <w:proofErr w:type="gramEnd"/>
      <w:r>
        <w:rPr>
          <w:spacing w:val="-4"/>
          <w:w w:val="110"/>
        </w:rPr>
        <w:t xml:space="preserve"> </w:t>
      </w:r>
      <w:r>
        <w:rPr>
          <w:w w:val="110"/>
        </w:rPr>
        <w:t>no</w:t>
      </w:r>
      <w:r>
        <w:rPr>
          <w:spacing w:val="-5"/>
          <w:w w:val="110"/>
        </w:rPr>
        <w:t xml:space="preserve"> </w:t>
      </w:r>
      <w:r>
        <w:rPr>
          <w:w w:val="110"/>
        </w:rPr>
        <w:t>clear</w:t>
      </w:r>
      <w:r>
        <w:rPr>
          <w:spacing w:val="-4"/>
          <w:w w:val="110"/>
        </w:rPr>
        <w:t xml:space="preserve"> </w:t>
      </w:r>
      <w:r>
        <w:rPr>
          <w:w w:val="110"/>
        </w:rPr>
        <w:t>clusters</w:t>
      </w:r>
      <w:r>
        <w:rPr>
          <w:spacing w:val="-4"/>
          <w:w w:val="110"/>
        </w:rPr>
        <w:t xml:space="preserve"> </w:t>
      </w:r>
      <w:r>
        <w:rPr>
          <w:w w:val="110"/>
        </w:rPr>
        <w:t>have</w:t>
      </w:r>
      <w:r>
        <w:rPr>
          <w:spacing w:val="-4"/>
          <w:w w:val="110"/>
        </w:rPr>
        <w:t xml:space="preserve"> </w:t>
      </w:r>
      <w:r>
        <w:rPr>
          <w:w w:val="110"/>
        </w:rPr>
        <w:t>confidently</w:t>
      </w:r>
      <w:r>
        <w:rPr>
          <w:spacing w:val="-4"/>
          <w:w w:val="110"/>
        </w:rPr>
        <w:t xml:space="preserve"> </w:t>
      </w:r>
      <w:r>
        <w:rPr>
          <w:w w:val="110"/>
        </w:rPr>
        <w:t>been</w:t>
      </w:r>
      <w:r>
        <w:rPr>
          <w:spacing w:val="-4"/>
          <w:w w:val="110"/>
        </w:rPr>
        <w:t xml:space="preserve"> </w:t>
      </w:r>
      <w:r>
        <w:rPr>
          <w:w w:val="110"/>
        </w:rPr>
        <w:t>found.</w:t>
      </w:r>
    </w:p>
    <w:p w14:paraId="43160A1C" w14:textId="77777777" w:rsidR="005313F1" w:rsidRDefault="005313F1">
      <w:pPr>
        <w:spacing w:line="480" w:lineRule="atLeast"/>
        <w:jc w:val="both"/>
        <w:sectPr w:rsidR="005313F1">
          <w:pgSz w:w="11910" w:h="16840"/>
          <w:pgMar w:top="1800" w:right="1240" w:bottom="560" w:left="1680" w:header="1482" w:footer="364" w:gutter="0"/>
          <w:cols w:space="720"/>
        </w:sectPr>
      </w:pPr>
    </w:p>
    <w:p w14:paraId="3F8EA7B8" w14:textId="77777777" w:rsidR="005313F1" w:rsidRDefault="005313F1">
      <w:pPr>
        <w:pStyle w:val="BodyText"/>
        <w:rPr>
          <w:sz w:val="20"/>
        </w:rPr>
      </w:pPr>
    </w:p>
    <w:p w14:paraId="5EC505A0" w14:textId="77777777" w:rsidR="005313F1" w:rsidRDefault="005313F1">
      <w:pPr>
        <w:pStyle w:val="BodyText"/>
        <w:spacing w:before="8"/>
        <w:rPr>
          <w:sz w:val="23"/>
        </w:rPr>
      </w:pPr>
    </w:p>
    <w:p w14:paraId="4775A56A" w14:textId="77777777" w:rsidR="005313F1" w:rsidRDefault="009B75EF">
      <w:pPr>
        <w:pStyle w:val="BodyText"/>
        <w:spacing w:line="415" w:lineRule="auto"/>
        <w:ind w:left="377" w:right="101" w:firstLine="566"/>
        <w:jc w:val="both"/>
      </w:pPr>
      <w:r>
        <w:rPr>
          <w:w w:val="110"/>
        </w:rPr>
        <w:t xml:space="preserve">In terms of data integration, this pilot study used relatively simplistic multi-omics data integration limited by sample size, technical aspects and time scale, and provides a platform for future validation studies. A more </w:t>
      </w:r>
      <w:r>
        <w:rPr>
          <w:spacing w:val="-3"/>
          <w:w w:val="110"/>
        </w:rPr>
        <w:t xml:space="preserve">systematic </w:t>
      </w:r>
      <w:r>
        <w:rPr>
          <w:w w:val="110"/>
        </w:rPr>
        <w:t xml:space="preserve">integrative approach </w:t>
      </w:r>
      <w:proofErr w:type="gramStart"/>
      <w:r>
        <w:rPr>
          <w:w w:val="110"/>
        </w:rPr>
        <w:t>should be implemented</w:t>
      </w:r>
      <w:proofErr w:type="gramEnd"/>
      <w:r>
        <w:rPr>
          <w:w w:val="110"/>
        </w:rPr>
        <w:t xml:space="preserve"> for the expanded cohort to</w:t>
      </w:r>
      <w:r>
        <w:rPr>
          <w:spacing w:val="-41"/>
          <w:w w:val="110"/>
        </w:rPr>
        <w:t xml:space="preserve"> </w:t>
      </w:r>
      <w:r>
        <w:rPr>
          <w:w w:val="110"/>
        </w:rPr>
        <w:t xml:space="preserve">establish appropriate correlation across datasets. Currently Zhang and colleagues </w:t>
      </w:r>
      <w:r>
        <w:rPr>
          <w:spacing w:val="-6"/>
          <w:w w:val="110"/>
        </w:rPr>
        <w:t xml:space="preserve">have </w:t>
      </w:r>
      <w:r>
        <w:rPr>
          <w:w w:val="110"/>
        </w:rPr>
        <w:t xml:space="preserve">presented the most exhaustive methodology to integrate </w:t>
      </w:r>
      <w:r>
        <w:rPr>
          <w:spacing w:val="-3"/>
          <w:w w:val="110"/>
        </w:rPr>
        <w:t>bulk-RNA-</w:t>
      </w:r>
      <w:proofErr w:type="spellStart"/>
      <w:r>
        <w:rPr>
          <w:spacing w:val="-3"/>
          <w:w w:val="110"/>
        </w:rPr>
        <w:t>seq</w:t>
      </w:r>
      <w:proofErr w:type="spellEnd"/>
      <w:r>
        <w:rPr>
          <w:spacing w:val="-3"/>
          <w:w w:val="110"/>
        </w:rPr>
        <w:t xml:space="preserve">, </w:t>
      </w:r>
      <w:proofErr w:type="spellStart"/>
      <w:r>
        <w:rPr>
          <w:spacing w:val="-3"/>
          <w:w w:val="110"/>
        </w:rPr>
        <w:t>scRNA</w:t>
      </w:r>
      <w:proofErr w:type="spellEnd"/>
      <w:r>
        <w:rPr>
          <w:spacing w:val="-3"/>
          <w:w w:val="110"/>
        </w:rPr>
        <w:t xml:space="preserve">- </w:t>
      </w:r>
      <w:proofErr w:type="spellStart"/>
      <w:r>
        <w:rPr>
          <w:w w:val="110"/>
        </w:rPr>
        <w:t>seq</w:t>
      </w:r>
      <w:proofErr w:type="spellEnd"/>
      <w:r>
        <w:rPr>
          <w:w w:val="110"/>
        </w:rPr>
        <w:t xml:space="preserve">, mass cytometry and flow cytometry into multi-modal transcriptomic and proteomics profiles, but their work is still under peer review (Zhang et al. </w:t>
      </w:r>
      <w:r>
        <w:rPr>
          <w:spacing w:val="-3"/>
          <w:w w:val="110"/>
        </w:rPr>
        <w:t xml:space="preserve">2018). </w:t>
      </w:r>
      <w:r>
        <w:rPr>
          <w:w w:val="110"/>
        </w:rPr>
        <w:t xml:space="preserve">This strategy has revealed disease-specific functional expanded subpopulations amongst the most relevant cell types in RA </w:t>
      </w:r>
      <w:r>
        <w:rPr>
          <w:spacing w:val="-3"/>
          <w:w w:val="110"/>
        </w:rPr>
        <w:t xml:space="preserve">pathophysiology.   Additionally,    </w:t>
      </w:r>
      <w:r>
        <w:rPr>
          <w:w w:val="110"/>
        </w:rPr>
        <w:t xml:space="preserve">the correlation between bulk </w:t>
      </w:r>
      <w:r>
        <w:rPr>
          <w:spacing w:val="-14"/>
          <w:w w:val="110"/>
        </w:rPr>
        <w:t xml:space="preserve">ATAC </w:t>
      </w:r>
      <w:r>
        <w:rPr>
          <w:w w:val="110"/>
        </w:rPr>
        <w:t xml:space="preserve">and </w:t>
      </w:r>
      <w:proofErr w:type="spellStart"/>
      <w:r>
        <w:rPr>
          <w:w w:val="110"/>
        </w:rPr>
        <w:t>scRNA-seq</w:t>
      </w:r>
      <w:proofErr w:type="spellEnd"/>
      <w:r>
        <w:rPr>
          <w:w w:val="110"/>
        </w:rPr>
        <w:t xml:space="preserve"> </w:t>
      </w:r>
      <w:proofErr w:type="gramStart"/>
      <w:r>
        <w:rPr>
          <w:w w:val="110"/>
        </w:rPr>
        <w:t>is clearly limited</w:t>
      </w:r>
      <w:proofErr w:type="gramEnd"/>
      <w:r>
        <w:rPr>
          <w:w w:val="110"/>
        </w:rPr>
        <w:t xml:space="preserve"> by </w:t>
      </w:r>
      <w:r>
        <w:rPr>
          <w:spacing w:val="-4"/>
          <w:w w:val="110"/>
        </w:rPr>
        <w:t xml:space="preserve">the </w:t>
      </w:r>
      <w:r>
        <w:rPr>
          <w:w w:val="110"/>
        </w:rPr>
        <w:t>di</w:t>
      </w:r>
      <w:r>
        <w:rPr>
          <w:rFonts w:ascii="Arial"/>
          <w:w w:val="110"/>
        </w:rPr>
        <w:t>ff</w:t>
      </w:r>
      <w:r>
        <w:rPr>
          <w:w w:val="110"/>
        </w:rPr>
        <w:t xml:space="preserve">erent scales of the two approaches. Therefore, generation of </w:t>
      </w:r>
      <w:proofErr w:type="spellStart"/>
      <w:r>
        <w:rPr>
          <w:spacing w:val="-6"/>
          <w:w w:val="110"/>
        </w:rPr>
        <w:t>scATAC-seq</w:t>
      </w:r>
      <w:proofErr w:type="spellEnd"/>
      <w:r>
        <w:rPr>
          <w:spacing w:val="-6"/>
          <w:w w:val="110"/>
        </w:rPr>
        <w:t xml:space="preserve"> </w:t>
      </w:r>
      <w:r>
        <w:rPr>
          <w:w w:val="110"/>
        </w:rPr>
        <w:t xml:space="preserve">data, identification of clusters based on chromatin profiling and appropriate methods for the overlap with </w:t>
      </w:r>
      <w:proofErr w:type="spellStart"/>
      <w:r>
        <w:rPr>
          <w:w w:val="110"/>
        </w:rPr>
        <w:t>scRNA-seq</w:t>
      </w:r>
      <w:proofErr w:type="spellEnd"/>
      <w:r>
        <w:rPr>
          <w:w w:val="110"/>
        </w:rPr>
        <w:t xml:space="preserve"> populations </w:t>
      </w:r>
      <w:proofErr w:type="gramStart"/>
      <w:r>
        <w:rPr>
          <w:w w:val="110"/>
        </w:rPr>
        <w:t>should be used</w:t>
      </w:r>
      <w:proofErr w:type="gramEnd"/>
      <w:r>
        <w:rPr>
          <w:w w:val="110"/>
        </w:rPr>
        <w:t xml:space="preserve"> to have a better understanding of the correlation between chromatin accessibility and </w:t>
      </w:r>
      <w:r>
        <w:rPr>
          <w:spacing w:val="-4"/>
          <w:w w:val="110"/>
        </w:rPr>
        <w:t xml:space="preserve">gene </w:t>
      </w:r>
      <w:r>
        <w:rPr>
          <w:w w:val="110"/>
        </w:rPr>
        <w:t>expression</w:t>
      </w:r>
      <w:r>
        <w:rPr>
          <w:spacing w:val="-7"/>
          <w:w w:val="110"/>
        </w:rPr>
        <w:t xml:space="preserve"> </w:t>
      </w:r>
      <w:r>
        <w:rPr>
          <w:w w:val="110"/>
        </w:rPr>
        <w:t>at</w:t>
      </w:r>
      <w:r>
        <w:rPr>
          <w:spacing w:val="-6"/>
          <w:w w:val="110"/>
        </w:rPr>
        <w:t xml:space="preserve"> </w:t>
      </w:r>
      <w:r>
        <w:rPr>
          <w:w w:val="110"/>
        </w:rPr>
        <w:t>the</w:t>
      </w:r>
      <w:r>
        <w:rPr>
          <w:spacing w:val="-6"/>
          <w:w w:val="110"/>
        </w:rPr>
        <w:t xml:space="preserve"> </w:t>
      </w:r>
      <w:r>
        <w:rPr>
          <w:w w:val="110"/>
        </w:rPr>
        <w:t>single-cell</w:t>
      </w:r>
      <w:r>
        <w:rPr>
          <w:spacing w:val="-6"/>
          <w:w w:val="110"/>
        </w:rPr>
        <w:t xml:space="preserve"> </w:t>
      </w:r>
      <w:r>
        <w:rPr>
          <w:w w:val="110"/>
        </w:rPr>
        <w:t>level</w:t>
      </w:r>
      <w:r>
        <w:rPr>
          <w:spacing w:val="-6"/>
          <w:w w:val="110"/>
        </w:rPr>
        <w:t xml:space="preserve"> </w:t>
      </w:r>
      <w:r>
        <w:rPr>
          <w:w w:val="110"/>
        </w:rPr>
        <w:t>(Duren</w:t>
      </w:r>
      <w:r>
        <w:rPr>
          <w:spacing w:val="-6"/>
          <w:w w:val="110"/>
        </w:rPr>
        <w:t xml:space="preserve"> </w:t>
      </w:r>
      <w:r>
        <w:rPr>
          <w:w w:val="110"/>
        </w:rPr>
        <w:t>et</w:t>
      </w:r>
      <w:r>
        <w:rPr>
          <w:spacing w:val="-6"/>
          <w:w w:val="110"/>
        </w:rPr>
        <w:t xml:space="preserve"> </w:t>
      </w:r>
      <w:r>
        <w:rPr>
          <w:w w:val="110"/>
        </w:rPr>
        <w:t>al.</w:t>
      </w:r>
      <w:r>
        <w:rPr>
          <w:spacing w:val="-6"/>
          <w:w w:val="110"/>
        </w:rPr>
        <w:t xml:space="preserve"> </w:t>
      </w:r>
      <w:r>
        <w:rPr>
          <w:w w:val="110"/>
        </w:rPr>
        <w:t>2018).</w:t>
      </w:r>
    </w:p>
    <w:p w14:paraId="0757A8A1" w14:textId="77777777" w:rsidR="005313F1" w:rsidRDefault="005313F1">
      <w:pPr>
        <w:pStyle w:val="BodyText"/>
        <w:spacing w:before="9"/>
        <w:rPr>
          <w:sz w:val="36"/>
        </w:rPr>
      </w:pPr>
    </w:p>
    <w:p w14:paraId="48ECE927" w14:textId="77777777" w:rsidR="005313F1" w:rsidRDefault="009B75EF">
      <w:pPr>
        <w:pStyle w:val="Heading2"/>
        <w:numPr>
          <w:ilvl w:val="2"/>
          <w:numId w:val="2"/>
        </w:numPr>
        <w:tabs>
          <w:tab w:val="left" w:pos="1283"/>
          <w:tab w:val="left" w:pos="1285"/>
        </w:tabs>
        <w:spacing w:before="1" w:line="441" w:lineRule="auto"/>
        <w:ind w:right="102"/>
      </w:pPr>
      <w:r>
        <w:rPr>
          <w:w w:val="120"/>
        </w:rPr>
        <w:t xml:space="preserve">The use of </w:t>
      </w:r>
      <w:proofErr w:type="spellStart"/>
      <w:r>
        <w:rPr>
          <w:spacing w:val="-3"/>
          <w:w w:val="120"/>
        </w:rPr>
        <w:t>PsA</w:t>
      </w:r>
      <w:proofErr w:type="spellEnd"/>
      <w:r>
        <w:rPr>
          <w:spacing w:val="-3"/>
          <w:w w:val="120"/>
        </w:rPr>
        <w:t xml:space="preserve"> </w:t>
      </w:r>
      <w:r>
        <w:rPr>
          <w:w w:val="120"/>
        </w:rPr>
        <w:t xml:space="preserve">functional data to inform </w:t>
      </w:r>
      <w:r>
        <w:rPr>
          <w:spacing w:val="-2"/>
          <w:w w:val="120"/>
        </w:rPr>
        <w:t xml:space="preserve">fine-mapping </w:t>
      </w:r>
      <w:r>
        <w:rPr>
          <w:spacing w:val="-8"/>
          <w:w w:val="120"/>
        </w:rPr>
        <w:t>GWAS</w:t>
      </w:r>
      <w:r>
        <w:rPr>
          <w:spacing w:val="-18"/>
          <w:w w:val="120"/>
        </w:rPr>
        <w:t xml:space="preserve"> </w:t>
      </w:r>
      <w:r>
        <w:rPr>
          <w:w w:val="120"/>
        </w:rPr>
        <w:t>loci</w:t>
      </w:r>
    </w:p>
    <w:p w14:paraId="43B94DA4" w14:textId="77777777" w:rsidR="005313F1" w:rsidRDefault="009B75EF">
      <w:pPr>
        <w:pStyle w:val="BodyText"/>
        <w:spacing w:before="78" w:line="415" w:lineRule="auto"/>
        <w:ind w:left="377" w:right="101" w:firstLine="566"/>
        <w:jc w:val="both"/>
      </w:pPr>
      <w:r>
        <w:rPr>
          <w:w w:val="115"/>
        </w:rPr>
        <w:t>Integration</w:t>
      </w:r>
      <w:r>
        <w:rPr>
          <w:spacing w:val="-33"/>
          <w:w w:val="115"/>
        </w:rPr>
        <w:t xml:space="preserve"> </w:t>
      </w:r>
      <w:r>
        <w:rPr>
          <w:w w:val="115"/>
        </w:rPr>
        <w:t>of</w:t>
      </w:r>
      <w:r>
        <w:rPr>
          <w:spacing w:val="-32"/>
          <w:w w:val="115"/>
        </w:rPr>
        <w:t xml:space="preserve"> </w:t>
      </w:r>
      <w:r>
        <w:rPr>
          <w:w w:val="115"/>
        </w:rPr>
        <w:t>epigenetic</w:t>
      </w:r>
      <w:r>
        <w:rPr>
          <w:spacing w:val="-32"/>
          <w:w w:val="115"/>
        </w:rPr>
        <w:t xml:space="preserve"> </w:t>
      </w:r>
      <w:r>
        <w:rPr>
          <w:w w:val="115"/>
        </w:rPr>
        <w:t>data</w:t>
      </w:r>
      <w:r>
        <w:rPr>
          <w:spacing w:val="-32"/>
          <w:w w:val="115"/>
        </w:rPr>
        <w:t xml:space="preserve"> </w:t>
      </w:r>
      <w:r>
        <w:rPr>
          <w:w w:val="115"/>
        </w:rPr>
        <w:t>with</w:t>
      </w:r>
      <w:r>
        <w:rPr>
          <w:spacing w:val="-32"/>
          <w:w w:val="115"/>
        </w:rPr>
        <w:t xml:space="preserve"> </w:t>
      </w:r>
      <w:r>
        <w:rPr>
          <w:w w:val="115"/>
        </w:rPr>
        <w:t>fine-mapped</w:t>
      </w:r>
      <w:r>
        <w:rPr>
          <w:spacing w:val="-32"/>
          <w:w w:val="115"/>
        </w:rPr>
        <w:t xml:space="preserve"> </w:t>
      </w:r>
      <w:r>
        <w:rPr>
          <w:spacing w:val="-3"/>
          <w:w w:val="115"/>
        </w:rPr>
        <w:t>SNPs</w:t>
      </w:r>
      <w:r>
        <w:rPr>
          <w:spacing w:val="-32"/>
          <w:w w:val="115"/>
        </w:rPr>
        <w:t xml:space="preserve"> </w:t>
      </w:r>
      <w:r>
        <w:rPr>
          <w:w w:val="115"/>
        </w:rPr>
        <w:t>from</w:t>
      </w:r>
      <w:r>
        <w:rPr>
          <w:spacing w:val="-32"/>
          <w:w w:val="115"/>
        </w:rPr>
        <w:t xml:space="preserve"> </w:t>
      </w:r>
      <w:r>
        <w:rPr>
          <w:spacing w:val="-8"/>
          <w:w w:val="115"/>
        </w:rPr>
        <w:t>GWAS</w:t>
      </w:r>
      <w:r>
        <w:rPr>
          <w:spacing w:val="-32"/>
          <w:w w:val="115"/>
        </w:rPr>
        <w:t xml:space="preserve"> </w:t>
      </w:r>
      <w:r>
        <w:rPr>
          <w:w w:val="115"/>
        </w:rPr>
        <w:t xml:space="preserve">studies has been widely demonstrated to be a powerful tool to further narrow down candidate causal variants, particularly for intergenic or </w:t>
      </w:r>
      <w:proofErr w:type="spellStart"/>
      <w:r>
        <w:rPr>
          <w:w w:val="115"/>
        </w:rPr>
        <w:t>intronic</w:t>
      </w:r>
      <w:proofErr w:type="spellEnd"/>
      <w:r>
        <w:rPr>
          <w:w w:val="115"/>
        </w:rPr>
        <w:t xml:space="preserve"> signals not driven</w:t>
      </w:r>
      <w:r>
        <w:rPr>
          <w:spacing w:val="-5"/>
          <w:w w:val="115"/>
        </w:rPr>
        <w:t xml:space="preserve"> </w:t>
      </w:r>
      <w:r>
        <w:rPr>
          <w:w w:val="115"/>
        </w:rPr>
        <w:t>by</w:t>
      </w:r>
      <w:r>
        <w:rPr>
          <w:spacing w:val="-5"/>
          <w:w w:val="115"/>
        </w:rPr>
        <w:t xml:space="preserve"> </w:t>
      </w:r>
      <w:r>
        <w:rPr>
          <w:w w:val="115"/>
        </w:rPr>
        <w:t>LD</w:t>
      </w:r>
      <w:r>
        <w:rPr>
          <w:spacing w:val="-5"/>
          <w:w w:val="115"/>
        </w:rPr>
        <w:t xml:space="preserve"> </w:t>
      </w:r>
      <w:r>
        <w:rPr>
          <w:w w:val="115"/>
        </w:rPr>
        <w:t>with</w:t>
      </w:r>
      <w:r>
        <w:rPr>
          <w:spacing w:val="-5"/>
          <w:w w:val="115"/>
        </w:rPr>
        <w:t xml:space="preserve"> </w:t>
      </w:r>
      <w:r>
        <w:rPr>
          <w:w w:val="115"/>
        </w:rPr>
        <w:t>missense</w:t>
      </w:r>
      <w:r>
        <w:rPr>
          <w:spacing w:val="-5"/>
          <w:w w:val="115"/>
        </w:rPr>
        <w:t xml:space="preserve"> </w:t>
      </w:r>
      <w:r>
        <w:rPr>
          <w:w w:val="115"/>
        </w:rPr>
        <w:t>coding</w:t>
      </w:r>
      <w:r>
        <w:rPr>
          <w:spacing w:val="-5"/>
          <w:w w:val="115"/>
        </w:rPr>
        <w:t xml:space="preserve"> </w:t>
      </w:r>
      <w:r>
        <w:rPr>
          <w:spacing w:val="-3"/>
          <w:w w:val="115"/>
        </w:rPr>
        <w:t>SNPs</w:t>
      </w:r>
      <w:r>
        <w:rPr>
          <w:spacing w:val="-5"/>
          <w:w w:val="115"/>
        </w:rPr>
        <w:t xml:space="preserve"> </w:t>
      </w:r>
      <w:r>
        <w:rPr>
          <w:w w:val="115"/>
        </w:rPr>
        <w:t>(Bunt</w:t>
      </w:r>
      <w:r>
        <w:rPr>
          <w:spacing w:val="-5"/>
          <w:w w:val="115"/>
        </w:rPr>
        <w:t xml:space="preserve"> </w:t>
      </w:r>
      <w:r>
        <w:rPr>
          <w:w w:val="115"/>
        </w:rPr>
        <w:t>et</w:t>
      </w:r>
      <w:r>
        <w:rPr>
          <w:spacing w:val="-5"/>
          <w:w w:val="115"/>
        </w:rPr>
        <w:t xml:space="preserve"> </w:t>
      </w:r>
      <w:r>
        <w:rPr>
          <w:w w:val="115"/>
        </w:rPr>
        <w:t>al.</w:t>
      </w:r>
      <w:r>
        <w:rPr>
          <w:spacing w:val="-5"/>
          <w:w w:val="115"/>
        </w:rPr>
        <w:t xml:space="preserve"> </w:t>
      </w:r>
      <w:r>
        <w:rPr>
          <w:w w:val="115"/>
        </w:rPr>
        <w:t>2015;</w:t>
      </w:r>
      <w:r>
        <w:rPr>
          <w:spacing w:val="5"/>
          <w:w w:val="115"/>
        </w:rPr>
        <w:t xml:space="preserve"> </w:t>
      </w:r>
      <w:proofErr w:type="spellStart"/>
      <w:r>
        <w:rPr>
          <w:spacing w:val="-3"/>
          <w:w w:val="115"/>
        </w:rPr>
        <w:t>Farh</w:t>
      </w:r>
      <w:proofErr w:type="spellEnd"/>
      <w:r>
        <w:rPr>
          <w:spacing w:val="-5"/>
          <w:w w:val="115"/>
        </w:rPr>
        <w:t xml:space="preserve"> </w:t>
      </w:r>
      <w:r>
        <w:rPr>
          <w:w w:val="115"/>
        </w:rPr>
        <w:t>et</w:t>
      </w:r>
      <w:r>
        <w:rPr>
          <w:spacing w:val="-5"/>
          <w:w w:val="115"/>
        </w:rPr>
        <w:t xml:space="preserve"> </w:t>
      </w:r>
      <w:r>
        <w:rPr>
          <w:w w:val="115"/>
        </w:rPr>
        <w:t>al.</w:t>
      </w:r>
      <w:r>
        <w:rPr>
          <w:spacing w:val="-5"/>
          <w:w w:val="115"/>
        </w:rPr>
        <w:t xml:space="preserve"> </w:t>
      </w:r>
      <w:r>
        <w:rPr>
          <w:w w:val="115"/>
        </w:rPr>
        <w:t>2014). Although</w:t>
      </w:r>
      <w:r>
        <w:rPr>
          <w:spacing w:val="-23"/>
          <w:w w:val="115"/>
        </w:rPr>
        <w:t xml:space="preserve"> </w:t>
      </w:r>
      <w:r>
        <w:rPr>
          <w:spacing w:val="-4"/>
          <w:w w:val="115"/>
        </w:rPr>
        <w:t>DARs</w:t>
      </w:r>
      <w:r>
        <w:rPr>
          <w:spacing w:val="-22"/>
          <w:w w:val="115"/>
        </w:rPr>
        <w:t xml:space="preserve"> </w:t>
      </w:r>
      <w:r>
        <w:rPr>
          <w:w w:val="115"/>
        </w:rPr>
        <w:t>between</w:t>
      </w:r>
      <w:del w:id="1845" w:author="Microsoft Office User" w:date="2018-12-24T10:32:00Z">
        <w:r w:rsidDel="005C778C">
          <w:rPr>
            <w:spacing w:val="-22"/>
            <w:w w:val="115"/>
          </w:rPr>
          <w:delText xml:space="preserve"> </w:delText>
        </w:r>
        <w:r w:rsidDel="005C778C">
          <w:rPr>
            <w:w w:val="115"/>
          </w:rPr>
          <w:delText>SF</w:delText>
        </w:r>
        <w:r w:rsidDel="005C778C">
          <w:rPr>
            <w:spacing w:val="-23"/>
            <w:w w:val="115"/>
          </w:rPr>
          <w:delText xml:space="preserve"> </w:delText>
        </w:r>
      </w:del>
      <w:ins w:id="1846" w:author="Microsoft Office User" w:date="2018-12-24T10:32:00Z">
        <w:r w:rsidR="005C778C">
          <w:rPr>
            <w:spacing w:val="-22"/>
            <w:w w:val="115"/>
          </w:rPr>
          <w:t xml:space="preserve"> synovial fluid </w:t>
        </w:r>
      </w:ins>
      <w:r>
        <w:rPr>
          <w:w w:val="115"/>
        </w:rPr>
        <w:t>and</w:t>
      </w:r>
      <w:del w:id="1847" w:author="Microsoft Office User" w:date="2018-12-24T10:29:00Z">
        <w:r w:rsidDel="005C778C">
          <w:rPr>
            <w:spacing w:val="-22"/>
            <w:w w:val="115"/>
          </w:rPr>
          <w:delText xml:space="preserve"> </w:delText>
        </w:r>
        <w:r w:rsidDel="005C778C">
          <w:rPr>
            <w:w w:val="115"/>
          </w:rPr>
          <w:delText>PB</w:delText>
        </w:r>
        <w:r w:rsidDel="005C778C">
          <w:rPr>
            <w:spacing w:val="-23"/>
            <w:w w:val="115"/>
          </w:rPr>
          <w:delText xml:space="preserve"> </w:delText>
        </w:r>
      </w:del>
      <w:ins w:id="1848" w:author="Microsoft Office User" w:date="2018-12-24T10:29:00Z">
        <w:r w:rsidR="005C778C">
          <w:rPr>
            <w:spacing w:val="-22"/>
            <w:w w:val="115"/>
          </w:rPr>
          <w:t xml:space="preserve"> peripheral blood </w:t>
        </w:r>
      </w:ins>
      <w:r>
        <w:rPr>
          <w:w w:val="115"/>
        </w:rPr>
        <w:t>in</w:t>
      </w:r>
      <w:r>
        <w:rPr>
          <w:spacing w:val="-22"/>
          <w:w w:val="115"/>
        </w:rPr>
        <w:t xml:space="preserve"> </w:t>
      </w:r>
      <w:r>
        <w:rPr>
          <w:w w:val="115"/>
        </w:rPr>
        <w:t>four</w:t>
      </w:r>
      <w:r>
        <w:rPr>
          <w:spacing w:val="-22"/>
          <w:w w:val="115"/>
        </w:rPr>
        <w:t xml:space="preserve"> </w:t>
      </w:r>
      <w:r>
        <w:rPr>
          <w:w w:val="115"/>
        </w:rPr>
        <w:t>cell</w:t>
      </w:r>
      <w:r>
        <w:rPr>
          <w:spacing w:val="-23"/>
          <w:w w:val="115"/>
        </w:rPr>
        <w:t xml:space="preserve"> </w:t>
      </w:r>
      <w:r>
        <w:rPr>
          <w:w w:val="115"/>
        </w:rPr>
        <w:t>types</w:t>
      </w:r>
      <w:r>
        <w:rPr>
          <w:spacing w:val="-22"/>
          <w:w w:val="115"/>
        </w:rPr>
        <w:t xml:space="preserve"> </w:t>
      </w:r>
      <w:r>
        <w:rPr>
          <w:w w:val="115"/>
        </w:rPr>
        <w:t>did</w:t>
      </w:r>
      <w:r>
        <w:rPr>
          <w:spacing w:val="-22"/>
          <w:w w:val="115"/>
        </w:rPr>
        <w:t xml:space="preserve"> </w:t>
      </w:r>
      <w:r>
        <w:rPr>
          <w:w w:val="115"/>
        </w:rPr>
        <w:t>not</w:t>
      </w:r>
      <w:r>
        <w:rPr>
          <w:spacing w:val="-23"/>
          <w:w w:val="115"/>
        </w:rPr>
        <w:t xml:space="preserve"> </w:t>
      </w:r>
      <w:r>
        <w:rPr>
          <w:w w:val="115"/>
        </w:rPr>
        <w:t>show</w:t>
      </w:r>
      <w:r>
        <w:rPr>
          <w:spacing w:val="-22"/>
          <w:w w:val="115"/>
        </w:rPr>
        <w:t xml:space="preserve"> </w:t>
      </w:r>
      <w:r>
        <w:rPr>
          <w:w w:val="115"/>
        </w:rPr>
        <w:t>any</w:t>
      </w:r>
      <w:r>
        <w:rPr>
          <w:spacing w:val="-22"/>
          <w:w w:val="115"/>
        </w:rPr>
        <w:t xml:space="preserve"> </w:t>
      </w:r>
      <w:r>
        <w:rPr>
          <w:w w:val="115"/>
        </w:rPr>
        <w:t xml:space="preserve">overlap with </w:t>
      </w:r>
      <w:r>
        <w:rPr>
          <w:spacing w:val="-3"/>
          <w:w w:val="115"/>
        </w:rPr>
        <w:t xml:space="preserve">SNPs </w:t>
      </w:r>
      <w:r>
        <w:rPr>
          <w:w w:val="115"/>
        </w:rPr>
        <w:t>from the credible set, significant enrichment of fine-mapped</w:t>
      </w:r>
      <w:r>
        <w:rPr>
          <w:spacing w:val="-41"/>
          <w:w w:val="115"/>
        </w:rPr>
        <w:t xml:space="preserve"> </w:t>
      </w:r>
      <w:r>
        <w:rPr>
          <w:spacing w:val="-7"/>
          <w:w w:val="115"/>
        </w:rPr>
        <w:t xml:space="preserve">SNPs </w:t>
      </w:r>
      <w:r>
        <w:rPr>
          <w:w w:val="115"/>
        </w:rPr>
        <w:t>for</w:t>
      </w:r>
      <w:r>
        <w:rPr>
          <w:spacing w:val="-10"/>
          <w:w w:val="115"/>
        </w:rPr>
        <w:t xml:space="preserve"> </w:t>
      </w:r>
      <w:r>
        <w:rPr>
          <w:w w:val="115"/>
        </w:rPr>
        <w:t>accessible</w:t>
      </w:r>
      <w:r>
        <w:rPr>
          <w:spacing w:val="-10"/>
          <w:w w:val="115"/>
        </w:rPr>
        <w:t xml:space="preserve"> </w:t>
      </w:r>
      <w:r>
        <w:rPr>
          <w:w w:val="115"/>
        </w:rPr>
        <w:t>chromatin</w:t>
      </w:r>
      <w:r>
        <w:rPr>
          <w:spacing w:val="-10"/>
          <w:w w:val="115"/>
        </w:rPr>
        <w:t xml:space="preserve"> </w:t>
      </w:r>
      <w:r>
        <w:rPr>
          <w:w w:val="115"/>
        </w:rPr>
        <w:t>was</w:t>
      </w:r>
      <w:r>
        <w:rPr>
          <w:spacing w:val="-10"/>
          <w:w w:val="115"/>
        </w:rPr>
        <w:t xml:space="preserve"> </w:t>
      </w:r>
      <w:r>
        <w:rPr>
          <w:w w:val="115"/>
        </w:rPr>
        <w:t>demonstrated</w:t>
      </w:r>
      <w:r>
        <w:rPr>
          <w:spacing w:val="-10"/>
          <w:w w:val="115"/>
        </w:rPr>
        <w:t xml:space="preserve"> </w:t>
      </w:r>
      <w:r>
        <w:rPr>
          <w:w w:val="115"/>
        </w:rPr>
        <w:t>in</w:t>
      </w:r>
      <w:r>
        <w:rPr>
          <w:spacing w:val="-10"/>
          <w:w w:val="115"/>
        </w:rPr>
        <w:t xml:space="preserve"> </w:t>
      </w:r>
      <w:r>
        <w:rPr>
          <w:w w:val="115"/>
        </w:rPr>
        <w:t>all</w:t>
      </w:r>
      <w:r>
        <w:rPr>
          <w:spacing w:val="-9"/>
          <w:w w:val="115"/>
        </w:rPr>
        <w:t xml:space="preserve"> </w:t>
      </w:r>
      <w:proofErr w:type="gramStart"/>
      <w:r>
        <w:rPr>
          <w:w w:val="115"/>
        </w:rPr>
        <w:t>four</w:t>
      </w:r>
      <w:r>
        <w:rPr>
          <w:spacing w:val="-10"/>
          <w:w w:val="115"/>
        </w:rPr>
        <w:t xml:space="preserve"> </w:t>
      </w:r>
      <w:r>
        <w:rPr>
          <w:w w:val="115"/>
        </w:rPr>
        <w:t>cell</w:t>
      </w:r>
      <w:proofErr w:type="gramEnd"/>
      <w:r>
        <w:rPr>
          <w:spacing w:val="-10"/>
          <w:w w:val="115"/>
        </w:rPr>
        <w:t xml:space="preserve"> </w:t>
      </w:r>
      <w:r>
        <w:rPr>
          <w:w w:val="115"/>
        </w:rPr>
        <w:t>types.</w:t>
      </w:r>
      <w:r>
        <w:rPr>
          <w:spacing w:val="31"/>
          <w:w w:val="115"/>
        </w:rPr>
        <w:t xml:space="preserve"> </w:t>
      </w:r>
      <w:r>
        <w:rPr>
          <w:w w:val="115"/>
        </w:rPr>
        <w:t>A</w:t>
      </w:r>
      <w:r>
        <w:rPr>
          <w:spacing w:val="-10"/>
          <w:w w:val="115"/>
        </w:rPr>
        <w:t xml:space="preserve"> </w:t>
      </w:r>
      <w:r>
        <w:rPr>
          <w:w w:val="115"/>
        </w:rPr>
        <w:t>number</w:t>
      </w:r>
      <w:r>
        <w:rPr>
          <w:spacing w:val="-9"/>
          <w:w w:val="115"/>
        </w:rPr>
        <w:t xml:space="preserve"> </w:t>
      </w:r>
      <w:r>
        <w:rPr>
          <w:w w:val="115"/>
        </w:rPr>
        <w:t xml:space="preserve">of </w:t>
      </w:r>
      <w:r>
        <w:rPr>
          <w:spacing w:val="-3"/>
          <w:w w:val="115"/>
        </w:rPr>
        <w:t xml:space="preserve">SNPs </w:t>
      </w:r>
      <w:r>
        <w:rPr>
          <w:w w:val="115"/>
        </w:rPr>
        <w:t xml:space="preserve">from the 5q31 credible set in </w:t>
      </w:r>
      <w:r>
        <w:rPr>
          <w:spacing w:val="-3"/>
          <w:w w:val="115"/>
        </w:rPr>
        <w:t xml:space="preserve">my </w:t>
      </w:r>
      <w:r>
        <w:rPr>
          <w:w w:val="115"/>
        </w:rPr>
        <w:t>analysis overlap accessible</w:t>
      </w:r>
      <w:r>
        <w:rPr>
          <w:spacing w:val="5"/>
          <w:w w:val="115"/>
        </w:rPr>
        <w:t xml:space="preserve"> </w:t>
      </w:r>
      <w:r>
        <w:rPr>
          <w:w w:val="115"/>
        </w:rPr>
        <w:t>chromatin</w:t>
      </w:r>
    </w:p>
    <w:p w14:paraId="36E46991" w14:textId="77777777" w:rsidR="005313F1" w:rsidRDefault="009B75EF">
      <w:pPr>
        <w:pStyle w:val="BodyText"/>
        <w:spacing w:line="282" w:lineRule="exact"/>
        <w:ind w:left="377"/>
      </w:pPr>
      <w:proofErr w:type="gramStart"/>
      <w:r>
        <w:rPr>
          <w:w w:val="110"/>
        </w:rPr>
        <w:t>and</w:t>
      </w:r>
      <w:proofErr w:type="gramEnd"/>
      <w:r>
        <w:rPr>
          <w:w w:val="110"/>
        </w:rPr>
        <w:t xml:space="preserve"> </w:t>
      </w:r>
      <w:proofErr w:type="spellStart"/>
      <w:r>
        <w:rPr>
          <w:w w:val="110"/>
        </w:rPr>
        <w:t>eQTL</w:t>
      </w:r>
      <w:proofErr w:type="spellEnd"/>
      <w:r>
        <w:rPr>
          <w:w w:val="110"/>
        </w:rPr>
        <w:t xml:space="preserve"> signals in the same cell type.  Integration of tCD4</w:t>
      </w:r>
      <w:proofErr w:type="gramStart"/>
      <w:r>
        <w:rPr>
          <w:w w:val="110"/>
          <w:position w:val="9"/>
          <w:sz w:val="18"/>
        </w:rPr>
        <w:t xml:space="preserve">+  </w:t>
      </w:r>
      <w:r>
        <w:rPr>
          <w:w w:val="110"/>
        </w:rPr>
        <w:t>and</w:t>
      </w:r>
      <w:proofErr w:type="gramEnd"/>
      <w:r>
        <w:rPr>
          <w:w w:val="110"/>
        </w:rPr>
        <w:t xml:space="preserve"> tCD8</w:t>
      </w:r>
      <w:r>
        <w:rPr>
          <w:w w:val="110"/>
          <w:position w:val="9"/>
          <w:sz w:val="18"/>
        </w:rPr>
        <w:t xml:space="preserve">+ </w:t>
      </w:r>
      <w:r>
        <w:rPr>
          <w:spacing w:val="28"/>
          <w:w w:val="110"/>
          <w:position w:val="9"/>
          <w:sz w:val="18"/>
        </w:rPr>
        <w:t xml:space="preserve"> </w:t>
      </w:r>
      <w:proofErr w:type="spellStart"/>
      <w:r>
        <w:rPr>
          <w:w w:val="110"/>
        </w:rPr>
        <w:t>eQTL</w:t>
      </w:r>
      <w:proofErr w:type="spellEnd"/>
    </w:p>
    <w:p w14:paraId="73B2A31C" w14:textId="77777777" w:rsidR="005313F1" w:rsidRDefault="005313F1">
      <w:pPr>
        <w:spacing w:line="282" w:lineRule="exact"/>
        <w:sectPr w:rsidR="005313F1">
          <w:pgSz w:w="11910" w:h="16840"/>
          <w:pgMar w:top="1800" w:right="1240" w:bottom="560" w:left="1680" w:header="1482" w:footer="364" w:gutter="0"/>
          <w:cols w:space="720"/>
        </w:sectPr>
      </w:pPr>
    </w:p>
    <w:p w14:paraId="2728554C" w14:textId="77777777" w:rsidR="005313F1" w:rsidRDefault="005313F1">
      <w:pPr>
        <w:pStyle w:val="BodyText"/>
        <w:rPr>
          <w:sz w:val="20"/>
        </w:rPr>
      </w:pPr>
    </w:p>
    <w:p w14:paraId="515CFC48" w14:textId="77777777" w:rsidR="005313F1" w:rsidRDefault="005313F1">
      <w:pPr>
        <w:pStyle w:val="BodyText"/>
        <w:spacing w:before="8"/>
        <w:rPr>
          <w:sz w:val="23"/>
        </w:rPr>
      </w:pPr>
    </w:p>
    <w:p w14:paraId="77472E6B" w14:textId="77777777" w:rsidR="005313F1" w:rsidRDefault="009B75EF">
      <w:pPr>
        <w:pStyle w:val="BodyText"/>
        <w:spacing w:line="415" w:lineRule="auto"/>
        <w:ind w:left="377" w:right="101"/>
        <w:jc w:val="both"/>
      </w:pPr>
      <w:r>
        <w:rPr>
          <w:w w:val="110"/>
        </w:rPr>
        <w:t>from</w:t>
      </w:r>
      <w:r>
        <w:rPr>
          <w:spacing w:val="-12"/>
          <w:w w:val="110"/>
        </w:rPr>
        <w:t xml:space="preserve"> </w:t>
      </w:r>
      <w:r>
        <w:rPr>
          <w:w w:val="110"/>
        </w:rPr>
        <w:t>Kasela</w:t>
      </w:r>
      <w:r>
        <w:rPr>
          <w:spacing w:val="-12"/>
          <w:w w:val="110"/>
        </w:rPr>
        <w:t xml:space="preserve"> </w:t>
      </w:r>
      <w:r>
        <w:rPr>
          <w:i/>
          <w:w w:val="110"/>
        </w:rPr>
        <w:t>et</w:t>
      </w:r>
      <w:r>
        <w:rPr>
          <w:i/>
          <w:spacing w:val="-11"/>
          <w:w w:val="110"/>
        </w:rPr>
        <w:t xml:space="preserve"> </w:t>
      </w:r>
      <w:r>
        <w:rPr>
          <w:i/>
          <w:w w:val="110"/>
        </w:rPr>
        <w:t>al.</w:t>
      </w:r>
      <w:r>
        <w:rPr>
          <w:i/>
          <w:spacing w:val="5"/>
          <w:w w:val="110"/>
        </w:rPr>
        <w:t xml:space="preserve"> </w:t>
      </w:r>
      <w:r>
        <w:rPr>
          <w:w w:val="110"/>
        </w:rPr>
        <w:t>confirmed</w:t>
      </w:r>
      <w:r>
        <w:rPr>
          <w:spacing w:val="-12"/>
          <w:w w:val="110"/>
        </w:rPr>
        <w:t xml:space="preserve"> </w:t>
      </w:r>
      <w:r>
        <w:rPr>
          <w:w w:val="110"/>
        </w:rPr>
        <w:t>the</w:t>
      </w:r>
      <w:r>
        <w:rPr>
          <w:spacing w:val="-12"/>
          <w:w w:val="110"/>
        </w:rPr>
        <w:t xml:space="preserve"> </w:t>
      </w:r>
      <w:r>
        <w:rPr>
          <w:w w:val="110"/>
        </w:rPr>
        <w:t>association</w:t>
      </w:r>
      <w:r>
        <w:rPr>
          <w:spacing w:val="-11"/>
          <w:w w:val="110"/>
        </w:rPr>
        <w:t xml:space="preserve"> </w:t>
      </w:r>
      <w:r>
        <w:rPr>
          <w:w w:val="110"/>
        </w:rPr>
        <w:t>between</w:t>
      </w:r>
      <w:r>
        <w:rPr>
          <w:spacing w:val="-12"/>
          <w:w w:val="110"/>
        </w:rPr>
        <w:t xml:space="preserve"> </w:t>
      </w:r>
      <w:r>
        <w:rPr>
          <w:spacing w:val="-3"/>
          <w:w w:val="110"/>
        </w:rPr>
        <w:t>SNPs</w:t>
      </w:r>
      <w:r>
        <w:rPr>
          <w:spacing w:val="-11"/>
          <w:w w:val="110"/>
        </w:rPr>
        <w:t xml:space="preserve"> </w:t>
      </w:r>
      <w:r>
        <w:rPr>
          <w:w w:val="110"/>
        </w:rPr>
        <w:t>from</w:t>
      </w:r>
      <w:r>
        <w:rPr>
          <w:spacing w:val="-12"/>
          <w:w w:val="110"/>
        </w:rPr>
        <w:t xml:space="preserve"> </w:t>
      </w:r>
      <w:r>
        <w:rPr>
          <w:w w:val="110"/>
        </w:rPr>
        <w:t>the</w:t>
      </w:r>
      <w:r>
        <w:rPr>
          <w:spacing w:val="-11"/>
          <w:w w:val="110"/>
        </w:rPr>
        <w:t xml:space="preserve"> </w:t>
      </w:r>
      <w:r>
        <w:rPr>
          <w:w w:val="110"/>
        </w:rPr>
        <w:t>5q31</w:t>
      </w:r>
      <w:r>
        <w:rPr>
          <w:spacing w:val="-12"/>
          <w:w w:val="110"/>
        </w:rPr>
        <w:t xml:space="preserve"> GWAS </w:t>
      </w:r>
      <w:r>
        <w:rPr>
          <w:w w:val="110"/>
        </w:rPr>
        <w:t xml:space="preserve">signal and T cells </w:t>
      </w:r>
      <w:r>
        <w:rPr>
          <w:i/>
          <w:w w:val="110"/>
        </w:rPr>
        <w:t xml:space="preserve">SLC22A5 </w:t>
      </w:r>
      <w:r>
        <w:rPr>
          <w:w w:val="110"/>
        </w:rPr>
        <w:t>expression previously reported in a smaller study</w:t>
      </w:r>
      <w:r>
        <w:rPr>
          <w:spacing w:val="-24"/>
          <w:w w:val="110"/>
        </w:rPr>
        <w:t xml:space="preserve"> </w:t>
      </w:r>
      <w:r>
        <w:rPr>
          <w:w w:val="110"/>
        </w:rPr>
        <w:t>by Bowes</w:t>
      </w:r>
      <w:r>
        <w:rPr>
          <w:spacing w:val="-12"/>
          <w:w w:val="110"/>
        </w:rPr>
        <w:t xml:space="preserve"> </w:t>
      </w:r>
      <w:r>
        <w:rPr>
          <w:i/>
          <w:w w:val="110"/>
        </w:rPr>
        <w:t>et</w:t>
      </w:r>
      <w:r>
        <w:rPr>
          <w:i/>
          <w:spacing w:val="-12"/>
          <w:w w:val="110"/>
        </w:rPr>
        <w:t xml:space="preserve"> </w:t>
      </w:r>
      <w:r>
        <w:rPr>
          <w:i/>
          <w:w w:val="110"/>
        </w:rPr>
        <w:t>al.</w:t>
      </w:r>
      <w:r>
        <w:rPr>
          <w:w w:val="110"/>
        </w:rPr>
        <w:t>,</w:t>
      </w:r>
      <w:r>
        <w:rPr>
          <w:spacing w:val="-11"/>
          <w:w w:val="110"/>
        </w:rPr>
        <w:t xml:space="preserve"> </w:t>
      </w:r>
      <w:r>
        <w:rPr>
          <w:w w:val="110"/>
        </w:rPr>
        <w:t>and</w:t>
      </w:r>
      <w:r>
        <w:rPr>
          <w:spacing w:val="-12"/>
          <w:w w:val="110"/>
        </w:rPr>
        <w:t xml:space="preserve"> </w:t>
      </w:r>
      <w:r>
        <w:rPr>
          <w:w w:val="110"/>
        </w:rPr>
        <w:t>also</w:t>
      </w:r>
      <w:r>
        <w:rPr>
          <w:spacing w:val="-12"/>
          <w:w w:val="110"/>
        </w:rPr>
        <w:t xml:space="preserve"> </w:t>
      </w:r>
      <w:r>
        <w:rPr>
          <w:w w:val="110"/>
        </w:rPr>
        <w:t>suggested</w:t>
      </w:r>
      <w:r>
        <w:rPr>
          <w:spacing w:val="-11"/>
          <w:w w:val="110"/>
        </w:rPr>
        <w:t xml:space="preserve"> </w:t>
      </w:r>
      <w:r>
        <w:rPr>
          <w:w w:val="110"/>
        </w:rPr>
        <w:t>a</w:t>
      </w:r>
      <w:r>
        <w:rPr>
          <w:spacing w:val="-12"/>
          <w:w w:val="110"/>
        </w:rPr>
        <w:t xml:space="preserve"> </w:t>
      </w:r>
      <w:r>
        <w:rPr>
          <w:w w:val="110"/>
        </w:rPr>
        <w:t>potential</w:t>
      </w:r>
      <w:r>
        <w:rPr>
          <w:spacing w:val="-12"/>
          <w:w w:val="110"/>
        </w:rPr>
        <w:t xml:space="preserve"> </w:t>
      </w:r>
      <w:r>
        <w:rPr>
          <w:w w:val="110"/>
        </w:rPr>
        <w:t>role</w:t>
      </w:r>
      <w:r>
        <w:rPr>
          <w:spacing w:val="-12"/>
          <w:w w:val="110"/>
        </w:rPr>
        <w:t xml:space="preserve"> </w:t>
      </w:r>
      <w:r>
        <w:rPr>
          <w:w w:val="110"/>
        </w:rPr>
        <w:t>for</w:t>
      </w:r>
      <w:r>
        <w:rPr>
          <w:spacing w:val="-11"/>
          <w:w w:val="110"/>
        </w:rPr>
        <w:t xml:space="preserve"> </w:t>
      </w:r>
      <w:r>
        <w:rPr>
          <w:w w:val="110"/>
        </w:rPr>
        <w:t>the</w:t>
      </w:r>
      <w:r>
        <w:rPr>
          <w:spacing w:val="-12"/>
          <w:w w:val="110"/>
        </w:rPr>
        <w:t xml:space="preserve"> </w:t>
      </w:r>
      <w:r>
        <w:rPr>
          <w:w w:val="110"/>
        </w:rPr>
        <w:t>5q31</w:t>
      </w:r>
      <w:r>
        <w:rPr>
          <w:spacing w:val="-12"/>
          <w:w w:val="110"/>
        </w:rPr>
        <w:t xml:space="preserve"> </w:t>
      </w:r>
      <w:proofErr w:type="spellStart"/>
      <w:r>
        <w:rPr>
          <w:w w:val="110"/>
        </w:rPr>
        <w:t>PsA</w:t>
      </w:r>
      <w:proofErr w:type="spellEnd"/>
      <w:r>
        <w:rPr>
          <w:w w:val="110"/>
        </w:rPr>
        <w:t>-specific</w:t>
      </w:r>
      <w:r>
        <w:rPr>
          <w:spacing w:val="-12"/>
          <w:w w:val="110"/>
        </w:rPr>
        <w:t xml:space="preserve"> </w:t>
      </w:r>
      <w:r>
        <w:rPr>
          <w:spacing w:val="-11"/>
          <w:w w:val="110"/>
        </w:rPr>
        <w:t xml:space="preserve">GWAS </w:t>
      </w:r>
      <w:r>
        <w:rPr>
          <w:w w:val="110"/>
        </w:rPr>
        <w:t xml:space="preserve">association in regulating </w:t>
      </w:r>
      <w:r>
        <w:rPr>
          <w:i/>
          <w:w w:val="110"/>
        </w:rPr>
        <w:t xml:space="preserve">P4HA2 </w:t>
      </w:r>
      <w:r>
        <w:rPr>
          <w:w w:val="110"/>
        </w:rPr>
        <w:t xml:space="preserve">and </w:t>
      </w:r>
      <w:r>
        <w:rPr>
          <w:i/>
          <w:w w:val="110"/>
        </w:rPr>
        <w:t xml:space="preserve">SLC22A5 </w:t>
      </w:r>
      <w:r>
        <w:rPr>
          <w:w w:val="110"/>
        </w:rPr>
        <w:t xml:space="preserve">expression in unstimulated </w:t>
      </w:r>
      <w:r>
        <w:rPr>
          <w:spacing w:val="-4"/>
          <w:w w:val="110"/>
        </w:rPr>
        <w:t xml:space="preserve">and </w:t>
      </w:r>
      <w:r>
        <w:rPr>
          <w:w w:val="110"/>
        </w:rPr>
        <w:t xml:space="preserve">stimulated monocytes. </w:t>
      </w:r>
      <w:r>
        <w:rPr>
          <w:i/>
          <w:w w:val="110"/>
        </w:rPr>
        <w:t xml:space="preserve">SLC22A5 </w:t>
      </w:r>
      <w:r>
        <w:rPr>
          <w:w w:val="110"/>
        </w:rPr>
        <w:t xml:space="preserve">is a cell membrane transporter of carnitine involved in fatty acids metabolism and </w:t>
      </w:r>
      <w:proofErr w:type="gramStart"/>
      <w:r>
        <w:rPr>
          <w:w w:val="110"/>
        </w:rPr>
        <w:t xml:space="preserve">has been </w:t>
      </w:r>
      <w:proofErr w:type="spellStart"/>
      <w:r>
        <w:rPr>
          <w:w w:val="110"/>
        </w:rPr>
        <w:t>prioritised</w:t>
      </w:r>
      <w:proofErr w:type="spellEnd"/>
      <w:proofErr w:type="gramEnd"/>
      <w:r>
        <w:rPr>
          <w:w w:val="110"/>
        </w:rPr>
        <w:t xml:space="preserve"> by an in-house pipeline as the third most promising </w:t>
      </w:r>
      <w:proofErr w:type="spellStart"/>
      <w:r>
        <w:rPr>
          <w:w w:val="110"/>
        </w:rPr>
        <w:t>druggable</w:t>
      </w:r>
      <w:proofErr w:type="spellEnd"/>
      <w:r>
        <w:rPr>
          <w:w w:val="110"/>
        </w:rPr>
        <w:t xml:space="preserve"> candidate for the treatment of psoriasis. Supporting evidence highlights the implications of this gene in </w:t>
      </w:r>
      <w:r>
        <w:rPr>
          <w:spacing w:val="-3"/>
          <w:w w:val="110"/>
        </w:rPr>
        <w:t xml:space="preserve">other </w:t>
      </w:r>
      <w:r>
        <w:rPr>
          <w:w w:val="110"/>
        </w:rPr>
        <w:t xml:space="preserve">inflammatory conditions such as CD and the potential as a </w:t>
      </w:r>
      <w:proofErr w:type="spellStart"/>
      <w:r>
        <w:rPr>
          <w:w w:val="110"/>
        </w:rPr>
        <w:t>druggable</w:t>
      </w:r>
      <w:proofErr w:type="spellEnd"/>
      <w:r>
        <w:rPr>
          <w:spacing w:val="-35"/>
          <w:w w:val="110"/>
        </w:rPr>
        <w:t xml:space="preserve"> </w:t>
      </w:r>
      <w:r>
        <w:rPr>
          <w:w w:val="110"/>
        </w:rPr>
        <w:t xml:space="preserve">therapeutic target in </w:t>
      </w:r>
      <w:proofErr w:type="spellStart"/>
      <w:r>
        <w:rPr>
          <w:spacing w:val="-4"/>
          <w:w w:val="110"/>
        </w:rPr>
        <w:t>PsA</w:t>
      </w:r>
      <w:proofErr w:type="spellEnd"/>
      <w:r>
        <w:rPr>
          <w:spacing w:val="-4"/>
          <w:w w:val="110"/>
        </w:rPr>
        <w:t xml:space="preserve"> </w:t>
      </w:r>
      <w:r>
        <w:rPr>
          <w:w w:val="110"/>
        </w:rPr>
        <w:t>(Leung et al.</w:t>
      </w:r>
      <w:r>
        <w:rPr>
          <w:spacing w:val="-34"/>
          <w:w w:val="110"/>
        </w:rPr>
        <w:t xml:space="preserve"> </w:t>
      </w:r>
      <w:r>
        <w:rPr>
          <w:w w:val="110"/>
        </w:rPr>
        <w:t>2006).</w:t>
      </w:r>
    </w:p>
    <w:p w14:paraId="00CCBE07" w14:textId="77777777" w:rsidR="005313F1" w:rsidRDefault="009B75EF">
      <w:pPr>
        <w:pStyle w:val="BodyText"/>
        <w:spacing w:before="8" w:line="415" w:lineRule="auto"/>
        <w:ind w:left="377" w:right="101" w:firstLine="566"/>
        <w:jc w:val="both"/>
      </w:pPr>
      <w:r>
        <w:rPr>
          <w:w w:val="110"/>
        </w:rPr>
        <w:t>Contrary to the initial hypothesis</w:t>
      </w:r>
      <w:proofErr w:type="gramStart"/>
      <w:r>
        <w:rPr>
          <w:w w:val="110"/>
        </w:rPr>
        <w:t>,  the</w:t>
      </w:r>
      <w:proofErr w:type="gramEnd"/>
      <w:r>
        <w:rPr>
          <w:w w:val="110"/>
        </w:rPr>
        <w:t xml:space="preserve"> integration of fine-mapping data</w:t>
      </w:r>
      <w:r>
        <w:rPr>
          <w:spacing w:val="66"/>
          <w:w w:val="110"/>
        </w:rPr>
        <w:t xml:space="preserve"> </w:t>
      </w:r>
      <w:r>
        <w:rPr>
          <w:w w:val="110"/>
        </w:rPr>
        <w:t xml:space="preserve">and </w:t>
      </w:r>
      <w:r>
        <w:rPr>
          <w:spacing w:val="-4"/>
          <w:w w:val="110"/>
        </w:rPr>
        <w:t xml:space="preserve">DARs </w:t>
      </w:r>
      <w:r>
        <w:rPr>
          <w:w w:val="110"/>
        </w:rPr>
        <w:t>between</w:t>
      </w:r>
      <w:del w:id="1849" w:author="Microsoft Office User" w:date="2018-12-24T10:32:00Z">
        <w:r w:rsidDel="005C778C">
          <w:rPr>
            <w:w w:val="110"/>
          </w:rPr>
          <w:delText xml:space="preserve"> SF </w:delText>
        </w:r>
      </w:del>
      <w:ins w:id="1850" w:author="Microsoft Office User" w:date="2018-12-24T10:32:00Z">
        <w:r w:rsidR="005C778C">
          <w:rPr>
            <w:w w:val="110"/>
          </w:rPr>
          <w:t xml:space="preserve"> synovial fluid </w:t>
        </w:r>
      </w:ins>
      <w:r>
        <w:rPr>
          <w:w w:val="110"/>
        </w:rPr>
        <w:t>and</w:t>
      </w:r>
      <w:del w:id="1851" w:author="Microsoft Office User" w:date="2018-12-24T10:29:00Z">
        <w:r w:rsidDel="005C778C">
          <w:rPr>
            <w:w w:val="110"/>
          </w:rPr>
          <w:delText xml:space="preserve"> PB </w:delText>
        </w:r>
      </w:del>
      <w:ins w:id="1852" w:author="Microsoft Office User" w:date="2018-12-24T10:29:00Z">
        <w:r w:rsidR="005C778C">
          <w:rPr>
            <w:w w:val="110"/>
          </w:rPr>
          <w:t xml:space="preserve"> peripheral blood </w:t>
        </w:r>
      </w:ins>
      <w:r>
        <w:rPr>
          <w:w w:val="110"/>
        </w:rPr>
        <w:t xml:space="preserve">in </w:t>
      </w:r>
      <w:proofErr w:type="spellStart"/>
      <w:r>
        <w:rPr>
          <w:spacing w:val="-4"/>
          <w:w w:val="110"/>
        </w:rPr>
        <w:t>PsA</w:t>
      </w:r>
      <w:proofErr w:type="spellEnd"/>
      <w:r>
        <w:rPr>
          <w:spacing w:val="-4"/>
          <w:w w:val="110"/>
        </w:rPr>
        <w:t xml:space="preserve"> </w:t>
      </w:r>
      <w:r>
        <w:rPr>
          <w:w w:val="110"/>
        </w:rPr>
        <w:t xml:space="preserve">relevant cell types failed to show overlap in any of the four studied cell types. For non-coding signals </w:t>
      </w:r>
      <w:proofErr w:type="spellStart"/>
      <w:r>
        <w:rPr>
          <w:w w:val="110"/>
        </w:rPr>
        <w:t>hypothesised</w:t>
      </w:r>
      <w:proofErr w:type="spellEnd"/>
      <w:r>
        <w:rPr>
          <w:w w:val="110"/>
        </w:rPr>
        <w:t xml:space="preserve"> to have a regulatory role, these results may suggest that fine-mapped </w:t>
      </w:r>
      <w:r>
        <w:rPr>
          <w:spacing w:val="-3"/>
          <w:w w:val="110"/>
        </w:rPr>
        <w:t xml:space="preserve">SNPs </w:t>
      </w:r>
      <w:r>
        <w:rPr>
          <w:w w:val="110"/>
        </w:rPr>
        <w:t xml:space="preserve">from </w:t>
      </w:r>
      <w:proofErr w:type="spellStart"/>
      <w:r>
        <w:rPr>
          <w:spacing w:val="-4"/>
          <w:w w:val="110"/>
        </w:rPr>
        <w:t>PsA</w:t>
      </w:r>
      <w:proofErr w:type="spellEnd"/>
      <w:r>
        <w:rPr>
          <w:spacing w:val="-4"/>
          <w:w w:val="110"/>
        </w:rPr>
        <w:t xml:space="preserve"> </w:t>
      </w:r>
      <w:r>
        <w:rPr>
          <w:spacing w:val="-8"/>
          <w:w w:val="110"/>
        </w:rPr>
        <w:t xml:space="preserve">GWAS </w:t>
      </w:r>
      <w:r>
        <w:rPr>
          <w:w w:val="110"/>
        </w:rPr>
        <w:t>loci do not have a tissue specific e</w:t>
      </w:r>
      <w:r>
        <w:rPr>
          <w:rFonts w:ascii="Arial"/>
          <w:w w:val="110"/>
        </w:rPr>
        <w:t>ff</w:t>
      </w:r>
      <w:r>
        <w:rPr>
          <w:w w:val="110"/>
        </w:rPr>
        <w:t xml:space="preserve">ect in chromatin accessibility changes for any of these cell types. These results </w:t>
      </w:r>
      <w:proofErr w:type="gramStart"/>
      <w:r>
        <w:rPr>
          <w:w w:val="110"/>
        </w:rPr>
        <w:t>may also be biased</w:t>
      </w:r>
      <w:proofErr w:type="gramEnd"/>
      <w:r>
        <w:rPr>
          <w:w w:val="110"/>
        </w:rPr>
        <w:t xml:space="preserve"> by the small size in </w:t>
      </w:r>
      <w:r>
        <w:rPr>
          <w:spacing w:val="-3"/>
          <w:w w:val="110"/>
        </w:rPr>
        <w:t xml:space="preserve">my </w:t>
      </w:r>
      <w:r>
        <w:rPr>
          <w:w w:val="110"/>
        </w:rPr>
        <w:t>di</w:t>
      </w:r>
      <w:r>
        <w:rPr>
          <w:rFonts w:ascii="Arial"/>
          <w:w w:val="110"/>
        </w:rPr>
        <w:t>ff</w:t>
      </w:r>
      <w:r>
        <w:rPr>
          <w:w w:val="110"/>
        </w:rPr>
        <w:t>erential chromatin accessibility analysis and the limited power</w:t>
      </w:r>
      <w:r>
        <w:rPr>
          <w:spacing w:val="-10"/>
          <w:w w:val="110"/>
        </w:rPr>
        <w:t xml:space="preserve"> </w:t>
      </w:r>
      <w:r>
        <w:rPr>
          <w:w w:val="110"/>
        </w:rPr>
        <w:t>of</w:t>
      </w:r>
      <w:r>
        <w:rPr>
          <w:spacing w:val="-9"/>
          <w:w w:val="110"/>
        </w:rPr>
        <w:t xml:space="preserve"> </w:t>
      </w:r>
      <w:r>
        <w:rPr>
          <w:w w:val="110"/>
        </w:rPr>
        <w:t>the</w:t>
      </w:r>
      <w:r>
        <w:rPr>
          <w:spacing w:val="-9"/>
          <w:w w:val="110"/>
        </w:rPr>
        <w:t xml:space="preserve"> </w:t>
      </w:r>
      <w:r>
        <w:rPr>
          <w:w w:val="110"/>
        </w:rPr>
        <w:t>fine-mapping</w:t>
      </w:r>
      <w:r>
        <w:rPr>
          <w:spacing w:val="-9"/>
          <w:w w:val="110"/>
        </w:rPr>
        <w:t xml:space="preserve"> </w:t>
      </w:r>
      <w:r>
        <w:rPr>
          <w:w w:val="110"/>
        </w:rPr>
        <w:t>analysis</w:t>
      </w:r>
      <w:r>
        <w:rPr>
          <w:spacing w:val="-9"/>
          <w:w w:val="110"/>
        </w:rPr>
        <w:t xml:space="preserve"> </w:t>
      </w:r>
      <w:r>
        <w:rPr>
          <w:w w:val="110"/>
        </w:rPr>
        <w:t>using</w:t>
      </w:r>
      <w:r>
        <w:rPr>
          <w:spacing w:val="-10"/>
          <w:w w:val="110"/>
        </w:rPr>
        <w:t xml:space="preserve"> </w:t>
      </w:r>
      <w:r>
        <w:rPr>
          <w:w w:val="110"/>
        </w:rPr>
        <w:t>only</w:t>
      </w:r>
      <w:r>
        <w:rPr>
          <w:spacing w:val="-9"/>
          <w:w w:val="110"/>
        </w:rPr>
        <w:t xml:space="preserve"> </w:t>
      </w:r>
      <w:r>
        <w:rPr>
          <w:w w:val="110"/>
        </w:rPr>
        <w:t>a</w:t>
      </w:r>
      <w:r>
        <w:rPr>
          <w:spacing w:val="-9"/>
          <w:w w:val="110"/>
        </w:rPr>
        <w:t xml:space="preserve"> </w:t>
      </w:r>
      <w:r>
        <w:rPr>
          <w:w w:val="110"/>
        </w:rPr>
        <w:t>subset</w:t>
      </w:r>
      <w:r>
        <w:rPr>
          <w:spacing w:val="-9"/>
          <w:w w:val="110"/>
        </w:rPr>
        <w:t xml:space="preserve"> </w:t>
      </w:r>
      <w:r>
        <w:rPr>
          <w:w w:val="110"/>
        </w:rPr>
        <w:t>of</w:t>
      </w:r>
      <w:r>
        <w:rPr>
          <w:spacing w:val="-9"/>
          <w:w w:val="110"/>
        </w:rPr>
        <w:t xml:space="preserve"> </w:t>
      </w:r>
      <w:r>
        <w:rPr>
          <w:w w:val="110"/>
        </w:rPr>
        <w:t>the</w:t>
      </w:r>
      <w:r>
        <w:rPr>
          <w:spacing w:val="-10"/>
          <w:w w:val="110"/>
        </w:rPr>
        <w:t xml:space="preserve"> </w:t>
      </w:r>
      <w:proofErr w:type="spellStart"/>
      <w:r>
        <w:rPr>
          <w:spacing w:val="-4"/>
          <w:w w:val="110"/>
        </w:rPr>
        <w:t>PsA</w:t>
      </w:r>
      <w:proofErr w:type="spellEnd"/>
      <w:r>
        <w:rPr>
          <w:spacing w:val="-9"/>
          <w:w w:val="110"/>
        </w:rPr>
        <w:t xml:space="preserve"> </w:t>
      </w:r>
      <w:r>
        <w:rPr>
          <w:spacing w:val="-8"/>
          <w:w w:val="110"/>
        </w:rPr>
        <w:t>GWAS</w:t>
      </w:r>
      <w:r>
        <w:rPr>
          <w:spacing w:val="-9"/>
          <w:w w:val="110"/>
        </w:rPr>
        <w:t xml:space="preserve"> </w:t>
      </w:r>
      <w:r>
        <w:rPr>
          <w:w w:val="110"/>
        </w:rPr>
        <w:t xml:space="preserve">cohort. Studying variation in chromatin accessibility upon genotype of the fine-mapped SNPs, similar to the example of chr2p15 presented in </w:t>
      </w:r>
      <w:proofErr w:type="gramStart"/>
      <w:r>
        <w:rPr>
          <w:w w:val="110"/>
        </w:rPr>
        <w:t>Chapter ??</w:t>
      </w:r>
      <w:proofErr w:type="gramEnd"/>
      <w:r>
        <w:rPr>
          <w:w w:val="110"/>
        </w:rPr>
        <w:t xml:space="preserve">, may be more informative when integrating epigenetics at a </w:t>
      </w:r>
      <w:r>
        <w:rPr>
          <w:spacing w:val="-8"/>
          <w:w w:val="110"/>
        </w:rPr>
        <w:t xml:space="preserve">GWAS </w:t>
      </w:r>
      <w:r>
        <w:rPr>
          <w:w w:val="110"/>
        </w:rPr>
        <w:t>associated</w:t>
      </w:r>
      <w:r>
        <w:rPr>
          <w:spacing w:val="-48"/>
          <w:w w:val="110"/>
        </w:rPr>
        <w:t xml:space="preserve"> </w:t>
      </w:r>
      <w:r>
        <w:rPr>
          <w:w w:val="110"/>
        </w:rPr>
        <w:t>locus.</w:t>
      </w:r>
    </w:p>
    <w:p w14:paraId="49A2CF76" w14:textId="77777777" w:rsidR="005313F1" w:rsidRDefault="005313F1">
      <w:pPr>
        <w:pStyle w:val="BodyText"/>
        <w:spacing w:before="4"/>
        <w:rPr>
          <w:sz w:val="36"/>
        </w:rPr>
      </w:pPr>
    </w:p>
    <w:p w14:paraId="05FDAF33" w14:textId="77777777" w:rsidR="005313F1" w:rsidRDefault="009B75EF">
      <w:pPr>
        <w:pStyle w:val="Heading2"/>
        <w:numPr>
          <w:ilvl w:val="2"/>
          <w:numId w:val="2"/>
        </w:numPr>
        <w:tabs>
          <w:tab w:val="left" w:pos="1283"/>
          <w:tab w:val="left" w:pos="1285"/>
        </w:tabs>
      </w:pPr>
      <w:commentRangeStart w:id="1853"/>
      <w:r>
        <w:rPr>
          <w:w w:val="120"/>
        </w:rPr>
        <w:t>Conclusions</w:t>
      </w:r>
      <w:commentRangeEnd w:id="1853"/>
      <w:r w:rsidR="003E64C1">
        <w:rPr>
          <w:rStyle w:val="CommentReference"/>
        </w:rPr>
        <w:commentReference w:id="1853"/>
      </w:r>
    </w:p>
    <w:p w14:paraId="7036E17C" w14:textId="77777777" w:rsidR="005313F1" w:rsidRDefault="005313F1">
      <w:pPr>
        <w:pStyle w:val="BodyText"/>
        <w:spacing w:before="3"/>
        <w:rPr>
          <w:sz w:val="30"/>
        </w:rPr>
      </w:pPr>
    </w:p>
    <w:p w14:paraId="04754777" w14:textId="383EF9CC" w:rsidR="005313F1" w:rsidRDefault="009B75EF">
      <w:pPr>
        <w:pStyle w:val="BodyText"/>
        <w:spacing w:line="415" w:lineRule="auto"/>
        <w:ind w:left="377" w:right="101" w:firstLine="566"/>
        <w:jc w:val="both"/>
      </w:pPr>
      <w:r>
        <w:rPr>
          <w:w w:val="110"/>
        </w:rPr>
        <w:t>The</w:t>
      </w:r>
      <w:r>
        <w:rPr>
          <w:spacing w:val="-10"/>
          <w:w w:val="110"/>
        </w:rPr>
        <w:t xml:space="preserve"> </w:t>
      </w:r>
      <w:r>
        <w:rPr>
          <w:w w:val="110"/>
        </w:rPr>
        <w:t>strategy</w:t>
      </w:r>
      <w:r>
        <w:rPr>
          <w:spacing w:val="-9"/>
          <w:w w:val="110"/>
        </w:rPr>
        <w:t xml:space="preserve"> </w:t>
      </w:r>
      <w:r>
        <w:rPr>
          <w:w w:val="110"/>
        </w:rPr>
        <w:t>and</w:t>
      </w:r>
      <w:r>
        <w:rPr>
          <w:spacing w:val="-9"/>
          <w:w w:val="110"/>
        </w:rPr>
        <w:t xml:space="preserve"> </w:t>
      </w:r>
      <w:r>
        <w:rPr>
          <w:w w:val="110"/>
        </w:rPr>
        <w:t>analysis</w:t>
      </w:r>
      <w:r>
        <w:rPr>
          <w:spacing w:val="-9"/>
          <w:w w:val="110"/>
        </w:rPr>
        <w:t xml:space="preserve"> </w:t>
      </w:r>
      <w:r>
        <w:rPr>
          <w:w w:val="110"/>
        </w:rPr>
        <w:t>presented</w:t>
      </w:r>
      <w:r>
        <w:rPr>
          <w:spacing w:val="-9"/>
          <w:w w:val="110"/>
        </w:rPr>
        <w:t xml:space="preserve"> </w:t>
      </w:r>
      <w:r>
        <w:rPr>
          <w:w w:val="110"/>
        </w:rPr>
        <w:t>in</w:t>
      </w:r>
      <w:r>
        <w:rPr>
          <w:spacing w:val="-9"/>
          <w:w w:val="110"/>
        </w:rPr>
        <w:t xml:space="preserve"> </w:t>
      </w:r>
      <w:r>
        <w:rPr>
          <w:w w:val="110"/>
        </w:rPr>
        <w:t>this</w:t>
      </w:r>
      <w:r>
        <w:rPr>
          <w:spacing w:val="-10"/>
          <w:w w:val="110"/>
        </w:rPr>
        <w:t xml:space="preserve"> </w:t>
      </w:r>
      <w:r>
        <w:rPr>
          <w:w w:val="110"/>
        </w:rPr>
        <w:t>chapter</w:t>
      </w:r>
      <w:r>
        <w:rPr>
          <w:spacing w:val="-9"/>
          <w:w w:val="110"/>
        </w:rPr>
        <w:t xml:space="preserve"> </w:t>
      </w:r>
      <w:del w:id="1854" w:author="Microsoft Office User" w:date="2018-12-24T12:38:00Z">
        <w:r w:rsidDel="003E64C1">
          <w:rPr>
            <w:w w:val="110"/>
          </w:rPr>
          <w:delText>is</w:delText>
        </w:r>
        <w:r w:rsidDel="003E64C1">
          <w:rPr>
            <w:spacing w:val="-9"/>
            <w:w w:val="110"/>
          </w:rPr>
          <w:delText xml:space="preserve"> </w:delText>
        </w:r>
        <w:r w:rsidDel="003E64C1">
          <w:rPr>
            <w:w w:val="110"/>
          </w:rPr>
          <w:delText>a</w:delText>
        </w:r>
        <w:r w:rsidDel="003E64C1">
          <w:rPr>
            <w:spacing w:val="-9"/>
            <w:w w:val="110"/>
          </w:rPr>
          <w:delText xml:space="preserve"> </w:delText>
        </w:r>
        <w:r w:rsidDel="003E64C1">
          <w:rPr>
            <w:w w:val="110"/>
          </w:rPr>
          <w:delText>proof</w:delText>
        </w:r>
        <w:r w:rsidDel="003E64C1">
          <w:rPr>
            <w:spacing w:val="-9"/>
            <w:w w:val="110"/>
          </w:rPr>
          <w:delText xml:space="preserve"> </w:delText>
        </w:r>
        <w:r w:rsidDel="003E64C1">
          <w:rPr>
            <w:w w:val="110"/>
          </w:rPr>
          <w:delText>of</w:delText>
        </w:r>
        <w:r w:rsidDel="003E64C1">
          <w:rPr>
            <w:spacing w:val="-9"/>
            <w:w w:val="110"/>
          </w:rPr>
          <w:delText xml:space="preserve"> </w:delText>
        </w:r>
        <w:r w:rsidDel="003E64C1">
          <w:rPr>
            <w:w w:val="110"/>
          </w:rPr>
          <w:delText>principle</w:delText>
        </w:r>
        <w:r w:rsidDel="003E64C1">
          <w:rPr>
            <w:spacing w:val="-10"/>
            <w:w w:val="110"/>
          </w:rPr>
          <w:delText xml:space="preserve"> </w:delText>
        </w:r>
        <w:r w:rsidDel="003E64C1">
          <w:rPr>
            <w:w w:val="110"/>
          </w:rPr>
          <w:delText>for conducting</w:delText>
        </w:r>
      </w:del>
      <w:ins w:id="1855" w:author="Microsoft Office User" w:date="2018-12-24T12:38:00Z">
        <w:r w:rsidR="003E64C1">
          <w:rPr>
            <w:w w:val="110"/>
          </w:rPr>
          <w:t>illustrates how</w:t>
        </w:r>
      </w:ins>
      <w:r>
        <w:rPr>
          <w:w w:val="110"/>
        </w:rPr>
        <w:t xml:space="preserve"> a multi-omics approach </w:t>
      </w:r>
      <w:del w:id="1856" w:author="Microsoft Office User" w:date="2018-12-24T12:38:00Z">
        <w:r w:rsidDel="003E64C1">
          <w:rPr>
            <w:w w:val="110"/>
          </w:rPr>
          <w:delText xml:space="preserve">on </w:delText>
        </w:r>
      </w:del>
      <w:proofErr w:type="gramStart"/>
      <w:ins w:id="1857" w:author="Microsoft Office User" w:date="2018-12-24T12:38:00Z">
        <w:r w:rsidR="003E64C1">
          <w:rPr>
            <w:w w:val="110"/>
          </w:rPr>
          <w:t>can be applied</w:t>
        </w:r>
        <w:proofErr w:type="gramEnd"/>
        <w:r w:rsidR="003E64C1">
          <w:rPr>
            <w:w w:val="110"/>
          </w:rPr>
          <w:t xml:space="preserve"> to </w:t>
        </w:r>
      </w:ins>
      <w:r>
        <w:rPr>
          <w:w w:val="110"/>
        </w:rPr>
        <w:t>clinical samples in a cell type and tissue- specific manner. The study of chromatin accessibility in immune cells from</w:t>
      </w:r>
      <w:del w:id="1858" w:author="Microsoft Office User" w:date="2018-12-24T10:32:00Z">
        <w:r w:rsidDel="005C778C">
          <w:rPr>
            <w:w w:val="110"/>
          </w:rPr>
          <w:delText xml:space="preserve"> SF </w:delText>
        </w:r>
      </w:del>
      <w:ins w:id="1859" w:author="Microsoft Office User" w:date="2018-12-24T10:32:00Z">
        <w:r w:rsidR="005C778C">
          <w:rPr>
            <w:w w:val="110"/>
          </w:rPr>
          <w:t xml:space="preserve"> synovial fluid </w:t>
        </w:r>
      </w:ins>
      <w:r>
        <w:rPr>
          <w:w w:val="110"/>
        </w:rPr>
        <w:t>and</w:t>
      </w:r>
      <w:del w:id="1860" w:author="Microsoft Office User" w:date="2018-12-24T10:29:00Z">
        <w:r w:rsidDel="005C778C">
          <w:rPr>
            <w:w w:val="110"/>
          </w:rPr>
          <w:delText xml:space="preserve"> PB </w:delText>
        </w:r>
      </w:del>
      <w:ins w:id="1861" w:author="Microsoft Office User" w:date="2018-12-24T10:29:00Z">
        <w:r w:rsidR="005C778C">
          <w:rPr>
            <w:w w:val="110"/>
          </w:rPr>
          <w:t xml:space="preserve"> peripheral blood </w:t>
        </w:r>
      </w:ins>
      <w:r>
        <w:rPr>
          <w:w w:val="110"/>
        </w:rPr>
        <w:t xml:space="preserve">of </w:t>
      </w:r>
      <w:proofErr w:type="spellStart"/>
      <w:r>
        <w:rPr>
          <w:spacing w:val="-4"/>
          <w:w w:val="110"/>
        </w:rPr>
        <w:t>PsA</w:t>
      </w:r>
      <w:proofErr w:type="spellEnd"/>
      <w:r>
        <w:rPr>
          <w:spacing w:val="-4"/>
          <w:w w:val="110"/>
        </w:rPr>
        <w:t xml:space="preserve"> </w:t>
      </w:r>
      <w:r>
        <w:rPr>
          <w:w w:val="110"/>
        </w:rPr>
        <w:t>patients has demonstrated di</w:t>
      </w:r>
      <w:r>
        <w:rPr>
          <w:rFonts w:ascii="Arial"/>
          <w:w w:val="110"/>
        </w:rPr>
        <w:t>ff</w:t>
      </w:r>
      <w:r>
        <w:rPr>
          <w:w w:val="110"/>
        </w:rPr>
        <w:t xml:space="preserve">erences across the two tissues and shown </w:t>
      </w:r>
      <w:r>
        <w:rPr>
          <w:w w:val="110"/>
        </w:rPr>
        <w:lastRenderedPageBreak/>
        <w:t>specific enrichment for relevant pathophysiological functional</w:t>
      </w:r>
      <w:r>
        <w:rPr>
          <w:spacing w:val="34"/>
          <w:w w:val="110"/>
        </w:rPr>
        <w:t xml:space="preserve"> </w:t>
      </w:r>
      <w:r>
        <w:rPr>
          <w:w w:val="110"/>
        </w:rPr>
        <w:t>pathways.</w:t>
      </w:r>
    </w:p>
    <w:p w14:paraId="2243459F" w14:textId="77777777" w:rsidR="005313F1" w:rsidRDefault="005313F1">
      <w:pPr>
        <w:spacing w:line="415" w:lineRule="auto"/>
        <w:jc w:val="both"/>
        <w:sectPr w:rsidR="005313F1">
          <w:pgSz w:w="11910" w:h="16840"/>
          <w:pgMar w:top="1800" w:right="1240" w:bottom="560" w:left="1680" w:header="1482" w:footer="364" w:gutter="0"/>
          <w:cols w:space="720"/>
        </w:sectPr>
      </w:pPr>
    </w:p>
    <w:p w14:paraId="09D2B0BE" w14:textId="77777777" w:rsidR="005313F1" w:rsidRDefault="005313F1">
      <w:pPr>
        <w:pStyle w:val="BodyText"/>
        <w:rPr>
          <w:sz w:val="20"/>
        </w:rPr>
      </w:pPr>
    </w:p>
    <w:p w14:paraId="72D3238A" w14:textId="6A50A210" w:rsidR="005313F1" w:rsidRDefault="009B75EF">
      <w:pPr>
        <w:pStyle w:val="BodyText"/>
        <w:spacing w:before="69" w:line="480" w:lineRule="atLeast"/>
        <w:ind w:left="377" w:right="101"/>
        <w:jc w:val="both"/>
        <w:rPr>
          <w:ins w:id="1862" w:author="Microsoft Office User" w:date="2018-12-24T10:58:00Z"/>
          <w:w w:val="110"/>
        </w:rPr>
      </w:pPr>
      <w:r>
        <w:rPr>
          <w:w w:val="110"/>
        </w:rPr>
        <w:t>Transcriptional analysis conducted on the same samples for a number of genes involved in the immune response has also revealed di</w:t>
      </w:r>
      <w:r>
        <w:rPr>
          <w:rFonts w:ascii="Arial" w:hAnsi="Arial"/>
          <w:w w:val="110"/>
        </w:rPr>
        <w:t>ff</w:t>
      </w:r>
      <w:r>
        <w:rPr>
          <w:w w:val="110"/>
        </w:rPr>
        <w:t xml:space="preserve">erential expression between the two tissues in all the cell type and shown some of those genes     </w:t>
      </w:r>
      <w:r>
        <w:rPr>
          <w:spacing w:val="66"/>
          <w:w w:val="110"/>
        </w:rPr>
        <w:t xml:space="preserve"> </w:t>
      </w:r>
      <w:r>
        <w:rPr>
          <w:w w:val="110"/>
        </w:rPr>
        <w:t xml:space="preserve">to be proximal to regions presenting changes in chromatin accessibility in </w:t>
      </w:r>
      <w:r>
        <w:rPr>
          <w:spacing w:val="-4"/>
          <w:w w:val="110"/>
        </w:rPr>
        <w:t xml:space="preserve">the </w:t>
      </w:r>
      <w:r>
        <w:rPr>
          <w:w w:val="110"/>
        </w:rPr>
        <w:t xml:space="preserve">same direction. In this </w:t>
      </w:r>
      <w:r>
        <w:rPr>
          <w:spacing w:val="-4"/>
          <w:w w:val="110"/>
        </w:rPr>
        <w:t xml:space="preserve">study, </w:t>
      </w:r>
      <w:r>
        <w:rPr>
          <w:w w:val="110"/>
        </w:rPr>
        <w:t>both data types highlighted CD14</w:t>
      </w:r>
      <w:r>
        <w:rPr>
          <w:w w:val="110"/>
          <w:position w:val="9"/>
          <w:sz w:val="18"/>
        </w:rPr>
        <w:t xml:space="preserve">+ </w:t>
      </w:r>
      <w:r>
        <w:rPr>
          <w:w w:val="110"/>
        </w:rPr>
        <w:t>monocytes as the cell type presenting the largest number of significant changes in chromatin accessibility and consistent modulation of gene expression between</w:t>
      </w:r>
      <w:del w:id="1863" w:author="Microsoft Office User" w:date="2018-12-24T10:32:00Z">
        <w:r w:rsidDel="005C778C">
          <w:rPr>
            <w:w w:val="110"/>
          </w:rPr>
          <w:delText xml:space="preserve"> SF </w:delText>
        </w:r>
      </w:del>
      <w:ins w:id="1864" w:author="Microsoft Office User" w:date="2018-12-24T10:32:00Z">
        <w:r w:rsidR="005C778C">
          <w:rPr>
            <w:w w:val="110"/>
          </w:rPr>
          <w:t xml:space="preserve"> synovial fluid </w:t>
        </w:r>
      </w:ins>
      <w:r>
        <w:rPr>
          <w:w w:val="110"/>
        </w:rPr>
        <w:t>and</w:t>
      </w:r>
      <w:del w:id="1865" w:author="Microsoft Office User" w:date="2018-12-24T10:57:00Z">
        <w:r w:rsidDel="00F6443C">
          <w:rPr>
            <w:w w:val="110"/>
          </w:rPr>
          <w:delText xml:space="preserve"> </w:delText>
        </w:r>
        <w:r w:rsidDel="00F6443C">
          <w:rPr>
            <w:spacing w:val="-4"/>
            <w:w w:val="110"/>
          </w:rPr>
          <w:delText>PB,</w:delText>
        </w:r>
      </w:del>
      <w:ins w:id="1866" w:author="Microsoft Office User" w:date="2018-12-24T10:57:00Z">
        <w:r w:rsidR="00F6443C">
          <w:rPr>
            <w:w w:val="110"/>
          </w:rPr>
          <w:t xml:space="preserve"> peripheral blood,</w:t>
        </w:r>
      </w:ins>
      <w:r>
        <w:rPr>
          <w:spacing w:val="-4"/>
          <w:w w:val="110"/>
        </w:rPr>
        <w:t xml:space="preserve"> </w:t>
      </w:r>
      <w:r>
        <w:rPr>
          <w:w w:val="110"/>
        </w:rPr>
        <w:t>with</w:t>
      </w:r>
      <w:r>
        <w:rPr>
          <w:spacing w:val="-8"/>
          <w:w w:val="110"/>
        </w:rPr>
        <w:t xml:space="preserve"> </w:t>
      </w:r>
      <w:r>
        <w:rPr>
          <w:w w:val="110"/>
        </w:rPr>
        <w:t>enrichment</w:t>
      </w:r>
      <w:r>
        <w:rPr>
          <w:spacing w:val="-7"/>
          <w:w w:val="110"/>
        </w:rPr>
        <w:t xml:space="preserve"> </w:t>
      </w:r>
      <w:r>
        <w:rPr>
          <w:w w:val="110"/>
        </w:rPr>
        <w:t>for</w:t>
      </w:r>
      <w:r>
        <w:rPr>
          <w:spacing w:val="-7"/>
          <w:w w:val="110"/>
        </w:rPr>
        <w:t xml:space="preserve"> </w:t>
      </w:r>
      <w:r>
        <w:rPr>
          <w:w w:val="110"/>
        </w:rPr>
        <w:t>pathways</w:t>
      </w:r>
      <w:r>
        <w:rPr>
          <w:spacing w:val="-7"/>
          <w:w w:val="110"/>
        </w:rPr>
        <w:t xml:space="preserve"> </w:t>
      </w:r>
      <w:r>
        <w:rPr>
          <w:w w:val="110"/>
        </w:rPr>
        <w:t>leading</w:t>
      </w:r>
      <w:r>
        <w:rPr>
          <w:spacing w:val="-7"/>
          <w:w w:val="110"/>
        </w:rPr>
        <w:t xml:space="preserve"> </w:t>
      </w:r>
      <w:r>
        <w:rPr>
          <w:w w:val="110"/>
        </w:rPr>
        <w:t>to</w:t>
      </w:r>
      <w:r>
        <w:rPr>
          <w:spacing w:val="-7"/>
          <w:w w:val="110"/>
        </w:rPr>
        <w:t xml:space="preserve"> </w:t>
      </w:r>
      <w:r>
        <w:rPr>
          <w:w w:val="110"/>
        </w:rPr>
        <w:t>inflammation</w:t>
      </w:r>
      <w:r>
        <w:rPr>
          <w:spacing w:val="-7"/>
          <w:w w:val="110"/>
        </w:rPr>
        <w:t xml:space="preserve"> </w:t>
      </w:r>
      <w:r>
        <w:rPr>
          <w:w w:val="110"/>
        </w:rPr>
        <w:t>through</w:t>
      </w:r>
      <w:r>
        <w:rPr>
          <w:spacing w:val="-7"/>
          <w:w w:val="110"/>
        </w:rPr>
        <w:t xml:space="preserve"> </w:t>
      </w:r>
      <w:r>
        <w:rPr>
          <w:w w:val="110"/>
        </w:rPr>
        <w:t>NF-</w:t>
      </w:r>
      <w:proofErr w:type="spellStart"/>
      <w:r>
        <w:rPr>
          <w:i/>
          <w:w w:val="110"/>
        </w:rPr>
        <w:t>κ</w:t>
      </w:r>
      <w:r>
        <w:rPr>
          <w:w w:val="110"/>
        </w:rPr>
        <w:t>B</w:t>
      </w:r>
      <w:proofErr w:type="spellEnd"/>
      <w:r>
        <w:rPr>
          <w:spacing w:val="-7"/>
          <w:w w:val="110"/>
        </w:rPr>
        <w:t xml:space="preserve"> </w:t>
      </w:r>
      <w:r>
        <w:rPr>
          <w:w w:val="110"/>
        </w:rPr>
        <w:t xml:space="preserve">activation and subsequent cytokine and chemokine production. Implementation of </w:t>
      </w:r>
      <w:proofErr w:type="spellStart"/>
      <w:r>
        <w:rPr>
          <w:spacing w:val="-3"/>
          <w:w w:val="110"/>
        </w:rPr>
        <w:t>scRNA</w:t>
      </w:r>
      <w:proofErr w:type="spellEnd"/>
      <w:r>
        <w:rPr>
          <w:spacing w:val="-3"/>
          <w:w w:val="110"/>
        </w:rPr>
        <w:t xml:space="preserve">- </w:t>
      </w:r>
      <w:proofErr w:type="spellStart"/>
      <w:r>
        <w:rPr>
          <w:w w:val="110"/>
        </w:rPr>
        <w:t>seq</w:t>
      </w:r>
      <w:proofErr w:type="spellEnd"/>
      <w:r>
        <w:rPr>
          <w:w w:val="110"/>
        </w:rPr>
        <w:t xml:space="preserve"> has shown the ability of this approach to identify sub-populations within</w:t>
      </w:r>
      <w:del w:id="1867" w:author="Microsoft Office User" w:date="2018-12-24T10:32:00Z">
        <w:r w:rsidDel="005C778C">
          <w:rPr>
            <w:w w:val="110"/>
          </w:rPr>
          <w:delText xml:space="preserve"> </w:delText>
        </w:r>
        <w:r w:rsidDel="005C778C">
          <w:rPr>
            <w:spacing w:val="-6"/>
            <w:w w:val="110"/>
          </w:rPr>
          <w:delText xml:space="preserve">SF </w:delText>
        </w:r>
      </w:del>
      <w:ins w:id="1868" w:author="Microsoft Office User" w:date="2018-12-24T10:32:00Z">
        <w:r w:rsidR="005C778C">
          <w:rPr>
            <w:w w:val="110"/>
          </w:rPr>
          <w:t xml:space="preserve"> synovial fluid </w:t>
        </w:r>
      </w:ins>
      <w:r>
        <w:rPr>
          <w:w w:val="110"/>
        </w:rPr>
        <w:t>and</w:t>
      </w:r>
      <w:del w:id="1869" w:author="Microsoft Office User" w:date="2018-12-24T10:29:00Z">
        <w:r w:rsidDel="005C778C">
          <w:rPr>
            <w:w w:val="110"/>
          </w:rPr>
          <w:delText xml:space="preserve"> PB </w:delText>
        </w:r>
      </w:del>
      <w:ins w:id="1870" w:author="Microsoft Office User" w:date="2018-12-24T10:29:00Z">
        <w:r w:rsidR="005C778C">
          <w:rPr>
            <w:w w:val="110"/>
          </w:rPr>
          <w:t xml:space="preserve"> peripheral blood </w:t>
        </w:r>
      </w:ins>
      <w:r>
        <w:rPr>
          <w:w w:val="110"/>
        </w:rPr>
        <w:t>CD14</w:t>
      </w:r>
      <w:r>
        <w:rPr>
          <w:w w:val="110"/>
          <w:position w:val="9"/>
          <w:sz w:val="18"/>
        </w:rPr>
        <w:t xml:space="preserve">+ </w:t>
      </w:r>
      <w:r>
        <w:rPr>
          <w:w w:val="110"/>
        </w:rPr>
        <w:t xml:space="preserve">monocytes. </w:t>
      </w:r>
      <w:del w:id="1871" w:author="Microsoft Office User" w:date="2018-12-24T12:39:00Z">
        <w:r w:rsidDel="003E64C1">
          <w:rPr>
            <w:spacing w:val="-4"/>
            <w:w w:val="110"/>
          </w:rPr>
          <w:delText xml:space="preserve">Lastly, </w:delText>
        </w:r>
        <w:r w:rsidDel="003E64C1">
          <w:rPr>
            <w:w w:val="110"/>
          </w:rPr>
          <w:delText>relatively basic integration of mass cytometry data has confirmed increased ability of</w:delText>
        </w:r>
      </w:del>
      <w:del w:id="1872" w:author="Microsoft Office User" w:date="2018-12-24T10:32:00Z">
        <w:r w:rsidDel="005C778C">
          <w:rPr>
            <w:w w:val="110"/>
          </w:rPr>
          <w:delText xml:space="preserve"> SF </w:delText>
        </w:r>
      </w:del>
      <w:del w:id="1873" w:author="Microsoft Office User" w:date="2018-12-24T12:39:00Z">
        <w:r w:rsidDel="003E64C1">
          <w:rPr>
            <w:w w:val="110"/>
          </w:rPr>
          <w:delText>CD14</w:delText>
        </w:r>
        <w:r w:rsidDel="003E64C1">
          <w:rPr>
            <w:w w:val="110"/>
            <w:position w:val="9"/>
            <w:sz w:val="18"/>
          </w:rPr>
          <w:delText xml:space="preserve">+ </w:delText>
        </w:r>
        <w:r w:rsidDel="003E64C1">
          <w:rPr>
            <w:w w:val="110"/>
          </w:rPr>
          <w:delText>monocytes to produce a number of cytokines and chemokines and supported di</w:delText>
        </w:r>
        <w:r w:rsidDel="003E64C1">
          <w:rPr>
            <w:rFonts w:ascii="Arial" w:hAnsi="Arial"/>
            <w:w w:val="110"/>
          </w:rPr>
          <w:delText>ff</w:delText>
        </w:r>
        <w:r w:rsidDel="003E64C1">
          <w:rPr>
            <w:w w:val="110"/>
          </w:rPr>
          <w:delText xml:space="preserve">erences in </w:delText>
        </w:r>
        <w:r w:rsidDel="003E64C1">
          <w:rPr>
            <w:spacing w:val="-3"/>
            <w:w w:val="110"/>
          </w:rPr>
          <w:delText xml:space="preserve">chromatin </w:delText>
        </w:r>
        <w:r w:rsidDel="003E64C1">
          <w:rPr>
            <w:w w:val="110"/>
          </w:rPr>
          <w:delText xml:space="preserve">accessibility and gene expression between the two tissues at the protein </w:delText>
        </w:r>
        <w:r w:rsidDel="003E64C1">
          <w:rPr>
            <w:spacing w:val="-3"/>
            <w:w w:val="110"/>
          </w:rPr>
          <w:delText xml:space="preserve">level. </w:delText>
        </w:r>
      </w:del>
      <w:r>
        <w:rPr>
          <w:w w:val="110"/>
        </w:rPr>
        <w:t xml:space="preserve">Overall, this chapter has shown that in </w:t>
      </w:r>
      <w:proofErr w:type="spellStart"/>
      <w:r>
        <w:rPr>
          <w:spacing w:val="-4"/>
          <w:w w:val="110"/>
        </w:rPr>
        <w:t>PsA</w:t>
      </w:r>
      <w:proofErr w:type="spellEnd"/>
      <w:r>
        <w:rPr>
          <w:spacing w:val="-4"/>
          <w:w w:val="110"/>
        </w:rPr>
        <w:t xml:space="preserve"> </w:t>
      </w:r>
      <w:r>
        <w:rPr>
          <w:w w:val="110"/>
        </w:rPr>
        <w:t>the pro-inflammatory environment</w:t>
      </w:r>
      <w:r>
        <w:rPr>
          <w:spacing w:val="-46"/>
          <w:w w:val="110"/>
        </w:rPr>
        <w:t xml:space="preserve"> </w:t>
      </w:r>
      <w:r>
        <w:rPr>
          <w:w w:val="110"/>
        </w:rPr>
        <w:t>at the</w:t>
      </w:r>
      <w:r>
        <w:rPr>
          <w:spacing w:val="-17"/>
          <w:w w:val="110"/>
        </w:rPr>
        <w:t xml:space="preserve"> </w:t>
      </w:r>
      <w:r>
        <w:rPr>
          <w:w w:val="110"/>
        </w:rPr>
        <w:t>site</w:t>
      </w:r>
      <w:r>
        <w:rPr>
          <w:spacing w:val="-17"/>
          <w:w w:val="110"/>
        </w:rPr>
        <w:t xml:space="preserve"> </w:t>
      </w:r>
      <w:r>
        <w:rPr>
          <w:w w:val="110"/>
        </w:rPr>
        <w:t>of</w:t>
      </w:r>
      <w:r>
        <w:rPr>
          <w:spacing w:val="-16"/>
          <w:w w:val="110"/>
        </w:rPr>
        <w:t xml:space="preserve"> </w:t>
      </w:r>
      <w:r>
        <w:rPr>
          <w:w w:val="110"/>
        </w:rPr>
        <w:t>inflammation</w:t>
      </w:r>
      <w:r>
        <w:rPr>
          <w:spacing w:val="-17"/>
          <w:w w:val="110"/>
        </w:rPr>
        <w:t xml:space="preserve"> </w:t>
      </w:r>
      <w:r>
        <w:rPr>
          <w:w w:val="110"/>
        </w:rPr>
        <w:t>drive</w:t>
      </w:r>
      <w:ins w:id="1874" w:author="Microsoft Office User" w:date="2018-12-24T12:39:00Z">
        <w:r w:rsidR="003E64C1">
          <w:rPr>
            <w:w w:val="110"/>
          </w:rPr>
          <w:t>s</w:t>
        </w:r>
      </w:ins>
      <w:r>
        <w:rPr>
          <w:spacing w:val="-16"/>
          <w:w w:val="110"/>
        </w:rPr>
        <w:t xml:space="preserve"> </w:t>
      </w:r>
      <w:r>
        <w:rPr>
          <w:w w:val="110"/>
        </w:rPr>
        <w:t>changes</w:t>
      </w:r>
      <w:r>
        <w:rPr>
          <w:spacing w:val="-17"/>
          <w:w w:val="110"/>
        </w:rPr>
        <w:t xml:space="preserve"> </w:t>
      </w:r>
      <w:r>
        <w:rPr>
          <w:w w:val="110"/>
        </w:rPr>
        <w:t>in</w:t>
      </w:r>
      <w:r>
        <w:rPr>
          <w:spacing w:val="-16"/>
          <w:w w:val="110"/>
        </w:rPr>
        <w:t xml:space="preserve"> </w:t>
      </w:r>
      <w:r>
        <w:rPr>
          <w:w w:val="110"/>
        </w:rPr>
        <w:t>chromatin</w:t>
      </w:r>
      <w:r>
        <w:rPr>
          <w:spacing w:val="-17"/>
          <w:w w:val="110"/>
        </w:rPr>
        <w:t xml:space="preserve"> </w:t>
      </w:r>
      <w:r>
        <w:rPr>
          <w:w w:val="110"/>
        </w:rPr>
        <w:t>accessibility</w:t>
      </w:r>
      <w:del w:id="1875" w:author="Microsoft Office User" w:date="2018-12-24T12:39:00Z">
        <w:r w:rsidDel="003E64C1">
          <w:rPr>
            <w:w w:val="110"/>
          </w:rPr>
          <w:delText>,</w:delText>
        </w:r>
        <w:r w:rsidDel="003E64C1">
          <w:rPr>
            <w:spacing w:val="-15"/>
            <w:w w:val="110"/>
          </w:rPr>
          <w:delText xml:space="preserve"> </w:delText>
        </w:r>
      </w:del>
      <w:ins w:id="1876" w:author="Microsoft Office User" w:date="2018-12-24T12:39:00Z">
        <w:r w:rsidR="003E64C1">
          <w:rPr>
            <w:w w:val="110"/>
          </w:rPr>
          <w:t xml:space="preserve"> and</w:t>
        </w:r>
        <w:r w:rsidR="003E64C1">
          <w:rPr>
            <w:spacing w:val="-15"/>
            <w:w w:val="110"/>
          </w:rPr>
          <w:t xml:space="preserve"> </w:t>
        </w:r>
      </w:ins>
      <w:r>
        <w:rPr>
          <w:w w:val="110"/>
        </w:rPr>
        <w:t>gene</w:t>
      </w:r>
      <w:r>
        <w:rPr>
          <w:spacing w:val="-16"/>
          <w:w w:val="110"/>
        </w:rPr>
        <w:t xml:space="preserve"> </w:t>
      </w:r>
      <w:r>
        <w:rPr>
          <w:w w:val="110"/>
        </w:rPr>
        <w:t xml:space="preserve">expression </w:t>
      </w:r>
      <w:del w:id="1877" w:author="Microsoft Office User" w:date="2018-12-24T12:39:00Z">
        <w:r w:rsidDel="003E64C1">
          <w:rPr>
            <w:w w:val="110"/>
          </w:rPr>
          <w:delText xml:space="preserve">and protein production </w:delText>
        </w:r>
      </w:del>
      <w:r>
        <w:rPr>
          <w:w w:val="110"/>
        </w:rPr>
        <w:t>that distinguish circulating cells from those infiltrat</w:t>
      </w:r>
      <w:ins w:id="1878" w:author="Microsoft Office User" w:date="2018-12-24T12:39:00Z">
        <w:r w:rsidR="003E64C1">
          <w:rPr>
            <w:w w:val="110"/>
          </w:rPr>
          <w:t>ing</w:t>
        </w:r>
      </w:ins>
      <w:del w:id="1879" w:author="Microsoft Office User" w:date="2018-12-24T12:39:00Z">
        <w:r w:rsidDel="003E64C1">
          <w:rPr>
            <w:w w:val="110"/>
          </w:rPr>
          <w:delText>ed</w:delText>
        </w:r>
      </w:del>
      <w:r>
        <w:rPr>
          <w:w w:val="110"/>
        </w:rPr>
        <w:t xml:space="preserve"> </w:t>
      </w:r>
      <w:del w:id="1880" w:author="Microsoft Office User" w:date="2018-12-24T12:39:00Z">
        <w:r w:rsidDel="003E64C1">
          <w:rPr>
            <w:w w:val="110"/>
          </w:rPr>
          <w:delText xml:space="preserve">homing </w:delText>
        </w:r>
      </w:del>
      <w:r>
        <w:rPr>
          <w:w w:val="110"/>
        </w:rPr>
        <w:t>the involved</w:t>
      </w:r>
      <w:r>
        <w:rPr>
          <w:spacing w:val="-18"/>
          <w:w w:val="110"/>
        </w:rPr>
        <w:t xml:space="preserve"> </w:t>
      </w:r>
      <w:r>
        <w:rPr>
          <w:w w:val="110"/>
        </w:rPr>
        <w:t>tissue.</w:t>
      </w:r>
    </w:p>
    <w:p w14:paraId="46969E57" w14:textId="77777777" w:rsidR="00F6443C" w:rsidRDefault="00F6443C">
      <w:pPr>
        <w:pStyle w:val="BodyText"/>
        <w:spacing w:before="69" w:line="480" w:lineRule="atLeast"/>
        <w:ind w:left="377" w:right="101"/>
        <w:jc w:val="both"/>
        <w:rPr>
          <w:ins w:id="1881" w:author="Microsoft Office User" w:date="2018-12-24T10:58:00Z"/>
          <w:w w:val="110"/>
        </w:rPr>
      </w:pPr>
    </w:p>
    <w:p w14:paraId="1B454148" w14:textId="23E2F48C" w:rsidR="00F6443C" w:rsidRDefault="00F6443C">
      <w:pPr>
        <w:pStyle w:val="BodyText"/>
        <w:spacing w:before="69" w:line="480" w:lineRule="atLeast"/>
        <w:ind w:left="377" w:right="101"/>
        <w:jc w:val="both"/>
      </w:pPr>
    </w:p>
    <w:sectPr w:rsidR="00F6443C">
      <w:pgSz w:w="11910" w:h="16840"/>
      <w:pgMar w:top="1800" w:right="1240" w:bottom="560" w:left="1680" w:header="1482" w:footer="36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rosoft Office User" w:date="2018-12-24T13:48:00Z" w:initials="MOU">
    <w:p w14:paraId="7EF64008" w14:textId="3BED9BF3" w:rsidR="005A72E5" w:rsidRDefault="005A72E5">
      <w:pPr>
        <w:pStyle w:val="CommentText"/>
      </w:pPr>
      <w:r>
        <w:rPr>
          <w:rStyle w:val="CommentReference"/>
        </w:rPr>
        <w:annotationRef/>
      </w:r>
      <w:r>
        <w:t>Not sure how much this explored here</w:t>
      </w:r>
    </w:p>
  </w:comment>
  <w:comment w:id="182" w:author="Microsoft Office User" w:date="2018-12-24T10:54:00Z" w:initials="MOU">
    <w:p w14:paraId="2406672C" w14:textId="77777777" w:rsidR="005A72E5" w:rsidRDefault="005A72E5">
      <w:pPr>
        <w:pStyle w:val="CommentText"/>
      </w:pPr>
      <w:r>
        <w:rPr>
          <w:rStyle w:val="CommentReference"/>
        </w:rPr>
        <w:annotationRef/>
      </w:r>
      <w:r>
        <w:t>Add standard deviations</w:t>
      </w:r>
    </w:p>
  </w:comment>
  <w:comment w:id="230" w:author="Microsoft Office User" w:date="2018-12-24T10:59:00Z" w:initials="MOU">
    <w:p w14:paraId="4314E6E5" w14:textId="02C16F74" w:rsidR="005A72E5" w:rsidRDefault="005A72E5">
      <w:pPr>
        <w:pStyle w:val="CommentText"/>
      </w:pPr>
      <w:r>
        <w:rPr>
          <w:rStyle w:val="CommentReference"/>
        </w:rPr>
        <w:annotationRef/>
      </w:r>
      <w:r>
        <w:t>Here and elsewhere – comprehensive declaration page</w:t>
      </w:r>
    </w:p>
  </w:comment>
  <w:comment w:id="304" w:author="Microsoft Office User" w:date="2018-12-24T11:10:00Z" w:initials="MOU">
    <w:p w14:paraId="5A357C81" w14:textId="14F41200" w:rsidR="005A72E5" w:rsidRDefault="005A72E5">
      <w:pPr>
        <w:pStyle w:val="CommentText"/>
      </w:pPr>
      <w:r>
        <w:rPr>
          <w:rStyle w:val="CommentReference"/>
        </w:rPr>
        <w:annotationRef/>
      </w:r>
      <w:r>
        <w:t>Not sure this is very informative, if you want to reduce word count I would cut this</w:t>
      </w:r>
    </w:p>
  </w:comment>
  <w:comment w:id="358" w:author="Microsoft Office User" w:date="2018-12-24T11:13:00Z" w:initials="MOU">
    <w:p w14:paraId="7FBEE98A" w14:textId="1F9A7551" w:rsidR="005A72E5" w:rsidRDefault="005A72E5">
      <w:pPr>
        <w:pStyle w:val="CommentText"/>
      </w:pPr>
      <w:r>
        <w:rPr>
          <w:rStyle w:val="CommentReference"/>
        </w:rPr>
        <w:annotationRef/>
      </w:r>
      <w:r>
        <w:t>Seems a low number of permutations. Could omit this paragraph</w:t>
      </w:r>
    </w:p>
  </w:comment>
  <w:comment w:id="362" w:author="Microsoft Office User" w:date="2018-12-24T11:14:00Z" w:initials="MOU">
    <w:p w14:paraId="169BE5CB" w14:textId="48FE75FA" w:rsidR="005A72E5" w:rsidRDefault="005A72E5">
      <w:pPr>
        <w:pStyle w:val="CommentText"/>
      </w:pPr>
      <w:r>
        <w:rPr>
          <w:rStyle w:val="CommentReference"/>
        </w:rPr>
        <w:annotationRef/>
      </w:r>
      <w:r>
        <w:t>Is it not Fig 5.5b? Should show it here or as a minimum in appendix</w:t>
      </w:r>
    </w:p>
  </w:comment>
  <w:comment w:id="372" w:author="Microsoft Office User" w:date="2018-12-24T11:17:00Z" w:initials="MOU">
    <w:p w14:paraId="006997B0" w14:textId="57FBD6A3" w:rsidR="005A72E5" w:rsidRDefault="005A72E5">
      <w:pPr>
        <w:pStyle w:val="CommentText"/>
      </w:pPr>
      <w:r>
        <w:rPr>
          <w:rStyle w:val="CommentReference"/>
        </w:rPr>
        <w:annotationRef/>
      </w:r>
      <w:r>
        <w:t>Is it really same as NK</w:t>
      </w:r>
    </w:p>
  </w:comment>
  <w:comment w:id="535" w:author="Microsoft Office User" w:date="2018-12-24T11:25:00Z" w:initials="MOU">
    <w:p w14:paraId="185BF5FB" w14:textId="57876A96" w:rsidR="005A72E5" w:rsidRDefault="005A72E5">
      <w:pPr>
        <w:pStyle w:val="CommentText"/>
      </w:pPr>
      <w:r>
        <w:rPr>
          <w:rStyle w:val="CommentReference"/>
        </w:rPr>
        <w:annotationRef/>
      </w:r>
      <w:r>
        <w:t>Very nice data</w:t>
      </w:r>
    </w:p>
  </w:comment>
  <w:comment w:id="540" w:author="Microsoft Office User" w:date="2018-12-24T11:21:00Z" w:initials="MOU">
    <w:p w14:paraId="01B7CE97" w14:textId="294D7919" w:rsidR="005A72E5" w:rsidRDefault="005A72E5">
      <w:pPr>
        <w:pStyle w:val="CommentText"/>
      </w:pPr>
      <w:r>
        <w:rPr>
          <w:rStyle w:val="CommentReference"/>
        </w:rPr>
        <w:annotationRef/>
      </w:r>
      <w:r>
        <w:t>Make sure explained how you did this in the methods</w:t>
      </w:r>
    </w:p>
  </w:comment>
  <w:comment w:id="577" w:author="Microsoft Office User" w:date="2018-12-24T11:26:00Z" w:initials="MOU">
    <w:p w14:paraId="0110D031" w14:textId="31811347" w:rsidR="005A72E5" w:rsidRDefault="005A72E5">
      <w:pPr>
        <w:pStyle w:val="CommentText"/>
      </w:pPr>
      <w:r>
        <w:rPr>
          <w:rStyle w:val="CommentReference"/>
        </w:rPr>
        <w:annotationRef/>
      </w:r>
      <w:r>
        <w:t xml:space="preserve">Did you specifically also </w:t>
      </w:r>
      <w:proofErr w:type="spellStart"/>
      <w:r>
        <w:t>analyse</w:t>
      </w:r>
      <w:proofErr w:type="spellEnd"/>
      <w:r>
        <w:t xml:space="preserve"> the set of DARs seen only in synovial fluid for a given cell type?</w:t>
      </w:r>
    </w:p>
  </w:comment>
  <w:comment w:id="678" w:author="Microsoft Office User" w:date="2018-12-24T11:38:00Z" w:initials="MOU">
    <w:p w14:paraId="508F3E9E" w14:textId="4B416E47" w:rsidR="005A72E5" w:rsidRDefault="005A72E5">
      <w:pPr>
        <w:pStyle w:val="CommentText"/>
      </w:pPr>
      <w:r>
        <w:rPr>
          <w:rStyle w:val="CommentReference"/>
        </w:rPr>
        <w:annotationRef/>
      </w:r>
      <w:r>
        <w:t>Often people use FDR &lt;0.1 – did you try that?</w:t>
      </w:r>
    </w:p>
  </w:comment>
  <w:comment w:id="704" w:author="Microsoft Office User" w:date="2018-12-24T11:39:00Z" w:initials="MOU">
    <w:p w14:paraId="283081DF" w14:textId="3A9B488E" w:rsidR="005A72E5" w:rsidRDefault="005A72E5">
      <w:pPr>
        <w:pStyle w:val="CommentText"/>
      </w:pPr>
      <w:r>
        <w:rPr>
          <w:rStyle w:val="CommentReference"/>
        </w:rPr>
        <w:annotationRef/>
      </w:r>
      <w:r>
        <w:t>Impossible to read – suggest split into 3 or more blocks of genes, arranged on the page one below the other</w:t>
      </w:r>
    </w:p>
  </w:comment>
  <w:comment w:id="1030" w:author="Microsoft Office User" w:date="2018-12-24T11:59:00Z" w:initials="MOU">
    <w:p w14:paraId="12F971BA" w14:textId="5E941CFA" w:rsidR="005A72E5" w:rsidRDefault="005A72E5">
      <w:pPr>
        <w:pStyle w:val="CommentText"/>
      </w:pPr>
      <w:r>
        <w:rPr>
          <w:rStyle w:val="CommentReference"/>
        </w:rPr>
        <w:annotationRef/>
      </w:r>
      <w:r>
        <w:t>Duplication in legend text and main text, could reduce one of them</w:t>
      </w:r>
    </w:p>
  </w:comment>
  <w:comment w:id="1031" w:author="Microsoft Office User" w:date="2018-12-24T12:01:00Z" w:initials="MOU">
    <w:p w14:paraId="0911F191" w14:textId="5A1321A8" w:rsidR="005A72E5" w:rsidRDefault="005A72E5">
      <w:pPr>
        <w:pStyle w:val="CommentText"/>
      </w:pPr>
      <w:r>
        <w:rPr>
          <w:rStyle w:val="CommentReference"/>
        </w:rPr>
        <w:annotationRef/>
      </w:r>
      <w:r>
        <w:t>I would significantly reduce the length of this section (by 50-70%) – I am not convinced how useful it is and numbers v small. The paired analysis already presented is much more powerful. Could also consider putting it in the appendix or cut completely?</w:t>
      </w:r>
    </w:p>
  </w:comment>
  <w:comment w:id="1161" w:author="Microsoft Office User" w:date="2018-12-24T12:04:00Z" w:initials="MOU">
    <w:p w14:paraId="4D4D4787" w14:textId="07B1CFDC" w:rsidR="005A72E5" w:rsidRDefault="005A72E5">
      <w:pPr>
        <w:pStyle w:val="CommentText"/>
      </w:pPr>
      <w:r>
        <w:rPr>
          <w:rStyle w:val="CommentReference"/>
        </w:rPr>
        <w:annotationRef/>
      </w:r>
      <w:r>
        <w:t>Worth a summary sentence here saying what that was</w:t>
      </w:r>
    </w:p>
  </w:comment>
  <w:comment w:id="1168" w:author="Microsoft Office User" w:date="2018-12-24T12:05:00Z" w:initials="MOU">
    <w:p w14:paraId="30C5AEB7" w14:textId="7760D988" w:rsidR="005A72E5" w:rsidRDefault="005A72E5">
      <w:pPr>
        <w:pStyle w:val="CommentText"/>
      </w:pPr>
      <w:r>
        <w:rPr>
          <w:rStyle w:val="CommentReference"/>
        </w:rPr>
        <w:annotationRef/>
      </w:r>
      <w:r>
        <w:t>Define abbreviation</w:t>
      </w:r>
    </w:p>
  </w:comment>
  <w:comment w:id="1188" w:author="Microsoft Office User" w:date="2018-12-24T12:06:00Z" w:initials="MOU">
    <w:p w14:paraId="440FFED4" w14:textId="412EF54B" w:rsidR="005A72E5" w:rsidRDefault="005A72E5">
      <w:pPr>
        <w:pStyle w:val="CommentText"/>
      </w:pPr>
      <w:r>
        <w:rPr>
          <w:rStyle w:val="CommentReference"/>
        </w:rPr>
        <w:annotationRef/>
      </w:r>
      <w:r>
        <w:t>Explain how ref relates to data shown here</w:t>
      </w:r>
    </w:p>
  </w:comment>
  <w:comment w:id="1195" w:author="Microsoft Office User" w:date="2018-12-24T12:07:00Z" w:initials="MOU">
    <w:p w14:paraId="418504FB" w14:textId="79C28862" w:rsidR="005A72E5" w:rsidRDefault="005A72E5">
      <w:pPr>
        <w:pStyle w:val="CommentText"/>
      </w:pPr>
      <w:r>
        <w:rPr>
          <w:rStyle w:val="CommentReference"/>
        </w:rPr>
        <w:annotationRef/>
      </w:r>
      <w:r>
        <w:t>?more relevant to discussion section</w:t>
      </w:r>
    </w:p>
    <w:p w14:paraId="36F70E70" w14:textId="54D65B35" w:rsidR="005A72E5" w:rsidRDefault="005A72E5">
      <w:pPr>
        <w:pStyle w:val="CommentText"/>
      </w:pPr>
      <w:r>
        <w:t>Just say why I didn’t explore it further.</w:t>
      </w:r>
    </w:p>
  </w:comment>
  <w:comment w:id="1292" w:author="Microsoft Office User" w:date="2018-12-24T12:10:00Z" w:initials="MOU">
    <w:p w14:paraId="2F0C8450" w14:textId="2174D956" w:rsidR="005A72E5" w:rsidRDefault="005A72E5">
      <w:pPr>
        <w:pStyle w:val="CommentText"/>
      </w:pPr>
      <w:r>
        <w:rPr>
          <w:rStyle w:val="CommentReference"/>
        </w:rPr>
        <w:annotationRef/>
      </w:r>
      <w:r>
        <w:t>Needs re-writing as not clear</w:t>
      </w:r>
    </w:p>
  </w:comment>
  <w:comment w:id="1295" w:author="Microsoft Office User" w:date="2018-12-24T12:12:00Z" w:initials="MOU">
    <w:p w14:paraId="1AC27A1B" w14:textId="76C388CC" w:rsidR="005A72E5" w:rsidRDefault="005A72E5">
      <w:pPr>
        <w:pStyle w:val="CommentText"/>
      </w:pPr>
      <w:r>
        <w:rPr>
          <w:rStyle w:val="CommentReference"/>
        </w:rPr>
        <w:annotationRef/>
      </w:r>
      <w:r>
        <w:t>I think you should cut this section completely, too complex and results not compelling. You run the risk of getting into difficult questions and further work if you include</w:t>
      </w:r>
    </w:p>
  </w:comment>
  <w:comment w:id="1492" w:author="Microsoft Office User" w:date="2018-12-24T12:17:00Z" w:initials="MOU">
    <w:p w14:paraId="61F561B7" w14:textId="203148B2" w:rsidR="005A72E5" w:rsidRDefault="005A72E5">
      <w:pPr>
        <w:pStyle w:val="CommentText"/>
      </w:pPr>
      <w:r>
        <w:rPr>
          <w:rStyle w:val="CommentReference"/>
        </w:rPr>
        <w:annotationRef/>
      </w:r>
      <w:r>
        <w:t>Is this your fine mapping + Bowes? Needs to be clear. How much does your fine mapping add?</w:t>
      </w:r>
    </w:p>
  </w:comment>
  <w:comment w:id="1501" w:author="Microsoft Office User" w:date="2018-12-24T12:19:00Z" w:initials="MOU">
    <w:p w14:paraId="1DBE8991" w14:textId="1B2F1E46" w:rsidR="005A72E5" w:rsidRDefault="005A72E5">
      <w:pPr>
        <w:pStyle w:val="CommentText"/>
      </w:pPr>
      <w:r>
        <w:rPr>
          <w:rStyle w:val="CommentReference"/>
        </w:rPr>
        <w:annotationRef/>
      </w:r>
      <w:r>
        <w:t>?not clear relevance here. Spell out how enrichment done ALL TRAITS</w:t>
      </w:r>
    </w:p>
  </w:comment>
  <w:comment w:id="1502" w:author="Microsoft Office User" w:date="2018-12-24T12:20:00Z" w:initials="MOU">
    <w:p w14:paraId="6F49D6B1" w14:textId="4AE06ED0" w:rsidR="005A72E5" w:rsidRDefault="005A72E5">
      <w:pPr>
        <w:pStyle w:val="CommentText"/>
      </w:pPr>
      <w:r>
        <w:rPr>
          <w:rStyle w:val="CommentReference"/>
        </w:rPr>
        <w:annotationRef/>
      </w:r>
      <w:r>
        <w:t>Are you now taking all GWAS hits (any disease) overlapping ATAC regions and looking for enrichment?</w:t>
      </w:r>
    </w:p>
  </w:comment>
  <w:comment w:id="1505" w:author="Microsoft Office User" w:date="2018-12-24T12:21:00Z" w:initials="MOU">
    <w:p w14:paraId="1F07FA6E" w14:textId="1318A801" w:rsidR="005A72E5" w:rsidRDefault="005A72E5">
      <w:pPr>
        <w:pStyle w:val="CommentText"/>
      </w:pPr>
      <w:r>
        <w:rPr>
          <w:rStyle w:val="CommentReference"/>
        </w:rPr>
        <w:annotationRef/>
      </w:r>
      <w:r>
        <w:t>Point of this analysis needs to be clearer</w:t>
      </w:r>
    </w:p>
  </w:comment>
  <w:comment w:id="1506" w:author="Microsoft Office User" w:date="2018-12-24T12:28:00Z" w:initials="MOU">
    <w:p w14:paraId="7B617421" w14:textId="187E65FD" w:rsidR="005A72E5" w:rsidRDefault="005A72E5">
      <w:pPr>
        <w:pStyle w:val="CommentText"/>
      </w:pPr>
      <w:r>
        <w:rPr>
          <w:rStyle w:val="CommentReference"/>
        </w:rPr>
        <w:annotationRef/>
      </w:r>
      <w:r>
        <w:t xml:space="preserve">I suggest you go through this section to make it more concise and precise – use table to avoid lots of text about </w:t>
      </w:r>
      <w:proofErr w:type="spellStart"/>
      <w:r>
        <w:t>eQTL</w:t>
      </w:r>
      <w:proofErr w:type="spellEnd"/>
      <w:r>
        <w:t>, be firmer in statements and reduce overall length. Currently confusing and I have not tried to edit</w:t>
      </w:r>
    </w:p>
  </w:comment>
  <w:comment w:id="1507" w:author="Microsoft Office User" w:date="2018-12-24T12:22:00Z" w:initials="MOU">
    <w:p w14:paraId="33F1FD1D" w14:textId="310229E3" w:rsidR="005A72E5" w:rsidRDefault="005A72E5">
      <w:pPr>
        <w:pStyle w:val="CommentText"/>
      </w:pPr>
      <w:r>
        <w:rPr>
          <w:rStyle w:val="CommentReference"/>
        </w:rPr>
        <w:annotationRef/>
      </w:r>
      <w:r>
        <w:t>I thought there were several others reported</w:t>
      </w:r>
      <w:proofErr w:type="gramStart"/>
      <w:r>
        <w:t>??</w:t>
      </w:r>
      <w:proofErr w:type="gramEnd"/>
    </w:p>
  </w:comment>
  <w:comment w:id="1521" w:author="Microsoft Office User" w:date="2018-12-24T12:23:00Z" w:initials="MOU">
    <w:p w14:paraId="3B0DA69B" w14:textId="3829467A" w:rsidR="005A72E5" w:rsidRDefault="005A72E5">
      <w:pPr>
        <w:pStyle w:val="CommentText"/>
      </w:pPr>
      <w:r>
        <w:rPr>
          <w:rStyle w:val="CommentReference"/>
        </w:rPr>
        <w:annotationRef/>
      </w:r>
      <w:r>
        <w:t xml:space="preserve">Need to clarify this – add extra columns and give </w:t>
      </w:r>
      <w:proofErr w:type="spellStart"/>
      <w:r>
        <w:t>eQTL</w:t>
      </w:r>
      <w:proofErr w:type="spellEnd"/>
      <w:r>
        <w:t xml:space="preserve"> significance level</w:t>
      </w:r>
    </w:p>
  </w:comment>
  <w:comment w:id="1527" w:author="Microsoft Office User" w:date="2018-12-24T12:25:00Z" w:initials="MOU">
    <w:p w14:paraId="248E4EA5" w14:textId="03200961" w:rsidR="005A72E5" w:rsidRDefault="005A72E5">
      <w:pPr>
        <w:pStyle w:val="CommentText"/>
      </w:pPr>
      <w:r>
        <w:rPr>
          <w:rStyle w:val="CommentReference"/>
        </w:rPr>
        <w:annotationRef/>
      </w:r>
      <w:r>
        <w:t>Specify further</w:t>
      </w:r>
    </w:p>
  </w:comment>
  <w:comment w:id="1528" w:author="Microsoft Office User" w:date="2018-12-24T12:25:00Z" w:initials="MOU">
    <w:p w14:paraId="7F148ADA" w14:textId="14A43A68" w:rsidR="005A72E5" w:rsidRDefault="005A72E5">
      <w:pPr>
        <w:pStyle w:val="CommentText"/>
      </w:pPr>
      <w:r>
        <w:rPr>
          <w:rStyle w:val="CommentReference"/>
        </w:rPr>
        <w:annotationRef/>
      </w:r>
      <w:r>
        <w:t>Was it significant or not? Throughout thesis I have changed ‘appeared to be’ on many occasions, it is or it is not associated based on a given significance threshold…</w:t>
      </w:r>
    </w:p>
  </w:comment>
  <w:comment w:id="1610" w:author="Microsoft Office User" w:date="2018-12-24T12:40:00Z" w:initials="MOU">
    <w:p w14:paraId="52827791" w14:textId="6E6C3329" w:rsidR="005A72E5" w:rsidRDefault="005A72E5">
      <w:pPr>
        <w:pStyle w:val="CommentText"/>
      </w:pPr>
      <w:r>
        <w:rPr>
          <w:rStyle w:val="CommentReference"/>
        </w:rPr>
        <w:annotationRef/>
      </w:r>
      <w:r>
        <w:t>I have made a start on this section but run out of time. It is too long – please have a go at reducing length and removing redundancy</w:t>
      </w:r>
    </w:p>
  </w:comment>
  <w:comment w:id="1641" w:author="Microsoft Office User" w:date="2018-12-24T12:34:00Z" w:initials="MOU">
    <w:p w14:paraId="5297F340" w14:textId="1B02C3EB" w:rsidR="005A72E5" w:rsidRDefault="005A72E5">
      <w:pPr>
        <w:pStyle w:val="CommentText"/>
      </w:pPr>
      <w:r>
        <w:rPr>
          <w:rStyle w:val="CommentReference"/>
        </w:rPr>
        <w:annotationRef/>
      </w:r>
      <w:r>
        <w:t>?</w:t>
      </w:r>
    </w:p>
  </w:comment>
  <w:comment w:id="1853" w:author="Microsoft Office User" w:date="2018-12-24T12:39:00Z" w:initials="MOU">
    <w:p w14:paraId="54CC6C8F" w14:textId="6C89E38B" w:rsidR="005A72E5" w:rsidRDefault="005A72E5">
      <w:pPr>
        <w:pStyle w:val="CommentText"/>
      </w:pPr>
      <w:r>
        <w:rPr>
          <w:rStyle w:val="CommentReference"/>
        </w:rPr>
        <w:annotationRef/>
      </w:r>
      <w:r>
        <w:t>Nice summary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F64008" w15:done="0"/>
  <w15:commentEx w15:paraId="2406672C" w15:done="0"/>
  <w15:commentEx w15:paraId="4314E6E5" w15:done="0"/>
  <w15:commentEx w15:paraId="5A357C81" w15:done="0"/>
  <w15:commentEx w15:paraId="7FBEE98A" w15:done="0"/>
  <w15:commentEx w15:paraId="169BE5CB" w15:done="0"/>
  <w15:commentEx w15:paraId="006997B0" w15:done="0"/>
  <w15:commentEx w15:paraId="185BF5FB" w15:done="0"/>
  <w15:commentEx w15:paraId="01B7CE97" w15:done="0"/>
  <w15:commentEx w15:paraId="0110D031" w15:done="0"/>
  <w15:commentEx w15:paraId="508F3E9E" w15:done="0"/>
  <w15:commentEx w15:paraId="283081DF" w15:done="0"/>
  <w15:commentEx w15:paraId="12F971BA" w15:done="0"/>
  <w15:commentEx w15:paraId="0911F191" w15:done="0"/>
  <w15:commentEx w15:paraId="4D4D4787" w15:done="0"/>
  <w15:commentEx w15:paraId="30C5AEB7" w15:done="0"/>
  <w15:commentEx w15:paraId="440FFED4" w15:done="0"/>
  <w15:commentEx w15:paraId="36F70E70" w15:done="0"/>
  <w15:commentEx w15:paraId="2F0C8450" w15:done="0"/>
  <w15:commentEx w15:paraId="1AC27A1B" w15:done="0"/>
  <w15:commentEx w15:paraId="61F561B7" w15:done="0"/>
  <w15:commentEx w15:paraId="1DBE8991" w15:done="0"/>
  <w15:commentEx w15:paraId="6F49D6B1" w15:done="0"/>
  <w15:commentEx w15:paraId="1F07FA6E" w15:done="0"/>
  <w15:commentEx w15:paraId="7B617421" w15:done="0"/>
  <w15:commentEx w15:paraId="33F1FD1D" w15:done="0"/>
  <w15:commentEx w15:paraId="3B0DA69B" w15:done="0"/>
  <w15:commentEx w15:paraId="248E4EA5" w15:done="0"/>
  <w15:commentEx w15:paraId="7F148ADA" w15:done="0"/>
  <w15:commentEx w15:paraId="52827791" w15:done="0"/>
  <w15:commentEx w15:paraId="5297F340" w15:done="0"/>
  <w15:commentEx w15:paraId="54CC6C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F64008" w16cid:durableId="1FCB6228"/>
  <w16cid:commentId w16cid:paraId="2406672C" w16cid:durableId="1FCB3953"/>
  <w16cid:commentId w16cid:paraId="4314E6E5" w16cid:durableId="1FCB3A86"/>
  <w16cid:commentId w16cid:paraId="5A357C81" w16cid:durableId="1FCB3D13"/>
  <w16cid:commentId w16cid:paraId="7FBEE98A" w16cid:durableId="1FCB3DE7"/>
  <w16cid:commentId w16cid:paraId="169BE5CB" w16cid:durableId="1FCB3E33"/>
  <w16cid:commentId w16cid:paraId="006997B0" w16cid:durableId="1FCB3EDA"/>
  <w16cid:commentId w16cid:paraId="185BF5FB" w16cid:durableId="1FCB40B1"/>
  <w16cid:commentId w16cid:paraId="01B7CE97" w16cid:durableId="1FCB3FA5"/>
  <w16cid:commentId w16cid:paraId="0110D031" w16cid:durableId="1FCB40D2"/>
  <w16cid:commentId w16cid:paraId="508F3E9E" w16cid:durableId="1FCB43B5"/>
  <w16cid:commentId w16cid:paraId="283081DF" w16cid:durableId="1FCB43E2"/>
  <w16cid:commentId w16cid:paraId="12F971BA" w16cid:durableId="1FCB4892"/>
  <w16cid:commentId w16cid:paraId="0911F191" w16cid:durableId="1FCB4907"/>
  <w16cid:commentId w16cid:paraId="4D4D4787" w16cid:durableId="1FCB49BF"/>
  <w16cid:commentId w16cid:paraId="30C5AEB7" w16cid:durableId="1FCB49F7"/>
  <w16cid:commentId w16cid:paraId="440FFED4" w16cid:durableId="1FCB4A50"/>
  <w16cid:commentId w16cid:paraId="418504FB" w16cid:durableId="1FCB4A79"/>
  <w16cid:commentId w16cid:paraId="2F0C8450" w16cid:durableId="1FCB4B1E"/>
  <w16cid:commentId w16cid:paraId="1AC27A1B" w16cid:durableId="1FCB4BB1"/>
  <w16cid:commentId w16cid:paraId="61F561B7" w16cid:durableId="1FCB4CCF"/>
  <w16cid:commentId w16cid:paraId="1DBE8991" w16cid:durableId="1FCB4D5B"/>
  <w16cid:commentId w16cid:paraId="6F49D6B1" w16cid:durableId="1FCB4D89"/>
  <w16cid:commentId w16cid:paraId="1F07FA6E" w16cid:durableId="1FCB4DCB"/>
  <w16cid:commentId w16cid:paraId="7B617421" w16cid:durableId="1FCB4F64"/>
  <w16cid:commentId w16cid:paraId="33F1FD1D" w16cid:durableId="1FCB4DFA"/>
  <w16cid:commentId w16cid:paraId="3B0DA69B" w16cid:durableId="1FCB4E45"/>
  <w16cid:commentId w16cid:paraId="248E4EA5" w16cid:durableId="1FCB4EBF"/>
  <w16cid:commentId w16cid:paraId="7F148ADA" w16cid:durableId="1FCB4ED7"/>
  <w16cid:commentId w16cid:paraId="52827791" w16cid:durableId="1FCB5258"/>
  <w16cid:commentId w16cid:paraId="5297F340" w16cid:durableId="1FCB50CD"/>
  <w16cid:commentId w16cid:paraId="54CC6C8F" w16cid:durableId="1FCB52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28F6F0" w14:textId="77777777" w:rsidR="005A72E5" w:rsidRDefault="005A72E5">
      <w:r>
        <w:separator/>
      </w:r>
    </w:p>
  </w:endnote>
  <w:endnote w:type="continuationSeparator" w:id="0">
    <w:p w14:paraId="05F54A6C" w14:textId="77777777" w:rsidR="005A72E5" w:rsidRDefault="005A7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amp;quot">
    <w:altName w:val="Cambria"/>
    <w:panose1 w:val="00000000000000000000"/>
    <w:charset w:val="00"/>
    <w:family w:val="roman"/>
    <w:notTrueType/>
    <w:pitch w:val="default"/>
  </w:font>
  <w:font w:name="Arial-BoldItalicMT">
    <w:altName w:val="Arial"/>
    <w:charset w:val="00"/>
    <w:family w:val="swiss"/>
    <w:pitch w:val="variable"/>
  </w:font>
  <w:font w:name="Monaco">
    <w:altName w:val="Courier New"/>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9ECAC"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088" behindDoc="1" locked="0" layoutInCell="1" allowOverlap="1" wp14:anchorId="14C65A2E" wp14:editId="187E41DF">
              <wp:simplePos x="0" y="0"/>
              <wp:positionH relativeFrom="page">
                <wp:posOffset>1306830</wp:posOffset>
              </wp:positionH>
              <wp:positionV relativeFrom="page">
                <wp:posOffset>10285730</wp:posOffset>
              </wp:positionV>
              <wp:extent cx="5400040" cy="0"/>
              <wp:effectExtent l="0" t="0" r="0" b="0"/>
              <wp:wrapNone/>
              <wp:docPr id="2636"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417A66" id="Line 133" o:spid="_x0000_s1026" style="position:absolute;z-index:-21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AcLwF4CQIA&#10;ABc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112" behindDoc="1" locked="0" layoutInCell="1" allowOverlap="1" wp14:anchorId="3EB1D377" wp14:editId="470A52B3">
              <wp:simplePos x="0" y="0"/>
              <wp:positionH relativeFrom="page">
                <wp:posOffset>6433185</wp:posOffset>
              </wp:positionH>
              <wp:positionV relativeFrom="page">
                <wp:posOffset>10318750</wp:posOffset>
              </wp:positionV>
              <wp:extent cx="299085" cy="208280"/>
              <wp:effectExtent l="0" t="0" r="0" b="0"/>
              <wp:wrapNone/>
              <wp:docPr id="263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B47B6" w14:textId="39BA3A08"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B1D377" id="_x0000_t202" coordsize="21600,21600" o:spt="202" path="m,l,21600r21600,l21600,xe">
              <v:stroke joinstyle="miter"/>
              <v:path gradientshapeok="t" o:connecttype="rect"/>
            </v:shapetype>
            <v:shape id="Text Box 132" o:spid="_x0000_s2207" type="#_x0000_t202" style="position:absolute;margin-left:506.55pt;margin-top:812.5pt;width:23.55pt;height:16.4pt;z-index:-21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" filled="f" stroked="f">
              <v:path arrowok="t"/>
              <v:textbox inset="0,0,0,0">
                <w:txbxContent>
                  <w:p w14:paraId="738B47B6" w14:textId="39BA3A08"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210</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C8A1B" w14:textId="77777777" w:rsidR="005A72E5" w:rsidRDefault="005A72E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E2562"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616" behindDoc="1" locked="0" layoutInCell="1" allowOverlap="1" wp14:anchorId="0EB25982" wp14:editId="6B209B87">
              <wp:simplePos x="0" y="0"/>
              <wp:positionH relativeFrom="page">
                <wp:posOffset>1306830</wp:posOffset>
              </wp:positionH>
              <wp:positionV relativeFrom="page">
                <wp:posOffset>10285730</wp:posOffset>
              </wp:positionV>
              <wp:extent cx="5400040" cy="0"/>
              <wp:effectExtent l="0" t="0" r="0" b="0"/>
              <wp:wrapNone/>
              <wp:docPr id="2614"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80E35AE" id="Line 111" o:spid="_x0000_s1026" style="position:absolute;z-index:-21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P+n+Pw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640" behindDoc="1" locked="0" layoutInCell="1" allowOverlap="1" wp14:anchorId="5CFB78EF" wp14:editId="365B626F">
              <wp:simplePos x="0" y="0"/>
              <wp:positionH relativeFrom="page">
                <wp:posOffset>6445885</wp:posOffset>
              </wp:positionH>
              <wp:positionV relativeFrom="page">
                <wp:posOffset>10318750</wp:posOffset>
              </wp:positionV>
              <wp:extent cx="273685" cy="208280"/>
              <wp:effectExtent l="0" t="0" r="0" b="0"/>
              <wp:wrapNone/>
              <wp:docPr id="2613"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46B33" w14:textId="77777777" w:rsidR="005A72E5" w:rsidRDefault="005A72E5">
                          <w:pPr>
                            <w:pStyle w:val="BodyText"/>
                            <w:spacing w:before="18"/>
                            <w:ind w:left="20"/>
                          </w:pPr>
                          <w:r>
                            <w:rPr>
                              <w:w w:val="110"/>
                            </w:rPr>
                            <w:t>234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B78EF" id="_x0000_t202" coordsize="21600,21600" o:spt="202" path="m,l,21600r21600,l21600,xe">
              <v:stroke joinstyle="miter"/>
              <v:path gradientshapeok="t" o:connecttype="rect"/>
            </v:shapetype>
            <v:shape id="Text Box 110" o:spid="_x0000_s2218" type="#_x0000_t202" style="position:absolute;margin-left:507.55pt;margin-top:812.5pt;width:21.55pt;height:16.4pt;z-index:-2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" filled="f" stroked="f">
              <v:path arrowok="t"/>
              <v:textbox inset="0,0,0,0">
                <w:txbxContent>
                  <w:p w14:paraId="6CA46B33" w14:textId="77777777" w:rsidR="005A72E5" w:rsidRDefault="005A72E5">
                    <w:pPr>
                      <w:pStyle w:val="BodyText"/>
                      <w:spacing w:before="18"/>
                      <w:ind w:left="20"/>
                    </w:pPr>
                    <w:r>
                      <w:rPr>
                        <w:w w:val="110"/>
                      </w:rPr>
                      <w:t>234</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737299"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664" behindDoc="1" locked="0" layoutInCell="1" allowOverlap="1" wp14:anchorId="6ADC0E98" wp14:editId="1728C7FF">
              <wp:simplePos x="0" y="0"/>
              <wp:positionH relativeFrom="page">
                <wp:posOffset>6433185</wp:posOffset>
              </wp:positionH>
              <wp:positionV relativeFrom="page">
                <wp:posOffset>10318750</wp:posOffset>
              </wp:positionV>
              <wp:extent cx="299085" cy="208280"/>
              <wp:effectExtent l="0" t="0" r="0" b="0"/>
              <wp:wrapNone/>
              <wp:docPr id="2612"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62522" w14:textId="0D7729DE"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DC0E98" id="_x0000_t202" coordsize="21600,21600" o:spt="202" path="m,l,21600r21600,l21600,xe">
              <v:stroke joinstyle="miter"/>
              <v:path gradientshapeok="t" o:connecttype="rect"/>
            </v:shapetype>
            <v:shape id="Text Box 109" o:spid="_x0000_s2219" type="#_x0000_t202" style="position:absolute;margin-left:506.55pt;margin-top:812.5pt;width:23.55pt;height:16.4pt;z-index:-211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t7uW1aYCAACeBQAADgAAAAAAAAAA&#10;AAAAAAAuAgAAZHJzL2Uyb0RvYy54bWxQSwECLQAUAAYACAAAACEADletyOIAAAAPAQAADwAAAAAA&#10;AAAAAAAAAAAABQAAZHJzL2Rvd25yZXYueG1sUEsFBgAAAAAEAAQA8wAAAA8GAAAAAA==&#10;" filled="f" stroked="f">
              <v:path arrowok="t"/>
              <v:textbox inset="0,0,0,0">
                <w:txbxContent>
                  <w:p w14:paraId="05262522" w14:textId="0D7729DE"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236</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897E1"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688" behindDoc="1" locked="0" layoutInCell="1" allowOverlap="1" wp14:anchorId="128D2EF9" wp14:editId="4D4FB5D0">
              <wp:simplePos x="0" y="0"/>
              <wp:positionH relativeFrom="page">
                <wp:posOffset>1306830</wp:posOffset>
              </wp:positionH>
              <wp:positionV relativeFrom="page">
                <wp:posOffset>10285730</wp:posOffset>
              </wp:positionV>
              <wp:extent cx="5400040" cy="0"/>
              <wp:effectExtent l="0" t="0" r="0" b="0"/>
              <wp:wrapNone/>
              <wp:docPr id="2611"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B325AEA" id="Line 108" o:spid="_x0000_s1026" style="position:absolute;z-index:-21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wf1mRQ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712" behindDoc="1" locked="0" layoutInCell="1" allowOverlap="1" wp14:anchorId="05FEBE9D" wp14:editId="18E33C8B">
              <wp:simplePos x="0" y="0"/>
              <wp:positionH relativeFrom="page">
                <wp:posOffset>6433185</wp:posOffset>
              </wp:positionH>
              <wp:positionV relativeFrom="page">
                <wp:posOffset>10318750</wp:posOffset>
              </wp:positionV>
              <wp:extent cx="299085" cy="208280"/>
              <wp:effectExtent l="0" t="0" r="0" b="0"/>
              <wp:wrapNone/>
              <wp:docPr id="2610"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D66D3" w14:textId="4BB75C84"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EBE9D" id="_x0000_t202" coordsize="21600,21600" o:spt="202" path="m,l,21600r21600,l21600,xe">
              <v:stroke joinstyle="miter"/>
              <v:path gradientshapeok="t" o:connecttype="rect"/>
            </v:shapetype>
            <v:shape id="Text Box 107" o:spid="_x0000_s2220" type="#_x0000_t202" style="position:absolute;margin-left:506.55pt;margin-top:812.5pt;width:23.55pt;height:16.4pt;z-index:-21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" filled="f" stroked="f">
              <v:path arrowok="t"/>
              <v:textbox inset="0,0,0,0">
                <w:txbxContent>
                  <w:p w14:paraId="63AD66D3" w14:textId="4BB75C84"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238</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F8782" w14:textId="77777777" w:rsidR="005A72E5" w:rsidRDefault="005A72E5">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5B679"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784" behindDoc="1" locked="0" layoutInCell="1" allowOverlap="1" wp14:anchorId="69FD1F51" wp14:editId="2EA75505">
              <wp:simplePos x="0" y="0"/>
              <wp:positionH relativeFrom="page">
                <wp:posOffset>1306830</wp:posOffset>
              </wp:positionH>
              <wp:positionV relativeFrom="page">
                <wp:posOffset>10285730</wp:posOffset>
              </wp:positionV>
              <wp:extent cx="5400040" cy="0"/>
              <wp:effectExtent l="0" t="0" r="0" b="0"/>
              <wp:wrapNone/>
              <wp:docPr id="2607"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8B1585" id="Line 104" o:spid="_x0000_s1026" style="position:absolute;z-index:-21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isVAZQ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808" behindDoc="1" locked="0" layoutInCell="1" allowOverlap="1" wp14:anchorId="64757E8D" wp14:editId="0A84C9FB">
              <wp:simplePos x="0" y="0"/>
              <wp:positionH relativeFrom="page">
                <wp:posOffset>6445885</wp:posOffset>
              </wp:positionH>
              <wp:positionV relativeFrom="page">
                <wp:posOffset>10318750</wp:posOffset>
              </wp:positionV>
              <wp:extent cx="273685" cy="208280"/>
              <wp:effectExtent l="0" t="0" r="0" b="0"/>
              <wp:wrapNone/>
              <wp:docPr id="26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E9858" w14:textId="77777777" w:rsidR="005A72E5" w:rsidRDefault="005A72E5">
                          <w:pPr>
                            <w:pStyle w:val="BodyText"/>
                            <w:spacing w:before="18"/>
                            <w:ind w:left="20"/>
                          </w:pPr>
                          <w:r>
                            <w:rPr>
                              <w:w w:val="110"/>
                            </w:rPr>
                            <w:t>240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57E8D" id="_x0000_t202" coordsize="21600,21600" o:spt="202" path="m,l,21600r21600,l21600,xe">
              <v:stroke joinstyle="miter"/>
              <v:path gradientshapeok="t" o:connecttype="rect"/>
            </v:shapetype>
            <v:shape id="Text Box 103" o:spid="_x0000_s2222" type="#_x0000_t202" style="position:absolute;margin-left:507.55pt;margin-top:812.5pt;width:21.55pt;height:16.4pt;z-index:-211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ITpwIAAJ4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" filled="f" stroked="f">
              <v:path arrowok="t"/>
              <v:textbox inset="0,0,0,0">
                <w:txbxContent>
                  <w:p w14:paraId="079E9858" w14:textId="77777777" w:rsidR="005A72E5" w:rsidRDefault="005A72E5">
                    <w:pPr>
                      <w:pStyle w:val="BodyText"/>
                      <w:spacing w:before="18"/>
                      <w:ind w:left="20"/>
                    </w:pPr>
                    <w:r>
                      <w:rPr>
                        <w:w w:val="110"/>
                      </w:rPr>
                      <w:t>240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1D8A7B"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832" behindDoc="1" locked="0" layoutInCell="1" allowOverlap="1" wp14:anchorId="23456519" wp14:editId="38442B6D">
              <wp:simplePos x="0" y="0"/>
              <wp:positionH relativeFrom="page">
                <wp:posOffset>1306830</wp:posOffset>
              </wp:positionH>
              <wp:positionV relativeFrom="page">
                <wp:posOffset>10285730</wp:posOffset>
              </wp:positionV>
              <wp:extent cx="5400040" cy="0"/>
              <wp:effectExtent l="0" t="0" r="0" b="0"/>
              <wp:wrapNone/>
              <wp:docPr id="2605"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B676598" id="Line 102" o:spid="_x0000_s1026" style="position:absolute;z-index:-21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49CQjg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856" behindDoc="1" locked="0" layoutInCell="1" allowOverlap="1" wp14:anchorId="2A42C90B" wp14:editId="5F2779AB">
              <wp:simplePos x="0" y="0"/>
              <wp:positionH relativeFrom="page">
                <wp:posOffset>6433185</wp:posOffset>
              </wp:positionH>
              <wp:positionV relativeFrom="page">
                <wp:posOffset>10318750</wp:posOffset>
              </wp:positionV>
              <wp:extent cx="299085" cy="208280"/>
              <wp:effectExtent l="0" t="0" r="0" b="0"/>
              <wp:wrapNone/>
              <wp:docPr id="260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6326" w14:textId="63CF8519"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2C90B" id="_x0000_t202" coordsize="21600,21600" o:spt="202" path="m,l,21600r21600,l21600,xe">
              <v:stroke joinstyle="miter"/>
              <v:path gradientshapeok="t" o:connecttype="rect"/>
            </v:shapetype>
            <v:shape id="Text Box 101" o:spid="_x0000_s2223" type="#_x0000_t202" style="position:absolute;margin-left:506.55pt;margin-top:812.5pt;width:23.55pt;height:16.4pt;z-index:-21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iUXjZqYCAACeBQAADgAAAAAAAAAA&#10;AAAAAAAuAgAAZHJzL2Uyb0RvYy54bWxQSwECLQAUAAYACAAAACEADletyOIAAAAPAQAADwAAAAAA&#10;AAAAAAAAAAAABQAAZHJzL2Rvd25yZXYueG1sUEsFBgAAAAAEAAQA8wAAAA8GAAAAAA==&#10;" filled="f" stroked="f">
              <v:path arrowok="t"/>
              <v:textbox inset="0,0,0,0">
                <w:txbxContent>
                  <w:p w14:paraId="43D26326" w14:textId="63CF8519"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248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4F452D"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880" behindDoc="1" locked="0" layoutInCell="1" allowOverlap="1" wp14:anchorId="08738AB0" wp14:editId="539C3530">
              <wp:simplePos x="0" y="0"/>
              <wp:positionH relativeFrom="page">
                <wp:posOffset>1306830</wp:posOffset>
              </wp:positionH>
              <wp:positionV relativeFrom="page">
                <wp:posOffset>10285730</wp:posOffset>
              </wp:positionV>
              <wp:extent cx="5400040" cy="0"/>
              <wp:effectExtent l="0" t="0" r="0" b="0"/>
              <wp:wrapNone/>
              <wp:docPr id="2603"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816ADF" id="Line 100" o:spid="_x0000_s1026" style="position:absolute;z-index:-21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904" behindDoc="1" locked="0" layoutInCell="1" allowOverlap="1" wp14:anchorId="2AB15592" wp14:editId="702C816D">
              <wp:simplePos x="0" y="0"/>
              <wp:positionH relativeFrom="page">
                <wp:posOffset>6445885</wp:posOffset>
              </wp:positionH>
              <wp:positionV relativeFrom="page">
                <wp:posOffset>10318750</wp:posOffset>
              </wp:positionV>
              <wp:extent cx="273685" cy="208280"/>
              <wp:effectExtent l="0" t="0" r="0" b="0"/>
              <wp:wrapNone/>
              <wp:docPr id="2602"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C3059" w14:textId="77777777" w:rsidR="005A72E5" w:rsidRDefault="005A72E5">
                          <w:pPr>
                            <w:pStyle w:val="BodyText"/>
                            <w:spacing w:before="18"/>
                            <w:ind w:left="20"/>
                          </w:pPr>
                          <w:r>
                            <w:rPr>
                              <w:w w:val="110"/>
                            </w:rPr>
                            <w:t>250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B15592" id="_x0000_t202" coordsize="21600,21600" o:spt="202" path="m,l,21600r21600,l21600,xe">
              <v:stroke joinstyle="miter"/>
              <v:path gradientshapeok="t" o:connecttype="rect"/>
            </v:shapetype>
            <v:shape id="Text Box 99" o:spid="_x0000_s2224" type="#_x0000_t202" style="position:absolute;margin-left:507.55pt;margin-top:812.5pt;width:21.55pt;height:16.4pt;z-index:-21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O8pgIAAJ0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" filled="f" stroked="f">
              <v:path arrowok="t"/>
              <v:textbox inset="0,0,0,0">
                <w:txbxContent>
                  <w:p w14:paraId="20DC3059" w14:textId="77777777" w:rsidR="005A72E5" w:rsidRDefault="005A72E5">
                    <w:pPr>
                      <w:pStyle w:val="BodyText"/>
                      <w:spacing w:before="18"/>
                      <w:ind w:left="20"/>
                    </w:pPr>
                    <w:r>
                      <w:rPr>
                        <w:w w:val="110"/>
                      </w:rPr>
                      <w:t>250</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9D3760"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928" behindDoc="1" locked="0" layoutInCell="1" allowOverlap="1" wp14:anchorId="766E260F" wp14:editId="7AB70A34">
              <wp:simplePos x="0" y="0"/>
              <wp:positionH relativeFrom="page">
                <wp:posOffset>1306830</wp:posOffset>
              </wp:positionH>
              <wp:positionV relativeFrom="page">
                <wp:posOffset>10285730</wp:posOffset>
              </wp:positionV>
              <wp:extent cx="5400040" cy="0"/>
              <wp:effectExtent l="0" t="0" r="0" b="0"/>
              <wp:wrapNone/>
              <wp:docPr id="2601"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24849B" id="Line 98" o:spid="_x0000_s1026" style="position:absolute;z-index:-2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D/gC64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952" behindDoc="1" locked="0" layoutInCell="1" allowOverlap="1" wp14:anchorId="5B0F575D" wp14:editId="769768F8">
              <wp:simplePos x="0" y="0"/>
              <wp:positionH relativeFrom="page">
                <wp:posOffset>6433185</wp:posOffset>
              </wp:positionH>
              <wp:positionV relativeFrom="page">
                <wp:posOffset>10318750</wp:posOffset>
              </wp:positionV>
              <wp:extent cx="299085" cy="208280"/>
              <wp:effectExtent l="0" t="0" r="0" b="0"/>
              <wp:wrapNone/>
              <wp:docPr id="260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8FDE" w14:textId="2E64DA9B"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F575D" id="_x0000_t202" coordsize="21600,21600" o:spt="202" path="m,l,21600r21600,l21600,xe">
              <v:stroke joinstyle="miter"/>
              <v:path gradientshapeok="t" o:connecttype="rect"/>
            </v:shapetype>
            <v:shape id="Text Box 97" o:spid="_x0000_s2225" type="#_x0000_t202" style="position:absolute;margin-left:506.55pt;margin-top:812.5pt;width:23.55pt;height:16.4pt;z-index:-21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" filled="f" stroked="f">
              <v:path arrowok="t"/>
              <v:textbox inset="0,0,0,0">
                <w:txbxContent>
                  <w:p w14:paraId="027E8FDE" w14:textId="2E64DA9B"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263</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2119E"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976" behindDoc="1" locked="0" layoutInCell="1" allowOverlap="1" wp14:anchorId="29A2D84C" wp14:editId="6750AC28">
              <wp:simplePos x="0" y="0"/>
              <wp:positionH relativeFrom="page">
                <wp:posOffset>1306830</wp:posOffset>
              </wp:positionH>
              <wp:positionV relativeFrom="page">
                <wp:posOffset>10285730</wp:posOffset>
              </wp:positionV>
              <wp:extent cx="5400040" cy="0"/>
              <wp:effectExtent l="0" t="0" r="0" b="0"/>
              <wp:wrapNone/>
              <wp:docPr id="2599"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2A3F1B" id="Line 96" o:spid="_x0000_s1026" style="position:absolute;z-index:-21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Blg5H/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000" behindDoc="1" locked="0" layoutInCell="1" allowOverlap="1" wp14:anchorId="1CE95E7D" wp14:editId="3FDAA0BA">
              <wp:simplePos x="0" y="0"/>
              <wp:positionH relativeFrom="page">
                <wp:posOffset>6445885</wp:posOffset>
              </wp:positionH>
              <wp:positionV relativeFrom="page">
                <wp:posOffset>10318750</wp:posOffset>
              </wp:positionV>
              <wp:extent cx="273685" cy="208280"/>
              <wp:effectExtent l="0" t="0" r="0" b="0"/>
              <wp:wrapNone/>
              <wp:docPr id="259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AB2BA" w14:textId="77777777" w:rsidR="005A72E5" w:rsidRDefault="005A72E5">
                          <w:pPr>
                            <w:pStyle w:val="BodyText"/>
                            <w:spacing w:before="18"/>
                            <w:ind w:left="20"/>
                          </w:pPr>
                          <w:r>
                            <w:rPr>
                              <w:w w:val="110"/>
                            </w:rPr>
                            <w:t>260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E95E7D" id="_x0000_t202" coordsize="21600,21600" o:spt="202" path="m,l,21600r21600,l21600,xe">
              <v:stroke joinstyle="miter"/>
              <v:path gradientshapeok="t" o:connecttype="rect"/>
            </v:shapetype>
            <v:shape id="Text Box 95" o:spid="_x0000_s2226" type="#_x0000_t202" style="position:absolute;margin-left:507.55pt;margin-top:812.5pt;width:21.55pt;height:16.4pt;z-index:-211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" filled="f" stroked="f">
              <v:path arrowok="t"/>
              <v:textbox inset="0,0,0,0">
                <w:txbxContent>
                  <w:p w14:paraId="645AB2BA" w14:textId="77777777" w:rsidR="005A72E5" w:rsidRDefault="005A72E5">
                    <w:pPr>
                      <w:pStyle w:val="BodyText"/>
                      <w:spacing w:before="18"/>
                      <w:ind w:left="20"/>
                    </w:pPr>
                    <w:r>
                      <w:rPr>
                        <w:w w:val="110"/>
                      </w:rPr>
                      <w:t>260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198263"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184" behindDoc="1" locked="0" layoutInCell="1" allowOverlap="1" wp14:anchorId="1167F8C1" wp14:editId="5CBEBE72">
              <wp:simplePos x="0" y="0"/>
              <wp:positionH relativeFrom="page">
                <wp:posOffset>1306830</wp:posOffset>
              </wp:positionH>
              <wp:positionV relativeFrom="page">
                <wp:posOffset>10285730</wp:posOffset>
              </wp:positionV>
              <wp:extent cx="5400040" cy="0"/>
              <wp:effectExtent l="0" t="0" r="0" b="0"/>
              <wp:wrapNone/>
              <wp:docPr id="2632"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4300AAE" id="Line 129" o:spid="_x0000_s1026" style="position:absolute;z-index:-21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B2ssmaCQIA&#10;ABc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208" behindDoc="1" locked="0" layoutInCell="1" allowOverlap="1" wp14:anchorId="1C9CF1B2" wp14:editId="4BF10664">
              <wp:simplePos x="0" y="0"/>
              <wp:positionH relativeFrom="page">
                <wp:posOffset>6445885</wp:posOffset>
              </wp:positionH>
              <wp:positionV relativeFrom="page">
                <wp:posOffset>10318750</wp:posOffset>
              </wp:positionV>
              <wp:extent cx="273685" cy="208280"/>
              <wp:effectExtent l="0" t="0" r="0" b="0"/>
              <wp:wrapNone/>
              <wp:docPr id="2631"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8C524" w14:textId="77777777" w:rsidR="005A72E5" w:rsidRDefault="005A72E5">
                          <w:pPr>
                            <w:pStyle w:val="BodyText"/>
                            <w:spacing w:before="18"/>
                            <w:ind w:left="20"/>
                          </w:pPr>
                          <w:r>
                            <w:rPr>
                              <w:w w:val="110"/>
                            </w:rPr>
                            <w:t>210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CF1B2" id="_x0000_t202" coordsize="21600,21600" o:spt="202" path="m,l,21600r21600,l21600,xe">
              <v:stroke joinstyle="miter"/>
              <v:path gradientshapeok="t" o:connecttype="rect"/>
            </v:shapetype>
            <v:shape id="Text Box 128" o:spid="_x0000_s2209" type="#_x0000_t202" style="position:absolute;margin-left:507.55pt;margin-top:812.5pt;width:21.55pt;height:16.4pt;z-index:-21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UjpgIAAJ0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" filled="f" stroked="f">
              <v:path arrowok="t"/>
              <v:textbox inset="0,0,0,0">
                <w:txbxContent>
                  <w:p w14:paraId="0148C524" w14:textId="77777777" w:rsidR="005A72E5" w:rsidRDefault="005A72E5">
                    <w:pPr>
                      <w:pStyle w:val="BodyText"/>
                      <w:spacing w:before="18"/>
                      <w:ind w:left="20"/>
                    </w:pPr>
                    <w:r>
                      <w:rPr>
                        <w:w w:val="110"/>
                      </w:rPr>
                      <w:t>210</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73BA2"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024" behindDoc="1" locked="0" layoutInCell="1" allowOverlap="1" wp14:anchorId="4154C5B4" wp14:editId="6C3164D4">
              <wp:simplePos x="0" y="0"/>
              <wp:positionH relativeFrom="page">
                <wp:posOffset>1306830</wp:posOffset>
              </wp:positionH>
              <wp:positionV relativeFrom="page">
                <wp:posOffset>10285730</wp:posOffset>
              </wp:positionV>
              <wp:extent cx="5400040" cy="0"/>
              <wp:effectExtent l="0" t="0" r="0" b="0"/>
              <wp:wrapNone/>
              <wp:docPr id="2597"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E10C0C" id="Line 94" o:spid="_x0000_s1026" style="position:absolute;z-index:-21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D/nqbD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048" behindDoc="1" locked="0" layoutInCell="1" allowOverlap="1" wp14:anchorId="3DF5FC12" wp14:editId="20D41D7A">
              <wp:simplePos x="0" y="0"/>
              <wp:positionH relativeFrom="page">
                <wp:posOffset>6433185</wp:posOffset>
              </wp:positionH>
              <wp:positionV relativeFrom="page">
                <wp:posOffset>10318750</wp:posOffset>
              </wp:positionV>
              <wp:extent cx="299085" cy="208280"/>
              <wp:effectExtent l="0" t="0" r="0" b="0"/>
              <wp:wrapNone/>
              <wp:docPr id="259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97A88" w14:textId="6864F69E"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5FC12" id="_x0000_t202" coordsize="21600,21600" o:spt="202" path="m,l,21600r21600,l21600,xe">
              <v:stroke joinstyle="miter"/>
              <v:path gradientshapeok="t" o:connecttype="rect"/>
            </v:shapetype>
            <v:shape id="Text Box 93" o:spid="_x0000_s2227" type="#_x0000_t202" style="position:absolute;margin-left:506.55pt;margin-top:812.5pt;width:23.55pt;height:16.4pt;z-index:-211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" filled="f" stroked="f">
              <v:path arrowok="t"/>
              <v:textbox inset="0,0,0,0">
                <w:txbxContent>
                  <w:p w14:paraId="16A97A88" w14:textId="6864F69E"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262</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F4F31" w14:textId="77777777" w:rsidR="005A72E5" w:rsidRDefault="005A72E5">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5C5B4"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120" behindDoc="1" locked="0" layoutInCell="1" allowOverlap="1" wp14:anchorId="71B58871" wp14:editId="5C404438">
              <wp:simplePos x="0" y="0"/>
              <wp:positionH relativeFrom="page">
                <wp:posOffset>1306830</wp:posOffset>
              </wp:positionH>
              <wp:positionV relativeFrom="page">
                <wp:posOffset>10285730</wp:posOffset>
              </wp:positionV>
              <wp:extent cx="5400040" cy="0"/>
              <wp:effectExtent l="0" t="0" r="0" b="0"/>
              <wp:wrapNone/>
              <wp:docPr id="2593"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DA74B58" id="Line 90" o:spid="_x0000_s1026" style="position:absolute;z-index:-21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B3VLCgoC&#10;AAAW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144" behindDoc="1" locked="0" layoutInCell="1" allowOverlap="1" wp14:anchorId="28860B36" wp14:editId="3968DB8D">
              <wp:simplePos x="0" y="0"/>
              <wp:positionH relativeFrom="page">
                <wp:posOffset>6433185</wp:posOffset>
              </wp:positionH>
              <wp:positionV relativeFrom="page">
                <wp:posOffset>10318750</wp:posOffset>
              </wp:positionV>
              <wp:extent cx="299085" cy="208280"/>
              <wp:effectExtent l="0" t="0" r="0" b="0"/>
              <wp:wrapNone/>
              <wp:docPr id="259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46F7E" w14:textId="6A030D23"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860B36" id="_x0000_t202" coordsize="21600,21600" o:spt="202" path="m,l,21600r21600,l21600,xe">
              <v:stroke joinstyle="miter"/>
              <v:path gradientshapeok="t" o:connecttype="rect"/>
            </v:shapetype>
            <v:shape id="Text Box 89" o:spid="_x0000_s2229" type="#_x0000_t202" style="position:absolute;margin-left:506.55pt;margin-top:812.5pt;width:23.55pt;height:16.4pt;z-index:-21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hgpQIAAJ0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" filled="f" stroked="f">
              <v:path arrowok="t"/>
              <v:textbox inset="0,0,0,0">
                <w:txbxContent>
                  <w:p w14:paraId="0AB46F7E" w14:textId="6A030D23"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269</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6ED1A8"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168" behindDoc="1" locked="0" layoutInCell="1" allowOverlap="1" wp14:anchorId="0C0515BB" wp14:editId="3A1F51CB">
              <wp:simplePos x="0" y="0"/>
              <wp:positionH relativeFrom="page">
                <wp:posOffset>1306830</wp:posOffset>
              </wp:positionH>
              <wp:positionV relativeFrom="page">
                <wp:posOffset>10285730</wp:posOffset>
              </wp:positionV>
              <wp:extent cx="5400040" cy="0"/>
              <wp:effectExtent l="0" t="0" r="0" b="0"/>
              <wp:wrapNone/>
              <wp:docPr id="2591"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7A09BE8" id="Line 88" o:spid="_x0000_s1026" style="position:absolute;z-index:-21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At4yJZ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192" behindDoc="1" locked="0" layoutInCell="1" allowOverlap="1" wp14:anchorId="5E91AEB0" wp14:editId="15E77CE4">
              <wp:simplePos x="0" y="0"/>
              <wp:positionH relativeFrom="page">
                <wp:posOffset>6445885</wp:posOffset>
              </wp:positionH>
              <wp:positionV relativeFrom="page">
                <wp:posOffset>10318750</wp:posOffset>
              </wp:positionV>
              <wp:extent cx="273685" cy="208280"/>
              <wp:effectExtent l="0" t="0" r="0" b="0"/>
              <wp:wrapNone/>
              <wp:docPr id="259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AEE14" w14:textId="77777777" w:rsidR="005A72E5" w:rsidRDefault="005A72E5">
                          <w:pPr>
                            <w:pStyle w:val="BodyText"/>
                            <w:spacing w:before="18"/>
                            <w:ind w:left="20"/>
                          </w:pPr>
                          <w:r>
                            <w:rPr>
                              <w:w w:val="110"/>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91AEB0" id="_x0000_t202" coordsize="21600,21600" o:spt="202" path="m,l,21600r21600,l21600,xe">
              <v:stroke joinstyle="miter"/>
              <v:path gradientshapeok="t" o:connecttype="rect"/>
            </v:shapetype>
            <v:shape id="Text Box 87" o:spid="_x0000_s2230" type="#_x0000_t202" style="position:absolute;margin-left:507.55pt;margin-top:812.5pt;width:21.55pt;height:16.4pt;z-index:-211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" filled="f" stroked="f">
              <v:path arrowok="t"/>
              <v:textbox inset="0,0,0,0">
                <w:txbxContent>
                  <w:p w14:paraId="148AEE14" w14:textId="77777777" w:rsidR="005A72E5" w:rsidRDefault="005A72E5">
                    <w:pPr>
                      <w:pStyle w:val="BodyText"/>
                      <w:spacing w:before="18"/>
                      <w:ind w:left="20"/>
                    </w:pPr>
                    <w:r>
                      <w:rPr>
                        <w:w w:val="110"/>
                      </w:rPr>
                      <w:t>270</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D68FE"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216" behindDoc="1" locked="0" layoutInCell="1" allowOverlap="1" wp14:anchorId="6CAF0055" wp14:editId="10AC9DFD">
              <wp:simplePos x="0" y="0"/>
              <wp:positionH relativeFrom="page">
                <wp:posOffset>1306830</wp:posOffset>
              </wp:positionH>
              <wp:positionV relativeFrom="page">
                <wp:posOffset>10285730</wp:posOffset>
              </wp:positionV>
              <wp:extent cx="5400040" cy="0"/>
              <wp:effectExtent l="0" t="0" r="0" b="0"/>
              <wp:wrapNone/>
              <wp:docPr id="2589"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975066D" id="Line 86" o:spid="_x0000_s1026" style="position:absolute;z-index:-21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AEJ6al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240" behindDoc="1" locked="0" layoutInCell="1" allowOverlap="1" wp14:anchorId="4935B5F9" wp14:editId="2C92DABD">
              <wp:simplePos x="0" y="0"/>
              <wp:positionH relativeFrom="page">
                <wp:posOffset>6433185</wp:posOffset>
              </wp:positionH>
              <wp:positionV relativeFrom="page">
                <wp:posOffset>10318750</wp:posOffset>
              </wp:positionV>
              <wp:extent cx="299085" cy="208280"/>
              <wp:effectExtent l="0" t="0" r="0" b="0"/>
              <wp:wrapNone/>
              <wp:docPr id="258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BA951" w14:textId="19B6A371"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35B5F9" id="_x0000_t202" coordsize="21600,21600" o:spt="202" path="m,l,21600r21600,l21600,xe">
              <v:stroke joinstyle="miter"/>
              <v:path gradientshapeok="t" o:connecttype="rect"/>
            </v:shapetype>
            <v:shape id="Text Box 85" o:spid="_x0000_s2231" type="#_x0000_t202" style="position:absolute;margin-left:506.55pt;margin-top:812.5pt;width:23.55pt;height:16.4pt;z-index:-211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iLpQIAAJ0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" filled="f" stroked="f">
              <v:path arrowok="t"/>
              <v:textbox inset="0,0,0,0">
                <w:txbxContent>
                  <w:p w14:paraId="0CABA951" w14:textId="19B6A371"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284</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876DD"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264" behindDoc="1" locked="0" layoutInCell="1" allowOverlap="1" wp14:anchorId="18DE50DD" wp14:editId="23D0FDB6">
              <wp:simplePos x="0" y="0"/>
              <wp:positionH relativeFrom="page">
                <wp:posOffset>1306830</wp:posOffset>
              </wp:positionH>
              <wp:positionV relativeFrom="page">
                <wp:posOffset>10285730</wp:posOffset>
              </wp:positionV>
              <wp:extent cx="5400040" cy="0"/>
              <wp:effectExtent l="0" t="0" r="0" b="0"/>
              <wp:wrapNone/>
              <wp:docPr id="2587"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E7B2A13" id="Line 84" o:spid="_x0000_s1026" style="position:absolute;z-index:-21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CeOpGZ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288" behindDoc="1" locked="0" layoutInCell="1" allowOverlap="1" wp14:anchorId="23A1F746" wp14:editId="17980F33">
              <wp:simplePos x="0" y="0"/>
              <wp:positionH relativeFrom="page">
                <wp:posOffset>6445885</wp:posOffset>
              </wp:positionH>
              <wp:positionV relativeFrom="page">
                <wp:posOffset>10318750</wp:posOffset>
              </wp:positionV>
              <wp:extent cx="273685" cy="208280"/>
              <wp:effectExtent l="0" t="0" r="0" b="0"/>
              <wp:wrapNone/>
              <wp:docPr id="258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CB832" w14:textId="77777777" w:rsidR="005A72E5" w:rsidRDefault="005A72E5">
                          <w:pPr>
                            <w:pStyle w:val="BodyText"/>
                            <w:spacing w:before="18"/>
                            <w:ind w:left="20"/>
                          </w:pPr>
                          <w:r>
                            <w:rPr>
                              <w:w w:val="110"/>
                            </w:rPr>
                            <w:t>280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1F746" id="_x0000_t202" coordsize="21600,21600" o:spt="202" path="m,l,21600r21600,l21600,xe">
              <v:stroke joinstyle="miter"/>
              <v:path gradientshapeok="t" o:connecttype="rect"/>
            </v:shapetype>
            <v:shape id="Text Box 83" o:spid="_x0000_s2232" type="#_x0000_t202" style="position:absolute;margin-left:507.55pt;margin-top:812.5pt;width:21.55pt;height:16.4pt;z-index:-211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" filled="f" stroked="f">
              <v:path arrowok="t"/>
              <v:textbox inset="0,0,0,0">
                <w:txbxContent>
                  <w:p w14:paraId="664CB832" w14:textId="77777777" w:rsidR="005A72E5" w:rsidRDefault="005A72E5">
                    <w:pPr>
                      <w:pStyle w:val="BodyText"/>
                      <w:spacing w:before="18"/>
                      <w:ind w:left="20"/>
                    </w:pPr>
                    <w:r>
                      <w:rPr>
                        <w:w w:val="110"/>
                      </w:rPr>
                      <w:t>280</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F7ED3"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312" behindDoc="1" locked="0" layoutInCell="1" allowOverlap="1" wp14:anchorId="3F8BD80A" wp14:editId="72EBE088">
              <wp:simplePos x="0" y="0"/>
              <wp:positionH relativeFrom="page">
                <wp:posOffset>1306830</wp:posOffset>
              </wp:positionH>
              <wp:positionV relativeFrom="page">
                <wp:posOffset>10285730</wp:posOffset>
              </wp:positionV>
              <wp:extent cx="5400040" cy="0"/>
              <wp:effectExtent l="0" t="0" r="0" b="0"/>
              <wp:wrapNone/>
              <wp:docPr id="2585"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D5068E" id="Line 82" o:spid="_x0000_s1026" style="position:absolute;z-index:-21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C4fDUDCQIA&#10;ABY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336" behindDoc="1" locked="0" layoutInCell="1" allowOverlap="1" wp14:anchorId="5E11A6A2" wp14:editId="66327DF9">
              <wp:simplePos x="0" y="0"/>
              <wp:positionH relativeFrom="page">
                <wp:posOffset>6433185</wp:posOffset>
              </wp:positionH>
              <wp:positionV relativeFrom="page">
                <wp:posOffset>10318750</wp:posOffset>
              </wp:positionV>
              <wp:extent cx="299085" cy="208280"/>
              <wp:effectExtent l="0" t="0" r="0" b="0"/>
              <wp:wrapNone/>
              <wp:docPr id="258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0D6F7" w14:textId="4696D7A4"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11A6A2" id="_x0000_t202" coordsize="21600,21600" o:spt="202" path="m,l,21600r21600,l21600,xe">
              <v:stroke joinstyle="miter"/>
              <v:path gradientshapeok="t" o:connecttype="rect"/>
            </v:shapetype>
            <v:shape id="Text Box 81" o:spid="_x0000_s2233" type="#_x0000_t202" style="position:absolute;margin-left:506.55pt;margin-top:812.5pt;width:23.55pt;height:16.4pt;z-index:-211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yDpQIAAJ0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" filled="f" stroked="f">
              <v:path arrowok="t"/>
              <v:textbox inset="0,0,0,0">
                <w:txbxContent>
                  <w:p w14:paraId="3610D6F7" w14:textId="4696D7A4" w:rsidR="005A72E5" w:rsidRDefault="005A72E5">
                    <w:pPr>
                      <w:pStyle w:val="BodyText"/>
                      <w:spacing w:before="18"/>
                      <w:ind w:left="40"/>
                    </w:pPr>
                    <w:r>
                      <w:fldChar w:fldCharType="begin"/>
                    </w:r>
                    <w:r>
                      <w:rPr>
                        <w:w w:val="110"/>
                      </w:rPr>
                      <w:instrText xml:space="preserve"> PAGE </w:instrText>
                    </w:r>
                    <w:r>
                      <w:fldChar w:fldCharType="separate"/>
                    </w:r>
                    <w:r w:rsidR="00600D97">
                      <w:rPr>
                        <w:noProof/>
                        <w:w w:val="110"/>
                      </w:rPr>
                      <w:t>287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70DF5"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232" behindDoc="1" locked="0" layoutInCell="1" allowOverlap="1" wp14:anchorId="0210D4B1" wp14:editId="5ABC2A4B">
              <wp:simplePos x="0" y="0"/>
              <wp:positionH relativeFrom="page">
                <wp:posOffset>1306830</wp:posOffset>
              </wp:positionH>
              <wp:positionV relativeFrom="page">
                <wp:posOffset>10285730</wp:posOffset>
              </wp:positionV>
              <wp:extent cx="5400040" cy="0"/>
              <wp:effectExtent l="0" t="0" r="0" b="0"/>
              <wp:wrapNone/>
              <wp:docPr id="2630"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1E1013" id="Line 127" o:spid="_x0000_s1026" style="position:absolute;z-index:-21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Dqxs1WCQIA&#10;ABc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256" behindDoc="1" locked="0" layoutInCell="1" allowOverlap="1" wp14:anchorId="7FAF6E97" wp14:editId="0832848E">
              <wp:simplePos x="0" y="0"/>
              <wp:positionH relativeFrom="page">
                <wp:posOffset>6433185</wp:posOffset>
              </wp:positionH>
              <wp:positionV relativeFrom="page">
                <wp:posOffset>10318750</wp:posOffset>
              </wp:positionV>
              <wp:extent cx="299085" cy="208280"/>
              <wp:effectExtent l="0" t="0" r="0" b="0"/>
              <wp:wrapNone/>
              <wp:docPr id="262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AA16F" w14:textId="1AA0AB63"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F6E97" id="_x0000_t202" coordsize="21600,21600" o:spt="202" path="m,l,21600r21600,l21600,xe">
              <v:stroke joinstyle="miter"/>
              <v:path gradientshapeok="t" o:connecttype="rect"/>
            </v:shapetype>
            <v:shape id="Text Box 126" o:spid="_x0000_s2210" type="#_x0000_t202" style="position:absolute;margin-left:506.55pt;margin-top:812.5pt;width:23.55pt;height:16.4pt;z-index:-2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tovAI6YCAACdBQAADgAAAAAAAAAA&#10;AAAAAAAuAgAAZHJzL2Uyb0RvYy54bWxQSwECLQAUAAYACAAAACEADletyOIAAAAPAQAADwAAAAAA&#10;AAAAAAAAAAAABQAAZHJzL2Rvd25yZXYueG1sUEsFBgAAAAAEAAQA8wAAAA8GAAAAAA==&#10;" filled="f" stroked="f">
              <v:path arrowok="t"/>
              <v:textbox inset="0,0,0,0">
                <w:txbxContent>
                  <w:p w14:paraId="53CAA16F" w14:textId="1AA0AB63"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217</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46757" w14:textId="77777777" w:rsidR="005A72E5" w:rsidRDefault="005A72E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3FC57"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328" behindDoc="1" locked="0" layoutInCell="1" allowOverlap="1" wp14:anchorId="3BA84400" wp14:editId="4145928F">
              <wp:simplePos x="0" y="0"/>
              <wp:positionH relativeFrom="page">
                <wp:posOffset>1306830</wp:posOffset>
              </wp:positionH>
              <wp:positionV relativeFrom="page">
                <wp:posOffset>10285730</wp:posOffset>
              </wp:positionV>
              <wp:extent cx="5400040" cy="0"/>
              <wp:effectExtent l="0" t="0" r="0" b="0"/>
              <wp:wrapNone/>
              <wp:docPr id="2626"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081359" id="Line 123" o:spid="_x0000_s1026" style="position:absolute;z-index:-21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BUnz9RCQIA&#10;ABc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352" behindDoc="1" locked="0" layoutInCell="1" allowOverlap="1" wp14:anchorId="25145AA2" wp14:editId="18E5B4CC">
              <wp:simplePos x="0" y="0"/>
              <wp:positionH relativeFrom="page">
                <wp:posOffset>6433185</wp:posOffset>
              </wp:positionH>
              <wp:positionV relativeFrom="page">
                <wp:posOffset>10318750</wp:posOffset>
              </wp:positionV>
              <wp:extent cx="299085" cy="208280"/>
              <wp:effectExtent l="0" t="0" r="0" b="0"/>
              <wp:wrapNone/>
              <wp:docPr id="2625"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90DF1" w14:textId="5A094518"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145AA2" id="_x0000_t202" coordsize="21600,21600" o:spt="202" path="m,l,21600r21600,l21600,xe">
              <v:stroke joinstyle="miter"/>
              <v:path gradientshapeok="t" o:connecttype="rect"/>
            </v:shapetype>
            <v:shape id="Text Box 122" o:spid="_x0000_s2212" type="#_x0000_t202" style="position:absolute;margin-left:506.55pt;margin-top:812.5pt;width:23.55pt;height:16.4pt;z-index:-21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vxpgIAAJ0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3k1b8aYCAACdBQAADgAAAAAAAAAA&#10;AAAAAAAuAgAAZHJzL2Uyb0RvYy54bWxQSwECLQAUAAYACAAAACEADletyOIAAAAPAQAADwAAAAAA&#10;AAAAAAAAAAAABQAAZHJzL2Rvd25yZXYueG1sUEsFBgAAAAAEAAQA8wAAAA8GAAAAAA==&#10;" filled="f" stroked="f">
              <v:path arrowok="t"/>
              <v:textbox inset="0,0,0,0">
                <w:txbxContent>
                  <w:p w14:paraId="1AC90DF1" w14:textId="5A094518"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221</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46B0"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376" behindDoc="1" locked="0" layoutInCell="1" allowOverlap="1" wp14:anchorId="3F55B593" wp14:editId="56239C79">
              <wp:simplePos x="0" y="0"/>
              <wp:positionH relativeFrom="page">
                <wp:posOffset>1306830</wp:posOffset>
              </wp:positionH>
              <wp:positionV relativeFrom="page">
                <wp:posOffset>10285730</wp:posOffset>
              </wp:positionV>
              <wp:extent cx="5400040" cy="0"/>
              <wp:effectExtent l="0" t="0" r="0" b="0"/>
              <wp:wrapNone/>
              <wp:docPr id="2624"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1B36484" id="Line 121" o:spid="_x0000_s1026" style="position:absolute;z-index:-21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5zm9RA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400" behindDoc="1" locked="0" layoutInCell="1" allowOverlap="1" wp14:anchorId="2F36A028" wp14:editId="5DAADBF9">
              <wp:simplePos x="0" y="0"/>
              <wp:positionH relativeFrom="page">
                <wp:posOffset>6445885</wp:posOffset>
              </wp:positionH>
              <wp:positionV relativeFrom="page">
                <wp:posOffset>10318750</wp:posOffset>
              </wp:positionV>
              <wp:extent cx="273685" cy="208280"/>
              <wp:effectExtent l="0" t="0" r="0" b="0"/>
              <wp:wrapNone/>
              <wp:docPr id="2623"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229A7" w14:textId="77777777" w:rsidR="005A72E5" w:rsidRDefault="005A72E5">
                          <w:pPr>
                            <w:pStyle w:val="BodyText"/>
                            <w:spacing w:before="18"/>
                            <w:ind w:left="20"/>
                          </w:pPr>
                          <w:r>
                            <w:rPr>
                              <w:w w:val="110"/>
                            </w:rPr>
                            <w:t>220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36A028" id="_x0000_t202" coordsize="21600,21600" o:spt="202" path="m,l,21600r21600,l21600,xe">
              <v:stroke joinstyle="miter"/>
              <v:path gradientshapeok="t" o:connecttype="rect"/>
            </v:shapetype>
            <v:shape id="Text Box 120" o:spid="_x0000_s2213" type="#_x0000_t202" style="position:absolute;margin-left:507.55pt;margin-top:812.5pt;width:21.55pt;height:16.4pt;z-index:-21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" filled="f" stroked="f">
              <v:path arrowok="t"/>
              <v:textbox inset="0,0,0,0">
                <w:txbxContent>
                  <w:p w14:paraId="637229A7" w14:textId="77777777" w:rsidR="005A72E5" w:rsidRDefault="005A72E5">
                    <w:pPr>
                      <w:pStyle w:val="BodyText"/>
                      <w:spacing w:before="18"/>
                      <w:ind w:left="20"/>
                    </w:pPr>
                    <w:r>
                      <w:rPr>
                        <w:w w:val="110"/>
                      </w:rPr>
                      <w:t>220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5936B"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424" behindDoc="1" locked="0" layoutInCell="1" allowOverlap="1" wp14:anchorId="7EC5B732" wp14:editId="0211EDE8">
              <wp:simplePos x="0" y="0"/>
              <wp:positionH relativeFrom="page">
                <wp:posOffset>1306830</wp:posOffset>
              </wp:positionH>
              <wp:positionV relativeFrom="page">
                <wp:posOffset>10285730</wp:posOffset>
              </wp:positionV>
              <wp:extent cx="5400040" cy="0"/>
              <wp:effectExtent l="0" t="0" r="0" b="0"/>
              <wp:wrapNone/>
              <wp:docPr id="2622"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0A117B3" id="Line 119" o:spid="_x0000_s1026" style="position:absolute;z-index:-21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&#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448" behindDoc="1" locked="0" layoutInCell="1" allowOverlap="1" wp14:anchorId="04E090C3" wp14:editId="361E3427">
              <wp:simplePos x="0" y="0"/>
              <wp:positionH relativeFrom="page">
                <wp:posOffset>6433185</wp:posOffset>
              </wp:positionH>
              <wp:positionV relativeFrom="page">
                <wp:posOffset>10318750</wp:posOffset>
              </wp:positionV>
              <wp:extent cx="299085" cy="208280"/>
              <wp:effectExtent l="0" t="0" r="0" b="0"/>
              <wp:wrapNone/>
              <wp:docPr id="262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F86F0" w14:textId="528410B2"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090C3" id="_x0000_t202" coordsize="21600,21600" o:spt="202" path="m,l,21600r21600,l21600,xe">
              <v:stroke joinstyle="miter"/>
              <v:path gradientshapeok="t" o:connecttype="rect"/>
            </v:shapetype>
            <v:shape id="Text Box 118" o:spid="_x0000_s2214" type="#_x0000_t202" style="position:absolute;margin-left:506.55pt;margin-top:812.5pt;width:23.55pt;height:16.4pt;z-index:-2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aDzi/aYCAACdBQAADgAAAAAAAAAA&#10;AAAAAAAuAgAAZHJzL2Uyb0RvYy54bWxQSwECLQAUAAYACAAAACEADletyOIAAAAPAQAADwAAAAAA&#10;AAAAAAAAAAAABQAAZHJzL2Rvd25yZXYueG1sUEsFBgAAAAAEAAQA8wAAAA8GAAAAAA==&#10;" filled="f" stroked="f">
              <v:path arrowok="t"/>
              <v:textbox inset="0,0,0,0">
                <w:txbxContent>
                  <w:p w14:paraId="0FCF86F0" w14:textId="528410B2" w:rsidR="005A72E5" w:rsidRDefault="005A72E5">
                    <w:pPr>
                      <w:pStyle w:val="BodyText"/>
                      <w:spacing w:before="18"/>
                      <w:ind w:left="40"/>
                    </w:pPr>
                    <w:r>
                      <w:fldChar w:fldCharType="begin"/>
                    </w:r>
                    <w:r>
                      <w:rPr>
                        <w:w w:val="110"/>
                      </w:rPr>
                      <w:instrText xml:space="preserve"> PAGE </w:instrText>
                    </w:r>
                    <w:r>
                      <w:fldChar w:fldCharType="separate"/>
                    </w:r>
                    <w:r w:rsidR="00892386">
                      <w:rPr>
                        <w:noProof/>
                        <w:w w:val="110"/>
                      </w:rPr>
                      <w:t>234</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7B5AE"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472" behindDoc="1" locked="0" layoutInCell="1" allowOverlap="1" wp14:anchorId="3FC38630" wp14:editId="4AFFBBAD">
              <wp:simplePos x="0" y="0"/>
              <wp:positionH relativeFrom="page">
                <wp:posOffset>1306830</wp:posOffset>
              </wp:positionH>
              <wp:positionV relativeFrom="page">
                <wp:posOffset>10285730</wp:posOffset>
              </wp:positionV>
              <wp:extent cx="5400040" cy="0"/>
              <wp:effectExtent l="0" t="0" r="0" b="0"/>
              <wp:wrapNone/>
              <wp:docPr id="2620"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44734" id="Line 117" o:spid="_x0000_s1026" style="position:absolute;z-index:-21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PsE3oQ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496" behindDoc="1" locked="0" layoutInCell="1" allowOverlap="1" wp14:anchorId="4FCFA653" wp14:editId="6C2CAD1E">
              <wp:simplePos x="0" y="0"/>
              <wp:positionH relativeFrom="page">
                <wp:posOffset>6445885</wp:posOffset>
              </wp:positionH>
              <wp:positionV relativeFrom="page">
                <wp:posOffset>10318750</wp:posOffset>
              </wp:positionV>
              <wp:extent cx="273685" cy="208280"/>
              <wp:effectExtent l="0" t="0" r="0" b="0"/>
              <wp:wrapNone/>
              <wp:docPr id="261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9CD50" w14:textId="77777777" w:rsidR="005A72E5" w:rsidRDefault="005A72E5">
                          <w:pPr>
                            <w:pStyle w:val="BodyText"/>
                            <w:spacing w:before="18"/>
                            <w:ind w:left="20"/>
                          </w:pPr>
                          <w:r>
                            <w:rPr>
                              <w:w w:val="110"/>
                            </w:rPr>
                            <w:t>230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A653" id="_x0000_t202" coordsize="21600,21600" o:spt="202" path="m,l,21600r21600,l21600,xe">
              <v:stroke joinstyle="miter"/>
              <v:path gradientshapeok="t" o:connecttype="rect"/>
            </v:shapetype>
            <v:shape id="Text Box 116" o:spid="_x0000_s2215" type="#_x0000_t202" style="position:absolute;margin-left:507.55pt;margin-top:812.5pt;width:21.55pt;height:16.4pt;z-index:-21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hHpgIAAJ0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" filled="f" stroked="f">
              <v:path arrowok="t"/>
              <v:textbox inset="0,0,0,0">
                <w:txbxContent>
                  <w:p w14:paraId="50D9CD50" w14:textId="77777777" w:rsidR="005A72E5" w:rsidRDefault="005A72E5">
                    <w:pPr>
                      <w:pStyle w:val="BodyText"/>
                      <w:spacing w:before="18"/>
                      <w:ind w:left="20"/>
                    </w:pPr>
                    <w:r>
                      <w:rPr>
                        <w:w w:val="110"/>
                      </w:rPr>
                      <w:t>230</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5174E"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520" behindDoc="1" locked="0" layoutInCell="1" allowOverlap="1" wp14:anchorId="08FA587B" wp14:editId="07210E79">
              <wp:simplePos x="0" y="0"/>
              <wp:positionH relativeFrom="page">
                <wp:posOffset>1306830</wp:posOffset>
              </wp:positionH>
              <wp:positionV relativeFrom="page">
                <wp:posOffset>10285730</wp:posOffset>
              </wp:positionV>
              <wp:extent cx="5400040" cy="0"/>
              <wp:effectExtent l="0" t="0" r="0" b="0"/>
              <wp:wrapNone/>
              <wp:docPr id="2618"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377888" id="Line 115" o:spid="_x0000_s1026" style="position:absolute;z-index:-21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09.9pt" to="528.1pt,8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544" behindDoc="1" locked="0" layoutInCell="1" allowOverlap="1" wp14:anchorId="1A34FCBE" wp14:editId="7DD0D51E">
              <wp:simplePos x="0" y="0"/>
              <wp:positionH relativeFrom="page">
                <wp:posOffset>6433185</wp:posOffset>
              </wp:positionH>
              <wp:positionV relativeFrom="page">
                <wp:posOffset>10318750</wp:posOffset>
              </wp:positionV>
              <wp:extent cx="299085" cy="208280"/>
              <wp:effectExtent l="0" t="0" r="0" b="0"/>
              <wp:wrapNone/>
              <wp:docPr id="261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35998" w14:textId="6CD912BA"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34FCBE" id="_x0000_t202" coordsize="21600,21600" o:spt="202" path="m,l,21600r21600,l21600,xe">
              <v:stroke joinstyle="miter"/>
              <v:path gradientshapeok="t" o:connecttype="rect"/>
            </v:shapetype>
            <v:shape id="Text Box 114" o:spid="_x0000_s2216" type="#_x0000_t202" style="position:absolute;margin-left:506.55pt;margin-top:812.5pt;width:23.55pt;height:16.4pt;z-index:-21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" filled="f" stroked="f">
              <v:path arrowok="t"/>
              <v:textbox inset="0,0,0,0">
                <w:txbxContent>
                  <w:p w14:paraId="60E35998" w14:textId="6CD912BA" w:rsidR="005A72E5" w:rsidRDefault="005A72E5">
                    <w:pPr>
                      <w:pStyle w:val="BodyText"/>
                      <w:spacing w:before="18"/>
                      <w:ind w:left="40"/>
                    </w:pPr>
                    <w:r>
                      <w:fldChar w:fldCharType="begin"/>
                    </w:r>
                    <w:r>
                      <w:rPr>
                        <w:w w:val="110"/>
                      </w:rPr>
                      <w:instrText xml:space="preserve"> PAGE </w:instrText>
                    </w:r>
                    <w:r>
                      <w:fldChar w:fldCharType="separate"/>
                    </w:r>
                    <w:r w:rsidR="002A7903">
                      <w:rPr>
                        <w:noProof/>
                        <w:w w:val="110"/>
                      </w:rPr>
                      <w:t>234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0A7E7" w14:textId="77777777" w:rsidR="005A72E5" w:rsidRDefault="005A72E5">
      <w:r>
        <w:separator/>
      </w:r>
    </w:p>
  </w:footnote>
  <w:footnote w:type="continuationSeparator" w:id="0">
    <w:p w14:paraId="02DAA9EC" w14:textId="77777777" w:rsidR="005A72E5" w:rsidRDefault="005A72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FABB3"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136" behindDoc="1" locked="0" layoutInCell="1" allowOverlap="1" wp14:anchorId="72136807" wp14:editId="6D8ACDED">
              <wp:simplePos x="0" y="0"/>
              <wp:positionH relativeFrom="page">
                <wp:posOffset>1306830</wp:posOffset>
              </wp:positionH>
              <wp:positionV relativeFrom="page">
                <wp:posOffset>1139825</wp:posOffset>
              </wp:positionV>
              <wp:extent cx="5400040" cy="0"/>
              <wp:effectExtent l="0" t="0" r="0" b="0"/>
              <wp:wrapNone/>
              <wp:docPr id="2634"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32655C" id="Line 131" o:spid="_x0000_s1026" style="position:absolute;z-index:-21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9.75pt" to="528.1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160" behindDoc="1" locked="0" layoutInCell="1" allowOverlap="1" wp14:anchorId="010AE0D5" wp14:editId="195FF5DE">
              <wp:simplePos x="0" y="0"/>
              <wp:positionH relativeFrom="page">
                <wp:posOffset>1294130</wp:posOffset>
              </wp:positionH>
              <wp:positionV relativeFrom="page">
                <wp:posOffset>928370</wp:posOffset>
              </wp:positionV>
              <wp:extent cx="2829560" cy="208280"/>
              <wp:effectExtent l="0" t="0" r="0" b="0"/>
              <wp:wrapNone/>
              <wp:docPr id="2633"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95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3454C"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0AE0D5" id="_x0000_t202" coordsize="21600,21600" o:spt="202" path="m,l,21600r21600,l21600,xe">
              <v:stroke joinstyle="miter"/>
              <v:path gradientshapeok="t" o:connecttype="rect"/>
            </v:shapetype>
            <v:shape id="Text Box 130" o:spid="_x0000_s2208" type="#_x0000_t202" style="position:absolute;margin-left:101.9pt;margin-top:73.1pt;width:222.8pt;height:16.4pt;z-index:-2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" filled="f" stroked="f">
              <v:path arrowok="t"/>
              <v:textbox inset="0,0,0,0">
                <w:txbxContent>
                  <w:p w14:paraId="7563454C"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5D23B" w14:textId="77777777" w:rsidR="005A72E5" w:rsidRDefault="005A72E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4FF7A7"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280" behindDoc="1" locked="0" layoutInCell="1" allowOverlap="1" wp14:anchorId="1513EC11" wp14:editId="38540FA8">
              <wp:simplePos x="0" y="0"/>
              <wp:positionH relativeFrom="page">
                <wp:posOffset>1306830</wp:posOffset>
              </wp:positionH>
              <wp:positionV relativeFrom="page">
                <wp:posOffset>1139825</wp:posOffset>
              </wp:positionV>
              <wp:extent cx="5400040" cy="0"/>
              <wp:effectExtent l="0" t="0" r="0" b="0"/>
              <wp:wrapNone/>
              <wp:docPr id="2628"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A5A3952" id="Line 125" o:spid="_x0000_s1026" style="position:absolute;z-index:-21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9.75pt" to="528.1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304" behindDoc="1" locked="0" layoutInCell="1" allowOverlap="1" wp14:anchorId="0BE984D0" wp14:editId="1898DECE">
              <wp:simplePos x="0" y="0"/>
              <wp:positionH relativeFrom="page">
                <wp:posOffset>1294130</wp:posOffset>
              </wp:positionH>
              <wp:positionV relativeFrom="page">
                <wp:posOffset>928370</wp:posOffset>
              </wp:positionV>
              <wp:extent cx="2829560" cy="208280"/>
              <wp:effectExtent l="0" t="0" r="0" b="0"/>
              <wp:wrapNone/>
              <wp:docPr id="2627"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95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F106F"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984D0" id="_x0000_t202" coordsize="21600,21600" o:spt="202" path="m,l,21600r21600,l21600,xe">
              <v:stroke joinstyle="miter"/>
              <v:path gradientshapeok="t" o:connecttype="rect"/>
            </v:shapetype>
            <v:shape id="Text Box 124" o:spid="_x0000_s2211" type="#_x0000_t202" style="position:absolute;margin-left:101.9pt;margin-top:73.1pt;width:222.8pt;height:16.4pt;z-index:-21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" filled="f" stroked="f">
              <v:path arrowok="t"/>
              <v:textbox inset="0,0,0,0">
                <w:txbxContent>
                  <w:p w14:paraId="5A0F106F"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1F3A59" w14:textId="77777777" w:rsidR="005A72E5" w:rsidRDefault="005A72E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5308F"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568" behindDoc="1" locked="0" layoutInCell="1" allowOverlap="1" wp14:anchorId="4F8CE6C5" wp14:editId="6B7DEB9B">
              <wp:simplePos x="0" y="0"/>
              <wp:positionH relativeFrom="page">
                <wp:posOffset>1306830</wp:posOffset>
              </wp:positionH>
              <wp:positionV relativeFrom="page">
                <wp:posOffset>1139825</wp:posOffset>
              </wp:positionV>
              <wp:extent cx="5400040" cy="0"/>
              <wp:effectExtent l="0" t="0" r="0" b="0"/>
              <wp:wrapNone/>
              <wp:docPr id="2616"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983F92" id="Line 113" o:spid="_x0000_s1026" style="position:absolute;z-index:-211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9.75pt" to="528.1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592" behindDoc="1" locked="0" layoutInCell="1" allowOverlap="1" wp14:anchorId="58C4838E" wp14:editId="05F7CE4F">
              <wp:simplePos x="0" y="0"/>
              <wp:positionH relativeFrom="page">
                <wp:posOffset>1294130</wp:posOffset>
              </wp:positionH>
              <wp:positionV relativeFrom="page">
                <wp:posOffset>928370</wp:posOffset>
              </wp:positionV>
              <wp:extent cx="2829560" cy="208280"/>
              <wp:effectExtent l="0" t="0" r="0" b="0"/>
              <wp:wrapNone/>
              <wp:docPr id="2615"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95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D9364"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C4838E" id="_x0000_t202" coordsize="21600,21600" o:spt="202" path="m,l,21600r21600,l21600,xe">
              <v:stroke joinstyle="miter"/>
              <v:path gradientshapeok="t" o:connecttype="rect"/>
            </v:shapetype>
            <v:shape id="Text Box 112" o:spid="_x0000_s2217" type="#_x0000_t202" style="position:absolute;margin-left:101.9pt;margin-top:73.1pt;width:222.8pt;height:16.4pt;z-index:-21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" filled="f" stroked="f">
              <v:path arrowok="t"/>
              <v:textbox inset="0,0,0,0">
                <w:txbxContent>
                  <w:p w14:paraId="12BD9364"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B5EBB" w14:textId="77777777" w:rsidR="005A72E5" w:rsidRDefault="005A72E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E2F41"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4736" behindDoc="1" locked="0" layoutInCell="1" allowOverlap="1" wp14:anchorId="60965A1D" wp14:editId="030BFE87">
              <wp:simplePos x="0" y="0"/>
              <wp:positionH relativeFrom="page">
                <wp:posOffset>1306830</wp:posOffset>
              </wp:positionH>
              <wp:positionV relativeFrom="page">
                <wp:posOffset>1139825</wp:posOffset>
              </wp:positionV>
              <wp:extent cx="5400040" cy="0"/>
              <wp:effectExtent l="0" t="0" r="0" b="0"/>
              <wp:wrapNone/>
              <wp:docPr id="2609"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D269CD7" id="Line 106" o:spid="_x0000_s1026" style="position:absolute;z-index:-21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9.75pt" to="528.1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4760" behindDoc="1" locked="0" layoutInCell="1" allowOverlap="1" wp14:anchorId="7E303B69" wp14:editId="1B641818">
              <wp:simplePos x="0" y="0"/>
              <wp:positionH relativeFrom="page">
                <wp:posOffset>1294130</wp:posOffset>
              </wp:positionH>
              <wp:positionV relativeFrom="page">
                <wp:posOffset>928370</wp:posOffset>
              </wp:positionV>
              <wp:extent cx="2829560" cy="208280"/>
              <wp:effectExtent l="0" t="0" r="0" b="0"/>
              <wp:wrapNone/>
              <wp:docPr id="2608"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95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D0540"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03B69" id="_x0000_t202" coordsize="21600,21600" o:spt="202" path="m,l,21600r21600,l21600,xe">
              <v:stroke joinstyle="miter"/>
              <v:path gradientshapeok="t" o:connecttype="rect"/>
            </v:shapetype>
            <v:shape id="Text Box 105" o:spid="_x0000_s2221" type="#_x0000_t202" style="position:absolute;margin-left:101.9pt;margin-top:73.1pt;width:222.8pt;height:16.4pt;z-index:-211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" filled="f" stroked="f">
              <v:path arrowok="t"/>
              <v:textbox inset="0,0,0,0">
                <w:txbxContent>
                  <w:p w14:paraId="77FD0540"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D408A" w14:textId="77777777" w:rsidR="005A72E5" w:rsidRDefault="005A72E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84BFE" w14:textId="77777777" w:rsidR="005A72E5" w:rsidRDefault="005A72E5">
    <w:pPr>
      <w:pStyle w:val="BodyText"/>
      <w:spacing w:line="14" w:lineRule="auto"/>
      <w:rPr>
        <w:sz w:val="20"/>
      </w:rPr>
    </w:pPr>
    <w:r>
      <w:rPr>
        <w:noProof/>
      </w:rPr>
      <mc:AlternateContent>
        <mc:Choice Requires="wps">
          <w:drawing>
            <wp:anchor distT="0" distB="0" distL="114300" distR="114300" simplePos="0" relativeHeight="503105072" behindDoc="1" locked="0" layoutInCell="1" allowOverlap="1" wp14:anchorId="047B8A1F" wp14:editId="126E6E9A">
              <wp:simplePos x="0" y="0"/>
              <wp:positionH relativeFrom="page">
                <wp:posOffset>1306830</wp:posOffset>
              </wp:positionH>
              <wp:positionV relativeFrom="page">
                <wp:posOffset>1139825</wp:posOffset>
              </wp:positionV>
              <wp:extent cx="5400040" cy="0"/>
              <wp:effectExtent l="0" t="0" r="0" b="0"/>
              <wp:wrapNone/>
              <wp:docPr id="2595"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B4A2279" id="Line 92" o:spid="_x0000_s1026" style="position:absolute;z-index:-21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89.75pt" to="528.1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05096" behindDoc="1" locked="0" layoutInCell="1" allowOverlap="1" wp14:anchorId="3195CB49" wp14:editId="5AA471FB">
              <wp:simplePos x="0" y="0"/>
              <wp:positionH relativeFrom="page">
                <wp:posOffset>1294130</wp:posOffset>
              </wp:positionH>
              <wp:positionV relativeFrom="page">
                <wp:posOffset>928370</wp:posOffset>
              </wp:positionV>
              <wp:extent cx="2829560" cy="208280"/>
              <wp:effectExtent l="0" t="0" r="0" b="0"/>
              <wp:wrapNone/>
              <wp:docPr id="259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956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1A6F4"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95CB49" id="_x0000_t202" coordsize="21600,21600" o:spt="202" path="m,l,21600r21600,l21600,xe">
              <v:stroke joinstyle="miter"/>
              <v:path gradientshapeok="t" o:connecttype="rect"/>
            </v:shapetype>
            <v:shape id="Text Box 91" o:spid="_x0000_s2228" type="#_x0000_t202" style="position:absolute;margin-left:101.9pt;margin-top:73.1pt;width:222.8pt;height:16.4pt;z-index:-211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lspQIAAJ4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" filled="f" stroked="f">
              <v:path arrowok="t"/>
              <v:textbox inset="0,0,0,0">
                <w:txbxContent>
                  <w:p w14:paraId="4E81A6F4" w14:textId="77777777" w:rsidR="005A72E5" w:rsidRDefault="005A72E5">
                    <w:pPr>
                      <w:pStyle w:val="BodyText"/>
                      <w:spacing w:before="18"/>
                      <w:ind w:left="20"/>
                    </w:pPr>
                    <w:r>
                      <w:rPr>
                        <w:w w:val="115"/>
                      </w:rPr>
                      <w:t>Cross-tissue</w:t>
                    </w:r>
                    <w:r>
                      <w:rPr>
                        <w:spacing w:val="-14"/>
                        <w:w w:val="115"/>
                      </w:rPr>
                      <w:t xml:space="preserve"> </w:t>
                    </w:r>
                    <w:r>
                      <w:rPr>
                        <w:w w:val="115"/>
                      </w:rPr>
                      <w:t>comparison</w:t>
                    </w:r>
                    <w:r>
                      <w:rPr>
                        <w:spacing w:val="-14"/>
                        <w:w w:val="115"/>
                      </w:rPr>
                      <w:t xml:space="preserve"> </w:t>
                    </w:r>
                    <w:r>
                      <w:rPr>
                        <w:w w:val="115"/>
                      </w:rPr>
                      <w:t>analysis</w:t>
                    </w:r>
                    <w:r>
                      <w:rPr>
                        <w:spacing w:val="-14"/>
                        <w:w w:val="115"/>
                      </w:rPr>
                      <w:t xml:space="preserve"> </w:t>
                    </w:r>
                    <w:r>
                      <w:rPr>
                        <w:w w:val="115"/>
                      </w:rPr>
                      <w:t>in</w:t>
                    </w:r>
                    <w:r>
                      <w:rPr>
                        <w:spacing w:val="-14"/>
                        <w:w w:val="115"/>
                      </w:rPr>
                      <w:t xml:space="preserve"> </w:t>
                    </w:r>
                    <w:proofErr w:type="spellStart"/>
                    <w:r>
                      <w:rPr>
                        <w:spacing w:val="-3"/>
                        <w:w w:val="115"/>
                      </w:rPr>
                      <w:t>PsA</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164A"/>
    <w:multiLevelType w:val="hybridMultilevel"/>
    <w:tmpl w:val="B8D8E50C"/>
    <w:lvl w:ilvl="0" w:tplc="B0A42AB0">
      <w:start w:val="9"/>
      <w:numFmt w:val="decimal"/>
      <w:lvlText w:val="%1"/>
      <w:lvlJc w:val="left"/>
      <w:pPr>
        <w:ind w:left="6241" w:hanging="79"/>
      </w:pPr>
      <w:rPr>
        <w:rFonts w:ascii="Arial" w:eastAsia="Arial" w:hAnsi="Arial" w:cs="Arial" w:hint="default"/>
        <w:b/>
        <w:bCs/>
        <w:w w:val="105"/>
        <w:sz w:val="9"/>
        <w:szCs w:val="9"/>
      </w:rPr>
    </w:lvl>
    <w:lvl w:ilvl="1" w:tplc="F0CA2126">
      <w:numFmt w:val="bullet"/>
      <w:lvlText w:val="•"/>
      <w:lvlJc w:val="left"/>
      <w:pPr>
        <w:ind w:left="6638" w:hanging="79"/>
      </w:pPr>
      <w:rPr>
        <w:rFonts w:hint="default"/>
      </w:rPr>
    </w:lvl>
    <w:lvl w:ilvl="2" w:tplc="15D4EC70">
      <w:numFmt w:val="bullet"/>
      <w:lvlText w:val="•"/>
      <w:lvlJc w:val="left"/>
      <w:pPr>
        <w:ind w:left="7037" w:hanging="79"/>
      </w:pPr>
      <w:rPr>
        <w:rFonts w:hint="default"/>
      </w:rPr>
    </w:lvl>
    <w:lvl w:ilvl="3" w:tplc="4A805D66">
      <w:numFmt w:val="bullet"/>
      <w:lvlText w:val="•"/>
      <w:lvlJc w:val="left"/>
      <w:pPr>
        <w:ind w:left="7435" w:hanging="79"/>
      </w:pPr>
      <w:rPr>
        <w:rFonts w:hint="default"/>
      </w:rPr>
    </w:lvl>
    <w:lvl w:ilvl="4" w:tplc="681A2BA6">
      <w:numFmt w:val="bullet"/>
      <w:lvlText w:val="•"/>
      <w:lvlJc w:val="left"/>
      <w:pPr>
        <w:ind w:left="7834" w:hanging="79"/>
      </w:pPr>
      <w:rPr>
        <w:rFonts w:hint="default"/>
      </w:rPr>
    </w:lvl>
    <w:lvl w:ilvl="5" w:tplc="DD5E1BBC">
      <w:numFmt w:val="bullet"/>
      <w:lvlText w:val="•"/>
      <w:lvlJc w:val="left"/>
      <w:pPr>
        <w:ind w:left="8232" w:hanging="79"/>
      </w:pPr>
      <w:rPr>
        <w:rFonts w:hint="default"/>
      </w:rPr>
    </w:lvl>
    <w:lvl w:ilvl="6" w:tplc="7DD82C60">
      <w:numFmt w:val="bullet"/>
      <w:lvlText w:val="•"/>
      <w:lvlJc w:val="left"/>
      <w:pPr>
        <w:ind w:left="8631" w:hanging="79"/>
      </w:pPr>
      <w:rPr>
        <w:rFonts w:hint="default"/>
      </w:rPr>
    </w:lvl>
    <w:lvl w:ilvl="7" w:tplc="A3FEC72E">
      <w:numFmt w:val="bullet"/>
      <w:lvlText w:val="•"/>
      <w:lvlJc w:val="left"/>
      <w:pPr>
        <w:ind w:left="9029" w:hanging="79"/>
      </w:pPr>
      <w:rPr>
        <w:rFonts w:hint="default"/>
      </w:rPr>
    </w:lvl>
    <w:lvl w:ilvl="8" w:tplc="A6361380">
      <w:numFmt w:val="bullet"/>
      <w:lvlText w:val="•"/>
      <w:lvlJc w:val="left"/>
      <w:pPr>
        <w:ind w:left="9428" w:hanging="79"/>
      </w:pPr>
      <w:rPr>
        <w:rFonts w:hint="default"/>
      </w:rPr>
    </w:lvl>
  </w:abstractNum>
  <w:abstractNum w:abstractNumId="1" w15:restartNumberingAfterBreak="0">
    <w:nsid w:val="3A785C57"/>
    <w:multiLevelType w:val="multilevel"/>
    <w:tmpl w:val="B734CA06"/>
    <w:lvl w:ilvl="0">
      <w:start w:val="5"/>
      <w:numFmt w:val="decimal"/>
      <w:lvlText w:val="%1"/>
      <w:lvlJc w:val="left"/>
      <w:pPr>
        <w:ind w:left="1187" w:hanging="810"/>
      </w:pPr>
      <w:rPr>
        <w:rFonts w:hint="default"/>
      </w:rPr>
    </w:lvl>
    <w:lvl w:ilvl="1">
      <w:start w:val="4"/>
      <w:numFmt w:val="decimal"/>
      <w:lvlText w:val="%1.%2"/>
      <w:lvlJc w:val="left"/>
      <w:pPr>
        <w:ind w:left="1187" w:hanging="810"/>
      </w:pPr>
      <w:rPr>
        <w:rFonts w:ascii="Times New Roman" w:eastAsia="Times New Roman" w:hAnsi="Times New Roman" w:cs="Times New Roman" w:hint="default"/>
        <w:w w:val="109"/>
        <w:sz w:val="34"/>
        <w:szCs w:val="34"/>
      </w:rPr>
    </w:lvl>
    <w:lvl w:ilvl="2">
      <w:start w:val="1"/>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2992" w:hanging="907"/>
      </w:pPr>
      <w:rPr>
        <w:rFonts w:hint="default"/>
      </w:rPr>
    </w:lvl>
    <w:lvl w:ilvl="4">
      <w:numFmt w:val="bullet"/>
      <w:lvlText w:val="•"/>
      <w:lvlJc w:val="left"/>
      <w:pPr>
        <w:ind w:left="3848" w:hanging="907"/>
      </w:pPr>
      <w:rPr>
        <w:rFonts w:hint="default"/>
      </w:rPr>
    </w:lvl>
    <w:lvl w:ilvl="5">
      <w:numFmt w:val="bullet"/>
      <w:lvlText w:val="•"/>
      <w:lvlJc w:val="left"/>
      <w:pPr>
        <w:ind w:left="4704" w:hanging="907"/>
      </w:pPr>
      <w:rPr>
        <w:rFonts w:hint="default"/>
      </w:rPr>
    </w:lvl>
    <w:lvl w:ilvl="6">
      <w:numFmt w:val="bullet"/>
      <w:lvlText w:val="•"/>
      <w:lvlJc w:val="left"/>
      <w:pPr>
        <w:ind w:left="5560" w:hanging="907"/>
      </w:pPr>
      <w:rPr>
        <w:rFonts w:hint="default"/>
      </w:rPr>
    </w:lvl>
    <w:lvl w:ilvl="7">
      <w:numFmt w:val="bullet"/>
      <w:lvlText w:val="•"/>
      <w:lvlJc w:val="left"/>
      <w:pPr>
        <w:ind w:left="6417" w:hanging="907"/>
      </w:pPr>
      <w:rPr>
        <w:rFonts w:hint="default"/>
      </w:rPr>
    </w:lvl>
    <w:lvl w:ilvl="8">
      <w:numFmt w:val="bullet"/>
      <w:lvlText w:val="•"/>
      <w:lvlJc w:val="left"/>
      <w:pPr>
        <w:ind w:left="7273" w:hanging="907"/>
      </w:pPr>
      <w:rPr>
        <w:rFonts w:hint="default"/>
      </w:rPr>
    </w:lvl>
  </w:abstractNum>
  <w:abstractNum w:abstractNumId="2" w15:restartNumberingAfterBreak="0">
    <w:nsid w:val="3EC55C81"/>
    <w:multiLevelType w:val="multilevel"/>
    <w:tmpl w:val="DD52145A"/>
    <w:lvl w:ilvl="0">
      <w:start w:val="5"/>
      <w:numFmt w:val="decimal"/>
      <w:lvlText w:val="%1"/>
      <w:lvlJc w:val="left"/>
      <w:pPr>
        <w:ind w:left="1284" w:hanging="907"/>
      </w:pPr>
      <w:rPr>
        <w:rFonts w:hint="default"/>
      </w:rPr>
    </w:lvl>
    <w:lvl w:ilvl="1">
      <w:start w:val="3"/>
      <w:numFmt w:val="decimal"/>
      <w:lvlText w:val="%1.%2"/>
      <w:lvlJc w:val="left"/>
      <w:pPr>
        <w:ind w:left="1284" w:hanging="907"/>
      </w:pPr>
      <w:rPr>
        <w:rFonts w:hint="default"/>
      </w:rPr>
    </w:lvl>
    <w:lvl w:ilvl="2">
      <w:start w:val="4"/>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3963" w:hanging="907"/>
      </w:pPr>
      <w:rPr>
        <w:rFonts w:hint="default"/>
      </w:rPr>
    </w:lvl>
    <w:lvl w:ilvl="4">
      <w:numFmt w:val="bullet"/>
      <w:lvlText w:val="•"/>
      <w:lvlJc w:val="left"/>
      <w:pPr>
        <w:ind w:left="4858" w:hanging="907"/>
      </w:pPr>
      <w:rPr>
        <w:rFonts w:hint="default"/>
      </w:rPr>
    </w:lvl>
    <w:lvl w:ilvl="5">
      <w:numFmt w:val="bullet"/>
      <w:lvlText w:val="•"/>
      <w:lvlJc w:val="left"/>
      <w:pPr>
        <w:ind w:left="5752" w:hanging="907"/>
      </w:pPr>
      <w:rPr>
        <w:rFonts w:hint="default"/>
      </w:rPr>
    </w:lvl>
    <w:lvl w:ilvl="6">
      <w:numFmt w:val="bullet"/>
      <w:lvlText w:val="•"/>
      <w:lvlJc w:val="left"/>
      <w:pPr>
        <w:ind w:left="6647" w:hanging="907"/>
      </w:pPr>
      <w:rPr>
        <w:rFonts w:hint="default"/>
      </w:rPr>
    </w:lvl>
    <w:lvl w:ilvl="7">
      <w:numFmt w:val="bullet"/>
      <w:lvlText w:val="•"/>
      <w:lvlJc w:val="left"/>
      <w:pPr>
        <w:ind w:left="7541" w:hanging="907"/>
      </w:pPr>
      <w:rPr>
        <w:rFonts w:hint="default"/>
      </w:rPr>
    </w:lvl>
    <w:lvl w:ilvl="8">
      <w:numFmt w:val="bullet"/>
      <w:lvlText w:val="•"/>
      <w:lvlJc w:val="left"/>
      <w:pPr>
        <w:ind w:left="8436" w:hanging="907"/>
      </w:pPr>
      <w:rPr>
        <w:rFonts w:hint="default"/>
      </w:rPr>
    </w:lvl>
  </w:abstractNum>
  <w:abstractNum w:abstractNumId="3" w15:restartNumberingAfterBreak="0">
    <w:nsid w:val="65954300"/>
    <w:multiLevelType w:val="multilevel"/>
    <w:tmpl w:val="218C6878"/>
    <w:lvl w:ilvl="0">
      <w:start w:val="5"/>
      <w:numFmt w:val="decimal"/>
      <w:lvlText w:val="%1"/>
      <w:lvlJc w:val="left"/>
      <w:pPr>
        <w:ind w:left="1284" w:hanging="907"/>
      </w:pPr>
      <w:rPr>
        <w:rFonts w:hint="default"/>
      </w:rPr>
    </w:lvl>
    <w:lvl w:ilvl="1">
      <w:start w:val="3"/>
      <w:numFmt w:val="decimal"/>
      <w:lvlText w:val="%1.%2"/>
      <w:lvlJc w:val="left"/>
      <w:pPr>
        <w:ind w:left="1284" w:hanging="907"/>
      </w:pPr>
      <w:rPr>
        <w:rFonts w:hint="default"/>
      </w:rPr>
    </w:lvl>
    <w:lvl w:ilvl="2">
      <w:start w:val="6"/>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3963" w:hanging="907"/>
      </w:pPr>
      <w:rPr>
        <w:rFonts w:hint="default"/>
      </w:rPr>
    </w:lvl>
    <w:lvl w:ilvl="4">
      <w:numFmt w:val="bullet"/>
      <w:lvlText w:val="•"/>
      <w:lvlJc w:val="left"/>
      <w:pPr>
        <w:ind w:left="4858" w:hanging="907"/>
      </w:pPr>
      <w:rPr>
        <w:rFonts w:hint="default"/>
      </w:rPr>
    </w:lvl>
    <w:lvl w:ilvl="5">
      <w:numFmt w:val="bullet"/>
      <w:lvlText w:val="•"/>
      <w:lvlJc w:val="left"/>
      <w:pPr>
        <w:ind w:left="5752" w:hanging="907"/>
      </w:pPr>
      <w:rPr>
        <w:rFonts w:hint="default"/>
      </w:rPr>
    </w:lvl>
    <w:lvl w:ilvl="6">
      <w:numFmt w:val="bullet"/>
      <w:lvlText w:val="•"/>
      <w:lvlJc w:val="left"/>
      <w:pPr>
        <w:ind w:left="6647" w:hanging="907"/>
      </w:pPr>
      <w:rPr>
        <w:rFonts w:hint="default"/>
      </w:rPr>
    </w:lvl>
    <w:lvl w:ilvl="7">
      <w:numFmt w:val="bullet"/>
      <w:lvlText w:val="•"/>
      <w:lvlJc w:val="left"/>
      <w:pPr>
        <w:ind w:left="7541" w:hanging="907"/>
      </w:pPr>
      <w:rPr>
        <w:rFonts w:hint="default"/>
      </w:rPr>
    </w:lvl>
    <w:lvl w:ilvl="8">
      <w:numFmt w:val="bullet"/>
      <w:lvlText w:val="•"/>
      <w:lvlJc w:val="left"/>
      <w:pPr>
        <w:ind w:left="8436" w:hanging="907"/>
      </w:pPr>
      <w:rPr>
        <w:rFonts w:hint="default"/>
      </w:rPr>
    </w:lvl>
  </w:abstractNum>
  <w:abstractNum w:abstractNumId="4" w15:restartNumberingAfterBreak="0">
    <w:nsid w:val="682779C9"/>
    <w:multiLevelType w:val="hybridMultilevel"/>
    <w:tmpl w:val="AE92A63E"/>
    <w:lvl w:ilvl="0" w:tplc="2D8490B6">
      <w:start w:val="1"/>
      <w:numFmt w:val="decimal"/>
      <w:lvlText w:val="%1"/>
      <w:lvlJc w:val="left"/>
      <w:pPr>
        <w:ind w:left="6241" w:hanging="79"/>
      </w:pPr>
      <w:rPr>
        <w:rFonts w:ascii="Arial" w:eastAsia="Arial" w:hAnsi="Arial" w:cs="Arial" w:hint="default"/>
        <w:b/>
        <w:bCs/>
        <w:w w:val="105"/>
        <w:sz w:val="9"/>
        <w:szCs w:val="9"/>
      </w:rPr>
    </w:lvl>
    <w:lvl w:ilvl="1" w:tplc="2C3EAB36">
      <w:numFmt w:val="bullet"/>
      <w:lvlText w:val="•"/>
      <w:lvlJc w:val="left"/>
      <w:pPr>
        <w:ind w:left="6638" w:hanging="79"/>
      </w:pPr>
      <w:rPr>
        <w:rFonts w:hint="default"/>
      </w:rPr>
    </w:lvl>
    <w:lvl w:ilvl="2" w:tplc="B80085B8">
      <w:numFmt w:val="bullet"/>
      <w:lvlText w:val="•"/>
      <w:lvlJc w:val="left"/>
      <w:pPr>
        <w:ind w:left="7037" w:hanging="79"/>
      </w:pPr>
      <w:rPr>
        <w:rFonts w:hint="default"/>
      </w:rPr>
    </w:lvl>
    <w:lvl w:ilvl="3" w:tplc="48728E8E">
      <w:numFmt w:val="bullet"/>
      <w:lvlText w:val="•"/>
      <w:lvlJc w:val="left"/>
      <w:pPr>
        <w:ind w:left="7435" w:hanging="79"/>
      </w:pPr>
      <w:rPr>
        <w:rFonts w:hint="default"/>
      </w:rPr>
    </w:lvl>
    <w:lvl w:ilvl="4" w:tplc="60D2B184">
      <w:numFmt w:val="bullet"/>
      <w:lvlText w:val="•"/>
      <w:lvlJc w:val="left"/>
      <w:pPr>
        <w:ind w:left="7834" w:hanging="79"/>
      </w:pPr>
      <w:rPr>
        <w:rFonts w:hint="default"/>
      </w:rPr>
    </w:lvl>
    <w:lvl w:ilvl="5" w:tplc="939E8FF8">
      <w:numFmt w:val="bullet"/>
      <w:lvlText w:val="•"/>
      <w:lvlJc w:val="left"/>
      <w:pPr>
        <w:ind w:left="8232" w:hanging="79"/>
      </w:pPr>
      <w:rPr>
        <w:rFonts w:hint="default"/>
      </w:rPr>
    </w:lvl>
    <w:lvl w:ilvl="6" w:tplc="8392E5B2">
      <w:numFmt w:val="bullet"/>
      <w:lvlText w:val="•"/>
      <w:lvlJc w:val="left"/>
      <w:pPr>
        <w:ind w:left="8631" w:hanging="79"/>
      </w:pPr>
      <w:rPr>
        <w:rFonts w:hint="default"/>
      </w:rPr>
    </w:lvl>
    <w:lvl w:ilvl="7" w:tplc="7D40916C">
      <w:numFmt w:val="bullet"/>
      <w:lvlText w:val="•"/>
      <w:lvlJc w:val="left"/>
      <w:pPr>
        <w:ind w:left="9029" w:hanging="79"/>
      </w:pPr>
      <w:rPr>
        <w:rFonts w:hint="default"/>
      </w:rPr>
    </w:lvl>
    <w:lvl w:ilvl="8" w:tplc="76229AF4">
      <w:numFmt w:val="bullet"/>
      <w:lvlText w:val="•"/>
      <w:lvlJc w:val="left"/>
      <w:pPr>
        <w:ind w:left="9428" w:hanging="79"/>
      </w:pPr>
      <w:rPr>
        <w:rFonts w:hint="default"/>
      </w:rPr>
    </w:lvl>
  </w:abstractNum>
  <w:abstractNum w:abstractNumId="5" w15:restartNumberingAfterBreak="0">
    <w:nsid w:val="7DD65143"/>
    <w:multiLevelType w:val="multilevel"/>
    <w:tmpl w:val="2B945A12"/>
    <w:lvl w:ilvl="0">
      <w:start w:val="5"/>
      <w:numFmt w:val="decimal"/>
      <w:lvlText w:val="%1"/>
      <w:lvlJc w:val="left"/>
      <w:pPr>
        <w:ind w:left="1187" w:hanging="810"/>
      </w:pPr>
      <w:rPr>
        <w:rFonts w:hint="default"/>
      </w:rPr>
    </w:lvl>
    <w:lvl w:ilvl="1">
      <w:start w:val="1"/>
      <w:numFmt w:val="decimal"/>
      <w:lvlText w:val="%1.%2"/>
      <w:lvlJc w:val="left"/>
      <w:pPr>
        <w:ind w:left="1187" w:hanging="810"/>
      </w:pPr>
      <w:rPr>
        <w:rFonts w:ascii="Times New Roman" w:eastAsia="Times New Roman" w:hAnsi="Times New Roman" w:cs="Times New Roman" w:hint="default"/>
        <w:w w:val="109"/>
        <w:sz w:val="34"/>
        <w:szCs w:val="34"/>
      </w:rPr>
    </w:lvl>
    <w:lvl w:ilvl="2">
      <w:start w:val="1"/>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2288" w:hanging="907"/>
      </w:pPr>
      <w:rPr>
        <w:rFonts w:hint="default"/>
      </w:rPr>
    </w:lvl>
    <w:lvl w:ilvl="4">
      <w:numFmt w:val="bullet"/>
      <w:lvlText w:val="•"/>
      <w:lvlJc w:val="left"/>
      <w:pPr>
        <w:ind w:left="3296" w:hanging="907"/>
      </w:pPr>
      <w:rPr>
        <w:rFonts w:hint="default"/>
      </w:rPr>
    </w:lvl>
    <w:lvl w:ilvl="5">
      <w:numFmt w:val="bullet"/>
      <w:lvlText w:val="•"/>
      <w:lvlJc w:val="left"/>
      <w:pPr>
        <w:ind w:left="4304" w:hanging="907"/>
      </w:pPr>
      <w:rPr>
        <w:rFonts w:hint="default"/>
      </w:rPr>
    </w:lvl>
    <w:lvl w:ilvl="6">
      <w:numFmt w:val="bullet"/>
      <w:lvlText w:val="•"/>
      <w:lvlJc w:val="left"/>
      <w:pPr>
        <w:ind w:left="5312" w:hanging="907"/>
      </w:pPr>
      <w:rPr>
        <w:rFonts w:hint="default"/>
      </w:rPr>
    </w:lvl>
    <w:lvl w:ilvl="7">
      <w:numFmt w:val="bullet"/>
      <w:lvlText w:val="•"/>
      <w:lvlJc w:val="left"/>
      <w:pPr>
        <w:ind w:left="6320" w:hanging="907"/>
      </w:pPr>
      <w:rPr>
        <w:rFonts w:hint="default"/>
      </w:rPr>
    </w:lvl>
    <w:lvl w:ilvl="8">
      <w:numFmt w:val="bullet"/>
      <w:lvlText w:val="•"/>
      <w:lvlJc w:val="left"/>
      <w:pPr>
        <w:ind w:left="7329" w:hanging="907"/>
      </w:pPr>
      <w:rPr>
        <w:rFonts w:hint="default"/>
      </w:rPr>
    </w:lvl>
  </w:abstractNum>
  <w:abstractNum w:abstractNumId="6" w15:restartNumberingAfterBreak="0">
    <w:nsid w:val="7E6D6A8A"/>
    <w:multiLevelType w:val="hybridMultilevel"/>
    <w:tmpl w:val="03C4D4FC"/>
    <w:lvl w:ilvl="0" w:tplc="7742B48C">
      <w:start w:val="1"/>
      <w:numFmt w:val="decimal"/>
      <w:lvlText w:val="%1."/>
      <w:lvlJc w:val="left"/>
      <w:pPr>
        <w:ind w:left="962" w:hanging="310"/>
      </w:pPr>
      <w:rPr>
        <w:rFonts w:ascii="Times New Roman" w:eastAsia="Times New Roman" w:hAnsi="Times New Roman" w:cs="Times New Roman" w:hint="default"/>
        <w:w w:val="106"/>
        <w:sz w:val="24"/>
        <w:szCs w:val="24"/>
      </w:rPr>
    </w:lvl>
    <w:lvl w:ilvl="1" w:tplc="051EA6C2">
      <w:numFmt w:val="bullet"/>
      <w:lvlText w:val="•"/>
      <w:lvlJc w:val="left"/>
      <w:pPr>
        <w:ind w:left="1798" w:hanging="310"/>
      </w:pPr>
      <w:rPr>
        <w:rFonts w:hint="default"/>
      </w:rPr>
    </w:lvl>
    <w:lvl w:ilvl="2" w:tplc="EBE42722">
      <w:numFmt w:val="bullet"/>
      <w:lvlText w:val="•"/>
      <w:lvlJc w:val="left"/>
      <w:pPr>
        <w:ind w:left="2637" w:hanging="310"/>
      </w:pPr>
      <w:rPr>
        <w:rFonts w:hint="default"/>
      </w:rPr>
    </w:lvl>
    <w:lvl w:ilvl="3" w:tplc="BD84E520">
      <w:numFmt w:val="bullet"/>
      <w:lvlText w:val="•"/>
      <w:lvlJc w:val="left"/>
      <w:pPr>
        <w:ind w:left="3475" w:hanging="310"/>
      </w:pPr>
      <w:rPr>
        <w:rFonts w:hint="default"/>
      </w:rPr>
    </w:lvl>
    <w:lvl w:ilvl="4" w:tplc="99EEB954">
      <w:numFmt w:val="bullet"/>
      <w:lvlText w:val="•"/>
      <w:lvlJc w:val="left"/>
      <w:pPr>
        <w:ind w:left="4314" w:hanging="310"/>
      </w:pPr>
      <w:rPr>
        <w:rFonts w:hint="default"/>
      </w:rPr>
    </w:lvl>
    <w:lvl w:ilvl="5" w:tplc="7020059E">
      <w:numFmt w:val="bullet"/>
      <w:lvlText w:val="•"/>
      <w:lvlJc w:val="left"/>
      <w:pPr>
        <w:ind w:left="5152" w:hanging="310"/>
      </w:pPr>
      <w:rPr>
        <w:rFonts w:hint="default"/>
      </w:rPr>
    </w:lvl>
    <w:lvl w:ilvl="6" w:tplc="D2F21F52">
      <w:numFmt w:val="bullet"/>
      <w:lvlText w:val="•"/>
      <w:lvlJc w:val="left"/>
      <w:pPr>
        <w:ind w:left="5991" w:hanging="310"/>
      </w:pPr>
      <w:rPr>
        <w:rFonts w:hint="default"/>
      </w:rPr>
    </w:lvl>
    <w:lvl w:ilvl="7" w:tplc="0E149C3A">
      <w:numFmt w:val="bullet"/>
      <w:lvlText w:val="•"/>
      <w:lvlJc w:val="left"/>
      <w:pPr>
        <w:ind w:left="6829" w:hanging="310"/>
      </w:pPr>
      <w:rPr>
        <w:rFonts w:hint="default"/>
      </w:rPr>
    </w:lvl>
    <w:lvl w:ilvl="8" w:tplc="D1AEBEDE">
      <w:numFmt w:val="bullet"/>
      <w:lvlText w:val="•"/>
      <w:lvlJc w:val="left"/>
      <w:pPr>
        <w:ind w:left="7668" w:hanging="310"/>
      </w:pPr>
      <w:rPr>
        <w:rFonts w:hint="default"/>
      </w:rPr>
    </w:lvl>
  </w:abstractNum>
  <w:num w:numId="1">
    <w:abstractNumId w:val="0"/>
  </w:num>
  <w:num w:numId="2">
    <w:abstractNumId w:val="1"/>
  </w:num>
  <w:num w:numId="3">
    <w:abstractNumId w:val="3"/>
  </w:num>
  <w:num w:numId="4">
    <w:abstractNumId w:val="2"/>
  </w:num>
  <w:num w:numId="5">
    <w:abstractNumId w:val="4"/>
  </w:num>
  <w:num w:numId="6">
    <w:abstractNumId w:val="6"/>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User">
    <w15:presenceInfo w15:providerId="None" w15:userId="Microsoft Office User"/>
  </w15:person>
  <w15:person w15:author="Alicia Lledolara">
    <w15:presenceInfo w15:providerId="AD" w15:userId="S-1-5-21-116798120-1337093379-1256410061-10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3F1"/>
    <w:rsid w:val="00062010"/>
    <w:rsid w:val="00085DD8"/>
    <w:rsid w:val="00090D17"/>
    <w:rsid w:val="000B1785"/>
    <w:rsid w:val="000D6DF0"/>
    <w:rsid w:val="0015462A"/>
    <w:rsid w:val="001A799F"/>
    <w:rsid w:val="001F74E3"/>
    <w:rsid w:val="002A7903"/>
    <w:rsid w:val="002C22A6"/>
    <w:rsid w:val="003C3AB4"/>
    <w:rsid w:val="003E64C1"/>
    <w:rsid w:val="00471E7D"/>
    <w:rsid w:val="00483CBF"/>
    <w:rsid w:val="004F1045"/>
    <w:rsid w:val="00517077"/>
    <w:rsid w:val="005313F1"/>
    <w:rsid w:val="00537EA2"/>
    <w:rsid w:val="005829D3"/>
    <w:rsid w:val="005A72E5"/>
    <w:rsid w:val="005C233A"/>
    <w:rsid w:val="005C4231"/>
    <w:rsid w:val="005C778C"/>
    <w:rsid w:val="00600D97"/>
    <w:rsid w:val="00610F68"/>
    <w:rsid w:val="00667C25"/>
    <w:rsid w:val="006A3851"/>
    <w:rsid w:val="0075441D"/>
    <w:rsid w:val="00787E4A"/>
    <w:rsid w:val="007A6738"/>
    <w:rsid w:val="007F2BA7"/>
    <w:rsid w:val="00823285"/>
    <w:rsid w:val="00866751"/>
    <w:rsid w:val="00891699"/>
    <w:rsid w:val="00892386"/>
    <w:rsid w:val="008E1D26"/>
    <w:rsid w:val="00916E88"/>
    <w:rsid w:val="00943A6B"/>
    <w:rsid w:val="009B75EF"/>
    <w:rsid w:val="00A45C8C"/>
    <w:rsid w:val="00A6684B"/>
    <w:rsid w:val="00A942F0"/>
    <w:rsid w:val="00B303E6"/>
    <w:rsid w:val="00BA44A4"/>
    <w:rsid w:val="00BC0FCB"/>
    <w:rsid w:val="00CF3782"/>
    <w:rsid w:val="00D47072"/>
    <w:rsid w:val="00D973F9"/>
    <w:rsid w:val="00DA2393"/>
    <w:rsid w:val="00E054AE"/>
    <w:rsid w:val="00E0762D"/>
    <w:rsid w:val="00E56A99"/>
    <w:rsid w:val="00ED70C2"/>
    <w:rsid w:val="00F644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D06015B"/>
  <w15:docId w15:val="{5F716CB7-9F3C-984F-AFBA-B3B23D7E4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94"/>
      <w:ind w:left="1187" w:hanging="810"/>
      <w:outlineLvl w:val="0"/>
    </w:pPr>
    <w:rPr>
      <w:sz w:val="34"/>
      <w:szCs w:val="34"/>
    </w:rPr>
  </w:style>
  <w:style w:type="paragraph" w:styleId="Heading2">
    <w:name w:val="heading 2"/>
    <w:basedOn w:val="Normal"/>
    <w:uiPriority w:val="9"/>
    <w:unhideWhenUsed/>
    <w:qFormat/>
    <w:pPr>
      <w:ind w:left="1284" w:hanging="907"/>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84" w:hanging="907"/>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5441D"/>
    <w:pPr>
      <w:widowControl/>
      <w:autoSpaceDE/>
      <w:autoSpaceDN/>
      <w:spacing w:before="100" w:beforeAutospacing="1" w:after="100" w:afterAutospacing="1"/>
    </w:pPr>
    <w:rPr>
      <w:rFonts w:eastAsiaTheme="minorEastAsia"/>
      <w:sz w:val="24"/>
      <w:szCs w:val="24"/>
      <w:lang w:val="en-GB"/>
    </w:rPr>
  </w:style>
  <w:style w:type="paragraph" w:styleId="BalloonText">
    <w:name w:val="Balloon Text"/>
    <w:basedOn w:val="Normal"/>
    <w:link w:val="BalloonTextChar"/>
    <w:uiPriority w:val="99"/>
    <w:semiHidden/>
    <w:unhideWhenUsed/>
    <w:rsid w:val="005C778C"/>
    <w:rPr>
      <w:sz w:val="18"/>
      <w:szCs w:val="18"/>
    </w:rPr>
  </w:style>
  <w:style w:type="character" w:customStyle="1" w:styleId="BalloonTextChar">
    <w:name w:val="Balloon Text Char"/>
    <w:basedOn w:val="DefaultParagraphFont"/>
    <w:link w:val="BalloonText"/>
    <w:uiPriority w:val="99"/>
    <w:semiHidden/>
    <w:rsid w:val="005C778C"/>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D47072"/>
    <w:rPr>
      <w:sz w:val="16"/>
      <w:szCs w:val="16"/>
    </w:rPr>
  </w:style>
  <w:style w:type="paragraph" w:styleId="CommentText">
    <w:name w:val="annotation text"/>
    <w:basedOn w:val="Normal"/>
    <w:link w:val="CommentTextChar"/>
    <w:uiPriority w:val="99"/>
    <w:semiHidden/>
    <w:unhideWhenUsed/>
    <w:rsid w:val="00D47072"/>
    <w:rPr>
      <w:sz w:val="20"/>
      <w:szCs w:val="20"/>
    </w:rPr>
  </w:style>
  <w:style w:type="character" w:customStyle="1" w:styleId="CommentTextChar">
    <w:name w:val="Comment Text Char"/>
    <w:basedOn w:val="DefaultParagraphFont"/>
    <w:link w:val="CommentText"/>
    <w:uiPriority w:val="99"/>
    <w:semiHidden/>
    <w:rsid w:val="00D4707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47072"/>
    <w:rPr>
      <w:b/>
      <w:bCs/>
    </w:rPr>
  </w:style>
  <w:style w:type="character" w:customStyle="1" w:styleId="CommentSubjectChar">
    <w:name w:val="Comment Subject Char"/>
    <w:basedOn w:val="CommentTextChar"/>
    <w:link w:val="CommentSubject"/>
    <w:uiPriority w:val="99"/>
    <w:semiHidden/>
    <w:rsid w:val="00D47072"/>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3.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2.png"/><Relationship Id="rId138" Type="http://schemas.openxmlformats.org/officeDocument/2006/relationships/image" Target="media/image98.png"/><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93.png"/><Relationship Id="rId149" Type="http://schemas.microsoft.com/office/2011/relationships/people" Target="people.xml"/><Relationship Id="rId5" Type="http://schemas.openxmlformats.org/officeDocument/2006/relationships/footnotes" Target="footnotes.xml"/><Relationship Id="rId95" Type="http://schemas.openxmlformats.org/officeDocument/2006/relationships/image" Target="media/image63.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footer" Target="footer14.xml"/><Relationship Id="rId113" Type="http://schemas.openxmlformats.org/officeDocument/2006/relationships/image" Target="media/image76.png"/><Relationship Id="rId118" Type="http://schemas.openxmlformats.org/officeDocument/2006/relationships/image" Target="media/image81.jpeg"/><Relationship Id="rId134" Type="http://schemas.openxmlformats.org/officeDocument/2006/relationships/footer" Target="footer22.xml"/><Relationship Id="rId139" Type="http://schemas.openxmlformats.org/officeDocument/2006/relationships/image" Target="media/image99.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footer" Target="footer8.xml"/><Relationship Id="rId59" Type="http://schemas.openxmlformats.org/officeDocument/2006/relationships/image" Target="media/image32.png"/><Relationship Id="rId103" Type="http://schemas.openxmlformats.org/officeDocument/2006/relationships/image" Target="media/image71.png"/><Relationship Id="rId108" Type="http://schemas.openxmlformats.org/officeDocument/2006/relationships/footer" Target="footer18.xml"/><Relationship Id="rId124" Type="http://schemas.openxmlformats.org/officeDocument/2006/relationships/image" Target="media/image84.png"/><Relationship Id="rId129" Type="http://schemas.openxmlformats.org/officeDocument/2006/relationships/image" Target="media/image94.png"/><Relationship Id="rId54" Type="http://schemas.openxmlformats.org/officeDocument/2006/relationships/image" Target="media/image28.png"/><Relationship Id="rId70" Type="http://schemas.openxmlformats.org/officeDocument/2006/relationships/header" Target="header7.xm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0.png"/><Relationship Id="rId145" Type="http://schemas.openxmlformats.org/officeDocument/2006/relationships/footer" Target="footer2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image" Target="media/image79.jpeg"/><Relationship Id="rId119" Type="http://schemas.openxmlformats.org/officeDocument/2006/relationships/image" Target="media/image85.jpeg"/><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footer" Target="footer20.xml"/><Relationship Id="rId135" Type="http://schemas.openxmlformats.org/officeDocument/2006/relationships/image" Target="media/image87.png"/><Relationship Id="rId151" Type="http://schemas.microsoft.com/office/2016/09/relationships/commentsIds" Target="commentsIds.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footer" Target="footer9.xml"/><Relationship Id="rId109" Type="http://schemas.openxmlformats.org/officeDocument/2006/relationships/image" Target="media/image74.jpeg"/><Relationship Id="rId34" Type="http://schemas.openxmlformats.org/officeDocument/2006/relationships/image" Target="media/image15.png"/><Relationship Id="rId50" Type="http://schemas.openxmlformats.org/officeDocument/2006/relationships/footer" Target="footer12.xm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6.jpeg"/><Relationship Id="rId125" Type="http://schemas.openxmlformats.org/officeDocument/2006/relationships/image" Target="media/image85.png"/><Relationship Id="rId141" Type="http://schemas.openxmlformats.org/officeDocument/2006/relationships/footer" Target="footer23.xml"/><Relationship Id="rId146" Type="http://schemas.openxmlformats.org/officeDocument/2006/relationships/footer" Target="footer25.xml"/><Relationship Id="rId7" Type="http://schemas.openxmlformats.org/officeDocument/2006/relationships/comments" Target="comments.xml"/><Relationship Id="rId71" Type="http://schemas.openxmlformats.org/officeDocument/2006/relationships/footer" Target="footer15.xm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eader" Target="header4.xm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5.png"/><Relationship Id="rId110" Type="http://schemas.openxmlformats.org/officeDocument/2006/relationships/image" Target="media/image75.jpeg"/><Relationship Id="rId115" Type="http://schemas.openxmlformats.org/officeDocument/2006/relationships/image" Target="media/image81.png"/><Relationship Id="rId131" Type="http://schemas.openxmlformats.org/officeDocument/2006/relationships/header" Target="header8.xml"/><Relationship Id="rId136" Type="http://schemas.openxmlformats.org/officeDocument/2006/relationships/image" Target="media/image88.png"/><Relationship Id="rId61" Type="http://schemas.openxmlformats.org/officeDocument/2006/relationships/image" Target="media/image34.png"/><Relationship Id="rId82" Type="http://schemas.openxmlformats.org/officeDocument/2006/relationships/image" Target="media/image50.png"/><Relationship Id="rId19" Type="http://schemas.openxmlformats.org/officeDocument/2006/relationships/image" Target="media/image1.png"/><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7.xml"/><Relationship Id="rId126" Type="http://schemas.openxmlformats.org/officeDocument/2006/relationships/image" Target="media/image86.png"/><Relationship Id="rId147" Type="http://schemas.openxmlformats.org/officeDocument/2006/relationships/footer" Target="footer26.xml"/><Relationship Id="rId8" Type="http://schemas.microsoft.com/office/2011/relationships/commentsExtended" Target="commentsExtended.xml"/><Relationship Id="rId51" Type="http://schemas.openxmlformats.org/officeDocument/2006/relationships/image" Target="media/image25.png"/><Relationship Id="rId72" Type="http://schemas.openxmlformats.org/officeDocument/2006/relationships/footer" Target="footer16.xml"/><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2.png"/><Relationship Id="rId142"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header" Target="header5.xml"/><Relationship Id="rId67" Type="http://schemas.openxmlformats.org/officeDocument/2006/relationships/image" Target="media/image40.png"/><Relationship Id="rId116" Type="http://schemas.openxmlformats.org/officeDocument/2006/relationships/image" Target="media/image82.jpeg"/><Relationship Id="rId137" Type="http://schemas.openxmlformats.org/officeDocument/2006/relationships/image" Target="media/image89.png"/><Relationship Id="rId20" Type="http://schemas.openxmlformats.org/officeDocument/2006/relationships/image" Target="media/image2.png"/><Relationship Id="rId41" Type="http://schemas.openxmlformats.org/officeDocument/2006/relationships/footer" Target="footer10.xml"/><Relationship Id="rId62" Type="http://schemas.openxmlformats.org/officeDocument/2006/relationships/image" Target="media/image35.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7.jpeg"/><Relationship Id="rId132" Type="http://schemas.openxmlformats.org/officeDocument/2006/relationships/footer" Target="footer21.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footer" Target="footer13.xml"/><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47" Type="http://schemas.openxmlformats.org/officeDocument/2006/relationships/footer" Target="footer11.xml"/><Relationship Id="rId68" Type="http://schemas.openxmlformats.org/officeDocument/2006/relationships/header" Target="header6.xml"/><Relationship Id="rId89" Type="http://schemas.openxmlformats.org/officeDocument/2006/relationships/image" Target="media/image57.png"/><Relationship Id="rId112" Type="http://schemas.openxmlformats.org/officeDocument/2006/relationships/image" Target="media/image78.jpeg"/><Relationship Id="rId133" Type="http://schemas.openxmlformats.org/officeDocument/2006/relationships/header" Target="header9.xml"/><Relationship Id="rId16" Type="http://schemas.openxmlformats.org/officeDocument/2006/relationships/footer" Target="footer5.xml"/><Relationship Id="rId37" Type="http://schemas.openxmlformats.org/officeDocument/2006/relationships/image" Target="media/image18.png"/><Relationship Id="rId58" Type="http://schemas.openxmlformats.org/officeDocument/2006/relationships/image" Target="media/image31.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footer" Target="footer19.xml"/><Relationship Id="rId144" Type="http://schemas.openxmlformats.org/officeDocument/2006/relationships/hyperlink" Target="http://galahad.well.ox.ac.uk/" TargetMode="Externa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591</TotalTime>
  <Pages>110</Pages>
  <Words>21105</Words>
  <Characters>120304</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Alicia Lledolara</cp:lastModifiedBy>
  <cp:revision>4</cp:revision>
  <dcterms:created xsi:type="dcterms:W3CDTF">2019-01-09T16:50:00Z</dcterms:created>
  <dcterms:modified xsi:type="dcterms:W3CDTF">2019-01-16T17:37:00Z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2018-12-24T00:00:00Z</vt:filetime>
  </property>
  <property fmtid="{D5CDD505-2E9C-101B-9397-08002B2CF9AE}" pid="3" name="Creator">
    <vt:lpwstr>LaTeX with hyperref package</vt:lpwstr>
  </property>
  <property fmtid="{D5CDD505-2E9C-101B-9397-08002B2CF9AE}" pid="4" name="LastSaved">
    <vt:filetime>2018-12-24T00:00:00Z</vt:filetime>
  </property>
</Properties>
</file>